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2235"/>
        <w:gridCol w:w="6743"/>
      </w:tblGrid>
      <w:tr w:rsidR="00AA545F" w:rsidTr="00AA545F">
        <w:tc>
          <w:tcPr>
            <w:tcW w:w="2235" w:type="dxa"/>
            <w:shd w:val="clear" w:color="auto" w:fill="000000" w:themeFill="text1"/>
          </w:tcPr>
          <w:p w:rsidR="00AA545F" w:rsidRPr="00AA545F" w:rsidRDefault="00AA545F" w:rsidP="005B102F">
            <w:pPr>
              <w:tabs>
                <w:tab w:val="right" w:pos="8498"/>
              </w:tabs>
              <w:spacing w:line="360" w:lineRule="auto"/>
              <w:rPr>
                <w:rFonts w:ascii="Arial" w:hAnsi="Arial" w:cs="Arial"/>
              </w:rPr>
            </w:pPr>
            <w:r w:rsidRPr="00AA545F">
              <w:rPr>
                <w:rFonts w:ascii="Arial" w:hAnsi="Arial" w:cs="Arial"/>
              </w:rPr>
              <w:t>Título del guion</w:t>
            </w:r>
          </w:p>
        </w:tc>
        <w:tc>
          <w:tcPr>
            <w:tcW w:w="6743" w:type="dxa"/>
          </w:tcPr>
          <w:p w:rsidR="00AA545F" w:rsidRPr="00AA545F" w:rsidRDefault="00AA545F" w:rsidP="005B102F">
            <w:pPr>
              <w:tabs>
                <w:tab w:val="right" w:pos="8498"/>
              </w:tabs>
              <w:spacing w:line="360" w:lineRule="auto"/>
              <w:rPr>
                <w:rFonts w:ascii="Arial" w:hAnsi="Arial" w:cs="Arial"/>
                <w:highlight w:val="yellow"/>
              </w:rPr>
            </w:pPr>
            <w:r>
              <w:rPr>
                <w:rFonts w:ascii="Arial" w:hAnsi="Arial" w:cs="Arial"/>
                <w:b/>
                <w:szCs w:val="22"/>
              </w:rPr>
              <w:t>Movimiento en dos dimensio</w:t>
            </w:r>
            <w:r w:rsidRPr="00AA545F">
              <w:rPr>
                <w:rFonts w:ascii="Arial" w:hAnsi="Arial" w:cs="Arial"/>
                <w:b/>
                <w:szCs w:val="22"/>
              </w:rPr>
              <w:t>n</w:t>
            </w:r>
            <w:r>
              <w:rPr>
                <w:rFonts w:ascii="Arial" w:hAnsi="Arial" w:cs="Arial"/>
                <w:b/>
                <w:szCs w:val="22"/>
              </w:rPr>
              <w:t>es</w:t>
            </w:r>
          </w:p>
        </w:tc>
      </w:tr>
      <w:tr w:rsidR="00AA545F" w:rsidTr="00AA545F">
        <w:tc>
          <w:tcPr>
            <w:tcW w:w="2235" w:type="dxa"/>
            <w:shd w:val="clear" w:color="auto" w:fill="000000" w:themeFill="text1"/>
          </w:tcPr>
          <w:p w:rsidR="00AA545F" w:rsidRPr="00AA545F" w:rsidRDefault="00AA545F" w:rsidP="005B102F">
            <w:pPr>
              <w:tabs>
                <w:tab w:val="right" w:pos="8498"/>
              </w:tabs>
              <w:spacing w:line="360" w:lineRule="auto"/>
              <w:rPr>
                <w:rFonts w:ascii="Arial" w:hAnsi="Arial" w:cs="Arial"/>
              </w:rPr>
            </w:pPr>
            <w:r w:rsidRPr="00AA545F">
              <w:rPr>
                <w:rFonts w:ascii="Arial" w:hAnsi="Arial" w:cs="Arial"/>
              </w:rPr>
              <w:t>Código del guion</w:t>
            </w:r>
          </w:p>
        </w:tc>
        <w:tc>
          <w:tcPr>
            <w:tcW w:w="6743" w:type="dxa"/>
          </w:tcPr>
          <w:p w:rsidR="00AA545F" w:rsidRPr="00AA545F" w:rsidRDefault="00AA545F" w:rsidP="005B102F">
            <w:pPr>
              <w:tabs>
                <w:tab w:val="right" w:pos="8498"/>
              </w:tabs>
              <w:spacing w:line="360" w:lineRule="auto"/>
              <w:rPr>
                <w:rFonts w:ascii="Arial" w:hAnsi="Arial" w:cs="Arial"/>
                <w:highlight w:val="yellow"/>
              </w:rPr>
            </w:pPr>
            <w:r w:rsidRPr="00AA545F">
              <w:rPr>
                <w:rFonts w:ascii="Arial" w:hAnsi="Arial" w:cs="Arial"/>
                <w:szCs w:val="20"/>
              </w:rPr>
              <w:t>CN_10_0</w:t>
            </w:r>
            <w:r>
              <w:rPr>
                <w:rFonts w:ascii="Arial" w:hAnsi="Arial" w:cs="Arial"/>
                <w:szCs w:val="20"/>
              </w:rPr>
              <w:t>3</w:t>
            </w:r>
            <w:r w:rsidRPr="00AA545F">
              <w:rPr>
                <w:rFonts w:ascii="Arial" w:hAnsi="Arial" w:cs="Arial"/>
                <w:szCs w:val="20"/>
              </w:rPr>
              <w:t>_CO</w:t>
            </w:r>
          </w:p>
        </w:tc>
      </w:tr>
      <w:tr w:rsidR="00AA545F" w:rsidTr="00AA545F">
        <w:tc>
          <w:tcPr>
            <w:tcW w:w="2235" w:type="dxa"/>
            <w:shd w:val="clear" w:color="auto" w:fill="000000" w:themeFill="text1"/>
          </w:tcPr>
          <w:p w:rsidR="00AA545F" w:rsidRPr="00AA545F" w:rsidRDefault="00AA545F" w:rsidP="005B102F">
            <w:pPr>
              <w:tabs>
                <w:tab w:val="right" w:pos="8498"/>
              </w:tabs>
              <w:spacing w:line="360" w:lineRule="auto"/>
              <w:rPr>
                <w:rFonts w:ascii="Arial" w:hAnsi="Arial" w:cs="Arial"/>
              </w:rPr>
            </w:pPr>
            <w:r w:rsidRPr="00AA545F">
              <w:rPr>
                <w:rFonts w:ascii="Arial" w:hAnsi="Arial" w:cs="Arial"/>
              </w:rPr>
              <w:t>Descripción</w:t>
            </w:r>
          </w:p>
        </w:tc>
        <w:tc>
          <w:tcPr>
            <w:tcW w:w="6743" w:type="dxa"/>
          </w:tcPr>
          <w:p w:rsidR="00AA545F" w:rsidRPr="00AA545F" w:rsidRDefault="00536B96" w:rsidP="000916EB">
            <w:pPr>
              <w:tabs>
                <w:tab w:val="right" w:pos="8498"/>
              </w:tabs>
              <w:spacing w:line="360" w:lineRule="auto"/>
              <w:jc w:val="both"/>
              <w:rPr>
                <w:rFonts w:ascii="Arial" w:hAnsi="Arial" w:cs="Arial"/>
              </w:rPr>
            </w:pPr>
            <w:r>
              <w:rPr>
                <w:rFonts w:ascii="Arial" w:hAnsi="Arial" w:cs="Arial"/>
              </w:rPr>
              <w:t>En este capítulo e</w:t>
            </w:r>
            <w:r w:rsidRPr="00AA545F">
              <w:rPr>
                <w:rFonts w:ascii="Arial" w:hAnsi="Arial" w:cs="Arial"/>
              </w:rPr>
              <w:t xml:space="preserve">studiarás </w:t>
            </w:r>
            <w:r w:rsidR="00AA545F" w:rsidRPr="00AA545F">
              <w:rPr>
                <w:rFonts w:ascii="Arial" w:hAnsi="Arial" w:cs="Arial"/>
              </w:rPr>
              <w:t xml:space="preserve">una propiedad muy importante de los vectores: sus componentes, las cuales son de gran utilidad para comprender el movimiento en dos dimensiones, </w:t>
            </w:r>
            <w:r>
              <w:rPr>
                <w:rFonts w:ascii="Arial" w:hAnsi="Arial" w:cs="Arial"/>
              </w:rPr>
              <w:t xml:space="preserve">y </w:t>
            </w:r>
            <w:r w:rsidR="00AA545F" w:rsidRPr="00AA545F">
              <w:rPr>
                <w:rFonts w:ascii="Arial" w:hAnsi="Arial" w:cs="Arial"/>
              </w:rPr>
              <w:t>el comportamiento de las fuerzas y de otras magnitudes físicas de carácter vectorial</w:t>
            </w:r>
            <w:r w:rsidR="00A830BE">
              <w:rPr>
                <w:rFonts w:ascii="Arial" w:hAnsi="Arial" w:cs="Arial"/>
              </w:rPr>
              <w:t xml:space="preserve"> como el movimiento planetario</w:t>
            </w:r>
            <w:r w:rsidR="00AA545F" w:rsidRPr="00AA545F">
              <w:rPr>
                <w:rFonts w:ascii="Arial" w:hAnsi="Arial" w:cs="Arial"/>
              </w:rPr>
              <w:t>.</w:t>
            </w:r>
          </w:p>
        </w:tc>
      </w:tr>
    </w:tbl>
    <w:p w:rsidR="00AA545F" w:rsidRDefault="00AA545F" w:rsidP="005B102F">
      <w:pPr>
        <w:tabs>
          <w:tab w:val="right" w:pos="8498"/>
        </w:tabs>
        <w:spacing w:line="360" w:lineRule="auto"/>
        <w:jc w:val="both"/>
        <w:rPr>
          <w:rFonts w:ascii="Arial" w:hAnsi="Arial" w:cs="Arial"/>
          <w:highlight w:val="yellow"/>
        </w:rPr>
      </w:pPr>
    </w:p>
    <w:p w:rsidR="00755658" w:rsidRPr="00AA545F" w:rsidRDefault="00E73A4E" w:rsidP="005B102F">
      <w:pPr>
        <w:tabs>
          <w:tab w:val="right" w:pos="8498"/>
        </w:tabs>
        <w:spacing w:line="360" w:lineRule="auto"/>
        <w:jc w:val="both"/>
        <w:rPr>
          <w:rFonts w:ascii="Arial" w:hAnsi="Arial" w:cs="Arial"/>
          <w:b/>
        </w:rPr>
      </w:pPr>
      <w:r w:rsidRPr="00AA545F">
        <w:rPr>
          <w:rFonts w:ascii="Arial" w:hAnsi="Arial" w:cs="Arial"/>
          <w:highlight w:val="yellow"/>
        </w:rPr>
        <w:t xml:space="preserve"> </w:t>
      </w:r>
      <w:r w:rsidR="00755658" w:rsidRPr="00AA545F">
        <w:rPr>
          <w:rFonts w:ascii="Arial" w:hAnsi="Arial" w:cs="Arial"/>
          <w:highlight w:val="yellow"/>
        </w:rPr>
        <w:t>[SECCIÓN 1]</w:t>
      </w:r>
      <w:r w:rsidR="00074C7B" w:rsidRPr="00A970E7">
        <w:rPr>
          <w:rFonts w:ascii="Arial" w:hAnsi="Arial" w:cs="Arial"/>
          <w:b/>
        </w:rPr>
        <w:t xml:space="preserve"> </w:t>
      </w:r>
      <w:r w:rsidR="00755658" w:rsidRPr="00AA545F">
        <w:rPr>
          <w:rFonts w:ascii="Arial" w:hAnsi="Arial" w:cs="Arial"/>
          <w:b/>
        </w:rPr>
        <w:t>Componentes de un vector</w:t>
      </w:r>
    </w:p>
    <w:p w:rsidR="00D420E7" w:rsidRPr="00AA545F" w:rsidRDefault="00D420E7" w:rsidP="005B102F">
      <w:pPr>
        <w:tabs>
          <w:tab w:val="right" w:pos="8498"/>
        </w:tabs>
        <w:spacing w:line="360" w:lineRule="auto"/>
        <w:jc w:val="both"/>
        <w:rPr>
          <w:rFonts w:ascii="Arial" w:hAnsi="Arial" w:cs="Arial"/>
          <w:b/>
        </w:rPr>
      </w:pPr>
    </w:p>
    <w:p w:rsidR="0044347A" w:rsidRPr="00AA545F" w:rsidRDefault="00575580" w:rsidP="005B102F">
      <w:pPr>
        <w:tabs>
          <w:tab w:val="right" w:pos="8498"/>
        </w:tabs>
        <w:spacing w:line="360" w:lineRule="auto"/>
        <w:jc w:val="both"/>
        <w:rPr>
          <w:rFonts w:ascii="Arial" w:hAnsi="Arial" w:cs="Arial"/>
        </w:rPr>
      </w:pPr>
      <w:r w:rsidRPr="00AA545F">
        <w:rPr>
          <w:rFonts w:ascii="Arial" w:hAnsi="Arial" w:cs="Arial"/>
        </w:rPr>
        <w:t>En el capítulo M</w:t>
      </w:r>
      <w:r w:rsidR="00863543" w:rsidRPr="00AA545F">
        <w:rPr>
          <w:rFonts w:ascii="Arial" w:hAnsi="Arial" w:cs="Arial"/>
        </w:rPr>
        <w:t xml:space="preserve">agnitudes escalares y vectoriales se estudiaron </w:t>
      </w:r>
      <w:r w:rsidRPr="00AA545F">
        <w:rPr>
          <w:rFonts w:ascii="Arial" w:hAnsi="Arial" w:cs="Arial"/>
        </w:rPr>
        <w:t xml:space="preserve">las propiedades de los vectores </w:t>
      </w:r>
      <w:r w:rsidR="00863543" w:rsidRPr="00AA545F">
        <w:rPr>
          <w:rFonts w:ascii="Arial" w:hAnsi="Arial" w:cs="Arial"/>
        </w:rPr>
        <w:t xml:space="preserve">y </w:t>
      </w:r>
      <w:r w:rsidRPr="00AA545F">
        <w:rPr>
          <w:rFonts w:ascii="Arial" w:hAnsi="Arial" w:cs="Arial"/>
        </w:rPr>
        <w:t xml:space="preserve">sus </w:t>
      </w:r>
      <w:r w:rsidR="00863543" w:rsidRPr="00AA545F">
        <w:rPr>
          <w:rFonts w:ascii="Arial" w:hAnsi="Arial" w:cs="Arial"/>
        </w:rPr>
        <w:t>operaciones básicas: suma, resta, multiplicación y divisi</w:t>
      </w:r>
      <w:r w:rsidR="003644E6" w:rsidRPr="00AA545F">
        <w:rPr>
          <w:rFonts w:ascii="Arial" w:hAnsi="Arial" w:cs="Arial"/>
        </w:rPr>
        <w:t xml:space="preserve">ón por un escalar. </w:t>
      </w:r>
      <w:r w:rsidR="0044347A" w:rsidRPr="00AA545F">
        <w:rPr>
          <w:rFonts w:ascii="Arial" w:hAnsi="Arial" w:cs="Arial"/>
        </w:rPr>
        <w:t xml:space="preserve">Retomaremos la suma utilizando el método del paralelogramo. </w:t>
      </w:r>
    </w:p>
    <w:p w:rsidR="0044347A" w:rsidRPr="00AA545F" w:rsidRDefault="0044347A" w:rsidP="005B102F">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804138" w:rsidRPr="00AA545F" w:rsidTr="00804138">
        <w:tc>
          <w:tcPr>
            <w:tcW w:w="9033" w:type="dxa"/>
            <w:gridSpan w:val="2"/>
            <w:shd w:val="clear" w:color="auto" w:fill="0D0D0D" w:themeFill="text1" w:themeFillTint="F2"/>
          </w:tcPr>
          <w:p w:rsidR="00804138" w:rsidRPr="00AA545F" w:rsidRDefault="0080413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04138" w:rsidRPr="00AA545F" w:rsidTr="00804138">
        <w:tc>
          <w:tcPr>
            <w:tcW w:w="2518" w:type="dxa"/>
          </w:tcPr>
          <w:p w:rsidR="00804138" w:rsidRPr="00AA545F" w:rsidRDefault="00804138"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804138"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_IMG01</w:t>
            </w:r>
          </w:p>
        </w:tc>
      </w:tr>
      <w:tr w:rsidR="00804138" w:rsidRPr="00AA545F" w:rsidTr="00804138">
        <w:tc>
          <w:tcPr>
            <w:tcW w:w="2518" w:type="dxa"/>
          </w:tcPr>
          <w:p w:rsidR="00804138" w:rsidRPr="00AA545F" w:rsidRDefault="0080413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804138" w:rsidRPr="00AA545F" w:rsidRDefault="00804138" w:rsidP="005B102F">
            <w:pPr>
              <w:spacing w:line="360" w:lineRule="auto"/>
              <w:rPr>
                <w:rFonts w:ascii="Arial" w:hAnsi="Arial" w:cs="Arial"/>
                <w:color w:val="000000"/>
              </w:rPr>
            </w:pPr>
            <w:r w:rsidRPr="00AA545F">
              <w:rPr>
                <w:rFonts w:ascii="Arial" w:hAnsi="Arial" w:cs="Arial"/>
                <w:color w:val="000000"/>
              </w:rPr>
              <w:t>Suma de vectores</w:t>
            </w:r>
          </w:p>
        </w:tc>
      </w:tr>
      <w:tr w:rsidR="00804138" w:rsidRPr="00AA545F" w:rsidTr="00804138">
        <w:tc>
          <w:tcPr>
            <w:tcW w:w="2518" w:type="dxa"/>
          </w:tcPr>
          <w:p w:rsidR="00804138" w:rsidRPr="00AA545F" w:rsidRDefault="00804138"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804138" w:rsidRPr="00536B96" w:rsidRDefault="00804138" w:rsidP="005B102F">
            <w:pPr>
              <w:tabs>
                <w:tab w:val="right" w:pos="8498"/>
              </w:tabs>
              <w:spacing w:line="360" w:lineRule="auto"/>
              <w:jc w:val="both"/>
              <w:rPr>
                <w:rFonts w:ascii="Arial" w:hAnsi="Arial" w:cs="Arial"/>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proofErr w:type="spellStart"/>
            <w:r w:rsidR="002C4AA9">
              <w:rPr>
                <w:rFonts w:ascii="Arial" w:hAnsi="Arial" w:cs="Arial"/>
              </w:rPr>
              <w:t>C</w:t>
            </w:r>
            <w:r w:rsidR="002C4AA9" w:rsidRPr="00AA545F">
              <w:rPr>
                <w:rFonts w:ascii="Arial" w:hAnsi="Arial" w:cs="Arial"/>
              </w:rPr>
              <w:t>reativ</w:t>
            </w:r>
            <w:r w:rsidR="002C4AA9">
              <w:rPr>
                <w:rFonts w:ascii="Arial" w:hAnsi="Arial" w:cs="Arial"/>
              </w:rPr>
              <w:t>e</w:t>
            </w:r>
            <w:proofErr w:type="spellEnd"/>
            <w:r w:rsidR="00536B96"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8" w:history="1">
              <w:r w:rsidRPr="002C4AA9">
                <w:rPr>
                  <w:rStyle w:val="Hipervnculo"/>
                  <w:rFonts w:ascii="Arial" w:hAnsi="Arial" w:cs="Arial"/>
                  <w:u w:val="none"/>
                </w:rPr>
                <w:t>http://upload.wikimedia.org/wikipedia/commons/9/99/Vector_components.png</w:t>
              </w:r>
            </w:hyperlink>
          </w:p>
          <w:p w:rsidR="00804138" w:rsidRPr="00AA545F" w:rsidRDefault="00804138" w:rsidP="005B102F">
            <w:pPr>
              <w:spacing w:line="360" w:lineRule="auto"/>
              <w:rPr>
                <w:rFonts w:ascii="Arial" w:hAnsi="Arial" w:cs="Arial"/>
                <w:color w:val="000000"/>
              </w:rPr>
            </w:pPr>
          </w:p>
          <w:p w:rsidR="00804138" w:rsidRPr="00AA545F" w:rsidRDefault="00804138" w:rsidP="005B102F">
            <w:pPr>
              <w:spacing w:line="360" w:lineRule="auto"/>
              <w:rPr>
                <w:rFonts w:ascii="Arial" w:hAnsi="Arial" w:cs="Arial"/>
                <w:color w:val="000000"/>
              </w:rPr>
            </w:pPr>
            <w:r w:rsidRPr="00AA545F">
              <w:rPr>
                <w:rFonts w:ascii="Arial" w:hAnsi="Arial" w:cs="Arial"/>
                <w:noProof/>
              </w:rPr>
              <w:drawing>
                <wp:inline distT="0" distB="0" distL="0" distR="0" wp14:anchorId="328F6F54" wp14:editId="43AEA72F">
                  <wp:extent cx="2584174" cy="20052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6751" cy="2015033"/>
                          </a:xfrm>
                          <a:prstGeom prst="rect">
                            <a:avLst/>
                          </a:prstGeom>
                          <a:noFill/>
                          <a:ln>
                            <a:noFill/>
                          </a:ln>
                        </pic:spPr>
                      </pic:pic>
                    </a:graphicData>
                  </a:graphic>
                </wp:inline>
              </w:drawing>
            </w:r>
          </w:p>
          <w:p w:rsidR="00804138" w:rsidRPr="00AA545F" w:rsidRDefault="00804138" w:rsidP="005B102F">
            <w:pPr>
              <w:spacing w:line="360" w:lineRule="auto"/>
              <w:rPr>
                <w:rFonts w:ascii="Arial" w:hAnsi="Arial" w:cs="Arial"/>
                <w:color w:val="000000"/>
              </w:rPr>
            </w:pPr>
          </w:p>
          <w:p w:rsidR="00804138" w:rsidRPr="00AA545F" w:rsidRDefault="00804138" w:rsidP="005B102F">
            <w:pPr>
              <w:spacing w:line="360" w:lineRule="auto"/>
              <w:rPr>
                <w:rFonts w:ascii="Arial" w:hAnsi="Arial" w:cs="Arial"/>
                <w:color w:val="000000"/>
              </w:rPr>
            </w:pPr>
          </w:p>
        </w:tc>
      </w:tr>
      <w:tr w:rsidR="00804138" w:rsidRPr="00AA545F" w:rsidTr="00804138">
        <w:tc>
          <w:tcPr>
            <w:tcW w:w="2518" w:type="dxa"/>
          </w:tcPr>
          <w:p w:rsidR="00804138" w:rsidRPr="00AA545F" w:rsidRDefault="00804138"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804138" w:rsidRPr="00AA545F" w:rsidRDefault="00804138" w:rsidP="005B102F">
            <w:pPr>
              <w:spacing w:line="360" w:lineRule="auto"/>
              <w:rPr>
                <w:rFonts w:ascii="Arial" w:hAnsi="Arial" w:cs="Arial"/>
                <w:color w:val="000000"/>
              </w:rPr>
            </w:pPr>
            <w:r w:rsidRPr="00AA545F">
              <w:rPr>
                <w:rFonts w:ascii="Arial" w:hAnsi="Arial" w:cs="Arial"/>
              </w:rPr>
              <w:t xml:space="preserve">Al sumar un vector vertical </w:t>
            </w:r>
            <m:oMath>
              <m:acc>
                <m:accPr>
                  <m:chr m:val="⃗"/>
                  <m:ctrlPr>
                    <w:rPr>
                      <w:rFonts w:ascii="Cambria Math" w:hAnsi="Cambria Math" w:cs="Arial"/>
                      <w:i/>
                    </w:rPr>
                  </m:ctrlPr>
                </m:accPr>
                <m:e>
                  <m:r>
                    <w:rPr>
                      <w:rFonts w:ascii="Cambria Math" w:hAnsi="Cambria Math" w:cs="Arial"/>
                    </w:rPr>
                    <m:t>A</m:t>
                  </m:r>
                </m:e>
              </m:acc>
            </m:oMath>
            <w:r w:rsidRPr="00AA545F">
              <w:rPr>
                <w:rFonts w:ascii="Arial" w:eastAsiaTheme="minorEastAsia" w:hAnsi="Arial" w:cs="Arial"/>
              </w:rPr>
              <w:t xml:space="preserve"> con uno horizontal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Pr="00AA545F">
              <w:rPr>
                <w:rFonts w:ascii="Arial" w:eastAsiaTheme="minorEastAsia" w:hAnsi="Arial" w:cs="Arial"/>
              </w:rPr>
              <w:t xml:space="preserve">por el método del paralelogramo se obtiene el vector resultante </w:t>
            </w:r>
            <m:oMath>
              <m:acc>
                <m:accPr>
                  <m:chr m:val="⃗"/>
                  <m:ctrlPr>
                    <w:rPr>
                      <w:rFonts w:ascii="Cambria Math" w:hAnsi="Cambria Math" w:cs="Arial"/>
                      <w:i/>
                    </w:rPr>
                  </m:ctrlPr>
                </m:accPr>
                <m:e>
                  <m:r>
                    <w:rPr>
                      <w:rFonts w:ascii="Cambria Math" w:hAnsi="Cambria Math" w:cs="Arial"/>
                    </w:rPr>
                    <m:t>R</m:t>
                  </m:r>
                </m:e>
              </m:acc>
            </m:oMath>
            <w:del w:id="0" w:author="María" w:date="2015-04-01T09:39:00Z">
              <w:r w:rsidRPr="00AA545F" w:rsidDel="00536B96">
                <w:rPr>
                  <w:rFonts w:ascii="Arial" w:eastAsiaTheme="minorEastAsia" w:hAnsi="Arial" w:cs="Arial"/>
                </w:rPr>
                <w:delText>.</w:delText>
              </w:r>
            </w:del>
          </w:p>
        </w:tc>
      </w:tr>
    </w:tbl>
    <w:p w:rsidR="00804138" w:rsidRPr="00AA545F" w:rsidRDefault="00804138" w:rsidP="005B102F">
      <w:pPr>
        <w:tabs>
          <w:tab w:val="right" w:pos="8498"/>
        </w:tabs>
        <w:spacing w:line="360" w:lineRule="auto"/>
        <w:jc w:val="both"/>
        <w:rPr>
          <w:rFonts w:ascii="Arial" w:hAnsi="Arial" w:cs="Arial"/>
        </w:rPr>
      </w:pPr>
    </w:p>
    <w:p w:rsidR="0078410B" w:rsidRPr="00AA545F" w:rsidRDefault="0078410B" w:rsidP="005B102F">
      <w:pPr>
        <w:tabs>
          <w:tab w:val="right" w:pos="8498"/>
        </w:tabs>
        <w:spacing w:line="360" w:lineRule="auto"/>
        <w:jc w:val="both"/>
        <w:rPr>
          <w:rFonts w:ascii="Arial" w:hAnsi="Arial" w:cs="Arial"/>
        </w:rPr>
      </w:pPr>
    </w:p>
    <w:p w:rsidR="0078410B" w:rsidRPr="00AA545F" w:rsidRDefault="0078410B" w:rsidP="005B102F">
      <w:pPr>
        <w:tabs>
          <w:tab w:val="left" w:pos="1017"/>
        </w:tabs>
        <w:spacing w:line="360" w:lineRule="auto"/>
        <w:jc w:val="both"/>
        <w:rPr>
          <w:rFonts w:ascii="Arial" w:hAnsi="Arial" w:cs="Arial"/>
        </w:rPr>
      </w:pPr>
      <w:r w:rsidRPr="00AA545F">
        <w:rPr>
          <w:rFonts w:ascii="Arial" w:hAnsi="Arial" w:cs="Arial"/>
        </w:rPr>
        <w:t>Podemos ubicar la anterior</w:t>
      </w:r>
      <w:r w:rsidR="00575580" w:rsidRPr="00AA545F">
        <w:rPr>
          <w:rFonts w:ascii="Arial" w:hAnsi="Arial" w:cs="Arial"/>
        </w:rPr>
        <w:t xml:space="preserve"> operación</w:t>
      </w:r>
      <w:r w:rsidRPr="00AA545F">
        <w:rPr>
          <w:rFonts w:ascii="Arial" w:hAnsi="Arial" w:cs="Arial"/>
        </w:rPr>
        <w:t xml:space="preserve"> en el sistema coordenado cartesiano, identificando la dirección del </w:t>
      </w:r>
      <w:r w:rsidRPr="00AA545F">
        <w:rPr>
          <w:rFonts w:ascii="Arial" w:hAnsi="Arial" w:cs="Arial"/>
          <w:b/>
        </w:rPr>
        <w:t>vector resultante</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con el ángulo </w:t>
      </w:r>
      <m:oMath>
        <m:r>
          <w:rPr>
            <w:rFonts w:ascii="Cambria Math" w:eastAsiaTheme="minorEastAsia" w:hAnsi="Cambria Math" w:cs="Arial"/>
          </w:rPr>
          <m:t>α</m:t>
        </m:r>
      </m:oMath>
      <w:r w:rsidR="00575580" w:rsidRPr="00AA545F">
        <w:rPr>
          <w:rFonts w:ascii="Arial" w:eastAsiaTheme="minorEastAsia" w:hAnsi="Arial" w:cs="Arial"/>
        </w:rPr>
        <w:t xml:space="preserve"> </w:t>
      </w:r>
      <w:r w:rsidRPr="00AA545F">
        <w:rPr>
          <w:rFonts w:ascii="Arial" w:eastAsiaTheme="minorEastAsia" w:hAnsi="Arial" w:cs="Arial"/>
        </w:rPr>
        <w:t>que forma con la horizontal (eje x).</w:t>
      </w:r>
    </w:p>
    <w:p w:rsidR="0078410B" w:rsidRPr="00AA545F" w:rsidRDefault="0078410B" w:rsidP="005B102F">
      <w:pPr>
        <w:tabs>
          <w:tab w:val="left" w:pos="1017"/>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78072E" w:rsidRPr="00AA545F" w:rsidTr="00D34795">
        <w:tc>
          <w:tcPr>
            <w:tcW w:w="9033" w:type="dxa"/>
            <w:gridSpan w:val="2"/>
            <w:shd w:val="clear" w:color="auto" w:fill="0D0D0D" w:themeFill="text1" w:themeFillTint="F2"/>
          </w:tcPr>
          <w:p w:rsidR="0078072E" w:rsidRPr="00AA545F" w:rsidRDefault="0078072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78072E" w:rsidRPr="00AA545F" w:rsidTr="00D34795">
        <w:tc>
          <w:tcPr>
            <w:tcW w:w="2518" w:type="dxa"/>
          </w:tcPr>
          <w:p w:rsidR="0078072E" w:rsidRPr="00AA545F" w:rsidRDefault="0078072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78072E"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_IMG02</w:t>
            </w:r>
          </w:p>
        </w:tc>
      </w:tr>
      <w:tr w:rsidR="0078072E" w:rsidRPr="00AA545F" w:rsidTr="00D34795">
        <w:tc>
          <w:tcPr>
            <w:tcW w:w="2518" w:type="dxa"/>
          </w:tcPr>
          <w:p w:rsidR="0078072E" w:rsidRPr="00AA545F" w:rsidRDefault="0078072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78072E" w:rsidRPr="00AA545F" w:rsidRDefault="0078072E" w:rsidP="005B102F">
            <w:pPr>
              <w:spacing w:line="360" w:lineRule="auto"/>
              <w:rPr>
                <w:rFonts w:ascii="Arial" w:hAnsi="Arial" w:cs="Arial"/>
                <w:color w:val="000000"/>
              </w:rPr>
            </w:pPr>
            <w:r w:rsidRPr="00AA545F">
              <w:rPr>
                <w:rFonts w:ascii="Arial" w:hAnsi="Arial" w:cs="Arial"/>
                <w:color w:val="000000"/>
              </w:rPr>
              <w:t>Suma de vectores</w:t>
            </w:r>
          </w:p>
        </w:tc>
      </w:tr>
      <w:tr w:rsidR="0078072E" w:rsidRPr="00AA545F" w:rsidTr="00D34795">
        <w:tc>
          <w:tcPr>
            <w:tcW w:w="2518" w:type="dxa"/>
          </w:tcPr>
          <w:p w:rsidR="0078072E" w:rsidRPr="00AA545F" w:rsidRDefault="0078072E"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78072E" w:rsidRPr="002C4AA9" w:rsidRDefault="0078072E" w:rsidP="005B102F">
            <w:pPr>
              <w:tabs>
                <w:tab w:val="right" w:pos="8498"/>
              </w:tabs>
              <w:spacing w:line="360" w:lineRule="auto"/>
              <w:jc w:val="both"/>
              <w:rPr>
                <w:rStyle w:val="Hipervnculo"/>
                <w:rFonts w:ascii="Arial" w:hAnsi="Arial" w:cs="Arial"/>
                <w:u w:val="none"/>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proofErr w:type="spellStart"/>
            <w:r w:rsidR="002C4AA9">
              <w:rPr>
                <w:rFonts w:ascii="Arial" w:hAnsi="Arial" w:cs="Arial"/>
              </w:rPr>
              <w:t>C</w:t>
            </w:r>
            <w:r w:rsidR="002C4AA9" w:rsidRPr="00AA545F">
              <w:rPr>
                <w:rFonts w:ascii="Arial" w:hAnsi="Arial" w:cs="Arial"/>
              </w:rPr>
              <w:t>reativ</w:t>
            </w:r>
            <w:r w:rsidR="002C4AA9">
              <w:rPr>
                <w:rFonts w:ascii="Arial" w:hAnsi="Arial" w:cs="Arial"/>
              </w:rPr>
              <w:t>e</w:t>
            </w:r>
            <w:proofErr w:type="spellEnd"/>
            <w:r w:rsidR="00536B96"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10" w:history="1">
              <w:r w:rsidRPr="002C4AA9">
                <w:rPr>
                  <w:rStyle w:val="Hipervnculo"/>
                  <w:rFonts w:ascii="Arial" w:hAnsi="Arial" w:cs="Arial"/>
                  <w:u w:val="none"/>
                </w:rPr>
                <w:t>http://upload.wikimedia.org/wikipedia/commons/9/99/Vector_components.png</w:t>
              </w:r>
            </w:hyperlink>
          </w:p>
          <w:p w:rsidR="0078072E" w:rsidRPr="00AA545F" w:rsidRDefault="0078072E" w:rsidP="005B102F">
            <w:pPr>
              <w:tabs>
                <w:tab w:val="right" w:pos="8498"/>
              </w:tabs>
              <w:spacing w:line="360" w:lineRule="auto"/>
              <w:jc w:val="both"/>
              <w:rPr>
                <w:rFonts w:ascii="Arial" w:hAnsi="Arial" w:cs="Arial"/>
              </w:rPr>
            </w:pPr>
            <w:r w:rsidRPr="00AA545F">
              <w:rPr>
                <w:rFonts w:ascii="Arial" w:hAnsi="Arial" w:cs="Arial"/>
                <w:noProof/>
              </w:rPr>
              <w:drawing>
                <wp:inline distT="0" distB="0" distL="0" distR="0" wp14:anchorId="731A345A" wp14:editId="4F5755BC">
                  <wp:extent cx="2912165" cy="2061653"/>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0867" cy="2074893"/>
                          </a:xfrm>
                          <a:prstGeom prst="rect">
                            <a:avLst/>
                          </a:prstGeom>
                          <a:noFill/>
                          <a:ln>
                            <a:noFill/>
                          </a:ln>
                        </pic:spPr>
                      </pic:pic>
                    </a:graphicData>
                  </a:graphic>
                </wp:inline>
              </w:drawing>
            </w:r>
          </w:p>
          <w:p w:rsidR="0078072E" w:rsidRPr="00AA545F" w:rsidRDefault="0078072E" w:rsidP="005B102F">
            <w:pPr>
              <w:spacing w:line="360" w:lineRule="auto"/>
              <w:rPr>
                <w:rFonts w:ascii="Arial" w:hAnsi="Arial" w:cs="Arial"/>
                <w:color w:val="000000"/>
              </w:rPr>
            </w:pPr>
          </w:p>
        </w:tc>
      </w:tr>
      <w:tr w:rsidR="0078072E" w:rsidRPr="00AA545F" w:rsidTr="00D34795">
        <w:tc>
          <w:tcPr>
            <w:tcW w:w="2518" w:type="dxa"/>
          </w:tcPr>
          <w:p w:rsidR="0078072E" w:rsidRPr="00AA545F" w:rsidRDefault="0078072E"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78072E" w:rsidRPr="00AA545F" w:rsidRDefault="00536B96" w:rsidP="005B102F">
            <w:pPr>
              <w:tabs>
                <w:tab w:val="right" w:pos="8498"/>
              </w:tabs>
              <w:spacing w:line="360" w:lineRule="auto"/>
              <w:jc w:val="both"/>
              <w:rPr>
                <w:rFonts w:ascii="Arial" w:hAnsi="Arial" w:cs="Arial"/>
              </w:rPr>
            </w:pPr>
            <w:r>
              <w:rPr>
                <w:rFonts w:ascii="Arial" w:hAnsi="Arial" w:cs="Arial"/>
                <w:b/>
              </w:rPr>
              <w:t>S</w:t>
            </w:r>
            <w:r w:rsidRPr="00AA545F">
              <w:rPr>
                <w:rFonts w:ascii="Arial" w:hAnsi="Arial" w:cs="Arial"/>
                <w:b/>
              </w:rPr>
              <w:t xml:space="preserve">uma </w:t>
            </w:r>
            <w:r w:rsidR="0078072E" w:rsidRPr="00AA545F">
              <w:rPr>
                <w:rFonts w:ascii="Arial" w:hAnsi="Arial" w:cs="Arial"/>
                <w:b/>
              </w:rPr>
              <w:t>de los vectores</w:t>
            </w:r>
            <w:r w:rsidR="0078072E"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A</m:t>
                  </m:r>
                </m:e>
              </m:acc>
            </m:oMath>
            <w:r w:rsidR="0078072E"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78072E" w:rsidRPr="00AA545F">
              <w:rPr>
                <w:rFonts w:ascii="Arial" w:eastAsiaTheme="minorEastAsia" w:hAnsi="Arial" w:cs="Arial"/>
              </w:rPr>
              <w:t xml:space="preserve">en el sistema de coordenadas cartesiano </w:t>
            </w:r>
            <m:oMath>
              <m:d>
                <m:dPr>
                  <m:ctrlPr>
                    <w:rPr>
                      <w:rFonts w:ascii="Cambria Math" w:eastAsiaTheme="minorEastAsia" w:hAnsi="Cambria Math" w:cs="Arial"/>
                      <w:i/>
                    </w:rPr>
                  </m:ctrlPr>
                </m:dPr>
                <m:e>
                  <m:r>
                    <w:rPr>
                      <w:rFonts w:ascii="Cambria Math" w:hAnsi="Cambria Math" w:cs="Arial"/>
                    </w:rPr>
                    <m:t>x,y</m:t>
                  </m:r>
                  <m:ctrlPr>
                    <w:rPr>
                      <w:rFonts w:ascii="Cambria Math" w:hAnsi="Cambria Math" w:cs="Arial"/>
                      <w:i/>
                    </w:rPr>
                  </m:ctrlPr>
                </m:e>
              </m:d>
              <m:r>
                <w:del w:id="1" w:author="María" w:date="2015-04-01T09:42:00Z">
                  <w:rPr>
                    <w:rFonts w:ascii="Cambria Math" w:hAnsi="Cambria Math" w:cs="Arial"/>
                  </w:rPr>
                  <m:t>.</m:t>
                </w:del>
              </m:r>
            </m:oMath>
          </w:p>
          <w:p w:rsidR="0078072E" w:rsidRPr="00AA545F" w:rsidRDefault="0078072E" w:rsidP="005B102F">
            <w:pPr>
              <w:spacing w:line="360" w:lineRule="auto"/>
              <w:rPr>
                <w:rFonts w:ascii="Arial" w:hAnsi="Arial" w:cs="Arial"/>
                <w:color w:val="000000"/>
              </w:rPr>
            </w:pPr>
          </w:p>
        </w:tc>
      </w:tr>
    </w:tbl>
    <w:p w:rsidR="0044347A" w:rsidRPr="00AA545F" w:rsidRDefault="0044347A" w:rsidP="005B102F">
      <w:pPr>
        <w:tabs>
          <w:tab w:val="right" w:pos="8498"/>
        </w:tabs>
        <w:spacing w:line="360" w:lineRule="auto"/>
        <w:jc w:val="both"/>
        <w:rPr>
          <w:rFonts w:ascii="Arial" w:hAnsi="Arial" w:cs="Arial"/>
        </w:rPr>
      </w:pPr>
    </w:p>
    <w:p w:rsidR="0044347A" w:rsidRPr="00AA545F" w:rsidRDefault="0044347A" w:rsidP="005B102F">
      <w:pPr>
        <w:tabs>
          <w:tab w:val="right" w:pos="8498"/>
        </w:tabs>
        <w:spacing w:line="360" w:lineRule="auto"/>
        <w:jc w:val="both"/>
        <w:rPr>
          <w:rFonts w:ascii="Arial" w:hAnsi="Arial" w:cs="Arial"/>
        </w:rPr>
      </w:pPr>
    </w:p>
    <w:p w:rsidR="0044347A" w:rsidRPr="00AA545F" w:rsidRDefault="00A52B56" w:rsidP="005B102F">
      <w:pPr>
        <w:tabs>
          <w:tab w:val="right" w:pos="8498"/>
        </w:tabs>
        <w:spacing w:line="360" w:lineRule="auto"/>
        <w:jc w:val="both"/>
        <w:rPr>
          <w:rFonts w:ascii="Arial" w:eastAsiaTheme="minorEastAsia" w:hAnsi="Arial" w:cs="Arial"/>
        </w:rPr>
      </w:pPr>
      <w:r w:rsidRPr="00AA545F">
        <w:rPr>
          <w:rFonts w:ascii="Arial" w:hAnsi="Arial" w:cs="Arial"/>
        </w:rPr>
        <w:lastRenderedPageBreak/>
        <w:t xml:space="preserve">De esta forma </w:t>
      </w:r>
      <w:r w:rsidR="002223D6" w:rsidRPr="00AA545F">
        <w:rPr>
          <w:rFonts w:ascii="Arial" w:hAnsi="Arial" w:cs="Arial"/>
        </w:rPr>
        <w:t>encontramos</w:t>
      </w:r>
      <w:r w:rsidRPr="00AA545F">
        <w:rPr>
          <w:rFonts w:ascii="Arial" w:hAnsi="Arial" w:cs="Arial"/>
        </w:rPr>
        <w:t xml:space="preserve"> que la suma vectorial anterior es una construcción en </w:t>
      </w:r>
      <w:r w:rsidRPr="00AA545F">
        <w:rPr>
          <w:rFonts w:ascii="Arial" w:hAnsi="Arial" w:cs="Arial"/>
          <w:b/>
        </w:rPr>
        <w:t>dos dimensiones</w:t>
      </w:r>
      <w:r w:rsidRPr="00AA545F">
        <w:rPr>
          <w:rFonts w:ascii="Arial" w:hAnsi="Arial" w:cs="Arial"/>
        </w:rPr>
        <w:t xml:space="preserve"> pues están involucrados los ejes</w:t>
      </w:r>
      <w:r w:rsidR="002223D6" w:rsidRPr="00AA545F">
        <w:rPr>
          <w:rFonts w:ascii="Arial" w:hAnsi="Arial" w:cs="Arial"/>
        </w:rPr>
        <w:t xml:space="preserve"> cartesianos</w:t>
      </w:r>
      <w:r w:rsidRPr="00AA545F">
        <w:rPr>
          <w:rFonts w:ascii="Arial" w:hAnsi="Arial" w:cs="Arial"/>
        </w:rPr>
        <w:t xml:space="preserve"> </w:t>
      </w:r>
      <m:oMath>
        <m:r>
          <w:rPr>
            <w:rFonts w:ascii="Cambria Math" w:hAnsi="Cambria Math" w:cs="Arial"/>
          </w:rPr>
          <m:t>x</m:t>
        </m:r>
      </m:oMath>
      <w:r w:rsidRPr="00AA545F">
        <w:rPr>
          <w:rFonts w:ascii="Arial" w:eastAsiaTheme="minorEastAsia" w:hAnsi="Arial" w:cs="Arial"/>
        </w:rPr>
        <w:t xml:space="preserve"> y </w:t>
      </w:r>
      <m:oMath>
        <m:r>
          <w:rPr>
            <w:rFonts w:ascii="Cambria Math" w:eastAsiaTheme="minorEastAsia" w:hAnsi="Cambria Math" w:cs="Arial"/>
          </w:rPr>
          <m:t>y</m:t>
        </m:r>
      </m:oMath>
      <w:r w:rsidRPr="00AA545F">
        <w:rPr>
          <w:rFonts w:ascii="Arial" w:hAnsi="Arial" w:cs="Arial"/>
        </w:rPr>
        <w:t>.</w:t>
      </w:r>
      <w:r w:rsidR="002223D6" w:rsidRPr="00AA545F">
        <w:rPr>
          <w:rFonts w:ascii="Arial" w:hAnsi="Arial" w:cs="Arial"/>
        </w:rPr>
        <w:t xml:space="preserve"> De los dos </w:t>
      </w:r>
      <w:r w:rsidR="002223D6" w:rsidRPr="00AA545F">
        <w:rPr>
          <w:rFonts w:ascii="Arial" w:hAnsi="Arial" w:cs="Arial"/>
          <w:b/>
        </w:rPr>
        <w:t>vectores</w:t>
      </w:r>
      <w:r w:rsidR="002223D6" w:rsidRPr="00AA545F">
        <w:rPr>
          <w:rFonts w:ascii="Arial" w:hAnsi="Arial" w:cs="Arial"/>
        </w:rPr>
        <w:t xml:space="preserve"> originales </w:t>
      </w:r>
      <m:oMath>
        <m:acc>
          <m:accPr>
            <m:chr m:val="⃗"/>
            <m:ctrlPr>
              <w:rPr>
                <w:rFonts w:ascii="Cambria Math" w:hAnsi="Cambria Math" w:cs="Arial"/>
                <w:i/>
              </w:rPr>
            </m:ctrlPr>
          </m:accPr>
          <m:e>
            <m:r>
              <w:rPr>
                <w:rFonts w:ascii="Cambria Math" w:hAnsi="Cambria Math" w:cs="Arial"/>
              </w:rPr>
              <m:t>A</m:t>
            </m:r>
          </m:e>
        </m:acc>
      </m:oMath>
      <w:r w:rsidR="002223D6"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2223D6" w:rsidRPr="00AA545F">
        <w:rPr>
          <w:rFonts w:ascii="Arial" w:eastAsiaTheme="minorEastAsia" w:hAnsi="Arial" w:cs="Arial"/>
        </w:rPr>
        <w:t xml:space="preserve">ha resultado un nuevo vector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 xml:space="preserve">. </w:t>
      </w:r>
    </w:p>
    <w:p w:rsidR="002223D6" w:rsidRPr="00AA545F" w:rsidRDefault="002223D6" w:rsidP="005B102F">
      <w:pPr>
        <w:tabs>
          <w:tab w:val="right" w:pos="8498"/>
        </w:tabs>
        <w:spacing w:line="360" w:lineRule="auto"/>
        <w:jc w:val="both"/>
        <w:rPr>
          <w:rFonts w:ascii="Arial" w:eastAsiaTheme="minorEastAsia" w:hAnsi="Arial" w:cs="Arial"/>
        </w:rPr>
      </w:pPr>
    </w:p>
    <w:p w:rsidR="002223D6" w:rsidRPr="00AA545F" w:rsidRDefault="00575580" w:rsidP="005B102F">
      <w:pPr>
        <w:tabs>
          <w:tab w:val="right" w:pos="8498"/>
        </w:tabs>
        <w:spacing w:line="360" w:lineRule="auto"/>
        <w:jc w:val="both"/>
        <w:rPr>
          <w:rFonts w:ascii="Arial" w:eastAsiaTheme="minorEastAsia" w:hAnsi="Arial" w:cs="Arial"/>
        </w:rPr>
      </w:pPr>
      <w:r w:rsidRPr="00AA545F">
        <w:rPr>
          <w:rFonts w:ascii="Arial" w:eastAsiaTheme="minorEastAsia" w:hAnsi="Arial" w:cs="Arial"/>
        </w:rPr>
        <w:t>Ahora p</w:t>
      </w:r>
      <w:r w:rsidR="002223D6" w:rsidRPr="00AA545F">
        <w:rPr>
          <w:rFonts w:ascii="Arial" w:eastAsiaTheme="minorEastAsia" w:hAnsi="Arial" w:cs="Arial"/>
        </w:rPr>
        <w:t>odemos realizar un análisis inverso al anterior</w:t>
      </w:r>
      <w:r w:rsidR="00536B96">
        <w:rPr>
          <w:rFonts w:ascii="Arial" w:eastAsiaTheme="minorEastAsia" w:hAnsi="Arial" w:cs="Arial"/>
        </w:rPr>
        <w:t xml:space="preserve">, </w:t>
      </w:r>
      <w:r w:rsidR="000916EB">
        <w:rPr>
          <w:rFonts w:ascii="Arial" w:eastAsiaTheme="minorEastAsia" w:hAnsi="Arial" w:cs="Arial"/>
        </w:rPr>
        <w:t>al s</w:t>
      </w:r>
      <w:r w:rsidR="000916EB" w:rsidRPr="00AA545F">
        <w:rPr>
          <w:rFonts w:ascii="Arial" w:eastAsiaTheme="minorEastAsia" w:hAnsi="Arial" w:cs="Arial"/>
        </w:rPr>
        <w:t>upon</w:t>
      </w:r>
      <w:r w:rsidR="000916EB">
        <w:rPr>
          <w:rFonts w:ascii="Arial" w:eastAsiaTheme="minorEastAsia" w:hAnsi="Arial" w:cs="Arial"/>
        </w:rPr>
        <w:t>er</w:t>
      </w:r>
      <w:r w:rsidR="000916EB" w:rsidRPr="00AA545F">
        <w:rPr>
          <w:rFonts w:ascii="Arial" w:eastAsiaTheme="minorEastAsia" w:hAnsi="Arial" w:cs="Arial"/>
        </w:rPr>
        <w:t xml:space="preserve"> </w:t>
      </w:r>
      <w:r w:rsidR="002223D6" w:rsidRPr="00AA545F">
        <w:rPr>
          <w:rFonts w:ascii="Arial" w:eastAsiaTheme="minorEastAsia" w:hAnsi="Arial" w:cs="Arial"/>
        </w:rPr>
        <w:t xml:space="preserve">que el vector que tenemos originalmente es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w:t>
      </w:r>
    </w:p>
    <w:p w:rsidR="008D70A2" w:rsidRPr="00AA545F" w:rsidRDefault="008D70A2" w:rsidP="005B102F">
      <w:pPr>
        <w:tabs>
          <w:tab w:val="right" w:pos="8498"/>
        </w:tabs>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1522"/>
        <w:gridCol w:w="7532"/>
      </w:tblGrid>
      <w:tr w:rsidR="008D70A2" w:rsidRPr="00AA545F" w:rsidTr="00D34795">
        <w:tc>
          <w:tcPr>
            <w:tcW w:w="9033" w:type="dxa"/>
            <w:gridSpan w:val="2"/>
            <w:shd w:val="clear" w:color="auto" w:fill="0D0D0D" w:themeFill="text1" w:themeFillTint="F2"/>
          </w:tcPr>
          <w:p w:rsidR="008D70A2" w:rsidRPr="00AA545F" w:rsidRDefault="008D70A2"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D70A2" w:rsidRPr="00AA545F" w:rsidTr="00D34795">
        <w:tc>
          <w:tcPr>
            <w:tcW w:w="2518" w:type="dxa"/>
          </w:tcPr>
          <w:p w:rsidR="008D70A2" w:rsidRPr="00AA545F" w:rsidRDefault="008D70A2"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8D70A2" w:rsidRPr="00AA545F" w:rsidRDefault="008D70A2"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_IMG03</w:t>
            </w:r>
          </w:p>
        </w:tc>
      </w:tr>
      <w:tr w:rsidR="008D70A2" w:rsidRPr="00AA545F" w:rsidTr="00D34795">
        <w:tc>
          <w:tcPr>
            <w:tcW w:w="2518" w:type="dxa"/>
          </w:tcPr>
          <w:p w:rsidR="008D70A2" w:rsidRPr="00AA545F" w:rsidRDefault="008D70A2"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8D70A2" w:rsidRPr="00AA545F" w:rsidRDefault="008D70A2" w:rsidP="005B102F">
            <w:pPr>
              <w:spacing w:line="360" w:lineRule="auto"/>
              <w:rPr>
                <w:rFonts w:ascii="Arial" w:hAnsi="Arial" w:cs="Arial"/>
                <w:color w:val="000000"/>
              </w:rPr>
            </w:pPr>
            <w:r w:rsidRPr="00AA545F">
              <w:rPr>
                <w:rFonts w:ascii="Arial" w:hAnsi="Arial" w:cs="Arial"/>
                <w:color w:val="000000"/>
              </w:rPr>
              <w:t>Suma de vectores</w:t>
            </w:r>
          </w:p>
        </w:tc>
      </w:tr>
      <w:tr w:rsidR="008D70A2" w:rsidRPr="00AA545F" w:rsidTr="00D34795">
        <w:tc>
          <w:tcPr>
            <w:tcW w:w="2518" w:type="dxa"/>
          </w:tcPr>
          <w:p w:rsidR="008D70A2" w:rsidRPr="00AA545F" w:rsidRDefault="008D70A2"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8D70A2" w:rsidRPr="002C4AA9" w:rsidRDefault="008D70A2" w:rsidP="005B102F">
            <w:pPr>
              <w:tabs>
                <w:tab w:val="right" w:pos="8498"/>
              </w:tabs>
              <w:spacing w:line="360" w:lineRule="auto"/>
              <w:jc w:val="both"/>
              <w:rPr>
                <w:rStyle w:val="Hipervnculo"/>
                <w:u w:val="none"/>
              </w:rPr>
            </w:pPr>
            <w:r w:rsidRPr="00AA545F">
              <w:rPr>
                <w:rFonts w:ascii="Arial" w:hAnsi="Arial" w:cs="Arial"/>
              </w:rPr>
              <w:t xml:space="preserve">Adaptada por autor de </w:t>
            </w:r>
            <w:proofErr w:type="spellStart"/>
            <w:r w:rsidR="002C4AA9">
              <w:rPr>
                <w:rFonts w:ascii="Arial" w:hAnsi="Arial" w:cs="Arial"/>
              </w:rPr>
              <w:t>C</w:t>
            </w:r>
            <w:r w:rsidRPr="00AA545F">
              <w:rPr>
                <w:rFonts w:ascii="Arial" w:hAnsi="Arial" w:cs="Arial"/>
              </w:rPr>
              <w:t>reative</w:t>
            </w:r>
            <w:proofErr w:type="spellEnd"/>
            <w:r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12" w:history="1">
              <w:r w:rsidRPr="002C4AA9">
                <w:rPr>
                  <w:rStyle w:val="Hipervnculo"/>
                  <w:rFonts w:ascii="Arial" w:hAnsi="Arial" w:cs="Arial"/>
                  <w:u w:val="none"/>
                </w:rPr>
                <w:t>http://upload.wikimedia.org/wikipedia/commons/9/99/Vector_components.png</w:t>
              </w:r>
            </w:hyperlink>
          </w:p>
          <w:p w:rsidR="008D70A2" w:rsidRPr="00AA545F" w:rsidRDefault="008D70A2" w:rsidP="005B102F">
            <w:pPr>
              <w:tabs>
                <w:tab w:val="right" w:pos="8498"/>
              </w:tabs>
              <w:spacing w:line="360" w:lineRule="auto"/>
              <w:jc w:val="both"/>
              <w:rPr>
                <w:rFonts w:ascii="Arial" w:hAnsi="Arial" w:cs="Arial"/>
                <w:color w:val="000000"/>
              </w:rPr>
            </w:pPr>
          </w:p>
          <w:p w:rsidR="008D70A2" w:rsidRPr="00AA545F" w:rsidRDefault="008D70A2" w:rsidP="005B102F">
            <w:pPr>
              <w:tabs>
                <w:tab w:val="right" w:pos="8498"/>
              </w:tabs>
              <w:spacing w:line="360" w:lineRule="auto"/>
              <w:jc w:val="both"/>
              <w:rPr>
                <w:rFonts w:ascii="Arial" w:hAnsi="Arial" w:cs="Arial"/>
                <w:color w:val="000000"/>
              </w:rPr>
            </w:pPr>
            <w:r w:rsidRPr="00AA545F">
              <w:rPr>
                <w:rFonts w:ascii="Arial" w:hAnsi="Arial" w:cs="Arial"/>
                <w:noProof/>
              </w:rPr>
              <w:drawing>
                <wp:inline distT="0" distB="0" distL="0" distR="0" wp14:anchorId="3D235FB4" wp14:editId="111B4AEB">
                  <wp:extent cx="2604135" cy="1878330"/>
                  <wp:effectExtent l="0" t="0" r="571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4135" cy="1878330"/>
                          </a:xfrm>
                          <a:prstGeom prst="rect">
                            <a:avLst/>
                          </a:prstGeom>
                          <a:noFill/>
                          <a:ln>
                            <a:noFill/>
                          </a:ln>
                        </pic:spPr>
                      </pic:pic>
                    </a:graphicData>
                  </a:graphic>
                </wp:inline>
              </w:drawing>
            </w:r>
          </w:p>
          <w:p w:rsidR="008D70A2" w:rsidRPr="00AA545F" w:rsidRDefault="008D70A2" w:rsidP="005B102F">
            <w:pPr>
              <w:tabs>
                <w:tab w:val="right" w:pos="8498"/>
              </w:tabs>
              <w:spacing w:line="360" w:lineRule="auto"/>
              <w:jc w:val="both"/>
              <w:rPr>
                <w:rFonts w:ascii="Arial" w:hAnsi="Arial" w:cs="Arial"/>
                <w:color w:val="000000"/>
              </w:rPr>
            </w:pPr>
          </w:p>
        </w:tc>
      </w:tr>
      <w:tr w:rsidR="008D70A2" w:rsidRPr="00AA545F" w:rsidTr="00D34795">
        <w:tc>
          <w:tcPr>
            <w:tcW w:w="2518" w:type="dxa"/>
          </w:tcPr>
          <w:p w:rsidR="008D70A2" w:rsidRPr="00AA545F" w:rsidRDefault="008D70A2"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8D70A2" w:rsidRPr="00AA545F" w:rsidRDefault="008D70A2" w:rsidP="005B102F">
            <w:pPr>
              <w:tabs>
                <w:tab w:val="right" w:pos="8498"/>
              </w:tabs>
              <w:spacing w:line="360" w:lineRule="auto"/>
              <w:jc w:val="both"/>
              <w:rPr>
                <w:rFonts w:ascii="Arial" w:hAnsi="Arial" w:cs="Arial"/>
              </w:rPr>
            </w:pPr>
            <w:r w:rsidRPr="00AA545F">
              <w:rPr>
                <w:rFonts w:ascii="Arial" w:hAnsi="Arial" w:cs="Arial"/>
                <w:b/>
              </w:rPr>
              <w:t>Vector</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en un sistema de coordenadas cartesiano</w:t>
            </w:r>
            <w:r w:rsidR="000916EB">
              <w:rPr>
                <w:rFonts w:ascii="Arial" w:eastAsiaTheme="minorEastAsia" w:hAnsi="Arial" w:cs="Arial"/>
              </w:rPr>
              <w:t>, c</w:t>
            </w:r>
            <w:r w:rsidRPr="00AA545F">
              <w:rPr>
                <w:rFonts w:ascii="Arial" w:eastAsiaTheme="minorEastAsia" w:hAnsi="Arial" w:cs="Arial"/>
              </w:rPr>
              <w:t xml:space="preserve">on magnitud R y dirección α </w:t>
            </w:r>
          </w:p>
          <w:p w:rsidR="008D70A2" w:rsidRPr="00AA545F" w:rsidRDefault="008D70A2" w:rsidP="005B102F">
            <w:pPr>
              <w:tabs>
                <w:tab w:val="right" w:pos="8498"/>
              </w:tabs>
              <w:spacing w:line="360" w:lineRule="auto"/>
              <w:jc w:val="both"/>
              <w:rPr>
                <w:rFonts w:ascii="Arial" w:hAnsi="Arial" w:cs="Arial"/>
                <w:color w:val="000000"/>
              </w:rPr>
            </w:pPr>
          </w:p>
        </w:tc>
      </w:tr>
    </w:tbl>
    <w:p w:rsidR="008D70A2" w:rsidRPr="00AA545F" w:rsidRDefault="008D70A2" w:rsidP="005B102F">
      <w:pPr>
        <w:tabs>
          <w:tab w:val="right" w:pos="8498"/>
        </w:tabs>
        <w:spacing w:line="360" w:lineRule="auto"/>
        <w:jc w:val="both"/>
        <w:rPr>
          <w:rFonts w:ascii="Arial" w:eastAsiaTheme="minorEastAsia" w:hAnsi="Arial" w:cs="Arial"/>
        </w:rPr>
      </w:pPr>
    </w:p>
    <w:p w:rsidR="00741446" w:rsidRPr="00AA545F" w:rsidRDefault="000916EB" w:rsidP="005B102F">
      <w:pPr>
        <w:spacing w:line="360" w:lineRule="auto"/>
        <w:jc w:val="both"/>
        <w:rPr>
          <w:rFonts w:ascii="Arial" w:eastAsiaTheme="minorEastAsia" w:hAnsi="Arial" w:cs="Arial"/>
          <w:b/>
        </w:rPr>
      </w:pPr>
      <w:r>
        <w:rPr>
          <w:rFonts w:ascii="Arial" w:hAnsi="Arial" w:cs="Arial"/>
        </w:rPr>
        <w:t>Es posible realizar u</w:t>
      </w:r>
      <w:r w:rsidRPr="00AA545F">
        <w:rPr>
          <w:rFonts w:ascii="Arial" w:hAnsi="Arial" w:cs="Arial"/>
        </w:rPr>
        <w:t xml:space="preserve">na </w:t>
      </w:r>
      <w:r w:rsidR="007B58E6" w:rsidRPr="00AA545F">
        <w:rPr>
          <w:rFonts w:ascii="Arial" w:hAnsi="Arial" w:cs="Arial"/>
        </w:rPr>
        <w:t>“descomposición”</w:t>
      </w:r>
      <w:r w:rsidR="003A7827" w:rsidRPr="00AA545F">
        <w:rPr>
          <w:rFonts w:ascii="Arial" w:hAnsi="Arial" w:cs="Arial"/>
        </w:rPr>
        <w:t xml:space="preserve"> de </w:t>
      </w:r>
      <m:oMath>
        <m:acc>
          <m:accPr>
            <m:chr m:val="⃗"/>
            <m:ctrlPr>
              <w:rPr>
                <w:rFonts w:ascii="Cambria Math" w:hAnsi="Cambria Math" w:cs="Arial"/>
                <w:i/>
              </w:rPr>
            </m:ctrlPr>
          </m:accPr>
          <m:e>
            <m:r>
              <w:rPr>
                <w:rFonts w:ascii="Cambria Math" w:hAnsi="Cambria Math" w:cs="Arial"/>
              </w:rPr>
              <m:t>R</m:t>
            </m:r>
          </m:e>
        </m:acc>
      </m:oMath>
      <w:r w:rsidR="007B58E6" w:rsidRPr="00AA545F">
        <w:rPr>
          <w:rFonts w:ascii="Arial" w:eastAsiaTheme="minorEastAsia" w:hAnsi="Arial" w:cs="Arial"/>
        </w:rPr>
        <w:t xml:space="preserve"> obteniendo sus “partes”, las cuales son </w:t>
      </w:r>
      <w:r w:rsidR="007B58E6" w:rsidRPr="00AA545F">
        <w:rPr>
          <w:rFonts w:ascii="Arial" w:eastAsiaTheme="minorEastAsia" w:hAnsi="Arial" w:cs="Arial"/>
          <w:b/>
        </w:rPr>
        <w:t>proyecciones de</w:t>
      </w:r>
      <w:r w:rsidR="003A7827" w:rsidRPr="00AA545F">
        <w:rPr>
          <w:rFonts w:ascii="Arial" w:eastAsiaTheme="minorEastAsia" w:hAnsi="Arial" w:cs="Arial"/>
          <w:b/>
        </w:rPr>
        <w:t>l vector</w:t>
      </w:r>
      <w:r w:rsidR="007B58E6" w:rsidRPr="00AA545F">
        <w:rPr>
          <w:rFonts w:ascii="Arial" w:eastAsiaTheme="minorEastAsia" w:hAnsi="Arial" w:cs="Arial"/>
        </w:rPr>
        <w:t xml:space="preserve"> sobre cada uno de los ejes cartesianos</w:t>
      </w:r>
      <w:r>
        <w:rPr>
          <w:rFonts w:ascii="Arial" w:eastAsiaTheme="minorEastAsia" w:hAnsi="Arial" w:cs="Arial"/>
        </w:rPr>
        <w:t>;</w:t>
      </w:r>
      <w:r w:rsidR="007B58E6" w:rsidRPr="00AA545F">
        <w:rPr>
          <w:rFonts w:ascii="Arial" w:eastAsiaTheme="minorEastAsia" w:hAnsi="Arial" w:cs="Arial"/>
        </w:rPr>
        <w:t xml:space="preserve"> </w:t>
      </w:r>
      <w:r>
        <w:rPr>
          <w:rFonts w:ascii="Arial" w:eastAsiaTheme="minorEastAsia" w:hAnsi="Arial" w:cs="Arial"/>
        </w:rPr>
        <w:t>estas</w:t>
      </w:r>
      <w:r w:rsidRPr="00AA545F">
        <w:rPr>
          <w:rFonts w:ascii="Arial" w:eastAsiaTheme="minorEastAsia" w:hAnsi="Arial" w:cs="Arial"/>
        </w:rPr>
        <w:t xml:space="preserve"> </w:t>
      </w:r>
      <w:r w:rsidR="007B58E6" w:rsidRPr="00AA545F">
        <w:rPr>
          <w:rFonts w:ascii="Arial" w:eastAsiaTheme="minorEastAsia" w:hAnsi="Arial" w:cs="Arial"/>
        </w:rPr>
        <w:t xml:space="preserve">se conocen como </w:t>
      </w:r>
      <w:r w:rsidR="007B58E6" w:rsidRPr="00AA545F">
        <w:rPr>
          <w:rFonts w:ascii="Arial" w:eastAsiaTheme="minorEastAsia" w:hAnsi="Arial" w:cs="Arial"/>
          <w:b/>
        </w:rPr>
        <w:t>componentes</w:t>
      </w:r>
      <w:r w:rsidR="00741446" w:rsidRPr="00AA545F">
        <w:rPr>
          <w:rFonts w:ascii="Arial" w:eastAsiaTheme="minorEastAsia" w:hAnsi="Arial" w:cs="Arial"/>
          <w:b/>
        </w:rPr>
        <w:t xml:space="preserve">. </w:t>
      </w:r>
    </w:p>
    <w:p w:rsidR="00741446" w:rsidRPr="00AA545F" w:rsidRDefault="00741446" w:rsidP="005B102F">
      <w:pPr>
        <w:spacing w:line="360" w:lineRule="auto"/>
        <w:jc w:val="both"/>
        <w:rPr>
          <w:rFonts w:ascii="Arial" w:eastAsiaTheme="minorEastAsia" w:hAnsi="Arial" w:cs="Arial"/>
          <w:b/>
        </w:rPr>
      </w:pPr>
    </w:p>
    <w:p w:rsidR="003A7827" w:rsidRPr="00AA545F" w:rsidRDefault="005E763F" w:rsidP="005B102F">
      <w:pPr>
        <w:spacing w:line="360" w:lineRule="auto"/>
        <w:jc w:val="both"/>
        <w:rPr>
          <w:rFonts w:ascii="Arial" w:eastAsiaTheme="minorEastAsia" w:hAnsi="Arial" w:cs="Arial"/>
        </w:rPr>
      </w:pP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3A7827"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3A7827" w:rsidRPr="00AA545F">
        <w:rPr>
          <w:rFonts w:ascii="Arial" w:eastAsiaTheme="minorEastAsia" w:hAnsi="Arial" w:cs="Arial"/>
        </w:rPr>
        <w:t xml:space="preserve"> </w:t>
      </w:r>
      <w:r w:rsidR="000916EB">
        <w:rPr>
          <w:rFonts w:ascii="Arial" w:eastAsiaTheme="minorEastAsia" w:hAnsi="Arial" w:cs="Arial"/>
        </w:rPr>
        <w:t xml:space="preserve">se expresan </w:t>
      </w:r>
      <w:r w:rsidR="003A7827" w:rsidRPr="00AA545F">
        <w:rPr>
          <w:rFonts w:ascii="Arial" w:eastAsiaTheme="minorEastAsia" w:hAnsi="Arial" w:cs="Arial"/>
        </w:rPr>
        <w:t xml:space="preserve">como las </w:t>
      </w:r>
      <w:r w:rsidR="00741446" w:rsidRPr="000916EB">
        <w:rPr>
          <w:rFonts w:ascii="Arial" w:eastAsiaTheme="minorEastAsia" w:hAnsi="Arial" w:cs="Arial"/>
          <w:b/>
        </w:rPr>
        <w:t>componentes</w:t>
      </w:r>
      <w:r w:rsidR="003A7827" w:rsidRPr="00AA545F">
        <w:rPr>
          <w:rFonts w:ascii="Arial" w:eastAsiaTheme="minorEastAsia" w:hAnsi="Arial" w:cs="Arial"/>
          <w:b/>
        </w:rPr>
        <w:t xml:space="preserve"> del vector</w:t>
      </w:r>
      <w:r w:rsidR="003A7827" w:rsidRPr="00AA545F">
        <w:rPr>
          <w:rFonts w:ascii="Arial" w:eastAsiaTheme="minorEastAsia" w:hAnsi="Arial" w:cs="Arial"/>
        </w:rPr>
        <w:t xml:space="preserve"> </w:t>
      </w:r>
      <m:oMath>
        <m:acc>
          <m:accPr>
            <m:chr m:val="⃗"/>
            <m:ctrlPr>
              <w:rPr>
                <w:rFonts w:ascii="Cambria Math" w:hAnsi="Cambria Math" w:cs="Arial"/>
                <w:i/>
              </w:rPr>
            </m:ctrlPr>
          </m:accPr>
          <m:e>
            <m:r>
              <w:rPr>
                <w:rFonts w:ascii="Cambria Math" w:hAnsi="Cambria Math" w:cs="Arial"/>
              </w:rPr>
              <m:t>R</m:t>
            </m:r>
          </m:e>
        </m:acc>
      </m:oMath>
      <w:r w:rsidR="00741446" w:rsidRPr="00AA545F">
        <w:rPr>
          <w:rFonts w:ascii="Arial" w:eastAsiaTheme="minorEastAsia" w:hAnsi="Arial" w:cs="Arial"/>
        </w:rPr>
        <w:t xml:space="preserve"> </w:t>
      </w:r>
      <w:r w:rsidR="003A7827" w:rsidRPr="00AA545F">
        <w:rPr>
          <w:rFonts w:ascii="Arial" w:eastAsiaTheme="minorEastAsia" w:hAnsi="Arial" w:cs="Arial"/>
        </w:rPr>
        <w:t>en el eje horizontal y vertical resp</w:t>
      </w:r>
      <w:r w:rsidR="006A488B" w:rsidRPr="00AA545F">
        <w:rPr>
          <w:rFonts w:ascii="Arial" w:eastAsiaTheme="minorEastAsia" w:hAnsi="Arial" w:cs="Arial"/>
        </w:rPr>
        <w:t>ectivamente</w:t>
      </w:r>
      <w:ins w:id="2" w:author="María" w:date="2015-04-01T09:47:00Z">
        <w:r w:rsidR="000916EB">
          <w:rPr>
            <w:rFonts w:ascii="Arial" w:eastAsiaTheme="minorEastAsia" w:hAnsi="Arial" w:cs="Arial"/>
          </w:rPr>
          <w:t>,</w:t>
        </w:r>
      </w:ins>
      <w:r w:rsidR="006A488B" w:rsidRPr="00AA545F">
        <w:rPr>
          <w:rFonts w:ascii="Arial" w:eastAsiaTheme="minorEastAsia" w:hAnsi="Arial" w:cs="Arial"/>
        </w:rPr>
        <w:t xml:space="preserve"> de modo que </w:t>
      </w:r>
    </w:p>
    <w:p w:rsidR="006A488B" w:rsidRPr="00AA545F" w:rsidRDefault="005E763F" w:rsidP="005B102F">
      <w:pPr>
        <w:spacing w:line="360" w:lineRule="auto"/>
        <w:jc w:val="both"/>
        <w:rPr>
          <w:rFonts w:ascii="Arial" w:eastAsiaTheme="minorEastAsia" w:hAnsi="Arial" w:cs="Arial"/>
        </w:rPr>
      </w:pPr>
      <m:oMathPara>
        <m:oMath>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acc>
        </m:oMath>
      </m:oMathPara>
    </w:p>
    <w:p w:rsidR="00741446" w:rsidRPr="00AA545F" w:rsidRDefault="00741446" w:rsidP="005B102F">
      <w:pPr>
        <w:spacing w:line="360" w:lineRule="auto"/>
        <w:jc w:val="both"/>
        <w:rPr>
          <w:rFonts w:ascii="Arial" w:eastAsiaTheme="minorEastAsia" w:hAnsi="Arial" w:cs="Arial"/>
        </w:rPr>
      </w:pPr>
    </w:p>
    <w:p w:rsidR="0040700F" w:rsidRPr="00AA545F" w:rsidRDefault="0040700F" w:rsidP="005B102F">
      <w:pPr>
        <w:spacing w:line="360" w:lineRule="auto"/>
        <w:jc w:val="both"/>
        <w:rPr>
          <w:rFonts w:ascii="Arial" w:eastAsiaTheme="minorEastAsia" w:hAnsi="Arial" w:cs="Arial"/>
        </w:rPr>
      </w:pPr>
    </w:p>
    <w:p w:rsidR="0040700F" w:rsidRPr="00AA545F" w:rsidRDefault="0040700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40700F" w:rsidRPr="00AA545F" w:rsidTr="00D34795">
        <w:tc>
          <w:tcPr>
            <w:tcW w:w="9033" w:type="dxa"/>
            <w:gridSpan w:val="2"/>
            <w:shd w:val="clear" w:color="auto" w:fill="0D0D0D" w:themeFill="text1" w:themeFillTint="F2"/>
          </w:tcPr>
          <w:p w:rsidR="0040700F" w:rsidRPr="00AA545F" w:rsidRDefault="0040700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40700F" w:rsidRPr="00AA545F" w:rsidTr="00D34795">
        <w:tc>
          <w:tcPr>
            <w:tcW w:w="2518" w:type="dxa"/>
          </w:tcPr>
          <w:p w:rsidR="0040700F" w:rsidRPr="00AA545F" w:rsidRDefault="0040700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40700F" w:rsidRPr="00AA545F" w:rsidRDefault="0040700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_IMG04</w:t>
            </w:r>
          </w:p>
        </w:tc>
      </w:tr>
      <w:tr w:rsidR="0040700F" w:rsidRPr="00AA545F" w:rsidTr="00D34795">
        <w:tc>
          <w:tcPr>
            <w:tcW w:w="2518" w:type="dxa"/>
          </w:tcPr>
          <w:p w:rsidR="0040700F" w:rsidRPr="00AA545F" w:rsidRDefault="0040700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40700F" w:rsidRPr="00AA545F" w:rsidRDefault="0040700F" w:rsidP="005B102F">
            <w:pPr>
              <w:spacing w:line="360" w:lineRule="auto"/>
              <w:rPr>
                <w:rFonts w:ascii="Arial" w:hAnsi="Arial" w:cs="Arial"/>
                <w:color w:val="000000"/>
              </w:rPr>
            </w:pPr>
            <w:r w:rsidRPr="00AA545F">
              <w:rPr>
                <w:rFonts w:ascii="Arial" w:hAnsi="Arial" w:cs="Arial"/>
                <w:color w:val="000000"/>
              </w:rPr>
              <w:t>Suma de vectores</w:t>
            </w:r>
          </w:p>
        </w:tc>
      </w:tr>
      <w:tr w:rsidR="0040700F" w:rsidRPr="00AA545F" w:rsidTr="00D34795">
        <w:tc>
          <w:tcPr>
            <w:tcW w:w="2518" w:type="dxa"/>
          </w:tcPr>
          <w:p w:rsidR="0040700F" w:rsidRPr="00AA545F" w:rsidRDefault="0040700F"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40700F" w:rsidRPr="00AA545F" w:rsidRDefault="0040700F" w:rsidP="005B102F">
            <w:pPr>
              <w:spacing w:line="360" w:lineRule="auto"/>
              <w:jc w:val="both"/>
              <w:rPr>
                <w:rFonts w:ascii="Arial" w:eastAsiaTheme="minorEastAsia" w:hAnsi="Arial" w:cs="Arial"/>
              </w:rPr>
            </w:pPr>
            <w:r w:rsidRPr="00AA545F">
              <w:rPr>
                <w:rFonts w:ascii="Arial" w:eastAsiaTheme="minorEastAsia" w:hAnsi="Arial" w:cs="Arial"/>
              </w:rPr>
              <w:t>Imagen creada por el autor para ser creada</w:t>
            </w:r>
          </w:p>
          <w:p w:rsidR="0040700F" w:rsidRPr="00AA545F" w:rsidRDefault="0040700F" w:rsidP="005B102F">
            <w:pPr>
              <w:tabs>
                <w:tab w:val="right" w:pos="8498"/>
              </w:tabs>
              <w:spacing w:line="360" w:lineRule="auto"/>
              <w:jc w:val="both"/>
              <w:rPr>
                <w:rFonts w:ascii="Arial" w:hAnsi="Arial" w:cs="Arial"/>
                <w:color w:val="000000"/>
              </w:rPr>
            </w:pPr>
          </w:p>
          <w:p w:rsidR="0040700F" w:rsidRPr="00AA545F" w:rsidRDefault="0040700F" w:rsidP="005B102F">
            <w:pPr>
              <w:tabs>
                <w:tab w:val="right" w:pos="8498"/>
              </w:tabs>
              <w:spacing w:line="360" w:lineRule="auto"/>
              <w:jc w:val="both"/>
              <w:rPr>
                <w:rFonts w:ascii="Arial" w:hAnsi="Arial" w:cs="Arial"/>
                <w:color w:val="000000"/>
              </w:rPr>
            </w:pPr>
            <w:r w:rsidRPr="00AA545F">
              <w:rPr>
                <w:rFonts w:ascii="Arial" w:eastAsiaTheme="minorEastAsia" w:hAnsi="Arial" w:cs="Arial"/>
                <w:noProof/>
              </w:rPr>
              <w:drawing>
                <wp:inline distT="0" distB="0" distL="0" distR="0" wp14:anchorId="5F15DAA2" wp14:editId="64715AB5">
                  <wp:extent cx="2926080" cy="21945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40700F" w:rsidRPr="00AA545F" w:rsidRDefault="0040700F" w:rsidP="005B102F">
            <w:pPr>
              <w:tabs>
                <w:tab w:val="right" w:pos="8498"/>
              </w:tabs>
              <w:spacing w:line="360" w:lineRule="auto"/>
              <w:jc w:val="both"/>
              <w:rPr>
                <w:rFonts w:ascii="Arial" w:hAnsi="Arial" w:cs="Arial"/>
                <w:color w:val="000000"/>
              </w:rPr>
            </w:pPr>
          </w:p>
        </w:tc>
      </w:tr>
      <w:tr w:rsidR="0040700F" w:rsidRPr="00AA545F" w:rsidTr="00D34795">
        <w:tc>
          <w:tcPr>
            <w:tcW w:w="2518" w:type="dxa"/>
          </w:tcPr>
          <w:p w:rsidR="0040700F" w:rsidRPr="00AA545F" w:rsidRDefault="0040700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40700F" w:rsidRPr="00AA545F" w:rsidRDefault="0048796B" w:rsidP="000916EB">
            <w:pPr>
              <w:tabs>
                <w:tab w:val="right" w:pos="8498"/>
              </w:tabs>
              <w:spacing w:line="360" w:lineRule="auto"/>
              <w:jc w:val="both"/>
              <w:rPr>
                <w:rFonts w:ascii="Arial" w:hAnsi="Arial" w:cs="Arial"/>
                <w:color w:val="000000"/>
              </w:rPr>
            </w:pPr>
            <w:r w:rsidRPr="00AA545F">
              <w:rPr>
                <w:rFonts w:ascii="Arial" w:eastAsiaTheme="minorEastAsia" w:hAnsi="Arial" w:cs="Arial"/>
              </w:rPr>
              <w:t xml:space="preserve">Componentes horizontal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Pr="00AA545F">
              <w:rPr>
                <w:rFonts w:ascii="Arial" w:eastAsiaTheme="minorEastAsia" w:hAnsi="Arial" w:cs="Arial"/>
              </w:rPr>
              <w:t xml:space="preserve"> y vertical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Pr="00AA545F">
              <w:rPr>
                <w:rFonts w:ascii="Arial" w:eastAsiaTheme="minorEastAsia" w:hAnsi="Arial" w:cs="Arial"/>
              </w:rPr>
              <w:t xml:space="preserve">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del w:id="3" w:author="María" w:date="2015-04-01T09:49:00Z">
              <w:r w:rsidRPr="00AA545F" w:rsidDel="000916EB">
                <w:rPr>
                  <w:rFonts w:ascii="Arial" w:eastAsiaTheme="minorEastAsia" w:hAnsi="Arial" w:cs="Arial"/>
                </w:rPr>
                <w:delText>.</w:delText>
              </w:r>
            </w:del>
          </w:p>
        </w:tc>
      </w:tr>
    </w:tbl>
    <w:p w:rsidR="0040700F" w:rsidRPr="00AA545F" w:rsidRDefault="0040700F" w:rsidP="005B102F">
      <w:pPr>
        <w:spacing w:line="360" w:lineRule="auto"/>
        <w:jc w:val="both"/>
        <w:rPr>
          <w:rFonts w:ascii="Arial" w:eastAsiaTheme="minorEastAsia" w:hAnsi="Arial" w:cs="Arial"/>
        </w:rPr>
      </w:pPr>
    </w:p>
    <w:p w:rsidR="003A7827" w:rsidRPr="00AA545F" w:rsidRDefault="003A7827" w:rsidP="005B102F">
      <w:pPr>
        <w:spacing w:line="360" w:lineRule="auto"/>
        <w:jc w:val="center"/>
        <w:rPr>
          <w:rFonts w:ascii="Arial" w:eastAsiaTheme="minorEastAsia" w:hAnsi="Arial" w:cs="Arial"/>
        </w:rPr>
      </w:pPr>
    </w:p>
    <w:tbl>
      <w:tblPr>
        <w:tblStyle w:val="Tablaconcuadrcula2"/>
        <w:tblW w:w="0" w:type="auto"/>
        <w:tblLook w:val="04A0" w:firstRow="1" w:lastRow="0" w:firstColumn="1" w:lastColumn="0" w:noHBand="0" w:noVBand="1"/>
      </w:tblPr>
      <w:tblGrid>
        <w:gridCol w:w="2486"/>
        <w:gridCol w:w="6342"/>
      </w:tblGrid>
      <w:tr w:rsidR="0081006C" w:rsidRPr="00AA545F" w:rsidTr="0048796B">
        <w:tc>
          <w:tcPr>
            <w:tcW w:w="8828" w:type="dxa"/>
            <w:gridSpan w:val="2"/>
            <w:shd w:val="clear" w:color="auto" w:fill="000000" w:themeFill="text1"/>
          </w:tcPr>
          <w:p w:rsidR="0081006C" w:rsidRPr="00AA545F" w:rsidRDefault="0081006C" w:rsidP="005B102F">
            <w:pPr>
              <w:spacing w:line="360" w:lineRule="auto"/>
              <w:jc w:val="center"/>
              <w:rPr>
                <w:rFonts w:ascii="Arial" w:hAnsi="Arial" w:cs="Arial"/>
                <w:b/>
              </w:rPr>
            </w:pPr>
            <w:r w:rsidRPr="00AA545F">
              <w:rPr>
                <w:rFonts w:ascii="Arial" w:hAnsi="Arial" w:cs="Arial"/>
                <w:b/>
              </w:rPr>
              <w:t>Destacado</w:t>
            </w:r>
          </w:p>
        </w:tc>
      </w:tr>
      <w:tr w:rsidR="0081006C" w:rsidRPr="00AA545F" w:rsidTr="0048796B">
        <w:tc>
          <w:tcPr>
            <w:tcW w:w="2486" w:type="dxa"/>
          </w:tcPr>
          <w:p w:rsidR="0081006C" w:rsidRPr="00AA545F" w:rsidRDefault="0081006C" w:rsidP="005B102F">
            <w:pPr>
              <w:spacing w:line="360" w:lineRule="auto"/>
              <w:rPr>
                <w:rFonts w:ascii="Arial" w:hAnsi="Arial" w:cs="Arial"/>
                <w:b/>
              </w:rPr>
            </w:pPr>
            <w:r w:rsidRPr="00AA545F">
              <w:rPr>
                <w:rFonts w:ascii="Arial" w:hAnsi="Arial" w:cs="Arial"/>
                <w:b/>
              </w:rPr>
              <w:t>Título</w:t>
            </w:r>
          </w:p>
        </w:tc>
        <w:tc>
          <w:tcPr>
            <w:tcW w:w="6342" w:type="dxa"/>
          </w:tcPr>
          <w:p w:rsidR="0081006C" w:rsidRPr="00AA545F" w:rsidRDefault="0081006C" w:rsidP="005B102F">
            <w:pPr>
              <w:spacing w:line="360" w:lineRule="auto"/>
              <w:jc w:val="center"/>
              <w:rPr>
                <w:rFonts w:ascii="Arial" w:hAnsi="Arial" w:cs="Arial"/>
                <w:b/>
              </w:rPr>
            </w:pPr>
            <w:r w:rsidRPr="00AA545F">
              <w:rPr>
                <w:rFonts w:ascii="Arial" w:hAnsi="Arial" w:cs="Arial"/>
                <w:b/>
              </w:rPr>
              <w:t>Componentes de un vector</w:t>
            </w:r>
          </w:p>
        </w:tc>
      </w:tr>
      <w:tr w:rsidR="0081006C" w:rsidRPr="00AA545F" w:rsidTr="0048796B">
        <w:tc>
          <w:tcPr>
            <w:tcW w:w="2486" w:type="dxa"/>
          </w:tcPr>
          <w:p w:rsidR="0081006C" w:rsidRPr="00AA545F" w:rsidRDefault="0081006C" w:rsidP="005B102F">
            <w:pPr>
              <w:spacing w:line="360" w:lineRule="auto"/>
              <w:rPr>
                <w:rFonts w:ascii="Arial" w:hAnsi="Arial" w:cs="Arial"/>
              </w:rPr>
            </w:pPr>
            <w:r w:rsidRPr="00AA545F">
              <w:rPr>
                <w:rFonts w:ascii="Arial" w:hAnsi="Arial" w:cs="Arial"/>
                <w:b/>
              </w:rPr>
              <w:t>Contenido</w:t>
            </w:r>
          </w:p>
        </w:tc>
        <w:tc>
          <w:tcPr>
            <w:tcW w:w="6342" w:type="dxa"/>
          </w:tcPr>
          <w:p w:rsidR="0081006C" w:rsidRPr="00AA545F" w:rsidRDefault="0081006C" w:rsidP="005B102F">
            <w:pPr>
              <w:spacing w:line="360" w:lineRule="auto"/>
              <w:rPr>
                <w:rFonts w:ascii="Arial" w:hAnsi="Arial" w:cs="Arial"/>
                <w:color w:val="333333"/>
                <w:lang w:val="es-CO"/>
              </w:rPr>
            </w:pPr>
            <w:r w:rsidRPr="00AA545F">
              <w:rPr>
                <w:rFonts w:ascii="Arial" w:hAnsi="Arial" w:cs="Arial"/>
                <w:color w:val="333333"/>
                <w:lang w:val="es-CO"/>
              </w:rPr>
              <w:t>Las </w:t>
            </w:r>
            <w:r w:rsidRPr="00AA545F">
              <w:rPr>
                <w:rFonts w:ascii="Arial" w:hAnsi="Arial" w:cs="Arial"/>
                <w:b/>
                <w:bCs/>
                <w:color w:val="333333"/>
                <w:lang w:val="es-CO"/>
              </w:rPr>
              <w:t>componentes de un vector</w:t>
            </w:r>
            <w:r w:rsidRPr="00AA545F">
              <w:rPr>
                <w:rFonts w:ascii="Arial" w:hAnsi="Arial" w:cs="Arial"/>
                <w:color w:val="333333"/>
                <w:lang w:val="es-CO"/>
              </w:rPr>
              <w:t> también pueden indicarse entre paréntesis y separadas por comas</w:t>
            </w:r>
            <w:r w:rsidR="000916EB">
              <w:rPr>
                <w:rFonts w:ascii="Arial" w:hAnsi="Arial" w:cs="Arial"/>
                <w:color w:val="333333"/>
                <w:lang w:val="es-CO"/>
              </w:rPr>
              <w:t>, e</w:t>
            </w:r>
            <w:r w:rsidR="000916EB" w:rsidRPr="00AA545F">
              <w:rPr>
                <w:rFonts w:ascii="Arial" w:hAnsi="Arial" w:cs="Arial"/>
                <w:color w:val="333333"/>
                <w:lang w:val="es-CO"/>
              </w:rPr>
              <w:t>n el caso bidimensional en el plano xy</w:t>
            </w:r>
            <w:r w:rsidRPr="00AA545F">
              <w:rPr>
                <w:rFonts w:ascii="Arial" w:hAnsi="Arial" w:cs="Arial"/>
                <w:color w:val="333333"/>
                <w:lang w:val="es-CO"/>
              </w:rPr>
              <w:t>:</w:t>
            </w:r>
          </w:p>
          <w:p w:rsidR="003766FE" w:rsidRPr="00AA545F" w:rsidRDefault="003766FE" w:rsidP="005B102F">
            <w:pPr>
              <w:spacing w:line="360" w:lineRule="auto"/>
              <w:rPr>
                <w:rFonts w:ascii="Arial" w:hAnsi="Arial" w:cs="Arial"/>
                <w:color w:val="333333"/>
                <w:lang w:val="es-CO"/>
              </w:rPr>
            </w:pPr>
          </w:p>
          <w:p w:rsidR="0081006C" w:rsidRPr="00AA545F" w:rsidDel="002C4AA9" w:rsidRDefault="003766FE" w:rsidP="005B102F">
            <w:pPr>
              <w:spacing w:line="360" w:lineRule="auto"/>
              <w:rPr>
                <w:del w:id="4" w:author="DISPONILBE" w:date="2015-04-13T09:29:00Z"/>
                <w:rFonts w:ascii="Arial" w:hAnsi="Arial" w:cs="Arial"/>
                <w:color w:val="FFFFFF"/>
                <w:lang w:val="es-CO"/>
              </w:rPr>
            </w:pPr>
            <m:oMathPara>
              <m:oMath>
                <m:r>
                  <m:rPr>
                    <m:sty m:val="p"/>
                  </m:rPr>
                  <w:rPr>
                    <w:rFonts w:ascii="Cambria Math" w:eastAsiaTheme="minorEastAsia" w:hAnsi="Cambria Math" w:cs="Arial"/>
                  </w:rPr>
                  <m:t xml:space="preserve"> </m:t>
                </m:r>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w:rPr>
                    <w:rFonts w:ascii="Cambria Math" w:eastAsiaTheme="minorEastAsia" w:hAnsi="Cambria Math" w:cs="Arial"/>
                  </w:rPr>
                  <m:t>)</m:t>
                </m:r>
              </m:oMath>
            </m:oMathPara>
          </w:p>
          <w:p w:rsidR="0081006C" w:rsidRPr="00AA545F" w:rsidRDefault="0081006C" w:rsidP="002C4AA9">
            <w:pPr>
              <w:spacing w:line="360" w:lineRule="auto"/>
              <w:rPr>
                <w:rFonts w:ascii="Arial" w:hAnsi="Arial" w:cs="Arial"/>
              </w:rPr>
            </w:pPr>
            <w:del w:id="5" w:author="DISPONILBE" w:date="2015-04-13T09:29:00Z">
              <w:r w:rsidRPr="00AA545F" w:rsidDel="002C4AA9">
                <w:rPr>
                  <w:rFonts w:ascii="Arial" w:eastAsiaTheme="minorEastAsia" w:hAnsi="Arial" w:cs="Arial"/>
                </w:rPr>
                <w:delText xml:space="preserve"> </w:delText>
              </w:r>
            </w:del>
          </w:p>
        </w:tc>
      </w:tr>
    </w:tbl>
    <w:p w:rsidR="00741446" w:rsidRPr="00AA545F" w:rsidRDefault="00741446" w:rsidP="005B102F">
      <w:pPr>
        <w:spacing w:line="360" w:lineRule="auto"/>
        <w:jc w:val="both"/>
        <w:rPr>
          <w:rFonts w:ascii="Arial" w:eastAsiaTheme="minorEastAsia" w:hAnsi="Arial" w:cs="Arial"/>
        </w:rPr>
      </w:pPr>
    </w:p>
    <w:p w:rsidR="0081006C" w:rsidRPr="00AA545F" w:rsidRDefault="0081006C" w:rsidP="005B102F">
      <w:pPr>
        <w:spacing w:line="360" w:lineRule="auto"/>
        <w:jc w:val="both"/>
        <w:rPr>
          <w:rFonts w:ascii="Arial" w:eastAsiaTheme="minorEastAsia" w:hAnsi="Arial" w:cs="Arial"/>
        </w:rPr>
      </w:pPr>
    </w:p>
    <w:p w:rsidR="002E0B8D" w:rsidRPr="00AA545F" w:rsidRDefault="0067378B" w:rsidP="005B102F">
      <w:pPr>
        <w:spacing w:line="360" w:lineRule="auto"/>
        <w:jc w:val="both"/>
        <w:rPr>
          <w:rFonts w:ascii="Arial" w:eastAsiaTheme="minorEastAsia" w:hAnsi="Arial" w:cs="Arial"/>
        </w:rPr>
      </w:pPr>
      <w:r w:rsidRPr="00AA545F">
        <w:rPr>
          <w:rFonts w:ascii="Arial" w:eastAsiaTheme="minorEastAsia" w:hAnsi="Arial" w:cs="Arial"/>
        </w:rPr>
        <w:t>Si observas bien</w:t>
      </w:r>
      <w:r w:rsidR="000916EB">
        <w:rPr>
          <w:rFonts w:ascii="Arial" w:eastAsiaTheme="minorEastAsia" w:hAnsi="Arial" w:cs="Arial"/>
        </w:rPr>
        <w:t>,</w:t>
      </w:r>
      <w:r w:rsidRPr="00AA545F">
        <w:rPr>
          <w:rFonts w:ascii="Arial" w:eastAsiaTheme="minorEastAsia" w:hAnsi="Arial" w:cs="Arial"/>
        </w:rPr>
        <w:t xml:space="preserve"> se ha formado un triángulo rect</w:t>
      </w:r>
      <w:r w:rsidR="00990E98" w:rsidRPr="00AA545F">
        <w:rPr>
          <w:rFonts w:ascii="Arial" w:eastAsiaTheme="minorEastAsia" w:hAnsi="Arial" w:cs="Arial"/>
        </w:rPr>
        <w:t>ángulo</w:t>
      </w:r>
      <w:r w:rsidRPr="00AA545F">
        <w:rPr>
          <w:rFonts w:ascii="Arial" w:eastAsiaTheme="minorEastAsia" w:hAnsi="Arial" w:cs="Arial"/>
        </w:rPr>
        <w:t xml:space="preserve">, </w:t>
      </w:r>
      <w:r w:rsidR="00990E98" w:rsidRPr="00AA545F">
        <w:rPr>
          <w:rFonts w:ascii="Arial" w:eastAsiaTheme="minorEastAsia" w:hAnsi="Arial" w:cs="Arial"/>
        </w:rPr>
        <w:t>en el que los catetos corres</w:t>
      </w:r>
      <w:r w:rsidR="00E73A4E">
        <w:rPr>
          <w:rFonts w:ascii="Arial" w:eastAsiaTheme="minorEastAsia" w:hAnsi="Arial" w:cs="Arial"/>
        </w:rPr>
        <w:t>ponden a</w:t>
      </w:r>
      <w:r w:rsidR="00990E98" w:rsidRPr="00AA545F">
        <w:rPr>
          <w:rFonts w:ascii="Arial" w:eastAsiaTheme="minorEastAsia" w:hAnsi="Arial" w:cs="Arial"/>
        </w:rPr>
        <w:t xml:space="preserve"> la magnitud de las componentes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990E98"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990E98" w:rsidRPr="00AA545F">
        <w:rPr>
          <w:rFonts w:ascii="Arial" w:eastAsiaTheme="minorEastAsia" w:hAnsi="Arial" w:cs="Arial"/>
        </w:rPr>
        <w:t xml:space="preserve"> y la hipotenusa </w:t>
      </w:r>
      <w:r w:rsidR="005E763F">
        <w:rPr>
          <w:rFonts w:ascii="Arial" w:eastAsiaTheme="minorEastAsia" w:hAnsi="Arial" w:cs="Arial"/>
        </w:rPr>
        <w:t>a</w:t>
      </w:r>
      <w:r w:rsidR="00990E98" w:rsidRPr="00AA545F">
        <w:rPr>
          <w:rFonts w:ascii="Arial" w:eastAsiaTheme="minorEastAsia" w:hAnsi="Arial" w:cs="Arial"/>
        </w:rPr>
        <w:t xml:space="preserve"> la 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00F52E93" w:rsidRPr="00AA545F">
        <w:rPr>
          <w:rFonts w:ascii="Arial" w:eastAsiaTheme="minorEastAsia" w:hAnsi="Arial" w:cs="Arial"/>
        </w:rPr>
        <w:t>. Por esta razón</w:t>
      </w:r>
      <w:r w:rsidR="000916EB">
        <w:rPr>
          <w:rFonts w:ascii="Arial" w:eastAsiaTheme="minorEastAsia" w:hAnsi="Arial" w:cs="Arial"/>
        </w:rPr>
        <w:t>,</w:t>
      </w:r>
      <w:r w:rsidR="00F52E93" w:rsidRPr="00AA545F">
        <w:rPr>
          <w:rFonts w:ascii="Arial" w:eastAsiaTheme="minorEastAsia" w:hAnsi="Arial" w:cs="Arial"/>
        </w:rPr>
        <w:t xml:space="preserve"> es posible </w:t>
      </w:r>
      <w:r w:rsidRPr="00AA545F">
        <w:rPr>
          <w:rFonts w:ascii="Arial" w:eastAsiaTheme="minorEastAsia" w:hAnsi="Arial" w:cs="Arial"/>
        </w:rPr>
        <w:t xml:space="preserve">utilizar </w:t>
      </w:r>
      <w:r w:rsidR="000916EB">
        <w:rPr>
          <w:rFonts w:ascii="Arial" w:eastAsiaTheme="minorEastAsia" w:hAnsi="Arial" w:cs="Arial"/>
        </w:rPr>
        <w:t xml:space="preserve">el </w:t>
      </w:r>
      <w:r w:rsidRPr="00AA545F">
        <w:rPr>
          <w:rFonts w:ascii="Arial" w:eastAsiaTheme="minorEastAsia" w:hAnsi="Arial" w:cs="Arial"/>
        </w:rPr>
        <w:t>teorema de Pitágoras</w:t>
      </w:r>
      <w:r w:rsidR="00F52E93" w:rsidRPr="00AA545F">
        <w:rPr>
          <w:rFonts w:ascii="Arial" w:eastAsiaTheme="minorEastAsia" w:hAnsi="Arial" w:cs="Arial"/>
        </w:rPr>
        <w:t xml:space="preserve"> para calcular la magnitud de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 xml:space="preserve"> </w:t>
      </w:r>
      <w:r w:rsidR="00F52E93" w:rsidRPr="00AA545F">
        <w:rPr>
          <w:rFonts w:ascii="Arial" w:eastAsiaTheme="minorEastAsia" w:hAnsi="Arial" w:cs="Arial"/>
        </w:rPr>
        <w:t xml:space="preserve">en </w:t>
      </w:r>
      <w:r w:rsidR="00741446" w:rsidRPr="00AA545F">
        <w:rPr>
          <w:rFonts w:ascii="Arial" w:eastAsiaTheme="minorEastAsia" w:hAnsi="Arial" w:cs="Arial"/>
        </w:rPr>
        <w:t>caso de conocer las componentes</w:t>
      </w:r>
      <w:r w:rsidR="000916EB">
        <w:rPr>
          <w:rFonts w:ascii="Arial" w:eastAsiaTheme="minorEastAsia" w:hAnsi="Arial" w:cs="Arial"/>
        </w:rPr>
        <w:t>,</w:t>
      </w:r>
      <w:r w:rsidR="00741446" w:rsidRPr="00AA545F">
        <w:rPr>
          <w:rFonts w:ascii="Arial" w:eastAsiaTheme="minorEastAsia" w:hAnsi="Arial" w:cs="Arial"/>
        </w:rPr>
        <w:t xml:space="preserve"> y</w:t>
      </w:r>
      <w:r w:rsidR="00F52E93" w:rsidRPr="00AA545F">
        <w:rPr>
          <w:rFonts w:ascii="Arial" w:eastAsiaTheme="minorEastAsia" w:hAnsi="Arial" w:cs="Arial"/>
        </w:rPr>
        <w:t xml:space="preserve"> también</w:t>
      </w:r>
      <w:r w:rsidR="00741446" w:rsidRPr="00AA545F">
        <w:rPr>
          <w:rFonts w:ascii="Arial" w:eastAsiaTheme="minorEastAsia" w:hAnsi="Arial" w:cs="Arial"/>
        </w:rPr>
        <w:t xml:space="preserve"> de usar</w:t>
      </w:r>
      <w:r w:rsidR="00F52E93" w:rsidRPr="00AA545F">
        <w:rPr>
          <w:rFonts w:ascii="Arial" w:eastAsiaTheme="minorEastAsia" w:hAnsi="Arial" w:cs="Arial"/>
        </w:rPr>
        <w:t xml:space="preserve"> </w:t>
      </w:r>
      <w:r w:rsidR="002E0B8D" w:rsidRPr="00AA545F">
        <w:rPr>
          <w:rFonts w:ascii="Arial" w:eastAsiaTheme="minorEastAsia" w:hAnsi="Arial" w:cs="Arial"/>
        </w:rPr>
        <w:t xml:space="preserve">las </w:t>
      </w:r>
      <w:r w:rsidR="00990E98" w:rsidRPr="00AA545F">
        <w:rPr>
          <w:rFonts w:ascii="Arial" w:eastAsiaTheme="minorEastAsia" w:hAnsi="Arial" w:cs="Arial"/>
        </w:rPr>
        <w:t>razone</w:t>
      </w:r>
      <w:r w:rsidR="009E397A" w:rsidRPr="00AA545F">
        <w:rPr>
          <w:rFonts w:ascii="Arial" w:eastAsiaTheme="minorEastAsia" w:hAnsi="Arial" w:cs="Arial"/>
        </w:rPr>
        <w:t>s trigonométricas, comúnmente seno y coseno,</w:t>
      </w:r>
      <w:r w:rsidR="00F52E93" w:rsidRPr="00AA545F">
        <w:rPr>
          <w:rFonts w:ascii="Arial" w:eastAsiaTheme="minorEastAsia" w:hAnsi="Arial" w:cs="Arial"/>
        </w:rPr>
        <w:t xml:space="preserve"> para hallar las componentes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oMath>
      <w:r w:rsidR="00F52E93" w:rsidRPr="00AA545F">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oMath>
      <w:r w:rsidR="009E397A" w:rsidRPr="00AA545F">
        <w:rPr>
          <w:rFonts w:ascii="Arial" w:eastAsiaTheme="minorEastAsia" w:hAnsi="Arial" w:cs="Arial"/>
        </w:rPr>
        <w:t>.</w:t>
      </w:r>
    </w:p>
    <w:tbl>
      <w:tblPr>
        <w:tblStyle w:val="Tablaconcuadrcula"/>
        <w:tblW w:w="0" w:type="auto"/>
        <w:tblLook w:val="04A0" w:firstRow="1" w:lastRow="0" w:firstColumn="1" w:lastColumn="0" w:noHBand="0" w:noVBand="1"/>
      </w:tblPr>
      <w:tblGrid>
        <w:gridCol w:w="4414"/>
        <w:gridCol w:w="4414"/>
      </w:tblGrid>
      <w:tr w:rsidR="00990E98" w:rsidRPr="00AA545F" w:rsidTr="00990E98">
        <w:tc>
          <w:tcPr>
            <w:tcW w:w="4414" w:type="dxa"/>
          </w:tcPr>
          <w:p w:rsidR="00990E98" w:rsidRPr="00AA545F" w:rsidRDefault="00990E98" w:rsidP="005B102F">
            <w:pPr>
              <w:spacing w:line="360" w:lineRule="auto"/>
              <w:jc w:val="center"/>
              <w:rPr>
                <w:rFonts w:ascii="Arial" w:hAnsi="Arial" w:cs="Arial"/>
              </w:rPr>
            </w:pPr>
          </w:p>
          <w:p w:rsidR="00990E98" w:rsidRPr="00AA545F" w:rsidRDefault="00990E98" w:rsidP="005B102F">
            <w:pPr>
              <w:spacing w:line="360" w:lineRule="auto"/>
              <w:jc w:val="center"/>
              <w:rPr>
                <w:rFonts w:ascii="Arial" w:hAnsi="Arial" w:cs="Arial"/>
              </w:rPr>
            </w:pPr>
          </w:p>
          <w:p w:rsidR="00990E98" w:rsidRPr="00AA545F" w:rsidRDefault="00990E98" w:rsidP="005B102F">
            <w:pPr>
              <w:spacing w:line="360" w:lineRule="auto"/>
              <w:jc w:val="center"/>
              <w:rPr>
                <w:rFonts w:ascii="Arial" w:eastAsiaTheme="minorEastAsia" w:hAnsi="Arial" w:cs="Arial"/>
              </w:rPr>
            </w:pPr>
            <w:r w:rsidRPr="00AA545F">
              <w:rPr>
                <w:rFonts w:ascii="Arial" w:hAnsi="Arial" w:cs="Arial"/>
                <w:lang w:val="es-CO"/>
              </w:rPr>
              <w:object w:dxaOrig="303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21pt" o:ole="">
                  <v:imagedata r:id="rId15" o:title=""/>
                </v:shape>
                <o:OLEObject Type="Embed" ProgID="PBrush" ShapeID="_x0000_i1025" DrawAspect="Content" ObjectID="_1490462729" r:id="rId16"/>
              </w:object>
            </w:r>
          </w:p>
        </w:tc>
        <w:tc>
          <w:tcPr>
            <w:tcW w:w="4414" w:type="dxa"/>
          </w:tcPr>
          <w:p w:rsidR="002E0B8D" w:rsidRPr="00AA545F" w:rsidRDefault="002E0B8D" w:rsidP="005B102F">
            <w:pPr>
              <w:spacing w:line="360" w:lineRule="auto"/>
              <w:jc w:val="both"/>
              <w:rPr>
                <w:rFonts w:ascii="Arial" w:eastAsiaTheme="minorEastAsia" w:hAnsi="Arial" w:cs="Arial"/>
              </w:rPr>
            </w:pPr>
          </w:p>
          <w:p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Componentes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90E98" w:rsidRPr="00AA545F" w:rsidRDefault="005E763F"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m:rPr>
                    <m:sty m:val="p"/>
                  </m:rPr>
                  <w:rPr>
                    <w:rFonts w:ascii="Cambria Math" w:eastAsiaTheme="minorEastAsia" w:hAnsi="Cambria Math" w:cs="Arial"/>
                  </w:rPr>
                  <m:t xml:space="preserve"> </m:t>
                </m:r>
                <m:r>
                  <w:rPr>
                    <w:rFonts w:ascii="Cambria Math" w:eastAsiaTheme="minorEastAsia" w:hAnsi="Cambria Math" w:cs="Arial"/>
                  </w:rPr>
                  <m:t>=R sen α</m:t>
                </m:r>
              </m:oMath>
            </m:oMathPara>
          </w:p>
          <w:p w:rsidR="00990E98" w:rsidRPr="00AA545F" w:rsidRDefault="005E763F"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=R cos α</m:t>
                </m:r>
              </m:oMath>
            </m:oMathPara>
          </w:p>
          <w:p w:rsidR="00990E98" w:rsidRPr="00AA545F" w:rsidRDefault="00990E98" w:rsidP="005B102F">
            <w:pPr>
              <w:spacing w:line="360" w:lineRule="auto"/>
              <w:jc w:val="both"/>
              <w:rPr>
                <w:rFonts w:ascii="Arial" w:eastAsiaTheme="minorEastAsia" w:hAnsi="Arial" w:cs="Arial"/>
              </w:rPr>
            </w:pPr>
          </w:p>
          <w:p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90E98" w:rsidRPr="00AA545F" w:rsidRDefault="00990E98" w:rsidP="005B102F">
            <w:pPr>
              <w:spacing w:line="360" w:lineRule="auto"/>
              <w:jc w:val="both"/>
              <w:rPr>
                <w:rFonts w:ascii="Arial" w:eastAsiaTheme="minorEastAsia" w:hAnsi="Arial" w:cs="Arial"/>
              </w:rPr>
            </w:pPr>
            <m:oMathPara>
              <m:oMath>
                <m:r>
                  <w:rPr>
                    <w:rFonts w:ascii="Cambria Math" w:eastAsiaTheme="minorEastAsia" w:hAnsi="Cambria Math" w:cs="Arial"/>
                  </w:rPr>
                  <m:t>R= |R|=</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sup>
                        <m:r>
                          <w:rPr>
                            <w:rFonts w:ascii="Cambria Math" w:eastAsiaTheme="minorEastAsia" w:hAnsi="Cambria Math" w:cs="Arial"/>
                          </w:rPr>
                          <m:t>2</m:t>
                        </m:r>
                      </m:sup>
                    </m:sSup>
                  </m:e>
                </m:rad>
              </m:oMath>
            </m:oMathPara>
          </w:p>
          <w:p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 dirección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E397A" w:rsidRPr="00AA545F" w:rsidRDefault="009E397A" w:rsidP="005B102F">
            <w:pPr>
              <w:spacing w:line="360" w:lineRule="auto"/>
              <w:jc w:val="both"/>
              <w:rPr>
                <w:rFonts w:ascii="Arial" w:eastAsiaTheme="minorEastAsia" w:hAnsi="Arial" w:cs="Arial"/>
              </w:rPr>
            </w:pPr>
            <m:oMathPara>
              <m:oMath>
                <m:r>
                  <m:rPr>
                    <m:sty m:val="p"/>
                  </m:rPr>
                  <w:rPr>
                    <w:rFonts w:ascii="Cambria Math" w:eastAsiaTheme="minorEastAsia" w:hAnsi="Cambria Math" w:cs="Arial"/>
                  </w:rPr>
                  <m:t>α</m:t>
                </m:r>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tan</m:t>
                    </m:r>
                  </m:e>
                  <m:sup>
                    <m:r>
                      <w:rPr>
                        <w:rFonts w:ascii="Cambria Math" w:eastAsiaTheme="minorEastAsia" w:hAnsi="Cambria Math" w:cs="Arial"/>
                      </w:rPr>
                      <m:t>-1</m:t>
                    </m:r>
                  </m:sup>
                </m:sSup>
                <m:d>
                  <m:dPr>
                    <m:ctrlPr>
                      <w:rPr>
                        <w:rFonts w:ascii="Cambria Math" w:eastAsiaTheme="minorEastAsia" w:hAnsi="Cambria Math" w:cs="Arial"/>
                        <w:i/>
                      </w:rPr>
                    </m:ctrlPr>
                  </m:dPr>
                  <m:e>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den>
                    </m:f>
                  </m:e>
                </m:d>
              </m:oMath>
            </m:oMathPara>
          </w:p>
        </w:tc>
      </w:tr>
    </w:tbl>
    <w:p w:rsidR="00990E98" w:rsidRPr="00AA545F" w:rsidRDefault="00990E98"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287CC4" w:rsidRPr="00AA545F" w:rsidTr="00D34795">
        <w:tc>
          <w:tcPr>
            <w:tcW w:w="9033" w:type="dxa"/>
            <w:gridSpan w:val="2"/>
            <w:shd w:val="clear" w:color="auto" w:fill="0D0D0D" w:themeFill="text1" w:themeFillTint="F2"/>
          </w:tcPr>
          <w:p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_IMG05</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 xml:space="preserve">Código Shutterstock (o URL o la ruta en </w:t>
            </w:r>
            <w:r w:rsidRPr="00AA545F">
              <w:rPr>
                <w:rFonts w:ascii="Arial" w:hAnsi="Arial" w:cs="Arial"/>
                <w:b/>
                <w:color w:val="000000"/>
              </w:rPr>
              <w:lastRenderedPageBreak/>
              <w:t>AulaPlaneta)</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lastRenderedPageBreak/>
              <w:t>Imagen creada por el autor para ser creada</w:t>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lang w:val="es-CO"/>
              </w:rPr>
            </w:pPr>
            <w:r w:rsidRPr="00AA545F">
              <w:rPr>
                <w:rFonts w:ascii="Arial" w:hAnsi="Arial" w:cs="Arial"/>
                <w:lang w:val="es-CO"/>
              </w:rPr>
              <w:object w:dxaOrig="3030" w:dyaOrig="1875">
                <v:shape id="_x0000_i1026" type="#_x0000_t75" style="width:195pt;height:121pt" o:ole="">
                  <v:imagedata r:id="rId15" o:title=""/>
                </v:shape>
                <o:OLEObject Type="Embed" ProgID="PBrush" ShapeID="_x0000_i1026" DrawAspect="Content" ObjectID="_1490462730" r:id="rId17"/>
              </w:object>
            </w:r>
          </w:p>
          <w:p w:rsidR="00287CC4" w:rsidRPr="00AA545F" w:rsidRDefault="00287CC4" w:rsidP="005B102F">
            <w:pPr>
              <w:tabs>
                <w:tab w:val="right" w:pos="8498"/>
              </w:tabs>
              <w:spacing w:line="360" w:lineRule="auto"/>
              <w:jc w:val="both"/>
              <w:rPr>
                <w:rFonts w:ascii="Arial" w:hAnsi="Arial" w:cs="Arial"/>
                <w:color w:val="000000"/>
              </w:rPr>
            </w:pPr>
            <w:r w:rsidRPr="00AA545F">
              <w:rPr>
                <w:rFonts w:ascii="Arial" w:hAnsi="Arial" w:cs="Arial"/>
                <w:lang w:val="es-CO"/>
              </w:rPr>
              <w:t xml:space="preserve">Debe ir introducida en la tabla anterior. </w:t>
            </w:r>
          </w:p>
          <w:p w:rsidR="00287CC4" w:rsidRPr="00AA545F" w:rsidRDefault="00287CC4" w:rsidP="005B102F">
            <w:pPr>
              <w:tabs>
                <w:tab w:val="right" w:pos="8498"/>
              </w:tabs>
              <w:spacing w:line="360" w:lineRule="auto"/>
              <w:jc w:val="both"/>
              <w:rPr>
                <w:rFonts w:ascii="Arial" w:hAnsi="Arial" w:cs="Arial"/>
                <w:color w:val="000000"/>
              </w:rPr>
            </w:pPr>
          </w:p>
        </w:tc>
      </w:tr>
      <w:tr w:rsidR="00287CC4" w:rsidRPr="00AA545F" w:rsidTr="00BA7F51">
        <w:trPr>
          <w:trHeight w:val="852"/>
        </w:trPr>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287CC4" w:rsidRPr="00BA7F51" w:rsidRDefault="002C4AA9" w:rsidP="005B102F">
            <w:pPr>
              <w:tabs>
                <w:tab w:val="right" w:pos="8498"/>
              </w:tabs>
              <w:spacing w:line="360" w:lineRule="auto"/>
              <w:jc w:val="both"/>
              <w:rPr>
                <w:rFonts w:ascii="Arial" w:hAnsi="Arial" w:cs="Arial"/>
                <w:b/>
                <w:color w:val="000000"/>
              </w:rPr>
            </w:pPr>
            <w:r>
              <w:rPr>
                <w:rFonts w:ascii="Arial" w:hAnsi="Arial" w:cs="Arial"/>
                <w:b/>
                <w:color w:val="000000"/>
                <w:highlight w:val="cyan"/>
              </w:rPr>
              <w:t>Representación de las componentes de un vector a partir de</w:t>
            </w:r>
            <w:r w:rsidR="00BA7F51">
              <w:rPr>
                <w:rFonts w:ascii="Arial" w:hAnsi="Arial" w:cs="Arial"/>
                <w:b/>
                <w:color w:val="000000"/>
                <w:highlight w:val="cyan"/>
              </w:rPr>
              <w:t>l análisis trigonométrico.</w:t>
            </w:r>
          </w:p>
        </w:tc>
      </w:tr>
    </w:tbl>
    <w:p w:rsidR="00287CC4" w:rsidRPr="00AA545F" w:rsidRDefault="00287CC4"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tbl>
      <w:tblPr>
        <w:tblStyle w:val="Tablaconcuadrcula2"/>
        <w:tblW w:w="0" w:type="auto"/>
        <w:tblLook w:val="04A0" w:firstRow="1" w:lastRow="0" w:firstColumn="1" w:lastColumn="0" w:noHBand="0" w:noVBand="1"/>
      </w:tblPr>
      <w:tblGrid>
        <w:gridCol w:w="2518"/>
        <w:gridCol w:w="6460"/>
      </w:tblGrid>
      <w:tr w:rsidR="009E397A" w:rsidRPr="00AA545F" w:rsidTr="003E5A4E">
        <w:tc>
          <w:tcPr>
            <w:tcW w:w="8978" w:type="dxa"/>
            <w:gridSpan w:val="2"/>
            <w:shd w:val="clear" w:color="auto" w:fill="000000" w:themeFill="text1"/>
          </w:tcPr>
          <w:p w:rsidR="009E397A" w:rsidRPr="00AA545F" w:rsidRDefault="009E397A" w:rsidP="005B102F">
            <w:pPr>
              <w:spacing w:line="360" w:lineRule="auto"/>
              <w:jc w:val="center"/>
              <w:rPr>
                <w:rFonts w:ascii="Arial" w:hAnsi="Arial" w:cs="Arial"/>
                <w:b/>
              </w:rPr>
            </w:pPr>
            <w:r w:rsidRPr="00AA545F">
              <w:rPr>
                <w:rFonts w:ascii="Arial" w:hAnsi="Arial" w:cs="Arial"/>
                <w:b/>
              </w:rPr>
              <w:t>Destacado</w:t>
            </w:r>
          </w:p>
        </w:tc>
      </w:tr>
      <w:tr w:rsidR="009E397A" w:rsidRPr="00AA545F" w:rsidTr="003E5A4E">
        <w:tc>
          <w:tcPr>
            <w:tcW w:w="2518" w:type="dxa"/>
          </w:tcPr>
          <w:p w:rsidR="009E397A" w:rsidRPr="00AA545F" w:rsidRDefault="009E397A" w:rsidP="005B102F">
            <w:pPr>
              <w:spacing w:line="360" w:lineRule="auto"/>
              <w:rPr>
                <w:rFonts w:ascii="Arial" w:hAnsi="Arial" w:cs="Arial"/>
                <w:b/>
              </w:rPr>
            </w:pPr>
            <w:r w:rsidRPr="00AA545F">
              <w:rPr>
                <w:rFonts w:ascii="Arial" w:hAnsi="Arial" w:cs="Arial"/>
                <w:b/>
              </w:rPr>
              <w:t>Título</w:t>
            </w:r>
          </w:p>
        </w:tc>
        <w:tc>
          <w:tcPr>
            <w:tcW w:w="6460" w:type="dxa"/>
          </w:tcPr>
          <w:p w:rsidR="009E397A" w:rsidRPr="00AA545F" w:rsidRDefault="009E397A" w:rsidP="005B102F">
            <w:pPr>
              <w:spacing w:line="360" w:lineRule="auto"/>
              <w:jc w:val="center"/>
              <w:rPr>
                <w:rFonts w:ascii="Arial" w:hAnsi="Arial" w:cs="Arial"/>
                <w:b/>
              </w:rPr>
            </w:pPr>
            <w:r w:rsidRPr="00AA545F">
              <w:rPr>
                <w:rFonts w:ascii="Arial" w:hAnsi="Arial" w:cs="Arial"/>
                <w:b/>
              </w:rPr>
              <w:t>Dirección de las componentes de un vector</w:t>
            </w:r>
          </w:p>
        </w:tc>
      </w:tr>
      <w:tr w:rsidR="009E397A" w:rsidRPr="00AA545F" w:rsidTr="003E5A4E">
        <w:tc>
          <w:tcPr>
            <w:tcW w:w="2518" w:type="dxa"/>
          </w:tcPr>
          <w:p w:rsidR="009E397A" w:rsidRPr="00AA545F" w:rsidRDefault="009E397A" w:rsidP="005B102F">
            <w:pPr>
              <w:spacing w:line="360" w:lineRule="auto"/>
              <w:rPr>
                <w:rFonts w:ascii="Arial" w:hAnsi="Arial" w:cs="Arial"/>
              </w:rPr>
            </w:pPr>
            <w:r w:rsidRPr="00AA545F">
              <w:rPr>
                <w:rFonts w:ascii="Arial" w:hAnsi="Arial" w:cs="Arial"/>
                <w:b/>
              </w:rPr>
              <w:t>Contenido</w:t>
            </w:r>
          </w:p>
        </w:tc>
        <w:tc>
          <w:tcPr>
            <w:tcW w:w="6460" w:type="dxa"/>
          </w:tcPr>
          <w:p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Las componentes de un vector tienen las mismas unidades que el vector del cual han sido extraídas. Como son proyecciones sobre los ejes vertical y horizontal, también se debe especificar su dirección con el signo respectivo, </w:t>
            </w:r>
            <w:r w:rsidR="00DD7A83">
              <w:rPr>
                <w:rFonts w:ascii="Arial" w:eastAsiaTheme="minorEastAsia" w:hAnsi="Arial" w:cs="Arial"/>
              </w:rPr>
              <w:t>con la siguiente</w:t>
            </w:r>
            <w:r w:rsidRPr="00AA545F">
              <w:rPr>
                <w:rFonts w:ascii="Arial" w:eastAsiaTheme="minorEastAsia" w:hAnsi="Arial" w:cs="Arial"/>
              </w:rPr>
              <w:t xml:space="preserve"> convención: </w:t>
            </w:r>
          </w:p>
          <w:p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Dirigidas hacia arriba o hacia la derecha tendrán signo positivo.</w:t>
            </w:r>
            <w:r w:rsidR="00650F46">
              <w:rPr>
                <w:rFonts w:ascii="Arial" w:eastAsiaTheme="minorEastAsia" w:hAnsi="Arial" w:cs="Arial"/>
              </w:rPr>
              <w:t xml:space="preserve"> </w:t>
            </w:r>
          </w:p>
          <w:p w:rsidR="009E397A" w:rsidRPr="00AA545F" w:rsidRDefault="009E397A" w:rsidP="005B102F">
            <w:pPr>
              <w:spacing w:line="360" w:lineRule="auto"/>
              <w:jc w:val="both"/>
              <w:rPr>
                <w:rFonts w:ascii="Arial" w:hAnsi="Arial" w:cs="Arial"/>
              </w:rPr>
            </w:pPr>
            <w:r w:rsidRPr="00AA545F">
              <w:rPr>
                <w:rFonts w:ascii="Arial" w:eastAsiaTheme="minorEastAsia" w:hAnsi="Arial" w:cs="Arial"/>
              </w:rPr>
              <w:t xml:space="preserve">Dirigidas hacia abajo o hacia la izquierda tendrán signo negativo. </w:t>
            </w:r>
          </w:p>
        </w:tc>
      </w:tr>
    </w:tbl>
    <w:p w:rsidR="00990E98" w:rsidRPr="00AA545F" w:rsidRDefault="00990E98" w:rsidP="005B102F">
      <w:pPr>
        <w:spacing w:line="360" w:lineRule="auto"/>
        <w:jc w:val="both"/>
        <w:rPr>
          <w:rFonts w:ascii="Arial" w:eastAsiaTheme="minorEastAsia" w:hAnsi="Arial" w:cs="Arial"/>
        </w:rPr>
      </w:pPr>
    </w:p>
    <w:p w:rsidR="00EB02A9" w:rsidRPr="00AA545F" w:rsidRDefault="00EB02A9" w:rsidP="005B102F">
      <w:pPr>
        <w:spacing w:line="360" w:lineRule="auto"/>
        <w:jc w:val="both"/>
        <w:rPr>
          <w:rFonts w:ascii="Arial" w:eastAsiaTheme="minorEastAsia" w:hAnsi="Arial" w:cs="Arial"/>
        </w:rPr>
      </w:pPr>
    </w:p>
    <w:p w:rsidR="00EB02A9" w:rsidRPr="00AA545F" w:rsidRDefault="00EB02A9"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358"/>
        <w:gridCol w:w="6696"/>
      </w:tblGrid>
      <w:tr w:rsidR="00287CC4" w:rsidRPr="00AA545F" w:rsidTr="00D34795">
        <w:tc>
          <w:tcPr>
            <w:tcW w:w="9033" w:type="dxa"/>
            <w:gridSpan w:val="2"/>
            <w:shd w:val="clear" w:color="auto" w:fill="0D0D0D" w:themeFill="text1" w:themeFillTint="F2"/>
          </w:tcPr>
          <w:p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_IMG06</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Código Shutterstock (o URL o la ruta en AulaPlaneta)</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rPr>
              <w:drawing>
                <wp:inline distT="0" distB="0" distL="0" distR="0" wp14:anchorId="61F2176D" wp14:editId="1F799ED2">
                  <wp:extent cx="4114800" cy="15698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6313" cy="1574206"/>
                          </a:xfrm>
                          <a:prstGeom prst="rect">
                            <a:avLst/>
                          </a:prstGeom>
                          <a:noFill/>
                          <a:ln>
                            <a:noFill/>
                          </a:ln>
                        </pic:spPr>
                      </pic:pic>
                    </a:graphicData>
                  </a:graphic>
                </wp:inline>
              </w:drawing>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color w:val="000000"/>
              </w:rPr>
            </w:pP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avión viaja </w:t>
            </w:r>
            <w:r w:rsidR="005E763F">
              <w:rPr>
                <w:rFonts w:ascii="Arial" w:eastAsiaTheme="minorEastAsia" w:hAnsi="Arial" w:cs="Arial"/>
              </w:rPr>
              <w:t>con</w:t>
            </w:r>
            <w:r w:rsidRPr="00AA545F">
              <w:rPr>
                <w:rFonts w:ascii="Arial" w:eastAsiaTheme="minorEastAsia" w:hAnsi="Arial" w:cs="Arial"/>
              </w:rPr>
              <w:t xml:space="preserve"> una trayectoria curvilínea y su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en un determinado instante es tangente a la curva</w:t>
            </w:r>
            <w:del w:id="6" w:author="María" w:date="2015-04-01T09:57:00Z">
              <w:r w:rsidRPr="00AA545F" w:rsidDel="00DD7A83">
                <w:rPr>
                  <w:rFonts w:ascii="Arial" w:eastAsiaTheme="minorEastAsia" w:hAnsi="Arial" w:cs="Arial"/>
                </w:rPr>
                <w:delText xml:space="preserve">. </w:delText>
              </w:r>
            </w:del>
          </w:p>
          <w:p w:rsidR="00287CC4" w:rsidRPr="00AA545F" w:rsidRDefault="00287CC4" w:rsidP="005B102F">
            <w:pPr>
              <w:tabs>
                <w:tab w:val="right" w:pos="8498"/>
              </w:tabs>
              <w:spacing w:line="360" w:lineRule="auto"/>
              <w:jc w:val="both"/>
              <w:rPr>
                <w:rFonts w:ascii="Arial" w:hAnsi="Arial" w:cs="Arial"/>
                <w:color w:val="000000"/>
              </w:rPr>
            </w:pPr>
          </w:p>
        </w:tc>
      </w:tr>
    </w:tbl>
    <w:p w:rsidR="004B3229" w:rsidRPr="00AA545F" w:rsidRDefault="004B3229"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259"/>
        <w:gridCol w:w="6795"/>
      </w:tblGrid>
      <w:tr w:rsidR="00287CC4" w:rsidRPr="00AA545F" w:rsidTr="00D34795">
        <w:tc>
          <w:tcPr>
            <w:tcW w:w="9033" w:type="dxa"/>
            <w:gridSpan w:val="2"/>
            <w:shd w:val="clear" w:color="auto" w:fill="0D0D0D" w:themeFill="text1" w:themeFillTint="F2"/>
          </w:tcPr>
          <w:p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_IMG07</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rPr>
              <w:drawing>
                <wp:inline distT="0" distB="0" distL="0" distR="0" wp14:anchorId="71DB3506" wp14:editId="018E0D76">
                  <wp:extent cx="4178026" cy="1898457"/>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2438" cy="1909550"/>
                          </a:xfrm>
                          <a:prstGeom prst="rect">
                            <a:avLst/>
                          </a:prstGeom>
                          <a:noFill/>
                          <a:ln>
                            <a:noFill/>
                          </a:ln>
                        </pic:spPr>
                      </pic:pic>
                    </a:graphicData>
                  </a:graphic>
                </wp:inline>
              </w:drawing>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color w:val="000000"/>
              </w:rPr>
            </w:pP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w:t>
            </w:r>
            <w:r w:rsidR="00DD7A83">
              <w:rPr>
                <w:rFonts w:ascii="Arial" w:eastAsiaTheme="minorEastAsia" w:hAnsi="Arial" w:cs="Arial"/>
              </w:rPr>
              <w:t>se</w:t>
            </w:r>
            <w:r w:rsidR="00DD7A83" w:rsidRPr="00AA545F">
              <w:rPr>
                <w:rFonts w:ascii="Arial" w:eastAsiaTheme="minorEastAsia" w:hAnsi="Arial" w:cs="Arial"/>
              </w:rPr>
              <w:t xml:space="preserve"> </w:t>
            </w:r>
            <w:r w:rsidRPr="00AA545F">
              <w:rPr>
                <w:rFonts w:ascii="Arial" w:eastAsiaTheme="minorEastAsia" w:hAnsi="Arial" w:cs="Arial"/>
              </w:rPr>
              <w:t>ubica en un sistema de coordenadas cartesianas, luego se realizan las proyecciones sobre cada uno de los ejes (x, y) y</w:t>
            </w:r>
            <w:r w:rsidR="00DD7A83">
              <w:rPr>
                <w:rFonts w:ascii="Arial" w:eastAsiaTheme="minorEastAsia" w:hAnsi="Arial" w:cs="Arial"/>
              </w:rPr>
              <w:t>,</w:t>
            </w:r>
            <w:r w:rsidRPr="00AA545F">
              <w:rPr>
                <w:rFonts w:ascii="Arial" w:eastAsiaTheme="minorEastAsia" w:hAnsi="Arial" w:cs="Arial"/>
              </w:rPr>
              <w:t xml:space="preserve"> finalmente</w:t>
            </w:r>
            <w:r w:rsidR="00DD7A83">
              <w:rPr>
                <w:rFonts w:ascii="Arial" w:eastAsiaTheme="minorEastAsia" w:hAnsi="Arial" w:cs="Arial"/>
              </w:rPr>
              <w:t>,</w:t>
            </w:r>
            <w:r w:rsidRPr="00AA545F">
              <w:rPr>
                <w:rFonts w:ascii="Arial" w:eastAsiaTheme="minorEastAsia" w:hAnsi="Arial" w:cs="Arial"/>
              </w:rPr>
              <w:t xml:space="preserve"> se tienen las componentes de la velocidad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x</m:t>
                  </m:r>
                </m:sub>
              </m:sSub>
            </m:oMath>
            <w:r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y</m:t>
                  </m:r>
                </m:sub>
              </m:sSub>
            </m:oMath>
          </w:p>
          <w:p w:rsidR="00287CC4" w:rsidRPr="00AA545F" w:rsidRDefault="00287CC4" w:rsidP="005B102F">
            <w:pPr>
              <w:tabs>
                <w:tab w:val="right" w:pos="8498"/>
              </w:tabs>
              <w:spacing w:line="360" w:lineRule="auto"/>
              <w:jc w:val="both"/>
              <w:rPr>
                <w:rFonts w:ascii="Arial" w:hAnsi="Arial" w:cs="Arial"/>
                <w:color w:val="000000"/>
              </w:rPr>
            </w:pPr>
          </w:p>
        </w:tc>
      </w:tr>
    </w:tbl>
    <w:p w:rsidR="00287CC4" w:rsidRPr="00AA545F" w:rsidDel="00074C7B" w:rsidRDefault="00287CC4" w:rsidP="005B102F">
      <w:pPr>
        <w:spacing w:line="360" w:lineRule="auto"/>
        <w:jc w:val="both"/>
        <w:rPr>
          <w:del w:id="7" w:author="María" w:date="2015-04-01T14:40:00Z"/>
          <w:rFonts w:ascii="Arial" w:eastAsiaTheme="minorEastAsia" w:hAnsi="Arial" w:cs="Arial"/>
        </w:rPr>
      </w:pPr>
    </w:p>
    <w:p w:rsidR="004B3229" w:rsidRPr="00AA545F" w:rsidDel="00074C7B" w:rsidRDefault="004B3229" w:rsidP="005B102F">
      <w:pPr>
        <w:spacing w:line="360" w:lineRule="auto"/>
        <w:jc w:val="both"/>
        <w:rPr>
          <w:del w:id="8" w:author="María" w:date="2015-04-01T14:40:00Z"/>
          <w:rFonts w:ascii="Arial" w:eastAsiaTheme="minorEastAsia" w:hAnsi="Arial" w:cs="Arial"/>
        </w:rPr>
      </w:pPr>
    </w:p>
    <w:p w:rsidR="005941EF" w:rsidRPr="00AA545F" w:rsidDel="00074C7B" w:rsidRDefault="005941EF" w:rsidP="005B102F">
      <w:pPr>
        <w:spacing w:line="360" w:lineRule="auto"/>
        <w:jc w:val="both"/>
        <w:rPr>
          <w:del w:id="9" w:author="María" w:date="2015-04-01T14:40:00Z"/>
          <w:rFonts w:ascii="Arial" w:eastAsiaTheme="minorEastAsia" w:hAnsi="Arial" w:cs="Arial"/>
        </w:rPr>
      </w:pPr>
    </w:p>
    <w:p w:rsidR="005941EF" w:rsidRPr="00AA545F" w:rsidDel="00074C7B" w:rsidRDefault="005941EF" w:rsidP="005B102F">
      <w:pPr>
        <w:spacing w:line="360" w:lineRule="auto"/>
        <w:jc w:val="both"/>
        <w:rPr>
          <w:del w:id="10" w:author="María" w:date="2015-04-01T14:40:00Z"/>
          <w:rFonts w:ascii="Arial" w:eastAsiaTheme="minorEastAsia" w:hAnsi="Arial" w:cs="Arial"/>
        </w:rPr>
      </w:pPr>
    </w:p>
    <w:p w:rsidR="005941EF" w:rsidRPr="00AA545F" w:rsidDel="00074C7B" w:rsidRDefault="005941EF" w:rsidP="005B102F">
      <w:pPr>
        <w:spacing w:line="360" w:lineRule="auto"/>
        <w:jc w:val="both"/>
        <w:rPr>
          <w:del w:id="11" w:author="María" w:date="2015-04-01T14:40:00Z"/>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p w:rsidR="00F60303" w:rsidRPr="00AA545F" w:rsidRDefault="00C50829" w:rsidP="005B102F">
      <w:pPr>
        <w:spacing w:line="360" w:lineRule="auto"/>
        <w:jc w:val="both"/>
        <w:rPr>
          <w:rFonts w:ascii="Arial" w:eastAsiaTheme="minorEastAsia" w:hAnsi="Arial" w:cs="Arial"/>
        </w:rPr>
      </w:pPr>
      <w:r w:rsidRPr="00AA545F">
        <w:rPr>
          <w:rFonts w:ascii="Arial" w:eastAsiaTheme="minorEastAsia" w:hAnsi="Arial" w:cs="Arial"/>
        </w:rPr>
        <w:t>Puedes ampliar el contenido sobre los vectores y sus componentes en el Banco de contenidos de Planeta en [</w:t>
      </w:r>
      <w:hyperlink r:id="rId20" w:history="1">
        <w:r w:rsidRPr="00AA545F">
          <w:rPr>
            <w:rStyle w:val="Hipervnculo"/>
            <w:rFonts w:ascii="Arial" w:eastAsiaTheme="minorEastAsia" w:hAnsi="Arial" w:cs="Arial"/>
          </w:rPr>
          <w:t>VER</w:t>
        </w:r>
      </w:hyperlink>
      <w:r w:rsidRPr="00AA545F">
        <w:rPr>
          <w:rFonts w:ascii="Arial" w:eastAsiaTheme="minorEastAsia" w:hAnsi="Arial" w:cs="Arial"/>
        </w:rPr>
        <w:t xml:space="preserve">]. </w:t>
      </w:r>
    </w:p>
    <w:p w:rsidR="008357EF" w:rsidRPr="00AA545F" w:rsidRDefault="008357E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460"/>
      </w:tblGrid>
      <w:tr w:rsidR="009E397A" w:rsidRPr="00AA545F" w:rsidTr="003E5A4E">
        <w:tc>
          <w:tcPr>
            <w:tcW w:w="8828" w:type="dxa"/>
            <w:gridSpan w:val="2"/>
            <w:shd w:val="clear" w:color="auto" w:fill="000000" w:themeFill="text1"/>
          </w:tcPr>
          <w:p w:rsidR="009E397A" w:rsidRPr="00AA545F" w:rsidRDefault="009E397A" w:rsidP="005B102F">
            <w:pPr>
              <w:spacing w:line="360" w:lineRule="auto"/>
              <w:jc w:val="center"/>
              <w:rPr>
                <w:rFonts w:ascii="Arial" w:hAnsi="Arial" w:cs="Arial"/>
                <w:b/>
              </w:rPr>
            </w:pPr>
            <w:r w:rsidRPr="00AA545F">
              <w:rPr>
                <w:rFonts w:ascii="Arial" w:hAnsi="Arial" w:cs="Arial"/>
                <w:b/>
              </w:rPr>
              <w:t>Recuerda</w:t>
            </w:r>
          </w:p>
        </w:tc>
      </w:tr>
      <w:tr w:rsidR="009E397A" w:rsidRPr="00AA545F" w:rsidTr="003E5A4E">
        <w:tc>
          <w:tcPr>
            <w:tcW w:w="2518" w:type="dxa"/>
          </w:tcPr>
          <w:p w:rsidR="009E397A" w:rsidRPr="00AA545F" w:rsidRDefault="009E397A" w:rsidP="005B102F">
            <w:pPr>
              <w:spacing w:line="360" w:lineRule="auto"/>
              <w:rPr>
                <w:rFonts w:ascii="Arial" w:hAnsi="Arial" w:cs="Arial"/>
                <w:b/>
              </w:rPr>
            </w:pPr>
            <w:r w:rsidRPr="00AA545F">
              <w:rPr>
                <w:rFonts w:ascii="Arial" w:hAnsi="Arial" w:cs="Arial"/>
                <w:b/>
              </w:rPr>
              <w:t>Contenido</w:t>
            </w:r>
          </w:p>
        </w:tc>
        <w:tc>
          <w:tcPr>
            <w:tcW w:w="6460" w:type="dxa"/>
          </w:tcPr>
          <w:p w:rsidR="007E1573" w:rsidRPr="00AA545F" w:rsidRDefault="007E1573" w:rsidP="005B102F">
            <w:pPr>
              <w:spacing w:line="360" w:lineRule="auto"/>
              <w:jc w:val="both"/>
              <w:rPr>
                <w:rFonts w:ascii="Arial" w:hAnsi="Arial" w:cs="Arial"/>
              </w:rPr>
            </w:pPr>
            <w:r w:rsidRPr="00AA545F">
              <w:rPr>
                <w:rFonts w:ascii="Arial" w:hAnsi="Arial" w:cs="Arial"/>
              </w:rPr>
              <w:t>Los vectores que estudiaremos est</w:t>
            </w:r>
            <w:r w:rsidR="0081006C" w:rsidRPr="00AA545F">
              <w:rPr>
                <w:rFonts w:ascii="Arial" w:hAnsi="Arial" w:cs="Arial"/>
              </w:rPr>
              <w:t xml:space="preserve">án relacionados con </w:t>
            </w:r>
            <w:r w:rsidR="00DD7A83" w:rsidRPr="00AA545F">
              <w:rPr>
                <w:rFonts w:ascii="Arial" w:hAnsi="Arial" w:cs="Arial"/>
              </w:rPr>
              <w:t>situac</w:t>
            </w:r>
            <w:r w:rsidR="00DD7A83">
              <w:rPr>
                <w:rFonts w:ascii="Arial" w:hAnsi="Arial" w:cs="Arial"/>
              </w:rPr>
              <w:t>io</w:t>
            </w:r>
            <w:r w:rsidR="00DD7A83" w:rsidRPr="00AA545F">
              <w:rPr>
                <w:rFonts w:ascii="Arial" w:hAnsi="Arial" w:cs="Arial"/>
              </w:rPr>
              <w:t xml:space="preserve">nes </w:t>
            </w:r>
            <w:r w:rsidRPr="00AA545F">
              <w:rPr>
                <w:rFonts w:ascii="Arial" w:hAnsi="Arial" w:cs="Arial"/>
              </w:rPr>
              <w:t>en un plano, es decir</w:t>
            </w:r>
            <w:r w:rsidR="00DD7A83">
              <w:rPr>
                <w:rFonts w:ascii="Arial" w:hAnsi="Arial" w:cs="Arial"/>
              </w:rPr>
              <w:t>,</w:t>
            </w:r>
            <w:r w:rsidRPr="00AA545F">
              <w:rPr>
                <w:rFonts w:ascii="Arial" w:hAnsi="Arial" w:cs="Arial"/>
              </w:rPr>
              <w:t xml:space="preserve"> en dos dimensiones, luego las componentes que utilizaremos serán solo las proyecciones en los ejes </w:t>
            </w:r>
            <w:r w:rsidRPr="00BA7F51">
              <w:rPr>
                <w:rFonts w:ascii="Arial" w:hAnsi="Arial" w:cs="Arial"/>
                <w:i/>
              </w:rPr>
              <w:t>x</w:t>
            </w:r>
            <w:r w:rsidRPr="00AA545F">
              <w:rPr>
                <w:rFonts w:ascii="Arial" w:hAnsi="Arial" w:cs="Arial"/>
              </w:rPr>
              <w:t xml:space="preserve"> y </w:t>
            </w:r>
            <w:proofErr w:type="spellStart"/>
            <w:r w:rsidRPr="00BA7F51">
              <w:rPr>
                <w:rFonts w:ascii="Arial" w:hAnsi="Arial" w:cs="Arial"/>
                <w:i/>
              </w:rPr>
              <w:t>y</w:t>
            </w:r>
            <w:proofErr w:type="spellEnd"/>
            <w:r w:rsidRPr="00BA7F51">
              <w:rPr>
                <w:rFonts w:ascii="Arial" w:hAnsi="Arial" w:cs="Arial"/>
                <w:i/>
              </w:rPr>
              <w:t>.</w:t>
            </w:r>
            <w:r w:rsidRPr="00AA545F">
              <w:rPr>
                <w:rFonts w:ascii="Arial" w:hAnsi="Arial" w:cs="Arial"/>
              </w:rPr>
              <w:t xml:space="preserve"> </w:t>
            </w:r>
          </w:p>
          <w:p w:rsidR="009E397A" w:rsidRPr="00AA545F" w:rsidRDefault="007E1573" w:rsidP="005B102F">
            <w:pPr>
              <w:spacing w:line="360" w:lineRule="auto"/>
              <w:jc w:val="both"/>
              <w:rPr>
                <w:rFonts w:ascii="Arial" w:hAnsi="Arial" w:cs="Arial"/>
                <w:b/>
              </w:rPr>
            </w:pPr>
            <w:r w:rsidRPr="00AA545F">
              <w:rPr>
                <w:rFonts w:ascii="Arial" w:hAnsi="Arial" w:cs="Arial"/>
              </w:rPr>
              <w:t>Sin embargo, al trabajar cantidades vectoriales en el espacio (</w:t>
            </w:r>
            <w:r w:rsidRPr="00BA7F51">
              <w:rPr>
                <w:rFonts w:ascii="Arial" w:hAnsi="Arial" w:cs="Arial"/>
                <w:i/>
              </w:rPr>
              <w:t>x</w:t>
            </w:r>
            <w:r w:rsidRPr="00AA545F">
              <w:rPr>
                <w:rFonts w:ascii="Arial" w:hAnsi="Arial" w:cs="Arial"/>
              </w:rPr>
              <w:t>,</w:t>
            </w:r>
            <w:r w:rsidR="00DD7A83">
              <w:rPr>
                <w:rFonts w:ascii="Arial" w:hAnsi="Arial" w:cs="Arial"/>
              </w:rPr>
              <w:t xml:space="preserve"> </w:t>
            </w:r>
            <w:r w:rsidRPr="00BA7F51">
              <w:rPr>
                <w:rFonts w:ascii="Arial" w:hAnsi="Arial" w:cs="Arial"/>
                <w:i/>
              </w:rPr>
              <w:t>y</w:t>
            </w:r>
            <w:r w:rsidRPr="00AA545F">
              <w:rPr>
                <w:rFonts w:ascii="Arial" w:hAnsi="Arial" w:cs="Arial"/>
              </w:rPr>
              <w:t>,</w:t>
            </w:r>
            <w:r w:rsidR="00DD7A83">
              <w:rPr>
                <w:rFonts w:ascii="Arial" w:hAnsi="Arial" w:cs="Arial"/>
              </w:rPr>
              <w:t xml:space="preserve"> </w:t>
            </w:r>
            <w:r w:rsidRPr="00BA7F51">
              <w:rPr>
                <w:rFonts w:ascii="Arial" w:hAnsi="Arial" w:cs="Arial"/>
                <w:i/>
              </w:rPr>
              <w:t>z</w:t>
            </w:r>
            <w:r w:rsidRPr="00AA545F">
              <w:rPr>
                <w:rFonts w:ascii="Arial" w:hAnsi="Arial" w:cs="Arial"/>
              </w:rPr>
              <w:t xml:space="preserve">) se tendría una componente adicional a lo largo del eje </w:t>
            </w:r>
            <w:r w:rsidRPr="00BA7F51">
              <w:rPr>
                <w:rFonts w:ascii="Arial" w:hAnsi="Arial" w:cs="Arial"/>
                <w:i/>
              </w:rPr>
              <w:t>z</w:t>
            </w:r>
            <w:r w:rsidRPr="00AA545F">
              <w:rPr>
                <w:rFonts w:ascii="Arial" w:hAnsi="Arial" w:cs="Arial"/>
              </w:rPr>
              <w:t>, es decir</w:t>
            </w:r>
            <w:r w:rsidR="00DD7A83">
              <w:rPr>
                <w:rFonts w:ascii="Arial" w:hAnsi="Arial" w:cs="Arial"/>
              </w:rPr>
              <w:t>,</w:t>
            </w:r>
            <w:r w:rsidRPr="00AA545F">
              <w:rPr>
                <w:rFonts w:ascii="Arial" w:hAnsi="Arial" w:cs="Arial"/>
              </w:rPr>
              <w:t xml:space="preserve"> tres dimensiones.</w:t>
            </w:r>
          </w:p>
        </w:tc>
      </w:tr>
    </w:tbl>
    <w:p w:rsidR="0067378B" w:rsidRPr="00AA545F" w:rsidRDefault="0067378B" w:rsidP="005B102F">
      <w:pPr>
        <w:spacing w:line="360" w:lineRule="auto"/>
        <w:jc w:val="both"/>
        <w:rPr>
          <w:rFonts w:ascii="Arial" w:eastAsiaTheme="minorEastAsia" w:hAnsi="Arial" w:cs="Arial"/>
        </w:rPr>
      </w:pPr>
    </w:p>
    <w:p w:rsidR="0081006C" w:rsidRPr="00AA545F" w:rsidRDefault="0081006C"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9B493E" w:rsidRPr="00AA545F" w:rsidTr="003E5A4E">
        <w:tc>
          <w:tcPr>
            <w:tcW w:w="9033" w:type="dxa"/>
            <w:gridSpan w:val="2"/>
            <w:shd w:val="clear" w:color="auto" w:fill="000000" w:themeFill="text1"/>
          </w:tcPr>
          <w:p w:rsidR="009B493E" w:rsidRPr="00AA545F" w:rsidRDefault="009B493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9B493E" w:rsidRPr="00AA545F" w:rsidTr="003E5A4E">
        <w:tc>
          <w:tcPr>
            <w:tcW w:w="2518" w:type="dxa"/>
          </w:tcPr>
          <w:p w:rsidR="009B493E" w:rsidRPr="00AA545F" w:rsidRDefault="009B493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9B493E" w:rsidRPr="00AA545F" w:rsidRDefault="009B493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_REC10 </w:t>
            </w:r>
          </w:p>
        </w:tc>
      </w:tr>
      <w:tr w:rsidR="009B493E" w:rsidRPr="00AA545F" w:rsidTr="003E5A4E">
        <w:tc>
          <w:tcPr>
            <w:tcW w:w="2518" w:type="dxa"/>
          </w:tcPr>
          <w:p w:rsidR="009B493E" w:rsidRPr="00AA545F" w:rsidRDefault="009B493E"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9B493E" w:rsidRPr="00AA545F" w:rsidRDefault="009B493E" w:rsidP="005B102F">
            <w:pPr>
              <w:spacing w:line="360" w:lineRule="auto"/>
              <w:rPr>
                <w:rFonts w:ascii="Arial" w:hAnsi="Arial" w:cs="Arial"/>
                <w:color w:val="000000"/>
              </w:rPr>
            </w:pPr>
            <w:r w:rsidRPr="00AA545F">
              <w:rPr>
                <w:rFonts w:ascii="Arial" w:hAnsi="Arial" w:cs="Arial"/>
                <w:color w:val="000000"/>
              </w:rPr>
              <w:t>Componentes de un vector</w:t>
            </w:r>
          </w:p>
        </w:tc>
      </w:tr>
      <w:tr w:rsidR="009B493E" w:rsidRPr="00AA545F" w:rsidTr="003E5A4E">
        <w:tc>
          <w:tcPr>
            <w:tcW w:w="2518" w:type="dxa"/>
          </w:tcPr>
          <w:p w:rsidR="009B493E" w:rsidRPr="00AA545F" w:rsidRDefault="009B493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9B493E" w:rsidRPr="00AA545F" w:rsidRDefault="00D131A3" w:rsidP="005B102F">
            <w:pPr>
              <w:spacing w:line="360" w:lineRule="auto"/>
              <w:rPr>
                <w:rFonts w:ascii="Arial" w:hAnsi="Arial" w:cs="Arial"/>
              </w:rPr>
            </w:pPr>
            <w:r w:rsidRPr="00AA545F">
              <w:rPr>
                <w:rFonts w:ascii="Arial" w:hAnsi="Arial" w:cs="Arial"/>
              </w:rPr>
              <w:t>Actividad introductoria al estudio de las componentes rectangulares de un vector</w:t>
            </w:r>
            <w:r w:rsidR="00650F46">
              <w:rPr>
                <w:rFonts w:ascii="Arial" w:hAnsi="Arial" w:cs="Arial"/>
              </w:rPr>
              <w:t xml:space="preserve"> </w:t>
            </w:r>
          </w:p>
        </w:tc>
      </w:tr>
    </w:tbl>
    <w:p w:rsidR="00FD0896" w:rsidRPr="00AA545F" w:rsidRDefault="00FD0896" w:rsidP="005B102F">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90FB8" w:rsidRPr="00AA545F" w:rsidTr="005C5E3F">
        <w:tc>
          <w:tcPr>
            <w:tcW w:w="9033" w:type="dxa"/>
            <w:gridSpan w:val="2"/>
            <w:shd w:val="clear" w:color="auto" w:fill="000000" w:themeFill="text1"/>
          </w:tcPr>
          <w:p w:rsidR="00E90FB8" w:rsidRPr="00AA545F" w:rsidRDefault="00E90FB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E90FB8" w:rsidRPr="00AA545F" w:rsidTr="005C5E3F">
        <w:tc>
          <w:tcPr>
            <w:tcW w:w="2518" w:type="dxa"/>
          </w:tcPr>
          <w:p w:rsidR="00E90FB8" w:rsidRPr="00AA545F" w:rsidRDefault="00E90FB8" w:rsidP="005B102F">
            <w:pPr>
              <w:spacing w:line="360" w:lineRule="auto"/>
              <w:rPr>
                <w:rFonts w:ascii="Arial" w:hAnsi="Arial" w:cs="Arial"/>
                <w:b/>
                <w:color w:val="000000"/>
              </w:rPr>
            </w:pPr>
            <w:r w:rsidRPr="00AA545F">
              <w:rPr>
                <w:rFonts w:ascii="Arial" w:hAnsi="Arial" w:cs="Arial"/>
                <w:b/>
                <w:color w:val="000000"/>
              </w:rPr>
              <w:lastRenderedPageBreak/>
              <w:t>Código</w:t>
            </w:r>
          </w:p>
        </w:tc>
        <w:tc>
          <w:tcPr>
            <w:tcW w:w="6515" w:type="dxa"/>
          </w:tcPr>
          <w:p w:rsidR="00E90FB8" w:rsidRPr="00AA545F" w:rsidRDefault="00E90FB8"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_REC20</w:t>
            </w:r>
          </w:p>
        </w:tc>
      </w:tr>
      <w:tr w:rsidR="00E90FB8" w:rsidRPr="00AA545F" w:rsidTr="005C5E3F">
        <w:tc>
          <w:tcPr>
            <w:tcW w:w="2518" w:type="dxa"/>
          </w:tcPr>
          <w:p w:rsidR="00E90FB8" w:rsidRPr="00AA545F" w:rsidRDefault="00E90FB8"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551574" w:rsidRPr="00AA545F" w:rsidDel="00BA7F51" w:rsidRDefault="00551574" w:rsidP="005B102F">
            <w:pPr>
              <w:spacing w:line="360" w:lineRule="auto"/>
              <w:rPr>
                <w:del w:id="12" w:author="DISPONILBE" w:date="2015-04-13T09:33:00Z"/>
                <w:rFonts w:ascii="Arial" w:hAnsi="Arial" w:cs="Arial"/>
                <w:lang w:val="es-ES_tradnl"/>
              </w:rPr>
            </w:pPr>
            <w:r w:rsidRPr="00AA545F">
              <w:rPr>
                <w:rFonts w:ascii="Arial" w:hAnsi="Arial" w:cs="Arial"/>
                <w:b/>
                <w:lang w:val="es-ES_tradnl"/>
              </w:rPr>
              <w:t xml:space="preserve">Identifica </w:t>
            </w:r>
            <w:r w:rsidR="00D64B13" w:rsidRPr="00AA545F">
              <w:rPr>
                <w:rFonts w:ascii="Arial" w:hAnsi="Arial" w:cs="Arial"/>
                <w:b/>
                <w:lang w:val="es-ES_tradnl"/>
              </w:rPr>
              <w:t xml:space="preserve">correctamente </w:t>
            </w:r>
            <w:r w:rsidRPr="00AA545F">
              <w:rPr>
                <w:rFonts w:ascii="Arial" w:hAnsi="Arial" w:cs="Arial"/>
                <w:b/>
                <w:lang w:val="es-ES_tradnl"/>
              </w:rPr>
              <w:t xml:space="preserve">las componentes de un vector </w:t>
            </w:r>
          </w:p>
          <w:p w:rsidR="00E90FB8" w:rsidRPr="00AA545F" w:rsidRDefault="00E90FB8" w:rsidP="005B102F">
            <w:pPr>
              <w:spacing w:line="360" w:lineRule="auto"/>
              <w:rPr>
                <w:rFonts w:ascii="Arial" w:hAnsi="Arial" w:cs="Arial"/>
                <w:color w:val="000000"/>
              </w:rPr>
            </w:pPr>
          </w:p>
        </w:tc>
      </w:tr>
      <w:tr w:rsidR="00E90FB8" w:rsidRPr="00AA545F" w:rsidTr="005C5E3F">
        <w:tc>
          <w:tcPr>
            <w:tcW w:w="2518" w:type="dxa"/>
          </w:tcPr>
          <w:p w:rsidR="00E90FB8" w:rsidRPr="00AA545F" w:rsidRDefault="00E90FB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E90FB8" w:rsidRPr="00AA545F" w:rsidRDefault="00551574" w:rsidP="005B102F">
            <w:pPr>
              <w:spacing w:line="360" w:lineRule="auto"/>
              <w:rPr>
                <w:rFonts w:ascii="Arial" w:hAnsi="Arial" w:cs="Arial"/>
                <w:color w:val="000000"/>
              </w:rPr>
            </w:pPr>
            <w:r w:rsidRPr="00AA545F">
              <w:rPr>
                <w:rFonts w:ascii="Arial" w:hAnsi="Arial" w:cs="Arial"/>
                <w:lang w:val="es-ES_tradnl"/>
              </w:rPr>
              <w:t>Actividad que permite ejercitar lo aprendido sobre componentes de un vector</w:t>
            </w:r>
            <w:del w:id="13" w:author="María" w:date="2015-04-01T10:07:00Z">
              <w:r w:rsidRPr="00AA545F" w:rsidDel="00D64B13">
                <w:rPr>
                  <w:rFonts w:ascii="Arial" w:hAnsi="Arial" w:cs="Arial"/>
                  <w:lang w:val="es-ES_tradnl"/>
                </w:rPr>
                <w:delText>.</w:delText>
              </w:r>
            </w:del>
          </w:p>
        </w:tc>
      </w:tr>
    </w:tbl>
    <w:p w:rsidR="002223D6" w:rsidRPr="00AA545F" w:rsidRDefault="007B58E6" w:rsidP="005B102F">
      <w:pPr>
        <w:tabs>
          <w:tab w:val="right" w:pos="8498"/>
        </w:tabs>
        <w:spacing w:line="360" w:lineRule="auto"/>
        <w:jc w:val="both"/>
        <w:rPr>
          <w:rFonts w:ascii="Arial" w:hAnsi="Arial" w:cs="Arial"/>
        </w:rPr>
      </w:pPr>
      <w:r w:rsidRPr="00AA545F">
        <w:rPr>
          <w:rFonts w:ascii="Arial" w:hAnsi="Arial" w:cs="Arial"/>
        </w:rPr>
        <w:t xml:space="preserve"> </w:t>
      </w:r>
    </w:p>
    <w:p w:rsidR="00BD7567" w:rsidRPr="00AA545F" w:rsidRDefault="00BD7567" w:rsidP="005B102F">
      <w:pPr>
        <w:tabs>
          <w:tab w:val="right" w:pos="8498"/>
        </w:tabs>
        <w:spacing w:line="360" w:lineRule="auto"/>
        <w:jc w:val="both"/>
        <w:rPr>
          <w:rFonts w:ascii="Arial" w:hAnsi="Arial" w:cs="Arial"/>
        </w:rPr>
      </w:pPr>
    </w:p>
    <w:p w:rsidR="00DF1C60" w:rsidRPr="00AA545F" w:rsidRDefault="00C97D6F" w:rsidP="005B102F">
      <w:pPr>
        <w:tabs>
          <w:tab w:val="right" w:pos="8498"/>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rPr>
        <w:t xml:space="preserve"> </w:t>
      </w:r>
      <w:r w:rsidRPr="00AA545F">
        <w:rPr>
          <w:rFonts w:ascii="Arial" w:hAnsi="Arial" w:cs="Arial"/>
          <w:b/>
        </w:rPr>
        <w:t>1.2 Consolida</w:t>
      </w:r>
    </w:p>
    <w:p w:rsidR="00C97D6F" w:rsidRPr="00AA545F" w:rsidRDefault="00C97D6F"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97D6F" w:rsidRPr="00AA545F" w:rsidTr="00C97D6F">
        <w:tc>
          <w:tcPr>
            <w:tcW w:w="9033" w:type="dxa"/>
            <w:gridSpan w:val="2"/>
            <w:shd w:val="clear" w:color="auto" w:fill="000000" w:themeFill="text1"/>
          </w:tcPr>
          <w:p w:rsidR="00C97D6F" w:rsidRPr="00AA545F" w:rsidRDefault="00C97D6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97D6F" w:rsidRPr="00AA545F" w:rsidTr="00C97D6F">
        <w:tc>
          <w:tcPr>
            <w:tcW w:w="2518" w:type="dxa"/>
          </w:tcPr>
          <w:p w:rsidR="00C97D6F" w:rsidRPr="00AA545F" w:rsidRDefault="00C97D6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C97D6F" w:rsidRPr="00AA545F" w:rsidRDefault="00C97D6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_REC30</w:t>
            </w:r>
          </w:p>
        </w:tc>
      </w:tr>
      <w:tr w:rsidR="00C97D6F" w:rsidRPr="00AA545F" w:rsidTr="00C97D6F">
        <w:tc>
          <w:tcPr>
            <w:tcW w:w="2518" w:type="dxa"/>
          </w:tcPr>
          <w:p w:rsidR="00C97D6F" w:rsidRPr="00AA545F" w:rsidRDefault="00C97D6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C97D6F" w:rsidRPr="00AA545F" w:rsidRDefault="00C97D6F" w:rsidP="005B102F">
            <w:pPr>
              <w:spacing w:line="360" w:lineRule="auto"/>
              <w:rPr>
                <w:rFonts w:ascii="Arial" w:hAnsi="Arial" w:cs="Arial"/>
                <w:color w:val="000000"/>
              </w:rPr>
            </w:pPr>
            <w:r w:rsidRPr="00AA545F">
              <w:rPr>
                <w:rFonts w:ascii="Arial" w:hAnsi="Arial" w:cs="Arial"/>
                <w:b/>
              </w:rPr>
              <w:t>Practica con las componentes de un vector</w:t>
            </w:r>
          </w:p>
        </w:tc>
      </w:tr>
      <w:tr w:rsidR="00C97D6F" w:rsidRPr="00AA545F" w:rsidTr="00C97D6F">
        <w:tc>
          <w:tcPr>
            <w:tcW w:w="2518" w:type="dxa"/>
          </w:tcPr>
          <w:p w:rsidR="00C97D6F" w:rsidRPr="00AA545F" w:rsidRDefault="00C97D6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C27148" w:rsidRPr="00AA545F" w:rsidRDefault="00C27148" w:rsidP="005B102F">
            <w:pPr>
              <w:spacing w:line="360" w:lineRule="auto"/>
              <w:rPr>
                <w:rFonts w:ascii="Arial" w:hAnsi="Arial" w:cs="Arial"/>
                <w:color w:val="000000" w:themeColor="text1"/>
              </w:rPr>
            </w:pPr>
            <w:r w:rsidRPr="00AA545F">
              <w:rPr>
                <w:rFonts w:ascii="Arial" w:hAnsi="Arial" w:cs="Arial"/>
                <w:color w:val="000000" w:themeColor="text1"/>
              </w:rPr>
              <w:t xml:space="preserve">Actividad para determinar las componentes de un vector </w:t>
            </w:r>
            <w:r w:rsidR="00D64B13">
              <w:rPr>
                <w:rFonts w:ascii="Arial" w:hAnsi="Arial" w:cs="Arial"/>
                <w:color w:val="000000" w:themeColor="text1"/>
              </w:rPr>
              <w:t>en</w:t>
            </w:r>
            <w:r w:rsidR="00D64B13" w:rsidRPr="00AA545F">
              <w:rPr>
                <w:rFonts w:ascii="Arial" w:hAnsi="Arial" w:cs="Arial"/>
                <w:color w:val="000000" w:themeColor="text1"/>
              </w:rPr>
              <w:t xml:space="preserve"> </w:t>
            </w:r>
            <w:r w:rsidRPr="00AA545F">
              <w:rPr>
                <w:rFonts w:ascii="Arial" w:hAnsi="Arial" w:cs="Arial"/>
                <w:color w:val="000000" w:themeColor="text1"/>
              </w:rPr>
              <w:t>una gráfica dada</w:t>
            </w:r>
          </w:p>
          <w:p w:rsidR="00C97D6F" w:rsidRPr="00AA545F" w:rsidRDefault="00C97D6F" w:rsidP="005B102F">
            <w:pPr>
              <w:spacing w:line="360" w:lineRule="auto"/>
              <w:jc w:val="both"/>
              <w:rPr>
                <w:rFonts w:ascii="Arial" w:hAnsi="Arial" w:cs="Arial"/>
                <w:color w:val="000000"/>
              </w:rPr>
            </w:pPr>
          </w:p>
        </w:tc>
      </w:tr>
    </w:tbl>
    <w:p w:rsidR="00C97D6F" w:rsidRPr="00AA545F" w:rsidRDefault="00C97D6F" w:rsidP="005B102F">
      <w:pPr>
        <w:tabs>
          <w:tab w:val="right" w:pos="8498"/>
        </w:tabs>
        <w:spacing w:line="360" w:lineRule="auto"/>
        <w:jc w:val="both"/>
        <w:rPr>
          <w:rFonts w:ascii="Arial" w:hAnsi="Arial" w:cs="Arial"/>
          <w:b/>
        </w:rPr>
      </w:pPr>
    </w:p>
    <w:p w:rsidR="00FD0896" w:rsidRPr="00AA545F" w:rsidRDefault="00FD0896" w:rsidP="005B102F">
      <w:pPr>
        <w:tabs>
          <w:tab w:val="right" w:pos="8498"/>
        </w:tabs>
        <w:spacing w:line="360" w:lineRule="auto"/>
        <w:jc w:val="both"/>
        <w:rPr>
          <w:rFonts w:ascii="Arial" w:hAnsi="Arial" w:cs="Arial"/>
          <w:b/>
        </w:rPr>
      </w:pPr>
    </w:p>
    <w:p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64B13">
        <w:rPr>
          <w:rFonts w:ascii="Arial" w:hAnsi="Arial" w:cs="Arial"/>
          <w:b/>
        </w:rPr>
        <w:t>p</w:t>
      </w:r>
      <w:r w:rsidRPr="00AA545F">
        <w:rPr>
          <w:rFonts w:ascii="Arial" w:hAnsi="Arial" w:cs="Arial"/>
          <w:b/>
        </w:rPr>
        <w:t>arabólico</w:t>
      </w:r>
    </w:p>
    <w:p w:rsidR="00B843FE" w:rsidRPr="00AA545F" w:rsidRDefault="00B843FE" w:rsidP="005B102F">
      <w:pPr>
        <w:tabs>
          <w:tab w:val="right" w:pos="8498"/>
        </w:tabs>
        <w:spacing w:line="360" w:lineRule="auto"/>
        <w:jc w:val="both"/>
        <w:rPr>
          <w:rFonts w:ascii="Arial" w:hAnsi="Arial" w:cs="Arial"/>
          <w:b/>
        </w:rPr>
      </w:pPr>
    </w:p>
    <w:p w:rsidR="00B44C07" w:rsidRPr="00AA545F" w:rsidRDefault="00D64B13"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44C07" w:rsidRPr="00AA545F">
        <w:rPr>
          <w:rFonts w:ascii="Arial" w:hAnsi="Arial" w:cs="Arial"/>
        </w:rPr>
        <w:t>el movimiento de objetos que son propulsados con un ángulo determinado y</w:t>
      </w:r>
      <w:r>
        <w:rPr>
          <w:rFonts w:ascii="Arial" w:hAnsi="Arial" w:cs="Arial"/>
        </w:rPr>
        <w:t>,</w:t>
      </w:r>
      <w:r w:rsidR="00B44C07" w:rsidRPr="00AA545F">
        <w:rPr>
          <w:rFonts w:ascii="Arial" w:hAnsi="Arial" w:cs="Arial"/>
        </w:rPr>
        <w:t xml:space="preserve"> debido a la acción de la gravedad y a la inercia</w:t>
      </w:r>
      <w:r>
        <w:rPr>
          <w:rFonts w:ascii="Arial" w:hAnsi="Arial" w:cs="Arial"/>
        </w:rPr>
        <w:t>,</w:t>
      </w:r>
      <w:r w:rsidR="00B44C07" w:rsidRPr="00AA545F">
        <w:rPr>
          <w:rFonts w:ascii="Arial" w:hAnsi="Arial" w:cs="Arial"/>
        </w:rPr>
        <w:t xml:space="preserve"> describen una trayectoria parabólica.</w:t>
      </w:r>
    </w:p>
    <w:p w:rsidR="005258C7" w:rsidRPr="00AA545F" w:rsidRDefault="005258C7"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459"/>
        <w:gridCol w:w="7595"/>
      </w:tblGrid>
      <w:tr w:rsidR="005258C7" w:rsidRPr="00AA545F" w:rsidTr="00766429">
        <w:trPr>
          <w:trHeight w:val="382"/>
        </w:trPr>
        <w:tc>
          <w:tcPr>
            <w:tcW w:w="9033" w:type="dxa"/>
            <w:gridSpan w:val="2"/>
            <w:shd w:val="clear" w:color="auto" w:fill="0D0D0D" w:themeFill="text1" w:themeFillTint="F2"/>
          </w:tcPr>
          <w:p w:rsidR="005258C7" w:rsidRPr="00AA545F" w:rsidRDefault="005258C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258C7" w:rsidRPr="00AA545F" w:rsidTr="00C97D6F">
        <w:tc>
          <w:tcPr>
            <w:tcW w:w="2518" w:type="dxa"/>
          </w:tcPr>
          <w:p w:rsidR="005258C7" w:rsidRPr="00AA545F" w:rsidRDefault="005258C7"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5258C7"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_IMG08</w:t>
            </w:r>
          </w:p>
          <w:p w:rsidR="00766429" w:rsidRPr="00AA545F" w:rsidRDefault="00766429" w:rsidP="005B102F">
            <w:pPr>
              <w:spacing w:line="360" w:lineRule="auto"/>
              <w:rPr>
                <w:rFonts w:ascii="Arial" w:hAnsi="Arial" w:cs="Arial"/>
                <w:b/>
                <w:color w:val="000000"/>
              </w:rPr>
            </w:pPr>
          </w:p>
        </w:tc>
      </w:tr>
      <w:tr w:rsidR="005258C7" w:rsidRPr="00AA545F" w:rsidTr="00C97D6F">
        <w:tc>
          <w:tcPr>
            <w:tcW w:w="2518" w:type="dxa"/>
          </w:tcPr>
          <w:p w:rsidR="005258C7" w:rsidRPr="00AA545F" w:rsidRDefault="005258C7"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5258C7" w:rsidRPr="00AA545F" w:rsidRDefault="005258C7" w:rsidP="00D64B13">
            <w:pPr>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 xml:space="preserve">una trayectoria parabólica </w:t>
            </w:r>
          </w:p>
        </w:tc>
      </w:tr>
      <w:tr w:rsidR="005258C7" w:rsidRPr="00AA545F" w:rsidTr="00C97D6F">
        <w:tc>
          <w:tcPr>
            <w:tcW w:w="2518" w:type="dxa"/>
          </w:tcPr>
          <w:p w:rsidR="005258C7" w:rsidRPr="00AA545F" w:rsidRDefault="005258C7" w:rsidP="005B102F">
            <w:pPr>
              <w:spacing w:line="360" w:lineRule="auto"/>
              <w:rPr>
                <w:rFonts w:ascii="Arial" w:hAnsi="Arial" w:cs="Arial"/>
                <w:color w:val="000000"/>
              </w:rPr>
            </w:pPr>
            <w:r w:rsidRPr="00AA545F">
              <w:rPr>
                <w:rFonts w:ascii="Arial" w:hAnsi="Arial" w:cs="Arial"/>
                <w:b/>
                <w:color w:val="000000"/>
              </w:rPr>
              <w:t xml:space="preserve">Código Shutterstock (o URL </w:t>
            </w:r>
            <w:r w:rsidRPr="00AA545F">
              <w:rPr>
                <w:rFonts w:ascii="Arial" w:hAnsi="Arial" w:cs="Arial"/>
                <w:b/>
                <w:color w:val="000000"/>
              </w:rPr>
              <w:lastRenderedPageBreak/>
              <w:t>o la ruta en AulaPlaneta)</w:t>
            </w:r>
          </w:p>
        </w:tc>
        <w:tc>
          <w:tcPr>
            <w:tcW w:w="6515" w:type="dxa"/>
          </w:tcPr>
          <w:p w:rsidR="005258C7" w:rsidRPr="00AA545F" w:rsidRDefault="005E763F" w:rsidP="005B102F">
            <w:pPr>
              <w:spacing w:line="360" w:lineRule="auto"/>
              <w:rPr>
                <w:rFonts w:ascii="Arial" w:hAnsi="Arial" w:cs="Arial"/>
              </w:rPr>
            </w:pPr>
            <w:hyperlink r:id="rId21" w:history="1">
              <w:r w:rsidR="005258C7" w:rsidRPr="00AA545F">
                <w:rPr>
                  <w:rStyle w:val="Hipervnculo"/>
                  <w:rFonts w:ascii="Arial" w:hAnsi="Arial" w:cs="Arial"/>
                </w:rPr>
                <w:t>http://upload.wikimedia.org/wikipedia/commons/4/4e/ParabolicWaterTrajectory.jpg</w:t>
              </w:r>
            </w:hyperlink>
          </w:p>
          <w:p w:rsidR="005258C7" w:rsidRPr="00AA545F" w:rsidRDefault="005258C7" w:rsidP="005B102F">
            <w:pPr>
              <w:spacing w:line="360" w:lineRule="auto"/>
              <w:rPr>
                <w:rFonts w:ascii="Arial" w:hAnsi="Arial" w:cs="Arial"/>
              </w:rPr>
            </w:pPr>
            <w:r w:rsidRPr="00AA545F">
              <w:rPr>
                <w:rFonts w:ascii="Arial" w:hAnsi="Arial" w:cs="Arial"/>
                <w:noProof/>
              </w:rPr>
              <w:lastRenderedPageBreak/>
              <w:drawing>
                <wp:inline distT="0" distB="0" distL="0" distR="0" wp14:anchorId="41A71918" wp14:editId="427A9486">
                  <wp:extent cx="3769940" cy="5027404"/>
                  <wp:effectExtent l="0" t="0" r="2540" b="1905"/>
                  <wp:docPr id="40" name="Imagen 40" descr="http://upload.wikimedia.org/wikipedia/commons/4/4e/ParabolicWaterTraje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4/4e/ParabolicWaterTrajectory.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81642" cy="5043009"/>
                          </a:xfrm>
                          <a:prstGeom prst="rect">
                            <a:avLst/>
                          </a:prstGeom>
                          <a:noFill/>
                          <a:ln>
                            <a:noFill/>
                          </a:ln>
                        </pic:spPr>
                      </pic:pic>
                    </a:graphicData>
                  </a:graphic>
                </wp:inline>
              </w:drawing>
            </w:r>
          </w:p>
        </w:tc>
      </w:tr>
      <w:tr w:rsidR="005258C7" w:rsidRPr="00AA545F" w:rsidTr="00C97D6F">
        <w:tc>
          <w:tcPr>
            <w:tcW w:w="2518" w:type="dxa"/>
          </w:tcPr>
          <w:p w:rsidR="005258C7" w:rsidRPr="00AA545F" w:rsidRDefault="005258C7"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5258C7" w:rsidRPr="00AA545F" w:rsidRDefault="005258C7" w:rsidP="00D64B13">
            <w:pPr>
              <w:tabs>
                <w:tab w:val="left" w:pos="2019"/>
              </w:tabs>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una trayectoria parabólica</w:t>
            </w:r>
          </w:p>
        </w:tc>
      </w:tr>
    </w:tbl>
    <w:p w:rsidR="005258C7" w:rsidRPr="00AA545F" w:rsidRDefault="005258C7" w:rsidP="005B102F">
      <w:pPr>
        <w:tabs>
          <w:tab w:val="right" w:pos="8498"/>
        </w:tabs>
        <w:spacing w:line="360" w:lineRule="auto"/>
        <w:jc w:val="both"/>
        <w:rPr>
          <w:rFonts w:ascii="Arial" w:hAnsi="Arial" w:cs="Arial"/>
        </w:rPr>
      </w:pPr>
    </w:p>
    <w:p w:rsidR="00B44C07" w:rsidRPr="00AA545F" w:rsidRDefault="00B44C07" w:rsidP="005B102F">
      <w:pPr>
        <w:tabs>
          <w:tab w:val="right" w:pos="8498"/>
        </w:tabs>
        <w:spacing w:line="360" w:lineRule="auto"/>
        <w:jc w:val="both"/>
        <w:rPr>
          <w:rFonts w:ascii="Arial" w:hAnsi="Arial" w:cs="Arial"/>
          <w:b/>
        </w:rPr>
      </w:pPr>
    </w:p>
    <w:p w:rsidR="0078008D" w:rsidRDefault="005B56B7" w:rsidP="005B102F">
      <w:pPr>
        <w:shd w:val="clear" w:color="auto" w:fill="FFFFFF"/>
        <w:spacing w:line="360" w:lineRule="auto"/>
        <w:jc w:val="both"/>
        <w:rPr>
          <w:ins w:id="14" w:author="María" w:date="2015-04-01T10:22:00Z"/>
          <w:rFonts w:ascii="Arial" w:hAnsi="Arial" w:cs="Arial"/>
          <w:color w:val="333333"/>
        </w:rPr>
      </w:pPr>
      <w:r w:rsidRPr="00603F99">
        <w:rPr>
          <w:rFonts w:ascii="Arial" w:hAnsi="Arial" w:cs="Arial"/>
          <w:color w:val="333333"/>
        </w:rPr>
        <w:t>A u</w:t>
      </w:r>
      <w:r w:rsidR="00B843FE" w:rsidRPr="008D13BB">
        <w:rPr>
          <w:rFonts w:ascii="Arial" w:hAnsi="Arial" w:cs="Arial"/>
          <w:color w:val="333333"/>
        </w:rPr>
        <w:t xml:space="preserve">n </w:t>
      </w:r>
      <w:r w:rsidR="00B44C07" w:rsidRPr="008D13BB">
        <w:rPr>
          <w:rFonts w:ascii="Arial" w:hAnsi="Arial" w:cs="Arial"/>
          <w:color w:val="333333"/>
        </w:rPr>
        <w:t>objeto</w:t>
      </w:r>
      <w:r w:rsidR="00877B43" w:rsidRPr="008F0307">
        <w:rPr>
          <w:rFonts w:ascii="Arial" w:hAnsi="Arial" w:cs="Arial"/>
          <w:color w:val="333333"/>
        </w:rPr>
        <w:t xml:space="preserve"> </w:t>
      </w:r>
      <w:r w:rsidRPr="008F0307">
        <w:rPr>
          <w:rFonts w:ascii="Arial" w:hAnsi="Arial" w:cs="Arial"/>
          <w:color w:val="333333"/>
        </w:rPr>
        <w:t xml:space="preserve">que </w:t>
      </w:r>
      <w:r w:rsidR="00B843FE" w:rsidRPr="00307B43">
        <w:rPr>
          <w:rFonts w:ascii="Arial" w:hAnsi="Arial" w:cs="Arial"/>
          <w:color w:val="333333"/>
        </w:rPr>
        <w:t>es lanzado con cierta inclinació</w:t>
      </w:r>
      <w:r w:rsidR="00877B43" w:rsidRPr="00074C7B">
        <w:rPr>
          <w:rFonts w:ascii="Arial" w:hAnsi="Arial" w:cs="Arial"/>
          <w:color w:val="333333"/>
        </w:rPr>
        <w:t xml:space="preserve">n respecto a la horizontal, como un </w:t>
      </w:r>
      <w:r w:rsidRPr="00074C7B">
        <w:rPr>
          <w:rFonts w:ascii="Arial" w:hAnsi="Arial" w:cs="Arial"/>
          <w:color w:val="333333"/>
        </w:rPr>
        <w:t>balón impulsado po</w:t>
      </w:r>
      <w:r w:rsidR="00877B43" w:rsidRPr="00603F99">
        <w:rPr>
          <w:rFonts w:ascii="Arial" w:hAnsi="Arial" w:cs="Arial"/>
          <w:color w:val="333333"/>
        </w:rPr>
        <w:t xml:space="preserve">r </w:t>
      </w:r>
      <w:r w:rsidRPr="00603F99">
        <w:rPr>
          <w:rFonts w:ascii="Arial" w:hAnsi="Arial" w:cs="Arial"/>
          <w:color w:val="333333"/>
        </w:rPr>
        <w:t xml:space="preserve">un jugador de </w:t>
      </w:r>
      <w:r w:rsidR="00877B43" w:rsidRPr="00603F99">
        <w:rPr>
          <w:rFonts w:ascii="Arial" w:hAnsi="Arial" w:cs="Arial"/>
          <w:color w:val="333333"/>
        </w:rPr>
        <w:t xml:space="preserve">baloncesto para hacer una canasta, le es transmitida una velocidad inicial, </w:t>
      </w:r>
      <w:r w:rsidRPr="00603F99">
        <w:rPr>
          <w:rFonts w:ascii="Arial" w:hAnsi="Arial" w:cs="Arial"/>
          <w:color w:val="333333"/>
        </w:rPr>
        <w:t xml:space="preserve">y gracias a la </w:t>
      </w:r>
      <w:r w:rsidRPr="00603F99">
        <w:rPr>
          <w:rFonts w:ascii="Arial" w:hAnsi="Arial" w:cs="Arial"/>
          <w:b/>
          <w:color w:val="333333"/>
        </w:rPr>
        <w:t xml:space="preserve">inercia </w:t>
      </w:r>
      <w:r w:rsidRPr="00603F99">
        <w:rPr>
          <w:rFonts w:ascii="Arial" w:hAnsi="Arial" w:cs="Arial"/>
          <w:color w:val="333333"/>
        </w:rPr>
        <w:t>adquirida puede continuar avanzando hasta recorrer una distancia horizontal</w:t>
      </w:r>
      <w:r w:rsidR="00FF3B7D" w:rsidRPr="00603F99">
        <w:rPr>
          <w:rFonts w:ascii="Arial" w:hAnsi="Arial" w:cs="Arial"/>
          <w:color w:val="333333"/>
        </w:rPr>
        <w:t xml:space="preserve"> determinada</w:t>
      </w:r>
      <w:r w:rsidRPr="00603F99">
        <w:rPr>
          <w:rFonts w:ascii="Arial" w:hAnsi="Arial" w:cs="Arial"/>
          <w:color w:val="333333"/>
        </w:rPr>
        <w:t>.</w:t>
      </w:r>
    </w:p>
    <w:p w:rsidR="00B843FE" w:rsidRPr="00AA545F" w:rsidRDefault="005B56B7" w:rsidP="005B102F">
      <w:pPr>
        <w:shd w:val="clear" w:color="auto" w:fill="FFFFFF"/>
        <w:spacing w:line="360" w:lineRule="auto"/>
        <w:jc w:val="both"/>
        <w:rPr>
          <w:rFonts w:ascii="Arial" w:hAnsi="Arial" w:cs="Arial"/>
          <w:color w:val="333333"/>
        </w:rPr>
      </w:pPr>
      <w:del w:id="15" w:author="María" w:date="2015-04-01T11:00:00Z">
        <w:r w:rsidRPr="00AA545F" w:rsidDel="008D13BB">
          <w:rPr>
            <w:rFonts w:ascii="Arial" w:hAnsi="Arial" w:cs="Arial"/>
            <w:color w:val="333333"/>
          </w:rPr>
          <w:delText xml:space="preserve"> </w:delText>
        </w:r>
      </w:del>
      <w:r w:rsidRPr="00AA545F">
        <w:rPr>
          <w:rFonts w:ascii="Arial" w:hAnsi="Arial" w:cs="Arial"/>
          <w:color w:val="333333"/>
        </w:rPr>
        <w:t>Sin embargo</w:t>
      </w:r>
      <w:r w:rsidR="00FF3B7D" w:rsidRPr="00AA545F">
        <w:rPr>
          <w:rFonts w:ascii="Arial" w:hAnsi="Arial" w:cs="Arial"/>
          <w:color w:val="333333"/>
        </w:rPr>
        <w:t xml:space="preserve">, </w:t>
      </w:r>
      <w:r w:rsidRPr="00AA545F">
        <w:rPr>
          <w:rFonts w:ascii="Arial" w:hAnsi="Arial" w:cs="Arial"/>
          <w:color w:val="333333"/>
        </w:rPr>
        <w:t xml:space="preserve">al encontrarse bajo la acción del </w:t>
      </w:r>
      <w:r w:rsidRPr="00AA545F">
        <w:rPr>
          <w:rFonts w:ascii="Arial" w:hAnsi="Arial" w:cs="Arial"/>
          <w:b/>
          <w:color w:val="333333"/>
        </w:rPr>
        <w:t xml:space="preserve">campo gravitacional </w:t>
      </w:r>
      <w:r w:rsidR="00FF3B7D" w:rsidRPr="00AA545F">
        <w:rPr>
          <w:rFonts w:ascii="Arial" w:hAnsi="Arial" w:cs="Arial"/>
          <w:color w:val="333333"/>
        </w:rPr>
        <w:t xml:space="preserve">terrestre, simultáneamente el objeto experimenta una </w:t>
      </w:r>
      <w:r w:rsidR="00FF3B7D" w:rsidRPr="00AA545F">
        <w:rPr>
          <w:rFonts w:ascii="Arial" w:hAnsi="Arial" w:cs="Arial"/>
          <w:b/>
          <w:color w:val="333333"/>
        </w:rPr>
        <w:t>fuerza de atracción</w:t>
      </w:r>
      <w:r w:rsidR="00FF3B7D" w:rsidRPr="00AA545F">
        <w:rPr>
          <w:rFonts w:ascii="Arial" w:hAnsi="Arial" w:cs="Arial"/>
          <w:color w:val="333333"/>
        </w:rPr>
        <w:t xml:space="preserve"> vertical descendente que lo obliga a dirigirse hacia abajo. Como resultado de su movimiento horizontal y vertical</w:t>
      </w:r>
      <w:r w:rsidR="00650F46">
        <w:rPr>
          <w:rFonts w:ascii="Arial" w:hAnsi="Arial" w:cs="Arial"/>
          <w:color w:val="333333"/>
        </w:rPr>
        <w:t xml:space="preserve"> </w:t>
      </w:r>
      <w:r w:rsidR="00FF3B7D" w:rsidRPr="00AA545F">
        <w:rPr>
          <w:rFonts w:ascii="Arial" w:hAnsi="Arial" w:cs="Arial"/>
          <w:color w:val="333333"/>
        </w:rPr>
        <w:t xml:space="preserve">la trayectoria que sigue es </w:t>
      </w:r>
      <w:r w:rsidR="00FF3B7D" w:rsidRPr="00AA545F">
        <w:rPr>
          <w:rFonts w:ascii="Arial" w:hAnsi="Arial" w:cs="Arial"/>
          <w:b/>
          <w:color w:val="333333"/>
        </w:rPr>
        <w:t>parabólica</w:t>
      </w:r>
      <w:r w:rsidR="00FF3B7D" w:rsidRPr="00AA545F">
        <w:rPr>
          <w:rFonts w:ascii="Arial" w:hAnsi="Arial" w:cs="Arial"/>
          <w:color w:val="333333"/>
        </w:rPr>
        <w:t>.</w:t>
      </w:r>
      <w:r w:rsidR="00650F46">
        <w:rPr>
          <w:rFonts w:ascii="Arial" w:hAnsi="Arial" w:cs="Arial"/>
          <w:color w:val="333333"/>
        </w:rPr>
        <w:t xml:space="preserve"> </w:t>
      </w:r>
      <w:r w:rsidR="00B843FE" w:rsidRPr="00AA545F">
        <w:rPr>
          <w:rFonts w:ascii="Arial" w:hAnsi="Arial" w:cs="Arial"/>
          <w:color w:val="333333"/>
        </w:rPr>
        <w:t xml:space="preserve">Puedes </w:t>
      </w:r>
      <w:r w:rsidR="00B843FE" w:rsidRPr="00AA545F">
        <w:rPr>
          <w:rFonts w:ascii="Arial" w:hAnsi="Arial" w:cs="Arial"/>
          <w:color w:val="333333"/>
        </w:rPr>
        <w:lastRenderedPageBreak/>
        <w:t xml:space="preserve">observar las características del movimiento parabólico en la siguiente animación de la </w:t>
      </w:r>
      <w:r w:rsidR="00B843FE" w:rsidRPr="00BA7F51">
        <w:rPr>
          <w:rFonts w:ascii="Arial" w:hAnsi="Arial" w:cs="Arial"/>
          <w:i/>
          <w:color w:val="333333"/>
        </w:rPr>
        <w:t>Gran Enciclopedia Planeta</w:t>
      </w:r>
      <w:r w:rsidR="00B843FE" w:rsidRPr="00AA545F">
        <w:rPr>
          <w:rFonts w:ascii="Arial" w:hAnsi="Arial" w:cs="Arial"/>
          <w:color w:val="333333"/>
        </w:rPr>
        <w:t> </w:t>
      </w:r>
      <w:hyperlink r:id="rId23" w:tgtFrame="_blank" w:history="1">
        <w:r w:rsidR="00FF3B7D" w:rsidRPr="00AA545F">
          <w:rPr>
            <w:rFonts w:ascii="Arial" w:hAnsi="Arial" w:cs="Arial"/>
            <w:color w:val="41853B"/>
            <w:u w:val="single"/>
            <w:bdr w:val="none" w:sz="0" w:space="0" w:color="auto" w:frame="1"/>
          </w:rPr>
          <w:t>[VER</w:t>
        </w:r>
        <w:r w:rsidR="00B843FE" w:rsidRPr="00AA545F">
          <w:rPr>
            <w:rFonts w:ascii="Arial" w:hAnsi="Arial" w:cs="Arial"/>
            <w:color w:val="41853B"/>
            <w:u w:val="single"/>
            <w:bdr w:val="none" w:sz="0" w:space="0" w:color="auto" w:frame="1"/>
          </w:rPr>
          <w:t>]</w:t>
        </w:r>
      </w:hyperlink>
      <w:r w:rsidR="00B843FE" w:rsidRPr="00AA545F">
        <w:rPr>
          <w:rFonts w:ascii="Arial" w:hAnsi="Arial" w:cs="Arial"/>
          <w:color w:val="333333"/>
        </w:rPr>
        <w:t>.</w:t>
      </w:r>
    </w:p>
    <w:tbl>
      <w:tblPr>
        <w:tblStyle w:val="Tablaconcuadrcula1"/>
        <w:tblW w:w="0" w:type="auto"/>
        <w:tblLook w:val="04A0" w:firstRow="1" w:lastRow="0" w:firstColumn="1" w:lastColumn="0" w:noHBand="0" w:noVBand="1"/>
      </w:tblPr>
      <w:tblGrid>
        <w:gridCol w:w="1727"/>
        <w:gridCol w:w="7327"/>
      </w:tblGrid>
      <w:tr w:rsidR="00F1454E" w:rsidRPr="00AA545F" w:rsidTr="005C5E3F">
        <w:tc>
          <w:tcPr>
            <w:tcW w:w="9033" w:type="dxa"/>
            <w:gridSpan w:val="2"/>
            <w:shd w:val="clear" w:color="auto" w:fill="0D0D0D" w:themeFill="text1" w:themeFillTint="F2"/>
          </w:tcPr>
          <w:p w:rsidR="00F1454E" w:rsidRPr="00AA545F" w:rsidRDefault="00F1454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C4CC1" w:rsidRPr="00AA545F" w:rsidTr="005C5E3F">
        <w:tc>
          <w:tcPr>
            <w:tcW w:w="2518" w:type="dxa"/>
          </w:tcPr>
          <w:p w:rsidR="00F1454E" w:rsidRPr="00AA545F" w:rsidRDefault="00F1454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F1454E"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_IMG09</w:t>
            </w:r>
          </w:p>
        </w:tc>
      </w:tr>
      <w:tr w:rsidR="005C4CC1" w:rsidRPr="00AA545F" w:rsidTr="005C5E3F">
        <w:tc>
          <w:tcPr>
            <w:tcW w:w="2518" w:type="dxa"/>
          </w:tcPr>
          <w:p w:rsidR="00F1454E" w:rsidRPr="00AA545F" w:rsidRDefault="00F1454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F1454E" w:rsidRPr="00AA545F" w:rsidRDefault="00F1454E" w:rsidP="005B102F">
            <w:pPr>
              <w:spacing w:line="360" w:lineRule="auto"/>
              <w:rPr>
                <w:rFonts w:ascii="Arial" w:hAnsi="Arial" w:cs="Arial"/>
                <w:color w:val="000000"/>
              </w:rPr>
            </w:pPr>
            <w:r w:rsidRPr="00AA545F">
              <w:rPr>
                <w:rFonts w:ascii="Arial" w:hAnsi="Arial" w:cs="Arial"/>
                <w:color w:val="000000"/>
              </w:rPr>
              <w:t>Tiro parabólico de jugador de baloncesto</w:t>
            </w:r>
          </w:p>
        </w:tc>
      </w:tr>
      <w:tr w:rsidR="005C4CC1" w:rsidRPr="00AA545F" w:rsidTr="005C5E3F">
        <w:tc>
          <w:tcPr>
            <w:tcW w:w="2518" w:type="dxa"/>
          </w:tcPr>
          <w:p w:rsidR="00F1454E" w:rsidRPr="00AA545F" w:rsidRDefault="00F1454E"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F1454E" w:rsidRPr="00AA545F" w:rsidRDefault="005E763F" w:rsidP="005B102F">
            <w:pPr>
              <w:spacing w:line="360" w:lineRule="auto"/>
              <w:rPr>
                <w:rFonts w:ascii="Arial" w:hAnsi="Arial" w:cs="Arial"/>
              </w:rPr>
            </w:pPr>
            <w:hyperlink r:id="rId24" w:history="1">
              <w:r w:rsidR="00F1454E" w:rsidRPr="00AA545F">
                <w:rPr>
                  <w:rStyle w:val="Hipervnculo"/>
                  <w:rFonts w:ascii="Arial" w:hAnsi="Arial" w:cs="Arial"/>
                </w:rPr>
                <w:t>http://upload.wikimedia.org/wikipedia/commons/5/5b/Odomania.jpg</w:t>
              </w:r>
            </w:hyperlink>
          </w:p>
          <w:p w:rsidR="00F1454E" w:rsidRPr="00AA545F" w:rsidRDefault="005C4CC1" w:rsidP="005B102F">
            <w:pPr>
              <w:spacing w:line="360" w:lineRule="auto"/>
              <w:rPr>
                <w:rFonts w:ascii="Arial" w:hAnsi="Arial" w:cs="Arial"/>
              </w:rPr>
            </w:pPr>
            <w:r w:rsidRPr="00AA545F">
              <w:rPr>
                <w:rFonts w:ascii="Arial" w:hAnsi="Arial" w:cs="Arial"/>
                <w:noProof/>
              </w:rPr>
              <w:drawing>
                <wp:inline distT="0" distB="0" distL="0" distR="0" wp14:anchorId="73A09FB5" wp14:editId="741BEA72">
                  <wp:extent cx="3317001" cy="6098892"/>
                  <wp:effectExtent l="0" t="0" r="0" b="0"/>
                  <wp:docPr id="39" name="Imagen 39" descr="http://upload.wikimedia.org/wikipedia/commons/5/5b/Odoma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b/Odoman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6387" cy="6116150"/>
                          </a:xfrm>
                          <a:prstGeom prst="rect">
                            <a:avLst/>
                          </a:prstGeom>
                          <a:noFill/>
                          <a:ln>
                            <a:noFill/>
                          </a:ln>
                        </pic:spPr>
                      </pic:pic>
                    </a:graphicData>
                  </a:graphic>
                </wp:inline>
              </w:drawing>
            </w:r>
          </w:p>
          <w:p w:rsidR="00F1454E" w:rsidRPr="00AA545F" w:rsidRDefault="00F1454E" w:rsidP="005B102F">
            <w:pPr>
              <w:spacing w:line="360" w:lineRule="auto"/>
              <w:rPr>
                <w:rFonts w:ascii="Arial" w:hAnsi="Arial" w:cs="Arial"/>
              </w:rPr>
            </w:pPr>
          </w:p>
        </w:tc>
      </w:tr>
      <w:tr w:rsidR="005C4CC1" w:rsidRPr="00AA545F" w:rsidTr="005C5E3F">
        <w:tc>
          <w:tcPr>
            <w:tcW w:w="2518" w:type="dxa"/>
          </w:tcPr>
          <w:p w:rsidR="00F1454E" w:rsidRPr="00AA545F" w:rsidRDefault="00F1454E"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F1454E" w:rsidRPr="00AA545F" w:rsidRDefault="005C4CC1" w:rsidP="005B102F">
            <w:pPr>
              <w:spacing w:line="360" w:lineRule="auto"/>
              <w:jc w:val="both"/>
              <w:rPr>
                <w:rFonts w:ascii="Arial" w:hAnsi="Arial" w:cs="Arial"/>
                <w:color w:val="000000"/>
              </w:rPr>
            </w:pPr>
            <w:r w:rsidRPr="00AA545F">
              <w:rPr>
                <w:rFonts w:ascii="Arial" w:hAnsi="Arial" w:cs="Arial"/>
                <w:color w:val="000000"/>
              </w:rPr>
              <w:t>Para realizar un buen lanzamiento el jugador debe calcular el ángulo apropiado</w:t>
            </w:r>
            <w:r w:rsidR="00BD7567" w:rsidRPr="00AA545F">
              <w:rPr>
                <w:rFonts w:ascii="Arial" w:hAnsi="Arial" w:cs="Arial"/>
                <w:color w:val="000000"/>
              </w:rPr>
              <w:t xml:space="preserve"> que el balón forma con la horizontal. Una vez ha sido impulsado con la velocidad inicial proporcionada por el jugador, el balón describe una </w:t>
            </w:r>
            <w:r w:rsidR="00BD7567" w:rsidRPr="00AA545F">
              <w:rPr>
                <w:rFonts w:ascii="Arial" w:hAnsi="Arial" w:cs="Arial"/>
                <w:b/>
                <w:color w:val="000000"/>
              </w:rPr>
              <w:t>trayectoria parabólica</w:t>
            </w:r>
            <w:del w:id="16" w:author="María" w:date="2015-04-01T11:01:00Z">
              <w:r w:rsidR="00BD7567" w:rsidRPr="00AA545F" w:rsidDel="008D13BB">
                <w:rPr>
                  <w:rFonts w:ascii="Arial" w:hAnsi="Arial" w:cs="Arial"/>
                  <w:color w:val="000000"/>
                </w:rPr>
                <w:delText xml:space="preserve">. </w:delText>
              </w:r>
            </w:del>
          </w:p>
        </w:tc>
      </w:tr>
    </w:tbl>
    <w:p w:rsidR="00F1454E" w:rsidRPr="00AA545F" w:rsidRDefault="00F1454E" w:rsidP="005B102F">
      <w:pPr>
        <w:shd w:val="clear" w:color="auto" w:fill="FFFFFF"/>
        <w:spacing w:line="360" w:lineRule="auto"/>
        <w:jc w:val="both"/>
        <w:rPr>
          <w:rFonts w:ascii="Arial" w:hAnsi="Arial" w:cs="Arial"/>
          <w:color w:val="333333"/>
        </w:rPr>
      </w:pPr>
    </w:p>
    <w:p w:rsidR="00B44C07" w:rsidRPr="00AA545F" w:rsidRDefault="00FF3B7D" w:rsidP="005B102F">
      <w:pPr>
        <w:shd w:val="clear" w:color="auto" w:fill="FFFFFF"/>
        <w:spacing w:line="360" w:lineRule="auto"/>
        <w:jc w:val="both"/>
        <w:rPr>
          <w:rFonts w:ascii="Arial" w:hAnsi="Arial" w:cs="Arial"/>
          <w:color w:val="333333"/>
        </w:rPr>
      </w:pPr>
      <w:r w:rsidRPr="00AA545F">
        <w:rPr>
          <w:rFonts w:ascii="Arial" w:hAnsi="Arial" w:cs="Arial"/>
          <w:color w:val="333333"/>
        </w:rPr>
        <w:t>Como el cuerpo avanza horizontalmente</w:t>
      </w:r>
      <w:r w:rsidR="00516CBE" w:rsidRPr="00AA545F">
        <w:rPr>
          <w:rFonts w:ascii="Arial" w:hAnsi="Arial" w:cs="Arial"/>
          <w:color w:val="333333"/>
        </w:rPr>
        <w:t xml:space="preserve"> (a lo largo del eje </w:t>
      </w:r>
      <w:r w:rsidR="00516CBE" w:rsidRPr="00BA7F51">
        <w:rPr>
          <w:rFonts w:ascii="Arial" w:hAnsi="Arial" w:cs="Arial"/>
          <w:i/>
          <w:color w:val="333333"/>
        </w:rPr>
        <w:t>x</w:t>
      </w:r>
      <w:r w:rsidR="00516CBE" w:rsidRPr="00AA545F">
        <w:rPr>
          <w:rFonts w:ascii="Arial" w:hAnsi="Arial" w:cs="Arial"/>
          <w:color w:val="333333"/>
        </w:rPr>
        <w:t>)</w:t>
      </w:r>
      <w:r w:rsidRPr="00AA545F">
        <w:rPr>
          <w:rFonts w:ascii="Arial" w:hAnsi="Arial" w:cs="Arial"/>
          <w:color w:val="333333"/>
        </w:rPr>
        <w:t xml:space="preserve"> al mismo tiempo </w:t>
      </w:r>
      <w:r w:rsidR="00516CBE" w:rsidRPr="00AA545F">
        <w:rPr>
          <w:rFonts w:ascii="Arial" w:hAnsi="Arial" w:cs="Arial"/>
          <w:color w:val="333333"/>
        </w:rPr>
        <w:t xml:space="preserve">que presenta un movimiento vertical (a lo largo del eje </w:t>
      </w:r>
      <w:r w:rsidR="00516CBE" w:rsidRPr="00BA7F51">
        <w:rPr>
          <w:rFonts w:ascii="Arial" w:hAnsi="Arial" w:cs="Arial"/>
          <w:i/>
          <w:color w:val="333333"/>
        </w:rPr>
        <w:t>y</w:t>
      </w:r>
      <w:r w:rsidR="00516CBE" w:rsidRPr="00AA545F">
        <w:rPr>
          <w:rFonts w:ascii="Arial" w:hAnsi="Arial" w:cs="Arial"/>
          <w:color w:val="333333"/>
        </w:rPr>
        <w:t xml:space="preserve">), se </w:t>
      </w:r>
      <w:r w:rsidR="00622D9C" w:rsidRPr="00AA545F">
        <w:rPr>
          <w:rFonts w:ascii="Arial" w:hAnsi="Arial" w:cs="Arial"/>
          <w:color w:val="333333"/>
        </w:rPr>
        <w:t xml:space="preserve">trata de un movimiento en </w:t>
      </w:r>
      <w:r w:rsidR="00622D9C" w:rsidRPr="00AA545F">
        <w:rPr>
          <w:rFonts w:ascii="Arial" w:hAnsi="Arial" w:cs="Arial"/>
          <w:b/>
          <w:color w:val="333333"/>
        </w:rPr>
        <w:t>dos dimensiones</w:t>
      </w:r>
      <w:r w:rsidR="00383B8B" w:rsidRPr="00AA545F">
        <w:rPr>
          <w:rFonts w:ascii="Arial" w:hAnsi="Arial" w:cs="Arial"/>
          <w:color w:val="333333"/>
        </w:rPr>
        <w:t xml:space="preserve">, es decir, para describirlo se necesitan dos componentes </w:t>
      </w:r>
      <m:oMath>
        <m:r>
          <w:rPr>
            <w:rFonts w:ascii="Cambria Math" w:hAnsi="Cambria Math" w:cs="Arial"/>
            <w:color w:val="333333"/>
          </w:rPr>
          <m:t>(x,y)</m:t>
        </m:r>
      </m:oMath>
      <w:r w:rsidR="00383B8B" w:rsidRPr="00AA545F">
        <w:rPr>
          <w:rFonts w:ascii="Arial" w:hAnsi="Arial" w:cs="Arial"/>
          <w:color w:val="333333"/>
        </w:rPr>
        <w:t xml:space="preserve">. </w:t>
      </w:r>
    </w:p>
    <w:p w:rsidR="00B61EE0" w:rsidRPr="00AA545F" w:rsidRDefault="00B61EE0"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4"/>
        <w:gridCol w:w="7450"/>
      </w:tblGrid>
      <w:tr w:rsidR="005D5A79" w:rsidRPr="00AA545F" w:rsidTr="00C97D6F">
        <w:tc>
          <w:tcPr>
            <w:tcW w:w="9033" w:type="dxa"/>
            <w:gridSpan w:val="2"/>
            <w:shd w:val="clear" w:color="auto" w:fill="0D0D0D" w:themeFill="text1" w:themeFillTint="F2"/>
          </w:tcPr>
          <w:p w:rsidR="005D5A79" w:rsidRPr="00AA545F" w:rsidRDefault="005D5A7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D5A79" w:rsidRPr="00AA545F" w:rsidTr="00C97D6F">
        <w:tc>
          <w:tcPr>
            <w:tcW w:w="2518" w:type="dxa"/>
          </w:tcPr>
          <w:p w:rsidR="005D5A79" w:rsidRPr="00AA545F" w:rsidRDefault="005D5A79"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5D5A79"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_IMG10</w:t>
            </w:r>
          </w:p>
        </w:tc>
      </w:tr>
      <w:tr w:rsidR="005D5A79" w:rsidRPr="00AA545F" w:rsidTr="00C97D6F">
        <w:tc>
          <w:tcPr>
            <w:tcW w:w="2518" w:type="dxa"/>
          </w:tcPr>
          <w:p w:rsidR="005D5A79" w:rsidRPr="00AA545F" w:rsidRDefault="005D5A7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5D5A79" w:rsidRPr="00AA545F" w:rsidRDefault="00D87ACF" w:rsidP="005B102F">
            <w:pPr>
              <w:spacing w:line="360" w:lineRule="auto"/>
              <w:rPr>
                <w:rFonts w:ascii="Arial" w:hAnsi="Arial" w:cs="Arial"/>
                <w:color w:val="000000"/>
              </w:rPr>
            </w:pPr>
            <w:r w:rsidRPr="00AA545F">
              <w:rPr>
                <w:rFonts w:ascii="Arial" w:hAnsi="Arial" w:cs="Arial"/>
                <w:color w:val="000000"/>
              </w:rPr>
              <w:t>Componentes de la velocidad inicial en un movimiento parabólico</w:t>
            </w:r>
            <w:del w:id="17" w:author="María" w:date="2015-04-01T11:03:00Z">
              <w:r w:rsidRPr="00AA545F" w:rsidDel="008D13BB">
                <w:rPr>
                  <w:rFonts w:ascii="Arial" w:hAnsi="Arial" w:cs="Arial"/>
                  <w:color w:val="000000"/>
                </w:rPr>
                <w:delText>.</w:delText>
              </w:r>
            </w:del>
          </w:p>
        </w:tc>
      </w:tr>
      <w:tr w:rsidR="005D5A79" w:rsidRPr="00AA545F" w:rsidTr="00C97D6F">
        <w:tc>
          <w:tcPr>
            <w:tcW w:w="2518" w:type="dxa"/>
          </w:tcPr>
          <w:p w:rsidR="005D5A79" w:rsidRPr="00AA545F" w:rsidRDefault="005D5A79"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835EB7" w:rsidRPr="00AA545F" w:rsidRDefault="005E763F" w:rsidP="005B102F">
            <w:pPr>
              <w:spacing w:line="360" w:lineRule="auto"/>
              <w:rPr>
                <w:rFonts w:ascii="Arial" w:hAnsi="Arial" w:cs="Arial"/>
              </w:rPr>
            </w:pPr>
            <w:hyperlink r:id="rId26" w:history="1">
              <w:r w:rsidR="00E35511" w:rsidRPr="00AA545F">
                <w:rPr>
                  <w:rStyle w:val="Hipervnculo"/>
                  <w:rFonts w:ascii="Arial" w:hAnsi="Arial" w:cs="Arial"/>
                </w:rPr>
                <w:t>http://upload.wikimedia.org/wikipedia/commons/3/3e/Ferde_hajitas2.svg</w:t>
              </w:r>
            </w:hyperlink>
          </w:p>
          <w:p w:rsidR="00E35511" w:rsidRPr="00AA545F" w:rsidRDefault="00E35511" w:rsidP="005B102F">
            <w:pPr>
              <w:spacing w:line="360" w:lineRule="auto"/>
              <w:rPr>
                <w:rFonts w:ascii="Arial" w:hAnsi="Arial" w:cs="Arial"/>
              </w:rPr>
            </w:pPr>
            <w:r w:rsidRPr="00AA545F">
              <w:rPr>
                <w:rFonts w:ascii="Arial" w:hAnsi="Arial" w:cs="Arial"/>
                <w:noProof/>
              </w:rPr>
              <w:drawing>
                <wp:inline distT="0" distB="0" distL="0" distR="0" wp14:anchorId="6DFE15D1" wp14:editId="4797DD40">
                  <wp:extent cx="2545080" cy="1802765"/>
                  <wp:effectExtent l="0" t="0" r="7620" b="6985"/>
                  <wp:docPr id="25" name="Imagen 25" descr="https://encrypted-tbn1.gstatic.com/images?q=tbn:ANd9GcRsAjoDXDwiglbXxmXy4zJTTtvak5-XSX61gRoQxqmkTM7N7GIf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RsAjoDXDwiglbXxmXy4zJTTtvak5-XSX61gRoQxqmkTM7N7GIfS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5080" cy="1802765"/>
                          </a:xfrm>
                          <a:prstGeom prst="rect">
                            <a:avLst/>
                          </a:prstGeom>
                          <a:noFill/>
                          <a:ln>
                            <a:noFill/>
                          </a:ln>
                        </pic:spPr>
                      </pic:pic>
                    </a:graphicData>
                  </a:graphic>
                </wp:inline>
              </w:drawing>
            </w:r>
          </w:p>
          <w:p w:rsidR="005D5A79" w:rsidRPr="00AA545F" w:rsidRDefault="005D5A79" w:rsidP="005B102F">
            <w:pPr>
              <w:spacing w:line="360" w:lineRule="auto"/>
              <w:rPr>
                <w:rFonts w:ascii="Arial" w:hAnsi="Arial" w:cs="Arial"/>
              </w:rPr>
            </w:pPr>
          </w:p>
        </w:tc>
      </w:tr>
      <w:tr w:rsidR="005D5A79" w:rsidRPr="00AA545F" w:rsidTr="00C97D6F">
        <w:tc>
          <w:tcPr>
            <w:tcW w:w="2518" w:type="dxa"/>
          </w:tcPr>
          <w:p w:rsidR="005D5A79" w:rsidRPr="00AA545F" w:rsidRDefault="005D5A79"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E35511" w:rsidRPr="00AA545F" w:rsidRDefault="00E35511" w:rsidP="005B102F">
            <w:pPr>
              <w:spacing w:line="360" w:lineRule="auto"/>
              <w:jc w:val="both"/>
              <w:rPr>
                <w:rFonts w:ascii="Arial" w:eastAsiaTheme="minorEastAsia" w:hAnsi="Arial" w:cs="Arial"/>
                <w:color w:val="000000"/>
              </w:rPr>
            </w:pPr>
            <w:r w:rsidRPr="00AA545F">
              <w:rPr>
                <w:rFonts w:ascii="Arial" w:hAnsi="Arial" w:cs="Arial"/>
                <w:color w:val="000000"/>
              </w:rPr>
              <w:t>Un cuerpo</w:t>
            </w:r>
            <w:r w:rsidR="008D13BB">
              <w:rPr>
                <w:rFonts w:ascii="Arial" w:hAnsi="Arial" w:cs="Arial"/>
                <w:color w:val="000000"/>
              </w:rPr>
              <w:t>,</w:t>
            </w:r>
            <w:r w:rsidRPr="00AA545F">
              <w:rPr>
                <w:rFonts w:ascii="Arial" w:hAnsi="Arial" w:cs="Arial"/>
                <w:color w:val="000000"/>
              </w:rPr>
              <w:t xml:space="preserve"> en presencia de un campo gravitacional</w:t>
            </w:r>
            <w:r w:rsidR="008D13BB">
              <w:rPr>
                <w:rFonts w:ascii="Arial" w:hAnsi="Arial" w:cs="Arial"/>
                <w:color w:val="000000"/>
              </w:rPr>
              <w:t>,</w:t>
            </w:r>
            <w:r w:rsidRPr="00AA545F">
              <w:rPr>
                <w:rFonts w:ascii="Arial" w:hAnsi="Arial" w:cs="Arial"/>
                <w:color w:val="000000"/>
              </w:rPr>
              <w:t xml:space="preserve"> describe una trayectoria 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m:t>
              </m:r>
            </m:oMath>
            <w:r w:rsidRPr="00AA545F">
              <w:rPr>
                <w:rFonts w:ascii="Arial" w:eastAsiaTheme="minorEastAsia" w:hAnsi="Arial" w:cs="Arial"/>
                <w:color w:val="000000"/>
              </w:rPr>
              <w:t xml:space="preserve"> con la horizontal. Las componentes correspondientes son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Pr="00AA545F">
              <w:rPr>
                <w:rFonts w:ascii="Arial" w:eastAsiaTheme="minorEastAsia" w:hAnsi="Arial" w:cs="Arial"/>
                <w:color w:val="000000"/>
              </w:rPr>
              <w:t xml:space="preserve"> y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oMath>
          </w:p>
        </w:tc>
      </w:tr>
    </w:tbl>
    <w:p w:rsidR="00A37F19" w:rsidRPr="00AA545F" w:rsidRDefault="00A37F19" w:rsidP="005B102F">
      <w:pPr>
        <w:shd w:val="clear" w:color="auto" w:fill="FFFFFF"/>
        <w:spacing w:line="360" w:lineRule="auto"/>
        <w:jc w:val="both"/>
        <w:rPr>
          <w:rFonts w:ascii="Arial" w:hAnsi="Arial" w:cs="Arial"/>
          <w:color w:val="333333"/>
        </w:rPr>
      </w:pPr>
    </w:p>
    <w:p w:rsidR="00B61EE0" w:rsidRPr="00AA545F" w:rsidRDefault="00B61EE0" w:rsidP="005B102F">
      <w:pPr>
        <w:shd w:val="clear" w:color="auto" w:fill="FFFFFF"/>
        <w:spacing w:line="360" w:lineRule="auto"/>
        <w:jc w:val="both"/>
        <w:rPr>
          <w:rFonts w:ascii="Arial" w:hAnsi="Arial" w:cs="Arial"/>
          <w:b/>
          <w:color w:val="333333"/>
        </w:rPr>
      </w:pPr>
      <w:r w:rsidRPr="00AA545F">
        <w:rPr>
          <w:rFonts w:ascii="Arial" w:hAnsi="Arial" w:cs="Arial"/>
          <w:color w:val="333333"/>
        </w:rPr>
        <w:t>En</w:t>
      </w:r>
      <w:r w:rsidR="00F1454E" w:rsidRPr="00AA545F">
        <w:rPr>
          <w:rFonts w:ascii="Arial" w:hAnsi="Arial" w:cs="Arial"/>
          <w:color w:val="333333"/>
        </w:rPr>
        <w:t xml:space="preserve"> la dirección horizontal</w:t>
      </w:r>
      <w:r w:rsidR="008D13BB">
        <w:rPr>
          <w:rFonts w:ascii="Arial" w:hAnsi="Arial" w:cs="Arial"/>
          <w:color w:val="333333"/>
        </w:rPr>
        <w:t>,</w:t>
      </w:r>
      <w:r w:rsidR="00F1454E" w:rsidRPr="00AA545F">
        <w:rPr>
          <w:rFonts w:ascii="Arial" w:hAnsi="Arial" w:cs="Arial"/>
          <w:color w:val="333333"/>
        </w:rPr>
        <w:t xml:space="preserve"> el cuerpo</w:t>
      </w:r>
      <w:r w:rsidRPr="00AA545F">
        <w:rPr>
          <w:rFonts w:ascii="Arial" w:hAnsi="Arial" w:cs="Arial"/>
          <w:color w:val="333333"/>
        </w:rPr>
        <w:t xml:space="preserve"> continúa su movimiento gracias a la </w:t>
      </w:r>
      <w:r w:rsidRPr="00AA545F">
        <w:rPr>
          <w:rFonts w:ascii="Arial" w:hAnsi="Arial" w:cs="Arial"/>
          <w:b/>
          <w:color w:val="333333"/>
        </w:rPr>
        <w:t>inercia</w:t>
      </w:r>
      <w:r w:rsidRPr="00AA545F">
        <w:rPr>
          <w:rFonts w:ascii="Arial" w:hAnsi="Arial" w:cs="Arial"/>
          <w:color w:val="333333"/>
        </w:rPr>
        <w:t xml:space="preserve"> generada por el impulso </w:t>
      </w:r>
      <w:r w:rsidR="008D13BB" w:rsidRPr="00AA545F">
        <w:rPr>
          <w:rFonts w:ascii="Arial" w:hAnsi="Arial" w:cs="Arial"/>
          <w:color w:val="333333"/>
        </w:rPr>
        <w:t xml:space="preserve">dado </w:t>
      </w:r>
      <w:r w:rsidRPr="00AA545F">
        <w:rPr>
          <w:rFonts w:ascii="Arial" w:hAnsi="Arial" w:cs="Arial"/>
          <w:color w:val="333333"/>
        </w:rPr>
        <w:t xml:space="preserve">inicialmente, luego el movimiento que presenta en el eje x es </w:t>
      </w:r>
      <w:r w:rsidRPr="00AA545F">
        <w:rPr>
          <w:rFonts w:ascii="Arial" w:hAnsi="Arial" w:cs="Arial"/>
          <w:b/>
          <w:color w:val="333333"/>
        </w:rPr>
        <w:t>rectilíneo uniforme</w:t>
      </w:r>
      <w:r w:rsidRPr="00AA545F">
        <w:rPr>
          <w:rFonts w:ascii="Arial" w:hAnsi="Arial" w:cs="Arial"/>
          <w:color w:val="333333"/>
        </w:rPr>
        <w:t xml:space="preserve">. Mientras que en la dirección vertical, debido a la </w:t>
      </w:r>
      <w:r w:rsidRPr="00AA545F">
        <w:rPr>
          <w:rFonts w:ascii="Arial" w:hAnsi="Arial" w:cs="Arial"/>
          <w:color w:val="333333"/>
        </w:rPr>
        <w:lastRenderedPageBreak/>
        <w:t xml:space="preserve">acción de la gravedad, experimenta un </w:t>
      </w:r>
      <w:r w:rsidRPr="00AA545F">
        <w:rPr>
          <w:rFonts w:ascii="Arial" w:hAnsi="Arial" w:cs="Arial"/>
          <w:b/>
          <w:color w:val="333333"/>
        </w:rPr>
        <w:t xml:space="preserve">lanzamiento vertical </w:t>
      </w:r>
      <w:r w:rsidRPr="00AA545F">
        <w:rPr>
          <w:rFonts w:ascii="Arial" w:hAnsi="Arial" w:cs="Arial"/>
          <w:color w:val="333333"/>
        </w:rPr>
        <w:t xml:space="preserve">y posterior </w:t>
      </w:r>
      <w:r w:rsidR="00FF1BA5">
        <w:rPr>
          <w:rFonts w:ascii="Arial" w:hAnsi="Arial" w:cs="Arial"/>
          <w:b/>
          <w:color w:val="333333"/>
        </w:rPr>
        <w:t>caída libre.</w:t>
      </w:r>
    </w:p>
    <w:p w:rsidR="00D01B4B" w:rsidRPr="00AA545F" w:rsidRDefault="00D01B4B" w:rsidP="005B102F">
      <w:pPr>
        <w:shd w:val="clear" w:color="auto" w:fill="FFFFFF"/>
        <w:spacing w:line="360" w:lineRule="auto"/>
        <w:jc w:val="both"/>
        <w:rPr>
          <w:rFonts w:ascii="Arial" w:hAnsi="Arial" w:cs="Arial"/>
          <w:b/>
          <w:color w:val="333333"/>
        </w:rPr>
      </w:pPr>
    </w:p>
    <w:tbl>
      <w:tblPr>
        <w:tblStyle w:val="Tablaconcuadrcula2"/>
        <w:tblW w:w="0" w:type="auto"/>
        <w:tblLook w:val="04A0" w:firstRow="1" w:lastRow="0" w:firstColumn="1" w:lastColumn="0" w:noHBand="0" w:noVBand="1"/>
      </w:tblPr>
      <w:tblGrid>
        <w:gridCol w:w="2518"/>
        <w:gridCol w:w="6460"/>
      </w:tblGrid>
      <w:tr w:rsidR="00D01B4B" w:rsidRPr="00AA545F" w:rsidTr="00C97D6F">
        <w:tc>
          <w:tcPr>
            <w:tcW w:w="8978" w:type="dxa"/>
            <w:gridSpan w:val="2"/>
            <w:shd w:val="clear" w:color="auto" w:fill="000000" w:themeFill="text1"/>
          </w:tcPr>
          <w:p w:rsidR="00D01B4B" w:rsidRPr="00AA545F" w:rsidRDefault="00D01B4B"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D01B4B" w:rsidRPr="00AA545F" w:rsidTr="00C97D6F">
        <w:tc>
          <w:tcPr>
            <w:tcW w:w="2518" w:type="dxa"/>
          </w:tcPr>
          <w:p w:rsidR="00D01B4B" w:rsidRPr="00AA545F" w:rsidRDefault="00D01B4B" w:rsidP="005B102F">
            <w:pPr>
              <w:spacing w:line="360" w:lineRule="auto"/>
              <w:rPr>
                <w:rFonts w:ascii="Arial" w:hAnsi="Arial" w:cs="Arial"/>
                <w:b/>
              </w:rPr>
            </w:pPr>
            <w:r w:rsidRPr="00AA545F">
              <w:rPr>
                <w:rFonts w:ascii="Arial" w:hAnsi="Arial" w:cs="Arial"/>
                <w:b/>
              </w:rPr>
              <w:t>Título</w:t>
            </w:r>
          </w:p>
        </w:tc>
        <w:tc>
          <w:tcPr>
            <w:tcW w:w="6460" w:type="dxa"/>
          </w:tcPr>
          <w:p w:rsidR="00D01B4B" w:rsidRPr="00AA545F" w:rsidRDefault="00D01B4B" w:rsidP="005B102F">
            <w:pPr>
              <w:spacing w:line="360" w:lineRule="auto"/>
              <w:jc w:val="center"/>
              <w:rPr>
                <w:rFonts w:ascii="Arial" w:hAnsi="Arial" w:cs="Arial"/>
                <w:b/>
              </w:rPr>
            </w:pPr>
            <w:r w:rsidRPr="00AA545F">
              <w:rPr>
                <w:rFonts w:ascii="Arial" w:hAnsi="Arial" w:cs="Arial"/>
                <w:b/>
              </w:rPr>
              <w:t>Las componentes de la velocidad en el movimiento parabólico</w:t>
            </w:r>
          </w:p>
        </w:tc>
      </w:tr>
      <w:tr w:rsidR="00D01B4B" w:rsidRPr="00AA545F" w:rsidTr="00C97D6F">
        <w:tc>
          <w:tcPr>
            <w:tcW w:w="2518" w:type="dxa"/>
          </w:tcPr>
          <w:p w:rsidR="00D01B4B" w:rsidRPr="00AA545F" w:rsidRDefault="00D01B4B" w:rsidP="005B102F">
            <w:pPr>
              <w:spacing w:line="360" w:lineRule="auto"/>
              <w:rPr>
                <w:rFonts w:ascii="Arial" w:hAnsi="Arial" w:cs="Arial"/>
              </w:rPr>
            </w:pPr>
            <w:r w:rsidRPr="00AA545F">
              <w:rPr>
                <w:rFonts w:ascii="Arial" w:hAnsi="Arial" w:cs="Arial"/>
                <w:b/>
              </w:rPr>
              <w:t>Contenido</w:t>
            </w:r>
          </w:p>
        </w:tc>
        <w:tc>
          <w:tcPr>
            <w:tcW w:w="6460" w:type="dxa"/>
          </w:tcPr>
          <w:p w:rsidR="0036736B" w:rsidRPr="00AA545F" w:rsidRDefault="0036736B" w:rsidP="005B102F">
            <w:pPr>
              <w:spacing w:line="360" w:lineRule="auto"/>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 inicial</w:t>
            </w:r>
            <w:r w:rsidR="00650F46">
              <w:rPr>
                <w:rFonts w:ascii="Arial" w:hAnsi="Arial" w:cs="Arial"/>
                <w:color w:val="333333"/>
              </w:rPr>
              <w:t xml:space="preserve"> </w:t>
            </w:r>
            <m:oMath>
              <m:acc>
                <m:accPr>
                  <m:chr m:val="⃗"/>
                  <m:ctrlPr>
                    <w:rPr>
                      <w:rFonts w:ascii="Cambria Math" w:hAnsi="Cambria Math" w:cs="Arial"/>
                      <w:i/>
                      <w:color w:val="333333"/>
                    </w:rPr>
                  </m:ctrlPr>
                </m:acc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acc>
              <m:r>
                <w:rPr>
                  <w:rFonts w:ascii="Cambria Math" w:hAnsi="Cambria Math" w:cs="Arial"/>
                  <w:color w:val="333333"/>
                </w:rPr>
                <m:t xml:space="preserve"> </m:t>
              </m:r>
            </m:oMath>
            <w:r w:rsidRPr="00AA545F">
              <w:rPr>
                <w:rFonts w:ascii="Arial" w:hAnsi="Arial" w:cs="Arial"/>
                <w:color w:val="333333"/>
              </w:rPr>
              <w:t>presenta dos componentes:</w:t>
            </w:r>
          </w:p>
          <w:p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horizontal</w:t>
            </w:r>
            <w:r w:rsidR="00650F46">
              <w:rPr>
                <w:rFonts w:ascii="Arial" w:hAnsi="Arial" w:cs="Arial"/>
                <w:color w:val="333333"/>
              </w:rPr>
              <w:t xml:space="preserve">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0x</m:t>
                  </m:r>
                </m:sub>
              </m:sSub>
            </m:oMath>
          </w:p>
          <w:p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vertical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0y</m:t>
                  </m:r>
                </m:sub>
              </m:sSub>
            </m:oMath>
          </w:p>
          <w:p w:rsidR="0036736B" w:rsidRPr="00AA545F" w:rsidRDefault="008D13BB" w:rsidP="005B102F">
            <w:pPr>
              <w:spacing w:line="360" w:lineRule="auto"/>
              <w:rPr>
                <w:rFonts w:ascii="Arial" w:hAnsi="Arial" w:cs="Arial"/>
              </w:rPr>
            </w:pPr>
            <w:r>
              <w:rPr>
                <w:rFonts w:ascii="Arial" w:hAnsi="Arial" w:cs="Arial"/>
                <w:color w:val="333333"/>
              </w:rPr>
              <w:t>Por tanto,</w:t>
            </w:r>
            <w:r w:rsidRPr="00AA545F">
              <w:rPr>
                <w:rFonts w:ascii="Arial" w:hAnsi="Arial" w:cs="Arial"/>
                <w:color w:val="333333"/>
              </w:rPr>
              <w:t xml:space="preserve"> </w:t>
            </w:r>
            <w:r w:rsidR="0036736B" w:rsidRPr="00AA545F">
              <w:rPr>
                <w:rFonts w:ascii="Arial" w:hAnsi="Arial" w:cs="Arial"/>
                <w:color w:val="333333"/>
              </w:rPr>
              <w:t xml:space="preserve">es necesario recurrir a las razones trigonométricas para encontrar las </w:t>
            </w:r>
            <w:r w:rsidR="0036736B" w:rsidRPr="00AA545F">
              <w:rPr>
                <w:rFonts w:ascii="Arial" w:hAnsi="Arial" w:cs="Arial"/>
                <w:b/>
                <w:color w:val="333333"/>
              </w:rPr>
              <w:t xml:space="preserve">componentes del vector </w:t>
            </w:r>
            <w:r w:rsidR="0036736B" w:rsidRPr="00AA545F">
              <w:rPr>
                <w:rFonts w:ascii="Arial" w:hAnsi="Arial" w:cs="Arial"/>
                <w:color w:val="333333"/>
              </w:rPr>
              <w:t xml:space="preserve">velocidad inicial a partir del ángulo de lanzamiento </w:t>
            </w:r>
            <m:oMath>
              <m:r>
                <w:rPr>
                  <w:rFonts w:ascii="Cambria Math" w:eastAsiaTheme="minorEastAsia" w:hAnsi="Cambria Math" w:cs="Arial"/>
                </w:rPr>
                <m:t>α</m:t>
              </m:r>
            </m:oMath>
            <w:r w:rsidR="0036736B" w:rsidRPr="00AA545F">
              <w:rPr>
                <w:rFonts w:ascii="Arial" w:hAnsi="Arial" w:cs="Arial"/>
              </w:rPr>
              <w:t>:</w:t>
            </w:r>
          </w:p>
          <w:p w:rsidR="0036736B" w:rsidRPr="00AA545F" w:rsidRDefault="005E763F"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E35511" w:rsidRPr="00AA545F" w:rsidRDefault="00E35511" w:rsidP="005B102F">
            <w:pPr>
              <w:spacing w:line="360" w:lineRule="auto"/>
              <w:jc w:val="both"/>
              <w:rPr>
                <w:rFonts w:ascii="Arial" w:hAnsi="Arial" w:cs="Arial"/>
              </w:rPr>
            </w:pPr>
          </w:p>
          <w:p w:rsidR="0036736B" w:rsidRPr="00AA545F" w:rsidRDefault="0036736B" w:rsidP="005B102F">
            <w:pPr>
              <w:spacing w:line="360" w:lineRule="auto"/>
              <w:jc w:val="both"/>
              <w:rPr>
                <w:rFonts w:ascii="Arial" w:hAnsi="Arial" w:cs="Arial"/>
              </w:rPr>
            </w:pPr>
          </w:p>
          <w:p w:rsidR="00D01B4B" w:rsidRPr="00AA545F" w:rsidRDefault="005E763F"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36736B" w:rsidRPr="00AA545F" w:rsidRDefault="0036736B" w:rsidP="005B102F">
            <w:pPr>
              <w:spacing w:line="360" w:lineRule="auto"/>
              <w:jc w:val="both"/>
              <w:rPr>
                <w:rFonts w:ascii="Arial" w:hAnsi="Arial" w:cs="Arial"/>
              </w:rPr>
            </w:pPr>
          </w:p>
        </w:tc>
      </w:tr>
    </w:tbl>
    <w:p w:rsidR="00D01B4B" w:rsidRPr="00AA545F" w:rsidRDefault="00D01B4B" w:rsidP="005B102F">
      <w:pPr>
        <w:shd w:val="clear" w:color="auto" w:fill="FFFFFF"/>
        <w:spacing w:line="360" w:lineRule="auto"/>
        <w:jc w:val="both"/>
        <w:rPr>
          <w:rFonts w:ascii="Arial" w:hAnsi="Arial" w:cs="Arial"/>
          <w:color w:val="333333"/>
          <w:highlight w:val="cyan"/>
        </w:rPr>
      </w:pPr>
    </w:p>
    <w:p w:rsidR="00B61EE0" w:rsidRPr="00AA545F" w:rsidRDefault="00B61EE0"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Lo anterior lleva a determinar el uso de las ecuaciones conocidas de </w:t>
      </w:r>
      <w:r w:rsidRPr="00AA545F">
        <w:rPr>
          <w:rFonts w:ascii="Arial" w:hAnsi="Arial" w:cs="Arial"/>
          <w:b/>
          <w:color w:val="333333"/>
        </w:rPr>
        <w:t xml:space="preserve">movimiento rectilíneo uniforme </w:t>
      </w:r>
      <w:r w:rsidRPr="00AA545F">
        <w:rPr>
          <w:rFonts w:ascii="Arial" w:hAnsi="Arial" w:cs="Arial"/>
          <w:color w:val="333333"/>
        </w:rPr>
        <w:t xml:space="preserve">para la componente horizontal y las de </w:t>
      </w:r>
      <w:r w:rsidRPr="00AA545F">
        <w:rPr>
          <w:rFonts w:ascii="Arial" w:hAnsi="Arial" w:cs="Arial"/>
          <w:b/>
          <w:color w:val="333333"/>
        </w:rPr>
        <w:t xml:space="preserve">caída libre </w:t>
      </w:r>
      <w:r w:rsidRPr="00AA545F">
        <w:rPr>
          <w:rFonts w:ascii="Arial" w:hAnsi="Arial" w:cs="Arial"/>
          <w:color w:val="333333"/>
        </w:rPr>
        <w:t xml:space="preserve">para la componente vertical del </w:t>
      </w:r>
      <w:r w:rsidR="00AE4CBA">
        <w:rPr>
          <w:rFonts w:ascii="Arial" w:hAnsi="Arial" w:cs="Arial"/>
          <w:color w:val="333333"/>
        </w:rPr>
        <w:t>lanzamiento</w:t>
      </w:r>
      <w:r w:rsidR="00AE4CBA" w:rsidRPr="00AA545F">
        <w:rPr>
          <w:rFonts w:ascii="Arial" w:hAnsi="Arial" w:cs="Arial"/>
          <w:color w:val="333333"/>
        </w:rPr>
        <w:t xml:space="preserve"> </w:t>
      </w:r>
      <w:r w:rsidRPr="00AA545F">
        <w:rPr>
          <w:rFonts w:ascii="Arial" w:hAnsi="Arial" w:cs="Arial"/>
          <w:color w:val="333333"/>
        </w:rPr>
        <w:t xml:space="preserve">parabólico. </w:t>
      </w:r>
    </w:p>
    <w:p w:rsidR="00B61EE0" w:rsidRPr="00AA545F" w:rsidRDefault="00B61EE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414"/>
        <w:gridCol w:w="4414"/>
      </w:tblGrid>
      <w:tr w:rsidR="00B61EE0" w:rsidRPr="00AA545F" w:rsidTr="00B61EE0">
        <w:tc>
          <w:tcPr>
            <w:tcW w:w="4414" w:type="dxa"/>
          </w:tcPr>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horizontal</w:t>
            </w:r>
            <w:r w:rsidR="00232124" w:rsidRPr="00AA545F">
              <w:rPr>
                <w:rFonts w:ascii="Arial" w:hAnsi="Arial" w:cs="Arial"/>
                <w:b/>
                <w:color w:val="333333"/>
              </w:rPr>
              <w:t xml:space="preserve"> </w:t>
            </w:r>
          </w:p>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vertical</w:t>
            </w:r>
          </w:p>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B61EE0" w:rsidRPr="00AA545F" w:rsidTr="00B61EE0">
        <w:tc>
          <w:tcPr>
            <w:tcW w:w="4414" w:type="dxa"/>
          </w:tcPr>
          <w:p w:rsidR="00232124" w:rsidRPr="00AA545F" w:rsidRDefault="00232124" w:rsidP="005B102F">
            <w:pPr>
              <w:spacing w:line="360" w:lineRule="auto"/>
              <w:jc w:val="both"/>
              <w:rPr>
                <w:rFonts w:ascii="Arial" w:hAnsi="Arial" w:cs="Arial"/>
              </w:rPr>
            </w:pPr>
            <w:r w:rsidRPr="00AA545F">
              <w:rPr>
                <w:rFonts w:ascii="Arial" w:hAnsi="Arial" w:cs="Arial"/>
              </w:rPr>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rsidR="00232124" w:rsidRPr="00AA545F" w:rsidRDefault="005E763F"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 xml:space="preserve">Posición horizontal en función del </w:t>
            </w:r>
            <w:r w:rsidRPr="00AA545F">
              <w:rPr>
                <w:rFonts w:ascii="Arial" w:hAnsi="Arial" w:cs="Arial"/>
              </w:rPr>
              <w:lastRenderedPageBreak/>
              <w:t>tiempo</w:t>
            </w:r>
            <w:ins w:id="18" w:author="María" w:date="2015-04-01T11:09:00Z">
              <w:r w:rsidR="00AE4CBA">
                <w:rPr>
                  <w:rFonts w:ascii="Arial" w:hAnsi="Arial" w:cs="Arial"/>
                </w:rPr>
                <w:t>:</w:t>
              </w:r>
            </w:ins>
          </w:p>
          <w:p w:rsidR="00232124" w:rsidRPr="00AA545F" w:rsidRDefault="00232124" w:rsidP="005B102F">
            <w:pPr>
              <w:spacing w:line="360" w:lineRule="auto"/>
              <w:jc w:val="both"/>
              <w:rPr>
                <w:rFonts w:ascii="Arial" w:hAnsi="Arial" w:cs="Arial"/>
              </w:rPr>
            </w:pPr>
          </w:p>
          <w:p w:rsidR="00B61EE0"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 xml:space="preserve">Usualmente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=0</m:t>
              </m:r>
            </m:oMath>
            <w:r w:rsidRPr="00AA545F">
              <w:rPr>
                <w:rFonts w:ascii="Arial" w:hAnsi="Arial" w:cs="Arial"/>
              </w:rPr>
              <w:t xml:space="preserve"> luego:</w:t>
            </w:r>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BA7F51">
              <w:rPr>
                <w:rFonts w:ascii="Arial" w:hAnsi="Arial" w:cs="Arial"/>
                <w:i/>
              </w:rPr>
              <w:t>x</w:t>
            </w:r>
            <w:r w:rsidRPr="00AA545F">
              <w:rPr>
                <w:rFonts w:ascii="Arial" w:hAnsi="Arial" w:cs="Arial"/>
              </w:rPr>
              <w:t xml:space="preserve"> permanece constante</w:t>
            </w:r>
            <w:r w:rsidR="00AE4CBA">
              <w:rPr>
                <w:rFonts w:ascii="Arial" w:hAnsi="Arial" w:cs="Arial"/>
              </w:rPr>
              <w:t>:</w:t>
            </w:r>
          </w:p>
          <w:p w:rsidR="00232124" w:rsidRPr="00AA545F" w:rsidRDefault="00232124" w:rsidP="005B102F">
            <w:pPr>
              <w:spacing w:line="360" w:lineRule="auto"/>
              <w:jc w:val="both"/>
              <w:rPr>
                <w:rFonts w:ascii="Arial" w:hAnsi="Arial" w:cs="Arial"/>
              </w:rPr>
            </w:pPr>
          </w:p>
          <w:p w:rsidR="00232124" w:rsidRPr="00AA545F" w:rsidRDefault="005E763F"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rsidR="00232124" w:rsidRPr="00AA545F" w:rsidRDefault="00232124" w:rsidP="005B102F">
            <w:pPr>
              <w:spacing w:line="360" w:lineRule="auto"/>
              <w:jc w:val="both"/>
              <w:rPr>
                <w:rFonts w:ascii="Arial" w:hAnsi="Arial" w:cs="Arial"/>
                <w:color w:val="333333"/>
              </w:rPr>
            </w:pPr>
          </w:p>
        </w:tc>
        <w:tc>
          <w:tcPr>
            <w:tcW w:w="4414" w:type="dxa"/>
          </w:tcPr>
          <w:p w:rsidR="00232124" w:rsidRPr="00AA545F" w:rsidRDefault="00232124" w:rsidP="005B102F">
            <w:pPr>
              <w:spacing w:line="360" w:lineRule="auto"/>
              <w:jc w:val="both"/>
              <w:rPr>
                <w:rFonts w:ascii="Arial" w:hAnsi="Arial" w:cs="Arial"/>
              </w:rPr>
            </w:pPr>
            <w:r w:rsidRPr="00AA545F">
              <w:rPr>
                <w:rFonts w:ascii="Arial" w:hAnsi="Arial" w:cs="Arial"/>
              </w:rPr>
              <w:lastRenderedPageBreak/>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rsidR="00232124" w:rsidRPr="00AA545F" w:rsidRDefault="005E763F"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Posición vertical en función del tiempo:</w:t>
            </w:r>
          </w:p>
          <w:p w:rsidR="00B61EE0" w:rsidRPr="00AA545F" w:rsidRDefault="00B61EE0" w:rsidP="005B102F">
            <w:pPr>
              <w:spacing w:line="360" w:lineRule="auto"/>
              <w:jc w:val="both"/>
              <w:rPr>
                <w:rFonts w:ascii="Arial" w:hAnsi="Arial" w:cs="Arial"/>
                <w:color w:val="333333"/>
              </w:rPr>
            </w:pPr>
          </w:p>
          <w:p w:rsidR="00232124" w:rsidRPr="00AA545F" w:rsidRDefault="00232124"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rsidR="00232124" w:rsidRPr="00AA545F" w:rsidRDefault="00232124"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rsidR="00232124" w:rsidRPr="00AA545F" w:rsidRDefault="00232124" w:rsidP="005B102F">
            <w:pPr>
              <w:spacing w:after="150" w:line="360" w:lineRule="auto"/>
              <w:rPr>
                <w:rFonts w:ascii="Arial" w:hAnsi="Arial" w:cs="Arial"/>
              </w:rPr>
            </w:pPr>
          </w:p>
          <w:p w:rsidR="00232124" w:rsidRPr="00AA545F" w:rsidRDefault="005E763F"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rsidR="00232124" w:rsidRPr="00AA545F" w:rsidRDefault="00232124" w:rsidP="005B102F">
            <w:pPr>
              <w:spacing w:after="150" w:line="360" w:lineRule="auto"/>
              <w:rPr>
                <w:rFonts w:ascii="Arial" w:eastAsiaTheme="minorEastAsia" w:hAnsi="Arial" w:cs="Arial"/>
              </w:rPr>
            </w:pPr>
          </w:p>
          <w:p w:rsidR="00232124" w:rsidRPr="00AA545F" w:rsidRDefault="00232124" w:rsidP="005B102F">
            <w:pPr>
              <w:spacing w:after="150" w:line="360" w:lineRule="auto"/>
              <w:rPr>
                <w:rFonts w:ascii="Arial" w:eastAsiaTheme="minorEastAsia" w:hAnsi="Arial" w:cs="Arial"/>
                <w:color w:val="333333"/>
              </w:rPr>
            </w:pPr>
            <w:r w:rsidRPr="00AA545F">
              <w:rPr>
                <w:rFonts w:ascii="Arial" w:eastAsiaTheme="minorEastAsia" w:hAnsi="Arial" w:cs="Arial"/>
              </w:rPr>
              <w:t>Componente vertical de la velocidad en función del desplazamiento</w:t>
            </w:r>
            <w:r w:rsidR="00AE4CBA">
              <w:rPr>
                <w:rFonts w:ascii="Arial" w:eastAsiaTheme="minorEastAsia" w:hAnsi="Arial" w:cs="Arial"/>
              </w:rPr>
              <w:t>:</w:t>
            </w:r>
            <w:r w:rsidRPr="00AA545F">
              <w:rPr>
                <w:rFonts w:ascii="Arial" w:eastAsiaTheme="minorEastAsia" w:hAnsi="Arial" w:cs="Arial"/>
              </w:rPr>
              <w:t xml:space="preserve">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rsidR="00232124" w:rsidRPr="00AA545F" w:rsidRDefault="00232124" w:rsidP="005B102F">
            <w:pPr>
              <w:spacing w:after="150" w:line="360" w:lineRule="auto"/>
              <w:rPr>
                <w:rFonts w:ascii="Arial" w:eastAsiaTheme="minorEastAsia" w:hAnsi="Arial" w:cs="Arial"/>
                <w:color w:val="333333"/>
              </w:rPr>
            </w:pPr>
          </w:p>
          <w:p w:rsidR="006569DC" w:rsidRPr="00AA545F" w:rsidRDefault="005E763F"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rsidR="00232124" w:rsidRPr="00AA545F" w:rsidRDefault="00232124" w:rsidP="005B102F">
            <w:pPr>
              <w:spacing w:line="360" w:lineRule="auto"/>
              <w:jc w:val="both"/>
              <w:rPr>
                <w:rFonts w:ascii="Arial" w:hAnsi="Arial" w:cs="Arial"/>
                <w:color w:val="333333"/>
              </w:rPr>
            </w:pPr>
          </w:p>
        </w:tc>
      </w:tr>
      <w:tr w:rsidR="006569DC" w:rsidRPr="00AA545F" w:rsidTr="005C5E3F">
        <w:tc>
          <w:tcPr>
            <w:tcW w:w="8828" w:type="dxa"/>
            <w:gridSpan w:val="2"/>
          </w:tcPr>
          <w:p w:rsidR="006569DC" w:rsidRPr="00AA545F" w:rsidRDefault="006569DC" w:rsidP="005B102F">
            <w:pPr>
              <w:spacing w:line="360" w:lineRule="auto"/>
              <w:jc w:val="both"/>
              <w:rPr>
                <w:rFonts w:ascii="Arial" w:hAnsi="Arial" w:cs="Arial"/>
              </w:rPr>
            </w:pPr>
            <w:r w:rsidRPr="00AA545F">
              <w:rPr>
                <w:rFonts w:ascii="Arial" w:hAnsi="Arial" w:cs="Arial"/>
              </w:rPr>
              <w:lastRenderedPageBreak/>
              <w:t xml:space="preserve">Para determinar la </w:t>
            </w:r>
            <w:r w:rsidRPr="00AA545F">
              <w:rPr>
                <w:rFonts w:ascii="Arial" w:hAnsi="Arial" w:cs="Arial"/>
                <w:b/>
              </w:rPr>
              <w:t>magnitud de</w:t>
            </w:r>
            <w:r w:rsidR="00273A53" w:rsidRPr="00AA545F">
              <w:rPr>
                <w:rFonts w:ascii="Arial" w:hAnsi="Arial" w:cs="Arial"/>
                <w:b/>
              </w:rPr>
              <w:t xml:space="preserve">l vector </w:t>
            </w:r>
            <w:r w:rsidRPr="00AA545F">
              <w:rPr>
                <w:rFonts w:ascii="Arial" w:hAnsi="Arial" w:cs="Arial"/>
                <w:b/>
              </w:rPr>
              <w:t>velocidad</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rsidR="006569DC" w:rsidRPr="00AA545F" w:rsidRDefault="006569DC"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p w:rsidR="00524E42" w:rsidRPr="00AA545F" w:rsidRDefault="00524E42" w:rsidP="005B102F">
            <w:pPr>
              <w:spacing w:line="360" w:lineRule="auto"/>
              <w:jc w:val="both"/>
              <w:rPr>
                <w:rFonts w:ascii="Arial" w:hAnsi="Arial" w:cs="Arial"/>
              </w:rPr>
            </w:pPr>
          </w:p>
        </w:tc>
      </w:tr>
      <w:tr w:rsidR="00524E42" w:rsidRPr="00AA545F" w:rsidTr="005C5E3F">
        <w:tc>
          <w:tcPr>
            <w:tcW w:w="8828" w:type="dxa"/>
            <w:gridSpan w:val="2"/>
          </w:tcPr>
          <w:p w:rsidR="00524E42" w:rsidRPr="00AA545F" w:rsidRDefault="00524E42" w:rsidP="005B102F">
            <w:pPr>
              <w:shd w:val="clear" w:color="auto" w:fill="FFFFFF"/>
              <w:spacing w:before="150" w:after="150" w:line="360" w:lineRule="auto"/>
              <w:jc w:val="both"/>
              <w:rPr>
                <w:rFonts w:ascii="Arial" w:hAnsi="Arial" w:cs="Arial"/>
                <w:color w:val="333333"/>
              </w:rPr>
            </w:pPr>
            <w:r w:rsidRPr="00AA545F">
              <w:rPr>
                <w:rFonts w:ascii="Arial" w:hAnsi="Arial" w:cs="Arial"/>
                <w:color w:val="333333"/>
              </w:rPr>
              <w:t xml:space="preserve">La </w:t>
            </w:r>
            <w:r w:rsidRPr="00AA545F">
              <w:rPr>
                <w:rFonts w:ascii="Arial" w:hAnsi="Arial" w:cs="Arial"/>
                <w:b/>
                <w:color w:val="333333"/>
              </w:rPr>
              <w:t>trayectoria parabólica</w:t>
            </w:r>
            <w:r w:rsidRPr="00AA545F">
              <w:rPr>
                <w:rFonts w:ascii="Arial" w:hAnsi="Arial" w:cs="Arial"/>
                <w:color w:val="333333"/>
              </w:rPr>
              <w:t xml:space="preserve"> del movimiento obedece a una relación </w:t>
            </w:r>
            <w:r w:rsidRPr="00AA545F">
              <w:rPr>
                <w:rFonts w:ascii="Arial" w:hAnsi="Arial" w:cs="Arial"/>
                <w:b/>
                <w:color w:val="333333"/>
              </w:rPr>
              <w:t>cuadrática</w:t>
            </w:r>
            <w:r w:rsidRPr="00AA545F">
              <w:rPr>
                <w:rFonts w:ascii="Arial" w:hAnsi="Arial" w:cs="Arial"/>
                <w:color w:val="333333"/>
              </w:rPr>
              <w:t xml:space="preserve"> entre la posición vertical </w:t>
            </w:r>
            <m:oMath>
              <m:r>
                <w:rPr>
                  <w:rFonts w:ascii="Cambria Math" w:hAnsi="Cambria Math" w:cs="Arial"/>
                  <w:color w:val="333333"/>
                </w:rPr>
                <m:t>y</m:t>
              </m:r>
            </m:oMath>
            <w:r w:rsidRPr="00AA545F">
              <w:rPr>
                <w:rFonts w:ascii="Arial" w:hAnsi="Arial" w:cs="Arial"/>
                <w:color w:val="333333"/>
              </w:rPr>
              <w:t xml:space="preserve"> y la horizontal </w:t>
            </w:r>
            <m:oMath>
              <m:r>
                <w:rPr>
                  <w:rFonts w:ascii="Cambria Math" w:hAnsi="Cambria Math" w:cs="Arial"/>
                  <w:color w:val="333333"/>
                </w:rPr>
                <m:t>x</m:t>
              </m:r>
            </m:oMath>
            <w:r w:rsidRPr="00AA545F">
              <w:rPr>
                <w:rFonts w:ascii="Arial" w:hAnsi="Arial" w:cs="Arial"/>
                <w:color w:val="333333"/>
              </w:rPr>
              <w:t xml:space="preserve">. </w:t>
            </w:r>
            <w:r w:rsidR="00AE4CBA">
              <w:rPr>
                <w:rFonts w:ascii="Arial" w:hAnsi="Arial" w:cs="Arial"/>
                <w:color w:val="333333"/>
              </w:rPr>
              <w:t>Esta s</w:t>
            </w:r>
            <w:r w:rsidR="00AE4CBA" w:rsidRPr="00AA545F">
              <w:rPr>
                <w:rFonts w:ascii="Arial" w:hAnsi="Arial" w:cs="Arial"/>
                <w:color w:val="333333"/>
              </w:rPr>
              <w:t xml:space="preserve">e </w:t>
            </w:r>
            <w:r w:rsidRPr="00AA545F">
              <w:rPr>
                <w:rFonts w:ascii="Arial" w:hAnsi="Arial" w:cs="Arial"/>
                <w:color w:val="333333"/>
              </w:rPr>
              <w:t>obtiene eliminando el tiempo de las ecuaciones del movimiento en las direcciones vertical y horizontal.</w:t>
            </w:r>
          </w:p>
          <w:p w:rsidR="00524E42" w:rsidRPr="00AA545F" w:rsidRDefault="00524E42" w:rsidP="005B102F">
            <w:pPr>
              <w:shd w:val="clear" w:color="auto" w:fill="FFFFFF"/>
              <w:spacing w:before="150" w:after="150" w:line="360" w:lineRule="auto"/>
              <w:jc w:val="both"/>
              <w:rPr>
                <w:rFonts w:ascii="Arial" w:hAnsi="Arial" w:cs="Arial"/>
                <w:color w:val="333333"/>
              </w:rPr>
            </w:pPr>
            <m:oMathPara>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m:oMathPara>
          </w:p>
          <w:p w:rsidR="00524E42" w:rsidRPr="00AA545F" w:rsidRDefault="00524E42" w:rsidP="005B102F">
            <w:pPr>
              <w:shd w:val="clear" w:color="auto" w:fill="FFFFFF"/>
              <w:spacing w:before="150" w:after="150" w:line="360" w:lineRule="auto"/>
              <w:jc w:val="both"/>
              <w:rPr>
                <w:rFonts w:ascii="Arial" w:hAnsi="Arial" w:cs="Arial"/>
                <w:color w:val="333333"/>
              </w:rPr>
            </w:pPr>
          </w:p>
          <w:p w:rsidR="00524E42" w:rsidRPr="00AA545F" w:rsidRDefault="00524E42" w:rsidP="005B102F">
            <w:pPr>
              <w:shd w:val="clear" w:color="auto" w:fill="FFFFFF"/>
              <w:spacing w:before="150" w:after="150" w:line="360" w:lineRule="auto"/>
              <w:jc w:val="both"/>
              <w:rPr>
                <w:rFonts w:ascii="Arial" w:hAnsi="Arial" w:cs="Arial"/>
                <w:color w:val="333333"/>
              </w:rPr>
            </w:pPr>
          </w:p>
        </w:tc>
      </w:tr>
    </w:tbl>
    <w:p w:rsidR="00232124" w:rsidRPr="00AA545F" w:rsidRDefault="0023212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5A5F61" w:rsidRPr="00AA545F" w:rsidTr="00C97D6F">
        <w:tc>
          <w:tcPr>
            <w:tcW w:w="8978" w:type="dxa"/>
            <w:gridSpan w:val="2"/>
            <w:shd w:val="clear" w:color="auto" w:fill="000000" w:themeFill="text1"/>
          </w:tcPr>
          <w:p w:rsidR="005A5F61" w:rsidRPr="00AA545F" w:rsidRDefault="005A5F61"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Recuerda</w:t>
            </w:r>
          </w:p>
        </w:tc>
      </w:tr>
      <w:tr w:rsidR="005A5F61" w:rsidRPr="00AA545F" w:rsidTr="00C97D6F">
        <w:tc>
          <w:tcPr>
            <w:tcW w:w="2518" w:type="dxa"/>
          </w:tcPr>
          <w:p w:rsidR="005A5F61" w:rsidRPr="00AA545F" w:rsidRDefault="005A5F61" w:rsidP="005B102F">
            <w:pPr>
              <w:spacing w:line="360" w:lineRule="auto"/>
              <w:rPr>
                <w:rFonts w:ascii="Arial" w:hAnsi="Arial" w:cs="Arial"/>
                <w:b/>
              </w:rPr>
            </w:pPr>
            <w:r w:rsidRPr="00AA545F">
              <w:rPr>
                <w:rFonts w:ascii="Arial" w:hAnsi="Arial" w:cs="Arial"/>
                <w:b/>
              </w:rPr>
              <w:lastRenderedPageBreak/>
              <w:t>Contenido</w:t>
            </w:r>
          </w:p>
        </w:tc>
        <w:tc>
          <w:tcPr>
            <w:tcW w:w="6460" w:type="dxa"/>
          </w:tcPr>
          <w:p w:rsidR="005A5F61" w:rsidRPr="00AA545F" w:rsidRDefault="005A5F61" w:rsidP="00AE4CBA">
            <w:pPr>
              <w:spacing w:line="360" w:lineRule="auto"/>
              <w:jc w:val="both"/>
              <w:rPr>
                <w:rFonts w:ascii="Arial" w:hAnsi="Arial" w:cs="Arial"/>
              </w:rPr>
            </w:pPr>
            <w:r w:rsidRPr="00AA545F">
              <w:rPr>
                <w:rFonts w:ascii="Arial" w:hAnsi="Arial" w:cs="Arial"/>
              </w:rPr>
              <w:t xml:space="preserve">Se considera que el movimiento del proyectil ocurre en el </w:t>
            </w:r>
            <w:r w:rsidRPr="00AA545F">
              <w:rPr>
                <w:rFonts w:ascii="Arial" w:hAnsi="Arial" w:cs="Arial"/>
                <w:b/>
              </w:rPr>
              <w:t>vacío</w:t>
            </w:r>
            <w:r w:rsidRPr="00AA545F">
              <w:rPr>
                <w:rFonts w:ascii="Arial" w:hAnsi="Arial" w:cs="Arial"/>
              </w:rPr>
              <w:t>, es decir</w:t>
            </w:r>
            <w:r w:rsidR="00AE4CBA">
              <w:rPr>
                <w:rFonts w:ascii="Arial" w:hAnsi="Arial" w:cs="Arial"/>
              </w:rPr>
              <w:t>,</w:t>
            </w:r>
            <w:r w:rsidRPr="00AA545F">
              <w:rPr>
                <w:rFonts w:ascii="Arial" w:hAnsi="Arial" w:cs="Arial"/>
              </w:rPr>
              <w:t xml:space="preserve"> que se ha despreciado </w:t>
            </w:r>
            <w:r w:rsidR="00AE4CBA">
              <w:rPr>
                <w:rFonts w:ascii="Arial" w:hAnsi="Arial" w:cs="Arial"/>
              </w:rPr>
              <w:t>el</w:t>
            </w:r>
            <w:r w:rsidR="00AE4CBA" w:rsidRPr="00AA545F">
              <w:rPr>
                <w:rFonts w:ascii="Arial" w:hAnsi="Arial" w:cs="Arial"/>
              </w:rPr>
              <w:t xml:space="preserve"> </w:t>
            </w:r>
            <w:r w:rsidRPr="00AA545F">
              <w:rPr>
                <w:rFonts w:ascii="Arial" w:hAnsi="Arial" w:cs="Arial"/>
              </w:rPr>
              <w:t>efecto de la resistencia del aire</w:t>
            </w:r>
            <w:r w:rsidR="00AE4CBA">
              <w:rPr>
                <w:rFonts w:ascii="Arial" w:hAnsi="Arial" w:cs="Arial"/>
              </w:rPr>
              <w:t xml:space="preserve"> dado que,</w:t>
            </w:r>
            <w:r w:rsidRPr="00AA545F">
              <w:rPr>
                <w:rFonts w:ascii="Arial" w:hAnsi="Arial" w:cs="Arial"/>
              </w:rPr>
              <w:t xml:space="preserve"> al ser considerado </w:t>
            </w:r>
            <w:r w:rsidR="00AE4CBA">
              <w:rPr>
                <w:rFonts w:ascii="Arial" w:hAnsi="Arial" w:cs="Arial"/>
              </w:rPr>
              <w:t xml:space="preserve">este efecto, </w:t>
            </w:r>
            <w:r w:rsidRPr="00AA545F">
              <w:rPr>
                <w:rFonts w:ascii="Arial" w:hAnsi="Arial" w:cs="Arial"/>
              </w:rPr>
              <w:t xml:space="preserve">el cuerpo avanzaría menores distancias tanto horizontal como verticalmente. </w:t>
            </w:r>
          </w:p>
        </w:tc>
      </w:tr>
    </w:tbl>
    <w:p w:rsidR="00FA3358" w:rsidRPr="00AA545F" w:rsidRDefault="00FA3358"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75"/>
        <w:gridCol w:w="7379"/>
      </w:tblGrid>
      <w:tr w:rsidR="00D87ACF" w:rsidRPr="00AA545F" w:rsidTr="00D13143">
        <w:tc>
          <w:tcPr>
            <w:tcW w:w="9033" w:type="dxa"/>
            <w:gridSpan w:val="2"/>
            <w:shd w:val="clear" w:color="auto" w:fill="0D0D0D" w:themeFill="text1" w:themeFillTint="F2"/>
          </w:tcPr>
          <w:p w:rsidR="00D87ACF" w:rsidRPr="00AA545F" w:rsidRDefault="00D87AC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D87ACF" w:rsidRPr="00AA545F" w:rsidTr="00D13143">
        <w:tc>
          <w:tcPr>
            <w:tcW w:w="2518" w:type="dxa"/>
          </w:tcPr>
          <w:p w:rsidR="00D87ACF" w:rsidRPr="00AA545F" w:rsidRDefault="00D87AC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D87ACF"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_IMG11</w:t>
            </w:r>
          </w:p>
        </w:tc>
      </w:tr>
      <w:tr w:rsidR="00D87ACF" w:rsidRPr="00AA545F" w:rsidTr="00D13143">
        <w:tc>
          <w:tcPr>
            <w:tcW w:w="2518" w:type="dxa"/>
          </w:tcPr>
          <w:p w:rsidR="00D87ACF" w:rsidRPr="00AA545F" w:rsidRDefault="00D87AC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D87ACF" w:rsidRPr="00AA545F" w:rsidRDefault="00D87ACF" w:rsidP="005B102F">
            <w:pPr>
              <w:spacing w:line="360" w:lineRule="auto"/>
              <w:rPr>
                <w:rFonts w:ascii="Arial" w:hAnsi="Arial" w:cs="Arial"/>
                <w:color w:val="000000"/>
              </w:rPr>
            </w:pPr>
            <w:r w:rsidRPr="00AA545F">
              <w:rPr>
                <w:rFonts w:ascii="Arial" w:hAnsi="Arial" w:cs="Arial"/>
                <w:color w:val="000000"/>
              </w:rPr>
              <w:t>Descripción del movimiento parabólico</w:t>
            </w:r>
          </w:p>
        </w:tc>
      </w:tr>
      <w:tr w:rsidR="00D87ACF" w:rsidRPr="00AA545F" w:rsidTr="00D13143">
        <w:tc>
          <w:tcPr>
            <w:tcW w:w="2518" w:type="dxa"/>
          </w:tcPr>
          <w:p w:rsidR="00D87ACF" w:rsidRPr="00AA545F" w:rsidRDefault="00D87ACF"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D87ACF" w:rsidRPr="00AA545F" w:rsidRDefault="00D87ACF" w:rsidP="005B102F">
            <w:pPr>
              <w:spacing w:line="360" w:lineRule="auto"/>
              <w:rPr>
                <w:rFonts w:ascii="Arial" w:hAnsi="Arial" w:cs="Arial"/>
              </w:rPr>
            </w:pPr>
            <w:r w:rsidRPr="00AA545F">
              <w:rPr>
                <w:rFonts w:ascii="Arial" w:hAnsi="Arial" w:cs="Arial"/>
                <w:highlight w:val="yellow"/>
              </w:rPr>
              <w:t>Se deben realizar los cambios en la imagen tomada de:</w:t>
            </w:r>
          </w:p>
          <w:p w:rsidR="00D87ACF" w:rsidRPr="00AA545F" w:rsidRDefault="00D87ACF"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w:t>
            </w:r>
          </w:p>
          <w:p w:rsidR="00D87ACF" w:rsidRPr="00AA545F" w:rsidRDefault="00D87ACF" w:rsidP="005B102F">
            <w:pPr>
              <w:spacing w:line="360" w:lineRule="auto"/>
              <w:rPr>
                <w:rFonts w:ascii="Arial" w:hAnsi="Arial" w:cs="Arial"/>
              </w:rPr>
            </w:pPr>
            <w:r w:rsidRPr="00AA545F">
              <w:rPr>
                <w:rFonts w:ascii="Arial" w:hAnsi="Arial" w:cs="Arial"/>
                <w:highlight w:val="yellow"/>
              </w:rPr>
              <w:t>La imagen con los cambios de muestran a continuación</w:t>
            </w:r>
            <w:r w:rsidRPr="00AA545F">
              <w:rPr>
                <w:rFonts w:ascii="Arial" w:hAnsi="Arial" w:cs="Arial"/>
              </w:rPr>
              <w:t>:</w:t>
            </w:r>
          </w:p>
          <w:p w:rsidR="00D87ACF" w:rsidRPr="00AA545F" w:rsidRDefault="00D87ACF" w:rsidP="005B102F">
            <w:pPr>
              <w:spacing w:line="360" w:lineRule="auto"/>
              <w:rPr>
                <w:rFonts w:ascii="Arial" w:hAnsi="Arial" w:cs="Arial"/>
              </w:rPr>
            </w:pPr>
            <w:r w:rsidRPr="00AA545F">
              <w:rPr>
                <w:rFonts w:ascii="Arial" w:hAnsi="Arial" w:cs="Arial"/>
                <w:lang w:val="es-CO"/>
              </w:rPr>
              <w:object w:dxaOrig="8790" w:dyaOrig="5475">
                <v:shape id="_x0000_i1027" type="#_x0000_t75" style="width:5in;height:223.5pt" o:ole="">
                  <v:imagedata r:id="rId28" o:title=""/>
                </v:shape>
                <o:OLEObject Type="Embed" ProgID="PBrush" ShapeID="_x0000_i1027" DrawAspect="Content" ObjectID="_1490462731" r:id="rId29"/>
              </w:object>
            </w:r>
          </w:p>
        </w:tc>
      </w:tr>
      <w:tr w:rsidR="00D87ACF" w:rsidRPr="00AA545F" w:rsidTr="00D13143">
        <w:tc>
          <w:tcPr>
            <w:tcW w:w="2518" w:type="dxa"/>
          </w:tcPr>
          <w:p w:rsidR="00D87ACF" w:rsidRPr="00AA545F" w:rsidRDefault="00D87AC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D87ACF" w:rsidRPr="00AA545F" w:rsidRDefault="00D87ACF" w:rsidP="008F0307">
            <w:pPr>
              <w:spacing w:line="360" w:lineRule="auto"/>
              <w:rPr>
                <w:rFonts w:ascii="Arial" w:hAnsi="Arial" w:cs="Arial"/>
                <w:color w:val="000000"/>
              </w:rPr>
            </w:pPr>
            <w:r w:rsidRPr="00AA545F">
              <w:rPr>
                <w:rFonts w:ascii="Arial" w:hAnsi="Arial" w:cs="Arial"/>
                <w:color w:val="000000"/>
              </w:rPr>
              <w:t xml:space="preserve">En un movimiento parabólico la </w:t>
            </w:r>
            <w:r w:rsidRPr="00AA545F">
              <w:rPr>
                <w:rFonts w:ascii="Arial" w:hAnsi="Arial" w:cs="Arial"/>
                <w:b/>
                <w:color w:val="000000"/>
              </w:rPr>
              <w:t>componente vertical de la velocidad</w:t>
            </w:r>
            <w:r w:rsidRPr="00AA545F">
              <w:rPr>
                <w:rFonts w:ascii="Arial" w:hAnsi="Arial" w:cs="Arial"/>
                <w:color w:val="000000"/>
              </w:rPr>
              <w:t xml:space="preserve">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 xml:space="preserve">y </m:t>
                  </m:r>
                </m:sub>
              </m:sSub>
            </m:oMath>
            <w:r w:rsidR="00872604" w:rsidRPr="00AA545F">
              <w:rPr>
                <w:rFonts w:ascii="Arial" w:eastAsiaTheme="minorEastAsia" w:hAnsi="Arial" w:cs="Arial"/>
                <w:color w:val="000000"/>
              </w:rPr>
              <w:t xml:space="preserve"> </w:t>
            </w:r>
            <w:r w:rsidR="00872604" w:rsidRPr="00AA545F">
              <w:rPr>
                <w:rFonts w:ascii="Arial" w:hAnsi="Arial" w:cs="Arial"/>
                <w:color w:val="000000"/>
              </w:rPr>
              <w:t>a</w:t>
            </w:r>
            <w:r w:rsidR="005E763F">
              <w:rPr>
                <w:rFonts w:ascii="Arial" w:hAnsi="Arial" w:cs="Arial"/>
                <w:color w:val="000000"/>
              </w:rPr>
              <w:t>lcanza</w:t>
            </w:r>
            <w:r w:rsidR="00872604" w:rsidRPr="00AA545F">
              <w:rPr>
                <w:rFonts w:ascii="Arial" w:hAnsi="Arial" w:cs="Arial"/>
                <w:color w:val="000000"/>
              </w:rPr>
              <w:t xml:space="preserve"> </w:t>
            </w:r>
            <w:r w:rsidR="005E763F">
              <w:rPr>
                <w:rFonts w:ascii="Arial" w:hAnsi="Arial" w:cs="Arial"/>
                <w:color w:val="000000"/>
              </w:rPr>
              <w:t xml:space="preserve">una </w:t>
            </w:r>
            <w:r w:rsidR="00872604" w:rsidRPr="00AA545F">
              <w:rPr>
                <w:rFonts w:ascii="Arial" w:hAnsi="Arial" w:cs="Arial"/>
                <w:color w:val="000000"/>
              </w:rPr>
              <w:t>magnitud cero en la posición de máxima altura, por tanto</w:t>
            </w:r>
            <w:r w:rsidR="008F0307">
              <w:rPr>
                <w:rFonts w:ascii="Arial" w:hAnsi="Arial" w:cs="Arial"/>
                <w:color w:val="000000"/>
              </w:rPr>
              <w:t>,</w:t>
            </w:r>
            <w:r w:rsidR="00872604" w:rsidRPr="00AA545F">
              <w:rPr>
                <w:rFonts w:ascii="Arial" w:hAnsi="Arial" w:cs="Arial"/>
                <w:color w:val="000000"/>
              </w:rPr>
              <w:t xml:space="preserve"> el vector velocidad en ese punto está determinado solamente por la componente horizontal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x</m:t>
                  </m:r>
                </m:sub>
              </m:sSub>
            </m:oMath>
            <w:r w:rsidR="00872604" w:rsidRPr="00AA545F">
              <w:rPr>
                <w:rFonts w:ascii="Arial" w:eastAsiaTheme="minorEastAsia" w:hAnsi="Arial" w:cs="Arial"/>
                <w:color w:val="000000"/>
              </w:rPr>
              <w:t xml:space="preserve">. Esto ocurre debido al comportamiento del movimiento en el eje vertical, el cual es equivalente a un lanzamiento vertical y posterior caída </w:t>
            </w:r>
            <w:r w:rsidR="00872604" w:rsidRPr="00AA545F">
              <w:rPr>
                <w:rFonts w:ascii="Arial" w:eastAsiaTheme="minorEastAsia" w:hAnsi="Arial" w:cs="Arial"/>
                <w:color w:val="000000"/>
              </w:rPr>
              <w:lastRenderedPageBreak/>
              <w:t>libre.</w:t>
            </w:r>
            <w:r w:rsidR="00650F46">
              <w:rPr>
                <w:rFonts w:ascii="Arial" w:eastAsiaTheme="minorEastAsia" w:hAnsi="Arial" w:cs="Arial"/>
                <w:color w:val="000000"/>
              </w:rPr>
              <w:t xml:space="preserve"> </w:t>
            </w:r>
          </w:p>
        </w:tc>
      </w:tr>
    </w:tbl>
    <w:p w:rsidR="00D87ACF" w:rsidRPr="00AA545F" w:rsidRDefault="00D87ACF" w:rsidP="005B102F">
      <w:pPr>
        <w:shd w:val="clear" w:color="auto" w:fill="FFFFFF"/>
        <w:spacing w:line="360" w:lineRule="auto"/>
        <w:jc w:val="both"/>
        <w:rPr>
          <w:rFonts w:ascii="Arial" w:hAnsi="Arial" w:cs="Arial"/>
          <w:color w:val="333333"/>
        </w:rPr>
      </w:pPr>
    </w:p>
    <w:p w:rsidR="00D87ACF" w:rsidRPr="00AA545F" w:rsidRDefault="00D87ACF" w:rsidP="005B102F">
      <w:pPr>
        <w:shd w:val="clear" w:color="auto" w:fill="FFFFFF"/>
        <w:spacing w:line="360" w:lineRule="auto"/>
        <w:jc w:val="both"/>
        <w:rPr>
          <w:rFonts w:ascii="Arial" w:hAnsi="Arial" w:cs="Arial"/>
          <w:color w:val="333333"/>
        </w:rPr>
      </w:pPr>
    </w:p>
    <w:tbl>
      <w:tblPr>
        <w:tblStyle w:val="Tablaconcuadrcula2"/>
        <w:tblW w:w="0" w:type="auto"/>
        <w:tblLook w:val="04A0" w:firstRow="1" w:lastRow="0" w:firstColumn="1" w:lastColumn="0" w:noHBand="0" w:noVBand="1"/>
      </w:tblPr>
      <w:tblGrid>
        <w:gridCol w:w="2518"/>
        <w:gridCol w:w="6460"/>
      </w:tblGrid>
      <w:tr w:rsidR="00872604" w:rsidRPr="00AA545F" w:rsidTr="00D13143">
        <w:tc>
          <w:tcPr>
            <w:tcW w:w="8978" w:type="dxa"/>
            <w:gridSpan w:val="2"/>
            <w:shd w:val="clear" w:color="auto" w:fill="000000" w:themeFill="text1"/>
          </w:tcPr>
          <w:p w:rsidR="00872604" w:rsidRPr="00AA545F" w:rsidRDefault="008726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872604" w:rsidRPr="00AA545F" w:rsidTr="00D13143">
        <w:tc>
          <w:tcPr>
            <w:tcW w:w="2518" w:type="dxa"/>
          </w:tcPr>
          <w:p w:rsidR="00872604" w:rsidRPr="00AA545F" w:rsidRDefault="00872604" w:rsidP="005B102F">
            <w:pPr>
              <w:spacing w:line="360" w:lineRule="auto"/>
              <w:rPr>
                <w:rFonts w:ascii="Arial" w:hAnsi="Arial" w:cs="Arial"/>
                <w:b/>
              </w:rPr>
            </w:pPr>
            <w:r w:rsidRPr="00AA545F">
              <w:rPr>
                <w:rFonts w:ascii="Arial" w:hAnsi="Arial" w:cs="Arial"/>
                <w:b/>
              </w:rPr>
              <w:t>Título</w:t>
            </w:r>
          </w:p>
        </w:tc>
        <w:tc>
          <w:tcPr>
            <w:tcW w:w="6460" w:type="dxa"/>
          </w:tcPr>
          <w:p w:rsidR="00872604" w:rsidRPr="00AA545F" w:rsidRDefault="00872604" w:rsidP="005B102F">
            <w:pPr>
              <w:spacing w:line="360" w:lineRule="auto"/>
              <w:jc w:val="center"/>
              <w:rPr>
                <w:rFonts w:ascii="Arial" w:hAnsi="Arial" w:cs="Arial"/>
                <w:b/>
              </w:rPr>
            </w:pPr>
            <w:r w:rsidRPr="00AA545F">
              <w:rPr>
                <w:rFonts w:ascii="Arial" w:hAnsi="Arial" w:cs="Arial"/>
                <w:b/>
              </w:rPr>
              <w:t>El vector desplazamiento en el movimiento parabólico</w:t>
            </w:r>
          </w:p>
        </w:tc>
      </w:tr>
      <w:tr w:rsidR="00872604" w:rsidRPr="00AA545F" w:rsidTr="00D13143">
        <w:tc>
          <w:tcPr>
            <w:tcW w:w="2518" w:type="dxa"/>
          </w:tcPr>
          <w:p w:rsidR="00872604" w:rsidRPr="00AA545F" w:rsidRDefault="00872604" w:rsidP="005B102F">
            <w:pPr>
              <w:spacing w:line="360" w:lineRule="auto"/>
              <w:rPr>
                <w:rFonts w:ascii="Arial" w:hAnsi="Arial" w:cs="Arial"/>
              </w:rPr>
            </w:pPr>
            <w:r w:rsidRPr="00AA545F">
              <w:rPr>
                <w:rFonts w:ascii="Arial" w:hAnsi="Arial" w:cs="Arial"/>
                <w:b/>
              </w:rPr>
              <w:t>Contenido</w:t>
            </w:r>
          </w:p>
        </w:tc>
        <w:tc>
          <w:tcPr>
            <w:tcW w:w="6460" w:type="dxa"/>
          </w:tcPr>
          <w:p w:rsidR="00872604" w:rsidRPr="00AA545F" w:rsidRDefault="00872604" w:rsidP="005B102F">
            <w:pPr>
              <w:spacing w:line="360" w:lineRule="auto"/>
              <w:jc w:val="both"/>
              <w:rPr>
                <w:rFonts w:ascii="Arial" w:hAnsi="Arial" w:cs="Arial"/>
              </w:rPr>
            </w:pPr>
            <w:r w:rsidRPr="00AA545F">
              <w:rPr>
                <w:rFonts w:ascii="Arial" w:hAnsi="Arial" w:cs="Arial"/>
              </w:rPr>
              <w:t xml:space="preserve">Para especificar la posición </w:t>
            </w:r>
            <w:r w:rsidR="00BA7F51">
              <w:rPr>
                <w:rFonts w:ascii="Arial" w:hAnsi="Arial" w:cs="Arial"/>
              </w:rPr>
              <w:t xml:space="preserve">respecto a un sistema de referencia particular, es decir, el vector posición </w:t>
            </w:r>
            <w:r w:rsidRPr="00AA545F">
              <w:rPr>
                <w:rFonts w:ascii="Arial" w:hAnsi="Arial" w:cs="Arial"/>
              </w:rPr>
              <w:t>de un objeto que describe un movimiento parabólico</w:t>
            </w:r>
            <w:r w:rsidR="00FF1BA5">
              <w:rPr>
                <w:rFonts w:ascii="Arial" w:hAnsi="Arial" w:cs="Arial"/>
              </w:rPr>
              <w:t>,</w:t>
            </w:r>
            <w:r w:rsidRPr="00AA545F">
              <w:rPr>
                <w:rFonts w:ascii="Arial" w:hAnsi="Arial" w:cs="Arial"/>
              </w:rPr>
              <w:t xml:space="preserve"> </w:t>
            </w:r>
            <w:r w:rsidR="008F0307">
              <w:rPr>
                <w:rFonts w:ascii="Arial" w:hAnsi="Arial" w:cs="Arial"/>
              </w:rPr>
              <w:t>es</w:t>
            </w:r>
            <w:r w:rsidRPr="00AA545F">
              <w:rPr>
                <w:rFonts w:ascii="Arial" w:hAnsi="Arial" w:cs="Arial"/>
              </w:rPr>
              <w:t xml:space="preserve"> necesario conocer la información del avance horizontal </w:t>
            </w:r>
            <m:oMath>
              <m:r>
                <w:rPr>
                  <w:rFonts w:ascii="Cambria Math" w:hAnsi="Cambria Math" w:cs="Arial"/>
                </w:rPr>
                <m:t>x</m:t>
              </m:r>
            </m:oMath>
            <w:r w:rsidRPr="00AA545F">
              <w:rPr>
                <w:rFonts w:ascii="Arial" w:hAnsi="Arial" w:cs="Arial"/>
              </w:rPr>
              <w:t xml:space="preserve"> y de la altura </w:t>
            </w:r>
            <m:oMath>
              <m:r>
                <w:rPr>
                  <w:rFonts w:ascii="Cambria Math" w:hAnsi="Cambria Math" w:cs="Arial"/>
                </w:rPr>
                <m:t>y</m:t>
              </m:r>
            </m:oMath>
            <w:r w:rsidRPr="00AA545F">
              <w:rPr>
                <w:rFonts w:ascii="Arial" w:hAnsi="Arial" w:cs="Arial"/>
              </w:rPr>
              <w:t xml:space="preserve"> en </w:t>
            </w:r>
            <w:r w:rsidR="00BA7F51">
              <w:rPr>
                <w:rFonts w:ascii="Arial" w:hAnsi="Arial" w:cs="Arial"/>
              </w:rPr>
              <w:t>un</w:t>
            </w:r>
            <w:r w:rsidR="00BA7F51" w:rsidRPr="00AA545F">
              <w:rPr>
                <w:rFonts w:ascii="Arial" w:hAnsi="Arial" w:cs="Arial"/>
              </w:rPr>
              <w:t xml:space="preserve"> </w:t>
            </w:r>
            <w:r w:rsidRPr="00AA545F">
              <w:rPr>
                <w:rFonts w:ascii="Arial" w:hAnsi="Arial" w:cs="Arial"/>
              </w:rPr>
              <w:t xml:space="preserve">instante de tiempo </w:t>
            </w:r>
            <w:r w:rsidR="00BA7F51">
              <w:rPr>
                <w:rFonts w:ascii="Arial" w:hAnsi="Arial" w:cs="Arial"/>
              </w:rPr>
              <w:t>dado</w:t>
            </w:r>
            <w:r w:rsidR="00FF1BA5">
              <w:rPr>
                <w:rFonts w:ascii="Arial" w:hAnsi="Arial" w:cs="Arial"/>
              </w:rPr>
              <w:t xml:space="preserve"> </w:t>
            </w:r>
            <w:r w:rsidRPr="00AA545F">
              <w:rPr>
                <w:rFonts w:ascii="Arial" w:hAnsi="Arial" w:cs="Arial"/>
              </w:rPr>
              <w:t>(</w:t>
            </w:r>
            <w:r w:rsidR="008F0307">
              <w:rPr>
                <w:rFonts w:ascii="Arial" w:hAnsi="Arial" w:cs="Arial"/>
              </w:rPr>
              <w:t>p</w:t>
            </w:r>
            <w:r w:rsidR="008F0307" w:rsidRPr="00AA545F">
              <w:rPr>
                <w:rFonts w:ascii="Arial" w:hAnsi="Arial" w:cs="Arial"/>
              </w:rPr>
              <w:t xml:space="preserve">or </w:t>
            </w:r>
            <w:r w:rsidRPr="00AA545F">
              <w:rPr>
                <w:rFonts w:ascii="Arial" w:hAnsi="Arial" w:cs="Arial"/>
              </w:rPr>
              <w:t xml:space="preserve">esto es un movimiento en dos dimensiones). </w:t>
            </w:r>
          </w:p>
          <w:p w:rsidR="00872604" w:rsidRPr="00AA545F" w:rsidRDefault="00872604" w:rsidP="005B102F">
            <w:pPr>
              <w:spacing w:line="360" w:lineRule="auto"/>
              <w:jc w:val="both"/>
              <w:rPr>
                <w:rFonts w:ascii="Arial" w:hAnsi="Arial" w:cs="Arial"/>
              </w:rPr>
            </w:pPr>
            <w:r w:rsidRPr="00AA545F">
              <w:rPr>
                <w:rFonts w:ascii="Arial" w:hAnsi="Arial" w:cs="Arial"/>
              </w:rPr>
              <w:t xml:space="preserve">Por tanto, la magnitud del desplazamiento </w:t>
            </w:r>
            <m:oMath>
              <m:acc>
                <m:accPr>
                  <m:chr m:val="⃗"/>
                  <m:ctrlPr>
                    <w:rPr>
                      <w:rFonts w:ascii="Cambria Math" w:hAnsi="Cambria Math" w:cs="Arial"/>
                      <w:i/>
                    </w:rPr>
                  </m:ctrlPr>
                </m:accPr>
                <m:e>
                  <m:r>
                    <w:rPr>
                      <w:rFonts w:ascii="Cambria Math" w:hAnsi="Cambria Math" w:cs="Arial"/>
                    </w:rPr>
                    <m:t>r</m:t>
                  </m:r>
                </m:e>
              </m:acc>
              <m:r>
                <w:rPr>
                  <w:rFonts w:ascii="Cambria Math" w:hAnsi="Cambria Math" w:cs="Arial"/>
                </w:rPr>
                <m:t xml:space="preserve"> </m:t>
              </m:r>
            </m:oMath>
            <w:r w:rsidRPr="00AA545F">
              <w:rPr>
                <w:rFonts w:ascii="Arial" w:hAnsi="Arial" w:cs="Arial"/>
              </w:rPr>
              <w:t>del cuerpo puede ser determinada por</w:t>
            </w:r>
          </w:p>
          <w:p w:rsidR="00872604" w:rsidRPr="00AA545F" w:rsidRDefault="00872604" w:rsidP="005B102F">
            <w:pPr>
              <w:spacing w:line="360" w:lineRule="auto"/>
              <w:jc w:val="both"/>
              <w:rPr>
                <w:rFonts w:ascii="Arial" w:hAnsi="Arial" w:cs="Arial"/>
              </w:rPr>
            </w:pPr>
          </w:p>
          <w:p w:rsidR="00872604" w:rsidRPr="00AA545F" w:rsidRDefault="00872604" w:rsidP="005B102F">
            <w:pPr>
              <w:spacing w:line="360" w:lineRule="auto"/>
              <w:jc w:val="both"/>
              <w:rPr>
                <w:rFonts w:ascii="Arial" w:hAnsi="Arial" w:cs="Arial"/>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tc>
      </w:tr>
    </w:tbl>
    <w:p w:rsidR="00872604" w:rsidRPr="00AA545F" w:rsidRDefault="00872604"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el movimiento </w:t>
      </w:r>
      <w:r w:rsidR="00872604" w:rsidRPr="00AA545F">
        <w:rPr>
          <w:rFonts w:ascii="Arial" w:hAnsi="Arial" w:cs="Arial"/>
          <w:color w:val="333333"/>
        </w:rPr>
        <w:t>parabólico</w:t>
      </w:r>
      <w:r w:rsidRPr="00AA545F">
        <w:rPr>
          <w:rFonts w:ascii="Arial" w:hAnsi="Arial" w:cs="Arial"/>
          <w:color w:val="333333"/>
        </w:rPr>
        <w:t xml:space="preserve"> es importante conocer la </w:t>
      </w:r>
      <w:r w:rsidRPr="00AA545F">
        <w:rPr>
          <w:rFonts w:ascii="Arial" w:hAnsi="Arial" w:cs="Arial"/>
          <w:b/>
          <w:bCs/>
          <w:color w:val="333333"/>
        </w:rPr>
        <w:t>altura máxima</w:t>
      </w:r>
      <w:r w:rsidR="00872604" w:rsidRPr="00AA545F">
        <w:rPr>
          <w:rFonts w:ascii="Arial" w:hAnsi="Arial" w:cs="Arial"/>
          <w:b/>
          <w:bCs/>
          <w:color w:val="333333"/>
        </w:rPr>
        <w:t xml:space="preserve"> </w:t>
      </w:r>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 xml:space="preserve"> </m:t>
        </m:r>
      </m:oMath>
      <w:r w:rsidRPr="00AA545F">
        <w:rPr>
          <w:rFonts w:ascii="Arial" w:hAnsi="Arial" w:cs="Arial"/>
          <w:color w:val="333333"/>
        </w:rPr>
        <w:t>y el</w:t>
      </w:r>
      <w:r w:rsidR="00872604" w:rsidRPr="00AA545F">
        <w:rPr>
          <w:rFonts w:ascii="Arial" w:hAnsi="Arial" w:cs="Arial"/>
          <w:color w:val="333333"/>
        </w:rPr>
        <w:t xml:space="preserve"> </w:t>
      </w:r>
      <w:r w:rsidRPr="00AA545F">
        <w:rPr>
          <w:rFonts w:ascii="Arial" w:hAnsi="Arial" w:cs="Arial"/>
          <w:b/>
          <w:bCs/>
          <w:color w:val="333333"/>
        </w:rPr>
        <w:t>alcance</w:t>
      </w:r>
      <w:r w:rsidR="00872604" w:rsidRPr="00AA545F">
        <w:rPr>
          <w:rFonts w:ascii="Arial" w:hAnsi="Arial" w:cs="Arial"/>
          <w:b/>
          <w:color w:val="333333"/>
        </w:rPr>
        <w:t xml:space="preserve"> horizontal</w:t>
      </w:r>
      <w:r w:rsidR="00872604" w:rsidRPr="00AA545F">
        <w:rPr>
          <w:rFonts w:ascii="Arial" w:hAnsi="Arial" w:cs="Arial"/>
          <w:color w:val="333333"/>
        </w:rPr>
        <w:t xml:space="preserve"> </w:t>
      </w:r>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oMath>
      <w:r w:rsidR="00872604" w:rsidRPr="00AA545F">
        <w:rPr>
          <w:rFonts w:ascii="Arial" w:hAnsi="Arial" w:cs="Arial"/>
          <w:color w:val="333333"/>
        </w:rPr>
        <w:t>.</w:t>
      </w:r>
    </w:p>
    <w:p w:rsidR="00872604" w:rsidRPr="00AA545F" w:rsidRDefault="00872604"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altura máxima</w:t>
      </w:r>
      <w:r w:rsidRPr="00AA545F">
        <w:rPr>
          <w:rFonts w:ascii="Arial" w:hAnsi="Arial" w:cs="Arial"/>
          <w:color w:val="333333"/>
        </w:rPr>
        <w:t> es</w:t>
      </w:r>
      <w:r w:rsidR="00872604" w:rsidRPr="00AA545F">
        <w:rPr>
          <w:rFonts w:ascii="Arial" w:hAnsi="Arial" w:cs="Arial"/>
          <w:color w:val="333333"/>
        </w:rPr>
        <w:t xml:space="preserve"> la posición </w:t>
      </w:r>
      <w:r w:rsidRPr="00AA545F">
        <w:rPr>
          <w:rFonts w:ascii="Arial" w:hAnsi="Arial" w:cs="Arial"/>
          <w:color w:val="333333"/>
        </w:rPr>
        <w:t xml:space="preserve">en la cual la </w:t>
      </w:r>
      <w:r w:rsidR="00872604" w:rsidRPr="00AA545F">
        <w:rPr>
          <w:rFonts w:ascii="Arial" w:hAnsi="Arial" w:cs="Arial"/>
          <w:color w:val="333333"/>
        </w:rPr>
        <w:t xml:space="preserve">componente vertical de la </w:t>
      </w:r>
      <w:r w:rsidRPr="00AA545F">
        <w:rPr>
          <w:rFonts w:ascii="Arial" w:hAnsi="Arial" w:cs="Arial"/>
          <w:color w:val="333333"/>
        </w:rPr>
        <w:t xml:space="preserve">velocidad </w:t>
      </w:r>
      <m:oMath>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y</m:t>
            </m:r>
          </m:sub>
        </m:sSub>
      </m:oMath>
      <w:r w:rsidR="00872604" w:rsidRPr="00AA545F">
        <w:rPr>
          <w:rFonts w:ascii="Arial" w:hAnsi="Arial" w:cs="Arial"/>
          <w:color w:val="333333"/>
        </w:rPr>
        <w:t xml:space="preserve"> se hace cero, luego</w:t>
      </w:r>
    </w:p>
    <w:p w:rsidR="00872604" w:rsidRPr="00AA545F" w:rsidRDefault="00872604" w:rsidP="005B102F">
      <w:pPr>
        <w:shd w:val="clear" w:color="auto" w:fill="FFFFFF"/>
        <w:spacing w:line="360" w:lineRule="auto"/>
        <w:jc w:val="both"/>
        <w:rPr>
          <w:rFonts w:ascii="Arial" w:hAnsi="Arial" w:cs="Arial"/>
          <w:color w:val="333333"/>
        </w:rPr>
      </w:pPr>
    </w:p>
    <w:p w:rsidR="00872604" w:rsidRPr="00AA545F" w:rsidRDefault="005E763F"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e>
                <m:sup>
                  <m:r>
                    <w:rPr>
                      <w:rFonts w:ascii="Cambria Math" w:hAnsi="Cambria Math" w:cs="Arial"/>
                      <w:color w:val="333333"/>
                    </w:rPr>
                    <m:t>2</m:t>
                  </m:r>
                </m:sup>
              </m:sSup>
            </m:num>
            <m:den>
              <m:r>
                <w:rPr>
                  <w:rFonts w:ascii="Cambria Math" w:hAnsi="Cambria Math" w:cs="Arial"/>
                  <w:color w:val="333333"/>
                </w:rPr>
                <m:t>2g</m:t>
              </m:r>
            </m:den>
          </m:f>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m:t>
                  </m:r>
                </m:e>
                <m:sup>
                  <m:r>
                    <w:rPr>
                      <w:rFonts w:ascii="Cambria Math" w:hAnsi="Cambria Math" w:cs="Arial"/>
                      <w:color w:val="333333"/>
                    </w:rPr>
                    <m:t>2</m:t>
                  </m:r>
                </m:sup>
              </m:sSup>
              <m:r>
                <w:rPr>
                  <w:rFonts w:ascii="Cambria Math" w:hAnsi="Cambria Math" w:cs="Arial"/>
                  <w:color w:val="333333"/>
                </w:rPr>
                <m:t xml:space="preserve"> α</m:t>
              </m:r>
            </m:num>
            <m:den>
              <m:r>
                <w:rPr>
                  <w:rFonts w:ascii="Cambria Math" w:hAnsi="Cambria Math" w:cs="Arial"/>
                  <w:color w:val="333333"/>
                </w:rPr>
                <m:t>2g</m:t>
              </m:r>
            </m:den>
          </m:f>
        </m:oMath>
      </m:oMathPara>
    </w:p>
    <w:p w:rsidR="00872604" w:rsidRPr="00AA545F" w:rsidRDefault="00872604"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alcance</w:t>
      </w:r>
      <w:r w:rsidR="00872604" w:rsidRPr="00AA545F">
        <w:rPr>
          <w:rFonts w:ascii="Arial" w:hAnsi="Arial" w:cs="Arial"/>
          <w:b/>
          <w:bCs/>
          <w:color w:val="333333"/>
        </w:rPr>
        <w:t xml:space="preserve"> horizontal</w:t>
      </w:r>
      <w:r w:rsidRPr="00AA545F">
        <w:rPr>
          <w:rFonts w:ascii="Arial" w:hAnsi="Arial" w:cs="Arial"/>
          <w:color w:val="333333"/>
        </w:rPr>
        <w:t> es la distancia horizontal que recor</w:t>
      </w:r>
      <w:r w:rsidR="00872604" w:rsidRPr="00AA545F">
        <w:rPr>
          <w:rFonts w:ascii="Arial" w:hAnsi="Arial" w:cs="Arial"/>
          <w:color w:val="333333"/>
        </w:rPr>
        <w:t xml:space="preserve">re el móvil a lo largo del eje </w:t>
      </w:r>
      <m:oMath>
        <m:r>
          <w:rPr>
            <w:rFonts w:ascii="Cambria Math" w:hAnsi="Cambria Math" w:cs="Arial"/>
            <w:color w:val="333333"/>
          </w:rPr>
          <m:t>x</m:t>
        </m:r>
      </m:oMath>
      <w:r w:rsidRPr="00AA545F">
        <w:rPr>
          <w:rFonts w:ascii="Arial" w:hAnsi="Arial" w:cs="Arial"/>
          <w:color w:val="333333"/>
        </w:rPr>
        <w:t>. Se calcula utilizando el </w:t>
      </w:r>
      <w:r w:rsidRPr="00AA545F">
        <w:rPr>
          <w:rFonts w:ascii="Arial" w:hAnsi="Arial" w:cs="Arial"/>
          <w:b/>
          <w:bCs/>
          <w:color w:val="333333"/>
        </w:rPr>
        <w:t>tiempo de vuelo</w:t>
      </w:r>
      <w:r w:rsidR="00872604" w:rsidRPr="00AA545F">
        <w:rPr>
          <w:rFonts w:ascii="Arial" w:hAnsi="Arial" w:cs="Arial"/>
          <w:color w:val="333333"/>
        </w:rPr>
        <w:t xml:space="preserve"> </w:t>
      </w:r>
      <m:oMath>
        <m:r>
          <w:rPr>
            <w:rFonts w:ascii="Cambria Math" w:hAnsi="Cambria Math" w:cs="Arial"/>
            <w:color w:val="333333"/>
          </w:rPr>
          <m:t>2∙t</m:t>
        </m:r>
      </m:oMath>
      <w:r w:rsidR="00974E0F" w:rsidRPr="00AA545F">
        <w:rPr>
          <w:rFonts w:ascii="Arial" w:hAnsi="Arial" w:cs="Arial"/>
          <w:color w:val="333333"/>
        </w:rPr>
        <w:t xml:space="preserve"> </w:t>
      </w:r>
    </w:p>
    <w:p w:rsidR="00872604" w:rsidRPr="00AA545F" w:rsidRDefault="00872604" w:rsidP="005B102F">
      <w:pPr>
        <w:shd w:val="clear" w:color="auto" w:fill="FFFFFF"/>
        <w:spacing w:line="360" w:lineRule="auto"/>
        <w:jc w:val="both"/>
        <w:rPr>
          <w:rFonts w:ascii="Arial" w:hAnsi="Arial" w:cs="Arial"/>
          <w:color w:val="333333"/>
        </w:rPr>
      </w:pPr>
    </w:p>
    <w:p w:rsidR="00872604" w:rsidRPr="00AA545F" w:rsidRDefault="005E763F"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∙2t=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 (2α)</m:t>
              </m:r>
            </m:num>
            <m:den>
              <m:r>
                <w:rPr>
                  <w:rFonts w:ascii="Cambria Math" w:hAnsi="Cambria Math" w:cs="Arial"/>
                  <w:color w:val="333333"/>
                </w:rPr>
                <m:t>g</m:t>
              </m:r>
            </m:den>
          </m:f>
        </m:oMath>
      </m:oMathPara>
    </w:p>
    <w:p w:rsidR="00872604" w:rsidRPr="00AA545F" w:rsidRDefault="00872604" w:rsidP="005B102F">
      <w:pPr>
        <w:shd w:val="clear" w:color="auto" w:fill="FFFFFF"/>
        <w:spacing w:line="360" w:lineRule="auto"/>
        <w:jc w:val="both"/>
        <w:rPr>
          <w:rFonts w:ascii="Arial" w:hAnsi="Arial" w:cs="Arial"/>
          <w:color w:val="333333"/>
        </w:rPr>
      </w:pPr>
    </w:p>
    <w:p w:rsidR="00974E0F" w:rsidRPr="00AA545F" w:rsidRDefault="008F0307" w:rsidP="005B102F">
      <w:pPr>
        <w:shd w:val="clear" w:color="auto" w:fill="FFFFFF"/>
        <w:spacing w:line="360" w:lineRule="auto"/>
        <w:jc w:val="both"/>
        <w:rPr>
          <w:rFonts w:ascii="Arial" w:hAnsi="Arial" w:cs="Arial"/>
          <w:color w:val="333333"/>
        </w:rPr>
      </w:pPr>
      <w:proofErr w:type="gramStart"/>
      <w:r>
        <w:rPr>
          <w:rFonts w:ascii="Arial" w:hAnsi="Arial" w:cs="Arial"/>
          <w:color w:val="333333"/>
        </w:rPr>
        <w:lastRenderedPageBreak/>
        <w:t>e</w:t>
      </w:r>
      <w:r w:rsidRPr="00AA545F">
        <w:rPr>
          <w:rFonts w:ascii="Arial" w:hAnsi="Arial" w:cs="Arial"/>
          <w:color w:val="333333"/>
        </w:rPr>
        <w:t>n</w:t>
      </w:r>
      <w:proofErr w:type="gramEnd"/>
      <w:r w:rsidRPr="00AA545F">
        <w:rPr>
          <w:rFonts w:ascii="Arial" w:hAnsi="Arial" w:cs="Arial"/>
          <w:color w:val="333333"/>
        </w:rPr>
        <w:t xml:space="preserve"> </w:t>
      </w:r>
      <w:r w:rsidR="00974E0F" w:rsidRPr="00AA545F">
        <w:rPr>
          <w:rFonts w:ascii="Arial" w:hAnsi="Arial" w:cs="Arial"/>
          <w:color w:val="333333"/>
        </w:rPr>
        <w:t>donde</w:t>
      </w:r>
      <w:r w:rsidR="00B843FE" w:rsidRPr="00AA545F">
        <w:rPr>
          <w:rFonts w:ascii="Arial" w:hAnsi="Arial" w:cs="Arial"/>
          <w:color w:val="333333"/>
        </w:rPr>
        <w:t> </w:t>
      </w:r>
      <w:r w:rsidR="00B843FE" w:rsidRPr="00AA545F">
        <w:rPr>
          <w:rFonts w:ascii="Arial" w:hAnsi="Arial" w:cs="Arial"/>
          <w:i/>
          <w:iCs/>
          <w:color w:val="333333"/>
        </w:rPr>
        <w:t>t</w:t>
      </w:r>
      <w:r w:rsidR="00B843FE" w:rsidRPr="00AA545F">
        <w:rPr>
          <w:rFonts w:ascii="Arial" w:hAnsi="Arial" w:cs="Arial"/>
          <w:color w:val="333333"/>
        </w:rPr>
        <w:t> es el tiempo que tarda el objet</w:t>
      </w:r>
      <w:r w:rsidR="00974E0F" w:rsidRPr="00AA545F">
        <w:rPr>
          <w:rFonts w:ascii="Arial" w:hAnsi="Arial" w:cs="Arial"/>
          <w:color w:val="333333"/>
        </w:rPr>
        <w:t>o en alcanzar la altura máxima.</w:t>
      </w:r>
    </w:p>
    <w:p w:rsidR="00974E0F" w:rsidRPr="00AA545F" w:rsidRDefault="00974E0F" w:rsidP="005B102F">
      <w:pPr>
        <w:shd w:val="clear" w:color="auto" w:fill="FFFFFF"/>
        <w:spacing w:line="360" w:lineRule="auto"/>
        <w:jc w:val="both"/>
        <w:rPr>
          <w:rFonts w:ascii="Arial" w:hAnsi="Arial" w:cs="Arial"/>
        </w:rPr>
      </w:pPr>
    </w:p>
    <w:p w:rsidR="00974E0F" w:rsidRPr="00AA545F" w:rsidRDefault="00974E0F" w:rsidP="005B102F">
      <w:pPr>
        <w:shd w:val="clear" w:color="auto" w:fill="FFFFFF"/>
        <w:spacing w:line="360" w:lineRule="auto"/>
        <w:jc w:val="both"/>
        <w:rPr>
          <w:rFonts w:ascii="Arial" w:hAnsi="Arial" w:cs="Arial"/>
        </w:rPr>
      </w:pPr>
      <w:r w:rsidRPr="00AA545F">
        <w:rPr>
          <w:rFonts w:ascii="Arial" w:hAnsi="Arial" w:cs="Arial"/>
        </w:rPr>
        <w:t xml:space="preserve">Cuando el ángulo de lanzamiento es </w:t>
      </w:r>
      <m:oMath>
        <m:r>
          <w:rPr>
            <w:rFonts w:ascii="Cambria Math" w:hAnsi="Cambria Math" w:cs="Arial"/>
          </w:rPr>
          <m:t>α=0</m:t>
        </m:r>
      </m:oMath>
      <w:r w:rsidRPr="00AA545F">
        <w:rPr>
          <w:rFonts w:ascii="Arial" w:hAnsi="Arial" w:cs="Arial"/>
        </w:rPr>
        <w:t xml:space="preserve"> la velocidad inicial solamente posee su componente horizontal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0x</m:t>
            </m:r>
          </m:sub>
        </m:sSub>
      </m:oMath>
      <w:r w:rsidRPr="00AA545F">
        <w:rPr>
          <w:rFonts w:ascii="Arial" w:hAnsi="Arial" w:cs="Arial"/>
        </w:rPr>
        <w:t xml:space="preserve">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0y</m:t>
            </m:r>
          </m:sub>
        </m:sSub>
        <m:r>
          <w:rPr>
            <w:rFonts w:ascii="Cambria Math" w:hAnsi="Cambria Math" w:cs="Arial"/>
          </w:rPr>
          <m:t>=0</m:t>
        </m:r>
      </m:oMath>
      <w:r w:rsidRPr="00AA545F">
        <w:rPr>
          <w:rFonts w:ascii="Arial" w:hAnsi="Arial" w:cs="Arial"/>
        </w:rPr>
        <w:t xml:space="preserve">) y la trayectoria que sigue el cuerpo es semiparabólica. </w:t>
      </w:r>
    </w:p>
    <w:p w:rsidR="00516ADF" w:rsidRPr="00AA545F" w:rsidRDefault="00516ADF" w:rsidP="005B102F">
      <w:pPr>
        <w:shd w:val="clear" w:color="auto" w:fill="FFFFFF"/>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604"/>
        <w:gridCol w:w="7450"/>
      </w:tblGrid>
      <w:tr w:rsidR="00BB0B36" w:rsidRPr="00AA545F" w:rsidTr="00D16A6B">
        <w:tc>
          <w:tcPr>
            <w:tcW w:w="9033" w:type="dxa"/>
            <w:gridSpan w:val="2"/>
            <w:shd w:val="clear" w:color="auto" w:fill="0D0D0D" w:themeFill="text1" w:themeFillTint="F2"/>
          </w:tcPr>
          <w:p w:rsidR="00BB0B36" w:rsidRPr="00AA545F" w:rsidRDefault="00BB0B3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B0B36" w:rsidRPr="00AA545F" w:rsidTr="00D16A6B">
        <w:tc>
          <w:tcPr>
            <w:tcW w:w="2518" w:type="dxa"/>
          </w:tcPr>
          <w:p w:rsidR="00BB0B36" w:rsidRPr="00AA545F" w:rsidRDefault="00BB0B3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BB0B36" w:rsidRPr="00AA545F" w:rsidRDefault="00D34795"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_IMG12</w:t>
            </w:r>
          </w:p>
        </w:tc>
      </w:tr>
      <w:tr w:rsidR="00BB0B36" w:rsidRPr="00AA545F" w:rsidTr="00D16A6B">
        <w:tc>
          <w:tcPr>
            <w:tcW w:w="2518" w:type="dxa"/>
          </w:tcPr>
          <w:p w:rsidR="00BB0B36" w:rsidRPr="00AA545F" w:rsidRDefault="00BB0B3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BB0B36" w:rsidRPr="00AA545F" w:rsidRDefault="00BB0B36" w:rsidP="005B102F">
            <w:pPr>
              <w:spacing w:line="360" w:lineRule="auto"/>
              <w:rPr>
                <w:rFonts w:ascii="Arial" w:hAnsi="Arial" w:cs="Arial"/>
                <w:color w:val="000000"/>
              </w:rPr>
            </w:pPr>
            <w:r w:rsidRPr="00AA545F">
              <w:rPr>
                <w:rFonts w:ascii="Arial" w:hAnsi="Arial" w:cs="Arial"/>
                <w:color w:val="000000"/>
              </w:rPr>
              <w:t>Movimiento semiparabólico</w:t>
            </w:r>
          </w:p>
        </w:tc>
      </w:tr>
      <w:tr w:rsidR="00BB0B36" w:rsidRPr="00AA545F" w:rsidTr="00D16A6B">
        <w:tc>
          <w:tcPr>
            <w:tcW w:w="2518" w:type="dxa"/>
          </w:tcPr>
          <w:p w:rsidR="00BB0B36" w:rsidRPr="00AA545F" w:rsidRDefault="00BB0B36"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BB0B36" w:rsidRPr="00AA545F" w:rsidRDefault="00BB0B36" w:rsidP="005B102F">
            <w:pPr>
              <w:spacing w:line="360" w:lineRule="auto"/>
              <w:rPr>
                <w:rFonts w:ascii="Arial" w:hAnsi="Arial" w:cs="Arial"/>
              </w:rPr>
            </w:pPr>
            <w:r w:rsidRPr="00AA545F">
              <w:rPr>
                <w:rFonts w:ascii="Arial" w:hAnsi="Arial" w:cs="Arial"/>
              </w:rPr>
              <w:t>Imagen adaptada por el autor de :</w:t>
            </w:r>
          </w:p>
          <w:p w:rsidR="00BB0B36" w:rsidRPr="00AA545F" w:rsidRDefault="005E763F" w:rsidP="005B102F">
            <w:pPr>
              <w:spacing w:line="360" w:lineRule="auto"/>
              <w:rPr>
                <w:rFonts w:ascii="Arial" w:hAnsi="Arial" w:cs="Arial"/>
              </w:rPr>
            </w:pPr>
            <w:hyperlink r:id="rId30" w:history="1">
              <w:r w:rsidR="00BB0B36" w:rsidRPr="00AA545F">
                <w:rPr>
                  <w:rStyle w:val="Hipervnculo"/>
                  <w:rFonts w:ascii="Arial" w:hAnsi="Arial" w:cs="Arial"/>
                </w:rPr>
                <w:t>http://upload.wikimedia.org/wikipedia/commons/3/3e/Ferde_hajitas2.svg</w:t>
              </w:r>
            </w:hyperlink>
          </w:p>
          <w:p w:rsidR="00BB0B36" w:rsidRPr="00AA545F" w:rsidRDefault="00BB0B36" w:rsidP="005B102F">
            <w:pPr>
              <w:spacing w:line="360" w:lineRule="auto"/>
              <w:rPr>
                <w:rFonts w:ascii="Arial" w:hAnsi="Arial" w:cs="Arial"/>
              </w:rPr>
            </w:pPr>
            <w:r w:rsidRPr="00AA545F">
              <w:rPr>
                <w:rFonts w:ascii="Arial" w:hAnsi="Arial" w:cs="Arial"/>
                <w:lang w:val="es-CO"/>
              </w:rPr>
              <w:object w:dxaOrig="8640" w:dyaOrig="7260">
                <v:shape id="_x0000_i1028" type="#_x0000_t75" style="width:252.5pt;height:212.5pt" o:ole="">
                  <v:imagedata r:id="rId31" o:title=""/>
                </v:shape>
                <o:OLEObject Type="Embed" ProgID="PBrush" ShapeID="_x0000_i1028" DrawAspect="Content" ObjectID="_1490462732" r:id="rId32"/>
              </w:object>
            </w:r>
          </w:p>
          <w:p w:rsidR="00BB0B36" w:rsidRPr="00AA545F" w:rsidRDefault="00BB0B36" w:rsidP="005B102F">
            <w:pPr>
              <w:spacing w:line="360" w:lineRule="auto"/>
              <w:rPr>
                <w:rFonts w:ascii="Arial" w:hAnsi="Arial" w:cs="Arial"/>
              </w:rPr>
            </w:pPr>
          </w:p>
        </w:tc>
      </w:tr>
      <w:tr w:rsidR="00BB0B36" w:rsidRPr="00AA545F" w:rsidTr="00D16A6B">
        <w:tc>
          <w:tcPr>
            <w:tcW w:w="2518" w:type="dxa"/>
          </w:tcPr>
          <w:p w:rsidR="00BB0B36" w:rsidRPr="00AA545F" w:rsidRDefault="00BB0B36"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BB0B36" w:rsidRPr="00AA545F" w:rsidRDefault="009B7BFC" w:rsidP="009B7BFC">
            <w:pPr>
              <w:spacing w:line="360" w:lineRule="auto"/>
              <w:jc w:val="both"/>
              <w:rPr>
                <w:rFonts w:ascii="Arial" w:eastAsiaTheme="minorEastAsia" w:hAnsi="Arial" w:cs="Arial"/>
                <w:color w:val="000000"/>
              </w:rPr>
            </w:pPr>
            <w:r>
              <w:rPr>
                <w:rFonts w:ascii="Arial" w:hAnsi="Arial" w:cs="Arial"/>
                <w:color w:val="000000"/>
              </w:rPr>
              <w:t>E</w:t>
            </w:r>
            <w:r w:rsidR="00BB0B36" w:rsidRPr="00AA545F">
              <w:rPr>
                <w:rFonts w:ascii="Arial" w:hAnsi="Arial" w:cs="Arial"/>
                <w:color w:val="000000"/>
              </w:rPr>
              <w:t>n presencia de un campo gravitacional</w:t>
            </w:r>
            <w:r>
              <w:rPr>
                <w:rFonts w:ascii="Arial" w:hAnsi="Arial" w:cs="Arial"/>
                <w:color w:val="000000"/>
              </w:rPr>
              <w:t>, u</w:t>
            </w:r>
            <w:r w:rsidRPr="00AA545F">
              <w:rPr>
                <w:rFonts w:ascii="Arial" w:hAnsi="Arial" w:cs="Arial"/>
                <w:color w:val="000000"/>
              </w:rPr>
              <w:t xml:space="preserve">n cuerpo </w:t>
            </w:r>
            <w:r w:rsidR="00BB0B36" w:rsidRPr="00AA545F">
              <w:rPr>
                <w:rFonts w:ascii="Arial" w:hAnsi="Arial" w:cs="Arial"/>
                <w:color w:val="000000"/>
              </w:rPr>
              <w:t xml:space="preserve">describe una trayectoria semiparabólica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00BB0B36"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α=0°</m:t>
              </m:r>
            </m:oMath>
            <w:r w:rsidR="00BB0B36" w:rsidRPr="00AA545F">
              <w:rPr>
                <w:rFonts w:ascii="Arial" w:eastAsiaTheme="minorEastAsia" w:hAnsi="Arial" w:cs="Arial"/>
                <w:color w:val="000000"/>
              </w:rPr>
              <w:t xml:space="preserve"> con la horizontal. La componente correspondiente es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00BB0B36" w:rsidRPr="00AA545F">
              <w:rPr>
                <w:rFonts w:ascii="Arial" w:eastAsiaTheme="minorEastAsia" w:hAnsi="Arial" w:cs="Arial"/>
                <w:color w:val="000000"/>
              </w:rPr>
              <w:t xml:space="preserve">, debido a que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r>
                <w:rPr>
                  <w:rFonts w:ascii="Cambria Math" w:eastAsiaTheme="minorEastAsia" w:hAnsi="Cambria Math" w:cs="Arial"/>
                  <w:color w:val="000000"/>
                </w:rPr>
                <m:t>=0m/s</m:t>
              </m:r>
            </m:oMath>
            <w:r w:rsidR="00BB0B36" w:rsidRPr="00AA545F">
              <w:rPr>
                <w:rFonts w:ascii="Arial" w:eastAsiaTheme="minorEastAsia" w:hAnsi="Arial" w:cs="Arial"/>
                <w:color w:val="000000"/>
              </w:rPr>
              <w:t>.</w:t>
            </w:r>
          </w:p>
        </w:tc>
      </w:tr>
    </w:tbl>
    <w:p w:rsidR="00BB0B36" w:rsidRPr="00AA545F" w:rsidRDefault="00BB0B36" w:rsidP="005B102F">
      <w:pPr>
        <w:shd w:val="clear" w:color="auto" w:fill="FFFFFF"/>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E83956" w:rsidRPr="00AA545F" w:rsidTr="00D16A6B">
        <w:tc>
          <w:tcPr>
            <w:tcW w:w="9054" w:type="dxa"/>
            <w:gridSpan w:val="2"/>
            <w:shd w:val="clear" w:color="auto" w:fill="000000" w:themeFill="text1"/>
          </w:tcPr>
          <w:p w:rsidR="00E83956" w:rsidRPr="00AA545F" w:rsidRDefault="00E8395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aprovechado</w:t>
            </w:r>
          </w:p>
        </w:tc>
      </w:tr>
      <w:tr w:rsidR="00E83956" w:rsidRPr="00AA545F" w:rsidTr="00D16A6B">
        <w:tc>
          <w:tcPr>
            <w:tcW w:w="2518" w:type="dxa"/>
          </w:tcPr>
          <w:p w:rsidR="00E83956" w:rsidRPr="00AA545F" w:rsidRDefault="00E83956"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rsidR="00E83956" w:rsidRPr="00AA545F" w:rsidRDefault="00A76386" w:rsidP="005B102F">
            <w:pPr>
              <w:spacing w:line="360" w:lineRule="auto"/>
              <w:rPr>
                <w:rFonts w:ascii="Arial" w:hAnsi="Arial" w:cs="Arial"/>
                <w:b/>
                <w:color w:val="000000"/>
              </w:rPr>
            </w:pPr>
            <w:r w:rsidRPr="00AA545F">
              <w:rPr>
                <w:rFonts w:ascii="Arial" w:hAnsi="Arial" w:cs="Arial"/>
                <w:color w:val="000000"/>
              </w:rPr>
              <w:t>CN</w:t>
            </w:r>
            <w:r w:rsidR="00C96261" w:rsidRPr="00AA545F">
              <w:rPr>
                <w:rFonts w:ascii="Arial" w:hAnsi="Arial" w:cs="Arial"/>
                <w:color w:val="000000"/>
              </w:rPr>
              <w:t>_</w:t>
            </w:r>
            <w:r w:rsidRPr="00AA545F">
              <w:rPr>
                <w:rFonts w:ascii="Arial" w:hAnsi="Arial" w:cs="Arial"/>
                <w:color w:val="000000"/>
              </w:rPr>
              <w:t>10_03_</w:t>
            </w:r>
            <w:r w:rsidR="00C96261" w:rsidRPr="00AA545F">
              <w:rPr>
                <w:rFonts w:ascii="Arial" w:hAnsi="Arial" w:cs="Arial"/>
                <w:color w:val="000000"/>
              </w:rPr>
              <w:t>REC40</w:t>
            </w:r>
          </w:p>
        </w:tc>
      </w:tr>
      <w:tr w:rsidR="00E83956" w:rsidRPr="00AA545F" w:rsidTr="00D16A6B">
        <w:tc>
          <w:tcPr>
            <w:tcW w:w="2518" w:type="dxa"/>
          </w:tcPr>
          <w:p w:rsidR="00E83956" w:rsidRPr="00AA545F" w:rsidRDefault="00E83956" w:rsidP="005B102F">
            <w:pPr>
              <w:spacing w:line="360" w:lineRule="auto"/>
              <w:rPr>
                <w:rFonts w:ascii="Arial" w:hAnsi="Arial" w:cs="Arial"/>
                <w:color w:val="000000"/>
              </w:rPr>
            </w:pPr>
            <w:r w:rsidRPr="00AA545F">
              <w:rPr>
                <w:rFonts w:ascii="Arial" w:hAnsi="Arial" w:cs="Arial"/>
                <w:b/>
                <w:color w:val="000000"/>
              </w:rPr>
              <w:lastRenderedPageBreak/>
              <w:t>Ubicación en Aula Planeta</w:t>
            </w:r>
          </w:p>
        </w:tc>
        <w:tc>
          <w:tcPr>
            <w:tcW w:w="6536" w:type="dxa"/>
          </w:tcPr>
          <w:p w:rsidR="00E83956" w:rsidRPr="00AA545F" w:rsidRDefault="00E83956"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proyectiles/profundiza/El movimiento parabólico (proyectiles)</w:t>
            </w:r>
          </w:p>
          <w:p w:rsidR="00E83956" w:rsidRPr="00AA545F" w:rsidRDefault="00E83956" w:rsidP="005B102F">
            <w:pPr>
              <w:spacing w:line="360" w:lineRule="auto"/>
              <w:rPr>
                <w:rFonts w:ascii="Arial" w:hAnsi="Arial" w:cs="Arial"/>
                <w:color w:val="000000"/>
              </w:rPr>
            </w:pPr>
          </w:p>
        </w:tc>
      </w:tr>
      <w:tr w:rsidR="00E83956" w:rsidRPr="00AA545F" w:rsidTr="00D16A6B">
        <w:tc>
          <w:tcPr>
            <w:tcW w:w="2518" w:type="dxa"/>
          </w:tcPr>
          <w:p w:rsidR="00E83956" w:rsidRPr="00AA545F" w:rsidRDefault="00E83956"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rsidR="009A647C" w:rsidRPr="00AA545F" w:rsidRDefault="009A647C" w:rsidP="005B102F">
            <w:pPr>
              <w:spacing w:line="360" w:lineRule="auto"/>
              <w:rPr>
                <w:rFonts w:ascii="Arial" w:hAnsi="Arial" w:cs="Arial"/>
                <w:color w:val="000000"/>
              </w:rPr>
            </w:pPr>
            <w:r w:rsidRPr="00AA545F">
              <w:rPr>
                <w:rFonts w:ascii="Arial" w:hAnsi="Arial" w:cs="Arial"/>
                <w:color w:val="000000"/>
                <w:highlight w:val="yellow"/>
              </w:rPr>
              <w:t>Las simulaciones se presentan sin cambios.</w:t>
            </w:r>
            <w:r w:rsidR="00B81E77" w:rsidRPr="00AA545F">
              <w:rPr>
                <w:rFonts w:ascii="Arial" w:hAnsi="Arial" w:cs="Arial"/>
                <w:color w:val="000000"/>
              </w:rPr>
              <w:t xml:space="preserve"> En la ficha del estudiante cambian algunos aspectos: </w:t>
            </w:r>
          </w:p>
          <w:p w:rsidR="00B81E77" w:rsidRPr="00AA545F" w:rsidRDefault="00B81E77" w:rsidP="005B102F">
            <w:pPr>
              <w:spacing w:line="360" w:lineRule="auto"/>
              <w:rPr>
                <w:rFonts w:ascii="Arial" w:hAnsi="Arial" w:cs="Arial"/>
                <w:color w:val="000000"/>
              </w:rPr>
            </w:pPr>
          </w:p>
          <w:p w:rsidR="009A647C" w:rsidRPr="00AA545F" w:rsidRDefault="009A647C" w:rsidP="005B102F">
            <w:pPr>
              <w:spacing w:line="360" w:lineRule="auto"/>
              <w:rPr>
                <w:rFonts w:ascii="Arial" w:hAnsi="Arial" w:cs="Arial"/>
                <w:b/>
                <w:color w:val="000000"/>
              </w:rPr>
            </w:pPr>
            <w:r w:rsidRPr="00AA545F">
              <w:rPr>
                <w:rFonts w:ascii="Arial" w:hAnsi="Arial" w:cs="Arial"/>
                <w:b/>
                <w:color w:val="000000"/>
              </w:rPr>
              <w:t>FICHA DEL ESTUDIANTE</w:t>
            </w:r>
            <w:del w:id="19" w:author="María" w:date="2015-04-01T11:19:00Z">
              <w:r w:rsidRPr="00AA545F" w:rsidDel="009B7BFC">
                <w:rPr>
                  <w:rFonts w:ascii="Arial" w:hAnsi="Arial" w:cs="Arial"/>
                  <w:b/>
                  <w:color w:val="000000"/>
                </w:rPr>
                <w:delText>:</w:delText>
              </w:r>
            </w:del>
            <w:r w:rsidRPr="00AA545F">
              <w:rPr>
                <w:rFonts w:ascii="Arial" w:hAnsi="Arial" w:cs="Arial"/>
                <w:b/>
                <w:color w:val="000000"/>
              </w:rPr>
              <w:t xml:space="preserve"> </w:t>
            </w:r>
          </w:p>
          <w:p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 xml:space="preserve">El movimiento parabólico </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Un cuerpo lanzado en una dirección que forma un cierto ángulo con la horizontal, sobre el que solo actúa la fuerza de la </w:t>
            </w:r>
            <w:r w:rsidRPr="00AA545F">
              <w:rPr>
                <w:rFonts w:ascii="Arial" w:hAnsi="Arial" w:cs="Arial"/>
                <w:b/>
                <w:color w:val="333333"/>
              </w:rPr>
              <w:t>gravedad</w:t>
            </w:r>
            <w:r w:rsidRPr="00AA545F">
              <w:rPr>
                <w:rFonts w:ascii="Arial" w:hAnsi="Arial" w:cs="Arial"/>
                <w:color w:val="333333"/>
              </w:rPr>
              <w:t>, describe un </w:t>
            </w:r>
            <w:r w:rsidRPr="00AA545F">
              <w:rPr>
                <w:rFonts w:ascii="Arial" w:hAnsi="Arial" w:cs="Arial"/>
                <w:b/>
                <w:bCs/>
                <w:color w:val="333333"/>
              </w:rPr>
              <w:t>movimiento parabólico</w:t>
            </w:r>
            <w:r w:rsidRPr="00AA545F">
              <w:rPr>
                <w:rFonts w:ascii="Arial" w:hAnsi="Arial" w:cs="Arial"/>
                <w:color w:val="333333"/>
              </w:rPr>
              <w:t>.</w:t>
            </w:r>
          </w:p>
          <w:p w:rsidR="00C81EDC" w:rsidRPr="00AA545F" w:rsidRDefault="00C81EDC" w:rsidP="005B102F">
            <w:pPr>
              <w:shd w:val="clear" w:color="auto" w:fill="FFFFFF"/>
              <w:spacing w:before="150" w:after="150" w:line="360" w:lineRule="auto"/>
              <w:rPr>
                <w:rFonts w:ascii="Arial" w:hAnsi="Arial" w:cs="Arial"/>
                <w:color w:val="333333"/>
              </w:rPr>
            </w:pPr>
            <w:r w:rsidRPr="00AA545F">
              <w:rPr>
                <w:rFonts w:ascii="Arial" w:hAnsi="Arial" w:cs="Arial"/>
                <w:color w:val="333333"/>
              </w:rPr>
              <w:t>Es decir, si disparamos un objeto (proyectil) con una velocidad inicial:</w:t>
            </w:r>
          </w:p>
          <w:p w:rsidR="00C81EDC" w:rsidRPr="00AA545F" w:rsidRDefault="005E763F"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Ecuaciones del movimiento parabólico</w:t>
            </w:r>
          </w:p>
          <w:p w:rsidR="00B81E77" w:rsidRPr="00AA545F" w:rsidRDefault="00B81E77" w:rsidP="005B102F">
            <w:pPr>
              <w:shd w:val="clear" w:color="auto" w:fill="FFFFFF"/>
              <w:spacing w:before="150" w:after="150" w:line="360" w:lineRule="auto"/>
              <w:rPr>
                <w:rFonts w:ascii="Arial" w:hAnsi="Arial" w:cs="Arial"/>
                <w:color w:val="333333"/>
              </w:rPr>
            </w:pPr>
            <w:r w:rsidRPr="009B7BFC">
              <w:rPr>
                <w:rFonts w:ascii="Arial" w:hAnsi="Arial" w:cs="Arial"/>
                <w:color w:val="333333"/>
              </w:rPr>
              <w:t>Para describir el movimiento de un cuerpo que sigue una trayectoria parabólica, lo descomponemos en dos:</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movimiento rectilíneo uniforme (MRU) en la dirección horizontal (eje </w:t>
            </w:r>
            <w:r w:rsidRPr="0060494E">
              <w:rPr>
                <w:rFonts w:ascii="Arial" w:hAnsi="Arial" w:cs="Arial"/>
                <w:i/>
                <w:color w:val="333333"/>
              </w:rPr>
              <w:t>x</w:t>
            </w:r>
            <w:r w:rsidRPr="00AA545F">
              <w:rPr>
                <w:rFonts w:ascii="Arial" w:hAnsi="Arial" w:cs="Arial"/>
                <w:color w:val="333333"/>
              </w:rPr>
              <w:t>)</w:t>
            </w:r>
            <w:r w:rsidR="009B7BFC">
              <w:rPr>
                <w:rFonts w:ascii="Arial" w:hAnsi="Arial" w:cs="Arial"/>
                <w:color w:val="333333"/>
              </w:rPr>
              <w:t>.</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lanzamiento vertical y posterior caída libre en la dirección vertical (eje </w:t>
            </w:r>
            <w:r w:rsidRPr="0060494E">
              <w:rPr>
                <w:rFonts w:ascii="Arial" w:hAnsi="Arial" w:cs="Arial"/>
                <w:b/>
                <w:color w:val="333333"/>
              </w:rPr>
              <w:t>y</w:t>
            </w:r>
            <w:r w:rsidRPr="00AA545F">
              <w:rPr>
                <w:rFonts w:ascii="Arial" w:hAnsi="Arial" w:cs="Arial"/>
                <w:color w:val="333333"/>
              </w:rPr>
              <w:t>)</w:t>
            </w:r>
            <w:r w:rsidR="0060494E">
              <w:rPr>
                <w:rFonts w:ascii="Arial" w:hAnsi="Arial" w:cs="Arial"/>
                <w:color w:val="333333"/>
              </w:rPr>
              <w:t>.</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lastRenderedPageBreak/>
              <w:t> </w:t>
            </w:r>
            <w:r w:rsidRPr="00AA545F">
              <w:rPr>
                <w:rFonts w:ascii="Arial" w:hAnsi="Arial" w:cs="Arial"/>
                <w:lang w:val="es-CO"/>
              </w:rPr>
              <w:object w:dxaOrig="7590" w:dyaOrig="5595">
                <v:shape id="_x0000_i1029" type="#_x0000_t75" style="width:309pt;height:227.5pt" o:ole="">
                  <v:imagedata r:id="rId33" o:title=""/>
                </v:shape>
                <o:OLEObject Type="Embed" ProgID="PBrush" ShapeID="_x0000_i1029" DrawAspect="Content" ObjectID="_1490462733" r:id="rId34"/>
              </w:object>
            </w:r>
          </w:p>
          <w:p w:rsidR="00C81EDC" w:rsidRPr="00AA545F" w:rsidRDefault="00C81EDC" w:rsidP="005B102F">
            <w:pPr>
              <w:shd w:val="clear" w:color="auto" w:fill="FFFFFF"/>
              <w:spacing w:before="150" w:after="150" w:line="360" w:lineRule="auto"/>
              <w:rPr>
                <w:rFonts w:ascii="Arial" w:hAnsi="Arial" w:cs="Arial"/>
                <w:color w:val="333333"/>
              </w:rPr>
            </w:pPr>
          </w:p>
          <w:tbl>
            <w:tblPr>
              <w:tblStyle w:val="Tablaconcuadrcula"/>
              <w:tblW w:w="0" w:type="auto"/>
              <w:tblLook w:val="04A0" w:firstRow="1" w:lastRow="0" w:firstColumn="1" w:lastColumn="0" w:noHBand="0" w:noVBand="1"/>
            </w:tblPr>
            <w:tblGrid>
              <w:gridCol w:w="3103"/>
              <w:gridCol w:w="3207"/>
            </w:tblGrid>
            <w:tr w:rsidR="00D16A6B" w:rsidRPr="00AA545F" w:rsidTr="00D16A6B">
              <w:tc>
                <w:tcPr>
                  <w:tcW w:w="4414" w:type="dxa"/>
                </w:tcPr>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 xml:space="preserve">Componente horizontal </w:t>
                  </w:r>
                </w:p>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Componente vertical</w:t>
                  </w:r>
                </w:p>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D16A6B" w:rsidRPr="00AA545F" w:rsidTr="00D16A6B">
              <w:tc>
                <w:tcPr>
                  <w:tcW w:w="4414" w:type="dxa"/>
                </w:tcPr>
                <w:p w:rsidR="00D16A6B" w:rsidRPr="00AA545F" w:rsidRDefault="00D16A6B" w:rsidP="005B102F">
                  <w:pPr>
                    <w:spacing w:line="360" w:lineRule="auto"/>
                    <w:jc w:val="both"/>
                    <w:rPr>
                      <w:rFonts w:ascii="Arial" w:hAnsi="Arial" w:cs="Arial"/>
                    </w:rPr>
                  </w:pPr>
                  <w:r w:rsidRPr="00AA545F">
                    <w:rPr>
                      <w:rFonts w:ascii="Arial" w:hAnsi="Arial" w:cs="Arial"/>
                    </w:rPr>
                    <w:lastRenderedPageBreak/>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rsidR="00D16A6B" w:rsidRPr="00AA545F" w:rsidRDefault="00D16A6B" w:rsidP="005B102F">
                  <w:pPr>
                    <w:spacing w:line="360" w:lineRule="auto"/>
                    <w:jc w:val="both"/>
                    <w:rPr>
                      <w:rFonts w:ascii="Arial" w:hAnsi="Arial" w:cs="Arial"/>
                    </w:rPr>
                  </w:pPr>
                </w:p>
                <w:p w:rsidR="00D16A6B" w:rsidRPr="00AA545F" w:rsidRDefault="005E763F"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w:r w:rsidRPr="00AA545F">
                    <w:rPr>
                      <w:rFonts w:ascii="Arial" w:hAnsi="Arial" w:cs="Arial"/>
                    </w:rPr>
                    <w:t>Posición horizontal en función del tiempo</w:t>
                  </w:r>
                  <w:ins w:id="20" w:author="María" w:date="2015-04-01T11:24:00Z">
                    <w:r w:rsidR="009B7BFC">
                      <w:rPr>
                        <w:rFonts w:ascii="Arial" w:hAnsi="Arial" w:cs="Arial"/>
                      </w:rPr>
                      <w:t>:</w:t>
                    </w:r>
                  </w:ins>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60494E">
                    <w:rPr>
                      <w:rFonts w:ascii="Arial" w:hAnsi="Arial" w:cs="Arial"/>
                      <w:i/>
                    </w:rPr>
                    <w:t>x</w:t>
                  </w:r>
                  <w:r w:rsidRPr="00AA545F">
                    <w:rPr>
                      <w:rFonts w:ascii="Arial" w:hAnsi="Arial" w:cs="Arial"/>
                    </w:rPr>
                    <w:t xml:space="preserve"> permanece constante</w:t>
                  </w:r>
                  <w:ins w:id="21" w:author="María" w:date="2015-04-01T11:25:00Z">
                    <w:r w:rsidR="009B7BFC">
                      <w:rPr>
                        <w:rFonts w:ascii="Arial" w:hAnsi="Arial" w:cs="Arial"/>
                      </w:rPr>
                      <w:t>:</w:t>
                    </w:r>
                  </w:ins>
                </w:p>
                <w:p w:rsidR="00D16A6B" w:rsidRPr="00AA545F" w:rsidRDefault="00D16A6B" w:rsidP="005B102F">
                  <w:pPr>
                    <w:spacing w:line="360" w:lineRule="auto"/>
                    <w:jc w:val="both"/>
                    <w:rPr>
                      <w:rFonts w:ascii="Arial" w:hAnsi="Arial" w:cs="Arial"/>
                    </w:rPr>
                  </w:pPr>
                </w:p>
                <w:p w:rsidR="00D16A6B" w:rsidRPr="00AA545F" w:rsidRDefault="005E763F"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rsidR="00D16A6B" w:rsidRPr="00AA545F" w:rsidRDefault="00D16A6B" w:rsidP="005B102F">
                  <w:pPr>
                    <w:spacing w:line="360" w:lineRule="auto"/>
                    <w:jc w:val="both"/>
                    <w:rPr>
                      <w:rFonts w:ascii="Arial" w:hAnsi="Arial" w:cs="Arial"/>
                      <w:color w:val="333333"/>
                    </w:rPr>
                  </w:pPr>
                </w:p>
              </w:tc>
              <w:tc>
                <w:tcPr>
                  <w:tcW w:w="4414" w:type="dxa"/>
                </w:tcPr>
                <w:p w:rsidR="00D16A6B" w:rsidRPr="00AA545F" w:rsidRDefault="00D16A6B" w:rsidP="005B102F">
                  <w:pPr>
                    <w:spacing w:line="360" w:lineRule="auto"/>
                    <w:jc w:val="both"/>
                    <w:rPr>
                      <w:rFonts w:ascii="Arial" w:hAnsi="Arial" w:cs="Arial"/>
                    </w:rPr>
                  </w:pPr>
                  <w:r w:rsidRPr="00AA545F">
                    <w:rPr>
                      <w:rFonts w:ascii="Arial" w:hAnsi="Arial" w:cs="Arial"/>
                    </w:rPr>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rsidR="00D16A6B" w:rsidRPr="00AA545F" w:rsidRDefault="00D16A6B" w:rsidP="005B102F">
                  <w:pPr>
                    <w:spacing w:line="360" w:lineRule="auto"/>
                    <w:jc w:val="both"/>
                    <w:rPr>
                      <w:rFonts w:ascii="Arial" w:hAnsi="Arial" w:cs="Arial"/>
                    </w:rPr>
                  </w:pPr>
                </w:p>
                <w:p w:rsidR="00D16A6B" w:rsidRPr="00AA545F" w:rsidRDefault="005E763F"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w:r w:rsidRPr="00AA545F">
                    <w:rPr>
                      <w:rFonts w:ascii="Arial" w:hAnsi="Arial" w:cs="Arial"/>
                    </w:rPr>
                    <w:t>Posición vertical en función del tiempo:</w:t>
                  </w:r>
                </w:p>
                <w:p w:rsidR="00D16A6B" w:rsidRPr="00AA545F" w:rsidRDefault="00D16A6B" w:rsidP="005B102F">
                  <w:pPr>
                    <w:spacing w:line="360" w:lineRule="auto"/>
                    <w:jc w:val="both"/>
                    <w:rPr>
                      <w:rFonts w:ascii="Arial" w:hAnsi="Arial" w:cs="Arial"/>
                      <w:color w:val="333333"/>
                    </w:rPr>
                  </w:pPr>
                </w:p>
                <w:p w:rsidR="00D16A6B" w:rsidRPr="00AA545F" w:rsidRDefault="00D16A6B"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rsidR="00D16A6B" w:rsidRPr="00AA545F" w:rsidRDefault="00D16A6B"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rsidR="00D16A6B" w:rsidRPr="00AA545F" w:rsidRDefault="00D16A6B" w:rsidP="005B102F">
                  <w:pPr>
                    <w:spacing w:after="150" w:line="360" w:lineRule="auto"/>
                    <w:rPr>
                      <w:rFonts w:ascii="Arial" w:hAnsi="Arial" w:cs="Arial"/>
                    </w:rPr>
                  </w:pPr>
                </w:p>
                <w:p w:rsidR="00D16A6B" w:rsidRPr="00AA545F" w:rsidRDefault="005E763F"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rsidR="00D16A6B" w:rsidRPr="00AA545F" w:rsidRDefault="00D16A6B" w:rsidP="005B102F">
                  <w:pPr>
                    <w:spacing w:after="150" w:line="360" w:lineRule="auto"/>
                    <w:rPr>
                      <w:rFonts w:ascii="Arial" w:eastAsiaTheme="minorEastAsia" w:hAnsi="Arial" w:cs="Arial"/>
                    </w:rPr>
                  </w:pPr>
                </w:p>
                <w:p w:rsidR="00D16A6B" w:rsidRPr="00AA545F" w:rsidRDefault="00D16A6B" w:rsidP="005B102F">
                  <w:pPr>
                    <w:spacing w:after="150" w:line="360" w:lineRule="auto"/>
                    <w:rPr>
                      <w:rFonts w:ascii="Arial" w:eastAsiaTheme="minorEastAsia" w:hAnsi="Arial" w:cs="Arial"/>
                      <w:color w:val="333333"/>
                    </w:rPr>
                  </w:pPr>
                  <w:r w:rsidRPr="00AA545F">
                    <w:rPr>
                      <w:rFonts w:ascii="Arial" w:eastAsiaTheme="minorEastAsia" w:hAnsi="Arial" w:cs="Arial"/>
                    </w:rPr>
                    <w:t xml:space="preserve">Componente vertical de la velocidad en función del desplazamiento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rsidR="00D16A6B" w:rsidRPr="00AA545F" w:rsidRDefault="00D16A6B" w:rsidP="005B102F">
                  <w:pPr>
                    <w:spacing w:after="150" w:line="360" w:lineRule="auto"/>
                    <w:rPr>
                      <w:rFonts w:ascii="Arial" w:eastAsiaTheme="minorEastAsia" w:hAnsi="Arial" w:cs="Arial"/>
                      <w:color w:val="333333"/>
                    </w:rPr>
                  </w:pPr>
                </w:p>
                <w:p w:rsidR="00D16A6B" w:rsidRPr="00AA545F" w:rsidRDefault="005E763F"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rsidR="00D16A6B" w:rsidRPr="00AA545F" w:rsidRDefault="00D16A6B" w:rsidP="005B102F">
                  <w:pPr>
                    <w:spacing w:line="360" w:lineRule="auto"/>
                    <w:jc w:val="both"/>
                    <w:rPr>
                      <w:rFonts w:ascii="Arial" w:hAnsi="Arial" w:cs="Arial"/>
                      <w:color w:val="333333"/>
                    </w:rPr>
                  </w:pPr>
                </w:p>
              </w:tc>
            </w:tr>
            <w:tr w:rsidR="00D16A6B" w:rsidRPr="00AA545F" w:rsidTr="00D16A6B">
              <w:tc>
                <w:tcPr>
                  <w:tcW w:w="8828" w:type="dxa"/>
                  <w:gridSpan w:val="2"/>
                </w:tcPr>
                <w:p w:rsidR="00D16A6B" w:rsidRPr="00AA545F" w:rsidRDefault="00D16A6B" w:rsidP="005B102F">
                  <w:pPr>
                    <w:spacing w:line="360" w:lineRule="auto"/>
                    <w:jc w:val="both"/>
                    <w:rPr>
                      <w:rFonts w:ascii="Arial" w:hAnsi="Arial" w:cs="Arial"/>
                    </w:rPr>
                  </w:pPr>
                  <w:r w:rsidRPr="00AA545F">
                    <w:rPr>
                      <w:rFonts w:ascii="Arial" w:hAnsi="Arial" w:cs="Arial"/>
                    </w:rPr>
                    <w:t xml:space="preserve">Para determinar la magnitud del vector velocidad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rsidR="00D16A6B" w:rsidRPr="00AA545F" w:rsidRDefault="00D16A6B"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tc>
            </w:tr>
          </w:tbl>
          <w:p w:rsidR="00D16A6B" w:rsidRPr="00AA545F" w:rsidRDefault="00D16A6B" w:rsidP="005B102F">
            <w:pPr>
              <w:shd w:val="clear" w:color="auto" w:fill="FFFFFF"/>
              <w:spacing w:before="150" w:after="150" w:line="360" w:lineRule="auto"/>
              <w:rPr>
                <w:rFonts w:ascii="Arial" w:hAnsi="Arial" w:cs="Arial"/>
                <w:color w:val="333333"/>
              </w:rPr>
            </w:pPr>
          </w:p>
          <w:p w:rsidR="00D16A6B" w:rsidRPr="00AA545F" w:rsidRDefault="00D16A6B"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lastRenderedPageBreak/>
              <w:t>Desplazamiento en el movimiento parabólico</w:t>
            </w:r>
          </w:p>
          <w:p w:rsidR="00D16A6B" w:rsidRPr="00AA545F" w:rsidRDefault="00D16A6B"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El vector posición </w:t>
            </w:r>
            <m:oMath>
              <m:acc>
                <m:accPr>
                  <m:chr m:val="⃗"/>
                  <m:ctrlPr>
                    <w:rPr>
                      <w:rFonts w:ascii="Cambria Math" w:hAnsi="Cambria Math" w:cs="Arial"/>
                      <w:i/>
                      <w:color w:val="333333"/>
                    </w:rPr>
                  </m:ctrlPr>
                </m:accPr>
                <m:e>
                  <m:r>
                    <w:rPr>
                      <w:rFonts w:ascii="Cambria Math" w:hAnsi="Cambria Math" w:cs="Arial"/>
                      <w:color w:val="333333"/>
                    </w:rPr>
                    <m:t>r</m:t>
                  </m:r>
                </m:e>
              </m:acc>
            </m:oMath>
            <w:r w:rsidR="000D65BF" w:rsidRPr="00AA545F">
              <w:rPr>
                <w:rFonts w:ascii="Arial" w:hAnsi="Arial" w:cs="Arial"/>
                <w:color w:val="333333"/>
              </w:rPr>
              <w:t xml:space="preserve"> puede ser determinado con las ecuaciones anteriores para </w:t>
            </w:r>
            <m:oMath>
              <m:r>
                <w:rPr>
                  <w:rFonts w:ascii="Cambria Math" w:hAnsi="Cambria Math" w:cs="Arial"/>
                  <w:color w:val="333333"/>
                </w:rPr>
                <m:t>x</m:t>
              </m:r>
            </m:oMath>
            <w:r w:rsidR="000D65BF" w:rsidRPr="00AA545F">
              <w:rPr>
                <w:rFonts w:ascii="Arial" w:hAnsi="Arial" w:cs="Arial"/>
                <w:color w:val="333333"/>
              </w:rPr>
              <w:t xml:space="preserve"> y </w:t>
            </w:r>
            <m:oMath>
              <m:r>
                <w:rPr>
                  <w:rFonts w:ascii="Cambria Math" w:hAnsi="Cambria Math" w:cs="Arial"/>
                  <w:color w:val="333333"/>
                </w:rPr>
                <m:t>y</m:t>
              </m:r>
            </m:oMath>
            <w:r w:rsidR="000D65BF" w:rsidRPr="00AA545F">
              <w:rPr>
                <w:rFonts w:ascii="Arial" w:hAnsi="Arial" w:cs="Arial"/>
                <w:color w:val="333333"/>
              </w:rPr>
              <w:t xml:space="preserve">: </w:t>
            </w:r>
          </w:p>
          <w:p w:rsidR="000D65BF" w:rsidRPr="00AA545F" w:rsidRDefault="005E763F"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r</m:t>
                    </m:r>
                  </m:e>
                </m:acc>
                <m:r>
                  <w:rPr>
                    <w:rFonts w:ascii="Cambria Math" w:hAnsi="Cambria Math" w:cs="Arial"/>
                    <w:color w:val="333333"/>
                  </w:rPr>
                  <m:t>=(x,y)</m:t>
                </m:r>
              </m:oMath>
            </m:oMathPara>
          </w:p>
          <w:p w:rsidR="000D65BF" w:rsidRPr="00AA545F" w:rsidRDefault="000D65BF" w:rsidP="005B102F">
            <w:pPr>
              <w:shd w:val="clear" w:color="auto" w:fill="FFFFFF"/>
              <w:spacing w:before="150" w:after="150" w:line="360" w:lineRule="auto"/>
              <w:rPr>
                <w:rFonts w:ascii="Arial" w:hAnsi="Arial" w:cs="Arial"/>
                <w:color w:val="333333"/>
              </w:rPr>
            </w:pPr>
            <w:r w:rsidRPr="00AA545F">
              <w:rPr>
                <w:rFonts w:ascii="Arial" w:hAnsi="Arial" w:cs="Arial"/>
                <w:color w:val="333333"/>
              </w:rPr>
              <w:t>Y su magnitud</w:t>
            </w:r>
            <w:ins w:id="22" w:author="María" w:date="2015-04-01T11:27:00Z">
              <w:r w:rsidR="009B7BFC">
                <w:rPr>
                  <w:rFonts w:ascii="Arial" w:hAnsi="Arial" w:cs="Arial"/>
                  <w:color w:val="333333"/>
                </w:rPr>
                <w:t>:</w:t>
              </w:r>
            </w:ins>
          </w:p>
          <w:p w:rsidR="000D65BF" w:rsidRPr="00AA545F" w:rsidRDefault="000D65BF" w:rsidP="005B102F">
            <w:pPr>
              <w:shd w:val="clear" w:color="auto" w:fill="FFFFFF"/>
              <w:spacing w:before="150" w:after="150" w:line="360" w:lineRule="auto"/>
              <w:rPr>
                <w:rFonts w:ascii="Arial" w:hAnsi="Arial" w:cs="Arial"/>
                <w:color w:val="333333"/>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p w:rsidR="000D65BF" w:rsidRPr="00AA545F" w:rsidRDefault="000D65BF" w:rsidP="005B102F">
            <w:pPr>
              <w:shd w:val="clear" w:color="auto" w:fill="FFFFFF"/>
              <w:spacing w:before="150" w:after="150" w:line="360" w:lineRule="auto"/>
              <w:rPr>
                <w:rFonts w:ascii="Arial" w:hAnsi="Arial" w:cs="Arial"/>
                <w:color w:val="333333"/>
              </w:rPr>
            </w:pPr>
          </w:p>
          <w:p w:rsidR="000D65BF" w:rsidRPr="00AA545F" w:rsidRDefault="000D65BF"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altura y el alcance máximos en un movimiento parabólico</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La componente vertical</w:t>
            </w:r>
            <w:r w:rsidR="000D65BF" w:rsidRPr="00AA545F">
              <w:rPr>
                <w:rFonts w:ascii="Arial" w:hAnsi="Arial" w:cs="Arial"/>
                <w:color w:val="333333"/>
              </w:rPr>
              <w:t xml:space="preserve"> de la velocidad </w:t>
            </w:r>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oMath>
            <w:r w:rsidR="00650F46">
              <w:rPr>
                <w:rFonts w:ascii="Arial" w:hAnsi="Arial" w:cs="Arial"/>
                <w:color w:val="333333"/>
              </w:rPr>
              <w:t xml:space="preserve"> </w:t>
            </w:r>
            <w:r w:rsidRPr="00AA545F">
              <w:rPr>
                <w:rFonts w:ascii="Arial" w:hAnsi="Arial" w:cs="Arial"/>
                <w:color w:val="333333"/>
              </w:rPr>
              <w:t>de un objeto que describe un movimiento parabólico </w:t>
            </w:r>
            <w:r w:rsidRPr="00AA545F">
              <w:rPr>
                <w:rFonts w:ascii="Arial" w:hAnsi="Arial" w:cs="Arial"/>
                <w:b/>
                <w:bCs/>
                <w:color w:val="333333"/>
              </w:rPr>
              <w:t>decrece</w:t>
            </w:r>
            <w:r w:rsidRPr="00AA545F">
              <w:rPr>
                <w:rFonts w:ascii="Arial" w:hAnsi="Arial" w:cs="Arial"/>
                <w:color w:val="333333"/>
              </w:rPr>
              <w:t> a medida que el objeto gana altura. Cuando esta velocidad se anula, el objeto alcanza la altura máxima </w:t>
            </w:r>
            <w:r w:rsidRPr="00AA545F">
              <w:rPr>
                <w:rFonts w:ascii="Arial" w:hAnsi="Arial" w:cs="Arial"/>
                <w:i/>
                <w:iCs/>
                <w:color w:val="333333"/>
              </w:rPr>
              <w:t>H</w:t>
            </w:r>
            <w:r w:rsidRPr="00AA545F">
              <w:rPr>
                <w:rFonts w:ascii="Arial" w:hAnsi="Arial" w:cs="Arial"/>
                <w:color w:val="333333"/>
              </w:rPr>
              <w:t> y su velocidad es:</w:t>
            </w:r>
          </w:p>
          <w:p w:rsidR="00C81EDC" w:rsidRPr="00AA545F" w:rsidRDefault="00C81EDC" w:rsidP="005B102F">
            <w:pPr>
              <w:shd w:val="clear" w:color="auto" w:fill="FFFFFF"/>
              <w:spacing w:before="150" w:after="150" w:line="360" w:lineRule="auto"/>
              <w:rPr>
                <w:rFonts w:ascii="Arial" w:hAnsi="Arial" w:cs="Arial"/>
                <w:color w:val="333333"/>
              </w:rPr>
            </w:pPr>
          </w:p>
          <w:p w:rsidR="00C81EDC" w:rsidRPr="00AA545F" w:rsidRDefault="005E763F"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,0)</m:t>
                </m:r>
              </m:oMath>
            </m:oMathPara>
          </w:p>
          <w:p w:rsidR="00C81EDC" w:rsidRPr="00AA545F" w:rsidRDefault="00C81EDC" w:rsidP="005B102F">
            <w:pPr>
              <w:shd w:val="clear" w:color="auto" w:fill="FFFFFF"/>
              <w:spacing w:before="150" w:after="150" w:line="360" w:lineRule="auto"/>
              <w:rPr>
                <w:rFonts w:ascii="Arial" w:hAnsi="Arial" w:cs="Arial"/>
                <w:color w:val="333333"/>
              </w:rPr>
            </w:pPr>
          </w:p>
          <w:p w:rsidR="00E3362D"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A partir de ese momento, se invierte la componente vertical de la velocidad del cuerpo y su valor aumenta (se hace cada vez más negativo, si se toman como referencia los ejes cartesianos) hasta que al llegar al suelo, la velocidad del cuerpo es:</w:t>
            </w:r>
          </w:p>
          <w:p w:rsidR="00E3362D" w:rsidRPr="00AA545F" w:rsidRDefault="00E3362D" w:rsidP="005B102F">
            <w:pPr>
              <w:shd w:val="clear" w:color="auto" w:fill="FFFFFF"/>
              <w:spacing w:before="150" w:after="150" w:line="360" w:lineRule="auto"/>
              <w:rPr>
                <w:rFonts w:ascii="Arial" w:hAnsi="Arial" w:cs="Arial"/>
                <w:color w:val="333333"/>
              </w:rPr>
            </w:pPr>
          </w:p>
          <w:p w:rsidR="00E3362D" w:rsidRPr="00AA545F" w:rsidRDefault="005E763F"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rsidR="00E3362D" w:rsidRPr="00AA545F" w:rsidRDefault="00E3362D" w:rsidP="005B102F">
            <w:pPr>
              <w:shd w:val="clear" w:color="auto" w:fill="FFFFFF"/>
              <w:spacing w:before="150" w:after="150" w:line="360" w:lineRule="auto"/>
              <w:rPr>
                <w:rFonts w:ascii="Arial" w:hAnsi="Arial" w:cs="Arial"/>
                <w:color w:val="333333"/>
              </w:rPr>
            </w:pP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Es decir, la misma que tenía en el momento del disparo </w:t>
            </w:r>
            <w:r w:rsidRPr="00AA545F">
              <w:rPr>
                <w:rFonts w:ascii="Arial" w:hAnsi="Arial" w:cs="Arial"/>
                <w:color w:val="333333"/>
              </w:rPr>
              <w:lastRenderedPageBreak/>
              <w:t>pero con la componente vertical cambiada de signo. La distancia a la que el proyectil alcanza el suelo es el alcance máximo</w:t>
            </w:r>
            <w:r w:rsidR="00EA3D34" w:rsidRPr="00AA545F">
              <w:rPr>
                <w:rFonts w:ascii="Arial" w:hAnsi="Arial" w:cs="Arial"/>
                <w:color w:val="333333"/>
              </w:rPr>
              <w:t xml:space="preserve"> (o alcance horizontal)</w:t>
            </w:r>
            <w:r w:rsidRPr="00AA545F">
              <w:rPr>
                <w:rFonts w:ascii="Arial" w:hAnsi="Arial" w:cs="Arial"/>
                <w:color w:val="333333"/>
              </w:rPr>
              <w:t xml:space="preserve"> del </w:t>
            </w:r>
            <w:r w:rsidR="00EA3D34" w:rsidRPr="00AA545F">
              <w:rPr>
                <w:rFonts w:ascii="Arial" w:hAnsi="Arial" w:cs="Arial"/>
                <w:color w:val="333333"/>
              </w:rPr>
              <w:t xml:space="preserve">cuerpo. </w:t>
            </w:r>
          </w:p>
          <w:p w:rsidR="00EA3D34" w:rsidRPr="00AA545F" w:rsidRDefault="00EA3D34"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trayectoria en un movimiento parabólico</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La ecuación que describe la </w:t>
            </w:r>
            <w:r w:rsidRPr="00FF1BA5">
              <w:rPr>
                <w:rFonts w:ascii="Arial" w:hAnsi="Arial" w:cs="Arial"/>
                <w:color w:val="333333"/>
                <w:highlight w:val="cyan"/>
              </w:rPr>
              <w:t>curva roja</w:t>
            </w:r>
            <w:r w:rsidRPr="00AA545F">
              <w:rPr>
                <w:rFonts w:ascii="Arial" w:hAnsi="Arial" w:cs="Arial"/>
                <w:color w:val="333333"/>
              </w:rPr>
              <w:t xml:space="preserve"> de la figura (la posición vertical en función de la horizontal) es</w:t>
            </w:r>
            <w:r w:rsidR="00EA3D34" w:rsidRPr="00AA545F">
              <w:rPr>
                <w:rFonts w:ascii="Arial" w:hAnsi="Arial" w:cs="Arial"/>
                <w:color w:val="333333"/>
              </w:rPr>
              <w:t xml:space="preserve"> una función cuadrática</w:t>
            </w:r>
            <w:r w:rsidRPr="00AA545F">
              <w:rPr>
                <w:rFonts w:ascii="Arial" w:hAnsi="Arial" w:cs="Arial"/>
                <w:color w:val="333333"/>
              </w:rPr>
              <w:t xml:space="preserve"> y se obtiene eliminando el tiempo de las ecuaciones del movimiento en las direcciones vertical y horizontal.</w:t>
            </w:r>
          </w:p>
          <w:p w:rsidR="00524E42" w:rsidRPr="00AA545F" w:rsidRDefault="00524E42" w:rsidP="005B102F">
            <w:pPr>
              <w:shd w:val="clear" w:color="auto" w:fill="FFFFFF"/>
              <w:spacing w:before="150" w:after="150" w:line="360" w:lineRule="auto"/>
              <w:rPr>
                <w:rFonts w:ascii="Arial" w:hAnsi="Arial" w:cs="Arial"/>
                <w:color w:val="333333"/>
              </w:rPr>
            </w:pPr>
          </w:p>
          <w:p w:rsidR="00B14A6B" w:rsidRPr="00AA545F" w:rsidRDefault="00B14A6B" w:rsidP="005B102F">
            <w:pPr>
              <w:shd w:val="clear" w:color="auto" w:fill="FFFFFF"/>
              <w:spacing w:before="150" w:after="150" w:line="360" w:lineRule="auto"/>
              <w:jc w:val="center"/>
              <w:rPr>
                <w:rFonts w:ascii="Arial" w:hAnsi="Arial" w:cs="Arial"/>
                <w:color w:val="333333"/>
              </w:rPr>
            </w:pPr>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w:r w:rsidRPr="00AA545F">
              <w:rPr>
                <w:rFonts w:ascii="Arial" w:hAnsi="Arial" w:cs="Arial"/>
                <w:color w:val="333333"/>
              </w:rPr>
              <w:t xml:space="preserve"> </w:t>
            </w:r>
          </w:p>
          <w:p w:rsidR="00EA3D34" w:rsidRPr="00AA545F" w:rsidRDefault="00EA3D34" w:rsidP="005B102F">
            <w:pPr>
              <w:shd w:val="clear" w:color="auto" w:fill="FFFFFF"/>
              <w:spacing w:before="150" w:after="150" w:line="360" w:lineRule="auto"/>
              <w:rPr>
                <w:rFonts w:ascii="Arial" w:hAnsi="Arial" w:cs="Arial"/>
                <w:color w:val="333333"/>
              </w:rPr>
            </w:pPr>
          </w:p>
          <w:p w:rsidR="00B81E77" w:rsidRPr="00AA545F" w:rsidRDefault="00B81E77" w:rsidP="005B102F">
            <w:pPr>
              <w:shd w:val="clear" w:color="auto" w:fill="E6F6FC"/>
              <w:spacing w:line="360" w:lineRule="auto"/>
              <w:rPr>
                <w:rFonts w:ascii="Arial" w:hAnsi="Arial" w:cs="Arial"/>
                <w:color w:val="333333"/>
              </w:rPr>
            </w:pPr>
            <w:r w:rsidRPr="00AA545F">
              <w:rPr>
                <w:rFonts w:ascii="Arial" w:hAnsi="Arial" w:cs="Arial"/>
                <w:color w:val="333333"/>
              </w:rPr>
              <w:t xml:space="preserve">Si quieres saber más </w:t>
            </w:r>
            <w:r w:rsidR="00524E42" w:rsidRPr="00AA545F">
              <w:rPr>
                <w:rFonts w:ascii="Arial" w:hAnsi="Arial" w:cs="Arial"/>
                <w:color w:val="333333"/>
              </w:rPr>
              <w:t xml:space="preserve">sobre el movimiento parabólico </w:t>
            </w:r>
            <w:r w:rsidR="00B360C3">
              <w:rPr>
                <w:rFonts w:ascii="Arial" w:hAnsi="Arial" w:cs="Arial"/>
                <w:color w:val="333333"/>
              </w:rPr>
              <w:t>ve al</w:t>
            </w:r>
            <w:r w:rsidR="00B360C3" w:rsidRPr="00AA545F">
              <w:rPr>
                <w:rFonts w:ascii="Arial" w:hAnsi="Arial" w:cs="Arial"/>
                <w:color w:val="333333"/>
              </w:rPr>
              <w:t xml:space="preserve"> </w:t>
            </w:r>
            <w:r w:rsidR="00524E42" w:rsidRPr="00AA545F">
              <w:rPr>
                <w:rFonts w:ascii="Arial" w:hAnsi="Arial" w:cs="Arial"/>
                <w:color w:val="333333"/>
              </w:rPr>
              <w:t xml:space="preserve">siguiente sitio web </w:t>
            </w:r>
            <w:r w:rsidRPr="00AA545F">
              <w:rPr>
                <w:rFonts w:ascii="Arial" w:hAnsi="Arial" w:cs="Arial"/>
                <w:color w:val="333333"/>
              </w:rPr>
              <w:t xml:space="preserve">y mira el </w:t>
            </w:r>
            <w:r w:rsidR="00B360C3" w:rsidRPr="00AA545F">
              <w:rPr>
                <w:rFonts w:ascii="Arial" w:hAnsi="Arial" w:cs="Arial"/>
                <w:color w:val="333333"/>
              </w:rPr>
              <w:t>v</w:t>
            </w:r>
            <w:r w:rsidR="00B360C3">
              <w:rPr>
                <w:rFonts w:ascii="Arial" w:hAnsi="Arial" w:cs="Arial"/>
                <w:color w:val="333333"/>
              </w:rPr>
              <w:t>i</w:t>
            </w:r>
            <w:r w:rsidR="00B360C3" w:rsidRPr="00AA545F">
              <w:rPr>
                <w:rFonts w:ascii="Arial" w:hAnsi="Arial" w:cs="Arial"/>
                <w:color w:val="333333"/>
              </w:rPr>
              <w:t xml:space="preserve">deo </w:t>
            </w:r>
            <w:r w:rsidRPr="00AA545F">
              <w:rPr>
                <w:rFonts w:ascii="Arial" w:hAnsi="Arial" w:cs="Arial"/>
                <w:color w:val="333333"/>
              </w:rPr>
              <w:t>que ofrece sobre el tema [</w:t>
            </w:r>
            <w:hyperlink r:id="rId35" w:tgtFrame="_blank" w:history="1">
              <w:r w:rsidR="00524E42" w:rsidRPr="00AA545F">
                <w:rPr>
                  <w:rFonts w:ascii="Arial" w:hAnsi="Arial" w:cs="Arial"/>
                  <w:color w:val="003366"/>
                </w:rPr>
                <w:t>VER</w:t>
              </w:r>
            </w:hyperlink>
            <w:r w:rsidRPr="00AA545F">
              <w:rPr>
                <w:rFonts w:ascii="Arial" w:hAnsi="Arial" w:cs="Arial"/>
                <w:color w:val="333333"/>
              </w:rPr>
              <w:t>].</w:t>
            </w:r>
          </w:p>
          <w:p w:rsidR="009A647C" w:rsidRPr="00AA545F" w:rsidRDefault="009A647C" w:rsidP="005B102F">
            <w:pPr>
              <w:spacing w:line="360" w:lineRule="auto"/>
              <w:rPr>
                <w:rFonts w:ascii="Arial" w:hAnsi="Arial" w:cs="Arial"/>
                <w:color w:val="000000"/>
              </w:rPr>
            </w:pPr>
          </w:p>
          <w:p w:rsidR="00E83956" w:rsidRPr="00AA545F" w:rsidRDefault="009A647C" w:rsidP="005B102F">
            <w:pPr>
              <w:spacing w:line="360" w:lineRule="auto"/>
              <w:rPr>
                <w:rFonts w:ascii="Arial" w:hAnsi="Arial" w:cs="Arial"/>
                <w:color w:val="000000"/>
              </w:rPr>
            </w:pPr>
            <w:r w:rsidRPr="00AA545F">
              <w:rPr>
                <w:rFonts w:ascii="Arial" w:hAnsi="Arial" w:cs="Arial"/>
                <w:color w:val="000000"/>
              </w:rPr>
              <w:t xml:space="preserve"> </w:t>
            </w:r>
          </w:p>
          <w:p w:rsidR="009A647C" w:rsidRPr="00AA545F" w:rsidRDefault="009A647C" w:rsidP="005B102F">
            <w:pPr>
              <w:spacing w:line="360" w:lineRule="auto"/>
              <w:rPr>
                <w:rFonts w:ascii="Arial" w:hAnsi="Arial" w:cs="Arial"/>
                <w:b/>
                <w:color w:val="000000"/>
              </w:rPr>
            </w:pPr>
            <w:r w:rsidRPr="00AA545F">
              <w:rPr>
                <w:rFonts w:ascii="Arial" w:hAnsi="Arial" w:cs="Arial"/>
                <w:b/>
                <w:color w:val="000000"/>
              </w:rPr>
              <w:t>FICHA DEL PROFESOR</w:t>
            </w:r>
          </w:p>
          <w:p w:rsidR="00524E42" w:rsidRPr="00AA545F" w:rsidRDefault="00524E42" w:rsidP="005B102F">
            <w:pPr>
              <w:spacing w:line="360" w:lineRule="auto"/>
              <w:rPr>
                <w:rFonts w:ascii="Arial" w:hAnsi="Arial" w:cs="Arial"/>
                <w:b/>
                <w:color w:val="000000"/>
              </w:rPr>
            </w:pPr>
          </w:p>
          <w:p w:rsidR="00524E42" w:rsidRPr="00AA545F" w:rsidRDefault="0079423A" w:rsidP="005B102F">
            <w:pPr>
              <w:spacing w:line="360" w:lineRule="auto"/>
              <w:rPr>
                <w:rFonts w:ascii="Arial" w:hAnsi="Arial" w:cs="Arial"/>
                <w:color w:val="000000"/>
              </w:rPr>
            </w:pPr>
            <w:r w:rsidRPr="00AA545F">
              <w:rPr>
                <w:rFonts w:ascii="Arial" w:hAnsi="Arial" w:cs="Arial"/>
                <w:b/>
                <w:color w:val="000000"/>
              </w:rPr>
              <w:t xml:space="preserve">Título: </w:t>
            </w:r>
            <w:r w:rsidRPr="00AA545F">
              <w:rPr>
                <w:rFonts w:ascii="Arial" w:hAnsi="Arial" w:cs="Arial"/>
                <w:color w:val="000000"/>
              </w:rPr>
              <w:t xml:space="preserve">Movimiento parabólico </w:t>
            </w:r>
          </w:p>
          <w:p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Descripción: </w:t>
            </w:r>
            <w:r w:rsidRPr="00AA545F">
              <w:rPr>
                <w:rFonts w:ascii="Arial" w:hAnsi="Arial" w:cs="Arial"/>
                <w:color w:val="000000"/>
              </w:rPr>
              <w:t>Interactivo que permite estudiar el movimiento parabólico y semiparabólico</w:t>
            </w:r>
          </w:p>
          <w:p w:rsidR="0079423A" w:rsidRPr="00AA545F" w:rsidRDefault="00B360C3" w:rsidP="005B102F">
            <w:pPr>
              <w:spacing w:line="360" w:lineRule="auto"/>
              <w:rPr>
                <w:rFonts w:ascii="Arial" w:hAnsi="Arial" w:cs="Arial"/>
                <w:color w:val="000000"/>
              </w:rPr>
            </w:pPr>
            <w:r>
              <w:rPr>
                <w:rFonts w:ascii="Arial" w:hAnsi="Arial" w:cs="Arial"/>
                <w:b/>
                <w:color w:val="000000"/>
              </w:rPr>
              <w:t>Tiempo</w:t>
            </w:r>
            <w:r w:rsidR="0079423A" w:rsidRPr="00AA545F">
              <w:rPr>
                <w:rFonts w:ascii="Arial" w:hAnsi="Arial" w:cs="Arial"/>
                <w:b/>
                <w:color w:val="000000"/>
              </w:rPr>
              <w:t xml:space="preserve">: </w:t>
            </w:r>
            <w:r w:rsidR="00F730CD" w:rsidRPr="00AA545F">
              <w:rPr>
                <w:rFonts w:ascii="Arial" w:hAnsi="Arial" w:cs="Arial"/>
                <w:color w:val="000000"/>
              </w:rPr>
              <w:t>20</w:t>
            </w:r>
            <w:r w:rsidR="0079423A" w:rsidRPr="00AA545F">
              <w:rPr>
                <w:rFonts w:ascii="Arial" w:hAnsi="Arial" w:cs="Arial"/>
                <w:color w:val="000000"/>
              </w:rPr>
              <w:t xml:space="preserve"> minutos </w:t>
            </w:r>
          </w:p>
          <w:p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Tipo de recurso: </w:t>
            </w:r>
            <w:r w:rsidRPr="00AA545F">
              <w:rPr>
                <w:rFonts w:ascii="Arial" w:hAnsi="Arial" w:cs="Arial"/>
                <w:color w:val="000000"/>
              </w:rPr>
              <w:t>Simulación</w:t>
            </w:r>
          </w:p>
          <w:p w:rsidR="0079423A" w:rsidRPr="00AA545F" w:rsidRDefault="003C596E" w:rsidP="005B102F">
            <w:pPr>
              <w:spacing w:line="360" w:lineRule="auto"/>
              <w:rPr>
                <w:rFonts w:ascii="Arial" w:hAnsi="Arial" w:cs="Arial"/>
                <w:color w:val="000000"/>
              </w:rPr>
            </w:pPr>
            <w:r w:rsidRPr="00AA545F">
              <w:rPr>
                <w:rFonts w:ascii="Arial" w:hAnsi="Arial" w:cs="Arial"/>
                <w:b/>
                <w:color w:val="000000"/>
              </w:rPr>
              <w:t xml:space="preserve">Objetivo del recurso: </w:t>
            </w:r>
            <w:r w:rsidRPr="00AA545F">
              <w:rPr>
                <w:rFonts w:ascii="Arial" w:hAnsi="Arial" w:cs="Arial"/>
                <w:color w:val="000000"/>
              </w:rPr>
              <w:t xml:space="preserve">Comprender cualitativa y cuantitativamente el movimiento parabólico y semiparabólico. </w:t>
            </w:r>
          </w:p>
          <w:p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Antes de la presentación: </w:t>
            </w:r>
            <w:r w:rsidR="005633B7" w:rsidRPr="00AA545F">
              <w:rPr>
                <w:rFonts w:ascii="Arial" w:hAnsi="Arial" w:cs="Arial"/>
                <w:color w:val="000000"/>
              </w:rPr>
              <w:t>Estudi</w:t>
            </w:r>
            <w:r w:rsidR="005633B7">
              <w:rPr>
                <w:rFonts w:ascii="Arial" w:hAnsi="Arial" w:cs="Arial"/>
                <w:color w:val="000000"/>
              </w:rPr>
              <w:t>e</w:t>
            </w:r>
            <w:r w:rsidR="005633B7" w:rsidRPr="00AA545F">
              <w:rPr>
                <w:rFonts w:ascii="Arial" w:hAnsi="Arial" w:cs="Arial"/>
                <w:color w:val="000000"/>
              </w:rPr>
              <w:t xml:space="preserve"> </w:t>
            </w:r>
            <w:r w:rsidR="00397B0F" w:rsidRPr="00AA545F">
              <w:rPr>
                <w:rFonts w:ascii="Arial" w:hAnsi="Arial" w:cs="Arial"/>
                <w:color w:val="000000"/>
              </w:rPr>
              <w:t xml:space="preserve">la teoría y </w:t>
            </w:r>
            <w:r w:rsidR="005633B7">
              <w:rPr>
                <w:rFonts w:ascii="Arial" w:hAnsi="Arial" w:cs="Arial"/>
                <w:color w:val="000000"/>
              </w:rPr>
              <w:t xml:space="preserve">las </w:t>
            </w:r>
            <w:r w:rsidR="00397B0F" w:rsidRPr="00AA545F">
              <w:rPr>
                <w:rFonts w:ascii="Arial" w:hAnsi="Arial" w:cs="Arial"/>
                <w:color w:val="000000"/>
              </w:rPr>
              <w:t xml:space="preserve">ecuaciones </w:t>
            </w:r>
            <w:r w:rsidR="005633B7" w:rsidRPr="00AA545F">
              <w:rPr>
                <w:rFonts w:ascii="Arial" w:hAnsi="Arial" w:cs="Arial"/>
                <w:color w:val="000000"/>
              </w:rPr>
              <w:t>d</w:t>
            </w:r>
            <w:r w:rsidR="005633B7">
              <w:rPr>
                <w:rFonts w:ascii="Arial" w:hAnsi="Arial" w:cs="Arial"/>
                <w:color w:val="000000"/>
              </w:rPr>
              <w:t>el</w:t>
            </w:r>
            <w:r w:rsidR="005633B7" w:rsidRPr="00AA545F">
              <w:rPr>
                <w:rFonts w:ascii="Arial" w:hAnsi="Arial" w:cs="Arial"/>
                <w:color w:val="000000"/>
              </w:rPr>
              <w:t xml:space="preserve"> </w:t>
            </w:r>
            <w:r w:rsidR="00397B0F" w:rsidRPr="00AA545F">
              <w:rPr>
                <w:rFonts w:ascii="Arial" w:hAnsi="Arial" w:cs="Arial"/>
                <w:color w:val="000000"/>
              </w:rPr>
              <w:t>movimiento parabólico.</w:t>
            </w:r>
          </w:p>
          <w:p w:rsidR="0079423A" w:rsidRPr="00AA545F" w:rsidRDefault="0079423A" w:rsidP="005B102F">
            <w:pPr>
              <w:tabs>
                <w:tab w:val="left" w:pos="3029"/>
              </w:tabs>
              <w:spacing w:line="360" w:lineRule="auto"/>
              <w:jc w:val="both"/>
              <w:rPr>
                <w:rFonts w:ascii="Arial" w:hAnsi="Arial" w:cs="Arial"/>
                <w:color w:val="000000"/>
              </w:rPr>
            </w:pPr>
            <w:r w:rsidRPr="00AA545F">
              <w:rPr>
                <w:rFonts w:ascii="Arial" w:hAnsi="Arial" w:cs="Arial"/>
                <w:b/>
                <w:color w:val="000000"/>
              </w:rPr>
              <w:lastRenderedPageBreak/>
              <w:t xml:space="preserve">Durante la presentación: </w:t>
            </w:r>
            <w:r w:rsidR="005633B7" w:rsidRPr="00AA545F">
              <w:rPr>
                <w:rFonts w:ascii="Arial" w:hAnsi="Arial" w:cs="Arial"/>
                <w:color w:val="000000"/>
              </w:rPr>
              <w:t>Seleccion</w:t>
            </w:r>
            <w:r w:rsidR="005633B7">
              <w:rPr>
                <w:rFonts w:ascii="Arial" w:hAnsi="Arial" w:cs="Arial"/>
                <w:color w:val="000000"/>
              </w:rPr>
              <w:t>e</w:t>
            </w:r>
            <w:r w:rsidR="005633B7" w:rsidRPr="00AA545F">
              <w:rPr>
                <w:rFonts w:ascii="Arial" w:hAnsi="Arial" w:cs="Arial"/>
                <w:color w:val="000000"/>
              </w:rPr>
              <w:t xml:space="preserve"> </w:t>
            </w:r>
            <w:r w:rsidR="00370362" w:rsidRPr="00AA545F">
              <w:rPr>
                <w:rFonts w:ascii="Arial" w:hAnsi="Arial" w:cs="Arial"/>
                <w:color w:val="000000"/>
              </w:rPr>
              <w:t xml:space="preserve">uno de los dos simuladores: </w:t>
            </w:r>
            <w:r w:rsidR="005633B7">
              <w:rPr>
                <w:rFonts w:ascii="Arial" w:hAnsi="Arial" w:cs="Arial"/>
                <w:color w:val="000000"/>
              </w:rPr>
              <w:t>m</w:t>
            </w:r>
            <w:r w:rsidR="005633B7" w:rsidRPr="00AA545F">
              <w:rPr>
                <w:rFonts w:ascii="Arial" w:hAnsi="Arial" w:cs="Arial"/>
                <w:color w:val="000000"/>
              </w:rPr>
              <w:t xml:space="preserve">ovimiento </w:t>
            </w:r>
            <w:r w:rsidR="00370362" w:rsidRPr="00AA545F">
              <w:rPr>
                <w:rFonts w:ascii="Arial" w:hAnsi="Arial" w:cs="Arial"/>
                <w:color w:val="000000"/>
              </w:rPr>
              <w:t xml:space="preserve">parabólico o movimiento semiparabólico. </w:t>
            </w:r>
          </w:p>
          <w:p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graduar el ángulo de lanzamiento entre 10° y 75°, también es posible variar la velocidad inicial desde 0</w:t>
            </w:r>
            <w:r w:rsidR="005633B7">
              <w:rPr>
                <w:rFonts w:ascii="Arial" w:hAnsi="Arial" w:cs="Arial"/>
                <w:color w:val="000000"/>
              </w:rPr>
              <w:t> </w:t>
            </w:r>
            <w:r w:rsidRPr="00AA545F">
              <w:rPr>
                <w:rFonts w:ascii="Arial" w:hAnsi="Arial" w:cs="Arial"/>
                <w:color w:val="000000"/>
              </w:rPr>
              <w:t>m/s hasta 20</w:t>
            </w:r>
            <w:r w:rsidR="005633B7">
              <w:rPr>
                <w:rFonts w:ascii="Arial" w:hAnsi="Arial" w:cs="Arial"/>
                <w:color w:val="000000"/>
              </w:rPr>
              <w:t> </w:t>
            </w:r>
            <w:r w:rsidRPr="00AA545F">
              <w:rPr>
                <w:rFonts w:ascii="Arial" w:hAnsi="Arial" w:cs="Arial"/>
                <w:color w:val="000000"/>
              </w:rPr>
              <w:t xml:space="preserve">m/s. Mientras se realiza la selección de estos valores, </w:t>
            </w:r>
            <w:r w:rsidR="005633B7">
              <w:rPr>
                <w:rFonts w:ascii="Arial" w:hAnsi="Arial" w:cs="Arial"/>
                <w:color w:val="000000"/>
              </w:rPr>
              <w:t>pida</w:t>
            </w:r>
            <w:r w:rsidRPr="00AA545F">
              <w:rPr>
                <w:rFonts w:ascii="Arial" w:hAnsi="Arial" w:cs="Arial"/>
                <w:color w:val="000000"/>
              </w:rPr>
              <w:t xml:space="preserve"> a los estudiantes que observen </w:t>
            </w:r>
            <w:r w:rsidR="005633B7" w:rsidRPr="00AA545F">
              <w:rPr>
                <w:rFonts w:ascii="Arial" w:hAnsi="Arial" w:cs="Arial"/>
                <w:color w:val="000000"/>
              </w:rPr>
              <w:t>c</w:t>
            </w:r>
            <w:r w:rsidR="005633B7">
              <w:rPr>
                <w:rFonts w:ascii="Arial" w:hAnsi="Arial" w:cs="Arial"/>
                <w:color w:val="000000"/>
              </w:rPr>
              <w:t>ó</w:t>
            </w:r>
            <w:r w:rsidR="005633B7" w:rsidRPr="00AA545F">
              <w:rPr>
                <w:rFonts w:ascii="Arial" w:hAnsi="Arial" w:cs="Arial"/>
                <w:color w:val="000000"/>
              </w:rPr>
              <w:t xml:space="preserve">mo </w:t>
            </w:r>
            <w:r w:rsidRPr="00AA545F">
              <w:rPr>
                <w:rFonts w:ascii="Arial" w:hAnsi="Arial" w:cs="Arial"/>
                <w:color w:val="000000"/>
              </w:rPr>
              <w:t xml:space="preserve">varían las componentes de la velocidad inicial. </w:t>
            </w:r>
            <w:r w:rsidR="005633B7">
              <w:rPr>
                <w:rFonts w:ascii="Arial" w:hAnsi="Arial" w:cs="Arial"/>
                <w:color w:val="000000"/>
              </w:rPr>
              <w:t>L</w:t>
            </w:r>
            <w:r w:rsidRPr="00AA545F">
              <w:rPr>
                <w:rFonts w:ascii="Arial" w:hAnsi="Arial" w:cs="Arial"/>
                <w:color w:val="000000"/>
              </w:rPr>
              <w:t xml:space="preserve">es puede pedir que </w:t>
            </w:r>
            <w:r w:rsidR="005633B7">
              <w:rPr>
                <w:rFonts w:ascii="Arial" w:hAnsi="Arial" w:cs="Arial"/>
                <w:color w:val="000000"/>
              </w:rPr>
              <w:t>hagan</w:t>
            </w:r>
            <w:r w:rsidR="005633B7" w:rsidRPr="00AA545F">
              <w:rPr>
                <w:rFonts w:ascii="Arial" w:hAnsi="Arial" w:cs="Arial"/>
                <w:color w:val="000000"/>
              </w:rPr>
              <w:t xml:space="preserve"> </w:t>
            </w:r>
            <w:r w:rsidRPr="00AA545F">
              <w:rPr>
                <w:rFonts w:ascii="Arial" w:hAnsi="Arial" w:cs="Arial"/>
                <w:color w:val="000000"/>
              </w:rPr>
              <w:t xml:space="preserve">predicciones en relación </w:t>
            </w:r>
            <w:r w:rsidR="005633B7">
              <w:rPr>
                <w:rFonts w:ascii="Arial" w:hAnsi="Arial" w:cs="Arial"/>
                <w:color w:val="000000"/>
              </w:rPr>
              <w:t>con</w:t>
            </w:r>
            <w:r w:rsidR="005633B7" w:rsidRPr="00AA545F">
              <w:rPr>
                <w:rFonts w:ascii="Arial" w:hAnsi="Arial" w:cs="Arial"/>
                <w:color w:val="000000"/>
              </w:rPr>
              <w:t xml:space="preserve"> </w:t>
            </w:r>
            <w:r w:rsidRPr="00AA545F">
              <w:rPr>
                <w:rFonts w:ascii="Arial" w:hAnsi="Arial" w:cs="Arial"/>
                <w:color w:val="000000"/>
              </w:rPr>
              <w:t xml:space="preserve">los desplazamientos máximos horizontal y vertical. </w:t>
            </w:r>
          </w:p>
          <w:p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semiparabólico: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variar la velocidad inicial desde 0</w:t>
            </w:r>
            <w:r w:rsidR="005633B7">
              <w:rPr>
                <w:rFonts w:ascii="Arial" w:hAnsi="Arial" w:cs="Arial"/>
                <w:color w:val="000000"/>
              </w:rPr>
              <w:t> </w:t>
            </w:r>
            <w:r w:rsidRPr="00AA545F">
              <w:rPr>
                <w:rFonts w:ascii="Arial" w:hAnsi="Arial" w:cs="Arial"/>
                <w:color w:val="000000"/>
              </w:rPr>
              <w:t>m/s hasta 20</w:t>
            </w:r>
            <w:ins w:id="23" w:author="María" w:date="2015-04-01T11:46:00Z">
              <w:r w:rsidR="005633B7">
                <w:rPr>
                  <w:rFonts w:ascii="Arial" w:hAnsi="Arial" w:cs="Arial"/>
                  <w:color w:val="000000"/>
                </w:rPr>
                <w:t> </w:t>
              </w:r>
            </w:ins>
            <w:r w:rsidRPr="00AA545F">
              <w:rPr>
                <w:rFonts w:ascii="Arial" w:hAnsi="Arial" w:cs="Arial"/>
                <w:color w:val="000000"/>
              </w:rPr>
              <w:t xml:space="preserve">m/s, también se puede modificar la altura de lanzamiento o posición inicial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0</m:t>
                  </m:r>
                </m:sub>
              </m:sSub>
              <m:r>
                <w:rPr>
                  <w:rFonts w:ascii="Cambria Math" w:hAnsi="Cambria Math" w:cs="Arial"/>
                  <w:color w:val="000000"/>
                </w:rPr>
                <m:t>.</m:t>
              </m:r>
            </m:oMath>
          </w:p>
          <w:p w:rsidR="00370362" w:rsidRPr="00AA545F" w:rsidRDefault="00370362" w:rsidP="005B102F">
            <w:pPr>
              <w:tabs>
                <w:tab w:val="left" w:pos="3029"/>
              </w:tabs>
              <w:spacing w:line="360" w:lineRule="auto"/>
              <w:jc w:val="both"/>
              <w:rPr>
                <w:rFonts w:ascii="Arial" w:hAnsi="Arial" w:cs="Arial"/>
                <w:color w:val="000000"/>
              </w:rPr>
            </w:pPr>
          </w:p>
          <w:p w:rsidR="00370362" w:rsidRPr="00AA545F" w:rsidRDefault="00370362" w:rsidP="005B102F">
            <w:pPr>
              <w:tabs>
                <w:tab w:val="left" w:pos="3029"/>
              </w:tabs>
              <w:spacing w:line="360" w:lineRule="auto"/>
              <w:jc w:val="both"/>
              <w:rPr>
                <w:rFonts w:ascii="Arial" w:hAnsi="Arial" w:cs="Arial"/>
                <w:color w:val="000000"/>
              </w:rPr>
            </w:pPr>
            <w:r w:rsidRPr="00AA545F">
              <w:rPr>
                <w:rFonts w:ascii="Arial" w:hAnsi="Arial" w:cs="Arial"/>
                <w:color w:val="000000"/>
              </w:rPr>
              <w:t>En ambos casos se muestran las componentes de la velocidad en los diferentes instantes de tiempo, así como las posiciones (</w:t>
            </w:r>
            <w:r w:rsidRPr="00540024">
              <w:rPr>
                <w:rFonts w:ascii="Arial" w:hAnsi="Arial" w:cs="Arial"/>
                <w:i/>
                <w:color w:val="000000"/>
              </w:rPr>
              <w:t>x</w:t>
            </w:r>
            <w:r w:rsidRPr="005633B7">
              <w:rPr>
                <w:rFonts w:ascii="Arial" w:hAnsi="Arial" w:cs="Arial"/>
                <w:color w:val="000000"/>
              </w:rPr>
              <w:t>,</w:t>
            </w:r>
            <w:r w:rsidR="005633B7">
              <w:rPr>
                <w:rFonts w:ascii="Arial" w:hAnsi="Arial" w:cs="Arial"/>
                <w:i/>
                <w:color w:val="000000"/>
              </w:rPr>
              <w:t xml:space="preserve"> </w:t>
            </w:r>
            <w:r w:rsidRPr="00540024">
              <w:rPr>
                <w:rFonts w:ascii="Arial" w:hAnsi="Arial" w:cs="Arial"/>
                <w:i/>
                <w:color w:val="000000"/>
              </w:rPr>
              <w:t>y</w:t>
            </w:r>
            <w:r w:rsidRPr="00AA545F">
              <w:rPr>
                <w:rFonts w:ascii="Arial" w:hAnsi="Arial" w:cs="Arial"/>
                <w:color w:val="000000"/>
              </w:rPr>
              <w:t xml:space="preserve">) del objeto y </w:t>
            </w:r>
            <w:r w:rsidR="005633B7">
              <w:rPr>
                <w:rFonts w:ascii="Arial" w:hAnsi="Arial" w:cs="Arial"/>
                <w:color w:val="000000"/>
              </w:rPr>
              <w:t xml:space="preserve">el </w:t>
            </w:r>
            <w:r w:rsidRPr="00AA545F">
              <w:rPr>
                <w:rFonts w:ascii="Arial" w:hAnsi="Arial" w:cs="Arial"/>
                <w:color w:val="000000"/>
              </w:rPr>
              <w:t xml:space="preserve">tiempo de vuelo. </w:t>
            </w:r>
            <w:r w:rsidR="005633B7">
              <w:rPr>
                <w:rFonts w:ascii="Arial" w:hAnsi="Arial" w:cs="Arial"/>
                <w:color w:val="000000"/>
              </w:rPr>
              <w:t>Pida</w:t>
            </w:r>
            <w:r w:rsidRPr="00AA545F">
              <w:rPr>
                <w:rFonts w:ascii="Arial" w:hAnsi="Arial" w:cs="Arial"/>
                <w:color w:val="000000"/>
              </w:rPr>
              <w:t xml:space="preserve"> a los estudiantes que realicen cálculos de estas magnitudes usando las ecuaciones estudiadas, </w:t>
            </w:r>
            <w:r w:rsidR="005633B7">
              <w:rPr>
                <w:rFonts w:ascii="Arial" w:hAnsi="Arial" w:cs="Arial"/>
                <w:color w:val="000000"/>
              </w:rPr>
              <w:t>y vaya</w:t>
            </w:r>
            <w:r w:rsidRPr="00AA545F">
              <w:rPr>
                <w:rFonts w:ascii="Arial" w:hAnsi="Arial" w:cs="Arial"/>
                <w:color w:val="000000"/>
              </w:rPr>
              <w:t xml:space="preserve"> pausando el simulador en los mismos instantes de tiempo para contrastar con las respuestas de los </w:t>
            </w:r>
            <w:r w:rsidR="005633B7">
              <w:rPr>
                <w:rFonts w:ascii="Arial" w:hAnsi="Arial" w:cs="Arial"/>
                <w:color w:val="000000"/>
              </w:rPr>
              <w:t>alumnos</w:t>
            </w:r>
            <w:r w:rsidRPr="00AA545F">
              <w:rPr>
                <w:rFonts w:ascii="Arial" w:hAnsi="Arial" w:cs="Arial"/>
                <w:color w:val="000000"/>
              </w:rPr>
              <w:t xml:space="preserve">. </w:t>
            </w:r>
          </w:p>
          <w:p w:rsidR="00397B0F" w:rsidRPr="00AA545F" w:rsidRDefault="00397B0F" w:rsidP="005B102F">
            <w:pPr>
              <w:tabs>
                <w:tab w:val="left" w:pos="3029"/>
              </w:tabs>
              <w:spacing w:line="360" w:lineRule="auto"/>
              <w:jc w:val="both"/>
              <w:rPr>
                <w:rFonts w:ascii="Arial" w:hAnsi="Arial" w:cs="Arial"/>
                <w:color w:val="000000"/>
              </w:rPr>
            </w:pPr>
            <w:r w:rsidRPr="00AA545F">
              <w:rPr>
                <w:rFonts w:ascii="Arial" w:hAnsi="Arial" w:cs="Arial"/>
                <w:b/>
                <w:color w:val="000000"/>
              </w:rPr>
              <w:t>Después de la presentación:</w:t>
            </w:r>
            <w:r w:rsidR="00F730CD" w:rsidRPr="00AA545F">
              <w:rPr>
                <w:rFonts w:ascii="Arial" w:hAnsi="Arial" w:cs="Arial"/>
                <w:b/>
                <w:color w:val="000000"/>
              </w:rPr>
              <w:t xml:space="preserve"> </w:t>
            </w:r>
            <w:r w:rsidR="00DA317C">
              <w:rPr>
                <w:rFonts w:ascii="Arial" w:hAnsi="Arial" w:cs="Arial"/>
                <w:color w:val="000000"/>
              </w:rPr>
              <w:t>Finalice</w:t>
            </w:r>
            <w:r w:rsidR="00F730CD" w:rsidRPr="00AA545F">
              <w:rPr>
                <w:rFonts w:ascii="Arial" w:hAnsi="Arial" w:cs="Arial"/>
                <w:color w:val="000000"/>
              </w:rPr>
              <w:t xml:space="preserve"> la presentación </w:t>
            </w:r>
            <w:r w:rsidR="00DA317C">
              <w:rPr>
                <w:rFonts w:ascii="Arial" w:hAnsi="Arial" w:cs="Arial"/>
                <w:color w:val="000000"/>
              </w:rPr>
              <w:t>con una</w:t>
            </w:r>
            <w:r w:rsidR="00465E6B" w:rsidRPr="00AA545F">
              <w:rPr>
                <w:rFonts w:ascii="Arial" w:hAnsi="Arial" w:cs="Arial"/>
                <w:color w:val="000000"/>
              </w:rPr>
              <w:t xml:space="preserve"> autoevaluación en el aula,</w:t>
            </w:r>
            <w:r w:rsidR="00F730CD" w:rsidRPr="00AA545F">
              <w:rPr>
                <w:rFonts w:ascii="Arial" w:hAnsi="Arial" w:cs="Arial"/>
                <w:color w:val="000000"/>
              </w:rPr>
              <w:t xml:space="preserve"> </w:t>
            </w:r>
            <w:r w:rsidR="00DA317C">
              <w:rPr>
                <w:rFonts w:ascii="Arial" w:hAnsi="Arial" w:cs="Arial"/>
                <w:color w:val="000000"/>
              </w:rPr>
              <w:t xml:space="preserve">y </w:t>
            </w:r>
            <w:r w:rsidR="00DA317C" w:rsidRPr="00AA545F">
              <w:rPr>
                <w:rFonts w:ascii="Arial" w:hAnsi="Arial" w:cs="Arial"/>
                <w:color w:val="000000"/>
              </w:rPr>
              <w:t>contrast</w:t>
            </w:r>
            <w:r w:rsidR="00DA317C">
              <w:rPr>
                <w:rFonts w:ascii="Arial" w:hAnsi="Arial" w:cs="Arial"/>
                <w:color w:val="000000"/>
              </w:rPr>
              <w:t>e</w:t>
            </w:r>
            <w:r w:rsidR="00DA317C" w:rsidRPr="00AA545F">
              <w:rPr>
                <w:rFonts w:ascii="Arial" w:hAnsi="Arial" w:cs="Arial"/>
                <w:color w:val="000000"/>
              </w:rPr>
              <w:t xml:space="preserve"> </w:t>
            </w:r>
            <w:r w:rsidR="00F730CD" w:rsidRPr="00AA545F">
              <w:rPr>
                <w:rFonts w:ascii="Arial" w:hAnsi="Arial" w:cs="Arial"/>
                <w:color w:val="000000"/>
              </w:rPr>
              <w:t>los resultados que el estudiante obtuvo haciendo</w:t>
            </w:r>
            <w:r w:rsidR="00465E6B" w:rsidRPr="00AA545F">
              <w:rPr>
                <w:rFonts w:ascii="Arial" w:hAnsi="Arial" w:cs="Arial"/>
                <w:color w:val="000000"/>
              </w:rPr>
              <w:t xml:space="preserve"> uso de las ecuaciones con los datos del simulador.</w:t>
            </w:r>
          </w:p>
          <w:p w:rsidR="00370362" w:rsidRPr="00AA545F" w:rsidRDefault="00465E6B" w:rsidP="005B102F">
            <w:pPr>
              <w:tabs>
                <w:tab w:val="left" w:pos="3029"/>
              </w:tabs>
              <w:spacing w:line="360" w:lineRule="auto"/>
              <w:jc w:val="both"/>
              <w:rPr>
                <w:rFonts w:ascii="Arial" w:hAnsi="Arial" w:cs="Arial"/>
                <w:color w:val="000000"/>
              </w:rPr>
            </w:pPr>
            <w:r w:rsidRPr="00AA545F">
              <w:rPr>
                <w:rFonts w:ascii="Arial" w:hAnsi="Arial" w:cs="Arial"/>
                <w:b/>
                <w:color w:val="000000"/>
              </w:rPr>
              <w:t xml:space="preserve">Sugerencia: </w:t>
            </w:r>
            <w:r w:rsidR="00DA317C">
              <w:rPr>
                <w:rFonts w:ascii="Arial" w:hAnsi="Arial" w:cs="Arial"/>
                <w:color w:val="000000"/>
              </w:rPr>
              <w:t>e</w:t>
            </w:r>
            <w:r w:rsidR="00DA317C" w:rsidRPr="00AA545F">
              <w:rPr>
                <w:rFonts w:ascii="Arial" w:hAnsi="Arial" w:cs="Arial"/>
                <w:color w:val="000000"/>
              </w:rPr>
              <w:t xml:space="preserve">l </w:t>
            </w:r>
            <w:r w:rsidRPr="00AA545F">
              <w:rPr>
                <w:rFonts w:ascii="Arial" w:hAnsi="Arial" w:cs="Arial"/>
                <w:color w:val="000000"/>
              </w:rPr>
              <w:t xml:space="preserve">recurso se presenta como fin de tema. Sin embargo, se puede utilizar para realizar la introducción al mismo, enfocando la presentación hacia la exploración con </w:t>
            </w:r>
            <w:r w:rsidRPr="00AA545F">
              <w:rPr>
                <w:rFonts w:ascii="Arial" w:hAnsi="Arial" w:cs="Arial"/>
                <w:color w:val="000000"/>
              </w:rPr>
              <w:lastRenderedPageBreak/>
              <w:t xml:space="preserve">los estudiantes, observación de generalidades, etc. </w:t>
            </w:r>
          </w:p>
          <w:p w:rsidR="00370362" w:rsidRPr="00AA545F" w:rsidRDefault="00370362" w:rsidP="005B102F">
            <w:pPr>
              <w:tabs>
                <w:tab w:val="left" w:pos="3029"/>
              </w:tabs>
              <w:spacing w:line="360" w:lineRule="auto"/>
              <w:jc w:val="both"/>
              <w:rPr>
                <w:rFonts w:ascii="Arial" w:hAnsi="Arial" w:cs="Arial"/>
                <w:color w:val="000000"/>
              </w:rPr>
            </w:pPr>
          </w:p>
        </w:tc>
      </w:tr>
      <w:tr w:rsidR="00E83956" w:rsidRPr="00AA545F" w:rsidTr="00D16A6B">
        <w:tc>
          <w:tcPr>
            <w:tcW w:w="2518" w:type="dxa"/>
          </w:tcPr>
          <w:p w:rsidR="00E83956" w:rsidRPr="00AA545F" w:rsidRDefault="00E83956" w:rsidP="005B102F">
            <w:pPr>
              <w:spacing w:line="360" w:lineRule="auto"/>
              <w:rPr>
                <w:rFonts w:ascii="Arial" w:hAnsi="Arial" w:cs="Arial"/>
                <w:b/>
                <w:color w:val="000000"/>
              </w:rPr>
            </w:pPr>
            <w:r w:rsidRPr="00AA545F">
              <w:rPr>
                <w:rFonts w:ascii="Arial" w:hAnsi="Arial" w:cs="Arial"/>
                <w:b/>
                <w:color w:val="000000"/>
              </w:rPr>
              <w:lastRenderedPageBreak/>
              <w:t>Título</w:t>
            </w:r>
          </w:p>
        </w:tc>
        <w:tc>
          <w:tcPr>
            <w:tcW w:w="6536" w:type="dxa"/>
          </w:tcPr>
          <w:p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Movimiento parabólico </w:t>
            </w:r>
          </w:p>
        </w:tc>
      </w:tr>
      <w:tr w:rsidR="00E83956" w:rsidRPr="00AA545F" w:rsidTr="00D16A6B">
        <w:tc>
          <w:tcPr>
            <w:tcW w:w="2518" w:type="dxa"/>
          </w:tcPr>
          <w:p w:rsidR="00E83956" w:rsidRPr="00AA545F" w:rsidRDefault="00E83956"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Interactivo que permite estudiar el movimiento parabólico y semiparabólico </w:t>
            </w:r>
          </w:p>
        </w:tc>
      </w:tr>
    </w:tbl>
    <w:p w:rsidR="00974E0F" w:rsidRPr="00AA545F" w:rsidRDefault="00974E0F"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698"/>
        <w:gridCol w:w="7356"/>
      </w:tblGrid>
      <w:tr w:rsidR="00F66C10" w:rsidRPr="00AA545F" w:rsidTr="00C61413">
        <w:tc>
          <w:tcPr>
            <w:tcW w:w="9054" w:type="dxa"/>
            <w:gridSpan w:val="2"/>
            <w:shd w:val="clear" w:color="auto" w:fill="000000" w:themeFill="text1"/>
          </w:tcPr>
          <w:p w:rsidR="00F66C10" w:rsidRPr="00AA545F" w:rsidRDefault="00F66C1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aprovechado</w:t>
            </w:r>
          </w:p>
        </w:tc>
      </w:tr>
      <w:tr w:rsidR="00F66C10" w:rsidRPr="00AA545F" w:rsidTr="00C61413">
        <w:tc>
          <w:tcPr>
            <w:tcW w:w="2518" w:type="dxa"/>
          </w:tcPr>
          <w:p w:rsidR="00F66C10" w:rsidRPr="00AA545F" w:rsidRDefault="00F66C10"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rsidR="00F66C10" w:rsidRPr="00AA545F" w:rsidRDefault="001A6CBA" w:rsidP="005B102F">
            <w:pPr>
              <w:spacing w:line="360" w:lineRule="auto"/>
              <w:rPr>
                <w:rFonts w:ascii="Arial" w:hAnsi="Arial" w:cs="Arial"/>
                <w:b/>
                <w:color w:val="000000"/>
              </w:rPr>
            </w:pPr>
            <w:r w:rsidRPr="00AA545F">
              <w:rPr>
                <w:rFonts w:ascii="Arial" w:hAnsi="Arial" w:cs="Arial"/>
                <w:color w:val="000000"/>
              </w:rPr>
              <w:t>CN_10_03_CO_REC50</w:t>
            </w:r>
          </w:p>
        </w:tc>
      </w:tr>
      <w:tr w:rsidR="00F66C10" w:rsidRPr="00AA545F" w:rsidTr="00C61413">
        <w:tc>
          <w:tcPr>
            <w:tcW w:w="2518" w:type="dxa"/>
          </w:tcPr>
          <w:p w:rsidR="00F66C10" w:rsidRPr="00AA545F" w:rsidRDefault="00F66C10" w:rsidP="005B102F">
            <w:pPr>
              <w:spacing w:line="360" w:lineRule="auto"/>
              <w:rPr>
                <w:rFonts w:ascii="Arial" w:hAnsi="Arial" w:cs="Arial"/>
                <w:color w:val="000000"/>
              </w:rPr>
            </w:pPr>
            <w:r w:rsidRPr="00AA545F">
              <w:rPr>
                <w:rFonts w:ascii="Arial" w:hAnsi="Arial" w:cs="Arial"/>
                <w:b/>
                <w:color w:val="000000"/>
              </w:rPr>
              <w:t>Ubicación en Aula Planeta</w:t>
            </w:r>
          </w:p>
        </w:tc>
        <w:tc>
          <w:tcPr>
            <w:tcW w:w="6536" w:type="dxa"/>
          </w:tcPr>
          <w:p w:rsidR="00F66C10" w:rsidRPr="00AA545F" w:rsidRDefault="00F66C10"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proyectiles/practica</w:t>
            </w:r>
            <w:proofErr w:type="gramStart"/>
            <w:r w:rsidRPr="00AA545F">
              <w:rPr>
                <w:rFonts w:ascii="Arial" w:hAnsi="Arial" w:cs="Arial"/>
              </w:rPr>
              <w:t>/¿</w:t>
            </w:r>
            <w:proofErr w:type="gramEnd"/>
            <w:r w:rsidRPr="00AA545F">
              <w:rPr>
                <w:rFonts w:ascii="Arial" w:hAnsi="Arial" w:cs="Arial"/>
              </w:rPr>
              <w:t>Qué sabes sobre movimiento parabólico?</w:t>
            </w:r>
          </w:p>
          <w:p w:rsidR="00F66C10" w:rsidRPr="00AA545F" w:rsidRDefault="00F66C10" w:rsidP="005B102F">
            <w:pPr>
              <w:spacing w:line="360" w:lineRule="auto"/>
              <w:rPr>
                <w:rFonts w:ascii="Arial" w:hAnsi="Arial" w:cs="Arial"/>
                <w:color w:val="000000"/>
              </w:rPr>
            </w:pPr>
          </w:p>
        </w:tc>
      </w:tr>
      <w:tr w:rsidR="00F66C10" w:rsidRPr="00AA545F" w:rsidTr="00C61413">
        <w:tc>
          <w:tcPr>
            <w:tcW w:w="2518" w:type="dxa"/>
          </w:tcPr>
          <w:p w:rsidR="00F66C10" w:rsidRPr="00AA545F" w:rsidRDefault="00F66C10"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rsidR="00F66C10" w:rsidRPr="00AA545F" w:rsidRDefault="00F66C10" w:rsidP="005B102F">
            <w:pPr>
              <w:spacing w:line="360" w:lineRule="auto"/>
              <w:rPr>
                <w:rFonts w:ascii="Arial" w:hAnsi="Arial" w:cs="Arial"/>
                <w:color w:val="000000"/>
              </w:rPr>
            </w:pPr>
            <w:r w:rsidRPr="00AA545F">
              <w:rPr>
                <w:rFonts w:ascii="Arial" w:hAnsi="Arial" w:cs="Arial"/>
                <w:color w:val="000000"/>
              </w:rPr>
              <w:t>Agregar la palabra horizontal en donde se indica:</w:t>
            </w:r>
          </w:p>
          <w:p w:rsidR="00F66C10" w:rsidRPr="00AA545F" w:rsidRDefault="00F66C10" w:rsidP="005B102F">
            <w:pPr>
              <w:spacing w:line="360" w:lineRule="auto"/>
              <w:rPr>
                <w:rFonts w:ascii="Arial" w:hAnsi="Arial" w:cs="Arial"/>
                <w:color w:val="000000"/>
              </w:rPr>
            </w:pPr>
          </w:p>
          <w:p w:rsidR="00F66C10" w:rsidRPr="00AA545F" w:rsidRDefault="00F66C10" w:rsidP="005B102F">
            <w:pPr>
              <w:spacing w:line="360" w:lineRule="auto"/>
              <w:rPr>
                <w:rFonts w:ascii="Arial" w:hAnsi="Arial" w:cs="Arial"/>
                <w:color w:val="000000"/>
              </w:rPr>
            </w:pPr>
            <w:r w:rsidRPr="00AA545F">
              <w:rPr>
                <w:rFonts w:ascii="Arial" w:hAnsi="Arial" w:cs="Arial"/>
                <w:noProof/>
              </w:rPr>
              <w:drawing>
                <wp:inline distT="0" distB="0" distL="0" distR="0" wp14:anchorId="0A95498D" wp14:editId="1C336923">
                  <wp:extent cx="4528868" cy="1987388"/>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32082" cy="1988798"/>
                          </a:xfrm>
                          <a:prstGeom prst="rect">
                            <a:avLst/>
                          </a:prstGeom>
                          <a:noFill/>
                          <a:ln>
                            <a:noFill/>
                          </a:ln>
                        </pic:spPr>
                      </pic:pic>
                    </a:graphicData>
                  </a:graphic>
                </wp:inline>
              </w:drawing>
            </w:r>
          </w:p>
          <w:p w:rsidR="00F66C10" w:rsidRPr="00AA545F" w:rsidRDefault="00F66C10" w:rsidP="005B102F">
            <w:pPr>
              <w:spacing w:line="360" w:lineRule="auto"/>
              <w:rPr>
                <w:rFonts w:ascii="Arial" w:hAnsi="Arial" w:cs="Arial"/>
                <w:color w:val="000000"/>
              </w:rPr>
            </w:pPr>
          </w:p>
          <w:p w:rsidR="00F66C10" w:rsidRPr="00AA545F" w:rsidRDefault="00F66C10" w:rsidP="005B102F">
            <w:pPr>
              <w:spacing w:line="360" w:lineRule="auto"/>
              <w:rPr>
                <w:rFonts w:ascii="Arial" w:hAnsi="Arial" w:cs="Arial"/>
                <w:color w:val="000000"/>
              </w:rPr>
            </w:pPr>
          </w:p>
        </w:tc>
      </w:tr>
      <w:tr w:rsidR="00F66C10" w:rsidRPr="00AA545F" w:rsidTr="00C61413">
        <w:tc>
          <w:tcPr>
            <w:tcW w:w="2518" w:type="dxa"/>
          </w:tcPr>
          <w:p w:rsidR="00F66C10" w:rsidRPr="00AA545F" w:rsidRDefault="00F66C10" w:rsidP="005B102F">
            <w:pPr>
              <w:spacing w:line="360" w:lineRule="auto"/>
              <w:rPr>
                <w:rFonts w:ascii="Arial" w:hAnsi="Arial" w:cs="Arial"/>
                <w:b/>
                <w:color w:val="000000"/>
              </w:rPr>
            </w:pPr>
            <w:r w:rsidRPr="00AA545F">
              <w:rPr>
                <w:rFonts w:ascii="Arial" w:hAnsi="Arial" w:cs="Arial"/>
                <w:b/>
                <w:color w:val="000000"/>
              </w:rPr>
              <w:t>Título</w:t>
            </w:r>
          </w:p>
        </w:tc>
        <w:tc>
          <w:tcPr>
            <w:tcW w:w="6536" w:type="dxa"/>
          </w:tcPr>
          <w:p w:rsidR="00F66C10" w:rsidRPr="00AA545F" w:rsidRDefault="00F66C10" w:rsidP="005B102F">
            <w:pPr>
              <w:spacing w:line="360" w:lineRule="auto"/>
              <w:rPr>
                <w:rFonts w:ascii="Arial" w:hAnsi="Arial" w:cs="Arial"/>
                <w:color w:val="000000"/>
              </w:rPr>
            </w:pPr>
            <w:r w:rsidRPr="00AA545F">
              <w:rPr>
                <w:rFonts w:ascii="Arial" w:hAnsi="Arial" w:cs="Arial"/>
                <w:color w:val="000000"/>
              </w:rPr>
              <w:t>Solución de problemas de movimiento parabólico</w:t>
            </w:r>
          </w:p>
        </w:tc>
      </w:tr>
      <w:tr w:rsidR="00F66C10" w:rsidRPr="00AA545F" w:rsidTr="00C61413">
        <w:tc>
          <w:tcPr>
            <w:tcW w:w="2518" w:type="dxa"/>
          </w:tcPr>
          <w:p w:rsidR="00F66C10" w:rsidRPr="00AA545F" w:rsidRDefault="00F66C10"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rsidR="00F66C10" w:rsidRPr="00AA545F" w:rsidRDefault="00F66C10" w:rsidP="005B102F">
            <w:pPr>
              <w:spacing w:line="360" w:lineRule="auto"/>
              <w:rPr>
                <w:rFonts w:ascii="Arial" w:hAnsi="Arial" w:cs="Arial"/>
                <w:color w:val="000000" w:themeColor="text1"/>
              </w:rPr>
            </w:pPr>
            <w:r w:rsidRPr="00AA545F">
              <w:rPr>
                <w:rFonts w:ascii="Arial" w:hAnsi="Arial" w:cs="Arial"/>
                <w:color w:val="000000" w:themeColor="text1"/>
              </w:rPr>
              <w:t>Actividad para practicar la resolución de problemas sobre movimiento parabólico</w:t>
            </w:r>
          </w:p>
          <w:p w:rsidR="00F66C10" w:rsidRPr="00AA545F" w:rsidRDefault="00F66C10" w:rsidP="005B102F">
            <w:pPr>
              <w:spacing w:line="360" w:lineRule="auto"/>
              <w:rPr>
                <w:rFonts w:ascii="Arial" w:hAnsi="Arial" w:cs="Arial"/>
                <w:color w:val="000000"/>
              </w:rPr>
            </w:pPr>
          </w:p>
        </w:tc>
      </w:tr>
    </w:tbl>
    <w:p w:rsidR="00183989" w:rsidRPr="00AA545F" w:rsidRDefault="00183989" w:rsidP="005B102F">
      <w:pPr>
        <w:shd w:val="clear" w:color="auto" w:fill="FFFFFF"/>
        <w:tabs>
          <w:tab w:val="left" w:pos="1549"/>
        </w:tabs>
        <w:spacing w:line="360" w:lineRule="auto"/>
        <w:jc w:val="both"/>
        <w:rPr>
          <w:rFonts w:ascii="Arial" w:hAnsi="Arial" w:cs="Arial"/>
        </w:rPr>
      </w:pPr>
    </w:p>
    <w:p w:rsidR="00183989" w:rsidRPr="00AA545F" w:rsidRDefault="00183989"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183989" w:rsidRPr="00AA545F" w:rsidTr="00C61413">
        <w:tc>
          <w:tcPr>
            <w:tcW w:w="9033" w:type="dxa"/>
            <w:gridSpan w:val="2"/>
            <w:shd w:val="clear" w:color="auto" w:fill="000000" w:themeFill="text1"/>
          </w:tcPr>
          <w:p w:rsidR="00183989" w:rsidRPr="00AA545F" w:rsidRDefault="0018398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183989" w:rsidRPr="00AA545F" w:rsidTr="00C61413">
        <w:tc>
          <w:tcPr>
            <w:tcW w:w="2518" w:type="dxa"/>
          </w:tcPr>
          <w:p w:rsidR="00183989" w:rsidRPr="00AA545F" w:rsidRDefault="00183989" w:rsidP="005B102F">
            <w:pPr>
              <w:spacing w:line="360" w:lineRule="auto"/>
              <w:rPr>
                <w:rFonts w:ascii="Arial" w:hAnsi="Arial" w:cs="Arial"/>
                <w:b/>
                <w:color w:val="000000"/>
              </w:rPr>
            </w:pPr>
            <w:r w:rsidRPr="00AA545F">
              <w:rPr>
                <w:rFonts w:ascii="Arial" w:hAnsi="Arial" w:cs="Arial"/>
                <w:b/>
                <w:color w:val="000000"/>
              </w:rPr>
              <w:lastRenderedPageBreak/>
              <w:t>Código</w:t>
            </w:r>
          </w:p>
        </w:tc>
        <w:tc>
          <w:tcPr>
            <w:tcW w:w="6515" w:type="dxa"/>
          </w:tcPr>
          <w:p w:rsidR="00183989" w:rsidRPr="00AA545F" w:rsidRDefault="001A6CBA" w:rsidP="005B102F">
            <w:pPr>
              <w:spacing w:line="360" w:lineRule="auto"/>
              <w:rPr>
                <w:rFonts w:ascii="Arial" w:hAnsi="Arial" w:cs="Arial"/>
                <w:b/>
                <w:color w:val="000000"/>
              </w:rPr>
            </w:pPr>
            <w:r w:rsidRPr="00AA545F">
              <w:rPr>
                <w:rFonts w:ascii="Arial" w:hAnsi="Arial" w:cs="Arial"/>
                <w:color w:val="000000"/>
              </w:rPr>
              <w:t>CN_10_03_CO_REC60</w:t>
            </w:r>
          </w:p>
        </w:tc>
      </w:tr>
      <w:tr w:rsidR="00183989" w:rsidRPr="00AA545F" w:rsidTr="00C61413">
        <w:tc>
          <w:tcPr>
            <w:tcW w:w="2518" w:type="dxa"/>
          </w:tcPr>
          <w:p w:rsidR="00183989" w:rsidRPr="00AA545F" w:rsidRDefault="00183989"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183989" w:rsidRPr="00AA545F" w:rsidRDefault="00183989" w:rsidP="005B102F">
            <w:pPr>
              <w:spacing w:line="360" w:lineRule="auto"/>
              <w:rPr>
                <w:rFonts w:ascii="Arial" w:hAnsi="Arial" w:cs="Arial"/>
              </w:rPr>
            </w:pPr>
            <w:r w:rsidRPr="00AA545F">
              <w:rPr>
                <w:rFonts w:ascii="Arial" w:hAnsi="Arial" w:cs="Arial"/>
              </w:rPr>
              <w:t>Ángulo óptimo en un lanzamiento de tiro parabólico</w:t>
            </w:r>
          </w:p>
          <w:p w:rsidR="00183989" w:rsidRPr="00AA545F" w:rsidRDefault="00183989" w:rsidP="005B102F">
            <w:pPr>
              <w:spacing w:line="360" w:lineRule="auto"/>
              <w:rPr>
                <w:rFonts w:ascii="Arial" w:hAnsi="Arial" w:cs="Arial"/>
                <w:color w:val="000000"/>
              </w:rPr>
            </w:pPr>
          </w:p>
        </w:tc>
      </w:tr>
      <w:tr w:rsidR="00183989" w:rsidRPr="00AA545F" w:rsidTr="00C61413">
        <w:tc>
          <w:tcPr>
            <w:tcW w:w="2518" w:type="dxa"/>
          </w:tcPr>
          <w:p w:rsidR="00183989" w:rsidRPr="00AA545F" w:rsidRDefault="0018398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183989" w:rsidRPr="00AA545F" w:rsidRDefault="00183989" w:rsidP="005B102F">
            <w:pPr>
              <w:spacing w:line="360" w:lineRule="auto"/>
              <w:rPr>
                <w:rFonts w:ascii="Arial" w:hAnsi="Arial" w:cs="Arial"/>
                <w:color w:val="000000"/>
              </w:rPr>
            </w:pPr>
            <w:r w:rsidRPr="00AA545F">
              <w:rPr>
                <w:rFonts w:ascii="Arial" w:hAnsi="Arial" w:cs="Arial"/>
                <w:color w:val="000000" w:themeColor="text1"/>
              </w:rPr>
              <w:t>Actividad que permite conocer el ángulo</w:t>
            </w:r>
            <w:r w:rsidR="00B86877" w:rsidRPr="00AA545F">
              <w:rPr>
                <w:rFonts w:ascii="Arial" w:hAnsi="Arial" w:cs="Arial"/>
                <w:color w:val="000000" w:themeColor="text1"/>
              </w:rPr>
              <w:t xml:space="preserve"> de lanzamiento óptimo para lograr el máximo alcance horizontal </w:t>
            </w:r>
          </w:p>
        </w:tc>
      </w:tr>
    </w:tbl>
    <w:p w:rsidR="00183989" w:rsidRPr="00AA545F" w:rsidRDefault="00886F30" w:rsidP="005B102F">
      <w:pPr>
        <w:shd w:val="clear" w:color="auto" w:fill="FFFFFF"/>
        <w:tabs>
          <w:tab w:val="left" w:pos="3709"/>
        </w:tabs>
        <w:spacing w:line="360" w:lineRule="auto"/>
        <w:jc w:val="both"/>
        <w:rPr>
          <w:rFonts w:ascii="Arial" w:hAnsi="Arial" w:cs="Arial"/>
        </w:rPr>
      </w:pPr>
      <w:r w:rsidRPr="00AA545F">
        <w:rPr>
          <w:rFonts w:ascii="Arial" w:hAnsi="Arial" w:cs="Arial"/>
        </w:rPr>
        <w:tab/>
      </w:r>
    </w:p>
    <w:p w:rsidR="00886F30" w:rsidRPr="00AA545F" w:rsidRDefault="00886F3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w:t>
      </w:r>
      <w:r w:rsidRPr="00AA545F">
        <w:rPr>
          <w:rFonts w:ascii="Arial" w:hAnsi="Arial" w:cs="Arial"/>
          <w:b/>
        </w:rPr>
        <w:t>2.1 Consolidación</w:t>
      </w:r>
      <w:r w:rsidRPr="00AA545F">
        <w:rPr>
          <w:rFonts w:ascii="Arial" w:hAnsi="Arial" w:cs="Arial"/>
          <w:highlight w:val="yellow"/>
        </w:rPr>
        <w:t xml:space="preserve"> </w:t>
      </w:r>
    </w:p>
    <w:p w:rsidR="0034458F" w:rsidRPr="00AA545F" w:rsidRDefault="0034458F"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34458F" w:rsidRPr="00AA545F" w:rsidTr="00C61413">
        <w:tc>
          <w:tcPr>
            <w:tcW w:w="9033" w:type="dxa"/>
            <w:gridSpan w:val="2"/>
            <w:shd w:val="clear" w:color="auto" w:fill="000000" w:themeFill="text1"/>
          </w:tcPr>
          <w:p w:rsidR="0034458F" w:rsidRPr="00AA545F" w:rsidRDefault="0034458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34458F" w:rsidRPr="00AA545F" w:rsidTr="00C61413">
        <w:tc>
          <w:tcPr>
            <w:tcW w:w="2518" w:type="dxa"/>
          </w:tcPr>
          <w:p w:rsidR="0034458F" w:rsidRPr="00AA545F" w:rsidRDefault="0034458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34458F" w:rsidRPr="00AA545F" w:rsidRDefault="001A6CBA" w:rsidP="005B102F">
            <w:pPr>
              <w:spacing w:line="360" w:lineRule="auto"/>
              <w:rPr>
                <w:rFonts w:ascii="Arial" w:hAnsi="Arial" w:cs="Arial"/>
                <w:color w:val="000000"/>
              </w:rPr>
            </w:pPr>
            <w:r w:rsidRPr="00AA545F">
              <w:rPr>
                <w:rFonts w:ascii="Arial" w:hAnsi="Arial" w:cs="Arial"/>
                <w:color w:val="000000"/>
              </w:rPr>
              <w:t>CN_10_03_CO_REC70</w:t>
            </w:r>
          </w:p>
        </w:tc>
      </w:tr>
      <w:tr w:rsidR="0034458F" w:rsidRPr="00AA545F" w:rsidTr="00C61413">
        <w:tc>
          <w:tcPr>
            <w:tcW w:w="2518" w:type="dxa"/>
          </w:tcPr>
          <w:p w:rsidR="0034458F" w:rsidRPr="00AA545F" w:rsidRDefault="0034458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34458F" w:rsidRPr="00AA545F" w:rsidRDefault="006D1BA7" w:rsidP="00DA317C">
            <w:pPr>
              <w:spacing w:line="360" w:lineRule="auto"/>
              <w:rPr>
                <w:rFonts w:ascii="Arial" w:hAnsi="Arial" w:cs="Arial"/>
                <w:color w:val="000000"/>
              </w:rPr>
            </w:pPr>
            <w:r w:rsidRPr="00AA545F">
              <w:rPr>
                <w:rFonts w:ascii="Arial" w:hAnsi="Arial" w:cs="Arial"/>
                <w:lang w:val="es-ES_tradnl"/>
              </w:rPr>
              <w:t xml:space="preserve">Aplicación </w:t>
            </w:r>
            <w:r w:rsidR="00DA317C" w:rsidRPr="00AA545F">
              <w:rPr>
                <w:rFonts w:ascii="Arial" w:hAnsi="Arial" w:cs="Arial"/>
                <w:lang w:val="es-ES_tradnl"/>
              </w:rPr>
              <w:t>d</w:t>
            </w:r>
            <w:r w:rsidR="00DA317C">
              <w:rPr>
                <w:rFonts w:ascii="Arial" w:hAnsi="Arial" w:cs="Arial"/>
                <w:lang w:val="es-ES_tradnl"/>
              </w:rPr>
              <w:t>el</w:t>
            </w:r>
            <w:r w:rsidR="00DA317C" w:rsidRPr="00AA545F">
              <w:rPr>
                <w:rFonts w:ascii="Arial" w:hAnsi="Arial" w:cs="Arial"/>
                <w:lang w:val="es-ES_tradnl"/>
              </w:rPr>
              <w:t xml:space="preserve"> </w:t>
            </w:r>
            <w:r w:rsidRPr="00AA545F">
              <w:rPr>
                <w:rFonts w:ascii="Arial" w:hAnsi="Arial" w:cs="Arial"/>
                <w:lang w:val="es-ES_tradnl"/>
              </w:rPr>
              <w:t>movimiento parabólico</w:t>
            </w:r>
          </w:p>
        </w:tc>
      </w:tr>
      <w:tr w:rsidR="0034458F" w:rsidRPr="00AA545F" w:rsidTr="00C61413">
        <w:tc>
          <w:tcPr>
            <w:tcW w:w="2518" w:type="dxa"/>
          </w:tcPr>
          <w:p w:rsidR="0034458F" w:rsidRPr="00AA545F" w:rsidRDefault="0034458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34458F" w:rsidRPr="00AA545F" w:rsidRDefault="006D1BA7" w:rsidP="005B102F">
            <w:pPr>
              <w:spacing w:line="360" w:lineRule="auto"/>
              <w:rPr>
                <w:rFonts w:ascii="Arial" w:hAnsi="Arial" w:cs="Arial"/>
                <w:color w:val="000000"/>
              </w:rPr>
            </w:pPr>
            <w:r w:rsidRPr="00AA545F">
              <w:rPr>
                <w:rFonts w:ascii="Arial" w:hAnsi="Arial" w:cs="Arial"/>
                <w:lang w:val="es-ES_tradnl"/>
              </w:rPr>
              <w:t>Actividad que permite aplicar la teoría de movimiento parabólico para determinar la altura de una pared</w:t>
            </w:r>
          </w:p>
        </w:tc>
      </w:tr>
    </w:tbl>
    <w:p w:rsidR="0034458F" w:rsidRPr="00AA545F" w:rsidRDefault="0034458F" w:rsidP="005B102F">
      <w:pPr>
        <w:spacing w:line="360" w:lineRule="auto"/>
        <w:jc w:val="both"/>
        <w:rPr>
          <w:rFonts w:ascii="Arial" w:hAnsi="Arial" w:cs="Arial"/>
          <w:highlight w:val="yellow"/>
        </w:rPr>
      </w:pPr>
    </w:p>
    <w:p w:rsidR="00556E86" w:rsidRPr="00AA545F" w:rsidRDefault="00556E86" w:rsidP="005B102F">
      <w:pPr>
        <w:spacing w:line="360" w:lineRule="auto"/>
        <w:jc w:val="both"/>
        <w:rPr>
          <w:rFonts w:ascii="Arial" w:hAnsi="Arial" w:cs="Arial"/>
          <w:highlight w:val="yellow"/>
        </w:rPr>
      </w:pPr>
    </w:p>
    <w:p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A317C">
        <w:rPr>
          <w:rFonts w:ascii="Arial" w:hAnsi="Arial" w:cs="Arial"/>
          <w:b/>
        </w:rPr>
        <w:t>c</w:t>
      </w:r>
      <w:r w:rsidR="00DA317C" w:rsidRPr="00AA545F">
        <w:rPr>
          <w:rFonts w:ascii="Arial" w:hAnsi="Arial" w:cs="Arial"/>
          <w:b/>
        </w:rPr>
        <w:t>ircular</w:t>
      </w:r>
    </w:p>
    <w:p w:rsidR="00BA142D" w:rsidRPr="00AA545F" w:rsidRDefault="00BA142D" w:rsidP="005B102F">
      <w:pPr>
        <w:tabs>
          <w:tab w:val="right" w:pos="8498"/>
        </w:tabs>
        <w:spacing w:line="360" w:lineRule="auto"/>
        <w:jc w:val="both"/>
        <w:rPr>
          <w:rFonts w:ascii="Arial" w:hAnsi="Arial" w:cs="Arial"/>
          <w:b/>
        </w:rPr>
      </w:pPr>
    </w:p>
    <w:p w:rsidR="00BA142D" w:rsidRPr="00AA545F" w:rsidRDefault="00DA317C"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A142D" w:rsidRPr="00AA545F">
        <w:rPr>
          <w:rFonts w:ascii="Arial" w:hAnsi="Arial" w:cs="Arial"/>
        </w:rPr>
        <w:t>el movimiento de</w:t>
      </w:r>
      <w:r w:rsidR="00416E9E" w:rsidRPr="00AA545F">
        <w:rPr>
          <w:rFonts w:ascii="Arial" w:hAnsi="Arial" w:cs="Arial"/>
        </w:rPr>
        <w:t xml:space="preserve"> </w:t>
      </w:r>
      <w:r w:rsidR="00BA142D" w:rsidRPr="00AA545F">
        <w:rPr>
          <w:rFonts w:ascii="Arial" w:hAnsi="Arial" w:cs="Arial"/>
        </w:rPr>
        <w:t xml:space="preserve">objetos </w:t>
      </w:r>
      <w:r w:rsidR="00416E9E" w:rsidRPr="00AA545F">
        <w:rPr>
          <w:rFonts w:ascii="Arial" w:hAnsi="Arial" w:cs="Arial"/>
        </w:rPr>
        <w:t xml:space="preserve">que describen trayectorias circulares. Cuando lo hacen de tal manera que la magnitud </w:t>
      </w:r>
      <w:proofErr w:type="gramStart"/>
      <w:r w:rsidR="00416E9E" w:rsidRPr="00AA545F">
        <w:rPr>
          <w:rFonts w:ascii="Arial" w:hAnsi="Arial" w:cs="Arial"/>
        </w:rPr>
        <w:t>del</w:t>
      </w:r>
      <w:proofErr w:type="gramEnd"/>
      <w:r w:rsidR="00416E9E" w:rsidRPr="00AA545F">
        <w:rPr>
          <w:rFonts w:ascii="Arial" w:hAnsi="Arial" w:cs="Arial"/>
        </w:rPr>
        <w:t xml:space="preserve"> vector velocidad es constante en cada punto de la circunferencia descrita</w:t>
      </w:r>
      <w:r w:rsidR="00236644">
        <w:rPr>
          <w:rFonts w:ascii="Arial" w:hAnsi="Arial" w:cs="Arial"/>
        </w:rPr>
        <w:t>,</w:t>
      </w:r>
      <w:r w:rsidR="00650F46">
        <w:rPr>
          <w:rFonts w:ascii="Arial" w:hAnsi="Arial" w:cs="Arial"/>
        </w:rPr>
        <w:t xml:space="preserve"> </w:t>
      </w:r>
      <w:r w:rsidR="00236644">
        <w:rPr>
          <w:rFonts w:ascii="Arial" w:hAnsi="Arial" w:cs="Arial"/>
        </w:rPr>
        <w:t>hablamos</w:t>
      </w:r>
      <w:r w:rsidR="00416E9E" w:rsidRPr="00AA545F">
        <w:rPr>
          <w:rFonts w:ascii="Arial" w:hAnsi="Arial" w:cs="Arial"/>
        </w:rPr>
        <w:t xml:space="preserve"> de un movimiento circular uniforme</w:t>
      </w:r>
      <w:r w:rsidR="00236644">
        <w:rPr>
          <w:rFonts w:ascii="Arial" w:hAnsi="Arial" w:cs="Arial"/>
        </w:rPr>
        <w:t>;</w:t>
      </w:r>
      <w:r w:rsidR="00236644" w:rsidRPr="00AA545F">
        <w:rPr>
          <w:rFonts w:ascii="Arial" w:hAnsi="Arial" w:cs="Arial"/>
        </w:rPr>
        <w:t xml:space="preserve"> </w:t>
      </w:r>
      <w:r w:rsidR="00416E9E" w:rsidRPr="00AA545F">
        <w:rPr>
          <w:rFonts w:ascii="Arial" w:hAnsi="Arial" w:cs="Arial"/>
        </w:rPr>
        <w:t>por el contrario</w:t>
      </w:r>
      <w:r w:rsidR="00236644">
        <w:rPr>
          <w:rFonts w:ascii="Arial" w:hAnsi="Arial" w:cs="Arial"/>
        </w:rPr>
        <w:t>,</w:t>
      </w:r>
      <w:r w:rsidR="00416E9E" w:rsidRPr="00AA545F">
        <w:rPr>
          <w:rFonts w:ascii="Arial" w:hAnsi="Arial" w:cs="Arial"/>
        </w:rPr>
        <w:t xml:space="preserve"> si el móvil incrementa o disminuye de forma constante esta magnitud se trata de un movimiento circular uniformemente acelerado.</w:t>
      </w:r>
      <w:r w:rsidR="00650F46">
        <w:rPr>
          <w:rFonts w:ascii="Arial" w:hAnsi="Arial" w:cs="Arial"/>
        </w:rPr>
        <w:t xml:space="preserve"> </w:t>
      </w:r>
    </w:p>
    <w:p w:rsidR="00BA142D" w:rsidRPr="00AA545F" w:rsidRDefault="00BA142D" w:rsidP="005B102F">
      <w:pPr>
        <w:tabs>
          <w:tab w:val="right" w:pos="8498"/>
        </w:tabs>
        <w:spacing w:line="360" w:lineRule="auto"/>
        <w:jc w:val="both"/>
        <w:rPr>
          <w:rFonts w:ascii="Arial" w:hAnsi="Arial" w:cs="Arial"/>
        </w:rPr>
      </w:pPr>
    </w:p>
    <w:p w:rsidR="00486950" w:rsidRPr="00AA545F" w:rsidRDefault="00486950" w:rsidP="005B102F">
      <w:pPr>
        <w:tabs>
          <w:tab w:val="right" w:pos="8498"/>
        </w:tabs>
        <w:spacing w:line="360" w:lineRule="auto"/>
        <w:jc w:val="both"/>
        <w:rPr>
          <w:rFonts w:ascii="Arial" w:hAnsi="Arial" w:cs="Arial"/>
        </w:rPr>
      </w:pPr>
    </w:p>
    <w:p w:rsidR="00486950" w:rsidRPr="00AA545F" w:rsidRDefault="00486950"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874"/>
        <w:gridCol w:w="7180"/>
      </w:tblGrid>
      <w:tr w:rsidR="00BA142D" w:rsidRPr="00AA545F" w:rsidTr="00C61413">
        <w:tc>
          <w:tcPr>
            <w:tcW w:w="9033" w:type="dxa"/>
            <w:gridSpan w:val="2"/>
            <w:shd w:val="clear" w:color="auto" w:fill="0D0D0D" w:themeFill="text1" w:themeFillTint="F2"/>
          </w:tcPr>
          <w:p w:rsidR="00BA142D" w:rsidRPr="00AA545F" w:rsidRDefault="00BA142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A142D" w:rsidRPr="00AA545F" w:rsidTr="00C61413">
        <w:tc>
          <w:tcPr>
            <w:tcW w:w="2518" w:type="dxa"/>
          </w:tcPr>
          <w:p w:rsidR="00BA142D" w:rsidRPr="00AA545F" w:rsidRDefault="00BA142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486950" w:rsidRPr="00AA545F" w:rsidRDefault="00486950"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_IMG13</w:t>
            </w:r>
          </w:p>
          <w:p w:rsidR="00BA142D" w:rsidRPr="00AA545F" w:rsidRDefault="00BA142D" w:rsidP="005B102F">
            <w:pPr>
              <w:spacing w:line="360" w:lineRule="auto"/>
              <w:rPr>
                <w:rFonts w:ascii="Arial" w:hAnsi="Arial" w:cs="Arial"/>
                <w:b/>
                <w:color w:val="000000"/>
              </w:rPr>
            </w:pPr>
          </w:p>
        </w:tc>
      </w:tr>
      <w:tr w:rsidR="00BA142D" w:rsidRPr="00AA545F" w:rsidTr="00C61413">
        <w:tc>
          <w:tcPr>
            <w:tcW w:w="2518" w:type="dxa"/>
          </w:tcPr>
          <w:p w:rsidR="00BA142D" w:rsidRPr="00AA545F" w:rsidRDefault="00BA142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BA142D" w:rsidRPr="00AA545F" w:rsidRDefault="00BA142D" w:rsidP="005B102F">
            <w:pPr>
              <w:spacing w:line="360" w:lineRule="auto"/>
              <w:rPr>
                <w:rFonts w:ascii="Arial" w:hAnsi="Arial" w:cs="Arial"/>
                <w:color w:val="000000"/>
              </w:rPr>
            </w:pPr>
            <w:r w:rsidRPr="00AA545F">
              <w:rPr>
                <w:rFonts w:ascii="Arial" w:hAnsi="Arial" w:cs="Arial"/>
                <w:color w:val="000000"/>
              </w:rPr>
              <w:t>Movimiento con trayectoria circular</w:t>
            </w:r>
          </w:p>
        </w:tc>
      </w:tr>
      <w:tr w:rsidR="00BA142D" w:rsidRPr="00AA545F" w:rsidTr="00C61413">
        <w:tc>
          <w:tcPr>
            <w:tcW w:w="2518" w:type="dxa"/>
          </w:tcPr>
          <w:p w:rsidR="00BA142D" w:rsidRPr="00AA545F" w:rsidRDefault="00BA142D" w:rsidP="005B102F">
            <w:pPr>
              <w:spacing w:line="360" w:lineRule="auto"/>
              <w:rPr>
                <w:rFonts w:ascii="Arial" w:hAnsi="Arial" w:cs="Arial"/>
                <w:color w:val="000000"/>
              </w:rPr>
            </w:pPr>
            <w:r w:rsidRPr="00AA545F">
              <w:rPr>
                <w:rFonts w:ascii="Arial" w:hAnsi="Arial" w:cs="Arial"/>
                <w:b/>
                <w:color w:val="000000"/>
              </w:rPr>
              <w:t xml:space="preserve">Código </w:t>
            </w:r>
            <w:r w:rsidRPr="00AA545F">
              <w:rPr>
                <w:rFonts w:ascii="Arial" w:hAnsi="Arial" w:cs="Arial"/>
                <w:b/>
                <w:color w:val="000000"/>
              </w:rPr>
              <w:lastRenderedPageBreak/>
              <w:t>Shutterstock (o URL o la ruta en AulaPlaneta)</w:t>
            </w:r>
          </w:p>
        </w:tc>
        <w:tc>
          <w:tcPr>
            <w:tcW w:w="6515" w:type="dxa"/>
          </w:tcPr>
          <w:p w:rsidR="00BA142D" w:rsidRPr="00AA545F" w:rsidRDefault="005E763F" w:rsidP="005B102F">
            <w:pPr>
              <w:spacing w:line="360" w:lineRule="auto"/>
              <w:rPr>
                <w:rFonts w:ascii="Arial" w:hAnsi="Arial" w:cs="Arial"/>
              </w:rPr>
            </w:pPr>
            <w:hyperlink r:id="rId37" w:history="1">
              <w:r w:rsidR="000A4DC5" w:rsidRPr="00AA545F">
                <w:rPr>
                  <w:rStyle w:val="Hipervnculo"/>
                  <w:rFonts w:ascii="Arial" w:hAnsi="Arial" w:cs="Arial"/>
                </w:rPr>
                <w:t>https://www.flickr.com/photos/baslercast/4637566354/in/photolist-</w:t>
              </w:r>
              <w:r w:rsidR="000A4DC5" w:rsidRPr="00AA545F">
                <w:rPr>
                  <w:rStyle w:val="Hipervnculo"/>
                  <w:rFonts w:ascii="Arial" w:hAnsi="Arial" w:cs="Arial"/>
                </w:rPr>
                <w:lastRenderedPageBreak/>
                <w: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0A4DC5" w:rsidRPr="00AA545F" w:rsidRDefault="000A4DC5" w:rsidP="005B102F">
            <w:pPr>
              <w:spacing w:line="360" w:lineRule="auto"/>
              <w:rPr>
                <w:rFonts w:ascii="Arial" w:hAnsi="Arial" w:cs="Arial"/>
              </w:rPr>
            </w:pPr>
          </w:p>
          <w:p w:rsidR="000A4DC5" w:rsidRPr="00AA545F" w:rsidRDefault="000A4DC5" w:rsidP="005B102F">
            <w:pPr>
              <w:spacing w:line="360" w:lineRule="auto"/>
              <w:rPr>
                <w:rFonts w:ascii="Arial" w:hAnsi="Arial" w:cs="Arial"/>
              </w:rPr>
            </w:pPr>
            <w:r w:rsidRPr="00AA545F">
              <w:rPr>
                <w:lang w:val="es-CO"/>
              </w:rPr>
              <w:object w:dxaOrig="9000" w:dyaOrig="6780">
                <v:shape id="_x0000_i1030" type="#_x0000_t75" style="width:258pt;height:194pt" o:ole="">
                  <v:imagedata r:id="rId38" o:title=""/>
                </v:shape>
                <o:OLEObject Type="Embed" ProgID="PBrush" ShapeID="_x0000_i1030" DrawAspect="Content" ObjectID="_1490462734" r:id="rId39"/>
              </w:object>
            </w:r>
          </w:p>
        </w:tc>
      </w:tr>
      <w:tr w:rsidR="00BA142D" w:rsidRPr="00AA545F" w:rsidTr="00C61413">
        <w:tc>
          <w:tcPr>
            <w:tcW w:w="2518" w:type="dxa"/>
          </w:tcPr>
          <w:p w:rsidR="00BA142D" w:rsidRPr="00AA545F" w:rsidRDefault="00BA142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BA142D" w:rsidRPr="00AA545F" w:rsidRDefault="000A4DC5" w:rsidP="00236644">
            <w:pPr>
              <w:spacing w:line="360" w:lineRule="auto"/>
              <w:rPr>
                <w:rFonts w:ascii="Arial" w:hAnsi="Arial" w:cs="Arial"/>
                <w:color w:val="000000"/>
              </w:rPr>
            </w:pPr>
            <w:r w:rsidRPr="00AA545F">
              <w:rPr>
                <w:rFonts w:ascii="Arial" w:hAnsi="Arial" w:cs="Arial"/>
                <w:color w:val="000000"/>
              </w:rPr>
              <w:t xml:space="preserve">Automóviles </w:t>
            </w:r>
            <w:r w:rsidR="00236644">
              <w:rPr>
                <w:rFonts w:ascii="Arial" w:hAnsi="Arial" w:cs="Arial"/>
                <w:color w:val="000000"/>
              </w:rPr>
              <w:t xml:space="preserve">que describen </w:t>
            </w:r>
            <w:r w:rsidRPr="00AA545F">
              <w:rPr>
                <w:rFonts w:ascii="Arial" w:hAnsi="Arial" w:cs="Arial"/>
                <w:color w:val="000000"/>
              </w:rPr>
              <w:t>una trayectoria circular</w:t>
            </w:r>
          </w:p>
        </w:tc>
      </w:tr>
    </w:tbl>
    <w:p w:rsidR="00BA142D" w:rsidRPr="00AA545F" w:rsidRDefault="00BA142D" w:rsidP="005B102F">
      <w:pPr>
        <w:tabs>
          <w:tab w:val="right" w:pos="8498"/>
        </w:tabs>
        <w:spacing w:line="360" w:lineRule="auto"/>
        <w:jc w:val="both"/>
        <w:rPr>
          <w:rFonts w:ascii="Arial" w:hAnsi="Arial" w:cs="Arial"/>
          <w:b/>
        </w:rPr>
      </w:pPr>
    </w:p>
    <w:p w:rsidR="00BA142D" w:rsidRPr="00AA545F" w:rsidRDefault="00BA142D" w:rsidP="005B102F">
      <w:pPr>
        <w:tabs>
          <w:tab w:val="right" w:pos="8498"/>
        </w:tabs>
        <w:spacing w:line="360" w:lineRule="auto"/>
        <w:jc w:val="both"/>
        <w:rPr>
          <w:rFonts w:ascii="Arial" w:hAnsi="Arial" w:cs="Arial"/>
          <w:b/>
        </w:rPr>
      </w:pPr>
    </w:p>
    <w:p w:rsidR="00BA142D" w:rsidRPr="00AA545F" w:rsidRDefault="00BA142D" w:rsidP="005B102F">
      <w:pPr>
        <w:tabs>
          <w:tab w:val="right" w:pos="8498"/>
        </w:tabs>
        <w:spacing w:line="360" w:lineRule="auto"/>
        <w:jc w:val="both"/>
        <w:rPr>
          <w:rFonts w:ascii="Arial" w:hAnsi="Arial" w:cs="Arial"/>
          <w:b/>
        </w:rPr>
      </w:pPr>
    </w:p>
    <w:p w:rsidR="00B843FE"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un </w:t>
      </w:r>
      <w:r w:rsidRPr="00AA545F">
        <w:rPr>
          <w:rFonts w:ascii="Arial" w:hAnsi="Arial" w:cs="Arial"/>
          <w:b/>
          <w:color w:val="333333"/>
        </w:rPr>
        <w:t>movimiento circular</w:t>
      </w:r>
      <w:r w:rsidRPr="00AA545F">
        <w:rPr>
          <w:rFonts w:ascii="Arial" w:hAnsi="Arial" w:cs="Arial"/>
          <w:color w:val="333333"/>
        </w:rPr>
        <w:t xml:space="preserve"> l</w:t>
      </w:r>
      <w:r w:rsidR="00B843FE" w:rsidRPr="00AA545F">
        <w:rPr>
          <w:rFonts w:ascii="Arial" w:hAnsi="Arial" w:cs="Arial"/>
          <w:color w:val="333333"/>
        </w:rPr>
        <w:t>a trayectoria que describe el móvil es una </w:t>
      </w:r>
      <w:r w:rsidR="00B843FE" w:rsidRPr="00AA545F">
        <w:rPr>
          <w:rFonts w:ascii="Arial" w:hAnsi="Arial" w:cs="Arial"/>
          <w:b/>
          <w:bCs/>
          <w:color w:val="333333"/>
        </w:rPr>
        <w:t>circunferencia</w:t>
      </w:r>
      <w:r w:rsidR="00B843FE" w:rsidRPr="00AA545F">
        <w:rPr>
          <w:rFonts w:ascii="Arial" w:hAnsi="Arial" w:cs="Arial"/>
          <w:color w:val="333333"/>
        </w:rPr>
        <w:t>, con un </w:t>
      </w:r>
      <w:r w:rsidR="00B843FE" w:rsidRPr="00AA545F">
        <w:rPr>
          <w:rFonts w:ascii="Arial" w:hAnsi="Arial" w:cs="Arial"/>
          <w:b/>
          <w:bCs/>
          <w:color w:val="333333"/>
        </w:rPr>
        <w:t>centro de giro</w:t>
      </w:r>
      <w:r w:rsidR="00B843FE" w:rsidRPr="00AA545F">
        <w:rPr>
          <w:rFonts w:ascii="Arial" w:hAnsi="Arial" w:cs="Arial"/>
          <w:color w:val="333333"/>
        </w:rPr>
        <w:t> y un </w:t>
      </w:r>
      <w:r w:rsidR="00B843FE" w:rsidRPr="00AA545F">
        <w:rPr>
          <w:rFonts w:ascii="Arial" w:hAnsi="Arial" w:cs="Arial"/>
          <w:b/>
          <w:bCs/>
          <w:color w:val="333333"/>
        </w:rPr>
        <w:t>radio constantes</w:t>
      </w:r>
      <w:r w:rsidR="00B843FE" w:rsidRPr="00AA545F">
        <w:rPr>
          <w:rFonts w:ascii="Arial" w:hAnsi="Arial" w:cs="Arial"/>
          <w:color w:val="333333"/>
        </w:rPr>
        <w:t>.</w:t>
      </w:r>
    </w:p>
    <w:p w:rsidR="002F3AFD" w:rsidRPr="00AA545F" w:rsidRDefault="002F3AFD"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8"/>
        <w:gridCol w:w="7446"/>
      </w:tblGrid>
      <w:tr w:rsidR="002F3AFD" w:rsidRPr="00AA545F" w:rsidTr="00804138">
        <w:tc>
          <w:tcPr>
            <w:tcW w:w="9033" w:type="dxa"/>
            <w:gridSpan w:val="2"/>
            <w:shd w:val="clear" w:color="auto" w:fill="0D0D0D" w:themeFill="text1" w:themeFillTint="F2"/>
          </w:tcPr>
          <w:p w:rsidR="002F3AFD" w:rsidRPr="00AA545F" w:rsidRDefault="002F3AF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F3AFD" w:rsidRPr="00AA545F" w:rsidTr="00804138">
        <w:tc>
          <w:tcPr>
            <w:tcW w:w="2518" w:type="dxa"/>
          </w:tcPr>
          <w:p w:rsidR="002F3AFD" w:rsidRPr="00AA545F" w:rsidRDefault="002F3AF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F3AFD" w:rsidRPr="00AA545F" w:rsidRDefault="00D5225B"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_IMG14</w:t>
            </w:r>
          </w:p>
        </w:tc>
      </w:tr>
      <w:tr w:rsidR="002F3AFD" w:rsidRPr="00AA545F" w:rsidTr="00804138">
        <w:tc>
          <w:tcPr>
            <w:tcW w:w="2518" w:type="dxa"/>
          </w:tcPr>
          <w:p w:rsidR="002F3AFD" w:rsidRPr="00AA545F" w:rsidRDefault="002F3AF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F3AFD" w:rsidRPr="00AA545F" w:rsidRDefault="002F3AFD" w:rsidP="005B102F">
            <w:pPr>
              <w:spacing w:line="360" w:lineRule="auto"/>
              <w:rPr>
                <w:rFonts w:ascii="Arial" w:hAnsi="Arial" w:cs="Arial"/>
                <w:color w:val="000000"/>
              </w:rPr>
            </w:pPr>
            <w:r w:rsidRPr="00AA545F">
              <w:rPr>
                <w:rFonts w:ascii="Arial" w:hAnsi="Arial" w:cs="Arial"/>
                <w:color w:val="000000"/>
              </w:rPr>
              <w:t>Movimiento circular uniforme</w:t>
            </w:r>
          </w:p>
        </w:tc>
      </w:tr>
      <w:tr w:rsidR="002F3AFD" w:rsidRPr="00AA545F" w:rsidTr="00804138">
        <w:tc>
          <w:tcPr>
            <w:tcW w:w="2518" w:type="dxa"/>
          </w:tcPr>
          <w:p w:rsidR="002F3AFD" w:rsidRPr="00AA545F" w:rsidRDefault="002F3AFD" w:rsidP="005B102F">
            <w:pPr>
              <w:spacing w:line="360" w:lineRule="auto"/>
              <w:rPr>
                <w:rFonts w:ascii="Arial" w:hAnsi="Arial" w:cs="Arial"/>
                <w:color w:val="000000"/>
              </w:rPr>
            </w:pPr>
            <w:r w:rsidRPr="00AA545F">
              <w:rPr>
                <w:rFonts w:ascii="Arial" w:hAnsi="Arial" w:cs="Arial"/>
                <w:b/>
                <w:color w:val="000000"/>
              </w:rPr>
              <w:t>Código Shutterstoc</w:t>
            </w:r>
            <w:r w:rsidRPr="00AA545F">
              <w:rPr>
                <w:rFonts w:ascii="Arial" w:hAnsi="Arial" w:cs="Arial"/>
                <w:b/>
                <w:color w:val="000000"/>
              </w:rPr>
              <w:lastRenderedPageBreak/>
              <w:t>k (o URL o la ruta en AulaPlaneta)</w:t>
            </w:r>
          </w:p>
        </w:tc>
        <w:tc>
          <w:tcPr>
            <w:tcW w:w="6515" w:type="dxa"/>
          </w:tcPr>
          <w:p w:rsidR="002F3AFD" w:rsidRPr="00AA545F" w:rsidRDefault="002F3AFD" w:rsidP="005B102F">
            <w:pPr>
              <w:tabs>
                <w:tab w:val="right" w:pos="8498"/>
              </w:tabs>
              <w:spacing w:line="360" w:lineRule="auto"/>
              <w:jc w:val="both"/>
              <w:rPr>
                <w:rFonts w:ascii="Arial" w:hAnsi="Arial" w:cs="Arial"/>
                <w:b/>
              </w:rPr>
            </w:pPr>
          </w:p>
          <w:p w:rsidR="002F3AFD" w:rsidRPr="00AA545F" w:rsidRDefault="005E763F" w:rsidP="005B102F">
            <w:pPr>
              <w:shd w:val="clear" w:color="auto" w:fill="FFFFFF"/>
              <w:spacing w:line="360" w:lineRule="auto"/>
              <w:jc w:val="both"/>
              <w:rPr>
                <w:rFonts w:ascii="Arial" w:hAnsi="Arial" w:cs="Arial"/>
                <w:color w:val="333333"/>
              </w:rPr>
            </w:pPr>
            <w:hyperlink r:id="rId40" w:history="1">
              <w:r w:rsidR="002F3AFD" w:rsidRPr="00AA545F">
                <w:rPr>
                  <w:rStyle w:val="Hipervnculo"/>
                  <w:rFonts w:ascii="Arial" w:hAnsi="Arial" w:cs="Arial"/>
                </w:rPr>
                <w:t>https://www.flickr.com/photos/brent_nashville/10325563595/in/phot</w:t>
              </w:r>
              <w:r w:rsidR="002F3AFD" w:rsidRPr="00AA545F">
                <w:rPr>
                  <w:rStyle w:val="Hipervnculo"/>
                  <w:rFonts w:ascii="Arial" w:hAnsi="Arial" w:cs="Arial"/>
                </w:rPr>
                <w:lastRenderedPageBreak/>
                <w: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w:t>
              </w:r>
            </w:hyperlink>
          </w:p>
          <w:p w:rsidR="002F3AFD" w:rsidRPr="00AA545F" w:rsidRDefault="002F3AFD" w:rsidP="005B102F">
            <w:pPr>
              <w:shd w:val="clear" w:color="auto" w:fill="FFFFFF"/>
              <w:spacing w:line="360" w:lineRule="auto"/>
              <w:jc w:val="both"/>
              <w:rPr>
                <w:rFonts w:ascii="Arial" w:hAnsi="Arial" w:cs="Arial"/>
                <w:color w:val="333333"/>
              </w:rPr>
            </w:pPr>
          </w:p>
          <w:p w:rsidR="002F3AFD" w:rsidRPr="00AA545F" w:rsidRDefault="002F3AFD" w:rsidP="005B102F">
            <w:pPr>
              <w:shd w:val="clear" w:color="auto" w:fill="FFFFFF"/>
              <w:spacing w:line="360" w:lineRule="auto"/>
              <w:jc w:val="both"/>
              <w:rPr>
                <w:rFonts w:ascii="Arial" w:hAnsi="Arial" w:cs="Arial"/>
                <w:color w:val="333333"/>
              </w:rPr>
            </w:pPr>
            <w:r w:rsidRPr="00AA545F">
              <w:rPr>
                <w:rFonts w:ascii="Arial" w:hAnsi="Arial" w:cs="Arial"/>
                <w:noProof/>
                <w:color w:val="333333"/>
              </w:rPr>
              <w:drawing>
                <wp:inline distT="0" distB="0" distL="0" distR="0" wp14:anchorId="7B551F0E" wp14:editId="0B9556E6">
                  <wp:extent cx="4200691" cy="28670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1197" cy="2867370"/>
                          </a:xfrm>
                          <a:prstGeom prst="rect">
                            <a:avLst/>
                          </a:prstGeom>
                          <a:noFill/>
                          <a:ln>
                            <a:noFill/>
                          </a:ln>
                        </pic:spPr>
                      </pic:pic>
                    </a:graphicData>
                  </a:graphic>
                </wp:inline>
              </w:drawing>
            </w:r>
          </w:p>
          <w:p w:rsidR="002F3AFD" w:rsidRPr="00AA545F" w:rsidRDefault="002F3AFD" w:rsidP="005B102F">
            <w:pPr>
              <w:spacing w:line="360" w:lineRule="auto"/>
              <w:rPr>
                <w:rFonts w:ascii="Arial" w:hAnsi="Arial" w:cs="Arial"/>
              </w:rPr>
            </w:pPr>
          </w:p>
        </w:tc>
      </w:tr>
      <w:tr w:rsidR="002F3AFD" w:rsidRPr="00AA545F" w:rsidTr="00804138">
        <w:tc>
          <w:tcPr>
            <w:tcW w:w="2518" w:type="dxa"/>
          </w:tcPr>
          <w:p w:rsidR="002F3AFD" w:rsidRPr="00AA545F" w:rsidRDefault="002F3AF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2F3AFD" w:rsidRPr="00AA545F" w:rsidRDefault="00026E11" w:rsidP="005B102F">
            <w:pPr>
              <w:spacing w:line="360" w:lineRule="auto"/>
              <w:rPr>
                <w:rFonts w:ascii="Arial" w:hAnsi="Arial" w:cs="Arial"/>
                <w:color w:val="000000"/>
              </w:rPr>
            </w:pPr>
            <w:r w:rsidRPr="00AA545F">
              <w:rPr>
                <w:rFonts w:ascii="Arial" w:hAnsi="Arial" w:cs="Arial"/>
                <w:color w:val="000000"/>
              </w:rPr>
              <w:t>Una persona ubicada en cualquier posición de la atracción mecánica experimenta un movimiento circular</w:t>
            </w:r>
          </w:p>
        </w:tc>
      </w:tr>
    </w:tbl>
    <w:p w:rsidR="002F3AFD" w:rsidRPr="00AA545F" w:rsidRDefault="002F3AFD"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En el estudio del movimiento circular intervienen las siguientes magnitudes:</w:t>
      </w:r>
    </w:p>
    <w:p w:rsidR="00937080" w:rsidRPr="00AA545F" w:rsidRDefault="0093708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820"/>
        <w:gridCol w:w="4008"/>
      </w:tblGrid>
      <w:tr w:rsidR="00937080" w:rsidRPr="00AA545F" w:rsidTr="003477B6">
        <w:tc>
          <w:tcPr>
            <w:tcW w:w="4820" w:type="dxa"/>
            <w:vMerge w:val="restart"/>
          </w:tcPr>
          <w:p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t>Desplazamiento</w:t>
            </w:r>
          </w:p>
          <w:p w:rsidR="00404C45" w:rsidRPr="00AA545F" w:rsidRDefault="00404C45" w:rsidP="005B102F">
            <w:pPr>
              <w:spacing w:line="360" w:lineRule="auto"/>
              <w:jc w:val="center"/>
              <w:rPr>
                <w:rFonts w:ascii="Arial" w:hAnsi="Arial" w:cs="Arial"/>
                <w:b/>
                <w:color w:val="333333"/>
              </w:rPr>
            </w:pPr>
          </w:p>
          <w:p w:rsidR="00404C45" w:rsidRPr="00AA545F" w:rsidRDefault="00404C45" w:rsidP="005B102F">
            <w:pPr>
              <w:spacing w:line="360" w:lineRule="auto"/>
              <w:jc w:val="center"/>
              <w:rPr>
                <w:rFonts w:ascii="Arial" w:hAnsi="Arial" w:cs="Arial"/>
              </w:rPr>
            </w:pPr>
            <w:r w:rsidRPr="00AA545F">
              <w:rPr>
                <w:rFonts w:ascii="Arial" w:hAnsi="Arial" w:cs="Arial"/>
                <w:lang w:val="es-CO"/>
              </w:rPr>
              <w:object w:dxaOrig="3870" w:dyaOrig="3735">
                <v:shape id="_x0000_i1031" type="#_x0000_t75" style="width:193pt;height:186pt" o:ole="">
                  <v:imagedata r:id="rId42" o:title=""/>
                </v:shape>
                <o:OLEObject Type="Embed" ProgID="PBrush" ShapeID="_x0000_i1031" DrawAspect="Content" ObjectID="_1490462735" r:id="rId43"/>
              </w:object>
            </w:r>
          </w:p>
          <w:p w:rsidR="00404C45" w:rsidRPr="00AA545F" w:rsidRDefault="00404C45" w:rsidP="005B102F">
            <w:pPr>
              <w:spacing w:line="360" w:lineRule="auto"/>
              <w:jc w:val="center"/>
              <w:rPr>
                <w:rFonts w:ascii="Arial" w:hAnsi="Arial" w:cs="Arial"/>
              </w:rPr>
            </w:pPr>
          </w:p>
          <w:p w:rsidR="00404C45" w:rsidRPr="00AA545F" w:rsidRDefault="00404C45" w:rsidP="005B102F">
            <w:pPr>
              <w:spacing w:line="360" w:lineRule="auto"/>
              <w:jc w:val="center"/>
              <w:rPr>
                <w:rFonts w:ascii="Arial" w:hAnsi="Arial" w:cs="Arial"/>
              </w:rPr>
            </w:pPr>
            <w:r w:rsidRPr="00AA545F">
              <w:rPr>
                <w:rFonts w:ascii="Arial" w:hAnsi="Arial" w:cs="Arial"/>
              </w:rPr>
              <w:t xml:space="preserve">R: </w:t>
            </w:r>
            <w:r w:rsidR="00236644">
              <w:rPr>
                <w:rFonts w:ascii="Arial" w:hAnsi="Arial" w:cs="Arial"/>
              </w:rPr>
              <w:t>r</w:t>
            </w:r>
            <w:r w:rsidR="00236644" w:rsidRPr="00AA545F">
              <w:rPr>
                <w:rFonts w:ascii="Arial" w:hAnsi="Arial" w:cs="Arial"/>
              </w:rPr>
              <w:t xml:space="preserve">adio </w:t>
            </w:r>
            <w:r w:rsidRPr="00AA545F">
              <w:rPr>
                <w:rFonts w:ascii="Arial" w:hAnsi="Arial" w:cs="Arial"/>
              </w:rPr>
              <w:t>de la trayectoria circular</w:t>
            </w:r>
          </w:p>
          <w:p w:rsidR="00404C45" w:rsidRPr="00AA545F" w:rsidRDefault="00404C45" w:rsidP="005B102F">
            <w:pPr>
              <w:spacing w:line="360" w:lineRule="auto"/>
              <w:jc w:val="center"/>
              <w:rPr>
                <w:rFonts w:ascii="Arial" w:hAnsi="Arial" w:cs="Arial"/>
                <w:color w:val="333333"/>
              </w:rPr>
            </w:pPr>
          </w:p>
          <w:p w:rsidR="00404C45" w:rsidRPr="00AA545F" w:rsidRDefault="00404C45" w:rsidP="005B102F">
            <w:pPr>
              <w:spacing w:line="360" w:lineRule="auto"/>
              <w:jc w:val="center"/>
              <w:rPr>
                <w:rFonts w:ascii="Arial" w:hAnsi="Arial" w:cs="Arial"/>
                <w:color w:val="333333"/>
              </w:rPr>
            </w:pPr>
            <m:oMath>
              <m:r>
                <w:rPr>
                  <w:rFonts w:ascii="Cambria Math" w:hAnsi="Cambria Math" w:cs="Arial"/>
                  <w:color w:val="333333"/>
                </w:rPr>
                <m:t>∆φ</m:t>
              </m:r>
            </m:oMath>
            <w:r w:rsidRPr="00AA545F">
              <w:rPr>
                <w:rFonts w:ascii="Arial" w:hAnsi="Arial" w:cs="Arial"/>
                <w:color w:val="333333"/>
              </w:rPr>
              <w:t xml:space="preserve">: </w:t>
            </w:r>
            <w:r w:rsidR="00236644">
              <w:rPr>
                <w:rFonts w:ascii="Arial" w:hAnsi="Arial" w:cs="Arial"/>
                <w:color w:val="333333"/>
              </w:rPr>
              <w:t>d</w:t>
            </w:r>
            <w:r w:rsidR="00236644" w:rsidRPr="00AA545F">
              <w:rPr>
                <w:rFonts w:ascii="Arial" w:hAnsi="Arial" w:cs="Arial"/>
                <w:color w:val="333333"/>
              </w:rPr>
              <w:t xml:space="preserve">esplazamiento </w:t>
            </w:r>
            <w:r w:rsidRPr="00AA545F">
              <w:rPr>
                <w:rFonts w:ascii="Arial" w:hAnsi="Arial" w:cs="Arial"/>
                <w:color w:val="333333"/>
              </w:rPr>
              <w:t>angular</w:t>
            </w:r>
          </w:p>
          <w:p w:rsidR="00404C45" w:rsidRPr="00AA545F" w:rsidRDefault="00404C45" w:rsidP="005B102F">
            <w:pPr>
              <w:spacing w:line="360" w:lineRule="auto"/>
              <w:jc w:val="center"/>
              <w:rPr>
                <w:rFonts w:ascii="Arial" w:hAnsi="Arial" w:cs="Arial"/>
                <w:color w:val="333333"/>
              </w:rPr>
            </w:pPr>
          </w:p>
          <w:p w:rsidR="00404C45" w:rsidRPr="00AA545F" w:rsidRDefault="00276B5A" w:rsidP="00196D4F">
            <w:pPr>
              <w:spacing w:line="360" w:lineRule="auto"/>
              <w:jc w:val="center"/>
              <w:rPr>
                <w:rFonts w:ascii="Arial" w:hAnsi="Arial" w:cs="Arial"/>
                <w:color w:val="333333"/>
              </w:rPr>
            </w:pPr>
            <w:r w:rsidRPr="00AA545F">
              <w:rPr>
                <w:rFonts w:ascii="Arial" w:hAnsi="Arial" w:cs="Arial"/>
                <w:color w:val="333333"/>
              </w:rPr>
              <w:t>s</w:t>
            </w:r>
            <w:r w:rsidR="00404C45" w:rsidRPr="00AA545F">
              <w:rPr>
                <w:rFonts w:ascii="Arial" w:hAnsi="Arial" w:cs="Arial"/>
                <w:color w:val="333333"/>
              </w:rPr>
              <w:t xml:space="preserve">: </w:t>
            </w:r>
            <w:r w:rsidR="00196D4F">
              <w:rPr>
                <w:rFonts w:ascii="Arial" w:hAnsi="Arial" w:cs="Arial"/>
                <w:color w:val="333333"/>
              </w:rPr>
              <w:t>d</w:t>
            </w:r>
            <w:r w:rsidR="00196D4F" w:rsidRPr="00AA545F">
              <w:rPr>
                <w:rFonts w:ascii="Arial" w:hAnsi="Arial" w:cs="Arial"/>
                <w:color w:val="333333"/>
              </w:rPr>
              <w:t xml:space="preserve">istancia </w:t>
            </w:r>
            <w:r w:rsidR="00404C45" w:rsidRPr="00AA545F">
              <w:rPr>
                <w:rFonts w:ascii="Arial" w:hAnsi="Arial" w:cs="Arial"/>
                <w:color w:val="333333"/>
              </w:rPr>
              <w:t>recorrida (</w:t>
            </w:r>
            <w:r w:rsidR="00196D4F">
              <w:rPr>
                <w:rFonts w:ascii="Arial" w:hAnsi="Arial" w:cs="Arial"/>
                <w:color w:val="333333"/>
              </w:rPr>
              <w:t>l</w:t>
            </w:r>
            <w:r w:rsidR="00196D4F" w:rsidRPr="00AA545F">
              <w:rPr>
                <w:rFonts w:ascii="Arial" w:hAnsi="Arial" w:cs="Arial"/>
                <w:color w:val="333333"/>
              </w:rPr>
              <w:t xml:space="preserve">ongitud </w:t>
            </w:r>
            <w:r w:rsidR="00404C45" w:rsidRPr="00AA545F">
              <w:rPr>
                <w:rFonts w:ascii="Arial" w:hAnsi="Arial" w:cs="Arial"/>
                <w:color w:val="333333"/>
              </w:rPr>
              <w:t>de arco)</w:t>
            </w:r>
          </w:p>
        </w:tc>
        <w:tc>
          <w:tcPr>
            <w:tcW w:w="4008" w:type="dxa"/>
          </w:tcPr>
          <w:p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lastRenderedPageBreak/>
              <w:t xml:space="preserve">Desplazamiento angular </w:t>
            </w:r>
            <m:oMath>
              <m:r>
                <m:rPr>
                  <m:sty m:val="bi"/>
                </m:rPr>
                <w:rPr>
                  <w:rFonts w:ascii="Cambria Math" w:hAnsi="Cambria Math" w:cs="Arial"/>
                  <w:color w:val="333333"/>
                </w:rPr>
                <m:t>∆φ</m:t>
              </m:r>
            </m:oMath>
          </w:p>
          <w:p w:rsidR="00937080" w:rsidRPr="00AA545F" w:rsidRDefault="00937080" w:rsidP="005B102F">
            <w:pPr>
              <w:shd w:val="clear" w:color="auto" w:fill="FFFFFF"/>
              <w:spacing w:line="360" w:lineRule="auto"/>
              <w:jc w:val="center"/>
              <w:rPr>
                <w:rFonts w:ascii="Arial" w:hAnsi="Arial" w:cs="Arial"/>
                <w:color w:val="333333"/>
              </w:rPr>
            </w:pPr>
          </w:p>
          <w:p w:rsidR="00404C45" w:rsidRPr="00AA545F" w:rsidRDefault="00937080" w:rsidP="005B102F">
            <w:pPr>
              <w:shd w:val="clear" w:color="auto" w:fill="FFFFFF"/>
              <w:spacing w:line="360" w:lineRule="auto"/>
              <w:jc w:val="both"/>
              <w:rPr>
                <w:rFonts w:ascii="Arial" w:hAnsi="Arial" w:cs="Arial"/>
                <w:color w:val="333333"/>
              </w:rPr>
            </w:pPr>
            <w:r w:rsidRPr="00AA545F">
              <w:rPr>
                <w:rFonts w:ascii="Arial" w:hAnsi="Arial" w:cs="Arial"/>
                <w:color w:val="333333"/>
              </w:rPr>
              <w:t>Está determinado por el </w:t>
            </w:r>
            <w:r w:rsidRPr="00AA545F">
              <w:rPr>
                <w:rFonts w:ascii="Arial" w:hAnsi="Arial" w:cs="Arial"/>
                <w:b/>
                <w:bCs/>
                <w:color w:val="333333"/>
              </w:rPr>
              <w:t xml:space="preserve">ángulo </w:t>
            </w:r>
            <m:oMath>
              <m:r>
                <m:rPr>
                  <m:sty m:val="bi"/>
                </m:rPr>
                <w:rPr>
                  <w:rFonts w:ascii="Cambria Math" w:hAnsi="Cambria Math" w:cs="Arial"/>
                  <w:color w:val="333333"/>
                </w:rPr>
                <m:t>φ</m:t>
              </m:r>
            </m:oMath>
            <w:r w:rsidRPr="00AA545F">
              <w:rPr>
                <w:rFonts w:ascii="Arial" w:hAnsi="Arial" w:cs="Arial"/>
                <w:color w:val="333333"/>
              </w:rPr>
              <w:t xml:space="preserve"> que forman los dos radios de la circunferencia correspondientes a </w:t>
            </w:r>
            <w:r w:rsidRPr="00AA545F">
              <w:rPr>
                <w:rFonts w:ascii="Arial" w:hAnsi="Arial" w:cs="Arial"/>
                <w:color w:val="333333"/>
              </w:rPr>
              <w:lastRenderedPageBreak/>
              <w:t>los extremos del arco recorrido</w:t>
            </w:r>
            <w:del w:id="24" w:author="María" w:date="2015-04-01T11:59:00Z">
              <w:r w:rsidRPr="00AA545F" w:rsidDel="00196D4F">
                <w:rPr>
                  <w:rFonts w:ascii="Arial" w:hAnsi="Arial" w:cs="Arial"/>
                  <w:color w:val="333333"/>
                </w:rPr>
                <w:delText>.</w:delText>
              </w:r>
            </w:del>
            <w:ins w:id="25" w:author="María" w:date="2015-04-01T11:59:00Z">
              <w:r w:rsidR="00196D4F">
                <w:rPr>
                  <w:rFonts w:ascii="Arial" w:hAnsi="Arial" w:cs="Arial"/>
                  <w:color w:val="333333"/>
                </w:rPr>
                <w:t>:</w:t>
              </w:r>
            </w:ins>
          </w:p>
          <w:p w:rsidR="00404C45" w:rsidRPr="00AA545F" w:rsidRDefault="00404C45" w:rsidP="005B102F">
            <w:pPr>
              <w:shd w:val="clear" w:color="auto" w:fill="FFFFFF"/>
              <w:spacing w:line="360" w:lineRule="auto"/>
              <w:jc w:val="both"/>
              <w:rPr>
                <w:rFonts w:ascii="Arial" w:hAnsi="Arial" w:cs="Arial"/>
                <w:color w:val="333333"/>
              </w:rPr>
            </w:pPr>
          </w:p>
          <w:p w:rsidR="00404C45" w:rsidRPr="00AA545F" w:rsidRDefault="00404C4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m:oMathPara>
          </w:p>
          <w:p w:rsidR="00404C45" w:rsidRPr="00AA545F" w:rsidRDefault="00404C45" w:rsidP="005B102F">
            <w:pPr>
              <w:shd w:val="clear" w:color="auto" w:fill="FFFFFF"/>
              <w:spacing w:line="360" w:lineRule="auto"/>
              <w:jc w:val="both"/>
              <w:rPr>
                <w:rFonts w:ascii="Arial" w:hAnsi="Arial" w:cs="Arial"/>
                <w:color w:val="333333"/>
              </w:rPr>
            </w:pPr>
          </w:p>
          <w:p w:rsidR="00937080" w:rsidRPr="00AA545F" w:rsidRDefault="00404C45" w:rsidP="005B102F">
            <w:pPr>
              <w:shd w:val="clear" w:color="auto" w:fill="FFFFFF"/>
              <w:spacing w:line="360" w:lineRule="auto"/>
              <w:jc w:val="both"/>
              <w:rPr>
                <w:rFonts w:ascii="Arial" w:hAnsi="Arial" w:cs="Arial"/>
                <w:b/>
                <w:color w:val="333333"/>
              </w:rPr>
            </w:pPr>
            <w:r w:rsidRPr="00AA545F">
              <w:rPr>
                <w:rFonts w:ascii="Arial" w:hAnsi="Arial" w:cs="Arial"/>
                <w:color w:val="333333"/>
              </w:rPr>
              <w:t>Se mide en radianes (rad).</w:t>
            </w:r>
          </w:p>
          <w:p w:rsidR="00937080" w:rsidRPr="00AA545F" w:rsidRDefault="00937080" w:rsidP="005B102F">
            <w:pPr>
              <w:spacing w:line="360" w:lineRule="auto"/>
              <w:jc w:val="center"/>
              <w:rPr>
                <w:rFonts w:ascii="Arial" w:hAnsi="Arial" w:cs="Arial"/>
                <w:b/>
                <w:color w:val="333333"/>
              </w:rPr>
            </w:pPr>
          </w:p>
        </w:tc>
      </w:tr>
      <w:tr w:rsidR="00937080" w:rsidRPr="00AA545F" w:rsidTr="003477B6">
        <w:tc>
          <w:tcPr>
            <w:tcW w:w="4820" w:type="dxa"/>
            <w:vMerge/>
          </w:tcPr>
          <w:p w:rsidR="00937080" w:rsidRPr="00AA545F" w:rsidRDefault="00937080" w:rsidP="005B102F">
            <w:pPr>
              <w:spacing w:line="360" w:lineRule="auto"/>
              <w:jc w:val="center"/>
              <w:rPr>
                <w:rFonts w:ascii="Arial" w:hAnsi="Arial" w:cs="Arial"/>
                <w:color w:val="333333"/>
              </w:rPr>
            </w:pPr>
          </w:p>
        </w:tc>
        <w:tc>
          <w:tcPr>
            <w:tcW w:w="4008" w:type="dxa"/>
          </w:tcPr>
          <w:p w:rsidR="00404C45" w:rsidRPr="00AA545F" w:rsidRDefault="00404C45" w:rsidP="005B102F">
            <w:pPr>
              <w:spacing w:line="360" w:lineRule="auto"/>
              <w:jc w:val="center"/>
              <w:rPr>
                <w:rFonts w:ascii="Arial" w:hAnsi="Arial" w:cs="Arial"/>
                <w:b/>
                <w:color w:val="333333"/>
              </w:rPr>
            </w:pPr>
            <w:r w:rsidRPr="00AA545F">
              <w:rPr>
                <w:rFonts w:ascii="Arial" w:hAnsi="Arial" w:cs="Arial"/>
                <w:b/>
                <w:color w:val="333333"/>
              </w:rPr>
              <w:t xml:space="preserve">Distancia recorrida </w:t>
            </w:r>
            <w:r w:rsidR="00276B5A" w:rsidRPr="00AA545F">
              <w:rPr>
                <w:rFonts w:ascii="Arial" w:hAnsi="Arial" w:cs="Arial"/>
                <w:b/>
                <w:color w:val="333333"/>
              </w:rPr>
              <w:t>s</w:t>
            </w:r>
          </w:p>
          <w:p w:rsidR="008C1D25" w:rsidRPr="00AA545F" w:rsidRDefault="008C1D25" w:rsidP="005B102F">
            <w:pPr>
              <w:spacing w:line="360" w:lineRule="auto"/>
              <w:jc w:val="center"/>
              <w:rPr>
                <w:rFonts w:ascii="Arial" w:hAnsi="Arial" w:cs="Arial"/>
                <w:b/>
                <w:color w:val="333333"/>
              </w:rPr>
            </w:pPr>
          </w:p>
          <w:p w:rsidR="00937080"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Corresponde a la </w:t>
            </w:r>
            <w:r w:rsidRPr="00AA545F">
              <w:rPr>
                <w:rFonts w:ascii="Arial" w:hAnsi="Arial" w:cs="Arial"/>
                <w:b/>
                <w:color w:val="333333"/>
              </w:rPr>
              <w:t>longitud de arco</w:t>
            </w:r>
            <w:r w:rsidRPr="00AA545F">
              <w:rPr>
                <w:rFonts w:ascii="Arial" w:hAnsi="Arial" w:cs="Arial"/>
                <w:color w:val="333333"/>
              </w:rPr>
              <w:t xml:space="preserve"> recorrida por el cuerpo durante su movimiento por la trayectoria circular de radio R:</w:t>
            </w:r>
          </w:p>
          <w:p w:rsidR="008C1D25" w:rsidRPr="00AA545F" w:rsidRDefault="008C1D25" w:rsidP="005B102F">
            <w:pPr>
              <w:spacing w:line="360" w:lineRule="auto"/>
              <w:jc w:val="center"/>
              <w:rPr>
                <w:rFonts w:ascii="Arial" w:hAnsi="Arial" w:cs="Arial"/>
                <w:color w:val="333333"/>
              </w:rPr>
            </w:pPr>
          </w:p>
          <w:p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rsidR="008C1D25" w:rsidRPr="00AA545F" w:rsidRDefault="008C1D25" w:rsidP="005B102F">
            <w:pPr>
              <w:spacing w:line="360" w:lineRule="auto"/>
              <w:jc w:val="center"/>
              <w:rPr>
                <w:rFonts w:ascii="Arial" w:hAnsi="Arial" w:cs="Arial"/>
                <w:color w:val="333333"/>
              </w:rPr>
            </w:pPr>
          </w:p>
          <w:p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Se mide en unidades de </w:t>
            </w:r>
            <w:r w:rsidR="00196D4F">
              <w:rPr>
                <w:rFonts w:ascii="Arial" w:hAnsi="Arial" w:cs="Arial"/>
                <w:color w:val="333333"/>
              </w:rPr>
              <w:t>l</w:t>
            </w:r>
            <w:r w:rsidRPr="00AA545F">
              <w:rPr>
                <w:rFonts w:ascii="Arial" w:hAnsi="Arial" w:cs="Arial"/>
                <w:color w:val="333333"/>
              </w:rPr>
              <w:t>ongitud, usualmente metros (m).</w:t>
            </w:r>
          </w:p>
          <w:p w:rsidR="008C1D25" w:rsidRPr="00AA545F" w:rsidRDefault="008C1D25" w:rsidP="005B102F">
            <w:pPr>
              <w:spacing w:line="360" w:lineRule="auto"/>
              <w:jc w:val="center"/>
              <w:rPr>
                <w:rFonts w:ascii="Arial" w:hAnsi="Arial" w:cs="Arial"/>
                <w:color w:val="333333"/>
              </w:rPr>
            </w:pPr>
          </w:p>
          <w:p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Cuando el cuerpo </w:t>
            </w:r>
            <w:r w:rsidR="00196D4F">
              <w:rPr>
                <w:rFonts w:ascii="Arial" w:hAnsi="Arial" w:cs="Arial"/>
                <w:color w:val="333333"/>
              </w:rPr>
              <w:t>termina</w:t>
            </w:r>
            <w:r w:rsidR="00196D4F" w:rsidRPr="00AA545F">
              <w:rPr>
                <w:rFonts w:ascii="Arial" w:hAnsi="Arial" w:cs="Arial"/>
                <w:color w:val="333333"/>
              </w:rPr>
              <w:t xml:space="preserve"> </w:t>
            </w:r>
            <w:r w:rsidRPr="00AA545F">
              <w:rPr>
                <w:rFonts w:ascii="Arial" w:hAnsi="Arial" w:cs="Arial"/>
                <w:color w:val="333333"/>
              </w:rPr>
              <w:t>una vuelta completa,</w:t>
            </w:r>
          </w:p>
          <w:p w:rsidR="008C1D25" w:rsidRPr="00AA545F" w:rsidRDefault="008C1D25" w:rsidP="005B102F">
            <w:pPr>
              <w:spacing w:line="360" w:lineRule="auto"/>
              <w:jc w:val="center"/>
              <w:rPr>
                <w:rFonts w:ascii="Arial" w:hAnsi="Arial" w:cs="Arial"/>
                <w:color w:val="333333"/>
              </w:rPr>
            </w:pPr>
          </w:p>
          <w:p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s=2πR</m:t>
                </m:r>
              </m:oMath>
            </m:oMathPara>
          </w:p>
          <w:p w:rsidR="008C1D25" w:rsidRPr="00AA545F" w:rsidRDefault="008C1D25" w:rsidP="005B102F">
            <w:pPr>
              <w:spacing w:line="360" w:lineRule="auto"/>
              <w:jc w:val="center"/>
              <w:rPr>
                <w:rFonts w:ascii="Arial" w:hAnsi="Arial" w:cs="Arial"/>
                <w:color w:val="333333"/>
              </w:rPr>
            </w:pPr>
          </w:p>
        </w:tc>
      </w:tr>
      <w:tr w:rsidR="00171AC9" w:rsidRPr="00AA545F" w:rsidTr="003477B6">
        <w:tc>
          <w:tcPr>
            <w:tcW w:w="4820" w:type="dxa"/>
            <w:vMerge w:val="restart"/>
          </w:tcPr>
          <w:p w:rsidR="00171AC9" w:rsidRPr="00AA545F" w:rsidRDefault="00171AC9" w:rsidP="005B102F">
            <w:pPr>
              <w:spacing w:line="360" w:lineRule="auto"/>
              <w:jc w:val="center"/>
              <w:rPr>
                <w:rFonts w:ascii="Arial" w:hAnsi="Arial" w:cs="Arial"/>
                <w:b/>
                <w:color w:val="333333"/>
              </w:rPr>
            </w:pPr>
            <w:r w:rsidRPr="00AA545F">
              <w:rPr>
                <w:rFonts w:ascii="Arial" w:hAnsi="Arial" w:cs="Arial"/>
                <w:b/>
                <w:color w:val="333333"/>
              </w:rPr>
              <w:t>Velocidad</w:t>
            </w:r>
          </w:p>
          <w:p w:rsidR="00171AC9" w:rsidRPr="00AA545F" w:rsidRDefault="00171AC9" w:rsidP="005B102F">
            <w:pPr>
              <w:spacing w:line="360" w:lineRule="auto"/>
              <w:jc w:val="both"/>
              <w:rPr>
                <w:rFonts w:ascii="Arial" w:hAnsi="Arial" w:cs="Arial"/>
                <w:color w:val="333333"/>
              </w:rPr>
            </w:pPr>
          </w:p>
          <w:p w:rsidR="00134094" w:rsidRPr="00AA545F" w:rsidRDefault="00134094" w:rsidP="005B102F">
            <w:pPr>
              <w:spacing w:line="360" w:lineRule="auto"/>
              <w:jc w:val="both"/>
              <w:rPr>
                <w:rFonts w:ascii="Arial" w:hAnsi="Arial" w:cs="Arial"/>
                <w:color w:val="333333"/>
              </w:rPr>
            </w:pPr>
            <w:r w:rsidRPr="00AA545F">
              <w:rPr>
                <w:rFonts w:ascii="Arial" w:hAnsi="Arial" w:cs="Arial"/>
                <w:lang w:val="es-CO"/>
              </w:rPr>
              <w:object w:dxaOrig="4605" w:dyaOrig="4275">
                <v:shape id="_x0000_i1032" type="#_x0000_t75" style="width:229.5pt;height:214pt" o:ole="">
                  <v:imagedata r:id="rId44" o:title=""/>
                </v:shape>
                <o:OLEObject Type="Embed" ProgID="PBrush" ShapeID="_x0000_i1032" DrawAspect="Content" ObjectID="_1490462736" r:id="rId45"/>
              </w:object>
            </w:r>
          </w:p>
          <w:p w:rsidR="00276B5A" w:rsidRPr="00AA545F" w:rsidRDefault="00276B5A" w:rsidP="005B102F">
            <w:pPr>
              <w:shd w:val="clear" w:color="auto" w:fill="FFFFFF"/>
              <w:spacing w:line="360" w:lineRule="auto"/>
              <w:jc w:val="both"/>
              <w:rPr>
                <w:rFonts w:ascii="Arial" w:hAnsi="Arial" w:cs="Arial"/>
                <w:color w:val="333333"/>
              </w:rPr>
            </w:pPr>
          </w:p>
          <w:p w:rsidR="003E05E5" w:rsidRPr="00AA545F" w:rsidRDefault="003E05E5" w:rsidP="005B102F">
            <w:pPr>
              <w:shd w:val="clear" w:color="auto" w:fill="FFFFFF"/>
              <w:spacing w:line="360" w:lineRule="auto"/>
              <w:jc w:val="both"/>
              <w:rPr>
                <w:rFonts w:ascii="Arial" w:hAnsi="Arial" w:cs="Arial"/>
                <w:b/>
                <w:color w:val="333333"/>
              </w:rPr>
            </w:pPr>
            <w:r w:rsidRPr="00AA545F">
              <w:rPr>
                <w:rFonts w:ascii="Arial" w:hAnsi="Arial" w:cs="Arial"/>
                <w:color w:val="333333"/>
              </w:rPr>
              <w:t xml:space="preserve">El vector </w:t>
            </w:r>
            <w:r w:rsidRPr="00AA545F">
              <w:rPr>
                <w:rFonts w:ascii="Arial" w:hAnsi="Arial" w:cs="Arial"/>
                <w:b/>
                <w:color w:val="333333"/>
              </w:rPr>
              <w:t>velocidad lineal</w:t>
            </w:r>
            <w:r w:rsidRPr="00AA545F">
              <w:rPr>
                <w:rFonts w:ascii="Arial" w:hAnsi="Arial" w:cs="Arial"/>
                <w:color w:val="333333"/>
              </w:rPr>
              <w:t xml:space="preserve"> es tangente a la circunferencia en cada instante del movimiento. </w:t>
            </w:r>
          </w:p>
          <w:p w:rsidR="003E05E5" w:rsidRPr="00AA545F" w:rsidRDefault="003E05E5" w:rsidP="005B102F">
            <w:pPr>
              <w:shd w:val="clear" w:color="auto" w:fill="FFFFFF"/>
              <w:spacing w:line="360" w:lineRule="auto"/>
              <w:jc w:val="both"/>
              <w:rPr>
                <w:rFonts w:ascii="Arial" w:hAnsi="Arial" w:cs="Arial"/>
                <w:color w:val="333333"/>
              </w:rPr>
            </w:pPr>
          </w:p>
          <w:p w:rsidR="00276B5A"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w:t>
            </w:r>
            <w:r w:rsidR="00196D4F">
              <w:rPr>
                <w:rFonts w:ascii="Arial" w:hAnsi="Arial" w:cs="Arial"/>
                <w:b/>
                <w:bCs/>
                <w:color w:val="333333"/>
              </w:rPr>
              <w:t xml:space="preserve"> </w:t>
            </w:r>
            <w:r w:rsidRPr="00AA545F">
              <w:rPr>
                <w:rFonts w:ascii="Arial" w:hAnsi="Arial" w:cs="Arial"/>
                <w:b/>
                <w:bCs/>
                <w:color w:val="333333"/>
              </w:rPr>
              <w:t>lineal</w:t>
            </w:r>
            <w:r w:rsidRPr="00AA545F">
              <w:rPr>
                <w:rFonts w:ascii="Arial" w:hAnsi="Arial" w:cs="Arial"/>
                <w:color w:val="333333"/>
              </w:rPr>
              <w:t> y la </w:t>
            </w:r>
            <w:r w:rsidRPr="00AA545F">
              <w:rPr>
                <w:rFonts w:ascii="Arial" w:hAnsi="Arial" w:cs="Arial"/>
                <w:b/>
                <w:bCs/>
                <w:color w:val="333333"/>
              </w:rPr>
              <w:t>velocidad angular</w:t>
            </w:r>
            <w:r w:rsidRPr="00AA545F">
              <w:rPr>
                <w:rFonts w:ascii="Arial" w:hAnsi="Arial" w:cs="Arial"/>
                <w:color w:val="333333"/>
              </w:rPr>
              <w:t> están relacionadas por la siguiente ecuación:</w:t>
            </w:r>
          </w:p>
          <w:p w:rsidR="00276B5A" w:rsidRPr="00AA545F" w:rsidRDefault="00276B5A" w:rsidP="005B102F">
            <w:pPr>
              <w:shd w:val="clear" w:color="auto" w:fill="FFFFFF"/>
              <w:spacing w:line="360" w:lineRule="auto"/>
              <w:jc w:val="both"/>
              <w:rPr>
                <w:rFonts w:ascii="Arial" w:hAnsi="Arial" w:cs="Arial"/>
                <w:color w:val="333333"/>
              </w:rPr>
            </w:pPr>
          </w:p>
          <w:p w:rsidR="00276B5A" w:rsidRPr="00AA545F" w:rsidRDefault="00276B5A"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v=ω∙R</m:t>
                </m:r>
              </m:oMath>
            </m:oMathPara>
          </w:p>
          <w:p w:rsidR="00276B5A" w:rsidRPr="00AA545F" w:rsidRDefault="00276B5A" w:rsidP="005B102F">
            <w:pPr>
              <w:shd w:val="clear" w:color="auto" w:fill="FFFFFF"/>
              <w:spacing w:after="150" w:line="360" w:lineRule="auto"/>
              <w:ind w:left="300"/>
              <w:jc w:val="both"/>
              <w:rPr>
                <w:rFonts w:ascii="Arial" w:hAnsi="Arial" w:cs="Arial"/>
                <w:color w:val="333333"/>
              </w:rPr>
            </w:pPr>
          </w:p>
          <w:p w:rsidR="00276B5A" w:rsidRPr="00AA545F" w:rsidRDefault="00276B5A" w:rsidP="005B102F">
            <w:pPr>
              <w:spacing w:line="360" w:lineRule="auto"/>
              <w:jc w:val="both"/>
              <w:rPr>
                <w:rFonts w:ascii="Arial" w:hAnsi="Arial" w:cs="Arial"/>
                <w:color w:val="333333"/>
              </w:rPr>
            </w:pPr>
          </w:p>
        </w:tc>
        <w:tc>
          <w:tcPr>
            <w:tcW w:w="4008" w:type="dxa"/>
          </w:tcPr>
          <w:p w:rsidR="00171AC9" w:rsidRPr="00AA545F" w:rsidRDefault="00171AC9" w:rsidP="005B102F">
            <w:pPr>
              <w:spacing w:line="360" w:lineRule="auto"/>
              <w:jc w:val="both"/>
              <w:rPr>
                <w:rFonts w:ascii="Arial" w:hAnsi="Arial" w:cs="Arial"/>
                <w:color w:val="333333"/>
              </w:rPr>
            </w:pPr>
            <w:r w:rsidRPr="00AA545F">
              <w:rPr>
                <w:rFonts w:ascii="Arial" w:hAnsi="Arial" w:cs="Arial"/>
                <w:b/>
                <w:color w:val="333333"/>
              </w:rPr>
              <w:lastRenderedPageBreak/>
              <w:t>V</w:t>
            </w:r>
            <w:r w:rsidRPr="00AA545F">
              <w:rPr>
                <w:rFonts w:ascii="Arial" w:hAnsi="Arial" w:cs="Arial"/>
                <w:b/>
                <w:bCs/>
                <w:color w:val="333333"/>
              </w:rPr>
              <w:t>elocidad angular</w:t>
            </w:r>
            <w:r w:rsidR="00650F46">
              <w:rPr>
                <w:rFonts w:ascii="Arial" w:hAnsi="Arial" w:cs="Arial"/>
                <w:color w:val="333333"/>
              </w:rPr>
              <w:t xml:space="preserve"> </w:t>
            </w:r>
            <m:oMath>
              <m:r>
                <m:rPr>
                  <m:sty m:val="bi"/>
                </m:rPr>
                <w:rPr>
                  <w:rFonts w:ascii="Cambria Math" w:hAnsi="Cambria Math" w:cs="Arial"/>
                  <w:color w:val="0070C0"/>
                </w:rPr>
                <m:t>ω</m:t>
              </m:r>
            </m:oMath>
          </w:p>
          <w:p w:rsidR="00171AC9" w:rsidRPr="00AA545F" w:rsidRDefault="00171AC9" w:rsidP="005B102F">
            <w:pPr>
              <w:spacing w:line="360" w:lineRule="auto"/>
              <w:jc w:val="both"/>
              <w:rPr>
                <w:rFonts w:ascii="Arial" w:hAnsi="Arial" w:cs="Arial"/>
                <w:color w:val="333333"/>
              </w:rPr>
            </w:pPr>
          </w:p>
          <w:p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Es la variación del ángulo barrido, es decir</w:t>
            </w:r>
            <w:r w:rsidR="00196D4F">
              <w:rPr>
                <w:rFonts w:ascii="Arial" w:hAnsi="Arial" w:cs="Arial"/>
                <w:color w:val="333333"/>
              </w:rPr>
              <w:t>,</w:t>
            </w:r>
            <w:r w:rsidRPr="00AA545F">
              <w:rPr>
                <w:rFonts w:ascii="Arial" w:hAnsi="Arial" w:cs="Arial"/>
                <w:color w:val="333333"/>
              </w:rPr>
              <w:t xml:space="preserve"> el </w:t>
            </w:r>
            <w:r w:rsidRPr="00AA545F">
              <w:rPr>
                <w:rFonts w:ascii="Arial" w:hAnsi="Arial" w:cs="Arial"/>
                <w:b/>
                <w:color w:val="333333"/>
              </w:rPr>
              <w:t>desplazamiento angular</w:t>
            </w:r>
            <w:r w:rsidRPr="00AA545F">
              <w:rPr>
                <w:rFonts w:ascii="Arial" w:hAnsi="Arial" w:cs="Arial"/>
                <w:color w:val="333333"/>
              </w:rPr>
              <w:t xml:space="preserve"> respecto al tiempo transcurrido: </w:t>
            </w:r>
          </w:p>
          <w:p w:rsidR="00171AC9" w:rsidRPr="00AA545F" w:rsidRDefault="00171AC9" w:rsidP="005B102F">
            <w:pPr>
              <w:spacing w:line="360" w:lineRule="auto"/>
              <w:jc w:val="both"/>
              <w:rPr>
                <w:rFonts w:ascii="Arial" w:hAnsi="Arial" w:cs="Arial"/>
                <w:color w:val="333333"/>
              </w:rPr>
            </w:pPr>
          </w:p>
          <w:p w:rsidR="00171AC9" w:rsidRPr="00AA545F" w:rsidRDefault="00171AC9" w:rsidP="005B102F">
            <w:pPr>
              <w:spacing w:line="360" w:lineRule="auto"/>
              <w:jc w:val="both"/>
              <w:rPr>
                <w:rFonts w:ascii="Arial" w:hAnsi="Arial" w:cs="Arial"/>
                <w:color w:val="333333"/>
              </w:rPr>
            </w:pPr>
            <m:oMathPara>
              <m:oMath>
                <m:r>
                  <w:rPr>
                    <w:rFonts w:ascii="Cambria Math" w:hAnsi="Cambria Math" w:cs="Arial"/>
                    <w:color w:val="333333"/>
                  </w:rPr>
                  <w:lastRenderedPageBreak/>
                  <m:t>ω=</m:t>
                </m:r>
                <m:f>
                  <m:fPr>
                    <m:ctrlPr>
                      <w:rPr>
                        <w:rFonts w:ascii="Cambria Math" w:hAnsi="Cambria Math" w:cs="Arial"/>
                        <w:i/>
                        <w:color w:val="333333"/>
                      </w:rPr>
                    </m:ctrlPr>
                  </m:fPr>
                  <m:num>
                    <m:r>
                      <w:rPr>
                        <w:rFonts w:ascii="Cambria Math" w:hAnsi="Cambria Math" w:cs="Arial"/>
                        <w:color w:val="333333"/>
                      </w:rPr>
                      <m:t>∆φ</m:t>
                    </m:r>
                  </m:num>
                  <m:den>
                    <m:r>
                      <w:rPr>
                        <w:rFonts w:ascii="Cambria Math" w:hAnsi="Cambria Math" w:cs="Arial"/>
                        <w:color w:val="333333"/>
                      </w:rPr>
                      <m:t>∆t</m:t>
                    </m:r>
                  </m:den>
                </m:f>
              </m:oMath>
            </m:oMathPara>
          </w:p>
          <w:p w:rsidR="00171AC9" w:rsidRPr="00AA545F" w:rsidRDefault="00171AC9" w:rsidP="005B102F">
            <w:pPr>
              <w:spacing w:line="360" w:lineRule="auto"/>
              <w:jc w:val="both"/>
              <w:rPr>
                <w:rFonts w:ascii="Arial" w:hAnsi="Arial" w:cs="Arial"/>
                <w:color w:val="333333"/>
              </w:rPr>
            </w:pPr>
          </w:p>
          <w:p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Se mide en </w:t>
            </w:r>
            <w:r w:rsidRPr="00AA545F">
              <w:rPr>
                <w:rFonts w:ascii="Arial" w:hAnsi="Arial" w:cs="Arial"/>
                <w:b/>
                <w:bCs/>
                <w:color w:val="333333"/>
              </w:rPr>
              <w:t>rad/s</w:t>
            </w:r>
            <w:r w:rsidR="006C0219" w:rsidRPr="00AA545F">
              <w:rPr>
                <w:rFonts w:ascii="Arial" w:hAnsi="Arial" w:cs="Arial"/>
                <w:color w:val="333333"/>
              </w:rPr>
              <w:t xml:space="preserve">. </w:t>
            </w:r>
          </w:p>
          <w:p w:rsidR="00171AC9" w:rsidRPr="00AA545F" w:rsidRDefault="00171AC9" w:rsidP="005B102F">
            <w:pPr>
              <w:shd w:val="clear" w:color="auto" w:fill="FFFFFF"/>
              <w:spacing w:line="360" w:lineRule="auto"/>
              <w:jc w:val="both"/>
              <w:rPr>
                <w:rFonts w:ascii="Arial" w:hAnsi="Arial" w:cs="Arial"/>
                <w:color w:val="333333"/>
              </w:rPr>
            </w:pPr>
          </w:p>
          <w:p w:rsidR="00171AC9" w:rsidRPr="00AA545F" w:rsidRDefault="00171AC9" w:rsidP="005B102F">
            <w:pPr>
              <w:shd w:val="clear" w:color="auto" w:fill="FFFFFF"/>
              <w:spacing w:line="360" w:lineRule="auto"/>
              <w:jc w:val="both"/>
              <w:rPr>
                <w:rFonts w:ascii="Arial" w:hAnsi="Arial" w:cs="Arial"/>
                <w:color w:val="333333"/>
              </w:rPr>
            </w:pPr>
            <w:r w:rsidRPr="00AA545F">
              <w:rPr>
                <w:rFonts w:ascii="Arial" w:hAnsi="Arial" w:cs="Arial"/>
                <w:color w:val="333333"/>
              </w:rPr>
              <w:t>Otra forma de expresar la </w:t>
            </w:r>
            <w:r w:rsidRPr="00AA545F">
              <w:rPr>
                <w:rFonts w:ascii="Arial" w:hAnsi="Arial" w:cs="Arial"/>
                <w:b/>
                <w:bCs/>
                <w:color w:val="333333"/>
              </w:rPr>
              <w:t>velocidad angular</w:t>
            </w:r>
            <w:r w:rsidRPr="00AA545F">
              <w:rPr>
                <w:rFonts w:ascii="Arial" w:hAnsi="Arial" w:cs="Arial"/>
                <w:color w:val="333333"/>
              </w:rPr>
              <w:t xml:space="preserve"> es en revoluciones por unidad de tiempo (rev/s). Una revolución es una vuelta completa y, por tanto, equivale a </w:t>
            </w:r>
            <m:oMath>
              <m:r>
                <m:rPr>
                  <m:sty m:val="bi"/>
                </m:rPr>
                <w:rPr>
                  <w:rFonts w:ascii="Cambria Math" w:hAnsi="Cambria Math" w:cs="Arial"/>
                  <w:color w:val="333333"/>
                </w:rPr>
                <m:t>2</m:t>
              </m:r>
              <m:r>
                <m:rPr>
                  <m:sty m:val="bi"/>
                </m:rPr>
                <w:rPr>
                  <w:rFonts w:ascii="Cambria Math" w:hAnsi="Cambria Math" w:cs="Arial"/>
                  <w:color w:val="333333"/>
                </w:rPr>
                <m:t>π rad</m:t>
              </m:r>
            </m:oMath>
            <w:r w:rsidRPr="00AA545F">
              <w:rPr>
                <w:rFonts w:ascii="Arial" w:hAnsi="Arial" w:cs="Arial"/>
                <w:color w:val="333333"/>
              </w:rPr>
              <w:t>.</w:t>
            </w:r>
          </w:p>
          <w:p w:rsidR="00171AC9" w:rsidRPr="00AA545F" w:rsidRDefault="00171AC9" w:rsidP="005B102F">
            <w:pPr>
              <w:shd w:val="clear" w:color="auto" w:fill="FFFFFF"/>
              <w:spacing w:line="360" w:lineRule="auto"/>
              <w:jc w:val="both"/>
              <w:rPr>
                <w:rFonts w:ascii="Arial" w:hAnsi="Arial" w:cs="Arial"/>
                <w:color w:val="333333"/>
              </w:rPr>
            </w:pPr>
          </w:p>
        </w:tc>
      </w:tr>
      <w:tr w:rsidR="00171AC9" w:rsidRPr="00AA545F" w:rsidTr="003477B6">
        <w:tc>
          <w:tcPr>
            <w:tcW w:w="4820" w:type="dxa"/>
            <w:vMerge/>
          </w:tcPr>
          <w:p w:rsidR="00171AC9" w:rsidRPr="00AA545F" w:rsidRDefault="00171AC9" w:rsidP="005B102F">
            <w:pPr>
              <w:spacing w:line="360" w:lineRule="auto"/>
              <w:jc w:val="both"/>
              <w:rPr>
                <w:rFonts w:ascii="Arial" w:hAnsi="Arial" w:cs="Arial"/>
                <w:color w:val="333333"/>
              </w:rPr>
            </w:pPr>
          </w:p>
        </w:tc>
        <w:tc>
          <w:tcPr>
            <w:tcW w:w="4008" w:type="dxa"/>
          </w:tcPr>
          <w:p w:rsidR="00171AC9" w:rsidRPr="00AA545F" w:rsidRDefault="00ED446B" w:rsidP="005B102F">
            <w:pPr>
              <w:spacing w:line="360" w:lineRule="auto"/>
              <w:jc w:val="both"/>
              <w:rPr>
                <w:rFonts w:ascii="Arial" w:hAnsi="Arial" w:cs="Arial"/>
                <w:b/>
                <w:color w:val="333333"/>
              </w:rPr>
            </w:pPr>
            <w:r w:rsidRPr="00AA545F">
              <w:rPr>
                <w:rFonts w:ascii="Arial" w:hAnsi="Arial" w:cs="Arial"/>
                <w:b/>
                <w:color w:val="333333"/>
              </w:rPr>
              <w:t xml:space="preserve">Velocidad </w:t>
            </w:r>
            <w:r w:rsidR="000E69B5" w:rsidRPr="00AA545F">
              <w:rPr>
                <w:rFonts w:ascii="Arial" w:hAnsi="Arial" w:cs="Arial"/>
                <w:b/>
                <w:color w:val="333333"/>
              </w:rPr>
              <w:t>lineal o tangencial</w:t>
            </w:r>
            <w:r w:rsidR="00650F46">
              <w:rPr>
                <w:rFonts w:ascii="Arial" w:hAnsi="Arial" w:cs="Arial"/>
                <w:b/>
                <w:color w:val="333333"/>
              </w:rPr>
              <w:t xml:space="preserve"> </w:t>
            </w:r>
            <m:oMath>
              <m:acc>
                <m:accPr>
                  <m:chr m:val="⃗"/>
                  <m:ctrlPr>
                    <w:rPr>
                      <w:rFonts w:ascii="Cambria Math" w:hAnsi="Cambria Math" w:cs="Arial"/>
                      <w:b/>
                      <w:i/>
                      <w:color w:val="333333"/>
                    </w:rPr>
                  </m:ctrlPr>
                </m:accPr>
                <m:e>
                  <m:r>
                    <m:rPr>
                      <m:sty m:val="bi"/>
                    </m:rPr>
                    <w:rPr>
                      <w:rFonts w:ascii="Cambria Math" w:hAnsi="Cambria Math" w:cs="Arial"/>
                      <w:color w:val="333333"/>
                    </w:rPr>
                    <m:t>v</m:t>
                  </m:r>
                </m:e>
              </m:acc>
            </m:oMath>
          </w:p>
          <w:p w:rsidR="000E69B5" w:rsidRPr="00AA545F" w:rsidRDefault="000E69B5" w:rsidP="005B102F">
            <w:pPr>
              <w:shd w:val="clear" w:color="auto" w:fill="FFFFFF"/>
              <w:spacing w:line="360" w:lineRule="auto"/>
              <w:jc w:val="both"/>
              <w:rPr>
                <w:rFonts w:ascii="Arial" w:hAnsi="Arial" w:cs="Arial"/>
                <w:color w:val="333333"/>
              </w:rPr>
            </w:pPr>
          </w:p>
          <w:p w:rsidR="000E69B5" w:rsidRPr="00AA545F" w:rsidRDefault="000E69B5" w:rsidP="005B102F">
            <w:pPr>
              <w:shd w:val="clear" w:color="auto" w:fill="FFFFFF"/>
              <w:spacing w:line="360" w:lineRule="auto"/>
              <w:jc w:val="both"/>
              <w:rPr>
                <w:rFonts w:ascii="Arial" w:hAnsi="Arial" w:cs="Arial"/>
                <w:color w:val="333333"/>
              </w:rPr>
            </w:pPr>
            <w:r w:rsidRPr="00AA545F">
              <w:rPr>
                <w:rFonts w:ascii="Arial" w:hAnsi="Arial" w:cs="Arial"/>
                <w:color w:val="333333"/>
              </w:rPr>
              <w:t>Su magnitud es la longitud del arco recorrido por unidad de tiempo:</w:t>
            </w:r>
          </w:p>
          <w:p w:rsidR="00276B5A" w:rsidRPr="00AA545F" w:rsidRDefault="00276B5A" w:rsidP="005B102F">
            <w:pPr>
              <w:shd w:val="clear" w:color="auto" w:fill="FFFFFF"/>
              <w:spacing w:line="360" w:lineRule="auto"/>
              <w:jc w:val="both"/>
              <w:rPr>
                <w:rFonts w:ascii="Arial" w:hAnsi="Arial" w:cs="Arial"/>
                <w:color w:val="333333"/>
              </w:rPr>
            </w:pPr>
          </w:p>
          <w:p w:rsidR="000E69B5" w:rsidRPr="00AA545F" w:rsidRDefault="000E69B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s</m:t>
                    </m:r>
                  </m:num>
                  <m:den>
                    <m:r>
                      <w:rPr>
                        <w:rFonts w:ascii="Cambria Math" w:hAnsi="Cambria Math" w:cs="Arial"/>
                        <w:color w:val="333333"/>
                      </w:rPr>
                      <m:t>t</m:t>
                    </m:r>
                  </m:den>
                </m:f>
              </m:oMath>
            </m:oMathPara>
          </w:p>
          <w:p w:rsidR="00276B5A" w:rsidRPr="00AA545F" w:rsidRDefault="00276B5A" w:rsidP="005B102F">
            <w:pPr>
              <w:shd w:val="clear" w:color="auto" w:fill="FFFFFF"/>
              <w:spacing w:line="360" w:lineRule="auto"/>
              <w:jc w:val="both"/>
              <w:rPr>
                <w:rFonts w:ascii="Arial" w:hAnsi="Arial" w:cs="Arial"/>
                <w:color w:val="333333"/>
              </w:rPr>
            </w:pPr>
          </w:p>
          <w:p w:rsidR="000E69B5"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Usualmente se </w:t>
            </w:r>
            <w:r w:rsidR="000E69B5" w:rsidRPr="00AA545F">
              <w:rPr>
                <w:rFonts w:ascii="Arial" w:hAnsi="Arial" w:cs="Arial"/>
                <w:color w:val="333333"/>
              </w:rPr>
              <w:t>mide en </w:t>
            </w:r>
            <m:oMath>
              <m:f>
                <m:fPr>
                  <m:type m:val="skw"/>
                  <m:ctrlPr>
                    <w:rPr>
                      <w:rFonts w:ascii="Cambria Math" w:hAnsi="Cambria Math" w:cs="Arial"/>
                      <w:b/>
                      <w:i/>
                      <w:color w:val="333333"/>
                    </w:rPr>
                  </m:ctrlPr>
                </m:fPr>
                <m:num>
                  <m:r>
                    <m:rPr>
                      <m:sty m:val="bi"/>
                    </m:rPr>
                    <w:rPr>
                      <w:rFonts w:ascii="Cambria Math" w:hAnsi="Cambria Math" w:cs="Arial"/>
                      <w:color w:val="333333"/>
                    </w:rPr>
                    <m:t>m</m:t>
                  </m:r>
                </m:num>
                <m:den>
                  <m:r>
                    <m:rPr>
                      <m:sty m:val="bi"/>
                    </m:rPr>
                    <w:rPr>
                      <w:rFonts w:ascii="Cambria Math" w:hAnsi="Cambria Math" w:cs="Arial"/>
                      <w:color w:val="333333"/>
                    </w:rPr>
                    <m:t>s</m:t>
                  </m:r>
                </m:den>
              </m:f>
            </m:oMath>
          </w:p>
          <w:p w:rsidR="00ED446B" w:rsidRPr="00AA545F" w:rsidRDefault="00ED446B" w:rsidP="005B102F">
            <w:pPr>
              <w:spacing w:line="360" w:lineRule="auto"/>
              <w:jc w:val="both"/>
              <w:rPr>
                <w:rFonts w:ascii="Arial" w:hAnsi="Arial" w:cs="Arial"/>
                <w:b/>
                <w:color w:val="333333"/>
              </w:rPr>
            </w:pPr>
          </w:p>
        </w:tc>
      </w:tr>
      <w:tr w:rsidR="000E2C41" w:rsidRPr="00AA545F" w:rsidTr="008373BD">
        <w:tc>
          <w:tcPr>
            <w:tcW w:w="8828" w:type="dxa"/>
            <w:gridSpan w:val="2"/>
          </w:tcPr>
          <w:p w:rsidR="000E2C41" w:rsidRPr="00AA545F" w:rsidRDefault="00196D4F" w:rsidP="005B102F">
            <w:pPr>
              <w:shd w:val="clear" w:color="auto" w:fill="FFFFFF"/>
              <w:spacing w:line="360" w:lineRule="auto"/>
              <w:jc w:val="both"/>
              <w:rPr>
                <w:rFonts w:ascii="Arial" w:hAnsi="Arial" w:cs="Arial"/>
                <w:b/>
                <w:bCs/>
                <w:color w:val="333333"/>
              </w:rPr>
            </w:pPr>
            <w:r w:rsidRPr="00AA545F">
              <w:rPr>
                <w:rFonts w:ascii="Arial" w:hAnsi="Arial" w:cs="Arial"/>
                <w:b/>
                <w:bCs/>
                <w:color w:val="333333"/>
              </w:rPr>
              <w:t>Per</w:t>
            </w:r>
            <w:r>
              <w:rPr>
                <w:rFonts w:ascii="Arial" w:hAnsi="Arial" w:cs="Arial"/>
                <w:b/>
                <w:bCs/>
                <w:color w:val="333333"/>
              </w:rPr>
              <w:t>i</w:t>
            </w:r>
            <w:r w:rsidRPr="00AA545F">
              <w:rPr>
                <w:rFonts w:ascii="Arial" w:hAnsi="Arial" w:cs="Arial"/>
                <w:b/>
                <w:bCs/>
                <w:color w:val="333333"/>
              </w:rPr>
              <w:t>odo</w:t>
            </w:r>
            <w:r w:rsidRPr="00AA545F">
              <w:rPr>
                <w:rFonts w:ascii="Arial" w:hAnsi="Arial" w:cs="Arial"/>
                <w:color w:val="333333"/>
              </w:rPr>
              <w:t> </w:t>
            </w:r>
            <m:oMath>
              <m:r>
                <m:rPr>
                  <m:sty m:val="bi"/>
                </m:rPr>
                <w:rPr>
                  <w:rFonts w:ascii="Cambria Math" w:hAnsi="Cambria Math" w:cs="Arial"/>
                  <w:color w:val="333333"/>
                </w:rPr>
                <m:t>T</m:t>
              </m:r>
            </m:oMath>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Es el tiempo que transcurre hasta dar una vuelta completa. Se mide en </w:t>
            </w:r>
            <m:oMath>
              <m:r>
                <w:rPr>
                  <w:rFonts w:ascii="Cambria Math" w:hAnsi="Cambria Math" w:cs="Arial"/>
                  <w:color w:val="333333"/>
                </w:rPr>
                <m:t>s</m:t>
              </m:r>
            </m:oMath>
            <w:r w:rsidRPr="00AA545F">
              <w:rPr>
                <w:rFonts w:ascii="Arial" w:hAnsi="Arial" w:cs="Arial"/>
                <w:color w:val="333333"/>
              </w:rPr>
              <w:t>.</w:t>
            </w:r>
          </w:p>
          <w:p w:rsidR="000E2C41" w:rsidRPr="00AA545F" w:rsidRDefault="000E2C41" w:rsidP="005B102F">
            <w:pPr>
              <w:spacing w:line="360" w:lineRule="auto"/>
              <w:jc w:val="both"/>
              <w:rPr>
                <w:rFonts w:ascii="Arial" w:hAnsi="Arial" w:cs="Arial"/>
                <w:color w:val="333333"/>
              </w:rPr>
            </w:pPr>
          </w:p>
        </w:tc>
      </w:tr>
      <w:tr w:rsidR="000E2C41" w:rsidRPr="00AA545F" w:rsidTr="008373BD">
        <w:tc>
          <w:tcPr>
            <w:tcW w:w="8828" w:type="dxa"/>
            <w:gridSpan w:val="2"/>
          </w:tcPr>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b/>
                <w:color w:val="333333"/>
              </w:rPr>
              <w:t>F</w:t>
            </w:r>
            <w:r w:rsidRPr="00AA545F">
              <w:rPr>
                <w:rFonts w:ascii="Arial" w:hAnsi="Arial" w:cs="Arial"/>
                <w:b/>
                <w:bCs/>
                <w:color w:val="333333"/>
              </w:rPr>
              <w:t>recuencia</w:t>
            </w:r>
            <w:r w:rsidRPr="00AA545F">
              <w:rPr>
                <w:rFonts w:ascii="Arial" w:hAnsi="Arial" w:cs="Arial"/>
                <w:color w:val="333333"/>
              </w:rPr>
              <w:t> </w:t>
            </w:r>
            <m:oMath>
              <m:r>
                <m:rPr>
                  <m:sty m:val="bi"/>
                </m:rPr>
                <w:rPr>
                  <w:rFonts w:ascii="Cambria Math" w:hAnsi="Cambria Math" w:cs="Arial"/>
                  <w:color w:val="333333"/>
                </w:rPr>
                <m:t>f</m:t>
              </m:r>
            </m:oMath>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Es el número de vueltas recorridas por unidad de tiempo. </w:t>
            </w:r>
          </w:p>
          <w:p w:rsidR="005E0D5E" w:rsidRPr="00AA545F" w:rsidRDefault="005E0D5E" w:rsidP="005B102F">
            <w:pPr>
              <w:shd w:val="clear" w:color="auto" w:fill="FFFFFF"/>
              <w:spacing w:line="360" w:lineRule="auto"/>
              <w:jc w:val="both"/>
              <w:rPr>
                <w:rFonts w:ascii="Arial" w:hAnsi="Arial" w:cs="Arial"/>
                <w:color w:val="333333"/>
              </w:rPr>
            </w:pPr>
          </w:p>
          <w:p w:rsidR="000E2C41" w:rsidRPr="00AA545F" w:rsidRDefault="005E0D5E" w:rsidP="005B102F">
            <w:pPr>
              <w:shd w:val="clear" w:color="auto" w:fill="FFFFFF"/>
              <w:spacing w:line="360" w:lineRule="auto"/>
              <w:jc w:val="both"/>
              <w:rPr>
                <w:rFonts w:ascii="Arial" w:hAnsi="Arial" w:cs="Arial"/>
              </w:rPr>
            </w:pPr>
            <m:oMathPara>
              <m:oMath>
                <m:r>
                  <w:rPr>
                    <w:rFonts w:ascii="Cambria Math" w:hAnsi="Cambria Math" w:cs="Arial"/>
                  </w:rPr>
                  <m:t>f=</m:t>
                </m:r>
                <m:f>
                  <m:fPr>
                    <m:ctrlPr>
                      <w:rPr>
                        <w:rFonts w:ascii="Cambria Math" w:hAnsi="Cambria Math" w:cs="Arial"/>
                        <w:i/>
                      </w:rPr>
                    </m:ctrlPr>
                  </m:fPr>
                  <m:num>
                    <m:r>
                      <w:rPr>
                        <w:rFonts w:ascii="Cambria Math" w:hAnsi="Cambria Math" w:cs="Arial"/>
                      </w:rPr>
                      <m:t>n</m:t>
                    </m:r>
                  </m:num>
                  <m:den>
                    <m:r>
                      <w:rPr>
                        <w:rFonts w:ascii="Cambria Math" w:hAnsi="Cambria Math" w:cs="Arial"/>
                      </w:rPr>
                      <m:t>t</m:t>
                    </m:r>
                  </m:den>
                </m:f>
              </m:oMath>
            </m:oMathPara>
          </w:p>
          <w:p w:rsidR="005E0D5E" w:rsidRPr="00AA545F" w:rsidRDefault="005E0D5E" w:rsidP="005B102F">
            <w:pPr>
              <w:shd w:val="clear" w:color="auto" w:fill="FFFFFF"/>
              <w:spacing w:line="360" w:lineRule="auto"/>
              <w:jc w:val="both"/>
              <w:rPr>
                <w:rFonts w:ascii="Arial" w:hAnsi="Arial" w:cs="Arial"/>
              </w:rPr>
            </w:pPr>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 xml:space="preserve">es el inverso de la frecuencia </w:t>
            </w:r>
            <m:oMath>
              <m:r>
                <w:rPr>
                  <w:rFonts w:ascii="Cambria Math" w:hAnsi="Cambria Math" w:cs="Arial"/>
                  <w:color w:val="333333"/>
                </w:rPr>
                <m:t>fα</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w:r w:rsidRPr="00AA545F">
              <w:rPr>
                <w:rFonts w:ascii="Arial" w:hAnsi="Arial" w:cs="Arial"/>
                <w:color w:val="333333"/>
              </w:rPr>
              <w:t xml:space="preserve">, pues a medida que </w:t>
            </w:r>
            <w:r w:rsidR="00196D4F">
              <w:rPr>
                <w:rFonts w:ascii="Arial" w:hAnsi="Arial" w:cs="Arial"/>
                <w:color w:val="333333"/>
              </w:rPr>
              <w:t xml:space="preserve">este </w:t>
            </w:r>
            <w:r w:rsidRPr="00AA545F">
              <w:rPr>
                <w:rFonts w:ascii="Arial" w:hAnsi="Arial" w:cs="Arial"/>
                <w:color w:val="333333"/>
              </w:rPr>
              <w:t>se incrementa, es decir</w:t>
            </w:r>
            <w:r w:rsidR="00196D4F">
              <w:rPr>
                <w:rFonts w:ascii="Arial" w:hAnsi="Arial" w:cs="Arial"/>
                <w:color w:val="333333"/>
              </w:rPr>
              <w:t>,</w:t>
            </w:r>
            <w:r w:rsidRPr="00AA545F">
              <w:rPr>
                <w:rFonts w:ascii="Arial" w:hAnsi="Arial" w:cs="Arial"/>
                <w:color w:val="333333"/>
              </w:rPr>
              <w:t xml:space="preserve"> entre mayor sea el tiempo que tarda en dar una vuelta</w:t>
            </w:r>
            <w:r w:rsidR="00196D4F">
              <w:rPr>
                <w:rFonts w:ascii="Arial" w:hAnsi="Arial" w:cs="Arial"/>
                <w:color w:val="333333"/>
              </w:rPr>
              <w:t>,</w:t>
            </w:r>
            <w:r w:rsidRPr="00AA545F">
              <w:rPr>
                <w:rFonts w:ascii="Arial" w:hAnsi="Arial" w:cs="Arial"/>
                <w:color w:val="333333"/>
              </w:rPr>
              <w:t xml:space="preserve"> disminuye el número de revoluciones que se pueden presentar. </w:t>
            </w:r>
          </w:p>
          <w:p w:rsidR="000E2C41" w:rsidRPr="00AA545F" w:rsidRDefault="000E2C41" w:rsidP="005B102F">
            <w:pPr>
              <w:shd w:val="clear" w:color="auto" w:fill="FFFFFF"/>
              <w:spacing w:line="360" w:lineRule="auto"/>
              <w:jc w:val="both"/>
              <w:rPr>
                <w:rFonts w:ascii="Arial" w:hAnsi="Arial" w:cs="Arial"/>
                <w:color w:val="333333"/>
              </w:rPr>
            </w:pPr>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Ambas magnitudes se relacionan por la expresión:</w:t>
            </w:r>
          </w:p>
          <w:p w:rsidR="005E0D5E" w:rsidRPr="00AA545F" w:rsidRDefault="005E0D5E"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f=</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m:oMathPara>
          </w:p>
          <w:p w:rsidR="000E2C41" w:rsidRPr="00AA545F" w:rsidRDefault="002856C7" w:rsidP="00D451E1">
            <w:pPr>
              <w:shd w:val="clear" w:color="auto" w:fill="FFFFFF"/>
              <w:spacing w:after="150" w:line="360" w:lineRule="auto"/>
              <w:jc w:val="both"/>
              <w:rPr>
                <w:rFonts w:ascii="Arial" w:hAnsi="Arial" w:cs="Arial"/>
                <w:color w:val="333333"/>
              </w:rPr>
            </w:pPr>
            <w:r w:rsidRPr="00AA545F">
              <w:rPr>
                <w:rFonts w:ascii="Arial" w:hAnsi="Arial" w:cs="Arial"/>
                <w:color w:val="333333"/>
              </w:rPr>
              <w:t>La frecuencia se mide en</w:t>
            </w:r>
            <w:r w:rsidR="00D451E1">
              <w:rPr>
                <w:rFonts w:ascii="Arial" w:hAnsi="Arial" w:cs="Arial"/>
                <w:color w:val="333333"/>
              </w:rPr>
              <w:t xml:space="preserve"> </w:t>
            </w:r>
            <m:oMath>
              <m:r>
                <w:rPr>
                  <w:rFonts w:ascii="Cambria Math" w:hAnsi="Cambria Math" w:cs="Arial"/>
                  <w:color w:val="333333"/>
                </w:rPr>
                <m:t>revoluciones/s</m:t>
              </m:r>
            </m:oMath>
            <w:r w:rsidRPr="00AA545F">
              <w:rPr>
                <w:rFonts w:ascii="Arial" w:hAnsi="Arial" w:cs="Arial"/>
                <w:color w:val="333333"/>
              </w:rPr>
              <w:t xml:space="preserve"> o </w:t>
            </w:r>
            <m:oMath>
              <m:r>
                <w:rPr>
                  <w:rFonts w:ascii="Cambria Math" w:hAnsi="Cambria Math" w:cs="Arial"/>
                  <w:color w:val="333333"/>
                </w:rPr>
                <m:t>rpm</m:t>
              </m:r>
            </m:oMath>
            <w:r w:rsidRPr="00AA545F">
              <w:rPr>
                <w:rFonts w:ascii="Arial" w:hAnsi="Arial" w:cs="Arial"/>
                <w:color w:val="333333"/>
              </w:rPr>
              <w:t xml:space="preserve"> </w:t>
            </w:r>
            <w:r w:rsidR="00196D4F">
              <w:rPr>
                <w:rFonts w:ascii="Arial" w:hAnsi="Arial" w:cs="Arial"/>
                <w:color w:val="333333"/>
              </w:rPr>
              <w:t>(</w:t>
            </w:r>
            <w:r w:rsidRPr="00AA545F">
              <w:rPr>
                <w:rFonts w:ascii="Arial" w:hAnsi="Arial" w:cs="Arial"/>
                <w:color w:val="333333"/>
              </w:rPr>
              <w:t>revoluciones por minuto</w:t>
            </w:r>
            <w:r w:rsidR="00196D4F">
              <w:rPr>
                <w:rFonts w:ascii="Arial" w:hAnsi="Arial" w:cs="Arial"/>
                <w:color w:val="333333"/>
              </w:rPr>
              <w:t>)</w:t>
            </w:r>
            <w:r w:rsidRPr="00AA545F">
              <w:rPr>
                <w:rFonts w:ascii="Arial" w:hAnsi="Arial" w:cs="Arial"/>
                <w:color w:val="333333"/>
              </w:rPr>
              <w:t xml:space="preserve">. También puede expresarse en </w:t>
            </w:r>
            <m:oMath>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-1</m:t>
                  </m:r>
                </m:sup>
              </m:sSup>
            </m:oMath>
            <w:r w:rsidRPr="00AA545F">
              <w:rPr>
                <w:rFonts w:ascii="Arial" w:hAnsi="Arial" w:cs="Arial"/>
                <w:color w:val="333333"/>
              </w:rPr>
              <w:t xml:space="preserve"> dado que el número de revoluciones no corresponde </w:t>
            </w:r>
            <w:r w:rsidR="00196D4F" w:rsidRPr="00AA545F">
              <w:rPr>
                <w:rFonts w:ascii="Arial" w:hAnsi="Arial" w:cs="Arial"/>
                <w:color w:val="333333"/>
              </w:rPr>
              <w:t xml:space="preserve">estrictamente </w:t>
            </w:r>
            <w:r w:rsidRPr="00AA545F">
              <w:rPr>
                <w:rFonts w:ascii="Arial" w:hAnsi="Arial" w:cs="Arial"/>
                <w:color w:val="333333"/>
              </w:rPr>
              <w:t>a una magnitud física.</w:t>
            </w:r>
            <w:del w:id="26" w:author="DISPONILBE" w:date="2015-04-13T15:33:00Z">
              <w:r w:rsidR="00650F46" w:rsidDel="00D451E1">
                <w:rPr>
                  <w:rFonts w:ascii="Arial" w:hAnsi="Arial" w:cs="Arial"/>
                  <w:color w:val="333333"/>
                </w:rPr>
                <w:delText xml:space="preserve"> </w:delText>
              </w:r>
            </w:del>
          </w:p>
        </w:tc>
      </w:tr>
      <w:tr w:rsidR="005F062B" w:rsidRPr="00AA545F" w:rsidTr="008373BD">
        <w:tc>
          <w:tcPr>
            <w:tcW w:w="8828" w:type="dxa"/>
            <w:gridSpan w:val="2"/>
          </w:tcPr>
          <w:p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La relación de la </w:t>
            </w:r>
            <w:r w:rsidRPr="00AA545F">
              <w:rPr>
                <w:rFonts w:ascii="Arial" w:hAnsi="Arial" w:cs="Arial"/>
                <w:b/>
                <w:color w:val="333333"/>
              </w:rPr>
              <w:t>velocidad angular</w:t>
            </w:r>
            <w:r w:rsidRPr="00AA545F">
              <w:rPr>
                <w:rFonts w:ascii="Arial" w:hAnsi="Arial" w:cs="Arial"/>
                <w:color w:val="333333"/>
              </w:rPr>
              <w:t> </w:t>
            </w:r>
            <w:r w:rsidRPr="00AA545F">
              <w:rPr>
                <w:rFonts w:ascii="Arial" w:hAnsi="Arial" w:cs="Arial"/>
                <w:i/>
                <w:iCs/>
                <w:color w:val="333333"/>
              </w:rPr>
              <w:t>ω</w:t>
            </w:r>
            <w:r w:rsidRPr="00AA545F">
              <w:rPr>
                <w:rFonts w:ascii="Arial" w:hAnsi="Arial" w:cs="Arial"/>
                <w:color w:val="333333"/>
              </w:rPr>
              <w:t xml:space="preserve"> con el </w:t>
            </w:r>
            <w:r w:rsidR="00196D4F" w:rsidRPr="00AA545F">
              <w:rPr>
                <w:rFonts w:ascii="Arial" w:hAnsi="Arial" w:cs="Arial"/>
                <w:b/>
                <w:color w:val="333333"/>
              </w:rPr>
              <w:t>per</w:t>
            </w:r>
            <w:r w:rsidR="00196D4F">
              <w:rPr>
                <w:rFonts w:ascii="Arial" w:hAnsi="Arial" w:cs="Arial"/>
                <w:b/>
                <w:color w:val="333333"/>
              </w:rPr>
              <w:t>i</w:t>
            </w:r>
            <w:r w:rsidR="00196D4F" w:rsidRPr="00AA545F">
              <w:rPr>
                <w:rFonts w:ascii="Arial" w:hAnsi="Arial" w:cs="Arial"/>
                <w:b/>
                <w:color w:val="333333"/>
              </w:rPr>
              <w:t xml:space="preserve">odo </w:t>
            </w:r>
            <w:r w:rsidRPr="00AA545F">
              <w:rPr>
                <w:rFonts w:ascii="Arial" w:hAnsi="Arial" w:cs="Arial"/>
                <w:color w:val="333333"/>
              </w:rPr>
              <w:t xml:space="preserve">y la </w:t>
            </w:r>
            <w:r w:rsidRPr="00AA545F">
              <w:rPr>
                <w:rFonts w:ascii="Arial" w:hAnsi="Arial" w:cs="Arial"/>
                <w:b/>
                <w:color w:val="333333"/>
              </w:rPr>
              <w:t>frecuencia</w:t>
            </w:r>
            <w:r w:rsidRPr="00AA545F">
              <w:rPr>
                <w:rFonts w:ascii="Arial" w:hAnsi="Arial" w:cs="Arial"/>
                <w:color w:val="333333"/>
              </w:rPr>
              <w:t xml:space="preserve"> se expresa mediante la siguiente ecuación:</w:t>
            </w:r>
          </w:p>
          <w:p w:rsidR="005F062B" w:rsidRPr="00AA545F" w:rsidRDefault="005F062B" w:rsidP="005B102F">
            <w:pPr>
              <w:shd w:val="clear" w:color="auto" w:fill="FFFFFF"/>
              <w:spacing w:line="360" w:lineRule="auto"/>
              <w:jc w:val="both"/>
              <w:rPr>
                <w:rFonts w:ascii="Arial" w:hAnsi="Arial" w:cs="Arial"/>
                <w:color w:val="333333"/>
              </w:rPr>
            </w:pPr>
          </w:p>
          <w:p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ω=</m:t>
                </m:r>
                <m:f>
                  <m:fPr>
                    <m:ctrlPr>
                      <w:rPr>
                        <w:rFonts w:ascii="Cambria Math" w:hAnsi="Cambria Math" w:cs="Arial"/>
                        <w:i/>
                        <w:color w:val="333333"/>
                      </w:rPr>
                    </m:ctrlPr>
                  </m:fPr>
                  <m:num>
                    <m:r>
                      <w:rPr>
                        <w:rFonts w:ascii="Cambria Math" w:hAnsi="Cambria Math" w:cs="Arial"/>
                        <w:color w:val="333333"/>
                      </w:rPr>
                      <m:t>2π</m:t>
                    </m:r>
                  </m:num>
                  <m:den>
                    <m:r>
                      <w:rPr>
                        <w:rFonts w:ascii="Cambria Math" w:hAnsi="Cambria Math" w:cs="Arial"/>
                        <w:color w:val="333333"/>
                      </w:rPr>
                      <m:t>T</m:t>
                    </m:r>
                  </m:den>
                </m:f>
                <m:r>
                  <w:rPr>
                    <w:rFonts w:ascii="Cambria Math" w:hAnsi="Cambria Math" w:cs="Arial"/>
                    <w:color w:val="333333"/>
                  </w:rPr>
                  <m:t>=2π∙f</m:t>
                </m:r>
              </m:oMath>
            </m:oMathPara>
          </w:p>
          <w:p w:rsidR="005F062B" w:rsidRPr="00AA545F" w:rsidRDefault="005F062B" w:rsidP="005B102F">
            <w:pPr>
              <w:shd w:val="clear" w:color="auto" w:fill="FFFFFF"/>
              <w:spacing w:line="360" w:lineRule="auto"/>
              <w:jc w:val="both"/>
              <w:rPr>
                <w:rFonts w:ascii="Arial" w:hAnsi="Arial" w:cs="Arial"/>
                <w:color w:val="333333"/>
              </w:rPr>
            </w:pPr>
          </w:p>
          <w:p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también se relaciona con la </w:t>
            </w:r>
            <w:r w:rsidRPr="00AA545F">
              <w:rPr>
                <w:rFonts w:ascii="Arial" w:hAnsi="Arial" w:cs="Arial"/>
                <w:b/>
                <w:bCs/>
                <w:color w:val="333333"/>
              </w:rPr>
              <w:t>velocidad lineal</w:t>
            </w:r>
            <w:r w:rsidRPr="00AA545F">
              <w:rPr>
                <w:rFonts w:ascii="Arial" w:hAnsi="Arial" w:cs="Arial"/>
                <w:color w:val="333333"/>
              </w:rPr>
              <w:t>, considerando el movimiento durante una revolución completa, a partir de la siguiente expresión:</w:t>
            </w:r>
          </w:p>
          <w:p w:rsidR="005F062B" w:rsidRPr="00AA545F" w:rsidRDefault="005F062B" w:rsidP="005B102F">
            <w:pPr>
              <w:shd w:val="clear" w:color="auto" w:fill="FFFFFF"/>
              <w:spacing w:line="360" w:lineRule="auto"/>
              <w:jc w:val="both"/>
              <w:rPr>
                <w:rFonts w:ascii="Arial" w:hAnsi="Arial" w:cs="Arial"/>
                <w:color w:val="333333"/>
              </w:rPr>
            </w:pPr>
          </w:p>
          <w:p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2πR</m:t>
                    </m:r>
                  </m:num>
                  <m:den>
                    <m:r>
                      <w:rPr>
                        <w:rFonts w:ascii="Cambria Math" w:hAnsi="Cambria Math" w:cs="Arial"/>
                        <w:color w:val="333333"/>
                      </w:rPr>
                      <m:t>T</m:t>
                    </m:r>
                  </m:den>
                </m:f>
              </m:oMath>
            </m:oMathPara>
          </w:p>
          <w:p w:rsidR="0093270B" w:rsidRPr="00AA545F" w:rsidRDefault="0093270B" w:rsidP="005B102F">
            <w:pPr>
              <w:shd w:val="clear" w:color="auto" w:fill="FFFFFF"/>
              <w:spacing w:line="360" w:lineRule="auto"/>
              <w:jc w:val="both"/>
              <w:rPr>
                <w:rFonts w:ascii="Arial" w:hAnsi="Arial" w:cs="Arial"/>
                <w:color w:val="333333"/>
              </w:rPr>
            </w:pPr>
          </w:p>
        </w:tc>
      </w:tr>
    </w:tbl>
    <w:p w:rsidR="00937080" w:rsidRPr="00AA545F" w:rsidRDefault="00937080" w:rsidP="005B102F">
      <w:pPr>
        <w:shd w:val="clear" w:color="auto" w:fill="FFFFFF"/>
        <w:spacing w:line="360" w:lineRule="auto"/>
        <w:jc w:val="both"/>
        <w:rPr>
          <w:rFonts w:ascii="Arial" w:hAnsi="Arial" w:cs="Arial"/>
          <w:color w:val="333333"/>
        </w:rPr>
      </w:pPr>
    </w:p>
    <w:p w:rsidR="003477B6" w:rsidRPr="00AA545F" w:rsidRDefault="003477B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6C61C6" w:rsidRPr="00AA545F" w:rsidTr="00804138">
        <w:tc>
          <w:tcPr>
            <w:tcW w:w="9033" w:type="dxa"/>
            <w:gridSpan w:val="2"/>
            <w:shd w:val="clear" w:color="auto" w:fill="0D0D0D" w:themeFill="text1" w:themeFillTint="F2"/>
          </w:tcPr>
          <w:p w:rsidR="006C61C6" w:rsidRPr="00AA545F" w:rsidRDefault="006C61C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6C61C6" w:rsidRPr="00AA545F" w:rsidTr="00804138">
        <w:tc>
          <w:tcPr>
            <w:tcW w:w="2518" w:type="dxa"/>
          </w:tcPr>
          <w:p w:rsidR="006C61C6" w:rsidRPr="00AA545F" w:rsidRDefault="006C61C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6C61C6" w:rsidRPr="00AA545F" w:rsidRDefault="003477B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_IMG15</w:t>
            </w:r>
          </w:p>
        </w:tc>
      </w:tr>
      <w:tr w:rsidR="006C61C6" w:rsidRPr="00AA545F" w:rsidTr="00804138">
        <w:tc>
          <w:tcPr>
            <w:tcW w:w="2518" w:type="dxa"/>
          </w:tcPr>
          <w:p w:rsidR="006C61C6" w:rsidRPr="00AA545F" w:rsidRDefault="006C61C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6C61C6" w:rsidRPr="00AA545F" w:rsidRDefault="006C61C6" w:rsidP="005B102F">
            <w:pPr>
              <w:spacing w:line="360" w:lineRule="auto"/>
              <w:rPr>
                <w:rFonts w:ascii="Arial" w:hAnsi="Arial" w:cs="Arial"/>
                <w:color w:val="000000"/>
              </w:rPr>
            </w:pPr>
            <w:r w:rsidRPr="00AA545F">
              <w:rPr>
                <w:rFonts w:ascii="Arial" w:hAnsi="Arial" w:cs="Arial"/>
                <w:color w:val="000000"/>
              </w:rPr>
              <w:t>Movimiento circular uniforme</w:t>
            </w:r>
          </w:p>
        </w:tc>
      </w:tr>
      <w:tr w:rsidR="006C61C6" w:rsidRPr="00AA545F" w:rsidTr="00804138">
        <w:tc>
          <w:tcPr>
            <w:tcW w:w="2518" w:type="dxa"/>
          </w:tcPr>
          <w:p w:rsidR="006C61C6" w:rsidRPr="00AA545F" w:rsidRDefault="006C61C6" w:rsidP="005B102F">
            <w:pPr>
              <w:spacing w:line="360" w:lineRule="auto"/>
              <w:rPr>
                <w:rFonts w:ascii="Arial" w:hAnsi="Arial" w:cs="Arial"/>
                <w:color w:val="000000"/>
              </w:rPr>
            </w:pPr>
            <w:r w:rsidRPr="00AA545F">
              <w:rPr>
                <w:rFonts w:ascii="Arial" w:hAnsi="Arial" w:cs="Arial"/>
                <w:b/>
                <w:color w:val="000000"/>
              </w:rPr>
              <w:t xml:space="preserve">Código Shutterstock (o URL o la ruta en </w:t>
            </w:r>
            <w:r w:rsidRPr="00AA545F">
              <w:rPr>
                <w:rFonts w:ascii="Arial" w:hAnsi="Arial" w:cs="Arial"/>
                <w:b/>
                <w:color w:val="000000"/>
              </w:rPr>
              <w:lastRenderedPageBreak/>
              <w:t>AulaPlaneta)</w:t>
            </w:r>
          </w:p>
        </w:tc>
        <w:tc>
          <w:tcPr>
            <w:tcW w:w="6515" w:type="dxa"/>
          </w:tcPr>
          <w:p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Imagen realizada por autor, para ser creada: </w:t>
            </w:r>
          </w:p>
          <w:p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Un satélite artificial en órbita circular alrededor de la tierra, hacer tamaño proporcional, y hacer diferenciación de </w:t>
            </w:r>
            <w:r w:rsidRPr="00AA545F">
              <w:rPr>
                <w:rFonts w:ascii="Arial" w:hAnsi="Arial" w:cs="Arial"/>
                <w:color w:val="333333"/>
              </w:rPr>
              <w:lastRenderedPageBreak/>
              <w:t xml:space="preserve">colores respectivos. </w:t>
            </w:r>
            <w:r w:rsidR="00F24923" w:rsidRPr="00AA545F">
              <w:rPr>
                <w:rFonts w:ascii="Arial" w:hAnsi="Arial" w:cs="Arial"/>
                <w:color w:val="333333"/>
                <w:highlight w:val="yellow"/>
              </w:rPr>
              <w:t>Debe ir ubicada dentro de la tabla anterior</w:t>
            </w:r>
            <w:r w:rsidR="00F24923" w:rsidRPr="00AA545F">
              <w:rPr>
                <w:rFonts w:ascii="Arial" w:hAnsi="Arial" w:cs="Arial"/>
                <w:color w:val="333333"/>
              </w:rPr>
              <w:t xml:space="preserve"> </w:t>
            </w:r>
          </w:p>
          <w:p w:rsidR="006C61C6" w:rsidRPr="00AA545F" w:rsidRDefault="006C61C6" w:rsidP="005B102F">
            <w:pPr>
              <w:tabs>
                <w:tab w:val="right" w:pos="8498"/>
              </w:tabs>
              <w:spacing w:line="360" w:lineRule="auto"/>
              <w:jc w:val="both"/>
              <w:rPr>
                <w:rFonts w:ascii="Arial" w:hAnsi="Arial" w:cs="Arial"/>
                <w:b/>
              </w:rPr>
            </w:pPr>
          </w:p>
          <w:p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3870" w:dyaOrig="3735">
                <v:shape id="_x0000_i1033" type="#_x0000_t75" style="width:193pt;height:186pt" o:ole="">
                  <v:imagedata r:id="rId42" o:title=""/>
                </v:shape>
                <o:OLEObject Type="Embed" ProgID="PBrush" ShapeID="_x0000_i1033" DrawAspect="Content" ObjectID="_1490462737" r:id="rId46"/>
              </w:object>
            </w:r>
          </w:p>
          <w:p w:rsidR="006C61C6" w:rsidRPr="00AA545F" w:rsidRDefault="006C61C6" w:rsidP="005B102F">
            <w:pPr>
              <w:tabs>
                <w:tab w:val="right" w:pos="8498"/>
              </w:tabs>
              <w:spacing w:line="360" w:lineRule="auto"/>
              <w:jc w:val="both"/>
              <w:rPr>
                <w:rFonts w:ascii="Arial" w:hAnsi="Arial" w:cs="Arial"/>
                <w:b/>
              </w:rPr>
            </w:pPr>
          </w:p>
          <w:p w:rsidR="006C61C6" w:rsidRPr="00AA545F" w:rsidRDefault="006C61C6" w:rsidP="005B102F">
            <w:pPr>
              <w:shd w:val="clear" w:color="auto" w:fill="FFFFFF"/>
              <w:spacing w:line="360" w:lineRule="auto"/>
              <w:jc w:val="both"/>
              <w:rPr>
                <w:rFonts w:ascii="Arial" w:hAnsi="Arial" w:cs="Arial"/>
                <w:color w:val="333333"/>
              </w:rPr>
            </w:pPr>
          </w:p>
          <w:p w:rsidR="006C61C6" w:rsidRPr="00AA545F" w:rsidRDefault="006C61C6" w:rsidP="005B102F">
            <w:pPr>
              <w:spacing w:line="360" w:lineRule="auto"/>
              <w:rPr>
                <w:rFonts w:ascii="Arial" w:hAnsi="Arial" w:cs="Arial"/>
              </w:rPr>
            </w:pPr>
          </w:p>
        </w:tc>
      </w:tr>
      <w:tr w:rsidR="006C61C6" w:rsidRPr="00AA545F" w:rsidTr="00804138">
        <w:tc>
          <w:tcPr>
            <w:tcW w:w="2518" w:type="dxa"/>
          </w:tcPr>
          <w:p w:rsidR="006C61C6" w:rsidRPr="00AA545F" w:rsidRDefault="006C61C6"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6C61C6" w:rsidRPr="00AA545F" w:rsidRDefault="006C61C6" w:rsidP="005B102F">
            <w:pPr>
              <w:spacing w:line="360" w:lineRule="auto"/>
              <w:rPr>
                <w:rFonts w:ascii="Arial" w:hAnsi="Arial" w:cs="Arial"/>
                <w:color w:val="000000"/>
              </w:rPr>
            </w:pPr>
          </w:p>
        </w:tc>
      </w:tr>
    </w:tbl>
    <w:p w:rsidR="006C61C6" w:rsidRPr="00AA545F" w:rsidRDefault="006C61C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F24923" w:rsidRPr="00AA545F" w:rsidTr="00804138">
        <w:tc>
          <w:tcPr>
            <w:tcW w:w="9033" w:type="dxa"/>
            <w:gridSpan w:val="2"/>
            <w:shd w:val="clear" w:color="auto" w:fill="0D0D0D" w:themeFill="text1" w:themeFillTint="F2"/>
          </w:tcPr>
          <w:p w:rsidR="00F24923" w:rsidRPr="00AA545F" w:rsidRDefault="00F2492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F24923" w:rsidRPr="00AA545F" w:rsidTr="00804138">
        <w:tc>
          <w:tcPr>
            <w:tcW w:w="2518" w:type="dxa"/>
          </w:tcPr>
          <w:p w:rsidR="00F24923" w:rsidRPr="00AA545F" w:rsidRDefault="00F2492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F2492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_IMG16</w:t>
            </w:r>
          </w:p>
        </w:tc>
      </w:tr>
      <w:tr w:rsidR="00F24923" w:rsidRPr="00AA545F" w:rsidTr="00804138">
        <w:tc>
          <w:tcPr>
            <w:tcW w:w="2518" w:type="dxa"/>
          </w:tcPr>
          <w:p w:rsidR="00F24923" w:rsidRPr="00AA545F" w:rsidRDefault="00F2492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F24923" w:rsidRPr="00AA545F" w:rsidRDefault="00F24923" w:rsidP="005B102F">
            <w:pPr>
              <w:spacing w:line="360" w:lineRule="auto"/>
              <w:rPr>
                <w:rFonts w:ascii="Arial" w:hAnsi="Arial" w:cs="Arial"/>
                <w:color w:val="000000"/>
              </w:rPr>
            </w:pPr>
            <w:r w:rsidRPr="00AA545F">
              <w:rPr>
                <w:rFonts w:ascii="Arial" w:hAnsi="Arial" w:cs="Arial"/>
                <w:color w:val="000000"/>
              </w:rPr>
              <w:t>Movimiento circular uniforme</w:t>
            </w:r>
          </w:p>
        </w:tc>
      </w:tr>
      <w:tr w:rsidR="00F24923" w:rsidRPr="00AA545F" w:rsidTr="00804138">
        <w:tc>
          <w:tcPr>
            <w:tcW w:w="2518" w:type="dxa"/>
          </w:tcPr>
          <w:p w:rsidR="00F24923" w:rsidRPr="00AA545F" w:rsidRDefault="00F2492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realizada por autor, para ser creada: </w:t>
            </w:r>
          </w:p>
          <w:p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rPr>
              <w:t>Un satélite artificial en órbita circular alrededor de la tierra, hacer tamaño de las flechas IGUAL, y hacer diferenciación de colores respectivos, enumerar subíndices en el mismo orden.</w:t>
            </w:r>
          </w:p>
          <w:p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highlight w:val="yellow"/>
              </w:rPr>
              <w:t>Debe ir ubicada dentro de la tabla anterior</w:t>
            </w:r>
            <w:r w:rsidRPr="00AA545F">
              <w:rPr>
                <w:rFonts w:ascii="Arial" w:hAnsi="Arial" w:cs="Arial"/>
                <w:color w:val="333333"/>
              </w:rPr>
              <w:t xml:space="preserve"> </w:t>
            </w:r>
          </w:p>
          <w:p w:rsidR="00F24923" w:rsidRPr="00AA545F" w:rsidRDefault="00F24923" w:rsidP="005B102F">
            <w:pPr>
              <w:shd w:val="clear" w:color="auto" w:fill="FFFFFF"/>
              <w:spacing w:line="360" w:lineRule="auto"/>
              <w:jc w:val="both"/>
              <w:rPr>
                <w:rFonts w:ascii="Arial" w:hAnsi="Arial" w:cs="Arial"/>
                <w:b/>
                <w:color w:val="333333"/>
              </w:rPr>
            </w:pPr>
            <w:r w:rsidRPr="00AA545F">
              <w:rPr>
                <w:rFonts w:ascii="Arial" w:hAnsi="Arial" w:cs="Arial"/>
                <w:b/>
                <w:color w:val="333333"/>
              </w:rPr>
              <w:t xml:space="preserve"> </w:t>
            </w:r>
          </w:p>
          <w:p w:rsidR="00F24923" w:rsidRPr="00AA545F" w:rsidRDefault="00F24923" w:rsidP="005B102F">
            <w:pPr>
              <w:shd w:val="clear" w:color="auto" w:fill="FFFFFF"/>
              <w:spacing w:line="360" w:lineRule="auto"/>
              <w:jc w:val="both"/>
              <w:rPr>
                <w:rFonts w:ascii="Arial" w:hAnsi="Arial" w:cs="Arial"/>
                <w:b/>
                <w:color w:val="333333"/>
              </w:rPr>
            </w:pPr>
          </w:p>
          <w:p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4605" w:dyaOrig="4275">
                <v:shape id="_x0000_i1034" type="#_x0000_t75" style="width:229.5pt;height:214pt" o:ole="">
                  <v:imagedata r:id="rId44" o:title=""/>
                </v:shape>
                <o:OLEObject Type="Embed" ProgID="PBrush" ShapeID="_x0000_i1034" DrawAspect="Content" ObjectID="_1490462738" r:id="rId47"/>
              </w:object>
            </w:r>
          </w:p>
          <w:p w:rsidR="00F24923" w:rsidRPr="00AA545F" w:rsidRDefault="00F24923" w:rsidP="005B102F">
            <w:pPr>
              <w:tabs>
                <w:tab w:val="right" w:pos="8498"/>
              </w:tabs>
              <w:spacing w:line="360" w:lineRule="auto"/>
              <w:jc w:val="both"/>
              <w:rPr>
                <w:rFonts w:ascii="Arial" w:hAnsi="Arial" w:cs="Arial"/>
                <w:b/>
              </w:rPr>
            </w:pPr>
          </w:p>
          <w:p w:rsidR="00F24923" w:rsidRPr="00AA545F" w:rsidRDefault="00F24923" w:rsidP="005B102F">
            <w:pPr>
              <w:tabs>
                <w:tab w:val="right" w:pos="8498"/>
              </w:tabs>
              <w:spacing w:line="360" w:lineRule="auto"/>
              <w:jc w:val="both"/>
              <w:rPr>
                <w:rFonts w:ascii="Arial" w:hAnsi="Arial" w:cs="Arial"/>
                <w:b/>
              </w:rPr>
            </w:pPr>
          </w:p>
          <w:p w:rsidR="00F24923" w:rsidRPr="00AA545F" w:rsidRDefault="00F24923" w:rsidP="005B102F">
            <w:pPr>
              <w:shd w:val="clear" w:color="auto" w:fill="FFFFFF"/>
              <w:spacing w:line="360" w:lineRule="auto"/>
              <w:jc w:val="both"/>
              <w:rPr>
                <w:rFonts w:ascii="Arial" w:hAnsi="Arial" w:cs="Arial"/>
                <w:color w:val="333333"/>
              </w:rPr>
            </w:pPr>
          </w:p>
          <w:p w:rsidR="00F24923" w:rsidRPr="00AA545F" w:rsidRDefault="00F24923" w:rsidP="005B102F">
            <w:pPr>
              <w:spacing w:line="360" w:lineRule="auto"/>
              <w:rPr>
                <w:rFonts w:ascii="Arial" w:hAnsi="Arial" w:cs="Arial"/>
              </w:rPr>
            </w:pPr>
          </w:p>
        </w:tc>
      </w:tr>
      <w:tr w:rsidR="00F24923" w:rsidRPr="00AA545F" w:rsidTr="00804138">
        <w:tc>
          <w:tcPr>
            <w:tcW w:w="2518" w:type="dxa"/>
          </w:tcPr>
          <w:p w:rsidR="00F24923" w:rsidRPr="00AA545F" w:rsidRDefault="00F2492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F24923" w:rsidRPr="00AA545F" w:rsidRDefault="00F24923" w:rsidP="005B102F">
            <w:pPr>
              <w:spacing w:line="360" w:lineRule="auto"/>
              <w:rPr>
                <w:rFonts w:ascii="Arial" w:hAnsi="Arial" w:cs="Arial"/>
                <w:color w:val="000000"/>
              </w:rPr>
            </w:pPr>
          </w:p>
        </w:tc>
      </w:tr>
    </w:tbl>
    <w:p w:rsidR="006C61C6" w:rsidRPr="00AA545F" w:rsidRDefault="006C61C6" w:rsidP="005B102F">
      <w:pPr>
        <w:shd w:val="clear" w:color="auto" w:fill="FFFFFF"/>
        <w:spacing w:line="360" w:lineRule="auto"/>
        <w:jc w:val="both"/>
        <w:rPr>
          <w:rFonts w:ascii="Arial" w:hAnsi="Arial" w:cs="Arial"/>
          <w:color w:val="333333"/>
        </w:rPr>
      </w:pPr>
    </w:p>
    <w:p w:rsidR="00051504" w:rsidRPr="00AA545F" w:rsidRDefault="00A14EF4" w:rsidP="005B102F">
      <w:pPr>
        <w:shd w:val="clear" w:color="auto" w:fill="FFFFFF"/>
        <w:tabs>
          <w:tab w:val="left" w:pos="2700"/>
        </w:tabs>
        <w:spacing w:line="360" w:lineRule="auto"/>
        <w:jc w:val="both"/>
        <w:rPr>
          <w:rFonts w:ascii="Arial" w:hAnsi="Arial" w:cs="Arial"/>
          <w:color w:val="333333"/>
        </w:rPr>
      </w:pPr>
      <w:r w:rsidRPr="00AA545F">
        <w:rPr>
          <w:rFonts w:ascii="Arial" w:hAnsi="Arial" w:cs="Arial"/>
          <w:color w:val="333333"/>
        </w:rPr>
        <w:tab/>
      </w:r>
    </w:p>
    <w:tbl>
      <w:tblPr>
        <w:tblStyle w:val="Tablaconcuadrcula2"/>
        <w:tblW w:w="0" w:type="auto"/>
        <w:tblLook w:val="04A0" w:firstRow="1" w:lastRow="0" w:firstColumn="1" w:lastColumn="0" w:noHBand="0" w:noVBand="1"/>
      </w:tblPr>
      <w:tblGrid>
        <w:gridCol w:w="2518"/>
        <w:gridCol w:w="6460"/>
      </w:tblGrid>
      <w:tr w:rsidR="00051504" w:rsidRPr="00AA545F" w:rsidTr="00804138">
        <w:tc>
          <w:tcPr>
            <w:tcW w:w="8978" w:type="dxa"/>
            <w:gridSpan w:val="2"/>
            <w:shd w:val="clear" w:color="auto" w:fill="000000" w:themeFill="text1"/>
          </w:tcPr>
          <w:p w:rsidR="00051504" w:rsidRPr="00AA545F" w:rsidRDefault="000515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051504" w:rsidRPr="00AA545F" w:rsidTr="00804138">
        <w:tc>
          <w:tcPr>
            <w:tcW w:w="2518" w:type="dxa"/>
          </w:tcPr>
          <w:p w:rsidR="00051504" w:rsidRPr="00AA545F" w:rsidRDefault="00051504" w:rsidP="005B102F">
            <w:pPr>
              <w:spacing w:line="360" w:lineRule="auto"/>
              <w:rPr>
                <w:rFonts w:ascii="Arial" w:hAnsi="Arial" w:cs="Arial"/>
                <w:b/>
              </w:rPr>
            </w:pPr>
            <w:r w:rsidRPr="00AA545F">
              <w:rPr>
                <w:rFonts w:ascii="Arial" w:hAnsi="Arial" w:cs="Arial"/>
                <w:b/>
              </w:rPr>
              <w:t>Título</w:t>
            </w:r>
          </w:p>
        </w:tc>
        <w:tc>
          <w:tcPr>
            <w:tcW w:w="6460" w:type="dxa"/>
          </w:tcPr>
          <w:p w:rsidR="00051504" w:rsidRPr="00AA545F" w:rsidRDefault="00051504" w:rsidP="005B102F">
            <w:pPr>
              <w:spacing w:line="360" w:lineRule="auto"/>
              <w:jc w:val="center"/>
              <w:rPr>
                <w:rFonts w:ascii="Arial" w:hAnsi="Arial" w:cs="Arial"/>
                <w:b/>
              </w:rPr>
            </w:pPr>
            <w:r w:rsidRPr="00AA545F">
              <w:rPr>
                <w:rFonts w:ascii="Arial" w:hAnsi="Arial" w:cs="Arial"/>
                <w:b/>
              </w:rPr>
              <w:t>Desplazamiento angular y distancia recorrida</w:t>
            </w:r>
          </w:p>
        </w:tc>
      </w:tr>
      <w:tr w:rsidR="00051504" w:rsidRPr="00AA545F" w:rsidTr="00804138">
        <w:tc>
          <w:tcPr>
            <w:tcW w:w="2518" w:type="dxa"/>
          </w:tcPr>
          <w:p w:rsidR="00051504" w:rsidRPr="00AA545F" w:rsidRDefault="00051504" w:rsidP="005B102F">
            <w:pPr>
              <w:spacing w:line="360" w:lineRule="auto"/>
              <w:rPr>
                <w:rFonts w:ascii="Arial" w:hAnsi="Arial" w:cs="Arial"/>
              </w:rPr>
            </w:pPr>
            <w:r w:rsidRPr="00AA545F">
              <w:rPr>
                <w:rFonts w:ascii="Arial" w:hAnsi="Arial" w:cs="Arial"/>
                <w:b/>
              </w:rPr>
              <w:t>Contenido</w:t>
            </w:r>
          </w:p>
        </w:tc>
        <w:tc>
          <w:tcPr>
            <w:tcW w:w="6460" w:type="dxa"/>
          </w:tcPr>
          <w:p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radián</w:t>
            </w:r>
            <w:r w:rsidRPr="00AA545F">
              <w:rPr>
                <w:rFonts w:ascii="Arial" w:hAnsi="Arial" w:cs="Arial"/>
                <w:color w:val="333333"/>
              </w:rPr>
              <w:t xml:space="preserve"> permite obtener la equivalencia entre el </w:t>
            </w:r>
            <w:r w:rsidRPr="00AA545F">
              <w:rPr>
                <w:rFonts w:ascii="Arial" w:hAnsi="Arial" w:cs="Arial"/>
                <w:b/>
                <w:color w:val="333333"/>
              </w:rPr>
              <w:t>desplazamiento angular</w:t>
            </w:r>
            <w:r w:rsidRPr="00AA545F">
              <w:rPr>
                <w:rFonts w:ascii="Arial" w:hAnsi="Arial" w:cs="Arial"/>
                <w:color w:val="333333"/>
              </w:rPr>
              <w:t xml:space="preserve"> </w:t>
            </w:r>
            <m:oMath>
              <m:r>
                <w:rPr>
                  <w:rFonts w:ascii="Cambria Math" w:hAnsi="Cambria Math" w:cs="Arial"/>
                  <w:color w:val="333333"/>
                </w:rPr>
                <m:t>∆φ</m:t>
              </m:r>
            </m:oMath>
            <w:r w:rsidRPr="00AA545F">
              <w:rPr>
                <w:rFonts w:ascii="Arial" w:hAnsi="Arial" w:cs="Arial"/>
                <w:color w:val="333333"/>
              </w:rPr>
              <w:t xml:space="preserve"> y </w:t>
            </w:r>
            <w:r w:rsidRPr="00AA545F">
              <w:rPr>
                <w:rFonts w:ascii="Arial" w:hAnsi="Arial" w:cs="Arial"/>
                <w:b/>
                <w:color w:val="333333"/>
              </w:rPr>
              <w:t>la longitud del arco</w:t>
            </w:r>
            <w:r w:rsidRPr="00AA545F">
              <w:rPr>
                <w:rFonts w:ascii="Arial" w:hAnsi="Arial" w:cs="Arial"/>
                <w:color w:val="333333"/>
              </w:rPr>
              <w:t xml:space="preserve"> recorrido </w:t>
            </w:r>
            <m:oMath>
              <m:r>
                <w:rPr>
                  <w:rFonts w:ascii="Cambria Math" w:hAnsi="Cambria Math" w:cs="Arial"/>
                  <w:color w:val="333333"/>
                </w:rPr>
                <m:t>s</m:t>
              </m:r>
            </m:oMath>
            <w:r w:rsidRPr="00AA545F">
              <w:rPr>
                <w:rFonts w:ascii="Arial" w:hAnsi="Arial" w:cs="Arial"/>
                <w:color w:val="333333"/>
              </w:rPr>
              <w:t xml:space="preserve"> de un modo sencillo, multiplicando o dividiendo por el radio de la circunferencia.</w:t>
            </w:r>
          </w:p>
          <w:p w:rsidR="00051504" w:rsidRPr="00AA545F" w:rsidRDefault="00051504" w:rsidP="005B102F">
            <w:pPr>
              <w:shd w:val="clear" w:color="auto" w:fill="CBD7BD"/>
              <w:spacing w:line="360" w:lineRule="auto"/>
              <w:jc w:val="both"/>
              <w:rPr>
                <w:rFonts w:ascii="Arial" w:hAnsi="Arial" w:cs="Arial"/>
                <w:color w:val="333333"/>
              </w:rPr>
            </w:pPr>
          </w:p>
          <w:p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Por ejemplo, si un móvil realiza un movimiento circular de radio </w:t>
            </w:r>
            <m:oMath>
              <m:r>
                <w:rPr>
                  <w:rFonts w:ascii="Cambria Math" w:hAnsi="Cambria Math" w:cs="Arial"/>
                  <w:color w:val="333333"/>
                </w:rPr>
                <m:t>R = 2 m</m:t>
              </m:r>
            </m:oMath>
            <w:r w:rsidRPr="00AA545F">
              <w:rPr>
                <w:rFonts w:ascii="Arial" w:hAnsi="Arial" w:cs="Arial"/>
                <w:color w:val="333333"/>
              </w:rPr>
              <w:t xml:space="preserve"> y su desplazamiento angular es </w:t>
            </w:r>
            <w:r w:rsidRPr="00AA545F">
              <w:rPr>
                <w:rFonts w:ascii="Arial" w:hAnsi="Arial" w:cs="Arial"/>
                <w:i/>
                <w:iCs/>
                <w:color w:val="333333"/>
              </w:rPr>
              <w:t>φ</w:t>
            </w:r>
            <w:r w:rsidRPr="00AA545F">
              <w:rPr>
                <w:rFonts w:ascii="Arial" w:hAnsi="Arial" w:cs="Arial"/>
                <w:color w:val="333333"/>
              </w:rPr>
              <w:t> = 2,3 radianes, la longitud del arco recorrido será:</w:t>
            </w:r>
          </w:p>
          <w:p w:rsidR="00051504" w:rsidRPr="00AA545F" w:rsidRDefault="00051504" w:rsidP="005B102F">
            <w:pPr>
              <w:shd w:val="clear" w:color="auto" w:fill="CBD7BD"/>
              <w:spacing w:line="360" w:lineRule="auto"/>
              <w:jc w:val="both"/>
              <w:rPr>
                <w:rFonts w:ascii="Arial" w:hAnsi="Arial" w:cs="Arial"/>
                <w:color w:val="333333"/>
              </w:rPr>
            </w:pPr>
          </w:p>
          <w:p w:rsidR="008373BD" w:rsidRPr="00AA545F" w:rsidRDefault="008373BD"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rsidR="008373BD" w:rsidRPr="00AA545F" w:rsidRDefault="008373BD" w:rsidP="005B102F">
            <w:pPr>
              <w:shd w:val="clear" w:color="auto" w:fill="CBD7BD"/>
              <w:spacing w:line="360" w:lineRule="auto"/>
              <w:jc w:val="both"/>
              <w:rPr>
                <w:rFonts w:ascii="Arial" w:hAnsi="Arial" w:cs="Arial"/>
                <w:color w:val="333333"/>
              </w:rPr>
            </w:pPr>
          </w:p>
          <w:p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w:lastRenderedPageBreak/>
                  <m:t>s = 2,3 · 2 m = 4,6 m</m:t>
                </m:r>
              </m:oMath>
            </m:oMathPara>
          </w:p>
          <w:p w:rsidR="008373BD" w:rsidRPr="00AA545F" w:rsidRDefault="008373BD" w:rsidP="005B102F">
            <w:pPr>
              <w:shd w:val="clear" w:color="auto" w:fill="CBD7BD"/>
              <w:spacing w:line="360" w:lineRule="auto"/>
              <w:jc w:val="both"/>
              <w:rPr>
                <w:rFonts w:ascii="Arial" w:hAnsi="Arial" w:cs="Arial"/>
                <w:color w:val="333333"/>
              </w:rPr>
            </w:pPr>
          </w:p>
          <w:p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 xml:space="preserve">Si, en cambio, </w:t>
            </w:r>
            <w:r w:rsidR="008373BD" w:rsidRPr="00AA545F">
              <w:rPr>
                <w:rFonts w:ascii="Arial" w:hAnsi="Arial" w:cs="Arial"/>
                <w:color w:val="333333"/>
              </w:rPr>
              <w:t>la distancia recorrida</w:t>
            </w:r>
            <w:r w:rsidRPr="00AA545F">
              <w:rPr>
                <w:rFonts w:ascii="Arial" w:hAnsi="Arial" w:cs="Arial"/>
                <w:color w:val="333333"/>
              </w:rPr>
              <w:t xml:space="preserve"> es </w:t>
            </w:r>
            <m:oMath>
              <m:r>
                <w:rPr>
                  <w:rFonts w:ascii="Cambria Math" w:hAnsi="Cambria Math" w:cs="Arial"/>
                  <w:color w:val="333333"/>
                </w:rPr>
                <m:t>s = 5 m</m:t>
              </m:r>
            </m:oMath>
            <w:r w:rsidRPr="00AA545F">
              <w:rPr>
                <w:rFonts w:ascii="Arial" w:hAnsi="Arial" w:cs="Arial"/>
                <w:color w:val="333333"/>
              </w:rPr>
              <w:t>, la posición angular será:</w:t>
            </w:r>
          </w:p>
          <w:p w:rsidR="008373BD" w:rsidRPr="00AA545F" w:rsidRDefault="008373BD" w:rsidP="005B102F">
            <w:pPr>
              <w:shd w:val="clear" w:color="auto" w:fill="CBD7BD"/>
              <w:spacing w:line="360" w:lineRule="auto"/>
              <w:jc w:val="both"/>
              <w:rPr>
                <w:rFonts w:ascii="Arial" w:hAnsi="Arial" w:cs="Arial"/>
                <w:color w:val="333333"/>
              </w:rPr>
            </w:pPr>
          </w:p>
          <w:p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m:t>φ = 5 m/2 m = 2,5 rad</m:t>
                </m:r>
              </m:oMath>
            </m:oMathPara>
          </w:p>
          <w:p w:rsidR="00051504" w:rsidRPr="00AA545F" w:rsidRDefault="00051504" w:rsidP="005B102F">
            <w:pPr>
              <w:spacing w:line="360" w:lineRule="auto"/>
              <w:rPr>
                <w:rFonts w:ascii="Arial" w:hAnsi="Arial" w:cs="Arial"/>
              </w:rPr>
            </w:pPr>
          </w:p>
        </w:tc>
      </w:tr>
    </w:tbl>
    <w:p w:rsidR="006C61C6" w:rsidRPr="00AA545F" w:rsidRDefault="006C61C6"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6334F0" w:rsidRPr="00AA545F" w:rsidTr="00804138">
        <w:tc>
          <w:tcPr>
            <w:tcW w:w="9033" w:type="dxa"/>
            <w:gridSpan w:val="2"/>
            <w:shd w:val="clear" w:color="auto" w:fill="000000" w:themeFill="text1"/>
          </w:tcPr>
          <w:p w:rsidR="006334F0" w:rsidRPr="00AA545F" w:rsidRDefault="006334F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6334F0" w:rsidRPr="00AA545F" w:rsidTr="00804138">
        <w:tc>
          <w:tcPr>
            <w:tcW w:w="2518" w:type="dxa"/>
          </w:tcPr>
          <w:p w:rsidR="006334F0" w:rsidRPr="00AA545F" w:rsidRDefault="006334F0"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6334F0" w:rsidRPr="00AA545F" w:rsidRDefault="001A6CBA" w:rsidP="005B102F">
            <w:pPr>
              <w:spacing w:line="360" w:lineRule="auto"/>
              <w:rPr>
                <w:rFonts w:ascii="Arial" w:hAnsi="Arial" w:cs="Arial"/>
                <w:b/>
                <w:color w:val="000000"/>
              </w:rPr>
            </w:pPr>
            <w:r w:rsidRPr="00AA545F">
              <w:rPr>
                <w:rFonts w:ascii="Arial" w:hAnsi="Arial" w:cs="Arial"/>
                <w:color w:val="000000"/>
              </w:rPr>
              <w:t>CN_10_03_CO_REC80</w:t>
            </w:r>
          </w:p>
        </w:tc>
      </w:tr>
      <w:tr w:rsidR="006334F0" w:rsidRPr="00AA545F" w:rsidTr="00804138">
        <w:tc>
          <w:tcPr>
            <w:tcW w:w="2518" w:type="dxa"/>
          </w:tcPr>
          <w:p w:rsidR="006334F0" w:rsidRPr="00AA545F" w:rsidRDefault="006334F0"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6334F0" w:rsidRPr="00AA545F" w:rsidRDefault="00DF413E" w:rsidP="005B102F">
            <w:pPr>
              <w:spacing w:line="360" w:lineRule="auto"/>
              <w:rPr>
                <w:rFonts w:ascii="Arial" w:hAnsi="Arial" w:cs="Arial"/>
                <w:color w:val="000000"/>
              </w:rPr>
            </w:pPr>
            <w:r w:rsidRPr="00AA545F">
              <w:rPr>
                <w:rFonts w:ascii="Arial" w:hAnsi="Arial" w:cs="Arial"/>
              </w:rPr>
              <w:t>Características de un m</w:t>
            </w:r>
            <w:r w:rsidR="006334F0" w:rsidRPr="00AA545F">
              <w:rPr>
                <w:rFonts w:ascii="Arial" w:hAnsi="Arial" w:cs="Arial"/>
              </w:rPr>
              <w:t>ovimiento circular</w:t>
            </w:r>
          </w:p>
        </w:tc>
      </w:tr>
      <w:tr w:rsidR="006334F0" w:rsidRPr="00AA545F" w:rsidTr="00804138">
        <w:tc>
          <w:tcPr>
            <w:tcW w:w="2518" w:type="dxa"/>
          </w:tcPr>
          <w:p w:rsidR="006334F0" w:rsidRPr="00AA545F" w:rsidRDefault="006334F0"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6334F0" w:rsidRPr="00AA545F" w:rsidRDefault="00244827" w:rsidP="005B102F">
            <w:pPr>
              <w:spacing w:line="360" w:lineRule="auto"/>
              <w:rPr>
                <w:rFonts w:ascii="Arial" w:hAnsi="Arial" w:cs="Arial"/>
                <w:lang w:val="es-ES_tradnl"/>
              </w:rPr>
            </w:pPr>
            <w:r w:rsidRPr="00AA545F">
              <w:rPr>
                <w:rFonts w:ascii="Arial" w:hAnsi="Arial" w:cs="Arial"/>
              </w:rPr>
              <w:t>Video que permite analizar las principales características de un movimiento circular</w:t>
            </w:r>
          </w:p>
        </w:tc>
      </w:tr>
    </w:tbl>
    <w:p w:rsidR="006334F0" w:rsidRPr="00AA545F" w:rsidRDefault="006334F0"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75"/>
        <w:gridCol w:w="6353"/>
      </w:tblGrid>
      <w:tr w:rsidR="00FC2827" w:rsidRPr="00AA545F" w:rsidTr="00595CE2">
        <w:tc>
          <w:tcPr>
            <w:tcW w:w="8828" w:type="dxa"/>
            <w:gridSpan w:val="2"/>
            <w:shd w:val="clear" w:color="auto" w:fill="000000" w:themeFill="text1"/>
          </w:tcPr>
          <w:p w:rsidR="00FC2827" w:rsidRPr="00AA545F" w:rsidRDefault="00FC282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FC2827" w:rsidRPr="00AA545F" w:rsidTr="00595CE2">
        <w:tc>
          <w:tcPr>
            <w:tcW w:w="2475" w:type="dxa"/>
          </w:tcPr>
          <w:p w:rsidR="00FC2827" w:rsidRPr="00AA545F" w:rsidRDefault="00FC2827"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rsidR="00FC2827" w:rsidRPr="00AA545F" w:rsidRDefault="009842A2" w:rsidP="005B102F">
            <w:pPr>
              <w:spacing w:line="360" w:lineRule="auto"/>
              <w:rPr>
                <w:rFonts w:ascii="Arial" w:hAnsi="Arial" w:cs="Arial"/>
                <w:b/>
                <w:color w:val="000000"/>
              </w:rPr>
            </w:pPr>
            <w:r w:rsidRPr="00AA545F">
              <w:rPr>
                <w:rFonts w:ascii="Arial" w:hAnsi="Arial" w:cs="Arial"/>
                <w:color w:val="000000"/>
              </w:rPr>
              <w:t>CN_10_03_CO_REC90</w:t>
            </w:r>
          </w:p>
        </w:tc>
      </w:tr>
      <w:tr w:rsidR="00FC2827" w:rsidRPr="00AA545F" w:rsidTr="00595CE2">
        <w:tc>
          <w:tcPr>
            <w:tcW w:w="2475" w:type="dxa"/>
          </w:tcPr>
          <w:p w:rsidR="00FC2827" w:rsidRPr="00AA545F" w:rsidRDefault="00FC2827"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rsidR="00FC2827" w:rsidRPr="00AA545F" w:rsidRDefault="0054656A" w:rsidP="005B102F">
            <w:pPr>
              <w:spacing w:line="360" w:lineRule="auto"/>
              <w:rPr>
                <w:rFonts w:ascii="Arial" w:hAnsi="Arial"/>
                <w:lang w:val="es-ES_tradnl"/>
              </w:rPr>
            </w:pPr>
            <w:r w:rsidRPr="00AA545F">
              <w:rPr>
                <w:rFonts w:ascii="Arial" w:hAnsi="Arial"/>
                <w:lang w:val="es-ES_tradnl"/>
              </w:rPr>
              <w:t>Identifica los el</w:t>
            </w:r>
            <w:r w:rsidR="00E96747" w:rsidRPr="00AA545F">
              <w:rPr>
                <w:rFonts w:ascii="Arial" w:hAnsi="Arial"/>
                <w:lang w:val="es-ES_tradnl"/>
              </w:rPr>
              <w:t>ementos del movimiento circular</w:t>
            </w:r>
          </w:p>
        </w:tc>
      </w:tr>
      <w:tr w:rsidR="00FC2827" w:rsidRPr="00AA545F" w:rsidTr="00595CE2">
        <w:tc>
          <w:tcPr>
            <w:tcW w:w="2475" w:type="dxa"/>
          </w:tcPr>
          <w:p w:rsidR="00FC2827" w:rsidRPr="00AA545F" w:rsidRDefault="00FC2827"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rsidR="00FC2827" w:rsidRPr="00AA545F" w:rsidRDefault="00E96747" w:rsidP="005B102F">
            <w:pPr>
              <w:spacing w:line="360" w:lineRule="auto"/>
              <w:rPr>
                <w:rFonts w:ascii="Arial" w:hAnsi="Arial" w:cs="Arial"/>
                <w:color w:val="000000"/>
              </w:rPr>
            </w:pPr>
            <w:r w:rsidRPr="00AA545F">
              <w:rPr>
                <w:rFonts w:ascii="Arial" w:hAnsi="Arial" w:cs="Arial"/>
                <w:color w:val="000000"/>
              </w:rPr>
              <w:t>Actividad que permite identificar las magnitudes físicas presentes en el movimiento circular</w:t>
            </w:r>
          </w:p>
        </w:tc>
      </w:tr>
    </w:tbl>
    <w:p w:rsidR="00D513F5" w:rsidRPr="00AA545F" w:rsidRDefault="00D513F5" w:rsidP="005B102F">
      <w:pPr>
        <w:shd w:val="clear" w:color="auto" w:fill="FFFFFF"/>
        <w:tabs>
          <w:tab w:val="left" w:pos="2700"/>
        </w:tabs>
        <w:spacing w:line="360" w:lineRule="auto"/>
        <w:jc w:val="both"/>
        <w:rPr>
          <w:rFonts w:ascii="Arial" w:hAnsi="Arial" w:cs="Arial"/>
          <w:color w:val="333333"/>
        </w:rPr>
      </w:pPr>
    </w:p>
    <w:p w:rsidR="00C76D80" w:rsidRPr="00AA545F" w:rsidRDefault="00C76D8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3</w:t>
      </w:r>
      <w:r w:rsidRPr="00AA545F">
        <w:rPr>
          <w:rFonts w:ascii="Arial" w:hAnsi="Arial" w:cs="Arial"/>
          <w:b/>
        </w:rPr>
        <w:t xml:space="preserve">.1 </w:t>
      </w:r>
      <w:r w:rsidRPr="00085852">
        <w:rPr>
          <w:rFonts w:ascii="Arial" w:hAnsi="Arial" w:cs="Arial"/>
          <w:b/>
          <w:highlight w:val="cyan"/>
        </w:rPr>
        <w:t>Consolidación</w:t>
      </w:r>
      <w:r w:rsidRPr="00085852">
        <w:rPr>
          <w:rFonts w:ascii="Arial" w:hAnsi="Arial" w:cs="Arial"/>
          <w:highlight w:val="cyan"/>
        </w:rPr>
        <w:t xml:space="preserve"> </w:t>
      </w:r>
    </w:p>
    <w:p w:rsidR="00B92617" w:rsidRPr="00AA545F" w:rsidRDefault="00B92617"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5"/>
        <w:gridCol w:w="6353"/>
      </w:tblGrid>
      <w:tr w:rsidR="00C76D80" w:rsidRPr="00AA545F" w:rsidTr="00650F46">
        <w:tc>
          <w:tcPr>
            <w:tcW w:w="8828" w:type="dxa"/>
            <w:gridSpan w:val="2"/>
            <w:shd w:val="clear" w:color="auto" w:fill="000000" w:themeFill="text1"/>
          </w:tcPr>
          <w:p w:rsidR="00C76D80" w:rsidRPr="00AA545F" w:rsidRDefault="00C76D80" w:rsidP="005B102F">
            <w:pPr>
              <w:spacing w:line="360" w:lineRule="auto"/>
              <w:ind w:left="708" w:hanging="708"/>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76D80" w:rsidRPr="00AA545F" w:rsidTr="00650F46">
        <w:tc>
          <w:tcPr>
            <w:tcW w:w="2475" w:type="dxa"/>
          </w:tcPr>
          <w:p w:rsidR="00C76D80" w:rsidRPr="00AA545F" w:rsidRDefault="00C76D80"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rsidR="00C76D80" w:rsidRPr="00AA545F" w:rsidRDefault="00A13E06" w:rsidP="005B102F">
            <w:pPr>
              <w:spacing w:line="360" w:lineRule="auto"/>
              <w:rPr>
                <w:rFonts w:ascii="Arial" w:hAnsi="Arial" w:cs="Arial"/>
                <w:b/>
                <w:color w:val="000000"/>
              </w:rPr>
            </w:pPr>
            <w:r w:rsidRPr="00AA545F">
              <w:rPr>
                <w:rFonts w:ascii="Arial" w:hAnsi="Arial" w:cs="Arial"/>
                <w:color w:val="000000"/>
              </w:rPr>
              <w:t>CN_10_03_CO_REC100</w:t>
            </w:r>
          </w:p>
        </w:tc>
      </w:tr>
      <w:tr w:rsidR="00C76D80" w:rsidRPr="00AA545F" w:rsidTr="00650F46">
        <w:tc>
          <w:tcPr>
            <w:tcW w:w="2475" w:type="dxa"/>
          </w:tcPr>
          <w:p w:rsidR="00C76D80" w:rsidRPr="00AA545F" w:rsidRDefault="00C76D80"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rsidR="00C76D80" w:rsidRPr="00AA545F" w:rsidRDefault="002C6318" w:rsidP="005B102F">
            <w:pPr>
              <w:spacing w:line="360" w:lineRule="auto"/>
              <w:rPr>
                <w:rFonts w:ascii="Arial" w:hAnsi="Arial" w:cs="Arial"/>
                <w:color w:val="000000"/>
              </w:rPr>
            </w:pPr>
            <w:r w:rsidRPr="00AA545F">
              <w:rPr>
                <w:rFonts w:ascii="Arial" w:hAnsi="Arial"/>
                <w:lang w:val="es-ES_tradnl"/>
              </w:rPr>
              <w:t>Aplicación del movimiento circular</w:t>
            </w:r>
          </w:p>
        </w:tc>
      </w:tr>
      <w:tr w:rsidR="00C76D80" w:rsidRPr="00AA545F" w:rsidTr="00650F46">
        <w:tc>
          <w:tcPr>
            <w:tcW w:w="2475" w:type="dxa"/>
          </w:tcPr>
          <w:p w:rsidR="00C76D80" w:rsidRPr="00AA545F" w:rsidRDefault="00C76D80"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rsidR="00C76D80" w:rsidRPr="00AA545F" w:rsidRDefault="002C6318" w:rsidP="005B102F">
            <w:pPr>
              <w:spacing w:line="360" w:lineRule="auto"/>
              <w:rPr>
                <w:rFonts w:ascii="Arial" w:hAnsi="Arial" w:cs="Arial"/>
                <w:color w:val="000000"/>
              </w:rPr>
            </w:pPr>
            <w:r w:rsidRPr="00AA545F">
              <w:rPr>
                <w:rFonts w:ascii="Arial" w:hAnsi="Arial"/>
                <w:lang w:val="es-ES_tradnl"/>
              </w:rPr>
              <w:t>Solución de un problema de movimiento circular aplicado a un sistema de poleas</w:t>
            </w:r>
          </w:p>
        </w:tc>
      </w:tr>
    </w:tbl>
    <w:p w:rsidR="00581938" w:rsidRPr="00AA545F" w:rsidRDefault="00581938" w:rsidP="005B102F">
      <w:pPr>
        <w:shd w:val="clear" w:color="auto" w:fill="FFFFFF"/>
        <w:spacing w:line="360" w:lineRule="auto"/>
        <w:jc w:val="center"/>
        <w:rPr>
          <w:rFonts w:ascii="Arial" w:hAnsi="Arial" w:cs="Arial"/>
          <w:color w:val="333333"/>
        </w:rPr>
      </w:pPr>
    </w:p>
    <w:p w:rsidR="00FC2827" w:rsidRPr="00AA545F" w:rsidRDefault="00FC2827" w:rsidP="005B102F">
      <w:pPr>
        <w:tabs>
          <w:tab w:val="right" w:pos="8498"/>
        </w:tabs>
        <w:spacing w:line="360" w:lineRule="auto"/>
        <w:jc w:val="both"/>
        <w:rPr>
          <w:rFonts w:ascii="Arial" w:hAnsi="Arial" w:cs="Arial"/>
          <w:b/>
        </w:rPr>
      </w:pPr>
    </w:p>
    <w:p w:rsidR="00FC2827" w:rsidRPr="00AA545F" w:rsidRDefault="00FC2827" w:rsidP="005B102F">
      <w:pPr>
        <w:spacing w:line="360" w:lineRule="auto"/>
        <w:jc w:val="both"/>
        <w:rPr>
          <w:rFonts w:ascii="Arial" w:hAnsi="Arial" w:cs="Arial"/>
          <w:b/>
        </w:rPr>
      </w:pPr>
      <w:r w:rsidRPr="00AA545F">
        <w:rPr>
          <w:rFonts w:ascii="Arial" w:hAnsi="Arial" w:cs="Arial"/>
          <w:highlight w:val="yellow"/>
        </w:rPr>
        <w:t xml:space="preserve"> [SECCIÓN 2]</w:t>
      </w:r>
      <w:r w:rsidRPr="00AA545F">
        <w:rPr>
          <w:rFonts w:ascii="Arial" w:hAnsi="Arial" w:cs="Arial"/>
        </w:rPr>
        <w:t xml:space="preserve"> </w:t>
      </w:r>
      <w:r w:rsidRPr="00AA545F">
        <w:rPr>
          <w:rFonts w:ascii="Arial" w:hAnsi="Arial" w:cs="Arial"/>
          <w:b/>
        </w:rPr>
        <w:t>3.1 Movimiento circular uniforme</w:t>
      </w:r>
    </w:p>
    <w:p w:rsidR="00FC2827" w:rsidRPr="00AA545F" w:rsidRDefault="00FC2827" w:rsidP="005B102F">
      <w:pPr>
        <w:shd w:val="clear" w:color="auto" w:fill="FFFFFF"/>
        <w:spacing w:line="360" w:lineRule="auto"/>
        <w:jc w:val="both"/>
        <w:rPr>
          <w:rFonts w:ascii="Arial" w:hAnsi="Arial" w:cs="Arial"/>
          <w:color w:val="333333"/>
        </w:rPr>
      </w:pPr>
    </w:p>
    <w:p w:rsidR="00DF07E7" w:rsidRPr="00AA545F" w:rsidRDefault="006D657A" w:rsidP="005B102F">
      <w:pPr>
        <w:shd w:val="clear" w:color="auto" w:fill="FFFFFF"/>
        <w:spacing w:line="360" w:lineRule="auto"/>
        <w:jc w:val="both"/>
        <w:rPr>
          <w:rFonts w:ascii="Arial" w:hAnsi="Arial" w:cs="Arial"/>
          <w:color w:val="333333"/>
        </w:rPr>
      </w:pPr>
      <w:r>
        <w:rPr>
          <w:rFonts w:ascii="Arial" w:hAnsi="Arial" w:cs="Arial"/>
          <w:color w:val="333333"/>
        </w:rPr>
        <w:lastRenderedPageBreak/>
        <w:t>En esta sección e</w:t>
      </w:r>
      <w:r w:rsidRPr="00AA545F">
        <w:rPr>
          <w:rFonts w:ascii="Arial" w:hAnsi="Arial" w:cs="Arial"/>
          <w:color w:val="333333"/>
        </w:rPr>
        <w:t xml:space="preserve">studiarás </w:t>
      </w:r>
      <w:r w:rsidR="00DF07E7" w:rsidRPr="00AA545F">
        <w:rPr>
          <w:rFonts w:ascii="Arial" w:hAnsi="Arial" w:cs="Arial"/>
          <w:color w:val="333333"/>
        </w:rPr>
        <w:t>movimientos con trayectorias circulares</w:t>
      </w:r>
      <w:ins w:id="27" w:author="María" w:date="2015-04-01T12:13:00Z">
        <w:r>
          <w:rPr>
            <w:rFonts w:ascii="Arial" w:hAnsi="Arial" w:cs="Arial"/>
            <w:color w:val="333333"/>
          </w:rPr>
          <w:t>,</w:t>
        </w:r>
      </w:ins>
      <w:r w:rsidR="00DF07E7" w:rsidRPr="00AA545F">
        <w:rPr>
          <w:rFonts w:ascii="Arial" w:hAnsi="Arial" w:cs="Arial"/>
          <w:color w:val="333333"/>
        </w:rPr>
        <w:t xml:space="preserve"> en los cuales tanto la velocidad angular</w:t>
      </w:r>
      <w:r w:rsidR="00650F46">
        <w:rPr>
          <w:rFonts w:ascii="Arial" w:hAnsi="Arial" w:cs="Arial"/>
          <w:color w:val="333333"/>
        </w:rPr>
        <w:t xml:space="preserve"> </w:t>
      </w:r>
      <w:r w:rsidR="00DF07E7" w:rsidRPr="00AA545F">
        <w:rPr>
          <w:rFonts w:ascii="Arial" w:hAnsi="Arial" w:cs="Arial"/>
          <w:color w:val="333333"/>
        </w:rPr>
        <w:t xml:space="preserve">como la velocidad tangencial tienen magnitud constante. </w:t>
      </w:r>
    </w:p>
    <w:p w:rsidR="00DF07E7" w:rsidRPr="00AA545F" w:rsidRDefault="00DF07E7" w:rsidP="005B102F">
      <w:pPr>
        <w:shd w:val="clear" w:color="auto" w:fill="FFFFFF"/>
        <w:spacing w:line="360" w:lineRule="auto"/>
        <w:jc w:val="both"/>
        <w:rPr>
          <w:rFonts w:ascii="Arial" w:hAnsi="Arial" w:cs="Arial"/>
          <w:color w:val="333333"/>
        </w:rPr>
      </w:pPr>
    </w:p>
    <w:p w:rsidR="00FC2827"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Pr="00AA545F">
        <w:rPr>
          <w:rFonts w:ascii="Arial" w:hAnsi="Arial" w:cs="Arial"/>
          <w:b/>
          <w:color w:val="333333"/>
        </w:rPr>
        <w:t>movimiento circular uniforme</w:t>
      </w:r>
      <w:r w:rsidRPr="00AA545F">
        <w:rPr>
          <w:rFonts w:ascii="Arial" w:hAnsi="Arial" w:cs="Arial"/>
          <w:color w:val="333333"/>
        </w:rPr>
        <w:t xml:space="preserve"> MCU </w:t>
      </w:r>
      <w:r w:rsidR="00B843FE" w:rsidRPr="00AA545F">
        <w:rPr>
          <w:rFonts w:ascii="Arial" w:hAnsi="Arial" w:cs="Arial"/>
          <w:color w:val="333333"/>
        </w:rPr>
        <w:t>se caracteriza por tener</w:t>
      </w:r>
      <w:r w:rsidRPr="00AA545F">
        <w:rPr>
          <w:rFonts w:ascii="Arial" w:hAnsi="Arial" w:cs="Arial"/>
          <w:color w:val="333333"/>
        </w:rPr>
        <w:t xml:space="preserve"> </w:t>
      </w:r>
      <w:r w:rsidR="00B843FE" w:rsidRPr="00AA545F">
        <w:rPr>
          <w:rFonts w:ascii="Arial" w:hAnsi="Arial" w:cs="Arial"/>
          <w:b/>
          <w:bCs/>
          <w:color w:val="333333"/>
        </w:rPr>
        <w:t>velocidad angular constante</w:t>
      </w:r>
      <w:r w:rsidR="00110DFF" w:rsidRPr="00AA545F">
        <w:rPr>
          <w:rFonts w:ascii="Arial" w:hAnsi="Arial" w:cs="Arial"/>
          <w:b/>
          <w:bCs/>
          <w:color w:val="333333"/>
        </w:rPr>
        <w:t xml:space="preserve"> </w:t>
      </w:r>
      <m:oMath>
        <m:r>
          <m:rPr>
            <m:sty m:val="bi"/>
          </m:rPr>
          <w:rPr>
            <w:rFonts w:ascii="Cambria Math" w:hAnsi="Cambria Math" w:cs="Arial"/>
            <w:color w:val="333333"/>
          </w:rPr>
          <m:t>ω</m:t>
        </m:r>
      </m:oMath>
      <w:r w:rsidR="00B843FE" w:rsidRPr="00AA545F">
        <w:rPr>
          <w:rFonts w:ascii="Arial" w:hAnsi="Arial" w:cs="Arial"/>
          <w:color w:val="333333"/>
        </w:rPr>
        <w:t>. Las agujas de un reloj realizan este tipo de movimiento</w:t>
      </w:r>
      <w:r w:rsidR="00C7757A">
        <w:rPr>
          <w:rFonts w:ascii="Arial" w:hAnsi="Arial" w:cs="Arial"/>
          <w:color w:val="333333"/>
        </w:rPr>
        <w:t>,</w:t>
      </w:r>
      <w:r w:rsidR="00B843FE" w:rsidRPr="00AA545F">
        <w:rPr>
          <w:rFonts w:ascii="Arial" w:hAnsi="Arial" w:cs="Arial"/>
          <w:color w:val="333333"/>
        </w:rPr>
        <w:t xml:space="preserve"> </w:t>
      </w:r>
      <w:r w:rsidR="00110DFF" w:rsidRPr="00AA545F">
        <w:rPr>
          <w:rFonts w:ascii="Arial" w:hAnsi="Arial" w:cs="Arial"/>
          <w:color w:val="333333"/>
        </w:rPr>
        <w:t>al igual que</w:t>
      </w:r>
      <w:r w:rsidR="00B843FE" w:rsidRPr="00AA545F">
        <w:rPr>
          <w:rFonts w:ascii="Arial" w:hAnsi="Arial" w:cs="Arial"/>
          <w:color w:val="333333"/>
        </w:rPr>
        <w:t xml:space="preserve"> la Luna al </w:t>
      </w:r>
      <w:r w:rsidR="00110DFF" w:rsidRPr="00AA545F">
        <w:rPr>
          <w:rFonts w:ascii="Arial" w:hAnsi="Arial" w:cs="Arial"/>
          <w:color w:val="333333"/>
        </w:rPr>
        <w:t xml:space="preserve">orbitar alrededor de la Tierra. En ambos casos, los objetos recorren </w:t>
      </w:r>
      <w:r w:rsidR="00110DFF" w:rsidRPr="00AA545F">
        <w:rPr>
          <w:rFonts w:ascii="Arial" w:hAnsi="Arial" w:cs="Arial"/>
          <w:b/>
          <w:color w:val="333333"/>
        </w:rPr>
        <w:t xml:space="preserve">desplazamientos angulares </w:t>
      </w:r>
      <w:r w:rsidR="00110DFF" w:rsidRPr="00AA545F">
        <w:rPr>
          <w:rFonts w:ascii="Arial" w:hAnsi="Arial" w:cs="Arial"/>
          <w:color w:val="333333"/>
        </w:rPr>
        <w:t xml:space="preserve">iguales en tiempos iguales. </w:t>
      </w: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Puedes experimentar las características del movimiento circular uniforme en el </w:t>
      </w:r>
      <w:r w:rsidR="00110DFF" w:rsidRPr="00AA545F">
        <w:rPr>
          <w:rFonts w:ascii="Arial" w:hAnsi="Arial" w:cs="Arial"/>
          <w:color w:val="333333"/>
        </w:rPr>
        <w:t xml:space="preserve">siguiente </w:t>
      </w:r>
      <w:r w:rsidRPr="00AA545F">
        <w:rPr>
          <w:rFonts w:ascii="Arial" w:hAnsi="Arial" w:cs="Arial"/>
          <w:color w:val="333333"/>
        </w:rPr>
        <w:t xml:space="preserve">laboratorio virtual </w:t>
      </w:r>
      <w:hyperlink r:id="rId48" w:tgtFrame="_blank" w:history="1">
        <w:r w:rsidRPr="00AA545F">
          <w:rPr>
            <w:rFonts w:ascii="Arial" w:hAnsi="Arial" w:cs="Arial"/>
            <w:color w:val="41853B"/>
            <w:u w:val="single"/>
            <w:bdr w:val="none" w:sz="0" w:space="0" w:color="auto" w:frame="1"/>
          </w:rPr>
          <w:t>[ver]</w:t>
        </w:r>
      </w:hyperlink>
      <w:r w:rsidRPr="00AA545F">
        <w:rPr>
          <w:rFonts w:ascii="Arial" w:hAnsi="Arial" w:cs="Arial"/>
          <w:color w:val="333333"/>
        </w:rPr>
        <w:t>.</w:t>
      </w:r>
    </w:p>
    <w:p w:rsidR="00167CD3"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Como el móvil cubre la misma </w:t>
      </w:r>
      <w:r w:rsidRPr="00AA545F">
        <w:rPr>
          <w:rFonts w:ascii="Arial" w:hAnsi="Arial" w:cs="Arial"/>
          <w:b/>
          <w:color w:val="333333"/>
        </w:rPr>
        <w:t>longitud de arco</w:t>
      </w:r>
      <w:r w:rsidRPr="00AA545F">
        <w:rPr>
          <w:rFonts w:ascii="Arial" w:hAnsi="Arial" w:cs="Arial"/>
          <w:color w:val="333333"/>
        </w:rPr>
        <w:t xml:space="preserve"> en un mismo intervalo de tiempo, </w:t>
      </w:r>
      <w:r w:rsidR="00110DFF" w:rsidRPr="00AA545F">
        <w:rPr>
          <w:rFonts w:ascii="Arial" w:hAnsi="Arial" w:cs="Arial"/>
          <w:color w:val="333333"/>
        </w:rPr>
        <w:t>la magnitud</w:t>
      </w:r>
      <w:r w:rsidRPr="00AA545F">
        <w:rPr>
          <w:rFonts w:ascii="Arial" w:hAnsi="Arial" w:cs="Arial"/>
          <w:color w:val="333333"/>
        </w:rPr>
        <w:t xml:space="preserve"> de la </w:t>
      </w:r>
      <w:r w:rsidRPr="00AA545F">
        <w:rPr>
          <w:rFonts w:ascii="Arial" w:hAnsi="Arial" w:cs="Arial"/>
          <w:b/>
          <w:bCs/>
          <w:color w:val="333333"/>
        </w:rPr>
        <w:t>velocidad lineal</w:t>
      </w:r>
      <w:r w:rsidRPr="00AA545F">
        <w:rPr>
          <w:rFonts w:ascii="Arial" w:hAnsi="Arial" w:cs="Arial"/>
          <w:color w:val="333333"/>
        </w:rPr>
        <w:t> también es </w:t>
      </w:r>
      <w:r w:rsidRPr="00AA545F">
        <w:rPr>
          <w:rFonts w:ascii="Arial" w:hAnsi="Arial" w:cs="Arial"/>
          <w:b/>
          <w:bCs/>
          <w:color w:val="333333"/>
        </w:rPr>
        <w:t>constante</w:t>
      </w:r>
      <w:r w:rsidRPr="00AA545F">
        <w:rPr>
          <w:rFonts w:ascii="Arial" w:hAnsi="Arial" w:cs="Arial"/>
          <w:color w:val="333333"/>
        </w:rPr>
        <w:t xml:space="preserve">. Sin embargo, dado que la dirección </w:t>
      </w:r>
      <w:proofErr w:type="gramStart"/>
      <w:r w:rsidRPr="00AA545F">
        <w:rPr>
          <w:rFonts w:ascii="Arial" w:hAnsi="Arial" w:cs="Arial"/>
          <w:color w:val="333333"/>
        </w:rPr>
        <w:t>de</w:t>
      </w:r>
      <w:r w:rsidR="00110DFF" w:rsidRPr="00AA545F">
        <w:rPr>
          <w:rFonts w:ascii="Arial" w:hAnsi="Arial" w:cs="Arial"/>
          <w:color w:val="333333"/>
        </w:rPr>
        <w:t>l</w:t>
      </w:r>
      <w:proofErr w:type="gramEnd"/>
      <w:r w:rsidR="00110DFF" w:rsidRPr="00AA545F">
        <w:rPr>
          <w:rFonts w:ascii="Arial" w:hAnsi="Arial" w:cs="Arial"/>
          <w:color w:val="333333"/>
        </w:rPr>
        <w:t xml:space="preserve"> vector </w:t>
      </w:r>
      <w:r w:rsidRPr="00AA545F">
        <w:rPr>
          <w:rFonts w:ascii="Arial" w:hAnsi="Arial" w:cs="Arial"/>
          <w:color w:val="333333"/>
        </w:rPr>
        <w:t xml:space="preserve">velocidad lineal cambia en cada punto, </w:t>
      </w:r>
      <w:r w:rsidR="00110DFF" w:rsidRPr="00AA545F">
        <w:rPr>
          <w:rFonts w:ascii="Arial" w:hAnsi="Arial" w:cs="Arial"/>
          <w:color w:val="333333"/>
        </w:rPr>
        <w:t>se genera una</w:t>
      </w:r>
      <w:r w:rsidR="00C945A2" w:rsidRPr="00AA545F">
        <w:rPr>
          <w:rFonts w:ascii="Arial" w:hAnsi="Arial" w:cs="Arial"/>
          <w:color w:val="333333"/>
        </w:rPr>
        <w:t xml:space="preserve"> aceleración dirigida hacia el centro de la circunferencia, denominada</w:t>
      </w:r>
      <w:r w:rsidRPr="00AA545F">
        <w:rPr>
          <w:rFonts w:ascii="Arial" w:hAnsi="Arial" w:cs="Arial"/>
          <w:color w:val="333333"/>
        </w:rPr>
        <w:t> </w:t>
      </w:r>
      <w:r w:rsidRPr="00AA545F">
        <w:rPr>
          <w:rFonts w:ascii="Arial" w:hAnsi="Arial" w:cs="Arial"/>
          <w:b/>
          <w:bCs/>
          <w:color w:val="333333"/>
        </w:rPr>
        <w:t>aceleración centrípeta</w:t>
      </w:r>
      <w:r w:rsidR="00110DFF" w:rsidRPr="00AA545F">
        <w:rPr>
          <w:rFonts w:ascii="Arial" w:hAnsi="Arial" w:cs="Arial"/>
          <w:b/>
          <w:bCs/>
          <w:color w:val="333333"/>
        </w:rPr>
        <w:t xml:space="preserve">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140D90" w:rsidRPr="00AA545F">
        <w:rPr>
          <w:rFonts w:ascii="Arial" w:hAnsi="Arial" w:cs="Arial"/>
          <w:b/>
          <w:bCs/>
          <w:color w:val="333333"/>
        </w:rPr>
        <w:t xml:space="preserve"> </w:t>
      </w:r>
      <w:r w:rsidR="00C945A2" w:rsidRPr="00AA545F">
        <w:rPr>
          <w:rFonts w:ascii="Arial" w:hAnsi="Arial" w:cs="Arial"/>
          <w:b/>
          <w:bCs/>
          <w:color w:val="333333"/>
        </w:rPr>
        <w:t>.</w:t>
      </w:r>
      <w:r w:rsidR="00C945A2" w:rsidRPr="00AA545F">
        <w:rPr>
          <w:rFonts w:ascii="Arial" w:hAnsi="Arial" w:cs="Arial"/>
          <w:color w:val="333333"/>
        </w:rPr>
        <w:t xml:space="preserve"> </w:t>
      </w:r>
    </w:p>
    <w:p w:rsidR="0014140A" w:rsidRPr="00AA545F" w:rsidRDefault="0014140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261"/>
        <w:gridCol w:w="7793"/>
      </w:tblGrid>
      <w:tr w:rsidR="00167CD3" w:rsidRPr="00AA545F" w:rsidTr="00167CD3">
        <w:tc>
          <w:tcPr>
            <w:tcW w:w="9033" w:type="dxa"/>
            <w:gridSpan w:val="2"/>
            <w:shd w:val="clear" w:color="auto" w:fill="0D0D0D" w:themeFill="text1" w:themeFillTint="F2"/>
          </w:tcPr>
          <w:p w:rsidR="00167CD3" w:rsidRPr="00AA545F" w:rsidRDefault="00167CD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167CD3" w:rsidRPr="00AA545F" w:rsidTr="00167CD3">
        <w:tc>
          <w:tcPr>
            <w:tcW w:w="2518" w:type="dxa"/>
          </w:tcPr>
          <w:p w:rsidR="00167CD3" w:rsidRPr="00AA545F" w:rsidRDefault="00167CD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167CD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_IMG17</w:t>
            </w:r>
          </w:p>
        </w:tc>
      </w:tr>
      <w:tr w:rsidR="00167CD3" w:rsidRPr="00AA545F" w:rsidTr="00167CD3">
        <w:tc>
          <w:tcPr>
            <w:tcW w:w="2518" w:type="dxa"/>
          </w:tcPr>
          <w:p w:rsidR="00167CD3" w:rsidRPr="00AA545F" w:rsidRDefault="00167CD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167CD3" w:rsidRPr="00AA545F" w:rsidRDefault="00167CD3" w:rsidP="005B102F">
            <w:pPr>
              <w:spacing w:line="360" w:lineRule="auto"/>
              <w:rPr>
                <w:rFonts w:ascii="Arial" w:hAnsi="Arial" w:cs="Arial"/>
                <w:color w:val="000000"/>
              </w:rPr>
            </w:pPr>
            <w:r w:rsidRPr="00AA545F">
              <w:rPr>
                <w:rFonts w:ascii="Arial" w:hAnsi="Arial" w:cs="Arial"/>
                <w:color w:val="000000"/>
              </w:rPr>
              <w:t xml:space="preserve">Movimiento circular uniforme </w:t>
            </w:r>
          </w:p>
        </w:tc>
      </w:tr>
      <w:tr w:rsidR="00167CD3" w:rsidRPr="00AA545F" w:rsidTr="00167CD3">
        <w:tc>
          <w:tcPr>
            <w:tcW w:w="2518" w:type="dxa"/>
          </w:tcPr>
          <w:p w:rsidR="00167CD3" w:rsidRPr="00AA545F" w:rsidRDefault="00167CD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167CD3"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adaptada por autor de: </w:t>
            </w:r>
            <w:hyperlink r:id="rId49" w:history="1">
              <w:r w:rsidR="00167CD3" w:rsidRPr="00AA545F">
                <w:rPr>
                  <w:rStyle w:val="Hipervnculo"/>
                  <w:rFonts w:ascii="Arial" w:hAnsi="Arial" w:cs="Arial"/>
                </w:rPr>
                <w:t>http://upload.wikimedia.org/wikipedia/commons/1/1a/Circular_motion_velocity_and_acceleration.svg</w:t>
              </w:r>
            </w:hyperlink>
          </w:p>
          <w:p w:rsidR="00167CD3" w:rsidRPr="00AA545F" w:rsidRDefault="00167CD3" w:rsidP="005B102F">
            <w:pPr>
              <w:shd w:val="clear" w:color="auto" w:fill="FFFFFF"/>
              <w:spacing w:line="360" w:lineRule="auto"/>
              <w:jc w:val="both"/>
              <w:rPr>
                <w:rFonts w:ascii="Arial" w:hAnsi="Arial" w:cs="Arial"/>
              </w:rPr>
            </w:pPr>
            <w:r w:rsidRPr="00AA545F">
              <w:rPr>
                <w:rFonts w:ascii="Arial" w:hAnsi="Arial" w:cs="Arial"/>
                <w:noProof/>
              </w:rPr>
              <w:lastRenderedPageBreak/>
              <mc:AlternateContent>
                <mc:Choice Requires="wps">
                  <w:drawing>
                    <wp:inline distT="0" distB="0" distL="0" distR="0" wp14:anchorId="7B335DF0" wp14:editId="7CA7BCB7">
                      <wp:extent cx="307975" cy="307975"/>
                      <wp:effectExtent l="0" t="0" r="0" b="0"/>
                      <wp:docPr id="12" name="Rectángulo 12"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DF2DBC" id="Rectángulo 12"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a4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Ii2Nrg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rPr>
              <mc:AlternateContent>
                <mc:Choice Requires="wps">
                  <w:drawing>
                    <wp:inline distT="0" distB="0" distL="0" distR="0" wp14:anchorId="49FFB47D" wp14:editId="71BBEA8F">
                      <wp:extent cx="307975" cy="307975"/>
                      <wp:effectExtent l="0" t="0" r="0" b="0"/>
                      <wp:docPr id="11" name="Rectángulo 11"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3B2B40B" id="Rectángulo 11"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1OH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FrrU4c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rPr>
              <mc:AlternateContent>
                <mc:Choice Requires="wps">
                  <w:drawing>
                    <wp:inline distT="0" distB="0" distL="0" distR="0" wp14:anchorId="51227745" wp14:editId="32466DB4">
                      <wp:extent cx="307975" cy="307975"/>
                      <wp:effectExtent l="0" t="0" r="0" b="0"/>
                      <wp:docPr id="10" name="Rectángulo 10"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27C55F4" id="Rectángulo 10"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Ak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CsioCQ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00C945A2" w:rsidRPr="00AA545F">
              <w:rPr>
                <w:rFonts w:ascii="Arial" w:hAnsi="Arial" w:cs="Arial"/>
                <w:lang w:val="es-CO"/>
              </w:rPr>
              <w:object w:dxaOrig="7800" w:dyaOrig="7785">
                <v:shape id="_x0000_i1035" type="#_x0000_t75" style="width:245.5pt;height:244pt" o:ole="">
                  <v:imagedata r:id="rId50" o:title=""/>
                </v:shape>
                <o:OLEObject Type="Embed" ProgID="PBrush" ShapeID="_x0000_i1035" DrawAspect="Content" ObjectID="_1490462739" r:id="rId51"/>
              </w:object>
            </w:r>
          </w:p>
          <w:p w:rsidR="00C945A2" w:rsidRPr="00AA545F" w:rsidRDefault="00C945A2" w:rsidP="005B102F">
            <w:pPr>
              <w:shd w:val="clear" w:color="auto" w:fill="FFFFFF"/>
              <w:spacing w:line="360" w:lineRule="auto"/>
              <w:jc w:val="both"/>
              <w:rPr>
                <w:rFonts w:ascii="Arial" w:hAnsi="Arial" w:cs="Arial"/>
              </w:rPr>
            </w:pPr>
            <w:r w:rsidRPr="00AA545F">
              <w:rPr>
                <w:rFonts w:ascii="Arial" w:hAnsi="Arial" w:cs="Arial"/>
              </w:rPr>
              <w:t xml:space="preserve">Se deben realizar todos los vectores rojos de la misma longitud. </w:t>
            </w:r>
          </w:p>
          <w:p w:rsidR="00167CD3" w:rsidRPr="00AA545F" w:rsidRDefault="00C945A2" w:rsidP="005B102F">
            <w:pPr>
              <w:shd w:val="clear" w:color="auto" w:fill="FFFFFF"/>
              <w:spacing w:line="360" w:lineRule="auto"/>
              <w:jc w:val="both"/>
              <w:rPr>
                <w:rFonts w:ascii="Arial" w:hAnsi="Arial" w:cs="Arial"/>
                <w:color w:val="000000"/>
              </w:rPr>
            </w:pPr>
            <w:r w:rsidRPr="00AA545F">
              <w:rPr>
                <w:rFonts w:ascii="Arial" w:hAnsi="Arial" w:cs="Arial"/>
              </w:rPr>
              <w:t>Al ig</w:t>
            </w:r>
            <w:r w:rsidR="00CA029D">
              <w:rPr>
                <w:rFonts w:ascii="Arial" w:hAnsi="Arial" w:cs="Arial"/>
              </w:rPr>
              <w:t>ual que los vectores azules</w:t>
            </w:r>
          </w:p>
          <w:p w:rsidR="00167CD3" w:rsidRPr="00AA545F" w:rsidRDefault="00167CD3" w:rsidP="005B102F">
            <w:pPr>
              <w:spacing w:line="360" w:lineRule="auto"/>
              <w:rPr>
                <w:rFonts w:ascii="Arial" w:hAnsi="Arial" w:cs="Arial"/>
                <w:color w:val="000000"/>
              </w:rPr>
            </w:pPr>
          </w:p>
        </w:tc>
      </w:tr>
      <w:tr w:rsidR="00167CD3" w:rsidRPr="00AA545F" w:rsidTr="00167CD3">
        <w:tc>
          <w:tcPr>
            <w:tcW w:w="2518" w:type="dxa"/>
          </w:tcPr>
          <w:p w:rsidR="00167CD3" w:rsidRPr="00AA545F" w:rsidRDefault="00167CD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000000"/>
              </w:rPr>
              <w:t xml:space="preserve">La </w:t>
            </w:r>
            <w:r w:rsidRPr="00AA545F">
              <w:rPr>
                <w:rFonts w:ascii="Arial" w:hAnsi="Arial" w:cs="Arial"/>
                <w:b/>
                <w:color w:val="000000"/>
              </w:rPr>
              <w:t>magnitud</w:t>
            </w:r>
            <w:r w:rsidRPr="00AA545F">
              <w:rPr>
                <w:rFonts w:ascii="Arial" w:hAnsi="Arial" w:cs="Arial"/>
                <w:color w:val="000000"/>
              </w:rPr>
              <w:t xml:space="preserve"> de la velocidad lineal </w:t>
            </w:r>
            <m:oMath>
              <m:acc>
                <m:accPr>
                  <m:chr m:val="⃗"/>
                  <m:ctrlPr>
                    <w:rPr>
                      <w:rFonts w:ascii="Cambria Math" w:hAnsi="Cambria Math" w:cs="Arial"/>
                      <w:i/>
                      <w:color w:val="000000"/>
                    </w:rPr>
                  </m:ctrlPr>
                </m:accPr>
                <m:e>
                  <m:r>
                    <w:rPr>
                      <w:rFonts w:ascii="Cambria Math" w:hAnsi="Cambria Math" w:cs="Arial"/>
                      <w:color w:val="000000"/>
                    </w:rPr>
                    <m:t>v</m:t>
                  </m:r>
                </m:e>
              </m:acc>
            </m:oMath>
            <w:r w:rsidRPr="00AA545F">
              <w:rPr>
                <w:rFonts w:ascii="Arial" w:hAnsi="Arial" w:cs="Arial"/>
                <w:color w:val="000000"/>
              </w:rPr>
              <w:t xml:space="preserve"> se mantiene constante. Sin embargo</w:t>
            </w:r>
            <w:ins w:id="28" w:author="María" w:date="2015-04-01T12:18:00Z">
              <w:r w:rsidR="00C7757A">
                <w:rPr>
                  <w:rFonts w:ascii="Arial" w:hAnsi="Arial" w:cs="Arial"/>
                  <w:color w:val="000000"/>
                </w:rPr>
                <w:t>,</w:t>
              </w:r>
            </w:ins>
            <w:r w:rsidRPr="00AA545F">
              <w:rPr>
                <w:rFonts w:ascii="Arial" w:hAnsi="Arial" w:cs="Arial"/>
                <w:color w:val="000000"/>
              </w:rPr>
              <w:t xml:space="preserve"> su </w:t>
            </w:r>
            <w:r w:rsidRPr="00AA545F">
              <w:rPr>
                <w:rFonts w:ascii="Arial" w:hAnsi="Arial" w:cs="Arial"/>
                <w:b/>
                <w:color w:val="000000"/>
              </w:rPr>
              <w:t>dirección</w:t>
            </w:r>
            <w:r w:rsidRPr="00AA545F">
              <w:rPr>
                <w:rFonts w:ascii="Arial" w:hAnsi="Arial" w:cs="Arial"/>
                <w:color w:val="000000"/>
              </w:rPr>
              <w:t xml:space="preserve"> cambia en cada instante</w:t>
            </w:r>
            <w:r w:rsidR="00C7757A">
              <w:rPr>
                <w:rFonts w:ascii="Arial" w:hAnsi="Arial" w:cs="Arial"/>
                <w:color w:val="000000"/>
              </w:rPr>
              <w:t>, lo cual</w:t>
            </w:r>
            <w:r w:rsidRPr="00AA545F">
              <w:rPr>
                <w:rFonts w:ascii="Arial" w:hAnsi="Arial" w:cs="Arial"/>
                <w:color w:val="000000"/>
              </w:rPr>
              <w:t xml:space="preserve"> genera una </w:t>
            </w:r>
            <w:r w:rsidRPr="00AA545F">
              <w:rPr>
                <w:rFonts w:ascii="Arial" w:hAnsi="Arial" w:cs="Arial"/>
                <w:b/>
                <w:color w:val="000000"/>
              </w:rPr>
              <w:t xml:space="preserve">aceleración centrípeta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650F46">
              <w:rPr>
                <w:rFonts w:ascii="Arial" w:hAnsi="Arial" w:cs="Arial"/>
                <w:b/>
                <w:bCs/>
                <w:color w:val="333333"/>
              </w:rPr>
              <w:t xml:space="preserve"> </w:t>
            </w:r>
            <w:r w:rsidRPr="00AA545F">
              <w:rPr>
                <w:rFonts w:ascii="Arial" w:hAnsi="Arial" w:cs="Arial"/>
                <w:color w:val="333333"/>
              </w:rPr>
              <w:t xml:space="preserve">perpendicular a la dirección del vector velocidad lineal en cada instante. </w:t>
            </w:r>
          </w:p>
          <w:p w:rsidR="00167CD3" w:rsidRPr="00AA545F" w:rsidRDefault="00167CD3" w:rsidP="005B102F">
            <w:pPr>
              <w:spacing w:line="360" w:lineRule="auto"/>
              <w:rPr>
                <w:rFonts w:ascii="Arial" w:hAnsi="Arial" w:cs="Arial"/>
                <w:color w:val="000000"/>
              </w:rPr>
            </w:pPr>
          </w:p>
        </w:tc>
      </w:tr>
    </w:tbl>
    <w:p w:rsidR="00167CD3" w:rsidRPr="00AA545F" w:rsidRDefault="00167CD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D24609" w:rsidRPr="00AA545F" w:rsidTr="00D34795">
        <w:tc>
          <w:tcPr>
            <w:tcW w:w="8978" w:type="dxa"/>
            <w:gridSpan w:val="2"/>
            <w:shd w:val="clear" w:color="auto" w:fill="000000" w:themeFill="text1"/>
          </w:tcPr>
          <w:p w:rsidR="00D24609" w:rsidRPr="00AA545F" w:rsidRDefault="00D24609" w:rsidP="005B102F">
            <w:pPr>
              <w:spacing w:line="360" w:lineRule="auto"/>
              <w:jc w:val="center"/>
              <w:rPr>
                <w:b/>
                <w:color w:val="FFFFFF" w:themeColor="background1"/>
              </w:rPr>
            </w:pPr>
            <w:r w:rsidRPr="00AA545F">
              <w:rPr>
                <w:b/>
                <w:color w:val="FFFFFF" w:themeColor="background1"/>
              </w:rPr>
              <w:t>Destacado</w:t>
            </w:r>
          </w:p>
        </w:tc>
      </w:tr>
      <w:tr w:rsidR="00D24609" w:rsidRPr="00AA545F" w:rsidTr="00D34795">
        <w:tc>
          <w:tcPr>
            <w:tcW w:w="2518" w:type="dxa"/>
          </w:tcPr>
          <w:p w:rsidR="00D24609" w:rsidRPr="00AA545F" w:rsidRDefault="00D24609" w:rsidP="005B102F">
            <w:pPr>
              <w:spacing w:line="360" w:lineRule="auto"/>
              <w:rPr>
                <w:rFonts w:ascii="Times" w:hAnsi="Times"/>
                <w:b/>
              </w:rPr>
            </w:pPr>
            <w:r w:rsidRPr="00AA545F">
              <w:rPr>
                <w:rFonts w:ascii="Times" w:hAnsi="Times"/>
                <w:b/>
              </w:rPr>
              <w:t>Título</w:t>
            </w:r>
          </w:p>
        </w:tc>
        <w:tc>
          <w:tcPr>
            <w:tcW w:w="6460" w:type="dxa"/>
          </w:tcPr>
          <w:p w:rsidR="00D24609" w:rsidRPr="00AA545F" w:rsidRDefault="00D24609" w:rsidP="005B102F">
            <w:pPr>
              <w:spacing w:line="360" w:lineRule="auto"/>
              <w:jc w:val="center"/>
              <w:rPr>
                <w:rFonts w:ascii="Times" w:hAnsi="Times"/>
                <w:b/>
              </w:rPr>
            </w:pPr>
            <w:r w:rsidRPr="00AA545F">
              <w:rPr>
                <w:rFonts w:ascii="Times" w:hAnsi="Times"/>
                <w:b/>
              </w:rPr>
              <w:t>Movimiento circular uniforme</w:t>
            </w:r>
          </w:p>
        </w:tc>
      </w:tr>
      <w:tr w:rsidR="00D24609" w:rsidRPr="00AA545F" w:rsidTr="00D34795">
        <w:tc>
          <w:tcPr>
            <w:tcW w:w="2518" w:type="dxa"/>
          </w:tcPr>
          <w:p w:rsidR="00D24609" w:rsidRPr="00AA545F" w:rsidRDefault="00D24609" w:rsidP="005B102F">
            <w:pPr>
              <w:spacing w:line="360" w:lineRule="auto"/>
              <w:rPr>
                <w:rFonts w:ascii="Times" w:hAnsi="Times"/>
              </w:rPr>
            </w:pPr>
            <w:r w:rsidRPr="00AA545F">
              <w:rPr>
                <w:rFonts w:ascii="Times" w:hAnsi="Times"/>
                <w:b/>
              </w:rPr>
              <w:t>Contenido</w:t>
            </w:r>
          </w:p>
        </w:tc>
        <w:tc>
          <w:tcPr>
            <w:tcW w:w="6460" w:type="dxa"/>
          </w:tcPr>
          <w:p w:rsidR="00D24609" w:rsidRPr="00AA545F" w:rsidRDefault="00D24609" w:rsidP="005B102F">
            <w:pPr>
              <w:spacing w:line="360" w:lineRule="auto"/>
              <w:rPr>
                <w:color w:val="000000"/>
              </w:rPr>
            </w:pPr>
            <w:r w:rsidRPr="00AA545F">
              <w:rPr>
                <w:color w:val="000000"/>
              </w:rPr>
              <w:t>La aceleración centrípeta se origina debido a la variación de la velocidad lineal respecto al tiempo.</w:t>
            </w:r>
          </w:p>
          <w:p w:rsidR="00D24609" w:rsidRPr="00AA545F" w:rsidRDefault="00D24609" w:rsidP="005B102F">
            <w:pPr>
              <w:spacing w:line="360" w:lineRule="auto"/>
              <w:rPr>
                <w:color w:val="000000"/>
              </w:rPr>
            </w:pPr>
          </w:p>
          <w:p w:rsidR="00D24609" w:rsidRPr="00AA545F" w:rsidRDefault="005E763F" w:rsidP="005B102F">
            <w:pPr>
              <w:spacing w:line="360" w:lineRule="auto"/>
              <w:rPr>
                <w:color w:val="000000"/>
              </w:rPr>
            </w:pPr>
            <m:oMathPara>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num>
                  <m:den>
                    <m:r>
                      <w:rPr>
                        <w:rFonts w:ascii="Cambria Math" w:hAnsi="Cambria Math"/>
                        <w:color w:val="000000"/>
                      </w:rPr>
                      <m:t>∆t</m:t>
                    </m:r>
                  </m:den>
                </m:f>
              </m:oMath>
            </m:oMathPara>
          </w:p>
          <w:p w:rsidR="00D24609" w:rsidRPr="00AA545F" w:rsidRDefault="00D24609" w:rsidP="005B102F">
            <w:pPr>
              <w:spacing w:line="360" w:lineRule="auto"/>
              <w:rPr>
                <w:color w:val="000000"/>
              </w:rPr>
            </w:pPr>
          </w:p>
          <w:p w:rsidR="00D24609" w:rsidRPr="00AA545F" w:rsidRDefault="00D24609" w:rsidP="005B102F">
            <w:pPr>
              <w:spacing w:line="360" w:lineRule="auto"/>
              <w:rPr>
                <w:rFonts w:ascii="Times" w:hAnsi="Times"/>
              </w:rPr>
            </w:pPr>
            <w:r w:rsidRPr="00AA545F">
              <w:rPr>
                <w:color w:val="000000"/>
              </w:rPr>
              <w:t xml:space="preserve">Dicha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Pr="00AA545F">
              <w:rPr>
                <w:color w:val="000000"/>
              </w:rPr>
              <w:t xml:space="preserve"> se debe solamente al </w:t>
            </w:r>
            <w:r w:rsidRPr="00AA545F">
              <w:rPr>
                <w:b/>
                <w:color w:val="000000"/>
              </w:rPr>
              <w:t>cambio de dirección</w:t>
            </w:r>
            <w:r w:rsidRPr="00AA545F">
              <w:rPr>
                <w:color w:val="000000"/>
              </w:rPr>
              <w:t xml:space="preserve"> de </w:t>
            </w:r>
            <m:oMath>
              <m:acc>
                <m:accPr>
                  <m:chr m:val="⃗"/>
                  <m:ctrlPr>
                    <w:rPr>
                      <w:rFonts w:ascii="Cambria Math" w:hAnsi="Cambria Math"/>
                      <w:i/>
                      <w:color w:val="000000"/>
                    </w:rPr>
                  </m:ctrlPr>
                </m:accPr>
                <m:e>
                  <m:r>
                    <w:rPr>
                      <w:rFonts w:ascii="Cambria Math" w:hAnsi="Cambria Math"/>
                      <w:color w:val="000000"/>
                    </w:rPr>
                    <m:t>v</m:t>
                  </m:r>
                </m:e>
              </m:acc>
            </m:oMath>
            <w:r w:rsidRPr="00AA545F">
              <w:rPr>
                <w:color w:val="000000"/>
              </w:rPr>
              <w:t xml:space="preserve"> pues su magnitud permanece constante.</w:t>
            </w:r>
          </w:p>
        </w:tc>
      </w:tr>
    </w:tbl>
    <w:p w:rsidR="00116004" w:rsidRPr="00AA545F" w:rsidRDefault="0011600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23"/>
      </w:tblGrid>
      <w:tr w:rsidR="00172D84" w:rsidRPr="00AA545F" w:rsidTr="00D34795">
        <w:tc>
          <w:tcPr>
            <w:tcW w:w="9033" w:type="dxa"/>
            <w:gridSpan w:val="2"/>
            <w:shd w:val="clear" w:color="auto" w:fill="0D0D0D" w:themeFill="text1" w:themeFillTint="F2"/>
          </w:tcPr>
          <w:p w:rsidR="00172D84"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172D84" w:rsidRPr="00AA545F" w:rsidTr="00D34795">
        <w:tc>
          <w:tcPr>
            <w:tcW w:w="2518" w:type="dxa"/>
          </w:tcPr>
          <w:p w:rsidR="00172D84" w:rsidRPr="00AA545F" w:rsidRDefault="00172D84" w:rsidP="005B102F">
            <w:pPr>
              <w:spacing w:line="360" w:lineRule="auto"/>
              <w:rPr>
                <w:b/>
                <w:color w:val="000000"/>
              </w:rPr>
            </w:pPr>
            <w:r w:rsidRPr="00AA545F">
              <w:rPr>
                <w:b/>
                <w:color w:val="000000"/>
              </w:rPr>
              <w:t>Código</w:t>
            </w:r>
          </w:p>
        </w:tc>
        <w:tc>
          <w:tcPr>
            <w:tcW w:w="6515" w:type="dxa"/>
          </w:tcPr>
          <w:p w:rsidR="00172D84" w:rsidRPr="00AA545F" w:rsidRDefault="00522A16"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_IMG18</w:t>
            </w:r>
          </w:p>
        </w:tc>
      </w:tr>
      <w:tr w:rsidR="00172D84" w:rsidRPr="00AA545F" w:rsidTr="00D34795">
        <w:tc>
          <w:tcPr>
            <w:tcW w:w="2518" w:type="dxa"/>
          </w:tcPr>
          <w:p w:rsidR="00172D84" w:rsidRPr="00AA545F" w:rsidRDefault="00172D84" w:rsidP="005B102F">
            <w:pPr>
              <w:spacing w:line="360" w:lineRule="auto"/>
              <w:rPr>
                <w:color w:val="000000"/>
              </w:rPr>
            </w:pPr>
            <w:r w:rsidRPr="00AA545F">
              <w:rPr>
                <w:b/>
                <w:color w:val="000000"/>
              </w:rPr>
              <w:t>Descripción</w:t>
            </w:r>
          </w:p>
        </w:tc>
        <w:tc>
          <w:tcPr>
            <w:tcW w:w="6515" w:type="dxa"/>
          </w:tcPr>
          <w:p w:rsidR="00172D84" w:rsidRPr="00AA545F" w:rsidRDefault="00172D84" w:rsidP="005B102F">
            <w:pPr>
              <w:spacing w:line="360" w:lineRule="auto"/>
              <w:rPr>
                <w:color w:val="000000"/>
              </w:rPr>
            </w:pPr>
            <w:r w:rsidRPr="00AA545F">
              <w:rPr>
                <w:color w:val="000000"/>
              </w:rPr>
              <w:t>Aceleración centrípeta en el movimiento circular uniforme</w:t>
            </w:r>
          </w:p>
        </w:tc>
      </w:tr>
      <w:tr w:rsidR="00172D84" w:rsidRPr="00AA545F" w:rsidTr="00D34795">
        <w:tc>
          <w:tcPr>
            <w:tcW w:w="2518" w:type="dxa"/>
          </w:tcPr>
          <w:p w:rsidR="00172D84" w:rsidRPr="00AA545F" w:rsidRDefault="00172D84" w:rsidP="005B102F">
            <w:pPr>
              <w:spacing w:line="360" w:lineRule="auto"/>
              <w:rPr>
                <w:color w:val="000000"/>
              </w:rPr>
            </w:pPr>
            <w:r w:rsidRPr="00AA545F">
              <w:rPr>
                <w:b/>
                <w:color w:val="000000"/>
              </w:rPr>
              <w:t>Código Shutterstock (o URL o la ruta en AulaPlaneta)</w:t>
            </w:r>
          </w:p>
        </w:tc>
        <w:tc>
          <w:tcPr>
            <w:tcW w:w="6515" w:type="dxa"/>
          </w:tcPr>
          <w:p w:rsidR="00172D84" w:rsidRPr="00AA545F" w:rsidRDefault="00172D84" w:rsidP="005B102F">
            <w:pPr>
              <w:spacing w:line="360" w:lineRule="auto"/>
              <w:rPr>
                <w:color w:val="000000"/>
              </w:rPr>
            </w:pPr>
            <w:r w:rsidRPr="00AA545F">
              <w:rPr>
                <w:color w:val="000000"/>
              </w:rPr>
              <w:t xml:space="preserve">Imagen adaptada por el autor de: </w:t>
            </w:r>
          </w:p>
          <w:p w:rsidR="00172D84" w:rsidRPr="00AA545F" w:rsidRDefault="00172D84" w:rsidP="005B102F">
            <w:pPr>
              <w:spacing w:line="360" w:lineRule="auto"/>
            </w:pPr>
            <w:r w:rsidRPr="00AA545F">
              <w:rPr>
                <w:lang w:val="es-CO"/>
              </w:rPr>
              <w:object w:dxaOrig="9585" w:dyaOrig="6795">
                <v:shape id="_x0000_i1036" type="#_x0000_t75" style="width:315.5pt;height:223pt" o:ole="">
                  <v:imagedata r:id="rId52" o:title=""/>
                </v:shape>
                <o:OLEObject Type="Embed" ProgID="PBrush" ShapeID="_x0000_i1036" DrawAspect="Content" ObjectID="_1490462740" r:id="rId53"/>
              </w:object>
            </w:r>
          </w:p>
          <w:p w:rsidR="00172D84" w:rsidRPr="00AA545F" w:rsidRDefault="00172D84" w:rsidP="005B102F">
            <w:pPr>
              <w:spacing w:line="360" w:lineRule="auto"/>
            </w:pPr>
            <w:r w:rsidRPr="00AA545F">
              <w:t>El vector azul debe ser paralelo y de igual longitud que la línea punteada.</w:t>
            </w:r>
            <w:r w:rsidR="00650F46">
              <w:t xml:space="preserve"> </w:t>
            </w:r>
          </w:p>
          <w:p w:rsidR="00172D84" w:rsidRPr="00AA545F" w:rsidRDefault="00172D84" w:rsidP="005B102F">
            <w:pPr>
              <w:spacing w:line="360" w:lineRule="auto"/>
              <w:rPr>
                <w:color w:val="000000"/>
              </w:rPr>
            </w:pPr>
          </w:p>
        </w:tc>
      </w:tr>
      <w:tr w:rsidR="00172D84" w:rsidRPr="00AA545F" w:rsidTr="00D34795">
        <w:tc>
          <w:tcPr>
            <w:tcW w:w="2518" w:type="dxa"/>
          </w:tcPr>
          <w:p w:rsidR="00172D84" w:rsidRPr="00AA545F" w:rsidRDefault="00172D84" w:rsidP="005B102F">
            <w:pPr>
              <w:spacing w:line="360" w:lineRule="auto"/>
              <w:rPr>
                <w:color w:val="000000"/>
              </w:rPr>
            </w:pPr>
            <w:r w:rsidRPr="00AA545F">
              <w:rPr>
                <w:b/>
                <w:color w:val="000000"/>
              </w:rPr>
              <w:t>Pie de imagen</w:t>
            </w:r>
          </w:p>
        </w:tc>
        <w:tc>
          <w:tcPr>
            <w:tcW w:w="6515" w:type="dxa"/>
          </w:tcPr>
          <w:p w:rsidR="00A97F18" w:rsidRPr="00AA545F" w:rsidRDefault="005E763F" w:rsidP="005B102F">
            <w:pPr>
              <w:spacing w:line="360" w:lineRule="auto"/>
              <w:jc w:val="both"/>
              <w:rPr>
                <w:color w:val="000000"/>
              </w:rPr>
            </w:pPr>
            <w:r>
              <w:rPr>
                <w:color w:val="000000"/>
                <w:highlight w:val="cyan"/>
              </w:rPr>
              <w:t>Al realizar la resta</w:t>
            </w:r>
            <w:r w:rsidR="00116004" w:rsidRPr="005E763F">
              <w:rPr>
                <w:color w:val="000000"/>
                <w:highlight w:val="cyan"/>
              </w:rPr>
              <w:t xml:space="preserve"> de los vectores</w:t>
            </w:r>
            <w:r w:rsidR="00116004" w:rsidRPr="00AA545F">
              <w:rPr>
                <w:color w:val="000000"/>
              </w:rPr>
              <w:t xml:space="preserve"> velocidad lineal en dos posiciones distintas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00116004" w:rsidRPr="00AA545F">
              <w:rPr>
                <w:color w:val="000000"/>
              </w:rPr>
              <w:t xml:space="preserve"> se obtiene la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xml:space="preserve">, y debido a que la aceleración </w:t>
            </w:r>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α ∆</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tendrá</w:t>
            </w:r>
            <w:r w:rsidR="004231CD" w:rsidRPr="00AA545F">
              <w:rPr>
                <w:color w:val="000000"/>
              </w:rPr>
              <w:t>n</w:t>
            </w:r>
            <w:r w:rsidR="00A97F18" w:rsidRPr="00AA545F">
              <w:rPr>
                <w:color w:val="000000"/>
              </w:rPr>
              <w:t xml:space="preserve"> la misma direcci</w:t>
            </w:r>
            <w:r w:rsidR="007D2E44" w:rsidRPr="00AA545F">
              <w:rPr>
                <w:color w:val="000000"/>
              </w:rPr>
              <w:t xml:space="preserve">ón. </w:t>
            </w:r>
            <w:r w:rsidR="00A67DBB">
              <w:rPr>
                <w:color w:val="000000"/>
              </w:rPr>
              <w:t>Lo anterior origina</w:t>
            </w:r>
            <w:r w:rsidR="00A67DBB" w:rsidRPr="00AA545F">
              <w:rPr>
                <w:color w:val="000000"/>
              </w:rPr>
              <w:t xml:space="preserve"> </w:t>
            </w:r>
            <w:r w:rsidR="007D2E44" w:rsidRPr="00AA545F">
              <w:rPr>
                <w:color w:val="000000"/>
              </w:rPr>
              <w:t xml:space="preserve">la </w:t>
            </w:r>
            <w:r w:rsidR="007D2E44" w:rsidRPr="00AA545F">
              <w:rPr>
                <w:b/>
                <w:color w:val="000000"/>
              </w:rPr>
              <w:t>aceleración centrípeta</w:t>
            </w:r>
            <w:r w:rsidR="007D2E44" w:rsidRPr="00AA545F">
              <w:rPr>
                <w:color w:val="000000"/>
              </w:rPr>
              <w:t xml:space="preserve"> dirigida hacia el centro de la circunferencia descrita </w:t>
            </w:r>
          </w:p>
          <w:p w:rsidR="00172D84" w:rsidRPr="00AA545F" w:rsidRDefault="00172D84" w:rsidP="005B102F">
            <w:pPr>
              <w:spacing w:line="360" w:lineRule="auto"/>
              <w:rPr>
                <w:color w:val="000000"/>
              </w:rPr>
            </w:pPr>
          </w:p>
        </w:tc>
      </w:tr>
    </w:tbl>
    <w:p w:rsidR="00357BA9" w:rsidRPr="00AA545F" w:rsidRDefault="00357BA9" w:rsidP="005B102F">
      <w:pPr>
        <w:shd w:val="clear" w:color="auto" w:fill="FFFFFF"/>
        <w:spacing w:line="360" w:lineRule="auto"/>
        <w:jc w:val="both"/>
        <w:rPr>
          <w:rFonts w:ascii="Arial" w:hAnsi="Arial" w:cs="Arial"/>
          <w:color w:val="333333"/>
        </w:rPr>
      </w:pPr>
    </w:p>
    <w:p w:rsidR="00357BA9" w:rsidRPr="00AA545F" w:rsidRDefault="00357BA9" w:rsidP="005B102F">
      <w:pPr>
        <w:shd w:val="clear" w:color="auto" w:fill="FFFFFF"/>
        <w:spacing w:line="360" w:lineRule="auto"/>
        <w:jc w:val="both"/>
        <w:rPr>
          <w:rFonts w:ascii="Arial" w:hAnsi="Arial" w:cs="Arial"/>
          <w:color w:val="333333"/>
        </w:rPr>
      </w:pPr>
    </w:p>
    <w:p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Dicha aceleración es constante y su magnitud se calcula de la siguiente manera</w:t>
      </w:r>
      <w:ins w:id="29" w:author="María" w:date="2015-04-01T12:23:00Z">
        <w:r w:rsidR="00A67DBB">
          <w:rPr>
            <w:rFonts w:ascii="Arial" w:hAnsi="Arial" w:cs="Arial"/>
            <w:color w:val="333333"/>
          </w:rPr>
          <w:t>:</w:t>
        </w:r>
      </w:ins>
    </w:p>
    <w:p w:rsidR="00C945A2" w:rsidRPr="00AA545F" w:rsidRDefault="00C945A2" w:rsidP="005B102F">
      <w:pPr>
        <w:shd w:val="clear" w:color="auto" w:fill="FFFFFF"/>
        <w:spacing w:line="360" w:lineRule="auto"/>
        <w:jc w:val="both"/>
        <w:rPr>
          <w:rFonts w:ascii="Arial" w:hAnsi="Arial" w:cs="Arial"/>
          <w:color w:val="333333"/>
        </w:rPr>
      </w:pPr>
    </w:p>
    <w:p w:rsidR="00C945A2" w:rsidRPr="00AA545F" w:rsidRDefault="005E763F"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rsidR="00347E4B" w:rsidRPr="00AA545F" w:rsidRDefault="00347E4B" w:rsidP="005B102F">
      <w:pPr>
        <w:shd w:val="clear" w:color="auto" w:fill="FFFFFF"/>
        <w:spacing w:line="360" w:lineRule="auto"/>
        <w:jc w:val="both"/>
        <w:rPr>
          <w:rFonts w:ascii="Arial" w:hAnsi="Arial" w:cs="Arial"/>
          <w:color w:val="333333"/>
        </w:rPr>
      </w:pPr>
    </w:p>
    <w:p w:rsidR="00B843FE" w:rsidRPr="00AA545F" w:rsidRDefault="00A67DBB" w:rsidP="005B102F">
      <w:pPr>
        <w:shd w:val="clear" w:color="auto" w:fill="FFFFFF"/>
        <w:spacing w:line="360" w:lineRule="auto"/>
        <w:jc w:val="both"/>
        <w:rPr>
          <w:rFonts w:ascii="Arial" w:hAnsi="Arial" w:cs="Arial"/>
          <w:color w:val="333333"/>
        </w:rPr>
      </w:pPr>
      <w:proofErr w:type="gramStart"/>
      <w:r>
        <w:rPr>
          <w:rFonts w:ascii="Arial" w:hAnsi="Arial" w:cs="Arial"/>
          <w:color w:val="333333"/>
        </w:rPr>
        <w:t>e</w:t>
      </w:r>
      <w:r w:rsidRPr="00AA545F">
        <w:rPr>
          <w:rFonts w:ascii="Arial" w:hAnsi="Arial" w:cs="Arial"/>
          <w:color w:val="333333"/>
        </w:rPr>
        <w:t>n</w:t>
      </w:r>
      <w:proofErr w:type="gramEnd"/>
      <w:r w:rsidRPr="00AA545F">
        <w:rPr>
          <w:rFonts w:ascii="Arial" w:hAnsi="Arial" w:cs="Arial"/>
          <w:color w:val="333333"/>
        </w:rPr>
        <w:t xml:space="preserve"> </w:t>
      </w:r>
      <w:r w:rsidR="00C945A2" w:rsidRPr="00AA545F">
        <w:rPr>
          <w:rFonts w:ascii="Arial" w:hAnsi="Arial" w:cs="Arial"/>
          <w:color w:val="333333"/>
        </w:rPr>
        <w:t xml:space="preserve">donde </w:t>
      </w:r>
      <m:oMath>
        <m:r>
          <w:rPr>
            <w:rFonts w:ascii="Cambria Math" w:hAnsi="Cambria Math" w:cs="Arial"/>
            <w:color w:val="333333"/>
          </w:rPr>
          <m:t>v</m:t>
        </m:r>
      </m:oMath>
      <w:r w:rsidR="00B843FE" w:rsidRPr="00AA545F">
        <w:rPr>
          <w:rFonts w:ascii="Arial" w:hAnsi="Arial" w:cs="Arial"/>
          <w:color w:val="333333"/>
        </w:rPr>
        <w:t xml:space="preserve"> es la </w:t>
      </w:r>
      <w:r w:rsidR="00B843FE" w:rsidRPr="00AA545F">
        <w:rPr>
          <w:rFonts w:ascii="Arial" w:hAnsi="Arial" w:cs="Arial"/>
          <w:b/>
          <w:color w:val="333333"/>
        </w:rPr>
        <w:t>velocidad lineal</w:t>
      </w:r>
      <w:r w:rsidR="00B843FE" w:rsidRPr="00AA545F">
        <w:rPr>
          <w:rFonts w:ascii="Arial" w:hAnsi="Arial" w:cs="Arial"/>
          <w:color w:val="333333"/>
        </w:rPr>
        <w:t xml:space="preserve"> en un instante determinado, </w:t>
      </w:r>
      <m:oMath>
        <m:r>
          <w:rPr>
            <w:rFonts w:ascii="Cambria Math" w:hAnsi="Cambria Math" w:cs="Arial"/>
            <w:color w:val="333333"/>
          </w:rPr>
          <m:t>R</m:t>
        </m:r>
      </m:oMath>
      <w:r w:rsidR="00B843FE" w:rsidRPr="00AA545F">
        <w:rPr>
          <w:rFonts w:ascii="Arial" w:hAnsi="Arial" w:cs="Arial"/>
          <w:color w:val="333333"/>
        </w:rPr>
        <w:t> es el radio de la circunferencia y </w:t>
      </w:r>
      <m:oMath>
        <m:r>
          <w:rPr>
            <w:rFonts w:ascii="Cambria Math" w:hAnsi="Cambria Math" w:cs="Arial"/>
            <w:color w:val="333333"/>
          </w:rPr>
          <m:t>ω</m:t>
        </m:r>
      </m:oMath>
      <w:r w:rsidR="00B843FE" w:rsidRPr="00AA545F">
        <w:rPr>
          <w:rFonts w:ascii="Arial" w:hAnsi="Arial" w:cs="Arial"/>
          <w:color w:val="333333"/>
        </w:rPr>
        <w:t xml:space="preserve"> es la </w:t>
      </w:r>
      <w:r w:rsidR="00B843FE" w:rsidRPr="00AA545F">
        <w:rPr>
          <w:rFonts w:ascii="Arial" w:hAnsi="Arial" w:cs="Arial"/>
          <w:b/>
          <w:color w:val="333333"/>
        </w:rPr>
        <w:t>velocidad angular</w:t>
      </w:r>
      <w:r w:rsidR="00B843FE" w:rsidRPr="00AA545F">
        <w:rPr>
          <w:rFonts w:ascii="Arial" w:hAnsi="Arial" w:cs="Arial"/>
          <w:color w:val="333333"/>
        </w:rPr>
        <w:t>.</w:t>
      </w:r>
    </w:p>
    <w:p w:rsidR="00357BA9" w:rsidRPr="00AA545F" w:rsidRDefault="00357BA9" w:rsidP="005B102F">
      <w:pPr>
        <w:shd w:val="clear" w:color="auto" w:fill="FFFFFF"/>
        <w:spacing w:line="360" w:lineRule="auto"/>
        <w:jc w:val="both"/>
        <w:rPr>
          <w:rFonts w:ascii="Arial" w:hAnsi="Arial" w:cs="Arial"/>
          <w:color w:val="333333"/>
        </w:rPr>
      </w:pPr>
    </w:p>
    <w:p w:rsidR="00FC2827" w:rsidRPr="00AA545F" w:rsidRDefault="00FC2827"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3511D" w:rsidRPr="00AA545F" w:rsidTr="0088713B">
        <w:tc>
          <w:tcPr>
            <w:tcW w:w="8828" w:type="dxa"/>
            <w:gridSpan w:val="2"/>
            <w:shd w:val="clear" w:color="auto" w:fill="000000" w:themeFill="text1"/>
          </w:tcPr>
          <w:p w:rsidR="0083511D" w:rsidRPr="00AA545F" w:rsidRDefault="0083511D" w:rsidP="005B102F">
            <w:pPr>
              <w:spacing w:line="360" w:lineRule="auto"/>
              <w:jc w:val="center"/>
              <w:rPr>
                <w:b/>
                <w:color w:val="FFFFFF" w:themeColor="background1"/>
              </w:rPr>
            </w:pPr>
            <w:r w:rsidRPr="00AA545F">
              <w:rPr>
                <w:b/>
                <w:color w:val="FFFFFF" w:themeColor="background1"/>
              </w:rPr>
              <w:t>Profundiza: recurso nuevo</w:t>
            </w:r>
          </w:p>
        </w:tc>
      </w:tr>
      <w:tr w:rsidR="0083511D" w:rsidRPr="00AA545F" w:rsidTr="0088713B">
        <w:tc>
          <w:tcPr>
            <w:tcW w:w="2467" w:type="dxa"/>
          </w:tcPr>
          <w:p w:rsidR="0083511D" w:rsidRPr="00AA545F" w:rsidRDefault="0083511D" w:rsidP="005B102F">
            <w:pPr>
              <w:spacing w:line="360" w:lineRule="auto"/>
              <w:rPr>
                <w:b/>
                <w:color w:val="000000"/>
              </w:rPr>
            </w:pPr>
            <w:r w:rsidRPr="00AA545F">
              <w:rPr>
                <w:b/>
                <w:color w:val="000000"/>
              </w:rPr>
              <w:t>Código</w:t>
            </w:r>
          </w:p>
        </w:tc>
        <w:tc>
          <w:tcPr>
            <w:tcW w:w="6361" w:type="dxa"/>
          </w:tcPr>
          <w:p w:rsidR="0083511D" w:rsidRPr="00AA545F" w:rsidRDefault="00902B2E" w:rsidP="005B102F">
            <w:pPr>
              <w:spacing w:line="360" w:lineRule="auto"/>
              <w:rPr>
                <w:b/>
                <w:color w:val="000000"/>
              </w:rPr>
            </w:pPr>
            <w:r w:rsidRPr="00AA545F">
              <w:rPr>
                <w:rFonts w:ascii="Arial" w:hAnsi="Arial" w:cs="Arial"/>
              </w:rPr>
              <w:t>CN_10_03_CO_REC110</w:t>
            </w:r>
          </w:p>
        </w:tc>
      </w:tr>
      <w:tr w:rsidR="0083511D" w:rsidRPr="00AA545F" w:rsidTr="0088713B">
        <w:tc>
          <w:tcPr>
            <w:tcW w:w="2467" w:type="dxa"/>
          </w:tcPr>
          <w:p w:rsidR="0083511D" w:rsidRPr="00AA545F" w:rsidRDefault="0083511D" w:rsidP="005B102F">
            <w:pPr>
              <w:spacing w:line="360" w:lineRule="auto"/>
              <w:rPr>
                <w:color w:val="000000"/>
              </w:rPr>
            </w:pPr>
            <w:r w:rsidRPr="00AA545F">
              <w:rPr>
                <w:b/>
                <w:color w:val="000000"/>
              </w:rPr>
              <w:t>Título</w:t>
            </w:r>
          </w:p>
        </w:tc>
        <w:tc>
          <w:tcPr>
            <w:tcW w:w="6361" w:type="dxa"/>
          </w:tcPr>
          <w:p w:rsidR="0083511D" w:rsidRPr="00AA545F" w:rsidRDefault="0088713B" w:rsidP="005B102F">
            <w:pPr>
              <w:spacing w:line="360" w:lineRule="auto"/>
              <w:rPr>
                <w:color w:val="000000"/>
              </w:rPr>
            </w:pPr>
            <w:r w:rsidRPr="00AA545F">
              <w:rPr>
                <w:color w:val="000000"/>
              </w:rPr>
              <w:t>Análisis cinemático</w:t>
            </w:r>
            <w:r w:rsidR="0083511D" w:rsidRPr="00AA545F">
              <w:rPr>
                <w:color w:val="000000"/>
              </w:rPr>
              <w:t xml:space="preserve"> de la aceleración centrípeta </w:t>
            </w:r>
          </w:p>
        </w:tc>
      </w:tr>
      <w:tr w:rsidR="0083511D" w:rsidRPr="00AA545F" w:rsidTr="0088713B">
        <w:tc>
          <w:tcPr>
            <w:tcW w:w="2467" w:type="dxa"/>
          </w:tcPr>
          <w:p w:rsidR="0083511D" w:rsidRPr="00AA545F" w:rsidRDefault="0083511D" w:rsidP="005B102F">
            <w:pPr>
              <w:spacing w:line="360" w:lineRule="auto"/>
              <w:rPr>
                <w:color w:val="000000"/>
              </w:rPr>
            </w:pPr>
            <w:r w:rsidRPr="00AA545F">
              <w:rPr>
                <w:b/>
                <w:color w:val="000000"/>
              </w:rPr>
              <w:t>Descripción</w:t>
            </w:r>
          </w:p>
        </w:tc>
        <w:tc>
          <w:tcPr>
            <w:tcW w:w="6361" w:type="dxa"/>
          </w:tcPr>
          <w:p w:rsidR="0083511D" w:rsidRPr="00AA545F" w:rsidRDefault="0083511D" w:rsidP="005B102F">
            <w:pPr>
              <w:spacing w:line="360" w:lineRule="auto"/>
              <w:rPr>
                <w:color w:val="000000"/>
              </w:rPr>
            </w:pPr>
            <w:r w:rsidRPr="00AA545F">
              <w:rPr>
                <w:color w:val="000000"/>
              </w:rPr>
              <w:t xml:space="preserve">Video con audio explicativo que permite comprender el concepto de aceleración centrípeta desde el punto de vista cinemático </w:t>
            </w:r>
          </w:p>
        </w:tc>
      </w:tr>
    </w:tbl>
    <w:p w:rsidR="0083511D" w:rsidRPr="00AA545F" w:rsidRDefault="0083511D" w:rsidP="005B102F">
      <w:pPr>
        <w:shd w:val="clear" w:color="auto" w:fill="FFFFFF"/>
        <w:spacing w:line="360" w:lineRule="auto"/>
        <w:jc w:val="both"/>
        <w:rPr>
          <w:rFonts w:ascii="Arial" w:hAnsi="Arial" w:cs="Arial"/>
          <w:color w:val="333333"/>
        </w:rPr>
      </w:pPr>
    </w:p>
    <w:p w:rsidR="0083511D" w:rsidRPr="00AA545F" w:rsidRDefault="0083511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339"/>
        <w:gridCol w:w="6489"/>
      </w:tblGrid>
      <w:tr w:rsidR="00CF1EB6" w:rsidRPr="00AA545F" w:rsidTr="0085224F">
        <w:tc>
          <w:tcPr>
            <w:tcW w:w="8828" w:type="dxa"/>
            <w:gridSpan w:val="2"/>
            <w:shd w:val="clear" w:color="auto" w:fill="000000" w:themeFill="text1"/>
          </w:tcPr>
          <w:p w:rsidR="00CF1EB6" w:rsidRPr="00AA545F" w:rsidRDefault="00CF1EB6" w:rsidP="005B102F">
            <w:pPr>
              <w:spacing w:line="360" w:lineRule="auto"/>
              <w:jc w:val="center"/>
              <w:rPr>
                <w:b/>
                <w:color w:val="FFFFFF" w:themeColor="background1"/>
              </w:rPr>
            </w:pPr>
            <w:r w:rsidRPr="00AA545F">
              <w:rPr>
                <w:b/>
                <w:color w:val="FFFFFF" w:themeColor="background1"/>
              </w:rPr>
              <w:t>Practica: recurso aprovechado</w:t>
            </w:r>
          </w:p>
        </w:tc>
      </w:tr>
      <w:tr w:rsidR="00CF1EB6" w:rsidRPr="00AA545F" w:rsidTr="0085224F">
        <w:tc>
          <w:tcPr>
            <w:tcW w:w="2339" w:type="dxa"/>
          </w:tcPr>
          <w:p w:rsidR="00CF1EB6" w:rsidRPr="00AA545F" w:rsidRDefault="00CF1EB6" w:rsidP="005B102F">
            <w:pPr>
              <w:spacing w:line="360" w:lineRule="auto"/>
              <w:rPr>
                <w:b/>
                <w:color w:val="000000"/>
                <w:highlight w:val="yellow"/>
              </w:rPr>
            </w:pPr>
            <w:r w:rsidRPr="00AA545F">
              <w:rPr>
                <w:b/>
                <w:color w:val="000000"/>
                <w:highlight w:val="yellow"/>
              </w:rPr>
              <w:t>Código</w:t>
            </w:r>
          </w:p>
        </w:tc>
        <w:tc>
          <w:tcPr>
            <w:tcW w:w="6489" w:type="dxa"/>
          </w:tcPr>
          <w:p w:rsidR="00CF1EB6" w:rsidRPr="00AA545F" w:rsidRDefault="00FC5DE2" w:rsidP="005B102F">
            <w:pPr>
              <w:spacing w:line="360" w:lineRule="auto"/>
              <w:rPr>
                <w:b/>
                <w:color w:val="000000"/>
                <w:highlight w:val="yellow"/>
              </w:rPr>
            </w:pPr>
            <w:r w:rsidRPr="00AA545F">
              <w:rPr>
                <w:rFonts w:ascii="Arial" w:hAnsi="Arial" w:cs="Arial"/>
              </w:rPr>
              <w:t>CN_10_03_CO_REC120</w:t>
            </w:r>
          </w:p>
        </w:tc>
      </w:tr>
      <w:tr w:rsidR="00CF1EB6" w:rsidRPr="00AA545F" w:rsidTr="0085224F">
        <w:tc>
          <w:tcPr>
            <w:tcW w:w="2339" w:type="dxa"/>
          </w:tcPr>
          <w:p w:rsidR="00CF1EB6" w:rsidRPr="00AA545F" w:rsidRDefault="00CF1EB6" w:rsidP="005B102F">
            <w:pPr>
              <w:spacing w:line="360" w:lineRule="auto"/>
              <w:rPr>
                <w:color w:val="000000"/>
              </w:rPr>
            </w:pPr>
            <w:r w:rsidRPr="00AA545F">
              <w:rPr>
                <w:b/>
                <w:color w:val="000000"/>
              </w:rPr>
              <w:t>Ubicación en Aula Planeta</w:t>
            </w:r>
          </w:p>
        </w:tc>
        <w:tc>
          <w:tcPr>
            <w:tcW w:w="6489" w:type="dxa"/>
          </w:tcPr>
          <w:p w:rsidR="00CF1EB6" w:rsidRPr="00AA545F" w:rsidRDefault="002A3820" w:rsidP="005B102F">
            <w:pPr>
              <w:spacing w:line="360" w:lineRule="auto"/>
              <w:rPr>
                <w:color w:val="000000"/>
              </w:rPr>
            </w:pPr>
            <w:r w:rsidRPr="00AA545F">
              <w:rPr>
                <w:color w:val="000000"/>
              </w:rPr>
              <w:t>4° ESO/Física y Química/La cinemática/4. El movimiento circular/El movimiento circular uniforme/</w:t>
            </w:r>
            <w:r w:rsidR="00F55838" w:rsidRPr="00AA545F">
              <w:rPr>
                <w:color w:val="000000"/>
              </w:rPr>
              <w:t xml:space="preserve">Practica: </w:t>
            </w:r>
            <w:r w:rsidRPr="00AA545F">
              <w:rPr>
                <w:color w:val="000000"/>
              </w:rPr>
              <w:t>Entiende el movimiento circular</w:t>
            </w:r>
          </w:p>
        </w:tc>
      </w:tr>
      <w:tr w:rsidR="00CF1EB6" w:rsidRPr="00AA545F" w:rsidTr="0085224F">
        <w:tc>
          <w:tcPr>
            <w:tcW w:w="2339" w:type="dxa"/>
          </w:tcPr>
          <w:p w:rsidR="00CF1EB6" w:rsidRPr="00AA545F" w:rsidRDefault="00CF1EB6" w:rsidP="005B102F">
            <w:pPr>
              <w:spacing w:line="360" w:lineRule="auto"/>
              <w:rPr>
                <w:color w:val="000000"/>
              </w:rPr>
            </w:pPr>
            <w:r w:rsidRPr="00AA545F">
              <w:rPr>
                <w:b/>
                <w:color w:val="000000"/>
              </w:rPr>
              <w:t>Cambio (descripción o capturas de pantallas)</w:t>
            </w:r>
          </w:p>
        </w:tc>
        <w:tc>
          <w:tcPr>
            <w:tcW w:w="6489" w:type="dxa"/>
          </w:tcPr>
          <w:p w:rsidR="00CF1EB6" w:rsidRPr="00AA545F" w:rsidRDefault="00A52266" w:rsidP="005B102F">
            <w:pPr>
              <w:spacing w:line="360" w:lineRule="auto"/>
              <w:rPr>
                <w:rFonts w:ascii="Arial" w:hAnsi="Arial" w:cs="Arial"/>
                <w:color w:val="000000"/>
              </w:rPr>
            </w:pPr>
            <w:r w:rsidRPr="005E763F">
              <w:rPr>
                <w:rFonts w:ascii="Arial" w:hAnsi="Arial" w:cs="Arial"/>
                <w:color w:val="000000"/>
                <w:highlight w:val="yellow"/>
              </w:rPr>
              <w:t>Cambiar enunciado del problema 1 por:</w:t>
            </w:r>
          </w:p>
          <w:p w:rsidR="00A52266" w:rsidRPr="00AA545F" w:rsidRDefault="00307B43" w:rsidP="005B102F">
            <w:pPr>
              <w:autoSpaceDE w:val="0"/>
              <w:autoSpaceDN w:val="0"/>
              <w:adjustRightInd w:val="0"/>
              <w:spacing w:line="360" w:lineRule="auto"/>
              <w:rPr>
                <w:rFonts w:ascii="Arial" w:eastAsiaTheme="minorHAnsi" w:hAnsi="Arial" w:cs="Arial"/>
                <w:bCs/>
                <w:lang w:val="es" w:eastAsia="en-US"/>
              </w:rPr>
            </w:pPr>
            <w:r>
              <w:rPr>
                <w:rFonts w:ascii="Arial" w:eastAsiaTheme="minorHAnsi" w:hAnsi="Arial" w:cs="Arial"/>
                <w:bCs/>
                <w:lang w:val="es" w:eastAsia="en-US"/>
              </w:rPr>
              <w:t>L</w:t>
            </w:r>
            <w:r w:rsidRPr="00AA545F">
              <w:rPr>
                <w:rFonts w:ascii="Arial" w:eastAsiaTheme="minorHAnsi" w:hAnsi="Arial" w:cs="Arial"/>
                <w:bCs/>
                <w:lang w:val="es" w:eastAsia="en-US"/>
              </w:rPr>
              <w:t xml:space="preserve">a </w:t>
            </w:r>
            <w:r w:rsidR="00A52266" w:rsidRPr="00AA545F">
              <w:rPr>
                <w:rFonts w:ascii="Arial" w:eastAsiaTheme="minorHAnsi" w:hAnsi="Arial" w:cs="Arial"/>
                <w:bCs/>
                <w:lang w:val="es" w:eastAsia="en-US"/>
              </w:rPr>
              <w:t>hélice de un helicóptero de juguete gira a 50 rpm y tiene un radio de 25</w:t>
            </w:r>
            <w:r>
              <w:rPr>
                <w:rFonts w:ascii="Arial" w:eastAsiaTheme="minorHAnsi" w:hAnsi="Arial" w:cs="Arial"/>
                <w:bCs/>
                <w:lang w:val="es" w:eastAsia="en-US"/>
              </w:rPr>
              <w:t> </w:t>
            </w:r>
            <w:r w:rsidR="00A52266" w:rsidRPr="00AA545F">
              <w:rPr>
                <w:rFonts w:ascii="Arial" w:eastAsiaTheme="minorHAnsi" w:hAnsi="Arial" w:cs="Arial"/>
                <w:bCs/>
                <w:lang w:val="es" w:eastAsia="en-US"/>
              </w:rPr>
              <w:t>cm. Calcula la velocidad lineal de un punto ubicado en el extremo de una de las palas de la hélice</w:t>
            </w:r>
          </w:p>
          <w:p w:rsidR="00A52266" w:rsidRPr="00AA545F" w:rsidRDefault="00A52266" w:rsidP="005B102F">
            <w:pPr>
              <w:spacing w:line="360" w:lineRule="auto"/>
            </w:pPr>
            <w:r w:rsidRPr="00AA545F">
              <w:rPr>
                <w:lang w:val="es-CO"/>
              </w:rPr>
              <w:object w:dxaOrig="4320" w:dyaOrig="2986">
                <v:shape id="_x0000_i1037" type="#_x0000_t75" style="width:298pt;height:207pt" o:ole="">
                  <v:imagedata r:id="rId54" o:title=""/>
                </v:shape>
                <o:OLEObject Type="Embed" ProgID="PBrush" ShapeID="_x0000_i1037" DrawAspect="Content" ObjectID="_1490462741" r:id="rId55"/>
              </w:object>
            </w:r>
          </w:p>
          <w:p w:rsidR="00A52266" w:rsidRPr="00AA545F" w:rsidRDefault="00A52266" w:rsidP="005B102F">
            <w:pPr>
              <w:spacing w:line="360" w:lineRule="auto"/>
              <w:rPr>
                <w:color w:val="000000"/>
              </w:rPr>
            </w:pPr>
          </w:p>
          <w:p w:rsidR="00A52266" w:rsidRPr="00AA545F" w:rsidRDefault="00A52266" w:rsidP="005B102F">
            <w:pPr>
              <w:spacing w:line="360" w:lineRule="auto"/>
              <w:rPr>
                <w:color w:val="000000"/>
              </w:rPr>
            </w:pPr>
            <w:r w:rsidRPr="00AA545F">
              <w:rPr>
                <w:color w:val="000000"/>
              </w:rPr>
              <w:t>En el problema 2 cambiar la palabra peonza por trompo:</w:t>
            </w:r>
          </w:p>
          <w:p w:rsidR="00A52266" w:rsidRPr="00AA545F" w:rsidRDefault="00A52266" w:rsidP="005B102F">
            <w:pPr>
              <w:spacing w:line="360" w:lineRule="auto"/>
              <w:rPr>
                <w:color w:val="000000"/>
              </w:rPr>
            </w:pPr>
            <w:r w:rsidRPr="00AA545F">
              <w:rPr>
                <w:lang w:val="es-CO"/>
              </w:rPr>
              <w:object w:dxaOrig="4320" w:dyaOrig="2986">
                <v:shape id="_x0000_i1038" type="#_x0000_t75" style="width:259pt;height:178.5pt" o:ole="">
                  <v:imagedata r:id="rId56" o:title=""/>
                </v:shape>
                <o:OLEObject Type="Embed" ProgID="PBrush" ShapeID="_x0000_i1038" DrawAspect="Content" ObjectID="_1490462742" r:id="rId57"/>
              </w:object>
            </w:r>
          </w:p>
          <w:p w:rsidR="00A52266" w:rsidRPr="00AA545F" w:rsidRDefault="00A52266" w:rsidP="005B102F">
            <w:pPr>
              <w:spacing w:line="360" w:lineRule="auto"/>
              <w:rPr>
                <w:color w:val="000000"/>
              </w:rPr>
            </w:pPr>
          </w:p>
          <w:p w:rsidR="001F0B41" w:rsidRPr="00AA545F" w:rsidRDefault="001F0B41" w:rsidP="005B102F">
            <w:pPr>
              <w:spacing w:line="360" w:lineRule="auto"/>
              <w:rPr>
                <w:color w:val="000000"/>
              </w:rPr>
            </w:pPr>
            <w:r w:rsidRPr="00AA545F">
              <w:rPr>
                <w:color w:val="000000"/>
              </w:rPr>
              <w:t xml:space="preserve">El resto de problemas se mantiene igual. </w:t>
            </w:r>
          </w:p>
          <w:p w:rsidR="00A52266" w:rsidRPr="00AA545F" w:rsidRDefault="00A52266" w:rsidP="005B102F">
            <w:pPr>
              <w:spacing w:line="360" w:lineRule="auto"/>
              <w:rPr>
                <w:color w:val="000000"/>
              </w:rPr>
            </w:pPr>
          </w:p>
        </w:tc>
      </w:tr>
      <w:tr w:rsidR="00CF1EB6" w:rsidRPr="00AA545F" w:rsidTr="0085224F">
        <w:tc>
          <w:tcPr>
            <w:tcW w:w="2339" w:type="dxa"/>
          </w:tcPr>
          <w:p w:rsidR="00CF1EB6" w:rsidRPr="00AA545F" w:rsidRDefault="00CF1EB6" w:rsidP="005B102F">
            <w:pPr>
              <w:spacing w:line="360" w:lineRule="auto"/>
              <w:rPr>
                <w:b/>
                <w:color w:val="000000"/>
              </w:rPr>
            </w:pPr>
            <w:r w:rsidRPr="00AA545F">
              <w:rPr>
                <w:b/>
                <w:color w:val="000000"/>
              </w:rPr>
              <w:lastRenderedPageBreak/>
              <w:t>Título</w:t>
            </w:r>
          </w:p>
        </w:tc>
        <w:tc>
          <w:tcPr>
            <w:tcW w:w="6489" w:type="dxa"/>
          </w:tcPr>
          <w:p w:rsidR="00CF1EB6" w:rsidRPr="00AA545F" w:rsidRDefault="00410397" w:rsidP="005B102F">
            <w:pPr>
              <w:spacing w:line="360" w:lineRule="auto"/>
              <w:rPr>
                <w:color w:val="000000"/>
              </w:rPr>
            </w:pPr>
            <w:r w:rsidRPr="00AA545F">
              <w:rPr>
                <w:color w:val="000000"/>
              </w:rPr>
              <w:t>Resuelve problemas de movimiento circular uniforme</w:t>
            </w:r>
          </w:p>
        </w:tc>
      </w:tr>
      <w:tr w:rsidR="00CF1EB6" w:rsidRPr="00AA545F" w:rsidTr="0085224F">
        <w:tc>
          <w:tcPr>
            <w:tcW w:w="2339" w:type="dxa"/>
          </w:tcPr>
          <w:p w:rsidR="00CF1EB6" w:rsidRPr="00AA545F" w:rsidRDefault="00CF1EB6" w:rsidP="005B102F">
            <w:pPr>
              <w:spacing w:line="360" w:lineRule="auto"/>
              <w:rPr>
                <w:b/>
                <w:color w:val="000000"/>
              </w:rPr>
            </w:pPr>
            <w:r w:rsidRPr="00AA545F">
              <w:rPr>
                <w:b/>
                <w:color w:val="000000"/>
              </w:rPr>
              <w:t>Descripción</w:t>
            </w:r>
          </w:p>
        </w:tc>
        <w:tc>
          <w:tcPr>
            <w:tcW w:w="6489" w:type="dxa"/>
          </w:tcPr>
          <w:p w:rsidR="00CF1EB6" w:rsidRPr="00AA545F" w:rsidRDefault="00410397" w:rsidP="005B102F">
            <w:pPr>
              <w:spacing w:line="360" w:lineRule="auto"/>
              <w:rPr>
                <w:color w:val="000000"/>
              </w:rPr>
            </w:pPr>
            <w:r w:rsidRPr="00AA545F">
              <w:rPr>
                <w:color w:val="000000"/>
              </w:rPr>
              <w:t xml:space="preserve">Actividad que permite fortalecer la competencia en </w:t>
            </w:r>
            <w:r w:rsidR="00307B43">
              <w:rPr>
                <w:color w:val="000000"/>
              </w:rPr>
              <w:t xml:space="preserve">la </w:t>
            </w:r>
            <w:r w:rsidRPr="00AA545F">
              <w:rPr>
                <w:color w:val="000000"/>
              </w:rPr>
              <w:t>solución de problemas de movimiento circular uniforme</w:t>
            </w:r>
          </w:p>
        </w:tc>
      </w:tr>
    </w:tbl>
    <w:p w:rsidR="00CF1EB6" w:rsidRPr="00AA545F" w:rsidRDefault="00CF1EB6" w:rsidP="005B102F">
      <w:pPr>
        <w:tabs>
          <w:tab w:val="right" w:pos="8498"/>
        </w:tabs>
        <w:spacing w:line="360" w:lineRule="auto"/>
        <w:jc w:val="both"/>
        <w:rPr>
          <w:rFonts w:ascii="Arial" w:hAnsi="Arial" w:cs="Arial"/>
          <w:b/>
        </w:rPr>
      </w:pPr>
    </w:p>
    <w:p w:rsidR="002C6862" w:rsidRPr="00AA545F" w:rsidRDefault="002C6862"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88713B" w:rsidRPr="00AA545F" w:rsidTr="00D34795">
        <w:tc>
          <w:tcPr>
            <w:tcW w:w="8828" w:type="dxa"/>
            <w:gridSpan w:val="2"/>
            <w:shd w:val="clear" w:color="auto" w:fill="000000" w:themeFill="text1"/>
          </w:tcPr>
          <w:p w:rsidR="0088713B" w:rsidRPr="00AA545F" w:rsidRDefault="0088713B" w:rsidP="005B102F">
            <w:pPr>
              <w:spacing w:line="360" w:lineRule="auto"/>
              <w:jc w:val="center"/>
              <w:rPr>
                <w:b/>
                <w:color w:val="FFFFFF" w:themeColor="background1"/>
              </w:rPr>
            </w:pPr>
            <w:r w:rsidRPr="00AA545F">
              <w:rPr>
                <w:b/>
                <w:color w:val="FFFFFF" w:themeColor="background1"/>
              </w:rPr>
              <w:t>Profundiza: recurso nuevo</w:t>
            </w:r>
          </w:p>
        </w:tc>
      </w:tr>
      <w:tr w:rsidR="0088713B" w:rsidRPr="00AA545F" w:rsidTr="00D34795">
        <w:tc>
          <w:tcPr>
            <w:tcW w:w="2467" w:type="dxa"/>
          </w:tcPr>
          <w:p w:rsidR="0088713B" w:rsidRPr="00AA545F" w:rsidRDefault="0088713B" w:rsidP="005B102F">
            <w:pPr>
              <w:spacing w:line="360" w:lineRule="auto"/>
              <w:rPr>
                <w:b/>
                <w:color w:val="000000"/>
              </w:rPr>
            </w:pPr>
            <w:r w:rsidRPr="00AA545F">
              <w:rPr>
                <w:b/>
                <w:color w:val="000000"/>
              </w:rPr>
              <w:lastRenderedPageBreak/>
              <w:t>Código</w:t>
            </w:r>
          </w:p>
        </w:tc>
        <w:tc>
          <w:tcPr>
            <w:tcW w:w="6361" w:type="dxa"/>
          </w:tcPr>
          <w:p w:rsidR="0088713B" w:rsidRPr="00AA545F" w:rsidRDefault="006D0C1F" w:rsidP="005B102F">
            <w:pPr>
              <w:spacing w:line="360" w:lineRule="auto"/>
              <w:rPr>
                <w:b/>
                <w:color w:val="000000"/>
              </w:rPr>
            </w:pPr>
            <w:r w:rsidRPr="00AA545F">
              <w:rPr>
                <w:rFonts w:ascii="Arial" w:hAnsi="Arial" w:cs="Arial"/>
              </w:rPr>
              <w:t>CN_10_03_CO_REC130</w:t>
            </w:r>
          </w:p>
        </w:tc>
      </w:tr>
      <w:tr w:rsidR="0088713B" w:rsidRPr="00AA545F" w:rsidTr="00D34795">
        <w:tc>
          <w:tcPr>
            <w:tcW w:w="2467" w:type="dxa"/>
          </w:tcPr>
          <w:p w:rsidR="0088713B" w:rsidRPr="00AA545F" w:rsidRDefault="0088713B" w:rsidP="005B102F">
            <w:pPr>
              <w:spacing w:line="360" w:lineRule="auto"/>
              <w:rPr>
                <w:color w:val="000000"/>
              </w:rPr>
            </w:pPr>
            <w:r w:rsidRPr="00AA545F">
              <w:rPr>
                <w:b/>
                <w:color w:val="000000"/>
              </w:rPr>
              <w:t>Título</w:t>
            </w:r>
          </w:p>
        </w:tc>
        <w:tc>
          <w:tcPr>
            <w:tcW w:w="6361" w:type="dxa"/>
          </w:tcPr>
          <w:p w:rsidR="0088713B" w:rsidRPr="00AA545F" w:rsidRDefault="00CD09B1" w:rsidP="005B102F">
            <w:pPr>
              <w:spacing w:line="360" w:lineRule="auto"/>
              <w:rPr>
                <w:color w:val="000000"/>
              </w:rPr>
            </w:pPr>
            <w:r w:rsidRPr="00AA545F">
              <w:rPr>
                <w:color w:val="000000"/>
              </w:rPr>
              <w:t>Movimiento circular de la Luna alrededor de la Tierra</w:t>
            </w:r>
          </w:p>
        </w:tc>
      </w:tr>
      <w:tr w:rsidR="0088713B" w:rsidRPr="00AA545F" w:rsidTr="00D34795">
        <w:tc>
          <w:tcPr>
            <w:tcW w:w="2467" w:type="dxa"/>
          </w:tcPr>
          <w:p w:rsidR="0088713B" w:rsidRPr="00AA545F" w:rsidRDefault="0088713B" w:rsidP="005B102F">
            <w:pPr>
              <w:spacing w:line="360" w:lineRule="auto"/>
              <w:rPr>
                <w:color w:val="000000"/>
              </w:rPr>
            </w:pPr>
            <w:r w:rsidRPr="00AA545F">
              <w:rPr>
                <w:b/>
                <w:color w:val="000000"/>
              </w:rPr>
              <w:t>Descripción</w:t>
            </w:r>
          </w:p>
        </w:tc>
        <w:tc>
          <w:tcPr>
            <w:tcW w:w="6361" w:type="dxa"/>
          </w:tcPr>
          <w:p w:rsidR="0088713B" w:rsidRPr="00AA545F" w:rsidRDefault="00CD09B1" w:rsidP="005B102F">
            <w:pPr>
              <w:spacing w:line="360" w:lineRule="auto"/>
              <w:rPr>
                <w:color w:val="000000"/>
              </w:rPr>
            </w:pPr>
            <w:r w:rsidRPr="00AA545F">
              <w:rPr>
                <w:color w:val="000000"/>
              </w:rPr>
              <w:t>Video que permite estudiar el movimiento</w:t>
            </w:r>
            <w:r w:rsidR="00650F46">
              <w:rPr>
                <w:color w:val="000000"/>
              </w:rPr>
              <w:t xml:space="preserve"> </w:t>
            </w:r>
            <w:r w:rsidRPr="00AA545F">
              <w:rPr>
                <w:color w:val="000000"/>
              </w:rPr>
              <w:t xml:space="preserve">circular de la Luna alrededor de la Tierra y explorar las fases lunares </w:t>
            </w:r>
          </w:p>
        </w:tc>
      </w:tr>
    </w:tbl>
    <w:p w:rsidR="00CF1EB6" w:rsidRPr="00AA545F" w:rsidRDefault="00CF1EB6" w:rsidP="005B102F">
      <w:pPr>
        <w:tabs>
          <w:tab w:val="right" w:pos="8498"/>
        </w:tabs>
        <w:spacing w:line="360" w:lineRule="auto"/>
        <w:jc w:val="both"/>
        <w:rPr>
          <w:rFonts w:ascii="Arial" w:hAnsi="Arial" w:cs="Arial"/>
          <w:b/>
        </w:rPr>
      </w:pPr>
    </w:p>
    <w:p w:rsidR="00D419C1" w:rsidRPr="00AA545F" w:rsidRDefault="00D419C1" w:rsidP="005B102F">
      <w:pPr>
        <w:spacing w:line="360" w:lineRule="auto"/>
        <w:jc w:val="both"/>
        <w:rPr>
          <w:rFonts w:ascii="Arial" w:hAnsi="Arial" w:cs="Arial"/>
          <w:highlight w:val="yellow"/>
        </w:rPr>
      </w:pPr>
    </w:p>
    <w:p w:rsidR="00D419C1" w:rsidRPr="00AA545F" w:rsidRDefault="00D419C1" w:rsidP="005B102F">
      <w:pPr>
        <w:tabs>
          <w:tab w:val="left" w:pos="6590"/>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b/>
        </w:rPr>
        <w:t xml:space="preserve"> </w:t>
      </w:r>
      <w:r w:rsidR="003D0AA9" w:rsidRPr="00AA545F">
        <w:rPr>
          <w:rFonts w:ascii="Arial" w:hAnsi="Arial" w:cs="Arial"/>
          <w:b/>
        </w:rPr>
        <w:t xml:space="preserve">3.2 </w:t>
      </w:r>
      <w:r w:rsidRPr="00AA545F">
        <w:rPr>
          <w:rFonts w:ascii="Arial" w:hAnsi="Arial" w:cs="Arial"/>
          <w:b/>
        </w:rPr>
        <w:t>Movimiento circular uniformemente acelerado</w:t>
      </w:r>
      <w:r w:rsidRPr="00AA545F">
        <w:rPr>
          <w:rFonts w:ascii="Arial" w:hAnsi="Arial" w:cs="Arial"/>
          <w:b/>
        </w:rPr>
        <w:tab/>
      </w:r>
    </w:p>
    <w:p w:rsidR="00D419C1" w:rsidRPr="00AA545F" w:rsidRDefault="00D419C1" w:rsidP="005B102F">
      <w:pPr>
        <w:tabs>
          <w:tab w:val="left" w:pos="6590"/>
        </w:tabs>
        <w:spacing w:line="360" w:lineRule="auto"/>
        <w:jc w:val="both"/>
        <w:rPr>
          <w:rFonts w:ascii="Arial" w:hAnsi="Arial" w:cs="Arial"/>
          <w:b/>
        </w:rPr>
      </w:pPr>
    </w:p>
    <w:p w:rsidR="00D25F3F" w:rsidRPr="00AA545F" w:rsidRDefault="00D25F3F" w:rsidP="005B102F">
      <w:pPr>
        <w:shd w:val="clear" w:color="auto" w:fill="FFFFFF"/>
        <w:spacing w:line="360" w:lineRule="auto"/>
        <w:jc w:val="both"/>
        <w:rPr>
          <w:rFonts w:ascii="Arial" w:hAnsi="Arial" w:cs="Arial"/>
          <w:b/>
          <w:bCs/>
          <w:color w:val="333333"/>
        </w:rPr>
      </w:pPr>
      <w:r w:rsidRPr="00AA545F">
        <w:rPr>
          <w:rFonts w:ascii="Arial" w:hAnsi="Arial" w:cs="Arial"/>
          <w:color w:val="333333"/>
        </w:rPr>
        <w:t>A diferencia del movimiento circular uniforme</w:t>
      </w:r>
      <w:r w:rsidR="00482E63" w:rsidRPr="00AA545F">
        <w:rPr>
          <w:rFonts w:ascii="Arial" w:hAnsi="Arial" w:cs="Arial"/>
          <w:color w:val="333333"/>
        </w:rPr>
        <w:t>,</w:t>
      </w:r>
      <w:r w:rsidRPr="00AA545F">
        <w:rPr>
          <w:rFonts w:ascii="Arial" w:hAnsi="Arial" w:cs="Arial"/>
          <w:color w:val="333333"/>
        </w:rPr>
        <w:t xml:space="preserve"> la </w:t>
      </w:r>
      <w:r w:rsidRPr="00AA545F">
        <w:rPr>
          <w:rFonts w:ascii="Arial" w:hAnsi="Arial" w:cs="Arial"/>
          <w:b/>
          <w:bCs/>
          <w:color w:val="333333"/>
        </w:rPr>
        <w:t xml:space="preserve">velocidad angular </w:t>
      </w:r>
      <m:oMath>
        <m:r>
          <w:rPr>
            <w:rFonts w:ascii="Cambria Math" w:hAnsi="Cambria Math" w:cs="Arial"/>
            <w:color w:val="333333"/>
          </w:rPr>
          <m:t>ω</m:t>
        </m:r>
        <m:r>
          <m:rPr>
            <m:sty m:val="bi"/>
          </m:rPr>
          <w:rPr>
            <w:rFonts w:ascii="Cambria Math" w:hAnsi="Cambria Math" w:cs="Arial"/>
            <w:color w:val="333333"/>
          </w:rPr>
          <m:t xml:space="preserve"> </m:t>
        </m:r>
      </m:oMath>
      <w:r w:rsidRPr="00AA545F">
        <w:rPr>
          <w:rFonts w:ascii="Arial" w:hAnsi="Arial" w:cs="Arial"/>
          <w:b/>
          <w:bCs/>
          <w:color w:val="333333"/>
        </w:rPr>
        <w:t>es variable</w:t>
      </w:r>
      <w:r w:rsidR="00482E63" w:rsidRPr="00AA545F">
        <w:rPr>
          <w:rFonts w:ascii="Arial" w:hAnsi="Arial" w:cs="Arial"/>
          <w:b/>
          <w:bCs/>
          <w:color w:val="333333"/>
        </w:rPr>
        <w:t xml:space="preserve"> </w:t>
      </w:r>
      <w:r w:rsidR="00482E63" w:rsidRPr="00AA545F">
        <w:rPr>
          <w:rFonts w:ascii="Arial" w:hAnsi="Arial" w:cs="Arial"/>
          <w:bCs/>
          <w:color w:val="333333"/>
        </w:rPr>
        <w:t>en el tiempo</w:t>
      </w:r>
      <w:r w:rsidR="00307B43">
        <w:rPr>
          <w:rFonts w:ascii="Arial" w:hAnsi="Arial" w:cs="Arial"/>
          <w:b/>
          <w:bCs/>
          <w:color w:val="333333"/>
        </w:rPr>
        <w:t>,</w:t>
      </w:r>
      <w:r w:rsidRPr="00AA545F">
        <w:rPr>
          <w:rFonts w:ascii="Arial" w:hAnsi="Arial" w:cs="Arial"/>
          <w:b/>
          <w:bCs/>
          <w:color w:val="333333"/>
        </w:rPr>
        <w:t xml:space="preserve"> </w:t>
      </w:r>
      <w:r w:rsidRPr="00AA545F">
        <w:rPr>
          <w:rFonts w:ascii="Arial" w:hAnsi="Arial" w:cs="Arial"/>
          <w:bCs/>
          <w:color w:val="333333"/>
        </w:rPr>
        <w:t xml:space="preserve">esto conlleva la existencia de una </w:t>
      </w:r>
      <w:r w:rsidRPr="00AA545F">
        <w:rPr>
          <w:rFonts w:ascii="Arial" w:hAnsi="Arial" w:cs="Arial"/>
          <w:b/>
          <w:bCs/>
          <w:color w:val="333333"/>
        </w:rPr>
        <w:t xml:space="preserve">aceleración angular </w:t>
      </w:r>
      <m:oMath>
        <m:r>
          <w:rPr>
            <w:rFonts w:ascii="Cambria Math" w:hAnsi="Cambria Math" w:cs="Arial"/>
            <w:color w:val="333333"/>
          </w:rPr>
          <m:t>α</m:t>
        </m:r>
      </m:oMath>
      <w:r w:rsidR="00482E63" w:rsidRPr="00AA545F">
        <w:rPr>
          <w:rFonts w:ascii="Arial" w:hAnsi="Arial" w:cs="Arial"/>
          <w:b/>
          <w:bCs/>
          <w:color w:val="333333"/>
        </w:rPr>
        <w:t xml:space="preserve">. </w:t>
      </w:r>
    </w:p>
    <w:p w:rsidR="0092360F" w:rsidRPr="00AA545F" w:rsidRDefault="0092360F" w:rsidP="005B102F">
      <w:pPr>
        <w:shd w:val="clear" w:color="auto" w:fill="FFFFFF"/>
        <w:spacing w:line="360" w:lineRule="auto"/>
        <w:jc w:val="both"/>
        <w:rPr>
          <w:rFonts w:ascii="Arial" w:hAnsi="Arial" w:cs="Arial"/>
          <w:b/>
          <w:bCs/>
          <w:color w:val="333333"/>
        </w:rPr>
      </w:pPr>
    </w:p>
    <w:p w:rsidR="00482E63" w:rsidRPr="00AA545F" w:rsidRDefault="00482E63" w:rsidP="005B102F">
      <w:pPr>
        <w:shd w:val="clear" w:color="auto" w:fill="FFFFFF"/>
        <w:spacing w:line="360" w:lineRule="auto"/>
        <w:jc w:val="both"/>
        <w:rPr>
          <w:rFonts w:ascii="Arial" w:hAnsi="Arial" w:cs="Arial"/>
          <w:color w:val="333333"/>
        </w:rPr>
      </w:pPr>
      <w:r w:rsidRPr="00AA545F">
        <w:rPr>
          <w:rFonts w:ascii="Arial" w:hAnsi="Arial" w:cs="Arial"/>
          <w:color w:val="333333"/>
        </w:rPr>
        <w:t>Este tipo de movimiento lo podemos observar, por ejemplo, en la rueda de un automóvil o de una bicicleta que empieza a moverse, o en los asientos de una noria de un parque de atracciones hasta que la rueda alcanza una velocidad constante.</w:t>
      </w:r>
    </w:p>
    <w:p w:rsidR="00875661" w:rsidRPr="00AA545F" w:rsidRDefault="00875661"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495"/>
        <w:gridCol w:w="7559"/>
      </w:tblGrid>
      <w:tr w:rsidR="00875661" w:rsidRPr="00AA545F" w:rsidTr="00595CE2">
        <w:tc>
          <w:tcPr>
            <w:tcW w:w="9033" w:type="dxa"/>
            <w:gridSpan w:val="2"/>
            <w:shd w:val="clear" w:color="auto" w:fill="0D0D0D" w:themeFill="text1" w:themeFillTint="F2"/>
          </w:tcPr>
          <w:p w:rsidR="00875661" w:rsidRPr="00AA545F" w:rsidRDefault="00875661" w:rsidP="005B102F">
            <w:pPr>
              <w:spacing w:line="360" w:lineRule="auto"/>
              <w:jc w:val="center"/>
              <w:rPr>
                <w:b/>
                <w:color w:val="FFFFFF" w:themeColor="background1"/>
              </w:rPr>
            </w:pPr>
            <w:r w:rsidRPr="00AA545F">
              <w:rPr>
                <w:b/>
                <w:color w:val="FFFFFF" w:themeColor="background1"/>
              </w:rPr>
              <w:t>Imagen (fotografía, gráfica o ilustración)</w:t>
            </w:r>
          </w:p>
        </w:tc>
      </w:tr>
      <w:tr w:rsidR="00875661" w:rsidRPr="00AA545F" w:rsidTr="00595CE2">
        <w:tc>
          <w:tcPr>
            <w:tcW w:w="2518" w:type="dxa"/>
          </w:tcPr>
          <w:p w:rsidR="00875661" w:rsidRPr="00AA545F" w:rsidRDefault="00875661" w:rsidP="005B102F">
            <w:pPr>
              <w:spacing w:line="360" w:lineRule="auto"/>
              <w:rPr>
                <w:b/>
                <w:color w:val="000000"/>
              </w:rPr>
            </w:pPr>
            <w:r w:rsidRPr="00AA545F">
              <w:rPr>
                <w:b/>
                <w:color w:val="000000"/>
              </w:rPr>
              <w:t>Código</w:t>
            </w:r>
          </w:p>
        </w:tc>
        <w:tc>
          <w:tcPr>
            <w:tcW w:w="6515" w:type="dxa"/>
          </w:tcPr>
          <w:p w:rsidR="00875661" w:rsidRPr="00AA545F" w:rsidRDefault="00875661"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_IMG19</w:t>
            </w:r>
          </w:p>
        </w:tc>
      </w:tr>
      <w:tr w:rsidR="00875661" w:rsidRPr="00AA545F" w:rsidTr="00595CE2">
        <w:tc>
          <w:tcPr>
            <w:tcW w:w="2518" w:type="dxa"/>
          </w:tcPr>
          <w:p w:rsidR="00875661" w:rsidRPr="00AA545F" w:rsidRDefault="00875661" w:rsidP="005B102F">
            <w:pPr>
              <w:spacing w:line="360" w:lineRule="auto"/>
              <w:rPr>
                <w:color w:val="000000"/>
              </w:rPr>
            </w:pPr>
            <w:r w:rsidRPr="00AA545F">
              <w:rPr>
                <w:b/>
                <w:color w:val="000000"/>
              </w:rPr>
              <w:t>Descripción</w:t>
            </w:r>
          </w:p>
        </w:tc>
        <w:tc>
          <w:tcPr>
            <w:tcW w:w="6515" w:type="dxa"/>
          </w:tcPr>
          <w:p w:rsidR="00875661" w:rsidRPr="00AA545F" w:rsidRDefault="00875661" w:rsidP="005B102F">
            <w:pPr>
              <w:spacing w:line="360" w:lineRule="auto"/>
              <w:rPr>
                <w:color w:val="000000"/>
              </w:rPr>
            </w:pPr>
            <w:r w:rsidRPr="00AA545F">
              <w:rPr>
                <w:color w:val="000000"/>
              </w:rPr>
              <w:t>Cambio en la magnitud y dirección de la velocidad tangencial en un movimiento circular uniformemente acelerado</w:t>
            </w:r>
          </w:p>
        </w:tc>
      </w:tr>
      <w:tr w:rsidR="00875661" w:rsidRPr="00AA545F" w:rsidTr="00595CE2">
        <w:tc>
          <w:tcPr>
            <w:tcW w:w="2518" w:type="dxa"/>
          </w:tcPr>
          <w:p w:rsidR="00875661" w:rsidRPr="00AA545F" w:rsidRDefault="00875661" w:rsidP="005B102F">
            <w:pPr>
              <w:spacing w:line="360" w:lineRule="auto"/>
              <w:rPr>
                <w:color w:val="000000"/>
              </w:rPr>
            </w:pPr>
            <w:r w:rsidRPr="00AA545F">
              <w:rPr>
                <w:b/>
                <w:color w:val="000000"/>
              </w:rPr>
              <w:t>Código Shutterstock (o URL o la ruta en AulaPlaneta)</w:t>
            </w:r>
          </w:p>
        </w:tc>
        <w:tc>
          <w:tcPr>
            <w:tcW w:w="6515" w:type="dxa"/>
          </w:tcPr>
          <w:p w:rsidR="00875661" w:rsidRPr="00AA545F" w:rsidRDefault="00875661" w:rsidP="005B102F">
            <w:pPr>
              <w:spacing w:line="360" w:lineRule="auto"/>
            </w:pPr>
          </w:p>
          <w:p w:rsidR="00DE6ABC" w:rsidRPr="00AA545F" w:rsidRDefault="00DE6ABC" w:rsidP="005B102F">
            <w:pPr>
              <w:spacing w:line="360" w:lineRule="auto"/>
            </w:pPr>
            <w:r w:rsidRPr="00AA545F">
              <w:t>Imagen adaptada por el autor, de:</w:t>
            </w:r>
          </w:p>
          <w:p w:rsidR="00A95370" w:rsidRPr="00AA545F" w:rsidRDefault="005E763F" w:rsidP="005B102F">
            <w:pPr>
              <w:spacing w:line="360" w:lineRule="auto"/>
            </w:pPr>
            <w:hyperlink r:id="rId58" w:history="1">
              <w:r w:rsidR="00A95370" w:rsidRPr="00AA545F">
                <w:rPr>
                  <w:rStyle w:val="Hipervnculo"/>
                </w:rPr>
                <w: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A95370" w:rsidRPr="00AA545F" w:rsidRDefault="00A95370" w:rsidP="005B102F">
            <w:pPr>
              <w:spacing w:line="360" w:lineRule="auto"/>
            </w:pPr>
          </w:p>
          <w:p w:rsidR="00A95370" w:rsidRPr="00AA545F" w:rsidRDefault="00A95370" w:rsidP="005B102F">
            <w:pPr>
              <w:spacing w:line="360" w:lineRule="auto"/>
            </w:pPr>
            <w:r w:rsidRPr="00AA545F">
              <w:rPr>
                <w:lang w:val="es-CO"/>
              </w:rPr>
              <w:object w:dxaOrig="7725" w:dyaOrig="5805">
                <v:shape id="_x0000_i1039" type="#_x0000_t75" style="width:386.5pt;height:289.5pt" o:ole="">
                  <v:imagedata r:id="rId59" o:title=""/>
                </v:shape>
                <o:OLEObject Type="Embed" ProgID="PBrush" ShapeID="_x0000_i1039" DrawAspect="Content" ObjectID="_1490462743" r:id="rId60"/>
              </w:object>
            </w:r>
            <w:r w:rsidR="00DE6ABC" w:rsidRPr="00AA545F">
              <w:t>La imagen debe ser creada</w:t>
            </w:r>
          </w:p>
          <w:p w:rsidR="00A95370" w:rsidRDefault="00A95370" w:rsidP="005B102F">
            <w:pPr>
              <w:spacing w:line="360" w:lineRule="auto"/>
            </w:pPr>
            <w:r w:rsidRPr="00AA545F">
              <w:t xml:space="preserve">Atención a la longitud de las flechas, que v1 sea notoriamente menor que v2. </w:t>
            </w:r>
          </w:p>
          <w:p w:rsidR="00085852" w:rsidRDefault="00085852" w:rsidP="00085852">
            <w:pPr>
              <w:spacing w:line="360" w:lineRule="auto"/>
            </w:pPr>
            <w:r>
              <w:t>En la figura poner coma en los decimales: 1,0 y 2,0</w:t>
            </w:r>
          </w:p>
          <w:p w:rsidR="00085852" w:rsidRPr="00AA545F" w:rsidRDefault="00085852" w:rsidP="005B102F">
            <w:pPr>
              <w:spacing w:line="360" w:lineRule="auto"/>
            </w:pPr>
          </w:p>
        </w:tc>
      </w:tr>
      <w:tr w:rsidR="00875661" w:rsidRPr="00AA545F" w:rsidTr="00595CE2">
        <w:tc>
          <w:tcPr>
            <w:tcW w:w="2518" w:type="dxa"/>
          </w:tcPr>
          <w:p w:rsidR="00875661" w:rsidRPr="00AA545F" w:rsidRDefault="00875661" w:rsidP="005B102F">
            <w:pPr>
              <w:spacing w:line="360" w:lineRule="auto"/>
              <w:rPr>
                <w:color w:val="000000"/>
              </w:rPr>
            </w:pPr>
            <w:r w:rsidRPr="00AA545F">
              <w:rPr>
                <w:b/>
                <w:color w:val="000000"/>
              </w:rPr>
              <w:lastRenderedPageBreak/>
              <w:t>Pie de imagen</w:t>
            </w:r>
          </w:p>
        </w:tc>
        <w:tc>
          <w:tcPr>
            <w:tcW w:w="6515" w:type="dxa"/>
          </w:tcPr>
          <w:p w:rsidR="00875661" w:rsidRPr="00AA545F" w:rsidRDefault="00B953D8" w:rsidP="00A0318E">
            <w:pPr>
              <w:spacing w:line="360" w:lineRule="auto"/>
              <w:jc w:val="both"/>
              <w:rPr>
                <w:color w:val="000000"/>
              </w:rPr>
            </w:pPr>
            <w:r w:rsidRPr="00AA545F">
              <w:rPr>
                <w:color w:val="000000"/>
              </w:rPr>
              <w:t>El cuerpo varía tanto la magnitud del vector velocidad como su dirección entre 1</w:t>
            </w:r>
            <w:r w:rsidR="00307B43">
              <w:rPr>
                <w:color w:val="000000"/>
              </w:rPr>
              <w:t> </w:t>
            </w:r>
            <w:r w:rsidRPr="00AA545F">
              <w:rPr>
                <w:color w:val="000000"/>
              </w:rPr>
              <w:t>s y 2</w:t>
            </w:r>
            <w:r w:rsidR="00307B43">
              <w:rPr>
                <w:color w:val="000000"/>
              </w:rPr>
              <w:t> </w:t>
            </w:r>
            <w:r w:rsidRPr="00AA545F">
              <w:rPr>
                <w:color w:val="000000"/>
              </w:rPr>
              <w:t xml:space="preserve">s, es decir </w:t>
            </w:r>
            <w:r w:rsidR="00A0318E" w:rsidRPr="00AA545F">
              <w:rPr>
                <w:color w:val="000000"/>
              </w:rPr>
              <w:t>aceler</w:t>
            </w:r>
            <w:r w:rsidR="00A0318E">
              <w:rPr>
                <w:color w:val="000000"/>
              </w:rPr>
              <w:t>a</w:t>
            </w:r>
            <w:r w:rsidRPr="00AA545F">
              <w:rPr>
                <w:color w:val="000000"/>
              </w:rPr>
              <w:t>. Si este incremento se repite cada segundo posterior, entonces decimos que se trata de un movimiento uniformemente acelera</w:t>
            </w:r>
            <w:r w:rsidR="00DE6ABC" w:rsidRPr="00AA545F">
              <w:rPr>
                <w:color w:val="000000"/>
              </w:rPr>
              <w:t>d</w:t>
            </w:r>
            <w:r w:rsidRPr="00AA545F">
              <w:rPr>
                <w:color w:val="000000"/>
              </w:rPr>
              <w:t>o</w:t>
            </w:r>
            <w:r w:rsidR="00650F46">
              <w:rPr>
                <w:color w:val="000000"/>
              </w:rPr>
              <w:t xml:space="preserve"> </w:t>
            </w:r>
          </w:p>
        </w:tc>
      </w:tr>
    </w:tbl>
    <w:p w:rsidR="00875661" w:rsidRPr="00AA545F" w:rsidRDefault="00875661" w:rsidP="005B102F">
      <w:pPr>
        <w:shd w:val="clear" w:color="auto" w:fill="FFFFFF"/>
        <w:spacing w:line="360" w:lineRule="auto"/>
        <w:jc w:val="both"/>
        <w:rPr>
          <w:rFonts w:ascii="Arial" w:hAnsi="Arial" w:cs="Arial"/>
          <w:color w:val="333333"/>
        </w:rPr>
      </w:pPr>
    </w:p>
    <w:p w:rsidR="00482E63" w:rsidRPr="00AA545F" w:rsidRDefault="00482E63" w:rsidP="005B102F">
      <w:pPr>
        <w:shd w:val="clear" w:color="auto" w:fill="FFFFFF"/>
        <w:spacing w:line="360" w:lineRule="auto"/>
        <w:jc w:val="both"/>
        <w:rPr>
          <w:rFonts w:ascii="Arial" w:hAnsi="Arial" w:cs="Arial"/>
          <w:bCs/>
          <w:color w:val="333333"/>
        </w:rPr>
      </w:pPr>
      <w:r w:rsidRPr="00AA545F">
        <w:rPr>
          <w:rFonts w:ascii="Arial" w:hAnsi="Arial" w:cs="Arial"/>
          <w:bCs/>
          <w:color w:val="333333"/>
        </w:rPr>
        <w:t xml:space="preserve">En analogía con un movimiento rectilíneo uniformemente acelerado, la </w:t>
      </w:r>
      <w:r w:rsidRPr="00AA545F">
        <w:rPr>
          <w:rFonts w:ascii="Arial" w:hAnsi="Arial" w:cs="Arial"/>
          <w:b/>
          <w:bCs/>
          <w:color w:val="333333"/>
        </w:rPr>
        <w:t>aceleración angular</w:t>
      </w:r>
      <w:r w:rsidRPr="00AA545F">
        <w:rPr>
          <w:rFonts w:ascii="Arial" w:hAnsi="Arial" w:cs="Arial"/>
          <w:bCs/>
          <w:color w:val="333333"/>
        </w:rPr>
        <w:t xml:space="preserve"> </w:t>
      </w:r>
      <w:r w:rsidRPr="00AA545F">
        <w:rPr>
          <w:rFonts w:ascii="Arial" w:hAnsi="Arial" w:cs="Arial"/>
          <w:b/>
          <w:bCs/>
          <w:color w:val="333333"/>
        </w:rPr>
        <w:t>permanece constante</w:t>
      </w:r>
      <w:r w:rsidR="00A0318E">
        <w:rPr>
          <w:rFonts w:ascii="Arial" w:hAnsi="Arial" w:cs="Arial"/>
          <w:b/>
          <w:bCs/>
          <w:color w:val="333333"/>
        </w:rPr>
        <w:t>,</w:t>
      </w:r>
      <w:r w:rsidRPr="00AA545F">
        <w:rPr>
          <w:rFonts w:ascii="Arial" w:hAnsi="Arial" w:cs="Arial"/>
          <w:bCs/>
          <w:color w:val="333333"/>
        </w:rPr>
        <w:t xml:space="preserve"> lo que permite realizar una comparación entre los dos movimientos. </w:t>
      </w:r>
    </w:p>
    <w:p w:rsidR="00D25F3F" w:rsidRPr="00AA545F" w:rsidRDefault="00D25F3F" w:rsidP="005B102F">
      <w:pPr>
        <w:shd w:val="clear" w:color="auto" w:fill="FFFFFF"/>
        <w:spacing w:line="360" w:lineRule="auto"/>
        <w:jc w:val="both"/>
        <w:rPr>
          <w:rFonts w:ascii="Arial" w:hAnsi="Arial" w:cs="Arial"/>
          <w:b/>
          <w:bCs/>
          <w:color w:val="333333"/>
        </w:rPr>
      </w:pPr>
    </w:p>
    <w:tbl>
      <w:tblPr>
        <w:tblStyle w:val="Tablaconcuadrcula"/>
        <w:tblW w:w="0" w:type="auto"/>
        <w:tblLook w:val="04A0" w:firstRow="1" w:lastRow="0" w:firstColumn="1" w:lastColumn="0" w:noHBand="0" w:noVBand="1"/>
      </w:tblPr>
      <w:tblGrid>
        <w:gridCol w:w="4414"/>
        <w:gridCol w:w="4414"/>
      </w:tblGrid>
      <w:tr w:rsidR="00482E63" w:rsidRPr="00AA545F" w:rsidTr="00482E63">
        <w:tc>
          <w:tcPr>
            <w:tcW w:w="4414" w:type="dxa"/>
          </w:tcPr>
          <w:p w:rsidR="00482E63" w:rsidRPr="00AA545F" w:rsidRDefault="00482E63" w:rsidP="005B102F">
            <w:pPr>
              <w:spacing w:line="360" w:lineRule="auto"/>
              <w:jc w:val="both"/>
              <w:rPr>
                <w:rFonts w:ascii="Arial" w:hAnsi="Arial" w:cs="Arial"/>
                <w:color w:val="333333"/>
              </w:rPr>
            </w:pPr>
            <w:r w:rsidRPr="00AA545F">
              <w:rPr>
                <w:rFonts w:ascii="Arial" w:hAnsi="Arial" w:cs="Arial"/>
                <w:b/>
              </w:rPr>
              <w:t>Movimiento rectilíneo uniformemente acelerado</w:t>
            </w:r>
          </w:p>
        </w:tc>
        <w:tc>
          <w:tcPr>
            <w:tcW w:w="4414" w:type="dxa"/>
          </w:tcPr>
          <w:p w:rsidR="00482E63" w:rsidRPr="00AA545F" w:rsidRDefault="00482E63" w:rsidP="005B102F">
            <w:pPr>
              <w:spacing w:line="360" w:lineRule="auto"/>
              <w:jc w:val="both"/>
              <w:rPr>
                <w:rFonts w:ascii="Arial" w:hAnsi="Arial" w:cs="Arial"/>
                <w:b/>
                <w:color w:val="333333"/>
              </w:rPr>
            </w:pPr>
            <w:r w:rsidRPr="00AA545F">
              <w:rPr>
                <w:rFonts w:ascii="Arial" w:hAnsi="Arial" w:cs="Arial"/>
                <w:b/>
                <w:color w:val="333333"/>
              </w:rPr>
              <w:t>Movimiento circular uniformemente acelerado</w:t>
            </w:r>
          </w:p>
        </w:tc>
      </w:tr>
      <w:tr w:rsidR="00482E63" w:rsidRPr="00AA545F" w:rsidTr="00482E63">
        <w:tc>
          <w:tcPr>
            <w:tcW w:w="4414" w:type="dxa"/>
          </w:tcPr>
          <w:p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t>Aceleración:</w:t>
            </w:r>
          </w:p>
          <w:p w:rsidR="00C61F54" w:rsidRPr="00AA545F" w:rsidRDefault="00C61F54" w:rsidP="005B102F">
            <w:pPr>
              <w:spacing w:line="360" w:lineRule="auto"/>
              <w:jc w:val="both"/>
              <w:rPr>
                <w:rFonts w:ascii="Arial" w:hAnsi="Arial" w:cs="Arial"/>
                <w:color w:val="333333"/>
              </w:rPr>
            </w:pPr>
          </w:p>
          <w:p w:rsidR="00C61F54" w:rsidRPr="00AA545F" w:rsidRDefault="005E763F" w:rsidP="005B102F">
            <w:pPr>
              <w:shd w:val="clear" w:color="auto" w:fill="FFFFFF"/>
              <w:spacing w:after="150" w:line="360" w:lineRule="auto"/>
              <w:ind w:left="300"/>
              <w:jc w:val="center"/>
            </w:pPr>
            <m:oMathPara>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v</m:t>
                        </m:r>
                      </m:e>
                    </m:acc>
                  </m:num>
                  <m:den>
                    <m:r>
                      <w:rPr>
                        <w:rFonts w:ascii="Cambria Math" w:hAnsi="Cambria Math"/>
                      </w:rPr>
                      <m:t>∆t</m:t>
                    </m:r>
                  </m:den>
                </m:f>
              </m:oMath>
            </m:oMathPara>
          </w:p>
          <w:p w:rsidR="00C61F54" w:rsidRPr="00AA545F" w:rsidRDefault="00C61F54" w:rsidP="005B102F">
            <w:pPr>
              <w:spacing w:line="360" w:lineRule="auto"/>
              <w:jc w:val="center"/>
              <w:rPr>
                <w:rFonts w:ascii="Arial" w:hAnsi="Arial" w:cs="Arial"/>
                <w:color w:val="333333"/>
              </w:rPr>
            </w:pPr>
          </w:p>
          <w:p w:rsidR="00C61F54" w:rsidRPr="00AA545F" w:rsidRDefault="00C61F54" w:rsidP="005B102F">
            <w:pPr>
              <w:spacing w:line="360" w:lineRule="auto"/>
              <w:jc w:val="center"/>
              <w:rPr>
                <w:rFonts w:ascii="Arial" w:hAnsi="Arial" w:cs="Arial"/>
              </w:rPr>
            </w:pPr>
            <m:oMathPara>
              <m:oMath>
                <m:r>
                  <w:rPr>
                    <w:rFonts w:ascii="Cambria Math" w:hAnsi="Cambria Math" w:cs="Arial"/>
                  </w:rPr>
                  <m:t>∆</m:t>
                </m:r>
                <m:acc>
                  <m:accPr>
                    <m:chr m:val="⃗"/>
                    <m:ctrlPr>
                      <w:rPr>
                        <w:rFonts w:ascii="Cambria Math" w:hAnsi="Cambria Math" w:cs="Arial"/>
                        <w:i/>
                      </w:rPr>
                    </m:ctrlPr>
                  </m:accPr>
                  <m:e>
                    <m:r>
                      <w:rPr>
                        <w:rFonts w:ascii="Cambria Math" w:hAnsi="Cambria Math" w:cs="Arial"/>
                      </w:rPr>
                      <m:t>v</m:t>
                    </m:r>
                  </m:e>
                </m:acc>
                <m:r>
                  <w:rPr>
                    <w:rFonts w:ascii="Cambria Math" w:hAnsi="Cambria Math" w:cs="Arial"/>
                  </w:rPr>
                  <m:t>=v-</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m:oMathPara>
          </w:p>
          <w:p w:rsidR="00C61F54" w:rsidRPr="00AA545F" w:rsidRDefault="00C61F54" w:rsidP="005B102F">
            <w:pPr>
              <w:spacing w:line="360" w:lineRule="auto"/>
              <w:jc w:val="center"/>
              <w:rPr>
                <w:rFonts w:ascii="Arial" w:hAnsi="Arial" w:cs="Arial"/>
              </w:rPr>
            </w:pPr>
          </w:p>
          <w:p w:rsidR="00C61F54" w:rsidRPr="00AA545F" w:rsidRDefault="00C61F54" w:rsidP="005B102F">
            <w:pPr>
              <w:spacing w:line="360" w:lineRule="auto"/>
              <w:jc w:val="both"/>
              <w:rPr>
                <w:rFonts w:ascii="Arial" w:hAnsi="Arial" w:cs="Arial"/>
                <w:color w:val="333333"/>
              </w:rPr>
            </w:pPr>
            <w:r w:rsidRPr="00AA545F">
              <w:rPr>
                <w:rFonts w:ascii="Arial" w:hAnsi="Arial" w:cs="Arial"/>
                <w:color w:val="333333"/>
              </w:rPr>
              <w:t xml:space="preserve">Con unidades de </w:t>
            </w:r>
            <m:oMath>
              <m:r>
                <w:rPr>
                  <w:rFonts w:ascii="Cambria Math" w:hAnsi="Cambria Math" w:cs="Arial"/>
                  <w:color w:val="333333"/>
                </w:rPr>
                <m:t>m/</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tc>
        <w:tc>
          <w:tcPr>
            <w:tcW w:w="4414" w:type="dxa"/>
          </w:tcPr>
          <w:p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lastRenderedPageBreak/>
              <w:t>Aceleración angular:</w:t>
            </w:r>
          </w:p>
          <w:p w:rsidR="00C61F54" w:rsidRPr="00AA545F" w:rsidRDefault="00C61F54" w:rsidP="005B102F">
            <w:pPr>
              <w:spacing w:line="360" w:lineRule="auto"/>
              <w:jc w:val="both"/>
              <w:rPr>
                <w:rFonts w:ascii="Arial" w:hAnsi="Arial" w:cs="Arial"/>
                <w:color w:val="333333"/>
              </w:rPr>
            </w:pPr>
          </w:p>
          <w:p w:rsidR="00C61F54" w:rsidRPr="00AA545F" w:rsidRDefault="00C61F54" w:rsidP="005B102F">
            <w:pPr>
              <w:shd w:val="clear" w:color="auto" w:fill="FFFFFF"/>
              <w:spacing w:after="150" w:line="360" w:lineRule="auto"/>
              <w:ind w:left="300"/>
              <w:jc w:val="center"/>
            </w:pPr>
            <m:oMathPara>
              <m:oMath>
                <m:r>
                  <w:rPr>
                    <w:rFonts w:ascii="Cambria Math" w:hAnsi="Cambria Math"/>
                  </w:rPr>
                  <m:t>α=</m:t>
                </m:r>
                <m:f>
                  <m:fPr>
                    <m:ctrlPr>
                      <w:rPr>
                        <w:rFonts w:ascii="Cambria Math" w:hAnsi="Cambria Math"/>
                        <w:i/>
                      </w:rPr>
                    </m:ctrlPr>
                  </m:fPr>
                  <m:num>
                    <m:r>
                      <w:rPr>
                        <w:rFonts w:ascii="Cambria Math" w:hAnsi="Cambria Math"/>
                      </w:rPr>
                      <m:t>∆ω</m:t>
                    </m:r>
                  </m:num>
                  <m:den>
                    <m:r>
                      <w:rPr>
                        <w:rFonts w:ascii="Cambria Math" w:hAnsi="Cambria Math"/>
                      </w:rPr>
                      <m:t>∆t</m:t>
                    </m:r>
                  </m:den>
                </m:f>
              </m:oMath>
            </m:oMathPara>
          </w:p>
          <w:p w:rsidR="00C61F54" w:rsidRPr="00AA545F" w:rsidRDefault="00C61F54" w:rsidP="005B102F">
            <w:pPr>
              <w:spacing w:line="360" w:lineRule="auto"/>
              <w:jc w:val="both"/>
              <w:rPr>
                <w:rFonts w:ascii="Arial" w:hAnsi="Arial" w:cs="Arial"/>
                <w:color w:val="333333"/>
              </w:rPr>
            </w:pPr>
          </w:p>
          <w:p w:rsidR="00C61F54" w:rsidRPr="00AA545F" w:rsidRDefault="00C61F54" w:rsidP="005B102F">
            <w:pPr>
              <w:spacing w:line="360" w:lineRule="auto"/>
              <w:jc w:val="both"/>
              <w:rPr>
                <w:rFonts w:ascii="Arial" w:hAnsi="Arial" w:cs="Arial"/>
              </w:rPr>
            </w:pPr>
            <m:oMathPara>
              <m:oMath>
                <m:r>
                  <w:rPr>
                    <w:rFonts w:ascii="Cambria Math" w:hAnsi="Cambria Math"/>
                  </w:rPr>
                  <m:t>∆ω=ω-</m:t>
                </m:r>
                <m:sSub>
                  <m:sSubPr>
                    <m:ctrlPr>
                      <w:rPr>
                        <w:rFonts w:ascii="Cambria Math" w:hAnsi="Cambria Math"/>
                        <w:i/>
                      </w:rPr>
                    </m:ctrlPr>
                  </m:sSubPr>
                  <m:e>
                    <m:r>
                      <w:rPr>
                        <w:rFonts w:ascii="Cambria Math" w:hAnsi="Cambria Math"/>
                      </w:rPr>
                      <m:t>ω</m:t>
                    </m:r>
                  </m:e>
                  <m:sub>
                    <m:r>
                      <w:rPr>
                        <w:rFonts w:ascii="Cambria Math" w:hAnsi="Cambria Math"/>
                      </w:rPr>
                      <m:t>0</m:t>
                    </m:r>
                  </m:sub>
                </m:sSub>
              </m:oMath>
            </m:oMathPara>
          </w:p>
          <w:p w:rsidR="00362732" w:rsidRPr="00AA545F" w:rsidRDefault="00362732" w:rsidP="005B102F">
            <w:pPr>
              <w:spacing w:line="360" w:lineRule="auto"/>
              <w:jc w:val="both"/>
              <w:rPr>
                <w:rFonts w:ascii="Arial" w:hAnsi="Arial" w:cs="Arial"/>
              </w:rPr>
            </w:pPr>
          </w:p>
          <w:p w:rsidR="00C61F54" w:rsidRPr="00AA545F" w:rsidRDefault="00362732" w:rsidP="005B102F">
            <w:pPr>
              <w:spacing w:line="360" w:lineRule="auto"/>
              <w:jc w:val="both"/>
              <w:rPr>
                <w:rFonts w:ascii="Arial" w:hAnsi="Arial" w:cs="Arial"/>
              </w:rPr>
            </w:pPr>
            <w:r w:rsidRPr="00AA545F">
              <w:rPr>
                <w:rFonts w:ascii="Arial" w:hAnsi="Arial" w:cs="Arial"/>
              </w:rPr>
              <w:t xml:space="preserve">Con unidades de </w:t>
            </w:r>
            <m:oMath>
              <m:r>
                <w:rPr>
                  <w:rFonts w:ascii="Cambria Math" w:hAnsi="Cambria Math" w:cs="Arial"/>
                  <w:color w:val="333333"/>
                </w:rPr>
                <m:t>rad/</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p w:rsidR="00C61F54" w:rsidRPr="00AA545F" w:rsidRDefault="00C61F54" w:rsidP="005B102F">
            <w:pPr>
              <w:spacing w:line="360" w:lineRule="auto"/>
              <w:jc w:val="both"/>
              <w:rPr>
                <w:rFonts w:ascii="Arial" w:hAnsi="Arial" w:cs="Arial"/>
                <w:color w:val="333333"/>
              </w:rPr>
            </w:pPr>
          </w:p>
        </w:tc>
      </w:tr>
      <w:tr w:rsidR="00482E63" w:rsidRPr="00AA545F" w:rsidTr="00482E63">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lastRenderedPageBreak/>
              <w:t>Velocidad en función del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after="150" w:line="360" w:lineRule="auto"/>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+at</m:t>
                </m:r>
              </m:oMath>
            </m:oMathPara>
          </w:p>
          <w:p w:rsidR="00362732" w:rsidRPr="00AA545F" w:rsidRDefault="00362732" w:rsidP="005B102F">
            <w:pPr>
              <w:spacing w:line="360" w:lineRule="auto"/>
              <w:jc w:val="both"/>
              <w:rPr>
                <w:rFonts w:ascii="Arial" w:hAnsi="Arial" w:cs="Arial"/>
                <w:color w:val="333333"/>
              </w:rPr>
            </w:pPr>
          </w:p>
        </w:tc>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Velocidad angular en función del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+αt</m:t>
                </m:r>
              </m:oMath>
            </m:oMathPara>
          </w:p>
        </w:tc>
      </w:tr>
      <w:tr w:rsidR="00482E63" w:rsidRPr="00AA545F" w:rsidTr="00482E63">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w:t>
            </w:r>
            <m:oMath>
              <m:r>
                <w:rPr>
                  <w:rFonts w:ascii="Cambria Math" w:hAnsi="Cambria Math" w:cs="Arial"/>
                  <w:color w:val="333333"/>
                </w:rPr>
                <m:t>∆x=x-</m:t>
              </m:r>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0</m:t>
                  </m:r>
                </m:sub>
              </m:sSub>
            </m:oMath>
            <w:r w:rsidRPr="00AA545F">
              <w:rPr>
                <w:rFonts w:ascii="Arial" w:hAnsi="Arial" w:cs="Arial"/>
                <w:color w:val="333333"/>
              </w:rPr>
              <w:t xml:space="preserve"> respecto al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5B102F">
            <w:pPr>
              <w:spacing w:line="360" w:lineRule="auto"/>
              <w:jc w:val="both"/>
              <w:rPr>
                <w:rFonts w:ascii="Arial" w:hAnsi="Arial" w:cs="Arial"/>
              </w:rPr>
            </w:pPr>
          </w:p>
          <w:p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∆x=</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5B102F">
            <w:pPr>
              <w:spacing w:line="360" w:lineRule="auto"/>
              <w:jc w:val="both"/>
              <w:rPr>
                <w:rFonts w:ascii="Arial" w:hAnsi="Arial" w:cs="Arial"/>
                <w:color w:val="333333"/>
              </w:rPr>
            </w:pPr>
          </w:p>
        </w:tc>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angular </w:t>
            </w:r>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w:r w:rsidRPr="00AA545F">
              <w:rPr>
                <w:rFonts w:ascii="Arial" w:hAnsi="Arial" w:cs="Arial"/>
                <w:color w:val="333333"/>
              </w:rPr>
              <w:t xml:space="preserve"> respecto al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φ</m:t>
                </m:r>
                <m:r>
                  <w:rPr>
                    <w:rFonts w:ascii="Cambria Math" w:hAnsi="Cambria Math" w:cs="Arial"/>
                  </w:rPr>
                  <m:t>=</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∆φ=</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tc>
      </w:tr>
    </w:tbl>
    <w:p w:rsidR="00D419C1" w:rsidRPr="00AA545F" w:rsidRDefault="00D419C1" w:rsidP="005B102F">
      <w:pPr>
        <w:spacing w:line="360" w:lineRule="auto"/>
        <w:jc w:val="both"/>
        <w:rPr>
          <w:rFonts w:ascii="Arial" w:hAnsi="Arial" w:cs="Arial"/>
          <w:b/>
        </w:rPr>
      </w:pPr>
    </w:p>
    <w:p w:rsidR="00BB5000" w:rsidRPr="00AA545F" w:rsidRDefault="00BB5000" w:rsidP="005B102F">
      <w:pPr>
        <w:spacing w:line="360" w:lineRule="auto"/>
        <w:jc w:val="both"/>
        <w:rPr>
          <w:rFonts w:ascii="Arial" w:hAnsi="Arial" w:cs="Arial"/>
        </w:rPr>
      </w:pPr>
      <w:r w:rsidRPr="00AA545F">
        <w:rPr>
          <w:rFonts w:ascii="Arial" w:hAnsi="Arial" w:cs="Arial"/>
        </w:rPr>
        <w:t xml:space="preserve">En el movimiento circular uniformemente acelerado </w:t>
      </w:r>
      <w:r w:rsidR="00F96741" w:rsidRPr="00AA545F">
        <w:rPr>
          <w:rFonts w:ascii="Arial" w:hAnsi="Arial" w:cs="Arial"/>
        </w:rPr>
        <w:t xml:space="preserve">se presentan dos </w:t>
      </w:r>
      <w:r w:rsidR="00F96741" w:rsidRPr="00AA545F">
        <w:rPr>
          <w:rFonts w:ascii="Arial" w:hAnsi="Arial" w:cs="Arial"/>
          <w:b/>
        </w:rPr>
        <w:t>componentes para la aceleración</w:t>
      </w:r>
      <w:r w:rsidR="00F96741" w:rsidRPr="00AA545F">
        <w:rPr>
          <w:rFonts w:ascii="Arial" w:hAnsi="Arial" w:cs="Arial"/>
        </w:rPr>
        <w:t>:</w:t>
      </w:r>
    </w:p>
    <w:p w:rsidR="00F96741" w:rsidRPr="00AA545F" w:rsidRDefault="00F96741" w:rsidP="005B102F">
      <w:pPr>
        <w:spacing w:line="360" w:lineRule="auto"/>
        <w:jc w:val="both"/>
        <w:rPr>
          <w:rFonts w:ascii="Arial" w:hAnsi="Arial" w:cs="Arial"/>
        </w:rPr>
      </w:pPr>
    </w:p>
    <w:p w:rsidR="00F96741" w:rsidRPr="00AA545F" w:rsidRDefault="00F96741" w:rsidP="005B102F">
      <w:pPr>
        <w:spacing w:line="360" w:lineRule="auto"/>
        <w:jc w:val="both"/>
        <w:rPr>
          <w:rFonts w:ascii="Arial" w:hAnsi="Arial" w:cs="Arial"/>
        </w:rPr>
      </w:pPr>
      <w:r w:rsidRPr="00AA545F">
        <w:rPr>
          <w:rFonts w:ascii="Arial" w:hAnsi="Arial" w:cs="Arial"/>
        </w:rPr>
        <w:t xml:space="preserve">La </w:t>
      </w:r>
      <w:r w:rsidRPr="00AA545F">
        <w:rPr>
          <w:rFonts w:ascii="Arial" w:hAnsi="Arial" w:cs="Arial"/>
          <w:b/>
        </w:rPr>
        <w:t>aceleración tangencial</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t</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 xml:space="preserve">variación en la magnitud </w:t>
      </w:r>
      <w:r w:rsidRPr="00AA545F">
        <w:rPr>
          <w:rFonts w:ascii="Arial" w:hAnsi="Arial" w:cs="Arial"/>
        </w:rPr>
        <w:t>del vector velocidad lineal (o velocidad tangencial)</w:t>
      </w:r>
      <w:r w:rsidR="00A0318E">
        <w:rPr>
          <w:rFonts w:ascii="Arial" w:hAnsi="Arial" w:cs="Arial"/>
        </w:rPr>
        <w:t>:</w:t>
      </w:r>
    </w:p>
    <w:p w:rsidR="00F96741" w:rsidRPr="00AA545F" w:rsidRDefault="00F96741" w:rsidP="005B102F">
      <w:pPr>
        <w:spacing w:line="360" w:lineRule="auto"/>
        <w:jc w:val="both"/>
        <w:rPr>
          <w:rFonts w:ascii="Arial" w:hAnsi="Arial" w:cs="Arial"/>
        </w:rPr>
      </w:pPr>
    </w:p>
    <w:p w:rsidR="00BF7BF3" w:rsidRPr="00AA545F" w:rsidRDefault="005E763F"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a</m:t>
              </m:r>
            </m:e>
            <m:sub>
              <m:r>
                <w:rPr>
                  <w:rFonts w:ascii="Cambria Math" w:hAnsi="Cambria Math" w:cs="Arial"/>
                </w:rPr>
                <m:t>t</m:t>
              </m:r>
            </m:sub>
          </m:sSub>
          <m:r>
            <w:rPr>
              <w:rFonts w:ascii="Cambria Math" w:hAnsi="Cambria Math" w:cs="Arial"/>
            </w:rPr>
            <m:t>=R α</m:t>
          </m:r>
        </m:oMath>
      </m:oMathPara>
    </w:p>
    <w:p w:rsidR="00BF7BF3" w:rsidRPr="00AA545F" w:rsidRDefault="00BF7BF3" w:rsidP="005B102F">
      <w:pPr>
        <w:spacing w:line="360" w:lineRule="auto"/>
        <w:jc w:val="both"/>
        <w:rPr>
          <w:rFonts w:ascii="Arial" w:hAnsi="Arial" w:cs="Arial"/>
        </w:rPr>
      </w:pPr>
    </w:p>
    <w:p w:rsidR="00F96741" w:rsidRPr="00AA545F" w:rsidRDefault="00F96741" w:rsidP="005B102F">
      <w:pPr>
        <w:spacing w:line="360" w:lineRule="auto"/>
        <w:jc w:val="both"/>
        <w:rPr>
          <w:rFonts w:ascii="Arial" w:hAnsi="Arial" w:cs="Arial"/>
        </w:rPr>
      </w:pPr>
      <w:r w:rsidRPr="00AA545F">
        <w:rPr>
          <w:rFonts w:ascii="Arial" w:hAnsi="Arial" w:cs="Arial"/>
        </w:rPr>
        <w:lastRenderedPageBreak/>
        <w:t xml:space="preserve">La </w:t>
      </w:r>
      <w:r w:rsidRPr="00AA545F">
        <w:rPr>
          <w:rFonts w:ascii="Arial" w:hAnsi="Arial" w:cs="Arial"/>
          <w:b/>
        </w:rPr>
        <w:t>aceleración centrípeta</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C</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variación en la dirección</w:t>
      </w:r>
      <w:r w:rsidRPr="00AA545F">
        <w:rPr>
          <w:rFonts w:ascii="Arial" w:hAnsi="Arial" w:cs="Arial"/>
        </w:rPr>
        <w:t xml:space="preserve"> del vector velocidad</w:t>
      </w:r>
      <w:r w:rsidR="00A0318E">
        <w:rPr>
          <w:rFonts w:ascii="Arial" w:hAnsi="Arial" w:cs="Arial"/>
        </w:rPr>
        <w:t>:</w:t>
      </w:r>
      <w:r w:rsidRPr="00AA545F">
        <w:rPr>
          <w:rFonts w:ascii="Arial" w:hAnsi="Arial" w:cs="Arial"/>
        </w:rPr>
        <w:t xml:space="preserve"> </w:t>
      </w:r>
    </w:p>
    <w:p w:rsidR="00B843FE" w:rsidRPr="00AA545F" w:rsidRDefault="00B843FE" w:rsidP="005B102F">
      <w:pPr>
        <w:spacing w:line="360" w:lineRule="auto"/>
        <w:jc w:val="both"/>
        <w:rPr>
          <w:rFonts w:ascii="Arial" w:hAnsi="Arial" w:cs="Arial"/>
          <w:b/>
        </w:rPr>
      </w:pPr>
    </w:p>
    <w:p w:rsidR="00BF7BF3" w:rsidRPr="00AA545F" w:rsidRDefault="005E763F"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rsidR="00BF256D" w:rsidRPr="00AA545F" w:rsidRDefault="00BF256D" w:rsidP="005B102F">
      <w:pPr>
        <w:shd w:val="clear" w:color="auto" w:fill="FFFFFF"/>
        <w:spacing w:line="360" w:lineRule="auto"/>
        <w:jc w:val="both"/>
        <w:rPr>
          <w:rFonts w:ascii="Arial" w:hAnsi="Arial" w:cs="Arial"/>
          <w:color w:val="333333"/>
        </w:rPr>
      </w:pPr>
    </w:p>
    <w:p w:rsidR="009A0FB3" w:rsidRPr="00AA545F" w:rsidRDefault="009A0FB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397"/>
        <w:gridCol w:w="7657"/>
      </w:tblGrid>
      <w:tr w:rsidR="009A0FB3" w:rsidRPr="00AA545F" w:rsidTr="00595CE2">
        <w:tc>
          <w:tcPr>
            <w:tcW w:w="9033" w:type="dxa"/>
            <w:gridSpan w:val="2"/>
            <w:shd w:val="clear" w:color="auto" w:fill="0D0D0D" w:themeFill="text1" w:themeFillTint="F2"/>
          </w:tcPr>
          <w:p w:rsidR="009A0FB3"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9A0FB3" w:rsidRPr="00AA545F" w:rsidTr="00595CE2">
        <w:tc>
          <w:tcPr>
            <w:tcW w:w="2518" w:type="dxa"/>
          </w:tcPr>
          <w:p w:rsidR="009A0FB3" w:rsidRPr="00AA545F" w:rsidRDefault="009A0FB3" w:rsidP="005B102F">
            <w:pPr>
              <w:spacing w:line="360" w:lineRule="auto"/>
              <w:rPr>
                <w:b/>
                <w:color w:val="000000"/>
              </w:rPr>
            </w:pPr>
            <w:r w:rsidRPr="00AA545F">
              <w:rPr>
                <w:b/>
                <w:color w:val="000000"/>
              </w:rPr>
              <w:t>Código</w:t>
            </w:r>
          </w:p>
        </w:tc>
        <w:tc>
          <w:tcPr>
            <w:tcW w:w="6515" w:type="dxa"/>
          </w:tcPr>
          <w:p w:rsidR="009A0FB3" w:rsidRPr="00AA545F" w:rsidRDefault="009A0FB3" w:rsidP="005B102F">
            <w:pPr>
              <w:spacing w:line="360" w:lineRule="auto"/>
              <w:rPr>
                <w:b/>
                <w:color w:val="000000"/>
              </w:rPr>
            </w:pPr>
            <w:r w:rsidRPr="00AA545F">
              <w:rPr>
                <w:rFonts w:ascii="Arial" w:hAnsi="Arial" w:cs="Arial"/>
              </w:rPr>
              <w:t>CN_10_03_CO</w:t>
            </w:r>
            <w:r w:rsidR="00875661" w:rsidRPr="00AA545F">
              <w:rPr>
                <w:rFonts w:ascii="Arial" w:hAnsi="Arial" w:cs="Arial"/>
                <w:color w:val="000000"/>
              </w:rPr>
              <w:t xml:space="preserve"> _IMG20</w:t>
            </w:r>
          </w:p>
        </w:tc>
      </w:tr>
      <w:tr w:rsidR="009A0FB3" w:rsidRPr="00AA545F" w:rsidTr="00595CE2">
        <w:tc>
          <w:tcPr>
            <w:tcW w:w="2518" w:type="dxa"/>
          </w:tcPr>
          <w:p w:rsidR="009A0FB3" w:rsidRPr="00AA545F" w:rsidRDefault="009A0FB3" w:rsidP="005B102F">
            <w:pPr>
              <w:spacing w:line="360" w:lineRule="auto"/>
              <w:rPr>
                <w:color w:val="000000"/>
              </w:rPr>
            </w:pPr>
            <w:r w:rsidRPr="00AA545F">
              <w:rPr>
                <w:b/>
                <w:color w:val="000000"/>
              </w:rPr>
              <w:t>Descripción</w:t>
            </w:r>
          </w:p>
        </w:tc>
        <w:tc>
          <w:tcPr>
            <w:tcW w:w="6515" w:type="dxa"/>
          </w:tcPr>
          <w:p w:rsidR="009A0FB3" w:rsidRPr="00AA545F" w:rsidRDefault="009A0FB3" w:rsidP="005B102F">
            <w:pPr>
              <w:spacing w:line="360" w:lineRule="auto"/>
              <w:rPr>
                <w:color w:val="000000"/>
              </w:rPr>
            </w:pPr>
            <w:r w:rsidRPr="00AA545F">
              <w:rPr>
                <w:color w:val="000000"/>
              </w:rPr>
              <w:t>Componentes de la aceleración en un movimiento circular uniformemente acelerado</w:t>
            </w:r>
          </w:p>
        </w:tc>
      </w:tr>
      <w:tr w:rsidR="009A0FB3" w:rsidRPr="00AA545F" w:rsidTr="00595CE2">
        <w:tc>
          <w:tcPr>
            <w:tcW w:w="2518" w:type="dxa"/>
          </w:tcPr>
          <w:p w:rsidR="009A0FB3" w:rsidRPr="00AA545F" w:rsidRDefault="009A0FB3" w:rsidP="005B102F">
            <w:pPr>
              <w:spacing w:line="360" w:lineRule="auto"/>
              <w:rPr>
                <w:color w:val="000000"/>
              </w:rPr>
            </w:pPr>
            <w:r w:rsidRPr="00AA545F">
              <w:rPr>
                <w:b/>
                <w:color w:val="000000"/>
              </w:rPr>
              <w:t>Código Shutterstock (o URL o la ruta en AulaPlaneta)</w:t>
            </w:r>
          </w:p>
        </w:tc>
        <w:tc>
          <w:tcPr>
            <w:tcW w:w="6515" w:type="dxa"/>
          </w:tcPr>
          <w:p w:rsidR="009A0FB3" w:rsidRPr="00AA545F" w:rsidRDefault="009A0FB3" w:rsidP="005B102F">
            <w:pPr>
              <w:spacing w:line="360" w:lineRule="auto"/>
              <w:rPr>
                <w:color w:val="000000"/>
              </w:rPr>
            </w:pPr>
            <w:r w:rsidRPr="00AA545F">
              <w:rPr>
                <w:color w:val="000000"/>
              </w:rPr>
              <w:t xml:space="preserve">Imagen adaptada por el autor de </w:t>
            </w:r>
          </w:p>
          <w:p w:rsidR="009A0FB3" w:rsidRPr="00AA545F" w:rsidRDefault="005E763F" w:rsidP="005B102F">
            <w:pPr>
              <w:spacing w:line="360" w:lineRule="auto"/>
              <w:rPr>
                <w:color w:val="000000"/>
              </w:rPr>
            </w:pPr>
            <w:hyperlink r:id="rId61" w:history="1">
              <w:r w:rsidR="009A0FB3" w:rsidRPr="00AA545F">
                <w:rPr>
                  <w:rStyle w:val="Hipervnculo"/>
                </w:rPr>
                <w:t>http://upload.wikimedia.org/wikipedia/commons/2/22/Nonuniform_circular_motion.svg</w:t>
              </w:r>
            </w:hyperlink>
          </w:p>
          <w:p w:rsidR="009A0FB3" w:rsidRPr="00AA545F" w:rsidRDefault="009A0FB3" w:rsidP="005B102F">
            <w:pPr>
              <w:spacing w:line="360" w:lineRule="auto"/>
              <w:rPr>
                <w:color w:val="000000"/>
              </w:rPr>
            </w:pPr>
            <w:r w:rsidRPr="00AA545F">
              <w:rPr>
                <w:color w:val="000000"/>
              </w:rPr>
              <w:t>para ser creada:</w:t>
            </w:r>
          </w:p>
          <w:p w:rsidR="009A0FB3" w:rsidRPr="00AA545F" w:rsidRDefault="009A0FB3" w:rsidP="005B102F">
            <w:pPr>
              <w:spacing w:line="360" w:lineRule="auto"/>
              <w:rPr>
                <w:color w:val="000000"/>
              </w:rPr>
            </w:pPr>
          </w:p>
          <w:p w:rsidR="009A0FB3" w:rsidRPr="00AA545F" w:rsidRDefault="009A0FB3" w:rsidP="005B102F">
            <w:pPr>
              <w:spacing w:line="360" w:lineRule="auto"/>
            </w:pPr>
            <w:r w:rsidRPr="00AA545F">
              <w:rPr>
                <w:lang w:val="es-CO"/>
              </w:rPr>
              <w:object w:dxaOrig="5100" w:dyaOrig="3090">
                <v:shape id="_x0000_i1040" type="#_x0000_t75" style="width:255.5pt;height:154pt" o:ole="">
                  <v:imagedata r:id="rId62" o:title=""/>
                </v:shape>
                <o:OLEObject Type="Embed" ProgID="PBrush" ShapeID="_x0000_i1040" DrawAspect="Content" ObjectID="_1490462744" r:id="rId63"/>
              </w:object>
            </w:r>
          </w:p>
        </w:tc>
      </w:tr>
      <w:tr w:rsidR="009A0FB3" w:rsidRPr="00AA545F" w:rsidTr="00595CE2">
        <w:tc>
          <w:tcPr>
            <w:tcW w:w="2518" w:type="dxa"/>
          </w:tcPr>
          <w:p w:rsidR="009A0FB3" w:rsidRPr="00AA545F" w:rsidRDefault="009A0FB3" w:rsidP="005B102F">
            <w:pPr>
              <w:spacing w:line="360" w:lineRule="auto"/>
              <w:rPr>
                <w:color w:val="000000"/>
              </w:rPr>
            </w:pPr>
            <w:r w:rsidRPr="00AA545F">
              <w:rPr>
                <w:b/>
                <w:color w:val="000000"/>
              </w:rPr>
              <w:t>Pie de imagen</w:t>
            </w:r>
          </w:p>
        </w:tc>
        <w:tc>
          <w:tcPr>
            <w:tcW w:w="6515" w:type="dxa"/>
          </w:tcPr>
          <w:p w:rsidR="009A0FB3" w:rsidRPr="00AA545F" w:rsidRDefault="009A0FB3" w:rsidP="005B102F">
            <w:pPr>
              <w:spacing w:line="360" w:lineRule="auto"/>
              <w:rPr>
                <w:color w:val="000000"/>
              </w:rPr>
            </w:pPr>
            <w:r w:rsidRPr="00AA545F">
              <w:rPr>
                <w:color w:val="000000"/>
              </w:rPr>
              <w:t xml:space="preserve">La aceleración en un movimiento uniformemente variado posee dos componentes: una tangencial asociada al cambio de magnitud de la velocidad lineal </w:t>
            </w:r>
            <m:oMath>
              <m:acc>
                <m:accPr>
                  <m:chr m:val="⃗"/>
                  <m:ctrlPr>
                    <w:rPr>
                      <w:rFonts w:ascii="Cambria Math" w:hAnsi="Cambria Math"/>
                      <w:i/>
                      <w:color w:val="000000"/>
                    </w:rPr>
                  </m:ctrlPr>
                </m:accPr>
                <m:e>
                  <m:r>
                    <w:rPr>
                      <w:rFonts w:ascii="Cambria Math" w:hAnsi="Cambria Math"/>
                      <w:color w:val="000000"/>
                    </w:rPr>
                    <m:t>v</m:t>
                  </m:r>
                </m:e>
              </m:acc>
            </m:oMath>
            <w:r w:rsidR="00650F46">
              <w:rPr>
                <w:color w:val="000000"/>
              </w:rPr>
              <w:t xml:space="preserve"> </w:t>
            </w:r>
            <w:r w:rsidRPr="00AA545F">
              <w:rPr>
                <w:color w:val="000000"/>
              </w:rPr>
              <w:t xml:space="preserve">y una centrípeta relacionada con el cambio de dirección </w:t>
            </w:r>
          </w:p>
        </w:tc>
      </w:tr>
    </w:tbl>
    <w:p w:rsidR="009A0FB3" w:rsidRPr="00AA545F" w:rsidRDefault="009A0FB3" w:rsidP="005B102F">
      <w:pPr>
        <w:shd w:val="clear" w:color="auto" w:fill="FFFFFF"/>
        <w:spacing w:line="360" w:lineRule="auto"/>
        <w:jc w:val="both"/>
        <w:rPr>
          <w:rFonts w:ascii="Arial" w:hAnsi="Arial" w:cs="Arial"/>
          <w:color w:val="333333"/>
        </w:rPr>
      </w:pPr>
    </w:p>
    <w:p w:rsidR="009A0FB3" w:rsidRPr="00AA545F" w:rsidRDefault="009A0FB3" w:rsidP="005B102F">
      <w:pPr>
        <w:shd w:val="clear" w:color="auto" w:fill="FFFFFF"/>
        <w:spacing w:line="360" w:lineRule="auto"/>
        <w:jc w:val="both"/>
        <w:rPr>
          <w:rFonts w:ascii="Arial" w:hAnsi="Arial" w:cs="Arial"/>
          <w:color w:val="333333"/>
        </w:rPr>
      </w:pPr>
    </w:p>
    <w:p w:rsidR="00BF256D" w:rsidRPr="00AA545F" w:rsidRDefault="0070780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Dado que estas componentes son </w:t>
      </w:r>
      <w:r w:rsidR="00BF256D" w:rsidRPr="00AA545F">
        <w:rPr>
          <w:rFonts w:ascii="Arial" w:hAnsi="Arial" w:cs="Arial"/>
          <w:color w:val="333333"/>
        </w:rPr>
        <w:t>perpendiculares entre sí</w:t>
      </w:r>
      <w:r w:rsidR="00A0318E">
        <w:rPr>
          <w:rFonts w:ascii="Arial" w:hAnsi="Arial" w:cs="Arial"/>
          <w:color w:val="333333"/>
        </w:rPr>
        <w:t>,</w:t>
      </w:r>
      <w:r w:rsidR="00BF256D" w:rsidRPr="00AA545F">
        <w:rPr>
          <w:rFonts w:ascii="Arial" w:hAnsi="Arial" w:cs="Arial"/>
          <w:color w:val="333333"/>
        </w:rPr>
        <w:t xml:space="preserve"> es posible hacer uso del teorema de Pitágoras para hallar la magnitud de la aceleración “total”</w:t>
      </w:r>
      <w:r w:rsidR="00A0318E">
        <w:rPr>
          <w:rFonts w:ascii="Arial" w:hAnsi="Arial" w:cs="Arial"/>
          <w:color w:val="333333"/>
        </w:rPr>
        <w:t>:</w:t>
      </w:r>
    </w:p>
    <w:p w:rsidR="00BF256D" w:rsidRPr="00AA545F" w:rsidRDefault="00BF256D" w:rsidP="005B102F">
      <w:pPr>
        <w:shd w:val="clear" w:color="auto" w:fill="FFFFFF"/>
        <w:spacing w:line="360" w:lineRule="auto"/>
        <w:jc w:val="both"/>
        <w:rPr>
          <w:rFonts w:ascii="Arial" w:hAnsi="Arial" w:cs="Arial"/>
          <w:color w:val="333333"/>
        </w:rPr>
      </w:pPr>
    </w:p>
    <w:p w:rsidR="00BF256D" w:rsidRPr="00AA545F" w:rsidRDefault="00BF256D"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w:lastRenderedPageBreak/>
            <m:t>a=</m:t>
          </m:r>
          <m:rad>
            <m:radPr>
              <m:degHide m:val="1"/>
              <m:ctrlPr>
                <w:rPr>
                  <w:rFonts w:ascii="Cambria Math" w:hAnsi="Cambria Math" w:cs="Arial"/>
                  <w:i/>
                  <w:color w:val="333333"/>
                </w:rPr>
              </m:ctrlPr>
            </m:radPr>
            <m:deg/>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t</m:t>
                      </m:r>
                    </m:sub>
                  </m:sSub>
                </m:e>
                <m:sup>
                  <m:r>
                    <w:rPr>
                      <w:rFonts w:ascii="Cambria Math" w:hAnsi="Cambria Math" w:cs="Arial"/>
                      <w:color w:val="333333"/>
                    </w:rPr>
                    <m:t>2</m:t>
                  </m:r>
                </m:sup>
              </m:sSup>
            </m:e>
          </m:rad>
        </m:oMath>
      </m:oMathPara>
    </w:p>
    <w:p w:rsidR="00BF256D" w:rsidRPr="00AA545F" w:rsidRDefault="00BF256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8420ED" w:rsidRPr="00AA545F" w:rsidTr="00650F46">
        <w:tc>
          <w:tcPr>
            <w:tcW w:w="9054" w:type="dxa"/>
            <w:gridSpan w:val="2"/>
            <w:shd w:val="clear" w:color="auto" w:fill="000000" w:themeFill="text1"/>
          </w:tcPr>
          <w:p w:rsidR="008420ED" w:rsidRPr="00AA545F" w:rsidRDefault="008420ED" w:rsidP="005B102F">
            <w:pPr>
              <w:spacing w:line="360" w:lineRule="auto"/>
              <w:jc w:val="center"/>
              <w:rPr>
                <w:b/>
                <w:color w:val="FFFFFF" w:themeColor="background1"/>
              </w:rPr>
            </w:pPr>
            <w:r w:rsidRPr="00AA545F">
              <w:rPr>
                <w:b/>
                <w:color w:val="FFFFFF" w:themeColor="background1"/>
              </w:rPr>
              <w:t>Pr</w:t>
            </w:r>
            <w:r w:rsidR="003C15EB" w:rsidRPr="00AA545F">
              <w:rPr>
                <w:b/>
                <w:color w:val="FFFFFF" w:themeColor="background1"/>
              </w:rPr>
              <w:t>actica</w:t>
            </w:r>
            <w:r w:rsidRPr="00AA545F">
              <w:rPr>
                <w:b/>
                <w:color w:val="FFFFFF" w:themeColor="background1"/>
              </w:rPr>
              <w:t>: recurso aprovechado</w:t>
            </w:r>
          </w:p>
        </w:tc>
      </w:tr>
      <w:tr w:rsidR="008420ED" w:rsidRPr="00AA545F" w:rsidTr="00650F46">
        <w:tc>
          <w:tcPr>
            <w:tcW w:w="2518" w:type="dxa"/>
          </w:tcPr>
          <w:p w:rsidR="008420ED" w:rsidRPr="00AA545F" w:rsidRDefault="008420ED" w:rsidP="005B102F">
            <w:pPr>
              <w:spacing w:line="360" w:lineRule="auto"/>
              <w:rPr>
                <w:b/>
                <w:color w:val="000000"/>
              </w:rPr>
            </w:pPr>
            <w:r w:rsidRPr="00AA545F">
              <w:rPr>
                <w:b/>
                <w:color w:val="000000"/>
              </w:rPr>
              <w:t>Código</w:t>
            </w:r>
          </w:p>
        </w:tc>
        <w:tc>
          <w:tcPr>
            <w:tcW w:w="6536" w:type="dxa"/>
          </w:tcPr>
          <w:p w:rsidR="008420ED" w:rsidRPr="00AA545F" w:rsidRDefault="008420ED" w:rsidP="005B102F">
            <w:pPr>
              <w:spacing w:line="360" w:lineRule="auto"/>
              <w:rPr>
                <w:b/>
                <w:color w:val="000000"/>
              </w:rPr>
            </w:pPr>
            <w:r w:rsidRPr="00AA545F">
              <w:rPr>
                <w:rFonts w:ascii="Arial" w:hAnsi="Arial" w:cs="Arial"/>
              </w:rPr>
              <w:t>CN_10_</w:t>
            </w:r>
            <w:r w:rsidR="006B6E0E" w:rsidRPr="00AA545F">
              <w:rPr>
                <w:rFonts w:ascii="Arial" w:hAnsi="Arial" w:cs="Arial"/>
              </w:rPr>
              <w:t>03_CO_REC1</w:t>
            </w:r>
            <w:r w:rsidR="00AB3A56" w:rsidRPr="00AA545F">
              <w:rPr>
                <w:rFonts w:ascii="Arial" w:hAnsi="Arial" w:cs="Arial"/>
              </w:rPr>
              <w:t>4</w:t>
            </w:r>
            <w:r w:rsidR="006B6E0E" w:rsidRPr="00AA545F">
              <w:rPr>
                <w:rFonts w:ascii="Arial" w:hAnsi="Arial" w:cs="Arial"/>
              </w:rPr>
              <w:t>0</w:t>
            </w:r>
          </w:p>
        </w:tc>
      </w:tr>
      <w:tr w:rsidR="008420ED" w:rsidRPr="00AA545F" w:rsidTr="00650F46">
        <w:tc>
          <w:tcPr>
            <w:tcW w:w="2518" w:type="dxa"/>
          </w:tcPr>
          <w:p w:rsidR="008420ED" w:rsidRPr="00AA545F" w:rsidRDefault="008420ED" w:rsidP="005B102F">
            <w:pPr>
              <w:spacing w:line="360" w:lineRule="auto"/>
              <w:rPr>
                <w:color w:val="000000"/>
              </w:rPr>
            </w:pPr>
            <w:r w:rsidRPr="00AA545F">
              <w:rPr>
                <w:b/>
                <w:color w:val="000000"/>
              </w:rPr>
              <w:t>Ubicación en Aula Planeta</w:t>
            </w:r>
          </w:p>
        </w:tc>
        <w:tc>
          <w:tcPr>
            <w:tcW w:w="6536" w:type="dxa"/>
          </w:tcPr>
          <w:p w:rsidR="008420ED" w:rsidRPr="00AA545F" w:rsidRDefault="008420ED" w:rsidP="005B102F">
            <w:pPr>
              <w:spacing w:line="360" w:lineRule="auto"/>
              <w:jc w:val="both"/>
              <w:rPr>
                <w:color w:val="000000"/>
              </w:rPr>
            </w:pPr>
            <w:r w:rsidRPr="00AA545F">
              <w:rPr>
                <w:color w:val="000000"/>
              </w:rPr>
              <w:t>4° ESO/Física y Química/La cinemática/ 4. El movimiento circular/4.</w:t>
            </w:r>
            <w:r w:rsidR="003C15EB" w:rsidRPr="00AA545F">
              <w:rPr>
                <w:color w:val="000000"/>
              </w:rPr>
              <w:t>2 El movimiento circular uniformemente acelerado/Practica/Resuelve problemas sobre movimiento circular-Actividad para profundizar en las características del movimiento circular uniformemente acelerado</w:t>
            </w:r>
          </w:p>
        </w:tc>
      </w:tr>
      <w:tr w:rsidR="008420ED" w:rsidRPr="00AA545F" w:rsidTr="00650F46">
        <w:tc>
          <w:tcPr>
            <w:tcW w:w="2518" w:type="dxa"/>
          </w:tcPr>
          <w:p w:rsidR="008420ED" w:rsidRPr="00AA545F" w:rsidRDefault="008420ED" w:rsidP="005B102F">
            <w:pPr>
              <w:spacing w:line="360" w:lineRule="auto"/>
              <w:rPr>
                <w:color w:val="000000"/>
              </w:rPr>
            </w:pPr>
            <w:r w:rsidRPr="00AA545F">
              <w:rPr>
                <w:b/>
                <w:color w:val="000000"/>
              </w:rPr>
              <w:t>Cambio (descripción o capturas de pantallas)</w:t>
            </w:r>
          </w:p>
        </w:tc>
        <w:tc>
          <w:tcPr>
            <w:tcW w:w="6536" w:type="dxa"/>
          </w:tcPr>
          <w:p w:rsidR="006A54C1" w:rsidRPr="00AA545F" w:rsidRDefault="006A54C1" w:rsidP="005B102F">
            <w:pPr>
              <w:spacing w:line="360" w:lineRule="auto"/>
            </w:pPr>
            <w:r w:rsidRPr="00AA545F">
              <w:t xml:space="preserve">Solo aplicar el cambio indicado en un problema </w:t>
            </w:r>
          </w:p>
          <w:p w:rsidR="008420ED" w:rsidRPr="00AA545F" w:rsidRDefault="006A54C1" w:rsidP="005B102F">
            <w:pPr>
              <w:spacing w:line="360" w:lineRule="auto"/>
            </w:pPr>
            <w:r w:rsidRPr="00AA545F">
              <w:rPr>
                <w:lang w:val="es-CO"/>
              </w:rPr>
              <w:object w:dxaOrig="4320" w:dyaOrig="2986">
                <v:shape id="_x0000_i1041" type="#_x0000_t75" style="width:302.5pt;height:208.5pt" o:ole="">
                  <v:imagedata r:id="rId64" o:title=""/>
                </v:shape>
                <o:OLEObject Type="Embed" ProgID="PBrush" ShapeID="_x0000_i1041" DrawAspect="Content" ObjectID="_1490462745" r:id="rId65"/>
              </w:object>
            </w:r>
          </w:p>
          <w:p w:rsidR="006A54C1" w:rsidRPr="00AA545F" w:rsidRDefault="006A54C1" w:rsidP="005B102F">
            <w:pPr>
              <w:spacing w:line="360" w:lineRule="auto"/>
              <w:rPr>
                <w:color w:val="000000"/>
              </w:rPr>
            </w:pPr>
          </w:p>
        </w:tc>
      </w:tr>
      <w:tr w:rsidR="008420ED" w:rsidRPr="00AA545F" w:rsidTr="00650F46">
        <w:tc>
          <w:tcPr>
            <w:tcW w:w="2518" w:type="dxa"/>
          </w:tcPr>
          <w:p w:rsidR="008420ED" w:rsidRPr="00AA545F" w:rsidRDefault="008420ED" w:rsidP="005B102F">
            <w:pPr>
              <w:spacing w:line="360" w:lineRule="auto"/>
              <w:rPr>
                <w:b/>
                <w:color w:val="000000"/>
              </w:rPr>
            </w:pPr>
            <w:r w:rsidRPr="00AA545F">
              <w:rPr>
                <w:b/>
                <w:color w:val="000000"/>
              </w:rPr>
              <w:t>Título</w:t>
            </w:r>
          </w:p>
        </w:tc>
        <w:tc>
          <w:tcPr>
            <w:tcW w:w="6536" w:type="dxa"/>
          </w:tcPr>
          <w:p w:rsidR="008420ED" w:rsidRPr="00AA545F" w:rsidRDefault="006A54C1" w:rsidP="005B102F">
            <w:pPr>
              <w:spacing w:line="360" w:lineRule="auto"/>
              <w:rPr>
                <w:color w:val="000000"/>
              </w:rPr>
            </w:pPr>
            <w:r w:rsidRPr="00AA545F">
              <w:rPr>
                <w:color w:val="000000"/>
              </w:rPr>
              <w:t xml:space="preserve">Resuelve problemas sobre movimiento circular </w:t>
            </w:r>
          </w:p>
        </w:tc>
      </w:tr>
      <w:tr w:rsidR="008420ED" w:rsidRPr="00AA545F" w:rsidTr="00650F46">
        <w:tc>
          <w:tcPr>
            <w:tcW w:w="2518" w:type="dxa"/>
          </w:tcPr>
          <w:p w:rsidR="008420ED" w:rsidRPr="00AA545F" w:rsidRDefault="008420ED" w:rsidP="005B102F">
            <w:pPr>
              <w:spacing w:line="360" w:lineRule="auto"/>
              <w:rPr>
                <w:b/>
                <w:color w:val="000000"/>
              </w:rPr>
            </w:pPr>
            <w:r w:rsidRPr="00AA545F">
              <w:rPr>
                <w:b/>
                <w:color w:val="000000"/>
              </w:rPr>
              <w:t>Descripción</w:t>
            </w:r>
          </w:p>
        </w:tc>
        <w:tc>
          <w:tcPr>
            <w:tcW w:w="6536" w:type="dxa"/>
          </w:tcPr>
          <w:p w:rsidR="008420ED" w:rsidRPr="00AA545F" w:rsidRDefault="006B41DA" w:rsidP="005B102F">
            <w:pPr>
              <w:tabs>
                <w:tab w:val="left" w:pos="2583"/>
              </w:tabs>
              <w:spacing w:line="360" w:lineRule="auto"/>
              <w:rPr>
                <w:color w:val="000000"/>
              </w:rPr>
            </w:pPr>
            <w:r w:rsidRPr="00AA545F">
              <w:rPr>
                <w:color w:val="000000"/>
              </w:rPr>
              <w:t>Actividad que permite ejercitar la solución de problemas de movimiento circular uniformemente acelerado</w:t>
            </w:r>
            <w:del w:id="30" w:author="María" w:date="2015-04-01T13:18:00Z">
              <w:r w:rsidRPr="00AA545F" w:rsidDel="00A0318E">
                <w:rPr>
                  <w:color w:val="000000"/>
                </w:rPr>
                <w:delText>.</w:delText>
              </w:r>
            </w:del>
          </w:p>
        </w:tc>
      </w:tr>
    </w:tbl>
    <w:p w:rsidR="00B843FE" w:rsidRPr="00AA545F" w:rsidRDefault="00B843FE" w:rsidP="005B102F">
      <w:pPr>
        <w:spacing w:line="360" w:lineRule="auto"/>
        <w:jc w:val="both"/>
        <w:rPr>
          <w:rFonts w:ascii="Arial" w:hAnsi="Arial" w:cs="Arial"/>
          <w:b/>
        </w:rPr>
      </w:pPr>
    </w:p>
    <w:p w:rsidR="00C7598E" w:rsidRPr="00AA545F" w:rsidRDefault="00C7598E" w:rsidP="005B102F">
      <w:pPr>
        <w:spacing w:line="360" w:lineRule="auto"/>
        <w:jc w:val="both"/>
        <w:rPr>
          <w:rFonts w:ascii="Arial" w:hAnsi="Arial" w:cs="Arial"/>
          <w:b/>
        </w:rPr>
      </w:pPr>
    </w:p>
    <w:p w:rsidR="00755658" w:rsidRPr="00AA545F" w:rsidRDefault="00755658" w:rsidP="005B102F">
      <w:pPr>
        <w:spacing w:line="360" w:lineRule="auto"/>
        <w:jc w:val="both"/>
        <w:rPr>
          <w:rFonts w:ascii="Arial" w:hAnsi="Arial" w:cs="Arial"/>
          <w:highlight w:val="yellow"/>
        </w:rPr>
      </w:pPr>
      <w:r w:rsidRPr="00AA545F">
        <w:rPr>
          <w:rFonts w:ascii="Arial" w:hAnsi="Arial" w:cs="Arial"/>
          <w:highlight w:val="yellow"/>
        </w:rPr>
        <w:t>[SECCIÓN 2]</w:t>
      </w:r>
      <w:r w:rsidR="003D0AA9" w:rsidRPr="00AA545F">
        <w:rPr>
          <w:rFonts w:ascii="Arial" w:hAnsi="Arial" w:cs="Arial"/>
        </w:rPr>
        <w:t xml:space="preserve"> </w:t>
      </w:r>
      <w:r w:rsidR="003D0AA9" w:rsidRPr="00AA545F">
        <w:rPr>
          <w:rFonts w:ascii="Arial" w:hAnsi="Arial" w:cs="Arial"/>
          <w:b/>
        </w:rPr>
        <w:t>3.3</w:t>
      </w:r>
      <w:r w:rsidRPr="00AA545F">
        <w:rPr>
          <w:rFonts w:ascii="Arial" w:hAnsi="Arial" w:cs="Arial"/>
          <w:b/>
        </w:rPr>
        <w:t xml:space="preserve"> Consolidación</w:t>
      </w:r>
      <w:r w:rsidRPr="00AA545F">
        <w:rPr>
          <w:rFonts w:ascii="Arial" w:hAnsi="Arial" w:cs="Arial"/>
          <w:highlight w:val="yellow"/>
        </w:rPr>
        <w:t xml:space="preserve"> </w:t>
      </w:r>
    </w:p>
    <w:p w:rsidR="00755658" w:rsidRPr="00AA545F" w:rsidRDefault="00755658" w:rsidP="005B102F">
      <w:pPr>
        <w:spacing w:line="360" w:lineRule="auto"/>
        <w:jc w:val="both"/>
        <w:rPr>
          <w:rFonts w:ascii="Arial" w:hAnsi="Arial" w:cs="Arial"/>
          <w:highlight w:val="yellow"/>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C7598E" w:rsidRPr="00AA545F" w:rsidTr="00C7598E">
        <w:tc>
          <w:tcPr>
            <w:tcW w:w="8828" w:type="dxa"/>
            <w:gridSpan w:val="2"/>
            <w:shd w:val="clear" w:color="auto" w:fill="000000" w:themeFill="text1"/>
          </w:tcPr>
          <w:p w:rsidR="00C7598E" w:rsidRPr="00AA545F" w:rsidRDefault="00C7598E" w:rsidP="005B102F">
            <w:pPr>
              <w:spacing w:line="360" w:lineRule="auto"/>
              <w:jc w:val="center"/>
              <w:rPr>
                <w:b/>
                <w:color w:val="FFFFFF" w:themeColor="background1"/>
              </w:rPr>
            </w:pPr>
            <w:r w:rsidRPr="00AA545F">
              <w:rPr>
                <w:b/>
                <w:color w:val="FFFFFF" w:themeColor="background1"/>
              </w:rPr>
              <w:t>Practica: recurso aprovechado</w:t>
            </w:r>
          </w:p>
        </w:tc>
      </w:tr>
      <w:tr w:rsidR="00C7598E" w:rsidRPr="00AA545F" w:rsidTr="00C7598E">
        <w:tc>
          <w:tcPr>
            <w:tcW w:w="2450" w:type="dxa"/>
          </w:tcPr>
          <w:p w:rsidR="00C7598E" w:rsidRPr="00AA545F" w:rsidRDefault="00C7598E" w:rsidP="005B102F">
            <w:pPr>
              <w:spacing w:line="360" w:lineRule="auto"/>
              <w:rPr>
                <w:b/>
                <w:color w:val="000000"/>
              </w:rPr>
            </w:pPr>
            <w:r w:rsidRPr="00AA545F">
              <w:rPr>
                <w:b/>
                <w:color w:val="000000"/>
              </w:rPr>
              <w:t>Código</w:t>
            </w:r>
          </w:p>
        </w:tc>
        <w:tc>
          <w:tcPr>
            <w:tcW w:w="6378" w:type="dxa"/>
          </w:tcPr>
          <w:p w:rsidR="00C7598E" w:rsidRPr="00AA545F" w:rsidRDefault="00C7598E" w:rsidP="005B102F">
            <w:pPr>
              <w:spacing w:line="360" w:lineRule="auto"/>
              <w:rPr>
                <w:b/>
                <w:color w:val="000000"/>
              </w:rPr>
            </w:pPr>
            <w:r w:rsidRPr="00AA545F">
              <w:rPr>
                <w:rFonts w:ascii="Arial" w:hAnsi="Arial" w:cs="Arial"/>
              </w:rPr>
              <w:t>CN_10_</w:t>
            </w:r>
            <w:r w:rsidR="00F232B1" w:rsidRPr="00AA545F">
              <w:rPr>
                <w:rFonts w:ascii="Arial" w:hAnsi="Arial" w:cs="Arial"/>
              </w:rPr>
              <w:t>03_CO_REC1</w:t>
            </w:r>
            <w:r w:rsidR="00AB3A56" w:rsidRPr="00AA545F">
              <w:rPr>
                <w:rFonts w:ascii="Arial" w:hAnsi="Arial" w:cs="Arial"/>
              </w:rPr>
              <w:t>5</w:t>
            </w:r>
            <w:r w:rsidR="00F232B1" w:rsidRPr="00AA545F">
              <w:rPr>
                <w:rFonts w:ascii="Arial" w:hAnsi="Arial" w:cs="Arial"/>
              </w:rPr>
              <w:t>0</w:t>
            </w:r>
          </w:p>
        </w:tc>
      </w:tr>
      <w:tr w:rsidR="00C7598E" w:rsidRPr="00AA545F" w:rsidTr="00C7598E">
        <w:tc>
          <w:tcPr>
            <w:tcW w:w="2450" w:type="dxa"/>
          </w:tcPr>
          <w:p w:rsidR="00C7598E" w:rsidRPr="00AA545F" w:rsidRDefault="00C7598E" w:rsidP="005B102F">
            <w:pPr>
              <w:spacing w:line="360" w:lineRule="auto"/>
              <w:rPr>
                <w:color w:val="000000"/>
              </w:rPr>
            </w:pPr>
            <w:r w:rsidRPr="00AA545F">
              <w:rPr>
                <w:b/>
                <w:color w:val="000000"/>
              </w:rPr>
              <w:lastRenderedPageBreak/>
              <w:t>Ubicación en Aula Planeta</w:t>
            </w:r>
          </w:p>
        </w:tc>
        <w:tc>
          <w:tcPr>
            <w:tcW w:w="6378" w:type="dxa"/>
          </w:tcPr>
          <w:p w:rsidR="00C7598E" w:rsidRPr="00AA545F" w:rsidRDefault="00C7598E" w:rsidP="005B102F">
            <w:pPr>
              <w:spacing w:line="360" w:lineRule="auto"/>
              <w:rPr>
                <w:color w:val="000000"/>
              </w:rPr>
            </w:pPr>
            <w:r w:rsidRPr="00AA545F">
              <w:rPr>
                <w:color w:val="000000"/>
              </w:rPr>
              <w:t>4° ESO/Física y Química/La cinemática/ 4. El movimiento circular/4.3 Consolidación/Practica/Refuerza tu aprendizaje: E</w:t>
            </w:r>
            <w:r w:rsidR="00EF31B7">
              <w:rPr>
                <w:color w:val="000000"/>
              </w:rPr>
              <w:t>l</w:t>
            </w:r>
            <w:r w:rsidRPr="00AA545F">
              <w:rPr>
                <w:color w:val="000000"/>
              </w:rPr>
              <w:t xml:space="preserve"> movimiento circular. </w:t>
            </w:r>
          </w:p>
        </w:tc>
      </w:tr>
      <w:tr w:rsidR="00C7598E" w:rsidRPr="00AA545F" w:rsidTr="00C7598E">
        <w:tc>
          <w:tcPr>
            <w:tcW w:w="2450" w:type="dxa"/>
          </w:tcPr>
          <w:p w:rsidR="00C7598E" w:rsidRPr="00AA545F" w:rsidRDefault="00C7598E" w:rsidP="005B102F">
            <w:pPr>
              <w:spacing w:line="360" w:lineRule="auto"/>
              <w:rPr>
                <w:color w:val="000000"/>
              </w:rPr>
            </w:pPr>
            <w:r w:rsidRPr="00AA545F">
              <w:rPr>
                <w:b/>
                <w:color w:val="000000"/>
              </w:rPr>
              <w:t>Cambio (descripción o capturas de pantallas)</w:t>
            </w:r>
          </w:p>
        </w:tc>
        <w:tc>
          <w:tcPr>
            <w:tcW w:w="6378" w:type="dxa"/>
          </w:tcPr>
          <w:p w:rsidR="00C7598E" w:rsidRPr="00AA545F" w:rsidRDefault="00C7598E" w:rsidP="005B102F">
            <w:pPr>
              <w:spacing w:line="360" w:lineRule="auto"/>
              <w:rPr>
                <w:color w:val="000000"/>
              </w:rPr>
            </w:pPr>
            <w:r w:rsidRPr="00AA545F">
              <w:rPr>
                <w:color w:val="000000"/>
              </w:rPr>
              <w:t>Sin cambios</w:t>
            </w:r>
          </w:p>
        </w:tc>
      </w:tr>
      <w:tr w:rsidR="00C7598E" w:rsidRPr="00AA545F" w:rsidTr="00C7598E">
        <w:tc>
          <w:tcPr>
            <w:tcW w:w="2450" w:type="dxa"/>
          </w:tcPr>
          <w:p w:rsidR="00C7598E" w:rsidRPr="00AA545F" w:rsidRDefault="00C7598E" w:rsidP="005B102F">
            <w:pPr>
              <w:spacing w:line="360" w:lineRule="auto"/>
              <w:rPr>
                <w:b/>
                <w:color w:val="000000"/>
              </w:rPr>
            </w:pPr>
            <w:r w:rsidRPr="00AA545F">
              <w:rPr>
                <w:b/>
                <w:color w:val="000000"/>
              </w:rPr>
              <w:t>Título</w:t>
            </w:r>
          </w:p>
        </w:tc>
        <w:tc>
          <w:tcPr>
            <w:tcW w:w="6378" w:type="dxa"/>
          </w:tcPr>
          <w:p w:rsidR="00C7598E" w:rsidRPr="00AA545F" w:rsidRDefault="00C7598E" w:rsidP="005B102F">
            <w:pPr>
              <w:spacing w:line="360" w:lineRule="auto"/>
              <w:rPr>
                <w:color w:val="000000"/>
              </w:rPr>
            </w:pPr>
            <w:r w:rsidRPr="00AA545F">
              <w:rPr>
                <w:color w:val="000000"/>
              </w:rPr>
              <w:t>Clasifica movimientos circulares</w:t>
            </w:r>
          </w:p>
        </w:tc>
      </w:tr>
      <w:tr w:rsidR="00C7598E" w:rsidRPr="00AA545F" w:rsidTr="00C7598E">
        <w:tc>
          <w:tcPr>
            <w:tcW w:w="2450" w:type="dxa"/>
          </w:tcPr>
          <w:p w:rsidR="00C7598E" w:rsidRPr="00AA545F" w:rsidRDefault="00C7598E" w:rsidP="005B102F">
            <w:pPr>
              <w:spacing w:line="360" w:lineRule="auto"/>
              <w:rPr>
                <w:b/>
                <w:color w:val="000000"/>
              </w:rPr>
            </w:pPr>
            <w:r w:rsidRPr="00AA545F">
              <w:rPr>
                <w:b/>
                <w:color w:val="000000"/>
              </w:rPr>
              <w:t>Descripción</w:t>
            </w:r>
          </w:p>
        </w:tc>
        <w:tc>
          <w:tcPr>
            <w:tcW w:w="6378" w:type="dxa"/>
          </w:tcPr>
          <w:p w:rsidR="00C7598E" w:rsidRPr="00AA545F" w:rsidRDefault="00C7598E" w:rsidP="005B102F">
            <w:pPr>
              <w:spacing w:line="360" w:lineRule="auto"/>
              <w:rPr>
                <w:color w:val="000000"/>
              </w:rPr>
            </w:pPr>
            <w:r w:rsidRPr="00AA545F">
              <w:rPr>
                <w:color w:val="000000"/>
              </w:rPr>
              <w:t xml:space="preserve">Actividad que permite ejemplificar movimientos circulares, ya sean uniformes o uniformemente acelerados. </w:t>
            </w:r>
          </w:p>
        </w:tc>
      </w:tr>
    </w:tbl>
    <w:p w:rsidR="00755658" w:rsidRPr="00AA545F" w:rsidRDefault="00755658" w:rsidP="005B102F">
      <w:pPr>
        <w:spacing w:line="360" w:lineRule="auto"/>
        <w:jc w:val="both"/>
        <w:rPr>
          <w:rFonts w:ascii="Arial" w:hAnsi="Arial" w:cs="Arial"/>
          <w:b/>
        </w:rPr>
      </w:pPr>
    </w:p>
    <w:p w:rsidR="00856D6A" w:rsidRPr="00AA545F" w:rsidRDefault="00856D6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56D6A" w:rsidRPr="00AA545F" w:rsidTr="00650F46">
        <w:tc>
          <w:tcPr>
            <w:tcW w:w="8828" w:type="dxa"/>
            <w:gridSpan w:val="2"/>
            <w:shd w:val="clear" w:color="auto" w:fill="000000" w:themeFill="text1"/>
          </w:tcPr>
          <w:p w:rsidR="00856D6A" w:rsidRPr="00AA545F" w:rsidRDefault="00856D6A" w:rsidP="005B102F">
            <w:pPr>
              <w:spacing w:line="360" w:lineRule="auto"/>
              <w:jc w:val="center"/>
              <w:rPr>
                <w:b/>
                <w:color w:val="FFFFFF" w:themeColor="background1"/>
              </w:rPr>
            </w:pPr>
            <w:r w:rsidRPr="00AA545F">
              <w:rPr>
                <w:b/>
                <w:color w:val="FFFFFF" w:themeColor="background1"/>
              </w:rPr>
              <w:t>Practica: recurso nuevo</w:t>
            </w:r>
          </w:p>
        </w:tc>
      </w:tr>
      <w:tr w:rsidR="00856D6A" w:rsidRPr="00AA545F" w:rsidTr="00650F46">
        <w:tc>
          <w:tcPr>
            <w:tcW w:w="2467" w:type="dxa"/>
          </w:tcPr>
          <w:p w:rsidR="00856D6A" w:rsidRPr="00AA545F" w:rsidRDefault="00856D6A" w:rsidP="005B102F">
            <w:pPr>
              <w:spacing w:line="360" w:lineRule="auto"/>
              <w:rPr>
                <w:b/>
                <w:color w:val="000000"/>
              </w:rPr>
            </w:pPr>
            <w:r w:rsidRPr="00AA545F">
              <w:rPr>
                <w:b/>
                <w:color w:val="000000"/>
              </w:rPr>
              <w:t>Código</w:t>
            </w:r>
          </w:p>
        </w:tc>
        <w:tc>
          <w:tcPr>
            <w:tcW w:w="6361" w:type="dxa"/>
          </w:tcPr>
          <w:p w:rsidR="00856D6A" w:rsidRPr="00AA545F" w:rsidRDefault="00856D6A" w:rsidP="005B102F">
            <w:pPr>
              <w:tabs>
                <w:tab w:val="center" w:pos="3072"/>
              </w:tabs>
              <w:spacing w:line="360" w:lineRule="auto"/>
              <w:rPr>
                <w:b/>
                <w:color w:val="000000"/>
              </w:rPr>
            </w:pPr>
            <w:r w:rsidRPr="00AA545F">
              <w:rPr>
                <w:rFonts w:ascii="Arial" w:hAnsi="Arial" w:cs="Arial"/>
              </w:rPr>
              <w:t>CN_10_03_CO_REC1</w:t>
            </w:r>
            <w:r w:rsidR="00AB3A56" w:rsidRPr="00AA545F">
              <w:rPr>
                <w:rFonts w:ascii="Arial" w:hAnsi="Arial" w:cs="Arial"/>
              </w:rPr>
              <w:t>6</w:t>
            </w:r>
            <w:r w:rsidR="00F232B1" w:rsidRPr="00AA545F">
              <w:rPr>
                <w:rFonts w:ascii="Arial" w:hAnsi="Arial" w:cs="Arial"/>
              </w:rPr>
              <w:t>0</w:t>
            </w:r>
            <w:r w:rsidR="00F232B1" w:rsidRPr="00AA545F">
              <w:rPr>
                <w:rFonts w:ascii="Arial" w:hAnsi="Arial" w:cs="Arial"/>
              </w:rPr>
              <w:tab/>
            </w:r>
          </w:p>
        </w:tc>
      </w:tr>
      <w:tr w:rsidR="00856D6A" w:rsidRPr="00AA545F" w:rsidTr="00650F46">
        <w:tc>
          <w:tcPr>
            <w:tcW w:w="2467" w:type="dxa"/>
          </w:tcPr>
          <w:p w:rsidR="00856D6A" w:rsidRPr="00AA545F" w:rsidRDefault="00856D6A" w:rsidP="005B102F">
            <w:pPr>
              <w:spacing w:line="360" w:lineRule="auto"/>
              <w:rPr>
                <w:color w:val="000000"/>
              </w:rPr>
            </w:pPr>
            <w:r w:rsidRPr="00AA545F">
              <w:rPr>
                <w:b/>
                <w:color w:val="000000"/>
              </w:rPr>
              <w:t>Título</w:t>
            </w:r>
          </w:p>
        </w:tc>
        <w:tc>
          <w:tcPr>
            <w:tcW w:w="6361" w:type="dxa"/>
          </w:tcPr>
          <w:p w:rsidR="00856D6A" w:rsidRPr="00AA545F" w:rsidRDefault="00856D6A" w:rsidP="005B102F">
            <w:pPr>
              <w:spacing w:line="360" w:lineRule="auto"/>
              <w:rPr>
                <w:color w:val="000000"/>
              </w:rPr>
            </w:pPr>
            <w:r w:rsidRPr="00AA545F">
              <w:rPr>
                <w:color w:val="000000"/>
              </w:rPr>
              <w:t xml:space="preserve">Comprende el movimiento circular </w:t>
            </w:r>
          </w:p>
        </w:tc>
      </w:tr>
      <w:tr w:rsidR="00856D6A" w:rsidRPr="00AA545F" w:rsidTr="00650F46">
        <w:tc>
          <w:tcPr>
            <w:tcW w:w="2467" w:type="dxa"/>
          </w:tcPr>
          <w:p w:rsidR="00856D6A" w:rsidRPr="00AA545F" w:rsidRDefault="00856D6A" w:rsidP="005B102F">
            <w:pPr>
              <w:spacing w:line="360" w:lineRule="auto"/>
              <w:rPr>
                <w:color w:val="000000"/>
              </w:rPr>
            </w:pPr>
            <w:r w:rsidRPr="00AA545F">
              <w:rPr>
                <w:b/>
                <w:color w:val="000000"/>
              </w:rPr>
              <w:t>Descripción</w:t>
            </w:r>
          </w:p>
        </w:tc>
        <w:tc>
          <w:tcPr>
            <w:tcW w:w="6361" w:type="dxa"/>
          </w:tcPr>
          <w:p w:rsidR="00856D6A" w:rsidRPr="00AA545F" w:rsidRDefault="00856D6A" w:rsidP="005B102F">
            <w:pPr>
              <w:spacing w:line="360" w:lineRule="auto"/>
              <w:jc w:val="both"/>
              <w:rPr>
                <w:color w:val="000000"/>
              </w:rPr>
            </w:pPr>
            <w:r w:rsidRPr="00AA545F">
              <w:rPr>
                <w:color w:val="000000"/>
              </w:rPr>
              <w:t xml:space="preserve">Actividad que permite solucionar problemas del movimiento circular a partir de análisis cualitativos. </w:t>
            </w:r>
          </w:p>
        </w:tc>
      </w:tr>
    </w:tbl>
    <w:p w:rsidR="00856D6A" w:rsidRPr="00AA545F" w:rsidRDefault="00856D6A" w:rsidP="005B102F">
      <w:pPr>
        <w:spacing w:line="360" w:lineRule="auto"/>
        <w:jc w:val="both"/>
        <w:rPr>
          <w:rFonts w:ascii="Arial" w:hAnsi="Arial" w:cs="Arial"/>
          <w:b/>
        </w:rPr>
      </w:pPr>
    </w:p>
    <w:p w:rsidR="00226147" w:rsidRPr="00AA545F" w:rsidRDefault="006A64B6"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Movimiento planetario</w:t>
      </w:r>
    </w:p>
    <w:p w:rsidR="006E1416" w:rsidRPr="00AA545F" w:rsidRDefault="006E1416" w:rsidP="005B102F">
      <w:pPr>
        <w:tabs>
          <w:tab w:val="right" w:pos="8498"/>
        </w:tabs>
        <w:spacing w:line="360" w:lineRule="auto"/>
        <w:jc w:val="both"/>
        <w:rPr>
          <w:rStyle w:val="un"/>
          <w:rFonts w:ascii="Arial" w:hAnsi="Arial" w:cs="Arial"/>
          <w:b/>
        </w:rPr>
      </w:pPr>
    </w:p>
    <w:p w:rsidR="006A64B6" w:rsidRPr="00AA545F" w:rsidRDefault="002A56C4"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A continuación explorarás </w:t>
      </w:r>
      <w:r w:rsidR="006E1416" w:rsidRPr="00AA545F">
        <w:rPr>
          <w:rStyle w:val="un"/>
          <w:rFonts w:ascii="Arial" w:hAnsi="Arial" w:cs="Arial"/>
          <w:color w:val="333333"/>
        </w:rPr>
        <w:t>los primeros</w:t>
      </w:r>
      <w:r w:rsidR="0004673A" w:rsidRPr="00AA545F">
        <w:rPr>
          <w:rStyle w:val="un"/>
          <w:rFonts w:ascii="Arial" w:hAnsi="Arial" w:cs="Arial"/>
          <w:color w:val="333333"/>
        </w:rPr>
        <w:t xml:space="preserve"> modelos </w:t>
      </w:r>
      <w:r w:rsidR="006E1416" w:rsidRPr="00AA545F">
        <w:rPr>
          <w:rStyle w:val="un"/>
          <w:rFonts w:ascii="Arial" w:hAnsi="Arial" w:cs="Arial"/>
          <w:color w:val="333333"/>
        </w:rPr>
        <w:t xml:space="preserve">propuestos sobre la </w:t>
      </w:r>
      <w:r w:rsidRPr="00AA545F">
        <w:rPr>
          <w:rStyle w:val="un"/>
          <w:rFonts w:ascii="Arial" w:hAnsi="Arial" w:cs="Arial"/>
          <w:color w:val="333333"/>
        </w:rPr>
        <w:t>concepción del universo</w:t>
      </w:r>
      <w:r w:rsidR="006E1416" w:rsidRPr="00AA545F">
        <w:rPr>
          <w:rStyle w:val="un"/>
          <w:rFonts w:ascii="Arial" w:hAnsi="Arial" w:cs="Arial"/>
          <w:color w:val="333333"/>
        </w:rPr>
        <w:t xml:space="preserve">, especialmente sobre el movimiento de los planetas con relación al Sol: </w:t>
      </w:r>
      <w:r w:rsidR="005A2661">
        <w:rPr>
          <w:rStyle w:val="un"/>
          <w:rFonts w:ascii="Arial" w:hAnsi="Arial" w:cs="Arial"/>
          <w:color w:val="333333"/>
        </w:rPr>
        <w:t xml:space="preserve">los </w:t>
      </w:r>
      <w:r w:rsidR="005A2661" w:rsidRPr="00AA545F">
        <w:rPr>
          <w:rStyle w:val="un"/>
          <w:rFonts w:ascii="Arial" w:hAnsi="Arial" w:cs="Arial"/>
          <w:color w:val="333333"/>
        </w:rPr>
        <w:t>model</w:t>
      </w:r>
      <w:r w:rsidR="005A2661">
        <w:rPr>
          <w:rStyle w:val="un"/>
          <w:rFonts w:ascii="Arial" w:hAnsi="Arial" w:cs="Arial"/>
          <w:color w:val="333333"/>
        </w:rPr>
        <w:t>os</w:t>
      </w:r>
      <w:r w:rsidR="005A2661" w:rsidRPr="00AA545F">
        <w:rPr>
          <w:rStyle w:val="un"/>
          <w:rFonts w:ascii="Arial" w:hAnsi="Arial" w:cs="Arial"/>
          <w:color w:val="333333"/>
        </w:rPr>
        <w:t xml:space="preserve"> </w:t>
      </w:r>
      <w:r w:rsidR="006E1416" w:rsidRPr="00AA545F">
        <w:rPr>
          <w:rStyle w:val="un"/>
          <w:rFonts w:ascii="Arial" w:hAnsi="Arial" w:cs="Arial"/>
          <w:b/>
          <w:color w:val="333333"/>
        </w:rPr>
        <w:t>geocéntrico</w:t>
      </w:r>
      <w:r w:rsidR="006E1416" w:rsidRPr="00AA545F">
        <w:rPr>
          <w:rStyle w:val="un"/>
          <w:rFonts w:ascii="Arial" w:hAnsi="Arial" w:cs="Arial"/>
          <w:color w:val="333333"/>
        </w:rPr>
        <w:t xml:space="preserve"> y </w:t>
      </w:r>
      <w:r w:rsidR="006E1416" w:rsidRPr="00AA545F">
        <w:rPr>
          <w:rStyle w:val="un"/>
          <w:rFonts w:ascii="Arial" w:hAnsi="Arial" w:cs="Arial"/>
          <w:b/>
          <w:color w:val="333333"/>
        </w:rPr>
        <w:t>heliocéntrico</w:t>
      </w:r>
      <w:r w:rsidR="006E1416" w:rsidRPr="00AA545F">
        <w:rPr>
          <w:rStyle w:val="un"/>
          <w:rFonts w:ascii="Arial" w:hAnsi="Arial" w:cs="Arial"/>
          <w:color w:val="333333"/>
        </w:rPr>
        <w:t xml:space="preserve">. </w:t>
      </w:r>
    </w:p>
    <w:p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p>
    <w:p w:rsidR="006A64B6" w:rsidRPr="00AA545F" w:rsidRDefault="0022614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4.1 Modelos del universo </w:t>
      </w:r>
    </w:p>
    <w:p w:rsidR="00226147" w:rsidRPr="00AA545F" w:rsidRDefault="00226147" w:rsidP="005B102F">
      <w:pPr>
        <w:spacing w:line="360" w:lineRule="auto"/>
        <w:rPr>
          <w:rFonts w:ascii="Times" w:hAnsi="Times"/>
          <w:b/>
        </w:rPr>
      </w:pPr>
    </w:p>
    <w:p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El interés por observar el movimiento de los planetas es conocido desde la Antigüedad, entre otras cosas, porque era muy útil para determinar la posición de los barcos y las rutas de navegación.</w:t>
      </w:r>
      <w:r w:rsidRPr="00AA545F">
        <w:rPr>
          <w:rStyle w:val="apple-converted-space"/>
          <w:rFonts w:ascii="Arial" w:hAnsi="Arial" w:cs="Arial"/>
          <w:color w:val="333333"/>
        </w:rPr>
        <w:t> </w:t>
      </w:r>
      <w:r w:rsidRPr="00AA545F">
        <w:rPr>
          <w:rStyle w:val="un"/>
          <w:rFonts w:ascii="Arial" w:hAnsi="Arial" w:cs="Arial"/>
          <w:color w:val="333333"/>
        </w:rPr>
        <w:t>Sin embargo, no ha sido fácil interpretar esas observaciones.</w:t>
      </w:r>
      <w:r w:rsidRPr="00AA545F">
        <w:rPr>
          <w:rStyle w:val="apple-converted-space"/>
          <w:rFonts w:ascii="Arial" w:hAnsi="Arial" w:cs="Arial"/>
          <w:color w:val="333333"/>
        </w:rPr>
        <w:t> </w:t>
      </w:r>
      <w:r w:rsidRPr="00AA545F">
        <w:rPr>
          <w:rStyle w:val="un"/>
          <w:rFonts w:ascii="Arial" w:hAnsi="Arial" w:cs="Arial"/>
          <w:color w:val="333333"/>
        </w:rPr>
        <w:t>A lo largo de la historia, muchos científicos se preguntaron cómo se disponían los planetas y las estrellas en el universo.</w:t>
      </w:r>
      <w:r w:rsidRPr="00AA545F">
        <w:rPr>
          <w:rStyle w:val="apple-converted-space"/>
          <w:rFonts w:ascii="Arial" w:hAnsi="Arial" w:cs="Arial"/>
          <w:color w:val="333333"/>
        </w:rPr>
        <w:t> </w:t>
      </w:r>
      <w:r w:rsidRPr="00AA545F">
        <w:rPr>
          <w:rStyle w:val="un"/>
          <w:rFonts w:ascii="Arial" w:hAnsi="Arial" w:cs="Arial"/>
          <w:color w:val="333333"/>
        </w:rPr>
        <w:t>Los dos modelos principales fueron desarrollados por Ptolomeo y Copérnico.</w:t>
      </w:r>
    </w:p>
    <w:p w:rsidR="002A56C4" w:rsidRPr="00AA545F" w:rsidRDefault="002A56C4" w:rsidP="005B102F">
      <w:pPr>
        <w:spacing w:line="360" w:lineRule="auto"/>
        <w:rPr>
          <w:rFonts w:ascii="Times" w:hAnsi="Times"/>
          <w:b/>
        </w:rPr>
      </w:pPr>
    </w:p>
    <w:p w:rsidR="00C31F93" w:rsidRPr="00AA545F" w:rsidRDefault="00C31F93" w:rsidP="005B102F">
      <w:pPr>
        <w:spacing w:line="360" w:lineRule="auto"/>
        <w:rPr>
          <w:rFonts w:ascii="Times" w:hAnsi="Times"/>
          <w:highlight w:val="yellow"/>
        </w:rPr>
      </w:pPr>
      <w:r w:rsidRPr="00AA545F">
        <w:rPr>
          <w:rFonts w:ascii="Times" w:hAnsi="Times"/>
          <w:highlight w:val="yellow"/>
        </w:rPr>
        <w:t>[SECCIÓN 3]</w:t>
      </w:r>
      <w:r w:rsidRPr="00AA545F">
        <w:rPr>
          <w:rFonts w:ascii="Times" w:hAnsi="Times"/>
        </w:rPr>
        <w:t xml:space="preserve"> </w:t>
      </w:r>
      <w:r w:rsidRPr="00AA545F">
        <w:rPr>
          <w:rFonts w:ascii="Times" w:hAnsi="Times"/>
          <w:b/>
        </w:rPr>
        <w:t>4.1.1 Modelo de Ptolomeo</w:t>
      </w:r>
    </w:p>
    <w:p w:rsidR="005A2661" w:rsidRDefault="00226147" w:rsidP="005B102F">
      <w:pPr>
        <w:pStyle w:val="u"/>
        <w:shd w:val="clear" w:color="auto" w:fill="FFFFFF"/>
        <w:spacing w:before="0" w:beforeAutospacing="0" w:after="0" w:afterAutospacing="0" w:line="360" w:lineRule="auto"/>
        <w:jc w:val="both"/>
        <w:rPr>
          <w:ins w:id="31" w:author="María" w:date="2015-04-01T13:26:00Z"/>
          <w:rStyle w:val="apple-converted-space"/>
          <w:rFonts w:ascii="Arial" w:hAnsi="Arial" w:cs="Arial"/>
          <w:color w:val="333333"/>
        </w:rPr>
      </w:pPr>
      <w:r w:rsidRPr="00AA545F">
        <w:rPr>
          <w:rFonts w:ascii="Arial" w:hAnsi="Arial" w:cs="Arial"/>
          <w:color w:val="333333"/>
        </w:rPr>
        <w:br/>
      </w:r>
      <w:r w:rsidRPr="00AA545F">
        <w:rPr>
          <w:rStyle w:val="un"/>
          <w:rFonts w:ascii="Arial" w:hAnsi="Arial" w:cs="Arial"/>
          <w:b/>
          <w:color w:val="333333"/>
        </w:rPr>
        <w:t>Ptolomeo</w:t>
      </w:r>
      <w:r w:rsidRPr="00AA545F">
        <w:rPr>
          <w:rStyle w:val="un"/>
          <w:rFonts w:ascii="Arial" w:hAnsi="Arial" w:cs="Arial"/>
          <w:color w:val="333333"/>
        </w:rPr>
        <w:t xml:space="preserve"> fue un astrónomo, matemático y geógrafo griego del siglo II d.</w:t>
      </w:r>
      <w:ins w:id="32" w:author="María" w:date="2015-04-01T13:23:00Z">
        <w:r w:rsidR="005A2661">
          <w:rPr>
            <w:rStyle w:val="un"/>
            <w:rFonts w:ascii="Arial" w:hAnsi="Arial" w:cs="Arial"/>
            <w:color w:val="333333"/>
          </w:rPr>
          <w:t xml:space="preserve"> </w:t>
        </w:r>
      </w:ins>
      <w:r w:rsidRPr="00AA545F">
        <w:rPr>
          <w:rStyle w:val="un"/>
          <w:rFonts w:ascii="Arial" w:hAnsi="Arial" w:cs="Arial"/>
          <w:color w:val="333333"/>
        </w:rPr>
        <w:t>C.</w:t>
      </w:r>
      <w:ins w:id="33" w:author="María" w:date="2015-04-01T13:23:00Z">
        <w:r w:rsidR="005A2661">
          <w:rPr>
            <w:rStyle w:val="un"/>
            <w:rFonts w:ascii="Arial" w:hAnsi="Arial" w:cs="Arial"/>
            <w:color w:val="333333"/>
          </w:rPr>
          <w:t>,</w:t>
        </w:r>
      </w:ins>
      <w:r w:rsidRPr="00AA545F">
        <w:rPr>
          <w:rStyle w:val="apple-converted-space"/>
          <w:rFonts w:ascii="Arial" w:hAnsi="Arial" w:cs="Arial"/>
          <w:color w:val="333333"/>
        </w:rPr>
        <w:t> </w:t>
      </w:r>
      <w:r w:rsidR="00C31F93" w:rsidRPr="00AA545F">
        <w:rPr>
          <w:rStyle w:val="un"/>
          <w:rFonts w:ascii="Arial" w:hAnsi="Arial" w:cs="Arial"/>
          <w:color w:val="333333"/>
        </w:rPr>
        <w:t>quien</w:t>
      </w:r>
      <w:r w:rsidRPr="00AA545F">
        <w:rPr>
          <w:rStyle w:val="un"/>
          <w:rFonts w:ascii="Arial" w:hAnsi="Arial" w:cs="Arial"/>
          <w:color w:val="333333"/>
        </w:rPr>
        <w:t xml:space="preserve"> propuso que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se mantenía fija en el</w:t>
      </w:r>
      <w:r w:rsidRPr="00AA545F">
        <w:rPr>
          <w:rStyle w:val="apple-converted-space"/>
          <w:rFonts w:ascii="Arial" w:hAnsi="Arial" w:cs="Arial"/>
          <w:color w:val="333333"/>
        </w:rPr>
        <w:t> </w:t>
      </w:r>
      <w:r w:rsidRPr="00AA545F">
        <w:rPr>
          <w:rStyle w:val="Textoennegrita"/>
          <w:rFonts w:ascii="Arial" w:hAnsi="Arial" w:cs="Arial"/>
          <w:color w:val="333333"/>
        </w:rPr>
        <w:t>centro del universo</w:t>
      </w:r>
      <w:r w:rsidRPr="00AA545F">
        <w:rPr>
          <w:rStyle w:val="apple-converted-space"/>
          <w:rFonts w:ascii="Arial" w:hAnsi="Arial" w:cs="Arial"/>
          <w:color w:val="333333"/>
        </w:rPr>
        <w:t> </w:t>
      </w:r>
      <w:r w:rsidRPr="00AA545F">
        <w:rPr>
          <w:rStyle w:val="un"/>
          <w:rFonts w:ascii="Arial" w:hAnsi="Arial" w:cs="Arial"/>
          <w:color w:val="333333"/>
        </w:rPr>
        <w:t xml:space="preserve">y estaba rodeada por numerosas esferas </w:t>
      </w:r>
      <w:r w:rsidR="005A2661">
        <w:rPr>
          <w:rStyle w:val="un"/>
          <w:rFonts w:ascii="Arial" w:hAnsi="Arial" w:cs="Arial"/>
          <w:color w:val="333333"/>
        </w:rPr>
        <w:t xml:space="preserve">que </w:t>
      </w:r>
      <w:r w:rsidR="005A2661" w:rsidRPr="00AA545F">
        <w:rPr>
          <w:rStyle w:val="un"/>
          <w:rFonts w:ascii="Arial" w:hAnsi="Arial" w:cs="Arial"/>
          <w:color w:val="333333"/>
        </w:rPr>
        <w:t>gira</w:t>
      </w:r>
      <w:r w:rsidR="005A2661">
        <w:rPr>
          <w:rStyle w:val="un"/>
          <w:rFonts w:ascii="Arial" w:hAnsi="Arial" w:cs="Arial"/>
          <w:color w:val="333333"/>
        </w:rPr>
        <w:t>ban</w:t>
      </w:r>
      <w:r w:rsidR="005A2661" w:rsidRPr="00AA545F">
        <w:rPr>
          <w:rStyle w:val="un"/>
          <w:rFonts w:ascii="Arial" w:hAnsi="Arial" w:cs="Arial"/>
          <w:color w:val="333333"/>
        </w:rPr>
        <w:t xml:space="preserve"> </w:t>
      </w:r>
      <w:r w:rsidRPr="00AA545F">
        <w:rPr>
          <w:rStyle w:val="un"/>
          <w:rFonts w:ascii="Arial" w:hAnsi="Arial" w:cs="Arial"/>
          <w:color w:val="333333"/>
        </w:rPr>
        <w:t>a su alrededor.</w:t>
      </w:r>
      <w:r w:rsidRPr="00AA545F">
        <w:rPr>
          <w:rStyle w:val="apple-converted-space"/>
          <w:rFonts w:ascii="Arial" w:hAnsi="Arial" w:cs="Arial"/>
          <w:color w:val="333333"/>
        </w:rPr>
        <w:t> </w:t>
      </w:r>
      <w:r w:rsidRPr="00AA545F">
        <w:rPr>
          <w:rStyle w:val="un"/>
          <w:rFonts w:ascii="Arial" w:hAnsi="Arial" w:cs="Arial"/>
          <w:color w:val="333333"/>
        </w:rPr>
        <w:t>Los</w:t>
      </w:r>
      <w:r w:rsidRPr="00AA545F">
        <w:rPr>
          <w:rStyle w:val="apple-converted-space"/>
          <w:rFonts w:ascii="Arial" w:hAnsi="Arial" w:cs="Arial"/>
          <w:color w:val="333333"/>
        </w:rPr>
        <w:t> </w:t>
      </w:r>
      <w:r w:rsidRPr="00AA545F">
        <w:rPr>
          <w:rStyle w:val="Textoennegrita"/>
          <w:rFonts w:ascii="Arial" w:hAnsi="Arial" w:cs="Arial"/>
          <w:color w:val="333333"/>
        </w:rPr>
        <w:t>planetas</w:t>
      </w:r>
      <w:r w:rsidRPr="00AA545F">
        <w:rPr>
          <w:rStyle w:val="apple-converted-space"/>
          <w:rFonts w:ascii="Arial" w:hAnsi="Arial" w:cs="Arial"/>
          <w:color w:val="333333"/>
        </w:rPr>
        <w:t> </w:t>
      </w:r>
      <w:r w:rsidRPr="00AA545F">
        <w:rPr>
          <w:rStyle w:val="un"/>
          <w:rFonts w:ascii="Arial" w:hAnsi="Arial" w:cs="Arial"/>
          <w:color w:val="333333"/>
        </w:rPr>
        <w:t xml:space="preserve">estaban situados en estas </w:t>
      </w:r>
      <w:r w:rsidR="009B10D5" w:rsidRPr="00AA545F">
        <w:rPr>
          <w:rStyle w:val="un"/>
          <w:rFonts w:ascii="Arial" w:hAnsi="Arial" w:cs="Arial"/>
          <w:color w:val="333333"/>
        </w:rPr>
        <w:t>“</w:t>
      </w:r>
      <w:r w:rsidRPr="00AA545F">
        <w:rPr>
          <w:rStyle w:val="un"/>
          <w:rFonts w:ascii="Arial" w:hAnsi="Arial" w:cs="Arial"/>
          <w:color w:val="333333"/>
        </w:rPr>
        <w:t>esferas</w:t>
      </w:r>
      <w:r w:rsidR="009B10D5" w:rsidRPr="00AA545F">
        <w:rPr>
          <w:rStyle w:val="un"/>
          <w:rFonts w:ascii="Arial" w:hAnsi="Arial" w:cs="Arial"/>
          <w:color w:val="333333"/>
        </w:rPr>
        <w:t>”</w:t>
      </w:r>
      <w:r w:rsidRPr="00AA545F">
        <w:rPr>
          <w:rStyle w:val="un"/>
          <w:rFonts w:ascii="Arial" w:hAnsi="Arial" w:cs="Arial"/>
          <w:color w:val="333333"/>
        </w:rPr>
        <w:t xml:space="preserve"> y realizaban </w:t>
      </w:r>
      <w:r w:rsidR="00C31F93" w:rsidRPr="00AA545F">
        <w:rPr>
          <w:rStyle w:val="un"/>
          <w:rFonts w:ascii="Arial" w:hAnsi="Arial" w:cs="Arial"/>
          <w:color w:val="333333"/>
        </w:rPr>
        <w:t>p</w:t>
      </w:r>
      <w:r w:rsidRPr="00AA545F">
        <w:rPr>
          <w:rStyle w:val="un"/>
          <w:rFonts w:ascii="Arial" w:hAnsi="Arial" w:cs="Arial"/>
          <w:color w:val="333333"/>
        </w:rPr>
        <w:t>equeños movimientos circulares (epiciclos).</w:t>
      </w:r>
      <w:r w:rsidRPr="00AA545F">
        <w:rPr>
          <w:rStyle w:val="apple-converted-space"/>
          <w:rFonts w:ascii="Arial" w:hAnsi="Arial" w:cs="Arial"/>
          <w:color w:val="333333"/>
        </w:rPr>
        <w:t> </w:t>
      </w:r>
      <w:r w:rsidRPr="00AA545F">
        <w:rPr>
          <w:rStyle w:val="un"/>
          <w:rFonts w:ascii="Arial" w:hAnsi="Arial" w:cs="Arial"/>
          <w:color w:val="333333"/>
        </w:rPr>
        <w:t>La esfera más grande, la de las estrellas fijas, envolvía todo el cosmos.</w:t>
      </w:r>
      <w:r w:rsidRPr="00AA545F">
        <w:rPr>
          <w:rStyle w:val="apple-converted-space"/>
          <w:rFonts w:ascii="Arial" w:hAnsi="Arial" w:cs="Arial"/>
          <w:color w:val="333333"/>
        </w:rPr>
        <w:t> </w:t>
      </w:r>
      <w:r w:rsidRPr="00AA545F">
        <w:rPr>
          <w:rStyle w:val="un"/>
          <w:rFonts w:ascii="Arial" w:hAnsi="Arial" w:cs="Arial"/>
          <w:color w:val="333333"/>
        </w:rPr>
        <w:t>De esta manera, consiguió explicar el movimiento de los astros tal como se observa desde la Tierra.</w:t>
      </w:r>
    </w:p>
    <w:p w:rsidR="00226147" w:rsidRPr="00AA545F" w:rsidRDefault="00226147" w:rsidP="005B102F">
      <w:pPr>
        <w:pStyle w:val="u"/>
        <w:shd w:val="clear" w:color="auto" w:fill="FFFFFF"/>
        <w:spacing w:before="0" w:beforeAutospacing="0" w:after="0" w:afterAutospacing="0" w:line="360" w:lineRule="auto"/>
        <w:jc w:val="both"/>
        <w:rPr>
          <w:rStyle w:val="un"/>
          <w:rFonts w:ascii="Arial" w:hAnsi="Arial" w:cs="Arial"/>
          <w:color w:val="333333"/>
        </w:rPr>
      </w:pPr>
      <w:del w:id="34" w:author="María" w:date="2015-04-01T13:26:00Z">
        <w:r w:rsidRPr="00AA545F" w:rsidDel="005A2661">
          <w:rPr>
            <w:rStyle w:val="apple-converted-space"/>
            <w:rFonts w:ascii="Arial" w:hAnsi="Arial" w:cs="Arial"/>
            <w:color w:val="333333"/>
          </w:rPr>
          <w:delText> </w:delText>
        </w:r>
      </w:del>
      <w:r w:rsidRPr="00AA545F">
        <w:rPr>
          <w:rStyle w:val="un"/>
          <w:rFonts w:ascii="Arial" w:hAnsi="Arial" w:cs="Arial"/>
          <w:color w:val="333333"/>
        </w:rPr>
        <w:t xml:space="preserve">Puedes ampliar la información sobre la teoría geocéntrica de Ptolomeo en el siguiente enlace de la </w:t>
      </w:r>
      <w:r w:rsidRPr="00EF31B7">
        <w:rPr>
          <w:rStyle w:val="un"/>
          <w:rFonts w:ascii="Arial" w:hAnsi="Arial" w:cs="Arial"/>
          <w:i/>
          <w:color w:val="333333"/>
        </w:rPr>
        <w:t>Gran Enciclopedia Planeta</w:t>
      </w:r>
      <w:r w:rsidR="009B10D5" w:rsidRPr="00AA545F">
        <w:rPr>
          <w:rStyle w:val="un"/>
          <w:rFonts w:ascii="Arial" w:hAnsi="Arial" w:cs="Arial"/>
          <w:color w:val="333333"/>
        </w:rPr>
        <w:t xml:space="preserve"> </w:t>
      </w:r>
      <w:hyperlink r:id="rId66" w:tgtFrame="_blank" w:history="1">
        <w:r w:rsidR="009B10D5"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hyperlink>
      <w:r w:rsidRPr="00AA545F">
        <w:rPr>
          <w:rStyle w:val="un"/>
          <w:rFonts w:ascii="Arial" w:hAnsi="Arial" w:cs="Arial"/>
          <w:color w:val="333333"/>
        </w:rPr>
        <w:t>.</w:t>
      </w:r>
    </w:p>
    <w:p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987EA5" w:rsidRPr="00AA545F" w:rsidTr="00650F46">
        <w:tc>
          <w:tcPr>
            <w:tcW w:w="9033" w:type="dxa"/>
            <w:gridSpan w:val="2"/>
            <w:shd w:val="clear" w:color="auto" w:fill="0D0D0D" w:themeFill="text1" w:themeFillTint="F2"/>
          </w:tcPr>
          <w:p w:rsidR="00987EA5" w:rsidRPr="00AA545F" w:rsidRDefault="00987EA5" w:rsidP="005B102F">
            <w:pPr>
              <w:spacing w:line="360" w:lineRule="auto"/>
              <w:jc w:val="center"/>
              <w:rPr>
                <w:b/>
                <w:color w:val="FFFFFF" w:themeColor="background1"/>
              </w:rPr>
            </w:pPr>
            <w:r w:rsidRPr="00AA545F">
              <w:rPr>
                <w:b/>
                <w:color w:val="FFFFFF" w:themeColor="background1"/>
              </w:rPr>
              <w:t>Imagen (fotografía, gráfica o ilustración)</w:t>
            </w:r>
          </w:p>
        </w:tc>
      </w:tr>
      <w:tr w:rsidR="00987EA5" w:rsidRPr="00AA545F" w:rsidTr="00650F46">
        <w:tc>
          <w:tcPr>
            <w:tcW w:w="2518" w:type="dxa"/>
          </w:tcPr>
          <w:p w:rsidR="00987EA5" w:rsidRPr="00AA545F" w:rsidRDefault="00987EA5" w:rsidP="005B102F">
            <w:pPr>
              <w:spacing w:line="360" w:lineRule="auto"/>
              <w:rPr>
                <w:b/>
                <w:color w:val="000000"/>
              </w:rPr>
            </w:pPr>
            <w:r w:rsidRPr="00AA545F">
              <w:rPr>
                <w:b/>
                <w:color w:val="000000"/>
              </w:rPr>
              <w:t>Código</w:t>
            </w:r>
          </w:p>
        </w:tc>
        <w:tc>
          <w:tcPr>
            <w:tcW w:w="6515" w:type="dxa"/>
          </w:tcPr>
          <w:p w:rsidR="00987EA5" w:rsidRPr="00AA545F" w:rsidRDefault="00987EA5"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_IMG21</w:t>
            </w:r>
          </w:p>
        </w:tc>
      </w:tr>
      <w:tr w:rsidR="00987EA5" w:rsidRPr="00AA545F" w:rsidTr="00650F46">
        <w:tc>
          <w:tcPr>
            <w:tcW w:w="2518" w:type="dxa"/>
          </w:tcPr>
          <w:p w:rsidR="00987EA5" w:rsidRPr="00AA545F" w:rsidRDefault="00987EA5" w:rsidP="005B102F">
            <w:pPr>
              <w:spacing w:line="360" w:lineRule="auto"/>
              <w:rPr>
                <w:color w:val="000000"/>
              </w:rPr>
            </w:pPr>
            <w:r w:rsidRPr="00AA545F">
              <w:rPr>
                <w:b/>
                <w:color w:val="000000"/>
              </w:rPr>
              <w:t>Descripción</w:t>
            </w:r>
          </w:p>
        </w:tc>
        <w:tc>
          <w:tcPr>
            <w:tcW w:w="6515" w:type="dxa"/>
          </w:tcPr>
          <w:p w:rsidR="00987EA5" w:rsidRPr="00AA545F" w:rsidRDefault="00987EA5" w:rsidP="005B102F">
            <w:pPr>
              <w:spacing w:line="360" w:lineRule="auto"/>
              <w:rPr>
                <w:color w:val="000000"/>
              </w:rPr>
            </w:pPr>
            <w:r w:rsidRPr="00AA545F">
              <w:rPr>
                <w:color w:val="000000"/>
              </w:rPr>
              <w:t xml:space="preserve">Modelo de Ptolomeo </w:t>
            </w:r>
          </w:p>
        </w:tc>
      </w:tr>
      <w:tr w:rsidR="00987EA5" w:rsidRPr="00AA545F" w:rsidTr="00650F46">
        <w:tc>
          <w:tcPr>
            <w:tcW w:w="2518" w:type="dxa"/>
          </w:tcPr>
          <w:p w:rsidR="00987EA5" w:rsidRPr="00AA545F" w:rsidRDefault="00987EA5" w:rsidP="005B102F">
            <w:pPr>
              <w:spacing w:line="360" w:lineRule="auto"/>
              <w:rPr>
                <w:color w:val="000000"/>
              </w:rPr>
            </w:pPr>
            <w:r w:rsidRPr="00AA545F">
              <w:rPr>
                <w:b/>
                <w:color w:val="000000"/>
              </w:rPr>
              <w:t>Código Shutterstock (o URL o la ruta en AulaPlaneta)</w:t>
            </w:r>
          </w:p>
        </w:tc>
        <w:tc>
          <w:tcPr>
            <w:tcW w:w="6515" w:type="dxa"/>
          </w:tcPr>
          <w:p w:rsidR="00987EA5" w:rsidRPr="00AA545F" w:rsidRDefault="00987EA5" w:rsidP="005B102F">
            <w:pPr>
              <w:spacing w:line="360" w:lineRule="auto"/>
              <w:rPr>
                <w:color w:val="000000"/>
              </w:rPr>
            </w:pPr>
            <w:r w:rsidRPr="00AA545F">
              <w:rPr>
                <w:color w:val="000000"/>
              </w:rPr>
              <w:t xml:space="preserve">4° ESO/Física y Química/La gravedad/1 los modelos del universo/1.1 EL modelo de Ptolomeo </w:t>
            </w:r>
          </w:p>
          <w:p w:rsidR="00987EA5" w:rsidRPr="00AA545F" w:rsidRDefault="00987EA5" w:rsidP="005B102F">
            <w:pPr>
              <w:spacing w:line="360" w:lineRule="auto"/>
              <w:rPr>
                <w:color w:val="000000"/>
              </w:rPr>
            </w:pPr>
          </w:p>
          <w:p w:rsidR="00987EA5" w:rsidRPr="00AA545F" w:rsidRDefault="00987EA5" w:rsidP="005B102F">
            <w:pPr>
              <w:spacing w:line="360" w:lineRule="auto"/>
              <w:rPr>
                <w:color w:val="000000"/>
              </w:rPr>
            </w:pPr>
          </w:p>
          <w:p w:rsidR="00987EA5" w:rsidRPr="00AA545F" w:rsidRDefault="00987EA5" w:rsidP="005B102F">
            <w:pPr>
              <w:spacing w:line="360" w:lineRule="auto"/>
              <w:rPr>
                <w:color w:val="000000"/>
              </w:rPr>
            </w:pPr>
            <w:r w:rsidRPr="00AA545F">
              <w:rPr>
                <w:rFonts w:ascii="Arial" w:hAnsi="Arial" w:cs="Arial"/>
                <w:noProof/>
                <w:color w:val="9D8573"/>
                <w:bdr w:val="none" w:sz="0" w:space="0" w:color="auto" w:frame="1"/>
              </w:rPr>
              <w:drawing>
                <wp:inline distT="0" distB="0" distL="0" distR="0" wp14:anchorId="08201FA1" wp14:editId="536A22BA">
                  <wp:extent cx="2565999" cy="2544417"/>
                  <wp:effectExtent l="0" t="0" r="6350" b="8890"/>
                  <wp:docPr id="23" name="Imagen 23" descr="http://profesores.aulaplaneta.com/DNNPlayerPackages/Package11723/InfoGuion/cuadernoestudio/images_xml/FQ_10_04_img1_small.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rofesores.aulaplaneta.com/DNNPlayerPackages/Package11723/InfoGuion/cuadernoestudio/images_xml/FQ_10_04_img1_small.jp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8540" cy="2546937"/>
                          </a:xfrm>
                          <a:prstGeom prst="rect">
                            <a:avLst/>
                          </a:prstGeom>
                          <a:noFill/>
                          <a:ln>
                            <a:noFill/>
                          </a:ln>
                        </pic:spPr>
                      </pic:pic>
                    </a:graphicData>
                  </a:graphic>
                </wp:inline>
              </w:drawing>
            </w:r>
          </w:p>
        </w:tc>
      </w:tr>
      <w:tr w:rsidR="00987EA5" w:rsidRPr="00AA545F" w:rsidTr="00650F46">
        <w:tc>
          <w:tcPr>
            <w:tcW w:w="2518" w:type="dxa"/>
          </w:tcPr>
          <w:p w:rsidR="00987EA5" w:rsidRPr="00AA545F" w:rsidRDefault="00987EA5" w:rsidP="005B102F">
            <w:pPr>
              <w:spacing w:line="360" w:lineRule="auto"/>
              <w:rPr>
                <w:color w:val="000000"/>
              </w:rPr>
            </w:pPr>
            <w:r w:rsidRPr="00AA545F">
              <w:rPr>
                <w:b/>
                <w:color w:val="000000"/>
              </w:rPr>
              <w:t>Pie de imagen</w:t>
            </w:r>
          </w:p>
        </w:tc>
        <w:tc>
          <w:tcPr>
            <w:tcW w:w="6515" w:type="dxa"/>
          </w:tcPr>
          <w:p w:rsidR="00987EA5" w:rsidRPr="00AA545F" w:rsidRDefault="00987EA5" w:rsidP="005A2661">
            <w:pPr>
              <w:spacing w:line="360" w:lineRule="auto"/>
              <w:rPr>
                <w:color w:val="000000"/>
              </w:rPr>
            </w:pPr>
            <w:r w:rsidRPr="00AA545F">
              <w:rPr>
                <w:color w:val="000000"/>
              </w:rPr>
              <w:t xml:space="preserve">Por suponer que nuestro planeta era el centro del universo, el </w:t>
            </w:r>
            <w:r w:rsidRPr="00AA545F">
              <w:rPr>
                <w:color w:val="000000"/>
              </w:rPr>
              <w:lastRenderedPageBreak/>
              <w:t xml:space="preserve">modelo que propuso </w:t>
            </w:r>
            <w:r w:rsidRPr="00AA545F">
              <w:rPr>
                <w:b/>
                <w:color w:val="000000"/>
              </w:rPr>
              <w:t>Ptolomeo</w:t>
            </w:r>
            <w:r w:rsidRPr="00AA545F">
              <w:rPr>
                <w:color w:val="000000"/>
              </w:rPr>
              <w:t xml:space="preserve"> en el año 140 </w:t>
            </w:r>
            <w:r w:rsidR="005A2661">
              <w:rPr>
                <w:color w:val="000000"/>
              </w:rPr>
              <w:t>d</w:t>
            </w:r>
            <w:r w:rsidRPr="00AA545F">
              <w:rPr>
                <w:color w:val="000000"/>
              </w:rPr>
              <w:t>.</w:t>
            </w:r>
            <w:r w:rsidR="005A2661">
              <w:rPr>
                <w:color w:val="000000"/>
              </w:rPr>
              <w:t xml:space="preserve"> </w:t>
            </w:r>
            <w:r w:rsidRPr="00AA545F">
              <w:rPr>
                <w:color w:val="000000"/>
              </w:rPr>
              <w:t xml:space="preserve">C. se conoce como </w:t>
            </w:r>
            <w:r w:rsidRPr="00AA545F">
              <w:rPr>
                <w:b/>
                <w:color w:val="000000"/>
              </w:rPr>
              <w:t>teoría geocéntrica</w:t>
            </w:r>
            <w:r w:rsidRPr="00AA545F">
              <w:rPr>
                <w:color w:val="000000"/>
              </w:rPr>
              <w:t xml:space="preserve"> </w:t>
            </w:r>
          </w:p>
        </w:tc>
      </w:tr>
    </w:tbl>
    <w:p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DE795E" w:rsidRPr="00AA545F" w:rsidTr="00650F46">
        <w:tc>
          <w:tcPr>
            <w:tcW w:w="8828" w:type="dxa"/>
            <w:gridSpan w:val="2"/>
            <w:shd w:val="clear" w:color="auto" w:fill="000000" w:themeFill="text1"/>
          </w:tcPr>
          <w:p w:rsidR="00DE795E" w:rsidRPr="00AA545F" w:rsidRDefault="00DE795E" w:rsidP="005B102F">
            <w:pPr>
              <w:spacing w:line="360" w:lineRule="auto"/>
              <w:jc w:val="center"/>
              <w:rPr>
                <w:b/>
                <w:color w:val="FFFFFF" w:themeColor="background1"/>
              </w:rPr>
            </w:pPr>
            <w:r w:rsidRPr="00AA545F">
              <w:rPr>
                <w:b/>
                <w:color w:val="FFFFFF" w:themeColor="background1"/>
              </w:rPr>
              <w:t>Practica: recurso aprovechado</w:t>
            </w:r>
          </w:p>
        </w:tc>
      </w:tr>
      <w:tr w:rsidR="00DE795E" w:rsidRPr="00AA545F" w:rsidTr="00650F46">
        <w:tc>
          <w:tcPr>
            <w:tcW w:w="2450" w:type="dxa"/>
          </w:tcPr>
          <w:p w:rsidR="00DE795E" w:rsidRPr="00AA545F" w:rsidRDefault="00DE795E" w:rsidP="005B102F">
            <w:pPr>
              <w:spacing w:line="360" w:lineRule="auto"/>
              <w:rPr>
                <w:b/>
                <w:color w:val="000000"/>
              </w:rPr>
            </w:pPr>
            <w:r w:rsidRPr="00AA545F">
              <w:rPr>
                <w:b/>
                <w:color w:val="000000"/>
              </w:rPr>
              <w:t>Código</w:t>
            </w:r>
          </w:p>
        </w:tc>
        <w:tc>
          <w:tcPr>
            <w:tcW w:w="6378" w:type="dxa"/>
          </w:tcPr>
          <w:p w:rsidR="00DE795E" w:rsidRPr="00AA545F" w:rsidRDefault="00DE795E" w:rsidP="005B102F">
            <w:pPr>
              <w:spacing w:line="360" w:lineRule="auto"/>
              <w:rPr>
                <w:b/>
                <w:color w:val="000000"/>
              </w:rPr>
            </w:pPr>
            <w:r w:rsidRPr="00AA545F">
              <w:rPr>
                <w:rFonts w:ascii="Arial" w:hAnsi="Arial" w:cs="Arial"/>
              </w:rPr>
              <w:t>CN_10_03_CO_REC170</w:t>
            </w:r>
          </w:p>
        </w:tc>
      </w:tr>
      <w:tr w:rsidR="00DE795E" w:rsidRPr="00AA545F" w:rsidTr="00650F46">
        <w:tc>
          <w:tcPr>
            <w:tcW w:w="2450" w:type="dxa"/>
          </w:tcPr>
          <w:p w:rsidR="00DE795E" w:rsidRPr="00AA545F" w:rsidRDefault="00DE795E" w:rsidP="005B102F">
            <w:pPr>
              <w:spacing w:line="360" w:lineRule="auto"/>
              <w:rPr>
                <w:color w:val="000000"/>
              </w:rPr>
            </w:pPr>
            <w:r w:rsidRPr="00AA545F">
              <w:rPr>
                <w:b/>
                <w:color w:val="000000"/>
              </w:rPr>
              <w:t>Ubicación en Aula Planeta</w:t>
            </w:r>
          </w:p>
        </w:tc>
        <w:tc>
          <w:tcPr>
            <w:tcW w:w="6378" w:type="dxa"/>
          </w:tcPr>
          <w:p w:rsidR="00DE795E" w:rsidRPr="00AA545F" w:rsidRDefault="00DE795E" w:rsidP="005B102F">
            <w:pPr>
              <w:spacing w:line="360" w:lineRule="auto"/>
              <w:rPr>
                <w:color w:val="000000"/>
              </w:rPr>
            </w:pPr>
            <w:r w:rsidRPr="00AA545F">
              <w:rPr>
                <w:color w:val="000000"/>
              </w:rPr>
              <w:t xml:space="preserve">4° ESO/Física y Química/La gravedad/1 los modelos del universo/1.1 EL modelo de Ptolomeo/Practica/Conoce el modelo Ptolomeo sobre el universo </w:t>
            </w:r>
          </w:p>
          <w:p w:rsidR="00DE795E" w:rsidRPr="00AA545F" w:rsidRDefault="00DE795E" w:rsidP="005B102F">
            <w:pPr>
              <w:spacing w:line="360" w:lineRule="auto"/>
              <w:rPr>
                <w:color w:val="000000"/>
              </w:rPr>
            </w:pPr>
          </w:p>
        </w:tc>
      </w:tr>
      <w:tr w:rsidR="00DE795E" w:rsidRPr="00AA545F" w:rsidTr="00650F46">
        <w:tc>
          <w:tcPr>
            <w:tcW w:w="2450" w:type="dxa"/>
          </w:tcPr>
          <w:p w:rsidR="00DE795E" w:rsidRPr="00AA545F" w:rsidRDefault="00DE795E" w:rsidP="005B102F">
            <w:pPr>
              <w:spacing w:line="360" w:lineRule="auto"/>
              <w:rPr>
                <w:color w:val="000000"/>
              </w:rPr>
            </w:pPr>
            <w:r w:rsidRPr="00AA545F">
              <w:rPr>
                <w:b/>
                <w:color w:val="000000"/>
              </w:rPr>
              <w:t>Cambio (descripción o capturas de pantallas)</w:t>
            </w:r>
          </w:p>
        </w:tc>
        <w:tc>
          <w:tcPr>
            <w:tcW w:w="6378" w:type="dxa"/>
          </w:tcPr>
          <w:p w:rsidR="00DE795E" w:rsidRPr="00AA545F" w:rsidRDefault="00DE795E" w:rsidP="005B102F">
            <w:pPr>
              <w:spacing w:line="360" w:lineRule="auto"/>
              <w:rPr>
                <w:color w:val="000000"/>
                <w:highlight w:val="yellow"/>
              </w:rPr>
            </w:pPr>
            <w:r w:rsidRPr="00AA545F">
              <w:rPr>
                <w:color w:val="000000"/>
                <w:highlight w:val="yellow"/>
              </w:rPr>
              <w:t xml:space="preserve">Revisar el </w:t>
            </w:r>
            <w:r w:rsidR="00870605" w:rsidRPr="00AA545F">
              <w:rPr>
                <w:color w:val="000000"/>
                <w:highlight w:val="yellow"/>
              </w:rPr>
              <w:t xml:space="preserve">link del </w:t>
            </w:r>
            <w:r w:rsidRPr="00AA545F">
              <w:rPr>
                <w:color w:val="000000"/>
                <w:highlight w:val="yellow"/>
              </w:rPr>
              <w:t xml:space="preserve">video pues presenta problemas al reproducirlo </w:t>
            </w:r>
          </w:p>
        </w:tc>
      </w:tr>
      <w:tr w:rsidR="00DE795E" w:rsidRPr="00AA545F" w:rsidTr="00650F46">
        <w:tc>
          <w:tcPr>
            <w:tcW w:w="2450" w:type="dxa"/>
          </w:tcPr>
          <w:p w:rsidR="00DE795E" w:rsidRPr="00AA545F" w:rsidRDefault="00DE795E" w:rsidP="005B102F">
            <w:pPr>
              <w:spacing w:line="360" w:lineRule="auto"/>
              <w:rPr>
                <w:b/>
                <w:color w:val="000000"/>
              </w:rPr>
            </w:pPr>
            <w:r w:rsidRPr="00AA545F">
              <w:rPr>
                <w:b/>
                <w:color w:val="000000"/>
              </w:rPr>
              <w:t>Título</w:t>
            </w:r>
          </w:p>
        </w:tc>
        <w:tc>
          <w:tcPr>
            <w:tcW w:w="6378" w:type="dxa"/>
          </w:tcPr>
          <w:p w:rsidR="00DE795E" w:rsidRPr="00AA545F" w:rsidRDefault="00DE795E" w:rsidP="005B102F">
            <w:pPr>
              <w:spacing w:line="360" w:lineRule="auto"/>
              <w:rPr>
                <w:color w:val="000000"/>
              </w:rPr>
            </w:pPr>
            <w:r w:rsidRPr="00AA545F">
              <w:rPr>
                <w:color w:val="000000"/>
              </w:rPr>
              <w:t xml:space="preserve">Conoce el modelo de Ptolomeo sobre el universo </w:t>
            </w:r>
          </w:p>
        </w:tc>
      </w:tr>
      <w:tr w:rsidR="00DE795E" w:rsidRPr="00AA545F" w:rsidTr="00650F46">
        <w:tc>
          <w:tcPr>
            <w:tcW w:w="2450" w:type="dxa"/>
          </w:tcPr>
          <w:p w:rsidR="00DE795E" w:rsidRPr="00AA545F" w:rsidRDefault="00DE795E" w:rsidP="005B102F">
            <w:pPr>
              <w:spacing w:line="360" w:lineRule="auto"/>
              <w:rPr>
                <w:b/>
                <w:color w:val="000000"/>
              </w:rPr>
            </w:pPr>
            <w:r w:rsidRPr="00AA545F">
              <w:rPr>
                <w:b/>
                <w:color w:val="000000"/>
              </w:rPr>
              <w:t>Descripción</w:t>
            </w:r>
          </w:p>
        </w:tc>
        <w:tc>
          <w:tcPr>
            <w:tcW w:w="6378" w:type="dxa"/>
          </w:tcPr>
          <w:p w:rsidR="00DE795E" w:rsidRPr="00AA545F" w:rsidRDefault="00DE795E" w:rsidP="005A2661">
            <w:pPr>
              <w:spacing w:line="360" w:lineRule="auto"/>
              <w:rPr>
                <w:color w:val="000000"/>
              </w:rPr>
            </w:pPr>
            <w:r w:rsidRPr="00AA545F">
              <w:rPr>
                <w:color w:val="000000"/>
              </w:rPr>
              <w:t>Actividad</w:t>
            </w:r>
            <w:r w:rsidR="005A2661">
              <w:rPr>
                <w:color w:val="000000"/>
              </w:rPr>
              <w:t>,</w:t>
            </w:r>
            <w:r w:rsidRPr="00AA545F">
              <w:rPr>
                <w:color w:val="000000"/>
              </w:rPr>
              <w:t xml:space="preserve"> con animación incluida</w:t>
            </w:r>
            <w:r w:rsidR="005A2661">
              <w:rPr>
                <w:color w:val="000000"/>
              </w:rPr>
              <w:t>,</w:t>
            </w:r>
            <w:r w:rsidRPr="00AA545F">
              <w:rPr>
                <w:color w:val="000000"/>
              </w:rPr>
              <w:t xml:space="preserve"> que </w:t>
            </w:r>
            <w:r w:rsidR="005A2661">
              <w:rPr>
                <w:color w:val="000000"/>
              </w:rPr>
              <w:t>muestra</w:t>
            </w:r>
            <w:r w:rsidRPr="00AA545F">
              <w:rPr>
                <w:color w:val="000000"/>
              </w:rPr>
              <w:t xml:space="preserve"> el modelo geocéntrico del universo</w:t>
            </w:r>
            <w:r w:rsidR="00650F46">
              <w:rPr>
                <w:color w:val="000000"/>
              </w:rPr>
              <w:t xml:space="preserve"> </w:t>
            </w:r>
          </w:p>
        </w:tc>
      </w:tr>
    </w:tbl>
    <w:p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p w:rsidR="00226147" w:rsidRPr="00AA545F" w:rsidRDefault="00226147" w:rsidP="005B102F">
      <w:pPr>
        <w:shd w:val="clear" w:color="auto" w:fill="FFFFFF"/>
        <w:spacing w:line="360" w:lineRule="auto"/>
        <w:rPr>
          <w:rFonts w:ascii="Arial" w:hAnsi="Arial" w:cs="Arial"/>
          <w:color w:val="FFFFFF"/>
        </w:rPr>
      </w:pPr>
    </w:p>
    <w:p w:rsidR="00226147" w:rsidRPr="00AA545F" w:rsidRDefault="00226147" w:rsidP="005B102F">
      <w:pPr>
        <w:spacing w:line="360" w:lineRule="auto"/>
        <w:rPr>
          <w:rFonts w:ascii="Arial" w:hAnsi="Arial" w:cs="Arial"/>
          <w:b/>
        </w:rPr>
      </w:pPr>
    </w:p>
    <w:p w:rsidR="00766097" w:rsidRPr="00AA545F" w:rsidRDefault="00766097" w:rsidP="005B102F">
      <w:pPr>
        <w:spacing w:line="360" w:lineRule="auto"/>
        <w:rPr>
          <w:rFonts w:ascii="Times" w:hAnsi="Times"/>
          <w:b/>
        </w:rPr>
      </w:pPr>
      <w:r w:rsidRPr="00AA545F">
        <w:rPr>
          <w:rFonts w:ascii="Times" w:hAnsi="Times"/>
          <w:highlight w:val="yellow"/>
        </w:rPr>
        <w:t>[SECCIÓN 3]</w:t>
      </w:r>
      <w:r w:rsidRPr="00AA545F">
        <w:rPr>
          <w:rFonts w:ascii="Times" w:hAnsi="Times"/>
        </w:rPr>
        <w:t xml:space="preserve"> </w:t>
      </w:r>
      <w:r w:rsidRPr="00AA545F">
        <w:rPr>
          <w:rFonts w:ascii="Times" w:hAnsi="Times"/>
          <w:b/>
        </w:rPr>
        <w:t>4.1.2 Modelo de Copérnico</w:t>
      </w:r>
    </w:p>
    <w:p w:rsidR="00766097" w:rsidRPr="00AA545F" w:rsidRDefault="00766097" w:rsidP="005B102F">
      <w:pPr>
        <w:spacing w:line="360" w:lineRule="auto"/>
        <w:rPr>
          <w:rFonts w:ascii="Times" w:hAnsi="Times"/>
          <w:b/>
        </w:rPr>
      </w:pPr>
    </w:p>
    <w:p w:rsidR="000B3C9F" w:rsidRPr="00AA545F" w:rsidRDefault="000B3C9F"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b/>
          <w:color w:val="333333"/>
        </w:rPr>
        <w:t xml:space="preserve">Copérnico </w:t>
      </w:r>
      <w:r w:rsidRPr="00AA545F">
        <w:rPr>
          <w:rStyle w:val="un"/>
          <w:rFonts w:ascii="Arial" w:hAnsi="Arial" w:cs="Arial"/>
          <w:color w:val="333333"/>
        </w:rPr>
        <w:t xml:space="preserve">fue un astrónomo, médico y político polaco </w:t>
      </w:r>
      <w:r w:rsidR="005A2661">
        <w:rPr>
          <w:rStyle w:val="un"/>
          <w:rFonts w:ascii="Arial" w:hAnsi="Arial" w:cs="Arial"/>
          <w:color w:val="333333"/>
        </w:rPr>
        <w:t xml:space="preserve">del Renacimiento, </w:t>
      </w:r>
      <w:r w:rsidRPr="00AA545F">
        <w:rPr>
          <w:rStyle w:val="un"/>
          <w:rFonts w:ascii="Arial" w:hAnsi="Arial" w:cs="Arial"/>
          <w:color w:val="333333"/>
        </w:rPr>
        <w:t>que formuló la</w:t>
      </w:r>
      <w:r w:rsidRPr="00AA545F">
        <w:rPr>
          <w:rStyle w:val="apple-converted-space"/>
          <w:rFonts w:ascii="Arial" w:hAnsi="Arial" w:cs="Arial"/>
          <w:color w:val="333333"/>
        </w:rPr>
        <w:t> </w:t>
      </w:r>
      <w:r w:rsidRPr="00AA545F">
        <w:rPr>
          <w:rStyle w:val="Textoennegrita"/>
          <w:rFonts w:ascii="Arial" w:hAnsi="Arial" w:cs="Arial"/>
          <w:color w:val="333333"/>
        </w:rPr>
        <w:t>teoría heliocéntrica</w:t>
      </w:r>
      <w:r w:rsidRPr="00AA545F">
        <w:rPr>
          <w:rStyle w:val="apple-converted-space"/>
          <w:rFonts w:ascii="Arial" w:hAnsi="Arial" w:cs="Arial"/>
          <w:color w:val="333333"/>
        </w:rPr>
        <w:t> </w:t>
      </w:r>
      <w:r w:rsidRPr="00AA545F">
        <w:rPr>
          <w:rStyle w:val="un"/>
          <w:rFonts w:ascii="Arial" w:hAnsi="Arial" w:cs="Arial"/>
          <w:color w:val="333333"/>
        </w:rPr>
        <w:t>en el siglo XVI.</w:t>
      </w:r>
      <w:r w:rsidRPr="00AA545F">
        <w:rPr>
          <w:rStyle w:val="apple-converted-space"/>
          <w:rFonts w:ascii="Arial" w:hAnsi="Arial" w:cs="Arial"/>
          <w:color w:val="333333"/>
        </w:rPr>
        <w:t> </w:t>
      </w:r>
      <w:r w:rsidRPr="00AA545F">
        <w:rPr>
          <w:rStyle w:val="un"/>
          <w:rFonts w:ascii="Arial" w:hAnsi="Arial" w:cs="Arial"/>
          <w:color w:val="333333"/>
        </w:rPr>
        <w:t xml:space="preserve">Según los datos recogidos en sus observaciones, las posiciones de los planetas se explicaban mucho mejor suponiendo que estos </w:t>
      </w:r>
      <w:r w:rsidRPr="00AA545F">
        <w:rPr>
          <w:rStyle w:val="Textoennegrita"/>
          <w:rFonts w:ascii="Arial" w:hAnsi="Arial" w:cs="Arial"/>
          <w:color w:val="333333"/>
        </w:rPr>
        <w:t>giran alrededor del Sol</w:t>
      </w:r>
      <w:r w:rsidRPr="00AA545F">
        <w:rPr>
          <w:rStyle w:val="un"/>
          <w:rFonts w:ascii="Arial" w:hAnsi="Arial" w:cs="Arial"/>
          <w:color w:val="333333"/>
        </w:rPr>
        <w:t>, en vez de hacerlo alrededor de la Tierra.</w:t>
      </w:r>
      <w:r w:rsidRPr="00AA545F">
        <w:rPr>
          <w:rStyle w:val="apple-converted-space"/>
          <w:rFonts w:ascii="Arial" w:hAnsi="Arial" w:cs="Arial"/>
          <w:color w:val="333333"/>
        </w:rPr>
        <w:t> </w:t>
      </w:r>
      <w:r w:rsidRPr="00AA545F">
        <w:rPr>
          <w:rStyle w:val="un"/>
          <w:rFonts w:ascii="Arial" w:hAnsi="Arial" w:cs="Arial"/>
          <w:color w:val="333333"/>
        </w:rPr>
        <w:t>Copérnico mantuvo algunos principios del modelo de Ptolomeo, como las órbitas circulares, la idea de las esferas dentro de las cuales se encontraban los planetas y la esfera exterior donde estaban las estrellas fijas.</w:t>
      </w:r>
    </w:p>
    <w:p w:rsidR="000B3C9F" w:rsidRPr="00AA545F" w:rsidRDefault="000B3C9F" w:rsidP="005B102F">
      <w:pPr>
        <w:pStyle w:val="u"/>
        <w:shd w:val="clear" w:color="auto" w:fill="FFFFFF"/>
        <w:spacing w:before="0" w:beforeAutospacing="0" w:after="0" w:afterAutospacing="0" w:line="360" w:lineRule="auto"/>
        <w:jc w:val="both"/>
        <w:rPr>
          <w:rFonts w:ascii="Arial" w:hAnsi="Arial" w:cs="Arial"/>
          <w:color w:val="333333"/>
        </w:rPr>
      </w:pPr>
    </w:p>
    <w:p w:rsidR="000B3C9F" w:rsidRPr="00AA545F" w:rsidRDefault="000B3C9F" w:rsidP="005B102F">
      <w:pPr>
        <w:pStyle w:val="u"/>
        <w:shd w:val="clear" w:color="auto" w:fill="FFFFFF"/>
        <w:spacing w:before="0" w:beforeAutospacing="0" w:after="0" w:afterAutospacing="0" w:line="360" w:lineRule="auto"/>
        <w:rPr>
          <w:rStyle w:val="un"/>
          <w:rFonts w:ascii="Arial" w:hAnsi="Arial" w:cs="Arial"/>
          <w:color w:val="333333"/>
        </w:rPr>
      </w:pPr>
      <w:r w:rsidRPr="00AA545F">
        <w:rPr>
          <w:rStyle w:val="un"/>
          <w:rFonts w:ascii="Arial" w:hAnsi="Arial" w:cs="Arial"/>
          <w:color w:val="333333"/>
        </w:rPr>
        <w:t>Además, según Copérnico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realiza tres</w:t>
      </w:r>
      <w:r w:rsidRPr="00AA545F">
        <w:rPr>
          <w:rStyle w:val="apple-converted-space"/>
          <w:rFonts w:ascii="Arial" w:hAnsi="Arial" w:cs="Arial"/>
          <w:color w:val="333333"/>
        </w:rPr>
        <w:t> </w:t>
      </w:r>
      <w:r w:rsidRPr="00AA545F">
        <w:rPr>
          <w:rStyle w:val="Textoennegrita"/>
          <w:rFonts w:ascii="Arial" w:hAnsi="Arial" w:cs="Arial"/>
          <w:color w:val="333333"/>
        </w:rPr>
        <w:t>movimientos</w:t>
      </w:r>
      <w:r w:rsidRPr="00AA545F">
        <w:rPr>
          <w:rStyle w:val="un"/>
          <w:rFonts w:ascii="Arial" w:hAnsi="Arial" w:cs="Arial"/>
          <w:color w:val="333333"/>
        </w:rPr>
        <w:t>:</w:t>
      </w:r>
    </w:p>
    <w:p w:rsidR="000B3C9F" w:rsidRPr="00AA545F" w:rsidRDefault="000B3C9F" w:rsidP="005B102F">
      <w:pPr>
        <w:pStyle w:val="u"/>
        <w:shd w:val="clear" w:color="auto" w:fill="FFFFFF"/>
        <w:spacing w:before="0" w:beforeAutospacing="0" w:after="0" w:afterAutospacing="0" w:line="360" w:lineRule="auto"/>
        <w:rPr>
          <w:rFonts w:ascii="Arial" w:hAnsi="Arial" w:cs="Arial"/>
          <w:color w:val="333333"/>
        </w:rPr>
      </w:pPr>
    </w:p>
    <w:p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inclinación</w:t>
      </w:r>
      <w:r w:rsidRPr="00AA545F">
        <w:rPr>
          <w:rStyle w:val="apple-converted-space"/>
          <w:rFonts w:ascii="Arial" w:hAnsi="Arial" w:cs="Arial"/>
          <w:color w:val="333333"/>
        </w:rPr>
        <w:t> </w:t>
      </w:r>
      <w:r w:rsidRPr="00AA545F">
        <w:rPr>
          <w:rStyle w:val="un"/>
          <w:rFonts w:ascii="Arial" w:hAnsi="Arial" w:cs="Arial"/>
          <w:color w:val="333333"/>
        </w:rPr>
        <w:t>anual sobre su eje.</w:t>
      </w:r>
    </w:p>
    <w:p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lastRenderedPageBreak/>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 sí misma</w:t>
      </w:r>
      <w:r w:rsidRPr="00AA545F">
        <w:rPr>
          <w:rStyle w:val="un"/>
          <w:rFonts w:ascii="Arial" w:hAnsi="Arial" w:cs="Arial"/>
          <w:color w:val="333333"/>
        </w:rPr>
        <w:t>, que dura un día.</w:t>
      </w:r>
    </w:p>
    <w:p w:rsidR="000B3C9F" w:rsidRPr="00AA545F" w:rsidRDefault="000B3C9F" w:rsidP="005B102F">
      <w:pPr>
        <w:numPr>
          <w:ilvl w:val="0"/>
          <w:numId w:val="15"/>
        </w:numPr>
        <w:shd w:val="clear" w:color="auto" w:fill="FFFFFF"/>
        <w:spacing w:line="360" w:lineRule="auto"/>
        <w:ind w:left="300"/>
        <w:rPr>
          <w:rStyle w:val="un"/>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del Sol</w:t>
      </w:r>
      <w:r w:rsidRPr="00AA545F">
        <w:rPr>
          <w:rStyle w:val="un"/>
          <w:rFonts w:ascii="Arial" w:hAnsi="Arial" w:cs="Arial"/>
          <w:color w:val="333333"/>
        </w:rPr>
        <w:t>, que dura un año.</w:t>
      </w:r>
    </w:p>
    <w:p w:rsidR="000B3C9F" w:rsidRPr="00AA545F" w:rsidRDefault="000B3C9F" w:rsidP="005B102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B058E" w:rsidRPr="00AA545F" w:rsidTr="00650F46">
        <w:tc>
          <w:tcPr>
            <w:tcW w:w="9033" w:type="dxa"/>
            <w:gridSpan w:val="2"/>
            <w:shd w:val="clear" w:color="auto" w:fill="0D0D0D" w:themeFill="text1" w:themeFillTint="F2"/>
          </w:tcPr>
          <w:p w:rsidR="00BB058E" w:rsidRPr="00AA545F" w:rsidRDefault="00BB058E" w:rsidP="005B102F">
            <w:pPr>
              <w:spacing w:line="360" w:lineRule="auto"/>
              <w:jc w:val="center"/>
              <w:rPr>
                <w:b/>
                <w:color w:val="FFFFFF" w:themeColor="background1"/>
              </w:rPr>
            </w:pPr>
            <w:r w:rsidRPr="00AA545F">
              <w:rPr>
                <w:b/>
                <w:color w:val="FFFFFF" w:themeColor="background1"/>
              </w:rPr>
              <w:t>Imagen (fotografía, gráfica o ilustración)</w:t>
            </w:r>
          </w:p>
        </w:tc>
      </w:tr>
      <w:tr w:rsidR="00BB058E" w:rsidRPr="00AA545F" w:rsidTr="00650F46">
        <w:tc>
          <w:tcPr>
            <w:tcW w:w="2518" w:type="dxa"/>
          </w:tcPr>
          <w:p w:rsidR="00BB058E" w:rsidRPr="00AA545F" w:rsidRDefault="00BB058E" w:rsidP="005B102F">
            <w:pPr>
              <w:spacing w:line="360" w:lineRule="auto"/>
              <w:rPr>
                <w:b/>
                <w:color w:val="000000"/>
              </w:rPr>
            </w:pPr>
            <w:r w:rsidRPr="00AA545F">
              <w:rPr>
                <w:b/>
                <w:color w:val="000000"/>
              </w:rPr>
              <w:t>Código</w:t>
            </w:r>
          </w:p>
        </w:tc>
        <w:tc>
          <w:tcPr>
            <w:tcW w:w="6515" w:type="dxa"/>
          </w:tcPr>
          <w:p w:rsidR="00BB058E" w:rsidRPr="00AA545F" w:rsidRDefault="00BB058E"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_IMG22</w:t>
            </w:r>
          </w:p>
        </w:tc>
      </w:tr>
      <w:tr w:rsidR="00BB058E" w:rsidRPr="00AA545F" w:rsidTr="00650F46">
        <w:tc>
          <w:tcPr>
            <w:tcW w:w="2518" w:type="dxa"/>
          </w:tcPr>
          <w:p w:rsidR="00BB058E" w:rsidRPr="00AA545F" w:rsidRDefault="00BB058E" w:rsidP="005B102F">
            <w:pPr>
              <w:spacing w:line="360" w:lineRule="auto"/>
              <w:rPr>
                <w:color w:val="000000"/>
              </w:rPr>
            </w:pPr>
            <w:r w:rsidRPr="00AA545F">
              <w:rPr>
                <w:b/>
                <w:color w:val="000000"/>
              </w:rPr>
              <w:t>Descripción</w:t>
            </w:r>
          </w:p>
        </w:tc>
        <w:tc>
          <w:tcPr>
            <w:tcW w:w="6515" w:type="dxa"/>
          </w:tcPr>
          <w:p w:rsidR="00BB058E" w:rsidRPr="00AA545F" w:rsidRDefault="00BB058E" w:rsidP="005B102F">
            <w:pPr>
              <w:spacing w:line="360" w:lineRule="auto"/>
              <w:rPr>
                <w:color w:val="000000"/>
              </w:rPr>
            </w:pPr>
            <w:r w:rsidRPr="00AA545F">
              <w:rPr>
                <w:color w:val="000000"/>
              </w:rPr>
              <w:t xml:space="preserve">Modelo de Copérnico </w:t>
            </w:r>
          </w:p>
        </w:tc>
      </w:tr>
      <w:tr w:rsidR="00BB058E" w:rsidRPr="00AA545F" w:rsidTr="00650F46">
        <w:tc>
          <w:tcPr>
            <w:tcW w:w="2518" w:type="dxa"/>
          </w:tcPr>
          <w:p w:rsidR="00BB058E" w:rsidRPr="00AA545F" w:rsidRDefault="00BB058E" w:rsidP="005B102F">
            <w:pPr>
              <w:spacing w:line="360" w:lineRule="auto"/>
              <w:rPr>
                <w:color w:val="000000"/>
              </w:rPr>
            </w:pPr>
            <w:r w:rsidRPr="00AA545F">
              <w:rPr>
                <w:b/>
                <w:color w:val="000000"/>
              </w:rPr>
              <w:t>Código Shutterstock (o URL o la ruta en AulaPlaneta)</w:t>
            </w:r>
          </w:p>
        </w:tc>
        <w:tc>
          <w:tcPr>
            <w:tcW w:w="6515" w:type="dxa"/>
          </w:tcPr>
          <w:p w:rsidR="00BB058E" w:rsidRPr="00AA545F" w:rsidRDefault="00BB058E" w:rsidP="005B102F">
            <w:pPr>
              <w:spacing w:line="360" w:lineRule="auto"/>
              <w:rPr>
                <w:color w:val="000000"/>
              </w:rPr>
            </w:pPr>
            <w:r w:rsidRPr="00AA545F">
              <w:rPr>
                <w:color w:val="000000"/>
              </w:rPr>
              <w:t>4° ESO/Física y Química/La gravedad/1 los modelos del universo/1.</w:t>
            </w:r>
            <w:r w:rsidR="00FD7E0E" w:rsidRPr="00AA545F">
              <w:rPr>
                <w:color w:val="000000"/>
              </w:rPr>
              <w:t>2</w:t>
            </w:r>
            <w:r w:rsidRPr="00AA545F">
              <w:rPr>
                <w:color w:val="000000"/>
              </w:rPr>
              <w:t xml:space="preserve"> EL modelo de Copérnico </w:t>
            </w:r>
          </w:p>
          <w:p w:rsidR="00FD7E0E" w:rsidRPr="00AA545F" w:rsidRDefault="00FD7E0E" w:rsidP="005B102F">
            <w:pPr>
              <w:spacing w:line="360" w:lineRule="auto"/>
              <w:rPr>
                <w:color w:val="000000"/>
              </w:rPr>
            </w:pPr>
          </w:p>
          <w:p w:rsidR="00BB058E" w:rsidRPr="00AA545F" w:rsidRDefault="00BB058E" w:rsidP="005B102F">
            <w:pPr>
              <w:spacing w:line="360" w:lineRule="auto"/>
              <w:rPr>
                <w:color w:val="000000"/>
              </w:rPr>
            </w:pPr>
            <w:r w:rsidRPr="00AA545F">
              <w:rPr>
                <w:rFonts w:ascii="Arial" w:hAnsi="Arial" w:cs="Arial"/>
                <w:noProof/>
                <w:color w:val="9D8573"/>
                <w:bdr w:val="none" w:sz="0" w:space="0" w:color="auto" w:frame="1"/>
              </w:rPr>
              <w:drawing>
                <wp:inline distT="0" distB="0" distL="0" distR="0" wp14:anchorId="29C31F1A" wp14:editId="3D8CE0A4">
                  <wp:extent cx="3329609" cy="1701387"/>
                  <wp:effectExtent l="0" t="0" r="4445" b="0"/>
                  <wp:docPr id="27" name="Imagen 27" descr="http://profesores.aulaplaneta.com/DNNPlayerPackages/Package11723/InfoGuion/cuadernoestudio/images_xml/FQ_10_04_img2_small.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rofesores.aulaplaneta.com/DNNPlayerPackages/Package11723/InfoGuion/cuadernoestudio/images_xml/FQ_10_04_img2_small.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0772" cy="1701981"/>
                          </a:xfrm>
                          <a:prstGeom prst="rect">
                            <a:avLst/>
                          </a:prstGeom>
                          <a:noFill/>
                          <a:ln>
                            <a:noFill/>
                          </a:ln>
                        </pic:spPr>
                      </pic:pic>
                    </a:graphicData>
                  </a:graphic>
                </wp:inline>
              </w:drawing>
            </w:r>
          </w:p>
          <w:p w:rsidR="00BB058E" w:rsidRPr="00AA545F" w:rsidRDefault="00BB058E" w:rsidP="005B102F">
            <w:pPr>
              <w:spacing w:line="360" w:lineRule="auto"/>
              <w:rPr>
                <w:color w:val="000000"/>
              </w:rPr>
            </w:pPr>
          </w:p>
          <w:p w:rsidR="00BB058E" w:rsidRPr="00AA545F" w:rsidRDefault="00BB058E" w:rsidP="005B102F">
            <w:pPr>
              <w:spacing w:line="360" w:lineRule="auto"/>
              <w:rPr>
                <w:color w:val="000000"/>
              </w:rPr>
            </w:pPr>
          </w:p>
        </w:tc>
      </w:tr>
      <w:tr w:rsidR="00BB058E" w:rsidRPr="00AA545F" w:rsidTr="00650F46">
        <w:tc>
          <w:tcPr>
            <w:tcW w:w="2518" w:type="dxa"/>
          </w:tcPr>
          <w:p w:rsidR="00BB058E" w:rsidRPr="00AA545F" w:rsidRDefault="00BB058E" w:rsidP="005B102F">
            <w:pPr>
              <w:spacing w:line="360" w:lineRule="auto"/>
              <w:rPr>
                <w:color w:val="000000"/>
              </w:rPr>
            </w:pPr>
            <w:r w:rsidRPr="00AA545F">
              <w:rPr>
                <w:b/>
                <w:color w:val="000000"/>
              </w:rPr>
              <w:t>Pie de imagen</w:t>
            </w:r>
          </w:p>
        </w:tc>
        <w:tc>
          <w:tcPr>
            <w:tcW w:w="6515" w:type="dxa"/>
          </w:tcPr>
          <w:p w:rsidR="00BB058E" w:rsidRPr="00AA545F" w:rsidRDefault="00BB058E" w:rsidP="005B102F">
            <w:pPr>
              <w:spacing w:line="360" w:lineRule="auto"/>
              <w:rPr>
                <w:color w:val="000000"/>
              </w:rPr>
            </w:pPr>
            <w:r w:rsidRPr="00AA545F">
              <w:rPr>
                <w:color w:val="000000"/>
              </w:rPr>
              <w:t xml:space="preserve">Por suponer que el Sol era el centro del universo, el modelo que propuso </w:t>
            </w:r>
            <w:r w:rsidRPr="00AA545F">
              <w:rPr>
                <w:b/>
                <w:color w:val="000000"/>
              </w:rPr>
              <w:t>Copérnico</w:t>
            </w:r>
            <w:r w:rsidRPr="00AA545F">
              <w:rPr>
                <w:color w:val="000000"/>
              </w:rPr>
              <w:t xml:space="preserve"> </w:t>
            </w:r>
            <w:r w:rsidR="007075FA">
              <w:rPr>
                <w:color w:val="000000"/>
              </w:rPr>
              <w:t xml:space="preserve">se </w:t>
            </w:r>
            <w:r w:rsidRPr="00AA545F">
              <w:rPr>
                <w:color w:val="000000"/>
              </w:rPr>
              <w:t xml:space="preserve">conoce como </w:t>
            </w:r>
            <w:r w:rsidRPr="00AA545F">
              <w:rPr>
                <w:b/>
                <w:color w:val="000000"/>
              </w:rPr>
              <w:t>teoría heliocéntrica</w:t>
            </w:r>
          </w:p>
        </w:tc>
      </w:tr>
    </w:tbl>
    <w:p w:rsidR="00766097" w:rsidRPr="00AA545F" w:rsidRDefault="00766097" w:rsidP="005B102F">
      <w:pPr>
        <w:spacing w:line="360" w:lineRule="auto"/>
        <w:rPr>
          <w:rFonts w:ascii="Times" w:hAnsi="Times"/>
          <w:highlight w:val="yellow"/>
        </w:rPr>
      </w:pPr>
    </w:p>
    <w:p w:rsidR="006A64B6" w:rsidRPr="00AA545F" w:rsidRDefault="006A64B6" w:rsidP="005B102F">
      <w:pPr>
        <w:spacing w:line="360" w:lineRule="auto"/>
        <w:jc w:val="both"/>
        <w:rPr>
          <w:rFonts w:ascii="Arial" w:hAnsi="Arial" w:cs="Arial"/>
          <w:b/>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FD7E0E" w:rsidRPr="00AA545F" w:rsidTr="00650F46">
        <w:tc>
          <w:tcPr>
            <w:tcW w:w="8828" w:type="dxa"/>
            <w:gridSpan w:val="2"/>
            <w:shd w:val="clear" w:color="auto" w:fill="000000" w:themeFill="text1"/>
          </w:tcPr>
          <w:p w:rsidR="00FD7E0E" w:rsidRPr="00AA545F" w:rsidRDefault="00FD7E0E" w:rsidP="005B102F">
            <w:pPr>
              <w:spacing w:line="360" w:lineRule="auto"/>
              <w:jc w:val="center"/>
              <w:rPr>
                <w:b/>
                <w:color w:val="FFFFFF" w:themeColor="background1"/>
              </w:rPr>
            </w:pPr>
            <w:r w:rsidRPr="00AA545F">
              <w:rPr>
                <w:b/>
                <w:color w:val="FFFFFF" w:themeColor="background1"/>
              </w:rPr>
              <w:t>Practica: recurso aprovechado</w:t>
            </w:r>
          </w:p>
        </w:tc>
      </w:tr>
      <w:tr w:rsidR="00FD7E0E" w:rsidRPr="00AA545F" w:rsidTr="00650F46">
        <w:tc>
          <w:tcPr>
            <w:tcW w:w="2450" w:type="dxa"/>
          </w:tcPr>
          <w:p w:rsidR="00FD7E0E" w:rsidRPr="00AA545F" w:rsidRDefault="00FD7E0E" w:rsidP="005B102F">
            <w:pPr>
              <w:spacing w:line="360" w:lineRule="auto"/>
              <w:rPr>
                <w:b/>
                <w:color w:val="000000"/>
              </w:rPr>
            </w:pPr>
            <w:r w:rsidRPr="00AA545F">
              <w:rPr>
                <w:b/>
                <w:color w:val="000000"/>
              </w:rPr>
              <w:t>Código</w:t>
            </w:r>
          </w:p>
        </w:tc>
        <w:tc>
          <w:tcPr>
            <w:tcW w:w="6378" w:type="dxa"/>
          </w:tcPr>
          <w:p w:rsidR="00FD7E0E" w:rsidRPr="00AA545F" w:rsidRDefault="00FD7E0E" w:rsidP="005B102F">
            <w:pPr>
              <w:spacing w:line="360" w:lineRule="auto"/>
              <w:rPr>
                <w:b/>
                <w:color w:val="000000"/>
              </w:rPr>
            </w:pPr>
            <w:r w:rsidRPr="00AA545F">
              <w:rPr>
                <w:rFonts w:ascii="Arial" w:hAnsi="Arial" w:cs="Arial"/>
              </w:rPr>
              <w:t>CN_10_03_CO_REC180</w:t>
            </w:r>
          </w:p>
        </w:tc>
      </w:tr>
      <w:tr w:rsidR="00FD7E0E" w:rsidRPr="00AA545F" w:rsidTr="00650F46">
        <w:tc>
          <w:tcPr>
            <w:tcW w:w="2450" w:type="dxa"/>
          </w:tcPr>
          <w:p w:rsidR="00FD7E0E" w:rsidRPr="00AA545F" w:rsidRDefault="00FD7E0E" w:rsidP="005B102F">
            <w:pPr>
              <w:spacing w:line="360" w:lineRule="auto"/>
              <w:rPr>
                <w:color w:val="000000"/>
              </w:rPr>
            </w:pPr>
            <w:r w:rsidRPr="00AA545F">
              <w:rPr>
                <w:b/>
                <w:color w:val="000000"/>
              </w:rPr>
              <w:t>Ubicación en Aula Planeta</w:t>
            </w:r>
          </w:p>
        </w:tc>
        <w:tc>
          <w:tcPr>
            <w:tcW w:w="6378" w:type="dxa"/>
          </w:tcPr>
          <w:p w:rsidR="00FD7E0E" w:rsidRPr="00AA545F" w:rsidRDefault="00FD7E0E" w:rsidP="005B102F">
            <w:pPr>
              <w:spacing w:line="360" w:lineRule="auto"/>
              <w:rPr>
                <w:color w:val="000000"/>
              </w:rPr>
            </w:pPr>
            <w:r w:rsidRPr="00AA545F">
              <w:rPr>
                <w:color w:val="000000"/>
              </w:rPr>
              <w:t xml:space="preserve">4° ESO/Física y Química/La gravedad/1 los modelos del universo/1.2 EL modelo de Copérnico/Practica/Conoce el modelo Copérnico sobre el universo </w:t>
            </w:r>
          </w:p>
          <w:p w:rsidR="00FD7E0E" w:rsidRPr="00AA545F" w:rsidRDefault="00FD7E0E" w:rsidP="005B102F">
            <w:pPr>
              <w:spacing w:line="360" w:lineRule="auto"/>
              <w:rPr>
                <w:color w:val="000000"/>
              </w:rPr>
            </w:pPr>
          </w:p>
        </w:tc>
      </w:tr>
      <w:tr w:rsidR="00FD7E0E" w:rsidRPr="00AA545F" w:rsidTr="00650F46">
        <w:tc>
          <w:tcPr>
            <w:tcW w:w="2450" w:type="dxa"/>
          </w:tcPr>
          <w:p w:rsidR="00FD7E0E" w:rsidRPr="00AA545F" w:rsidRDefault="00FD7E0E" w:rsidP="005B102F">
            <w:pPr>
              <w:spacing w:line="360" w:lineRule="auto"/>
              <w:rPr>
                <w:color w:val="000000"/>
              </w:rPr>
            </w:pPr>
            <w:r w:rsidRPr="00AA545F">
              <w:rPr>
                <w:b/>
                <w:color w:val="000000"/>
              </w:rPr>
              <w:t xml:space="preserve">Cambio (descripción o capturas de </w:t>
            </w:r>
            <w:r w:rsidRPr="00AA545F">
              <w:rPr>
                <w:b/>
                <w:color w:val="000000"/>
              </w:rPr>
              <w:lastRenderedPageBreak/>
              <w:t>pantallas)</w:t>
            </w:r>
          </w:p>
        </w:tc>
        <w:tc>
          <w:tcPr>
            <w:tcW w:w="6378" w:type="dxa"/>
          </w:tcPr>
          <w:p w:rsidR="00FD7E0E" w:rsidRPr="00AA545F" w:rsidRDefault="000D7E09" w:rsidP="005B102F">
            <w:pPr>
              <w:spacing w:line="360" w:lineRule="auto"/>
              <w:rPr>
                <w:color w:val="000000"/>
                <w:highlight w:val="yellow"/>
              </w:rPr>
            </w:pPr>
            <w:r w:rsidRPr="00AA545F">
              <w:rPr>
                <w:color w:val="000000"/>
              </w:rPr>
              <w:lastRenderedPageBreak/>
              <w:t>Sin cambios</w:t>
            </w:r>
            <w:r w:rsidR="00650F46">
              <w:rPr>
                <w:color w:val="000000"/>
              </w:rPr>
              <w:t xml:space="preserve"> </w:t>
            </w:r>
          </w:p>
        </w:tc>
      </w:tr>
      <w:tr w:rsidR="00FD7E0E" w:rsidRPr="00AA545F" w:rsidTr="00650F46">
        <w:tc>
          <w:tcPr>
            <w:tcW w:w="2450" w:type="dxa"/>
          </w:tcPr>
          <w:p w:rsidR="00FD7E0E" w:rsidRPr="00AA545F" w:rsidRDefault="00FD7E0E" w:rsidP="005B102F">
            <w:pPr>
              <w:spacing w:line="360" w:lineRule="auto"/>
              <w:rPr>
                <w:b/>
                <w:color w:val="000000"/>
              </w:rPr>
            </w:pPr>
            <w:r w:rsidRPr="00AA545F">
              <w:rPr>
                <w:b/>
                <w:color w:val="000000"/>
              </w:rPr>
              <w:lastRenderedPageBreak/>
              <w:t>Título</w:t>
            </w:r>
          </w:p>
        </w:tc>
        <w:tc>
          <w:tcPr>
            <w:tcW w:w="6378" w:type="dxa"/>
          </w:tcPr>
          <w:p w:rsidR="00FD7E0E" w:rsidRPr="00AA545F" w:rsidRDefault="000D7E09" w:rsidP="005B102F">
            <w:pPr>
              <w:spacing w:line="360" w:lineRule="auto"/>
              <w:rPr>
                <w:color w:val="000000"/>
              </w:rPr>
            </w:pPr>
            <w:r w:rsidRPr="00AA545F">
              <w:rPr>
                <w:color w:val="000000"/>
              </w:rPr>
              <w:t>Aprende sobre el modelo de Copérnico</w:t>
            </w:r>
            <w:r w:rsidR="00FD7E0E" w:rsidRPr="00AA545F">
              <w:rPr>
                <w:color w:val="000000"/>
              </w:rPr>
              <w:t xml:space="preserve"> </w:t>
            </w:r>
          </w:p>
        </w:tc>
      </w:tr>
      <w:tr w:rsidR="00FD7E0E" w:rsidRPr="00AA545F" w:rsidTr="00650F46">
        <w:tc>
          <w:tcPr>
            <w:tcW w:w="2450" w:type="dxa"/>
          </w:tcPr>
          <w:p w:rsidR="00FD7E0E" w:rsidRPr="00AA545F" w:rsidRDefault="00FD7E0E" w:rsidP="005B102F">
            <w:pPr>
              <w:spacing w:line="360" w:lineRule="auto"/>
              <w:rPr>
                <w:b/>
                <w:color w:val="000000"/>
              </w:rPr>
            </w:pPr>
            <w:r w:rsidRPr="00AA545F">
              <w:rPr>
                <w:b/>
                <w:color w:val="000000"/>
              </w:rPr>
              <w:t>Descripción</w:t>
            </w:r>
          </w:p>
        </w:tc>
        <w:tc>
          <w:tcPr>
            <w:tcW w:w="6378" w:type="dxa"/>
          </w:tcPr>
          <w:p w:rsidR="00FD7E0E" w:rsidRPr="00AA545F" w:rsidRDefault="00FD7E0E" w:rsidP="005B102F">
            <w:pPr>
              <w:spacing w:line="360" w:lineRule="auto"/>
              <w:rPr>
                <w:color w:val="000000"/>
              </w:rPr>
            </w:pPr>
            <w:r w:rsidRPr="00AA545F">
              <w:rPr>
                <w:color w:val="000000"/>
              </w:rPr>
              <w:t xml:space="preserve">Actividad </w:t>
            </w:r>
            <w:r w:rsidR="000D7E09" w:rsidRPr="00AA545F">
              <w:rPr>
                <w:color w:val="000000"/>
              </w:rPr>
              <w:t>que plantea diversas cuestiones sobre el modelo copernicano del universo</w:t>
            </w:r>
          </w:p>
        </w:tc>
      </w:tr>
    </w:tbl>
    <w:p w:rsidR="00FD7E0E" w:rsidRPr="00AA545F" w:rsidRDefault="00FD7E0E" w:rsidP="005B102F">
      <w:pPr>
        <w:spacing w:line="360" w:lineRule="auto"/>
        <w:jc w:val="both"/>
        <w:rPr>
          <w:rFonts w:ascii="Arial" w:hAnsi="Arial" w:cs="Arial"/>
          <w:b/>
        </w:rPr>
      </w:pPr>
    </w:p>
    <w:p w:rsidR="00766097" w:rsidRPr="00AA545F" w:rsidRDefault="00BB058E" w:rsidP="005B102F">
      <w:pPr>
        <w:tabs>
          <w:tab w:val="left" w:pos="1769"/>
        </w:tabs>
        <w:spacing w:line="360" w:lineRule="auto"/>
        <w:rPr>
          <w:rFonts w:ascii="Arial" w:hAnsi="Arial" w:cs="Arial"/>
        </w:rPr>
      </w:pPr>
      <w:r w:rsidRPr="00AA545F">
        <w:rPr>
          <w:rFonts w:ascii="Arial" w:hAnsi="Arial" w:cs="Arial"/>
        </w:rPr>
        <w:tab/>
      </w:r>
    </w:p>
    <w:p w:rsidR="000D7E09" w:rsidRPr="00AA545F" w:rsidRDefault="000D7E09"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Si observamos el cielo, nos parecerá que las estrellas se mueven alrededor de la Tierra.</w:t>
      </w:r>
      <w:r w:rsidRPr="00AA545F">
        <w:rPr>
          <w:rStyle w:val="apple-converted-space"/>
          <w:rFonts w:ascii="Arial" w:hAnsi="Arial" w:cs="Arial"/>
          <w:color w:val="333333"/>
        </w:rPr>
        <w:t> </w:t>
      </w:r>
      <w:r w:rsidRPr="00AA545F">
        <w:rPr>
          <w:rStyle w:val="un"/>
          <w:rFonts w:ascii="Arial" w:hAnsi="Arial" w:cs="Arial"/>
          <w:color w:val="333333"/>
        </w:rPr>
        <w:t>Entonces, si el modelo geocéntrico de Ptolomeo está basado en observaciones válidas, ¿por qué fue cambiado por el de Copérnico? Ptolomeo utilizó un sistema de referencia situado en la Tierra</w:t>
      </w:r>
      <w:r w:rsidR="00373EBF">
        <w:rPr>
          <w:rStyle w:val="un"/>
          <w:rFonts w:ascii="Arial" w:hAnsi="Arial" w:cs="Arial"/>
          <w:color w:val="333333"/>
        </w:rPr>
        <w:t>,</w:t>
      </w:r>
      <w:r w:rsidRPr="00AA545F">
        <w:rPr>
          <w:rStyle w:val="un"/>
          <w:rFonts w:ascii="Arial" w:hAnsi="Arial" w:cs="Arial"/>
          <w:color w:val="333333"/>
        </w:rPr>
        <w:t xml:space="preserve"> y ello </w:t>
      </w:r>
      <w:r w:rsidR="00373EBF" w:rsidRPr="00AA545F">
        <w:rPr>
          <w:rStyle w:val="un"/>
          <w:rFonts w:ascii="Arial" w:hAnsi="Arial" w:cs="Arial"/>
          <w:color w:val="333333"/>
        </w:rPr>
        <w:t>l</w:t>
      </w:r>
      <w:r w:rsidR="00373EBF">
        <w:rPr>
          <w:rStyle w:val="un"/>
          <w:rFonts w:ascii="Arial" w:hAnsi="Arial" w:cs="Arial"/>
          <w:color w:val="333333"/>
        </w:rPr>
        <w:t>o</w:t>
      </w:r>
      <w:r w:rsidR="00373EBF" w:rsidRPr="00AA545F">
        <w:rPr>
          <w:rStyle w:val="un"/>
          <w:rFonts w:ascii="Arial" w:hAnsi="Arial" w:cs="Arial"/>
          <w:color w:val="333333"/>
        </w:rPr>
        <w:t xml:space="preserve"> </w:t>
      </w:r>
      <w:r w:rsidRPr="00AA545F">
        <w:rPr>
          <w:rStyle w:val="un"/>
          <w:rFonts w:ascii="Arial" w:hAnsi="Arial" w:cs="Arial"/>
          <w:color w:val="333333"/>
        </w:rPr>
        <w:t>obligó a describir el movimiento planetario de una forma bastante complicada, que requiere sofisticados cálculos y mecanismos especiales para cada planeta.</w:t>
      </w:r>
    </w:p>
    <w:p w:rsidR="00373EBF" w:rsidRDefault="000D7E09" w:rsidP="005B102F">
      <w:pPr>
        <w:pStyle w:val="u"/>
        <w:shd w:val="clear" w:color="auto" w:fill="FFFFFF"/>
        <w:spacing w:before="0" w:beforeAutospacing="0" w:after="0" w:afterAutospacing="0" w:line="360" w:lineRule="auto"/>
        <w:jc w:val="both"/>
        <w:rPr>
          <w:ins w:id="35" w:author="María" w:date="2015-04-01T13:33:00Z"/>
          <w:rStyle w:val="apple-converted-space"/>
          <w:rFonts w:ascii="Arial" w:hAnsi="Arial" w:cs="Arial"/>
          <w:color w:val="333333"/>
        </w:rPr>
      </w:pPr>
      <w:r w:rsidRPr="00AA545F">
        <w:rPr>
          <w:rStyle w:val="un"/>
          <w:rFonts w:ascii="Arial" w:hAnsi="Arial" w:cs="Arial"/>
          <w:color w:val="333333"/>
        </w:rPr>
        <w:t>La idea de Copérnico, en cambio, es mucho más sencilla y coherente: situó el sistema de referencia en el Sol, y con ello hizo que las trayectorias de los planetas fueran mucho más simples de describir.</w:t>
      </w:r>
      <w:r w:rsidRPr="00AA545F">
        <w:rPr>
          <w:rStyle w:val="apple-converted-space"/>
          <w:rFonts w:ascii="Arial" w:hAnsi="Arial" w:cs="Arial"/>
          <w:color w:val="333333"/>
        </w:rPr>
        <w:t> </w:t>
      </w:r>
      <w:r w:rsidRPr="00AA545F">
        <w:rPr>
          <w:rStyle w:val="un"/>
          <w:rFonts w:ascii="Arial" w:hAnsi="Arial" w:cs="Arial"/>
          <w:color w:val="333333"/>
        </w:rPr>
        <w:t>En consecuencia, las posiciones de los astros se pudieron calcular de una manera más sencilla y con mayor precisión.</w:t>
      </w:r>
    </w:p>
    <w:p w:rsidR="000D7E09" w:rsidRPr="00AA545F" w:rsidRDefault="000D7E09" w:rsidP="005B102F">
      <w:pPr>
        <w:pStyle w:val="u"/>
        <w:shd w:val="clear" w:color="auto" w:fill="FFFFFF"/>
        <w:spacing w:before="0" w:beforeAutospacing="0" w:after="0" w:afterAutospacing="0" w:line="360" w:lineRule="auto"/>
        <w:jc w:val="both"/>
        <w:rPr>
          <w:rStyle w:val="un"/>
          <w:rFonts w:ascii="Arial" w:hAnsi="Arial" w:cs="Arial"/>
          <w:color w:val="333333"/>
        </w:rPr>
      </w:pPr>
      <w:del w:id="36" w:author="María" w:date="2015-04-01T13:33:00Z">
        <w:r w:rsidRPr="00AA545F" w:rsidDel="00373EBF">
          <w:rPr>
            <w:rStyle w:val="apple-converted-space"/>
            <w:rFonts w:ascii="Arial" w:hAnsi="Arial" w:cs="Arial"/>
            <w:color w:val="333333"/>
          </w:rPr>
          <w:delText> </w:delText>
        </w:r>
      </w:del>
      <w:r w:rsidRPr="00AA545F">
        <w:rPr>
          <w:rStyle w:val="un"/>
          <w:rFonts w:ascii="Arial" w:hAnsi="Arial" w:cs="Arial"/>
          <w:color w:val="333333"/>
        </w:rPr>
        <w:t xml:space="preserve">Puedes ampliar información sobre el modelo de Copérnico en el siguiente enlace de la </w:t>
      </w:r>
      <w:r w:rsidRPr="00EF31B7">
        <w:rPr>
          <w:rStyle w:val="un"/>
          <w:rFonts w:ascii="Arial" w:hAnsi="Arial" w:cs="Arial"/>
          <w:i/>
          <w:color w:val="333333"/>
        </w:rPr>
        <w:t>Gran Enciclopedia Planeta</w:t>
      </w:r>
      <w:r w:rsidRPr="00AA545F">
        <w:rPr>
          <w:rStyle w:val="apple-converted-space"/>
          <w:rFonts w:ascii="Arial" w:hAnsi="Arial" w:cs="Arial"/>
          <w:color w:val="333333"/>
        </w:rPr>
        <w:t> </w:t>
      </w:r>
      <w:hyperlink r:id="rId71" w:tgtFrame="_blank" w:history="1">
        <w:r w:rsidR="002A6A10"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hyperlink>
      <w:r w:rsidRPr="00AA545F">
        <w:rPr>
          <w:rStyle w:val="un"/>
          <w:rFonts w:ascii="Arial" w:hAnsi="Arial" w:cs="Arial"/>
          <w:color w:val="333333"/>
        </w:rPr>
        <w:t>.</w:t>
      </w:r>
    </w:p>
    <w:p w:rsidR="002A6A10" w:rsidRPr="00AA545F" w:rsidRDefault="002A6A10" w:rsidP="005B102F">
      <w:pPr>
        <w:pStyle w:val="u"/>
        <w:shd w:val="clear" w:color="auto" w:fill="FFFFFF"/>
        <w:spacing w:before="0" w:beforeAutospacing="0" w:after="0" w:afterAutospacing="0" w:line="360" w:lineRule="auto"/>
        <w:jc w:val="both"/>
        <w:rPr>
          <w:rFonts w:ascii="Arial" w:hAnsi="Arial" w:cs="Arial"/>
          <w:color w:val="333333"/>
        </w:rPr>
      </w:pPr>
    </w:p>
    <w:p w:rsidR="00B830E4" w:rsidRPr="00AA545F" w:rsidRDefault="00B830E4" w:rsidP="005B102F">
      <w:pPr>
        <w:spacing w:line="360" w:lineRule="auto"/>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Leyes de Kepler </w:t>
      </w:r>
    </w:p>
    <w:p w:rsidR="00B830E4" w:rsidRPr="00AA545F" w:rsidRDefault="00B830E4" w:rsidP="005B102F">
      <w:pPr>
        <w:spacing w:line="360" w:lineRule="auto"/>
        <w:rPr>
          <w:rFonts w:ascii="Arial" w:hAnsi="Arial" w:cs="Arial"/>
          <w:b/>
        </w:rPr>
      </w:pPr>
    </w:p>
    <w:p w:rsidR="004712DE" w:rsidRPr="00AA545F" w:rsidRDefault="004712DE" w:rsidP="005B102F">
      <w:pPr>
        <w:spacing w:line="360" w:lineRule="auto"/>
        <w:jc w:val="both"/>
        <w:rPr>
          <w:rStyle w:val="apple-converted-space"/>
          <w:rFonts w:ascii="Arial" w:hAnsi="Arial" w:cs="Arial"/>
          <w:color w:val="333333"/>
          <w:shd w:val="clear" w:color="auto" w:fill="FFFFFF"/>
        </w:rPr>
      </w:pPr>
      <w:r w:rsidRPr="00AA545F">
        <w:rPr>
          <w:rFonts w:ascii="Arial" w:hAnsi="Arial" w:cs="Arial"/>
          <w:color w:val="333333"/>
          <w:shd w:val="clear" w:color="auto" w:fill="FFFFFF"/>
        </w:rPr>
        <w:br/>
      </w:r>
      <w:r w:rsidRPr="00AA545F">
        <w:rPr>
          <w:rStyle w:val="un"/>
          <w:rFonts w:ascii="Arial" w:hAnsi="Arial" w:cs="Arial"/>
          <w:color w:val="333333"/>
          <w:shd w:val="clear" w:color="auto" w:fill="FFFFFF"/>
        </w:rPr>
        <w:t xml:space="preserve">Aunque el modelo de </w:t>
      </w:r>
      <w:r w:rsidRPr="00AA545F">
        <w:rPr>
          <w:rStyle w:val="un"/>
          <w:rFonts w:ascii="Arial" w:hAnsi="Arial" w:cs="Arial"/>
          <w:b/>
          <w:color w:val="333333"/>
          <w:shd w:val="clear" w:color="auto" w:fill="FFFFFF"/>
        </w:rPr>
        <w:t>Copérnico</w:t>
      </w:r>
      <w:r w:rsidRPr="00AA545F">
        <w:rPr>
          <w:rStyle w:val="un"/>
          <w:rFonts w:ascii="Arial" w:hAnsi="Arial" w:cs="Arial"/>
          <w:color w:val="333333"/>
          <w:shd w:val="clear" w:color="auto" w:fill="FFFFFF"/>
        </w:rPr>
        <w:t xml:space="preserve"> era mucho más preciso que el de </w:t>
      </w:r>
      <w:r w:rsidRPr="00AA545F">
        <w:rPr>
          <w:rStyle w:val="un"/>
          <w:rFonts w:ascii="Arial" w:hAnsi="Arial" w:cs="Arial"/>
          <w:b/>
          <w:color w:val="333333"/>
          <w:shd w:val="clear" w:color="auto" w:fill="FFFFFF"/>
        </w:rPr>
        <w:t>Ptolomeo</w:t>
      </w:r>
      <w:r w:rsidRPr="00AA545F">
        <w:rPr>
          <w:rStyle w:val="un"/>
          <w:rFonts w:ascii="Arial" w:hAnsi="Arial" w:cs="Arial"/>
          <w:color w:val="333333"/>
          <w:shd w:val="clear" w:color="auto" w:fill="FFFFFF"/>
        </w:rPr>
        <w:t xml:space="preserve">, el comportamiento del planeta Marte no se ajustaba totalmente a sus predicciones. Años después de la muerte de Copérnico, el astrónomo alemán </w:t>
      </w:r>
      <w:r w:rsidRPr="00AA545F">
        <w:rPr>
          <w:rStyle w:val="un"/>
          <w:rFonts w:ascii="Arial" w:hAnsi="Arial" w:cs="Arial"/>
          <w:b/>
          <w:color w:val="333333"/>
          <w:shd w:val="clear" w:color="auto" w:fill="FFFFFF"/>
        </w:rPr>
        <w:t>Johannes Kepler</w:t>
      </w:r>
      <w:r w:rsidRPr="00AA545F">
        <w:rPr>
          <w:rStyle w:val="un"/>
          <w:rFonts w:ascii="Arial" w:hAnsi="Arial" w:cs="Arial"/>
          <w:color w:val="333333"/>
          <w:shd w:val="clear" w:color="auto" w:fill="FFFFFF"/>
        </w:rPr>
        <w:t xml:space="preserve"> (1571-1630) estudió la órbita de este planeta.</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Empezó partiendo de órbitas circulares, de acuerdo con el modelo de Copérnico, pero tras muchos intentos fallidos las descartó porque no explicaban con precisión las posiciones observadas.</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 xml:space="preserve">Tras nueve años de intenso trabajo, logró resolver el problema: Marte se movía alrededor del Sol siguiendo una </w:t>
      </w:r>
      <w:r w:rsidRPr="00AA545F">
        <w:rPr>
          <w:rStyle w:val="un"/>
          <w:rFonts w:ascii="Arial" w:hAnsi="Arial" w:cs="Arial"/>
          <w:b/>
          <w:color w:val="333333"/>
          <w:shd w:val="clear" w:color="auto" w:fill="FFFFFF"/>
        </w:rPr>
        <w:t>órbita elíptica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p>
    <w:p w:rsidR="00B830E4" w:rsidRPr="00AA545F" w:rsidRDefault="004712DE" w:rsidP="005B102F">
      <w:pPr>
        <w:spacing w:line="360" w:lineRule="auto"/>
        <w:jc w:val="both"/>
        <w:rPr>
          <w:rStyle w:val="un"/>
          <w:rFonts w:ascii="Arial" w:hAnsi="Arial" w:cs="Arial"/>
          <w:color w:val="333333"/>
          <w:shd w:val="clear" w:color="auto" w:fill="FFFFFF"/>
        </w:rPr>
      </w:pPr>
      <w:r w:rsidRPr="00AA545F">
        <w:rPr>
          <w:rStyle w:val="un"/>
          <w:rFonts w:ascii="Arial" w:hAnsi="Arial" w:cs="Arial"/>
          <w:color w:val="333333"/>
          <w:shd w:val="clear" w:color="auto" w:fill="FFFFFF"/>
        </w:rPr>
        <w:lastRenderedPageBreak/>
        <w:t xml:space="preserve">Kepler descubrió que las órbitas de todos los planetas en torno al Sol </w:t>
      </w:r>
      <w:r w:rsidRPr="00AA545F">
        <w:rPr>
          <w:rStyle w:val="un"/>
          <w:rFonts w:ascii="Arial" w:hAnsi="Arial" w:cs="Arial"/>
          <w:b/>
          <w:color w:val="333333"/>
          <w:shd w:val="clear" w:color="auto" w:fill="FFFFFF"/>
        </w:rPr>
        <w:t>eran elípticas y no circulares</w:t>
      </w:r>
      <w:r w:rsidRPr="00AA545F">
        <w:rPr>
          <w:rStyle w:val="un"/>
          <w:rFonts w:ascii="Arial" w:hAnsi="Arial" w:cs="Arial"/>
          <w:color w:val="333333"/>
          <w:shd w:val="clear" w:color="auto" w:fill="FFFFFF"/>
        </w:rPr>
        <w:t xml:space="preserve"> como planteó Copérnico: había descubierto las leyes del movimiento de los planetas.</w:t>
      </w:r>
    </w:p>
    <w:p w:rsidR="004712DE" w:rsidRPr="00AA545F" w:rsidRDefault="004712DE" w:rsidP="005B102F">
      <w:pPr>
        <w:spacing w:line="360" w:lineRule="auto"/>
        <w:jc w:val="both"/>
        <w:rPr>
          <w:rStyle w:val="un"/>
          <w:rFonts w:ascii="Arial" w:hAnsi="Arial" w:cs="Arial"/>
          <w:color w:val="333333"/>
          <w:shd w:val="clear" w:color="auto" w:fill="FFFFFF"/>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A240A4" w:rsidRPr="00AA545F" w:rsidTr="00650F46">
        <w:tc>
          <w:tcPr>
            <w:tcW w:w="8828" w:type="dxa"/>
            <w:gridSpan w:val="2"/>
            <w:shd w:val="clear" w:color="auto" w:fill="000000" w:themeFill="text1"/>
          </w:tcPr>
          <w:p w:rsidR="00A240A4" w:rsidRPr="00AA545F" w:rsidRDefault="00A240A4" w:rsidP="005B102F">
            <w:pPr>
              <w:spacing w:line="360" w:lineRule="auto"/>
              <w:jc w:val="center"/>
              <w:rPr>
                <w:b/>
                <w:color w:val="FFFFFF" w:themeColor="background1"/>
              </w:rPr>
            </w:pPr>
            <w:r w:rsidRPr="00AA545F">
              <w:rPr>
                <w:b/>
                <w:color w:val="FFFFFF" w:themeColor="background1"/>
              </w:rPr>
              <w:t>Profundiza: recurso aprovechado</w:t>
            </w:r>
          </w:p>
        </w:tc>
      </w:tr>
      <w:tr w:rsidR="00A240A4" w:rsidRPr="00AA545F" w:rsidTr="00650F46">
        <w:tc>
          <w:tcPr>
            <w:tcW w:w="2450" w:type="dxa"/>
          </w:tcPr>
          <w:p w:rsidR="00A240A4" w:rsidRPr="00AA545F" w:rsidRDefault="00A240A4" w:rsidP="005B102F">
            <w:pPr>
              <w:spacing w:line="360" w:lineRule="auto"/>
              <w:rPr>
                <w:b/>
                <w:color w:val="000000"/>
              </w:rPr>
            </w:pPr>
            <w:r w:rsidRPr="00AA545F">
              <w:rPr>
                <w:b/>
                <w:color w:val="000000"/>
              </w:rPr>
              <w:t>Código</w:t>
            </w:r>
          </w:p>
        </w:tc>
        <w:tc>
          <w:tcPr>
            <w:tcW w:w="6378" w:type="dxa"/>
          </w:tcPr>
          <w:p w:rsidR="00A240A4" w:rsidRPr="00AA545F" w:rsidRDefault="00A240A4" w:rsidP="005B102F">
            <w:pPr>
              <w:spacing w:line="360" w:lineRule="auto"/>
              <w:rPr>
                <w:b/>
                <w:color w:val="000000"/>
              </w:rPr>
            </w:pPr>
            <w:r w:rsidRPr="00AA545F">
              <w:rPr>
                <w:rFonts w:ascii="Arial" w:hAnsi="Arial" w:cs="Arial"/>
              </w:rPr>
              <w:t>CN_10_03_CO_REC</w:t>
            </w:r>
            <w:r w:rsidR="00F50721" w:rsidRPr="00AA545F">
              <w:rPr>
                <w:rFonts w:ascii="Arial" w:hAnsi="Arial" w:cs="Arial"/>
              </w:rPr>
              <w:t>190</w:t>
            </w:r>
          </w:p>
        </w:tc>
      </w:tr>
      <w:tr w:rsidR="00A240A4" w:rsidRPr="00AA545F" w:rsidTr="00650F46">
        <w:tc>
          <w:tcPr>
            <w:tcW w:w="2450" w:type="dxa"/>
          </w:tcPr>
          <w:p w:rsidR="00A240A4" w:rsidRPr="00AA545F" w:rsidRDefault="00A240A4" w:rsidP="005B102F">
            <w:pPr>
              <w:spacing w:line="360" w:lineRule="auto"/>
              <w:rPr>
                <w:color w:val="000000"/>
              </w:rPr>
            </w:pPr>
            <w:r w:rsidRPr="00AA545F">
              <w:rPr>
                <w:b/>
                <w:color w:val="000000"/>
              </w:rPr>
              <w:t>Ubicación en Aula Planeta</w:t>
            </w:r>
          </w:p>
        </w:tc>
        <w:tc>
          <w:tcPr>
            <w:tcW w:w="6378" w:type="dxa"/>
          </w:tcPr>
          <w:p w:rsidR="00A240A4" w:rsidRPr="00AA545F" w:rsidRDefault="00A240A4" w:rsidP="005B102F">
            <w:pPr>
              <w:spacing w:line="360" w:lineRule="auto"/>
              <w:rPr>
                <w:color w:val="000000"/>
              </w:rPr>
            </w:pPr>
            <w:r w:rsidRPr="00AA545F">
              <w:rPr>
                <w:color w:val="000000"/>
              </w:rPr>
              <w:t xml:space="preserve">4° ESO/Física y Química/2 Las leyes de Kepler/Profundiza </w:t>
            </w:r>
          </w:p>
        </w:tc>
      </w:tr>
      <w:tr w:rsidR="00A240A4" w:rsidRPr="00AA545F" w:rsidTr="00650F46">
        <w:tc>
          <w:tcPr>
            <w:tcW w:w="2450" w:type="dxa"/>
          </w:tcPr>
          <w:p w:rsidR="00A240A4" w:rsidRPr="00AA545F" w:rsidRDefault="00A240A4" w:rsidP="005B102F">
            <w:pPr>
              <w:spacing w:line="360" w:lineRule="auto"/>
              <w:rPr>
                <w:color w:val="000000"/>
              </w:rPr>
            </w:pPr>
            <w:r w:rsidRPr="00AA545F">
              <w:rPr>
                <w:b/>
                <w:color w:val="000000"/>
              </w:rPr>
              <w:t>Cambio (descripción o capturas de pantallas)</w:t>
            </w:r>
          </w:p>
        </w:tc>
        <w:tc>
          <w:tcPr>
            <w:tcW w:w="6378" w:type="dxa"/>
          </w:tcPr>
          <w:p w:rsidR="00A240A4" w:rsidRPr="00AA545F" w:rsidRDefault="00A240A4" w:rsidP="005B102F">
            <w:pPr>
              <w:spacing w:line="360" w:lineRule="auto"/>
              <w:rPr>
                <w:color w:val="000000"/>
              </w:rPr>
            </w:pPr>
            <w:r w:rsidRPr="00AA545F">
              <w:rPr>
                <w:color w:val="000000"/>
              </w:rPr>
              <w:t>Dejar la misma actividad.</w:t>
            </w:r>
          </w:p>
          <w:p w:rsidR="00A240A4" w:rsidRPr="00AA545F" w:rsidRDefault="00A240A4" w:rsidP="005B102F">
            <w:pPr>
              <w:spacing w:line="360" w:lineRule="auto"/>
              <w:rPr>
                <w:color w:val="000000"/>
              </w:rPr>
            </w:pPr>
          </w:p>
          <w:p w:rsidR="00A240A4" w:rsidRPr="00AA545F" w:rsidRDefault="00A240A4" w:rsidP="005B102F">
            <w:pPr>
              <w:spacing w:line="360" w:lineRule="auto"/>
              <w:rPr>
                <w:color w:val="000000"/>
                <w:highlight w:val="green"/>
              </w:rPr>
            </w:pPr>
            <w:r w:rsidRPr="00AA545F">
              <w:rPr>
                <w:color w:val="000000"/>
                <w:highlight w:val="green"/>
              </w:rPr>
              <w:t xml:space="preserve">Para corrector de estilo- Cambiar conjugación de los verbos: </w:t>
            </w:r>
          </w:p>
          <w:p w:rsidR="00A240A4" w:rsidRPr="00AA545F" w:rsidRDefault="00A240A4" w:rsidP="005B102F">
            <w:pPr>
              <w:spacing w:line="360" w:lineRule="auto"/>
              <w:rPr>
                <w:color w:val="000000"/>
              </w:rPr>
            </w:pPr>
            <w:r w:rsidRPr="00AA545F">
              <w:rPr>
                <w:color w:val="000000"/>
                <w:highlight w:val="green"/>
              </w:rPr>
              <w:t>Enumerad por enumerar – Describid por describid – etc…</w:t>
            </w:r>
          </w:p>
          <w:p w:rsidR="00A240A4" w:rsidRPr="00AA545F" w:rsidRDefault="00650F46" w:rsidP="005B102F">
            <w:pPr>
              <w:spacing w:line="360" w:lineRule="auto"/>
              <w:rPr>
                <w:color w:val="000000"/>
              </w:rPr>
            </w:pPr>
            <w:r>
              <w:rPr>
                <w:color w:val="000000"/>
              </w:rPr>
              <w:t xml:space="preserve"> </w:t>
            </w:r>
          </w:p>
        </w:tc>
      </w:tr>
      <w:tr w:rsidR="00A240A4" w:rsidRPr="00AA545F" w:rsidTr="00650F46">
        <w:tc>
          <w:tcPr>
            <w:tcW w:w="2450" w:type="dxa"/>
          </w:tcPr>
          <w:p w:rsidR="00A240A4" w:rsidRPr="00AA545F" w:rsidRDefault="00A240A4" w:rsidP="005B102F">
            <w:pPr>
              <w:spacing w:line="360" w:lineRule="auto"/>
              <w:rPr>
                <w:b/>
                <w:color w:val="000000"/>
              </w:rPr>
            </w:pPr>
            <w:r w:rsidRPr="00AA545F">
              <w:rPr>
                <w:b/>
                <w:color w:val="000000"/>
              </w:rPr>
              <w:t>Título</w:t>
            </w:r>
          </w:p>
        </w:tc>
        <w:tc>
          <w:tcPr>
            <w:tcW w:w="6378" w:type="dxa"/>
          </w:tcPr>
          <w:p w:rsidR="00A240A4" w:rsidRPr="00AA545F" w:rsidRDefault="00A240A4" w:rsidP="00DF63C5">
            <w:pPr>
              <w:spacing w:line="360" w:lineRule="auto"/>
              <w:rPr>
                <w:color w:val="000000"/>
              </w:rPr>
            </w:pPr>
            <w:r w:rsidRPr="00AA545F">
              <w:rPr>
                <w:color w:val="000000"/>
              </w:rPr>
              <w:t xml:space="preserve">Investiga sobre las </w:t>
            </w:r>
            <w:r w:rsidR="00DF63C5">
              <w:rPr>
                <w:color w:val="000000"/>
              </w:rPr>
              <w:t>l</w:t>
            </w:r>
            <w:r w:rsidR="00DF63C5" w:rsidRPr="00AA545F">
              <w:rPr>
                <w:color w:val="000000"/>
              </w:rPr>
              <w:t xml:space="preserve">eyes </w:t>
            </w:r>
            <w:r w:rsidRPr="00AA545F">
              <w:rPr>
                <w:color w:val="000000"/>
              </w:rPr>
              <w:t>de Kepler</w:t>
            </w:r>
            <w:r w:rsidR="00650F46">
              <w:rPr>
                <w:color w:val="000000"/>
              </w:rPr>
              <w:t xml:space="preserve"> </w:t>
            </w:r>
          </w:p>
        </w:tc>
      </w:tr>
      <w:tr w:rsidR="00A240A4" w:rsidRPr="00AA545F" w:rsidTr="00650F46">
        <w:tc>
          <w:tcPr>
            <w:tcW w:w="2450" w:type="dxa"/>
          </w:tcPr>
          <w:p w:rsidR="00A240A4" w:rsidRPr="00AA545F" w:rsidRDefault="00A240A4" w:rsidP="005B102F">
            <w:pPr>
              <w:spacing w:line="360" w:lineRule="auto"/>
              <w:rPr>
                <w:b/>
                <w:color w:val="000000"/>
              </w:rPr>
            </w:pPr>
            <w:r w:rsidRPr="00AA545F">
              <w:rPr>
                <w:b/>
                <w:color w:val="000000"/>
              </w:rPr>
              <w:t>Descripción</w:t>
            </w:r>
          </w:p>
        </w:tc>
        <w:tc>
          <w:tcPr>
            <w:tcW w:w="6378" w:type="dxa"/>
          </w:tcPr>
          <w:p w:rsidR="00A240A4" w:rsidRPr="00AA545F" w:rsidRDefault="00A240A4" w:rsidP="005B102F">
            <w:pPr>
              <w:spacing w:line="360" w:lineRule="auto"/>
              <w:rPr>
                <w:color w:val="000000"/>
              </w:rPr>
            </w:pPr>
            <w:r w:rsidRPr="00AA545F">
              <w:rPr>
                <w:color w:val="000000"/>
              </w:rPr>
              <w:t>Webquest que permite amp</w:t>
            </w:r>
            <w:r w:rsidR="00CA029D">
              <w:rPr>
                <w:color w:val="000000"/>
              </w:rPr>
              <w:t>liar tu conocimiento sobre las l</w:t>
            </w:r>
            <w:r w:rsidRPr="00AA545F">
              <w:rPr>
                <w:color w:val="000000"/>
              </w:rPr>
              <w:t>eyes de Kepler</w:t>
            </w:r>
          </w:p>
        </w:tc>
      </w:tr>
    </w:tbl>
    <w:p w:rsidR="004712DE" w:rsidRPr="00AA545F" w:rsidRDefault="004712DE" w:rsidP="005B102F">
      <w:pPr>
        <w:spacing w:line="360" w:lineRule="auto"/>
        <w:jc w:val="both"/>
        <w:rPr>
          <w:rFonts w:ascii="Arial" w:hAnsi="Arial" w:cs="Arial"/>
          <w:b/>
        </w:rPr>
      </w:pPr>
    </w:p>
    <w:p w:rsidR="00B830E4" w:rsidRPr="00AA545F" w:rsidRDefault="00B830E4" w:rsidP="005B102F">
      <w:pPr>
        <w:tabs>
          <w:tab w:val="left" w:pos="2630"/>
        </w:tabs>
        <w:spacing w:line="360" w:lineRule="auto"/>
        <w:jc w:val="both"/>
        <w:rPr>
          <w:rFonts w:ascii="Arial" w:hAnsi="Arial" w:cs="Arial"/>
        </w:rPr>
      </w:pPr>
    </w:p>
    <w:p w:rsidR="00E17557" w:rsidRPr="00AA545F" w:rsidRDefault="00E1755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5.1 Primera </w:t>
      </w:r>
      <w:r w:rsidR="00DF63C5">
        <w:rPr>
          <w:rFonts w:ascii="Times" w:hAnsi="Times"/>
          <w:b/>
        </w:rPr>
        <w:t>l</w:t>
      </w:r>
      <w:r w:rsidR="00DF63C5" w:rsidRPr="00AA545F">
        <w:rPr>
          <w:rFonts w:ascii="Times" w:hAnsi="Times"/>
          <w:b/>
        </w:rPr>
        <w:t xml:space="preserve">ey </w:t>
      </w:r>
      <w:r w:rsidRPr="00AA545F">
        <w:rPr>
          <w:rFonts w:ascii="Times" w:hAnsi="Times"/>
          <w:b/>
        </w:rPr>
        <w:t xml:space="preserve">de Kepler </w:t>
      </w:r>
    </w:p>
    <w:p w:rsidR="00E17557" w:rsidRPr="00AA545F" w:rsidRDefault="00E17557" w:rsidP="005B102F">
      <w:pPr>
        <w:spacing w:line="360" w:lineRule="auto"/>
        <w:rPr>
          <w:rFonts w:ascii="Times" w:hAnsi="Times"/>
          <w:b/>
        </w:rPr>
      </w:pPr>
    </w:p>
    <w:p w:rsidR="00E17557" w:rsidRPr="00AA545F" w:rsidRDefault="00E17557"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En 1609</w:t>
      </w:r>
      <w:ins w:id="37" w:author="María" w:date="2015-04-01T13:37:00Z">
        <w:r w:rsidR="00532F94">
          <w:rPr>
            <w:rFonts w:ascii="Arial" w:hAnsi="Arial" w:cs="Arial"/>
            <w:color w:val="333333"/>
            <w:shd w:val="clear" w:color="auto" w:fill="FFFFFF"/>
          </w:rPr>
          <w:t>,</w:t>
        </w:r>
      </w:ins>
      <w:r w:rsidRPr="00AA545F">
        <w:rPr>
          <w:rFonts w:ascii="Arial" w:hAnsi="Arial" w:cs="Arial"/>
          <w:color w:val="333333"/>
          <w:shd w:val="clear" w:color="auto" w:fill="FFFFFF"/>
        </w:rPr>
        <w:t xml:space="preserve"> Johannes Kepler formuló su primera ley, en la que se afirma que los planetas</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giran alrededor del Sol</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siguiendo</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órbitas elípticas</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en uno de cuyos focos se encuentra el Sol.</w:t>
      </w:r>
    </w:p>
    <w:p w:rsidR="00E17557" w:rsidRPr="00AA545F" w:rsidRDefault="00E17557" w:rsidP="005B102F">
      <w:pPr>
        <w:spacing w:line="360" w:lineRule="auto"/>
        <w:rPr>
          <w:rFonts w:ascii="Arial" w:hAnsi="Arial" w:cs="Arial"/>
          <w:color w:val="333333"/>
          <w:shd w:val="clear" w:color="auto" w:fill="FFFFFF"/>
        </w:rPr>
      </w:pPr>
    </w:p>
    <w:p w:rsidR="00E17557" w:rsidRPr="00AA545F" w:rsidRDefault="00E17557" w:rsidP="005B102F">
      <w:pPr>
        <w:spacing w:line="360" w:lineRule="auto"/>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0C03CB" w:rsidRPr="00AA545F" w:rsidTr="00650F46">
        <w:tc>
          <w:tcPr>
            <w:tcW w:w="9033" w:type="dxa"/>
            <w:gridSpan w:val="2"/>
            <w:shd w:val="clear" w:color="auto" w:fill="0D0D0D" w:themeFill="text1" w:themeFillTint="F2"/>
          </w:tcPr>
          <w:p w:rsidR="000C03CB" w:rsidRPr="00AA545F" w:rsidRDefault="000C03CB" w:rsidP="005B102F">
            <w:pPr>
              <w:spacing w:line="360" w:lineRule="auto"/>
              <w:jc w:val="center"/>
              <w:rPr>
                <w:b/>
                <w:color w:val="FFFFFF" w:themeColor="background1"/>
              </w:rPr>
            </w:pPr>
            <w:r w:rsidRPr="00AA545F">
              <w:rPr>
                <w:b/>
                <w:color w:val="FFFFFF" w:themeColor="background1"/>
              </w:rPr>
              <w:t>Imagen (fotografía, gráfica o ilustración)</w:t>
            </w:r>
          </w:p>
        </w:tc>
      </w:tr>
      <w:tr w:rsidR="000C03CB" w:rsidRPr="00AA545F" w:rsidTr="00650F46">
        <w:tc>
          <w:tcPr>
            <w:tcW w:w="2518" w:type="dxa"/>
          </w:tcPr>
          <w:p w:rsidR="000C03CB" w:rsidRPr="00AA545F" w:rsidRDefault="000C03CB" w:rsidP="005B102F">
            <w:pPr>
              <w:spacing w:line="360" w:lineRule="auto"/>
              <w:rPr>
                <w:b/>
                <w:color w:val="000000"/>
              </w:rPr>
            </w:pPr>
            <w:r w:rsidRPr="00AA545F">
              <w:rPr>
                <w:b/>
                <w:color w:val="000000"/>
              </w:rPr>
              <w:t>Código</w:t>
            </w:r>
          </w:p>
        </w:tc>
        <w:tc>
          <w:tcPr>
            <w:tcW w:w="6515" w:type="dxa"/>
          </w:tcPr>
          <w:p w:rsidR="000C03CB" w:rsidRPr="00AA545F" w:rsidRDefault="000C03CB"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_IMG23</w:t>
            </w:r>
          </w:p>
        </w:tc>
      </w:tr>
      <w:tr w:rsidR="000C03CB" w:rsidRPr="00AA545F" w:rsidTr="00650F46">
        <w:tc>
          <w:tcPr>
            <w:tcW w:w="2518" w:type="dxa"/>
          </w:tcPr>
          <w:p w:rsidR="000C03CB" w:rsidRPr="00AA545F" w:rsidRDefault="000C03CB" w:rsidP="005B102F">
            <w:pPr>
              <w:spacing w:line="360" w:lineRule="auto"/>
              <w:rPr>
                <w:color w:val="000000"/>
              </w:rPr>
            </w:pPr>
            <w:r w:rsidRPr="00AA545F">
              <w:rPr>
                <w:b/>
                <w:color w:val="000000"/>
              </w:rPr>
              <w:t>Descripción</w:t>
            </w:r>
          </w:p>
        </w:tc>
        <w:tc>
          <w:tcPr>
            <w:tcW w:w="6515" w:type="dxa"/>
          </w:tcPr>
          <w:p w:rsidR="000C03CB" w:rsidRPr="00AA545F" w:rsidRDefault="000C03CB" w:rsidP="00DF63C5">
            <w:pPr>
              <w:spacing w:line="360" w:lineRule="auto"/>
              <w:rPr>
                <w:color w:val="000000"/>
              </w:rPr>
            </w:pPr>
            <w:r w:rsidRPr="00AA545F">
              <w:rPr>
                <w:color w:val="000000"/>
              </w:rPr>
              <w:t xml:space="preserve">Primera </w:t>
            </w:r>
            <w:r w:rsidR="00DF63C5">
              <w:rPr>
                <w:color w:val="000000"/>
              </w:rPr>
              <w:t>l</w:t>
            </w:r>
            <w:r w:rsidR="00DF63C5" w:rsidRPr="00AA545F">
              <w:rPr>
                <w:color w:val="000000"/>
              </w:rPr>
              <w:t xml:space="preserve">ey </w:t>
            </w:r>
            <w:r w:rsidRPr="00AA545F">
              <w:rPr>
                <w:color w:val="000000"/>
              </w:rPr>
              <w:t>de Kepler</w:t>
            </w:r>
          </w:p>
        </w:tc>
      </w:tr>
      <w:tr w:rsidR="000C03CB" w:rsidRPr="00AA545F" w:rsidTr="00650F46">
        <w:tc>
          <w:tcPr>
            <w:tcW w:w="2518" w:type="dxa"/>
          </w:tcPr>
          <w:p w:rsidR="000C03CB" w:rsidRPr="00AA545F" w:rsidRDefault="000C03CB" w:rsidP="005B102F">
            <w:pPr>
              <w:spacing w:line="360" w:lineRule="auto"/>
              <w:rPr>
                <w:color w:val="000000"/>
              </w:rPr>
            </w:pPr>
            <w:r w:rsidRPr="00AA545F">
              <w:rPr>
                <w:b/>
                <w:color w:val="000000"/>
              </w:rPr>
              <w:t xml:space="preserve">Código Shutterstock (o URL o la ruta en </w:t>
            </w:r>
            <w:r w:rsidRPr="00AA545F">
              <w:rPr>
                <w:b/>
                <w:color w:val="000000"/>
              </w:rPr>
              <w:lastRenderedPageBreak/>
              <w:t>AulaPlaneta)</w:t>
            </w:r>
          </w:p>
        </w:tc>
        <w:tc>
          <w:tcPr>
            <w:tcW w:w="6515" w:type="dxa"/>
          </w:tcPr>
          <w:p w:rsidR="000C03CB" w:rsidRPr="00AA545F" w:rsidRDefault="000C03CB" w:rsidP="005B102F">
            <w:pPr>
              <w:spacing w:line="360" w:lineRule="auto"/>
              <w:rPr>
                <w:color w:val="000000"/>
              </w:rPr>
            </w:pPr>
            <w:r w:rsidRPr="00AA545F">
              <w:rPr>
                <w:color w:val="000000"/>
              </w:rPr>
              <w:lastRenderedPageBreak/>
              <w:t xml:space="preserve">4° ESO/Física y Química/2 Las leyes de Kepler/2.1 La primera ley de Kepler </w:t>
            </w:r>
          </w:p>
          <w:p w:rsidR="000C03CB" w:rsidRPr="00AA545F" w:rsidRDefault="000C03CB" w:rsidP="005B102F">
            <w:pPr>
              <w:spacing w:line="360" w:lineRule="auto"/>
              <w:rPr>
                <w:rFonts w:ascii="Arial" w:hAnsi="Arial" w:cs="Arial"/>
                <w:noProof/>
                <w:color w:val="9D8573"/>
                <w:bdr w:val="none" w:sz="0" w:space="0" w:color="auto" w:frame="1"/>
              </w:rPr>
            </w:pPr>
          </w:p>
          <w:p w:rsidR="000C03CB" w:rsidRPr="00AA545F" w:rsidRDefault="000C03CB" w:rsidP="005B102F">
            <w:pPr>
              <w:spacing w:line="360" w:lineRule="auto"/>
              <w:rPr>
                <w:color w:val="000000"/>
              </w:rPr>
            </w:pPr>
            <w:r w:rsidRPr="00AA545F">
              <w:rPr>
                <w:noProof/>
              </w:rPr>
              <w:drawing>
                <wp:inline distT="0" distB="0" distL="0" distR="0" wp14:anchorId="6092D642" wp14:editId="7C328447">
                  <wp:extent cx="3429000" cy="1759241"/>
                  <wp:effectExtent l="0" t="0" r="0" b="0"/>
                  <wp:docPr id="29" name="Imagen 29" descr="http://profesores.aulaplaneta.com/DNNPlayerPackages/Package11723/InfoGuion/cuadernoestudio/images_xml/FQ_10_04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profesores.aulaplaneta.com/DNNPlayerPackages/Package11723/InfoGuion/cuadernoestudio/images_xml/FQ_10_04_img3_smal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39024" cy="1764384"/>
                          </a:xfrm>
                          <a:prstGeom prst="rect">
                            <a:avLst/>
                          </a:prstGeom>
                          <a:noFill/>
                          <a:ln>
                            <a:noFill/>
                          </a:ln>
                        </pic:spPr>
                      </pic:pic>
                    </a:graphicData>
                  </a:graphic>
                </wp:inline>
              </w:drawing>
            </w:r>
          </w:p>
          <w:p w:rsidR="000C03CB" w:rsidRPr="00AA545F" w:rsidRDefault="000C03CB" w:rsidP="005B102F">
            <w:pPr>
              <w:spacing w:line="360" w:lineRule="auto"/>
              <w:rPr>
                <w:color w:val="000000"/>
              </w:rPr>
            </w:pPr>
          </w:p>
          <w:p w:rsidR="000C03CB" w:rsidRPr="00AA545F" w:rsidRDefault="000C03CB" w:rsidP="005B102F">
            <w:pPr>
              <w:spacing w:line="360" w:lineRule="auto"/>
              <w:rPr>
                <w:color w:val="000000"/>
              </w:rPr>
            </w:pPr>
          </w:p>
          <w:p w:rsidR="000C03CB" w:rsidRPr="00AA545F" w:rsidRDefault="000C03CB" w:rsidP="005B102F">
            <w:pPr>
              <w:spacing w:line="360" w:lineRule="auto"/>
              <w:rPr>
                <w:color w:val="000000"/>
              </w:rPr>
            </w:pPr>
          </w:p>
          <w:p w:rsidR="000C03CB" w:rsidRPr="00AA545F" w:rsidRDefault="000C03CB" w:rsidP="005B102F">
            <w:pPr>
              <w:spacing w:line="360" w:lineRule="auto"/>
              <w:rPr>
                <w:color w:val="000000"/>
              </w:rPr>
            </w:pPr>
          </w:p>
        </w:tc>
      </w:tr>
      <w:tr w:rsidR="000C03CB" w:rsidRPr="00AA545F" w:rsidTr="00650F46">
        <w:tc>
          <w:tcPr>
            <w:tcW w:w="2518" w:type="dxa"/>
          </w:tcPr>
          <w:p w:rsidR="000C03CB" w:rsidRPr="00AA545F" w:rsidRDefault="000C03CB" w:rsidP="005B102F">
            <w:pPr>
              <w:spacing w:line="360" w:lineRule="auto"/>
              <w:rPr>
                <w:color w:val="000000"/>
              </w:rPr>
            </w:pPr>
            <w:r w:rsidRPr="00AA545F">
              <w:rPr>
                <w:b/>
                <w:color w:val="000000"/>
              </w:rPr>
              <w:lastRenderedPageBreak/>
              <w:t>Pie de imagen</w:t>
            </w:r>
          </w:p>
        </w:tc>
        <w:tc>
          <w:tcPr>
            <w:tcW w:w="6515" w:type="dxa"/>
          </w:tcPr>
          <w:p w:rsidR="000C03CB" w:rsidRPr="00AA545F" w:rsidRDefault="008D2F6C" w:rsidP="00DF63C5">
            <w:pPr>
              <w:spacing w:line="360" w:lineRule="auto"/>
              <w:rPr>
                <w:color w:val="000000"/>
              </w:rPr>
            </w:pPr>
            <w:r w:rsidRPr="00AA545F">
              <w:rPr>
                <w:color w:val="000000"/>
              </w:rPr>
              <w:t xml:space="preserve">Esquema de la </w:t>
            </w:r>
            <w:r w:rsidRPr="00AA545F">
              <w:rPr>
                <w:b/>
                <w:color w:val="000000"/>
              </w:rPr>
              <w:t>órbita elíptica</w:t>
            </w:r>
            <w:r w:rsidRPr="00AA545F">
              <w:rPr>
                <w:color w:val="000000"/>
              </w:rPr>
              <w:t xml:space="preserve"> de un planeta alrededor del Sol, según la </w:t>
            </w:r>
            <w:r w:rsidRPr="00AA545F">
              <w:rPr>
                <w:b/>
                <w:color w:val="000000"/>
              </w:rPr>
              <w:t xml:space="preserve">primera </w:t>
            </w:r>
            <w:r w:rsidR="00DF63C5">
              <w:rPr>
                <w:b/>
                <w:color w:val="000000"/>
              </w:rPr>
              <w:t>l</w:t>
            </w:r>
            <w:r w:rsidR="00DF63C5" w:rsidRPr="00AA545F">
              <w:rPr>
                <w:b/>
                <w:color w:val="000000"/>
              </w:rPr>
              <w:t xml:space="preserve">ey </w:t>
            </w:r>
            <w:r w:rsidRPr="00AA545F">
              <w:rPr>
                <w:b/>
                <w:color w:val="000000"/>
              </w:rPr>
              <w:t>de Kepler</w:t>
            </w:r>
          </w:p>
        </w:tc>
      </w:tr>
    </w:tbl>
    <w:p w:rsidR="00E17557" w:rsidRPr="00AA545F" w:rsidRDefault="00E17557" w:rsidP="005B102F">
      <w:pPr>
        <w:spacing w:line="360" w:lineRule="auto"/>
        <w:rPr>
          <w:rFonts w:ascii="Times" w:hAnsi="Times"/>
          <w:b/>
        </w:rPr>
      </w:pPr>
    </w:p>
    <w:p w:rsidR="00A61E9E" w:rsidRPr="00AA545F" w:rsidRDefault="00A61E9E" w:rsidP="005B102F">
      <w:pPr>
        <w:tabs>
          <w:tab w:val="left" w:pos="2630"/>
        </w:tabs>
        <w:spacing w:line="360" w:lineRule="auto"/>
        <w:jc w:val="right"/>
        <w:rPr>
          <w:rFonts w:ascii="Arial" w:hAnsi="Arial" w:cs="Arial"/>
        </w:rPr>
      </w:pPr>
    </w:p>
    <w:tbl>
      <w:tblPr>
        <w:tblStyle w:val="Tablaconcuadrcula"/>
        <w:tblW w:w="0" w:type="auto"/>
        <w:tblLook w:val="04A0" w:firstRow="1" w:lastRow="0" w:firstColumn="1" w:lastColumn="0" w:noHBand="0" w:noVBand="1"/>
      </w:tblPr>
      <w:tblGrid>
        <w:gridCol w:w="2518"/>
        <w:gridCol w:w="6460"/>
      </w:tblGrid>
      <w:tr w:rsidR="002E16BE" w:rsidRPr="00AA545F" w:rsidTr="00650F46">
        <w:tc>
          <w:tcPr>
            <w:tcW w:w="8978" w:type="dxa"/>
            <w:gridSpan w:val="2"/>
            <w:shd w:val="clear" w:color="auto" w:fill="000000" w:themeFill="text1"/>
          </w:tcPr>
          <w:p w:rsidR="002E16BE" w:rsidRPr="00AA545F" w:rsidRDefault="002E16BE" w:rsidP="005B102F">
            <w:pPr>
              <w:spacing w:line="360" w:lineRule="auto"/>
              <w:jc w:val="center"/>
              <w:rPr>
                <w:b/>
                <w:color w:val="FFFFFF" w:themeColor="background1"/>
              </w:rPr>
            </w:pPr>
            <w:r w:rsidRPr="00AA545F">
              <w:rPr>
                <w:b/>
                <w:color w:val="FFFFFF" w:themeColor="background1"/>
              </w:rPr>
              <w:t>Recuerda</w:t>
            </w:r>
          </w:p>
        </w:tc>
      </w:tr>
      <w:tr w:rsidR="002E16BE" w:rsidRPr="00AA545F" w:rsidTr="00650F46">
        <w:tc>
          <w:tcPr>
            <w:tcW w:w="2518" w:type="dxa"/>
          </w:tcPr>
          <w:p w:rsidR="002E16BE" w:rsidRPr="00AA545F" w:rsidRDefault="002E16BE" w:rsidP="005B102F">
            <w:pPr>
              <w:spacing w:line="360" w:lineRule="auto"/>
              <w:rPr>
                <w:rFonts w:ascii="Times" w:hAnsi="Times"/>
                <w:b/>
              </w:rPr>
            </w:pPr>
            <w:r w:rsidRPr="00AA545F">
              <w:rPr>
                <w:rFonts w:ascii="Times" w:hAnsi="Times"/>
                <w:b/>
              </w:rPr>
              <w:t>Contenido</w:t>
            </w:r>
          </w:p>
        </w:tc>
        <w:tc>
          <w:tcPr>
            <w:tcW w:w="6460" w:type="dxa"/>
          </w:tcPr>
          <w:p w:rsidR="002E16BE" w:rsidRPr="00AA545F" w:rsidRDefault="002E16BE" w:rsidP="00532F94">
            <w:pPr>
              <w:tabs>
                <w:tab w:val="left" w:pos="1518"/>
              </w:tabs>
              <w:spacing w:line="360" w:lineRule="auto"/>
              <w:jc w:val="both"/>
              <w:rPr>
                <w:rFonts w:ascii="Times" w:hAnsi="Times"/>
                <w:b/>
              </w:rPr>
            </w:pPr>
            <w:r w:rsidRPr="00AA545F">
              <w:rPr>
                <w:rStyle w:val="un"/>
                <w:rFonts w:ascii="Arial" w:hAnsi="Arial" w:cs="Arial"/>
                <w:color w:val="333333"/>
                <w:shd w:val="clear" w:color="auto" w:fill="F1F6E3"/>
              </w:rPr>
              <w:t>La zona de la órbita que se encuentra más próxima al Sol se conoce como</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perihelio</w:t>
            </w:r>
            <w:r w:rsidRPr="00AA545F">
              <w:rPr>
                <w:rStyle w:val="un"/>
                <w:rFonts w:ascii="Arial" w:hAnsi="Arial" w:cs="Arial"/>
                <w:color w:val="333333"/>
                <w:shd w:val="clear" w:color="auto" w:fill="F1F6E3"/>
              </w:rPr>
              <w:t>.</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Por otro lado,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afelio</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es la zona de la trayectoria elíptica que se encuentra más alejada del Sol.</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Asimismo,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semieje mayor</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 xml:space="preserve">es la distancia que existe entre el punto central de la elipse y el punto en que el planeta se encuentra más cerca </w:t>
            </w:r>
            <w:r w:rsidR="00532F94">
              <w:rPr>
                <w:rStyle w:val="un"/>
                <w:rFonts w:ascii="Arial" w:hAnsi="Arial" w:cs="Arial"/>
                <w:color w:val="333333"/>
                <w:shd w:val="clear" w:color="auto" w:fill="F1F6E3"/>
              </w:rPr>
              <w:t>de</w:t>
            </w:r>
            <w:r w:rsidR="00532F94" w:rsidRPr="00AA545F">
              <w:rPr>
                <w:rStyle w:val="un"/>
                <w:rFonts w:ascii="Arial" w:hAnsi="Arial" w:cs="Arial"/>
                <w:color w:val="333333"/>
                <w:shd w:val="clear" w:color="auto" w:fill="F1F6E3"/>
              </w:rPr>
              <w:t xml:space="preserve">l </w:t>
            </w:r>
            <w:r w:rsidRPr="00AA545F">
              <w:rPr>
                <w:rStyle w:val="un"/>
                <w:rFonts w:ascii="Arial" w:hAnsi="Arial" w:cs="Arial"/>
                <w:color w:val="333333"/>
                <w:shd w:val="clear" w:color="auto" w:fill="F1F6E3"/>
              </w:rPr>
              <w:t>Sol.</w:t>
            </w:r>
          </w:p>
        </w:tc>
      </w:tr>
    </w:tbl>
    <w:p w:rsidR="00FC5CCE" w:rsidRPr="00AA545F" w:rsidRDefault="00FC5CCE" w:rsidP="005B102F">
      <w:pPr>
        <w:spacing w:line="360" w:lineRule="auto"/>
        <w:rPr>
          <w:rFonts w:ascii="Arial" w:hAnsi="Arial" w:cs="Arial"/>
        </w:rPr>
      </w:pPr>
    </w:p>
    <w:p w:rsidR="002E16BE" w:rsidRPr="00AA545F" w:rsidRDefault="002E16BE" w:rsidP="005B102F">
      <w:pPr>
        <w:spacing w:line="360" w:lineRule="auto"/>
        <w:rPr>
          <w:rFonts w:ascii="Arial" w:hAnsi="Arial" w:cs="Arial"/>
        </w:rPr>
      </w:pPr>
    </w:p>
    <w:p w:rsidR="002E3BD3" w:rsidRPr="00AA545F" w:rsidRDefault="002E3BD3"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5.2 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p w:rsidR="002E3BD3" w:rsidRPr="00AA545F" w:rsidRDefault="002E3BD3" w:rsidP="005B102F">
      <w:pPr>
        <w:spacing w:line="360" w:lineRule="auto"/>
        <w:rPr>
          <w:rFonts w:ascii="Times" w:hAnsi="Times"/>
          <w:b/>
        </w:rPr>
      </w:pPr>
    </w:p>
    <w:p w:rsidR="002E3BD3" w:rsidRPr="00AA545F" w:rsidRDefault="004B4ADD" w:rsidP="005B102F">
      <w:pPr>
        <w:spacing w:line="360" w:lineRule="auto"/>
        <w:jc w:val="both"/>
        <w:rPr>
          <w:rStyle w:val="un"/>
          <w:rFonts w:ascii="Arial" w:hAnsi="Arial" w:cs="Arial"/>
          <w:color w:val="333333"/>
          <w:shd w:val="clear" w:color="auto" w:fill="FFFFFF"/>
        </w:rPr>
      </w:pPr>
      <w:r w:rsidRPr="00DF63C5">
        <w:rPr>
          <w:rStyle w:val="un"/>
          <w:rFonts w:ascii="Arial" w:hAnsi="Arial" w:cs="Arial"/>
          <w:color w:val="333333"/>
          <w:shd w:val="clear" w:color="auto" w:fill="FFFFFF"/>
        </w:rPr>
        <w:t>La segunda</w:t>
      </w:r>
      <w:r w:rsidRPr="00AA545F">
        <w:rPr>
          <w:rStyle w:val="un"/>
          <w:rFonts w:ascii="Arial" w:hAnsi="Arial" w:cs="Arial"/>
          <w:color w:val="333333"/>
          <w:shd w:val="clear" w:color="auto" w:fill="FFFFFF"/>
        </w:rPr>
        <w:t xml:space="preserve"> ley de Kepler, formulada también en 1609, afirma que la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velocidad lineal a la que se desplaza un planeta varía a lo largo de su órbita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Esto significa que la recta que une un planeta con el Sol barre áreas iguales en tiempos iguales.</w:t>
      </w:r>
    </w:p>
    <w:p w:rsidR="004B4ADD" w:rsidRPr="00AA545F" w:rsidRDefault="004B4ADD" w:rsidP="005B102F">
      <w:pPr>
        <w:spacing w:line="360" w:lineRule="auto"/>
        <w:jc w:val="both"/>
        <w:rPr>
          <w:rStyle w:val="un"/>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4B4ADD" w:rsidRPr="00AA545F" w:rsidTr="00650F46">
        <w:tc>
          <w:tcPr>
            <w:tcW w:w="9033" w:type="dxa"/>
            <w:gridSpan w:val="2"/>
            <w:shd w:val="clear" w:color="auto" w:fill="0D0D0D" w:themeFill="text1" w:themeFillTint="F2"/>
          </w:tcPr>
          <w:p w:rsidR="004B4ADD" w:rsidRPr="00AA545F" w:rsidRDefault="004B4ADD" w:rsidP="005B102F">
            <w:pPr>
              <w:spacing w:line="360" w:lineRule="auto"/>
              <w:jc w:val="center"/>
              <w:rPr>
                <w:b/>
                <w:color w:val="FFFFFF" w:themeColor="background1"/>
              </w:rPr>
            </w:pPr>
            <w:r w:rsidRPr="00AA545F">
              <w:rPr>
                <w:b/>
                <w:color w:val="FFFFFF" w:themeColor="background1"/>
              </w:rPr>
              <w:t>Imagen (fotografía, gráfica o ilustración)</w:t>
            </w:r>
          </w:p>
        </w:tc>
      </w:tr>
      <w:tr w:rsidR="004B4ADD" w:rsidRPr="00AA545F" w:rsidTr="00650F46">
        <w:tc>
          <w:tcPr>
            <w:tcW w:w="2518" w:type="dxa"/>
          </w:tcPr>
          <w:p w:rsidR="004B4ADD" w:rsidRPr="00AA545F" w:rsidRDefault="004B4ADD" w:rsidP="005B102F">
            <w:pPr>
              <w:spacing w:line="360" w:lineRule="auto"/>
              <w:rPr>
                <w:b/>
                <w:color w:val="000000"/>
              </w:rPr>
            </w:pPr>
            <w:r w:rsidRPr="00AA545F">
              <w:rPr>
                <w:b/>
                <w:color w:val="000000"/>
              </w:rPr>
              <w:t>Código</w:t>
            </w:r>
          </w:p>
        </w:tc>
        <w:tc>
          <w:tcPr>
            <w:tcW w:w="6515" w:type="dxa"/>
          </w:tcPr>
          <w:p w:rsidR="004B4ADD" w:rsidRPr="00AA545F" w:rsidRDefault="004B4AD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_IMG24</w:t>
            </w:r>
          </w:p>
        </w:tc>
      </w:tr>
      <w:tr w:rsidR="004B4ADD" w:rsidRPr="00AA545F" w:rsidTr="00650F46">
        <w:tc>
          <w:tcPr>
            <w:tcW w:w="2518" w:type="dxa"/>
          </w:tcPr>
          <w:p w:rsidR="004B4ADD" w:rsidRPr="00AA545F" w:rsidRDefault="004B4ADD" w:rsidP="005B102F">
            <w:pPr>
              <w:spacing w:line="360" w:lineRule="auto"/>
              <w:rPr>
                <w:color w:val="000000"/>
              </w:rPr>
            </w:pPr>
            <w:r w:rsidRPr="00AA545F">
              <w:rPr>
                <w:b/>
                <w:color w:val="000000"/>
              </w:rPr>
              <w:t>Descripción</w:t>
            </w:r>
          </w:p>
        </w:tc>
        <w:tc>
          <w:tcPr>
            <w:tcW w:w="6515" w:type="dxa"/>
          </w:tcPr>
          <w:p w:rsidR="004B4ADD" w:rsidRPr="00AA545F" w:rsidRDefault="004B4ADD" w:rsidP="00DF63C5">
            <w:pPr>
              <w:spacing w:line="360" w:lineRule="auto"/>
              <w:rPr>
                <w:color w:val="000000"/>
              </w:rPr>
            </w:pPr>
            <w:r w:rsidRPr="00AA545F">
              <w:rPr>
                <w:color w:val="000000"/>
              </w:rPr>
              <w:t xml:space="preserve">Segunda </w:t>
            </w:r>
            <w:r w:rsidR="00DF63C5">
              <w:rPr>
                <w:color w:val="000000"/>
              </w:rPr>
              <w:t>l</w:t>
            </w:r>
            <w:r w:rsidR="00DF63C5" w:rsidRPr="00AA545F">
              <w:rPr>
                <w:color w:val="000000"/>
              </w:rPr>
              <w:t xml:space="preserve">ey </w:t>
            </w:r>
            <w:r w:rsidRPr="00AA545F">
              <w:rPr>
                <w:color w:val="000000"/>
              </w:rPr>
              <w:t>de Kepler</w:t>
            </w:r>
          </w:p>
        </w:tc>
      </w:tr>
      <w:tr w:rsidR="004B4ADD" w:rsidRPr="00AA545F" w:rsidTr="00650F46">
        <w:tc>
          <w:tcPr>
            <w:tcW w:w="2518" w:type="dxa"/>
          </w:tcPr>
          <w:p w:rsidR="004B4ADD" w:rsidRPr="00AA545F" w:rsidRDefault="004B4ADD" w:rsidP="005B102F">
            <w:pPr>
              <w:spacing w:line="360" w:lineRule="auto"/>
              <w:rPr>
                <w:color w:val="000000"/>
              </w:rPr>
            </w:pPr>
            <w:r w:rsidRPr="00AA545F">
              <w:rPr>
                <w:b/>
                <w:color w:val="000000"/>
              </w:rPr>
              <w:t>Código Shutterstock (o URL o la ruta en AulaPlaneta)</w:t>
            </w:r>
          </w:p>
        </w:tc>
        <w:tc>
          <w:tcPr>
            <w:tcW w:w="6515" w:type="dxa"/>
          </w:tcPr>
          <w:p w:rsidR="004B4ADD" w:rsidRPr="00AA545F" w:rsidRDefault="004B4ADD" w:rsidP="005B102F">
            <w:pPr>
              <w:spacing w:line="360" w:lineRule="auto"/>
              <w:rPr>
                <w:color w:val="000000"/>
              </w:rPr>
            </w:pPr>
            <w:r w:rsidRPr="00AA545F">
              <w:rPr>
                <w:color w:val="000000"/>
              </w:rPr>
              <w:t>4° ESO/Física y Química/2 Las leyes de Kepler/2.2 Segunda Ley de Kepler</w:t>
            </w:r>
          </w:p>
          <w:p w:rsidR="004B4ADD" w:rsidRPr="00AA545F" w:rsidRDefault="004B4AD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rsidR="004B4ADD" w:rsidRPr="00AA545F" w:rsidRDefault="004B4ADD" w:rsidP="005B102F">
            <w:pPr>
              <w:spacing w:line="360" w:lineRule="auto"/>
              <w:rPr>
                <w:color w:val="000000"/>
              </w:rPr>
            </w:pPr>
            <w:r w:rsidRPr="00AA545F">
              <w:rPr>
                <w:noProof/>
              </w:rPr>
              <w:drawing>
                <wp:inline distT="0" distB="0" distL="0" distR="0" wp14:anchorId="3909A3FC" wp14:editId="41E4CEB1">
                  <wp:extent cx="3617843" cy="1868610"/>
                  <wp:effectExtent l="0" t="0" r="1905" b="0"/>
                  <wp:docPr id="35" name="Imagen 35" descr="http://profesores.aulaplaneta.com/DNNPlayerPackages/Package11723/InfoGuion/cuadernoestudio/images_xml/FQ_10_04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profesores.aulaplaneta.com/DNNPlayerPackages/Package11723/InfoGuion/cuadernoestudio/images_xml/FQ_10_04_img4_zoo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2289" cy="1870906"/>
                          </a:xfrm>
                          <a:prstGeom prst="rect">
                            <a:avLst/>
                          </a:prstGeom>
                          <a:noFill/>
                          <a:ln>
                            <a:noFill/>
                          </a:ln>
                        </pic:spPr>
                      </pic:pic>
                    </a:graphicData>
                  </a:graphic>
                </wp:inline>
              </w:drawing>
            </w:r>
          </w:p>
          <w:p w:rsidR="004B4ADD" w:rsidRPr="00AA545F" w:rsidRDefault="004B4ADD" w:rsidP="005B102F">
            <w:pPr>
              <w:tabs>
                <w:tab w:val="left" w:pos="2238"/>
              </w:tabs>
              <w:spacing w:line="360" w:lineRule="auto"/>
              <w:rPr>
                <w:color w:val="000000"/>
              </w:rPr>
            </w:pPr>
          </w:p>
        </w:tc>
      </w:tr>
      <w:tr w:rsidR="004B4ADD" w:rsidRPr="00AA545F" w:rsidTr="00650F46">
        <w:tc>
          <w:tcPr>
            <w:tcW w:w="2518" w:type="dxa"/>
          </w:tcPr>
          <w:p w:rsidR="004B4ADD" w:rsidRPr="00AA545F" w:rsidRDefault="004B4ADD" w:rsidP="005B102F">
            <w:pPr>
              <w:spacing w:line="360" w:lineRule="auto"/>
              <w:rPr>
                <w:color w:val="000000"/>
              </w:rPr>
            </w:pPr>
            <w:r w:rsidRPr="00AA545F">
              <w:rPr>
                <w:b/>
                <w:color w:val="000000"/>
              </w:rPr>
              <w:t>Pie de imagen</w:t>
            </w:r>
          </w:p>
        </w:tc>
        <w:tc>
          <w:tcPr>
            <w:tcW w:w="6515" w:type="dxa"/>
          </w:tcPr>
          <w:p w:rsidR="00650D62" w:rsidRPr="00AA545F" w:rsidRDefault="00650D62" w:rsidP="005B102F">
            <w:pPr>
              <w:spacing w:line="360" w:lineRule="auto"/>
              <w:rPr>
                <w:color w:val="000000"/>
              </w:rPr>
            </w:pPr>
            <w:r w:rsidRPr="00AA545F">
              <w:rPr>
                <w:color w:val="000000"/>
              </w:rPr>
              <w:t>Las áreas barridas por el planeta entre AB y CD son iguales, por tanto tardarán el mismo tiempo en recorrerlas</w:t>
            </w:r>
          </w:p>
        </w:tc>
      </w:tr>
    </w:tbl>
    <w:p w:rsidR="004B4ADD" w:rsidRPr="00AA545F" w:rsidRDefault="004B4ADD"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650D62" w:rsidRPr="00AA545F" w:rsidTr="00650F46">
        <w:tc>
          <w:tcPr>
            <w:tcW w:w="8978" w:type="dxa"/>
            <w:gridSpan w:val="2"/>
            <w:shd w:val="clear" w:color="auto" w:fill="000000" w:themeFill="text1"/>
          </w:tcPr>
          <w:p w:rsidR="00650D62" w:rsidRPr="00AA545F" w:rsidRDefault="00650D62" w:rsidP="005B102F">
            <w:pPr>
              <w:spacing w:line="360" w:lineRule="auto"/>
              <w:jc w:val="center"/>
              <w:rPr>
                <w:b/>
                <w:color w:val="FFFFFF" w:themeColor="background1"/>
              </w:rPr>
            </w:pPr>
            <w:r w:rsidRPr="00AA545F">
              <w:rPr>
                <w:b/>
                <w:color w:val="FFFFFF" w:themeColor="background1"/>
              </w:rPr>
              <w:t>Destacado</w:t>
            </w:r>
          </w:p>
        </w:tc>
      </w:tr>
      <w:tr w:rsidR="00650D62" w:rsidRPr="00AA545F" w:rsidTr="00650F46">
        <w:tc>
          <w:tcPr>
            <w:tcW w:w="2518" w:type="dxa"/>
          </w:tcPr>
          <w:p w:rsidR="00650D62" w:rsidRPr="00AA545F" w:rsidRDefault="00650D62" w:rsidP="005B102F">
            <w:pPr>
              <w:spacing w:line="360" w:lineRule="auto"/>
              <w:rPr>
                <w:rFonts w:ascii="Times" w:hAnsi="Times"/>
                <w:b/>
              </w:rPr>
            </w:pPr>
            <w:r w:rsidRPr="00AA545F">
              <w:rPr>
                <w:rFonts w:ascii="Times" w:hAnsi="Times"/>
                <w:b/>
              </w:rPr>
              <w:t>Título</w:t>
            </w:r>
          </w:p>
        </w:tc>
        <w:tc>
          <w:tcPr>
            <w:tcW w:w="6460" w:type="dxa"/>
          </w:tcPr>
          <w:p w:rsidR="00650D62" w:rsidRPr="00AA545F" w:rsidRDefault="00650D62" w:rsidP="00DF63C5">
            <w:pPr>
              <w:spacing w:line="360" w:lineRule="auto"/>
              <w:jc w:val="center"/>
              <w:rPr>
                <w:rFonts w:ascii="Times" w:hAnsi="Times"/>
                <w:b/>
              </w:rPr>
            </w:pPr>
            <w:r w:rsidRPr="00AA545F">
              <w:rPr>
                <w:rFonts w:ascii="Times" w:hAnsi="Times"/>
                <w:b/>
              </w:rPr>
              <w:t xml:space="preserve">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tc>
      </w:tr>
      <w:tr w:rsidR="00650D62" w:rsidRPr="00AA545F" w:rsidTr="00650F46">
        <w:tc>
          <w:tcPr>
            <w:tcW w:w="2518" w:type="dxa"/>
          </w:tcPr>
          <w:p w:rsidR="00650D62" w:rsidRPr="00AA545F" w:rsidRDefault="00650D62" w:rsidP="005B102F">
            <w:pPr>
              <w:spacing w:line="360" w:lineRule="auto"/>
              <w:rPr>
                <w:rFonts w:ascii="Times" w:hAnsi="Times"/>
              </w:rPr>
            </w:pPr>
            <w:r w:rsidRPr="00AA545F">
              <w:rPr>
                <w:rFonts w:ascii="Times" w:hAnsi="Times"/>
                <w:b/>
              </w:rPr>
              <w:t>Contenido</w:t>
            </w:r>
          </w:p>
        </w:tc>
        <w:tc>
          <w:tcPr>
            <w:tcW w:w="6460" w:type="dxa"/>
          </w:tcPr>
          <w:p w:rsidR="00254808" w:rsidRPr="00AA545F" w:rsidRDefault="00650D62" w:rsidP="005B102F">
            <w:pPr>
              <w:spacing w:line="360" w:lineRule="auto"/>
              <w:jc w:val="both"/>
              <w:rPr>
                <w:color w:val="000000"/>
              </w:rPr>
            </w:pPr>
            <w:r w:rsidRPr="00AA545F">
              <w:rPr>
                <w:rFonts w:ascii="Times" w:hAnsi="Times"/>
              </w:rPr>
              <w:t xml:space="preserve">Las áreas barridas por el planeta </w:t>
            </w:r>
            <w:r w:rsidRPr="00AA545F">
              <w:rPr>
                <w:color w:val="000000"/>
              </w:rPr>
              <w:t xml:space="preserve">entre diferentes </w:t>
            </w:r>
            <w:r w:rsidR="00BC6212" w:rsidRPr="00AA545F">
              <w:rPr>
                <w:color w:val="000000"/>
              </w:rPr>
              <w:t xml:space="preserve">posiciones </w:t>
            </w:r>
            <w:r w:rsidRPr="00AA545F">
              <w:rPr>
                <w:color w:val="000000"/>
              </w:rPr>
              <w:t>a lo largo de la órbita son iguales, por tanto</w:t>
            </w:r>
            <w:r w:rsidR="00DF63C5">
              <w:rPr>
                <w:color w:val="000000"/>
              </w:rPr>
              <w:t>,</w:t>
            </w:r>
            <w:r w:rsidRPr="00AA545F">
              <w:rPr>
                <w:color w:val="000000"/>
              </w:rPr>
              <w:t xml:space="preserve"> tardarán el mismo tiempo en recorrerlas. Sin embargo, como se observa en la anterior figura</w:t>
            </w:r>
            <w:r w:rsidR="00DF63C5">
              <w:rPr>
                <w:color w:val="000000"/>
              </w:rPr>
              <w:t>,</w:t>
            </w:r>
            <w:r w:rsidRPr="00AA545F">
              <w:rPr>
                <w:color w:val="000000"/>
              </w:rPr>
              <w:t xml:space="preserve"> las longitudes de arco AB y CD </w:t>
            </w:r>
            <w:r w:rsidR="00BC6212" w:rsidRPr="00AA545F">
              <w:rPr>
                <w:color w:val="000000"/>
              </w:rPr>
              <w:t xml:space="preserve">no son iguales, lo cual significa que el planeta recorre con mayor rapidez la longitud CD que AB. </w:t>
            </w:r>
          </w:p>
          <w:p w:rsidR="00254808" w:rsidRPr="00AA545F" w:rsidRDefault="00254808" w:rsidP="005B102F">
            <w:pPr>
              <w:spacing w:line="360" w:lineRule="auto"/>
              <w:jc w:val="both"/>
              <w:rPr>
                <w:color w:val="000000"/>
              </w:rPr>
            </w:pPr>
          </w:p>
          <w:p w:rsidR="00650D62" w:rsidRPr="00AA545F" w:rsidRDefault="00BC6212" w:rsidP="005B102F">
            <w:pPr>
              <w:spacing w:line="360" w:lineRule="auto"/>
              <w:jc w:val="both"/>
              <w:rPr>
                <w:rFonts w:ascii="Times" w:hAnsi="Times"/>
              </w:rPr>
            </w:pPr>
            <w:r w:rsidRPr="00AA545F">
              <w:rPr>
                <w:color w:val="000000"/>
              </w:rPr>
              <w:t>Esto permite concluir que cuando el planeta se encuentra más próximo al Sol (perihelio) su velocidad es mayor que cuando está en el punto más alejado (afelio).</w:t>
            </w:r>
            <w:r w:rsidR="00650F46">
              <w:rPr>
                <w:color w:val="000000"/>
              </w:rPr>
              <w:t xml:space="preserve"> </w:t>
            </w:r>
          </w:p>
        </w:tc>
      </w:tr>
    </w:tbl>
    <w:p w:rsidR="00650D62" w:rsidRPr="00AA545F" w:rsidRDefault="00650D62" w:rsidP="005B102F">
      <w:pPr>
        <w:spacing w:line="360" w:lineRule="auto"/>
        <w:jc w:val="both"/>
        <w:rPr>
          <w:rFonts w:ascii="Times" w:hAnsi="Times"/>
          <w:b/>
        </w:rPr>
      </w:pPr>
    </w:p>
    <w:p w:rsidR="00BB7B6E" w:rsidRPr="00AA545F" w:rsidRDefault="00BB7B6E" w:rsidP="005B102F">
      <w:pPr>
        <w:spacing w:line="360" w:lineRule="auto"/>
        <w:rPr>
          <w:rFonts w:ascii="Times" w:hAnsi="Times"/>
          <w:highlight w:val="yellow"/>
        </w:rPr>
      </w:pPr>
    </w:p>
    <w:p w:rsidR="00BB7B6E" w:rsidRPr="00AA545F" w:rsidRDefault="00BB7B6E"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5.3 Tercera </w:t>
      </w:r>
      <w:r w:rsidR="00DF63C5">
        <w:rPr>
          <w:rFonts w:ascii="Times" w:hAnsi="Times"/>
          <w:b/>
        </w:rPr>
        <w:t>l</w:t>
      </w:r>
      <w:r w:rsidR="00DF63C5" w:rsidRPr="00AA545F">
        <w:rPr>
          <w:rFonts w:ascii="Times" w:hAnsi="Times"/>
          <w:b/>
        </w:rPr>
        <w:t xml:space="preserve">ey </w:t>
      </w:r>
      <w:r w:rsidRPr="00AA545F">
        <w:rPr>
          <w:rFonts w:ascii="Times" w:hAnsi="Times"/>
          <w:b/>
        </w:rPr>
        <w:t>de Kepler</w:t>
      </w:r>
    </w:p>
    <w:p w:rsidR="00BB7B6E" w:rsidRPr="00AA545F" w:rsidRDefault="00BB7B6E" w:rsidP="005B102F">
      <w:pPr>
        <w:spacing w:line="360" w:lineRule="auto"/>
        <w:rPr>
          <w:rFonts w:ascii="Times" w:hAnsi="Times"/>
          <w:b/>
        </w:rPr>
      </w:pPr>
    </w:p>
    <w:p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En 1618, Kepler enunció su tercera ley, en la que se relaciona el tiempo que tarda un planeta en recorrer una vuelta completa en su órbita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w:t>
      </w:r>
      <w:r w:rsidR="009F0A2E" w:rsidRPr="00AA545F">
        <w:rPr>
          <w:rStyle w:val="Textoennegrita"/>
          <w:rFonts w:ascii="Arial" w:hAnsi="Arial" w:cs="Arial"/>
          <w:color w:val="333333"/>
          <w:shd w:val="clear" w:color="auto" w:fill="FFFFFF"/>
        </w:rPr>
        <w:t>per</w:t>
      </w:r>
      <w:r w:rsidR="009F0A2E">
        <w:rPr>
          <w:rStyle w:val="Textoennegrita"/>
          <w:rFonts w:ascii="Arial" w:hAnsi="Arial" w:cs="Arial"/>
          <w:color w:val="333333"/>
          <w:shd w:val="clear" w:color="auto" w:fill="FFFFFF"/>
        </w:rPr>
        <w:t>i</w:t>
      </w:r>
      <w:r w:rsidR="009F0A2E" w:rsidRPr="00AA545F">
        <w:rPr>
          <w:rStyle w:val="Textoennegrita"/>
          <w:rFonts w:ascii="Arial" w:hAnsi="Arial" w:cs="Arial"/>
          <w:color w:val="333333"/>
          <w:shd w:val="clear" w:color="auto" w:fill="FFFFFF"/>
        </w:rPr>
        <w:t xml:space="preserve">odo </w:t>
      </w:r>
      <w:r w:rsidRPr="00AA545F">
        <w:rPr>
          <w:rStyle w:val="Textoennegrita"/>
          <w:rFonts w:ascii="Arial" w:hAnsi="Arial" w:cs="Arial"/>
          <w:color w:val="333333"/>
          <w:shd w:val="clear" w:color="auto" w:fill="FFFFFF"/>
        </w:rPr>
        <w:t xml:space="preserve">orbital) </w:t>
      </w:r>
      <w:r w:rsidRPr="00AA545F">
        <w:rPr>
          <w:rFonts w:ascii="Arial" w:hAnsi="Arial" w:cs="Arial"/>
          <w:color w:val="333333"/>
          <w:shd w:val="clear" w:color="auto" w:fill="FFFFFF"/>
        </w:rPr>
        <w:t xml:space="preserve">con la distancia media que lo separa del Sol: </w:t>
      </w:r>
    </w:p>
    <w:p w:rsidR="009255D4" w:rsidRPr="00AA545F" w:rsidRDefault="009255D4" w:rsidP="005B102F">
      <w:pPr>
        <w:tabs>
          <w:tab w:val="left" w:pos="2958"/>
        </w:tabs>
        <w:spacing w:line="360" w:lineRule="auto"/>
        <w:jc w:val="both"/>
        <w:rPr>
          <w:rFonts w:ascii="Arial" w:hAnsi="Arial" w:cs="Arial"/>
          <w:color w:val="333333"/>
          <w:shd w:val="clear" w:color="auto" w:fill="FFFFFF"/>
        </w:rPr>
      </w:pPr>
    </w:p>
    <w:p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 xml:space="preserve">“El cuadrado del </w:t>
      </w:r>
      <w:r w:rsidR="009F0A2E" w:rsidRPr="00AA545F">
        <w:rPr>
          <w:rFonts w:ascii="Arial" w:hAnsi="Arial" w:cs="Arial"/>
          <w:color w:val="333333"/>
          <w:shd w:val="clear" w:color="auto" w:fill="FFFFFF"/>
        </w:rPr>
        <w:t>per</w:t>
      </w:r>
      <w:r w:rsidR="009F0A2E">
        <w:rPr>
          <w:rFonts w:ascii="Arial" w:hAnsi="Arial" w:cs="Arial"/>
          <w:color w:val="333333"/>
          <w:shd w:val="clear" w:color="auto" w:fill="FFFFFF"/>
        </w:rPr>
        <w:t>i</w:t>
      </w:r>
      <w:r w:rsidR="009F0A2E" w:rsidRPr="00AA545F">
        <w:rPr>
          <w:rFonts w:ascii="Arial" w:hAnsi="Arial" w:cs="Arial"/>
          <w:color w:val="333333"/>
          <w:shd w:val="clear" w:color="auto" w:fill="FFFFFF"/>
        </w:rPr>
        <w:t>odo</w:t>
      </w:r>
      <m:oMath>
        <m:r>
          <w:rPr>
            <w:rFonts w:ascii="Cambria Math" w:hAnsi="Cambria Math" w:cs="Arial"/>
            <w:color w:val="333333"/>
            <w:shd w:val="clear" w:color="auto" w:fill="FFFFFF"/>
          </w:rPr>
          <m:t xml:space="preserve"> </m:t>
        </m:r>
      </m:oMath>
      <w:r w:rsidRPr="00AA545F">
        <w:rPr>
          <w:rFonts w:ascii="Arial" w:hAnsi="Arial" w:cs="Arial"/>
          <w:color w:val="333333"/>
          <w:shd w:val="clear" w:color="auto" w:fill="FFFFFF"/>
        </w:rPr>
        <w:t xml:space="preserve">de cualquier planeta es proporcional al cubo del semieje mayor de su órbita”. </w:t>
      </w:r>
    </w:p>
    <w:p w:rsidR="009255D4" w:rsidRPr="00AA545F" w:rsidRDefault="009255D4" w:rsidP="005B102F">
      <w:pPr>
        <w:tabs>
          <w:tab w:val="left" w:pos="2958"/>
        </w:tabs>
        <w:spacing w:line="360" w:lineRule="auto"/>
        <w:jc w:val="both"/>
        <w:rPr>
          <w:rFonts w:ascii="Arial" w:hAnsi="Arial" w:cs="Arial"/>
          <w:color w:val="333333"/>
          <w:shd w:val="clear" w:color="auto" w:fill="FFFFFF"/>
        </w:rPr>
      </w:pPr>
    </w:p>
    <w:p w:rsidR="009255D4" w:rsidRPr="00AA545F" w:rsidRDefault="005E763F" w:rsidP="005B102F">
      <w:pPr>
        <w:tabs>
          <w:tab w:val="left" w:pos="2958"/>
        </w:tabs>
        <w:spacing w:line="360" w:lineRule="auto"/>
        <w:jc w:val="center"/>
        <w:rPr>
          <w:rFonts w:ascii="Arial" w:hAnsi="Arial" w:cs="Arial"/>
          <w:color w:val="333333"/>
          <w:shd w:val="clear" w:color="auto" w:fill="FFFFFF"/>
        </w:rPr>
      </w:pPr>
      <m:oMathPara>
        <m:oMath>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r>
            <w:rPr>
              <w:rFonts w:ascii="Cambria Math" w:hAnsi="Cambria Math" w:cs="Arial"/>
              <w:color w:val="333333"/>
              <w:shd w:val="clear" w:color="auto" w:fill="FFFFFF"/>
            </w:rPr>
            <m:t xml:space="preserve"> α </m:t>
          </m:r>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oMath>
      </m:oMathPara>
    </w:p>
    <w:p w:rsidR="009255D4" w:rsidRPr="00AA545F" w:rsidRDefault="009255D4" w:rsidP="005B102F">
      <w:pPr>
        <w:tabs>
          <w:tab w:val="left" w:pos="2958"/>
        </w:tabs>
        <w:spacing w:line="360" w:lineRule="auto"/>
        <w:jc w:val="center"/>
        <w:rPr>
          <w:rFonts w:ascii="Arial" w:hAnsi="Arial" w:cs="Arial"/>
          <w:color w:val="333333"/>
          <w:shd w:val="clear" w:color="auto" w:fill="FFFFFF"/>
        </w:rPr>
      </w:pPr>
    </w:p>
    <w:p w:rsidR="009255D4" w:rsidRPr="00AA545F" w:rsidRDefault="009255D4"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 xml:space="preserve">Por tanto, </w:t>
      </w:r>
    </w:p>
    <w:p w:rsidR="009255D4" w:rsidRPr="00AA545F" w:rsidRDefault="005E763F" w:rsidP="005B102F">
      <w:pPr>
        <w:spacing w:line="360" w:lineRule="auto"/>
        <w:rPr>
          <w:rFonts w:ascii="Arial" w:hAnsi="Arial" w:cs="Arial"/>
          <w:color w:val="333333"/>
          <w:shd w:val="clear" w:color="auto" w:fill="FFFFFF"/>
        </w:rPr>
      </w:pPr>
      <m:oMathPara>
        <m:oMath>
          <m:f>
            <m:fPr>
              <m:ctrlPr>
                <w:rPr>
                  <w:rFonts w:ascii="Cambria Math" w:hAnsi="Cambria Math" w:cs="Arial"/>
                  <w:i/>
                  <w:color w:val="333333"/>
                  <w:shd w:val="clear" w:color="auto" w:fill="FFFFFF"/>
                </w:rPr>
              </m:ctrlPr>
            </m:fPr>
            <m:num>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num>
            <m:den>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den>
          </m:f>
          <m:r>
            <w:rPr>
              <w:rFonts w:ascii="Cambria Math" w:hAnsi="Cambria Math" w:cs="Arial"/>
              <w:color w:val="333333"/>
              <w:shd w:val="clear" w:color="auto" w:fill="FFFFFF"/>
            </w:rPr>
            <m:t xml:space="preserve">=K=constante </m:t>
          </m:r>
        </m:oMath>
      </m:oMathPara>
    </w:p>
    <w:p w:rsidR="009255D4" w:rsidRPr="00AA545F" w:rsidRDefault="009255D4" w:rsidP="005B102F">
      <w:pPr>
        <w:tabs>
          <w:tab w:val="left" w:pos="2958"/>
        </w:tabs>
        <w:spacing w:line="360" w:lineRule="auto"/>
        <w:jc w:val="both"/>
        <w:rPr>
          <w:rFonts w:ascii="Times" w:hAnsi="Times"/>
          <w:b/>
        </w:rPr>
      </w:pPr>
    </w:p>
    <w:p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br/>
        <w:t>En esta expresión</w:t>
      </w:r>
      <w:r w:rsidR="009F0A2E">
        <w:rPr>
          <w:rFonts w:ascii="Arial" w:hAnsi="Arial" w:cs="Arial"/>
          <w:color w:val="333333"/>
        </w:rPr>
        <w:t>,</w:t>
      </w:r>
      <w:r w:rsidRPr="00AA545F">
        <w:rPr>
          <w:rFonts w:ascii="Arial" w:hAnsi="Arial" w:cs="Arial"/>
          <w:color w:val="333333"/>
        </w:rPr>
        <w:t> </w:t>
      </w:r>
      <m:oMath>
        <m:r>
          <w:rPr>
            <w:rFonts w:ascii="Cambria Math" w:hAnsi="Cambria Math" w:cs="Arial"/>
            <w:color w:val="333333"/>
            <w:shd w:val="clear" w:color="auto" w:fill="FFFFFF"/>
          </w:rPr>
          <m:t xml:space="preserve">T </m:t>
        </m:r>
      </m:oMath>
      <w:r w:rsidRPr="00AA545F">
        <w:rPr>
          <w:rFonts w:ascii="Arial" w:hAnsi="Arial" w:cs="Arial"/>
          <w:color w:val="333333"/>
        </w:rPr>
        <w:t xml:space="preserve">es el </w:t>
      </w:r>
      <w:r w:rsidR="009F0A2E" w:rsidRPr="00AA545F">
        <w:rPr>
          <w:rFonts w:ascii="Arial" w:hAnsi="Arial" w:cs="Arial"/>
          <w:color w:val="333333"/>
        </w:rPr>
        <w:t>per</w:t>
      </w:r>
      <w:r w:rsidR="009F0A2E">
        <w:rPr>
          <w:rFonts w:ascii="Arial" w:hAnsi="Arial" w:cs="Arial"/>
          <w:color w:val="333333"/>
        </w:rPr>
        <w:t>i</w:t>
      </w:r>
      <w:r w:rsidR="009F0A2E" w:rsidRPr="00AA545F">
        <w:rPr>
          <w:rFonts w:ascii="Arial" w:hAnsi="Arial" w:cs="Arial"/>
          <w:color w:val="333333"/>
        </w:rPr>
        <w:t xml:space="preserve">odo </w:t>
      </w:r>
      <w:r w:rsidRPr="00AA545F">
        <w:rPr>
          <w:rFonts w:ascii="Arial" w:hAnsi="Arial" w:cs="Arial"/>
          <w:color w:val="333333"/>
        </w:rPr>
        <w:t>orbital y </w:t>
      </w:r>
      <m:oMath>
        <m:r>
          <w:rPr>
            <w:rFonts w:ascii="Cambria Math" w:hAnsi="Cambria Math" w:cs="Arial"/>
            <w:color w:val="333333"/>
            <w:shd w:val="clear" w:color="auto" w:fill="FFFFFF"/>
          </w:rPr>
          <m:t>R</m:t>
        </m:r>
      </m:oMath>
      <w:r w:rsidRPr="00AA545F">
        <w:rPr>
          <w:rFonts w:ascii="Arial" w:hAnsi="Arial" w:cs="Arial"/>
          <w:color w:val="333333"/>
        </w:rPr>
        <w:t> es la distancia media entre el planeta y el Sol (que es igual al semieje mayor de la órbita).</w:t>
      </w:r>
    </w:p>
    <w:p w:rsidR="009255D4" w:rsidRPr="00AA545F" w:rsidRDefault="009255D4" w:rsidP="005B102F">
      <w:pPr>
        <w:shd w:val="clear" w:color="auto" w:fill="FFFFFF"/>
        <w:spacing w:line="360" w:lineRule="auto"/>
        <w:jc w:val="both"/>
        <w:rPr>
          <w:rFonts w:ascii="Arial" w:hAnsi="Arial" w:cs="Arial"/>
          <w:color w:val="333333"/>
        </w:rPr>
      </w:pPr>
    </w:p>
    <w:p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Esta ley, que indica que los planetas se mueven más despacio cuanto más alejados se </w:t>
      </w:r>
      <w:proofErr w:type="gramStart"/>
      <w:r w:rsidRPr="00AA545F">
        <w:rPr>
          <w:rFonts w:ascii="Arial" w:hAnsi="Arial" w:cs="Arial"/>
          <w:color w:val="333333"/>
        </w:rPr>
        <w:t>encuentran</w:t>
      </w:r>
      <w:proofErr w:type="gramEnd"/>
      <w:r w:rsidRPr="00AA545F">
        <w:rPr>
          <w:rFonts w:ascii="Arial" w:hAnsi="Arial" w:cs="Arial"/>
          <w:color w:val="333333"/>
        </w:rPr>
        <w:t xml:space="preserve"> del Sol, abriría el camino que llevó a Newton a enunciar la ley de la gravitación universal.</w:t>
      </w:r>
    </w:p>
    <w:p w:rsidR="009255D4" w:rsidRPr="00AA545F" w:rsidRDefault="009255D4" w:rsidP="005B102F">
      <w:pPr>
        <w:tabs>
          <w:tab w:val="left" w:pos="2958"/>
        </w:tabs>
        <w:spacing w:line="360" w:lineRule="auto"/>
        <w:jc w:val="both"/>
        <w:rPr>
          <w:rFonts w:ascii="Times" w:hAnsi="Times"/>
          <w:b/>
        </w:rPr>
      </w:pPr>
    </w:p>
    <w:p w:rsidR="00650D62" w:rsidRPr="00AA545F" w:rsidRDefault="00650D62"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1555"/>
        <w:gridCol w:w="7499"/>
      </w:tblGrid>
      <w:tr w:rsidR="00431C5D" w:rsidRPr="00AA545F" w:rsidTr="00650F46">
        <w:tc>
          <w:tcPr>
            <w:tcW w:w="9033" w:type="dxa"/>
            <w:gridSpan w:val="2"/>
            <w:shd w:val="clear" w:color="auto" w:fill="0D0D0D" w:themeFill="text1" w:themeFillTint="F2"/>
          </w:tcPr>
          <w:p w:rsidR="00431C5D" w:rsidRPr="00AA545F" w:rsidRDefault="00431C5D" w:rsidP="005B102F">
            <w:pPr>
              <w:spacing w:line="360" w:lineRule="auto"/>
              <w:jc w:val="center"/>
              <w:rPr>
                <w:b/>
                <w:color w:val="FFFFFF" w:themeColor="background1"/>
              </w:rPr>
            </w:pPr>
            <w:r w:rsidRPr="00AA545F">
              <w:rPr>
                <w:b/>
                <w:color w:val="FFFFFF" w:themeColor="background1"/>
              </w:rPr>
              <w:t>Imagen (fotografía, gráfica o ilustración)</w:t>
            </w:r>
          </w:p>
        </w:tc>
      </w:tr>
      <w:tr w:rsidR="00431C5D" w:rsidRPr="00AA545F" w:rsidTr="00650F46">
        <w:tc>
          <w:tcPr>
            <w:tcW w:w="2518" w:type="dxa"/>
          </w:tcPr>
          <w:p w:rsidR="00431C5D" w:rsidRPr="00AA545F" w:rsidRDefault="00431C5D" w:rsidP="005B102F">
            <w:pPr>
              <w:spacing w:line="360" w:lineRule="auto"/>
              <w:rPr>
                <w:b/>
                <w:color w:val="000000"/>
              </w:rPr>
            </w:pPr>
            <w:r w:rsidRPr="00AA545F">
              <w:rPr>
                <w:b/>
                <w:color w:val="000000"/>
              </w:rPr>
              <w:t>Código</w:t>
            </w:r>
          </w:p>
        </w:tc>
        <w:tc>
          <w:tcPr>
            <w:tcW w:w="6515" w:type="dxa"/>
          </w:tcPr>
          <w:p w:rsidR="00431C5D" w:rsidRPr="00AA545F" w:rsidRDefault="00431C5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_IMG25</w:t>
            </w:r>
          </w:p>
        </w:tc>
      </w:tr>
      <w:tr w:rsidR="00431C5D" w:rsidRPr="00AA545F" w:rsidTr="00650F46">
        <w:tc>
          <w:tcPr>
            <w:tcW w:w="2518" w:type="dxa"/>
          </w:tcPr>
          <w:p w:rsidR="00431C5D" w:rsidRPr="00AA545F" w:rsidRDefault="00431C5D" w:rsidP="005B102F">
            <w:pPr>
              <w:spacing w:line="360" w:lineRule="auto"/>
              <w:rPr>
                <w:color w:val="000000"/>
              </w:rPr>
            </w:pPr>
            <w:r w:rsidRPr="00AA545F">
              <w:rPr>
                <w:b/>
                <w:color w:val="000000"/>
              </w:rPr>
              <w:t>Descripción</w:t>
            </w:r>
          </w:p>
        </w:tc>
        <w:tc>
          <w:tcPr>
            <w:tcW w:w="6515" w:type="dxa"/>
          </w:tcPr>
          <w:p w:rsidR="00431C5D" w:rsidRPr="00AA545F" w:rsidRDefault="00431C5D" w:rsidP="009F0A2E">
            <w:pPr>
              <w:spacing w:line="360" w:lineRule="auto"/>
              <w:rPr>
                <w:color w:val="000000"/>
              </w:rPr>
            </w:pPr>
            <w:r w:rsidRPr="00AA545F">
              <w:rPr>
                <w:color w:val="000000"/>
              </w:rPr>
              <w:t xml:space="preserve">Tercera </w:t>
            </w:r>
            <w:r w:rsidR="009F0A2E">
              <w:rPr>
                <w:color w:val="000000"/>
              </w:rPr>
              <w:t>l</w:t>
            </w:r>
            <w:r w:rsidR="009F0A2E" w:rsidRPr="00AA545F">
              <w:rPr>
                <w:color w:val="000000"/>
              </w:rPr>
              <w:t xml:space="preserve">ey </w:t>
            </w:r>
            <w:r w:rsidRPr="00AA545F">
              <w:rPr>
                <w:color w:val="000000"/>
              </w:rPr>
              <w:t>de Kepler</w:t>
            </w:r>
          </w:p>
        </w:tc>
      </w:tr>
      <w:tr w:rsidR="00431C5D" w:rsidRPr="00AA545F" w:rsidTr="00650F46">
        <w:tc>
          <w:tcPr>
            <w:tcW w:w="2518" w:type="dxa"/>
          </w:tcPr>
          <w:p w:rsidR="00431C5D" w:rsidRPr="00AA545F" w:rsidRDefault="00431C5D" w:rsidP="005B102F">
            <w:pPr>
              <w:spacing w:line="360" w:lineRule="auto"/>
              <w:rPr>
                <w:color w:val="000000"/>
              </w:rPr>
            </w:pPr>
            <w:r w:rsidRPr="00AA545F">
              <w:rPr>
                <w:b/>
                <w:color w:val="000000"/>
              </w:rPr>
              <w:t xml:space="preserve">Código Shutterstock (o URL o la </w:t>
            </w:r>
            <w:r w:rsidRPr="00AA545F">
              <w:rPr>
                <w:b/>
                <w:color w:val="000000"/>
              </w:rPr>
              <w:lastRenderedPageBreak/>
              <w:t>ruta en AulaPlaneta)</w:t>
            </w:r>
          </w:p>
        </w:tc>
        <w:tc>
          <w:tcPr>
            <w:tcW w:w="6515" w:type="dxa"/>
          </w:tcPr>
          <w:p w:rsidR="00431C5D" w:rsidRPr="00AA545F" w:rsidRDefault="00431C5D" w:rsidP="005B102F">
            <w:pPr>
              <w:spacing w:line="360" w:lineRule="auto"/>
              <w:rPr>
                <w:color w:val="000000"/>
              </w:rPr>
            </w:pPr>
            <w:r w:rsidRPr="00AA545F">
              <w:rPr>
                <w:color w:val="000000"/>
              </w:rPr>
              <w:lastRenderedPageBreak/>
              <w:t>4° ESO/Física y Química/2 Las leyes de Kepler/2.3 Tercera Ley de Kepler</w:t>
            </w:r>
          </w:p>
          <w:p w:rsidR="00431C5D" w:rsidRPr="00AA545F" w:rsidRDefault="00431C5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rsidR="00431C5D" w:rsidRPr="00AA545F" w:rsidRDefault="00431C5D" w:rsidP="005B102F">
            <w:pPr>
              <w:spacing w:line="360" w:lineRule="auto"/>
              <w:rPr>
                <w:color w:val="000000"/>
              </w:rPr>
            </w:pPr>
            <w:r w:rsidRPr="00AA545F">
              <w:rPr>
                <w:noProof/>
              </w:rPr>
              <w:lastRenderedPageBreak/>
              <w:drawing>
                <wp:inline distT="0" distB="0" distL="0" distR="0" wp14:anchorId="01DA3578" wp14:editId="2B41F5EA">
                  <wp:extent cx="4650827" cy="1908313"/>
                  <wp:effectExtent l="0" t="0" r="0" b="0"/>
                  <wp:docPr id="42" name="Imagen 42" descr="http://profesores.aulaplaneta.com/DNNPlayerPackages/Package11723/InfoGuion/cuadernoestudio/images_xml/FQ_10_04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profesores.aulaplaneta.com/DNNPlayerPackages/Package11723/InfoGuion/cuadernoestudio/images_xml/FQ_10_04_img5_zoo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9469" cy="1928271"/>
                          </a:xfrm>
                          <a:prstGeom prst="rect">
                            <a:avLst/>
                          </a:prstGeom>
                          <a:noFill/>
                          <a:ln>
                            <a:noFill/>
                          </a:ln>
                        </pic:spPr>
                      </pic:pic>
                    </a:graphicData>
                  </a:graphic>
                </wp:inline>
              </w:drawing>
            </w:r>
          </w:p>
          <w:p w:rsidR="00431C5D" w:rsidRPr="00AA545F" w:rsidRDefault="00431C5D" w:rsidP="005B102F">
            <w:pPr>
              <w:tabs>
                <w:tab w:val="left" w:pos="2238"/>
              </w:tabs>
              <w:spacing w:line="360" w:lineRule="auto"/>
              <w:rPr>
                <w:color w:val="000000"/>
              </w:rPr>
            </w:pPr>
          </w:p>
        </w:tc>
      </w:tr>
      <w:tr w:rsidR="00431C5D" w:rsidRPr="00AA545F" w:rsidTr="00650F46">
        <w:tc>
          <w:tcPr>
            <w:tcW w:w="2518" w:type="dxa"/>
          </w:tcPr>
          <w:p w:rsidR="00431C5D" w:rsidRPr="00AA545F" w:rsidRDefault="00431C5D" w:rsidP="005B102F">
            <w:pPr>
              <w:spacing w:line="360" w:lineRule="auto"/>
              <w:rPr>
                <w:color w:val="000000"/>
              </w:rPr>
            </w:pPr>
            <w:r w:rsidRPr="00AA545F">
              <w:rPr>
                <w:b/>
                <w:color w:val="000000"/>
              </w:rPr>
              <w:lastRenderedPageBreak/>
              <w:t>Pie de imagen</w:t>
            </w:r>
          </w:p>
        </w:tc>
        <w:tc>
          <w:tcPr>
            <w:tcW w:w="6515" w:type="dxa"/>
          </w:tcPr>
          <w:p w:rsidR="00431C5D" w:rsidRPr="00AA545F" w:rsidRDefault="00431C5D" w:rsidP="004454D8">
            <w:pPr>
              <w:spacing w:line="360" w:lineRule="auto"/>
              <w:jc w:val="both"/>
              <w:rPr>
                <w:color w:val="000000"/>
              </w:rPr>
            </w:pPr>
            <w:r w:rsidRPr="00AA545F">
              <w:rPr>
                <w:color w:val="000000"/>
              </w:rPr>
              <w:t xml:space="preserve">La </w:t>
            </w:r>
            <w:r w:rsidR="009F0A2E">
              <w:rPr>
                <w:b/>
                <w:color w:val="000000"/>
              </w:rPr>
              <w:t>t</w:t>
            </w:r>
            <w:r w:rsidR="009F0A2E" w:rsidRPr="00AA545F">
              <w:rPr>
                <w:b/>
                <w:color w:val="000000"/>
              </w:rPr>
              <w:t xml:space="preserve">ercera </w:t>
            </w:r>
            <w:r w:rsidR="009F0A2E">
              <w:rPr>
                <w:b/>
                <w:color w:val="000000"/>
              </w:rPr>
              <w:t>l</w:t>
            </w:r>
            <w:r w:rsidR="009F0A2E" w:rsidRPr="00AA545F">
              <w:rPr>
                <w:b/>
                <w:color w:val="000000"/>
              </w:rPr>
              <w:t xml:space="preserve">ey </w:t>
            </w:r>
            <w:r w:rsidRPr="00AA545F">
              <w:rPr>
                <w:b/>
                <w:color w:val="000000"/>
              </w:rPr>
              <w:t xml:space="preserve">de Kepler </w:t>
            </w:r>
            <w:r w:rsidRPr="00AA545F">
              <w:rPr>
                <w:color w:val="000000"/>
              </w:rPr>
              <w:t xml:space="preserve">establece la relación entre el tiempo que tarda un planeta en completar su órbita y la distancia media que lo separa del Sol. </w:t>
            </w:r>
          </w:p>
          <w:p w:rsidR="00431C5D" w:rsidRPr="00AA545F" w:rsidRDefault="00210C07" w:rsidP="004454D8">
            <w:pPr>
              <w:spacing w:line="360" w:lineRule="auto"/>
              <w:jc w:val="both"/>
              <w:rPr>
                <w:color w:val="000000"/>
              </w:rPr>
            </w:pPr>
            <w:r>
              <w:rPr>
                <w:color w:val="000000"/>
              </w:rPr>
              <w:t>A partir de</w:t>
            </w:r>
            <w:r w:rsidRPr="00AA545F">
              <w:rPr>
                <w:color w:val="000000"/>
              </w:rPr>
              <w:t xml:space="preserve"> </w:t>
            </w:r>
            <w:r w:rsidR="00431C5D" w:rsidRPr="00AA545F">
              <w:rPr>
                <w:color w:val="000000"/>
              </w:rPr>
              <w:t xml:space="preserve">la tabla se puede comprobar que para nuestro sistema solar la </w:t>
            </w:r>
            <w:r w:rsidR="00431C5D" w:rsidRPr="00AA545F">
              <w:rPr>
                <w:i/>
                <w:color w:val="000000"/>
              </w:rPr>
              <w:t>constante</w:t>
            </w:r>
            <w:r w:rsidR="009F2AF3">
              <w:rPr>
                <w:i/>
                <w:color w:val="000000"/>
              </w:rPr>
              <w:t xml:space="preserve"> </w:t>
            </w:r>
            <w:r w:rsidR="009F2AF3" w:rsidRPr="00AA545F">
              <w:rPr>
                <w:color w:val="000000"/>
              </w:rPr>
              <w:t xml:space="preserve">es aproximadamente </w:t>
            </w:r>
            <m:oMath>
              <m:r>
                <w:rPr>
                  <w:rFonts w:ascii="Cambria Math" w:hAnsi="Cambria Math"/>
                  <w:color w:val="000000"/>
                </w:rPr>
                <m:t>K=2,9x</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-19</m:t>
                  </m:r>
                </m:sup>
              </m:sSup>
              <m:f>
                <m:fPr>
                  <m:type m:val="skw"/>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num>
                <m:den>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3</m:t>
                      </m:r>
                    </m:sup>
                  </m:sSup>
                </m:den>
              </m:f>
            </m:oMath>
            <w:r w:rsidR="009F2AF3" w:rsidRPr="00AA545F">
              <w:rPr>
                <w:color w:val="000000"/>
              </w:rPr>
              <w:t>.</w:t>
            </w:r>
            <w:r w:rsidR="009F2AF3">
              <w:rPr>
                <w:color w:val="000000"/>
              </w:rPr>
              <w:t xml:space="preserve"> Basta con realizar </w:t>
            </w:r>
            <w:r w:rsidR="009F2AF3" w:rsidRPr="009F2AF3">
              <w:rPr>
                <w:color w:val="000000"/>
              </w:rPr>
              <w:t xml:space="preserve">las conversiones necesarias de las unidades astronómicas </w:t>
            </w:r>
            <w:r w:rsidR="00CA029D">
              <w:rPr>
                <w:color w:val="000000"/>
              </w:rPr>
              <w:t>UA (1 UA equivale a 149597870</w:t>
            </w:r>
            <w:r w:rsidR="009F2AF3" w:rsidRPr="009F2AF3">
              <w:rPr>
                <w:color w:val="000000"/>
              </w:rPr>
              <w:t>700</w:t>
            </w:r>
            <w:r w:rsidR="009F2AF3">
              <w:rPr>
                <w:color w:val="000000"/>
              </w:rPr>
              <w:t xml:space="preserve"> metros</w:t>
            </w:r>
            <w:r w:rsidR="009F2AF3">
              <w:rPr>
                <w:color w:val="000000"/>
              </w:rPr>
              <w:t xml:space="preserve"> </w:t>
            </w:r>
            <w:r w:rsidR="009F2AF3">
              <w:rPr>
                <w:color w:val="000000"/>
              </w:rPr>
              <w:t>q</w:t>
            </w:r>
            <w:r w:rsidR="009F2AF3">
              <w:t xml:space="preserve">ue equivale aproximadamente a la distancia media entre el </w:t>
            </w:r>
            <w:r w:rsidR="009F2AF3" w:rsidRPr="009F2AF3">
              <w:t>planeta Tierra</w:t>
            </w:r>
            <w:r w:rsidR="009F2AF3">
              <w:t xml:space="preserve"> y el </w:t>
            </w:r>
            <w:r w:rsidR="009F2AF3" w:rsidRPr="009F2AF3">
              <w:t>Sol</w:t>
            </w:r>
            <w:r w:rsidR="009F2AF3">
              <w:t>) y las unidades de tiempo a segundos, realiza los cálculos y demuéstralo.</w:t>
            </w:r>
          </w:p>
        </w:tc>
      </w:tr>
    </w:tbl>
    <w:p w:rsidR="004B4ADD" w:rsidRPr="00AA545F" w:rsidRDefault="004B4ADD" w:rsidP="005B102F">
      <w:pPr>
        <w:spacing w:line="360" w:lineRule="auto"/>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4454D8" w:rsidRPr="003E3E85" w:rsidTr="005E763F">
        <w:tc>
          <w:tcPr>
            <w:tcW w:w="9054" w:type="dxa"/>
            <w:gridSpan w:val="2"/>
            <w:shd w:val="clear" w:color="auto" w:fill="000000" w:themeFill="text1"/>
          </w:tcPr>
          <w:p w:rsidR="004454D8" w:rsidRPr="003E3E85" w:rsidRDefault="004454D8" w:rsidP="005E763F">
            <w:pPr>
              <w:jc w:val="center"/>
              <w:rPr>
                <w:b/>
                <w:sz w:val="22"/>
                <w:szCs w:val="22"/>
              </w:rPr>
            </w:pPr>
            <w:r w:rsidRPr="003E3E85">
              <w:rPr>
                <w:b/>
                <w:sz w:val="22"/>
                <w:szCs w:val="22"/>
              </w:rPr>
              <w:t>Profundiza: recurso aprovechado</w:t>
            </w:r>
          </w:p>
        </w:tc>
      </w:tr>
      <w:tr w:rsidR="004454D8" w:rsidRPr="003E3E85" w:rsidTr="005E763F">
        <w:tc>
          <w:tcPr>
            <w:tcW w:w="2518" w:type="dxa"/>
          </w:tcPr>
          <w:p w:rsidR="004454D8" w:rsidRPr="003E3E85" w:rsidRDefault="004454D8" w:rsidP="005E763F">
            <w:pPr>
              <w:rPr>
                <w:b/>
                <w:sz w:val="22"/>
                <w:szCs w:val="22"/>
              </w:rPr>
            </w:pPr>
            <w:r w:rsidRPr="003E3E85">
              <w:rPr>
                <w:b/>
                <w:sz w:val="22"/>
                <w:szCs w:val="22"/>
              </w:rPr>
              <w:t>Código</w:t>
            </w:r>
          </w:p>
        </w:tc>
        <w:tc>
          <w:tcPr>
            <w:tcW w:w="6536" w:type="dxa"/>
          </w:tcPr>
          <w:p w:rsidR="004454D8" w:rsidRPr="004454D8" w:rsidRDefault="004454D8" w:rsidP="005E763F">
            <w:pPr>
              <w:rPr>
                <w:color w:val="000000"/>
              </w:rPr>
            </w:pPr>
            <w:r w:rsidRPr="004454D8">
              <w:rPr>
                <w:color w:val="000000"/>
              </w:rPr>
              <w:t>CN_10_03_CO_REC200</w:t>
            </w:r>
          </w:p>
        </w:tc>
      </w:tr>
      <w:tr w:rsidR="004454D8" w:rsidRPr="003E3E85" w:rsidTr="005E763F">
        <w:tc>
          <w:tcPr>
            <w:tcW w:w="2518" w:type="dxa"/>
          </w:tcPr>
          <w:p w:rsidR="004454D8" w:rsidRPr="003E3E85" w:rsidRDefault="004454D8" w:rsidP="005E763F">
            <w:pPr>
              <w:rPr>
                <w:sz w:val="22"/>
                <w:szCs w:val="22"/>
              </w:rPr>
            </w:pPr>
            <w:r w:rsidRPr="003E3E85">
              <w:rPr>
                <w:b/>
                <w:sz w:val="22"/>
                <w:szCs w:val="22"/>
              </w:rPr>
              <w:t>Ubicación en Aula Planeta</w:t>
            </w:r>
          </w:p>
        </w:tc>
        <w:tc>
          <w:tcPr>
            <w:tcW w:w="6536" w:type="dxa"/>
          </w:tcPr>
          <w:p w:rsidR="004454D8" w:rsidRPr="004454D8" w:rsidRDefault="004454D8" w:rsidP="005E763F">
            <w:pPr>
              <w:rPr>
                <w:color w:val="000000"/>
              </w:rPr>
            </w:pPr>
            <w:r w:rsidRPr="004454D8">
              <w:rPr>
                <w:color w:val="000000"/>
              </w:rPr>
              <w:t>4 ESO/Física y Química/La gravedad/6 las aplicaciones de la gravedad/6.4 Las mareas/Profundiza/Los satélites naturales y artificiales</w:t>
            </w:r>
          </w:p>
          <w:p w:rsidR="004454D8" w:rsidRPr="004454D8" w:rsidRDefault="004454D8" w:rsidP="005E763F">
            <w:pPr>
              <w:rPr>
                <w:color w:val="000000"/>
              </w:rPr>
            </w:pPr>
          </w:p>
        </w:tc>
      </w:tr>
      <w:tr w:rsidR="004454D8" w:rsidRPr="003E3E85" w:rsidTr="005E763F">
        <w:tc>
          <w:tcPr>
            <w:tcW w:w="2518" w:type="dxa"/>
          </w:tcPr>
          <w:p w:rsidR="004454D8" w:rsidRPr="003E3E85" w:rsidRDefault="004454D8" w:rsidP="005E763F">
            <w:pPr>
              <w:rPr>
                <w:sz w:val="22"/>
                <w:szCs w:val="22"/>
              </w:rPr>
            </w:pPr>
            <w:r w:rsidRPr="003E3E85">
              <w:rPr>
                <w:b/>
                <w:sz w:val="22"/>
                <w:szCs w:val="22"/>
              </w:rPr>
              <w:t>Cambio (descripción o capturas de pantallas)</w:t>
            </w:r>
          </w:p>
        </w:tc>
        <w:tc>
          <w:tcPr>
            <w:tcW w:w="6536" w:type="dxa"/>
          </w:tcPr>
          <w:p w:rsidR="004454D8" w:rsidRPr="00F232BA" w:rsidRDefault="004454D8" w:rsidP="005E763F">
            <w:pPr>
              <w:tabs>
                <w:tab w:val="left" w:pos="3029"/>
              </w:tabs>
              <w:jc w:val="both"/>
              <w:rPr>
                <w:b/>
                <w:color w:val="000000"/>
              </w:rPr>
            </w:pPr>
            <w:r w:rsidRPr="00F232BA">
              <w:rPr>
                <w:b/>
                <w:color w:val="000000"/>
              </w:rPr>
              <w:t>Ficha del profesor</w:t>
            </w:r>
          </w:p>
          <w:p w:rsidR="004454D8" w:rsidRPr="004454D8" w:rsidRDefault="004454D8" w:rsidP="005E763F">
            <w:pPr>
              <w:tabs>
                <w:tab w:val="left" w:pos="3029"/>
              </w:tabs>
              <w:jc w:val="both"/>
              <w:rPr>
                <w:color w:val="000000"/>
              </w:rPr>
            </w:pPr>
          </w:p>
          <w:p w:rsidR="004454D8" w:rsidRPr="00F232BA" w:rsidRDefault="004454D8" w:rsidP="005E763F">
            <w:pPr>
              <w:pStyle w:val="cabecera1"/>
              <w:shd w:val="clear" w:color="auto" w:fill="FFFFFF"/>
              <w:spacing w:before="0" w:beforeAutospacing="0"/>
              <w:rPr>
                <w:b/>
                <w:color w:val="000000"/>
              </w:rPr>
            </w:pPr>
            <w:r w:rsidRPr="00F232BA">
              <w:rPr>
                <w:b/>
                <w:color w:val="000000"/>
              </w:rPr>
              <w:t>Objetivo</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Este interactivo tiene la finalidad de mostrar las características y diferencias entre los satélites naturales y artificiales.</w:t>
            </w:r>
          </w:p>
          <w:p w:rsidR="004454D8" w:rsidRPr="00F232BA" w:rsidRDefault="004454D8" w:rsidP="005E763F">
            <w:pPr>
              <w:pStyle w:val="cabecera1"/>
              <w:shd w:val="clear" w:color="auto" w:fill="FFFFFF"/>
              <w:spacing w:before="0" w:beforeAutospacing="0"/>
              <w:rPr>
                <w:b/>
                <w:color w:val="000000"/>
              </w:rPr>
            </w:pPr>
            <w:r w:rsidRPr="00F232BA">
              <w:rPr>
                <w:b/>
                <w:color w:val="000000"/>
              </w:rPr>
              <w:t>Propuesta</w:t>
            </w:r>
          </w:p>
          <w:p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Durante la presentación</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El interactivo consta de dos pantallas, cada una de las cuales incluye la descripción de un tipo de satélite. Para conseguir un </w:t>
            </w:r>
            <w:r w:rsidRPr="004454D8">
              <w:rPr>
                <w:color w:val="000000"/>
              </w:rPr>
              <w:lastRenderedPageBreak/>
              <w:t>ambiente dinámico y ameno en el aula, se propone realizar algunas preguntas como:</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naturales:</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es una trayectoria orbital?</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es el tamaño de un satélite respecto al planeta alrededor del cual orbita?</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¿Se puede considerar la Tierra como un satélite que orbita alrededor del Sol?</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planetas constituyen el sistema solar?</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artificiales:</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se envían este tipo de satélites al espacio?</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¿Un cohete se puede considerar un satélite?</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Aparte de las aplicaciones que se describen, ¿se os ocurren otras?</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A partir de estas cuestiones y de las dudas que puedan surgir a lo largo de la explicación, se pretende que </w:t>
            </w:r>
            <w:r w:rsidR="00F232BA">
              <w:rPr>
                <w:color w:val="000000"/>
              </w:rPr>
              <w:t>el estudiante</w:t>
            </w:r>
            <w:r w:rsidRPr="004454D8">
              <w:rPr>
                <w:color w:val="000000"/>
              </w:rPr>
              <w:t xml:space="preserve"> asimile los principales conceptos del tema.</w:t>
            </w:r>
          </w:p>
          <w:p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Después de la presentación</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Se sugiere que, por parejas, se busque información sobre un tipo de satélite artificial. Se proponen los siguientes:</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astronómicos.</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xml:space="preserve">- </w:t>
            </w:r>
            <w:proofErr w:type="spellStart"/>
            <w:r w:rsidRPr="004454D8">
              <w:rPr>
                <w:color w:val="000000"/>
              </w:rPr>
              <w:t>Biosatélites</w:t>
            </w:r>
            <w:proofErr w:type="spellEnd"/>
            <w:r w:rsidRPr="004454D8">
              <w:rPr>
                <w:color w:val="000000"/>
              </w:rPr>
              <w:t>.</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comunicación.</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navegación.</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observación terrestre.</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energía solar.</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lastRenderedPageBreak/>
              <w:t>- Estaciones espaciales.</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meteorológicos.</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Cada pareja deberá preparar un póster o una presentación en PowerPoint que mostrará al resto de compañeros, describiendo en qué consiste el satélite escogido.</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Para ampliar la información sobre el tema, se sugiere hacer clic en el enlace del Proyecto Biosfera, en el que se describe cada uno de los planetas que constituye el sistema solar [</w:t>
            </w:r>
            <w:hyperlink r:id="rId75" w:tgtFrame="_blank" w:history="1">
              <w:r w:rsidRPr="004454D8">
                <w:rPr>
                  <w:color w:val="000000"/>
                </w:rPr>
                <w:t>ver</w:t>
              </w:r>
            </w:hyperlink>
            <w:r w:rsidRPr="004454D8">
              <w:rPr>
                <w:color w:val="000000"/>
              </w:rPr>
              <w:t>]. También contiene algunas actividades que pueden ser propuestas a los alumnos.</w:t>
            </w:r>
          </w:p>
          <w:p w:rsidR="004454D8" w:rsidRPr="004454D8" w:rsidRDefault="004454D8" w:rsidP="005E763F">
            <w:pPr>
              <w:tabs>
                <w:tab w:val="left" w:pos="3029"/>
              </w:tabs>
              <w:jc w:val="both"/>
              <w:rPr>
                <w:color w:val="000000"/>
              </w:rPr>
            </w:pPr>
          </w:p>
          <w:p w:rsidR="004454D8" w:rsidRPr="00F232BA" w:rsidRDefault="004454D8" w:rsidP="005E763F">
            <w:pPr>
              <w:tabs>
                <w:tab w:val="left" w:pos="3029"/>
              </w:tabs>
              <w:jc w:val="both"/>
              <w:rPr>
                <w:b/>
                <w:color w:val="000000"/>
              </w:rPr>
            </w:pPr>
            <w:r w:rsidRPr="00F232BA">
              <w:rPr>
                <w:b/>
                <w:color w:val="000000"/>
              </w:rPr>
              <w:t>Ficha del estudiante</w:t>
            </w:r>
          </w:p>
          <w:p w:rsidR="004454D8" w:rsidRPr="004454D8" w:rsidRDefault="004454D8" w:rsidP="005E763F">
            <w:pPr>
              <w:pStyle w:val="cabecera2"/>
              <w:shd w:val="clear" w:color="auto" w:fill="FFFFFF"/>
              <w:spacing w:before="375" w:beforeAutospacing="0"/>
              <w:rPr>
                <w:color w:val="000000"/>
              </w:rPr>
            </w:pPr>
            <w:r w:rsidRPr="004454D8">
              <w:rPr>
                <w:color w:val="000000"/>
              </w:rPr>
              <w:t>¿Qué son los satélites?</w:t>
            </w:r>
          </w:p>
          <w:p w:rsidR="004454D8" w:rsidRPr="004454D8" w:rsidRDefault="004454D8" w:rsidP="005E763F">
            <w:pPr>
              <w:pStyle w:val="Normal2"/>
              <w:shd w:val="clear" w:color="auto" w:fill="FFFFFF"/>
              <w:spacing w:line="270" w:lineRule="atLeast"/>
              <w:rPr>
                <w:color w:val="000000"/>
              </w:rPr>
            </w:pPr>
            <w:r w:rsidRPr="004454D8">
              <w:rPr>
                <w:color w:val="000000"/>
              </w:rPr>
              <w:t>Un satélite es un cuerpo u objeto que orbita alrededor de un planeta. Existen dos tipos de satélites: los naturales y los artificiales.</w:t>
            </w:r>
          </w:p>
          <w:p w:rsidR="004454D8" w:rsidRPr="004454D8" w:rsidRDefault="004454D8" w:rsidP="005E763F">
            <w:pPr>
              <w:pStyle w:val="cabecera3"/>
              <w:shd w:val="clear" w:color="auto" w:fill="FFFFFF"/>
              <w:spacing w:line="270" w:lineRule="atLeast"/>
              <w:rPr>
                <w:color w:val="000000"/>
              </w:rPr>
            </w:pPr>
            <w:r w:rsidRPr="004454D8">
              <w:rPr>
                <w:color w:val="000000"/>
              </w:rPr>
              <w:t>Satélites naturales</w:t>
            </w:r>
          </w:p>
          <w:p w:rsidR="004454D8" w:rsidRPr="004454D8" w:rsidRDefault="004454D8" w:rsidP="005E763F">
            <w:pPr>
              <w:pStyle w:val="Normal2"/>
              <w:shd w:val="clear" w:color="auto" w:fill="FFFFFF"/>
              <w:spacing w:line="270" w:lineRule="atLeast"/>
              <w:rPr>
                <w:color w:val="000000"/>
              </w:rPr>
            </w:pPr>
            <w:r w:rsidRPr="004454D8">
              <w:rPr>
                <w:color w:val="000000"/>
              </w:rPr>
              <w:t>Son cuerpos celestes que orbitan alrededor de un planeta. Presentan un tamaño menor que este y, además, lo acompañan en el desplazamiento que dicho planeta realiza alrededor de una estrella.</w:t>
            </w:r>
          </w:p>
          <w:p w:rsidR="004454D8" w:rsidRPr="004454D8" w:rsidRDefault="004454D8" w:rsidP="005E763F">
            <w:pPr>
              <w:pStyle w:val="Normal2"/>
              <w:shd w:val="clear" w:color="auto" w:fill="FFFFFF"/>
              <w:spacing w:line="270" w:lineRule="atLeast"/>
              <w:rPr>
                <w:color w:val="000000"/>
              </w:rPr>
            </w:pPr>
            <w:r w:rsidRPr="004454D8">
              <w:rPr>
                <w:color w:val="000000"/>
              </w:rPr>
              <w:t xml:space="preserve">En el sistema solar se conocen 179 satélites naturales. La Luna, por ejemplo, orbita alrededor de la Tierra a la vez que esta gira alrededor del Sol. El resto de planetas (Marte, Júpiter, Saturno, Neptuno, </w:t>
            </w:r>
            <w:proofErr w:type="spellStart"/>
            <w:r w:rsidRPr="004454D8">
              <w:rPr>
                <w:color w:val="000000"/>
              </w:rPr>
              <w:t>etc</w:t>
            </w:r>
            <w:proofErr w:type="spellEnd"/>
            <w:r w:rsidRPr="004454D8">
              <w:rPr>
                <w:color w:val="000000"/>
              </w:rPr>
              <w:t>) presentan varios satélites a los que asignaron nombres de personajes de la mitología. Es importante destacar que Mercurio y Venus no presentan satélites.</w:t>
            </w:r>
          </w:p>
          <w:p w:rsidR="004454D8" w:rsidRPr="004454D8" w:rsidRDefault="004454D8" w:rsidP="005E763F">
            <w:pPr>
              <w:pStyle w:val="cabecera3"/>
              <w:shd w:val="clear" w:color="auto" w:fill="FFFFFF"/>
              <w:spacing w:line="270" w:lineRule="atLeast"/>
              <w:rPr>
                <w:color w:val="000000"/>
              </w:rPr>
            </w:pPr>
            <w:r w:rsidRPr="004454D8">
              <w:rPr>
                <w:color w:val="000000"/>
              </w:rPr>
              <w:t>Satélites artificiales</w:t>
            </w:r>
          </w:p>
          <w:p w:rsidR="004454D8" w:rsidRPr="004454D8" w:rsidRDefault="004454D8" w:rsidP="005E763F">
            <w:pPr>
              <w:pStyle w:val="Normal2"/>
              <w:shd w:val="clear" w:color="auto" w:fill="FFFFFF"/>
              <w:spacing w:line="270" w:lineRule="atLeast"/>
              <w:rPr>
                <w:color w:val="000000"/>
              </w:rPr>
            </w:pPr>
            <w:r w:rsidRPr="004454D8">
              <w:rPr>
                <w:color w:val="000000"/>
              </w:rPr>
              <w:t>Son objetos fabricados por el ser humano que son enviados al espacio para orbitar alrededor de:</w:t>
            </w:r>
          </w:p>
          <w:p w:rsidR="004454D8" w:rsidRPr="004454D8" w:rsidRDefault="004454D8" w:rsidP="005E763F">
            <w:pPr>
              <w:pStyle w:val="tab1"/>
              <w:shd w:val="clear" w:color="auto" w:fill="FFFFFF"/>
              <w:spacing w:line="270" w:lineRule="atLeast"/>
              <w:rPr>
                <w:color w:val="000000"/>
              </w:rPr>
            </w:pPr>
            <w:r w:rsidRPr="004454D8">
              <w:rPr>
                <w:color w:val="000000"/>
              </w:rPr>
              <w:t>- La Tierra.</w:t>
            </w:r>
          </w:p>
          <w:p w:rsidR="004454D8" w:rsidRPr="004454D8" w:rsidRDefault="004454D8" w:rsidP="005E763F">
            <w:pPr>
              <w:pStyle w:val="tab1"/>
              <w:shd w:val="clear" w:color="auto" w:fill="FFFFFF"/>
              <w:spacing w:line="270" w:lineRule="atLeast"/>
              <w:rPr>
                <w:color w:val="000000"/>
              </w:rPr>
            </w:pPr>
            <w:r w:rsidRPr="004454D8">
              <w:rPr>
                <w:color w:val="000000"/>
              </w:rPr>
              <w:t>- La Luna.</w:t>
            </w:r>
          </w:p>
          <w:p w:rsidR="004454D8" w:rsidRPr="004454D8" w:rsidRDefault="004454D8" w:rsidP="005E763F">
            <w:pPr>
              <w:pStyle w:val="tab1"/>
              <w:shd w:val="clear" w:color="auto" w:fill="FFFFFF"/>
              <w:spacing w:line="270" w:lineRule="atLeast"/>
              <w:rPr>
                <w:color w:val="000000"/>
              </w:rPr>
            </w:pPr>
            <w:r w:rsidRPr="004454D8">
              <w:rPr>
                <w:color w:val="000000"/>
              </w:rPr>
              <w:lastRenderedPageBreak/>
              <w:t>- El Sol.</w:t>
            </w:r>
          </w:p>
          <w:p w:rsidR="004454D8" w:rsidRPr="004454D8" w:rsidRDefault="004454D8" w:rsidP="005E763F">
            <w:pPr>
              <w:pStyle w:val="tab1"/>
              <w:shd w:val="clear" w:color="auto" w:fill="FFFFFF"/>
              <w:spacing w:line="270" w:lineRule="atLeast"/>
              <w:rPr>
                <w:color w:val="000000"/>
              </w:rPr>
            </w:pPr>
            <w:r w:rsidRPr="004454D8">
              <w:rPr>
                <w:color w:val="000000"/>
              </w:rPr>
              <w:t>- Cometas: cuerpos celestes compuestos por hielo y rocas que giran alrededor del Sol.</w:t>
            </w:r>
          </w:p>
          <w:p w:rsidR="004454D8" w:rsidRPr="004454D8" w:rsidRDefault="004454D8" w:rsidP="005E763F">
            <w:pPr>
              <w:pStyle w:val="tab1"/>
              <w:shd w:val="clear" w:color="auto" w:fill="FFFFFF"/>
              <w:spacing w:line="270" w:lineRule="atLeast"/>
              <w:rPr>
                <w:color w:val="000000"/>
              </w:rPr>
            </w:pPr>
            <w:r w:rsidRPr="004454D8">
              <w:rPr>
                <w:color w:val="000000"/>
              </w:rPr>
              <w:t>- Asteroides: objetos con textura de roca que orbitan alrededor del Sol.</w:t>
            </w:r>
          </w:p>
          <w:p w:rsidR="004454D8" w:rsidRPr="004454D8" w:rsidRDefault="004454D8" w:rsidP="005E763F">
            <w:pPr>
              <w:pStyle w:val="tab1"/>
              <w:shd w:val="clear" w:color="auto" w:fill="FFFFFF"/>
              <w:spacing w:line="270" w:lineRule="atLeast"/>
              <w:rPr>
                <w:color w:val="000000"/>
              </w:rPr>
            </w:pPr>
            <w:r w:rsidRPr="004454D8">
              <w:rPr>
                <w:color w:val="000000"/>
              </w:rPr>
              <w:t>- Planetas: como Mercurio, Venus, Marte o Saturno.</w:t>
            </w:r>
          </w:p>
          <w:p w:rsidR="004454D8" w:rsidRPr="004454D8" w:rsidRDefault="004454D8" w:rsidP="005E763F">
            <w:pPr>
              <w:pStyle w:val="tab1"/>
              <w:shd w:val="clear" w:color="auto" w:fill="FFFFFF"/>
              <w:spacing w:line="270" w:lineRule="atLeast"/>
              <w:rPr>
                <w:color w:val="000000"/>
              </w:rPr>
            </w:pPr>
            <w:r w:rsidRPr="004454D8">
              <w:rPr>
                <w:color w:val="000000"/>
              </w:rPr>
              <w:t>- La Vía Láctea: las sondas que abandonan el sistema solar orbitan el centro de nuestra galaxia.</w:t>
            </w:r>
          </w:p>
          <w:p w:rsidR="004454D8" w:rsidRPr="004454D8" w:rsidRDefault="004454D8" w:rsidP="005E763F">
            <w:pPr>
              <w:pStyle w:val="Normal2"/>
              <w:shd w:val="clear" w:color="auto" w:fill="FFFFFF"/>
              <w:spacing w:line="270" w:lineRule="atLeast"/>
              <w:rPr>
                <w:color w:val="000000"/>
              </w:rPr>
            </w:pPr>
            <w:r w:rsidRPr="004454D8">
              <w:rPr>
                <w:color w:val="000000"/>
              </w:rPr>
              <w:t>Existen diferentes criterios para clasificar los satélites artificiales:</w:t>
            </w:r>
          </w:p>
          <w:p w:rsidR="004454D8" w:rsidRPr="004454D8" w:rsidRDefault="004454D8" w:rsidP="005E763F">
            <w:pPr>
              <w:pStyle w:val="tab1"/>
              <w:shd w:val="clear" w:color="auto" w:fill="FFFFFF"/>
              <w:spacing w:line="270" w:lineRule="atLeast"/>
              <w:rPr>
                <w:color w:val="000000"/>
              </w:rPr>
            </w:pPr>
            <w:r w:rsidRPr="004454D8">
              <w:rPr>
                <w:color w:val="000000"/>
              </w:rPr>
              <w:t>- Por su misión:</w:t>
            </w:r>
          </w:p>
          <w:p w:rsidR="004454D8" w:rsidRPr="004454D8" w:rsidRDefault="004454D8" w:rsidP="005E763F">
            <w:pPr>
              <w:pStyle w:val="tab2"/>
              <w:shd w:val="clear" w:color="auto" w:fill="FFFFFF"/>
              <w:spacing w:line="270" w:lineRule="atLeast"/>
              <w:rPr>
                <w:color w:val="000000"/>
              </w:rPr>
            </w:pPr>
            <w:r w:rsidRPr="004454D8">
              <w:rPr>
                <w:color w:val="000000"/>
              </w:rPr>
              <w:t>- Satélites astronómicos: estudio del espacio.</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Biosatélites</w:t>
            </w:r>
            <w:proofErr w:type="spellEnd"/>
            <w:r w:rsidRPr="004454D8">
              <w:rPr>
                <w:color w:val="000000"/>
              </w:rPr>
              <w:t>: envío de seres vivos al espacio.</w:t>
            </w:r>
          </w:p>
          <w:p w:rsidR="004454D8" w:rsidRPr="004454D8" w:rsidRDefault="004454D8" w:rsidP="005E763F">
            <w:pPr>
              <w:pStyle w:val="tab2"/>
              <w:shd w:val="clear" w:color="auto" w:fill="FFFFFF"/>
              <w:spacing w:line="270" w:lineRule="atLeast"/>
              <w:rPr>
                <w:color w:val="000000"/>
              </w:rPr>
            </w:pPr>
            <w:r w:rsidRPr="004454D8">
              <w:rPr>
                <w:color w:val="000000"/>
              </w:rPr>
              <w:t>- Satélites de navegación: sistemas GPS.</w:t>
            </w:r>
          </w:p>
          <w:p w:rsidR="004454D8" w:rsidRPr="004454D8" w:rsidRDefault="004454D8" w:rsidP="005E763F">
            <w:pPr>
              <w:pStyle w:val="tab2"/>
              <w:shd w:val="clear" w:color="auto" w:fill="FFFFFF"/>
              <w:spacing w:line="270" w:lineRule="atLeast"/>
              <w:rPr>
                <w:color w:val="000000"/>
              </w:rPr>
            </w:pPr>
            <w:r w:rsidRPr="004454D8">
              <w:rPr>
                <w:color w:val="000000"/>
              </w:rPr>
              <w:t>- Satélites meteorológicos: registro climatológico terrestre.</w:t>
            </w:r>
          </w:p>
          <w:p w:rsidR="004454D8" w:rsidRPr="004454D8" w:rsidRDefault="004454D8" w:rsidP="005E763F">
            <w:pPr>
              <w:pStyle w:val="tab2"/>
              <w:shd w:val="clear" w:color="auto" w:fill="FFFFFF"/>
              <w:spacing w:line="270" w:lineRule="atLeast"/>
              <w:rPr>
                <w:color w:val="000000"/>
              </w:rPr>
            </w:pPr>
            <w:r w:rsidRPr="004454D8">
              <w:rPr>
                <w:color w:val="000000"/>
              </w:rPr>
              <w:t>- Satélites de telecomunicaciones: telefonía y radio.</w:t>
            </w:r>
          </w:p>
          <w:p w:rsidR="004454D8" w:rsidRPr="004454D8" w:rsidRDefault="004454D8" w:rsidP="005E763F">
            <w:pPr>
              <w:pStyle w:val="tab2"/>
              <w:shd w:val="clear" w:color="auto" w:fill="FFFFFF"/>
              <w:spacing w:line="270" w:lineRule="atLeast"/>
              <w:rPr>
                <w:color w:val="000000"/>
              </w:rPr>
            </w:pPr>
            <w:r w:rsidRPr="004454D8">
              <w:rPr>
                <w:color w:val="000000"/>
              </w:rPr>
              <w:t>- Satélites de observación terrestre: cartografía y oceanografía.</w:t>
            </w:r>
          </w:p>
          <w:p w:rsidR="004454D8" w:rsidRPr="004454D8" w:rsidRDefault="004454D8" w:rsidP="005E763F">
            <w:pPr>
              <w:pStyle w:val="tab1"/>
              <w:shd w:val="clear" w:color="auto" w:fill="FFFFFF"/>
              <w:spacing w:line="270" w:lineRule="atLeast"/>
              <w:rPr>
                <w:color w:val="000000"/>
              </w:rPr>
            </w:pPr>
            <w:r w:rsidRPr="004454D8">
              <w:rPr>
                <w:color w:val="000000"/>
              </w:rPr>
              <w:t>- Por el tipo de órbita:</w:t>
            </w:r>
          </w:p>
          <w:p w:rsidR="004454D8" w:rsidRPr="004454D8" w:rsidRDefault="004454D8" w:rsidP="005E763F">
            <w:pPr>
              <w:pStyle w:val="tab2"/>
              <w:shd w:val="clear" w:color="auto" w:fill="FFFFFF"/>
              <w:spacing w:line="270" w:lineRule="atLeast"/>
              <w:rPr>
                <w:color w:val="000000"/>
              </w:rPr>
            </w:pPr>
            <w:r w:rsidRPr="004454D8">
              <w:rPr>
                <w:color w:val="000000"/>
              </w:rPr>
              <w:t>- Por la altitud a la que orbita sobre la Tierra.</w:t>
            </w:r>
          </w:p>
          <w:p w:rsidR="004454D8" w:rsidRPr="004454D8" w:rsidRDefault="004454D8" w:rsidP="005E763F">
            <w:pPr>
              <w:pStyle w:val="tab2"/>
              <w:shd w:val="clear" w:color="auto" w:fill="FFFFFF"/>
              <w:spacing w:line="270" w:lineRule="atLeast"/>
              <w:rPr>
                <w:color w:val="000000"/>
              </w:rPr>
            </w:pPr>
            <w:r w:rsidRPr="004454D8">
              <w:rPr>
                <w:color w:val="000000"/>
              </w:rPr>
              <w:t>- Según el centro alrededor del cual orbita.</w:t>
            </w:r>
          </w:p>
          <w:p w:rsidR="004454D8" w:rsidRPr="004454D8" w:rsidRDefault="004454D8" w:rsidP="005E763F">
            <w:pPr>
              <w:pStyle w:val="tab2"/>
              <w:shd w:val="clear" w:color="auto" w:fill="FFFFFF"/>
              <w:spacing w:line="270" w:lineRule="atLeast"/>
              <w:rPr>
                <w:color w:val="000000"/>
              </w:rPr>
            </w:pPr>
            <w:r w:rsidRPr="004454D8">
              <w:rPr>
                <w:color w:val="000000"/>
              </w:rPr>
              <w:t>- Por la forma de la órbita.</w:t>
            </w:r>
          </w:p>
          <w:p w:rsidR="004454D8" w:rsidRPr="004454D8" w:rsidRDefault="004454D8" w:rsidP="005E763F">
            <w:pPr>
              <w:pStyle w:val="tab2"/>
              <w:shd w:val="clear" w:color="auto" w:fill="FFFFFF"/>
              <w:spacing w:line="270" w:lineRule="atLeast"/>
              <w:rPr>
                <w:color w:val="000000"/>
              </w:rPr>
            </w:pPr>
            <w:r w:rsidRPr="004454D8">
              <w:rPr>
                <w:color w:val="000000"/>
              </w:rPr>
              <w:t>- Por la inclinación respecto al eje terrestre.</w:t>
            </w:r>
          </w:p>
          <w:p w:rsidR="004454D8" w:rsidRPr="004454D8" w:rsidRDefault="004454D8" w:rsidP="005E763F">
            <w:pPr>
              <w:pStyle w:val="tab1"/>
              <w:shd w:val="clear" w:color="auto" w:fill="FFFFFF"/>
              <w:spacing w:line="270" w:lineRule="atLeast"/>
              <w:rPr>
                <w:color w:val="000000"/>
              </w:rPr>
            </w:pPr>
            <w:r w:rsidRPr="004454D8">
              <w:rPr>
                <w:color w:val="000000"/>
              </w:rPr>
              <w:t>- Por el peso:</w:t>
            </w:r>
          </w:p>
          <w:p w:rsidR="004454D8" w:rsidRPr="004454D8" w:rsidRDefault="004454D8" w:rsidP="005E763F">
            <w:pPr>
              <w:pStyle w:val="tab2"/>
              <w:shd w:val="clear" w:color="auto" w:fill="FFFFFF"/>
              <w:spacing w:line="270" w:lineRule="atLeast"/>
              <w:rPr>
                <w:color w:val="000000"/>
              </w:rPr>
            </w:pPr>
            <w:r w:rsidRPr="004454D8">
              <w:rPr>
                <w:color w:val="000000"/>
              </w:rPr>
              <w:t>- Grandes: superior a 1.000 kg.</w:t>
            </w:r>
          </w:p>
          <w:p w:rsidR="004454D8" w:rsidRPr="004454D8" w:rsidRDefault="004454D8" w:rsidP="005E763F">
            <w:pPr>
              <w:pStyle w:val="tab2"/>
              <w:shd w:val="clear" w:color="auto" w:fill="FFFFFF"/>
              <w:spacing w:line="270" w:lineRule="atLeast"/>
              <w:rPr>
                <w:color w:val="000000"/>
              </w:rPr>
            </w:pPr>
            <w:r w:rsidRPr="004454D8">
              <w:rPr>
                <w:color w:val="000000"/>
              </w:rPr>
              <w:t>- Medianos: entre 500 kg y 1.000 kg.</w:t>
            </w:r>
          </w:p>
          <w:p w:rsidR="004454D8" w:rsidRPr="004454D8" w:rsidRDefault="004454D8" w:rsidP="005E763F">
            <w:pPr>
              <w:pStyle w:val="tab2"/>
              <w:shd w:val="clear" w:color="auto" w:fill="FFFFFF"/>
              <w:spacing w:line="270" w:lineRule="atLeast"/>
              <w:rPr>
                <w:color w:val="000000"/>
              </w:rPr>
            </w:pPr>
            <w:r w:rsidRPr="004454D8">
              <w:rPr>
                <w:color w:val="000000"/>
              </w:rPr>
              <w:lastRenderedPageBreak/>
              <w:t>- </w:t>
            </w:r>
            <w:proofErr w:type="spellStart"/>
            <w:r w:rsidRPr="004454D8">
              <w:rPr>
                <w:color w:val="000000"/>
              </w:rPr>
              <w:t>Minisatélites</w:t>
            </w:r>
            <w:proofErr w:type="spellEnd"/>
            <w:r w:rsidRPr="004454D8">
              <w:rPr>
                <w:color w:val="000000"/>
              </w:rPr>
              <w:t>: entre 100 kg y 500 kg.</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Microsatélites</w:t>
            </w:r>
            <w:proofErr w:type="spellEnd"/>
            <w:r w:rsidRPr="004454D8">
              <w:rPr>
                <w:color w:val="000000"/>
              </w:rPr>
              <w:t>: entre 10 y 100 kg.</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Nanosatélites</w:t>
            </w:r>
            <w:proofErr w:type="spellEnd"/>
            <w:r w:rsidRPr="004454D8">
              <w:rPr>
                <w:color w:val="000000"/>
              </w:rPr>
              <w:t>: entre 1 y 10 kg.</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Picosatélites</w:t>
            </w:r>
            <w:proofErr w:type="spellEnd"/>
            <w:r w:rsidRPr="004454D8">
              <w:rPr>
                <w:color w:val="000000"/>
              </w:rPr>
              <w:t>: entre 100 g y 1 kg.</w:t>
            </w:r>
          </w:p>
          <w:p w:rsidR="004454D8" w:rsidRPr="004454D8" w:rsidRDefault="004454D8" w:rsidP="005E763F">
            <w:pPr>
              <w:pStyle w:val="tab2"/>
              <w:shd w:val="clear" w:color="auto" w:fill="FFFFFF"/>
              <w:spacing w:line="270" w:lineRule="atLeast"/>
              <w:rPr>
                <w:color w:val="000000"/>
              </w:rPr>
            </w:pPr>
            <w:r w:rsidRPr="004454D8">
              <w:rPr>
                <w:color w:val="000000"/>
              </w:rPr>
              <w:t xml:space="preserve">- </w:t>
            </w:r>
            <w:proofErr w:type="spellStart"/>
            <w:r w:rsidRPr="004454D8">
              <w:rPr>
                <w:color w:val="000000"/>
              </w:rPr>
              <w:t>Femtosatélites</w:t>
            </w:r>
            <w:proofErr w:type="spellEnd"/>
            <w:r w:rsidRPr="004454D8">
              <w:rPr>
                <w:color w:val="000000"/>
              </w:rPr>
              <w:t>: inferior a 100 g.</w:t>
            </w:r>
          </w:p>
          <w:p w:rsidR="004454D8" w:rsidRPr="004454D8" w:rsidRDefault="004454D8" w:rsidP="005E763F">
            <w:pPr>
              <w:shd w:val="clear" w:color="auto" w:fill="DDDDDD"/>
              <w:spacing w:line="300" w:lineRule="atLeast"/>
              <w:rPr>
                <w:color w:val="000000"/>
              </w:rPr>
            </w:pPr>
            <w:r w:rsidRPr="004454D8">
              <w:rPr>
                <w:color w:val="000000"/>
              </w:rPr>
              <w:t xml:space="preserve">Para tener más información, accede al enlace de </w:t>
            </w:r>
            <w:proofErr w:type="spellStart"/>
            <w:r w:rsidRPr="004454D8">
              <w:rPr>
                <w:color w:val="000000"/>
              </w:rPr>
              <w:t>Skoool</w:t>
            </w:r>
            <w:proofErr w:type="spellEnd"/>
            <w:r w:rsidRPr="004454D8">
              <w:rPr>
                <w:color w:val="000000"/>
              </w:rPr>
              <w:t xml:space="preserve"> [</w:t>
            </w:r>
            <w:hyperlink r:id="rId76" w:tgtFrame="_blank" w:history="1">
              <w:r w:rsidRPr="004454D8">
                <w:rPr>
                  <w:color w:val="000000"/>
                </w:rPr>
                <w:t>ver</w:t>
              </w:r>
            </w:hyperlink>
            <w:r w:rsidRPr="004454D8">
              <w:rPr>
                <w:color w:val="000000"/>
              </w:rPr>
              <w:t>] donde podrás visualizar cómo orbitan los satélites alrededor de la Tierra.</w:t>
            </w:r>
          </w:p>
          <w:p w:rsidR="004454D8" w:rsidRPr="004454D8" w:rsidRDefault="004454D8" w:rsidP="005E763F">
            <w:pPr>
              <w:tabs>
                <w:tab w:val="left" w:pos="3029"/>
              </w:tabs>
              <w:jc w:val="both"/>
              <w:rPr>
                <w:color w:val="000000"/>
              </w:rPr>
            </w:pPr>
          </w:p>
        </w:tc>
      </w:tr>
      <w:tr w:rsidR="004454D8" w:rsidRPr="003E3E85" w:rsidTr="005E763F">
        <w:tc>
          <w:tcPr>
            <w:tcW w:w="2518" w:type="dxa"/>
          </w:tcPr>
          <w:p w:rsidR="004454D8" w:rsidRPr="003E3E85" w:rsidRDefault="004454D8" w:rsidP="005E763F">
            <w:pPr>
              <w:rPr>
                <w:b/>
                <w:sz w:val="22"/>
                <w:szCs w:val="22"/>
              </w:rPr>
            </w:pPr>
            <w:r w:rsidRPr="003E3E85">
              <w:rPr>
                <w:b/>
                <w:sz w:val="22"/>
                <w:szCs w:val="22"/>
              </w:rPr>
              <w:lastRenderedPageBreak/>
              <w:t>Título</w:t>
            </w:r>
          </w:p>
        </w:tc>
        <w:tc>
          <w:tcPr>
            <w:tcW w:w="6536" w:type="dxa"/>
          </w:tcPr>
          <w:p w:rsidR="004454D8" w:rsidRPr="004454D8" w:rsidRDefault="004454D8" w:rsidP="005E763F">
            <w:pPr>
              <w:rPr>
                <w:color w:val="000000"/>
              </w:rPr>
            </w:pPr>
            <w:r w:rsidRPr="004454D8">
              <w:rPr>
                <w:color w:val="000000"/>
              </w:rPr>
              <w:t xml:space="preserve">Los satélites naturales y artificiales </w:t>
            </w:r>
          </w:p>
        </w:tc>
      </w:tr>
      <w:tr w:rsidR="004454D8" w:rsidRPr="003E3E85" w:rsidTr="005E763F">
        <w:tc>
          <w:tcPr>
            <w:tcW w:w="2518" w:type="dxa"/>
          </w:tcPr>
          <w:p w:rsidR="004454D8" w:rsidRPr="003E3E85" w:rsidRDefault="004454D8" w:rsidP="005E763F">
            <w:pPr>
              <w:rPr>
                <w:b/>
                <w:sz w:val="22"/>
                <w:szCs w:val="22"/>
              </w:rPr>
            </w:pPr>
            <w:r w:rsidRPr="003E3E85">
              <w:rPr>
                <w:b/>
                <w:sz w:val="22"/>
                <w:szCs w:val="22"/>
              </w:rPr>
              <w:t>Descripción</w:t>
            </w:r>
          </w:p>
        </w:tc>
        <w:tc>
          <w:tcPr>
            <w:tcW w:w="6536" w:type="dxa"/>
          </w:tcPr>
          <w:p w:rsidR="004454D8" w:rsidRPr="004454D8" w:rsidRDefault="004454D8" w:rsidP="005E763F">
            <w:pPr>
              <w:rPr>
                <w:color w:val="000000"/>
              </w:rPr>
            </w:pPr>
            <w:r w:rsidRPr="004454D8">
              <w:rPr>
                <w:color w:val="000000"/>
              </w:rPr>
              <w:t>Interactivo que muestra las principales características de los satélites naturales y artificiales</w:t>
            </w:r>
          </w:p>
        </w:tc>
      </w:tr>
    </w:tbl>
    <w:p w:rsidR="004454D8" w:rsidRDefault="004454D8" w:rsidP="005B102F">
      <w:pPr>
        <w:spacing w:line="360" w:lineRule="auto"/>
        <w:rPr>
          <w:rFonts w:ascii="Times" w:hAnsi="Times"/>
          <w:highlight w:val="yellow"/>
        </w:rPr>
      </w:pPr>
    </w:p>
    <w:p w:rsidR="004454D8" w:rsidRDefault="004454D8" w:rsidP="005B102F">
      <w:pPr>
        <w:spacing w:line="360" w:lineRule="auto"/>
        <w:rPr>
          <w:rFonts w:ascii="Times" w:hAnsi="Times"/>
          <w:highlight w:val="yellow"/>
        </w:rPr>
      </w:pPr>
    </w:p>
    <w:p w:rsidR="00E05A6B" w:rsidRPr="00AA545F" w:rsidRDefault="00E05A6B" w:rsidP="005B102F">
      <w:pPr>
        <w:spacing w:line="360" w:lineRule="auto"/>
        <w:rPr>
          <w:rFonts w:ascii="Arial" w:hAnsi="Arial" w:cs="Arial"/>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5.4 Consolidación </w:t>
      </w:r>
    </w:p>
    <w:p w:rsidR="00350835" w:rsidRPr="00AA545F" w:rsidRDefault="00350835" w:rsidP="005B102F">
      <w:pPr>
        <w:spacing w:line="360" w:lineRule="auto"/>
        <w:rPr>
          <w:rFonts w:ascii="Arial" w:hAnsi="Arial" w:cs="Arial"/>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350835" w:rsidRPr="00AA545F" w:rsidTr="00650F46">
        <w:tc>
          <w:tcPr>
            <w:tcW w:w="8828" w:type="dxa"/>
            <w:gridSpan w:val="2"/>
            <w:shd w:val="clear" w:color="auto" w:fill="000000" w:themeFill="text1"/>
          </w:tcPr>
          <w:p w:rsidR="00350835" w:rsidRPr="00AA545F" w:rsidRDefault="00350835" w:rsidP="005B102F">
            <w:pPr>
              <w:spacing w:line="360" w:lineRule="auto"/>
              <w:jc w:val="center"/>
              <w:rPr>
                <w:b/>
                <w:color w:val="FFFFFF" w:themeColor="background1"/>
              </w:rPr>
            </w:pPr>
            <w:r w:rsidRPr="00AA545F">
              <w:rPr>
                <w:b/>
                <w:color w:val="FFFFFF" w:themeColor="background1"/>
              </w:rPr>
              <w:t>Practica: recurso aprovechado</w:t>
            </w:r>
          </w:p>
        </w:tc>
      </w:tr>
      <w:tr w:rsidR="00350835" w:rsidRPr="00AA545F" w:rsidTr="00650F46">
        <w:tc>
          <w:tcPr>
            <w:tcW w:w="2450" w:type="dxa"/>
          </w:tcPr>
          <w:p w:rsidR="00350835" w:rsidRPr="00AA545F" w:rsidRDefault="00350835" w:rsidP="005B102F">
            <w:pPr>
              <w:spacing w:line="360" w:lineRule="auto"/>
              <w:rPr>
                <w:b/>
                <w:color w:val="000000"/>
              </w:rPr>
            </w:pPr>
            <w:r w:rsidRPr="00AA545F">
              <w:rPr>
                <w:b/>
                <w:color w:val="000000"/>
              </w:rPr>
              <w:t>Código</w:t>
            </w:r>
          </w:p>
        </w:tc>
        <w:tc>
          <w:tcPr>
            <w:tcW w:w="6378" w:type="dxa"/>
          </w:tcPr>
          <w:p w:rsidR="00350835" w:rsidRPr="00AA545F" w:rsidRDefault="00350835" w:rsidP="004454D8">
            <w:pPr>
              <w:spacing w:line="360" w:lineRule="auto"/>
              <w:rPr>
                <w:b/>
                <w:color w:val="000000"/>
              </w:rPr>
            </w:pPr>
            <w:r w:rsidRPr="00AA545F">
              <w:rPr>
                <w:rFonts w:ascii="Arial" w:hAnsi="Arial" w:cs="Arial"/>
              </w:rPr>
              <w:t>CN_10_03_CO_REC2</w:t>
            </w:r>
            <w:r w:rsidR="004454D8">
              <w:rPr>
                <w:rFonts w:ascii="Arial" w:hAnsi="Arial" w:cs="Arial"/>
              </w:rPr>
              <w:t>1</w:t>
            </w:r>
            <w:r w:rsidRPr="00AA545F">
              <w:rPr>
                <w:rFonts w:ascii="Arial" w:hAnsi="Arial" w:cs="Arial"/>
              </w:rPr>
              <w:t>0</w:t>
            </w:r>
          </w:p>
        </w:tc>
      </w:tr>
      <w:tr w:rsidR="00350835" w:rsidRPr="00AA545F" w:rsidTr="00650F46">
        <w:tc>
          <w:tcPr>
            <w:tcW w:w="2450" w:type="dxa"/>
          </w:tcPr>
          <w:p w:rsidR="00350835" w:rsidRPr="00AA545F" w:rsidRDefault="00350835" w:rsidP="005B102F">
            <w:pPr>
              <w:spacing w:line="360" w:lineRule="auto"/>
              <w:rPr>
                <w:color w:val="000000"/>
              </w:rPr>
            </w:pPr>
            <w:r w:rsidRPr="00AA545F">
              <w:rPr>
                <w:b/>
                <w:color w:val="000000"/>
              </w:rPr>
              <w:t>Ubicación en Aula Planeta</w:t>
            </w:r>
          </w:p>
        </w:tc>
        <w:tc>
          <w:tcPr>
            <w:tcW w:w="6378" w:type="dxa"/>
          </w:tcPr>
          <w:p w:rsidR="00350835" w:rsidRPr="00AA545F" w:rsidRDefault="00350835" w:rsidP="005B102F">
            <w:pPr>
              <w:spacing w:line="360" w:lineRule="auto"/>
              <w:rPr>
                <w:color w:val="000000"/>
              </w:rPr>
            </w:pPr>
            <w:r w:rsidRPr="00AA545F">
              <w:rPr>
                <w:color w:val="000000"/>
              </w:rPr>
              <w:t>4° ESO/Física y Química/2 Las leyes de Kepler/</w:t>
            </w:r>
            <w:r w:rsidR="00E05A6B" w:rsidRPr="00AA545F">
              <w:rPr>
                <w:color w:val="000000"/>
              </w:rPr>
              <w:t>2.4 Consolida</w:t>
            </w:r>
          </w:p>
        </w:tc>
      </w:tr>
      <w:tr w:rsidR="00350835" w:rsidRPr="00AA545F" w:rsidTr="00650F46">
        <w:tc>
          <w:tcPr>
            <w:tcW w:w="2450" w:type="dxa"/>
          </w:tcPr>
          <w:p w:rsidR="00350835" w:rsidRPr="00AA545F" w:rsidRDefault="00350835" w:rsidP="005B102F">
            <w:pPr>
              <w:spacing w:line="360" w:lineRule="auto"/>
              <w:rPr>
                <w:color w:val="000000"/>
              </w:rPr>
            </w:pPr>
            <w:r w:rsidRPr="00AA545F">
              <w:rPr>
                <w:b/>
                <w:color w:val="000000"/>
              </w:rPr>
              <w:t>Cambio (descripción o capturas de pantallas)</w:t>
            </w:r>
          </w:p>
        </w:tc>
        <w:tc>
          <w:tcPr>
            <w:tcW w:w="6378" w:type="dxa"/>
          </w:tcPr>
          <w:p w:rsidR="00350835" w:rsidRPr="00AA545F" w:rsidRDefault="00E05A6B" w:rsidP="005B102F">
            <w:pPr>
              <w:spacing w:line="360" w:lineRule="auto"/>
              <w:rPr>
                <w:color w:val="000000"/>
              </w:rPr>
            </w:pPr>
            <w:r w:rsidRPr="00AA545F">
              <w:rPr>
                <w:color w:val="000000"/>
                <w:highlight w:val="green"/>
              </w:rPr>
              <w:t>Revisar el Link de youtube.</w:t>
            </w:r>
            <w:r w:rsidRPr="00AA545F">
              <w:rPr>
                <w:color w:val="000000"/>
              </w:rPr>
              <w:t xml:space="preserve"> </w:t>
            </w:r>
          </w:p>
        </w:tc>
      </w:tr>
      <w:tr w:rsidR="00E05A6B" w:rsidRPr="00AA545F" w:rsidTr="00650F46">
        <w:tc>
          <w:tcPr>
            <w:tcW w:w="2450" w:type="dxa"/>
          </w:tcPr>
          <w:p w:rsidR="00E05A6B" w:rsidRPr="00AA545F" w:rsidRDefault="00E05A6B" w:rsidP="005B102F">
            <w:pPr>
              <w:spacing w:line="360" w:lineRule="auto"/>
              <w:rPr>
                <w:b/>
                <w:color w:val="000000"/>
              </w:rPr>
            </w:pPr>
            <w:r w:rsidRPr="00AA545F">
              <w:rPr>
                <w:b/>
                <w:color w:val="000000"/>
              </w:rPr>
              <w:t>Título</w:t>
            </w:r>
          </w:p>
        </w:tc>
        <w:tc>
          <w:tcPr>
            <w:tcW w:w="6378" w:type="dxa"/>
          </w:tcPr>
          <w:p w:rsidR="00E05A6B" w:rsidRPr="00AA545F" w:rsidRDefault="00E05A6B" w:rsidP="00210C07">
            <w:pPr>
              <w:spacing w:line="360" w:lineRule="auto"/>
              <w:rPr>
                <w:color w:val="000000"/>
              </w:rPr>
            </w:pPr>
            <w:r w:rsidRPr="00AA545F">
              <w:rPr>
                <w:color w:val="000000"/>
              </w:rPr>
              <w:t xml:space="preserve">Refuerza tu aprendizaje sobre las </w:t>
            </w:r>
            <w:r w:rsidR="00210C07">
              <w:rPr>
                <w:color w:val="000000"/>
              </w:rPr>
              <w:t>l</w:t>
            </w:r>
            <w:r w:rsidR="00210C07" w:rsidRPr="00AA545F">
              <w:rPr>
                <w:color w:val="000000"/>
              </w:rPr>
              <w:t xml:space="preserve">eyes </w:t>
            </w:r>
            <w:r w:rsidRPr="00AA545F">
              <w:rPr>
                <w:color w:val="000000"/>
              </w:rPr>
              <w:t>de Kepler</w:t>
            </w:r>
            <w:del w:id="38" w:author="María" w:date="2015-04-01T14:38:00Z">
              <w:r w:rsidRPr="00AA545F" w:rsidDel="00210C07">
                <w:rPr>
                  <w:color w:val="000000"/>
                </w:rPr>
                <w:delText>.</w:delText>
              </w:r>
              <w:r w:rsidR="00650F46" w:rsidDel="00210C07">
                <w:rPr>
                  <w:color w:val="000000"/>
                </w:rPr>
                <w:delText xml:space="preserve"> </w:delText>
              </w:r>
            </w:del>
          </w:p>
        </w:tc>
      </w:tr>
      <w:tr w:rsidR="00E05A6B" w:rsidRPr="00AA545F" w:rsidTr="00650F46">
        <w:tc>
          <w:tcPr>
            <w:tcW w:w="2450" w:type="dxa"/>
          </w:tcPr>
          <w:p w:rsidR="00E05A6B" w:rsidRPr="00AA545F" w:rsidRDefault="00E05A6B" w:rsidP="005B102F">
            <w:pPr>
              <w:spacing w:line="360" w:lineRule="auto"/>
              <w:rPr>
                <w:b/>
                <w:color w:val="000000"/>
              </w:rPr>
            </w:pPr>
            <w:r w:rsidRPr="00AA545F">
              <w:rPr>
                <w:b/>
                <w:color w:val="000000"/>
              </w:rPr>
              <w:t>Descripción</w:t>
            </w:r>
          </w:p>
        </w:tc>
        <w:tc>
          <w:tcPr>
            <w:tcW w:w="6378" w:type="dxa"/>
          </w:tcPr>
          <w:p w:rsidR="00E05A6B" w:rsidRPr="00AA545F" w:rsidRDefault="00E05A6B" w:rsidP="005B102F">
            <w:pPr>
              <w:spacing w:line="360" w:lineRule="auto"/>
              <w:rPr>
                <w:color w:val="000000"/>
              </w:rPr>
            </w:pPr>
            <w:r w:rsidRPr="00AA545F">
              <w:rPr>
                <w:color w:val="000000"/>
              </w:rPr>
              <w:t>Actividad sobre las leyes de Kepler</w:t>
            </w:r>
          </w:p>
        </w:tc>
      </w:tr>
    </w:tbl>
    <w:p w:rsidR="00350835" w:rsidRDefault="00350835" w:rsidP="005B102F">
      <w:pPr>
        <w:spacing w:line="360" w:lineRule="auto"/>
        <w:rPr>
          <w:rFonts w:ascii="Arial" w:hAnsi="Arial" w:cs="Arial"/>
        </w:rPr>
      </w:pPr>
    </w:p>
    <w:p w:rsidR="003E4B24" w:rsidRDefault="003E4B24" w:rsidP="005B102F">
      <w:pPr>
        <w:spacing w:line="360" w:lineRule="auto"/>
        <w:rPr>
          <w:rFonts w:ascii="Times" w:hAnsi="Times"/>
          <w:b/>
        </w:rPr>
      </w:pPr>
      <w:r w:rsidRPr="004E5E51">
        <w:rPr>
          <w:rFonts w:ascii="Times" w:hAnsi="Times"/>
          <w:highlight w:val="yellow"/>
        </w:rPr>
        <w:t>[SECCIÓN 1]</w:t>
      </w:r>
      <w:r w:rsidRPr="00134A9E">
        <w:rPr>
          <w:rFonts w:ascii="Times" w:hAnsi="Times"/>
          <w:b/>
        </w:rPr>
        <w:t>Fin de unidad</w:t>
      </w:r>
    </w:p>
    <w:p w:rsidR="003E4B24" w:rsidRPr="004E5E51" w:rsidRDefault="003E4B24" w:rsidP="005B102F">
      <w:pPr>
        <w:spacing w:line="360" w:lineRule="auto"/>
        <w:rPr>
          <w:rFonts w:ascii="Times" w:hAnsi="Times"/>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rsidTr="00650F46">
        <w:tc>
          <w:tcPr>
            <w:tcW w:w="9033" w:type="dxa"/>
            <w:gridSpan w:val="2"/>
            <w:shd w:val="clear" w:color="auto" w:fill="000000"/>
          </w:tcPr>
          <w:p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Mapa conceptual</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2</w:t>
            </w:r>
            <w:r w:rsidRPr="003E4B24">
              <w:rPr>
                <w:rFonts w:ascii="Arial" w:hAnsi="Arial" w:cs="Arial"/>
                <w:lang w:val="es-MX"/>
              </w:rPr>
              <w:t>0</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rsidR="003E4B24" w:rsidRPr="003E4B24" w:rsidRDefault="003E4B24" w:rsidP="005B102F">
            <w:pPr>
              <w:spacing w:line="360" w:lineRule="auto"/>
              <w:rPr>
                <w:rFonts w:ascii="Arial" w:hAnsi="Arial" w:cs="Arial"/>
                <w:color w:val="000000"/>
                <w:lang w:val="es-MX"/>
              </w:rPr>
            </w:pPr>
            <w:r w:rsidRPr="004454D8">
              <w:rPr>
                <w:color w:val="000000"/>
                <w:lang w:val="es-MX"/>
              </w:rPr>
              <w:t>Mapa conceptual</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lastRenderedPageBreak/>
              <w:t>Descripción</w:t>
            </w:r>
          </w:p>
        </w:tc>
        <w:tc>
          <w:tcPr>
            <w:tcW w:w="6515" w:type="dxa"/>
            <w:shd w:val="clear" w:color="auto" w:fill="auto"/>
          </w:tcPr>
          <w:p w:rsidR="003E4B24" w:rsidRPr="003E4B24" w:rsidRDefault="004454D8" w:rsidP="005B102F">
            <w:pPr>
              <w:spacing w:line="360" w:lineRule="auto"/>
              <w:rPr>
                <w:rFonts w:ascii="Arial" w:hAnsi="Arial" w:cs="Arial"/>
                <w:color w:val="000000"/>
                <w:lang w:val="es-MX"/>
              </w:rPr>
            </w:pPr>
            <w:r>
              <w:rPr>
                <w:color w:val="000000"/>
              </w:rPr>
              <w:t>Mapa conceptual con conceptos generales componentes de un vector, movimiento parabólico, movimiento circular, movimiento planetario y leyes de Kepler.</w:t>
            </w:r>
          </w:p>
        </w:tc>
      </w:tr>
    </w:tbl>
    <w:p w:rsidR="003E4B24" w:rsidRPr="003E4B24" w:rsidRDefault="003E4B24" w:rsidP="005B102F">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rsidTr="00650F46">
        <w:tc>
          <w:tcPr>
            <w:tcW w:w="9033" w:type="dxa"/>
            <w:gridSpan w:val="2"/>
            <w:shd w:val="clear" w:color="auto" w:fill="000000"/>
          </w:tcPr>
          <w:p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Evaluación: recurso nuevo</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3</w:t>
            </w:r>
            <w:r w:rsidRPr="003E4B24">
              <w:rPr>
                <w:rFonts w:ascii="Arial" w:hAnsi="Arial" w:cs="Arial"/>
                <w:lang w:val="es-MX"/>
              </w:rPr>
              <w:t>0</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rsidR="003E4B24" w:rsidRPr="00E0123D" w:rsidRDefault="003E4B24" w:rsidP="005B102F">
            <w:pPr>
              <w:spacing w:line="360" w:lineRule="auto"/>
              <w:rPr>
                <w:color w:val="000000"/>
              </w:rPr>
            </w:pPr>
            <w:r w:rsidRPr="00E0123D">
              <w:rPr>
                <w:color w:val="000000"/>
              </w:rPr>
              <w:t xml:space="preserve">Evalúa tus competencias sobre el tema </w:t>
            </w:r>
            <w:r w:rsidR="00210C07" w:rsidRPr="00E0123D">
              <w:rPr>
                <w:color w:val="000000"/>
              </w:rPr>
              <w:t xml:space="preserve">del </w:t>
            </w:r>
            <w:r w:rsidRPr="00E0123D">
              <w:rPr>
                <w:color w:val="000000"/>
              </w:rPr>
              <w:t>movimiento en dos dimensiones</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Descripción</w:t>
            </w:r>
          </w:p>
        </w:tc>
        <w:tc>
          <w:tcPr>
            <w:tcW w:w="6515" w:type="dxa"/>
            <w:shd w:val="clear" w:color="auto" w:fill="auto"/>
          </w:tcPr>
          <w:p w:rsidR="003E4B24" w:rsidRPr="003E4B24" w:rsidRDefault="004454D8" w:rsidP="005B102F">
            <w:pPr>
              <w:spacing w:line="360" w:lineRule="auto"/>
              <w:rPr>
                <w:rFonts w:ascii="Arial" w:hAnsi="Arial" w:cs="Arial"/>
                <w:color w:val="000000"/>
                <w:lang w:val="es-MX"/>
              </w:rPr>
            </w:pPr>
            <w:r w:rsidRPr="00EA2556">
              <w:rPr>
                <w:color w:val="000000"/>
              </w:rPr>
              <w:t>Soluciona problemas</w:t>
            </w:r>
            <w:r>
              <w:rPr>
                <w:color w:val="000000"/>
              </w:rPr>
              <w:t xml:space="preserve"> que combinan Movimiento circular, movimiento parabólico y movimientos planetarios.</w:t>
            </w:r>
          </w:p>
        </w:tc>
      </w:tr>
    </w:tbl>
    <w:p w:rsidR="003E4B24" w:rsidRDefault="003E4B24" w:rsidP="005B102F">
      <w:pPr>
        <w:spacing w:line="360" w:lineRule="auto"/>
        <w:rPr>
          <w:rFonts w:ascii="Arial" w:hAnsi="Arial" w:cs="Arial"/>
        </w:rPr>
      </w:pPr>
    </w:p>
    <w:p w:rsidR="003E4B24" w:rsidRPr="00AA545F" w:rsidRDefault="003E4B24" w:rsidP="005B102F">
      <w:pPr>
        <w:spacing w:line="360" w:lineRule="auto"/>
        <w:rPr>
          <w:rFonts w:ascii="Arial" w:hAnsi="Arial" w:cs="Arial"/>
        </w:rPr>
      </w:pPr>
    </w:p>
    <w:tbl>
      <w:tblPr>
        <w:tblStyle w:val="Tablaconcuadrcula"/>
        <w:tblW w:w="0" w:type="auto"/>
        <w:tblLook w:val="04A0" w:firstRow="1" w:lastRow="0" w:firstColumn="1" w:lastColumn="0" w:noHBand="0" w:noVBand="1"/>
      </w:tblPr>
      <w:tblGrid>
        <w:gridCol w:w="1555"/>
        <w:gridCol w:w="2241"/>
        <w:gridCol w:w="5258"/>
      </w:tblGrid>
      <w:tr w:rsidR="008340DA" w:rsidRPr="00AA545F" w:rsidTr="00650F46">
        <w:tc>
          <w:tcPr>
            <w:tcW w:w="9033" w:type="dxa"/>
            <w:gridSpan w:val="3"/>
            <w:shd w:val="clear" w:color="auto" w:fill="000000" w:themeFill="text1"/>
          </w:tcPr>
          <w:p w:rsidR="008340DA" w:rsidRPr="00AA545F" w:rsidRDefault="008340DA" w:rsidP="005B102F">
            <w:pPr>
              <w:spacing w:line="360" w:lineRule="auto"/>
              <w:jc w:val="center"/>
              <w:rPr>
                <w:b/>
                <w:color w:val="FFFFFF" w:themeColor="background1"/>
              </w:rPr>
            </w:pPr>
            <w:r w:rsidRPr="00AA545F">
              <w:rPr>
                <w:b/>
                <w:color w:val="FFFFFF" w:themeColor="background1"/>
              </w:rPr>
              <w:t>Webs de referencia</w:t>
            </w:r>
          </w:p>
        </w:tc>
      </w:tr>
      <w:tr w:rsidR="008340DA" w:rsidRPr="00AA545F" w:rsidTr="00650F46">
        <w:tc>
          <w:tcPr>
            <w:tcW w:w="2518" w:type="dxa"/>
          </w:tcPr>
          <w:p w:rsidR="008340DA" w:rsidRPr="00AA545F" w:rsidRDefault="008340DA" w:rsidP="005B102F">
            <w:pPr>
              <w:spacing w:line="360" w:lineRule="auto"/>
              <w:rPr>
                <w:b/>
                <w:color w:val="000000"/>
              </w:rPr>
            </w:pPr>
            <w:r w:rsidRPr="00AA545F">
              <w:rPr>
                <w:b/>
                <w:color w:val="000000"/>
              </w:rPr>
              <w:t>Código</w:t>
            </w:r>
          </w:p>
        </w:tc>
        <w:tc>
          <w:tcPr>
            <w:tcW w:w="6515" w:type="dxa"/>
            <w:gridSpan w:val="2"/>
          </w:tcPr>
          <w:p w:rsidR="008340DA" w:rsidRPr="00AA545F" w:rsidRDefault="008340DA" w:rsidP="00F232BA">
            <w:pPr>
              <w:spacing w:line="360" w:lineRule="auto"/>
              <w:rPr>
                <w:b/>
                <w:color w:val="000000"/>
              </w:rPr>
            </w:pPr>
            <w:r w:rsidRPr="00AA545F">
              <w:rPr>
                <w:rFonts w:ascii="Arial" w:hAnsi="Arial" w:cs="Arial"/>
              </w:rPr>
              <w:t>CN_10_03_CO_REC</w:t>
            </w:r>
            <w:r w:rsidR="008D20F2">
              <w:rPr>
                <w:rFonts w:ascii="Arial" w:hAnsi="Arial" w:cs="Arial"/>
              </w:rPr>
              <w:t>2</w:t>
            </w:r>
            <w:r w:rsidR="00F232BA">
              <w:rPr>
                <w:rFonts w:ascii="Arial" w:hAnsi="Arial" w:cs="Arial"/>
              </w:rPr>
              <w:t>4</w:t>
            </w:r>
            <w:r w:rsidRPr="00AA545F">
              <w:rPr>
                <w:rFonts w:ascii="Arial" w:hAnsi="Arial" w:cs="Arial"/>
              </w:rPr>
              <w:t>0</w:t>
            </w:r>
          </w:p>
        </w:tc>
      </w:tr>
      <w:tr w:rsidR="008340DA" w:rsidRPr="00AA545F" w:rsidTr="00650F46">
        <w:tc>
          <w:tcPr>
            <w:tcW w:w="2518" w:type="dxa"/>
          </w:tcPr>
          <w:p w:rsidR="008340DA" w:rsidRPr="00AA545F" w:rsidRDefault="008340DA" w:rsidP="005B102F">
            <w:pPr>
              <w:spacing w:line="360" w:lineRule="auto"/>
              <w:rPr>
                <w:color w:val="000000"/>
              </w:rPr>
            </w:pPr>
            <w:r w:rsidRPr="00AA545F">
              <w:rPr>
                <w:b/>
                <w:color w:val="000000"/>
              </w:rPr>
              <w:t>Web 01</w:t>
            </w:r>
          </w:p>
        </w:tc>
        <w:tc>
          <w:tcPr>
            <w:tcW w:w="3257" w:type="dxa"/>
          </w:tcPr>
          <w:p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ampliar la información </w:t>
            </w:r>
            <w:r w:rsidR="00A06072" w:rsidRPr="00AA545F">
              <w:rPr>
                <w:i/>
                <w:color w:val="BFBFBF" w:themeColor="background1" w:themeShade="BF"/>
              </w:rPr>
              <w:t xml:space="preserve">sobre la historia de la Astronomía </w:t>
            </w:r>
          </w:p>
        </w:tc>
        <w:tc>
          <w:tcPr>
            <w:tcW w:w="3258" w:type="dxa"/>
          </w:tcPr>
          <w:p w:rsidR="008340DA" w:rsidRPr="00210C07" w:rsidRDefault="005E763F" w:rsidP="005B102F">
            <w:pPr>
              <w:spacing w:line="360" w:lineRule="auto"/>
            </w:pPr>
            <w:hyperlink r:id="rId77" w:history="1">
              <w:r w:rsidR="00A06072" w:rsidRPr="004454D8">
                <w:rPr>
                  <w:rStyle w:val="Hipervnculo"/>
                  <w:u w:val="none"/>
                </w:rPr>
                <w:t>https://www.youtube.com/watch?v=8z-XJBgLYGU</w:t>
              </w:r>
            </w:hyperlink>
          </w:p>
          <w:p w:rsidR="00A06072" w:rsidRPr="00074C7B" w:rsidRDefault="00A06072" w:rsidP="005B102F">
            <w:pPr>
              <w:spacing w:line="360" w:lineRule="auto"/>
              <w:ind w:firstLine="708"/>
            </w:pPr>
          </w:p>
        </w:tc>
      </w:tr>
      <w:tr w:rsidR="008340DA" w:rsidRPr="00AA545F" w:rsidTr="00650F46">
        <w:tc>
          <w:tcPr>
            <w:tcW w:w="2518" w:type="dxa"/>
          </w:tcPr>
          <w:p w:rsidR="008340DA" w:rsidRPr="00AA545F" w:rsidRDefault="008340DA" w:rsidP="005B102F">
            <w:pPr>
              <w:spacing w:line="360" w:lineRule="auto"/>
              <w:rPr>
                <w:color w:val="000000"/>
              </w:rPr>
            </w:pPr>
            <w:r w:rsidRPr="00AA545F">
              <w:rPr>
                <w:b/>
                <w:color w:val="000000"/>
              </w:rPr>
              <w:t>Web 02</w:t>
            </w:r>
          </w:p>
        </w:tc>
        <w:tc>
          <w:tcPr>
            <w:tcW w:w="3257" w:type="dxa"/>
          </w:tcPr>
          <w:p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w:t>
            </w:r>
            <w:r w:rsidR="00A06072" w:rsidRPr="00AA545F">
              <w:rPr>
                <w:i/>
                <w:color w:val="BFBFBF" w:themeColor="background1" w:themeShade="BF"/>
              </w:rPr>
              <w:t>complementar</w:t>
            </w:r>
            <w:r w:rsidRPr="00AA545F">
              <w:rPr>
                <w:i/>
                <w:color w:val="BFBFBF" w:themeColor="background1" w:themeShade="BF"/>
              </w:rPr>
              <w:t xml:space="preserve"> la información </w:t>
            </w:r>
            <w:r w:rsidR="00A06072" w:rsidRPr="00AA545F">
              <w:rPr>
                <w:i/>
                <w:color w:val="BFBFBF" w:themeColor="background1" w:themeShade="BF"/>
              </w:rPr>
              <w:t>sobre movimiento circular</w:t>
            </w:r>
            <w:r w:rsidR="00650F46">
              <w:rPr>
                <w:i/>
                <w:color w:val="BFBFBF" w:themeColor="background1" w:themeShade="BF"/>
              </w:rPr>
              <w:t xml:space="preserve"> </w:t>
            </w:r>
          </w:p>
        </w:tc>
        <w:tc>
          <w:tcPr>
            <w:tcW w:w="3258" w:type="dxa"/>
          </w:tcPr>
          <w:p w:rsidR="008340DA" w:rsidRPr="004454D8" w:rsidRDefault="005E763F" w:rsidP="005B102F">
            <w:pPr>
              <w:spacing w:line="360" w:lineRule="auto"/>
              <w:jc w:val="center"/>
              <w:rPr>
                <w:color w:val="BFBFBF" w:themeColor="background1" w:themeShade="BF"/>
              </w:rPr>
            </w:pPr>
            <w:hyperlink r:id="rId78" w:history="1">
              <w:r w:rsidR="00A06072" w:rsidRPr="004454D8">
                <w:rPr>
                  <w:rStyle w:val="Hipervnculo"/>
                  <w:u w:val="none"/>
                </w:rPr>
                <w:t>https://www.youtube.com/watch?v=98Th_UubI2E</w:t>
              </w:r>
            </w:hyperlink>
          </w:p>
          <w:p w:rsidR="00A06072" w:rsidRPr="004454D8" w:rsidRDefault="00A06072" w:rsidP="005B102F">
            <w:pPr>
              <w:spacing w:line="360" w:lineRule="auto"/>
              <w:jc w:val="center"/>
              <w:rPr>
                <w:color w:val="BFBFBF" w:themeColor="background1" w:themeShade="BF"/>
              </w:rPr>
            </w:pPr>
          </w:p>
        </w:tc>
      </w:tr>
      <w:tr w:rsidR="008340DA" w:rsidRPr="00AA545F" w:rsidTr="00650F46">
        <w:tc>
          <w:tcPr>
            <w:tcW w:w="2518" w:type="dxa"/>
          </w:tcPr>
          <w:p w:rsidR="008340DA" w:rsidRPr="00AA545F" w:rsidRDefault="008340DA" w:rsidP="005B102F">
            <w:pPr>
              <w:spacing w:line="360" w:lineRule="auto"/>
              <w:rPr>
                <w:b/>
                <w:color w:val="000000"/>
              </w:rPr>
            </w:pPr>
            <w:r w:rsidRPr="00AA545F">
              <w:rPr>
                <w:b/>
                <w:color w:val="000000"/>
              </w:rPr>
              <w:t>Web 03</w:t>
            </w:r>
          </w:p>
        </w:tc>
        <w:tc>
          <w:tcPr>
            <w:tcW w:w="3257" w:type="dxa"/>
          </w:tcPr>
          <w:p w:rsidR="008340DA" w:rsidRPr="00AA545F" w:rsidRDefault="008340DA" w:rsidP="00210C07">
            <w:pPr>
              <w:spacing w:line="360" w:lineRule="auto"/>
              <w:rPr>
                <w:i/>
                <w:color w:val="BFBFBF" w:themeColor="background1" w:themeShade="BF"/>
              </w:rPr>
            </w:pPr>
            <w:r w:rsidRPr="00AA545F">
              <w:rPr>
                <w:i/>
                <w:color w:val="BFBFBF" w:themeColor="background1" w:themeShade="BF"/>
              </w:rPr>
              <w:t xml:space="preserve">Puedes ampliar </w:t>
            </w:r>
            <w:r w:rsidR="00A06072" w:rsidRPr="00AA545F">
              <w:rPr>
                <w:i/>
                <w:color w:val="BFBFBF" w:themeColor="background1" w:themeShade="BF"/>
              </w:rPr>
              <w:t xml:space="preserve">tus conocimientos sobre La Luna. </w:t>
            </w:r>
          </w:p>
        </w:tc>
        <w:tc>
          <w:tcPr>
            <w:tcW w:w="3258" w:type="dxa"/>
          </w:tcPr>
          <w:p w:rsidR="008340DA" w:rsidRPr="004454D8" w:rsidRDefault="005E763F" w:rsidP="005B102F">
            <w:pPr>
              <w:spacing w:line="360" w:lineRule="auto"/>
              <w:jc w:val="center"/>
              <w:rPr>
                <w:color w:val="BFBFBF" w:themeColor="background1" w:themeShade="BF"/>
              </w:rPr>
            </w:pPr>
            <w:hyperlink r:id="rId79" w:history="1">
              <w:r w:rsidR="00A06072" w:rsidRPr="004454D8">
                <w:rPr>
                  <w:rStyle w:val="Hipervnculo"/>
                  <w:u w:val="none"/>
                </w:rPr>
                <w:t>https://www.youtube.com/watch?v=VahS7RwasEM</w:t>
              </w:r>
            </w:hyperlink>
          </w:p>
          <w:p w:rsidR="00A06072" w:rsidRPr="004454D8" w:rsidRDefault="00A06072" w:rsidP="005B102F">
            <w:pPr>
              <w:spacing w:line="360" w:lineRule="auto"/>
              <w:jc w:val="center"/>
              <w:rPr>
                <w:color w:val="BFBFBF" w:themeColor="background1" w:themeShade="BF"/>
              </w:rPr>
            </w:pPr>
          </w:p>
        </w:tc>
      </w:tr>
    </w:tbl>
    <w:p w:rsidR="008340DA" w:rsidRPr="00AA545F" w:rsidRDefault="008340DA" w:rsidP="005B102F">
      <w:pPr>
        <w:spacing w:line="360" w:lineRule="auto"/>
        <w:rPr>
          <w:rFonts w:ascii="Arial" w:hAnsi="Arial" w:cs="Arial"/>
        </w:rPr>
      </w:pPr>
      <w:bookmarkStart w:id="39" w:name="_GoBack"/>
      <w:bookmarkEnd w:id="39"/>
    </w:p>
    <w:sectPr w:rsidR="008340DA" w:rsidRPr="00AA545F" w:rsidSect="00990E98">
      <w:headerReference w:type="even" r:id="rId80"/>
      <w:headerReference w:type="default" r:id="rId8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021A" w:rsidRDefault="0006021A" w:rsidP="00755658">
      <w:r>
        <w:separator/>
      </w:r>
    </w:p>
  </w:endnote>
  <w:endnote w:type="continuationSeparator" w:id="0">
    <w:p w:rsidR="0006021A" w:rsidRDefault="0006021A" w:rsidP="00755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021A" w:rsidRDefault="0006021A" w:rsidP="00755658">
      <w:r>
        <w:separator/>
      </w:r>
    </w:p>
  </w:footnote>
  <w:footnote w:type="continuationSeparator" w:id="0">
    <w:p w:rsidR="0006021A" w:rsidRDefault="0006021A" w:rsidP="007556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63F" w:rsidRDefault="005E763F"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E763F" w:rsidRDefault="005E763F" w:rsidP="00990E98">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63F" w:rsidRDefault="005E763F"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0123D">
      <w:rPr>
        <w:rStyle w:val="Nmerodepgina"/>
        <w:noProof/>
      </w:rPr>
      <w:t>58</w:t>
    </w:r>
    <w:r>
      <w:rPr>
        <w:rStyle w:val="Nmerodepgina"/>
      </w:rPr>
      <w:fldChar w:fldCharType="end"/>
    </w:r>
  </w:p>
  <w:p w:rsidR="005E763F" w:rsidRDefault="005E763F" w:rsidP="00755658">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3_CO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3. </w:t>
    </w:r>
    <w:r>
      <w:rPr>
        <w:b/>
        <w:sz w:val="22"/>
        <w:szCs w:val="22"/>
      </w:rPr>
      <w:t>Movimiento en dos dimensiones</w:t>
    </w:r>
  </w:p>
  <w:p w:rsidR="005E763F" w:rsidRPr="00F16D37" w:rsidRDefault="005E763F" w:rsidP="00755658">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00D15"/>
    <w:multiLevelType w:val="multilevel"/>
    <w:tmpl w:val="28E0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E2137B"/>
    <w:multiLevelType w:val="multilevel"/>
    <w:tmpl w:val="0920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D262100"/>
    <w:multiLevelType w:val="multilevel"/>
    <w:tmpl w:val="5006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452F57"/>
    <w:multiLevelType w:val="multilevel"/>
    <w:tmpl w:val="A61E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1E46A09"/>
    <w:multiLevelType w:val="multilevel"/>
    <w:tmpl w:val="39E2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227718"/>
    <w:multiLevelType w:val="multilevel"/>
    <w:tmpl w:val="485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7AC3765"/>
    <w:multiLevelType w:val="multilevel"/>
    <w:tmpl w:val="AB1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0445DB0"/>
    <w:multiLevelType w:val="multilevel"/>
    <w:tmpl w:val="0C40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7A6600"/>
    <w:multiLevelType w:val="multilevel"/>
    <w:tmpl w:val="AC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932E56"/>
    <w:multiLevelType w:val="hybridMultilevel"/>
    <w:tmpl w:val="9FD2A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5358AE"/>
    <w:multiLevelType w:val="multilevel"/>
    <w:tmpl w:val="A2D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08A225C"/>
    <w:multiLevelType w:val="multilevel"/>
    <w:tmpl w:val="AC7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7AD6E73"/>
    <w:multiLevelType w:val="hybridMultilevel"/>
    <w:tmpl w:val="E1A07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5"/>
  </w:num>
  <w:num w:numId="4">
    <w:abstractNumId w:val="3"/>
  </w:num>
  <w:num w:numId="5">
    <w:abstractNumId w:val="5"/>
  </w:num>
  <w:num w:numId="6">
    <w:abstractNumId w:val="1"/>
  </w:num>
  <w:num w:numId="7">
    <w:abstractNumId w:val="8"/>
  </w:num>
  <w:num w:numId="8">
    <w:abstractNumId w:val="6"/>
  </w:num>
  <w:num w:numId="9">
    <w:abstractNumId w:val="0"/>
  </w:num>
  <w:num w:numId="10">
    <w:abstractNumId w:val="9"/>
  </w:num>
  <w:num w:numId="11">
    <w:abstractNumId w:val="7"/>
  </w:num>
  <w:num w:numId="12">
    <w:abstractNumId w:val="10"/>
  </w:num>
  <w:num w:numId="13">
    <w:abstractNumId w:val="14"/>
  </w:num>
  <w:num w:numId="14">
    <w:abstractNumId w:val="12"/>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5658"/>
    <w:rsid w:val="00013C14"/>
    <w:rsid w:val="000162F9"/>
    <w:rsid w:val="00026E11"/>
    <w:rsid w:val="0004673A"/>
    <w:rsid w:val="00051504"/>
    <w:rsid w:val="0006021A"/>
    <w:rsid w:val="00074C7B"/>
    <w:rsid w:val="00085852"/>
    <w:rsid w:val="000916EB"/>
    <w:rsid w:val="000A4DC5"/>
    <w:rsid w:val="000A6BEF"/>
    <w:rsid w:val="000B3C9F"/>
    <w:rsid w:val="000C03CB"/>
    <w:rsid w:val="000C4F41"/>
    <w:rsid w:val="000D65BF"/>
    <w:rsid w:val="000D7BEC"/>
    <w:rsid w:val="000D7E09"/>
    <w:rsid w:val="000E2C41"/>
    <w:rsid w:val="000E69B5"/>
    <w:rsid w:val="000F1B6A"/>
    <w:rsid w:val="001009C9"/>
    <w:rsid w:val="0010235A"/>
    <w:rsid w:val="00110DFF"/>
    <w:rsid w:val="0011533D"/>
    <w:rsid w:val="00116004"/>
    <w:rsid w:val="00134094"/>
    <w:rsid w:val="00140D90"/>
    <w:rsid w:val="0014140A"/>
    <w:rsid w:val="00167CD3"/>
    <w:rsid w:val="00171AC9"/>
    <w:rsid w:val="00172D84"/>
    <w:rsid w:val="00180406"/>
    <w:rsid w:val="00183989"/>
    <w:rsid w:val="00196D4F"/>
    <w:rsid w:val="001A6CBA"/>
    <w:rsid w:val="001E229B"/>
    <w:rsid w:val="001F0B41"/>
    <w:rsid w:val="001F5613"/>
    <w:rsid w:val="001F588D"/>
    <w:rsid w:val="00210C07"/>
    <w:rsid w:val="00211963"/>
    <w:rsid w:val="00212FB3"/>
    <w:rsid w:val="002223D6"/>
    <w:rsid w:val="00226147"/>
    <w:rsid w:val="00232124"/>
    <w:rsid w:val="00236644"/>
    <w:rsid w:val="00241582"/>
    <w:rsid w:val="00244827"/>
    <w:rsid w:val="00254808"/>
    <w:rsid w:val="00266DCB"/>
    <w:rsid w:val="00272C2A"/>
    <w:rsid w:val="00273A53"/>
    <w:rsid w:val="00276B5A"/>
    <w:rsid w:val="002856C7"/>
    <w:rsid w:val="00287CC4"/>
    <w:rsid w:val="00292BB4"/>
    <w:rsid w:val="002A375C"/>
    <w:rsid w:val="002A3820"/>
    <w:rsid w:val="002A56C4"/>
    <w:rsid w:val="002A6A10"/>
    <w:rsid w:val="002C4AA9"/>
    <w:rsid w:val="002C6318"/>
    <w:rsid w:val="002C6862"/>
    <w:rsid w:val="002D70D0"/>
    <w:rsid w:val="002D7B25"/>
    <w:rsid w:val="002E0B8D"/>
    <w:rsid w:val="002E16BE"/>
    <w:rsid w:val="002E3BD3"/>
    <w:rsid w:val="002F3AFD"/>
    <w:rsid w:val="002F68DA"/>
    <w:rsid w:val="00302541"/>
    <w:rsid w:val="00307B43"/>
    <w:rsid w:val="00343E29"/>
    <w:rsid w:val="003441CD"/>
    <w:rsid w:val="0034458F"/>
    <w:rsid w:val="003477B6"/>
    <w:rsid w:val="00347E4B"/>
    <w:rsid w:val="00350835"/>
    <w:rsid w:val="00357BA9"/>
    <w:rsid w:val="00362732"/>
    <w:rsid w:val="003644E6"/>
    <w:rsid w:val="0036736B"/>
    <w:rsid w:val="00370362"/>
    <w:rsid w:val="00372AED"/>
    <w:rsid w:val="00373EBF"/>
    <w:rsid w:val="003766FE"/>
    <w:rsid w:val="00383B8B"/>
    <w:rsid w:val="00397B0F"/>
    <w:rsid w:val="003A7827"/>
    <w:rsid w:val="003B1D5E"/>
    <w:rsid w:val="003B4D85"/>
    <w:rsid w:val="003B4F27"/>
    <w:rsid w:val="003B7072"/>
    <w:rsid w:val="003C031F"/>
    <w:rsid w:val="003C15EB"/>
    <w:rsid w:val="003C596E"/>
    <w:rsid w:val="003D0AA9"/>
    <w:rsid w:val="003E05E5"/>
    <w:rsid w:val="003E4B24"/>
    <w:rsid w:val="003E5037"/>
    <w:rsid w:val="003E5A4E"/>
    <w:rsid w:val="00404C45"/>
    <w:rsid w:val="00405B5C"/>
    <w:rsid w:val="0040700F"/>
    <w:rsid w:val="00410397"/>
    <w:rsid w:val="00416E9E"/>
    <w:rsid w:val="004231CD"/>
    <w:rsid w:val="00431C5D"/>
    <w:rsid w:val="00432A7A"/>
    <w:rsid w:val="00437514"/>
    <w:rsid w:val="0044347A"/>
    <w:rsid w:val="004454D8"/>
    <w:rsid w:val="00446664"/>
    <w:rsid w:val="004524C7"/>
    <w:rsid w:val="00465E6B"/>
    <w:rsid w:val="004712DE"/>
    <w:rsid w:val="00472D3B"/>
    <w:rsid w:val="004801F5"/>
    <w:rsid w:val="00482E63"/>
    <w:rsid w:val="00486950"/>
    <w:rsid w:val="0048796B"/>
    <w:rsid w:val="004B3229"/>
    <w:rsid w:val="004B4ADD"/>
    <w:rsid w:val="004E1FFB"/>
    <w:rsid w:val="00506BEC"/>
    <w:rsid w:val="00516ADF"/>
    <w:rsid w:val="00516CBE"/>
    <w:rsid w:val="00522A16"/>
    <w:rsid w:val="005238AF"/>
    <w:rsid w:val="00524E42"/>
    <w:rsid w:val="005258C7"/>
    <w:rsid w:val="00532F94"/>
    <w:rsid w:val="00536B96"/>
    <w:rsid w:val="00540024"/>
    <w:rsid w:val="0054656A"/>
    <w:rsid w:val="00551574"/>
    <w:rsid w:val="00556E86"/>
    <w:rsid w:val="005633B7"/>
    <w:rsid w:val="00575580"/>
    <w:rsid w:val="00581938"/>
    <w:rsid w:val="0058610C"/>
    <w:rsid w:val="00592B0A"/>
    <w:rsid w:val="005941EF"/>
    <w:rsid w:val="00595183"/>
    <w:rsid w:val="00595CE2"/>
    <w:rsid w:val="00596590"/>
    <w:rsid w:val="005A2661"/>
    <w:rsid w:val="005A5F61"/>
    <w:rsid w:val="005B102F"/>
    <w:rsid w:val="005B56B7"/>
    <w:rsid w:val="005C0355"/>
    <w:rsid w:val="005C4CC1"/>
    <w:rsid w:val="005C5E3F"/>
    <w:rsid w:val="005D5A79"/>
    <w:rsid w:val="005E0D5E"/>
    <w:rsid w:val="005E763F"/>
    <w:rsid w:val="005F062B"/>
    <w:rsid w:val="005F06BA"/>
    <w:rsid w:val="005F150F"/>
    <w:rsid w:val="00603F99"/>
    <w:rsid w:val="0060494E"/>
    <w:rsid w:val="0061060D"/>
    <w:rsid w:val="00622D9C"/>
    <w:rsid w:val="006334F0"/>
    <w:rsid w:val="0064140F"/>
    <w:rsid w:val="00650D62"/>
    <w:rsid w:val="00650F46"/>
    <w:rsid w:val="006560F8"/>
    <w:rsid w:val="006569DC"/>
    <w:rsid w:val="0067378B"/>
    <w:rsid w:val="006A488B"/>
    <w:rsid w:val="006A54C1"/>
    <w:rsid w:val="006A64B6"/>
    <w:rsid w:val="006B41DA"/>
    <w:rsid w:val="006B6E0E"/>
    <w:rsid w:val="006C0219"/>
    <w:rsid w:val="006C61C6"/>
    <w:rsid w:val="006C7DA6"/>
    <w:rsid w:val="006D0C1F"/>
    <w:rsid w:val="006D1BA7"/>
    <w:rsid w:val="006D31D1"/>
    <w:rsid w:val="006D657A"/>
    <w:rsid w:val="006E1416"/>
    <w:rsid w:val="006F2340"/>
    <w:rsid w:val="007075FA"/>
    <w:rsid w:val="00707802"/>
    <w:rsid w:val="007317D0"/>
    <w:rsid w:val="00741446"/>
    <w:rsid w:val="00755658"/>
    <w:rsid w:val="00766097"/>
    <w:rsid w:val="00766429"/>
    <w:rsid w:val="0078008D"/>
    <w:rsid w:val="0078072E"/>
    <w:rsid w:val="0078410B"/>
    <w:rsid w:val="0079423A"/>
    <w:rsid w:val="007971AA"/>
    <w:rsid w:val="007A0E78"/>
    <w:rsid w:val="007B272F"/>
    <w:rsid w:val="007B58E6"/>
    <w:rsid w:val="007D2E44"/>
    <w:rsid w:val="007E1573"/>
    <w:rsid w:val="0080234D"/>
    <w:rsid w:val="008024DD"/>
    <w:rsid w:val="00804138"/>
    <w:rsid w:val="0081006C"/>
    <w:rsid w:val="008340DA"/>
    <w:rsid w:val="0083511D"/>
    <w:rsid w:val="008357EF"/>
    <w:rsid w:val="00835EB7"/>
    <w:rsid w:val="008373BD"/>
    <w:rsid w:val="008420ED"/>
    <w:rsid w:val="0085224F"/>
    <w:rsid w:val="00856D6A"/>
    <w:rsid w:val="00863543"/>
    <w:rsid w:val="00870605"/>
    <w:rsid w:val="008715EE"/>
    <w:rsid w:val="00872604"/>
    <w:rsid w:val="00875661"/>
    <w:rsid w:val="008773BD"/>
    <w:rsid w:val="00877B43"/>
    <w:rsid w:val="00886F30"/>
    <w:rsid w:val="0088713B"/>
    <w:rsid w:val="008B21DF"/>
    <w:rsid w:val="008B2BE7"/>
    <w:rsid w:val="008B2F2D"/>
    <w:rsid w:val="008C1D25"/>
    <w:rsid w:val="008C655B"/>
    <w:rsid w:val="008D13BB"/>
    <w:rsid w:val="008D20F2"/>
    <w:rsid w:val="008D2F6C"/>
    <w:rsid w:val="008D70A2"/>
    <w:rsid w:val="008D71E7"/>
    <w:rsid w:val="008D7772"/>
    <w:rsid w:val="008E1B56"/>
    <w:rsid w:val="008F0307"/>
    <w:rsid w:val="008F5F1F"/>
    <w:rsid w:val="00902B2E"/>
    <w:rsid w:val="00905738"/>
    <w:rsid w:val="0092360F"/>
    <w:rsid w:val="0092385A"/>
    <w:rsid w:val="009255D4"/>
    <w:rsid w:val="0093096C"/>
    <w:rsid w:val="0093270B"/>
    <w:rsid w:val="009350ED"/>
    <w:rsid w:val="00937080"/>
    <w:rsid w:val="0094314D"/>
    <w:rsid w:val="00961F7C"/>
    <w:rsid w:val="00967F46"/>
    <w:rsid w:val="00974E0F"/>
    <w:rsid w:val="009842A2"/>
    <w:rsid w:val="009842DA"/>
    <w:rsid w:val="00987EA5"/>
    <w:rsid w:val="00990E98"/>
    <w:rsid w:val="009930DE"/>
    <w:rsid w:val="009A0FB3"/>
    <w:rsid w:val="009A647C"/>
    <w:rsid w:val="009A76CA"/>
    <w:rsid w:val="009B0565"/>
    <w:rsid w:val="009B10D5"/>
    <w:rsid w:val="009B493E"/>
    <w:rsid w:val="009B7BFC"/>
    <w:rsid w:val="009E397A"/>
    <w:rsid w:val="009F0A2E"/>
    <w:rsid w:val="009F2AF3"/>
    <w:rsid w:val="00A010F2"/>
    <w:rsid w:val="00A0318E"/>
    <w:rsid w:val="00A06072"/>
    <w:rsid w:val="00A11747"/>
    <w:rsid w:val="00A13E06"/>
    <w:rsid w:val="00A14EF4"/>
    <w:rsid w:val="00A240A4"/>
    <w:rsid w:val="00A315AC"/>
    <w:rsid w:val="00A37F19"/>
    <w:rsid w:val="00A52266"/>
    <w:rsid w:val="00A52B56"/>
    <w:rsid w:val="00A553FC"/>
    <w:rsid w:val="00A56A6A"/>
    <w:rsid w:val="00A6004D"/>
    <w:rsid w:val="00A61E9E"/>
    <w:rsid w:val="00A67DBB"/>
    <w:rsid w:val="00A74C84"/>
    <w:rsid w:val="00A76386"/>
    <w:rsid w:val="00A77C12"/>
    <w:rsid w:val="00A8248F"/>
    <w:rsid w:val="00A82E23"/>
    <w:rsid w:val="00A830BE"/>
    <w:rsid w:val="00A94547"/>
    <w:rsid w:val="00A95370"/>
    <w:rsid w:val="00A970E7"/>
    <w:rsid w:val="00A97F18"/>
    <w:rsid w:val="00AA3A5C"/>
    <w:rsid w:val="00AA545F"/>
    <w:rsid w:val="00AA6039"/>
    <w:rsid w:val="00AB3A56"/>
    <w:rsid w:val="00AE4CBA"/>
    <w:rsid w:val="00B14A6B"/>
    <w:rsid w:val="00B26A70"/>
    <w:rsid w:val="00B360C3"/>
    <w:rsid w:val="00B442B7"/>
    <w:rsid w:val="00B44C07"/>
    <w:rsid w:val="00B50C32"/>
    <w:rsid w:val="00B61EE0"/>
    <w:rsid w:val="00B73D66"/>
    <w:rsid w:val="00B81E77"/>
    <w:rsid w:val="00B824B9"/>
    <w:rsid w:val="00B830E4"/>
    <w:rsid w:val="00B843FE"/>
    <w:rsid w:val="00B86877"/>
    <w:rsid w:val="00B91669"/>
    <w:rsid w:val="00B92617"/>
    <w:rsid w:val="00B953D8"/>
    <w:rsid w:val="00B96FAB"/>
    <w:rsid w:val="00BA0FD9"/>
    <w:rsid w:val="00BA142D"/>
    <w:rsid w:val="00BA5035"/>
    <w:rsid w:val="00BA7F51"/>
    <w:rsid w:val="00BB058E"/>
    <w:rsid w:val="00BB0B36"/>
    <w:rsid w:val="00BB5000"/>
    <w:rsid w:val="00BB7B6E"/>
    <w:rsid w:val="00BC4873"/>
    <w:rsid w:val="00BC6212"/>
    <w:rsid w:val="00BD05CF"/>
    <w:rsid w:val="00BD32BD"/>
    <w:rsid w:val="00BD7567"/>
    <w:rsid w:val="00BE4CCA"/>
    <w:rsid w:val="00BF256D"/>
    <w:rsid w:val="00BF7BF3"/>
    <w:rsid w:val="00C27148"/>
    <w:rsid w:val="00C31F93"/>
    <w:rsid w:val="00C50829"/>
    <w:rsid w:val="00C5709D"/>
    <w:rsid w:val="00C61413"/>
    <w:rsid w:val="00C61F54"/>
    <w:rsid w:val="00C7598E"/>
    <w:rsid w:val="00C76D80"/>
    <w:rsid w:val="00C7757A"/>
    <w:rsid w:val="00C81EDC"/>
    <w:rsid w:val="00C945A2"/>
    <w:rsid w:val="00C96261"/>
    <w:rsid w:val="00C97D6F"/>
    <w:rsid w:val="00CA029D"/>
    <w:rsid w:val="00CA203B"/>
    <w:rsid w:val="00CB3633"/>
    <w:rsid w:val="00CD09B1"/>
    <w:rsid w:val="00CF1EB6"/>
    <w:rsid w:val="00D01B4B"/>
    <w:rsid w:val="00D13143"/>
    <w:rsid w:val="00D131A3"/>
    <w:rsid w:val="00D16A6B"/>
    <w:rsid w:val="00D24609"/>
    <w:rsid w:val="00D25F3F"/>
    <w:rsid w:val="00D34795"/>
    <w:rsid w:val="00D419C1"/>
    <w:rsid w:val="00D420E7"/>
    <w:rsid w:val="00D451E1"/>
    <w:rsid w:val="00D513F5"/>
    <w:rsid w:val="00D51B66"/>
    <w:rsid w:val="00D5225B"/>
    <w:rsid w:val="00D57CE6"/>
    <w:rsid w:val="00D64B13"/>
    <w:rsid w:val="00D87ACF"/>
    <w:rsid w:val="00D949DC"/>
    <w:rsid w:val="00DA317C"/>
    <w:rsid w:val="00DD7A83"/>
    <w:rsid w:val="00DE0B58"/>
    <w:rsid w:val="00DE6ABC"/>
    <w:rsid w:val="00DE795E"/>
    <w:rsid w:val="00DF07E7"/>
    <w:rsid w:val="00DF1C60"/>
    <w:rsid w:val="00DF413E"/>
    <w:rsid w:val="00DF63C5"/>
    <w:rsid w:val="00E0123D"/>
    <w:rsid w:val="00E05A6B"/>
    <w:rsid w:val="00E1369F"/>
    <w:rsid w:val="00E1529C"/>
    <w:rsid w:val="00E17557"/>
    <w:rsid w:val="00E259E8"/>
    <w:rsid w:val="00E3362D"/>
    <w:rsid w:val="00E35511"/>
    <w:rsid w:val="00E402B1"/>
    <w:rsid w:val="00E57BDF"/>
    <w:rsid w:val="00E734D3"/>
    <w:rsid w:val="00E73A4E"/>
    <w:rsid w:val="00E77ECD"/>
    <w:rsid w:val="00E83956"/>
    <w:rsid w:val="00E85F39"/>
    <w:rsid w:val="00E90FB8"/>
    <w:rsid w:val="00E96747"/>
    <w:rsid w:val="00EA3D34"/>
    <w:rsid w:val="00EA5A08"/>
    <w:rsid w:val="00EB02A9"/>
    <w:rsid w:val="00EC7056"/>
    <w:rsid w:val="00ED446B"/>
    <w:rsid w:val="00EF31B7"/>
    <w:rsid w:val="00F1454E"/>
    <w:rsid w:val="00F232B1"/>
    <w:rsid w:val="00F232BA"/>
    <w:rsid w:val="00F24923"/>
    <w:rsid w:val="00F50721"/>
    <w:rsid w:val="00F51DE8"/>
    <w:rsid w:val="00F52E93"/>
    <w:rsid w:val="00F54C4D"/>
    <w:rsid w:val="00F55838"/>
    <w:rsid w:val="00F60303"/>
    <w:rsid w:val="00F66C10"/>
    <w:rsid w:val="00F730CD"/>
    <w:rsid w:val="00F96741"/>
    <w:rsid w:val="00FA3358"/>
    <w:rsid w:val="00FC2827"/>
    <w:rsid w:val="00FC5CCE"/>
    <w:rsid w:val="00FC5DE2"/>
    <w:rsid w:val="00FD0896"/>
    <w:rsid w:val="00FD2ACA"/>
    <w:rsid w:val="00FD7E0E"/>
    <w:rsid w:val="00FE232F"/>
    <w:rsid w:val="00FF1289"/>
    <w:rsid w:val="00FF1BA5"/>
    <w:rsid w:val="00FF3B7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084269">
      <w:bodyDiv w:val="1"/>
      <w:marLeft w:val="0"/>
      <w:marRight w:val="0"/>
      <w:marTop w:val="0"/>
      <w:marBottom w:val="0"/>
      <w:divBdr>
        <w:top w:val="none" w:sz="0" w:space="0" w:color="auto"/>
        <w:left w:val="none" w:sz="0" w:space="0" w:color="auto"/>
        <w:bottom w:val="none" w:sz="0" w:space="0" w:color="auto"/>
        <w:right w:val="none" w:sz="0" w:space="0" w:color="auto"/>
      </w:divBdr>
      <w:divsChild>
        <w:div w:id="986134348">
          <w:marLeft w:val="0"/>
          <w:marRight w:val="0"/>
          <w:marTop w:val="300"/>
          <w:marBottom w:val="150"/>
          <w:divBdr>
            <w:top w:val="none" w:sz="0" w:space="0" w:color="auto"/>
            <w:left w:val="none" w:sz="0" w:space="0" w:color="auto"/>
            <w:bottom w:val="none" w:sz="0" w:space="0" w:color="auto"/>
            <w:right w:val="none" w:sz="0" w:space="0" w:color="auto"/>
          </w:divBdr>
        </w:div>
      </w:divsChild>
    </w:div>
    <w:div w:id="162285798">
      <w:bodyDiv w:val="1"/>
      <w:marLeft w:val="0"/>
      <w:marRight w:val="0"/>
      <w:marTop w:val="0"/>
      <w:marBottom w:val="0"/>
      <w:divBdr>
        <w:top w:val="none" w:sz="0" w:space="0" w:color="auto"/>
        <w:left w:val="none" w:sz="0" w:space="0" w:color="auto"/>
        <w:bottom w:val="none" w:sz="0" w:space="0" w:color="auto"/>
        <w:right w:val="none" w:sz="0" w:space="0" w:color="auto"/>
      </w:divBdr>
    </w:div>
    <w:div w:id="659311183">
      <w:bodyDiv w:val="1"/>
      <w:marLeft w:val="0"/>
      <w:marRight w:val="0"/>
      <w:marTop w:val="0"/>
      <w:marBottom w:val="0"/>
      <w:divBdr>
        <w:top w:val="none" w:sz="0" w:space="0" w:color="auto"/>
        <w:left w:val="none" w:sz="0" w:space="0" w:color="auto"/>
        <w:bottom w:val="none" w:sz="0" w:space="0" w:color="auto"/>
        <w:right w:val="none" w:sz="0" w:space="0" w:color="auto"/>
      </w:divBdr>
    </w:div>
    <w:div w:id="797844023">
      <w:bodyDiv w:val="1"/>
      <w:marLeft w:val="0"/>
      <w:marRight w:val="0"/>
      <w:marTop w:val="0"/>
      <w:marBottom w:val="0"/>
      <w:divBdr>
        <w:top w:val="none" w:sz="0" w:space="0" w:color="auto"/>
        <w:left w:val="none" w:sz="0" w:space="0" w:color="auto"/>
        <w:bottom w:val="none" w:sz="0" w:space="0" w:color="auto"/>
        <w:right w:val="none" w:sz="0" w:space="0" w:color="auto"/>
      </w:divBdr>
      <w:divsChild>
        <w:div w:id="1176774096">
          <w:marLeft w:val="0"/>
          <w:marRight w:val="0"/>
          <w:marTop w:val="225"/>
          <w:marBottom w:val="150"/>
          <w:divBdr>
            <w:top w:val="none" w:sz="0" w:space="0" w:color="auto"/>
            <w:left w:val="none" w:sz="0" w:space="0" w:color="auto"/>
            <w:bottom w:val="none" w:sz="0" w:space="0" w:color="auto"/>
            <w:right w:val="none" w:sz="0" w:space="0" w:color="auto"/>
          </w:divBdr>
        </w:div>
      </w:divsChild>
    </w:div>
    <w:div w:id="1808426362">
      <w:bodyDiv w:val="1"/>
      <w:marLeft w:val="0"/>
      <w:marRight w:val="0"/>
      <w:marTop w:val="0"/>
      <w:marBottom w:val="0"/>
      <w:divBdr>
        <w:top w:val="none" w:sz="0" w:space="0" w:color="auto"/>
        <w:left w:val="none" w:sz="0" w:space="0" w:color="auto"/>
        <w:bottom w:val="none" w:sz="0" w:space="0" w:color="auto"/>
        <w:right w:val="none" w:sz="0" w:space="0" w:color="auto"/>
      </w:divBdr>
      <w:divsChild>
        <w:div w:id="731974543">
          <w:marLeft w:val="0"/>
          <w:marRight w:val="0"/>
          <w:marTop w:val="225"/>
          <w:marBottom w:val="150"/>
          <w:divBdr>
            <w:top w:val="none" w:sz="0" w:space="0" w:color="auto"/>
            <w:left w:val="none" w:sz="0" w:space="0" w:color="auto"/>
            <w:bottom w:val="none" w:sz="0" w:space="0" w:color="auto"/>
            <w:right w:val="none" w:sz="0" w:space="0" w:color="auto"/>
          </w:divBdr>
        </w:div>
      </w:divsChild>
    </w:div>
    <w:div w:id="1909799021">
      <w:bodyDiv w:val="1"/>
      <w:marLeft w:val="0"/>
      <w:marRight w:val="0"/>
      <w:marTop w:val="0"/>
      <w:marBottom w:val="0"/>
      <w:divBdr>
        <w:top w:val="none" w:sz="0" w:space="0" w:color="auto"/>
        <w:left w:val="none" w:sz="0" w:space="0" w:color="auto"/>
        <w:bottom w:val="none" w:sz="0" w:space="0" w:color="auto"/>
        <w:right w:val="none" w:sz="0" w:space="0" w:color="auto"/>
      </w:divBdr>
      <w:divsChild>
        <w:div w:id="657809748">
          <w:marLeft w:val="0"/>
          <w:marRight w:val="0"/>
          <w:marTop w:val="0"/>
          <w:marBottom w:val="0"/>
          <w:divBdr>
            <w:top w:val="none" w:sz="0" w:space="0" w:color="auto"/>
            <w:left w:val="none" w:sz="0" w:space="0" w:color="auto"/>
            <w:bottom w:val="none" w:sz="0" w:space="0" w:color="auto"/>
            <w:right w:val="none" w:sz="0" w:space="0" w:color="auto"/>
          </w:divBdr>
          <w:divsChild>
            <w:div w:id="1760444315">
              <w:marLeft w:val="0"/>
              <w:marRight w:val="0"/>
              <w:marTop w:val="0"/>
              <w:marBottom w:val="0"/>
              <w:divBdr>
                <w:top w:val="none" w:sz="0" w:space="0" w:color="auto"/>
                <w:left w:val="none" w:sz="0" w:space="0" w:color="auto"/>
                <w:bottom w:val="none" w:sz="0" w:space="0" w:color="auto"/>
                <w:right w:val="none" w:sz="0" w:space="0" w:color="auto"/>
              </w:divBdr>
              <w:divsChild>
                <w:div w:id="2140999625">
                  <w:marLeft w:val="0"/>
                  <w:marRight w:val="0"/>
                  <w:marTop w:val="0"/>
                  <w:marBottom w:val="0"/>
                  <w:divBdr>
                    <w:top w:val="none" w:sz="0" w:space="0" w:color="auto"/>
                    <w:left w:val="none" w:sz="0" w:space="0" w:color="auto"/>
                    <w:bottom w:val="none" w:sz="0" w:space="0" w:color="auto"/>
                    <w:right w:val="none" w:sz="0" w:space="0" w:color="auto"/>
                  </w:divBdr>
                </w:div>
                <w:div w:id="4039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942">
          <w:marLeft w:val="0"/>
          <w:marRight w:val="0"/>
          <w:marTop w:val="150"/>
          <w:marBottom w:val="0"/>
          <w:divBdr>
            <w:top w:val="none" w:sz="0" w:space="0" w:color="auto"/>
            <w:left w:val="none" w:sz="0" w:space="0" w:color="auto"/>
            <w:bottom w:val="none" w:sz="0" w:space="0" w:color="auto"/>
            <w:right w:val="none" w:sz="0" w:space="0" w:color="auto"/>
          </w:divBdr>
          <w:divsChild>
            <w:div w:id="1666859249">
              <w:marLeft w:val="0"/>
              <w:marRight w:val="0"/>
              <w:marTop w:val="150"/>
              <w:marBottom w:val="0"/>
              <w:divBdr>
                <w:top w:val="none" w:sz="0" w:space="0" w:color="auto"/>
                <w:left w:val="none" w:sz="0" w:space="0" w:color="auto"/>
                <w:bottom w:val="none" w:sz="0" w:space="0" w:color="auto"/>
                <w:right w:val="none" w:sz="0" w:space="0" w:color="auto"/>
              </w:divBdr>
              <w:divsChild>
                <w:div w:id="1922644555">
                  <w:marLeft w:val="0"/>
                  <w:marRight w:val="0"/>
                  <w:marTop w:val="0"/>
                  <w:marBottom w:val="225"/>
                  <w:divBdr>
                    <w:top w:val="none" w:sz="0" w:space="0" w:color="auto"/>
                    <w:left w:val="none" w:sz="0" w:space="0" w:color="auto"/>
                    <w:bottom w:val="none" w:sz="0" w:space="0" w:color="auto"/>
                    <w:right w:val="none" w:sz="0" w:space="0" w:color="auto"/>
                  </w:divBdr>
                  <w:divsChild>
                    <w:div w:id="2142842950">
                      <w:marLeft w:val="0"/>
                      <w:marRight w:val="0"/>
                      <w:marTop w:val="0"/>
                      <w:marBottom w:val="0"/>
                      <w:divBdr>
                        <w:top w:val="none" w:sz="0" w:space="0" w:color="auto"/>
                        <w:left w:val="none" w:sz="0" w:space="0" w:color="auto"/>
                        <w:bottom w:val="none" w:sz="0" w:space="0" w:color="auto"/>
                        <w:right w:val="none" w:sz="0" w:space="0" w:color="auto"/>
                      </w:divBdr>
                      <w:divsChild>
                        <w:div w:id="72751279">
                          <w:marLeft w:val="0"/>
                          <w:marRight w:val="360"/>
                          <w:marTop w:val="0"/>
                          <w:marBottom w:val="0"/>
                          <w:divBdr>
                            <w:top w:val="none" w:sz="0" w:space="0" w:color="auto"/>
                            <w:left w:val="none" w:sz="0" w:space="0" w:color="auto"/>
                            <w:bottom w:val="none" w:sz="0" w:space="0" w:color="auto"/>
                            <w:right w:val="none" w:sz="0" w:space="0" w:color="auto"/>
                          </w:divBdr>
                        </w:div>
                      </w:divsChild>
                    </w:div>
                    <w:div w:id="1974552327">
                      <w:marLeft w:val="0"/>
                      <w:marRight w:val="0"/>
                      <w:marTop w:val="0"/>
                      <w:marBottom w:val="0"/>
                      <w:divBdr>
                        <w:top w:val="none" w:sz="0" w:space="0" w:color="auto"/>
                        <w:left w:val="none" w:sz="0" w:space="0" w:color="auto"/>
                        <w:bottom w:val="none" w:sz="0" w:space="0" w:color="auto"/>
                        <w:right w:val="none" w:sz="0" w:space="0" w:color="auto"/>
                      </w:divBdr>
                    </w:div>
                  </w:divsChild>
                </w:div>
                <w:div w:id="396170731">
                  <w:marLeft w:val="0"/>
                  <w:marRight w:val="0"/>
                  <w:marTop w:val="0"/>
                  <w:marBottom w:val="0"/>
                  <w:divBdr>
                    <w:top w:val="none" w:sz="0" w:space="0" w:color="auto"/>
                    <w:left w:val="none" w:sz="0" w:space="0" w:color="auto"/>
                    <w:bottom w:val="none" w:sz="0" w:space="0" w:color="auto"/>
                    <w:right w:val="none" w:sz="0" w:space="0" w:color="auto"/>
                  </w:divBdr>
                  <w:divsChild>
                    <w:div w:id="1679191385">
                      <w:marLeft w:val="0"/>
                      <w:marRight w:val="0"/>
                      <w:marTop w:val="0"/>
                      <w:marBottom w:val="0"/>
                      <w:divBdr>
                        <w:top w:val="none" w:sz="0" w:space="0" w:color="auto"/>
                        <w:left w:val="none" w:sz="0" w:space="0" w:color="auto"/>
                        <w:bottom w:val="none" w:sz="0" w:space="0" w:color="auto"/>
                        <w:right w:val="none" w:sz="0" w:space="0" w:color="auto"/>
                      </w:divBdr>
                      <w:divsChild>
                        <w:div w:id="397439410">
                          <w:marLeft w:val="90"/>
                          <w:marRight w:val="90"/>
                          <w:marTop w:val="90"/>
                          <w:marBottom w:val="90"/>
                          <w:divBdr>
                            <w:top w:val="none" w:sz="0" w:space="0" w:color="auto"/>
                            <w:left w:val="none" w:sz="0" w:space="0" w:color="auto"/>
                            <w:bottom w:val="none" w:sz="0" w:space="0" w:color="auto"/>
                            <w:right w:val="none" w:sz="0" w:space="0" w:color="auto"/>
                          </w:divBdr>
                        </w:div>
                      </w:divsChild>
                    </w:div>
                    <w:div w:id="2084638965">
                      <w:marLeft w:val="0"/>
                      <w:marRight w:val="0"/>
                      <w:marTop w:val="0"/>
                      <w:marBottom w:val="0"/>
                      <w:divBdr>
                        <w:top w:val="none" w:sz="0" w:space="0" w:color="auto"/>
                        <w:left w:val="none" w:sz="0" w:space="0" w:color="auto"/>
                        <w:bottom w:val="none" w:sz="0" w:space="0" w:color="auto"/>
                        <w:right w:val="none" w:sz="0" w:space="0" w:color="auto"/>
                      </w:divBdr>
                      <w:divsChild>
                        <w:div w:id="1820338469">
                          <w:marLeft w:val="0"/>
                          <w:marRight w:val="0"/>
                          <w:marTop w:val="0"/>
                          <w:marBottom w:val="0"/>
                          <w:divBdr>
                            <w:top w:val="none" w:sz="0" w:space="0" w:color="auto"/>
                            <w:left w:val="none" w:sz="0" w:space="0" w:color="auto"/>
                            <w:bottom w:val="none" w:sz="0" w:space="0" w:color="auto"/>
                            <w:right w:val="none" w:sz="0" w:space="0" w:color="auto"/>
                          </w:divBdr>
                          <w:divsChild>
                            <w:div w:id="533466662">
                              <w:marLeft w:val="0"/>
                              <w:marRight w:val="0"/>
                              <w:marTop w:val="0"/>
                              <w:marBottom w:val="0"/>
                              <w:divBdr>
                                <w:top w:val="none" w:sz="0" w:space="0" w:color="auto"/>
                                <w:left w:val="none" w:sz="0" w:space="0" w:color="auto"/>
                                <w:bottom w:val="none" w:sz="0" w:space="0" w:color="auto"/>
                                <w:right w:val="none" w:sz="0" w:space="0" w:color="auto"/>
                              </w:divBdr>
                            </w:div>
                            <w:div w:id="387648607">
                              <w:marLeft w:val="150"/>
                              <w:marRight w:val="0"/>
                              <w:marTop w:val="225"/>
                              <w:marBottom w:val="225"/>
                              <w:divBdr>
                                <w:top w:val="none" w:sz="0" w:space="0" w:color="auto"/>
                                <w:left w:val="none" w:sz="0" w:space="0" w:color="auto"/>
                                <w:bottom w:val="none" w:sz="0" w:space="0" w:color="auto"/>
                                <w:right w:val="none" w:sz="0" w:space="0" w:color="auto"/>
                              </w:divBdr>
                              <w:divsChild>
                                <w:div w:id="1675110897">
                                  <w:marLeft w:val="0"/>
                                  <w:marRight w:val="0"/>
                                  <w:marTop w:val="0"/>
                                  <w:marBottom w:val="0"/>
                                  <w:divBdr>
                                    <w:top w:val="none" w:sz="0" w:space="0" w:color="auto"/>
                                    <w:left w:val="none" w:sz="0" w:space="0" w:color="auto"/>
                                    <w:bottom w:val="none" w:sz="0" w:space="0" w:color="auto"/>
                                    <w:right w:val="none" w:sz="0" w:space="0" w:color="auto"/>
                                  </w:divBdr>
                                  <w:divsChild>
                                    <w:div w:id="132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29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604505292">
                                  <w:marLeft w:val="0"/>
                                  <w:marRight w:val="0"/>
                                  <w:marTop w:val="0"/>
                                  <w:marBottom w:val="0"/>
                                  <w:divBdr>
                                    <w:top w:val="none" w:sz="0" w:space="0" w:color="auto"/>
                                    <w:left w:val="none" w:sz="0" w:space="0" w:color="auto"/>
                                    <w:bottom w:val="none" w:sz="0" w:space="0" w:color="auto"/>
                                    <w:right w:val="none" w:sz="0" w:space="0" w:color="auto"/>
                                  </w:divBdr>
                                </w:div>
                                <w:div w:id="1136604353">
                                  <w:marLeft w:val="0"/>
                                  <w:marRight w:val="0"/>
                                  <w:marTop w:val="0"/>
                                  <w:marBottom w:val="0"/>
                                  <w:divBdr>
                                    <w:top w:val="none" w:sz="0" w:space="0" w:color="auto"/>
                                    <w:left w:val="none" w:sz="0" w:space="0" w:color="auto"/>
                                    <w:bottom w:val="none" w:sz="0" w:space="0" w:color="auto"/>
                                    <w:right w:val="none" w:sz="0" w:space="0" w:color="auto"/>
                                  </w:divBdr>
                                  <w:divsChild>
                                    <w:div w:id="47848408">
                                      <w:marLeft w:val="0"/>
                                      <w:marRight w:val="0"/>
                                      <w:marTop w:val="0"/>
                                      <w:marBottom w:val="0"/>
                                      <w:divBdr>
                                        <w:top w:val="none" w:sz="0" w:space="0" w:color="auto"/>
                                        <w:left w:val="none" w:sz="0" w:space="0" w:color="auto"/>
                                        <w:bottom w:val="none" w:sz="0" w:space="0" w:color="auto"/>
                                        <w:right w:val="none" w:sz="0" w:space="0" w:color="auto"/>
                                      </w:divBdr>
                                      <w:divsChild>
                                        <w:div w:id="381714204">
                                          <w:marLeft w:val="0"/>
                                          <w:marRight w:val="0"/>
                                          <w:marTop w:val="0"/>
                                          <w:marBottom w:val="0"/>
                                          <w:divBdr>
                                            <w:top w:val="none" w:sz="0" w:space="0" w:color="auto"/>
                                            <w:left w:val="none" w:sz="0" w:space="0" w:color="auto"/>
                                            <w:bottom w:val="none" w:sz="0" w:space="0" w:color="auto"/>
                                            <w:right w:val="none" w:sz="0" w:space="0" w:color="auto"/>
                                          </w:divBdr>
                                        </w:div>
                                        <w:div w:id="15676427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070033">
      <w:bodyDiv w:val="1"/>
      <w:marLeft w:val="0"/>
      <w:marRight w:val="0"/>
      <w:marTop w:val="0"/>
      <w:marBottom w:val="0"/>
      <w:divBdr>
        <w:top w:val="none" w:sz="0" w:space="0" w:color="auto"/>
        <w:left w:val="none" w:sz="0" w:space="0" w:color="auto"/>
        <w:bottom w:val="none" w:sz="0" w:space="0" w:color="auto"/>
        <w:right w:val="none" w:sz="0" w:space="0" w:color="auto"/>
      </w:divBdr>
      <w:divsChild>
        <w:div w:id="1965843953">
          <w:marLeft w:val="150"/>
          <w:marRight w:val="0"/>
          <w:marTop w:val="225"/>
          <w:marBottom w:val="225"/>
          <w:divBdr>
            <w:top w:val="none" w:sz="0" w:space="0" w:color="auto"/>
            <w:left w:val="none" w:sz="0" w:space="0" w:color="auto"/>
            <w:bottom w:val="none" w:sz="0" w:space="0" w:color="auto"/>
            <w:right w:val="none" w:sz="0" w:space="0" w:color="auto"/>
          </w:divBdr>
        </w:div>
      </w:divsChild>
    </w:div>
    <w:div w:id="207299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pload.wikimedia.org/wikipedia/commons/3/3e/Ferde_hajitas2.svg" TargetMode="External"/><Relationship Id="rId21" Type="http://schemas.openxmlformats.org/officeDocument/2006/relationships/hyperlink" Target="http://upload.wikimedia.org/wikipedia/commons/4/4e/ParabolicWaterTrajectory.jpg" TargetMode="External"/><Relationship Id="rId42" Type="http://schemas.openxmlformats.org/officeDocument/2006/relationships/image" Target="media/image17.png"/><Relationship Id="rId47" Type="http://schemas.openxmlformats.org/officeDocument/2006/relationships/oleObject" Target="embeddings/oleObject10.bin"/><Relationship Id="rId63" Type="http://schemas.openxmlformats.org/officeDocument/2006/relationships/oleObject" Target="embeddings/oleObject16.bin"/><Relationship Id="rId68" Type="http://schemas.openxmlformats.org/officeDocument/2006/relationships/image" Target="media/image26.jpeg"/><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hyperlink" Targe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53" Type="http://schemas.openxmlformats.org/officeDocument/2006/relationships/oleObject" Target="embeddings/oleObject12.bin"/><Relationship Id="rId58" Type="http://schemas.openxmlformats.org/officeDocument/2006/relationships/hyperlink" Targe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74" Type="http://schemas.openxmlformats.org/officeDocument/2006/relationships/image" Target="media/image30.jpeg"/><Relationship Id="rId79" Type="http://schemas.openxmlformats.org/officeDocument/2006/relationships/hyperlink" Target="https://www.youtube.com/watch?v=VahS7RwasEM" TargetMode="External"/><Relationship Id="rId5" Type="http://schemas.openxmlformats.org/officeDocument/2006/relationships/webSettings" Target="webSettings.xml"/><Relationship Id="rId61" Type="http://schemas.openxmlformats.org/officeDocument/2006/relationships/hyperlink" Target="http://upload.wikimedia.org/wikipedia/commons/2/22/Nonuniform_circular_motion.svg"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upload.wikimedia.org/wikipedia/commons/3/3e/Ferde_hajitas2.svg" TargetMode="External"/><Relationship Id="rId35" Type="http://schemas.openxmlformats.org/officeDocument/2006/relationships/hyperlink" Target="http://www.juntadeandalucia.es/averroes/ies_sierra_magina/d_fyq/Videos/4eso.htm" TargetMode="External"/><Relationship Id="rId43" Type="http://schemas.openxmlformats.org/officeDocument/2006/relationships/oleObject" Target="embeddings/oleObject7.bin"/><Relationship Id="rId48" Type="http://schemas.openxmlformats.org/officeDocument/2006/relationships/hyperlink" Target="http://conteni2.educarex.es/mats/14359/contenido/" TargetMode="External"/><Relationship Id="rId56" Type="http://schemas.openxmlformats.org/officeDocument/2006/relationships/image" Target="media/image22.png"/><Relationship Id="rId64" Type="http://schemas.openxmlformats.org/officeDocument/2006/relationships/image" Target="media/image25.png"/><Relationship Id="rId69" Type="http://schemas.openxmlformats.org/officeDocument/2006/relationships/hyperlink" Target="http://profesores.aulaplaneta.com/DNNPlayerPackages/Package11723/InfoGuion/cuadernoestudio/images_xml/FQ_10_04_img2_zoom.jpg" TargetMode="External"/><Relationship Id="rId77" Type="http://schemas.openxmlformats.org/officeDocument/2006/relationships/hyperlink" Target="https://www.youtube.com/watch?v=8z-XJBgLYGU" TargetMode="External"/><Relationship Id="rId8" Type="http://schemas.openxmlformats.org/officeDocument/2006/relationships/hyperlink" Target="http://upload.wikimedia.org/wikipedia/commons/9/99/Vector_components.png" TargetMode="External"/><Relationship Id="rId51" Type="http://schemas.openxmlformats.org/officeDocument/2006/relationships/oleObject" Target="embeddings/oleObject11.bin"/><Relationship Id="rId72" Type="http://schemas.openxmlformats.org/officeDocument/2006/relationships/image" Target="media/image28.jpeg"/><Relationship Id="rId80"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hyperlink" Target="http://upload.wikimedia.org/wikipedia/commons/9/99/Vector_components.png" TargetMode="External"/><Relationship Id="rId17" Type="http://schemas.openxmlformats.org/officeDocument/2006/relationships/oleObject" Target="embeddings/oleObject2.bin"/><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oleObject" Target="embeddings/oleObject9.bin"/><Relationship Id="rId59" Type="http://schemas.openxmlformats.org/officeDocument/2006/relationships/image" Target="media/image23.png"/><Relationship Id="rId67" Type="http://schemas.openxmlformats.org/officeDocument/2006/relationships/hyperlink" Target="http://profesores.aulaplaneta.com/DNNPlayerPackages/Package11723/InfoGuion/cuadernoestudio/images_xml/FQ_10_04_img1_zoom.jpg" TargetMode="External"/><Relationship Id="rId20" Type="http://schemas.openxmlformats.org/officeDocument/2006/relationships/hyperlink" Target="http://aulaplaneta.planetasaber.com/theworld/gats/article/default.asp?art=59&amp;pk=951&amp;DATA=6K9FBlL%2bWFfYIps%2bv6oSsy05FbcOwMbeVzWds5vqqbU%3d" TargetMode="External"/><Relationship Id="rId41" Type="http://schemas.openxmlformats.org/officeDocument/2006/relationships/image" Target="media/image16.png"/><Relationship Id="rId54" Type="http://schemas.openxmlformats.org/officeDocument/2006/relationships/image" Target="media/image21.png"/><Relationship Id="rId62" Type="http://schemas.openxmlformats.org/officeDocument/2006/relationships/image" Target="media/image24.png"/><Relationship Id="rId70" Type="http://schemas.openxmlformats.org/officeDocument/2006/relationships/image" Target="media/image27.jpeg"/><Relationship Id="rId75" Type="http://schemas.openxmlformats.org/officeDocument/2006/relationships/hyperlink" Target="http://recursos.cnice.mec.es/biosfera/alumno/1ESO/Astro/contenido9.htm"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rofesores.aulaplaneta.com/BCRedir.aspx?URL=/encyclopedia/default.asp?idpack=5&amp;idpil=AN010108&amp;ruta=Buscador" TargetMode="External"/><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hyperlink" Target="http://upload.wikimedia.org/wikipedia/commons/1/1a/Circular_motion_velocity_and_acceleration.svg" TargetMode="External"/><Relationship Id="rId57" Type="http://schemas.openxmlformats.org/officeDocument/2006/relationships/oleObject" Target="embeddings/oleObject14.bin"/><Relationship Id="rId10" Type="http://schemas.openxmlformats.org/officeDocument/2006/relationships/hyperlink" Target="http://upload.wikimedia.org/wikipedia/commons/9/99/Vector_components.png" TargetMode="Externa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0.png"/><Relationship Id="rId60" Type="http://schemas.openxmlformats.org/officeDocument/2006/relationships/oleObject" Target="embeddings/oleObject15.bin"/><Relationship Id="rId65" Type="http://schemas.openxmlformats.org/officeDocument/2006/relationships/oleObject" Target="embeddings/oleObject17.bin"/><Relationship Id="rId73" Type="http://schemas.openxmlformats.org/officeDocument/2006/relationships/image" Target="media/image29.jpeg"/><Relationship Id="rId78" Type="http://schemas.openxmlformats.org/officeDocument/2006/relationships/hyperlink" Target="https://www.youtube.com/watch?v=98Th_UubI2E"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oleObject" Target="embeddings/oleObject6.bin"/><Relationship Id="rId34" Type="http://schemas.openxmlformats.org/officeDocument/2006/relationships/oleObject" Target="embeddings/oleObject5.bin"/><Relationship Id="rId50" Type="http://schemas.openxmlformats.org/officeDocument/2006/relationships/image" Target="media/image19.png"/><Relationship Id="rId55" Type="http://schemas.openxmlformats.org/officeDocument/2006/relationships/oleObject" Target="embeddings/oleObject13.bin"/><Relationship Id="rId76" Type="http://schemas.openxmlformats.org/officeDocument/2006/relationships/hyperlink" Target="http://www.skoool.es/content/los/physics/satellites/launch.html" TargetMode="External"/><Relationship Id="rId7" Type="http://schemas.openxmlformats.org/officeDocument/2006/relationships/endnotes" Target="endnotes.xml"/><Relationship Id="rId71" Type="http://schemas.openxmlformats.org/officeDocument/2006/relationships/hyperlink" Target="http://profesores.aulaplaneta.com/BCRedir.aspx?URL=/encyclopedia/default.asp?idreg=8085&amp;ruta=Buscador" TargetMode="External"/><Relationship Id="rId2" Type="http://schemas.openxmlformats.org/officeDocument/2006/relationships/styles" Target="styles.xml"/><Relationship Id="rId29" Type="http://schemas.openxmlformats.org/officeDocument/2006/relationships/oleObject" Target="embeddings/oleObject3.bin"/><Relationship Id="rId24" Type="http://schemas.openxmlformats.org/officeDocument/2006/relationships/hyperlink" Target="http://upload.wikimedia.org/wikipedia/commons/5/5b/Odomania.jpg" TargetMode="External"/><Relationship Id="rId40" Type="http://schemas.openxmlformats.org/officeDocument/2006/relationships/hyperlink" Target="https://www.flickr.com/photos/brent_nashville/10325563595/in/pho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 TargetMode="External"/><Relationship Id="rId45" Type="http://schemas.openxmlformats.org/officeDocument/2006/relationships/oleObject" Target="embeddings/oleObject8.bin"/><Relationship Id="rId66" Type="http://schemas.openxmlformats.org/officeDocument/2006/relationships/hyperlink" Target="http://profesores.aulaplaneta.com/BCRedir.aspx?URL=/encyclopedia/default.asp?idreg=555611&amp;ruta=Buscad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58</Pages>
  <Words>8441</Words>
  <Characters>46431</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54763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Marcela Gonzalez</dc:creator>
  <cp:lastModifiedBy>MARIANELA CUELLAR</cp:lastModifiedBy>
  <cp:revision>3</cp:revision>
  <dcterms:created xsi:type="dcterms:W3CDTF">2015-04-14T01:19:00Z</dcterms:created>
  <dcterms:modified xsi:type="dcterms:W3CDTF">2015-04-14T01:38:00Z</dcterms:modified>
</cp:coreProperties>
</file>