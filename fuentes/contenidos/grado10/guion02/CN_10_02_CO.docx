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1"/>
        <w:gridCol w:w="7027"/>
      </w:tblGrid>
      <w:tr w:rsidR="00FB6688" w:rsidTr="00AD3AC9">
        <w:tc>
          <w:tcPr>
            <w:tcW w:w="1951" w:type="dxa"/>
            <w:shd w:val="clear" w:color="auto" w:fill="000000" w:themeFill="text1"/>
          </w:tcPr>
          <w:p w:rsidR="00FB6688" w:rsidRPr="00E92066" w:rsidRDefault="00FB6688" w:rsidP="00AD3AC9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Título del guion</w:t>
            </w:r>
          </w:p>
        </w:tc>
        <w:tc>
          <w:tcPr>
            <w:tcW w:w="7027" w:type="dxa"/>
          </w:tcPr>
          <w:p w:rsidR="00FB6688" w:rsidRPr="00FB6688" w:rsidRDefault="00FB6688" w:rsidP="00AD3AC9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FB6688">
              <w:rPr>
                <w:rFonts w:ascii="Arial" w:hAnsi="Arial" w:cs="Arial"/>
                <w:b/>
                <w:szCs w:val="22"/>
              </w:rPr>
              <w:t>Movimiento en una dimensión</w:t>
            </w:r>
          </w:p>
        </w:tc>
      </w:tr>
      <w:tr w:rsidR="00FB6688" w:rsidTr="00AD3AC9">
        <w:tc>
          <w:tcPr>
            <w:tcW w:w="1951" w:type="dxa"/>
            <w:shd w:val="clear" w:color="auto" w:fill="000000" w:themeFill="text1"/>
          </w:tcPr>
          <w:p w:rsidR="00FB6688" w:rsidRPr="00E92066" w:rsidRDefault="00FB6688" w:rsidP="00AD3AC9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Código del guion</w:t>
            </w:r>
          </w:p>
        </w:tc>
        <w:tc>
          <w:tcPr>
            <w:tcW w:w="7027" w:type="dxa"/>
          </w:tcPr>
          <w:p w:rsidR="00FB6688" w:rsidRPr="00FB6688" w:rsidRDefault="00FB6688" w:rsidP="00AD3AC9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FB6688">
              <w:rPr>
                <w:rFonts w:ascii="Arial" w:hAnsi="Arial" w:cs="Arial"/>
                <w:szCs w:val="20"/>
              </w:rPr>
              <w:t>CN_10_02_CO</w:t>
            </w:r>
          </w:p>
        </w:tc>
      </w:tr>
      <w:tr w:rsidR="00FB6688" w:rsidTr="00AD3AC9">
        <w:tc>
          <w:tcPr>
            <w:tcW w:w="1951" w:type="dxa"/>
            <w:shd w:val="clear" w:color="auto" w:fill="000000" w:themeFill="text1"/>
          </w:tcPr>
          <w:p w:rsidR="00FB6688" w:rsidRPr="00E92066" w:rsidRDefault="00FB6688" w:rsidP="00AD3AC9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Descripción</w:t>
            </w:r>
          </w:p>
        </w:tc>
        <w:tc>
          <w:tcPr>
            <w:tcW w:w="7027" w:type="dxa"/>
          </w:tcPr>
          <w:p w:rsidR="00FB6688" w:rsidRPr="00FB6688" w:rsidRDefault="00FB6688" w:rsidP="00FB6688">
            <w:pPr>
              <w:pStyle w:val="Textocomentari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La</w:t>
            </w:r>
            <w:r w:rsidRPr="00725C0D">
              <w:rPr>
                <w:rFonts w:ascii="Arial" w:hAnsi="Arial" w:cs="Arial"/>
                <w:sz w:val="24"/>
              </w:rPr>
              <w:t xml:space="preserve"> </w:t>
            </w:r>
            <w:r w:rsidRPr="00725C0D">
              <w:rPr>
                <w:rFonts w:ascii="Arial" w:hAnsi="Arial" w:cs="Arial"/>
                <w:b/>
                <w:sz w:val="24"/>
              </w:rPr>
              <w:t>cinemática</w:t>
            </w:r>
            <w:r>
              <w:rPr>
                <w:rFonts w:ascii="Arial" w:hAnsi="Arial" w:cs="Arial"/>
                <w:sz w:val="24"/>
              </w:rPr>
              <w:t xml:space="preserve"> es</w:t>
            </w:r>
            <w:r w:rsidRPr="00725C0D">
              <w:rPr>
                <w:rFonts w:ascii="Arial" w:hAnsi="Arial" w:cs="Arial"/>
                <w:sz w:val="24"/>
              </w:rPr>
              <w:t xml:space="preserve"> la parte de la física que se dedica al estudio del </w:t>
            </w:r>
            <w:r w:rsidRPr="00725C0D">
              <w:rPr>
                <w:rFonts w:ascii="Arial" w:hAnsi="Arial" w:cs="Arial"/>
                <w:b/>
                <w:sz w:val="24"/>
              </w:rPr>
              <w:t>movimiento</w:t>
            </w:r>
            <w:r w:rsidRPr="00725C0D">
              <w:rPr>
                <w:rFonts w:ascii="Arial" w:hAnsi="Arial" w:cs="Arial"/>
                <w:sz w:val="24"/>
              </w:rPr>
              <w:t xml:space="preserve"> de los cuerpos, independientemente de qué </w:t>
            </w:r>
            <w:r>
              <w:rPr>
                <w:rFonts w:ascii="Arial" w:hAnsi="Arial" w:cs="Arial"/>
                <w:sz w:val="24"/>
              </w:rPr>
              <w:t>p</w:t>
            </w:r>
            <w:r w:rsidRPr="00725C0D">
              <w:rPr>
                <w:rFonts w:ascii="Arial" w:hAnsi="Arial" w:cs="Arial"/>
                <w:sz w:val="24"/>
              </w:rPr>
              <w:t xml:space="preserve">roduce. En particular, </w:t>
            </w:r>
            <w:r>
              <w:rPr>
                <w:rFonts w:ascii="Arial" w:hAnsi="Arial" w:cs="Arial"/>
                <w:sz w:val="24"/>
              </w:rPr>
              <w:t xml:space="preserve">en esta parte </w:t>
            </w:r>
            <w:r w:rsidRPr="00725C0D">
              <w:rPr>
                <w:rFonts w:ascii="Arial" w:hAnsi="Arial" w:cs="Arial"/>
                <w:sz w:val="24"/>
              </w:rPr>
              <w:t>aprenderás sobr</w:t>
            </w:r>
            <w:r>
              <w:rPr>
                <w:rFonts w:ascii="Arial" w:hAnsi="Arial" w:cs="Arial"/>
                <w:sz w:val="24"/>
              </w:rPr>
              <w:t>e movimientos en una dimensión.</w:t>
            </w:r>
          </w:p>
        </w:tc>
      </w:tr>
    </w:tbl>
    <w:p w:rsidR="00FB6688" w:rsidRDefault="00FB6688" w:rsidP="00D11535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:rsidR="00FB6688" w:rsidRDefault="00FB6688" w:rsidP="00D11535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:rsidR="00DE5491" w:rsidRPr="007C378C" w:rsidRDefault="00081745" w:rsidP="00D11535">
      <w:pPr>
        <w:tabs>
          <w:tab w:val="right" w:pos="8498"/>
        </w:tabs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1]</w:t>
      </w:r>
      <w:r w:rsidR="00616DBC" w:rsidRPr="007C378C">
        <w:rPr>
          <w:rFonts w:ascii="Times" w:hAnsi="Times"/>
        </w:rPr>
        <w:t xml:space="preserve"> </w:t>
      </w:r>
      <w:r w:rsidR="00C54893">
        <w:rPr>
          <w:rFonts w:ascii="Times" w:hAnsi="Times"/>
          <w:b/>
        </w:rPr>
        <w:t>El movimiento</w:t>
      </w:r>
    </w:p>
    <w:p w:rsidR="00D11535" w:rsidRPr="007C378C" w:rsidRDefault="00D11535" w:rsidP="00D1153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D11535" w:rsidRPr="00C36AE3" w:rsidRDefault="00510635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U</w:t>
      </w:r>
      <w:r w:rsidR="00D11535" w:rsidRPr="00C36AE3">
        <w:rPr>
          <w:rFonts w:ascii="Arial" w:eastAsia="Times New Roman" w:hAnsi="Arial" w:cs="Arial"/>
          <w:lang w:eastAsia="es-CO"/>
        </w:rPr>
        <w:t xml:space="preserve">n objeto está en movimiento </w:t>
      </w:r>
      <w:r>
        <w:rPr>
          <w:rFonts w:ascii="Arial" w:eastAsia="Times New Roman" w:hAnsi="Arial" w:cs="Arial"/>
          <w:lang w:eastAsia="es-CO"/>
        </w:rPr>
        <w:t xml:space="preserve">si </w:t>
      </w:r>
      <w:r w:rsidRPr="00510635">
        <w:rPr>
          <w:rFonts w:ascii="Arial" w:eastAsia="Times New Roman" w:hAnsi="Arial" w:cs="Arial"/>
          <w:b/>
          <w:lang w:eastAsia="es-CO"/>
        </w:rPr>
        <w:t>cambia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="00D11535" w:rsidRPr="00510635">
        <w:rPr>
          <w:rFonts w:ascii="Arial" w:eastAsia="Times New Roman" w:hAnsi="Arial" w:cs="Arial"/>
          <w:bCs/>
          <w:lang w:eastAsia="es-CO"/>
        </w:rPr>
        <w:t>su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 xml:space="preserve"> posición </w:t>
      </w:r>
      <w:r w:rsidR="00D11535" w:rsidRPr="00C36AE3">
        <w:rPr>
          <w:rFonts w:ascii="Arial" w:eastAsia="Times New Roman" w:hAnsi="Arial" w:cs="Arial"/>
          <w:lang w:eastAsia="es-CO"/>
        </w:rPr>
        <w:t>respecto a un 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>sistema de referencia</w:t>
      </w:r>
      <w:r w:rsidR="00D11535" w:rsidRPr="00C36AE3">
        <w:rPr>
          <w:rFonts w:ascii="Arial" w:eastAsia="Times New Roman" w:hAnsi="Arial" w:cs="Arial"/>
          <w:lang w:eastAsia="es-CO"/>
        </w:rPr>
        <w:t>, es decir, respecto a un punto o un sistema de coordenadas</w:t>
      </w:r>
      <w:r>
        <w:rPr>
          <w:rFonts w:ascii="Arial" w:eastAsia="Times New Roman" w:hAnsi="Arial" w:cs="Arial"/>
          <w:lang w:eastAsia="es-CO"/>
        </w:rPr>
        <w:t xml:space="preserve"> que puede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 xml:space="preserve">ser </w:t>
      </w:r>
      <w:r w:rsidR="00D11535" w:rsidRPr="00C36AE3">
        <w:rPr>
          <w:rFonts w:ascii="Arial" w:eastAsia="Times New Roman" w:hAnsi="Arial" w:cs="Arial"/>
          <w:lang w:eastAsia="es-CO"/>
        </w:rPr>
        <w:t>fijo o</w:t>
      </w:r>
      <w:r w:rsidR="00A5485C">
        <w:rPr>
          <w:rFonts w:ascii="Arial" w:eastAsia="Times New Roman" w:hAnsi="Arial" w:cs="Arial"/>
          <w:lang w:eastAsia="es-CO"/>
        </w:rPr>
        <w:t>, a su vez,</w:t>
      </w:r>
      <w:r w:rsidR="00D11535" w:rsidRPr="00C36AE3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>estar</w:t>
      </w:r>
      <w:r w:rsidR="00D11535" w:rsidRPr="00C36AE3">
        <w:rPr>
          <w:rFonts w:ascii="Arial" w:eastAsia="Times New Roman" w:hAnsi="Arial" w:cs="Arial"/>
          <w:lang w:eastAsia="es-CO"/>
        </w:rPr>
        <w:t xml:space="preserve"> en movimiento. Si al transcurrir el tiempo</w:t>
      </w:r>
      <w:r w:rsidR="00C54893">
        <w:rPr>
          <w:rFonts w:ascii="Arial" w:eastAsia="Times New Roman" w:hAnsi="Arial" w:cs="Arial"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lang w:eastAsia="es-CO"/>
        </w:rPr>
        <w:t>dicha posición no cambia respecto al sistema de refer</w:t>
      </w:r>
      <w:r>
        <w:rPr>
          <w:rFonts w:ascii="Arial" w:eastAsia="Times New Roman" w:hAnsi="Arial" w:cs="Arial"/>
          <w:lang w:eastAsia="es-CO"/>
        </w:rPr>
        <w:t>encia elegido, el objeto e</w:t>
      </w:r>
      <w:r w:rsidR="00D11535" w:rsidRPr="00C36AE3">
        <w:rPr>
          <w:rFonts w:ascii="Arial" w:eastAsia="Times New Roman" w:hAnsi="Arial" w:cs="Arial"/>
          <w:lang w:eastAsia="es-CO"/>
        </w:rPr>
        <w:t>stá en reposo.</w:t>
      </w:r>
    </w:p>
    <w:p w:rsidR="000B607A" w:rsidRPr="007C378C" w:rsidRDefault="000B607A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D0D0D"/>
          </w:tcPr>
          <w:p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CN_10_02_IMG01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0B607A" w:rsidRPr="00C36AE3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C36AE3">
              <w:rPr>
                <w:rFonts w:ascii="Times New Roman" w:hAnsi="Times New Roman"/>
                <w:lang w:val="es-MX"/>
              </w:rPr>
              <w:t>Pasajeros al interior de un avión</w:t>
            </w:r>
          </w:p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0B607A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bdr w:val="none" w:sz="0" w:space="0" w:color="auto" w:frame="1"/>
                <w:lang w:val="es-CO" w:eastAsia="es-CO"/>
              </w:rPr>
              <w:drawing>
                <wp:inline distT="0" distB="0" distL="0" distR="0" wp14:anchorId="08303BE0" wp14:editId="3D75B068">
                  <wp:extent cx="2958465" cy="2082165"/>
                  <wp:effectExtent l="0" t="0" r="0" b="0"/>
                  <wp:docPr id="1" name="Imagen 10" descr="http://profesores.aulaplaneta.com/DNNPlayerPackages/Package9586/InfoGuion/cuadernoestudio/images_xml/FQ_10_01_img0_small.jpg">
                    <a:hlinkClick xmlns:a="http://schemas.openxmlformats.org/drawingml/2006/main" r:id="rId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0" descr="http://profesores.aulaplaneta.com/DNNPlayerPackages/Package9586/InfoGuion/cuadernoestudio/images_xml/FQ_10_01_img0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8465" cy="208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.Código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:rsidR="000B607A" w:rsidRPr="00C36AE3" w:rsidRDefault="000B607A" w:rsidP="00C36AE3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C36AE3">
              <w:rPr>
                <w:rFonts w:ascii="Times New Roman" w:hAnsi="Times New Roman"/>
                <w:lang w:val="es-MX"/>
              </w:rPr>
              <w:t xml:space="preserve">4° ESO/ Física y química/La cinemática/El movimiento/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:rsidR="000B607A" w:rsidRPr="00C36AE3" w:rsidRDefault="000B607A" w:rsidP="0066170B">
            <w:pPr>
              <w:spacing w:after="0"/>
              <w:jc w:val="both"/>
              <w:rPr>
                <w:rFonts w:ascii="Times New Roman" w:hAnsi="Times New Roman"/>
                <w:lang w:val="es-MX"/>
              </w:rPr>
            </w:pPr>
            <w:r w:rsidRPr="00C36AE3">
              <w:rPr>
                <w:rFonts w:ascii="Times New Roman" w:hAnsi="Times New Roman"/>
                <w:lang w:val="es-MX"/>
              </w:rPr>
              <w:t xml:space="preserve">Cuando viajamos en un avión, si tomamos como sistema de referencia el mismo avión, estamos en reposo respecto a los demás pasajeros sentados, ya que nuestra posición </w:t>
            </w:r>
            <w:r w:rsidR="00AB46BC">
              <w:rPr>
                <w:rFonts w:ascii="Times New Roman" w:hAnsi="Times New Roman"/>
                <w:lang w:val="es-MX"/>
              </w:rPr>
              <w:t>en relación</w:t>
            </w:r>
            <w:r w:rsidRPr="00C36AE3">
              <w:rPr>
                <w:rFonts w:ascii="Times New Roman" w:hAnsi="Times New Roman"/>
                <w:lang w:val="es-MX"/>
              </w:rPr>
              <w:t xml:space="preserve"> </w:t>
            </w:r>
            <w:r w:rsidR="00AB46BC">
              <w:rPr>
                <w:rFonts w:ascii="Times New Roman" w:hAnsi="Times New Roman"/>
                <w:lang w:val="es-MX"/>
              </w:rPr>
              <w:t>con</w:t>
            </w:r>
            <w:r w:rsidR="00AB46BC" w:rsidRPr="00C36AE3">
              <w:rPr>
                <w:rFonts w:ascii="Times New Roman" w:hAnsi="Times New Roman"/>
                <w:lang w:val="es-MX"/>
              </w:rPr>
              <w:t xml:space="preserve"> </w:t>
            </w:r>
            <w:r w:rsidRPr="00C36AE3">
              <w:rPr>
                <w:rFonts w:ascii="Times New Roman" w:hAnsi="Times New Roman"/>
                <w:lang w:val="es-MX"/>
              </w:rPr>
              <w:t xml:space="preserve">ellos no varía. En cambio, sí nos movemos </w:t>
            </w:r>
            <w:r w:rsidR="00AB46BC">
              <w:rPr>
                <w:rFonts w:ascii="Times New Roman" w:hAnsi="Times New Roman"/>
                <w:lang w:val="es-MX"/>
              </w:rPr>
              <w:t>en referencia</w:t>
            </w:r>
            <w:r w:rsidR="00AB46BC" w:rsidRPr="00C36AE3">
              <w:rPr>
                <w:rFonts w:ascii="Times New Roman" w:hAnsi="Times New Roman"/>
                <w:lang w:val="es-MX"/>
              </w:rPr>
              <w:t xml:space="preserve"> </w:t>
            </w:r>
            <w:r w:rsidRPr="00C36AE3">
              <w:rPr>
                <w:rFonts w:ascii="Times New Roman" w:hAnsi="Times New Roman"/>
                <w:lang w:val="es-MX"/>
              </w:rPr>
              <w:t>a cualquier punto sobre la Tierra.</w:t>
            </w:r>
          </w:p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</w:tbl>
    <w:p w:rsidR="000B607A" w:rsidRPr="007C378C" w:rsidRDefault="000B607A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D11535" w:rsidRPr="00C36AE3" w:rsidRDefault="00AB46BC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C</w:t>
      </w:r>
      <w:r w:rsidRPr="00C36AE3">
        <w:rPr>
          <w:rFonts w:ascii="Arial" w:eastAsia="Times New Roman" w:hAnsi="Arial" w:cs="Arial"/>
          <w:lang w:eastAsia="es-CO"/>
        </w:rPr>
        <w:t>omo sistema de referencia</w:t>
      </w:r>
      <w:r w:rsidRPr="00AB46BC">
        <w:rPr>
          <w:rFonts w:ascii="Arial" w:eastAsia="Times New Roman" w:hAnsi="Arial" w:cs="Arial"/>
          <w:lang w:eastAsia="es-CO"/>
        </w:rPr>
        <w:t xml:space="preserve"> </w:t>
      </w:r>
      <w:r w:rsidRPr="00C36AE3">
        <w:rPr>
          <w:rFonts w:ascii="Arial" w:eastAsia="Times New Roman" w:hAnsi="Arial" w:cs="Arial"/>
          <w:lang w:eastAsia="es-CO"/>
        </w:rPr>
        <w:t>se usa</w:t>
      </w:r>
      <w:r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>e</w:t>
      </w:r>
      <w:r w:rsidRPr="00C36AE3">
        <w:rPr>
          <w:rFonts w:ascii="Arial" w:eastAsia="Times New Roman" w:hAnsi="Arial" w:cs="Arial"/>
          <w:lang w:eastAsia="es-CO"/>
        </w:rPr>
        <w:t xml:space="preserve">n </w:t>
      </w:r>
      <w:r w:rsidR="00D11535" w:rsidRPr="00C36AE3">
        <w:rPr>
          <w:rFonts w:ascii="Arial" w:eastAsia="Times New Roman" w:hAnsi="Arial" w:cs="Arial"/>
          <w:lang w:eastAsia="es-CO"/>
        </w:rPr>
        <w:t>la mayoría de los casos</w:t>
      </w:r>
      <w:r>
        <w:rPr>
          <w:rFonts w:ascii="Arial" w:eastAsia="Times New Roman" w:hAnsi="Arial" w:cs="Arial"/>
          <w:lang w:eastAsia="es-CO"/>
        </w:rPr>
        <w:t>,</w:t>
      </w:r>
      <w:r w:rsidR="00D11535" w:rsidRPr="00C36AE3">
        <w:rPr>
          <w:rFonts w:ascii="Arial" w:eastAsia="Times New Roman" w:hAnsi="Arial" w:cs="Arial"/>
          <w:lang w:eastAsia="es-CO"/>
        </w:rPr>
        <w:t xml:space="preserve"> el 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>sistema de coordenadas cartesianas</w:t>
      </w:r>
      <w:r w:rsidR="00D11535" w:rsidRPr="00C36AE3">
        <w:rPr>
          <w:rFonts w:ascii="Arial" w:eastAsia="Times New Roman" w:hAnsi="Arial" w:cs="Arial"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b/>
          <w:lang w:eastAsia="es-CO"/>
        </w:rPr>
        <w:t>(x,</w:t>
      </w:r>
      <w:r>
        <w:rPr>
          <w:rFonts w:ascii="Arial" w:eastAsia="Times New Roman" w:hAnsi="Arial" w:cs="Arial"/>
          <w:b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b/>
          <w:lang w:eastAsia="es-CO"/>
        </w:rPr>
        <w:t>y,</w:t>
      </w:r>
      <w:r>
        <w:rPr>
          <w:rFonts w:ascii="Arial" w:eastAsia="Times New Roman" w:hAnsi="Arial" w:cs="Arial"/>
          <w:b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b/>
          <w:lang w:eastAsia="es-CO"/>
        </w:rPr>
        <w:t>z).</w:t>
      </w:r>
      <w:r w:rsidR="00D11535" w:rsidRPr="00C36AE3">
        <w:rPr>
          <w:rFonts w:ascii="Arial" w:eastAsia="Times New Roman" w:hAnsi="Arial" w:cs="Arial"/>
          <w:lang w:eastAsia="es-CO"/>
        </w:rPr>
        <w:t xml:space="preserve"> </w:t>
      </w:r>
    </w:p>
    <w:p w:rsidR="00D11535" w:rsidRPr="007C378C" w:rsidRDefault="00D11535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D11535" w:rsidRPr="00C36AE3" w:rsidRDefault="00D11535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lang w:eastAsia="es-CO"/>
        </w:rPr>
      </w:pPr>
      <w:r w:rsidRPr="00C36AE3">
        <w:rPr>
          <w:rFonts w:ascii="Arial" w:eastAsia="Times New Roman" w:hAnsi="Arial" w:cs="Arial"/>
          <w:b/>
          <w:lang w:eastAsia="es-CO"/>
        </w:rPr>
        <w:t xml:space="preserve">¿Cómo podemos llegar a un lugar utilizando un GPS? </w:t>
      </w:r>
    </w:p>
    <w:p w:rsidR="00D11535" w:rsidRPr="00C36AE3" w:rsidRDefault="00D11535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C36AE3">
        <w:rPr>
          <w:rFonts w:ascii="Arial" w:eastAsia="Times New Roman" w:hAnsi="Arial" w:cs="Arial"/>
          <w:lang w:eastAsia="es-CO"/>
        </w:rPr>
        <w:t xml:space="preserve">Para </w:t>
      </w:r>
      <w:r w:rsidR="00AB46BC">
        <w:rPr>
          <w:rFonts w:ascii="Arial" w:eastAsia="Times New Roman" w:hAnsi="Arial" w:cs="Arial"/>
          <w:lang w:eastAsia="es-CO"/>
        </w:rPr>
        <w:t xml:space="preserve">llegar al </w:t>
      </w:r>
      <w:r w:rsidR="006961B8">
        <w:rPr>
          <w:rFonts w:ascii="Arial" w:eastAsia="Times New Roman" w:hAnsi="Arial" w:cs="Arial"/>
          <w:lang w:eastAsia="es-CO"/>
        </w:rPr>
        <w:t>lugar</w:t>
      </w:r>
      <w:r w:rsidRPr="00C36AE3">
        <w:rPr>
          <w:rFonts w:ascii="Arial" w:eastAsia="Times New Roman" w:hAnsi="Arial" w:cs="Arial"/>
          <w:lang w:eastAsia="es-CO"/>
        </w:rPr>
        <w:t xml:space="preserve"> necesitamos introducir las coordenadas de los puntos de origen y </w:t>
      </w:r>
      <w:r w:rsidR="0022126F">
        <w:rPr>
          <w:rFonts w:ascii="Arial" w:eastAsia="Times New Roman" w:hAnsi="Arial" w:cs="Arial"/>
          <w:lang w:eastAsia="es-CO"/>
        </w:rPr>
        <w:t xml:space="preserve">de </w:t>
      </w:r>
      <w:r w:rsidRPr="00C36AE3">
        <w:rPr>
          <w:rFonts w:ascii="Arial" w:eastAsia="Times New Roman" w:hAnsi="Arial" w:cs="Arial"/>
          <w:lang w:eastAsia="es-CO"/>
        </w:rPr>
        <w:t>llegada, que determinan la posición inicial en la que nos encontramos y la posición final a la que queremos llegar. El camino sugerido, es decir, la unión de las sucesivas posiciones por las que pasaremos</w:t>
      </w:r>
      <w:r w:rsidR="006961B8"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se conoce como </w:t>
      </w:r>
      <w:r w:rsidRPr="00C36AE3">
        <w:rPr>
          <w:rFonts w:ascii="Arial" w:eastAsia="Times New Roman" w:hAnsi="Arial" w:cs="Arial"/>
          <w:b/>
          <w:bCs/>
          <w:lang w:eastAsia="es-CO"/>
        </w:rPr>
        <w:t>trayectoria</w:t>
      </w:r>
      <w:r w:rsidRPr="00C36AE3">
        <w:rPr>
          <w:rFonts w:ascii="Arial" w:eastAsia="Times New Roman" w:hAnsi="Arial" w:cs="Arial"/>
          <w:lang w:eastAsia="es-CO"/>
        </w:rPr>
        <w:t>, la cual puede ser </w:t>
      </w:r>
      <w:r w:rsidRPr="00C36AE3">
        <w:rPr>
          <w:rFonts w:ascii="Arial" w:eastAsia="Times New Roman" w:hAnsi="Arial" w:cs="Arial"/>
          <w:b/>
          <w:bCs/>
          <w:lang w:eastAsia="es-CO"/>
        </w:rPr>
        <w:t>recta</w:t>
      </w:r>
      <w:r w:rsidRPr="00C36AE3">
        <w:rPr>
          <w:rFonts w:ascii="Arial" w:eastAsia="Times New Roman" w:hAnsi="Arial" w:cs="Arial"/>
          <w:lang w:eastAsia="es-CO"/>
        </w:rPr>
        <w:t xml:space="preserve"> o </w:t>
      </w:r>
      <w:r w:rsidRPr="00C36AE3">
        <w:rPr>
          <w:rFonts w:ascii="Arial" w:eastAsia="Times New Roman" w:hAnsi="Arial" w:cs="Arial"/>
          <w:b/>
          <w:bCs/>
          <w:lang w:eastAsia="es-CO"/>
        </w:rPr>
        <w:t>curvilínea</w:t>
      </w:r>
      <w:r w:rsidRPr="00C36AE3">
        <w:rPr>
          <w:rFonts w:ascii="Arial" w:eastAsia="Times New Roman" w:hAnsi="Arial" w:cs="Arial"/>
          <w:lang w:eastAsia="es-CO"/>
        </w:rPr>
        <w:t>. La forma de la trayectoria permite diferenciar los distintos tipos de movimientos.</w:t>
      </w:r>
    </w:p>
    <w:p w:rsidR="00D11535" w:rsidRPr="007C378C" w:rsidRDefault="00D11535" w:rsidP="00D11535">
      <w:pPr>
        <w:shd w:val="clear" w:color="auto" w:fill="FFFFFF"/>
        <w:tabs>
          <w:tab w:val="left" w:pos="6150"/>
        </w:tabs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 w:rsidRPr="007C378C">
        <w:rPr>
          <w:rFonts w:ascii="Arial" w:eastAsia="Times New Roman" w:hAnsi="Arial" w:cs="Arial"/>
          <w:sz w:val="21"/>
          <w:szCs w:val="21"/>
          <w:lang w:eastAsia="es-CO"/>
        </w:rPr>
        <w:tab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:rsidTr="0066170B">
        <w:tc>
          <w:tcPr>
            <w:tcW w:w="8978" w:type="dxa"/>
            <w:gridSpan w:val="2"/>
            <w:shd w:val="clear" w:color="auto" w:fill="000000"/>
          </w:tcPr>
          <w:p w:rsidR="00D11535" w:rsidRPr="0066170B" w:rsidRDefault="00D1153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D11535" w:rsidRPr="0066170B" w:rsidRDefault="00D1153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:rsidR="00D11535" w:rsidRPr="0066170B" w:rsidRDefault="00D11535" w:rsidP="0066170B">
            <w:pPr>
              <w:spacing w:after="0"/>
              <w:jc w:val="center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La trayectoria y el sistema de referencia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D11535" w:rsidRPr="0066170B" w:rsidRDefault="00D11535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D11535" w:rsidRPr="00C36AE3" w:rsidRDefault="00D11535" w:rsidP="00F045B8">
            <w:pPr>
              <w:spacing w:after="0"/>
              <w:jc w:val="both"/>
              <w:rPr>
                <w:rFonts w:ascii="Times" w:hAnsi="Times"/>
                <w:lang w:val="es-MX"/>
              </w:rPr>
            </w:pPr>
            <w:r w:rsidRPr="00C36AE3">
              <w:rPr>
                <w:rFonts w:ascii="Arial" w:eastAsia="Times New Roman" w:hAnsi="Arial" w:cs="Arial"/>
                <w:lang w:val="es-MX" w:eastAsia="es-CO"/>
              </w:rPr>
              <w:t>La </w:t>
            </w:r>
            <w:r w:rsidRPr="00C36AE3">
              <w:rPr>
                <w:rFonts w:ascii="Arial" w:eastAsia="Times New Roman" w:hAnsi="Arial" w:cs="Arial"/>
                <w:b/>
                <w:bCs/>
                <w:lang w:val="es-MX" w:eastAsia="es-CO"/>
              </w:rPr>
              <w:t>trayectoria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 de un mismo movimiento puede ser diferente según el </w:t>
            </w:r>
            <w:r w:rsidRPr="00C36AE3">
              <w:rPr>
                <w:rFonts w:ascii="Arial" w:eastAsia="Times New Roman" w:hAnsi="Arial" w:cs="Arial"/>
                <w:b/>
                <w:bCs/>
                <w:lang w:val="es-MX" w:eastAsia="es-CO"/>
              </w:rPr>
              <w:t>sistema de referencia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 elegido. Supongamos que un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tren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 xml:space="preserve">de carga 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>se desplaza sigui</w:t>
            </w:r>
            <w:r w:rsidR="00E0247E">
              <w:rPr>
                <w:rFonts w:ascii="Arial" w:eastAsia="Times New Roman" w:hAnsi="Arial" w:cs="Arial"/>
                <w:lang w:val="es-MX" w:eastAsia="es-CO"/>
              </w:rPr>
              <w:t>endo una trayectoria recta 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velocidad constante</w:t>
            </w:r>
            <w:r w:rsidR="00E0247E">
              <w:rPr>
                <w:rFonts w:ascii="Arial" w:eastAsia="Times New Roman" w:hAnsi="Arial" w:cs="Arial"/>
                <w:lang w:val="es-MX" w:eastAsia="es-CO"/>
              </w:rPr>
              <w:t xml:space="preserve"> pequeña ya </w:t>
            </w:r>
            <w:r w:rsidR="00F045B8">
              <w:rPr>
                <w:rFonts w:ascii="Arial" w:eastAsia="Times New Roman" w:hAnsi="Arial" w:cs="Arial"/>
                <w:lang w:val="es-MX" w:eastAsia="es-CO"/>
              </w:rPr>
              <w:t xml:space="preserve">que </w:t>
            </w:r>
            <w:r w:rsidR="00E0247E">
              <w:rPr>
                <w:rFonts w:ascii="Arial" w:eastAsia="Times New Roman" w:hAnsi="Arial" w:cs="Arial"/>
                <w:lang w:val="es-MX" w:eastAsia="es-CO"/>
              </w:rPr>
              <w:t>se encuentra pasando por una ciudad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. De repente,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en un vagón que se encuentra abierto,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 xml:space="preserve">a 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un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trabajador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se le cae un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llave de tuerca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de las manos. Para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 xml:space="preserve"> el compañero que se encuentra con él, la trayectoria que sigue 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l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lave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será rectilínea vertical. Pero para un </w:t>
            </w:r>
            <w:r w:rsidR="00F045B8">
              <w:rPr>
                <w:rFonts w:ascii="Arial" w:eastAsia="Times New Roman" w:hAnsi="Arial" w:cs="Arial"/>
                <w:lang w:val="es-MX" w:eastAsia="es-CO"/>
              </w:rPr>
              <w:t>joven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que está de pie junto a la vía</w:t>
            </w:r>
            <w:r w:rsidR="00F045B8">
              <w:rPr>
                <w:rFonts w:ascii="Arial" w:eastAsia="Times New Roman" w:hAnsi="Arial" w:cs="Arial"/>
                <w:lang w:val="es-MX" w:eastAsia="es-CO"/>
              </w:rPr>
              <w:t xml:space="preserve"> observando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>, la trayectoria será c</w:t>
            </w:r>
            <w:r w:rsidR="0022126F">
              <w:rPr>
                <w:rFonts w:ascii="Arial" w:eastAsia="Times New Roman" w:hAnsi="Arial" w:cs="Arial"/>
                <w:lang w:val="es-MX" w:eastAsia="es-CO"/>
              </w:rPr>
              <w:t>urvilínea;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concretamente</w:t>
            </w:r>
            <w:r w:rsidR="0022126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parabólica.</w:t>
            </w:r>
          </w:p>
        </w:tc>
      </w:tr>
    </w:tbl>
    <w:p w:rsidR="00D11535" w:rsidRPr="007C378C" w:rsidRDefault="00D11535" w:rsidP="00D1153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DE5491" w:rsidRPr="007C378C" w:rsidRDefault="00DE5491" w:rsidP="001A2B3A">
      <w:pPr>
        <w:spacing w:after="0"/>
        <w:rPr>
          <w:rFonts w:ascii="Times" w:hAnsi="Times"/>
          <w:highlight w:val="yellow"/>
        </w:rPr>
      </w:pPr>
    </w:p>
    <w:p w:rsidR="00783621" w:rsidRPr="007C378C" w:rsidRDefault="00081745" w:rsidP="000B607A">
      <w:pPr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2]</w:t>
      </w:r>
      <w:r w:rsidR="00616DBC" w:rsidRPr="007C378C">
        <w:rPr>
          <w:rFonts w:ascii="Times" w:hAnsi="Times"/>
        </w:rPr>
        <w:t xml:space="preserve"> </w:t>
      </w:r>
      <w:r w:rsidR="000B607A" w:rsidRPr="007C378C">
        <w:rPr>
          <w:rFonts w:ascii="Times" w:hAnsi="Times"/>
          <w:b/>
        </w:rPr>
        <w:t xml:space="preserve">1.2 Las magnitudes físicas del movimiento </w:t>
      </w:r>
    </w:p>
    <w:p w:rsidR="000B607A" w:rsidRPr="007C378C" w:rsidRDefault="000B607A" w:rsidP="000B607A">
      <w:pPr>
        <w:spacing w:after="0"/>
        <w:rPr>
          <w:rFonts w:ascii="Times" w:hAnsi="Times"/>
        </w:rPr>
      </w:pPr>
    </w:p>
    <w:p w:rsidR="000B607A" w:rsidRPr="00C36AE3" w:rsidRDefault="000B607A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C36AE3">
        <w:rPr>
          <w:rFonts w:ascii="Arial" w:eastAsia="Times New Roman" w:hAnsi="Arial" w:cs="Arial"/>
          <w:lang w:eastAsia="es-CO"/>
        </w:rPr>
        <w:t>En el estudio de</w:t>
      </w:r>
      <w:r w:rsidR="006961B8">
        <w:rPr>
          <w:rFonts w:ascii="Arial" w:eastAsia="Times New Roman" w:hAnsi="Arial" w:cs="Arial"/>
          <w:lang w:eastAsia="es-CO"/>
        </w:rPr>
        <w:t>l</w:t>
      </w:r>
      <w:r w:rsidRPr="00C36AE3">
        <w:rPr>
          <w:rFonts w:ascii="Arial" w:eastAsia="Times New Roman" w:hAnsi="Arial" w:cs="Arial"/>
          <w:lang w:eastAsia="es-CO"/>
        </w:rPr>
        <w:t xml:space="preserve"> movimiento es muy importante especificar</w:t>
      </w:r>
      <w:r w:rsidR="0022126F"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además del “valor” o </w:t>
      </w:r>
      <w:r w:rsidR="006961B8">
        <w:rPr>
          <w:rFonts w:ascii="Arial" w:eastAsia="Times New Roman" w:hAnsi="Arial" w:cs="Arial"/>
          <w:lang w:eastAsia="es-CO"/>
        </w:rPr>
        <w:t xml:space="preserve">la </w:t>
      </w:r>
      <w:r w:rsidRPr="00C36AE3">
        <w:rPr>
          <w:rFonts w:ascii="Arial" w:eastAsia="Times New Roman" w:hAnsi="Arial" w:cs="Arial"/>
          <w:lang w:eastAsia="es-CO"/>
        </w:rPr>
        <w:t xml:space="preserve">magnitud de la variable cinemática, también su dirección. Por ejemplo, no es lo mismo que un </w:t>
      </w:r>
      <w:r w:rsidR="0022126F">
        <w:rPr>
          <w:rFonts w:ascii="Arial" w:eastAsia="Times New Roman" w:hAnsi="Arial" w:cs="Arial"/>
          <w:lang w:eastAsia="es-CO"/>
        </w:rPr>
        <w:t>automóvil</w:t>
      </w:r>
      <w:r w:rsidRPr="00C36AE3">
        <w:rPr>
          <w:rFonts w:ascii="Arial" w:eastAsia="Times New Roman" w:hAnsi="Arial" w:cs="Arial"/>
          <w:lang w:eastAsia="es-CO"/>
        </w:rPr>
        <w:t xml:space="preserve"> se </w:t>
      </w:r>
      <w:r w:rsidR="0022126F">
        <w:rPr>
          <w:rFonts w:ascii="Arial" w:eastAsia="Times New Roman" w:hAnsi="Arial" w:cs="Arial"/>
          <w:lang w:eastAsia="es-CO"/>
        </w:rPr>
        <w:t>desplace</w:t>
      </w:r>
      <w:r w:rsidRPr="00C36AE3">
        <w:rPr>
          <w:rFonts w:ascii="Arial" w:eastAsia="Times New Roman" w:hAnsi="Arial" w:cs="Arial"/>
          <w:lang w:eastAsia="es-CO"/>
        </w:rPr>
        <w:t xml:space="preserve"> por una autopista a</w:t>
      </w:r>
      <w:r w:rsidR="00F045B8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80 </m:t>
        </m:r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k</m:t>
            </m:r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h</m:t>
            </m:r>
          </m:den>
        </m:f>
        <m:r>
          <m:rPr>
            <m:sty m:val="p"/>
          </m:rPr>
          <w:rPr>
            <w:rFonts w:ascii="Arial" w:eastAsia="Times New Roman" w:hAnsi="Arial" w:cs="Arial"/>
            <w:lang w:eastAsia="es-CO"/>
          </w:rPr>
          <w:br/>
        </m:r>
      </m:oMath>
      <w:r w:rsidRPr="00C36AE3">
        <w:rPr>
          <w:rFonts w:ascii="Arial" w:eastAsia="Times New Roman" w:hAnsi="Arial" w:cs="Arial"/>
          <w:lang w:eastAsia="es-CO"/>
        </w:rPr>
        <w:t>hacia el norte</w:t>
      </w:r>
      <w:r w:rsidR="006961B8"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</w:t>
      </w:r>
      <w:r w:rsidR="0022126F">
        <w:rPr>
          <w:rFonts w:ascii="Arial" w:eastAsia="Times New Roman" w:hAnsi="Arial" w:cs="Arial"/>
          <w:lang w:eastAsia="es-CO"/>
        </w:rPr>
        <w:t xml:space="preserve">a </w:t>
      </w:r>
      <w:r w:rsidRPr="00C36AE3">
        <w:rPr>
          <w:rFonts w:ascii="Arial" w:eastAsia="Times New Roman" w:hAnsi="Arial" w:cs="Arial"/>
          <w:lang w:eastAsia="es-CO"/>
        </w:rPr>
        <w:t>que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="0022126F">
        <w:rPr>
          <w:rFonts w:ascii="Arial" w:eastAsia="Times New Roman" w:hAnsi="Arial" w:cs="Arial"/>
          <w:lang w:eastAsia="es-CO"/>
        </w:rPr>
        <w:t xml:space="preserve">lo haga </w:t>
      </w:r>
      <w:r w:rsidRPr="00C36AE3">
        <w:rPr>
          <w:rFonts w:ascii="Arial" w:eastAsia="Times New Roman" w:hAnsi="Arial" w:cs="Arial"/>
          <w:lang w:eastAsia="es-CO"/>
        </w:rPr>
        <w:t xml:space="preserve">con esta misma rapidez pero hacia el sur. </w:t>
      </w:r>
      <w:r w:rsidR="0022126F" w:rsidRPr="0022126F">
        <w:rPr>
          <w:rFonts w:ascii="Arial" w:eastAsia="Times New Roman" w:hAnsi="Arial" w:cs="Arial"/>
          <w:lang w:eastAsia="es-CO"/>
        </w:rPr>
        <w:t>Para describir esta situación, utilizamos</w:t>
      </w:r>
      <w:r w:rsidRPr="00C36AE3">
        <w:rPr>
          <w:rFonts w:ascii="Arial" w:eastAsia="Times New Roman" w:hAnsi="Arial" w:cs="Arial"/>
          <w:lang w:eastAsia="es-CO"/>
        </w:rPr>
        <w:t xml:space="preserve"> cantidades llamadas </w:t>
      </w:r>
      <w:r w:rsidRPr="00C36AE3">
        <w:rPr>
          <w:rFonts w:ascii="Arial" w:eastAsia="Times New Roman" w:hAnsi="Arial" w:cs="Arial"/>
          <w:b/>
          <w:lang w:eastAsia="es-CO"/>
        </w:rPr>
        <w:t>vectores</w:t>
      </w:r>
      <w:r w:rsidRPr="00C36AE3">
        <w:rPr>
          <w:rFonts w:ascii="Arial" w:eastAsia="Times New Roman" w:hAnsi="Arial" w:cs="Arial"/>
          <w:lang w:eastAsia="es-CO"/>
        </w:rPr>
        <w:t xml:space="preserve">, las cuales requieren tanto de la </w:t>
      </w:r>
      <w:r w:rsidRPr="00C36AE3">
        <w:rPr>
          <w:rFonts w:ascii="Arial" w:eastAsia="Times New Roman" w:hAnsi="Arial" w:cs="Arial"/>
          <w:b/>
          <w:lang w:eastAsia="es-CO"/>
        </w:rPr>
        <w:t>magnitud</w:t>
      </w:r>
      <w:r w:rsidRPr="00C36AE3">
        <w:rPr>
          <w:rFonts w:ascii="Arial" w:eastAsia="Times New Roman" w:hAnsi="Arial" w:cs="Arial"/>
          <w:lang w:eastAsia="es-CO"/>
        </w:rPr>
        <w:t xml:space="preserve"> como de la </w:t>
      </w:r>
      <w:r w:rsidRPr="00C36AE3">
        <w:rPr>
          <w:rFonts w:ascii="Arial" w:eastAsia="Times New Roman" w:hAnsi="Arial" w:cs="Arial"/>
          <w:b/>
          <w:lang w:eastAsia="es-CO"/>
        </w:rPr>
        <w:t>dirección</w:t>
      </w:r>
      <w:r w:rsidRPr="00C36AE3">
        <w:rPr>
          <w:rFonts w:ascii="Arial" w:eastAsia="Times New Roman" w:hAnsi="Arial" w:cs="Arial"/>
          <w:lang w:eastAsia="es-CO"/>
        </w:rPr>
        <w:t xml:space="preserve"> para quedar completamente definidas. Los vectores se </w:t>
      </w:r>
      <w:r w:rsidR="00EA2FBB" w:rsidRPr="00F045B8">
        <w:rPr>
          <w:rFonts w:ascii="Arial" w:eastAsia="Times New Roman" w:hAnsi="Arial" w:cs="Arial"/>
          <w:lang w:eastAsia="es-CO"/>
        </w:rPr>
        <w:t>simbolizan</w:t>
      </w:r>
      <w:r w:rsidRPr="00C36AE3">
        <w:rPr>
          <w:rFonts w:ascii="Arial" w:eastAsia="Times New Roman" w:hAnsi="Arial" w:cs="Arial"/>
          <w:lang w:eastAsia="es-CO"/>
        </w:rPr>
        <w:t xml:space="preserve"> gráficamente por medio de </w:t>
      </w:r>
      <w:r w:rsidRPr="00C36AE3">
        <w:rPr>
          <w:rFonts w:ascii="Arial" w:eastAsia="Times New Roman" w:hAnsi="Arial" w:cs="Arial"/>
          <w:b/>
          <w:lang w:eastAsia="es-CO"/>
        </w:rPr>
        <w:t>flechas</w:t>
      </w:r>
      <w:r w:rsidRPr="00C36AE3">
        <w:rPr>
          <w:rFonts w:ascii="Arial" w:eastAsia="Times New Roman" w:hAnsi="Arial" w:cs="Arial"/>
          <w:lang w:eastAsia="es-CO"/>
        </w:rPr>
        <w:t xml:space="preserve">, cuya longitud representa la </w:t>
      </w:r>
      <w:r w:rsidRPr="00C36AE3">
        <w:rPr>
          <w:rFonts w:ascii="Arial" w:eastAsia="Times New Roman" w:hAnsi="Arial" w:cs="Arial"/>
          <w:b/>
          <w:lang w:eastAsia="es-CO"/>
        </w:rPr>
        <w:t>magnitud</w:t>
      </w:r>
      <w:r w:rsidRPr="00C36AE3">
        <w:rPr>
          <w:rFonts w:ascii="Arial" w:eastAsia="Times New Roman" w:hAnsi="Arial" w:cs="Arial"/>
          <w:lang w:eastAsia="es-CO"/>
        </w:rPr>
        <w:t xml:space="preserve"> del vector </w:t>
      </w:r>
      <w:r w:rsidR="0022126F">
        <w:rPr>
          <w:rFonts w:ascii="Arial" w:eastAsia="Times New Roman" w:hAnsi="Arial" w:cs="Arial"/>
          <w:lang w:eastAsia="es-CO"/>
        </w:rPr>
        <w:t>en tanto</w:t>
      </w:r>
      <w:r w:rsidRPr="00C36AE3">
        <w:rPr>
          <w:rFonts w:ascii="Arial" w:eastAsia="Times New Roman" w:hAnsi="Arial" w:cs="Arial"/>
          <w:lang w:eastAsia="es-CO"/>
        </w:rPr>
        <w:t xml:space="preserve"> </w:t>
      </w:r>
      <w:r w:rsidR="0022126F">
        <w:rPr>
          <w:rFonts w:ascii="Arial" w:eastAsia="Times New Roman" w:hAnsi="Arial" w:cs="Arial"/>
          <w:lang w:eastAsia="es-CO"/>
        </w:rPr>
        <w:t>que su</w:t>
      </w:r>
      <w:r w:rsidRPr="00C36AE3">
        <w:rPr>
          <w:rFonts w:ascii="Arial" w:eastAsia="Times New Roman" w:hAnsi="Arial" w:cs="Arial"/>
          <w:lang w:eastAsia="es-CO"/>
        </w:rPr>
        <w:t xml:space="preserve"> sentido</w:t>
      </w:r>
      <w:r w:rsidR="0022126F">
        <w:rPr>
          <w:rFonts w:ascii="Arial" w:eastAsia="Times New Roman" w:hAnsi="Arial" w:cs="Arial"/>
          <w:lang w:eastAsia="es-CO"/>
        </w:rPr>
        <w:t xml:space="preserve"> indica</w:t>
      </w:r>
      <w:r w:rsidRPr="00C36AE3">
        <w:rPr>
          <w:rFonts w:ascii="Arial" w:eastAsia="Times New Roman" w:hAnsi="Arial" w:cs="Arial"/>
          <w:lang w:eastAsia="es-CO"/>
        </w:rPr>
        <w:t xml:space="preserve"> la </w:t>
      </w:r>
      <w:r w:rsidRPr="00C36AE3">
        <w:rPr>
          <w:rFonts w:ascii="Arial" w:eastAsia="Times New Roman" w:hAnsi="Arial" w:cs="Arial"/>
          <w:b/>
          <w:lang w:eastAsia="es-CO"/>
        </w:rPr>
        <w:t>dirección</w:t>
      </w:r>
      <w:r w:rsidRPr="00C36AE3">
        <w:rPr>
          <w:rFonts w:ascii="Arial" w:eastAsia="Times New Roman" w:hAnsi="Arial" w:cs="Arial"/>
          <w:lang w:eastAsia="es-CO"/>
        </w:rPr>
        <w:t xml:space="preserve">. Por </w:t>
      </w:r>
      <w:r w:rsidR="0022126F">
        <w:rPr>
          <w:rFonts w:ascii="Arial" w:eastAsia="Times New Roman" w:hAnsi="Arial" w:cs="Arial"/>
          <w:lang w:eastAsia="es-CO"/>
        </w:rPr>
        <w:t>otra parte</w:t>
      </w:r>
      <w:r w:rsidRPr="00C36AE3">
        <w:rPr>
          <w:rFonts w:ascii="Arial" w:eastAsia="Times New Roman" w:hAnsi="Arial" w:cs="Arial"/>
          <w:lang w:eastAsia="es-CO"/>
        </w:rPr>
        <w:t xml:space="preserve">, las cantidades físicas que se definen solo con su magnitud, sin dirección, se denominan </w:t>
      </w:r>
      <w:r w:rsidRPr="00C36AE3">
        <w:rPr>
          <w:rFonts w:ascii="Arial" w:eastAsia="Times New Roman" w:hAnsi="Arial" w:cs="Arial"/>
          <w:b/>
          <w:lang w:eastAsia="es-CO"/>
        </w:rPr>
        <w:t>escalares</w:t>
      </w:r>
      <w:r w:rsidRPr="00C36AE3">
        <w:rPr>
          <w:rFonts w:ascii="Arial" w:eastAsia="Times New Roman" w:hAnsi="Arial" w:cs="Arial"/>
          <w:lang w:eastAsia="es-CO"/>
        </w:rPr>
        <w:t>. Por ejemplo, el tiempo y la temperatura</w:t>
      </w:r>
      <w:r w:rsidR="0022126F">
        <w:rPr>
          <w:rFonts w:ascii="Arial" w:eastAsia="Times New Roman" w:hAnsi="Arial" w:cs="Arial"/>
          <w:lang w:eastAsia="es-CO"/>
        </w:rPr>
        <w:t xml:space="preserve"> son cantidades escalares</w:t>
      </w:r>
      <w:r w:rsidRPr="00C36AE3">
        <w:rPr>
          <w:rFonts w:ascii="Arial" w:eastAsia="Times New Roman" w:hAnsi="Arial" w:cs="Arial"/>
          <w:lang w:eastAsia="es-CO"/>
        </w:rPr>
        <w:t xml:space="preserve">. </w:t>
      </w:r>
    </w:p>
    <w:p w:rsidR="000B607A" w:rsidRPr="00C36AE3" w:rsidRDefault="0022126F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lang w:eastAsia="es-CO"/>
        </w:rPr>
      </w:pPr>
      <w:r>
        <w:rPr>
          <w:rFonts w:ascii="Arial" w:eastAsia="Times New Roman" w:hAnsi="Arial" w:cs="Arial"/>
          <w:lang w:eastAsia="es-CO"/>
        </w:rPr>
        <w:t xml:space="preserve">Las </w:t>
      </w:r>
      <w:r w:rsidR="000B607A" w:rsidRPr="00C36AE3">
        <w:rPr>
          <w:rFonts w:ascii="Arial" w:eastAsia="Times New Roman" w:hAnsi="Arial" w:cs="Arial"/>
          <w:lang w:eastAsia="es-CO"/>
        </w:rPr>
        <w:t xml:space="preserve">cantidades </w:t>
      </w:r>
      <w:r w:rsidR="000B607A" w:rsidRPr="00C36AE3">
        <w:rPr>
          <w:rFonts w:ascii="Arial" w:eastAsia="Times New Roman" w:hAnsi="Arial" w:cs="Arial"/>
          <w:b/>
          <w:lang w:eastAsia="es-CO"/>
        </w:rPr>
        <w:t>vectorial</w:t>
      </w:r>
      <w:r>
        <w:rPr>
          <w:rFonts w:ascii="Arial" w:eastAsia="Times New Roman" w:hAnsi="Arial" w:cs="Arial"/>
          <w:b/>
          <w:lang w:eastAsia="es-CO"/>
        </w:rPr>
        <w:t>es</w:t>
      </w:r>
      <w:r w:rsidR="000B607A" w:rsidRPr="00C36AE3">
        <w:rPr>
          <w:rFonts w:ascii="Arial" w:eastAsia="Times New Roman" w:hAnsi="Arial" w:cs="Arial"/>
          <w:b/>
          <w:lang w:eastAsia="es-CO"/>
        </w:rPr>
        <w:t xml:space="preserve"> </w:t>
      </w:r>
      <w:r w:rsidR="000B607A" w:rsidRPr="00C36AE3">
        <w:rPr>
          <w:rFonts w:ascii="Arial" w:eastAsia="Times New Roman" w:hAnsi="Arial" w:cs="Arial"/>
          <w:lang w:eastAsia="es-CO"/>
        </w:rPr>
        <w:t>se representa</w:t>
      </w:r>
      <w:r>
        <w:rPr>
          <w:rFonts w:ascii="Arial" w:eastAsia="Times New Roman" w:hAnsi="Arial" w:cs="Arial"/>
          <w:lang w:eastAsia="es-CO"/>
        </w:rPr>
        <w:t>n</w:t>
      </w:r>
      <w:r w:rsidR="000B607A" w:rsidRPr="00C36AE3">
        <w:rPr>
          <w:rFonts w:ascii="Arial" w:eastAsia="Times New Roman" w:hAnsi="Arial" w:cs="Arial"/>
          <w:lang w:eastAsia="es-CO"/>
        </w:rPr>
        <w:t xml:space="preserve"> con una pequeña flecha sobre el símbolo de la magnitud física o </w:t>
      </w:r>
      <w:r w:rsidR="006961B8">
        <w:rPr>
          <w:rFonts w:ascii="Arial" w:eastAsia="Times New Roman" w:hAnsi="Arial" w:cs="Arial"/>
          <w:lang w:eastAsia="es-CO"/>
        </w:rPr>
        <w:t xml:space="preserve">escribiéndola </w:t>
      </w:r>
      <w:r>
        <w:rPr>
          <w:rFonts w:ascii="Arial" w:eastAsia="Times New Roman" w:hAnsi="Arial" w:cs="Arial"/>
          <w:lang w:eastAsia="es-CO"/>
        </w:rPr>
        <w:t xml:space="preserve">en </w:t>
      </w:r>
      <w:r w:rsidR="000B607A" w:rsidRPr="00C36AE3">
        <w:rPr>
          <w:rFonts w:ascii="Arial" w:eastAsia="Times New Roman" w:hAnsi="Arial" w:cs="Arial"/>
          <w:lang w:eastAsia="es-CO"/>
        </w:rPr>
        <w:t>negrilla. Por ejemplo</w:t>
      </w:r>
      <w:proofErr w:type="gramStart"/>
      <w:r w:rsidR="000B607A" w:rsidRPr="00C36AE3">
        <w:rPr>
          <w:rFonts w:ascii="Arial" w:eastAsia="Times New Roman" w:hAnsi="Arial" w:cs="Arial"/>
          <w:lang w:eastAsia="es-CO"/>
        </w:rPr>
        <w:t xml:space="preserve">: 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a</m:t>
            </m:r>
          </m:e>
        </m:acc>
      </m:oMath>
      <w:r w:rsidR="000B607A" w:rsidRPr="00C36AE3">
        <w:rPr>
          <w:rFonts w:ascii="Arial" w:eastAsia="Times New Roman" w:hAnsi="Arial" w:cs="Arial"/>
          <w:lang w:eastAsia="es-CO"/>
        </w:rPr>
        <w:t xml:space="preserve">, 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</m:acc>
      </m:oMath>
      <w:r w:rsidR="000B607A" w:rsidRPr="00C36AE3">
        <w:rPr>
          <w:rFonts w:ascii="Arial" w:eastAsia="Times New Roman" w:hAnsi="Arial" w:cs="Arial"/>
          <w:lang w:eastAsia="es-CO"/>
        </w:rPr>
        <w:t>,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r</m:t>
            </m:r>
          </m:e>
        </m:acc>
      </m:oMath>
      <w:r w:rsidR="000B607A" w:rsidRPr="00C36AE3">
        <w:rPr>
          <w:rFonts w:ascii="Arial" w:eastAsia="Times New Roman" w:hAnsi="Arial" w:cs="Arial"/>
          <w:lang w:eastAsia="es-CO"/>
        </w:rPr>
        <w:t>,</w:t>
      </w:r>
      <w:proofErr w:type="gramEnd"/>
      <w:r w:rsidR="000B607A" w:rsidRPr="00C36AE3">
        <w:rPr>
          <w:rFonts w:ascii="Arial" w:eastAsia="Times New Roman" w:hAnsi="Arial" w:cs="Arial"/>
          <w:lang w:eastAsia="es-CO"/>
        </w:rPr>
        <w:t xml:space="preserve"> o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a</m:t>
        </m:r>
      </m:oMath>
      <w:r w:rsidR="000B607A" w:rsidRPr="00C36AE3">
        <w:rPr>
          <w:rFonts w:ascii="Arial" w:eastAsia="Times New Roman" w:hAnsi="Arial" w:cs="Arial"/>
          <w:b/>
          <w:lang w:eastAsia="es-CO"/>
        </w:rPr>
        <w:t xml:space="preserve">,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v</m:t>
        </m:r>
      </m:oMath>
      <w:r w:rsidR="000B607A" w:rsidRPr="00C36AE3">
        <w:rPr>
          <w:rFonts w:ascii="Arial" w:eastAsia="Times New Roman" w:hAnsi="Arial" w:cs="Arial"/>
          <w:b/>
          <w:lang w:eastAsia="es-CO"/>
        </w:rPr>
        <w:t xml:space="preserve">,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r</m:t>
        </m:r>
      </m:oMath>
      <w:r w:rsidR="000B607A" w:rsidRPr="00C36AE3">
        <w:rPr>
          <w:rFonts w:ascii="Arial" w:eastAsia="Times New Roman" w:hAnsi="Arial" w:cs="Arial"/>
          <w:b/>
          <w:lang w:eastAsia="es-CO"/>
        </w:rPr>
        <w:t xml:space="preserve">. </w:t>
      </w:r>
    </w:p>
    <w:p w:rsidR="006E4E6B" w:rsidRPr="007C378C" w:rsidRDefault="006E4E6B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278"/>
        <w:gridCol w:w="7776"/>
      </w:tblGrid>
      <w:tr w:rsidR="007C378C" w:rsidRPr="0066170B" w:rsidTr="0066170B">
        <w:tc>
          <w:tcPr>
            <w:tcW w:w="9033" w:type="dxa"/>
            <w:gridSpan w:val="2"/>
            <w:shd w:val="clear" w:color="auto" w:fill="0D0D0D"/>
          </w:tcPr>
          <w:p w:rsidR="006E4E6B" w:rsidRPr="0066170B" w:rsidRDefault="006E4E6B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E4E6B" w:rsidRPr="0066170B" w:rsidRDefault="006E4E6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6E4E6B" w:rsidRPr="0066170B" w:rsidRDefault="006E4E6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CN_10_02_IMG02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E4E6B" w:rsidRPr="0066170B" w:rsidRDefault="006E4E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EC4A7D" w:rsidRPr="007C03CA" w:rsidRDefault="00EC4A7D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Vectores velocidad en una trayectoria rectilínea y curvilínea.</w:t>
            </w:r>
            <w:r w:rsidRPr="007C03CA">
              <w:rPr>
                <w:rFonts w:ascii="Times New Roman" w:hAnsi="Times New Roman"/>
                <w:highlight w:val="green"/>
                <w:lang w:val="es-MX"/>
              </w:rPr>
              <w:t xml:space="preserve"> </w:t>
            </w:r>
          </w:p>
          <w:p w:rsidR="00EC4A7D" w:rsidRPr="007C03CA" w:rsidRDefault="00EC4A7D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:rsidR="00EC4A7D" w:rsidRPr="007C03CA" w:rsidRDefault="00EC4A7D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:rsidR="006E4E6B" w:rsidRPr="007C03CA" w:rsidRDefault="006E4E6B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C03CA">
              <w:rPr>
                <w:rFonts w:ascii="Times New Roman" w:hAnsi="Times New Roman"/>
                <w:highlight w:val="green"/>
                <w:lang w:val="es-MX"/>
              </w:rPr>
              <w:t>Imagen para ser creada</w:t>
            </w:r>
            <w:r w:rsidR="000F66AA" w:rsidRPr="007C03CA">
              <w:rPr>
                <w:rFonts w:ascii="Times New Roman" w:hAnsi="Times New Roman"/>
                <w:lang w:val="es-MX"/>
              </w:rPr>
              <w:t xml:space="preserve"> </w:t>
            </w:r>
          </w:p>
          <w:p w:rsidR="000F66AA" w:rsidRPr="007C03CA" w:rsidRDefault="000F66AA" w:rsidP="007C03CA">
            <w:pPr>
              <w:spacing w:after="0"/>
              <w:rPr>
                <w:rFonts w:ascii="Times New Roman" w:hAnsi="Times New Roman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 xml:space="preserve">Importante que la flecha azul bajo el carro sea notoriamente más corta que la del avión </w:t>
            </w:r>
          </w:p>
          <w:p w:rsidR="006E4E6B" w:rsidRPr="007C03CA" w:rsidRDefault="00725C0D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>
              <w:rPr>
                <w:rFonts w:ascii="Arial" w:eastAsia="Times New Roman" w:hAnsi="Arial" w:cs="Arial"/>
                <w:noProof/>
                <w:lang w:val="es-CO" w:eastAsia="es-CO"/>
              </w:rPr>
              <w:drawing>
                <wp:inline distT="0" distB="0" distL="0" distR="0" wp14:anchorId="0A7FE6AD" wp14:editId="67C13969">
                  <wp:extent cx="4794885" cy="2620010"/>
                  <wp:effectExtent l="0" t="0" r="5715" b="8890"/>
                  <wp:docPr id="16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885" cy="2620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4E6B" w:rsidRPr="007C03CA" w:rsidRDefault="006E4E6B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  <w:p w:rsidR="006E4E6B" w:rsidRPr="007C03CA" w:rsidRDefault="006E4E6B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E4E6B" w:rsidRPr="0066170B" w:rsidRDefault="006E4E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:rsidR="006E4E6B" w:rsidRPr="0066170B" w:rsidRDefault="00A53A5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E4E6B" w:rsidRPr="0066170B" w:rsidRDefault="006E4E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:rsidR="006E4E6B" w:rsidRPr="00C36AE3" w:rsidRDefault="000F66AA" w:rsidP="002048E6">
            <w:pPr>
              <w:spacing w:after="0"/>
              <w:rPr>
                <w:rFonts w:ascii="Times New Roman" w:hAnsi="Times New Roman"/>
                <w:lang w:val="es-MX"/>
              </w:rPr>
            </w:pPr>
            <w:r w:rsidRPr="00C36AE3">
              <w:rPr>
                <w:rFonts w:ascii="Times New Roman" w:hAnsi="Times New Roman"/>
                <w:lang w:val="es-MX"/>
              </w:rPr>
              <w:t>Puedes observar que el vector velocidad de</w:t>
            </w:r>
            <w:r w:rsidR="00AE3D77">
              <w:rPr>
                <w:rFonts w:ascii="Times New Roman" w:hAnsi="Times New Roman"/>
                <w:lang w:val="es-MX"/>
              </w:rPr>
              <w:t xml:space="preserve"> </w:t>
            </w:r>
            <w:r w:rsidRPr="00C36AE3">
              <w:rPr>
                <w:rFonts w:ascii="Times New Roman" w:hAnsi="Times New Roman"/>
                <w:lang w:val="es-MX"/>
              </w:rPr>
              <w:t>l</w:t>
            </w:r>
            <w:r w:rsidR="00AE3D77">
              <w:rPr>
                <w:rFonts w:ascii="Times New Roman" w:hAnsi="Times New Roman"/>
                <w:lang w:val="es-MX"/>
              </w:rPr>
              <w:t>a</w:t>
            </w:r>
            <w:r w:rsidRPr="00C36AE3">
              <w:rPr>
                <w:rFonts w:ascii="Times New Roman" w:hAnsi="Times New Roman"/>
                <w:lang w:val="es-MX"/>
              </w:rPr>
              <w:t xml:space="preserve"> ca</w:t>
            </w:r>
            <w:r w:rsidR="00AE3D77">
              <w:rPr>
                <w:rFonts w:ascii="Times New Roman" w:hAnsi="Times New Roman"/>
                <w:lang w:val="es-MX"/>
              </w:rPr>
              <w:t>mioneta</w:t>
            </w:r>
            <w:r w:rsidRPr="00C36AE3">
              <w:rPr>
                <w:rFonts w:ascii="Times New Roman" w:hAnsi="Times New Roman"/>
                <w:lang w:val="es-MX"/>
              </w:rPr>
              <w:t xml:space="preserve"> tiene una magnitud menor que la del avión. También puedes ver que la dirección de los vectores velocidad </w:t>
            </w:r>
            <w:r w:rsidR="002048E6">
              <w:rPr>
                <w:rFonts w:ascii="Times New Roman" w:hAnsi="Times New Roman"/>
                <w:lang w:val="es-MX"/>
              </w:rPr>
              <w:t>coincide con la dirección</w:t>
            </w:r>
            <w:r w:rsidRPr="00C36AE3">
              <w:rPr>
                <w:rFonts w:ascii="Times New Roman" w:hAnsi="Times New Roman"/>
                <w:lang w:val="es-MX"/>
              </w:rPr>
              <w:t xml:space="preserve"> del movimiento de cada objeto, siendo horizontal para l</w:t>
            </w:r>
            <w:r w:rsidR="002048E6">
              <w:rPr>
                <w:rFonts w:ascii="Times New Roman" w:hAnsi="Times New Roman"/>
                <w:lang w:val="es-MX"/>
              </w:rPr>
              <w:t>a</w:t>
            </w:r>
            <w:r w:rsidRPr="00C36AE3">
              <w:rPr>
                <w:rFonts w:ascii="Times New Roman" w:hAnsi="Times New Roman"/>
                <w:lang w:val="es-MX"/>
              </w:rPr>
              <w:t xml:space="preserve"> ca</w:t>
            </w:r>
            <w:r w:rsidR="002048E6">
              <w:rPr>
                <w:rFonts w:ascii="Times New Roman" w:hAnsi="Times New Roman"/>
                <w:lang w:val="es-MX"/>
              </w:rPr>
              <w:t>mioneta</w:t>
            </w:r>
            <w:r w:rsidRPr="00C36AE3">
              <w:rPr>
                <w:rFonts w:ascii="Times New Roman" w:hAnsi="Times New Roman"/>
                <w:lang w:val="es-MX"/>
              </w:rPr>
              <w:t xml:space="preserve"> y tangente a la trayectoria curvilínea en el caso del avión. </w:t>
            </w:r>
          </w:p>
        </w:tc>
      </w:tr>
    </w:tbl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166D19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 xml:space="preserve">En el estudio de los movimientos intervienen las siguientes magnitudes: </w:t>
      </w:r>
    </w:p>
    <w:p w:rsidR="000B607A" w:rsidRPr="007C378C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166D19" w:rsidRDefault="000B607A" w:rsidP="000B607A">
      <w:pPr>
        <w:pStyle w:val="Prrafodelista"/>
        <w:numPr>
          <w:ilvl w:val="0"/>
          <w:numId w:val="36"/>
        </w:num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posición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(</m:t>
        </m:r>
        <m:r>
          <w:rPr>
            <w:rFonts w:ascii="Cambria Math" w:eastAsia="Times New Roman" w:hAnsi="Cambria Math"/>
            <w:lang w:eastAsia="es-CO"/>
          </w:rPr>
          <m:t>x</m:t>
        </m:r>
        <m:r>
          <w:rPr>
            <w:rFonts w:ascii="Cambria Math" w:eastAsia="Times New Roman" w:hAnsi="Cambria Math" w:cs="Arial"/>
            <w:lang w:eastAsia="es-CO"/>
          </w:rPr>
          <m:t>)</m:t>
        </m:r>
      </m:oMath>
      <w:r w:rsidRPr="00166D19">
        <w:rPr>
          <w:rFonts w:ascii="Arial" w:eastAsia="Times New Roman" w:hAnsi="Arial" w:cs="Arial"/>
          <w:lang w:eastAsia="es-CO"/>
        </w:rPr>
        <w:t xml:space="preserve"> </w:t>
      </w:r>
      <w:r w:rsidR="007E2B08">
        <w:rPr>
          <w:rFonts w:ascii="Arial" w:eastAsia="Times New Roman" w:hAnsi="Arial" w:cs="Arial"/>
          <w:lang w:eastAsia="es-CO"/>
        </w:rPr>
        <w:t xml:space="preserve">es el </w:t>
      </w:r>
      <w:r w:rsidRPr="00166D19">
        <w:rPr>
          <w:rFonts w:ascii="Arial" w:eastAsia="Times New Roman" w:hAnsi="Arial" w:cs="Arial"/>
          <w:lang w:eastAsia="es-CO"/>
        </w:rPr>
        <w:t>lugar que ocupa el móvil en un instante determinado respecto al origen del sistema de coordenadas. Es una magnitud </w:t>
      </w:r>
      <w:r w:rsidRPr="00166D19">
        <w:rPr>
          <w:rFonts w:ascii="Arial" w:eastAsia="Times New Roman" w:hAnsi="Arial" w:cs="Arial"/>
          <w:b/>
          <w:bCs/>
          <w:lang w:eastAsia="es-CO"/>
        </w:rPr>
        <w:t>vectorial</w:t>
      </w:r>
      <w:r w:rsidRPr="00166D19">
        <w:rPr>
          <w:rFonts w:ascii="Arial" w:eastAsia="Times New Roman" w:hAnsi="Arial" w:cs="Arial"/>
          <w:lang w:eastAsia="es-CO"/>
        </w:rPr>
        <w:t>. 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posición inicial 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Pr="00166D19">
        <w:rPr>
          <w:rFonts w:ascii="Arial" w:eastAsia="Times New Roman" w:hAnsi="Arial" w:cs="Arial"/>
          <w:lang w:eastAsia="es-CO"/>
        </w:rPr>
        <w:t> es aquella en la que se encuentra el móvil en el instante inicial (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t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Pr="00166D19">
        <w:rPr>
          <w:rFonts w:ascii="Arial" w:eastAsia="Times New Roman" w:hAnsi="Arial" w:cs="Arial"/>
          <w:lang w:eastAsia="es-CO"/>
        </w:rPr>
        <w:t>)</w:t>
      </w:r>
      <w:ins w:id="0" w:author="María" w:date="2015-03-24T16:25:00Z">
        <w:r w:rsidR="00AA6215">
          <w:rPr>
            <w:rFonts w:ascii="Arial" w:eastAsia="Times New Roman" w:hAnsi="Arial" w:cs="Arial"/>
            <w:lang w:eastAsia="es-CO"/>
          </w:rPr>
          <w:t>,</w:t>
        </w:r>
      </w:ins>
      <w:r w:rsidRPr="00166D19">
        <w:rPr>
          <w:rFonts w:ascii="Arial" w:eastAsia="Times New Roman" w:hAnsi="Arial" w:cs="Arial"/>
          <w:lang w:eastAsia="es-CO"/>
        </w:rPr>
        <w:t xml:space="preserve"> a partir del cual se estudia su movimiento. Puede coincidir o no con el origen del sistema de coordenadas. Por su parte, la </w:t>
      </w:r>
      <w:r w:rsidRPr="00166D19">
        <w:rPr>
          <w:rFonts w:ascii="Arial" w:eastAsia="Times New Roman" w:hAnsi="Arial" w:cs="Arial"/>
          <w:b/>
          <w:bCs/>
          <w:lang w:eastAsia="es-CO"/>
        </w:rPr>
        <w:t>posición final</w:t>
      </w:r>
      <w:r w:rsidRPr="00166D19">
        <w:rPr>
          <w:rFonts w:ascii="Arial" w:eastAsia="Times New Roman" w:hAnsi="Arial" w:cs="Arial"/>
          <w:lang w:eastAsia="es-CO"/>
        </w:rPr>
        <w:t> es aquella en la que se encuentra el móvil en el instante final del intervalo de tiempo considerado (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t</m:t>
        </m:r>
      </m:oMath>
      <w:r w:rsidRPr="00166D19">
        <w:rPr>
          <w:rFonts w:ascii="Arial" w:eastAsia="Times New Roman" w:hAnsi="Arial" w:cs="Arial"/>
          <w:lang w:eastAsia="es-CO"/>
        </w:rPr>
        <w:t xml:space="preserve">). </w:t>
      </w:r>
    </w:p>
    <w:p w:rsidR="000B607A" w:rsidRPr="007C378C" w:rsidRDefault="000B607A" w:rsidP="000B607A">
      <w:pPr>
        <w:pStyle w:val="Prrafodelista"/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0"/>
        <w:gridCol w:w="6348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66170B" w:rsidTr="0066170B">
        <w:tc>
          <w:tcPr>
            <w:tcW w:w="248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348" w:type="dxa"/>
            <w:shd w:val="clear" w:color="auto" w:fill="auto"/>
          </w:tcPr>
          <w:p w:rsidR="000B607A" w:rsidRPr="0066170B" w:rsidRDefault="000B607A" w:rsidP="0066170B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Usaremos el símbolo</w:t>
            </w:r>
            <w:r w:rsidR="007E2B08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szCs w:val="21"/>
                  <w:lang w:eastAsia="es-CO"/>
                </w:rPr>
                <m:t>∆</m:t>
              </m:r>
            </m:oMath>
            <w:r w:rsidR="007E2B08">
              <w:rPr>
                <w:rFonts w:ascii="Arial" w:eastAsia="Times New Roman" w:hAnsi="Arial" w:cs="Arial"/>
                <w:sz w:val="21"/>
                <w:szCs w:val="21"/>
                <w:lang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que se lee “delta” y significa 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cambio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o 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variación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de la cantidad </w:t>
            </w:r>
            <w:r w:rsidR="007E2B08">
              <w:rPr>
                <w:rFonts w:ascii="Arial" w:eastAsia="Times New Roman" w:hAnsi="Arial" w:cs="Arial"/>
                <w:lang w:val="es-MX" w:eastAsia="es-CO"/>
              </w:rPr>
              <w:t>considerada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. Por ejemplo: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 xml:space="preserve">∆t </m:t>
              </m:r>
            </m:oMath>
            <w:r w:rsidRPr="00166D19">
              <w:rPr>
                <w:rFonts w:ascii="Arial" w:eastAsia="Times New Roman" w:hAnsi="Arial" w:cs="Arial"/>
                <w:lang w:val="es-MX" w:eastAsia="es-CO"/>
              </w:rPr>
              <w:t>se lee “delta t” y representa la variación del tiempo</w:t>
            </w:r>
            <w:r w:rsidR="00AA6215">
              <w:rPr>
                <w:rFonts w:ascii="Arial" w:eastAsia="Times New Roman" w:hAnsi="Arial" w:cs="Arial"/>
                <w:lang w:val="es-MX" w:eastAsia="es-CO"/>
              </w:rPr>
              <w:t>, que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la diferencia entre el valor final y el valor inicial de la magnitud</w:t>
            </w:r>
            <w:r w:rsidR="007E2B08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:rsidR="000B607A" w:rsidRPr="00725C0D" w:rsidRDefault="00725C0D" w:rsidP="00BB66BF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∆t=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final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inicial</m:t>
                    </m:r>
                  </m:sub>
                </m:sSub>
              </m:oMath>
            </m:oMathPara>
          </w:p>
          <w:p w:rsidR="000B607A" w:rsidRPr="00166D19" w:rsidRDefault="007E2B08" w:rsidP="0066170B">
            <w:pPr>
              <w:shd w:val="clear" w:color="auto" w:fill="F1F6E3"/>
              <w:tabs>
                <w:tab w:val="left" w:pos="2420"/>
              </w:tabs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o,</w:t>
            </w:r>
            <w:r w:rsidR="000B607A" w:rsidRPr="00166D19">
              <w:rPr>
                <w:rFonts w:ascii="Arial" w:eastAsia="Times New Roman" w:hAnsi="Arial" w:cs="Arial"/>
                <w:lang w:val="es-MX" w:eastAsia="es-CO"/>
              </w:rPr>
              <w:t xml:space="preserve"> de forma abreviada</w:t>
            </w:r>
            <w:r>
              <w:rPr>
                <w:rFonts w:ascii="Arial" w:eastAsia="Times New Roman" w:hAnsi="Arial" w:cs="Arial"/>
                <w:lang w:val="es-MX" w:eastAsia="es-CO"/>
              </w:rPr>
              <w:t>,</w:t>
            </w:r>
            <w:r w:rsidR="000B607A" w:rsidRPr="00166D19">
              <w:rPr>
                <w:rFonts w:ascii="Arial" w:eastAsia="Times New Roman" w:hAnsi="Arial" w:cs="Arial"/>
                <w:lang w:val="es-MX" w:eastAsia="es-CO"/>
              </w:rPr>
              <w:tab/>
            </w:r>
          </w:p>
          <w:p w:rsidR="000B607A" w:rsidRPr="00725C0D" w:rsidRDefault="00725C0D" w:rsidP="00BB66BF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∆t=t-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</m:oMath>
            </m:oMathPara>
          </w:p>
        </w:tc>
      </w:tr>
    </w:tbl>
    <w:p w:rsidR="000B607A" w:rsidRPr="007C378C" w:rsidRDefault="000B607A" w:rsidP="000B607A">
      <w:pPr>
        <w:spacing w:after="0"/>
        <w:rPr>
          <w:rFonts w:ascii="Times" w:hAnsi="Times"/>
          <w:highlight w:val="yellow"/>
        </w:rPr>
      </w:pPr>
    </w:p>
    <w:p w:rsidR="000B607A" w:rsidRPr="00166D19" w:rsidRDefault="000B607A" w:rsidP="000B607A">
      <w:pPr>
        <w:numPr>
          <w:ilvl w:val="0"/>
          <w:numId w:val="34"/>
        </w:numPr>
        <w:shd w:val="clear" w:color="auto" w:fill="FFFFFF"/>
        <w:spacing w:after="0" w:line="345" w:lineRule="atLeast"/>
        <w:ind w:left="300"/>
        <w:jc w:val="both"/>
        <w:rPr>
          <w:rFonts w:ascii="Times New Roman" w:eastAsia="Times New Roman" w:hAnsi="Times New Roman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El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desplazamiento </w:t>
      </w:r>
      <w:r w:rsidRPr="00F045B8">
        <w:rPr>
          <w:rFonts w:ascii="Arial" w:eastAsia="Times New Roman" w:hAnsi="Arial" w:cs="Arial"/>
          <w:bCs/>
          <w:lang w:eastAsia="es-CO"/>
        </w:rPr>
        <w:t>(</w:t>
      </w:r>
      <m:oMath>
        <m:r>
          <w:rPr>
            <w:rFonts w:ascii="Cambria Math" w:eastAsia="Times New Roman" w:hAnsi="Cambria Math"/>
            <w:lang w:eastAsia="es-CO"/>
          </w:rPr>
          <m:t>∆</m:t>
        </m:r>
        <m:acc>
          <m:accPr>
            <m:chr m:val="⃗"/>
            <m:ctrlPr>
              <w:rPr>
                <w:rFonts w:ascii="Cambria Math" w:eastAsia="Times New Roman" w:hAnsi="Cambria Math"/>
                <w:i/>
                <w:lang w:eastAsia="es-CO"/>
              </w:rPr>
            </m:ctrlPr>
          </m:accPr>
          <m:e>
            <m:r>
              <w:rPr>
                <w:rFonts w:ascii="Cambria Math" w:eastAsia="Times New Roman" w:hAnsi="Cambria Math"/>
                <w:lang w:eastAsia="es-CO"/>
              </w:rPr>
              <m:t>x</m:t>
            </m:r>
          </m:e>
        </m:acc>
      </m:oMath>
      <w:r w:rsidR="00C7095D">
        <w:rPr>
          <w:rFonts w:ascii="Arial" w:eastAsia="Times New Roman" w:hAnsi="Arial" w:cs="Arial"/>
          <w:lang w:eastAsia="es-CO"/>
        </w:rPr>
        <w:t>)</w:t>
      </w:r>
      <w:r w:rsidR="007E2B08">
        <w:rPr>
          <w:rFonts w:ascii="Arial" w:eastAsia="Times New Roman" w:hAnsi="Arial" w:cs="Arial"/>
          <w:lang w:eastAsia="es-CO"/>
        </w:rPr>
        <w:t xml:space="preserve"> </w:t>
      </w:r>
      <w:r w:rsidRPr="00166D19">
        <w:rPr>
          <w:rFonts w:ascii="Arial" w:eastAsia="Times New Roman" w:hAnsi="Arial" w:cs="Arial"/>
          <w:lang w:eastAsia="es-CO"/>
        </w:rPr>
        <w:t>es el</w:t>
      </w:r>
      <w:r w:rsidRPr="00166D19">
        <w:rPr>
          <w:rFonts w:ascii="Arial" w:eastAsia="Times New Roman" w:hAnsi="Arial" w:cs="Arial"/>
          <w:b/>
          <w:lang w:eastAsia="es-CO"/>
        </w:rPr>
        <w:t xml:space="preserve"> vector</w:t>
      </w:r>
      <w:r w:rsidRPr="00166D19">
        <w:rPr>
          <w:rFonts w:ascii="Arial" w:eastAsia="Times New Roman" w:hAnsi="Arial" w:cs="Arial"/>
          <w:lang w:eastAsia="es-CO"/>
        </w:rPr>
        <w:t xml:space="preserve"> diferencia entre la posición final y </w:t>
      </w:r>
      <w:r w:rsidR="007E2B08">
        <w:rPr>
          <w:rFonts w:ascii="Arial" w:eastAsia="Times New Roman" w:hAnsi="Arial" w:cs="Arial"/>
          <w:lang w:eastAsia="es-CO"/>
        </w:rPr>
        <w:t xml:space="preserve">la </w:t>
      </w:r>
      <w:r w:rsidRPr="00166D19">
        <w:rPr>
          <w:rFonts w:ascii="Arial" w:eastAsia="Times New Roman" w:hAnsi="Arial" w:cs="Arial"/>
          <w:lang w:eastAsia="es-CO"/>
        </w:rPr>
        <w:t xml:space="preserve">posición inicial. Representa el cambio de posición del móvil. Si </w:t>
      </w:r>
      <w:r w:rsidR="007E2B08">
        <w:rPr>
          <w:rFonts w:ascii="Arial" w:eastAsia="Times New Roman" w:hAnsi="Arial" w:cs="Arial"/>
          <w:lang w:eastAsia="es-CO"/>
        </w:rPr>
        <w:t>suponemos</w:t>
      </w:r>
      <w:r w:rsidRPr="00166D19">
        <w:rPr>
          <w:rFonts w:ascii="Arial" w:eastAsia="Times New Roman" w:hAnsi="Arial" w:cs="Arial"/>
          <w:lang w:eastAsia="es-CO"/>
        </w:rPr>
        <w:t xml:space="preserve"> que el movimiento ocurre en un sistema cartesiano en la dirección del </w:t>
      </w:r>
      <w:r w:rsidRPr="00166D19">
        <w:rPr>
          <w:rFonts w:ascii="Arial" w:eastAsia="Times New Roman" w:hAnsi="Arial" w:cs="Arial"/>
          <w:b/>
          <w:lang w:eastAsia="es-CO"/>
        </w:rPr>
        <w:t>eje x</w:t>
      </w:r>
      <w:r w:rsidRPr="00166D19">
        <w:rPr>
          <w:rFonts w:ascii="Arial" w:eastAsia="Times New Roman" w:hAnsi="Arial" w:cs="Arial"/>
          <w:lang w:eastAsia="es-CO"/>
        </w:rPr>
        <w:t>, e</w:t>
      </w:r>
      <w:r w:rsidR="007E2B08">
        <w:rPr>
          <w:rFonts w:ascii="Arial" w:eastAsia="Times New Roman" w:hAnsi="Arial" w:cs="Arial"/>
          <w:lang w:eastAsia="es-CO"/>
        </w:rPr>
        <w:t>ntonc</w:t>
      </w:r>
      <w:r w:rsidRPr="00166D19">
        <w:rPr>
          <w:rFonts w:ascii="Arial" w:eastAsia="Times New Roman" w:hAnsi="Arial" w:cs="Arial"/>
          <w:lang w:eastAsia="es-CO"/>
        </w:rPr>
        <w:t>es se expresa:</w:t>
      </w:r>
    </w:p>
    <w:p w:rsidR="000B607A" w:rsidRPr="00166D19" w:rsidRDefault="000B607A" w:rsidP="000B607A">
      <w:pPr>
        <w:pStyle w:val="Prrafodelista"/>
        <w:rPr>
          <w:rFonts w:ascii="Times New Roman" w:eastAsia="Times New Roman" w:hAnsi="Times New Roman"/>
          <w:lang w:eastAsia="es-CO"/>
        </w:rPr>
      </w:pPr>
    </w:p>
    <w:p w:rsidR="000B607A" w:rsidRPr="00725C0D" w:rsidRDefault="00725C0D" w:rsidP="000B607A">
      <w:pPr>
        <w:shd w:val="clear" w:color="auto" w:fill="FFFFFF"/>
        <w:spacing w:after="0" w:line="345" w:lineRule="atLeast"/>
        <w:ind w:left="300"/>
        <w:jc w:val="center"/>
        <w:rPr>
          <w:rFonts w:ascii="Times New Roman" w:eastAsia="Times New Roman" w:hAnsi="Times New Roman"/>
          <w:lang w:eastAsia="es-CO"/>
        </w:rPr>
      </w:pPr>
      <m:oMathPara>
        <m:oMath>
          <m:r>
            <w:rPr>
              <w:rFonts w:ascii="Cambria Math" w:eastAsia="Times New Roman" w:hAnsi="Cambria Math"/>
              <w:lang w:eastAsia="es-CO"/>
            </w:rPr>
            <m:t>∆</m:t>
          </m:r>
          <m:acc>
            <m:accPr>
              <m:chr m:val="⃗"/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/>
                  <w:lang w:eastAsia="es-CO"/>
                </w:rPr>
                <m:t>x</m:t>
              </m:r>
            </m:e>
          </m:acc>
          <m:r>
            <w:rPr>
              <w:rFonts w:ascii="Cambria Math" w:eastAsia="Times New Roman" w:hAnsi="Cambria Math"/>
              <w:lang w:eastAsia="es-CO"/>
            </w:rPr>
            <m:t>=x-</m:t>
          </m:r>
          <m:sSub>
            <m:sSub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/>
                  <w:lang w:eastAsia="es-CO"/>
                </w:rPr>
                <m:t>0</m:t>
              </m:r>
            </m:sub>
          </m:sSub>
        </m:oMath>
      </m:oMathPara>
    </w:p>
    <w:p w:rsidR="000B607A" w:rsidRPr="007C378C" w:rsidRDefault="000B607A" w:rsidP="000B607A">
      <w:pPr>
        <w:pStyle w:val="Prrafodelista"/>
        <w:rPr>
          <w:rFonts w:ascii="Times New Roman" w:eastAsia="Times New Roman" w:hAnsi="Times New Roman"/>
          <w:lang w:eastAsia="es-CO"/>
        </w:rPr>
      </w:pPr>
    </w:p>
    <w:p w:rsidR="000B607A" w:rsidRPr="00166D19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 xml:space="preserve">Recordemos que el desplazamiento </w:t>
      </w:r>
      <w:r w:rsidR="007E2B08">
        <w:rPr>
          <w:rFonts w:ascii="Arial" w:eastAsia="Times New Roman" w:hAnsi="Arial" w:cs="Arial"/>
          <w:lang w:eastAsia="es-CO"/>
        </w:rPr>
        <w:t>es</w:t>
      </w:r>
      <w:r w:rsidRPr="00166D19">
        <w:rPr>
          <w:rFonts w:ascii="Arial" w:eastAsia="Times New Roman" w:hAnsi="Arial" w:cs="Arial"/>
          <w:lang w:eastAsia="es-CO"/>
        </w:rPr>
        <w:t xml:space="preserve"> un vector </w:t>
      </w:r>
      <w:r w:rsidR="007E2B08">
        <w:rPr>
          <w:rFonts w:ascii="Arial" w:eastAsia="Times New Roman" w:hAnsi="Arial" w:cs="Arial"/>
          <w:lang w:eastAsia="es-CO"/>
        </w:rPr>
        <w:t xml:space="preserve">que tiene tanto </w:t>
      </w:r>
      <w:r w:rsidRPr="00166D19">
        <w:rPr>
          <w:rFonts w:ascii="Arial" w:eastAsia="Times New Roman" w:hAnsi="Arial" w:cs="Arial"/>
          <w:lang w:eastAsia="es-CO"/>
        </w:rPr>
        <w:t>magnitud</w:t>
      </w:r>
      <w:r w:rsidR="007E2B08">
        <w:rPr>
          <w:rFonts w:ascii="Arial" w:eastAsia="Times New Roman" w:hAnsi="Arial" w:cs="Arial"/>
          <w:lang w:eastAsia="es-CO"/>
        </w:rPr>
        <w:t xml:space="preserve"> como</w:t>
      </w:r>
      <w:r w:rsidRPr="00166D19">
        <w:rPr>
          <w:rFonts w:ascii="Arial" w:eastAsia="Times New Roman" w:hAnsi="Arial" w:cs="Arial"/>
          <w:lang w:eastAsia="es-CO"/>
        </w:rPr>
        <w:t xml:space="preserve"> dirección</w:t>
      </w:r>
      <w:r w:rsidR="007E2B08">
        <w:rPr>
          <w:rFonts w:ascii="Arial" w:eastAsia="Times New Roman" w:hAnsi="Arial" w:cs="Arial"/>
          <w:lang w:eastAsia="es-CO"/>
        </w:rPr>
        <w:t>.</w:t>
      </w:r>
      <w:r w:rsidRPr="00166D19">
        <w:rPr>
          <w:rFonts w:ascii="Arial" w:eastAsia="Times New Roman" w:hAnsi="Arial" w:cs="Arial"/>
          <w:lang w:eastAsia="es-CO"/>
        </w:rPr>
        <w:t xml:space="preserve"> </w:t>
      </w:r>
      <w:r w:rsidR="007E2B08">
        <w:rPr>
          <w:rFonts w:ascii="Arial" w:eastAsia="Times New Roman" w:hAnsi="Arial" w:cs="Arial"/>
          <w:lang w:eastAsia="es-CO"/>
        </w:rPr>
        <w:t>Además,</w:t>
      </w:r>
      <w:r w:rsidRPr="00166D19">
        <w:rPr>
          <w:rFonts w:ascii="Arial" w:eastAsia="Times New Roman" w:hAnsi="Arial" w:cs="Arial"/>
          <w:lang w:eastAsia="es-CO"/>
        </w:rPr>
        <w:t xml:space="preserve"> </w:t>
      </w:r>
    </w:p>
    <w:p w:rsidR="000B607A" w:rsidRPr="00166D19" w:rsidRDefault="007E2B08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s</w:t>
      </w:r>
      <w:r w:rsidR="000B607A" w:rsidRPr="00166D19">
        <w:rPr>
          <w:rFonts w:ascii="Arial" w:eastAsia="Times New Roman" w:hAnsi="Arial" w:cs="Arial"/>
          <w:lang w:eastAsia="es-CO"/>
        </w:rPr>
        <w:t xml:space="preserve">i </w:t>
      </w:r>
      <m:oMath>
        <m:r>
          <w:rPr>
            <w:rFonts w:ascii="Cambria Math" w:eastAsia="Times New Roman" w:hAnsi="Cambria Math"/>
            <w:lang w:eastAsia="es-CO"/>
          </w:rPr>
          <m:t>x&gt;</m:t>
        </m:r>
        <m:sSub>
          <m:sSubPr>
            <m:ctrlPr>
              <w:rPr>
                <w:rFonts w:ascii="Cambria Math" w:eastAsia="Times New Roman" w:hAnsi="Cambria Math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/>
                <w:lang w:eastAsia="es-CO"/>
              </w:rPr>
              <m:t>0</m:t>
            </m:r>
          </m:sub>
        </m:sSub>
      </m:oMath>
      <w:r w:rsidR="000B607A" w:rsidRPr="00166D19">
        <w:rPr>
          <w:rFonts w:ascii="Arial" w:eastAsia="Times New Roman" w:hAnsi="Arial" w:cs="Arial"/>
          <w:lang w:eastAsia="es-CO"/>
        </w:rPr>
        <w:t xml:space="preserve"> el móvil se aleja del origen del sistema de coordenadas, </w:t>
      </w:r>
      <w:r>
        <w:rPr>
          <w:rFonts w:ascii="Arial" w:eastAsia="Times New Roman" w:hAnsi="Arial" w:cs="Arial"/>
          <w:lang w:eastAsia="es-CO"/>
        </w:rPr>
        <w:t>o sea que</w:t>
      </w:r>
      <w:r w:rsidR="000B607A" w:rsidRPr="00166D19">
        <w:rPr>
          <w:rFonts w:ascii="Arial" w:eastAsia="Times New Roman" w:hAnsi="Arial" w:cs="Arial"/>
          <w:lang w:eastAsia="es-CO"/>
        </w:rPr>
        <w:t xml:space="preserve"> el desplazamiento es positivo</w:t>
      </w:r>
      <w:r>
        <w:rPr>
          <w:rFonts w:ascii="Arial" w:eastAsia="Times New Roman" w:hAnsi="Arial" w:cs="Arial"/>
          <w:lang w:eastAsia="es-CO"/>
        </w:rPr>
        <w:t>;</w:t>
      </w:r>
    </w:p>
    <w:p w:rsidR="000B607A" w:rsidRPr="00166D19" w:rsidRDefault="007E2B08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s</w:t>
      </w:r>
      <w:r w:rsidR="000B607A" w:rsidRPr="00166D19">
        <w:rPr>
          <w:rFonts w:ascii="Arial" w:eastAsia="Times New Roman" w:hAnsi="Arial" w:cs="Arial"/>
          <w:lang w:eastAsia="es-CO"/>
        </w:rPr>
        <w:t xml:space="preserve">i </w:t>
      </w:r>
      <m:oMath>
        <m:r>
          <w:rPr>
            <w:rFonts w:ascii="Cambria Math" w:eastAsia="Times New Roman" w:hAnsi="Cambria Math"/>
            <w:lang w:eastAsia="es-CO"/>
          </w:rPr>
          <m:t>x&lt;</m:t>
        </m:r>
        <m:sSub>
          <m:sSubPr>
            <m:ctrlPr>
              <w:rPr>
                <w:rFonts w:ascii="Cambria Math" w:eastAsia="Times New Roman" w:hAnsi="Cambria Math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/>
                <w:lang w:eastAsia="es-CO"/>
              </w:rPr>
              <m:t>0</m:t>
            </m:r>
          </m:sub>
        </m:sSub>
      </m:oMath>
      <w:r w:rsidR="000B607A" w:rsidRPr="00166D19">
        <w:rPr>
          <w:rFonts w:ascii="Arial" w:eastAsia="Times New Roman" w:hAnsi="Arial" w:cs="Arial"/>
          <w:lang w:eastAsia="es-CO"/>
        </w:rPr>
        <w:t xml:space="preserve"> el móvil se acerca al origen del sistema de coordenadas, </w:t>
      </w:r>
      <w:r>
        <w:rPr>
          <w:rFonts w:ascii="Arial" w:eastAsia="Times New Roman" w:hAnsi="Arial" w:cs="Arial"/>
          <w:lang w:eastAsia="es-CO"/>
        </w:rPr>
        <w:t>o sea que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="000B607A" w:rsidRPr="00166D19">
        <w:rPr>
          <w:rFonts w:ascii="Arial" w:eastAsia="Times New Roman" w:hAnsi="Arial" w:cs="Arial"/>
          <w:lang w:eastAsia="es-CO"/>
        </w:rPr>
        <w:t>el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="000B607A" w:rsidRPr="00166D19">
        <w:rPr>
          <w:rFonts w:ascii="Arial" w:eastAsia="Times New Roman" w:hAnsi="Arial" w:cs="Arial"/>
          <w:lang w:eastAsia="es-CO"/>
        </w:rPr>
        <w:t>desplazamiento es negativo.</w:t>
      </w:r>
    </w:p>
    <w:p w:rsidR="000B607A" w:rsidRPr="00166D19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 xml:space="preserve">Esto significa que la </w:t>
      </w:r>
      <w:r w:rsidRPr="00166D19">
        <w:rPr>
          <w:rFonts w:ascii="Arial" w:eastAsia="Times New Roman" w:hAnsi="Arial" w:cs="Arial"/>
          <w:b/>
          <w:lang w:eastAsia="es-CO"/>
        </w:rPr>
        <w:t xml:space="preserve">dirección </w:t>
      </w:r>
      <w:r w:rsidRPr="00166D19">
        <w:rPr>
          <w:rFonts w:ascii="Arial" w:eastAsia="Times New Roman" w:hAnsi="Arial" w:cs="Arial"/>
          <w:lang w:eastAsia="es-CO"/>
        </w:rPr>
        <w:t>del desplazamiento estará dad</w:t>
      </w:r>
      <w:r w:rsidR="007E2B08">
        <w:rPr>
          <w:rFonts w:ascii="Arial" w:eastAsia="Times New Roman" w:hAnsi="Arial" w:cs="Arial"/>
          <w:lang w:eastAsia="es-CO"/>
        </w:rPr>
        <w:t>a</w:t>
      </w:r>
      <w:r w:rsidRPr="00166D19">
        <w:rPr>
          <w:rFonts w:ascii="Arial" w:eastAsia="Times New Roman" w:hAnsi="Arial" w:cs="Arial"/>
          <w:lang w:eastAsia="es-CO"/>
        </w:rPr>
        <w:t xml:space="preserve"> por el </w:t>
      </w:r>
      <w:r w:rsidRPr="00166D19">
        <w:rPr>
          <w:rFonts w:ascii="Arial" w:eastAsia="Times New Roman" w:hAnsi="Arial" w:cs="Arial"/>
          <w:b/>
          <w:lang w:eastAsia="es-CO"/>
        </w:rPr>
        <w:t>signo</w:t>
      </w:r>
      <w:r w:rsidRPr="00166D19">
        <w:rPr>
          <w:rFonts w:ascii="Arial" w:eastAsia="Times New Roman" w:hAnsi="Arial" w:cs="Arial"/>
          <w:lang w:eastAsia="es-CO"/>
        </w:rPr>
        <w:t xml:space="preserve">, </w:t>
      </w:r>
      <w:r w:rsidR="007E2B08">
        <w:rPr>
          <w:rFonts w:ascii="Arial" w:eastAsia="Times New Roman" w:hAnsi="Arial" w:cs="Arial"/>
          <w:lang w:eastAsia="es-CO"/>
        </w:rPr>
        <w:t>que representa</w:t>
      </w:r>
      <w:r w:rsidRPr="00166D19">
        <w:rPr>
          <w:rFonts w:ascii="Arial" w:eastAsia="Times New Roman" w:hAnsi="Arial" w:cs="Arial"/>
          <w:lang w:eastAsia="es-CO"/>
        </w:rPr>
        <w:t xml:space="preserve"> un movimiento hacia la derecha (+) o hacia la izquierda (-) cuando el móvil se mueve horizontalmente. </w:t>
      </w:r>
    </w:p>
    <w:p w:rsidR="000B607A" w:rsidRPr="00166D19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2B3633">
        <w:rPr>
          <w:rFonts w:ascii="Arial" w:eastAsia="Times New Roman" w:hAnsi="Arial" w:cs="Arial"/>
          <w:lang w:eastAsia="es-CO"/>
        </w:rPr>
        <w:t xml:space="preserve">La unidad </w:t>
      </w:r>
      <w:r w:rsidR="007E2B08" w:rsidRPr="002B3633">
        <w:rPr>
          <w:rFonts w:ascii="Arial" w:eastAsia="Times New Roman" w:hAnsi="Arial" w:cs="Arial"/>
          <w:lang w:eastAsia="es-CO"/>
        </w:rPr>
        <w:t xml:space="preserve">del desplazamiento </w:t>
      </w:r>
      <w:r w:rsidRPr="002B3633">
        <w:rPr>
          <w:rFonts w:ascii="Arial" w:eastAsia="Times New Roman" w:hAnsi="Arial" w:cs="Arial"/>
          <w:lang w:eastAsia="es-CO"/>
        </w:rPr>
        <w:t xml:space="preserve">en el SI es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m</m:t>
        </m:r>
      </m:oMath>
      <w:r w:rsidRPr="002B3633">
        <w:rPr>
          <w:rFonts w:ascii="Arial" w:eastAsia="Times New Roman" w:hAnsi="Arial" w:cs="Arial"/>
          <w:lang w:eastAsia="es-CO"/>
        </w:rPr>
        <w:t>.</w:t>
      </w:r>
      <w:ins w:id="1" w:author="María" w:date="2015-03-24T16:33:00Z">
        <w:r w:rsidR="001D4A74">
          <w:rPr>
            <w:rFonts w:ascii="Arial" w:eastAsia="Times New Roman" w:hAnsi="Arial" w:cs="Arial"/>
            <w:lang w:eastAsia="es-CO"/>
          </w:rPr>
          <w:t xml:space="preserve">  </w:t>
        </w:r>
      </w:ins>
    </w:p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166D19" w:rsidRDefault="000B607A" w:rsidP="000B607A">
      <w:pPr>
        <w:numPr>
          <w:ilvl w:val="0"/>
          <w:numId w:val="34"/>
        </w:num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b/>
          <w:bCs/>
          <w:lang w:eastAsia="es-CO"/>
        </w:rPr>
        <w:t>La distancia</w:t>
      </w:r>
      <w:r w:rsidRPr="00166D19">
        <w:rPr>
          <w:rFonts w:ascii="Arial" w:eastAsia="Times New Roman" w:hAnsi="Arial" w:cs="Arial"/>
          <w:lang w:eastAsia="es-CO"/>
        </w:rPr>
        <w:t> (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s</m:t>
        </m:r>
      </m:oMath>
      <w:r w:rsidR="00C7095D">
        <w:rPr>
          <w:rFonts w:ascii="Arial" w:eastAsia="Times New Roman" w:hAnsi="Arial" w:cs="Arial"/>
          <w:lang w:eastAsia="es-CO"/>
        </w:rPr>
        <w:t xml:space="preserve">) </w:t>
      </w:r>
      <w:r w:rsidR="00015644">
        <w:rPr>
          <w:rFonts w:ascii="Arial" w:eastAsia="Times New Roman" w:hAnsi="Arial" w:cs="Arial"/>
          <w:lang w:eastAsia="es-CO"/>
        </w:rPr>
        <w:t>e</w:t>
      </w:r>
      <w:r w:rsidRPr="00166D19">
        <w:rPr>
          <w:rFonts w:ascii="Arial" w:eastAsia="Times New Roman" w:hAnsi="Arial" w:cs="Arial"/>
          <w:lang w:eastAsia="es-CO"/>
        </w:rPr>
        <w:t xml:space="preserve">s una magnitud </w:t>
      </w:r>
      <w:r w:rsidRPr="00166D19">
        <w:rPr>
          <w:rFonts w:ascii="Arial" w:eastAsia="Times New Roman" w:hAnsi="Arial" w:cs="Arial"/>
          <w:b/>
          <w:lang w:eastAsia="es-CO"/>
        </w:rPr>
        <w:t>escalar</w:t>
      </w:r>
      <w:r w:rsidRPr="00166D19">
        <w:rPr>
          <w:rFonts w:ascii="Arial" w:eastAsia="Times New Roman" w:hAnsi="Arial" w:cs="Arial"/>
          <w:lang w:eastAsia="es-CO"/>
        </w:rPr>
        <w:t>. Representa l</w:t>
      </w:r>
      <w:r w:rsidR="000831B7">
        <w:rPr>
          <w:rFonts w:ascii="Arial" w:eastAsia="Times New Roman" w:hAnsi="Arial" w:cs="Arial"/>
          <w:lang w:eastAsia="es-CO"/>
        </w:rPr>
        <w:t>a longitud que recorre el móvil</w:t>
      </w:r>
      <w:r w:rsidRPr="00166D19">
        <w:rPr>
          <w:rFonts w:ascii="Arial" w:eastAsia="Times New Roman" w:hAnsi="Arial" w:cs="Arial"/>
          <w:lang w:eastAsia="es-CO"/>
        </w:rPr>
        <w:t xml:space="preserve"> sobre la trayectoria. </w:t>
      </w:r>
      <w:r w:rsidRPr="002B3633">
        <w:rPr>
          <w:rFonts w:ascii="Arial" w:eastAsia="Times New Roman" w:hAnsi="Arial" w:cs="Arial"/>
          <w:lang w:eastAsia="es-CO"/>
        </w:rPr>
        <w:t xml:space="preserve">La unidad en el SI es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m</m:t>
        </m:r>
      </m:oMath>
      <w:r w:rsidRPr="002B3633">
        <w:rPr>
          <w:rFonts w:ascii="Arial" w:eastAsia="Times New Roman" w:hAnsi="Arial" w:cs="Arial"/>
          <w:lang w:eastAsia="es-CO"/>
        </w:rPr>
        <w:t>.</w:t>
      </w:r>
    </w:p>
    <w:p w:rsidR="00785616" w:rsidRPr="007C378C" w:rsidRDefault="00785616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D0D0D"/>
          </w:tcPr>
          <w:p w:rsidR="00785616" w:rsidRPr="0066170B" w:rsidRDefault="00785616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CN_10_02_IMG03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A53A52" w:rsidRPr="00166D19" w:rsidRDefault="00A53A52" w:rsidP="00166D19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>Imagen que muestra el vector desplazamiento respecto a</w:t>
            </w:r>
            <w:r w:rsidR="00BB66BF" w:rsidRPr="00166D19">
              <w:rPr>
                <w:rFonts w:ascii="Times New Roman" w:hAnsi="Times New Roman"/>
                <w:lang w:val="es-MX"/>
              </w:rPr>
              <w:t xml:space="preserve"> un sistema de referencia fijo</w:t>
            </w:r>
            <w:del w:id="2" w:author="María" w:date="2015-03-24T16:34:00Z">
              <w:r w:rsidR="00BB66BF" w:rsidRPr="00166D19" w:rsidDel="001D4A74">
                <w:rPr>
                  <w:rFonts w:ascii="Times New Roman" w:hAnsi="Times New Roman"/>
                  <w:lang w:val="es-MX"/>
                </w:rPr>
                <w:delText>.</w:delText>
              </w:r>
            </w:del>
          </w:p>
          <w:p w:rsidR="00A53A52" w:rsidRPr="0066170B" w:rsidRDefault="00F045B8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t>OJO, en la imagen poner coma (,) a los decimales</w:t>
            </w:r>
          </w:p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785616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375B871" wp14:editId="3631A4EC">
                  <wp:extent cx="3964940" cy="3142615"/>
                  <wp:effectExtent l="0" t="0" r="0" b="635"/>
                  <wp:docPr id="46" name="Imagen 91" descr="http://philschatz.com/physics-book/resources/Figure_02_01_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1" descr="http://philschatz.com/physics-book/resources/Figure_02_01_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4940" cy="3142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:rsidR="00785616" w:rsidRDefault="006D319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:rsidR="00F045B8" w:rsidRPr="0066170B" w:rsidRDefault="00F045B8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:rsidR="00785616" w:rsidRPr="00166D19" w:rsidRDefault="00785616" w:rsidP="001D4A74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>Sabemos que la persona se ha movido porque presenta un cambio en su posición, luego su desplazamiento es diferente de cero.</w:t>
            </w:r>
            <w:r w:rsidR="00A5485C">
              <w:rPr>
                <w:rFonts w:ascii="Times New Roman" w:hAnsi="Times New Roman"/>
                <w:lang w:val="es-MX"/>
              </w:rPr>
              <w:t xml:space="preserve"> </w:t>
            </w:r>
            <m:oMath>
              <m:r>
                <w:rPr>
                  <w:rFonts w:ascii="Cambria Math" w:eastAsia="Times New Roman" w:hAnsi="Cambria Math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x</m:t>
                  </m:r>
                </m:e>
              </m:acc>
            </m:oMath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ha </w:t>
            </w:r>
            <w:r w:rsidR="000831B7">
              <w:rPr>
                <w:rFonts w:ascii="Times New Roman" w:eastAsia="MS Mincho" w:hAnsi="Times New Roman"/>
                <w:lang w:val="es-MX" w:eastAsia="es-CO"/>
              </w:rPr>
              <w:t>resultado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positivo</w:t>
            </w:r>
            <w:r w:rsidR="000831B7">
              <w:rPr>
                <w:rFonts w:ascii="Times New Roman" w:eastAsia="MS Mincho" w:hAnsi="Times New Roman"/>
                <w:lang w:val="es-MX" w:eastAsia="es-CO"/>
              </w:rPr>
              <w:t>,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</w:t>
            </w:r>
            <w:r w:rsidR="000831B7">
              <w:rPr>
                <w:rFonts w:ascii="Times New Roman" w:eastAsia="MS Mincho" w:hAnsi="Times New Roman"/>
                <w:lang w:val="es-MX" w:eastAsia="es-CO"/>
              </w:rPr>
              <w:t xml:space="preserve">lo que 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>indica</w:t>
            </w:r>
            <w:r w:rsidR="000831B7">
              <w:rPr>
                <w:rFonts w:ascii="Times New Roman" w:eastAsia="MS Mincho" w:hAnsi="Times New Roman"/>
                <w:lang w:val="es-MX" w:eastAsia="es-CO"/>
              </w:rPr>
              <w:t xml:space="preserve"> 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que el desplazamiento fue a la derecha sobre el eje </w:t>
            </w:r>
            <m:oMath>
              <m:r>
                <w:rPr>
                  <w:rFonts w:ascii="Cambria Math" w:eastAsia="MS Mincho" w:hAnsi="Cambria Math"/>
                  <w:lang w:val="es-MX" w:eastAsia="es-CO"/>
                </w:rPr>
                <m:t>x</m:t>
              </m:r>
            </m:oMath>
            <w:r w:rsidR="000831B7">
              <w:rPr>
                <w:rFonts w:ascii="Times New Roman" w:eastAsia="MS Mincho" w:hAnsi="Times New Roman"/>
                <w:lang w:val="es-MX" w:eastAsia="es-CO"/>
              </w:rPr>
              <w:t>.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</w:t>
            </w:r>
            <w:r w:rsidR="001D4A74">
              <w:rPr>
                <w:rFonts w:ascii="Times New Roman" w:eastAsia="MS Mincho" w:hAnsi="Times New Roman"/>
                <w:lang w:val="es-MX" w:eastAsia="es-CO"/>
              </w:rPr>
              <w:t>C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omo sistema de referencia </w:t>
            </w:r>
            <w:r w:rsidR="001D4A74">
              <w:rPr>
                <w:rFonts w:ascii="Times New Roman" w:eastAsia="MS Mincho" w:hAnsi="Times New Roman"/>
                <w:lang w:val="es-MX" w:eastAsia="es-CO"/>
              </w:rPr>
              <w:t>s</w:t>
            </w:r>
            <w:r w:rsidR="001D4A74" w:rsidRPr="00166D19">
              <w:rPr>
                <w:rFonts w:ascii="Times New Roman" w:eastAsia="MS Mincho" w:hAnsi="Times New Roman"/>
                <w:lang w:val="es-MX" w:eastAsia="es-CO"/>
              </w:rPr>
              <w:t xml:space="preserve">e han tomado 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las coordenadas </w:t>
            </w:r>
            <m:oMath>
              <m:r>
                <w:rPr>
                  <w:rFonts w:ascii="Cambria Math" w:eastAsia="MS Mincho" w:hAnsi="Cambria Math"/>
                  <w:lang w:val="es-MX" w:eastAsia="es-CO"/>
                </w:rPr>
                <m:t>(x,y)</m:t>
              </m:r>
            </m:oMath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y todas las posiciones </w:t>
            </w:r>
            <w:r w:rsidR="000831B7">
              <w:rPr>
                <w:rFonts w:ascii="Times New Roman" w:eastAsia="MS Mincho" w:hAnsi="Times New Roman"/>
                <w:lang w:val="es-MX" w:eastAsia="es-CO"/>
              </w:rPr>
              <w:t>han sido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medidas respecto al origen.</w:t>
            </w:r>
            <w:ins w:id="3" w:author="María" w:date="2015-03-24T16:36:00Z">
              <w:r w:rsidR="001D4A74">
                <w:rPr>
                  <w:rFonts w:ascii="Times New Roman" w:eastAsia="MS Mincho" w:hAnsi="Times New Roman"/>
                  <w:lang w:val="es-MX" w:eastAsia="es-CO"/>
                </w:rPr>
                <w:t xml:space="preserve"> </w:t>
              </w:r>
            </w:ins>
          </w:p>
        </w:tc>
      </w:tr>
    </w:tbl>
    <w:p w:rsidR="00785616" w:rsidRPr="007C378C" w:rsidRDefault="00785616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166D19" w:rsidRDefault="000B607A" w:rsidP="000B607A">
      <w:pPr>
        <w:pStyle w:val="Prrafodelista"/>
        <w:numPr>
          <w:ilvl w:val="0"/>
          <w:numId w:val="36"/>
        </w:num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rapidez </w:t>
      </w:r>
      <w:r w:rsidRPr="00854362">
        <w:rPr>
          <w:rFonts w:ascii="Arial" w:eastAsia="Times New Roman" w:hAnsi="Arial" w:cs="Arial"/>
          <w:bCs/>
          <w:lang w:eastAsia="es-CO"/>
        </w:rPr>
        <w:t>(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v</m:t>
        </m:r>
      </m:oMath>
      <w:r w:rsidRPr="00854362">
        <w:rPr>
          <w:rFonts w:ascii="Arial" w:eastAsia="Times New Roman" w:hAnsi="Arial" w:cs="Arial"/>
          <w:bCs/>
          <w:lang w:eastAsia="es-CO"/>
        </w:rPr>
        <w:t>)</w:t>
      </w:r>
      <w:r w:rsidR="00C7095D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Pr="00166D19">
        <w:rPr>
          <w:rFonts w:ascii="Arial" w:eastAsia="Times New Roman" w:hAnsi="Arial" w:cs="Arial"/>
          <w:lang w:eastAsia="es-CO"/>
        </w:rPr>
        <w:t>es el cociente entre la distancia recorrida y el tiempo transcurrido. Dado que la distancia </w:t>
      </w:r>
      <w:r w:rsidRPr="00166D19">
        <w:rPr>
          <w:rFonts w:ascii="Arial" w:eastAsia="Times New Roman" w:hAnsi="Arial" w:cs="Arial"/>
          <w:i/>
          <w:iCs/>
          <w:lang w:eastAsia="es-CO"/>
        </w:rPr>
        <w:t>s</w:t>
      </w:r>
      <w:r w:rsidRPr="00166D19">
        <w:rPr>
          <w:rFonts w:ascii="Arial" w:eastAsia="Times New Roman" w:hAnsi="Arial" w:cs="Arial"/>
          <w:lang w:eastAsia="es-CO"/>
        </w:rPr>
        <w:t xml:space="preserve"> es una </w:t>
      </w:r>
      <w:r w:rsidRPr="00166D19">
        <w:rPr>
          <w:rFonts w:ascii="Arial" w:eastAsia="Times New Roman" w:hAnsi="Arial" w:cs="Arial"/>
          <w:b/>
          <w:lang w:eastAsia="es-CO"/>
        </w:rPr>
        <w:t>magnitud escalar</w:t>
      </w:r>
      <w:r w:rsidRPr="00166D19">
        <w:rPr>
          <w:rFonts w:ascii="Arial" w:eastAsia="Times New Roman" w:hAnsi="Arial" w:cs="Arial"/>
          <w:lang w:eastAsia="es-CO"/>
        </w:rPr>
        <w:t>, la rapidez también lo es. Las unidades</w:t>
      </w:r>
      <w:r w:rsidR="00C7095D">
        <w:rPr>
          <w:rFonts w:ascii="Arial" w:eastAsia="Times New Roman" w:hAnsi="Arial" w:cs="Arial"/>
          <w:lang w:eastAsia="es-CO"/>
        </w:rPr>
        <w:t xml:space="preserve"> de la rapidez</w:t>
      </w:r>
      <w:r w:rsidRPr="00166D19">
        <w:rPr>
          <w:rFonts w:ascii="Arial" w:eastAsia="Times New Roman" w:hAnsi="Arial" w:cs="Arial"/>
          <w:lang w:eastAsia="es-CO"/>
        </w:rPr>
        <w:t xml:space="preserve"> en el SI son </w:t>
      </w:r>
      <m:oMath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s</m:t>
            </m:r>
          </m:den>
        </m:f>
      </m:oMath>
      <w:r w:rsidRPr="00166D19">
        <w:rPr>
          <w:rFonts w:ascii="Arial" w:eastAsia="Times New Roman" w:hAnsi="Arial" w:cs="Arial"/>
          <w:lang w:eastAsia="es-CO"/>
        </w:rPr>
        <w:t>.</w:t>
      </w:r>
    </w:p>
    <w:p w:rsidR="000B607A" w:rsidRPr="007C378C" w:rsidRDefault="000B607A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725C0D" w:rsidRDefault="00725C0D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v=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s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t</m:t>
              </m:r>
            </m:den>
          </m:f>
        </m:oMath>
      </m:oMathPara>
    </w:p>
    <w:p w:rsidR="000B607A" w:rsidRPr="007C378C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166D19" w:rsidRDefault="000B607A" w:rsidP="00C7095D">
      <w:pPr>
        <w:numPr>
          <w:ilvl w:val="0"/>
          <w:numId w:val="35"/>
        </w:numPr>
        <w:shd w:val="clear" w:color="auto" w:fill="FFFFFF"/>
        <w:spacing w:after="0" w:line="345" w:lineRule="atLeast"/>
        <w:ind w:left="300"/>
        <w:jc w:val="both"/>
        <w:rPr>
          <w:rFonts w:ascii="Times New Roman" w:eastAsia="Times New Roman" w:hAnsi="Times New Roman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>velocidad</w:t>
      </w:r>
      <w:r w:rsidRPr="00166D19">
        <w:rPr>
          <w:rFonts w:ascii="Arial" w:eastAsia="Times New Roman" w:hAnsi="Arial" w:cs="Arial"/>
          <w:lang w:eastAsia="es-CO"/>
        </w:rPr>
        <w:t> (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</m:acc>
      </m:oMath>
      <w:r w:rsidRPr="00166D19">
        <w:rPr>
          <w:rFonts w:ascii="Arial" w:eastAsia="Times New Roman" w:hAnsi="Arial" w:cs="Arial"/>
          <w:lang w:eastAsia="es-CO"/>
        </w:rPr>
        <w:t xml:space="preserve">) expresa la variación de la posición en función del tiempo. Conocer la rapidez con la que se mueve un cuerpo no es suficiente; es necesario saber también en qué dirección y en qué sentido se desplaza. La velocidad, por tanto, es una </w:t>
      </w:r>
      <w:r w:rsidRPr="00166D19">
        <w:rPr>
          <w:rFonts w:ascii="Arial" w:eastAsia="Times New Roman" w:hAnsi="Arial" w:cs="Arial"/>
          <w:b/>
          <w:lang w:eastAsia="es-CO"/>
        </w:rPr>
        <w:t>magnitud vectorial</w:t>
      </w:r>
      <w:r w:rsidRPr="00166D19">
        <w:rPr>
          <w:rFonts w:ascii="Arial" w:eastAsia="Times New Roman" w:hAnsi="Arial" w:cs="Arial"/>
          <w:lang w:eastAsia="es-CO"/>
        </w:rPr>
        <w:t>. Las unidades</w:t>
      </w:r>
      <w:r w:rsidR="00C7095D">
        <w:rPr>
          <w:rFonts w:ascii="Arial" w:eastAsia="Times New Roman" w:hAnsi="Arial" w:cs="Arial"/>
          <w:lang w:eastAsia="es-CO"/>
        </w:rPr>
        <w:t xml:space="preserve"> de la velocidad</w:t>
      </w:r>
      <w:r w:rsidRPr="00166D19">
        <w:rPr>
          <w:rFonts w:ascii="Arial" w:eastAsia="Times New Roman" w:hAnsi="Arial" w:cs="Arial"/>
          <w:lang w:eastAsia="es-CO"/>
        </w:rPr>
        <w:t xml:space="preserve"> en el SI son </w:t>
      </w:r>
      <m:oMath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s</m:t>
            </m:r>
          </m:den>
        </m:f>
      </m:oMath>
      <w:r w:rsidRPr="00166D19">
        <w:rPr>
          <w:rFonts w:ascii="Arial" w:eastAsia="Times New Roman" w:hAnsi="Arial" w:cs="Arial"/>
          <w:lang w:eastAsia="es-CO"/>
        </w:rPr>
        <w:t>.</w:t>
      </w:r>
    </w:p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</w:p>
    <w:p w:rsidR="000B607A" w:rsidRPr="00725C0D" w:rsidRDefault="00132C51" w:rsidP="000B607A">
      <w:pPr>
        <w:shd w:val="clear" w:color="auto" w:fill="FFFFFF"/>
        <w:spacing w:after="150" w:line="345" w:lineRule="atLeast"/>
        <w:ind w:left="300"/>
        <w:jc w:val="center"/>
        <w:rPr>
          <w:rFonts w:ascii="Times New Roman" w:eastAsia="Times New Roman" w:hAnsi="Times New Roman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</m:acc>
          <m:r>
            <m:rPr>
              <m:sty m:val="p"/>
            </m:rPr>
            <w:rPr>
              <w:rFonts w:ascii="Cambria Math" w:eastAsia="Times New Roman" w:hAnsi="Arial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x</m:t>
                  </m:r>
                </m:e>
              </m:acc>
            </m:num>
            <m:den>
              <m:r>
                <w:rPr>
                  <w:rFonts w:ascii="Cambria Math" w:eastAsia="Times New Roman" w:hAnsi="Cambria Math"/>
                  <w:lang w:eastAsia="es-CO"/>
                </w:rPr>
                <m:t>∆t</m:t>
              </m:r>
            </m:den>
          </m:f>
        </m:oMath>
      </m:oMathPara>
    </w:p>
    <w:p w:rsidR="000B607A" w:rsidRPr="00166D19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lastRenderedPageBreak/>
        <w:t xml:space="preserve">La dirección de la velocidad está determinada por la dirección del desplazamiento, dado que </w:t>
      </w:r>
      <m:oMath>
        <m:r>
          <w:rPr>
            <w:rFonts w:ascii="Cambria Math" w:eastAsia="Times New Roman" w:hAnsi="Cambria Math"/>
            <w:sz w:val="21"/>
            <w:szCs w:val="21"/>
            <w:lang w:eastAsia="es-CO"/>
          </w:rPr>
          <m:t>∆t</m:t>
        </m:r>
      </m:oMath>
      <w:r w:rsidRPr="00166D19">
        <w:rPr>
          <w:rFonts w:ascii="Arial" w:eastAsia="Times New Roman" w:hAnsi="Arial" w:cs="Arial"/>
          <w:lang w:eastAsia="es-CO"/>
        </w:rPr>
        <w:t xml:space="preserve"> es escalar. </w:t>
      </w:r>
    </w:p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</w:p>
    <w:p w:rsidR="000B607A" w:rsidRPr="00166D19" w:rsidRDefault="000B607A" w:rsidP="000B607A">
      <w:pPr>
        <w:numPr>
          <w:ilvl w:val="0"/>
          <w:numId w:val="35"/>
        </w:num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aceleración </w:t>
      </w:r>
      <w:r w:rsidRPr="00854362">
        <w:rPr>
          <w:rFonts w:ascii="Arial" w:eastAsia="Times New Roman" w:hAnsi="Arial" w:cs="Arial"/>
          <w:lang w:eastAsia="es-CO"/>
        </w:rPr>
        <w:t>(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a</m:t>
            </m:r>
          </m:e>
        </m:acc>
      </m:oMath>
      <w:r w:rsidRPr="00854362">
        <w:rPr>
          <w:rFonts w:ascii="Arial" w:eastAsia="Times New Roman" w:hAnsi="Arial" w:cs="Arial"/>
          <w:bCs/>
          <w:lang w:eastAsia="es-CO"/>
        </w:rPr>
        <w:t>)</w:t>
      </w:r>
      <w:r w:rsidRPr="00166D19">
        <w:rPr>
          <w:rFonts w:ascii="Arial" w:eastAsia="Times New Roman" w:hAnsi="Arial" w:cs="Arial"/>
          <w:lang w:eastAsia="es-CO"/>
        </w:rPr>
        <w:t xml:space="preserve"> mide la variación de la velocidad respecto al tiempo. Es una </w:t>
      </w:r>
      <w:r w:rsidRPr="00166D19">
        <w:rPr>
          <w:rFonts w:ascii="Arial" w:eastAsia="Times New Roman" w:hAnsi="Arial" w:cs="Arial"/>
          <w:b/>
          <w:lang w:eastAsia="es-CO"/>
        </w:rPr>
        <w:t>magnitud vectorial</w:t>
      </w:r>
      <w:r w:rsidR="00C7095D">
        <w:rPr>
          <w:rFonts w:ascii="Arial" w:eastAsia="Times New Roman" w:hAnsi="Arial" w:cs="Arial"/>
          <w:lang w:eastAsia="es-CO"/>
        </w:rPr>
        <w:t xml:space="preserve"> que </w:t>
      </w:r>
      <w:r w:rsidR="001D4A74" w:rsidRPr="00166D19">
        <w:rPr>
          <w:rFonts w:ascii="Arial" w:eastAsia="Times New Roman" w:hAnsi="Arial" w:cs="Arial"/>
          <w:lang w:eastAsia="es-CO"/>
        </w:rPr>
        <w:t>en el SI</w:t>
      </w:r>
      <w:r w:rsidR="001D4A74">
        <w:rPr>
          <w:rFonts w:ascii="Arial" w:eastAsia="Times New Roman" w:hAnsi="Arial" w:cs="Arial"/>
          <w:lang w:eastAsia="es-CO"/>
        </w:rPr>
        <w:t xml:space="preserve"> </w:t>
      </w:r>
      <w:r w:rsidR="00C7095D">
        <w:rPr>
          <w:rFonts w:ascii="Arial" w:eastAsia="Times New Roman" w:hAnsi="Arial" w:cs="Arial"/>
          <w:lang w:eastAsia="es-CO"/>
        </w:rPr>
        <w:t xml:space="preserve">se </w:t>
      </w:r>
      <w:r w:rsidRPr="00166D19">
        <w:rPr>
          <w:rFonts w:ascii="Arial" w:eastAsia="Times New Roman" w:hAnsi="Arial" w:cs="Arial"/>
          <w:lang w:eastAsia="es-CO"/>
        </w:rPr>
        <w:t xml:space="preserve">expresa en </w:t>
      </w:r>
      <m:oMath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sSup>
              <m:sSupPr>
                <m:ctrlPr>
                  <w:rPr>
                    <w:rFonts w:ascii="Cambria Math" w:eastAsia="Times New Roman" w:hAnsi="Cambria Math" w:cs="Arial"/>
                    <w:i/>
                    <w:sz w:val="21"/>
                    <w:szCs w:val="21"/>
                    <w:lang w:eastAsia="es-CO"/>
                  </w:rPr>
                </m:ctrlPr>
              </m:sSupPr>
              <m:e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s</m:t>
                </m:r>
              </m:e>
              <m:sup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2</m:t>
                </m:r>
              </m:sup>
            </m:sSup>
          </m:den>
        </m:f>
      </m:oMath>
      <w:r w:rsidRPr="00166D19">
        <w:rPr>
          <w:rFonts w:ascii="Arial" w:eastAsia="Times New Roman" w:hAnsi="Arial" w:cs="Arial"/>
          <w:lang w:eastAsia="es-CO"/>
        </w:rPr>
        <w:t>.</w:t>
      </w:r>
    </w:p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</w:p>
    <w:p w:rsidR="000B607A" w:rsidRPr="00725C0D" w:rsidRDefault="00132C51" w:rsidP="000B607A">
      <w:pPr>
        <w:shd w:val="clear" w:color="auto" w:fill="FFFFFF"/>
        <w:spacing w:after="150" w:line="345" w:lineRule="atLeast"/>
        <w:ind w:left="300"/>
        <w:jc w:val="center"/>
        <w:rPr>
          <w:rFonts w:ascii="Times New Roman" w:eastAsia="Times New Roman" w:hAnsi="Times New Roman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/>
                  <w:lang w:eastAsia="es-CO"/>
                </w:rPr>
                <m:t>a</m:t>
              </m:r>
            </m:e>
          </m:acc>
          <m:r>
            <w:rPr>
              <w:rFonts w:ascii="Cambria Math" w:eastAsia="Times New Roman" w:hAnsi="Cambria Math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v</m:t>
                  </m:r>
                </m:e>
              </m:acc>
            </m:num>
            <m:den>
              <m:r>
                <w:rPr>
                  <w:rFonts w:ascii="Cambria Math" w:eastAsia="Times New Roman" w:hAnsi="Cambria Math"/>
                  <w:lang w:eastAsia="es-CO"/>
                </w:rPr>
                <m:t>∆t</m:t>
              </m:r>
            </m:den>
          </m:f>
        </m:oMath>
      </m:oMathPara>
    </w:p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0"/>
          <w:szCs w:val="20"/>
          <w:lang w:eastAsia="es-CO"/>
        </w:rPr>
      </w:pPr>
    </w:p>
    <w:p w:rsidR="000B607A" w:rsidRPr="00166D19" w:rsidRDefault="00D931FD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Debido a</w:t>
      </w:r>
      <w:r w:rsidR="000B607A" w:rsidRPr="00C7095D">
        <w:rPr>
          <w:rFonts w:ascii="Arial" w:eastAsia="Times New Roman" w:hAnsi="Arial" w:cs="Arial"/>
          <w:lang w:eastAsia="es-CO"/>
        </w:rPr>
        <w:t xml:space="preserve"> que</w:t>
      </w:r>
      <w:r w:rsidR="000B607A" w:rsidRPr="00166D19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∆</m:t>
        </m:r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</m:acc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=v-</m:t>
        </m:r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="000B607A" w:rsidRPr="00166D19">
        <w:rPr>
          <w:rFonts w:ascii="Arial" w:eastAsia="Times New Roman" w:hAnsi="Arial" w:cs="Arial"/>
          <w:lang w:eastAsia="es-CO"/>
        </w:rPr>
        <w:t xml:space="preserve"> es un </w:t>
      </w:r>
      <w:r w:rsidR="000B607A" w:rsidRPr="002B3633">
        <w:rPr>
          <w:rFonts w:ascii="Arial" w:eastAsia="Times New Roman" w:hAnsi="Arial" w:cs="Arial"/>
          <w:b/>
          <w:lang w:eastAsia="es-CO"/>
        </w:rPr>
        <w:t>vector</w:t>
      </w:r>
      <w:r w:rsidR="000B607A" w:rsidRPr="002B3633">
        <w:rPr>
          <w:rFonts w:ascii="Arial" w:eastAsia="Times New Roman" w:hAnsi="Arial" w:cs="Arial"/>
          <w:lang w:eastAsia="es-CO"/>
        </w:rPr>
        <w:t>,</w:t>
      </w:r>
      <w:r w:rsidR="00A5485C" w:rsidRPr="002B3633">
        <w:rPr>
          <w:rFonts w:ascii="Arial" w:eastAsia="Times New Roman" w:hAnsi="Arial" w:cs="Arial"/>
          <w:lang w:eastAsia="es-CO"/>
        </w:rPr>
        <w:t xml:space="preserve"> </w:t>
      </w:r>
      <w:r w:rsidR="000B607A" w:rsidRPr="002B3633">
        <w:rPr>
          <w:rFonts w:ascii="Arial" w:eastAsia="Times New Roman" w:hAnsi="Arial" w:cs="Arial"/>
          <w:lang w:eastAsia="es-CO"/>
        </w:rPr>
        <w:t>en</w:t>
      </w:r>
      <w:r w:rsidR="000B607A" w:rsidRPr="00166D19">
        <w:rPr>
          <w:rFonts w:ascii="Arial" w:eastAsia="Times New Roman" w:hAnsi="Arial" w:cs="Arial"/>
          <w:lang w:eastAsia="es-CO"/>
        </w:rPr>
        <w:t xml:space="preserve"> el caso unidimensional puede </w:t>
      </w:r>
      <w:r w:rsidR="00C7095D">
        <w:rPr>
          <w:rFonts w:ascii="Arial" w:eastAsia="Times New Roman" w:hAnsi="Arial" w:cs="Arial"/>
          <w:lang w:eastAsia="es-CO"/>
        </w:rPr>
        <w:t>ser</w:t>
      </w:r>
      <w:r w:rsidR="000B607A" w:rsidRPr="00166D19">
        <w:rPr>
          <w:rFonts w:ascii="Arial" w:eastAsia="Times New Roman" w:hAnsi="Arial" w:cs="Arial"/>
          <w:lang w:eastAsia="es-CO"/>
        </w:rPr>
        <w:t xml:space="preserve"> positivo o negativo</w:t>
      </w:r>
      <w:r w:rsidR="00C7095D">
        <w:rPr>
          <w:rFonts w:ascii="Arial" w:eastAsia="Times New Roman" w:hAnsi="Arial" w:cs="Arial"/>
          <w:lang w:eastAsia="es-CO"/>
        </w:rPr>
        <w:t>. Sin embargo,</w:t>
      </w:r>
      <w:r w:rsidR="000B607A" w:rsidRPr="00166D19">
        <w:rPr>
          <w:rFonts w:ascii="Arial" w:eastAsia="Times New Roman" w:hAnsi="Arial" w:cs="Arial"/>
          <w:lang w:eastAsia="es-CO"/>
        </w:rPr>
        <w:t xml:space="preserve"> </w:t>
      </w:r>
      <w:r w:rsidR="00C7095D">
        <w:rPr>
          <w:rFonts w:ascii="Arial" w:eastAsia="Times New Roman" w:hAnsi="Arial" w:cs="Arial"/>
          <w:lang w:eastAsia="es-CO"/>
        </w:rPr>
        <w:t>el signo no indica</w:t>
      </w:r>
      <w:r w:rsidR="000B607A" w:rsidRPr="00166D19">
        <w:rPr>
          <w:rFonts w:ascii="Arial" w:eastAsia="Times New Roman" w:hAnsi="Arial" w:cs="Arial"/>
          <w:lang w:eastAsia="es-CO"/>
        </w:rPr>
        <w:t xml:space="preserve"> la dirección en la que se mueve el cuerpo</w:t>
      </w:r>
      <w:r w:rsidR="00C7095D">
        <w:rPr>
          <w:rFonts w:ascii="Arial" w:eastAsia="Times New Roman" w:hAnsi="Arial" w:cs="Arial"/>
          <w:lang w:eastAsia="es-CO"/>
        </w:rPr>
        <w:t xml:space="preserve"> sino l</w:t>
      </w:r>
      <w:r w:rsidR="000B607A" w:rsidRPr="00166D19">
        <w:rPr>
          <w:rFonts w:ascii="Arial" w:eastAsia="Times New Roman" w:hAnsi="Arial" w:cs="Arial"/>
          <w:lang w:eastAsia="es-CO"/>
        </w:rPr>
        <w:t>a dirección en la cual aumenta o disminuye</w:t>
      </w:r>
      <w:r w:rsidR="00C7095D">
        <w:rPr>
          <w:rFonts w:ascii="Arial" w:eastAsia="Times New Roman" w:hAnsi="Arial" w:cs="Arial"/>
          <w:lang w:eastAsia="es-CO"/>
        </w:rPr>
        <w:t xml:space="preserve"> </w:t>
      </w:r>
      <w:r w:rsidR="00C7095D" w:rsidRPr="00166D19">
        <w:rPr>
          <w:rFonts w:ascii="Arial" w:eastAsia="Times New Roman" w:hAnsi="Arial" w:cs="Arial"/>
          <w:lang w:eastAsia="es-CO"/>
        </w:rPr>
        <w:t>la velocidad</w:t>
      </w:r>
      <w:r w:rsidR="000B607A" w:rsidRPr="00166D19">
        <w:rPr>
          <w:rFonts w:ascii="Arial" w:eastAsia="Times New Roman" w:hAnsi="Arial" w:cs="Arial"/>
          <w:lang w:eastAsia="es-CO"/>
        </w:rPr>
        <w:t xml:space="preserve">. </w:t>
      </w:r>
    </w:p>
    <w:p w:rsidR="000B607A" w:rsidRPr="00166D19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Siempre que la </w:t>
      </w:r>
      <w:r w:rsidRPr="00166D19">
        <w:rPr>
          <w:rFonts w:ascii="Arial" w:eastAsia="Times New Roman" w:hAnsi="Arial" w:cs="Arial"/>
          <w:b/>
          <w:bCs/>
          <w:lang w:eastAsia="es-CO"/>
        </w:rPr>
        <w:t>velocidad varía</w:t>
      </w:r>
      <w:r w:rsidRPr="00166D19">
        <w:rPr>
          <w:rFonts w:ascii="Arial" w:eastAsia="Times New Roman" w:hAnsi="Arial" w:cs="Arial"/>
          <w:lang w:eastAsia="es-CO"/>
        </w:rPr>
        <w:t>, aumentando o disminuyendo su magnitud, o cambiando su dirección, existe una </w:t>
      </w:r>
      <w:r w:rsidRPr="00166D19">
        <w:rPr>
          <w:rFonts w:ascii="Arial" w:eastAsia="Times New Roman" w:hAnsi="Arial" w:cs="Arial"/>
          <w:b/>
          <w:bCs/>
          <w:lang w:eastAsia="es-CO"/>
        </w:rPr>
        <w:t>aceleración</w:t>
      </w:r>
      <w:r w:rsidRPr="00166D19">
        <w:rPr>
          <w:rFonts w:ascii="Arial" w:eastAsia="Times New Roman" w:hAnsi="Arial" w:cs="Arial"/>
          <w:lang w:eastAsia="es-CO"/>
        </w:rPr>
        <w:t>.</w:t>
      </w:r>
    </w:p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74"/>
        <w:gridCol w:w="6980"/>
      </w:tblGrid>
      <w:tr w:rsidR="007C378C" w:rsidRPr="0066170B" w:rsidTr="0066170B">
        <w:tc>
          <w:tcPr>
            <w:tcW w:w="8828" w:type="dxa"/>
            <w:gridSpan w:val="2"/>
            <w:shd w:val="clear" w:color="auto" w:fill="0D0D0D"/>
          </w:tcPr>
          <w:p w:rsidR="00956FB2" w:rsidRPr="0066170B" w:rsidRDefault="00956FB2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CN_10_02_IMG04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2B2986" w:rsidRPr="00166D19" w:rsidRDefault="002B2986" w:rsidP="00166D19">
            <w:pPr>
              <w:spacing w:after="0"/>
              <w:rPr>
                <w:rFonts w:ascii="Times New Roman" w:hAnsi="Times New Roman"/>
                <w:lang w:val="es-MX"/>
              </w:rPr>
            </w:pPr>
            <w:r w:rsidRPr="002B3633">
              <w:rPr>
                <w:rFonts w:ascii="Times New Roman" w:hAnsi="Times New Roman"/>
                <w:lang w:val="es-MX"/>
              </w:rPr>
              <w:t>Vector velocidad</w:t>
            </w:r>
            <w:r w:rsidRPr="00166D19">
              <w:rPr>
                <w:rFonts w:ascii="Times New Roman" w:hAnsi="Times New Roman"/>
                <w:lang w:val="es-MX"/>
              </w:rPr>
              <w:t xml:space="preserve"> opuesto </w:t>
            </w:r>
            <w:proofErr w:type="gramStart"/>
            <w:r w:rsidRPr="00166D19">
              <w:rPr>
                <w:rFonts w:ascii="Times New Roman" w:hAnsi="Times New Roman"/>
                <w:lang w:val="es-MX"/>
              </w:rPr>
              <w:t>al</w:t>
            </w:r>
            <w:proofErr w:type="gramEnd"/>
            <w:r w:rsidRPr="00166D19">
              <w:rPr>
                <w:rFonts w:ascii="Times New Roman" w:hAnsi="Times New Roman"/>
                <w:lang w:val="es-MX"/>
              </w:rPr>
              <w:t xml:space="preserve"> vector aceleración en un movimiento</w:t>
            </w:r>
            <w:r w:rsidR="00870784" w:rsidRPr="00166D19">
              <w:rPr>
                <w:rFonts w:ascii="Times New Roman" w:hAnsi="Times New Roman"/>
                <w:lang w:val="es-MX"/>
              </w:rPr>
              <w:t xml:space="preserve"> hacia la derecha. </w:t>
            </w:r>
          </w:p>
          <w:p w:rsidR="002B2986" w:rsidRPr="0066170B" w:rsidRDefault="002B298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2B2986" w:rsidRPr="0066170B" w:rsidRDefault="002B298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956FB2" w:rsidRPr="00166D19" w:rsidRDefault="00956FB2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highlight w:val="green"/>
                <w:lang w:val="es-MX"/>
              </w:rPr>
              <w:t>Esta imagen fue creada por el autor. Se puede tomar la misma o crearla.</w:t>
            </w:r>
            <w:r w:rsidR="00D21FBF" w:rsidRPr="00166D19">
              <w:rPr>
                <w:rFonts w:ascii="Times New Roman" w:hAnsi="Times New Roman"/>
                <w:lang w:val="es-MX"/>
              </w:rPr>
              <w:t xml:space="preserve"> </w:t>
            </w:r>
            <w:r w:rsidR="00D21FBF" w:rsidRPr="00166D19">
              <w:rPr>
                <w:rFonts w:ascii="Times New Roman" w:hAnsi="Times New Roman"/>
                <w:shd w:val="clear" w:color="auto" w:fill="C6D9F1"/>
                <w:lang w:val="es-MX"/>
              </w:rPr>
              <w:t xml:space="preserve">Debe quedar un espacio antes y después del signo = y entre las cantidades y las unidades: </w:t>
            </w:r>
            <w:r w:rsidR="00D21FBF" w:rsidRPr="00166D19">
              <w:rPr>
                <w:rFonts w:ascii="Times New Roman" w:hAnsi="Times New Roman"/>
                <w:i/>
                <w:shd w:val="clear" w:color="auto" w:fill="C6D9F1"/>
                <w:lang w:val="es-MX"/>
              </w:rPr>
              <w:t xml:space="preserve">t = </w:t>
            </w:r>
            <w:r w:rsidR="00D21FBF" w:rsidRPr="00166D19">
              <w:rPr>
                <w:rFonts w:ascii="Times New Roman" w:hAnsi="Times New Roman"/>
                <w:shd w:val="clear" w:color="auto" w:fill="C6D9F1"/>
                <w:lang w:val="es-MX"/>
              </w:rPr>
              <w:t>0 s; 2 m/s, etc.</w:t>
            </w:r>
          </w:p>
          <w:p w:rsidR="00956FB2" w:rsidRPr="00166D19" w:rsidRDefault="00956FB2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 xml:space="preserve">Importante los tamaños de las flechas. </w:t>
            </w:r>
          </w:p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956FB2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31EC0E04" wp14:editId="47E28492">
                  <wp:extent cx="4110990" cy="1652270"/>
                  <wp:effectExtent l="0" t="0" r="3810" b="5080"/>
                  <wp:docPr id="68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0990" cy="165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:rsidR="00956FB2" w:rsidRPr="0066170B" w:rsidRDefault="00870784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:rsidR="00956FB2" w:rsidRPr="00166D19" w:rsidRDefault="005242FC" w:rsidP="0066170B">
            <w:pPr>
              <w:spacing w:after="0"/>
              <w:rPr>
                <w:rFonts w:ascii="Arial" w:eastAsia="Times New Roman" w:hAnsi="Arial" w:cs="Arial"/>
                <w:lang w:val="es-MX" w:eastAsia="es-CO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En la primera situación</w:t>
            </w:r>
            <w:ins w:id="4" w:author="María" w:date="2015-03-24T16:53:00Z">
              <w:r w:rsidR="00544C4C">
                <w:rPr>
                  <w:rFonts w:ascii="Arial" w:eastAsia="Times New Roman" w:hAnsi="Arial" w:cs="Arial"/>
                  <w:lang w:val="es-MX" w:eastAsia="es-CO"/>
                </w:rPr>
                <w:t>,</w:t>
              </w:r>
            </w:ins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se mueve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v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D931FD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 y va aumentando su velocidad, luego el vector aceleración va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D931FD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a favor de la velocidad.</w:t>
            </w:r>
          </w:p>
          <w:p w:rsidR="005242FC" w:rsidRPr="0066170B" w:rsidRDefault="005242FC" w:rsidP="00D961B3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lastRenderedPageBreak/>
              <w:t>En la segunda situación</w:t>
            </w:r>
            <w:ins w:id="5" w:author="María" w:date="2015-03-24T16:53:00Z">
              <w:r w:rsidR="00544C4C">
                <w:rPr>
                  <w:rFonts w:ascii="Arial" w:eastAsia="Times New Roman" w:hAnsi="Arial" w:cs="Arial"/>
                  <w:lang w:val="es-MX" w:eastAsia="es-CO"/>
                </w:rPr>
                <w:t>,</w:t>
              </w:r>
            </w:ins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también se mueve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v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D961B3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pero ahora su velocidad</w:t>
            </w:r>
            <w:r w:rsidR="00D961B3">
              <w:rPr>
                <w:rFonts w:ascii="Arial" w:eastAsia="Times New Roman" w:hAnsi="Arial" w:cs="Arial"/>
                <w:lang w:val="es-MX" w:eastAsia="es-CO"/>
              </w:rPr>
              <w:t xml:space="preserve"> va disminuyendo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, luego el vector aceleración va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a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D961B3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opuesto a la dirección de avance, razón por la cual se frena.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</w:p>
        </w:tc>
        <w:tc>
          <w:tcPr>
            <w:tcW w:w="6515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</w:tc>
      </w:tr>
      <w:tr w:rsidR="007C378C" w:rsidRPr="0066170B" w:rsidTr="0066170B">
        <w:trPr>
          <w:trHeight w:val="528"/>
        </w:trPr>
        <w:tc>
          <w:tcPr>
            <w:tcW w:w="2518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</w:p>
        </w:tc>
        <w:tc>
          <w:tcPr>
            <w:tcW w:w="6515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9033" w:type="dxa"/>
            <w:gridSpan w:val="2"/>
            <w:shd w:val="clear" w:color="auto" w:fill="0D0D0D"/>
          </w:tcPr>
          <w:p w:rsidR="005242FC" w:rsidRPr="0066170B" w:rsidRDefault="005242FC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CN_10_02_IMG05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870784" w:rsidRPr="00166D19" w:rsidRDefault="00870784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 xml:space="preserve">Vector velocidad opuesto </w:t>
            </w:r>
            <w:proofErr w:type="gramStart"/>
            <w:r w:rsidRPr="00166D19">
              <w:rPr>
                <w:rFonts w:ascii="Times New Roman" w:hAnsi="Times New Roman"/>
                <w:lang w:val="es-MX"/>
              </w:rPr>
              <w:t>al</w:t>
            </w:r>
            <w:proofErr w:type="gramEnd"/>
            <w:r w:rsidRPr="00166D19">
              <w:rPr>
                <w:rFonts w:ascii="Times New Roman" w:hAnsi="Times New Roman"/>
                <w:lang w:val="es-MX"/>
              </w:rPr>
              <w:t xml:space="preserve"> vector aceleración en un movimiento hacia la izquierda. </w:t>
            </w:r>
          </w:p>
          <w:p w:rsidR="00870784" w:rsidRPr="00166D19" w:rsidRDefault="00870784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:rsidR="005242FC" w:rsidRPr="00166D19" w:rsidRDefault="005242FC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highlight w:val="green"/>
                <w:lang w:val="es-MX"/>
              </w:rPr>
              <w:t>Esta imagen fue creada por el autor. Se puede tomar la misma o crearla.</w:t>
            </w:r>
          </w:p>
          <w:p w:rsidR="005242FC" w:rsidRDefault="00102F3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166D19">
              <w:rPr>
                <w:rFonts w:ascii="Times New Roman" w:hAnsi="Times New Roman"/>
                <w:shd w:val="clear" w:color="auto" w:fill="C6D9F1"/>
                <w:lang w:val="es-MX"/>
              </w:rPr>
              <w:t xml:space="preserve">Debe quedar un espacio antes y después del signo = y entre las cantidades y las unidades: </w:t>
            </w:r>
            <w:r w:rsidRPr="00166D19">
              <w:rPr>
                <w:rFonts w:ascii="Times New Roman" w:hAnsi="Times New Roman"/>
                <w:i/>
                <w:shd w:val="clear" w:color="auto" w:fill="C6D9F1"/>
                <w:lang w:val="es-MX"/>
              </w:rPr>
              <w:t xml:space="preserve">t = </w:t>
            </w:r>
            <w:r w:rsidRPr="00166D19">
              <w:rPr>
                <w:rFonts w:ascii="Times New Roman" w:hAnsi="Times New Roman"/>
                <w:shd w:val="clear" w:color="auto" w:fill="C6D9F1"/>
                <w:lang w:val="es-MX"/>
              </w:rPr>
              <w:t xml:space="preserve">2 s; -10 m/s, etc. </w:t>
            </w:r>
            <w:r w:rsidR="005242FC" w:rsidRPr="00166D19">
              <w:rPr>
                <w:rFonts w:ascii="Times New Roman" w:hAnsi="Times New Roman"/>
                <w:lang w:val="es-MX"/>
              </w:rPr>
              <w:t xml:space="preserve">Importante los tamaños de las flechas. </w:t>
            </w:r>
          </w:p>
          <w:p w:rsidR="0055029A" w:rsidRPr="0066170B" w:rsidRDefault="0055029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5242FC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5804BC10" wp14:editId="48AFA8A6">
                  <wp:extent cx="4295140" cy="1859280"/>
                  <wp:effectExtent l="0" t="0" r="0" b="7620"/>
                  <wp:docPr id="69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1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681" w:type="dxa"/>
            <w:shd w:val="clear" w:color="auto" w:fill="auto"/>
          </w:tcPr>
          <w:p w:rsidR="005242FC" w:rsidRPr="0066170B" w:rsidRDefault="003D4C1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681" w:type="dxa"/>
            <w:shd w:val="clear" w:color="auto" w:fill="auto"/>
          </w:tcPr>
          <w:p w:rsidR="005242FC" w:rsidRPr="00166D19" w:rsidRDefault="005242FC" w:rsidP="00854362">
            <w:pPr>
              <w:spacing w:after="0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En la primera situación</w:t>
            </w:r>
            <w:r w:rsidR="00544C4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se mueve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v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9E54CE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 y va disminuyendo su velocidad, luego el vector aceleración va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9E54CE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opuesto a la dirección de avance, razón por la cual se frena.</w:t>
            </w:r>
          </w:p>
          <w:p w:rsidR="005242FC" w:rsidRPr="00166D19" w:rsidRDefault="005242FC" w:rsidP="00854362">
            <w:pPr>
              <w:spacing w:after="0"/>
              <w:jc w:val="both"/>
              <w:rPr>
                <w:rFonts w:ascii="Times New Roman" w:hAnsi="Times New Roman"/>
                <w:lang w:val="es-MX"/>
              </w:rPr>
            </w:pPr>
          </w:p>
          <w:p w:rsidR="005242FC" w:rsidRPr="0066170B" w:rsidRDefault="005242FC" w:rsidP="00854362">
            <w:pPr>
              <w:spacing w:after="0"/>
              <w:jc w:val="both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En la segunda situación</w:t>
            </w:r>
            <w:r w:rsidR="00544C4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también se mueve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v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pero ahora</w:t>
            </w:r>
            <w:r w:rsidR="00544C4C">
              <w:rPr>
                <w:rFonts w:ascii="Arial" w:eastAsia="Times New Roman" w:hAnsi="Arial" w:cs="Arial"/>
                <w:strike/>
                <w:lang w:val="es-MX" w:eastAsia="es-CO"/>
              </w:rPr>
              <w:t xml:space="preserve">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su velocidad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 xml:space="preserve"> va aumentando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, luego el vector aceleración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 xml:space="preserve"> también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va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a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favoreciendo el aumento de velocidad.</w:t>
            </w:r>
          </w:p>
        </w:tc>
      </w:tr>
    </w:tbl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7C378C" w:rsidRDefault="00544C4C" w:rsidP="000B607A">
      <w:pPr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>
        <w:rPr>
          <w:rFonts w:ascii="Arial" w:eastAsia="Times New Roman" w:hAnsi="Arial" w:cs="Arial"/>
          <w:lang w:eastAsia="es-CO"/>
        </w:rPr>
        <w:lastRenderedPageBreak/>
        <w:t>A partir de</w:t>
      </w:r>
      <w:r w:rsidR="000B607A" w:rsidRPr="00166D19">
        <w:rPr>
          <w:rFonts w:ascii="Arial" w:eastAsia="Times New Roman" w:hAnsi="Arial" w:cs="Arial"/>
          <w:lang w:eastAsia="es-CO"/>
        </w:rPr>
        <w:t xml:space="preserve"> los ejemplos anteriores </w:t>
      </w:r>
      <w:r w:rsidR="005242FC" w:rsidRPr="00166D19">
        <w:rPr>
          <w:rFonts w:ascii="Arial" w:eastAsia="Times New Roman" w:hAnsi="Arial" w:cs="Arial"/>
          <w:lang w:eastAsia="es-CO"/>
        </w:rPr>
        <w:t>se puede</w:t>
      </w:r>
      <w:r w:rsidR="000B607A" w:rsidRPr="00166D19">
        <w:rPr>
          <w:rFonts w:ascii="Arial" w:eastAsia="Times New Roman" w:hAnsi="Arial" w:cs="Arial"/>
          <w:lang w:eastAsia="es-CO"/>
        </w:rPr>
        <w:t xml:space="preserve"> concluir que cuando la dirección de </w:t>
      </w:r>
      <w:proofErr w:type="gramStart"/>
      <w:r w:rsidR="000B607A" w:rsidRPr="00166D19">
        <w:rPr>
          <w:rFonts w:ascii="Arial" w:eastAsia="Times New Roman" w:hAnsi="Arial" w:cs="Arial"/>
          <w:lang w:eastAsia="es-CO"/>
        </w:rPr>
        <w:t>los</w:t>
      </w:r>
      <w:proofErr w:type="gramEnd"/>
      <w:r w:rsidR="000B607A" w:rsidRPr="00166D19">
        <w:rPr>
          <w:rFonts w:ascii="Arial" w:eastAsia="Times New Roman" w:hAnsi="Arial" w:cs="Arial"/>
          <w:lang w:eastAsia="es-CO"/>
        </w:rPr>
        <w:t xml:space="preserve"> vectores velocidad y aceleración es la </w:t>
      </w:r>
      <w:r w:rsidR="000B607A" w:rsidRPr="00166D19">
        <w:rPr>
          <w:rFonts w:ascii="Arial" w:eastAsia="Times New Roman" w:hAnsi="Arial" w:cs="Arial"/>
          <w:b/>
          <w:lang w:eastAsia="es-CO"/>
        </w:rPr>
        <w:t>misma</w:t>
      </w:r>
      <w:r w:rsidR="000B607A" w:rsidRPr="00166D19">
        <w:rPr>
          <w:rFonts w:ascii="Arial" w:eastAsia="Times New Roman" w:hAnsi="Arial" w:cs="Arial"/>
          <w:lang w:eastAsia="es-CO"/>
        </w:rPr>
        <w:t xml:space="preserve">, el cuerpo aumenta su velocidad, es decir, </w:t>
      </w:r>
      <w:r w:rsidR="000B607A" w:rsidRPr="00166D19">
        <w:rPr>
          <w:rFonts w:ascii="Arial" w:eastAsia="Times New Roman" w:hAnsi="Arial" w:cs="Arial"/>
          <w:b/>
          <w:lang w:eastAsia="es-CO"/>
        </w:rPr>
        <w:t>acelera</w:t>
      </w:r>
      <w:r w:rsidR="000B607A" w:rsidRPr="00166D19">
        <w:rPr>
          <w:rFonts w:ascii="Arial" w:eastAsia="Times New Roman" w:hAnsi="Arial" w:cs="Arial"/>
          <w:lang w:eastAsia="es-CO"/>
        </w:rPr>
        <w:t xml:space="preserve">. Por el contrario, si la dirección de </w:t>
      </w:r>
      <w:proofErr w:type="gramStart"/>
      <w:r w:rsidR="000B607A" w:rsidRPr="00166D19">
        <w:rPr>
          <w:rFonts w:ascii="Arial" w:eastAsia="Times New Roman" w:hAnsi="Arial" w:cs="Arial"/>
          <w:lang w:eastAsia="es-CO"/>
        </w:rPr>
        <w:t>los</w:t>
      </w:r>
      <w:proofErr w:type="gramEnd"/>
      <w:r w:rsidR="000B607A" w:rsidRPr="00166D19">
        <w:rPr>
          <w:rFonts w:ascii="Arial" w:eastAsia="Times New Roman" w:hAnsi="Arial" w:cs="Arial"/>
          <w:lang w:eastAsia="es-CO"/>
        </w:rPr>
        <w:t xml:space="preserve"> vectores velocidad y aceleración es </w:t>
      </w:r>
      <w:r w:rsidR="000B607A" w:rsidRPr="00166D19">
        <w:rPr>
          <w:rFonts w:ascii="Arial" w:eastAsia="Times New Roman" w:hAnsi="Arial" w:cs="Arial"/>
          <w:b/>
          <w:lang w:eastAsia="es-CO"/>
        </w:rPr>
        <w:t>opuesta</w:t>
      </w:r>
      <w:r w:rsidR="000B607A" w:rsidRPr="00166D19">
        <w:rPr>
          <w:rFonts w:ascii="Arial" w:eastAsia="Times New Roman" w:hAnsi="Arial" w:cs="Arial"/>
          <w:lang w:eastAsia="es-CO"/>
        </w:rPr>
        <w:t xml:space="preserve">, el cuerpo reduce su velocidad, es decir, </w:t>
      </w:r>
      <w:r w:rsidR="000B607A" w:rsidRPr="00166D19">
        <w:rPr>
          <w:rFonts w:ascii="Arial" w:eastAsia="Times New Roman" w:hAnsi="Arial" w:cs="Arial"/>
          <w:b/>
          <w:lang w:eastAsia="es-CO"/>
        </w:rPr>
        <w:t>desacelera</w:t>
      </w:r>
      <w:r w:rsidR="000B607A" w:rsidRPr="00166D19">
        <w:rPr>
          <w:rFonts w:ascii="Arial" w:eastAsia="Times New Roman" w:hAnsi="Arial" w:cs="Arial"/>
          <w:lang w:eastAsia="es-CO"/>
        </w:rPr>
        <w:t xml:space="preserve">. </w:t>
      </w:r>
    </w:p>
    <w:p w:rsidR="000B607A" w:rsidRPr="007C378C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50"/>
        <w:gridCol w:w="6478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35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78" w:type="dxa"/>
            <w:shd w:val="clear" w:color="auto" w:fill="auto"/>
          </w:tcPr>
          <w:p w:rsidR="000B607A" w:rsidRPr="0066170B" w:rsidRDefault="0028276D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</w:t>
            </w:r>
            <w:r w:rsidR="002345B1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_REC10</w:t>
            </w:r>
          </w:p>
        </w:tc>
      </w:tr>
      <w:tr w:rsidR="007C378C" w:rsidRPr="0066170B" w:rsidTr="0066170B">
        <w:tc>
          <w:tcPr>
            <w:tcW w:w="235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7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química/La cinemática/El movimiento/Practica/Asocia conceptos principales de la cinemática con su significado</w:t>
            </w:r>
          </w:p>
        </w:tc>
      </w:tr>
      <w:tr w:rsidR="007C378C" w:rsidRPr="0066170B" w:rsidTr="0066170B">
        <w:tc>
          <w:tcPr>
            <w:tcW w:w="235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7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2.7pt;height:201.95pt" o:ole="">
                  <v:imagedata r:id="rId15" o:title=""/>
                </v:shape>
                <o:OLEObject Type="Embed" ProgID="PBrush" ShapeID="_x0000_i1025" DrawAspect="Content" ObjectID="_1488782488" r:id="rId16"/>
              </w:object>
            </w:r>
          </w:p>
          <w:p w:rsidR="000B607A" w:rsidRPr="007C03CA" w:rsidRDefault="000B607A" w:rsidP="007C03C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7C03CA">
              <w:rPr>
                <w:lang w:val="es-MX"/>
              </w:rPr>
              <w:t xml:space="preserve">Cambiar el recuadro Velocidad media por la palabra Velocidad solamente. </w:t>
            </w:r>
          </w:p>
        </w:tc>
      </w:tr>
      <w:tr w:rsidR="007C378C" w:rsidRPr="0066170B" w:rsidTr="0066170B">
        <w:tc>
          <w:tcPr>
            <w:tcW w:w="235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78" w:type="dxa"/>
            <w:shd w:val="clear" w:color="auto" w:fill="auto"/>
          </w:tcPr>
          <w:p w:rsidR="000B607A" w:rsidRPr="00166D19" w:rsidRDefault="000B607A" w:rsidP="00166D19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>Asocia conceptos principales de la cinemática con su significado</w:t>
            </w:r>
          </w:p>
        </w:tc>
      </w:tr>
      <w:tr w:rsidR="007C378C" w:rsidRPr="0066170B" w:rsidTr="0066170B">
        <w:tc>
          <w:tcPr>
            <w:tcW w:w="235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78" w:type="dxa"/>
            <w:shd w:val="clear" w:color="auto" w:fill="auto"/>
          </w:tcPr>
          <w:p w:rsidR="000B607A" w:rsidRPr="00166D19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>Actividad que permite entender el significado de las magnitudes más utilizadas en el estudio de los movimientos</w:t>
            </w:r>
          </w:p>
        </w:tc>
      </w:tr>
    </w:tbl>
    <w:p w:rsidR="000B607A" w:rsidRPr="007C378C" w:rsidRDefault="000B607A" w:rsidP="000B607A">
      <w:pPr>
        <w:shd w:val="clear" w:color="auto" w:fill="FFFFFF"/>
        <w:spacing w:line="300" w:lineRule="atLeast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p w:rsidR="008D2DCC" w:rsidRDefault="008D2DCC" w:rsidP="008D2DCC">
      <w:pPr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2]</w:t>
      </w:r>
      <w:r w:rsidRPr="007C378C">
        <w:rPr>
          <w:rFonts w:ascii="Times" w:hAnsi="Times"/>
        </w:rPr>
        <w:t xml:space="preserve"> </w:t>
      </w:r>
      <w:r w:rsidRPr="007C378C">
        <w:rPr>
          <w:rFonts w:ascii="Times" w:hAnsi="Times"/>
          <w:b/>
        </w:rPr>
        <w:t>1.2 Consolidación</w:t>
      </w:r>
    </w:p>
    <w:p w:rsidR="00C27526" w:rsidRPr="007C378C" w:rsidRDefault="00C27526" w:rsidP="008D2DCC">
      <w:pPr>
        <w:spacing w:after="0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p w:rsidR="000B607A" w:rsidRPr="00B6366F" w:rsidRDefault="00C27526" w:rsidP="00B6366F">
      <w:pPr>
        <w:spacing w:after="0"/>
        <w:rPr>
          <w:rFonts w:ascii="Arial" w:hAnsi="Arial" w:cs="Arial"/>
          <w:shd w:val="clear" w:color="auto" w:fill="FFFFFF"/>
        </w:rPr>
      </w:pPr>
      <w:r w:rsidRPr="00B6366F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:rsidR="00C27526" w:rsidRPr="007C378C" w:rsidRDefault="00C27526" w:rsidP="000B607A">
      <w:pPr>
        <w:spacing w:after="0"/>
        <w:rPr>
          <w:rFonts w:ascii="Times New Roman" w:hAnsi="Times New Roman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00000"/>
          </w:tcPr>
          <w:p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0B607A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0B607A" w:rsidRPr="00B6366F" w:rsidRDefault="000B607A" w:rsidP="00B6366F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Identifica las unidades de las magnitudes físicas cinemáticas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0B607A" w:rsidRPr="00B6366F" w:rsidRDefault="000B607A" w:rsidP="00132C51">
            <w:pPr>
              <w:spacing w:after="0"/>
              <w:rPr>
                <w:rFonts w:ascii="Times New Roman" w:hAnsi="Times New Roman"/>
                <w:lang w:val="es-MX"/>
              </w:rPr>
            </w:pPr>
            <w:r w:rsidRPr="00854362">
              <w:rPr>
                <w:rFonts w:ascii="Times New Roman" w:hAnsi="Times New Roman"/>
                <w:highlight w:val="darkCyan"/>
                <w:lang w:val="es-MX"/>
              </w:rPr>
              <w:t xml:space="preserve">Actividad que permite identificar las unidades del SI </w:t>
            </w:r>
            <w:r w:rsidR="00132C51">
              <w:rPr>
                <w:rFonts w:ascii="Times New Roman" w:hAnsi="Times New Roman"/>
                <w:highlight w:val="darkCyan"/>
                <w:lang w:val="es-MX"/>
              </w:rPr>
              <w:t>y</w:t>
            </w:r>
            <w:r w:rsidR="00854362">
              <w:rPr>
                <w:rFonts w:ascii="Times New Roman" w:hAnsi="Times New Roman"/>
                <w:highlight w:val="darkCyan"/>
                <w:lang w:val="es-MX"/>
              </w:rPr>
              <w:t xml:space="preserve"> </w:t>
            </w:r>
            <w:r w:rsidRPr="00854362">
              <w:rPr>
                <w:rFonts w:ascii="Times New Roman" w:hAnsi="Times New Roman"/>
                <w:highlight w:val="darkCyan"/>
                <w:lang w:val="es-MX"/>
              </w:rPr>
              <w:t>las magnitudes más utilizadas en el estudio de los movimientos</w:t>
            </w:r>
          </w:p>
        </w:tc>
      </w:tr>
    </w:tbl>
    <w:p w:rsidR="000B607A" w:rsidRPr="007C378C" w:rsidRDefault="000B607A" w:rsidP="000B607A">
      <w:pPr>
        <w:shd w:val="clear" w:color="auto" w:fill="FFFFFF"/>
        <w:spacing w:line="300" w:lineRule="atLeast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26"/>
        <w:gridCol w:w="6402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426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02" w:type="dxa"/>
            <w:shd w:val="clear" w:color="auto" w:fill="auto"/>
          </w:tcPr>
          <w:p w:rsidR="000B607A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CN_10_02_REC30</w:t>
            </w:r>
          </w:p>
        </w:tc>
      </w:tr>
      <w:tr w:rsidR="007C378C" w:rsidRPr="0066170B" w:rsidTr="0066170B">
        <w:tc>
          <w:tcPr>
            <w:tcW w:w="2426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02" w:type="dxa"/>
            <w:shd w:val="clear" w:color="auto" w:fill="auto"/>
          </w:tcPr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4 Eso/Física y química/La cinemática/El movimiento/</w:t>
            </w:r>
            <w:r w:rsidR="003B54EE">
              <w:rPr>
                <w:rFonts w:ascii="Times New Roman" w:hAnsi="Times New Roman"/>
                <w:lang w:val="es-MX"/>
              </w:rPr>
              <w:t>C</w:t>
            </w:r>
            <w:r w:rsidR="003B54EE" w:rsidRPr="00B6366F">
              <w:rPr>
                <w:rFonts w:ascii="Times New Roman" w:hAnsi="Times New Roman"/>
                <w:lang w:val="es-MX"/>
              </w:rPr>
              <w:t>onsolidación</w:t>
            </w:r>
            <w:r w:rsidRPr="00B6366F">
              <w:rPr>
                <w:rFonts w:ascii="Times New Roman" w:hAnsi="Times New Roman"/>
                <w:lang w:val="es-MX"/>
              </w:rPr>
              <w:t xml:space="preserve">/Practica/Refuerza tu aprendizaje: </w:t>
            </w:r>
            <w:r w:rsidR="003F62F7" w:rsidRPr="00B6366F">
              <w:rPr>
                <w:rFonts w:ascii="Times New Roman" w:hAnsi="Times New Roman"/>
                <w:lang w:val="es-MX"/>
              </w:rPr>
              <w:t>E</w:t>
            </w:r>
            <w:r w:rsidR="003F62F7">
              <w:rPr>
                <w:rFonts w:ascii="Times New Roman" w:hAnsi="Times New Roman"/>
                <w:lang w:val="es-MX"/>
              </w:rPr>
              <w:t>l</w:t>
            </w:r>
            <w:r w:rsidR="003F62F7" w:rsidRPr="00B6366F">
              <w:rPr>
                <w:rFonts w:ascii="Times New Roman" w:hAnsi="Times New Roman"/>
                <w:lang w:val="es-MX"/>
              </w:rPr>
              <w:t xml:space="preserve"> </w:t>
            </w:r>
            <w:r w:rsidRPr="00B6366F">
              <w:rPr>
                <w:rFonts w:ascii="Times New Roman" w:hAnsi="Times New Roman"/>
                <w:lang w:val="es-MX"/>
              </w:rPr>
              <w:lastRenderedPageBreak/>
              <w:t xml:space="preserve">movimiento </w:t>
            </w:r>
          </w:p>
          <w:p w:rsidR="000B607A" w:rsidRPr="00B6366F" w:rsidRDefault="000B607A" w:rsidP="0066170B">
            <w:pPr>
              <w:spacing w:after="0"/>
              <w:rPr>
                <w:lang w:val="es-MX"/>
              </w:rPr>
            </w:pPr>
            <w:r w:rsidRPr="00B6366F">
              <w:rPr>
                <w:lang w:val="es-CO"/>
              </w:rPr>
              <w:object w:dxaOrig="4320" w:dyaOrig="2986">
                <v:shape id="_x0000_i1026" type="#_x0000_t75" style="width:3in;height:149.6pt" o:ole="">
                  <v:imagedata r:id="rId17" o:title=""/>
                </v:shape>
                <o:OLEObject Type="Embed" ProgID="PBrush" ShapeID="_x0000_i1026" DrawAspect="Content" ObjectID="_1488782489" r:id="rId18"/>
              </w:object>
            </w:r>
          </w:p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  <w:tr w:rsidR="007C378C" w:rsidRPr="0066170B" w:rsidTr="0066170B">
        <w:tc>
          <w:tcPr>
            <w:tcW w:w="2426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Cambio (descripción o capturas de pantallas)</w:t>
            </w:r>
          </w:p>
        </w:tc>
        <w:tc>
          <w:tcPr>
            <w:tcW w:w="6402" w:type="dxa"/>
            <w:shd w:val="clear" w:color="auto" w:fill="auto"/>
          </w:tcPr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Cambiar la opción c) por lo siguiente:</w:t>
            </w:r>
          </w:p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Un carro que viaja a la misma velocidad que el tuyo</w:t>
            </w:r>
          </w:p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Cambiar la opción d) por lo siguiente:</w:t>
            </w:r>
          </w:p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Una persona parada en el andén</w:t>
            </w:r>
          </w:p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0B607A" w:rsidRPr="00B6366F" w:rsidRDefault="000B607A" w:rsidP="00B6366F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Cambiar la palabra coche por carro</w:t>
            </w:r>
          </w:p>
        </w:tc>
      </w:tr>
      <w:tr w:rsidR="007C378C" w:rsidRPr="0066170B" w:rsidTr="0066170B">
        <w:tc>
          <w:tcPr>
            <w:tcW w:w="2426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02" w:type="dxa"/>
            <w:shd w:val="clear" w:color="auto" w:fill="auto"/>
          </w:tcPr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 xml:space="preserve">Refuerza tu aprendizaje: </w:t>
            </w:r>
          </w:p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Actividad sobre el movimiento</w:t>
            </w:r>
          </w:p>
        </w:tc>
      </w:tr>
      <w:tr w:rsidR="007C378C" w:rsidRPr="0066170B" w:rsidTr="0066170B">
        <w:tc>
          <w:tcPr>
            <w:tcW w:w="2426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02" w:type="dxa"/>
            <w:shd w:val="clear" w:color="auto" w:fill="auto"/>
          </w:tcPr>
          <w:p w:rsidR="000B607A" w:rsidRPr="00B6366F" w:rsidRDefault="000B607A" w:rsidP="009C3C01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 xml:space="preserve">Diferencia </w:t>
            </w:r>
            <w:r w:rsidR="009C3C01">
              <w:rPr>
                <w:rFonts w:ascii="Times New Roman" w:hAnsi="Times New Roman"/>
                <w:b/>
                <w:lang w:val="es-MX"/>
              </w:rPr>
              <w:t>s</w:t>
            </w:r>
            <w:r w:rsidR="009C3C01" w:rsidRPr="00B6366F">
              <w:rPr>
                <w:rFonts w:ascii="Times New Roman" w:hAnsi="Times New Roman"/>
                <w:b/>
                <w:lang w:val="es-MX"/>
              </w:rPr>
              <w:t xml:space="preserve">istemas </w:t>
            </w:r>
            <w:r w:rsidRPr="00B6366F">
              <w:rPr>
                <w:rFonts w:ascii="Times New Roman" w:hAnsi="Times New Roman"/>
                <w:b/>
                <w:lang w:val="es-MX"/>
              </w:rPr>
              <w:t>de referencia</w:t>
            </w:r>
          </w:p>
        </w:tc>
      </w:tr>
    </w:tbl>
    <w:p w:rsidR="000B607A" w:rsidRPr="007C378C" w:rsidRDefault="000B607A" w:rsidP="000B607A">
      <w:pPr>
        <w:shd w:val="clear" w:color="auto" w:fill="FFFFFF"/>
        <w:spacing w:line="300" w:lineRule="atLeast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p w:rsidR="001D0B72" w:rsidRPr="007C378C" w:rsidRDefault="001D0B72" w:rsidP="001D0B72">
      <w:pPr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1]</w:t>
      </w:r>
      <w:r w:rsidR="00A70D55">
        <w:rPr>
          <w:rFonts w:ascii="Times" w:hAnsi="Times"/>
        </w:rPr>
        <w:t xml:space="preserve"> </w:t>
      </w:r>
      <w:r w:rsidR="0026577A" w:rsidRPr="007C378C">
        <w:rPr>
          <w:rFonts w:ascii="Times" w:hAnsi="Times"/>
          <w:b/>
        </w:rPr>
        <w:t>Movimie</w:t>
      </w:r>
      <w:r w:rsidR="00697743" w:rsidRPr="007C378C">
        <w:rPr>
          <w:rFonts w:ascii="Times" w:hAnsi="Times"/>
          <w:b/>
        </w:rPr>
        <w:t>n</w:t>
      </w:r>
      <w:r w:rsidR="0026577A" w:rsidRPr="007C378C">
        <w:rPr>
          <w:rFonts w:ascii="Times" w:hAnsi="Times"/>
          <w:b/>
        </w:rPr>
        <w:t>to rectilíneo uniforme</w:t>
      </w:r>
    </w:p>
    <w:p w:rsidR="00A70D55" w:rsidRDefault="00A70D55" w:rsidP="001D0B72">
      <w:pPr>
        <w:spacing w:after="0"/>
        <w:rPr>
          <w:rFonts w:ascii="Times" w:hAnsi="Times"/>
          <w:b/>
        </w:rPr>
      </w:pPr>
    </w:p>
    <w:p w:rsidR="00A70D55" w:rsidRDefault="009C3C01" w:rsidP="00A70D55">
      <w:pPr>
        <w:spacing w:after="0"/>
        <w:jc w:val="both"/>
        <w:rPr>
          <w:rFonts w:ascii="Times" w:hAnsi="Times"/>
        </w:rPr>
      </w:pPr>
      <w:r>
        <w:rPr>
          <w:rFonts w:ascii="Times" w:hAnsi="Times"/>
        </w:rPr>
        <w:t xml:space="preserve">En esta parte estudiarás </w:t>
      </w:r>
      <w:r w:rsidR="00A70D55">
        <w:rPr>
          <w:rFonts w:ascii="Times" w:hAnsi="Times"/>
        </w:rPr>
        <w:t>el movimiento de objetos que se mueven con velocidad constante</w:t>
      </w:r>
      <w:r w:rsidR="00A5485C">
        <w:rPr>
          <w:rFonts w:ascii="Times" w:hAnsi="Times"/>
        </w:rPr>
        <w:t xml:space="preserve"> </w:t>
      </w:r>
      <w:r w:rsidR="00A70D55">
        <w:rPr>
          <w:rFonts w:ascii="Times" w:hAnsi="Times"/>
        </w:rPr>
        <w:t>a lo largo de trayectorias rectil</w:t>
      </w:r>
      <w:r w:rsidR="00F41634">
        <w:rPr>
          <w:rFonts w:ascii="Times" w:hAnsi="Times"/>
        </w:rPr>
        <w:t>íneas.</w:t>
      </w:r>
    </w:p>
    <w:p w:rsidR="00A70D55" w:rsidRDefault="00A70D55" w:rsidP="00A70D55">
      <w:pPr>
        <w:spacing w:after="0"/>
        <w:rPr>
          <w:rFonts w:ascii="Times" w:hAnsi="Times"/>
        </w:rPr>
      </w:pPr>
    </w:p>
    <w:p w:rsidR="00A70D55" w:rsidRDefault="00A70D55" w:rsidP="00A70D55">
      <w:pPr>
        <w:spacing w:after="0"/>
        <w:rPr>
          <w:rFonts w:ascii="Times" w:hAnsi="Times"/>
        </w:rPr>
      </w:pPr>
    </w:p>
    <w:p w:rsidR="00697743" w:rsidRPr="00B6366F" w:rsidRDefault="00A70D55" w:rsidP="00BB66BF">
      <w:pPr>
        <w:spacing w:after="0"/>
        <w:jc w:val="both"/>
        <w:rPr>
          <w:rFonts w:ascii="Arial" w:eastAsia="Times New Roman" w:hAnsi="Arial" w:cs="Arial"/>
          <w:lang w:eastAsia="es-CO"/>
        </w:rPr>
      </w:pPr>
      <w:r w:rsidRPr="00086B31">
        <w:rPr>
          <w:rFonts w:ascii="Arial" w:eastAsia="Times New Roman" w:hAnsi="Arial" w:cs="Arial"/>
          <w:lang w:eastAsia="es-CO"/>
        </w:rPr>
        <w:t xml:space="preserve">Un cuerpo </w:t>
      </w:r>
      <w:r w:rsidR="00712311">
        <w:rPr>
          <w:rFonts w:ascii="Arial" w:eastAsia="Times New Roman" w:hAnsi="Arial" w:cs="Arial"/>
          <w:lang w:eastAsia="es-CO"/>
        </w:rPr>
        <w:t>en</w:t>
      </w:r>
      <w:r w:rsidRPr="00086B31">
        <w:rPr>
          <w:rFonts w:ascii="Arial" w:eastAsia="Times New Roman" w:hAnsi="Arial" w:cs="Arial"/>
          <w:lang w:eastAsia="es-CO"/>
        </w:rPr>
        <w:t xml:space="preserve"> </w:t>
      </w:r>
      <w:r w:rsidRPr="00086B31">
        <w:rPr>
          <w:rFonts w:ascii="Arial" w:eastAsia="Times New Roman" w:hAnsi="Arial" w:cs="Arial"/>
          <w:b/>
          <w:lang w:eastAsia="es-CO"/>
        </w:rPr>
        <w:t>movimiento rectilíneo uniforme</w:t>
      </w:r>
      <w:r w:rsidRPr="00086B31">
        <w:rPr>
          <w:rFonts w:ascii="Arial" w:eastAsia="Times New Roman" w:hAnsi="Arial" w:cs="Arial"/>
          <w:lang w:eastAsia="es-CO"/>
        </w:rPr>
        <w:t xml:space="preserve"> (MRU) se caracteriza por presentar</w:t>
      </w:r>
      <w:r w:rsidRPr="007C378C">
        <w:rPr>
          <w:rFonts w:ascii="Arial" w:eastAsia="Times New Roman" w:hAnsi="Arial" w:cs="Arial"/>
          <w:sz w:val="21"/>
          <w:szCs w:val="21"/>
          <w:lang w:eastAsia="es-CO"/>
        </w:rPr>
        <w:t xml:space="preserve"> </w:t>
      </w:r>
      <w:r w:rsidRPr="00B6366F">
        <w:rPr>
          <w:rFonts w:ascii="Arial" w:eastAsia="Times New Roman" w:hAnsi="Arial" w:cs="Arial"/>
          <w:lang w:eastAsia="es-CO"/>
        </w:rPr>
        <w:t>una </w:t>
      </w:r>
      <w:r w:rsidRPr="00B6366F">
        <w:rPr>
          <w:rFonts w:ascii="Arial" w:eastAsia="Times New Roman" w:hAnsi="Arial" w:cs="Arial"/>
          <w:b/>
          <w:bCs/>
          <w:lang w:eastAsia="es-CO"/>
        </w:rPr>
        <w:t>velocidad constante</w:t>
      </w:r>
      <w:r w:rsidRPr="00B6366F">
        <w:rPr>
          <w:rFonts w:ascii="Arial" w:eastAsia="Times New Roman" w:hAnsi="Arial" w:cs="Arial"/>
          <w:lang w:eastAsia="es-CO"/>
        </w:rPr>
        <w:t>, l</w:t>
      </w:r>
      <w:r w:rsidR="00712311">
        <w:rPr>
          <w:rFonts w:ascii="Arial" w:eastAsia="Times New Roman" w:hAnsi="Arial" w:cs="Arial"/>
          <w:lang w:eastAsia="es-CO"/>
        </w:rPr>
        <w:t>o</w:t>
      </w:r>
      <w:r w:rsidRPr="00B6366F">
        <w:rPr>
          <w:rFonts w:ascii="Arial" w:eastAsia="Times New Roman" w:hAnsi="Arial" w:cs="Arial"/>
          <w:lang w:eastAsia="es-CO"/>
        </w:rPr>
        <w:t xml:space="preserve"> cual </w:t>
      </w:r>
      <w:r w:rsidR="00712311">
        <w:rPr>
          <w:rFonts w:ascii="Arial" w:eastAsia="Times New Roman" w:hAnsi="Arial" w:cs="Arial"/>
          <w:lang w:eastAsia="es-CO"/>
        </w:rPr>
        <w:t>significa</w:t>
      </w:r>
      <w:r w:rsidRPr="00B6366F">
        <w:rPr>
          <w:rFonts w:ascii="Arial" w:eastAsia="Times New Roman" w:hAnsi="Arial" w:cs="Arial"/>
          <w:lang w:eastAsia="es-CO"/>
        </w:rPr>
        <w:t xml:space="preserve"> que no </w:t>
      </w:r>
      <w:r w:rsidR="009C3C01" w:rsidRPr="00B6366F">
        <w:rPr>
          <w:rFonts w:ascii="Arial" w:eastAsia="Times New Roman" w:hAnsi="Arial" w:cs="Arial"/>
          <w:lang w:eastAsia="es-CO"/>
        </w:rPr>
        <w:t>cambi</w:t>
      </w:r>
      <w:r w:rsidR="009C3C01">
        <w:rPr>
          <w:rFonts w:ascii="Arial" w:eastAsia="Times New Roman" w:hAnsi="Arial" w:cs="Arial"/>
          <w:lang w:eastAsia="es-CO"/>
        </w:rPr>
        <w:t>an</w:t>
      </w:r>
      <w:r w:rsidR="009C3C01" w:rsidRPr="00B6366F">
        <w:rPr>
          <w:rFonts w:ascii="Arial" w:eastAsia="Times New Roman" w:hAnsi="Arial" w:cs="Arial"/>
          <w:lang w:eastAsia="es-CO"/>
        </w:rPr>
        <w:t xml:space="preserve"> </w:t>
      </w:r>
      <w:r w:rsidRPr="00B6366F">
        <w:rPr>
          <w:rFonts w:ascii="Arial" w:eastAsia="Times New Roman" w:hAnsi="Arial" w:cs="Arial"/>
          <w:lang w:eastAsia="es-CO"/>
        </w:rPr>
        <w:t xml:space="preserve">ni la magnitud ni la dirección del vector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v</m:t>
        </m:r>
      </m:oMath>
      <w:r w:rsidRPr="00854362">
        <w:rPr>
          <w:rFonts w:ascii="Arial" w:eastAsia="Times New Roman" w:hAnsi="Arial" w:cs="Arial"/>
          <w:lang w:eastAsia="es-CO"/>
        </w:rPr>
        <w:t>.</w:t>
      </w:r>
      <w:r w:rsidR="00BB66BF" w:rsidRPr="00B6366F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B6366F">
        <w:rPr>
          <w:rFonts w:ascii="Arial" w:eastAsia="Times New Roman" w:hAnsi="Arial" w:cs="Arial"/>
          <w:lang w:eastAsia="es-CO"/>
        </w:rPr>
        <w:t xml:space="preserve">En los </w:t>
      </w:r>
      <w:r w:rsidR="00697743" w:rsidRPr="00B6366F">
        <w:rPr>
          <w:rFonts w:ascii="Arial" w:eastAsia="Times New Roman" w:hAnsi="Arial" w:cs="Arial"/>
          <w:b/>
          <w:lang w:eastAsia="es-CO"/>
        </w:rPr>
        <w:t>movimientos rectilíneos</w:t>
      </w:r>
      <w:r w:rsidR="00697743" w:rsidRPr="00B6366F">
        <w:rPr>
          <w:rFonts w:ascii="Arial" w:eastAsia="Times New Roman" w:hAnsi="Arial" w:cs="Arial"/>
          <w:lang w:eastAsia="es-CO"/>
        </w:rPr>
        <w:t xml:space="preserve"> la trayectoria es una </w:t>
      </w:r>
      <w:r w:rsidR="00697743" w:rsidRPr="00B6366F">
        <w:rPr>
          <w:rFonts w:ascii="Arial" w:eastAsia="Times New Roman" w:hAnsi="Arial" w:cs="Arial"/>
          <w:bCs/>
          <w:lang w:eastAsia="es-CO"/>
        </w:rPr>
        <w:t>línea recta</w:t>
      </w:r>
      <w:r w:rsidR="00697743" w:rsidRPr="00B6366F">
        <w:rPr>
          <w:rFonts w:ascii="Arial" w:eastAsia="Times New Roman" w:hAnsi="Arial" w:cs="Arial"/>
          <w:lang w:eastAsia="es-CO"/>
        </w:rPr>
        <w:t>, y</w:t>
      </w:r>
      <w:r w:rsidR="009C3C01">
        <w:rPr>
          <w:rFonts w:ascii="Arial" w:eastAsia="Times New Roman" w:hAnsi="Arial" w:cs="Arial"/>
          <w:lang w:eastAsia="es-CO"/>
        </w:rPr>
        <w:t>,</w:t>
      </w:r>
      <w:r w:rsidR="00697743" w:rsidRPr="00B6366F">
        <w:rPr>
          <w:rFonts w:ascii="Arial" w:eastAsia="Times New Roman" w:hAnsi="Arial" w:cs="Arial"/>
          <w:lang w:eastAsia="es-CO"/>
        </w:rPr>
        <w:t xml:space="preserve"> por ello</w:t>
      </w:r>
      <w:r w:rsidR="009C3C01">
        <w:rPr>
          <w:rFonts w:ascii="Arial" w:eastAsia="Times New Roman" w:hAnsi="Arial" w:cs="Arial"/>
          <w:lang w:eastAsia="es-CO"/>
        </w:rPr>
        <w:t>,</w:t>
      </w:r>
      <w:r w:rsidR="00697743" w:rsidRPr="00B6366F">
        <w:rPr>
          <w:rFonts w:ascii="Arial" w:eastAsia="Times New Roman" w:hAnsi="Arial" w:cs="Arial"/>
          <w:lang w:eastAsia="es-CO"/>
        </w:rPr>
        <w:t xml:space="preserve"> la magnitud del desplazamiento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∆</m:t>
        </m:r>
        <m:acc>
          <m:accPr>
            <m:chr m:val="⃗"/>
            <m:ctrlPr>
              <w:rPr>
                <w:rFonts w:ascii="Cambria Math" w:eastAsia="Times New Roman" w:hAnsi="Cambria Math" w:cs="Arial"/>
                <w:i/>
                <w:iCs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x</m:t>
            </m:r>
          </m:e>
        </m:acc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 </m:t>
        </m:r>
      </m:oMath>
      <w:r w:rsidR="00712311">
        <w:rPr>
          <w:rFonts w:ascii="Arial" w:eastAsia="Times New Roman" w:hAnsi="Arial" w:cs="Arial"/>
          <w:lang w:eastAsia="es-CO"/>
        </w:rPr>
        <w:t>coincide</w:t>
      </w:r>
      <w:r w:rsidR="00BB66BF" w:rsidRPr="00B6366F">
        <w:rPr>
          <w:rFonts w:ascii="Arial" w:eastAsia="Times New Roman" w:hAnsi="Arial" w:cs="Arial"/>
          <w:lang w:eastAsia="es-CO"/>
        </w:rPr>
        <w:t xml:space="preserve"> </w:t>
      </w:r>
      <w:r w:rsidR="00712311">
        <w:rPr>
          <w:rFonts w:ascii="Arial" w:eastAsia="Times New Roman" w:hAnsi="Arial" w:cs="Arial"/>
          <w:lang w:eastAsia="es-CO"/>
        </w:rPr>
        <w:t>con</w:t>
      </w:r>
      <w:r w:rsidR="00697743" w:rsidRPr="00B6366F">
        <w:rPr>
          <w:rFonts w:ascii="Arial" w:eastAsia="Times New Roman" w:hAnsi="Arial" w:cs="Arial"/>
          <w:lang w:eastAsia="es-CO"/>
        </w:rPr>
        <w:t xml:space="preserve"> la distancia</w:t>
      </w:r>
      <w:r w:rsidR="00712311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s</m:t>
        </m:r>
      </m:oMath>
      <w:r w:rsidR="00697743" w:rsidRPr="00B6366F">
        <w:rPr>
          <w:rFonts w:ascii="Arial" w:eastAsia="Times New Roman" w:hAnsi="Arial" w:cs="Arial"/>
          <w:lang w:eastAsia="es-CO"/>
        </w:rPr>
        <w:t xml:space="preserve"> recorrida.</w:t>
      </w:r>
    </w:p>
    <w:p w:rsidR="00697743" w:rsidRPr="00B6366F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:rsidR="00697743" w:rsidRPr="00B6366F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B6366F">
        <w:rPr>
          <w:rFonts w:ascii="Arial" w:eastAsia="Times New Roman" w:hAnsi="Arial" w:cs="Arial"/>
          <w:lang w:eastAsia="es-CO"/>
        </w:rPr>
        <w:t>Dado que la expresión para la velocidad es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25C0D" w:rsidRDefault="00132C51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</m:acc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/>
                  <w:lang w:eastAsia="es-CO"/>
                </w:rPr>
                <m:t>x-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/>
                      <w:lang w:eastAsia="es-CO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="Times New Roman" w:hAnsi="Cambria Math"/>
                  <w:lang w:eastAsia="es-CO"/>
                </w:rPr>
                <m:t>t-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/>
                      <w:lang w:eastAsia="es-CO"/>
                    </w:rPr>
                    <m:t>0</m:t>
                  </m:r>
                </m:sub>
              </m:sSub>
            </m:den>
          </m:f>
        </m:oMath>
      </m:oMathPara>
    </w:p>
    <w:p w:rsidR="00697743" w:rsidRPr="00B6366F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:rsidR="00697743" w:rsidRPr="00B6366F" w:rsidRDefault="00FB075E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si</w:t>
      </w:r>
      <w:r w:rsidR="00697743" w:rsidRPr="00B6366F">
        <w:rPr>
          <w:rFonts w:ascii="Arial" w:eastAsia="Times New Roman" w:hAnsi="Arial" w:cs="Arial"/>
          <w:lang w:eastAsia="es-CO"/>
        </w:rPr>
        <w:t xml:space="preserve"> el instante inicial de tiempo </w:t>
      </w:r>
      <w:r>
        <w:rPr>
          <w:rFonts w:ascii="Arial" w:eastAsia="Times New Roman" w:hAnsi="Arial" w:cs="Arial"/>
          <w:lang w:eastAsia="es-CO"/>
        </w:rPr>
        <w:t xml:space="preserve">se identifica como </w:t>
      </w:r>
      <m:oMath>
        <m:sSub>
          <m:sSubPr>
            <m:ctrlPr>
              <w:rPr>
                <w:rFonts w:ascii="Cambria Math" w:eastAsia="Times New Roman" w:hAnsi="Cambria Math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/>
                <w:lang w:eastAsia="es-CO"/>
              </w:rPr>
              <m:t>t</m:t>
            </m:r>
          </m:e>
          <m:sub>
            <m:r>
              <w:rPr>
                <w:rFonts w:ascii="Cambria Math" w:eastAsia="Times New Roman" w:hAnsi="Cambria Math"/>
                <w:lang w:eastAsia="es-CO"/>
              </w:rPr>
              <m:t>0</m:t>
            </m:r>
          </m:sub>
        </m:sSub>
        <m:r>
          <w:rPr>
            <w:rFonts w:ascii="Cambria Math" w:eastAsia="Times New Roman" w:hAnsi="Cambria Math"/>
            <w:lang w:eastAsia="es-CO"/>
          </w:rPr>
          <m:t>=0s</m:t>
        </m:r>
      </m:oMath>
      <w:r w:rsidR="00697743" w:rsidRPr="00B6366F">
        <w:rPr>
          <w:rFonts w:ascii="Arial" w:eastAsia="Times New Roman" w:hAnsi="Arial" w:cs="Arial"/>
          <w:lang w:eastAsia="es-CO"/>
        </w:rPr>
        <w:t>, se encuentra que la ecuación que describe la </w:t>
      </w:r>
      <w:r w:rsidR="00697743" w:rsidRPr="00B6366F">
        <w:rPr>
          <w:rFonts w:ascii="Arial" w:eastAsia="Times New Roman" w:hAnsi="Arial" w:cs="Arial"/>
          <w:b/>
          <w:bCs/>
          <w:lang w:eastAsia="es-CO"/>
        </w:rPr>
        <w:t>posición</w:t>
      </w:r>
      <w:r w:rsidR="00697743" w:rsidRPr="00B6366F">
        <w:rPr>
          <w:rFonts w:ascii="Arial" w:eastAsia="Times New Roman" w:hAnsi="Arial" w:cs="Arial"/>
          <w:lang w:eastAsia="es-CO"/>
        </w:rPr>
        <w:t xml:space="preserve"> es una </w:t>
      </w:r>
      <w:r w:rsidR="00697743" w:rsidRPr="00B6366F">
        <w:rPr>
          <w:rFonts w:ascii="Arial" w:eastAsia="Times New Roman" w:hAnsi="Arial" w:cs="Arial"/>
          <w:b/>
          <w:lang w:eastAsia="es-CO"/>
        </w:rPr>
        <w:t>función lineal</w:t>
      </w:r>
      <w:r w:rsidR="00697743" w:rsidRPr="00B6366F">
        <w:rPr>
          <w:rFonts w:ascii="Arial" w:eastAsia="Times New Roman" w:hAnsi="Arial" w:cs="Arial"/>
          <w:lang w:eastAsia="es-CO"/>
        </w:rPr>
        <w:t xml:space="preserve"> del tiempo y se representa </w:t>
      </w:r>
      <w:r>
        <w:rPr>
          <w:rFonts w:ascii="Arial" w:eastAsia="Times New Roman" w:hAnsi="Arial" w:cs="Arial"/>
          <w:lang w:eastAsia="es-CO"/>
        </w:rPr>
        <w:t>como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25C0D" w:rsidRDefault="00725C0D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w:lastRenderedPageBreak/>
            <m:t>x=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+vt</m:t>
          </m:r>
        </m:oMath>
      </m:oMathPara>
    </w:p>
    <w:p w:rsidR="00697743" w:rsidRPr="00B6366F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B6366F">
        <w:rPr>
          <w:rFonts w:ascii="Arial" w:eastAsia="Times New Roman" w:hAnsi="Arial" w:cs="Arial"/>
          <w:lang w:eastAsia="es-CO"/>
        </w:rPr>
        <w:t>En esta ecuación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 xml:space="preserve"> </m:t>
        </m:r>
        <m:sSub>
          <m:sSubPr>
            <m:ctrlPr>
              <w:rPr>
                <w:rFonts w:ascii="Cambria Math" w:eastAsia="Times New Roman" w:hAnsi="Cambria Math" w:cs="Arial"/>
                <w:i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0</m:t>
            </m:r>
          </m:sub>
        </m:sSub>
        <m:r>
          <w:rPr>
            <w:rFonts w:ascii="Cambria Math" w:eastAsia="Times New Roman" w:hAnsi="Cambria Math" w:cs="Arial"/>
            <w:szCs w:val="21"/>
            <w:lang w:eastAsia="es-CO"/>
          </w:rPr>
          <m:t xml:space="preserve"> </m:t>
        </m:r>
      </m:oMath>
      <w:r w:rsidR="00B3696B">
        <w:rPr>
          <w:rFonts w:ascii="Arial" w:eastAsia="Times New Roman" w:hAnsi="Arial" w:cs="Arial"/>
          <w:lang w:eastAsia="es-CO"/>
        </w:rPr>
        <w:t>re</w:t>
      </w:r>
      <w:r w:rsidRPr="00B6366F">
        <w:rPr>
          <w:rFonts w:ascii="Arial" w:eastAsia="Times New Roman" w:hAnsi="Arial" w:cs="Arial"/>
          <w:lang w:eastAsia="es-CO"/>
        </w:rPr>
        <w:t xml:space="preserve">presenta </w:t>
      </w:r>
      <w:r w:rsidR="00B3696B">
        <w:rPr>
          <w:rFonts w:ascii="Arial" w:eastAsia="Times New Roman" w:hAnsi="Arial" w:cs="Arial"/>
          <w:lang w:eastAsia="es-CO"/>
        </w:rPr>
        <w:t>la posición inicial del móvil,</w:t>
      </w:r>
      <w:r w:rsidRPr="00B6366F">
        <w:rPr>
          <w:rFonts w:ascii="Arial" w:eastAsia="Times New Roman" w:hAnsi="Arial" w:cs="Arial"/>
          <w:lang w:eastAsia="es-CO"/>
        </w:rPr>
        <w:t> 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x</m:t>
        </m:r>
      </m:oMath>
      <w:r w:rsidR="00B3696B">
        <w:rPr>
          <w:rFonts w:ascii="Arial" w:eastAsia="Times New Roman" w:hAnsi="Arial" w:cs="Arial"/>
          <w:sz w:val="21"/>
          <w:szCs w:val="21"/>
          <w:lang w:eastAsia="es-CO"/>
        </w:rPr>
        <w:t xml:space="preserve"> </w:t>
      </w:r>
      <w:r w:rsidR="00B3696B" w:rsidRPr="00B3696B">
        <w:rPr>
          <w:rFonts w:ascii="Arial" w:eastAsia="Times New Roman" w:hAnsi="Arial" w:cs="Arial"/>
          <w:szCs w:val="21"/>
          <w:lang w:eastAsia="es-CO"/>
        </w:rPr>
        <w:t>es</w:t>
      </w:r>
      <w:r w:rsidR="00B3696B">
        <w:rPr>
          <w:rFonts w:ascii="Arial" w:eastAsia="Times New Roman" w:hAnsi="Arial" w:cs="Arial"/>
          <w:szCs w:val="21"/>
          <w:lang w:eastAsia="es-CO"/>
        </w:rPr>
        <w:t xml:space="preserve"> su posición en el instante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t</m:t>
        </m:r>
      </m:oMath>
      <w:r w:rsidR="00B3696B">
        <w:rPr>
          <w:rFonts w:ascii="Arial" w:eastAsia="Times New Roman" w:hAnsi="Arial" w:cs="Arial"/>
          <w:szCs w:val="21"/>
          <w:lang w:eastAsia="es-CO"/>
        </w:rPr>
        <w:t xml:space="preserve">,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v</m:t>
        </m:r>
      </m:oMath>
      <w:r w:rsidR="00B3696B">
        <w:rPr>
          <w:rFonts w:ascii="Arial" w:eastAsia="Times New Roman" w:hAnsi="Arial" w:cs="Arial"/>
          <w:i/>
          <w:iCs/>
          <w:lang w:eastAsia="es-CO"/>
        </w:rPr>
        <w:t xml:space="preserve"> </w:t>
      </w:r>
      <w:r w:rsidR="00B3696B">
        <w:rPr>
          <w:rFonts w:ascii="Arial" w:eastAsia="Times New Roman" w:hAnsi="Arial" w:cs="Arial"/>
          <w:iCs/>
          <w:lang w:eastAsia="es-CO"/>
        </w:rPr>
        <w:t xml:space="preserve">es su velocidad </w:t>
      </w:r>
      <w:r w:rsidRPr="00B6366F">
        <w:rPr>
          <w:rFonts w:ascii="Arial" w:eastAsia="Times New Roman" w:hAnsi="Arial" w:cs="Arial"/>
          <w:lang w:eastAsia="es-CO"/>
        </w:rPr>
        <w:t xml:space="preserve">y </w:t>
      </w:r>
      <m:oMath>
        <m:r>
          <w:rPr>
            <w:rFonts w:ascii="Cambria Math" w:eastAsia="Times New Roman" w:hAnsi="Cambria Math" w:cs="Arial"/>
            <w:lang w:eastAsia="es-CO"/>
          </w:rPr>
          <m:t>t</m:t>
        </m:r>
      </m:oMath>
      <w:r w:rsidR="00B3696B">
        <w:rPr>
          <w:rFonts w:ascii="Arial" w:eastAsia="Times New Roman" w:hAnsi="Arial" w:cs="Arial"/>
          <w:lang w:eastAsia="es-CO"/>
        </w:rPr>
        <w:t xml:space="preserve"> es el</w:t>
      </w:r>
      <w:r w:rsidRPr="00B6366F">
        <w:rPr>
          <w:rFonts w:ascii="Arial" w:eastAsia="Times New Roman" w:hAnsi="Arial" w:cs="Arial"/>
          <w:lang w:eastAsia="es-CO"/>
        </w:rPr>
        <w:t xml:space="preserve"> tiempo transcurrido</w:t>
      </w:r>
      <w:r w:rsidR="00B3696B">
        <w:rPr>
          <w:rFonts w:ascii="Arial" w:eastAsia="Times New Roman" w:hAnsi="Arial" w:cs="Arial"/>
          <w:lang w:eastAsia="es-CO"/>
        </w:rPr>
        <w:t xml:space="preserve"> desde </w:t>
      </w:r>
      <m:oMath>
        <m:sSub>
          <m:sSubPr>
            <m:ctrlPr>
              <w:rPr>
                <w:rFonts w:ascii="Cambria Math" w:eastAsia="Times New Roman" w:hAnsi="Cambria Math" w:cs="Arial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lang w:eastAsia="es-CO"/>
              </w:rPr>
              <m:t>t</m:t>
            </m:r>
          </m:e>
          <m:sub>
            <m:r>
              <w:rPr>
                <w:rFonts w:ascii="Cambria Math" w:eastAsia="Times New Roman" w:hAnsi="Cambria Math" w:cs="Arial"/>
                <w:lang w:eastAsia="es-CO"/>
              </w:rPr>
              <m:t>0</m:t>
            </m:r>
          </m:sub>
        </m:sSub>
        <m:r>
          <w:rPr>
            <w:rFonts w:ascii="Cambria Math" w:eastAsia="Times New Roman" w:hAnsi="Cambria Math" w:cs="Arial"/>
            <w:lang w:eastAsia="es-CO"/>
          </w:rPr>
          <m:t>=0s</m:t>
        </m:r>
      </m:oMath>
      <w:r w:rsidRPr="00B6366F">
        <w:rPr>
          <w:rFonts w:ascii="Arial" w:eastAsia="Times New Roman" w:hAnsi="Arial" w:cs="Arial"/>
          <w:lang w:eastAsia="es-CO"/>
        </w:rPr>
        <w:t>.</w:t>
      </w:r>
    </w:p>
    <w:p w:rsidR="00697743" w:rsidRPr="007C378C" w:rsidRDefault="00697743" w:rsidP="00697743">
      <w:pPr>
        <w:shd w:val="clear" w:color="auto" w:fill="FFFFFF"/>
        <w:tabs>
          <w:tab w:val="left" w:pos="6150"/>
        </w:tabs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 w:rsidRPr="007C378C">
        <w:rPr>
          <w:rFonts w:ascii="Arial" w:eastAsia="Times New Roman" w:hAnsi="Arial" w:cs="Arial"/>
          <w:sz w:val="21"/>
          <w:szCs w:val="21"/>
          <w:lang w:eastAsia="es-CO"/>
        </w:rPr>
        <w:tab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 xml:space="preserve">El intervalo de tiempo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</w:rPr>
                <m:t>∆t</m:t>
              </m:r>
            </m:oMath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 xml:space="preserve">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697743" w:rsidRPr="00761D11" w:rsidRDefault="00697743" w:rsidP="00BB02EF">
            <w:pPr>
              <w:spacing w:after="0"/>
              <w:jc w:val="both"/>
              <w:rPr>
                <w:rFonts w:ascii="Times" w:hAnsi="Times"/>
                <w:lang w:val="es-MX"/>
              </w:rPr>
            </w:pPr>
            <w:r w:rsidRPr="00761D11">
              <w:rPr>
                <w:rFonts w:ascii="Times" w:hAnsi="Times"/>
                <w:lang w:val="es-MX"/>
              </w:rPr>
              <w:t xml:space="preserve">Se ha considerado que el instante de tiempo inicial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sz w:val="18"/>
                      <w:szCs w:val="18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 w:val="18"/>
                      <w:szCs w:val="18"/>
                      <w:lang w:eastAsia="es-CO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/>
                      <w:sz w:val="18"/>
                      <w:szCs w:val="18"/>
                      <w:lang w:eastAsia="es-CO"/>
                    </w:rPr>
                    <m:t>0</m:t>
                  </m:r>
                </m:sub>
              </m:sSub>
            </m:oMath>
            <w:r w:rsidRPr="00761D11">
              <w:rPr>
                <w:rFonts w:ascii="Times" w:eastAsia="MS Mincho" w:hAnsi="Times"/>
                <w:lang w:val="es-MX" w:eastAsia="es-CO"/>
              </w:rPr>
              <w:t>, es decir</w:t>
            </w:r>
            <w:ins w:id="6" w:author="María" w:date="2015-03-24T17:10:00Z">
              <w:r w:rsidR="009C3C01">
                <w:rPr>
                  <w:rFonts w:ascii="Times" w:eastAsia="MS Mincho" w:hAnsi="Times"/>
                  <w:lang w:val="es-MX" w:eastAsia="es-CO"/>
                </w:rPr>
                <w:t>,</w:t>
              </w:r>
            </w:ins>
            <w:r w:rsidRPr="00761D11">
              <w:rPr>
                <w:rFonts w:ascii="Times" w:eastAsia="MS Mincho" w:hAnsi="Times"/>
                <w:lang w:val="es-MX" w:eastAsia="es-CO"/>
              </w:rPr>
              <w:t xml:space="preserve"> el tiempo en el cual se ha empezado a estudiar el movimiento, es </w:t>
            </w:r>
            <m:oMath>
              <m:r>
                <w:rPr>
                  <w:rFonts w:ascii="Cambria Math" w:eastAsia="Times New Roman" w:hAnsi="Cambria Math"/>
                  <w:szCs w:val="18"/>
                  <w:lang w:eastAsia="es-CO"/>
                </w:rPr>
                <m:t>0 s</m:t>
              </m:r>
            </m:oMath>
            <w:r w:rsidRPr="00761D11">
              <w:rPr>
                <w:rFonts w:ascii="Times" w:eastAsia="MS Mincho" w:hAnsi="Times"/>
                <w:lang w:val="es-MX" w:eastAsia="es-CO"/>
              </w:rPr>
              <w:t xml:space="preserve">. Puedes imaginar que tienes un cronómetro en tus manos y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sz w:val="18"/>
                      <w:szCs w:val="18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 w:val="18"/>
                      <w:szCs w:val="18"/>
                      <w:lang w:eastAsia="es-CO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/>
                      <w:sz w:val="18"/>
                      <w:szCs w:val="18"/>
                      <w:lang w:eastAsia="es-CO"/>
                    </w:rPr>
                    <m:t>0</m:t>
                  </m:r>
                </m:sub>
              </m:sSub>
            </m:oMath>
            <w:r w:rsidRPr="00761D11">
              <w:rPr>
                <w:rFonts w:ascii="Times" w:eastAsia="MS Mincho" w:hAnsi="Times"/>
                <w:lang w:val="es-MX" w:eastAsia="es-CO"/>
              </w:rPr>
              <w:t xml:space="preserve"> corresponde al instante justo en que lo inicias para empezar a medir el tiempo que tarda el movimiento, independientemente </w:t>
            </w:r>
            <w:r w:rsidR="00A33CFE">
              <w:rPr>
                <w:rFonts w:ascii="Times" w:eastAsia="MS Mincho" w:hAnsi="Times"/>
                <w:lang w:val="es-MX" w:eastAsia="es-CO"/>
              </w:rPr>
              <w:t xml:space="preserve">de </w:t>
            </w:r>
            <w:r w:rsidRPr="00761D11">
              <w:rPr>
                <w:rFonts w:ascii="Times" w:eastAsia="MS Mincho" w:hAnsi="Times"/>
                <w:lang w:val="es-MX" w:eastAsia="es-CO"/>
              </w:rPr>
              <w:t xml:space="preserve">si el objeto empieza a moverse o ya está </w:t>
            </w:r>
            <w:r w:rsidR="00A33CFE">
              <w:rPr>
                <w:rFonts w:ascii="Times" w:eastAsia="MS Mincho" w:hAnsi="Times"/>
                <w:lang w:val="es-MX" w:eastAsia="es-CO"/>
              </w:rPr>
              <w:t xml:space="preserve">en </w:t>
            </w:r>
            <w:r w:rsidRPr="00761D11">
              <w:rPr>
                <w:rFonts w:ascii="Times" w:eastAsia="MS Mincho" w:hAnsi="Times"/>
                <w:lang w:val="es-MX" w:eastAsia="es-CO"/>
              </w:rPr>
              <w:t>movi</w:t>
            </w:r>
            <w:r w:rsidR="00A33CFE">
              <w:rPr>
                <w:rFonts w:ascii="Times" w:eastAsia="MS Mincho" w:hAnsi="Times"/>
                <w:lang w:val="es-MX" w:eastAsia="es-CO"/>
              </w:rPr>
              <w:t>miento</w:t>
            </w:r>
            <w:r w:rsidRPr="00761D11">
              <w:rPr>
                <w:rFonts w:ascii="Times" w:eastAsia="MS Mincho" w:hAnsi="Times"/>
                <w:lang w:val="es-MX" w:eastAsia="es-CO"/>
              </w:rPr>
              <w:t xml:space="preserve">. Debido a esto se tendrá que </w:t>
            </w:r>
            <m:oMath>
              <m:r>
                <w:rPr>
                  <w:rFonts w:ascii="Cambria Math" w:eastAsia="MS Mincho" w:hAnsi="Cambria Math"/>
                  <w:sz w:val="18"/>
                  <w:szCs w:val="18"/>
                  <w:lang w:eastAsia="es-CO"/>
                </w:rPr>
                <m:t>∆t=</m:t>
              </m:r>
              <m:r>
                <w:rPr>
                  <w:rFonts w:ascii="Cambria Math" w:eastAsia="Times New Roman" w:hAnsi="Cambria Math"/>
                  <w:sz w:val="18"/>
                  <w:szCs w:val="18"/>
                  <w:lang w:eastAsia="es-CO"/>
                </w:rPr>
                <m:t>t</m:t>
              </m:r>
            </m:oMath>
            <w:r w:rsidRPr="00761D11">
              <w:rPr>
                <w:rFonts w:ascii="Times" w:eastAsia="MS Mincho" w:hAnsi="Times"/>
                <w:lang w:val="es-MX" w:eastAsia="es-CO"/>
              </w:rPr>
              <w:t>, es decir</w:t>
            </w:r>
            <w:r w:rsidR="00A33CFE">
              <w:rPr>
                <w:rFonts w:ascii="Times" w:eastAsia="MS Mincho" w:hAnsi="Times"/>
                <w:lang w:val="es-MX" w:eastAsia="es-CO"/>
              </w:rPr>
              <w:t xml:space="preserve"> que la variación de tiempo </w:t>
            </w:r>
            <w:r w:rsidR="00BB02EF">
              <w:rPr>
                <w:rFonts w:ascii="Times" w:eastAsia="MS Mincho" w:hAnsi="Times"/>
                <w:lang w:val="es-MX" w:eastAsia="es-CO"/>
              </w:rPr>
              <w:t xml:space="preserve">es el tiempo </w:t>
            </w:r>
            <w:r w:rsidR="00A33CFE">
              <w:rPr>
                <w:rFonts w:ascii="Times" w:eastAsia="MS Mincho" w:hAnsi="Times"/>
                <w:lang w:val="es-MX" w:eastAsia="es-CO"/>
              </w:rPr>
              <w:t xml:space="preserve">final </w:t>
            </w:r>
            <w:r w:rsidR="00BB02EF">
              <w:rPr>
                <w:rFonts w:ascii="Times" w:eastAsia="MS Mincho" w:hAnsi="Times"/>
                <w:lang w:val="es-MX" w:eastAsia="es-CO"/>
              </w:rPr>
              <w:t xml:space="preserve">en que </w:t>
            </w:r>
            <w:r w:rsidRPr="00761D11">
              <w:rPr>
                <w:rFonts w:ascii="Times" w:eastAsia="MS Mincho" w:hAnsi="Times"/>
                <w:lang w:val="es-MX" w:eastAsia="es-CO"/>
              </w:rPr>
              <w:t>detuviste el cronómetro.</w:t>
            </w:r>
          </w:p>
        </w:tc>
      </w:tr>
    </w:tbl>
    <w:p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CN_10_02_REC40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697743" w:rsidRPr="00761D11" w:rsidRDefault="0072506F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61D11">
              <w:rPr>
                <w:rFonts w:ascii="Times" w:hAnsi="Times"/>
                <w:b/>
                <w:lang w:val="es-MX"/>
              </w:rPr>
              <w:t>Resuelve problemas de movimiento con velocidad constante</w:t>
            </w:r>
            <w:r w:rsidRPr="00761D11">
              <w:rPr>
                <w:rFonts w:ascii="Times New Roman" w:hAnsi="Times New Roman"/>
                <w:lang w:val="es-MX"/>
              </w:rPr>
              <w:t xml:space="preserve">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697743" w:rsidRPr="00761D11" w:rsidRDefault="0072506F" w:rsidP="009C3C01">
            <w:pPr>
              <w:spacing w:after="0"/>
              <w:rPr>
                <w:rFonts w:ascii="Times New Roman" w:hAnsi="Times New Roman"/>
                <w:lang w:val="es-MX"/>
              </w:rPr>
            </w:pPr>
            <w:r w:rsidRPr="00761D11">
              <w:rPr>
                <w:rFonts w:ascii="Times" w:hAnsi="Times"/>
                <w:lang w:val="es-MX"/>
              </w:rPr>
              <w:t>Solución de</w:t>
            </w:r>
            <w:r w:rsidR="00697743" w:rsidRPr="00761D11">
              <w:rPr>
                <w:rFonts w:ascii="Times" w:hAnsi="Times"/>
                <w:lang w:val="es-MX"/>
              </w:rPr>
              <w:t xml:space="preserve"> problemas de </w:t>
            </w:r>
            <w:r w:rsidR="009C3C01">
              <w:rPr>
                <w:rFonts w:ascii="Times" w:hAnsi="Times"/>
                <w:lang w:val="es-MX"/>
              </w:rPr>
              <w:t>m</w:t>
            </w:r>
            <w:r w:rsidR="009C3C01" w:rsidRPr="00761D11">
              <w:rPr>
                <w:rFonts w:ascii="Times" w:hAnsi="Times"/>
                <w:lang w:val="es-MX"/>
              </w:rPr>
              <w:t xml:space="preserve">ovimiento </w:t>
            </w:r>
            <w:r w:rsidR="00697743" w:rsidRPr="00761D11">
              <w:rPr>
                <w:rFonts w:ascii="Times" w:hAnsi="Times"/>
                <w:lang w:val="es-MX"/>
              </w:rPr>
              <w:t>rectilíneo uniforme</w:t>
            </w:r>
          </w:p>
        </w:tc>
      </w:tr>
    </w:tbl>
    <w:p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p w:rsidR="00697743" w:rsidRPr="00761D11" w:rsidRDefault="00C809B7" w:rsidP="00C809B7">
      <w:pPr>
        <w:spacing w:after="0"/>
        <w:rPr>
          <w:rFonts w:ascii="Times New Roman" w:eastAsia="Times New Roman" w:hAnsi="Times New Roman"/>
          <w:b/>
          <w:lang w:eastAsia="es-CO"/>
        </w:rPr>
      </w:pPr>
      <w:r w:rsidRPr="007C378C">
        <w:rPr>
          <w:rFonts w:ascii="Times New Roman" w:hAnsi="Times New Roman"/>
          <w:highlight w:val="yellow"/>
        </w:rPr>
        <w:t>[SECCIÓN 2]</w:t>
      </w:r>
      <w:r w:rsidRPr="007C378C">
        <w:rPr>
          <w:rFonts w:ascii="Times New Roman" w:hAnsi="Times New Roman"/>
        </w:rPr>
        <w:t xml:space="preserve"> </w:t>
      </w:r>
      <w:r w:rsidRPr="00761D11">
        <w:rPr>
          <w:rFonts w:ascii="Times New Roman" w:hAnsi="Times New Roman"/>
          <w:b/>
        </w:rPr>
        <w:t xml:space="preserve">2.1 </w:t>
      </w:r>
      <w:r w:rsidR="00697743" w:rsidRPr="00761D11">
        <w:rPr>
          <w:rFonts w:ascii="Times New Roman" w:eastAsia="Times New Roman" w:hAnsi="Times New Roman"/>
          <w:b/>
          <w:lang w:eastAsia="es-CO"/>
        </w:rPr>
        <w:t xml:space="preserve">Gráficas de </w:t>
      </w:r>
      <w:r w:rsidR="009C3C01">
        <w:rPr>
          <w:rFonts w:ascii="Times New Roman" w:eastAsia="Times New Roman" w:hAnsi="Times New Roman"/>
          <w:b/>
          <w:lang w:eastAsia="es-CO"/>
        </w:rPr>
        <w:t>m</w:t>
      </w:r>
      <w:r w:rsidR="009C3C01" w:rsidRPr="00761D11">
        <w:rPr>
          <w:rFonts w:ascii="Times New Roman" w:eastAsia="Times New Roman" w:hAnsi="Times New Roman"/>
          <w:b/>
          <w:lang w:eastAsia="es-CO"/>
        </w:rPr>
        <w:t xml:space="preserve">ovimiento </w:t>
      </w:r>
      <w:r w:rsidR="00697743" w:rsidRPr="00761D11">
        <w:rPr>
          <w:rFonts w:ascii="Times New Roman" w:eastAsia="Times New Roman" w:hAnsi="Times New Roman"/>
          <w:b/>
          <w:lang w:eastAsia="es-CO"/>
        </w:rPr>
        <w:t>rectilíneo uniforme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61D11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>Cuando se realiza el análisis de un movimiento es común estudiar las siguientes gráficas:</w:t>
      </w:r>
    </w:p>
    <w:p w:rsidR="00697743" w:rsidRPr="00761D11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</w:p>
    <w:p w:rsidR="00697743" w:rsidRPr="00761D11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>La </w:t>
      </w:r>
      <w:r w:rsidRPr="00761D11">
        <w:rPr>
          <w:rFonts w:ascii="Arial" w:eastAsia="Times New Roman" w:hAnsi="Arial" w:cs="Arial"/>
          <w:b/>
          <w:bCs/>
          <w:lang w:eastAsia="es-CO"/>
        </w:rPr>
        <w:t>gráfica posición</w:t>
      </w:r>
      <w:r w:rsidR="00BC41F1">
        <w:rPr>
          <w:rFonts w:ascii="Arial" w:eastAsia="Times New Roman" w:hAnsi="Arial" w:cs="Arial"/>
          <w:b/>
          <w:bCs/>
          <w:lang w:eastAsia="es-CO"/>
        </w:rPr>
        <w:t>-</w:t>
      </w:r>
      <w:r w:rsidRPr="00761D11">
        <w:rPr>
          <w:rFonts w:ascii="Arial" w:eastAsia="Times New Roman" w:hAnsi="Arial" w:cs="Arial"/>
          <w:b/>
          <w:bCs/>
          <w:lang w:eastAsia="es-CO"/>
        </w:rPr>
        <w:t>tiempo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Pr="00761D11">
        <w:rPr>
          <w:rFonts w:ascii="Arial" w:eastAsia="Times New Roman" w:hAnsi="Arial" w:cs="Arial"/>
          <w:b/>
          <w:lang w:eastAsia="es-CO"/>
        </w:rPr>
        <w:t xml:space="preserve">(x </w:t>
      </w:r>
      <w:r w:rsidRPr="00854362">
        <w:rPr>
          <w:rFonts w:ascii="Arial" w:eastAsia="Times New Roman" w:hAnsi="Arial" w:cs="Arial"/>
          <w:b/>
          <w:i/>
          <w:lang w:eastAsia="es-CO"/>
        </w:rPr>
        <w:t>vs.</w:t>
      </w:r>
      <w:r w:rsidRPr="00761D11">
        <w:rPr>
          <w:rFonts w:ascii="Arial" w:eastAsia="Times New Roman" w:hAnsi="Arial" w:cs="Arial"/>
          <w:b/>
          <w:lang w:eastAsia="es-CO"/>
        </w:rPr>
        <w:t xml:space="preserve"> t)</w:t>
      </w:r>
      <w:r w:rsidRPr="00761D11">
        <w:rPr>
          <w:rFonts w:ascii="Arial" w:eastAsia="Times New Roman" w:hAnsi="Arial" w:cs="Arial"/>
          <w:lang w:eastAsia="es-CO"/>
        </w:rPr>
        <w:t xml:space="preserve"> muestra c</w:t>
      </w:r>
      <w:r w:rsidR="00A90B27">
        <w:rPr>
          <w:rFonts w:ascii="Arial" w:eastAsia="Times New Roman" w:hAnsi="Arial" w:cs="Arial"/>
          <w:lang w:eastAsia="es-CO"/>
        </w:rPr>
        <w:t>ó</w:t>
      </w:r>
      <w:r w:rsidRPr="00761D11">
        <w:rPr>
          <w:rFonts w:ascii="Arial" w:eastAsia="Times New Roman" w:hAnsi="Arial" w:cs="Arial"/>
          <w:lang w:eastAsia="es-CO"/>
        </w:rPr>
        <w:t>mo varía la posición del cuerpo a medida que transcurre el tiempo. En el caso de un movimiento rectilíneo uniforme, la gráfica corresponde a una función lineal</w:t>
      </w:r>
      <w:r w:rsidR="00A90B27">
        <w:rPr>
          <w:rFonts w:ascii="Arial" w:eastAsia="Times New Roman" w:hAnsi="Arial" w:cs="Arial"/>
          <w:lang w:eastAsia="es-CO"/>
        </w:rPr>
        <w:t>.</w:t>
      </w:r>
    </w:p>
    <w:p w:rsidR="00697743" w:rsidRPr="00761D11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</w:p>
    <w:p w:rsidR="00697743" w:rsidRPr="00761D11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>A continuación se presenta la base matemática para la posición en función del tiempo: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219"/>
        <w:gridCol w:w="4609"/>
      </w:tblGrid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761D11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b/>
                <w:lang w:val="es-MX" w:eastAsia="es-CO"/>
              </w:rPr>
              <w:t>Función lineal</w:t>
            </w:r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b/>
                <w:lang w:val="es-MX" w:eastAsia="es-CO"/>
              </w:rPr>
              <w:t>(Bases matemáticas)</w:t>
            </w:r>
          </w:p>
        </w:tc>
        <w:tc>
          <w:tcPr>
            <w:tcW w:w="4609" w:type="dxa"/>
            <w:shd w:val="clear" w:color="auto" w:fill="auto"/>
          </w:tcPr>
          <w:p w:rsidR="00697743" w:rsidRPr="00761D11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b/>
                <w:lang w:val="es-MX" w:eastAsia="es-CO"/>
              </w:rPr>
              <w:t>Ecuación Posición en función del tiempo para un MRU</w:t>
            </w:r>
          </w:p>
        </w:tc>
      </w:tr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y=mx+b</m:t>
                </m:r>
              </m:oMath>
            </m:oMathPara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x=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+vt</m:t>
                </m:r>
              </m:oMath>
            </m:oMathPara>
          </w:p>
        </w:tc>
      </w:tr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761D11" w:rsidRDefault="00A90B27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d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 xml:space="preserve">onde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m</m:t>
              </m:r>
            </m:oMath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 xml:space="preserve"> es la </w:t>
            </w:r>
            <w:r w:rsidR="00697743" w:rsidRPr="00761D11">
              <w:rPr>
                <w:rFonts w:ascii="Arial" w:eastAsia="Times New Roman" w:hAnsi="Arial" w:cs="Arial"/>
                <w:b/>
                <w:lang w:val="es-MX" w:eastAsia="es-CO"/>
              </w:rPr>
              <w:t>pendiente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 xml:space="preserve"> de la recta:</w:t>
            </w:r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m=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:rsidR="00697743" w:rsidRPr="00761D11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lastRenderedPageBreak/>
              <w:t xml:space="preserve">La pendiente representa la velocidad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oMath>
            <w:r w:rsidRPr="00854362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v</m:t>
                </m:r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den>
                </m:f>
              </m:oMath>
            </m:oMathPara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66170B" w:rsidRDefault="00725C0D" w:rsidP="00A90B27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w:lastRenderedPageBreak/>
                <m:t>b</m:t>
              </m:r>
            </m:oMath>
            <w:r w:rsidR="00697743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A90B27">
              <w:rPr>
                <w:rFonts w:ascii="Arial" w:eastAsia="Times New Roman" w:hAnsi="Arial" w:cs="Arial"/>
                <w:lang w:val="es-MX" w:eastAsia="es-CO"/>
              </w:rPr>
              <w:t xml:space="preserve">es la ordenada en el 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>origen</w:t>
            </w:r>
          </w:p>
        </w:tc>
        <w:tc>
          <w:tcPr>
            <w:tcW w:w="4609" w:type="dxa"/>
            <w:shd w:val="clear" w:color="auto" w:fill="auto"/>
          </w:tcPr>
          <w:p w:rsidR="00697743" w:rsidRPr="0066170B" w:rsidRDefault="00132C51" w:rsidP="00A90B27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="00697743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>es la posición in</w:t>
            </w:r>
            <w:r w:rsidR="00A90B27">
              <w:rPr>
                <w:rFonts w:ascii="Arial" w:eastAsia="Times New Roman" w:hAnsi="Arial" w:cs="Arial"/>
                <w:lang w:val="es-MX" w:eastAsia="es-CO"/>
              </w:rPr>
              <w:t xml:space="preserve">icial y representa la ordenada en el 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>origen</w:t>
            </w:r>
          </w:p>
        </w:tc>
      </w:tr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  <w:t>Ejemplo:</w:t>
            </w:r>
          </w:p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y=4x-3</m:t>
                </m:r>
              </m:oMath>
            </m:oMathPara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46"/>
              <w:gridCol w:w="3544"/>
            </w:tblGrid>
            <w:tr w:rsidR="00DE22FC" w:rsidRPr="0066170B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:rsidR="00DE22FC" w:rsidRPr="0066170B" w:rsidRDefault="00DE22FC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DE22FC" w:rsidRPr="0066170B" w:rsidTr="0066170B">
              <w:tc>
                <w:tcPr>
                  <w:tcW w:w="846" w:type="dxa"/>
                  <w:shd w:val="clear" w:color="auto" w:fill="auto"/>
                </w:tcPr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DE22FC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CN_10_02_IMG06</w:t>
                  </w:r>
                </w:p>
              </w:tc>
            </w:tr>
            <w:tr w:rsidR="00DE22FC" w:rsidRPr="0066170B" w:rsidTr="0066170B">
              <w:tc>
                <w:tcPr>
                  <w:tcW w:w="846" w:type="dxa"/>
                  <w:shd w:val="clear" w:color="auto" w:fill="auto"/>
                </w:tcPr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DE22FC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065" w:dyaOrig="4755">
                      <v:shape id="_x0000_i1027" type="#_x0000_t75" style="width:146.8pt;height:172.05pt" o:ole="">
                        <v:imagedata r:id="rId19" o:title=""/>
                      </v:shape>
                      <o:OLEObject Type="Embed" ProgID="PBrush" ShapeID="_x0000_i1027" DrawAspect="Content" ObjectID="_1488782490" r:id="rId20"/>
                    </w:object>
                  </w:r>
                </w:p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DE22FC" w:rsidRPr="0066170B" w:rsidTr="0066170B">
              <w:tc>
                <w:tcPr>
                  <w:tcW w:w="846" w:type="dxa"/>
                  <w:shd w:val="clear" w:color="auto" w:fill="auto"/>
                </w:tcPr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DE22FC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DE22FC" w:rsidRPr="0066170B" w:rsidTr="0066170B">
              <w:tc>
                <w:tcPr>
                  <w:tcW w:w="846" w:type="dxa"/>
                  <w:shd w:val="clear" w:color="auto" w:fill="auto"/>
                </w:tcPr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Ejemplo:</w:t>
            </w:r>
          </w:p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hAnsi="Cambria Math"/>
                  </w:rPr>
                  <m:t>x=5-3t</m:t>
                </m:r>
              </m:oMath>
            </m:oMathPara>
          </w:p>
          <w:tbl>
            <w:tblPr>
              <w:tblW w:w="3827" w:type="dxa"/>
              <w:tblInd w:w="4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796"/>
              <w:gridCol w:w="3031"/>
            </w:tblGrid>
            <w:tr w:rsidR="00DD765D" w:rsidRPr="0066170B" w:rsidTr="0066170B">
              <w:tc>
                <w:tcPr>
                  <w:tcW w:w="3827" w:type="dxa"/>
                  <w:gridSpan w:val="2"/>
                  <w:shd w:val="clear" w:color="auto" w:fill="0D0D0D"/>
                </w:tcPr>
                <w:p w:rsidR="00DD765D" w:rsidRPr="0066170B" w:rsidRDefault="00DD765D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DD765D" w:rsidRPr="0066170B" w:rsidTr="0066170B">
              <w:tc>
                <w:tcPr>
                  <w:tcW w:w="796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031" w:type="dxa"/>
                  <w:shd w:val="clear" w:color="auto" w:fill="auto"/>
                </w:tcPr>
                <w:p w:rsidR="00DD765D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CN_10_02_IMG07</w:t>
                  </w:r>
                </w:p>
              </w:tc>
            </w:tr>
            <w:tr w:rsidR="00DD765D" w:rsidRPr="0066170B" w:rsidTr="0066170B">
              <w:tc>
                <w:tcPr>
                  <w:tcW w:w="796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031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185" w:dyaOrig="4860">
                      <v:shape id="_x0000_i1028" type="#_x0000_t75" style="width:129.05pt;height:149.6pt" o:ole="">
                        <v:imagedata r:id="rId21" o:title=""/>
                      </v:shape>
                      <o:OLEObject Type="Embed" ProgID="PBrush" ShapeID="_x0000_i1028" DrawAspect="Content" ObjectID="_1488782491" r:id="rId22"/>
                    </w:object>
                  </w:r>
                </w:p>
              </w:tc>
            </w:tr>
            <w:tr w:rsidR="00DD765D" w:rsidRPr="0066170B" w:rsidTr="0066170B">
              <w:tc>
                <w:tcPr>
                  <w:tcW w:w="796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031" w:type="dxa"/>
                  <w:shd w:val="clear" w:color="auto" w:fill="auto"/>
                </w:tcPr>
                <w:p w:rsidR="00DD765D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DD765D" w:rsidRPr="0066170B" w:rsidTr="0066170B">
              <w:tc>
                <w:tcPr>
                  <w:tcW w:w="796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</w:tc>
              <w:tc>
                <w:tcPr>
                  <w:tcW w:w="3031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761D11" w:rsidRDefault="00697743" w:rsidP="0066170B">
            <w:pPr>
              <w:spacing w:after="0" w:line="345" w:lineRule="atLeast"/>
              <w:jc w:val="center"/>
              <w:rPr>
                <w:rFonts w:eastAsia="MS Mincho"/>
                <w:lang w:val="es-MX"/>
              </w:rPr>
            </w:pPr>
            <w:r w:rsidRPr="00761D11">
              <w:rPr>
                <w:lang w:val="es-MX"/>
              </w:rPr>
              <w:t xml:space="preserve">Pendiente </w:t>
            </w:r>
            <m:oMath>
              <m:r>
                <w:rPr>
                  <w:rFonts w:ascii="Cambria Math" w:hAnsi="Cambria Math"/>
                </w:rPr>
                <m:t>m=4</m:t>
              </m:r>
            </m:oMath>
          </w:p>
          <w:p w:rsidR="00697743" w:rsidRPr="0066170B" w:rsidRDefault="00697743" w:rsidP="00D31084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w:r w:rsidRPr="00761D11">
              <w:rPr>
                <w:rFonts w:eastAsia="MS Mincho"/>
                <w:lang w:val="es-MX"/>
              </w:rPr>
              <w:t xml:space="preserve">Ordenada </w:t>
            </w:r>
            <w:r w:rsidR="00D31084">
              <w:rPr>
                <w:rFonts w:eastAsia="MS Mincho"/>
                <w:lang w:val="es-MX"/>
              </w:rPr>
              <w:t>en el</w:t>
            </w:r>
            <w:r w:rsidRPr="00761D11">
              <w:rPr>
                <w:rFonts w:eastAsia="MS Mincho"/>
                <w:lang w:val="es-MX"/>
              </w:rPr>
              <w:t xml:space="preserve"> origen </w:t>
            </w:r>
            <m:oMath>
              <m:r>
                <w:rPr>
                  <w:rFonts w:ascii="Cambria Math" w:eastAsia="MS Mincho" w:hAnsi="Cambria Math"/>
                </w:rPr>
                <m:t>b=-3</m:t>
              </m:r>
            </m:oMath>
          </w:p>
        </w:tc>
        <w:tc>
          <w:tcPr>
            <w:tcW w:w="4609" w:type="dxa"/>
            <w:shd w:val="clear" w:color="auto" w:fill="auto"/>
          </w:tcPr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Velocidad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=-3 m/s</m:t>
              </m:r>
            </m:oMath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>Posición inicial</w:t>
            </w:r>
            <w:r w:rsidR="00A5485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=5 m</m:t>
              </m:r>
            </m:oMath>
          </w:p>
        </w:tc>
      </w:tr>
    </w:tbl>
    <w:p w:rsidR="006352E4" w:rsidRPr="007C378C" w:rsidRDefault="006352E4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E80AE2" w:rsidRPr="007C378C" w:rsidRDefault="00E80AE2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E80AE2" w:rsidRPr="007C378C" w:rsidRDefault="00E80AE2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18"/>
        <w:gridCol w:w="7536"/>
      </w:tblGrid>
      <w:tr w:rsidR="007C378C" w:rsidRPr="0066170B" w:rsidTr="0066170B">
        <w:tc>
          <w:tcPr>
            <w:tcW w:w="8828" w:type="dxa"/>
            <w:gridSpan w:val="2"/>
            <w:shd w:val="clear" w:color="auto" w:fill="0D0D0D"/>
          </w:tcPr>
          <w:p w:rsidR="00E80AE2" w:rsidRPr="0066170B" w:rsidRDefault="00E80AE2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E80AE2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CN_10_02_IMG08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9D1794" w:rsidRPr="00761D11" w:rsidRDefault="009D1794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61D11">
              <w:rPr>
                <w:rFonts w:ascii="Times New Roman" w:hAnsi="Times New Roman"/>
                <w:lang w:val="es-MX"/>
              </w:rPr>
              <w:t>Gráficas típicas de movimiento rectilíneo uniforme MRU</w:t>
            </w:r>
          </w:p>
          <w:p w:rsidR="009D1794" w:rsidRPr="00761D11" w:rsidRDefault="009D1794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:rsidR="00E80AE2" w:rsidRPr="00761D11" w:rsidRDefault="00E80AE2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61D11">
              <w:rPr>
                <w:rFonts w:ascii="Times New Roman" w:hAnsi="Times New Roman"/>
                <w:highlight w:val="green"/>
                <w:lang w:val="es-MX"/>
              </w:rPr>
              <w:t>Esta imagen fue adaptada por el autor. Se puede tomar la misma o crearla.</w:t>
            </w:r>
          </w:p>
          <w:p w:rsidR="00E80AE2" w:rsidRPr="00761D11" w:rsidRDefault="00E80AE2" w:rsidP="00C869CD">
            <w:pPr>
              <w:shd w:val="clear" w:color="auto" w:fill="C6D9F1"/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highlight w:val="green"/>
                <w:lang w:val="es-MX" w:eastAsia="es-CO"/>
              </w:rPr>
              <w:t>La Imagen adaptada quitar barra que aparece en la primera gráfica al lado de la x e introducir la tercera gráfica elaborada por el autor.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869CD" w:rsidRPr="00761D11">
              <w:rPr>
                <w:rFonts w:ascii="Arial" w:eastAsia="Times New Roman" w:hAnsi="Arial" w:cs="Arial"/>
                <w:lang w:val="es-MX" w:eastAsia="es-CO"/>
              </w:rPr>
              <w:t>Indicar por medio de flecha las direcciones positivas de los ejes.</w:t>
            </w:r>
          </w:p>
          <w:p w:rsidR="00E80AE2" w:rsidRPr="0066170B" w:rsidRDefault="00E80AE2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E80AE2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bdr w:val="none" w:sz="0" w:space="0" w:color="auto" w:frame="1"/>
                <w:lang w:val="es-CO" w:eastAsia="es-CO"/>
              </w:rPr>
              <w:lastRenderedPageBreak/>
              <w:drawing>
                <wp:inline distT="0" distB="0" distL="0" distR="0" wp14:anchorId="1F200F04" wp14:editId="2BECDA74">
                  <wp:extent cx="4641215" cy="1129665"/>
                  <wp:effectExtent l="0" t="0" r="6985" b="0"/>
                  <wp:docPr id="124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1215" cy="112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80AE2"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681" w:type="dxa"/>
            <w:shd w:val="clear" w:color="auto" w:fill="auto"/>
          </w:tcPr>
          <w:p w:rsidR="00E32887" w:rsidRPr="0066170B" w:rsidRDefault="003F389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 xml:space="preserve">Se debe </w:t>
            </w:r>
            <w:r w:rsidR="00E32887"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Adaptar de:</w:t>
            </w:r>
            <w:r w:rsidR="00E32887"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</w:t>
            </w:r>
            <w:r w:rsidR="002F509D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/Física y química/La cinemática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/El movimiento rectilíneo uniforme</w:t>
            </w:r>
          </w:p>
        </w:tc>
      </w:tr>
      <w:tr w:rsidR="007C378C" w:rsidRPr="0066170B" w:rsidTr="0066170B">
        <w:tc>
          <w:tcPr>
            <w:tcW w:w="1308" w:type="dxa"/>
            <w:shd w:val="clear" w:color="auto" w:fill="auto"/>
          </w:tcPr>
          <w:p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:rsidR="00E32887" w:rsidRPr="00761D11" w:rsidRDefault="006913FA" w:rsidP="0066170B">
            <w:pPr>
              <w:spacing w:after="0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Gráficas típicas de un 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m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ovimiento 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r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ectilíneo 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u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>niforme:</w:t>
            </w:r>
          </w:p>
          <w:p w:rsidR="006913FA" w:rsidRPr="00761D11" w:rsidRDefault="006913FA" w:rsidP="0066170B">
            <w:pPr>
              <w:spacing w:after="0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>Gráfica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s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 posición en función del tiempo, velocidad en función del tiempo y aceleración en función del tiempo. </w:t>
            </w:r>
          </w:p>
          <w:p w:rsidR="006913FA" w:rsidRPr="0066170B" w:rsidRDefault="006913F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</w:tbl>
    <w:p w:rsidR="00697743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61D11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>La </w:t>
      </w:r>
      <w:r w:rsidRPr="00761D11">
        <w:rPr>
          <w:rFonts w:ascii="Arial" w:eastAsia="Times New Roman" w:hAnsi="Arial" w:cs="Arial"/>
          <w:b/>
          <w:bCs/>
          <w:lang w:eastAsia="es-CO"/>
        </w:rPr>
        <w:t>gráfica velocidad</w:t>
      </w:r>
      <w:r w:rsidR="00BC41F1">
        <w:rPr>
          <w:rFonts w:ascii="Arial" w:eastAsia="Times New Roman" w:hAnsi="Arial" w:cs="Arial"/>
          <w:b/>
          <w:bCs/>
          <w:lang w:eastAsia="es-CO"/>
        </w:rPr>
        <w:t>-</w:t>
      </w:r>
      <w:r w:rsidRPr="00761D11">
        <w:rPr>
          <w:rFonts w:ascii="Arial" w:eastAsia="Times New Roman" w:hAnsi="Arial" w:cs="Arial"/>
          <w:b/>
          <w:bCs/>
          <w:lang w:eastAsia="es-CO"/>
        </w:rPr>
        <w:t>tiempo</w:t>
      </w:r>
      <w:r w:rsidRPr="00761D11">
        <w:rPr>
          <w:rFonts w:ascii="Arial" w:eastAsia="Times New Roman" w:hAnsi="Arial" w:cs="Arial"/>
          <w:lang w:eastAsia="es-CO"/>
        </w:rPr>
        <w:t> </w:t>
      </w:r>
      <w:r w:rsidRPr="00761D11">
        <w:rPr>
          <w:rFonts w:ascii="Arial" w:eastAsia="Times New Roman" w:hAnsi="Arial" w:cs="Arial"/>
          <w:b/>
          <w:lang w:eastAsia="es-CO"/>
        </w:rPr>
        <w:t xml:space="preserve">(v </w:t>
      </w:r>
      <w:r w:rsidRPr="00854362">
        <w:rPr>
          <w:rFonts w:ascii="Arial" w:eastAsia="Times New Roman" w:hAnsi="Arial" w:cs="Arial"/>
          <w:b/>
          <w:i/>
          <w:lang w:eastAsia="es-CO"/>
        </w:rPr>
        <w:t>vs.</w:t>
      </w:r>
      <w:r w:rsidRPr="00761D11">
        <w:rPr>
          <w:rFonts w:ascii="Arial" w:eastAsia="Times New Roman" w:hAnsi="Arial" w:cs="Arial"/>
          <w:b/>
          <w:lang w:eastAsia="es-CO"/>
        </w:rPr>
        <w:t xml:space="preserve"> t) </w:t>
      </w:r>
      <w:r w:rsidRPr="00761D11">
        <w:rPr>
          <w:rFonts w:ascii="Arial" w:eastAsia="Times New Roman" w:hAnsi="Arial" w:cs="Arial"/>
          <w:lang w:eastAsia="es-CO"/>
        </w:rPr>
        <w:t>muestra cómo se com</w:t>
      </w:r>
      <w:r w:rsidR="00E129D8">
        <w:rPr>
          <w:rFonts w:ascii="Arial" w:eastAsia="Times New Roman" w:hAnsi="Arial" w:cs="Arial"/>
          <w:lang w:eastAsia="es-CO"/>
        </w:rPr>
        <w:t>porta la velocidad a medida que</w:t>
      </w:r>
      <w:r w:rsidRPr="00761D11">
        <w:rPr>
          <w:rFonts w:ascii="Arial" w:eastAsia="Times New Roman" w:hAnsi="Arial" w:cs="Arial"/>
          <w:lang w:eastAsia="es-CO"/>
        </w:rPr>
        <w:t xml:space="preserve"> transcurre</w:t>
      </w:r>
      <w:r w:rsidR="00E129D8">
        <w:rPr>
          <w:rFonts w:ascii="Arial" w:eastAsia="Times New Roman" w:hAnsi="Arial" w:cs="Arial"/>
          <w:lang w:eastAsia="es-CO"/>
        </w:rPr>
        <w:t xml:space="preserve"> en el tiempo</w:t>
      </w:r>
      <w:r w:rsidRPr="00761D11">
        <w:rPr>
          <w:rFonts w:ascii="Arial" w:eastAsia="Times New Roman" w:hAnsi="Arial" w:cs="Arial"/>
          <w:lang w:eastAsia="es-CO"/>
        </w:rPr>
        <w:t xml:space="preserve">. Como se trata de un movimiento con velocidad constante </w:t>
      </w:r>
      <w:r w:rsidRPr="00761D11">
        <w:rPr>
          <w:rFonts w:ascii="Arial" w:eastAsia="Times New Roman" w:hAnsi="Arial" w:cs="Arial"/>
          <w:b/>
          <w:lang w:eastAsia="es-CO"/>
        </w:rPr>
        <w:t>(MRU)</w:t>
      </w:r>
      <w:r w:rsidR="00E129D8" w:rsidRPr="00854362">
        <w:rPr>
          <w:rFonts w:ascii="Arial" w:eastAsia="Times New Roman" w:hAnsi="Arial" w:cs="Arial"/>
          <w:lang w:eastAsia="es-CO"/>
        </w:rPr>
        <w:t>,</w:t>
      </w:r>
      <w:r w:rsidRPr="00761D11">
        <w:rPr>
          <w:rFonts w:ascii="Arial" w:eastAsia="Times New Roman" w:hAnsi="Arial" w:cs="Arial"/>
          <w:lang w:eastAsia="es-CO"/>
        </w:rPr>
        <w:t xml:space="preserve"> la gráfica </w:t>
      </w:r>
      <w:r w:rsidR="00E129D8">
        <w:rPr>
          <w:rFonts w:ascii="Arial" w:eastAsia="Times New Roman" w:hAnsi="Arial" w:cs="Arial"/>
          <w:lang w:eastAsia="es-CO"/>
        </w:rPr>
        <w:t>es</w:t>
      </w:r>
      <w:r w:rsidRPr="00761D11">
        <w:rPr>
          <w:rFonts w:ascii="Arial" w:eastAsia="Times New Roman" w:hAnsi="Arial" w:cs="Arial"/>
          <w:lang w:eastAsia="es-CO"/>
        </w:rPr>
        <w:t xml:space="preserve"> una recta paralela al eje horizontal.</w:t>
      </w:r>
    </w:p>
    <w:p w:rsidR="00697743" w:rsidRPr="00761D11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:rsidR="00697743" w:rsidRPr="00761D11" w:rsidRDefault="00E129D8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En</w:t>
      </w:r>
      <w:r w:rsidR="00697743" w:rsidRPr="00761D11">
        <w:rPr>
          <w:rFonts w:ascii="Arial" w:eastAsia="Times New Roman" w:hAnsi="Arial" w:cs="Arial"/>
          <w:lang w:eastAsia="es-CO"/>
        </w:rPr>
        <w:t xml:space="preserve"> la </w:t>
      </w:r>
      <w:r w:rsidR="00697743" w:rsidRPr="00854362">
        <w:rPr>
          <w:rFonts w:ascii="Arial" w:eastAsia="Times New Roman" w:hAnsi="Arial" w:cs="Arial"/>
          <w:lang w:eastAsia="es-CO"/>
        </w:rPr>
        <w:t>gráfica velocidad</w:t>
      </w:r>
      <w:r w:rsidR="00BC41F1">
        <w:rPr>
          <w:rFonts w:ascii="Arial" w:eastAsia="Times New Roman" w:hAnsi="Arial" w:cs="Arial"/>
          <w:lang w:eastAsia="es-CO"/>
        </w:rPr>
        <w:t>-</w:t>
      </w:r>
      <w:r w:rsidR="00697743" w:rsidRPr="00854362">
        <w:rPr>
          <w:rFonts w:ascii="Arial" w:eastAsia="Times New Roman" w:hAnsi="Arial" w:cs="Arial"/>
          <w:lang w:eastAsia="es-CO"/>
        </w:rPr>
        <w:t>tiempo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761D11">
        <w:rPr>
          <w:rFonts w:ascii="Arial" w:eastAsia="Times New Roman" w:hAnsi="Arial" w:cs="Arial"/>
          <w:lang w:eastAsia="es-CO"/>
        </w:rPr>
        <w:t xml:space="preserve">se puede observar que se forma un rectángulo </w:t>
      </w:r>
      <w:r w:rsidR="00E6325A" w:rsidRPr="00761D11">
        <w:rPr>
          <w:rFonts w:ascii="Arial" w:eastAsia="Times New Roman" w:hAnsi="Arial" w:cs="Arial"/>
          <w:lang w:eastAsia="es-CO"/>
        </w:rPr>
        <w:t>en</w:t>
      </w:r>
      <w:r w:rsidR="00E6325A">
        <w:rPr>
          <w:rFonts w:ascii="Arial" w:eastAsia="Times New Roman" w:hAnsi="Arial" w:cs="Arial"/>
          <w:lang w:eastAsia="es-CO"/>
        </w:rPr>
        <w:t>tr</w:t>
      </w:r>
      <w:r w:rsidR="00E6325A" w:rsidRPr="00761D11">
        <w:rPr>
          <w:rFonts w:ascii="Arial" w:eastAsia="Times New Roman" w:hAnsi="Arial" w:cs="Arial"/>
          <w:lang w:eastAsia="es-CO"/>
        </w:rPr>
        <w:t xml:space="preserve">e </w:t>
      </w:r>
      <w:r w:rsidR="00697743" w:rsidRPr="00761D11">
        <w:rPr>
          <w:rFonts w:ascii="Arial" w:eastAsia="Times New Roman" w:hAnsi="Arial" w:cs="Arial"/>
          <w:lang w:eastAsia="es-CO"/>
        </w:rPr>
        <w:t xml:space="preserve">la recta horizontal y el eje del tiempo. </w:t>
      </w:r>
      <w:r>
        <w:rPr>
          <w:rFonts w:ascii="Arial" w:eastAsia="Times New Roman" w:hAnsi="Arial" w:cs="Arial"/>
          <w:lang w:eastAsia="es-CO"/>
        </w:rPr>
        <w:t xml:space="preserve">La base de ese rectángulo está expresada en unidades de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s</m:t>
        </m:r>
      </m:oMath>
      <w:r>
        <w:rPr>
          <w:rFonts w:ascii="Arial" w:eastAsia="Times New Roman" w:hAnsi="Arial" w:cs="Arial"/>
          <w:szCs w:val="21"/>
          <w:lang w:eastAsia="es-CO"/>
        </w:rPr>
        <w:t xml:space="preserve"> </w:t>
      </w:r>
      <w:r w:rsidR="00697743" w:rsidRPr="00761D11">
        <w:rPr>
          <w:rFonts w:ascii="Arial" w:eastAsia="Times New Roman" w:hAnsi="Arial" w:cs="Arial"/>
          <w:lang w:eastAsia="es-CO"/>
        </w:rPr>
        <w:t xml:space="preserve">y la altura </w:t>
      </w:r>
      <w:r>
        <w:rPr>
          <w:rFonts w:ascii="Arial" w:eastAsia="Times New Roman" w:hAnsi="Arial" w:cs="Arial"/>
          <w:lang w:eastAsia="es-CO"/>
        </w:rPr>
        <w:t>en unidades de</w:t>
      </w:r>
      <w:r w:rsidR="00697743" w:rsidRPr="00761D11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m/s</m:t>
        </m:r>
      </m:oMath>
      <w:r>
        <w:rPr>
          <w:rFonts w:ascii="Arial" w:eastAsia="Times New Roman" w:hAnsi="Arial" w:cs="Arial"/>
          <w:lang w:eastAsia="es-CO"/>
        </w:rPr>
        <w:t>.</w:t>
      </w:r>
      <w:r w:rsidR="00697743" w:rsidRPr="00761D11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>P</w:t>
      </w:r>
      <w:r w:rsidR="00697743" w:rsidRPr="00761D11">
        <w:rPr>
          <w:rFonts w:ascii="Arial" w:eastAsia="Times New Roman" w:hAnsi="Arial" w:cs="Arial"/>
          <w:lang w:eastAsia="es-CO"/>
        </w:rPr>
        <w:t>or tanto, como resultado de</w:t>
      </w:r>
      <w:r>
        <w:rPr>
          <w:rFonts w:ascii="Arial" w:eastAsia="Times New Roman" w:hAnsi="Arial" w:cs="Arial"/>
          <w:lang w:eastAsia="es-CO"/>
        </w:rPr>
        <w:t xml:space="preserve"> la fórmula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25C0D" w:rsidRDefault="00725C0D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A=b∙h</m:t>
          </m:r>
        </m:oMath>
      </m:oMathPara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61D11" w:rsidRDefault="00E129D8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proofErr w:type="gramStart"/>
      <w:r>
        <w:rPr>
          <w:rFonts w:ascii="Arial" w:eastAsia="Times New Roman" w:hAnsi="Arial" w:cs="Arial"/>
          <w:lang w:eastAsia="es-CO"/>
        </w:rPr>
        <w:t>s</w:t>
      </w:r>
      <w:r w:rsidR="00697743" w:rsidRPr="00761D11">
        <w:rPr>
          <w:rFonts w:ascii="Arial" w:eastAsia="Times New Roman" w:hAnsi="Arial" w:cs="Arial"/>
          <w:lang w:eastAsia="es-CO"/>
        </w:rPr>
        <w:t>e</w:t>
      </w:r>
      <w:proofErr w:type="gramEnd"/>
      <w:r w:rsidR="00697743" w:rsidRPr="00761D11">
        <w:rPr>
          <w:rFonts w:ascii="Arial" w:eastAsia="Times New Roman" w:hAnsi="Arial" w:cs="Arial"/>
          <w:lang w:eastAsia="es-CO"/>
        </w:rPr>
        <w:t xml:space="preserve"> obtienen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m</m:t>
        </m:r>
      </m:oMath>
      <w:r w:rsidR="00697743" w:rsidRPr="00761D11">
        <w:rPr>
          <w:rFonts w:ascii="Arial" w:eastAsia="Times New Roman" w:hAnsi="Arial" w:cs="Arial"/>
          <w:lang w:eastAsia="es-CO"/>
        </w:rPr>
        <w:t xml:space="preserve"> unidades de desplazamiento</w:t>
      </w:r>
      <w:r>
        <w:rPr>
          <w:rFonts w:ascii="Arial" w:eastAsia="Times New Roman" w:hAnsi="Arial" w:cs="Arial"/>
          <w:lang w:eastAsia="es-CO"/>
        </w:rPr>
        <w:t xml:space="preserve">, </w:t>
      </w:r>
      <w:r w:rsidR="00E6325A">
        <w:rPr>
          <w:rFonts w:ascii="Arial" w:eastAsia="Times New Roman" w:hAnsi="Arial" w:cs="Arial"/>
          <w:lang w:eastAsia="es-CO"/>
        </w:rPr>
        <w:t xml:space="preserve">de manera </w:t>
      </w:r>
      <w:r>
        <w:rPr>
          <w:rFonts w:ascii="Arial" w:eastAsia="Times New Roman" w:hAnsi="Arial" w:cs="Arial"/>
          <w:lang w:eastAsia="es-CO"/>
        </w:rPr>
        <w:t xml:space="preserve">que el área del rectángulo representa el </w:t>
      </w:r>
      <w:r w:rsidRPr="00E129D8">
        <w:rPr>
          <w:rFonts w:ascii="Arial" w:eastAsia="Times New Roman" w:hAnsi="Arial" w:cs="Arial"/>
          <w:b/>
          <w:lang w:eastAsia="es-CO"/>
        </w:rPr>
        <w:t>desplazamiento</w:t>
      </w:r>
      <w:r>
        <w:rPr>
          <w:rFonts w:ascii="Arial" w:eastAsia="Times New Roman" w:hAnsi="Arial" w:cs="Arial"/>
          <w:lang w:eastAsia="es-CO"/>
        </w:rPr>
        <w:t>.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61D11" w:rsidRDefault="00EA2FBB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En</w:t>
      </w:r>
      <w:r w:rsidR="00697743" w:rsidRPr="00761D11">
        <w:rPr>
          <w:rFonts w:ascii="Arial" w:eastAsia="Times New Roman" w:hAnsi="Arial" w:cs="Arial"/>
          <w:lang w:eastAsia="es-CO"/>
        </w:rPr>
        <w:t xml:space="preserve"> la </w:t>
      </w:r>
      <w:r w:rsidR="00697743" w:rsidRPr="00761D11">
        <w:rPr>
          <w:rFonts w:ascii="Arial" w:eastAsia="Times New Roman" w:hAnsi="Arial" w:cs="Arial"/>
          <w:b/>
          <w:lang w:eastAsia="es-CO"/>
        </w:rPr>
        <w:t>gráfica aceleración</w:t>
      </w:r>
      <w:r w:rsidR="00BC41F1">
        <w:rPr>
          <w:rFonts w:ascii="Arial" w:eastAsia="Times New Roman" w:hAnsi="Arial" w:cs="Arial"/>
          <w:b/>
          <w:lang w:eastAsia="es-CO"/>
        </w:rPr>
        <w:t>-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tiempo (a </w:t>
      </w:r>
      <w:r w:rsidR="00697743" w:rsidRPr="00854362">
        <w:rPr>
          <w:rFonts w:ascii="Arial" w:eastAsia="Times New Roman" w:hAnsi="Arial" w:cs="Arial"/>
          <w:b/>
          <w:i/>
          <w:lang w:eastAsia="es-CO"/>
        </w:rPr>
        <w:t>vs.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 t)</w:t>
      </w:r>
      <w:r w:rsidR="00E129D8" w:rsidRPr="00854362">
        <w:rPr>
          <w:rFonts w:ascii="Arial" w:eastAsia="Times New Roman" w:hAnsi="Arial" w:cs="Arial"/>
          <w:lang w:eastAsia="es-CO"/>
        </w:rPr>
        <w:t>,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761D11">
        <w:rPr>
          <w:rFonts w:ascii="Arial" w:eastAsia="Times New Roman" w:hAnsi="Arial" w:cs="Arial"/>
          <w:lang w:eastAsia="es-CO"/>
        </w:rPr>
        <w:t>dado que durante el movimiento no hay cambi</w:t>
      </w:r>
      <w:r w:rsidR="00DC2EEB">
        <w:rPr>
          <w:rFonts w:ascii="Arial" w:eastAsia="Times New Roman" w:hAnsi="Arial" w:cs="Arial"/>
          <w:lang w:eastAsia="es-CO"/>
        </w:rPr>
        <w:t xml:space="preserve">o de </w:t>
      </w:r>
      <w:r w:rsidR="00697743" w:rsidRPr="00761D11">
        <w:rPr>
          <w:rFonts w:ascii="Arial" w:eastAsia="Times New Roman" w:hAnsi="Arial" w:cs="Arial"/>
          <w:lang w:eastAsia="es-CO"/>
        </w:rPr>
        <w:t>velocidad, la aceleración será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 xml:space="preserve">0 </m:t>
        </m:r>
        <m:sSup>
          <m:sSupPr>
            <m:ctrlPr>
              <w:rPr>
                <w:rFonts w:ascii="Cambria Math" w:eastAsia="Times New Roman" w:hAnsi="Cambria Math" w:cs="Arial"/>
                <w:i/>
                <w:szCs w:val="21"/>
                <w:lang w:eastAsia="es-CO"/>
              </w:rPr>
            </m:ctrlPr>
          </m:sSupPr>
          <m:e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m/s</m:t>
            </m:r>
          </m:e>
          <m:sup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2</m:t>
            </m:r>
          </m:sup>
        </m:sSup>
      </m:oMath>
      <w:r w:rsidR="00697743" w:rsidRPr="00761D11">
        <w:rPr>
          <w:rFonts w:ascii="Arial" w:eastAsia="Times New Roman" w:hAnsi="Arial" w:cs="Arial"/>
          <w:lang w:eastAsia="es-CO"/>
        </w:rPr>
        <w:t xml:space="preserve"> duran</w:t>
      </w:r>
      <w:r w:rsidR="00DC2EEB">
        <w:rPr>
          <w:rFonts w:ascii="Arial" w:eastAsia="Times New Roman" w:hAnsi="Arial" w:cs="Arial"/>
          <w:lang w:eastAsia="es-CO"/>
        </w:rPr>
        <w:t>te todo el intervalo de tiempo.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61D11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 xml:space="preserve">Para comprender mejor el movimiento rectilíneo uniforme puedes visualizar la siguiente animación </w:t>
      </w:r>
      <w:r w:rsidR="00E97FB9" w:rsidRPr="00761D11">
        <w:rPr>
          <w:rFonts w:ascii="Arial" w:eastAsia="Times New Roman" w:hAnsi="Arial" w:cs="Arial"/>
          <w:lang w:eastAsia="es-CO"/>
        </w:rPr>
        <w:t>en</w:t>
      </w:r>
      <w:r w:rsidRPr="00761D11">
        <w:rPr>
          <w:rFonts w:ascii="Arial" w:eastAsia="Times New Roman" w:hAnsi="Arial" w:cs="Arial"/>
          <w:lang w:eastAsia="es-CO"/>
        </w:rPr>
        <w:t> </w:t>
      </w:r>
      <w:hyperlink r:id="rId24" w:tgtFrame="_blank" w:history="1">
        <w:r w:rsidR="00E97FB9" w:rsidRPr="00761D11">
          <w:rPr>
            <w:rFonts w:ascii="Arial" w:eastAsia="Times New Roman" w:hAnsi="Arial" w:cs="Arial"/>
            <w:u w:val="single"/>
            <w:bdr w:val="none" w:sz="0" w:space="0" w:color="auto" w:frame="1"/>
            <w:lang w:eastAsia="es-CO"/>
          </w:rPr>
          <w:t>[VER</w:t>
        </w:r>
        <w:r w:rsidRPr="00761D11">
          <w:rPr>
            <w:rFonts w:ascii="Arial" w:eastAsia="Times New Roman" w:hAnsi="Arial" w:cs="Arial"/>
            <w:u w:val="single"/>
            <w:bdr w:val="none" w:sz="0" w:space="0" w:color="auto" w:frame="1"/>
            <w:lang w:eastAsia="es-CO"/>
          </w:rPr>
          <w:t>]</w:t>
        </w:r>
      </w:hyperlink>
      <w:r w:rsidR="00E97FB9" w:rsidRPr="00761D11">
        <w:rPr>
          <w:rFonts w:ascii="Arial" w:eastAsia="Times New Roman" w:hAnsi="Arial" w:cs="Arial"/>
          <w:lang w:eastAsia="es-CO"/>
        </w:rPr>
        <w:t xml:space="preserve">. </w:t>
      </w:r>
      <w:r w:rsidR="00E97FB9" w:rsidRPr="00854362">
        <w:rPr>
          <w:rFonts w:ascii="Arial" w:eastAsia="Times New Roman" w:hAnsi="Arial" w:cs="Arial"/>
          <w:lang w:eastAsia="es-CO"/>
        </w:rPr>
        <w:t xml:space="preserve">Allí </w:t>
      </w:r>
      <w:r w:rsidR="00E6325A" w:rsidRPr="00854362">
        <w:rPr>
          <w:rFonts w:ascii="Arial" w:eastAsia="Times New Roman" w:hAnsi="Arial" w:cs="Arial"/>
          <w:lang w:eastAsia="es-CO"/>
        </w:rPr>
        <w:t xml:space="preserve">ingresa </w:t>
      </w:r>
      <w:r w:rsidRPr="00854362">
        <w:rPr>
          <w:rFonts w:ascii="Arial" w:eastAsia="Times New Roman" w:hAnsi="Arial" w:cs="Arial"/>
          <w:lang w:eastAsia="es-CO"/>
        </w:rPr>
        <w:t xml:space="preserve">al </w:t>
      </w:r>
      <w:r w:rsidRPr="00854362">
        <w:rPr>
          <w:rFonts w:ascii="Arial" w:eastAsia="Times New Roman" w:hAnsi="Arial" w:cs="Arial"/>
          <w:b/>
          <w:lang w:eastAsia="es-CO"/>
        </w:rPr>
        <w:t>Laboratorio virtual</w:t>
      </w:r>
      <w:r w:rsidR="00E6325A" w:rsidRPr="00854362">
        <w:rPr>
          <w:rFonts w:ascii="Arial" w:eastAsia="Times New Roman" w:hAnsi="Arial" w:cs="Arial"/>
          <w:lang w:eastAsia="es-CO"/>
        </w:rPr>
        <w:t>,</w:t>
      </w:r>
      <w:r w:rsidRPr="00854362">
        <w:rPr>
          <w:rFonts w:ascii="Arial" w:eastAsia="Times New Roman" w:hAnsi="Arial" w:cs="Arial"/>
          <w:b/>
          <w:lang w:eastAsia="es-CO"/>
        </w:rPr>
        <w:t xml:space="preserve"> </w:t>
      </w:r>
      <w:r w:rsidR="00C725A5" w:rsidRPr="00854362">
        <w:rPr>
          <w:rFonts w:ascii="Arial" w:eastAsia="Times New Roman" w:hAnsi="Arial" w:cs="Arial"/>
          <w:lang w:eastAsia="es-CO"/>
        </w:rPr>
        <w:t>elige la</w:t>
      </w:r>
      <w:r w:rsidR="00C725A5" w:rsidRPr="00854362">
        <w:rPr>
          <w:rFonts w:ascii="Arial" w:eastAsia="Times New Roman" w:hAnsi="Arial" w:cs="Arial"/>
          <w:b/>
          <w:lang w:eastAsia="es-CO"/>
        </w:rPr>
        <w:t xml:space="preserve"> </w:t>
      </w:r>
      <w:r w:rsidRPr="00854362">
        <w:rPr>
          <w:rFonts w:ascii="Arial" w:eastAsia="Times New Roman" w:hAnsi="Arial" w:cs="Arial"/>
          <w:lang w:eastAsia="es-CO"/>
        </w:rPr>
        <w:t xml:space="preserve">aceleración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0 </m:t>
        </m:r>
        <m:f>
          <m:fPr>
            <m:type m:val="lin"/>
            <m:ctrlPr>
              <w:rPr>
                <w:rFonts w:ascii="Cambria Math" w:eastAsia="Times New Roman" w:hAnsi="Cambria Math" w:cs="Arial"/>
                <w:b/>
                <w:i/>
                <w:sz w:val="21"/>
                <w:szCs w:val="21"/>
                <w:lang w:eastAsia="es-CO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sSup>
              <m:sSupPr>
                <m:ctrlPr>
                  <w:rPr>
                    <w:rFonts w:ascii="Cambria Math" w:eastAsia="Times New Roman" w:hAnsi="Cambria Math" w:cs="Arial"/>
                    <w:b/>
                    <w:i/>
                    <w:sz w:val="21"/>
                    <w:szCs w:val="21"/>
                    <w:lang w:eastAsia="es-CO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s</m:t>
                </m:r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2</m:t>
                </m:r>
              </m:sup>
            </m:sSup>
          </m:den>
        </m:f>
      </m:oMath>
      <w:del w:id="7" w:author="María" w:date="2015-03-24T17:21:00Z">
        <w:r w:rsidRPr="00854362" w:rsidDel="00E6325A">
          <w:rPr>
            <w:rFonts w:ascii="Arial" w:eastAsia="Times New Roman" w:hAnsi="Arial" w:cs="Arial"/>
            <w:lang w:eastAsia="es-CO"/>
          </w:rPr>
          <w:delText xml:space="preserve"> </w:delText>
        </w:r>
      </w:del>
      <w:r w:rsidRPr="00854362">
        <w:rPr>
          <w:rFonts w:ascii="Arial" w:eastAsia="Times New Roman" w:hAnsi="Arial" w:cs="Arial"/>
          <w:lang w:eastAsia="es-CO"/>
        </w:rPr>
        <w:t xml:space="preserve">, </w:t>
      </w:r>
      <w:r w:rsidR="00C725A5" w:rsidRPr="00854362">
        <w:rPr>
          <w:rFonts w:ascii="Arial" w:eastAsia="Times New Roman" w:hAnsi="Arial" w:cs="Arial"/>
          <w:lang w:eastAsia="es-CO"/>
        </w:rPr>
        <w:t>y</w:t>
      </w:r>
      <w:r w:rsidRPr="00854362">
        <w:rPr>
          <w:rFonts w:ascii="Arial" w:eastAsia="Times New Roman" w:hAnsi="Arial" w:cs="Arial"/>
          <w:lang w:eastAsia="es-CO"/>
        </w:rPr>
        <w:t xml:space="preserve"> simula tu propio movimiento. Observa con atención la </w:t>
      </w:r>
      <w:r w:rsidRPr="00854362">
        <w:rPr>
          <w:rFonts w:ascii="Arial" w:eastAsia="Times New Roman" w:hAnsi="Arial" w:cs="Arial"/>
          <w:lang w:eastAsia="es-CO"/>
        </w:rPr>
        <w:lastRenderedPageBreak/>
        <w:t>gráfica espacio</w:t>
      </w:r>
      <w:r w:rsidR="00BC41F1">
        <w:rPr>
          <w:rFonts w:ascii="Arial" w:eastAsia="Times New Roman" w:hAnsi="Arial" w:cs="Arial"/>
          <w:lang w:eastAsia="es-CO"/>
        </w:rPr>
        <w:t>-</w:t>
      </w:r>
      <w:r w:rsidRPr="00854362">
        <w:rPr>
          <w:rFonts w:ascii="Arial" w:eastAsia="Times New Roman" w:hAnsi="Arial" w:cs="Arial"/>
          <w:lang w:eastAsia="es-CO"/>
        </w:rPr>
        <w:t>tiempo</w:t>
      </w:r>
      <w:r w:rsidR="00EA2FBB">
        <w:rPr>
          <w:rFonts w:ascii="Arial" w:eastAsia="Times New Roman" w:hAnsi="Arial" w:cs="Arial"/>
          <w:lang w:eastAsia="es-CO"/>
        </w:rPr>
        <w:t xml:space="preserve"> y</w:t>
      </w:r>
      <w:r w:rsidR="00EA2FBB" w:rsidRPr="00854362">
        <w:rPr>
          <w:rFonts w:ascii="Arial" w:eastAsia="Times New Roman" w:hAnsi="Arial" w:cs="Arial"/>
          <w:lang w:eastAsia="es-CO"/>
        </w:rPr>
        <w:t xml:space="preserve"> </w:t>
      </w:r>
      <w:r w:rsidRPr="00854362">
        <w:rPr>
          <w:rFonts w:ascii="Arial" w:eastAsia="Times New Roman" w:hAnsi="Arial" w:cs="Arial"/>
          <w:lang w:eastAsia="es-CO"/>
        </w:rPr>
        <w:t xml:space="preserve">analiza cómo cambia la posición a medida que </w:t>
      </w:r>
      <w:r w:rsidR="00DC2EEB" w:rsidRPr="00854362">
        <w:rPr>
          <w:rFonts w:ascii="Arial" w:eastAsia="Times New Roman" w:hAnsi="Arial" w:cs="Arial"/>
          <w:lang w:eastAsia="es-CO"/>
        </w:rPr>
        <w:t>transcurre el tiempo</w:t>
      </w:r>
      <w:r w:rsidRPr="00854362">
        <w:rPr>
          <w:rFonts w:ascii="Arial" w:eastAsia="Times New Roman" w:hAnsi="Arial" w:cs="Arial"/>
          <w:lang w:eastAsia="es-CO"/>
        </w:rPr>
        <w:t>. Luego, presta atención a la gráfica velocidad</w:t>
      </w:r>
      <w:r w:rsidR="00BC41F1">
        <w:rPr>
          <w:rFonts w:ascii="Arial" w:eastAsia="Times New Roman" w:hAnsi="Arial" w:cs="Arial"/>
          <w:lang w:eastAsia="es-CO"/>
        </w:rPr>
        <w:t>-</w:t>
      </w:r>
      <w:r w:rsidRPr="00854362">
        <w:rPr>
          <w:rFonts w:ascii="Arial" w:eastAsia="Times New Roman" w:hAnsi="Arial" w:cs="Arial"/>
          <w:lang w:eastAsia="es-CO"/>
        </w:rPr>
        <w:t>tiempo y analiza.</w:t>
      </w:r>
      <w:r w:rsidRPr="00761D11">
        <w:rPr>
          <w:rFonts w:ascii="Arial" w:eastAsia="Times New Roman" w:hAnsi="Arial" w:cs="Arial"/>
          <w:lang w:eastAsia="es-CO"/>
        </w:rPr>
        <w:t xml:space="preserve"> 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33"/>
        <w:gridCol w:w="8021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7C378C" w:rsidRPr="0066170B" w:rsidTr="0066170B">
        <w:tc>
          <w:tcPr>
            <w:tcW w:w="2335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3" w:type="dxa"/>
            <w:shd w:val="clear" w:color="auto" w:fill="auto"/>
          </w:tcPr>
          <w:p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CN_10_02_REC50</w:t>
            </w:r>
          </w:p>
        </w:tc>
      </w:tr>
      <w:tr w:rsidR="007C378C" w:rsidRPr="0066170B" w:rsidTr="0066170B">
        <w:tc>
          <w:tcPr>
            <w:tcW w:w="2335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3" w:type="dxa"/>
            <w:shd w:val="clear" w:color="auto" w:fill="auto"/>
          </w:tcPr>
          <w:p w:rsidR="00697743" w:rsidRPr="00086B31" w:rsidRDefault="00697743" w:rsidP="003F62F7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086B31">
              <w:rPr>
                <w:rFonts w:ascii="Times New Roman" w:hAnsi="Times New Roman"/>
                <w:lang w:val="es-MX"/>
              </w:rPr>
              <w:t>4 Eso</w:t>
            </w:r>
            <w:r w:rsidR="0090073D" w:rsidRPr="00086B31">
              <w:rPr>
                <w:rFonts w:ascii="Times New Roman" w:hAnsi="Times New Roman"/>
                <w:lang w:val="es-MX"/>
              </w:rPr>
              <w:t>/Física y química/La cinemática</w:t>
            </w:r>
            <w:r w:rsidRPr="00086B31">
              <w:rPr>
                <w:rFonts w:ascii="Times New Roman" w:hAnsi="Times New Roman"/>
                <w:lang w:val="es-MX"/>
              </w:rPr>
              <w:t>/El movimiento rectilíneo uniforme/Profundiza/El movimiento rectilíneo uniforme/</w:t>
            </w:r>
            <w:r w:rsidR="003F62F7">
              <w:rPr>
                <w:rFonts w:ascii="Times New Roman" w:hAnsi="Times New Roman"/>
                <w:lang w:val="es-MX"/>
              </w:rPr>
              <w:t>I</w:t>
            </w:r>
            <w:r w:rsidR="003F62F7" w:rsidRPr="00086B31">
              <w:rPr>
                <w:rFonts w:ascii="Times New Roman" w:hAnsi="Times New Roman"/>
                <w:lang w:val="es-MX"/>
              </w:rPr>
              <w:t xml:space="preserve">nteractivo </w:t>
            </w:r>
            <w:r w:rsidRPr="00086B31">
              <w:rPr>
                <w:rFonts w:ascii="Times New Roman" w:hAnsi="Times New Roman"/>
                <w:lang w:val="es-MX"/>
              </w:rPr>
              <w:t>que posibilita trabajar con el MRU</w:t>
            </w:r>
          </w:p>
        </w:tc>
      </w:tr>
      <w:tr w:rsidR="007C378C" w:rsidRPr="0066170B" w:rsidTr="0066170B">
        <w:tc>
          <w:tcPr>
            <w:tcW w:w="2335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93" w:type="dxa"/>
            <w:shd w:val="clear" w:color="auto" w:fill="auto"/>
          </w:tcPr>
          <w:p w:rsidR="00697743" w:rsidRPr="0066170B" w:rsidRDefault="002E2487" w:rsidP="0066170B">
            <w:pPr>
              <w:tabs>
                <w:tab w:val="center" w:pos="3138"/>
              </w:tabs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  <w:t>Quitar el texto de fondo</w:t>
            </w:r>
            <w:r w:rsidR="004745F6" w:rsidRPr="0066170B"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  <w:t xml:space="preserve"> actual</w:t>
            </w:r>
            <w:r w:rsidR="00821249" w:rsidRPr="0066170B"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  <w:t xml:space="preserve"> y solamente dejar el recuadro que diga:</w:t>
            </w:r>
          </w:p>
          <w:p w:rsidR="00821249" w:rsidRPr="0066170B" w:rsidRDefault="00821249" w:rsidP="0066170B">
            <w:pPr>
              <w:tabs>
                <w:tab w:val="center" w:pos="3138"/>
              </w:tabs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highlight w:val="cyan"/>
                <w:shd w:val="clear" w:color="auto" w:fill="E6F6FC"/>
                <w:lang w:val="es-MX"/>
              </w:rPr>
              <w:t>Si quieres saber más sobre el movimiento rectilíneo uniforme, no dejes de hacer clic en el enlace [VER].</w:t>
            </w:r>
          </w:p>
          <w:p w:rsidR="00821249" w:rsidRPr="0066170B" w:rsidRDefault="00821249" w:rsidP="0066170B">
            <w:pPr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</w:p>
          <w:p w:rsidR="00821249" w:rsidRPr="0066170B" w:rsidRDefault="00821249" w:rsidP="0066170B">
            <w:pPr>
              <w:spacing w:after="0"/>
              <w:rPr>
                <w:sz w:val="22"/>
                <w:szCs w:val="22"/>
                <w:highlight w:val="cyan"/>
                <w:lang w:val="es-MX"/>
              </w:rPr>
            </w:pPr>
            <w:r w:rsidRPr="0066170B">
              <w:rPr>
                <w:highlight w:val="cyan"/>
              </w:rPr>
              <w:object w:dxaOrig="4320" w:dyaOrig="2986">
                <v:shape id="_x0000_i1029" type="#_x0000_t75" style="width:298.75pt;height:207.1pt" o:ole="">
                  <v:imagedata r:id="rId25" o:title=""/>
                </v:shape>
                <o:OLEObject Type="Embed" ProgID="PBrush" ShapeID="_x0000_i1029" DrawAspect="Content" ObjectID="_1488782492" r:id="rId26"/>
              </w:object>
            </w:r>
          </w:p>
          <w:p w:rsidR="00821249" w:rsidRPr="0066170B" w:rsidRDefault="00821249" w:rsidP="0066170B">
            <w:pPr>
              <w:spacing w:after="0"/>
              <w:rPr>
                <w:highlight w:val="cyan"/>
              </w:rPr>
            </w:pPr>
            <w:r w:rsidRPr="0066170B">
              <w:rPr>
                <w:highlight w:val="cyan"/>
              </w:rPr>
              <w:object w:dxaOrig="4320" w:dyaOrig="1999">
                <v:shape id="_x0000_i1030" type="#_x0000_t75" style="width:300.15pt;height:138.4pt" o:ole="">
                  <v:imagedata r:id="rId27" o:title=""/>
                </v:shape>
                <o:OLEObject Type="Embed" ProgID="PBrush" ShapeID="_x0000_i1030" DrawAspect="Content" ObjectID="_1488782493" r:id="rId28"/>
              </w:object>
            </w:r>
          </w:p>
          <w:p w:rsidR="004745F6" w:rsidRPr="0066170B" w:rsidRDefault="004745F6" w:rsidP="0066170B">
            <w:pPr>
              <w:spacing w:after="0"/>
              <w:rPr>
                <w:highlight w:val="cyan"/>
              </w:rPr>
            </w:pPr>
            <w:r w:rsidRPr="0066170B">
              <w:rPr>
                <w:highlight w:val="cyan"/>
              </w:rPr>
              <w:t>Las nuevas fichas del profesor y del estudiante son:</w:t>
            </w:r>
          </w:p>
          <w:p w:rsidR="004745F6" w:rsidRPr="0066170B" w:rsidRDefault="004745F6" w:rsidP="0066170B">
            <w:pPr>
              <w:spacing w:after="0"/>
              <w:rPr>
                <w:highlight w:val="cyan"/>
              </w:rPr>
            </w:pPr>
          </w:p>
          <w:p w:rsidR="004745F6" w:rsidRPr="00854362" w:rsidRDefault="004745F6" w:rsidP="0066170B">
            <w:pPr>
              <w:spacing w:after="0"/>
              <w:rPr>
                <w:b/>
                <w:sz w:val="22"/>
                <w:szCs w:val="22"/>
                <w:lang w:val="es-MX"/>
              </w:rPr>
            </w:pPr>
            <w:r w:rsidRPr="00854362">
              <w:rPr>
                <w:b/>
                <w:sz w:val="22"/>
                <w:szCs w:val="22"/>
                <w:lang w:val="es-MX"/>
              </w:rPr>
              <w:t>FICHA DEL PROFESOR:</w:t>
            </w:r>
          </w:p>
          <w:p w:rsidR="004745F6" w:rsidRPr="00BC41F1" w:rsidRDefault="004745F6" w:rsidP="0066170B">
            <w:pPr>
              <w:spacing w:after="0"/>
              <w:rPr>
                <w:b/>
                <w:sz w:val="22"/>
                <w:szCs w:val="22"/>
                <w:u w:val="single"/>
                <w:lang w:val="es-MX"/>
              </w:rPr>
            </w:pPr>
          </w:p>
          <w:p w:rsidR="004745F6" w:rsidRPr="00BC41F1" w:rsidRDefault="004745F6" w:rsidP="0066170B">
            <w:pPr>
              <w:spacing w:after="0"/>
              <w:rPr>
                <w:lang w:val="es-MX"/>
              </w:rPr>
            </w:pPr>
            <w:r w:rsidRPr="00BC41F1">
              <w:rPr>
                <w:b/>
                <w:lang w:val="es-MX"/>
              </w:rPr>
              <w:t xml:space="preserve">Título: </w:t>
            </w:r>
            <w:r w:rsidRPr="00BC41F1">
              <w:rPr>
                <w:lang w:val="es-MX"/>
              </w:rPr>
              <w:t>El movimiento rectilíneo uniforme</w:t>
            </w:r>
          </w:p>
          <w:p w:rsidR="004745F6" w:rsidRPr="00BC41F1" w:rsidRDefault="004745F6" w:rsidP="0066170B">
            <w:pPr>
              <w:spacing w:after="0"/>
              <w:rPr>
                <w:lang w:val="es-MX"/>
              </w:rPr>
            </w:pPr>
            <w:r w:rsidRPr="00BC41F1">
              <w:rPr>
                <w:b/>
                <w:lang w:val="es-MX"/>
              </w:rPr>
              <w:t>Descripción</w:t>
            </w:r>
            <w:r w:rsidRPr="00BC41F1">
              <w:rPr>
                <w:lang w:val="es-MX"/>
              </w:rPr>
              <w:t>: Interactivo que permite trabajar en el análisis gráfico del MRU</w:t>
            </w:r>
          </w:p>
          <w:p w:rsidR="004745F6" w:rsidRPr="00086B31" w:rsidRDefault="00854362" w:rsidP="0066170B">
            <w:pPr>
              <w:spacing w:after="0"/>
              <w:rPr>
                <w:lang w:val="es-MX"/>
              </w:rPr>
            </w:pPr>
            <w:r>
              <w:rPr>
                <w:b/>
                <w:lang w:val="es-MX"/>
              </w:rPr>
              <w:t>Tiempo:</w:t>
            </w:r>
            <w:r w:rsidR="004745F6" w:rsidRPr="00BC41F1">
              <w:rPr>
                <w:lang w:val="es-MX"/>
              </w:rPr>
              <w:t xml:space="preserve"> 20 minutos</w:t>
            </w:r>
            <w:r w:rsidR="004745F6" w:rsidRPr="00086B31">
              <w:rPr>
                <w:lang w:val="es-MX"/>
              </w:rPr>
              <w:t xml:space="preserve"> </w:t>
            </w:r>
          </w:p>
          <w:p w:rsidR="004745F6" w:rsidRPr="00086B31" w:rsidRDefault="004745F6" w:rsidP="0066170B">
            <w:pPr>
              <w:spacing w:after="0"/>
              <w:rPr>
                <w:lang w:val="es-MX"/>
              </w:rPr>
            </w:pPr>
            <w:r w:rsidRPr="00086B31">
              <w:rPr>
                <w:b/>
                <w:lang w:val="es-MX"/>
              </w:rPr>
              <w:t xml:space="preserve">Tipo de recurso: </w:t>
            </w:r>
            <w:r w:rsidRPr="00086B31">
              <w:rPr>
                <w:lang w:val="es-MX"/>
              </w:rPr>
              <w:t>Simulación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b/>
                <w:lang w:val="es-MX"/>
              </w:rPr>
              <w:t xml:space="preserve">Objetivo del recurso: </w:t>
            </w:r>
            <w:r w:rsidRPr="00912A38">
              <w:rPr>
                <w:lang w:val="es-MX"/>
              </w:rPr>
              <w:t>Explorar</w:t>
            </w:r>
            <w:r w:rsidRPr="00086B31">
              <w:rPr>
                <w:lang w:val="es-MX"/>
              </w:rPr>
              <w:t xml:space="preserve"> con los estudiantes las gráficas de posición-</w:t>
            </w:r>
            <w:r w:rsidRPr="00086B31">
              <w:rPr>
                <w:lang w:val="es-MX"/>
              </w:rPr>
              <w:lastRenderedPageBreak/>
              <w:t>tiempo y velocidad-tiempo para el MRU.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b/>
                <w:lang w:val="es-MX"/>
              </w:rPr>
              <w:t xml:space="preserve">Antes de la presentación: </w:t>
            </w:r>
            <w:r w:rsidR="00912A38">
              <w:rPr>
                <w:lang w:val="es-MX"/>
              </w:rPr>
              <w:t>Cuestione</w:t>
            </w:r>
            <w:r w:rsidR="00912A38" w:rsidRPr="00086B31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 xml:space="preserve">a los estudiantes </w:t>
            </w:r>
            <w:r w:rsidR="00912A38">
              <w:rPr>
                <w:lang w:val="es-MX"/>
              </w:rPr>
              <w:t>sobre lo</w:t>
            </w:r>
            <w:r w:rsidR="00912A38" w:rsidRPr="00086B31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siguiente: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P</w:t>
            </w:r>
            <w:r w:rsidRPr="00086B31">
              <w:rPr>
                <w:lang w:val="es-MX"/>
              </w:rPr>
              <w:t>ara el simulador La posición en el MRU</w:t>
            </w:r>
            <w:r w:rsidRPr="00086B31">
              <w:rPr>
                <w:b/>
                <w:lang w:val="es-MX"/>
              </w:rPr>
              <w:t xml:space="preserve">: </w:t>
            </w:r>
            <w:r w:rsidR="00912A38" w:rsidRPr="00086B31">
              <w:rPr>
                <w:lang w:val="es-MX"/>
              </w:rPr>
              <w:t>Pregunt</w:t>
            </w:r>
            <w:r w:rsidR="00912A38">
              <w:rPr>
                <w:lang w:val="es-MX"/>
              </w:rPr>
              <w:t>e</w:t>
            </w:r>
            <w:r w:rsidR="00912A38" w:rsidRPr="00086B31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a los estudiantes, a manera de repaso</w:t>
            </w:r>
            <w:r w:rsidR="00A413B3" w:rsidRPr="00086B31">
              <w:rPr>
                <w:lang w:val="es-MX"/>
              </w:rPr>
              <w:t>:</w:t>
            </w:r>
            <w:r w:rsidRPr="00086B31">
              <w:rPr>
                <w:lang w:val="es-MX"/>
              </w:rPr>
              <w:t xml:space="preserve"> 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¿Cuál es la gráfica típica de x-t para un MRU?</w:t>
            </w:r>
          </w:p>
          <w:p w:rsidR="004745F6" w:rsidRPr="00086B31" w:rsidRDefault="00912A38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Seleccion</w:t>
            </w:r>
            <w:r>
              <w:rPr>
                <w:lang w:val="es-MX"/>
              </w:rPr>
              <w:t>e</w:t>
            </w:r>
            <w:r w:rsidRPr="00086B31">
              <w:rPr>
                <w:lang w:val="es-MX"/>
              </w:rPr>
              <w:t xml:space="preserve"> </w:t>
            </w:r>
            <w:r w:rsidR="004745F6" w:rsidRPr="00086B31">
              <w:rPr>
                <w:lang w:val="es-MX"/>
              </w:rPr>
              <w:t xml:space="preserve">un valor cualquiera de velocidad y </w:t>
            </w:r>
            <w:r>
              <w:rPr>
                <w:lang w:val="es-MX"/>
              </w:rPr>
              <w:t>pida</w:t>
            </w:r>
            <w:r w:rsidRPr="00086B31">
              <w:rPr>
                <w:lang w:val="es-MX"/>
              </w:rPr>
              <w:t xml:space="preserve"> </w:t>
            </w:r>
            <w:r w:rsidR="004745F6" w:rsidRPr="00086B31">
              <w:rPr>
                <w:lang w:val="es-MX"/>
              </w:rPr>
              <w:t xml:space="preserve">a los estudiantes que elaboren una tabla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58"/>
              <w:gridCol w:w="1287"/>
              <w:gridCol w:w="1287"/>
              <w:gridCol w:w="1287"/>
              <w:gridCol w:w="1288"/>
              <w:gridCol w:w="1288"/>
            </w:tblGrid>
            <w:tr w:rsidR="004745F6" w:rsidRPr="00086B31" w:rsidTr="0066170B"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086B31">
                    <w:rPr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</w:tr>
            <w:tr w:rsidR="004745F6" w:rsidRPr="00086B31" w:rsidTr="0066170B"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086B31">
                    <w:rPr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</w:tr>
          </w:tbl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Para el simulador La velocidad en el MRU</w:t>
            </w:r>
            <w:r w:rsidRPr="00086B31">
              <w:rPr>
                <w:b/>
                <w:lang w:val="es-MX"/>
              </w:rPr>
              <w:t xml:space="preserve">: </w:t>
            </w:r>
            <w:r w:rsidR="00912A38" w:rsidRPr="00086B31">
              <w:rPr>
                <w:lang w:val="es-MX"/>
              </w:rPr>
              <w:t>Pregunt</w:t>
            </w:r>
            <w:r w:rsidR="00912A38">
              <w:rPr>
                <w:lang w:val="es-MX"/>
              </w:rPr>
              <w:t>e</w:t>
            </w:r>
            <w:r w:rsidR="00912A38" w:rsidRPr="00086B31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a los estudiantes, a manera de repaso</w:t>
            </w:r>
            <w:r w:rsidR="00F81FF5" w:rsidRPr="00086B31">
              <w:rPr>
                <w:lang w:val="es-MX"/>
              </w:rPr>
              <w:t>:</w:t>
            </w:r>
            <w:r w:rsidRPr="00086B31">
              <w:rPr>
                <w:lang w:val="es-MX"/>
              </w:rPr>
              <w:t xml:space="preserve"> 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¿Cuál es la gráfica típica de v-t para un MRU?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Seleccio</w:t>
            </w:r>
            <w:r w:rsidR="006448FD">
              <w:rPr>
                <w:lang w:val="es-MX"/>
              </w:rPr>
              <w:t>ne</w:t>
            </w:r>
            <w:r w:rsidRPr="00086B31">
              <w:rPr>
                <w:lang w:val="es-MX"/>
              </w:rPr>
              <w:t xml:space="preserve"> un valor cualquiera de velocidad y p</w:t>
            </w:r>
            <w:r w:rsidR="006448FD">
              <w:rPr>
                <w:lang w:val="es-MX"/>
              </w:rPr>
              <w:t>ida</w:t>
            </w:r>
            <w:r w:rsidRPr="00086B31">
              <w:rPr>
                <w:lang w:val="es-MX"/>
              </w:rPr>
              <w:t xml:space="preserve"> a los estudiantes que elaboren una tabla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90"/>
              <w:gridCol w:w="1281"/>
              <w:gridCol w:w="1281"/>
              <w:gridCol w:w="1281"/>
              <w:gridCol w:w="1281"/>
              <w:gridCol w:w="1281"/>
            </w:tblGrid>
            <w:tr w:rsidR="004745F6" w:rsidRPr="00086B31" w:rsidTr="0066170B"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086B31">
                    <w:rPr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</w:tr>
            <w:tr w:rsidR="004745F6" w:rsidRPr="00086B31" w:rsidTr="0066170B"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086B31">
                    <w:rPr>
                      <w:lang w:val="es-MX"/>
                    </w:rPr>
                    <w:t>v(m/s)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</w:tr>
          </w:tbl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</w:p>
          <w:p w:rsidR="004745F6" w:rsidRPr="00086B31" w:rsidRDefault="004745F6" w:rsidP="0066170B">
            <w:pPr>
              <w:spacing w:after="0"/>
              <w:jc w:val="both"/>
              <w:rPr>
                <w:b/>
                <w:lang w:val="es-MX"/>
              </w:rPr>
            </w:pPr>
            <w:r w:rsidRPr="00086B31">
              <w:rPr>
                <w:b/>
                <w:lang w:val="es-MX"/>
              </w:rPr>
              <w:t>Durante la presentación: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Seleccion</w:t>
            </w:r>
            <w:r w:rsidR="006448FD">
              <w:rPr>
                <w:lang w:val="es-MX"/>
              </w:rPr>
              <w:t>e</w:t>
            </w:r>
            <w:r w:rsidRPr="00086B31">
              <w:rPr>
                <w:lang w:val="es-MX"/>
              </w:rPr>
              <w:t xml:space="preserve"> primero el simulador </w:t>
            </w:r>
            <w:r w:rsidR="00912A38">
              <w:rPr>
                <w:lang w:val="es-MX"/>
              </w:rPr>
              <w:t>V</w:t>
            </w:r>
            <w:r w:rsidR="00912A38" w:rsidRPr="00086B31">
              <w:rPr>
                <w:lang w:val="es-MX"/>
              </w:rPr>
              <w:t xml:space="preserve">ariación </w:t>
            </w:r>
            <w:r w:rsidRPr="00086B31">
              <w:rPr>
                <w:lang w:val="es-MX"/>
              </w:rPr>
              <w:t>de posición con el tiempo en el MRU.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P</w:t>
            </w:r>
            <w:r w:rsidR="006448FD">
              <w:rPr>
                <w:lang w:val="es-MX"/>
              </w:rPr>
              <w:t>i</w:t>
            </w:r>
            <w:r w:rsidRPr="00086B31">
              <w:rPr>
                <w:lang w:val="es-MX"/>
              </w:rPr>
              <w:t>d</w:t>
            </w:r>
            <w:r w:rsidR="006448FD">
              <w:rPr>
                <w:lang w:val="es-MX"/>
              </w:rPr>
              <w:t>a</w:t>
            </w:r>
            <w:r w:rsidRPr="00086B31">
              <w:rPr>
                <w:lang w:val="es-MX"/>
              </w:rPr>
              <w:t xml:space="preserve"> al estudiante que ingrese la magnitud de la velocidad escogida previamente y empiece a correr la simulación.</w:t>
            </w:r>
          </w:p>
          <w:p w:rsidR="004745F6" w:rsidRPr="00086B31" w:rsidRDefault="00912A38" w:rsidP="0066170B">
            <w:pPr>
              <w:spacing w:after="0"/>
              <w:jc w:val="both"/>
              <w:rPr>
                <w:lang w:val="es-MX"/>
              </w:rPr>
            </w:pPr>
            <w:r>
              <w:rPr>
                <w:lang w:val="es-MX"/>
              </w:rPr>
              <w:t>Haga</w:t>
            </w:r>
            <w:r w:rsidR="004745F6" w:rsidRPr="00086B31">
              <w:rPr>
                <w:lang w:val="es-MX"/>
              </w:rPr>
              <w:t xml:space="preserve"> énfasis en la comparación de los puntos de la gráfica obtenida con la tabla x-t realizada con anterioridad. 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Luego seleccion</w:t>
            </w:r>
            <w:r w:rsidR="00912A38">
              <w:rPr>
                <w:lang w:val="es-MX"/>
              </w:rPr>
              <w:t>e</w:t>
            </w:r>
            <w:r w:rsidRPr="00086B31">
              <w:rPr>
                <w:lang w:val="es-MX"/>
              </w:rPr>
              <w:t xml:space="preserve"> el simulador de variación de la velocidad con el tiempo en el MRU y </w:t>
            </w:r>
            <w:r w:rsidR="00912A38">
              <w:rPr>
                <w:lang w:val="es-MX"/>
              </w:rPr>
              <w:t>deténgase</w:t>
            </w:r>
            <w:r w:rsidRPr="00086B31">
              <w:rPr>
                <w:lang w:val="es-MX"/>
              </w:rPr>
              <w:t xml:space="preserve"> en un punto menor a los 8</w:t>
            </w:r>
            <w:r w:rsidR="006448FD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s.</w:t>
            </w:r>
          </w:p>
          <w:p w:rsidR="004745F6" w:rsidRPr="00086B31" w:rsidRDefault="004745F6" w:rsidP="0066170B">
            <w:pPr>
              <w:spacing w:after="0"/>
              <w:jc w:val="both"/>
              <w:rPr>
                <w:b/>
                <w:lang w:val="es-MX"/>
              </w:rPr>
            </w:pPr>
            <w:r w:rsidRPr="00086B31">
              <w:rPr>
                <w:b/>
                <w:lang w:val="es-MX"/>
              </w:rPr>
              <w:t xml:space="preserve">Después de la presentación: </w:t>
            </w:r>
          </w:p>
          <w:p w:rsidR="004745F6" w:rsidRPr="00086B31" w:rsidRDefault="00912A38" w:rsidP="0066170B">
            <w:pPr>
              <w:spacing w:after="0"/>
              <w:jc w:val="both"/>
              <w:rPr>
                <w:lang w:val="es-MX"/>
              </w:rPr>
            </w:pPr>
            <w:r>
              <w:rPr>
                <w:lang w:val="es-MX"/>
              </w:rPr>
              <w:t>Pida</w:t>
            </w:r>
            <w:r w:rsidR="004745F6" w:rsidRPr="00086B31">
              <w:rPr>
                <w:lang w:val="es-MX"/>
              </w:rPr>
              <w:t xml:space="preserve"> a los estudiantes que encuentren la pendiente a partir de la gráfica obtenida de x-t, y que verifique</w:t>
            </w:r>
            <w:r>
              <w:rPr>
                <w:lang w:val="es-MX"/>
              </w:rPr>
              <w:t>n</w:t>
            </w:r>
            <w:r w:rsidR="004745F6" w:rsidRPr="00086B31">
              <w:rPr>
                <w:lang w:val="es-MX"/>
              </w:rPr>
              <w:t xml:space="preserve"> que corresponde </w:t>
            </w:r>
            <w:r w:rsidR="00567976">
              <w:rPr>
                <w:lang w:val="es-MX"/>
              </w:rPr>
              <w:t>a</w:t>
            </w:r>
            <w:r w:rsidR="004745F6" w:rsidRPr="00086B31">
              <w:rPr>
                <w:lang w:val="es-MX"/>
              </w:rPr>
              <w:t xml:space="preserve">l valor de la velocidad del objeto. </w:t>
            </w:r>
          </w:p>
          <w:p w:rsidR="004745F6" w:rsidRPr="00086B31" w:rsidRDefault="00567976" w:rsidP="0066170B">
            <w:pPr>
              <w:spacing w:after="0"/>
              <w:jc w:val="both"/>
              <w:rPr>
                <w:lang w:val="es-MX"/>
              </w:rPr>
            </w:pPr>
            <w:r>
              <w:rPr>
                <w:lang w:val="es-MX"/>
              </w:rPr>
              <w:t>P</w:t>
            </w:r>
            <w:r w:rsidR="004745F6" w:rsidRPr="00086B31">
              <w:rPr>
                <w:lang w:val="es-MX"/>
              </w:rPr>
              <w:t>id</w:t>
            </w:r>
            <w:r>
              <w:rPr>
                <w:lang w:val="es-MX"/>
              </w:rPr>
              <w:t>a</w:t>
            </w:r>
            <w:r w:rsidR="004745F6" w:rsidRPr="00086B31">
              <w:rPr>
                <w:lang w:val="es-MX"/>
              </w:rPr>
              <w:t xml:space="preserve"> a los estudiantes que calculen la pendiente a partir de los datos de la tabla elaborada.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Deben observar con claridad las relaciones y correspondencias entre los procesos realizados.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Con la gráfica v-t obtenida, y con los datos que registra el simulador de tiempo</w:t>
            </w:r>
            <w:r w:rsidR="00A5485C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y posición final</w:t>
            </w:r>
            <w:r w:rsidR="00B31D3F">
              <w:rPr>
                <w:lang w:val="es-MX"/>
              </w:rPr>
              <w:t>,</w:t>
            </w:r>
            <w:r w:rsidRPr="00086B31">
              <w:rPr>
                <w:lang w:val="es-MX"/>
              </w:rPr>
              <w:t xml:space="preserve"> </w:t>
            </w:r>
            <w:r w:rsidR="00567976">
              <w:rPr>
                <w:lang w:val="es-MX"/>
              </w:rPr>
              <w:t>pida</w:t>
            </w:r>
            <w:r w:rsidRPr="00086B31">
              <w:rPr>
                <w:lang w:val="es-MX"/>
              </w:rPr>
              <w:t xml:space="preserve"> a los estudiantes que calculen la velocidad utilizando la ecuación estudiada.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b/>
                <w:lang w:val="es-MX"/>
              </w:rPr>
              <w:t xml:space="preserve">Sugerencia: </w:t>
            </w:r>
            <w:r w:rsidR="00567976">
              <w:rPr>
                <w:lang w:val="es-MX"/>
              </w:rPr>
              <w:t>e</w:t>
            </w:r>
            <w:r w:rsidR="00567976" w:rsidRPr="00086B31">
              <w:rPr>
                <w:lang w:val="es-MX"/>
              </w:rPr>
              <w:t xml:space="preserve">ste </w:t>
            </w:r>
            <w:r w:rsidRPr="00086B31">
              <w:rPr>
                <w:lang w:val="es-MX"/>
              </w:rPr>
              <w:t xml:space="preserve">recurso expositivo se plantea como cierre del tema de movimiento rectilíneo uniforme. Sin embargo, también puede ser utilizado como introductorio a la sección de análisis de gráficas del MRU, de modo que se puedan construir los conceptos y análisis con los estudiantes. 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 xml:space="preserve"> </w:t>
            </w:r>
          </w:p>
          <w:p w:rsidR="004745F6" w:rsidRPr="00086B31" w:rsidRDefault="004745F6" w:rsidP="0066170B">
            <w:pPr>
              <w:spacing w:after="0"/>
              <w:rPr>
                <w:b/>
                <w:lang w:val="es-MX"/>
              </w:rPr>
            </w:pPr>
          </w:p>
          <w:p w:rsidR="004745F6" w:rsidRPr="00A04030" w:rsidRDefault="004745F6" w:rsidP="0066170B">
            <w:pPr>
              <w:tabs>
                <w:tab w:val="left" w:pos="2775"/>
              </w:tabs>
              <w:spacing w:after="0"/>
              <w:rPr>
                <w:b/>
                <w:lang w:val="es-MX"/>
              </w:rPr>
            </w:pPr>
            <w:r w:rsidRPr="00A04030">
              <w:rPr>
                <w:b/>
                <w:lang w:val="es-MX"/>
              </w:rPr>
              <w:t>FICHA DEL ESTUDIANTE</w:t>
            </w:r>
          </w:p>
          <w:p w:rsidR="004745F6" w:rsidRPr="00086B31" w:rsidRDefault="00633B64" w:rsidP="0066170B">
            <w:pPr>
              <w:pStyle w:val="cabecera2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¿Cómo se describe</w:t>
            </w:r>
            <w:r w:rsidR="004745F6" w:rsidRPr="00086B31">
              <w:rPr>
                <w:rFonts w:ascii="Arial" w:hAnsi="Arial" w:cs="Arial"/>
              </w:rPr>
              <w:t xml:space="preserve"> el movimiento rectilíneo uniforme?</w:t>
            </w:r>
          </w:p>
          <w:p w:rsidR="004745F6" w:rsidRPr="00086B31" w:rsidRDefault="004745F6" w:rsidP="0066170B">
            <w:pPr>
              <w:pStyle w:val="Normal1"/>
              <w:shd w:val="clear" w:color="auto" w:fill="FFFFFF"/>
              <w:spacing w:before="150" w:beforeAutospacing="0" w:after="150" w:afterAutospacing="0" w:line="270" w:lineRule="atLeast"/>
              <w:jc w:val="both"/>
              <w:rPr>
                <w:rFonts w:ascii="Arial" w:hAnsi="Arial" w:cs="Arial"/>
                <w:color w:val="333333"/>
              </w:rPr>
            </w:pPr>
            <w:r w:rsidRPr="00086B31">
              <w:rPr>
                <w:rFonts w:ascii="Arial" w:hAnsi="Arial" w:cs="Arial"/>
                <w:color w:val="333333"/>
              </w:rPr>
              <w:t>Un objeto que se mueve sin cambiar de dirección y con velocidad constante sigue</w:t>
            </w:r>
            <w:r w:rsidR="00A5485C">
              <w:rPr>
                <w:rFonts w:ascii="Arial" w:hAnsi="Arial" w:cs="Arial"/>
                <w:color w:val="333333"/>
              </w:rPr>
              <w:t xml:space="preserve"> </w:t>
            </w:r>
            <w:r w:rsidRPr="00086B31">
              <w:rPr>
                <w:rFonts w:ascii="Arial" w:hAnsi="Arial" w:cs="Arial"/>
                <w:color w:val="333333"/>
              </w:rPr>
              <w:t xml:space="preserve">un </w:t>
            </w:r>
            <w:r w:rsidRPr="00086B31">
              <w:rPr>
                <w:rFonts w:ascii="Arial" w:hAnsi="Arial" w:cs="Arial"/>
                <w:b/>
                <w:color w:val="333333"/>
              </w:rPr>
              <w:t>movimiento</w:t>
            </w:r>
            <w:r w:rsidRPr="00086B31">
              <w:rPr>
                <w:rStyle w:val="negrita"/>
                <w:rFonts w:ascii="Arial" w:hAnsi="Arial" w:cs="Arial"/>
                <w:b/>
                <w:bCs/>
                <w:color w:val="333333"/>
              </w:rPr>
              <w:t xml:space="preserve"> rectilíneo uniforme (MRU)</w:t>
            </w:r>
            <w:r w:rsidRPr="00086B31">
              <w:rPr>
                <w:rFonts w:ascii="Arial" w:hAnsi="Arial" w:cs="Arial"/>
                <w:color w:val="333333"/>
              </w:rPr>
              <w:t>.</w:t>
            </w:r>
          </w:p>
          <w:p w:rsidR="004745F6" w:rsidRPr="00086B31" w:rsidRDefault="004745F6" w:rsidP="0066170B">
            <w:pPr>
              <w:shd w:val="clear" w:color="auto" w:fill="FFFFFF"/>
              <w:spacing w:after="0" w:line="345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086B31">
              <w:rPr>
                <w:rFonts w:ascii="Arial" w:eastAsia="Times New Roman" w:hAnsi="Arial" w:cs="Arial"/>
                <w:lang w:val="es-MX" w:eastAsia="es-CO"/>
              </w:rPr>
              <w:t>Recuerda la base matemática para la posición en función del tiempo:</w:t>
            </w:r>
          </w:p>
          <w:p w:rsidR="004745F6" w:rsidRPr="0066170B" w:rsidRDefault="004745F6" w:rsidP="0066170B">
            <w:pPr>
              <w:shd w:val="clear" w:color="auto" w:fill="FFFFFF"/>
              <w:spacing w:after="0" w:line="345" w:lineRule="atLeast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4100"/>
              <w:gridCol w:w="3695"/>
            </w:tblGrid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lang w:val="es-MX" w:eastAsia="es-CO"/>
                    </w:rPr>
                  </w:pPr>
                  <w:r w:rsidRPr="00086B3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Función lineal</w:t>
                  </w:r>
                </w:p>
                <w:p w:rsidR="004745F6" w:rsidRPr="00761D1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761D1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4745F6" w:rsidRPr="00086B31" w:rsidRDefault="004745F6" w:rsidP="003B54E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086B3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 xml:space="preserve">Ecuación </w:t>
                  </w:r>
                  <w:r w:rsidR="003B54EE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</w:t>
                  </w:r>
                  <w:r w:rsidRPr="00086B3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osición en función del tiempo para un MRU</w:t>
                  </w:r>
                </w:p>
              </w:tc>
            </w:tr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y=mx+b</m:t>
                      </m:r>
                    </m:oMath>
                  </m:oMathPara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x=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i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+vt</m:t>
                      </m:r>
                    </m:oMath>
                  </m:oMathPara>
                </w:p>
              </w:tc>
            </w:tr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761D11" w:rsidRDefault="004C62FA" w:rsidP="00761D11">
                  <w:pPr>
                    <w:spacing w:after="0" w:line="345" w:lineRule="atLeast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>
                    <w:rPr>
                      <w:rFonts w:ascii="Arial" w:eastAsia="Times New Roman" w:hAnsi="Arial" w:cs="Arial"/>
                      <w:lang w:val="es-MX" w:eastAsia="es-CO"/>
                    </w:rPr>
                    <w:t>do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nde </w:t>
                  </w:r>
                  <m:oMath>
                    <m:r>
                      <w:rPr>
                        <w:rFonts w:ascii="Cambria Math" w:eastAsia="Times New Roman" w:hAnsi="Cambria Math" w:cs="Arial"/>
                        <w:szCs w:val="21"/>
                        <w:lang w:eastAsia="es-CO"/>
                      </w:rPr>
                      <m:t>m</m:t>
                    </m:r>
                  </m:oMath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</w:t>
                  </w:r>
                  <w:r w:rsidR="004745F6" w:rsidRPr="00761D1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pendiente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de la recta:</w:t>
                  </w:r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m=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i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4745F6" w:rsidRPr="0066170B" w:rsidRDefault="004745F6" w:rsidP="001B4ECC">
                  <w:pPr>
                    <w:spacing w:after="0" w:line="345" w:lineRule="atLeast"/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</w:pPr>
                  <w:r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pendiente representa la velocidad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oMath>
                  <w:r w:rsidRPr="0066170B"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  <w:t>:</w:t>
                  </w:r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</m:t>
                      </m:r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i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66170B" w:rsidRDefault="00725C0D" w:rsidP="004C62FA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b</m:t>
                    </m:r>
                  </m:oMath>
                  <w:r w:rsidR="004745F6"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es la ordenada </w:t>
                  </w:r>
                  <w:r w:rsidR="004C62FA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4745F6" w:rsidRPr="0066170B" w:rsidRDefault="00132C51" w:rsidP="004C62FA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oMath>
                  <w:r w:rsidR="004745F6"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>es la posición inicial y representa</w:t>
                  </w:r>
                  <w:r w:rsidR="004745F6"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ordenada </w:t>
                  </w:r>
                  <w:r w:rsidR="004C62FA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</w:tc>
            </w:tr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761D1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lang w:val="es-MX" w:eastAsia="es-CO"/>
                    </w:rPr>
                  </w:pPr>
                  <w:r w:rsidRPr="00761D11">
                    <w:rPr>
                      <w:rFonts w:ascii="Arial" w:eastAsia="Calibri" w:hAnsi="Arial" w:cs="Arial"/>
                      <w:lang w:val="es-MX" w:eastAsia="es-CO"/>
                    </w:rPr>
                    <w:t>Ejemplo:</w:t>
                  </w:r>
                </w:p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eastAsia="MS Mincho"/>
                      <w:sz w:val="22"/>
                      <w:szCs w:val="22"/>
                      <w:lang w:val="es-MX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</w:rPr>
                        <m:t>y=4x-3</m:t>
                      </m:r>
                    </m:oMath>
                  </m:oMathPara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66170B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:rsidR="00C14638" w:rsidRPr="0066170B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CN_10_02_IMG06</w: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lang w:val="es-CO"/>
                          </w:rPr>
                          <w:object w:dxaOrig="4065" w:dyaOrig="4755">
                            <v:shape id="_x0000_i1031" type="#_x0000_t75" style="width:131.85pt;height:154.3pt" o:ole="">
                              <v:imagedata r:id="rId19" o:title=""/>
                            </v:shape>
                            <o:OLEObject Type="Embed" ProgID="PBrush" ShapeID="_x0000_i1031" DrawAspect="Content" ObjectID="_1488782494" r:id="rId29"/>
                          </w:object>
                        </w:r>
                      </w:p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66170B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66170B" w:rsidRDefault="00C14638" w:rsidP="00BB66BF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</w:t>
                        </w:r>
                        <w:r w:rsidR="00BB66BF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a colocar de nuevo</w:t>
                        </w:r>
                        <w:r w:rsidR="00A5485C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66170B" w:rsidTr="00BB66BF">
                    <w:trPr>
                      <w:trHeight w:val="445"/>
                    </w:trPr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4745F6" w:rsidRPr="00761D1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761D11">
                    <w:rPr>
                      <w:rFonts w:ascii="Arial" w:eastAsia="Times New Roman" w:hAnsi="Arial" w:cs="Arial"/>
                      <w:lang w:val="es-MX" w:eastAsia="es-CO"/>
                    </w:rPr>
                    <w:t>Ejemplo:</w:t>
                  </w:r>
                </w:p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</w:rPr>
                        <m:t>x=5-3t</m:t>
                      </m:r>
                    </m:oMath>
                  </m:oMathPara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tbl>
                  <w:tblPr>
                    <w:tblW w:w="3758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007"/>
                    <w:gridCol w:w="2462"/>
                  </w:tblGrid>
                  <w:tr w:rsidR="00C14638" w:rsidRPr="0066170B" w:rsidTr="0066170B">
                    <w:tc>
                      <w:tcPr>
                        <w:tcW w:w="3758" w:type="dxa"/>
                        <w:gridSpan w:val="2"/>
                        <w:shd w:val="clear" w:color="auto" w:fill="0D0D0D"/>
                      </w:tcPr>
                      <w:p w:rsidR="00C14638" w:rsidRPr="0066170B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1425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CN_10_02_IMG07</w: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1425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lang w:val="es-CO"/>
                          </w:rPr>
                          <w:object w:dxaOrig="4185" w:dyaOrig="4860">
                            <v:shape id="_x0000_i1032" type="#_x0000_t75" style="width:129.05pt;height:149.6pt" o:ole="">
                              <v:imagedata r:id="rId21" o:title=""/>
                            </v:shape>
                            <o:OLEObject Type="Embed" ProgID="PBrush" ShapeID="_x0000_i1032" DrawAspect="Content" ObjectID="_1488782495" r:id="rId30"/>
                          </w:objec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1425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:rsidR="00C14638" w:rsidRPr="0066170B" w:rsidRDefault="00BB66BF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</w:t>
                        </w:r>
                        <w:r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a colocar de nuevo</w:t>
                        </w:r>
                        <w:r w:rsidR="00A5485C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1425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eastAsia="MS Mincho"/>
                      <w:sz w:val="22"/>
                      <w:szCs w:val="22"/>
                      <w:lang w:val="es-MX"/>
                    </w:rPr>
                  </w:pPr>
                  <w:r w:rsidRPr="00D03B3A">
                    <w:rPr>
                      <w:lang w:val="es-MX"/>
                    </w:rPr>
                    <w:t xml:space="preserve">Pendiente </w:t>
                  </w:r>
                  <m:oMath>
                    <m:r>
                      <w:rPr>
                        <w:rFonts w:ascii="Cambria Math" w:hAnsi="Cambria Math"/>
                      </w:rPr>
                      <m:t>m=4</m:t>
                    </m:r>
                  </m:oMath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sz w:val="22"/>
                      <w:szCs w:val="22"/>
                      <w:lang w:val="es-MX"/>
                    </w:rPr>
                  </w:pPr>
                  <w:r w:rsidRPr="00D03B3A">
                    <w:rPr>
                      <w:rFonts w:eastAsia="MS Mincho"/>
                      <w:lang w:val="es-MX"/>
                    </w:rPr>
                    <w:lastRenderedPageBreak/>
                    <w:t xml:space="preserve">Ordenada </w:t>
                  </w:r>
                  <w:r w:rsidR="00233BD0">
                    <w:rPr>
                      <w:rFonts w:eastAsia="MS Mincho"/>
                      <w:lang w:val="es-MX"/>
                    </w:rPr>
                    <w:t>en el</w:t>
                  </w:r>
                  <w:r w:rsidRPr="00D03B3A">
                    <w:rPr>
                      <w:rFonts w:eastAsia="MS Mincho"/>
                      <w:lang w:val="es-MX"/>
                    </w:rPr>
                    <w:t xml:space="preserve"> orige</w:t>
                  </w:r>
                  <w:r w:rsidRPr="0066170B">
                    <w:rPr>
                      <w:rFonts w:eastAsia="MS Mincho"/>
                      <w:sz w:val="22"/>
                      <w:szCs w:val="22"/>
                      <w:lang w:val="es-MX"/>
                    </w:rPr>
                    <w:t xml:space="preserve">n </w:t>
                  </w:r>
                  <m:oMath>
                    <m:r>
                      <w:rPr>
                        <w:rFonts w:ascii="Cambria Math" w:eastAsia="MS Mincho" w:hAnsi="Cambria Math"/>
                      </w:rPr>
                      <m:t>b=-3</m:t>
                    </m:r>
                  </m:oMath>
                </w:p>
              </w:tc>
              <w:tc>
                <w:tcPr>
                  <w:tcW w:w="4414" w:type="dxa"/>
                  <w:shd w:val="clear" w:color="auto" w:fill="auto"/>
                </w:tcPr>
                <w:p w:rsidR="003B54EE" w:rsidRDefault="004745F6" w:rsidP="00233BD0">
                  <w:pPr>
                    <w:spacing w:after="0" w:line="345" w:lineRule="atLeast"/>
                    <w:jc w:val="center"/>
                    <w:rPr>
                      <w:ins w:id="8" w:author="María" w:date="2015-03-25T00:12:00Z"/>
                      <w:rFonts w:ascii="Arial" w:eastAsia="Times New Roman" w:hAnsi="Arial" w:cs="Arial"/>
                      <w:sz w:val="21"/>
                      <w:szCs w:val="21"/>
                      <w:lang w:eastAsia="es-CO"/>
                    </w:rPr>
                  </w:pPr>
                  <w:r w:rsidRPr="00D03B3A">
                    <w:rPr>
                      <w:rFonts w:ascii="Arial" w:eastAsia="Times New Roman" w:hAnsi="Arial" w:cs="Arial"/>
                      <w:lang w:val="es-MX" w:eastAsia="es-CO"/>
                    </w:rPr>
                    <w:lastRenderedPageBreak/>
                    <w:t>Velocidad</w:t>
                  </w:r>
                  <w:r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=-3 m/s</m:t>
                    </m:r>
                  </m:oMath>
                </w:p>
                <w:p w:rsidR="004745F6" w:rsidRPr="0066170B" w:rsidRDefault="004745F6" w:rsidP="00233BD0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D03B3A">
                    <w:rPr>
                      <w:rFonts w:ascii="Arial" w:eastAsia="Times New Roman" w:hAnsi="Arial" w:cs="Arial"/>
                      <w:lang w:val="es-MX" w:eastAsia="es-CO"/>
                    </w:rPr>
                    <w:lastRenderedPageBreak/>
                    <w:t>Posición inicial</w:t>
                  </w:r>
                  <w:r w:rsidR="00A5485C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=5 m</m:t>
                    </m:r>
                  </m:oMath>
                </w:p>
              </w:tc>
            </w:tr>
          </w:tbl>
          <w:p w:rsidR="004745F6" w:rsidRPr="0066170B" w:rsidRDefault="004745F6" w:rsidP="0066170B">
            <w:pPr>
              <w:spacing w:after="0"/>
              <w:rPr>
                <w:b/>
                <w:sz w:val="22"/>
                <w:szCs w:val="22"/>
                <w:u w:val="single"/>
                <w:lang w:val="es-MX"/>
              </w:rPr>
            </w:pPr>
          </w:p>
          <w:p w:rsidR="004745F6" w:rsidRPr="00D03B3A" w:rsidRDefault="004745F6" w:rsidP="0066170B">
            <w:pPr>
              <w:spacing w:after="0"/>
              <w:rPr>
                <w:lang w:val="es-MX"/>
              </w:rPr>
            </w:pPr>
            <w:r w:rsidRPr="00D03B3A">
              <w:rPr>
                <w:lang w:val="es-MX"/>
              </w:rPr>
              <w:t xml:space="preserve">Al </w:t>
            </w:r>
            <w:r w:rsidR="00233BD0">
              <w:rPr>
                <w:lang w:val="es-MX"/>
              </w:rPr>
              <w:t>trazar</w:t>
            </w:r>
            <w:r w:rsidRPr="00D03B3A">
              <w:rPr>
                <w:lang w:val="es-MX"/>
              </w:rPr>
              <w:t xml:space="preserve"> la gráfica </w:t>
            </w:r>
            <w:r w:rsidRPr="00D03B3A">
              <w:rPr>
                <w:b/>
                <w:lang w:val="es-MX"/>
              </w:rPr>
              <w:t>posición-tiempo</w:t>
            </w:r>
            <w:r w:rsidRPr="00D03B3A">
              <w:rPr>
                <w:lang w:val="es-MX"/>
              </w:rPr>
              <w:t xml:space="preserve"> obtienes una recta horizontal</w:t>
            </w:r>
            <w:ins w:id="9" w:author="María" w:date="2015-03-25T00:13:00Z">
              <w:r w:rsidR="003B54EE">
                <w:rPr>
                  <w:lang w:val="es-MX"/>
                </w:rPr>
                <w:t>,</w:t>
              </w:r>
            </w:ins>
            <w:r w:rsidRPr="00D03B3A">
              <w:rPr>
                <w:lang w:val="es-MX"/>
              </w:rPr>
              <w:t xml:space="preserve"> la cual indica que la velocidad es </w:t>
            </w:r>
            <w:r w:rsidR="003B54EE" w:rsidRPr="00D03B3A">
              <w:rPr>
                <w:lang w:val="es-MX"/>
              </w:rPr>
              <w:t>co</w:t>
            </w:r>
            <w:r w:rsidR="003B54EE">
              <w:rPr>
                <w:lang w:val="es-MX"/>
              </w:rPr>
              <w:t>ns</w:t>
            </w:r>
            <w:r w:rsidR="003B54EE" w:rsidRPr="00D03B3A">
              <w:rPr>
                <w:lang w:val="es-MX"/>
              </w:rPr>
              <w:t xml:space="preserve">tante </w:t>
            </w:r>
            <w:r w:rsidRPr="00D03B3A">
              <w:rPr>
                <w:lang w:val="es-MX"/>
              </w:rPr>
              <w:t xml:space="preserve">a lo largo de todo el intervalo considerado. </w:t>
            </w:r>
          </w:p>
          <w:p w:rsidR="004745F6" w:rsidRPr="00D03B3A" w:rsidRDefault="004745F6" w:rsidP="0066170B">
            <w:pPr>
              <w:spacing w:after="0"/>
              <w:rPr>
                <w:lang w:val="es-MX"/>
              </w:rPr>
            </w:pPr>
            <w:r w:rsidRPr="00D03B3A">
              <w:rPr>
                <w:lang w:val="es-MX"/>
              </w:rPr>
              <w:t xml:space="preserve">En un </w:t>
            </w:r>
            <w:r w:rsidRPr="00D03B3A">
              <w:rPr>
                <w:b/>
                <w:lang w:val="es-MX"/>
              </w:rPr>
              <w:t xml:space="preserve">movimiento rectilíneo uniforme </w:t>
            </w:r>
            <w:r w:rsidRPr="00D03B3A">
              <w:rPr>
                <w:lang w:val="es-MX"/>
              </w:rPr>
              <w:t>la aceleración es nula.</w:t>
            </w:r>
          </w:p>
          <w:p w:rsidR="004745F6" w:rsidRPr="00D03B3A" w:rsidRDefault="004745F6" w:rsidP="0066170B">
            <w:pPr>
              <w:spacing w:after="0"/>
              <w:rPr>
                <w:lang w:val="es-MX"/>
              </w:rPr>
            </w:pPr>
            <w:r w:rsidRPr="00D03B3A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Si quieres saber más sobre el movimiento rectilíneo uniforme, no dejes de hacer clic en el siguiente enlace [</w:t>
            </w:r>
            <w:hyperlink r:id="rId31" w:tgtFrame="_blank" w:history="1">
              <w:r w:rsidRPr="00D03B3A">
                <w:rPr>
                  <w:rStyle w:val="Hipervnculo"/>
                  <w:rFonts w:ascii="Arial" w:hAnsi="Arial" w:cs="Arial"/>
                  <w:color w:val="003366"/>
                  <w:lang w:val="es-MX"/>
                </w:rPr>
                <w:t>ver</w:t>
              </w:r>
            </w:hyperlink>
            <w:r w:rsidRPr="00D03B3A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].</w:t>
            </w:r>
            <w:r w:rsidRPr="00D03B3A">
              <w:rPr>
                <w:lang w:val="es-MX"/>
              </w:rPr>
              <w:t xml:space="preserve"> </w:t>
            </w:r>
          </w:p>
          <w:p w:rsidR="004745F6" w:rsidRPr="00D03B3A" w:rsidRDefault="004745F6" w:rsidP="00D03B3A">
            <w:pPr>
              <w:pStyle w:val="Ttulo7"/>
            </w:pPr>
            <w:r w:rsidRPr="00D03B3A">
              <w:t>Actividad complementaria</w:t>
            </w:r>
          </w:p>
          <w:p w:rsidR="004745F6" w:rsidRPr="00D03B3A" w:rsidRDefault="004745F6" w:rsidP="0066170B">
            <w:pPr>
              <w:spacing w:after="0"/>
              <w:rPr>
                <w:lang w:val="es-MX"/>
              </w:rPr>
            </w:pPr>
            <w:r w:rsidRPr="00D03B3A">
              <w:rPr>
                <w:lang w:val="es-MX"/>
              </w:rPr>
              <w:t>A partir de la ecuación de posición en función del tiempo puedes elaborar la siguiente tabla: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58"/>
              <w:gridCol w:w="1287"/>
              <w:gridCol w:w="1287"/>
              <w:gridCol w:w="1287"/>
              <w:gridCol w:w="1288"/>
              <w:gridCol w:w="1288"/>
            </w:tblGrid>
            <w:tr w:rsidR="004745F6" w:rsidRPr="0066170B" w:rsidTr="0066170B">
              <w:tc>
                <w:tcPr>
                  <w:tcW w:w="1471" w:type="dxa"/>
                  <w:shd w:val="clear" w:color="auto" w:fill="auto"/>
                </w:tcPr>
                <w:p w:rsidR="004745F6" w:rsidRPr="00D03B3A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D03B3A">
                    <w:rPr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4745F6" w:rsidRPr="0066170B" w:rsidTr="0066170B">
              <w:tc>
                <w:tcPr>
                  <w:tcW w:w="1471" w:type="dxa"/>
                  <w:shd w:val="clear" w:color="auto" w:fill="auto"/>
                </w:tcPr>
                <w:p w:rsidR="004745F6" w:rsidRPr="00D03B3A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D03B3A">
                    <w:rPr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4745F6" w:rsidRPr="0066170B" w:rsidRDefault="004745F6" w:rsidP="0066170B">
            <w:pPr>
              <w:spacing w:after="0"/>
              <w:jc w:val="both"/>
              <w:rPr>
                <w:sz w:val="22"/>
                <w:szCs w:val="22"/>
                <w:lang w:val="es-MX"/>
              </w:rPr>
            </w:pPr>
          </w:p>
          <w:p w:rsidR="004745F6" w:rsidRPr="00D03B3A" w:rsidRDefault="004745F6" w:rsidP="0066170B">
            <w:pPr>
              <w:spacing w:after="0"/>
              <w:jc w:val="both"/>
              <w:rPr>
                <w:lang w:val="es-MX"/>
              </w:rPr>
            </w:pPr>
            <w:r w:rsidRPr="00D03B3A">
              <w:rPr>
                <w:lang w:val="es-MX"/>
              </w:rPr>
              <w:t>Calcula la pendiente de esta recta con los datos de la tabla.</w:t>
            </w:r>
          </w:p>
          <w:p w:rsidR="004745F6" w:rsidRPr="00D03B3A" w:rsidRDefault="004745F6" w:rsidP="0066170B">
            <w:pPr>
              <w:spacing w:after="0"/>
              <w:jc w:val="both"/>
              <w:rPr>
                <w:lang w:val="es-MX"/>
              </w:rPr>
            </w:pPr>
            <w:r w:rsidRPr="00D03B3A">
              <w:rPr>
                <w:lang w:val="es-MX"/>
              </w:rPr>
              <w:t>Luego</w:t>
            </w:r>
            <w:ins w:id="10" w:author="María" w:date="2015-03-25T00:14:00Z">
              <w:r w:rsidR="003B54EE">
                <w:rPr>
                  <w:lang w:val="es-MX"/>
                </w:rPr>
                <w:t>,</w:t>
              </w:r>
            </w:ins>
            <w:r w:rsidRPr="00D03B3A">
              <w:rPr>
                <w:lang w:val="es-MX"/>
              </w:rPr>
              <w:t xml:space="preserve"> acciona el simulador de posición-tiempo, asigna una velocidad igual a la pendiente que obtuviste en el punto anterior.</w:t>
            </w:r>
          </w:p>
          <w:p w:rsidR="004745F6" w:rsidRPr="00D03B3A" w:rsidRDefault="004745F6" w:rsidP="0066170B">
            <w:pPr>
              <w:spacing w:after="0"/>
              <w:jc w:val="both"/>
              <w:rPr>
                <w:lang w:val="es-MX"/>
              </w:rPr>
            </w:pPr>
            <w:r w:rsidRPr="00D03B3A">
              <w:rPr>
                <w:lang w:val="es-MX"/>
              </w:rPr>
              <w:t xml:space="preserve">Compara tus resultados con la gráfica que muestra el simulador una vez lo pauses. </w:t>
            </w:r>
          </w:p>
          <w:p w:rsidR="004745F6" w:rsidRPr="00D03B3A" w:rsidRDefault="004745F6" w:rsidP="0066170B">
            <w:pPr>
              <w:spacing w:after="0"/>
              <w:jc w:val="both"/>
              <w:rPr>
                <w:highlight w:val="cyan"/>
              </w:rPr>
            </w:pPr>
            <w:r w:rsidRPr="00D03B3A">
              <w:rPr>
                <w:lang w:val="es-MX"/>
              </w:rPr>
              <w:t>Ahora</w:t>
            </w:r>
            <w:ins w:id="11" w:author="María" w:date="2015-03-25T00:14:00Z">
              <w:r w:rsidR="003B54EE">
                <w:rPr>
                  <w:lang w:val="es-MX"/>
                </w:rPr>
                <w:t>,</w:t>
              </w:r>
            </w:ins>
            <w:r w:rsidRPr="00D03B3A">
              <w:rPr>
                <w:lang w:val="es-MX"/>
              </w:rPr>
              <w:t xml:space="preserve"> con el simulador de velocidad-tiempo</w:t>
            </w:r>
            <w:r w:rsidR="003B54EE">
              <w:rPr>
                <w:lang w:val="es-MX"/>
              </w:rPr>
              <w:t>,</w:t>
            </w:r>
            <w:r w:rsidRPr="00D03B3A">
              <w:rPr>
                <w:lang w:val="es-MX"/>
              </w:rPr>
              <w:t xml:space="preserve"> calcula el área del rectángulo formado</w:t>
            </w:r>
            <w:r w:rsidR="00A5485C">
              <w:rPr>
                <w:lang w:val="es-MX"/>
              </w:rPr>
              <w:t xml:space="preserve"> </w:t>
            </w:r>
            <w:r w:rsidRPr="00D03B3A">
              <w:rPr>
                <w:lang w:val="es-MX"/>
              </w:rPr>
              <w:t>(detenlo antes de 8</w:t>
            </w:r>
            <w:r w:rsidR="00233BD0">
              <w:rPr>
                <w:lang w:val="es-MX"/>
              </w:rPr>
              <w:t xml:space="preserve"> </w:t>
            </w:r>
            <w:r w:rsidRPr="00D03B3A">
              <w:rPr>
                <w:lang w:val="es-MX"/>
              </w:rPr>
              <w:t>s). ¿A qu</w:t>
            </w:r>
            <w:r w:rsidR="00233BD0">
              <w:rPr>
                <w:lang w:val="es-MX"/>
              </w:rPr>
              <w:t>é</w:t>
            </w:r>
            <w:r w:rsidRPr="00D03B3A">
              <w:rPr>
                <w:lang w:val="es-MX"/>
              </w:rPr>
              <w:t xml:space="preserve"> corresponde el área encontrada?</w:t>
            </w:r>
          </w:p>
          <w:p w:rsidR="004745F6" w:rsidRPr="0066170B" w:rsidRDefault="004745F6" w:rsidP="0066170B">
            <w:pPr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</w:p>
        </w:tc>
      </w:tr>
      <w:tr w:rsidR="007C378C" w:rsidRPr="0066170B" w:rsidTr="0066170B">
        <w:tc>
          <w:tcPr>
            <w:tcW w:w="2335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493" w:type="dxa"/>
            <w:shd w:val="clear" w:color="auto" w:fill="auto"/>
          </w:tcPr>
          <w:p w:rsidR="00697743" w:rsidRPr="00D03B3A" w:rsidRDefault="00697743" w:rsidP="00D03B3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El movimiento rectilíneo uniforme</w:t>
            </w:r>
          </w:p>
        </w:tc>
      </w:tr>
      <w:tr w:rsidR="007C378C" w:rsidRPr="0066170B" w:rsidTr="0066170B">
        <w:tc>
          <w:tcPr>
            <w:tcW w:w="2335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3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Interactivo que permite explorar el análisis gráfico del movimiento rectilíneo uniforme (MRU)</w:t>
            </w:r>
          </w:p>
        </w:tc>
      </w:tr>
    </w:tbl>
    <w:p w:rsidR="00697743" w:rsidRPr="007C378C" w:rsidRDefault="00697743" w:rsidP="00697743">
      <w:pPr>
        <w:shd w:val="clear" w:color="auto" w:fill="FFFFFF"/>
        <w:spacing w:after="120"/>
        <w:outlineLvl w:val="3"/>
        <w:rPr>
          <w:rFonts w:ascii="Georgia" w:eastAsia="Times New Roman" w:hAnsi="Georgia" w:cs="Arial"/>
          <w:sz w:val="33"/>
          <w:szCs w:val="33"/>
          <w:lang w:eastAsia="es-CO"/>
        </w:rPr>
      </w:pPr>
    </w:p>
    <w:p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C378C" w:rsidRPr="0066170B" w:rsidTr="0066170B">
        <w:tc>
          <w:tcPr>
            <w:tcW w:w="9054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CN_10_02_REC60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3B54EE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4 Eso/</w:t>
            </w:r>
            <w:r w:rsidRPr="003F62F7">
              <w:rPr>
                <w:rFonts w:ascii="Times New Roman" w:hAnsi="Times New Roman"/>
                <w:lang w:val="es-MX"/>
              </w:rPr>
              <w:t>Física y química</w:t>
            </w:r>
            <w:r w:rsidRPr="00D03B3A">
              <w:rPr>
                <w:rFonts w:ascii="Times New Roman" w:hAnsi="Times New Roman"/>
                <w:lang w:val="es-MX"/>
              </w:rPr>
              <w:t>/La cinemática/El movimiento rectilíneo uniforme/Practica/</w:t>
            </w:r>
            <w:r w:rsidR="003B54EE">
              <w:rPr>
                <w:rFonts w:ascii="Times New Roman" w:hAnsi="Times New Roman"/>
                <w:lang w:val="es-MX"/>
              </w:rPr>
              <w:t>C</w:t>
            </w:r>
            <w:r w:rsidR="003B54EE" w:rsidRPr="00D03B3A">
              <w:rPr>
                <w:rFonts w:ascii="Times New Roman" w:hAnsi="Times New Roman"/>
                <w:lang w:val="es-MX"/>
              </w:rPr>
              <w:t xml:space="preserve">alcula </w:t>
            </w:r>
            <w:r w:rsidRPr="00D03B3A">
              <w:rPr>
                <w:rFonts w:ascii="Times New Roman" w:hAnsi="Times New Roman"/>
                <w:lang w:val="es-MX"/>
              </w:rPr>
              <w:t>las magnitudes del movimiento rectilíneo uniforme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Sin cambio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3B54EE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 xml:space="preserve">Resuelve problemas de </w:t>
            </w:r>
            <w:r w:rsidR="003B54EE">
              <w:rPr>
                <w:rFonts w:ascii="Times New Roman" w:hAnsi="Times New Roman"/>
                <w:lang w:val="es-MX"/>
              </w:rPr>
              <w:t>m</w:t>
            </w:r>
            <w:r w:rsidR="003B54EE" w:rsidRPr="00D03B3A">
              <w:rPr>
                <w:rFonts w:ascii="Times New Roman" w:hAnsi="Times New Roman"/>
                <w:lang w:val="es-MX"/>
              </w:rPr>
              <w:t xml:space="preserve">ovimiento </w:t>
            </w:r>
            <w:r w:rsidRPr="00D03B3A">
              <w:rPr>
                <w:rFonts w:ascii="Times New Roman" w:hAnsi="Times New Roman"/>
                <w:lang w:val="es-MX"/>
              </w:rPr>
              <w:t>rectilíneo uniforme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Actividad para mejorar la competencia en solución de problemas con velocidad constante</w:t>
            </w:r>
          </w:p>
        </w:tc>
      </w:tr>
    </w:tbl>
    <w:p w:rsidR="00697743" w:rsidRPr="007C378C" w:rsidRDefault="00697743" w:rsidP="00697743">
      <w:pPr>
        <w:shd w:val="clear" w:color="auto" w:fill="FFFFFF"/>
        <w:spacing w:after="120"/>
        <w:outlineLvl w:val="3"/>
        <w:rPr>
          <w:rFonts w:ascii="Georgia" w:eastAsia="Times New Roman" w:hAnsi="Georgia" w:cs="Arial"/>
          <w:sz w:val="33"/>
          <w:szCs w:val="33"/>
          <w:lang w:eastAsia="es-CO"/>
        </w:rPr>
      </w:pPr>
    </w:p>
    <w:p w:rsidR="002E2487" w:rsidRPr="007C378C" w:rsidRDefault="001D5BA8" w:rsidP="001D5BA8">
      <w:pPr>
        <w:spacing w:after="0"/>
        <w:rPr>
          <w:rFonts w:ascii="Georgia" w:eastAsia="Times New Roman" w:hAnsi="Georgia" w:cs="Arial"/>
          <w:sz w:val="33"/>
          <w:szCs w:val="33"/>
          <w:lang w:eastAsia="es-CO"/>
        </w:rPr>
      </w:pPr>
      <w:r w:rsidRPr="007C378C">
        <w:rPr>
          <w:rFonts w:ascii="Times New Roman" w:hAnsi="Times New Roman"/>
          <w:highlight w:val="yellow"/>
        </w:rPr>
        <w:t>[SECCIÓN 2]</w:t>
      </w:r>
      <w:r w:rsidRPr="007C378C">
        <w:rPr>
          <w:rFonts w:ascii="Times New Roman" w:hAnsi="Times New Roman"/>
        </w:rPr>
        <w:t xml:space="preserve"> </w:t>
      </w:r>
      <w:r w:rsidRPr="00D03B3A">
        <w:rPr>
          <w:rFonts w:ascii="Times New Roman" w:hAnsi="Times New Roman"/>
          <w:b/>
        </w:rPr>
        <w:t xml:space="preserve">2.2 </w:t>
      </w:r>
      <w:r w:rsidRPr="00D03B3A">
        <w:rPr>
          <w:rFonts w:ascii="Times New Roman" w:eastAsia="Times New Roman" w:hAnsi="Times New Roman"/>
          <w:b/>
          <w:lang w:eastAsia="es-CO"/>
        </w:rPr>
        <w:t xml:space="preserve">Consolidación </w:t>
      </w:r>
    </w:p>
    <w:p w:rsidR="00697743" w:rsidRPr="00D03B3A" w:rsidRDefault="00697743" w:rsidP="00697743">
      <w:pPr>
        <w:shd w:val="clear" w:color="auto" w:fill="FFFFFF"/>
        <w:spacing w:after="120"/>
        <w:outlineLvl w:val="3"/>
        <w:rPr>
          <w:rFonts w:ascii="Arial" w:hAnsi="Arial" w:cs="Arial"/>
          <w:shd w:val="clear" w:color="auto" w:fill="FFFFFF"/>
        </w:rPr>
      </w:pPr>
      <w:r w:rsidRPr="007C378C">
        <w:br/>
      </w:r>
      <w:r w:rsidRPr="00D03B3A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:rsidR="001D5BA8" w:rsidRPr="007C378C" w:rsidRDefault="001D5BA8" w:rsidP="00697743">
      <w:pPr>
        <w:shd w:val="clear" w:color="auto" w:fill="FFFFFF"/>
        <w:spacing w:after="120"/>
        <w:outlineLvl w:val="3"/>
        <w:rPr>
          <w:rFonts w:ascii="Georgia" w:eastAsia="Times New Roman" w:hAnsi="Georgia" w:cs="Arial"/>
          <w:sz w:val="33"/>
          <w:szCs w:val="33"/>
          <w:lang w:eastAsia="es-CO"/>
        </w:rPr>
      </w:pPr>
    </w:p>
    <w:p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Código</w:t>
            </w:r>
          </w:p>
        </w:tc>
        <w:tc>
          <w:tcPr>
            <w:tcW w:w="6515" w:type="dxa"/>
            <w:shd w:val="clear" w:color="auto" w:fill="auto"/>
          </w:tcPr>
          <w:p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CN_10_02_REC70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433E3F" w:rsidRPr="00D03B3A" w:rsidRDefault="00433E3F" w:rsidP="0066170B">
            <w:pPr>
              <w:spacing w:after="0"/>
              <w:rPr>
                <w:rFonts w:ascii="Arial" w:hAnsi="Arial"/>
              </w:rPr>
            </w:pPr>
            <w:r w:rsidRPr="00D03B3A">
              <w:rPr>
                <w:rFonts w:ascii="Arial" w:hAnsi="Arial"/>
              </w:rPr>
              <w:t>Análisis gráfico del movimiento rectilíneo uniforme</w:t>
            </w:r>
          </w:p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" w:hAnsi="Times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>Análisis de gráficas de movimiento rectilíneo uniforme</w:t>
            </w:r>
            <w:del w:id="12" w:author="María" w:date="2015-03-25T00:16:00Z">
              <w:r w:rsidRPr="00D03B3A" w:rsidDel="003B54EE">
                <w:rPr>
                  <w:rFonts w:ascii="Times" w:hAnsi="Times"/>
                  <w:lang w:val="es-MX"/>
                </w:rPr>
                <w:delText xml:space="preserve">. </w:delText>
              </w:r>
            </w:del>
          </w:p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</w:tbl>
    <w:p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C378C" w:rsidRPr="0066170B" w:rsidTr="0066170B">
        <w:tc>
          <w:tcPr>
            <w:tcW w:w="9054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b/>
                <w:highlight w:val="yellow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2345B1" w:rsidP="0066170B">
            <w:pPr>
              <w:spacing w:after="0"/>
              <w:rPr>
                <w:rFonts w:ascii="Times New Roman" w:hAnsi="Times New Roman"/>
                <w:b/>
                <w:highlight w:val="yellow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CN_10_02</w:t>
            </w:r>
            <w:r w:rsidR="00757FFB" w:rsidRPr="00D03B3A">
              <w:rPr>
                <w:rFonts w:ascii="Times New Roman" w:hAnsi="Times New Roman"/>
                <w:lang w:val="es-MX"/>
              </w:rPr>
              <w:t>_REC80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D03B3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4 Eso/Física y química/La cinemática/El movimiento rectilíneo uniforme/Consolidación/Practica/Refuerza tu aprendizaje: El movimiento rectilíneo uniforme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Sin cambio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b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Título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Refuerza tu aprendizaje: El movimiento rectilíneo uniforme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b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Actividad que permite identificar un movimiento rectilíneo u</w:t>
            </w:r>
            <w:r w:rsidR="00233BD0">
              <w:rPr>
                <w:rFonts w:ascii="Times New Roman" w:hAnsi="Times New Roman"/>
                <w:lang w:val="es-MX"/>
              </w:rPr>
              <w:t>niforme</w:t>
            </w:r>
            <w:del w:id="13" w:author="María" w:date="2015-03-25T00:19:00Z">
              <w:r w:rsidR="00233BD0" w:rsidDel="003F62F7">
                <w:rPr>
                  <w:rFonts w:ascii="Times New Roman" w:hAnsi="Times New Roman"/>
                  <w:lang w:val="es-MX"/>
                </w:rPr>
                <w:delText>.</w:delText>
              </w:r>
            </w:del>
            <w:r w:rsidRPr="00D03B3A">
              <w:rPr>
                <w:rFonts w:ascii="Times New Roman" w:hAnsi="Times New Roman"/>
                <w:lang w:val="es-MX"/>
              </w:rPr>
              <w:t xml:space="preserve"> </w:t>
            </w:r>
          </w:p>
        </w:tc>
      </w:tr>
    </w:tbl>
    <w:p w:rsidR="00697743" w:rsidRPr="007C378C" w:rsidRDefault="00697743" w:rsidP="00697743">
      <w:pPr>
        <w:spacing w:after="0"/>
        <w:rPr>
          <w:rFonts w:ascii="Times" w:hAnsi="Times"/>
        </w:rPr>
      </w:pPr>
    </w:p>
    <w:p w:rsidR="001D0B72" w:rsidRPr="007C378C" w:rsidRDefault="001D0B72" w:rsidP="001D0B72">
      <w:pPr>
        <w:spacing w:after="0"/>
        <w:rPr>
          <w:rFonts w:ascii="Times" w:hAnsi="Times"/>
          <w:highlight w:val="yellow"/>
        </w:rPr>
      </w:pPr>
    </w:p>
    <w:p w:rsidR="00F549B5" w:rsidRPr="00D03B3A" w:rsidRDefault="00F549B5" w:rsidP="00F549B5">
      <w:pPr>
        <w:tabs>
          <w:tab w:val="right" w:pos="8498"/>
        </w:tabs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1]</w:t>
      </w:r>
      <w:r w:rsidRPr="007C378C">
        <w:rPr>
          <w:rFonts w:ascii="Times" w:hAnsi="Times"/>
        </w:rPr>
        <w:t xml:space="preserve"> </w:t>
      </w:r>
      <w:r w:rsidRPr="00D03B3A">
        <w:rPr>
          <w:rFonts w:ascii="Times" w:hAnsi="Times"/>
          <w:b/>
        </w:rPr>
        <w:t>El movimiento rectilíneo uniformemente acelerado</w:t>
      </w:r>
    </w:p>
    <w:p w:rsidR="009E5CB5" w:rsidRPr="007C378C" w:rsidRDefault="009E5CB5" w:rsidP="00F549B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F41634" w:rsidRPr="00D03B3A" w:rsidRDefault="003F62F7" w:rsidP="00D03B3A">
      <w:pPr>
        <w:pStyle w:val="Textoindependiente"/>
      </w:pPr>
      <w:r>
        <w:t>En esta sección e</w:t>
      </w:r>
      <w:r w:rsidRPr="00D03B3A">
        <w:t xml:space="preserve">studiarás </w:t>
      </w:r>
      <w:r w:rsidR="00F41634" w:rsidRPr="00D03B3A">
        <w:t>el movimiento de objetos que se mueven con aceleración constante</w:t>
      </w:r>
      <w:r w:rsidR="00A5485C">
        <w:t xml:space="preserve"> </w:t>
      </w:r>
      <w:r w:rsidR="00F41634" w:rsidRPr="00D03B3A">
        <w:t>a lo largo de trayectorias rectilíneas.</w:t>
      </w:r>
    </w:p>
    <w:p w:rsidR="00F41634" w:rsidRDefault="00F41634" w:rsidP="00F549B5">
      <w:pPr>
        <w:tabs>
          <w:tab w:val="right" w:pos="8498"/>
        </w:tabs>
        <w:spacing w:after="0"/>
        <w:rPr>
          <w:rFonts w:ascii="Times" w:hAnsi="Times"/>
        </w:rPr>
      </w:pPr>
    </w:p>
    <w:p w:rsidR="00F41634" w:rsidRDefault="00F41634" w:rsidP="00F549B5">
      <w:pPr>
        <w:tabs>
          <w:tab w:val="right" w:pos="8498"/>
        </w:tabs>
        <w:spacing w:after="0"/>
        <w:rPr>
          <w:rFonts w:ascii="Times" w:hAnsi="Times"/>
        </w:rPr>
      </w:pPr>
    </w:p>
    <w:p w:rsidR="009E5CB5" w:rsidRPr="007C378C" w:rsidRDefault="009E5CB5" w:rsidP="00F549B5">
      <w:pPr>
        <w:tabs>
          <w:tab w:val="right" w:pos="8498"/>
        </w:tabs>
        <w:spacing w:after="0"/>
        <w:rPr>
          <w:rFonts w:ascii="Times" w:hAnsi="Times"/>
        </w:rPr>
      </w:pPr>
      <w:r w:rsidRPr="007C378C">
        <w:rPr>
          <w:rFonts w:ascii="Times" w:hAnsi="Times"/>
        </w:rPr>
        <w:t>Puedes retomar el concepto de aceleración estudiado en la sección inicial de movimiento en una dimensión: las magnitudes físicas del movimiento.</w:t>
      </w:r>
    </w:p>
    <w:p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Este movimiento se caracteriza por tener una </w:t>
      </w:r>
      <w:r w:rsidRPr="00D03B3A">
        <w:rPr>
          <w:rFonts w:ascii="Arial" w:eastAsia="Times New Roman" w:hAnsi="Arial" w:cs="Arial"/>
          <w:b/>
          <w:bCs/>
          <w:lang w:eastAsia="es-CO"/>
        </w:rPr>
        <w:t xml:space="preserve">velocidad variable </w:t>
      </w:r>
      <w:r w:rsidRPr="00D03B3A">
        <w:rPr>
          <w:rFonts w:ascii="Arial" w:eastAsia="Times New Roman" w:hAnsi="Arial" w:cs="Arial"/>
          <w:bCs/>
          <w:lang w:eastAsia="es-CO"/>
        </w:rPr>
        <w:t>a medida que transcurre el tiempo. Sin embargo, est</w:t>
      </w:r>
      <w:r w:rsidR="00233BD0">
        <w:rPr>
          <w:rFonts w:ascii="Arial" w:eastAsia="Times New Roman" w:hAnsi="Arial" w:cs="Arial"/>
          <w:bCs/>
          <w:lang w:eastAsia="es-CO"/>
        </w:rPr>
        <w:t xml:space="preserve">a </w:t>
      </w:r>
      <w:r w:rsidRPr="00D03B3A">
        <w:rPr>
          <w:rFonts w:ascii="Arial" w:eastAsia="Times New Roman" w:hAnsi="Arial" w:cs="Arial"/>
          <w:bCs/>
          <w:lang w:eastAsia="es-CO"/>
        </w:rPr>
        <w:t xml:space="preserve">variación ocurre de una manera particular, generando una </w:t>
      </w:r>
      <w:r w:rsidRPr="00D03B3A">
        <w:rPr>
          <w:rFonts w:ascii="Arial" w:eastAsia="Times New Roman" w:hAnsi="Arial" w:cs="Arial"/>
          <w:b/>
          <w:bCs/>
          <w:lang w:eastAsia="es-CO"/>
        </w:rPr>
        <w:t>aceleración constante</w:t>
      </w:r>
      <w:r w:rsidRPr="00D03B3A">
        <w:rPr>
          <w:rFonts w:ascii="Arial" w:eastAsia="Times New Roman" w:hAnsi="Arial" w:cs="Arial"/>
          <w:lang w:eastAsia="es-CO"/>
        </w:rPr>
        <w:t>. Por esta razón</w:t>
      </w:r>
      <w:r w:rsidR="003F62F7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lang w:eastAsia="es-CO"/>
        </w:rPr>
        <w:t xml:space="preserve"> se llama </w:t>
      </w:r>
      <w:r w:rsidRPr="00D03B3A">
        <w:rPr>
          <w:rFonts w:ascii="Arial" w:eastAsia="Times New Roman" w:hAnsi="Arial" w:cs="Arial"/>
          <w:b/>
          <w:lang w:eastAsia="es-CO"/>
        </w:rPr>
        <w:t>uniformemente acelerado</w:t>
      </w:r>
      <w:r w:rsidRPr="00D03B3A">
        <w:rPr>
          <w:rFonts w:ascii="Arial" w:eastAsia="Times New Roman" w:hAnsi="Arial" w:cs="Arial"/>
          <w:lang w:eastAsia="es-CO"/>
        </w:rPr>
        <w:t xml:space="preserve">. </w:t>
      </w:r>
    </w:p>
    <w:p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32"/>
        <w:gridCol w:w="8122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 xml:space="preserve">Aceleración constante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9E5CB5" w:rsidRPr="0066170B" w:rsidRDefault="00233BD0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 xml:space="preserve">En este tipo de movimiento 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un cuerpo </w:t>
            </w:r>
            <w:r>
              <w:rPr>
                <w:rFonts w:ascii="Arial" w:eastAsia="Times New Roman" w:hAnsi="Arial" w:cs="Arial"/>
                <w:lang w:val="es-MX" w:eastAsia="es-CO"/>
              </w:rPr>
              <w:t>que parte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 desde el reposo incrementará su velocidad </w:t>
            </w:r>
            <w:r>
              <w:rPr>
                <w:rFonts w:ascii="Arial" w:eastAsia="Times New Roman" w:hAnsi="Arial" w:cs="Arial"/>
                <w:lang w:val="es-MX" w:eastAsia="es-CO"/>
              </w:rPr>
              <w:t xml:space="preserve">a 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un ritmo constante. </w:t>
            </w:r>
            <w:r>
              <w:rPr>
                <w:rFonts w:ascii="Arial" w:eastAsia="Times New Roman" w:hAnsi="Arial" w:cs="Arial"/>
                <w:lang w:val="es-MX" w:eastAsia="es-CO"/>
              </w:rPr>
              <w:t>En el ejemplo de la tabla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 siguiente, por cada segundo que transcurre, el cuerpo aumenta su rapidez en</w:t>
            </w:r>
            <w:r w:rsidR="009E5CB5"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5 m/s</m:t>
              </m:r>
            </m:oMath>
          </w:p>
          <w:p w:rsidR="009E5CB5" w:rsidRDefault="009E5CB5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  <w:p w:rsidR="00107624" w:rsidRPr="0066170B" w:rsidRDefault="00107624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  <w:tbl>
            <w:tblPr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418"/>
              <w:gridCol w:w="4252"/>
            </w:tblGrid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 xml:space="preserve">Tiempo </w:t>
                  </w:r>
                  <m:oMath>
                    <m:r>
                      <w:rPr>
                        <w:rFonts w:ascii="Cambria Math" w:eastAsia="Times New Roman" w:hAnsi="Cambria Math" w:cs="Arial"/>
                        <w:sz w:val="18"/>
                        <w:szCs w:val="18"/>
                        <w:lang w:eastAsia="es-CO"/>
                      </w:rPr>
                      <m:t>t(s)</m:t>
                    </m:r>
                  </m:oMath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Velocidad en cada instante de tiempo</w:t>
                  </w:r>
                </w:p>
                <w:p w:rsidR="009E5CB5" w:rsidRPr="0066170B" w:rsidRDefault="009E5CB5" w:rsidP="00107624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 xml:space="preserve"> </w:t>
                  </w:r>
                  <m:oMath>
                    <m:r>
                      <w:rPr>
                        <w:rFonts w:ascii="Cambria Math" w:eastAsia="Times New Roman" w:hAnsi="Cambria Math" w:cs="Arial"/>
                        <w:sz w:val="18"/>
                        <w:szCs w:val="18"/>
                        <w:lang w:eastAsia="es-CO"/>
                      </w:rPr>
                      <m:t>v(m/s)</m:t>
                    </m:r>
                  </m:oMath>
                </w:p>
              </w:tc>
            </w:tr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lastRenderedPageBreak/>
                    <w:t>0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0</w:t>
                  </w:r>
                </w:p>
              </w:tc>
            </w:tr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1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5</w:t>
                  </w:r>
                </w:p>
              </w:tc>
            </w:tr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2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10</w:t>
                  </w:r>
                </w:p>
              </w:tc>
            </w:tr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3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15</w:t>
                  </w:r>
                </w:p>
              </w:tc>
            </w:tr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4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20</w:t>
                  </w:r>
                </w:p>
              </w:tc>
            </w:tr>
          </w:tbl>
          <w:p w:rsidR="009E5CB5" w:rsidRPr="0066170B" w:rsidRDefault="009E5CB5" w:rsidP="0066170B">
            <w:pPr>
              <w:tabs>
                <w:tab w:val="right" w:pos="8838"/>
              </w:tabs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 xml:space="preserve"> </w:t>
            </w:r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ab/>
            </w:r>
          </w:p>
          <w:p w:rsidR="009E5CB5" w:rsidRPr="0066170B" w:rsidRDefault="009E5CB5" w:rsidP="0066170B">
            <w:pPr>
              <w:tabs>
                <w:tab w:val="right" w:pos="8838"/>
              </w:tabs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Por </w:t>
            </w:r>
            <w:del w:id="14" w:author="María" w:date="2015-03-25T00:22:00Z">
              <w:r w:rsidRPr="00D03B3A" w:rsidDel="003F62F7">
                <w:rPr>
                  <w:rFonts w:ascii="Arial" w:eastAsia="Times New Roman" w:hAnsi="Arial" w:cs="Arial"/>
                  <w:lang w:val="es-MX" w:eastAsia="es-CO"/>
                </w:rPr>
                <w:delText xml:space="preserve">lo </w:delText>
              </w:r>
            </w:del>
            <w:r w:rsidRPr="00D03B3A">
              <w:rPr>
                <w:rFonts w:ascii="Arial" w:eastAsia="Times New Roman" w:hAnsi="Arial" w:cs="Arial"/>
                <w:lang w:val="es-MX" w:eastAsia="es-CO"/>
              </w:rPr>
              <w:t>tanto</w:t>
            </w:r>
            <w:ins w:id="15" w:author="María" w:date="2015-03-25T00:22:00Z">
              <w:r w:rsidR="003F62F7">
                <w:rPr>
                  <w:rFonts w:ascii="Arial" w:eastAsia="Times New Roman" w:hAnsi="Arial" w:cs="Arial"/>
                  <w:lang w:val="es-MX" w:eastAsia="es-CO"/>
                </w:rPr>
                <w:t>,</w:t>
              </w:r>
            </w:ins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el 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cambio de velocidad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durante todo el movimiento es de </w:t>
            </w:r>
            <m:oMath>
              <m:r>
                <w:rPr>
                  <w:rFonts w:ascii="Cambria Math" w:eastAsia="Times New Roman" w:hAnsi="Cambria Math" w:cs="Arial"/>
                  <w:szCs w:val="18"/>
                  <w:lang w:val="es-CO" w:eastAsia="es-CO"/>
                </w:rPr>
                <m:t>5 m/s/s</m:t>
              </m:r>
            </m:oMath>
            <w:r w:rsidR="00107624">
              <w:rPr>
                <w:rFonts w:ascii="Arial" w:eastAsia="Times New Roman" w:hAnsi="Arial" w:cs="Arial"/>
                <w:sz w:val="18"/>
                <w:szCs w:val="18"/>
                <w:lang w:val="es-CO" w:eastAsia="es-CO"/>
              </w:rPr>
              <w:t>,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se lee “</w:t>
            </w:r>
            <m:oMath>
              <m:r>
                <w:del w:id="16" w:author="María" w:date="2015-03-25T00:22:00Z">
                  <w:rPr>
                    <w:rFonts w:ascii="Cambria Math" w:eastAsia="Times New Roman" w:hAnsi="Cambria Math" w:cs="Arial"/>
                    <w:lang w:eastAsia="es-CO"/>
                  </w:rPr>
                  <m:t xml:space="preserve"> </m:t>
                </w:del>
              </m:r>
              <m:r>
                <w:rPr>
                  <w:rFonts w:ascii="Cambria Math" w:eastAsia="Times New Roman" w:hAnsi="Cambria Math" w:cs="Arial"/>
                  <w:lang w:eastAsia="es-CO"/>
                </w:rPr>
                <m:t>5 m/s</m:t>
              </m:r>
            </m:oMath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por cada segundo”</w:t>
            </w:r>
            <w:ins w:id="17" w:author="María" w:date="2015-03-25T00:22:00Z">
              <w:r w:rsidR="003F62F7">
                <w:rPr>
                  <w:rFonts w:ascii="Arial" w:eastAsia="Times New Roman" w:hAnsi="Arial" w:cs="Arial"/>
                  <w:lang w:val="es-MX" w:eastAsia="es-CO"/>
                </w:rPr>
                <w:t>,</w:t>
              </w:r>
            </w:ins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y la 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aceleración constante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será de</w:t>
            </w:r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szCs w:val="18"/>
                  <w:lang w:eastAsia="es-CO"/>
                </w:rPr>
                <m:t>5</m:t>
              </m:r>
              <m:r>
                <w:rPr>
                  <w:rFonts w:ascii="Cambria Math" w:eastAsia="Times New Roman" w:hAnsi="Cambria Math" w:cs="Arial"/>
                  <w:sz w:val="18"/>
                  <w:szCs w:val="18"/>
                  <w:lang w:val="es-MX" w:eastAsia="es-CO"/>
                </w:rPr>
                <m:t xml:space="preserve"> m/</m:t>
              </m:r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sz w:val="18"/>
                      <w:szCs w:val="18"/>
                      <w:lang w:val="es-MX" w:eastAsia="es-CO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sz w:val="18"/>
                      <w:szCs w:val="18"/>
                      <w:lang w:val="es-MX" w:eastAsia="es-CO"/>
                    </w:rPr>
                    <m:t>s</m:t>
                  </m:r>
                </m:e>
                <m:sup>
                  <m:r>
                    <w:rPr>
                      <w:rFonts w:ascii="Cambria Math" w:eastAsia="Times New Roman" w:hAnsi="Cambria Math" w:cs="Arial"/>
                      <w:sz w:val="18"/>
                      <w:szCs w:val="18"/>
                      <w:lang w:val="es-MX" w:eastAsia="es-CO"/>
                    </w:rPr>
                    <m:t>2</m:t>
                  </m:r>
                </m:sup>
              </m:sSup>
            </m:oMath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>.</w:t>
            </w:r>
          </w:p>
          <w:p w:rsidR="009E5CB5" w:rsidRPr="0066170B" w:rsidRDefault="009E5CB5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E5CB5" w:rsidRPr="0066170B" w:rsidRDefault="009E5CB5" w:rsidP="0066170B">
            <w:pPr>
              <w:spacing w:after="0"/>
              <w:jc w:val="both"/>
              <w:rPr>
                <w:rFonts w:ascii="Times" w:hAnsi="Times"/>
                <w:sz w:val="18"/>
                <w:szCs w:val="18"/>
                <w:lang w:val="es-MX"/>
              </w:rPr>
            </w:pPr>
          </w:p>
        </w:tc>
      </w:tr>
    </w:tbl>
    <w:p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En el movimiento rectilíneo uniforme</w:t>
      </w:r>
      <w:r w:rsidR="00107624">
        <w:rPr>
          <w:rFonts w:ascii="Arial" w:eastAsia="Times New Roman" w:hAnsi="Arial" w:cs="Arial"/>
          <w:lang w:eastAsia="es-CO"/>
        </w:rPr>
        <w:t>mente acelerado</w:t>
      </w:r>
      <w:r w:rsidRPr="00D03B3A">
        <w:rPr>
          <w:rFonts w:ascii="Arial" w:eastAsia="Times New Roman" w:hAnsi="Arial" w:cs="Arial"/>
          <w:lang w:eastAsia="es-CO"/>
        </w:rPr>
        <w:t xml:space="preserve"> (MRUA) s</w:t>
      </w:r>
      <w:r w:rsidR="00107624">
        <w:rPr>
          <w:rFonts w:ascii="Arial" w:eastAsia="Times New Roman" w:hAnsi="Arial" w:cs="Arial"/>
          <w:lang w:eastAsia="es-CO"/>
        </w:rPr>
        <w:t>o</w:t>
      </w:r>
      <w:r w:rsidRPr="00D03B3A">
        <w:rPr>
          <w:rFonts w:ascii="Arial" w:eastAsia="Times New Roman" w:hAnsi="Arial" w:cs="Arial"/>
          <w:lang w:eastAsia="es-CO"/>
        </w:rPr>
        <w:t xml:space="preserve">lo varía la </w:t>
      </w:r>
      <w:r w:rsidRPr="00D03B3A">
        <w:rPr>
          <w:rFonts w:ascii="Arial" w:eastAsia="Times New Roman" w:hAnsi="Arial" w:cs="Arial"/>
          <w:b/>
          <w:lang w:eastAsia="es-CO"/>
        </w:rPr>
        <w:t>magnitud del vector velocidad</w:t>
      </w:r>
      <w:r w:rsidRPr="00D03B3A">
        <w:rPr>
          <w:rFonts w:ascii="Arial" w:eastAsia="Times New Roman" w:hAnsi="Arial" w:cs="Arial"/>
          <w:lang w:eastAsia="es-CO"/>
        </w:rPr>
        <w:t xml:space="preserve">, pues la trayectoria es una línea recta. </w:t>
      </w: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En la sección anterior se mencionó el comportamiento del movimiento según la dirección de los vectores velocidad y aceleración, </w:t>
      </w:r>
      <w:r w:rsidR="00107624">
        <w:rPr>
          <w:rFonts w:ascii="Arial" w:eastAsia="Times New Roman" w:hAnsi="Arial" w:cs="Arial"/>
          <w:lang w:eastAsia="es-CO"/>
        </w:rPr>
        <w:t>y se concluyó</w:t>
      </w:r>
      <w:r w:rsidRPr="00D03B3A">
        <w:rPr>
          <w:rFonts w:ascii="Arial" w:eastAsia="Times New Roman" w:hAnsi="Arial" w:cs="Arial"/>
          <w:lang w:eastAsia="es-CO"/>
        </w:rPr>
        <w:t xml:space="preserve"> que si un móvil aumenta su velocidad (acelera)</w:t>
      </w:r>
      <w:r w:rsidR="004B2018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lang w:eastAsia="es-CO"/>
        </w:rPr>
        <w:t xml:space="preserve"> el vector aceleración tiene </w:t>
      </w:r>
      <w:r w:rsidRPr="00D03B3A">
        <w:rPr>
          <w:rFonts w:ascii="Arial" w:eastAsia="Times New Roman" w:hAnsi="Arial" w:cs="Arial"/>
          <w:b/>
          <w:bCs/>
          <w:lang w:eastAsia="es-CO"/>
        </w:rPr>
        <w:t>la misma dirección</w:t>
      </w:r>
      <w:r w:rsidRPr="00D03B3A">
        <w:rPr>
          <w:rFonts w:ascii="Arial" w:eastAsia="Times New Roman" w:hAnsi="Arial" w:cs="Arial"/>
          <w:lang w:eastAsia="es-CO"/>
        </w:rPr>
        <w:t> que el vector velocidad. En caso contrario</w:t>
      </w:r>
      <w:r w:rsidR="00107624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lang w:eastAsia="es-CO"/>
        </w:rPr>
        <w:t xml:space="preserve"> si los vectores tiene</w:t>
      </w:r>
      <w:r w:rsidR="00107624">
        <w:rPr>
          <w:rFonts w:ascii="Arial" w:eastAsia="Times New Roman" w:hAnsi="Arial" w:cs="Arial"/>
          <w:lang w:eastAsia="es-CO"/>
        </w:rPr>
        <w:t>n</w:t>
      </w:r>
      <w:r w:rsidRPr="00D03B3A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b/>
          <w:lang w:eastAsia="es-CO"/>
        </w:rPr>
        <w:t>direcciones opuestas</w:t>
      </w:r>
      <w:r w:rsidR="00107624" w:rsidRPr="00107624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b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 xml:space="preserve">el móvil frena (desacelera). </w:t>
      </w:r>
    </w:p>
    <w:p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56"/>
        <w:gridCol w:w="6998"/>
      </w:tblGrid>
      <w:tr w:rsidR="007C378C" w:rsidRPr="0066170B" w:rsidTr="0066170B">
        <w:tc>
          <w:tcPr>
            <w:tcW w:w="8828" w:type="dxa"/>
            <w:gridSpan w:val="2"/>
            <w:shd w:val="clear" w:color="auto" w:fill="0D0D0D"/>
          </w:tcPr>
          <w:p w:rsidR="00CB3513" w:rsidRPr="0066170B" w:rsidRDefault="00CB351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CB3513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CN_10_02_IMG09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CB3513" w:rsidRPr="0066170B" w:rsidRDefault="00B561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Dirección de los vectores </w:t>
            </w:r>
            <w:r w:rsidRPr="0066170B">
              <w:rPr>
                <w:rFonts w:ascii="Times New Roman" w:eastAsia="Times New Roman" w:hAnsi="Times New Roman"/>
                <w:b/>
                <w:noProof/>
                <w:bdr w:val="none" w:sz="0" w:space="0" w:color="auto" w:frame="1"/>
                <w:lang w:val="es-MX" w:eastAsia="es-CO"/>
              </w:rPr>
              <w:t>aceleración</w:t>
            </w:r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 y </w:t>
            </w:r>
            <w:r w:rsidRPr="0066170B">
              <w:rPr>
                <w:rFonts w:ascii="Times New Roman" w:eastAsia="Times New Roman" w:hAnsi="Times New Roman"/>
                <w:b/>
                <w:noProof/>
                <w:bdr w:val="none" w:sz="0" w:space="0" w:color="auto" w:frame="1"/>
                <w:lang w:val="es-MX" w:eastAsia="es-CO"/>
              </w:rPr>
              <w:t>velocidad</w:t>
            </w:r>
          </w:p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681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química/La cinemática/El movimiento rectilíneo uniformemente acelerado/imagen 1</w:t>
            </w:r>
          </w:p>
        </w:tc>
      </w:tr>
      <w:tr w:rsidR="007C378C" w:rsidRPr="0066170B" w:rsidTr="0066170B">
        <w:tc>
          <w:tcPr>
            <w:tcW w:w="1308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>La </w:t>
            </w:r>
            <w:r w:rsidRPr="0066170B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velocidad</w:t>
            </w:r>
            <w:r w:rsidRPr="0066170B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 xml:space="preserve"> aumenta cuando el </w:t>
            </w:r>
            <w:r w:rsidRPr="0066170B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vector aceleración</w:t>
            </w:r>
            <w:r w:rsidRPr="0066170B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 xml:space="preserve"> tiene la misma dirección que el </w:t>
            </w:r>
            <w:r w:rsidRPr="0066170B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vector velocidad</w:t>
            </w:r>
            <w:r w:rsidR="004B2018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,</w:t>
            </w:r>
            <w:r w:rsidRPr="0066170B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> y disminuye si tienen </w:t>
            </w:r>
            <w:r w:rsidRPr="0066170B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direcciones opuestas</w:t>
            </w:r>
          </w:p>
        </w:tc>
      </w:tr>
    </w:tbl>
    <w:p w:rsidR="00CB3513" w:rsidRPr="007C378C" w:rsidRDefault="00CB3513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Por ejemplo, si un automóvil que se encuentra parado arranca el motor y se mueve </w:t>
      </w:r>
      <w:r w:rsidRPr="00D03B3A">
        <w:rPr>
          <w:rFonts w:ascii="Arial" w:eastAsia="Times New Roman" w:hAnsi="Arial" w:cs="Arial"/>
          <w:b/>
          <w:lang w:eastAsia="es-CO"/>
        </w:rPr>
        <w:t>hacia la izquierda</w:t>
      </w:r>
      <w:r w:rsidRPr="00D03B3A">
        <w:rPr>
          <w:rFonts w:ascii="Arial" w:eastAsia="Times New Roman" w:hAnsi="Arial" w:cs="Arial"/>
          <w:lang w:eastAsia="es-CO"/>
        </w:rPr>
        <w:t xml:space="preserve">, variando su velocidad de 0 a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50 km/h </m:t>
        </m:r>
        <m:d>
          <m:d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d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13,89 m/s</m:t>
            </m:r>
          </m:e>
        </m:d>
      </m:oMath>
      <w:r w:rsidR="00142841" w:rsidRPr="00D03B3A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>en 5 s, la aceleración se calcula:</w:t>
      </w:r>
    </w:p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C378C" w:rsidRDefault="00132C51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</m:e>
          </m:acc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</m:acc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∆t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(-50 km/h)-(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 km/h)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-50 km/h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=-2,78 m/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s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</m:oMath>
      </m:oMathPara>
    </w:p>
    <w:p w:rsidR="0067557E" w:rsidRPr="007C378C" w:rsidRDefault="0067557E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A04030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lastRenderedPageBreak/>
        <w:t xml:space="preserve">Tanto la velocidad como la aceleración van en dirección negativa, lo cual significa que el </w:t>
      </w:r>
      <w:r w:rsidR="004B2018">
        <w:rPr>
          <w:rFonts w:ascii="Arial" w:eastAsia="Times New Roman" w:hAnsi="Arial" w:cs="Arial"/>
          <w:lang w:eastAsia="es-CO"/>
        </w:rPr>
        <w:t>auto</w:t>
      </w:r>
      <w:r w:rsidRPr="00D03B3A">
        <w:rPr>
          <w:rFonts w:ascii="Arial" w:eastAsia="Times New Roman" w:hAnsi="Arial" w:cs="Arial"/>
          <w:lang w:eastAsia="es-CO"/>
        </w:rPr>
        <w:t>móvil va aumentando su velocidad</w:t>
      </w:r>
      <w:r w:rsidR="0006694E">
        <w:rPr>
          <w:rFonts w:ascii="Arial" w:eastAsia="Times New Roman" w:hAnsi="Arial" w:cs="Arial"/>
          <w:lang w:eastAsia="es-CO"/>
        </w:rPr>
        <w:t xml:space="preserve"> </w:t>
      </w:r>
      <w:r w:rsidR="004B2018">
        <w:rPr>
          <w:rFonts w:ascii="Arial" w:eastAsia="Times New Roman" w:hAnsi="Arial" w:cs="Arial"/>
          <w:lang w:eastAsia="es-CO"/>
        </w:rPr>
        <w:t xml:space="preserve">mientras se desplaza </w:t>
      </w:r>
      <w:r w:rsidRPr="00D03B3A">
        <w:rPr>
          <w:rFonts w:ascii="Arial" w:eastAsia="Times New Roman" w:hAnsi="Arial" w:cs="Arial"/>
          <w:lang w:eastAsia="es-CO"/>
        </w:rPr>
        <w:t>hacia la</w:t>
      </w:r>
      <w:r w:rsidR="00A04030">
        <w:rPr>
          <w:rFonts w:ascii="Arial" w:eastAsia="Times New Roman" w:hAnsi="Arial" w:cs="Arial"/>
          <w:lang w:eastAsia="es-CO"/>
        </w:rPr>
        <w:t xml:space="preserve"> izquierda.</w:t>
      </w:r>
    </w:p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Si ahora el automóvil se desplaza hacia la derecha a una velocidad de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50 km/h </m:t>
        </m:r>
        <m:d>
          <m:d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d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13,89 m/s</m:t>
            </m:r>
          </m:e>
        </m:d>
      </m:oMath>
      <w:r w:rsidRPr="00D03B3A">
        <w:rPr>
          <w:rFonts w:ascii="Arial" w:eastAsia="Times New Roman" w:hAnsi="Arial" w:cs="Arial"/>
          <w:lang w:eastAsia="es-CO"/>
        </w:rPr>
        <w:t xml:space="preserve"> y debe frenar hasta detenerse en 5 s, la aceleración tiene sentido contrario a la velocidad y se calcula:</w:t>
      </w:r>
    </w:p>
    <w:p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8A33AE" w:rsidRDefault="00132C51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</m:e>
          </m:acc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</m:acc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∆t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(0 km/h)-(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50 km/h)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-50 km/h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=-2,78 m/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s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</m:oMath>
      </m:oMathPara>
    </w:p>
    <w:p w:rsidR="008A33AE" w:rsidRPr="007C378C" w:rsidRDefault="008A33AE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C378C" w:rsidRDefault="009E5CB5" w:rsidP="009E5CB5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9E5CB5" w:rsidRPr="00D03B3A" w:rsidRDefault="009E5CB5" w:rsidP="00034FE5">
            <w:pPr>
              <w:spacing w:after="0"/>
              <w:jc w:val="both"/>
              <w:rPr>
                <w:rFonts w:ascii="Times" w:hAnsi="Times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 xml:space="preserve">Una aceleración negativa </w:t>
            </w:r>
            <w:r w:rsidR="0006694E">
              <w:rPr>
                <w:rFonts w:ascii="Times" w:hAnsi="Times"/>
                <w:b/>
                <w:lang w:val="es-MX"/>
              </w:rPr>
              <w:t>n</w:t>
            </w:r>
            <w:r w:rsidRPr="00D03B3A">
              <w:rPr>
                <w:rFonts w:ascii="Times" w:hAnsi="Times"/>
                <w:b/>
                <w:lang w:val="es-MX"/>
              </w:rPr>
              <w:t xml:space="preserve">o </w:t>
            </w:r>
            <w:r w:rsidRPr="00D03B3A">
              <w:rPr>
                <w:rFonts w:ascii="Times" w:hAnsi="Times"/>
                <w:lang w:val="es-MX"/>
              </w:rPr>
              <w:t>siempre significa</w:t>
            </w:r>
            <w:r w:rsidRPr="00D03B3A">
              <w:rPr>
                <w:rFonts w:ascii="Times" w:hAnsi="Times"/>
                <w:b/>
                <w:lang w:val="es-MX"/>
              </w:rPr>
              <w:t xml:space="preserve"> </w:t>
            </w:r>
            <w:r w:rsidRPr="00D03B3A">
              <w:rPr>
                <w:rFonts w:ascii="Times" w:hAnsi="Times"/>
                <w:lang w:val="es-MX"/>
              </w:rPr>
              <w:t>que el móvil esté “frenando”. Puede suceder que esté incrementando su velocidad mientras se mueve hacia la izquierda.</w:t>
            </w:r>
          </w:p>
          <w:p w:rsidR="009E5CB5" w:rsidRPr="0066170B" w:rsidRDefault="009E5CB5" w:rsidP="0006694E">
            <w:pPr>
              <w:spacing w:after="0"/>
              <w:jc w:val="both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 xml:space="preserve">En caso de </w:t>
            </w:r>
            <w:r w:rsidRPr="004B2018">
              <w:rPr>
                <w:rFonts w:ascii="Times" w:hAnsi="Times"/>
                <w:lang w:val="es-MX"/>
              </w:rPr>
              <w:t>que</w:t>
            </w:r>
            <w:r w:rsidRPr="00D03B3A">
              <w:rPr>
                <w:rFonts w:ascii="Times" w:hAnsi="Times"/>
                <w:lang w:val="es-MX"/>
              </w:rPr>
              <w:t xml:space="preserve"> el móvil se mueva hacia la derecha, la aceleración negativa </w:t>
            </w:r>
            <w:r w:rsidR="0006694E" w:rsidRPr="0006694E">
              <w:rPr>
                <w:rFonts w:ascii="Times" w:hAnsi="Times"/>
                <w:b/>
                <w:lang w:val="es-MX"/>
              </w:rPr>
              <w:t>s</w:t>
            </w:r>
            <w:r w:rsidRPr="0006694E">
              <w:rPr>
                <w:rFonts w:ascii="Times" w:hAnsi="Times"/>
                <w:b/>
                <w:lang w:val="es-MX"/>
              </w:rPr>
              <w:t>í</w:t>
            </w:r>
            <w:r w:rsidRPr="00D03B3A">
              <w:rPr>
                <w:rFonts w:ascii="Times" w:hAnsi="Times"/>
                <w:lang w:val="es-MX"/>
              </w:rPr>
              <w:t xml:space="preserve"> representa una disminución </w:t>
            </w:r>
            <w:r w:rsidR="0006694E">
              <w:rPr>
                <w:rFonts w:ascii="Times" w:hAnsi="Times"/>
                <w:lang w:val="es-MX"/>
              </w:rPr>
              <w:t>de</w:t>
            </w:r>
            <w:r w:rsidRPr="00D03B3A">
              <w:rPr>
                <w:rFonts w:ascii="Times" w:hAnsi="Times"/>
                <w:lang w:val="es-MX"/>
              </w:rPr>
              <w:t xml:space="preserve"> la velocidad.</w:t>
            </w:r>
            <w:r w:rsidR="00034FE5" w:rsidRPr="00D03B3A">
              <w:rPr>
                <w:rFonts w:ascii="Times" w:hAnsi="Times"/>
                <w:lang w:val="es-MX"/>
              </w:rPr>
              <w:t xml:space="preserve"> </w:t>
            </w:r>
            <w:r w:rsidRPr="00D03B3A">
              <w:rPr>
                <w:rFonts w:ascii="Times" w:hAnsi="Times"/>
                <w:lang w:val="es-MX"/>
              </w:rPr>
              <w:t>Lo importante es identificar las direcciones de los vectores</w:t>
            </w:r>
            <w:r w:rsidR="00A5485C">
              <w:rPr>
                <w:rFonts w:ascii="Times" w:hAnsi="Times"/>
                <w:lang w:val="es-MX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</m:acc>
            </m:oMath>
            <w:r w:rsidRPr="00D03B3A">
              <w:rPr>
                <w:rFonts w:ascii="Times" w:eastAsia="MS Mincho" w:hAnsi="Times"/>
                <w:lang w:val="es-CO" w:eastAsia="es-CO"/>
              </w:rPr>
              <w:t xml:space="preserve"> y </w:t>
            </w:r>
            <m:oMath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a</m:t>
                  </m:r>
                </m:e>
              </m:acc>
            </m:oMath>
            <w:r w:rsidRPr="00D03B3A">
              <w:rPr>
                <w:rFonts w:ascii="Times" w:eastAsia="MS Mincho" w:hAnsi="Times"/>
                <w:lang w:val="es-CO" w:eastAsia="es-CO"/>
              </w:rPr>
              <w:t xml:space="preserve"> </w:t>
            </w:r>
            <w:r w:rsidRPr="00D03B3A">
              <w:rPr>
                <w:rFonts w:ascii="Times" w:hAnsi="Times"/>
                <w:lang w:val="es-MX"/>
              </w:rPr>
              <w:t>para conocer si van en la misma dirección o son opuestos.</w:t>
            </w:r>
            <w:r w:rsidR="00A5485C">
              <w:rPr>
                <w:rFonts w:ascii="Times" w:hAnsi="Times"/>
                <w:sz w:val="18"/>
                <w:szCs w:val="18"/>
                <w:lang w:val="es-MX"/>
              </w:rPr>
              <w:t xml:space="preserve"> </w:t>
            </w:r>
          </w:p>
        </w:tc>
      </w:tr>
    </w:tbl>
    <w:p w:rsidR="009E5CB5" w:rsidRPr="007C378C" w:rsidRDefault="009E5CB5" w:rsidP="009E5CB5">
      <w:pPr>
        <w:spacing w:after="0"/>
        <w:rPr>
          <w:rFonts w:ascii="Times" w:hAnsi="Times"/>
        </w:rPr>
      </w:pPr>
    </w:p>
    <w:p w:rsidR="009E5CB5" w:rsidRPr="007C378C" w:rsidRDefault="009E5CB5" w:rsidP="009E5CB5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45"/>
        <w:gridCol w:w="8009"/>
      </w:tblGrid>
      <w:tr w:rsidR="007C378C" w:rsidRPr="0066170B" w:rsidTr="0066170B">
        <w:tc>
          <w:tcPr>
            <w:tcW w:w="9054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757FF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CN_10_02_REC90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</w:t>
            </w:r>
            <w:r w:rsidR="00757FFB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/Física y química/La cinemática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/El movimiento rectilíneo uniformemente acelerado//Practica/ Aprende sobre la rapidez, la velocidad y la aceleración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590AFB" w:rsidRPr="0066170B" w:rsidRDefault="00590AFB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Realizar </w:t>
            </w:r>
            <w:r w:rsidR="004B2018" w:rsidRPr="0066170B">
              <w:rPr>
                <w:sz w:val="22"/>
                <w:szCs w:val="22"/>
                <w:lang w:val="es-MX"/>
              </w:rPr>
              <w:t>s</w:t>
            </w:r>
            <w:r w:rsidR="004B2018">
              <w:rPr>
                <w:sz w:val="22"/>
                <w:szCs w:val="22"/>
                <w:lang w:val="es-MX"/>
              </w:rPr>
              <w:t>o</w:t>
            </w:r>
            <w:r w:rsidR="004B2018" w:rsidRPr="0066170B">
              <w:rPr>
                <w:sz w:val="22"/>
                <w:szCs w:val="22"/>
                <w:lang w:val="es-MX"/>
              </w:rPr>
              <w:t xml:space="preserve">lo </w:t>
            </w:r>
            <w:r w:rsidRPr="0066170B">
              <w:rPr>
                <w:sz w:val="22"/>
                <w:szCs w:val="22"/>
                <w:lang w:val="es-MX"/>
              </w:rPr>
              <w:t>los siguientes cambios: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En el ejercicio 2 cambiar la palabra velocidad y dejar rapidez. 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También quitar la palabra media 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 id="_x0000_i1033" type="#_x0000_t75" style="width:256.7pt;height:176.75pt" o:ole="">
                  <v:imagedata r:id="rId32" o:title=""/>
                </v:shape>
                <o:OLEObject Type="Embed" ProgID="PBrush" ShapeID="_x0000_i1033" DrawAspect="Content" ObjectID="_1488782496" r:id="rId33"/>
              </w:objec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En el ejercicio 3 cambiar “un motorista ha circulado” por: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lastRenderedPageBreak/>
              <w:t>Un motociclista se ha desplazado…</w:t>
            </w:r>
            <w:proofErr w:type="gramStart"/>
            <w:r w:rsidRPr="0066170B">
              <w:rPr>
                <w:sz w:val="22"/>
                <w:szCs w:val="22"/>
                <w:lang w:val="es-MX"/>
              </w:rPr>
              <w:t>..</w:t>
            </w:r>
            <w:proofErr w:type="gramEnd"/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 id="_x0000_i1034" type="#_x0000_t75" style="width:269.3pt;height:185.6pt" o:ole="">
                  <v:imagedata r:id="rId34" o:title=""/>
                </v:shape>
                <o:OLEObject Type="Embed" ProgID="PBrush" ShapeID="_x0000_i1034" DrawAspect="Content" ObjectID="_1488782497" r:id="rId35"/>
              </w:objec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Quitar ejercicio 4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 id="_x0000_i1035" type="#_x0000_t75" style="width:3in;height:149.6pt" o:ole="">
                  <v:imagedata r:id="rId36" o:title=""/>
                </v:shape>
                <o:OLEObject Type="Embed" ProgID="PBrush" ShapeID="_x0000_i1035" DrawAspect="Content" ObjectID="_1488782498" r:id="rId37"/>
              </w:objec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Quitar ejercicio 6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 id="_x0000_i1036" type="#_x0000_t75" style="width:3in;height:149.6pt" o:ole="">
                  <v:imagedata r:id="rId38" o:title=""/>
                </v:shape>
                <o:OLEObject Type="Embed" ProgID="PBrush" ShapeID="_x0000_i1036" DrawAspect="Content" ObjectID="_1488782499" r:id="rId39"/>
              </w:objec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Quitar ejercicio 9</w:t>
            </w:r>
          </w:p>
          <w:p w:rsidR="009E5CB5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20E849E0" wp14:editId="0A66D6BE">
                  <wp:extent cx="5609590" cy="3150235"/>
                  <wp:effectExtent l="0" t="0" r="0" b="0"/>
                  <wp:docPr id="1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9590" cy="315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E5CB5" w:rsidRPr="0066170B">
              <w:rPr>
                <w:sz w:val="22"/>
                <w:szCs w:val="22"/>
                <w:lang w:val="es-MX"/>
              </w:rPr>
              <w:t xml:space="preserve">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tabs>
                <w:tab w:val="left" w:pos="1755"/>
              </w:tabs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ab/>
              <w:t>Aprende sobre la rapidez, la velocidad y la aceleración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Actividad que plantea profundizar en los conceptos de velocidad, rapidez y aceleración</w:t>
            </w:r>
            <w:del w:id="18" w:author="María" w:date="2015-03-25T00:36:00Z">
              <w:r w:rsidRPr="0066170B" w:rsidDel="004B2018">
                <w:rPr>
                  <w:rFonts w:ascii="Times New Roman" w:hAnsi="Times New Roman"/>
                  <w:sz w:val="22"/>
                  <w:szCs w:val="22"/>
                  <w:lang w:val="es-MX"/>
                </w:rPr>
                <w:delText xml:space="preserve">. </w:delText>
              </w:r>
            </w:del>
          </w:p>
        </w:tc>
      </w:tr>
    </w:tbl>
    <w:p w:rsidR="009E5CB5" w:rsidRPr="007C378C" w:rsidRDefault="009E5CB5" w:rsidP="009E5CB5">
      <w:pPr>
        <w:spacing w:after="0"/>
        <w:rPr>
          <w:rFonts w:ascii="Times" w:hAnsi="Times"/>
          <w:highlight w:val="yellow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 ecuación que describe la </w:t>
      </w:r>
      <w:r w:rsidRPr="00D03B3A">
        <w:rPr>
          <w:rFonts w:ascii="Arial" w:eastAsia="Times New Roman" w:hAnsi="Arial" w:cs="Arial"/>
          <w:b/>
          <w:bCs/>
          <w:lang w:eastAsia="es-CO"/>
        </w:rPr>
        <w:t>posición</w:t>
      </w:r>
      <w:r w:rsidRPr="00D03B3A">
        <w:rPr>
          <w:rFonts w:ascii="Arial" w:eastAsia="Times New Roman" w:hAnsi="Arial" w:cs="Arial"/>
          <w:lang w:eastAsia="es-CO"/>
        </w:rPr>
        <w:t xml:space="preserve"> es una </w:t>
      </w:r>
      <w:r w:rsidRPr="00D03B3A">
        <w:rPr>
          <w:rFonts w:ascii="Arial" w:eastAsia="Times New Roman" w:hAnsi="Arial" w:cs="Arial"/>
          <w:b/>
          <w:lang w:eastAsia="es-CO"/>
        </w:rPr>
        <w:t>función cuadrática</w:t>
      </w:r>
      <w:r w:rsidRPr="00D03B3A">
        <w:rPr>
          <w:rFonts w:ascii="Arial" w:eastAsia="Times New Roman" w:hAnsi="Arial" w:cs="Arial"/>
          <w:lang w:eastAsia="es-CO"/>
        </w:rPr>
        <w:t xml:space="preserve"> respecto </w:t>
      </w:r>
      <w:proofErr w:type="gramStart"/>
      <w:r w:rsidRPr="00D03B3A">
        <w:rPr>
          <w:rFonts w:ascii="Arial" w:eastAsia="Times New Roman" w:hAnsi="Arial" w:cs="Arial"/>
          <w:lang w:eastAsia="es-CO"/>
        </w:rPr>
        <w:t>a la</w:t>
      </w:r>
      <w:ins w:id="19" w:author="María" w:date="2015-03-25T00:36:00Z">
        <w:r w:rsidR="004B2018">
          <w:rPr>
            <w:rFonts w:ascii="Arial" w:eastAsia="Times New Roman" w:hAnsi="Arial" w:cs="Arial"/>
            <w:lang w:eastAsia="es-CO"/>
          </w:rPr>
          <w:t xml:space="preserve"> </w:t>
        </w:r>
      </w:ins>
      <w:del w:id="20" w:author="María" w:date="2015-03-25T00:36:00Z">
        <w:r w:rsidRPr="00D03B3A" w:rsidDel="004B2018">
          <w:rPr>
            <w:rFonts w:ascii="Arial" w:eastAsia="Times New Roman" w:hAnsi="Arial" w:cs="Arial"/>
            <w:lang w:eastAsia="es-CO"/>
          </w:rPr>
          <w:delText xml:space="preserve"> </w:delText>
        </w:r>
      </w:del>
      <w:r w:rsidRPr="00D03B3A">
        <w:rPr>
          <w:rFonts w:ascii="Arial" w:eastAsia="Times New Roman" w:hAnsi="Arial" w:cs="Arial"/>
          <w:lang w:eastAsia="es-CO"/>
        </w:rPr>
        <w:t>variable</w:t>
      </w:r>
      <w:proofErr w:type="gramEnd"/>
      <w:r w:rsidRPr="00D03B3A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b/>
          <w:lang w:eastAsia="es-CO"/>
        </w:rPr>
        <w:t>tiempo</w:t>
      </w:r>
      <w:r w:rsidRPr="00D03B3A">
        <w:rPr>
          <w:rFonts w:ascii="Arial" w:eastAsia="Times New Roman" w:hAnsi="Arial" w:cs="Arial"/>
          <w:lang w:eastAsia="es-CO"/>
        </w:rPr>
        <w:t>. Su expresión es la siguiente:</w:t>
      </w:r>
    </w:p>
    <w:p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25C0D" w:rsidRDefault="00725C0D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x=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+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t+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1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a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t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</m:oMath>
      </m:oMathPara>
    </w:p>
    <w:p w:rsidR="009E5CB5" w:rsidRPr="007C378C" w:rsidRDefault="009E5CB5" w:rsidP="009E5CB5">
      <w:pPr>
        <w:spacing w:after="150"/>
        <w:jc w:val="center"/>
        <w:rPr>
          <w:rFonts w:ascii="Times New Roman" w:eastAsia="Times New Roman" w:hAnsi="Times New Roman"/>
          <w:lang w:eastAsia="es-CO"/>
        </w:rPr>
      </w:pPr>
    </w:p>
    <w:p w:rsidR="009E5CB5" w:rsidRPr="00D03B3A" w:rsidRDefault="009E5CB5" w:rsidP="009E5CB5">
      <w:pPr>
        <w:spacing w:after="0" w:line="345" w:lineRule="atLeast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En esta ecuación 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 xml:space="preserve">0 </m:t>
            </m:r>
          </m:sub>
        </m:sSub>
      </m:oMath>
      <w:r w:rsidRPr="00D03B3A">
        <w:rPr>
          <w:rFonts w:ascii="Arial" w:eastAsia="Times New Roman" w:hAnsi="Arial" w:cs="Arial"/>
          <w:lang w:eastAsia="es-CO"/>
        </w:rPr>
        <w:t xml:space="preserve">y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x</m:t>
        </m:r>
      </m:oMath>
      <w:r w:rsidRPr="00D03B3A">
        <w:rPr>
          <w:rFonts w:ascii="Arial" w:eastAsia="Times New Roman" w:hAnsi="Arial" w:cs="Arial"/>
          <w:lang w:eastAsia="es-CO"/>
        </w:rPr>
        <w:t xml:space="preserve"> s</w:t>
      </w:r>
      <w:r w:rsidR="0006694E">
        <w:rPr>
          <w:rFonts w:ascii="Arial" w:eastAsia="Times New Roman" w:hAnsi="Arial" w:cs="Arial"/>
          <w:lang w:eastAsia="es-CO"/>
        </w:rPr>
        <w:t>on,</w:t>
      </w:r>
      <w:r w:rsidRPr="00D03B3A">
        <w:rPr>
          <w:rFonts w:ascii="Arial" w:eastAsia="Times New Roman" w:hAnsi="Arial" w:cs="Arial"/>
          <w:lang w:eastAsia="es-CO"/>
        </w:rPr>
        <w:t xml:space="preserve"> </w:t>
      </w:r>
      <w:r w:rsidR="0006694E">
        <w:rPr>
          <w:rFonts w:ascii="Arial" w:eastAsia="Times New Roman" w:hAnsi="Arial" w:cs="Arial"/>
          <w:lang w:eastAsia="es-CO"/>
        </w:rPr>
        <w:t>respectivamente</w:t>
      </w:r>
      <w:r w:rsidR="004B2018">
        <w:rPr>
          <w:rFonts w:ascii="Arial" w:eastAsia="Times New Roman" w:hAnsi="Arial" w:cs="Arial"/>
          <w:lang w:eastAsia="es-CO"/>
        </w:rPr>
        <w:t>,</w:t>
      </w:r>
      <w:r w:rsidR="0006694E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>la posici</w:t>
      </w:r>
      <w:r w:rsidR="0006694E">
        <w:rPr>
          <w:rFonts w:ascii="Arial" w:eastAsia="Times New Roman" w:hAnsi="Arial" w:cs="Arial"/>
          <w:lang w:eastAsia="es-CO"/>
        </w:rPr>
        <w:t>ón</w:t>
      </w:r>
      <w:r w:rsidRPr="00D03B3A">
        <w:rPr>
          <w:rFonts w:ascii="Arial" w:eastAsia="Times New Roman" w:hAnsi="Arial" w:cs="Arial"/>
          <w:lang w:eastAsia="es-CO"/>
        </w:rPr>
        <w:t xml:space="preserve"> inicial y la posición en cualquier instante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t</m:t>
        </m:r>
      </m:oMath>
      <w:r w:rsidRPr="00D03B3A">
        <w:rPr>
          <w:rFonts w:ascii="Arial" w:eastAsia="Times New Roman" w:hAnsi="Arial" w:cs="Arial"/>
          <w:lang w:eastAsia="es-CO"/>
        </w:rPr>
        <w:t xml:space="preserve">,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a</m:t>
        </m:r>
      </m:oMath>
      <w:r w:rsidRPr="00D03B3A">
        <w:rPr>
          <w:rFonts w:ascii="Arial" w:eastAsia="Times New Roman" w:hAnsi="Arial" w:cs="Arial"/>
          <w:lang w:eastAsia="es-CO"/>
        </w:rPr>
        <w:t xml:space="preserve"> es la aceleración (que puede ser </w:t>
      </w:r>
      <w:r w:rsidR="0006694E">
        <w:rPr>
          <w:rFonts w:ascii="Arial" w:eastAsia="Times New Roman" w:hAnsi="Arial" w:cs="Arial"/>
          <w:lang w:eastAsia="es-CO"/>
        </w:rPr>
        <w:t>positiva</w:t>
      </w:r>
      <w:r w:rsidRPr="00D03B3A">
        <w:rPr>
          <w:rFonts w:ascii="Arial" w:eastAsia="Times New Roman" w:hAnsi="Arial" w:cs="Arial"/>
          <w:lang w:eastAsia="es-CO"/>
        </w:rPr>
        <w:t xml:space="preserve"> o </w:t>
      </w:r>
      <w:r w:rsidR="0006694E">
        <w:rPr>
          <w:rFonts w:ascii="Arial" w:eastAsia="Times New Roman" w:hAnsi="Arial" w:cs="Arial"/>
          <w:lang w:eastAsia="es-CO"/>
        </w:rPr>
        <w:t>negativa</w:t>
      </w:r>
      <w:r w:rsidRPr="00D03B3A">
        <w:rPr>
          <w:rFonts w:ascii="Arial" w:eastAsia="Times New Roman" w:hAnsi="Arial" w:cs="Arial"/>
          <w:lang w:eastAsia="es-CO"/>
        </w:rPr>
        <w:t xml:space="preserve">) y 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Pr="00D03B3A">
        <w:rPr>
          <w:rFonts w:ascii="Arial" w:eastAsia="Times New Roman" w:hAnsi="Arial" w:cs="Arial"/>
          <w:lang w:eastAsia="es-CO"/>
        </w:rPr>
        <w:t xml:space="preserve"> </w:t>
      </w:r>
      <w:r w:rsidR="0006694E">
        <w:rPr>
          <w:rFonts w:ascii="Arial" w:eastAsia="Times New Roman" w:hAnsi="Arial" w:cs="Arial"/>
          <w:lang w:eastAsia="es-CO"/>
        </w:rPr>
        <w:t xml:space="preserve">es </w:t>
      </w:r>
      <w:r w:rsidRPr="00D03B3A">
        <w:rPr>
          <w:rFonts w:ascii="Arial" w:eastAsia="Times New Roman" w:hAnsi="Arial" w:cs="Arial"/>
          <w:lang w:eastAsia="es-CO"/>
        </w:rPr>
        <w:t>la velocidad inicial.</w:t>
      </w:r>
    </w:p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 ecuación que describe la </w:t>
      </w:r>
      <w:r w:rsidRPr="00D03B3A">
        <w:rPr>
          <w:rFonts w:ascii="Arial" w:eastAsia="Times New Roman" w:hAnsi="Arial" w:cs="Arial"/>
          <w:b/>
          <w:bCs/>
          <w:lang w:eastAsia="es-CO"/>
        </w:rPr>
        <w:t>velocidad</w:t>
      </w:r>
      <w:r w:rsidRPr="00D03B3A">
        <w:rPr>
          <w:rFonts w:ascii="Arial" w:eastAsia="Times New Roman" w:hAnsi="Arial" w:cs="Arial"/>
          <w:lang w:eastAsia="es-CO"/>
        </w:rPr>
        <w:t xml:space="preserve"> es una </w:t>
      </w:r>
      <w:r w:rsidRPr="00D03B3A">
        <w:rPr>
          <w:rFonts w:ascii="Arial" w:eastAsia="Times New Roman" w:hAnsi="Arial" w:cs="Arial"/>
          <w:b/>
          <w:lang w:eastAsia="es-CO"/>
        </w:rPr>
        <w:t xml:space="preserve">función lineal </w:t>
      </w:r>
      <w:r w:rsidR="00C355C4">
        <w:rPr>
          <w:rFonts w:ascii="Arial" w:eastAsia="Times New Roman" w:hAnsi="Arial" w:cs="Arial"/>
          <w:lang w:eastAsia="es-CO"/>
        </w:rPr>
        <w:t>con relación</w:t>
      </w:r>
      <w:r w:rsidR="00C355C4" w:rsidRPr="00D03B3A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 xml:space="preserve">al tiempo y su </w:t>
      </w:r>
      <w:r w:rsidR="0006694E">
        <w:rPr>
          <w:rFonts w:ascii="Arial" w:eastAsia="Times New Roman" w:hAnsi="Arial" w:cs="Arial"/>
          <w:lang w:eastAsia="es-CO"/>
        </w:rPr>
        <w:t xml:space="preserve">expresión </w:t>
      </w:r>
      <w:r w:rsidRPr="00D03B3A">
        <w:rPr>
          <w:rFonts w:ascii="Arial" w:eastAsia="Times New Roman" w:hAnsi="Arial" w:cs="Arial"/>
          <w:lang w:eastAsia="es-CO"/>
        </w:rPr>
        <w:t>es la siguiente:</w:t>
      </w:r>
    </w:p>
    <w:p w:rsidR="009E5CB5" w:rsidRPr="007C378C" w:rsidRDefault="009E5CB5" w:rsidP="009E5CB5">
      <w:pPr>
        <w:spacing w:after="150"/>
        <w:rPr>
          <w:rFonts w:ascii="Times New Roman" w:eastAsia="Times New Roman" w:hAnsi="Times New Roman"/>
          <w:lang w:eastAsia="es-CO"/>
        </w:rPr>
      </w:pPr>
    </w:p>
    <w:p w:rsidR="009E5CB5" w:rsidRPr="00725C0D" w:rsidRDefault="00725C0D" w:rsidP="00034FE5">
      <w:pPr>
        <w:spacing w:after="150"/>
        <w:jc w:val="center"/>
        <w:rPr>
          <w:rFonts w:ascii="Times New Roman" w:eastAsia="Times New Roman" w:hAnsi="Times New Roman"/>
          <w:lang w:eastAsia="es-CO"/>
        </w:rPr>
      </w:pPr>
      <m:oMathPara>
        <m:oMath>
          <m:r>
            <w:rPr>
              <w:rFonts w:ascii="Cambria Math" w:eastAsia="Times New Roman" w:hAnsi="Cambria Math"/>
              <w:lang w:eastAsia="es-CO"/>
            </w:rPr>
            <m:t>v=</m:t>
          </m:r>
          <m:sSub>
            <m:sSub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/>
                  <w:lang w:eastAsia="es-CO"/>
                </w:rPr>
                <m:t>v</m:t>
              </m:r>
            </m:e>
            <m:sub>
              <m:r>
                <w:rPr>
                  <w:rFonts w:ascii="Cambria Math" w:eastAsia="Times New Roman" w:hAnsi="Cambria Math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/>
              <w:lang w:eastAsia="es-CO"/>
            </w:rPr>
            <m:t>+at</m:t>
          </m:r>
        </m:oMath>
      </m:oMathPara>
    </w:p>
    <w:p w:rsidR="009E5CB5" w:rsidRPr="007C378C" w:rsidRDefault="009E5CB5" w:rsidP="009E5CB5">
      <w:pPr>
        <w:spacing w:after="150"/>
        <w:rPr>
          <w:rFonts w:ascii="Times New Roman" w:eastAsia="Times New Roman" w:hAnsi="Times New Roman"/>
          <w:lang w:eastAsia="es-CO"/>
        </w:rPr>
      </w:pPr>
    </w:p>
    <w:p w:rsidR="009E5CB5" w:rsidRPr="00D03B3A" w:rsidRDefault="009E5CB5" w:rsidP="00A04030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Cuando no se conoce el tiempo transcurrido, </w:t>
      </w:r>
      <w:r w:rsidR="00C355C4" w:rsidRPr="00D03B3A">
        <w:rPr>
          <w:rFonts w:ascii="Arial" w:eastAsia="Times New Roman" w:hAnsi="Arial" w:cs="Arial"/>
          <w:lang w:eastAsia="es-CO"/>
        </w:rPr>
        <w:t xml:space="preserve">la velocidad </w:t>
      </w:r>
      <w:r w:rsidRPr="00D03B3A">
        <w:rPr>
          <w:rFonts w:ascii="Arial" w:eastAsia="Times New Roman" w:hAnsi="Arial" w:cs="Arial"/>
          <w:lang w:eastAsia="es-CO"/>
        </w:rPr>
        <w:t>se puede calcular mediante la siguiente expresión:</w:t>
      </w:r>
    </w:p>
    <w:p w:rsidR="009E5CB5" w:rsidRPr="00725C0D" w:rsidRDefault="00132C51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+2a(x-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)</m:t>
          </m:r>
        </m:oMath>
      </m:oMathPara>
    </w:p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D03B3A">
      <w:pPr>
        <w:spacing w:after="0" w:line="345" w:lineRule="atLeast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lastRenderedPageBreak/>
        <w:t xml:space="preserve">También se puede encontrar la distancia recorrida luego de un tiempo t, de la forma: </w:t>
      </w:r>
    </w:p>
    <w:p w:rsidR="00034FE5" w:rsidRPr="007C378C" w:rsidRDefault="00034FE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25C0D" w:rsidRDefault="00725C0D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s=</m:t>
          </m:r>
          <m:d>
            <m:d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Arial"/>
                          <w:i/>
                          <w:sz w:val="21"/>
                          <w:szCs w:val="21"/>
                          <w:lang w:eastAsia="es-CO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0</m:t>
                      </m:r>
                    </m:sub>
                  </m:s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+v</m:t>
                  </m:r>
                </m:num>
                <m:den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2</m:t>
                  </m:r>
                </m:den>
              </m:f>
            </m:e>
          </m:d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t</m:t>
          </m:r>
        </m:oMath>
      </m:oMathPara>
    </w:p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C378C" w:rsidRDefault="009E5CB5" w:rsidP="009E5CB5">
      <w:pPr>
        <w:spacing w:after="0"/>
        <w:rPr>
          <w:rFonts w:ascii="Times" w:hAnsi="Times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:rsidTr="0066170B">
        <w:tc>
          <w:tcPr>
            <w:tcW w:w="8978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9E5CB5" w:rsidRPr="00D03B3A" w:rsidRDefault="009E5CB5" w:rsidP="0066170B">
            <w:pPr>
              <w:pStyle w:val="Prrafodelista"/>
              <w:numPr>
                <w:ilvl w:val="0"/>
                <w:numId w:val="36"/>
              </w:numPr>
              <w:spacing w:after="0"/>
              <w:jc w:val="both"/>
              <w:rPr>
                <w:rFonts w:ascii="Times" w:hAnsi="Times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>A</w:t>
            </w:r>
            <w:r w:rsidR="0006694E">
              <w:rPr>
                <w:rFonts w:ascii="Times" w:hAnsi="Times"/>
                <w:lang w:val="es-MX"/>
              </w:rPr>
              <w:t>l resolver</w:t>
            </w:r>
            <w:r w:rsidRPr="00D03B3A">
              <w:rPr>
                <w:rFonts w:ascii="Times" w:hAnsi="Times"/>
                <w:lang w:val="es-MX"/>
              </w:rPr>
              <w:t xml:space="preserve"> problemas de movimiento en </w:t>
            </w:r>
            <w:r w:rsidR="0006694E">
              <w:rPr>
                <w:rFonts w:ascii="Times" w:hAnsi="Times"/>
                <w:lang w:val="es-MX"/>
              </w:rPr>
              <w:t xml:space="preserve">una </w:t>
            </w:r>
            <w:r w:rsidRPr="00D03B3A">
              <w:rPr>
                <w:rFonts w:ascii="Times" w:hAnsi="Times"/>
                <w:lang w:val="es-MX"/>
              </w:rPr>
              <w:t>dimensión, se debe identificar primero el tipo de m</w:t>
            </w:r>
            <w:r w:rsidR="0006694E">
              <w:rPr>
                <w:rFonts w:ascii="Times" w:hAnsi="Times"/>
                <w:lang w:val="es-MX"/>
              </w:rPr>
              <w:t xml:space="preserve">ovimiento </w:t>
            </w:r>
            <w:r w:rsidR="00BC41F1">
              <w:rPr>
                <w:rFonts w:ascii="Times" w:hAnsi="Times"/>
                <w:lang w:val="es-MX"/>
              </w:rPr>
              <w:t>–</w:t>
            </w:r>
            <w:r w:rsidRPr="00D03B3A">
              <w:rPr>
                <w:rFonts w:ascii="Times" w:hAnsi="Times"/>
                <w:lang w:val="es-MX"/>
              </w:rPr>
              <w:t>uniforme o uniformemente acelerado</w:t>
            </w:r>
            <w:r w:rsidR="00BC41F1">
              <w:rPr>
                <w:rFonts w:ascii="Times" w:hAnsi="Times"/>
                <w:lang w:val="es-MX"/>
              </w:rPr>
              <w:t>–</w:t>
            </w:r>
            <w:r w:rsidR="00BC41F1" w:rsidRPr="00D03B3A">
              <w:rPr>
                <w:rFonts w:ascii="Times" w:hAnsi="Times"/>
                <w:lang w:val="es-MX"/>
              </w:rPr>
              <w:t xml:space="preserve"> </w:t>
            </w:r>
            <w:r w:rsidRPr="00D03B3A">
              <w:rPr>
                <w:rFonts w:ascii="Times" w:hAnsi="Times"/>
                <w:lang w:val="es-MX"/>
              </w:rPr>
              <w:t xml:space="preserve">y usar las ecuaciones </w:t>
            </w:r>
            <w:r w:rsidR="0006694E">
              <w:rPr>
                <w:rFonts w:ascii="Times" w:hAnsi="Times"/>
                <w:lang w:val="es-MX"/>
              </w:rPr>
              <w:t>que correspondan según el caso.</w:t>
            </w:r>
          </w:p>
          <w:p w:rsidR="009E5CB5" w:rsidRPr="00D03B3A" w:rsidRDefault="009E5CB5" w:rsidP="0066170B">
            <w:pPr>
              <w:pStyle w:val="Prrafodelista"/>
              <w:numPr>
                <w:ilvl w:val="0"/>
                <w:numId w:val="36"/>
              </w:numPr>
              <w:spacing w:after="0"/>
              <w:jc w:val="both"/>
              <w:rPr>
                <w:rFonts w:ascii="Times" w:hAnsi="Times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 xml:space="preserve">Las </w:t>
            </w:r>
            <w:r w:rsidRPr="00D03B3A">
              <w:rPr>
                <w:rFonts w:ascii="Times" w:hAnsi="Times"/>
                <w:b/>
                <w:lang w:val="es-MX"/>
              </w:rPr>
              <w:t>magnitudes</w:t>
            </w:r>
            <w:r w:rsidRPr="00D03B3A">
              <w:rPr>
                <w:rFonts w:ascii="Times" w:hAnsi="Times"/>
                <w:lang w:val="es-MX"/>
              </w:rPr>
              <w:t xml:space="preserve"> que aparecen en las ecuaciones </w:t>
            </w:r>
            <w:r w:rsidR="0006694E">
              <w:rPr>
                <w:rFonts w:ascii="Times" w:hAnsi="Times"/>
                <w:lang w:val="es-MX"/>
              </w:rPr>
              <w:t xml:space="preserve">se </w:t>
            </w:r>
            <w:r w:rsidRPr="00D03B3A">
              <w:rPr>
                <w:rFonts w:ascii="Times" w:hAnsi="Times"/>
                <w:lang w:val="es-MX"/>
              </w:rPr>
              <w:t xml:space="preserve">deben expresar empleando las unidades </w:t>
            </w:r>
            <w:r w:rsidR="0006694E">
              <w:rPr>
                <w:rFonts w:ascii="Times" w:hAnsi="Times"/>
                <w:lang w:val="es-MX"/>
              </w:rPr>
              <w:t>pertinentes.</w:t>
            </w:r>
          </w:p>
          <w:p w:rsidR="009E5CB5" w:rsidRPr="0066170B" w:rsidRDefault="009E5CB5" w:rsidP="0066170B">
            <w:pPr>
              <w:spacing w:after="0"/>
              <w:rPr>
                <w:rFonts w:ascii="Times" w:hAnsi="Times"/>
                <w:sz w:val="18"/>
                <w:szCs w:val="18"/>
                <w:lang w:val="es-MX"/>
              </w:rPr>
            </w:pPr>
          </w:p>
        </w:tc>
      </w:tr>
    </w:tbl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C378C" w:rsidRDefault="002658CA" w:rsidP="002658CA">
      <w:pPr>
        <w:spacing w:after="0"/>
        <w:rPr>
          <w:rFonts w:ascii="Times New Roman" w:eastAsia="Times New Roman" w:hAnsi="Times New Roman"/>
          <w:b/>
          <w:lang w:eastAsia="es-CO"/>
        </w:rPr>
      </w:pPr>
      <w:r w:rsidRPr="007C378C">
        <w:rPr>
          <w:rFonts w:ascii="Times New Roman" w:hAnsi="Times New Roman"/>
          <w:highlight w:val="yellow"/>
        </w:rPr>
        <w:t>[SECCIÓN 2]</w:t>
      </w:r>
      <w:r w:rsidRPr="007C378C">
        <w:rPr>
          <w:rFonts w:ascii="Times New Roman" w:hAnsi="Times New Roman"/>
        </w:rPr>
        <w:t xml:space="preserve"> </w:t>
      </w:r>
      <w:r w:rsidR="009E5CB5" w:rsidRPr="007C378C">
        <w:rPr>
          <w:rFonts w:ascii="Times New Roman" w:eastAsia="Times New Roman" w:hAnsi="Times New Roman"/>
          <w:b/>
          <w:lang w:eastAsia="es-CO"/>
        </w:rPr>
        <w:t xml:space="preserve">3.1 Gráficas de </w:t>
      </w:r>
      <w:r w:rsidR="00C355C4">
        <w:rPr>
          <w:rFonts w:ascii="Times New Roman" w:eastAsia="Times New Roman" w:hAnsi="Times New Roman"/>
          <w:b/>
          <w:lang w:eastAsia="es-CO"/>
        </w:rPr>
        <w:t>m</w:t>
      </w:r>
      <w:r w:rsidR="00C355C4" w:rsidRPr="007C378C">
        <w:rPr>
          <w:rFonts w:ascii="Times New Roman" w:eastAsia="Times New Roman" w:hAnsi="Times New Roman"/>
          <w:b/>
          <w:lang w:eastAsia="es-CO"/>
        </w:rPr>
        <w:t xml:space="preserve">ovimiento </w:t>
      </w:r>
      <w:r w:rsidR="009E5CB5" w:rsidRPr="007C378C">
        <w:rPr>
          <w:rFonts w:ascii="Times New Roman" w:eastAsia="Times New Roman" w:hAnsi="Times New Roman"/>
          <w:b/>
          <w:lang w:eastAsia="es-CO"/>
        </w:rPr>
        <w:t>rectilíneo uniformemente acelerado</w:t>
      </w:r>
    </w:p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p w:rsidR="009E5CB5" w:rsidRPr="00D03B3A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 </w:t>
      </w:r>
      <w:r w:rsidRPr="00D03B3A">
        <w:rPr>
          <w:rFonts w:ascii="Arial" w:eastAsia="Times New Roman" w:hAnsi="Arial" w:cs="Arial"/>
          <w:b/>
          <w:bCs/>
          <w:lang w:eastAsia="es-CO"/>
        </w:rPr>
        <w:t>gráfica posición</w:t>
      </w:r>
      <w:r w:rsidR="00BC41F1">
        <w:rPr>
          <w:rFonts w:ascii="Arial" w:eastAsia="Times New Roman" w:hAnsi="Arial" w:cs="Arial"/>
          <w:b/>
          <w:bCs/>
          <w:lang w:eastAsia="es-CO"/>
        </w:rPr>
        <w:t>-</w:t>
      </w:r>
      <w:r w:rsidRPr="00D03B3A">
        <w:rPr>
          <w:rFonts w:ascii="Arial" w:eastAsia="Times New Roman" w:hAnsi="Arial" w:cs="Arial"/>
          <w:b/>
          <w:bCs/>
          <w:lang w:eastAsia="es-CO"/>
        </w:rPr>
        <w:t>tiempo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b/>
          <w:lang w:eastAsia="es-CO"/>
        </w:rPr>
        <w:t xml:space="preserve">(x </w:t>
      </w:r>
      <w:r w:rsidRPr="00A04030">
        <w:rPr>
          <w:rFonts w:ascii="Arial" w:eastAsia="Times New Roman" w:hAnsi="Arial" w:cs="Arial"/>
          <w:b/>
          <w:i/>
          <w:lang w:eastAsia="es-CO"/>
        </w:rPr>
        <w:t>vs.</w:t>
      </w:r>
      <w:r w:rsidRPr="00D03B3A">
        <w:rPr>
          <w:rFonts w:ascii="Arial" w:eastAsia="Times New Roman" w:hAnsi="Arial" w:cs="Arial"/>
          <w:b/>
          <w:lang w:eastAsia="es-CO"/>
        </w:rPr>
        <w:t xml:space="preserve"> t)</w:t>
      </w:r>
      <w:r w:rsidRPr="00D03B3A">
        <w:rPr>
          <w:rFonts w:ascii="Arial" w:eastAsia="Times New Roman" w:hAnsi="Arial" w:cs="Arial"/>
          <w:lang w:eastAsia="es-CO"/>
        </w:rPr>
        <w:t xml:space="preserve"> muestra c</w:t>
      </w:r>
      <w:r w:rsidR="0006694E">
        <w:rPr>
          <w:rFonts w:ascii="Arial" w:eastAsia="Times New Roman" w:hAnsi="Arial" w:cs="Arial"/>
          <w:lang w:eastAsia="es-CO"/>
        </w:rPr>
        <w:t>óm</w:t>
      </w:r>
      <w:r w:rsidRPr="00D03B3A">
        <w:rPr>
          <w:rFonts w:ascii="Arial" w:eastAsia="Times New Roman" w:hAnsi="Arial" w:cs="Arial"/>
          <w:lang w:eastAsia="es-CO"/>
        </w:rPr>
        <w:t xml:space="preserve">o varía la posición del cuerpo a medida que transcurre el tiempo. En el caso de un movimiento rectilíneo uniformemente acelerado, la gráfica corresponde a una </w:t>
      </w:r>
      <w:r w:rsidRPr="00D03B3A">
        <w:rPr>
          <w:rFonts w:ascii="Arial" w:eastAsia="Times New Roman" w:hAnsi="Arial" w:cs="Arial"/>
          <w:b/>
          <w:lang w:eastAsia="es-CO"/>
        </w:rPr>
        <w:t>función cuadrática</w:t>
      </w:r>
      <w:r w:rsidRPr="00D03B3A">
        <w:rPr>
          <w:rFonts w:ascii="Arial" w:eastAsia="Times New Roman" w:hAnsi="Arial" w:cs="Arial"/>
          <w:lang w:eastAsia="es-CO"/>
        </w:rPr>
        <w:t xml:space="preserve">. </w:t>
      </w:r>
    </w:p>
    <w:p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527"/>
        <w:gridCol w:w="4527"/>
      </w:tblGrid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Función cuadrática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(Bases matemáticas)</w:t>
            </w:r>
          </w:p>
        </w:tc>
        <w:tc>
          <w:tcPr>
            <w:tcW w:w="4414" w:type="dxa"/>
            <w:shd w:val="clear" w:color="auto" w:fill="auto"/>
          </w:tcPr>
          <w:p w:rsidR="009E5CB5" w:rsidRPr="00D03B3A" w:rsidRDefault="009E5CB5" w:rsidP="00C355C4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 xml:space="preserve">Ecuación </w:t>
            </w:r>
            <w:r w:rsidR="00C355C4">
              <w:rPr>
                <w:rFonts w:ascii="Arial" w:eastAsia="Times New Roman" w:hAnsi="Arial" w:cs="Arial"/>
                <w:b/>
                <w:lang w:val="es-MX" w:eastAsia="es-CO"/>
              </w:rPr>
              <w:t>p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osición en función del tiempo para un MRU</w:t>
            </w:r>
            <w:r w:rsidR="0006694E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y=A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+Bx+C</m:t>
                </m:r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725C0D" w:rsidRDefault="00725C0D" w:rsidP="00034FE5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x=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t+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rPr>
          <w:trHeight w:val="1638"/>
        </w:trPr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La gráfica resultante es una 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parábola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</w:p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Los coeficientes </w:t>
            </w: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A, B y C</m:t>
                </m:r>
              </m:oMath>
            </m:oMathPara>
          </w:p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determinan las características de la </w:t>
            </w:r>
            <w:r w:rsidR="0006694E">
              <w:rPr>
                <w:rFonts w:ascii="Arial" w:eastAsia="Times New Roman" w:hAnsi="Arial" w:cs="Arial"/>
                <w:lang w:val="es-MX" w:eastAsia="es-CO"/>
              </w:rPr>
              <w:t>parábola</w:t>
            </w:r>
            <w:del w:id="21" w:author="María" w:date="2015-03-25T00:40:00Z">
              <w:r w:rsidRPr="00D03B3A" w:rsidDel="00C355C4">
                <w:rPr>
                  <w:rFonts w:ascii="Arial" w:eastAsia="Times New Roman" w:hAnsi="Arial" w:cs="Arial"/>
                  <w:lang w:val="es-MX" w:eastAsia="es-CO"/>
                </w:rPr>
                <w:delText>.</w:delText>
              </w:r>
            </w:del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>Correspondencia de coeficientes: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</m:t>
                </m:r>
              </m:oMath>
            </m:oMathPara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B=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</m:oMath>
            </m:oMathPara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C=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</m:oMath>
            </m:oMathPara>
          </w:p>
        </w:tc>
      </w:tr>
      <w:tr w:rsidR="007C378C" w:rsidRPr="0066170B" w:rsidTr="0066170B">
        <w:trPr>
          <w:trHeight w:val="1638"/>
        </w:trPr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D03B3A">
              <w:rPr>
                <w:lang w:val="es-MX"/>
              </w:rPr>
              <w:t>Ejemplo:</w:t>
            </w: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y=5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rPr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126"/>
              <w:gridCol w:w="3264"/>
            </w:tblGrid>
            <w:tr w:rsidR="00C14638" w:rsidRPr="0066170B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CN_10_02_IMG10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lastRenderedPageBreak/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215" w:dyaOrig="3990">
                      <v:shape id="_x0000_i1037" type="#_x0000_t75" style="width:145.85pt;height:137.9pt" o:ole="">
                        <v:imagedata r:id="rId41" o:title=""/>
                      </v:shape>
                      <o:OLEObject Type="Embed" ProgID="PBrush" ShapeID="_x0000_i1037" DrawAspect="Content" ObjectID="_1488782500" r:id="rId42"/>
                    </w:objec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D03B3A">
              <w:rPr>
                <w:lang w:val="es-MX"/>
              </w:rPr>
              <w:lastRenderedPageBreak/>
              <w:t>Ejemplo:</w:t>
            </w:r>
          </w:p>
          <w:p w:rsidR="009E5CB5" w:rsidRPr="00725C0D" w:rsidRDefault="009C3853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x=2+3t+8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C14638" w:rsidRPr="0066170B" w:rsidRDefault="00C14638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126"/>
              <w:gridCol w:w="3264"/>
            </w:tblGrid>
            <w:tr w:rsidR="00C14638" w:rsidRPr="0066170B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CN_10_02_IMG11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2955" w:dyaOrig="5835">
                      <v:shape id="_x0000_i1038" type="#_x0000_t75" style="width:101pt;height:199.15pt" o:ole="">
                        <v:imagedata r:id="rId43" o:title=""/>
                      </v:shape>
                      <o:OLEObject Type="Embed" ProgID="PBrush" ShapeID="_x0000_i1038" DrawAspect="Content" ObjectID="_1488782501" r:id="rId44"/>
                    </w:objec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rPr>
          <w:trHeight w:val="1638"/>
        </w:trPr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D03B3A">
              <w:rPr>
                <w:lang w:val="es-MX"/>
              </w:rPr>
              <w:lastRenderedPageBreak/>
              <w:t>Coeficientes de la función: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1"/>
                <w:szCs w:val="21"/>
                <w:lang w:val="es-MX" w:eastAsia="es-CO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A=5</m:t>
              </m:r>
            </m:oMath>
            <w:r w:rsidRPr="0066170B">
              <w:rPr>
                <w:rFonts w:eastAsia="MS Mincho"/>
                <w:sz w:val="21"/>
                <w:szCs w:val="21"/>
                <w:lang w:val="es-MX" w:eastAsia="es-CO"/>
              </w:rPr>
              <w:t xml:space="preserve"> </w:t>
            </w:r>
          </w:p>
          <w:p w:rsidR="009E5CB5" w:rsidRPr="0066170B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B=0</m:t>
              </m:r>
            </m:oMath>
            <w:r w:rsidR="00A5485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C=1</m:t>
                </m:r>
              </m:oMath>
            </m:oMathPara>
          </w:p>
        </w:tc>
        <w:tc>
          <w:tcPr>
            <w:tcW w:w="4414" w:type="dxa"/>
            <w:shd w:val="clear" w:color="auto" w:fill="auto"/>
          </w:tcPr>
          <w:p w:rsidR="009E5CB5" w:rsidRPr="00D03B3A" w:rsidRDefault="00C355C4" w:rsidP="0066170B">
            <w:pPr>
              <w:spacing w:after="0" w:line="345" w:lineRule="atLeast"/>
              <w:jc w:val="center"/>
              <w:rPr>
                <w:lang w:val="es-MX"/>
              </w:rPr>
            </w:pPr>
            <w:r>
              <w:rPr>
                <w:lang w:val="es-MX"/>
              </w:rPr>
              <w:t>C</w:t>
            </w:r>
            <w:r w:rsidR="009E5CB5" w:rsidRPr="00D03B3A">
              <w:rPr>
                <w:lang w:val="es-MX"/>
              </w:rPr>
              <w:t>onstantes cinemáticas: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w:r w:rsidRPr="00D03B3A">
              <w:rPr>
                <w:lang w:val="es-MX"/>
              </w:rPr>
              <w:t>Aceleración</w:t>
            </w:r>
            <w:r w:rsidR="00C355C4" w:rsidRPr="00A04030">
              <w:rPr>
                <w:lang w:val="es-MX"/>
              </w:rPr>
              <w:t>:</w:t>
            </w:r>
            <w:r w:rsidR="00C355C4">
              <w:rPr>
                <w:lang w:val="es-MX"/>
              </w:rPr>
              <w:t xml:space="preserve"> </w:t>
            </w: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a=16</m:t>
              </m:r>
            </m:oMath>
            <w:r w:rsidR="0006694E">
              <w:rPr>
                <w:rFonts w:ascii="Calibri" w:eastAsia="Calibri" w:hAnsi="Calibri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m/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w:r w:rsidRPr="00D03B3A">
              <w:rPr>
                <w:lang w:val="es-MX"/>
              </w:rPr>
              <w:t>Velocidad inicial</w:t>
            </w:r>
            <w:r w:rsidR="00C355C4">
              <w:rPr>
                <w:lang w:val="es-MX"/>
              </w:rPr>
              <w:t xml:space="preserve">: </w:t>
            </w: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=3 m/s</m:t>
              </m:r>
            </m:oMath>
          </w:p>
          <w:p w:rsidR="009E5CB5" w:rsidRPr="0066170B" w:rsidRDefault="009E5CB5" w:rsidP="0006694E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w:r w:rsidRPr="00D03B3A">
              <w:rPr>
                <w:rFonts w:eastAsia="MS Mincho"/>
                <w:lang w:val="es-MX"/>
              </w:rPr>
              <w:t>Posición inicial</w:t>
            </w:r>
            <w:r w:rsidR="00C355C4">
              <w:rPr>
                <w:rFonts w:eastAsia="MS Mincho"/>
                <w:lang w:val="es-MX"/>
              </w:rPr>
              <w:t xml:space="preserve">: </w:t>
            </w:r>
            <w:r w:rsidRPr="0066170B">
              <w:rPr>
                <w:rFonts w:eastAsia="MS Mincho"/>
                <w:sz w:val="22"/>
                <w:szCs w:val="22"/>
                <w:lang w:val="es-MX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=2 m</m:t>
              </m:r>
            </m:oMath>
          </w:p>
        </w:tc>
      </w:tr>
    </w:tbl>
    <w:p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 </w:t>
      </w:r>
      <w:r w:rsidRPr="00D03B3A">
        <w:rPr>
          <w:rFonts w:ascii="Arial" w:eastAsia="Times New Roman" w:hAnsi="Arial" w:cs="Arial"/>
          <w:b/>
          <w:bCs/>
          <w:lang w:eastAsia="es-CO"/>
        </w:rPr>
        <w:t>gráfica velocidad</w:t>
      </w:r>
      <w:r w:rsidR="00BC41F1">
        <w:rPr>
          <w:rFonts w:ascii="Arial" w:eastAsia="Times New Roman" w:hAnsi="Arial" w:cs="Arial"/>
          <w:b/>
          <w:bCs/>
          <w:lang w:eastAsia="es-CO"/>
        </w:rPr>
        <w:t>-</w:t>
      </w:r>
      <w:r w:rsidRPr="00D03B3A">
        <w:rPr>
          <w:rFonts w:ascii="Arial" w:eastAsia="Times New Roman" w:hAnsi="Arial" w:cs="Arial"/>
          <w:b/>
          <w:bCs/>
          <w:lang w:eastAsia="es-CO"/>
        </w:rPr>
        <w:t>tiempo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b/>
          <w:lang w:eastAsia="es-CO"/>
        </w:rPr>
        <w:t xml:space="preserve">(v </w:t>
      </w:r>
      <w:r w:rsidRPr="00A04030">
        <w:rPr>
          <w:rFonts w:ascii="Arial" w:eastAsia="Times New Roman" w:hAnsi="Arial" w:cs="Arial"/>
          <w:b/>
          <w:i/>
          <w:lang w:eastAsia="es-CO"/>
        </w:rPr>
        <w:t>vs.</w:t>
      </w:r>
      <w:r w:rsidRPr="00D03B3A">
        <w:rPr>
          <w:rFonts w:ascii="Arial" w:eastAsia="Times New Roman" w:hAnsi="Arial" w:cs="Arial"/>
          <w:b/>
          <w:lang w:eastAsia="es-CO"/>
        </w:rPr>
        <w:t xml:space="preserve"> t)</w:t>
      </w:r>
      <w:r w:rsidRPr="00D03B3A">
        <w:rPr>
          <w:rFonts w:ascii="Arial" w:eastAsia="Times New Roman" w:hAnsi="Arial" w:cs="Arial"/>
          <w:lang w:eastAsia="es-CO"/>
        </w:rPr>
        <w:t xml:space="preserve"> muestra c</w:t>
      </w:r>
      <w:r w:rsidR="0002696B">
        <w:rPr>
          <w:rFonts w:ascii="Arial" w:eastAsia="Times New Roman" w:hAnsi="Arial" w:cs="Arial"/>
          <w:lang w:eastAsia="es-CO"/>
        </w:rPr>
        <w:t>ó</w:t>
      </w:r>
      <w:r w:rsidRPr="00D03B3A">
        <w:rPr>
          <w:rFonts w:ascii="Arial" w:eastAsia="Times New Roman" w:hAnsi="Arial" w:cs="Arial"/>
          <w:lang w:eastAsia="es-CO"/>
        </w:rPr>
        <w:t xml:space="preserve">mo varía la velocidad del cuerpo a medida que transcurre el tiempo. En el caso de un </w:t>
      </w:r>
      <w:r w:rsidRPr="00A04030">
        <w:rPr>
          <w:rFonts w:ascii="Arial" w:eastAsia="Times New Roman" w:hAnsi="Arial" w:cs="Arial"/>
          <w:b/>
          <w:lang w:eastAsia="es-CO"/>
        </w:rPr>
        <w:t>movimiento rectilíneo</w:t>
      </w:r>
      <w:r w:rsidRPr="00A04030">
        <w:rPr>
          <w:rFonts w:ascii="Arial" w:eastAsia="Times New Roman" w:hAnsi="Arial" w:cs="Arial"/>
          <w:lang w:eastAsia="es-CO"/>
        </w:rPr>
        <w:t xml:space="preserve"> </w:t>
      </w:r>
      <w:r w:rsidRPr="00A04030">
        <w:rPr>
          <w:rFonts w:ascii="Arial" w:eastAsia="Times New Roman" w:hAnsi="Arial" w:cs="Arial"/>
          <w:b/>
          <w:lang w:eastAsia="es-CO"/>
        </w:rPr>
        <w:t>uniformemente acelerado</w:t>
      </w:r>
      <w:r w:rsidRPr="00D03B3A">
        <w:rPr>
          <w:rFonts w:ascii="Arial" w:eastAsia="Times New Roman" w:hAnsi="Arial" w:cs="Arial"/>
          <w:lang w:eastAsia="es-CO"/>
        </w:rPr>
        <w:t xml:space="preserve">, la gráfica corresponde a una </w:t>
      </w:r>
      <w:r w:rsidRPr="00D03B3A">
        <w:rPr>
          <w:rFonts w:ascii="Arial" w:eastAsia="Times New Roman" w:hAnsi="Arial" w:cs="Arial"/>
          <w:b/>
          <w:lang w:eastAsia="es-CO"/>
        </w:rPr>
        <w:t>función lineal</w:t>
      </w:r>
      <w:r w:rsidRPr="00D03B3A">
        <w:rPr>
          <w:rFonts w:ascii="Arial" w:eastAsia="Times New Roman" w:hAnsi="Arial" w:cs="Arial"/>
          <w:lang w:eastAsia="es-CO"/>
        </w:rPr>
        <w:t xml:space="preserve">. </w:t>
      </w:r>
    </w:p>
    <w:p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621"/>
        <w:gridCol w:w="4433"/>
      </w:tblGrid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Función lineal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(Bases matemáticas)</w:t>
            </w:r>
          </w:p>
        </w:tc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Ecuación velocidad en función del tiempo para un MRU</w:t>
            </w:r>
            <w:r w:rsidR="00633B64" w:rsidRPr="00633B64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1"/>
                <w:szCs w:val="21"/>
                <w:lang w:val="es-MX" w:eastAsia="es-CO"/>
              </w:rPr>
            </w:pP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y=mx+b</m:t>
                </m:r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66170B" w:rsidRDefault="009E5CB5" w:rsidP="0066170B">
            <w:pPr>
              <w:spacing w:after="150"/>
              <w:rPr>
                <w:rFonts w:ascii="Arial" w:eastAsia="Times New Roman" w:hAnsi="Arial" w:cs="Arial"/>
                <w:lang w:val="es-MX" w:eastAsia="es-CO"/>
              </w:rPr>
            </w:pPr>
          </w:p>
          <w:p w:rsidR="009E5CB5" w:rsidRPr="00725C0D" w:rsidRDefault="00725C0D" w:rsidP="00AE494C">
            <w:pPr>
              <w:spacing w:after="150"/>
              <w:rPr>
                <w:rFonts w:ascii="Times New Roman" w:eastAsia="Times New Roman" w:hAnsi="Times New Roman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eastAsia="es-CO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/>
                    <w:lang w:eastAsia="es-CO"/>
                  </w:rPr>
                  <m:t>+at</m:t>
                </m:r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66170B" w:rsidRDefault="0002696B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do</w:t>
            </w:r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nde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m</m:t>
              </m:r>
            </m:oMath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es la </w:t>
            </w:r>
            <w:r w:rsidR="009E5CB5"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pendiente</w:t>
            </w:r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de la recta: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m=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lastRenderedPageBreak/>
              <w:t xml:space="preserve">La pendiente representa la aceleración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</m:oMath>
            <w:r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: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</m:t>
                </m:r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den>
                </m:f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66170B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w:lastRenderedPageBreak/>
                <m:t>b</m:t>
              </m:r>
            </m:oMath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 xml:space="preserve">es la ordenada </w:t>
            </w:r>
            <w:r w:rsidR="0002696B">
              <w:rPr>
                <w:rFonts w:ascii="Arial" w:eastAsia="Times New Roman" w:hAnsi="Arial" w:cs="Arial"/>
                <w:lang w:val="es-MX" w:eastAsia="es-CO"/>
              </w:rPr>
              <w:t>en el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 xml:space="preserve"> origen</w:t>
            </w:r>
          </w:p>
        </w:tc>
        <w:tc>
          <w:tcPr>
            <w:tcW w:w="4414" w:type="dxa"/>
            <w:shd w:val="clear" w:color="auto" w:fill="auto"/>
          </w:tcPr>
          <w:p w:rsidR="009E5CB5" w:rsidRPr="009A77EF" w:rsidRDefault="00132C51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>es la velocidad ini</w:t>
            </w:r>
            <w:r w:rsidR="0002696B">
              <w:rPr>
                <w:rFonts w:ascii="Arial" w:eastAsia="Times New Roman" w:hAnsi="Arial" w:cs="Arial"/>
                <w:lang w:val="es-MX" w:eastAsia="es-CO"/>
              </w:rPr>
              <w:t>cial y representa la ordenada en el o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>rigen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9A77EF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9A77EF">
              <w:rPr>
                <w:lang w:val="es-MX"/>
              </w:rPr>
              <w:t>Ejemplo:</w:t>
            </w: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y=4x-3</m:t>
                </m:r>
              </m:oMath>
            </m:oMathPara>
          </w:p>
          <w:p w:rsidR="00C14638" w:rsidRPr="0066170B" w:rsidRDefault="00C14638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069"/>
              <w:gridCol w:w="3326"/>
            </w:tblGrid>
            <w:tr w:rsidR="00C14638" w:rsidRPr="0066170B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CN_10_02_IMG12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065" w:dyaOrig="4755">
                      <v:shape id="_x0000_i1039" type="#_x0000_t75" style="width:165.95pt;height:194.05pt" o:ole="">
                        <v:imagedata r:id="rId19" o:title=""/>
                      </v:shape>
                      <o:OLEObject Type="Embed" ProgID="PBrush" ShapeID="_x0000_i1039" DrawAspect="Content" ObjectID="_1488782502" r:id="rId45"/>
                    </w:objec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Calibri" w:eastAsia="Calibri" w:hAnsi="Calibri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9A77EF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>Ejemplo:</w:t>
            </w: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v=5-3t</m:t>
                </m:r>
              </m:oMath>
            </m:oMathPara>
          </w:p>
          <w:p w:rsidR="00C14638" w:rsidRPr="0066170B" w:rsidRDefault="00C14638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069"/>
              <w:gridCol w:w="3138"/>
            </w:tblGrid>
            <w:tr w:rsidR="00C14638" w:rsidRPr="0066170B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CN_10_02_IMG13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395" w:dyaOrig="4860">
                      <v:shape id="_x0000_i1040" type="#_x0000_t75" style="width:155.7pt;height:172.5pt" o:ole="">
                        <v:imagedata r:id="rId46" o:title=""/>
                      </v:shape>
                      <o:OLEObject Type="Embed" ProgID="PBrush" ShapeID="_x0000_i1040" DrawAspect="Content" ObjectID="_1488782503" r:id="rId47"/>
                    </w:objec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w:r w:rsidRPr="009A77EF">
              <w:rPr>
                <w:lang w:val="es-MX"/>
              </w:rPr>
              <w:t>Pendiente</w:t>
            </w: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m=4</m:t>
              </m:r>
            </m:oMath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w:r w:rsidRPr="009A77EF">
              <w:rPr>
                <w:rFonts w:eastAsia="MS Mincho"/>
                <w:lang w:val="es-MX"/>
              </w:rPr>
              <w:t>Ordenada al origen</w:t>
            </w:r>
            <w:r w:rsidRPr="0066170B">
              <w:rPr>
                <w:rFonts w:eastAsia="MS Mincho"/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eastAsia="MS Mincho" w:hAnsi="Cambria Math"/>
                </w:rPr>
                <m:t>b=-3</m:t>
              </m:r>
            </m:oMath>
          </w:p>
        </w:tc>
        <w:tc>
          <w:tcPr>
            <w:tcW w:w="4414" w:type="dxa"/>
            <w:shd w:val="clear" w:color="auto" w:fill="auto"/>
          </w:tcPr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>Aceleración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=-3 m/</m:t>
              </m:r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s</m:t>
                  </m:r>
                </m:e>
                <m:sup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2</m:t>
                  </m:r>
                </m:sup>
              </m:sSup>
            </m:oMath>
          </w:p>
          <w:p w:rsidR="009E5CB5" w:rsidRPr="0066170B" w:rsidRDefault="009E5CB5" w:rsidP="0002696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>Velocidad inicial</w:t>
            </w:r>
            <w:r w:rsidR="00A5485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=5 m/s</m:t>
              </m:r>
            </m:oMath>
          </w:p>
        </w:tc>
      </w:tr>
    </w:tbl>
    <w:p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F86B45" w:rsidRPr="007C378C" w:rsidRDefault="00F86B4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27"/>
        <w:gridCol w:w="7427"/>
      </w:tblGrid>
      <w:tr w:rsidR="007C378C" w:rsidRPr="0066170B" w:rsidTr="0066170B">
        <w:tc>
          <w:tcPr>
            <w:tcW w:w="8828" w:type="dxa"/>
            <w:gridSpan w:val="2"/>
            <w:shd w:val="clear" w:color="auto" w:fill="0D0D0D"/>
          </w:tcPr>
          <w:p w:rsidR="007C378C" w:rsidRPr="0066170B" w:rsidRDefault="007C378C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7C378C" w:rsidRPr="0066170B" w:rsidRDefault="007C378C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7C378C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CN_10_02_IMG14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58636B" w:rsidRPr="009A77EF" w:rsidRDefault="0058636B" w:rsidP="009A77EF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9A77EF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>Gráficas de movimiento rectilíneo uniformemente acelerado en el caso de la aceleración a favor del movimiento</w:t>
            </w:r>
            <w:del w:id="22" w:author="María" w:date="2015-03-25T00:45:00Z">
              <w:r w:rsidRPr="009A77EF" w:rsidDel="00C355C4">
                <w:rPr>
                  <w:rFonts w:ascii="Times New Roman" w:eastAsia="Times New Roman" w:hAnsi="Times New Roman"/>
                  <w:noProof/>
                  <w:bdr w:val="none" w:sz="0" w:space="0" w:color="auto" w:frame="1"/>
                  <w:lang w:val="es-MX" w:eastAsia="es-CO"/>
                </w:rPr>
                <w:delText>.</w:delText>
              </w:r>
            </w:del>
            <w:r w:rsidRPr="009A77EF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 </w:t>
            </w:r>
          </w:p>
          <w:p w:rsidR="0058636B" w:rsidRPr="0066170B" w:rsidRDefault="0058636B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</w:p>
          <w:p w:rsidR="009B225B" w:rsidRPr="0066170B" w:rsidRDefault="009B225B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</w:p>
          <w:p w:rsidR="007C378C" w:rsidRPr="0066170B" w:rsidRDefault="007C378C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:rsidR="0058636B" w:rsidRPr="0066170B" w:rsidRDefault="005863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7C378C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lastRenderedPageBreak/>
              <w:drawing>
                <wp:inline distT="0" distB="0" distL="0" distR="0" wp14:anchorId="7613A032" wp14:editId="69F5A841">
                  <wp:extent cx="4533265" cy="1206500"/>
                  <wp:effectExtent l="0" t="0" r="635" b="0"/>
                  <wp:docPr id="248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265" cy="120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681" w:type="dxa"/>
            <w:shd w:val="clear" w:color="auto" w:fill="auto"/>
          </w:tcPr>
          <w:p w:rsidR="007C378C" w:rsidRDefault="005863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crear</w:t>
            </w:r>
          </w:p>
          <w:p w:rsidR="00896BDA" w:rsidRPr="0066170B" w:rsidRDefault="00896BD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896BDA">
              <w:rPr>
                <w:rFonts w:ascii="Times New Roman" w:hAnsi="Times New Roman"/>
                <w:sz w:val="22"/>
                <w:szCs w:val="22"/>
                <w:shd w:val="clear" w:color="auto" w:fill="8DB3E2"/>
                <w:lang w:val="es-MX"/>
              </w:rPr>
              <w:t>Poner flechas que indiquen el sentido positivo de los ejes</w:t>
            </w:r>
          </w:p>
        </w:tc>
      </w:tr>
      <w:tr w:rsidR="007C378C" w:rsidRPr="0066170B" w:rsidTr="0066170B">
        <w:tc>
          <w:tcPr>
            <w:tcW w:w="1308" w:type="dxa"/>
            <w:shd w:val="clear" w:color="auto" w:fill="auto"/>
          </w:tcPr>
          <w:p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:rsidR="007C378C" w:rsidRPr="009A77EF" w:rsidRDefault="007C378C" w:rsidP="00C355C4">
            <w:pPr>
              <w:spacing w:after="0"/>
              <w:rPr>
                <w:rFonts w:ascii="Times New Roman" w:hAnsi="Times New Roman"/>
                <w:lang w:val="es-MX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Gráficas de 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velocidad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 y </w:t>
            </w:r>
            <w:r w:rsidRPr="009A77EF">
              <w:rPr>
                <w:rFonts w:ascii="Arial" w:eastAsia="Times New Roman" w:hAnsi="Arial" w:cs="Arial"/>
                <w:b/>
                <w:lang w:val="es-MX" w:eastAsia="es-CO"/>
              </w:rPr>
              <w:t xml:space="preserve">aceleración 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en función del tiempo (</w:t>
            </w:r>
            <w:r w:rsidR="00C355C4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celeración a favor del movimiento)</w:t>
            </w:r>
          </w:p>
        </w:tc>
      </w:tr>
    </w:tbl>
    <w:p w:rsidR="00F86B45" w:rsidRPr="007C378C" w:rsidRDefault="00F86B4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0"/>
        <w:gridCol w:w="7364"/>
      </w:tblGrid>
      <w:tr w:rsidR="00A8342F" w:rsidRPr="0066170B" w:rsidTr="0066170B">
        <w:tc>
          <w:tcPr>
            <w:tcW w:w="8828" w:type="dxa"/>
            <w:gridSpan w:val="2"/>
            <w:shd w:val="clear" w:color="auto" w:fill="0D0D0D"/>
          </w:tcPr>
          <w:p w:rsidR="00A8342F" w:rsidRPr="0066170B" w:rsidRDefault="00A8342F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8342F" w:rsidRPr="0066170B" w:rsidTr="0066170B">
        <w:tc>
          <w:tcPr>
            <w:tcW w:w="2147" w:type="dxa"/>
            <w:shd w:val="clear" w:color="auto" w:fill="auto"/>
          </w:tcPr>
          <w:p w:rsidR="00A8342F" w:rsidRPr="0066170B" w:rsidRDefault="00A8342F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A8342F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CN_10_02_IMG15</w:t>
            </w:r>
          </w:p>
        </w:tc>
      </w:tr>
      <w:tr w:rsidR="00A8342F" w:rsidRPr="0066170B" w:rsidTr="0066170B">
        <w:tc>
          <w:tcPr>
            <w:tcW w:w="2147" w:type="dxa"/>
            <w:shd w:val="clear" w:color="auto" w:fill="auto"/>
          </w:tcPr>
          <w:p w:rsidR="00A8342F" w:rsidRPr="0066170B" w:rsidRDefault="00A8342F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9B225B" w:rsidRPr="009A77EF" w:rsidRDefault="009B225B" w:rsidP="009A77EF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9A77EF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>Gráficas de movimiento rectilíneo uniformemente acelerado en el caso de la aceleración en contra del movimiento</w:t>
            </w:r>
            <w:del w:id="23" w:author="María" w:date="2015-03-25T00:46:00Z">
              <w:r w:rsidRPr="009A77EF" w:rsidDel="00C355C4">
                <w:rPr>
                  <w:rFonts w:ascii="Times New Roman" w:eastAsia="Times New Roman" w:hAnsi="Times New Roman"/>
                  <w:noProof/>
                  <w:bdr w:val="none" w:sz="0" w:space="0" w:color="auto" w:frame="1"/>
                  <w:lang w:val="es-MX" w:eastAsia="es-CO"/>
                </w:rPr>
                <w:delText>.</w:delText>
              </w:r>
            </w:del>
            <w:r w:rsidRPr="009A77EF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 </w:t>
            </w:r>
          </w:p>
          <w:p w:rsidR="009B225B" w:rsidRPr="0066170B" w:rsidRDefault="009B225B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:rsidR="009B225B" w:rsidRPr="0066170B" w:rsidRDefault="009B225B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:rsidR="00A8342F" w:rsidRDefault="00A8342F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:rsidR="00896BDA" w:rsidRPr="0066170B" w:rsidRDefault="00896BD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896BDA">
              <w:rPr>
                <w:rFonts w:ascii="Times New Roman" w:hAnsi="Times New Roman"/>
                <w:sz w:val="22"/>
                <w:szCs w:val="22"/>
                <w:shd w:val="clear" w:color="auto" w:fill="8DB3E2"/>
                <w:lang w:val="es-MX"/>
              </w:rPr>
              <w:t>Poner flechas que indiquen el sentido positivo de los ejes</w:t>
            </w:r>
          </w:p>
          <w:p w:rsidR="00A8342F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1044BCD4" wp14:editId="380CC41E">
                  <wp:extent cx="4433570" cy="1367790"/>
                  <wp:effectExtent l="0" t="0" r="5080" b="3810"/>
                  <wp:docPr id="249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3570" cy="136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42F" w:rsidRPr="0066170B" w:rsidTr="0066170B">
        <w:tc>
          <w:tcPr>
            <w:tcW w:w="2147" w:type="dxa"/>
            <w:shd w:val="clear" w:color="auto" w:fill="auto"/>
          </w:tcPr>
          <w:p w:rsidR="00A8342F" w:rsidRPr="0066170B" w:rsidRDefault="00A8342F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681" w:type="dxa"/>
            <w:shd w:val="clear" w:color="auto" w:fill="auto"/>
          </w:tcPr>
          <w:p w:rsidR="00A8342F" w:rsidRPr="0066170B" w:rsidRDefault="009B225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A8342F" w:rsidRPr="0066170B" w:rsidTr="0066170B">
        <w:tc>
          <w:tcPr>
            <w:tcW w:w="1308" w:type="dxa"/>
            <w:shd w:val="clear" w:color="auto" w:fill="auto"/>
          </w:tcPr>
          <w:p w:rsidR="00A8342F" w:rsidRPr="0066170B" w:rsidRDefault="00A8342F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:rsidR="00A8342F" w:rsidRPr="009A77EF" w:rsidRDefault="00A8342F" w:rsidP="00C355C4">
            <w:pPr>
              <w:spacing w:after="0"/>
              <w:rPr>
                <w:rFonts w:ascii="Times New Roman" w:hAnsi="Times New Roman"/>
                <w:lang w:val="es-MX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Gráficas de 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velocidad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 y </w:t>
            </w:r>
            <w:r w:rsidRPr="009A77EF">
              <w:rPr>
                <w:rFonts w:ascii="Arial" w:eastAsia="Times New Roman" w:hAnsi="Arial" w:cs="Arial"/>
                <w:b/>
                <w:lang w:val="es-MX" w:eastAsia="es-CO"/>
              </w:rPr>
              <w:t xml:space="preserve">aceleración 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en función del tiempo (</w:t>
            </w:r>
            <w:r w:rsidR="00C355C4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celeración en dirección opuesta al movimiento)</w:t>
            </w:r>
          </w:p>
        </w:tc>
      </w:tr>
    </w:tbl>
    <w:p w:rsidR="00F86B45" w:rsidRPr="007C378C" w:rsidRDefault="00F86B4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C378C" w:rsidRDefault="009E5CB5" w:rsidP="009E5CB5">
      <w:pPr>
        <w:spacing w:after="120"/>
        <w:outlineLvl w:val="3"/>
        <w:rPr>
          <w:rFonts w:ascii="Georgia" w:eastAsia="Times New Roman" w:hAnsi="Georgia"/>
          <w:sz w:val="33"/>
          <w:szCs w:val="33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12"/>
        <w:gridCol w:w="8142"/>
      </w:tblGrid>
      <w:tr w:rsidR="007C378C" w:rsidRPr="0066170B" w:rsidTr="0066170B">
        <w:tc>
          <w:tcPr>
            <w:tcW w:w="9054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757FF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CN_10_02_REC100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</w:t>
            </w:r>
            <w:r w:rsidR="0090073D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/Física y química/La cinemática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/El movimiento rectilíneo uniformemente acelerado/Profundiza/Interactivo que describe la aceleración y el movimiento uniformemente acelerado</w:t>
            </w:r>
          </w:p>
          <w:p w:rsidR="00604083" w:rsidRPr="0066170B" w:rsidRDefault="0060408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(</w:t>
            </w:r>
            <w:hyperlink r:id="rId50" w:history="1">
              <w:r w:rsidRPr="00A04030">
                <w:rPr>
                  <w:rStyle w:val="Hipervnculo"/>
                  <w:rFonts w:ascii="Times New Roman" w:hAnsi="Times New Roman"/>
                  <w:color w:val="auto"/>
                  <w:sz w:val="22"/>
                  <w:szCs w:val="22"/>
                  <w:u w:val="none"/>
                  <w:lang w:val="es-MX"/>
                </w:rPr>
                <w:t>http://profesores.aulaplaneta.com//DesktopModules/PPP_UploadScorms/RecursoPopUp.aspx?RecursoID=492033</w:t>
              </w:r>
            </w:hyperlink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)</w:t>
            </w:r>
          </w:p>
          <w:p w:rsidR="00604083" w:rsidRPr="0066170B" w:rsidRDefault="0060408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  <w:r w:rsidRPr="009A77EF">
              <w:rPr>
                <w:rFonts w:ascii="Times New Roman" w:hAnsi="Times New Roman"/>
                <w:i/>
                <w:sz w:val="22"/>
                <w:szCs w:val="22"/>
                <w:highlight w:val="cyan"/>
                <w:lang w:val="es-MX"/>
              </w:rPr>
              <w:t>QUITAR EL SIGUIENTE TEXTO</w:t>
            </w:r>
          </w:p>
          <w:p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  <w:r w:rsidRPr="009A77EF">
              <w:rPr>
                <w:i/>
                <w:lang w:val="es-CO"/>
              </w:rPr>
              <w:object w:dxaOrig="4320" w:dyaOrig="2986">
                <v:shape id="_x0000_i1041" type="#_x0000_t75" style="width:364.7pt;height:252.45pt" o:ole="">
                  <v:imagedata r:id="rId51" o:title=""/>
                </v:shape>
                <o:OLEObject Type="Embed" ProgID="PBrush" ShapeID="_x0000_i1041" DrawAspect="Content" ObjectID="_1488782504" r:id="rId52"/>
              </w:object>
            </w:r>
          </w:p>
          <w:p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</w:p>
          <w:p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  <w:r w:rsidRPr="009A77EF">
              <w:rPr>
                <w:rFonts w:ascii="Times New Roman" w:hAnsi="Times New Roman"/>
                <w:i/>
                <w:sz w:val="22"/>
                <w:szCs w:val="22"/>
                <w:lang w:val="es-MX"/>
              </w:rPr>
              <w:t>Dejar solamente el recuadro del clip con el cambio que se indica en el texto.</w:t>
            </w:r>
          </w:p>
          <w:p w:rsidR="009E5CB5" w:rsidRPr="009A77EF" w:rsidRDefault="009E5CB5" w:rsidP="0066170B">
            <w:pPr>
              <w:spacing w:after="0"/>
              <w:rPr>
                <w:i/>
                <w:sz w:val="22"/>
                <w:szCs w:val="22"/>
                <w:lang w:val="es-MX"/>
              </w:rPr>
            </w:pPr>
            <w:r w:rsidRPr="009A77EF">
              <w:rPr>
                <w:i/>
                <w:lang w:val="es-CO"/>
              </w:rPr>
              <w:object w:dxaOrig="4320" w:dyaOrig="2986">
                <v:shape id="_x0000_i1042" type="#_x0000_t75" style="width:378.25pt;height:260.9pt" o:ole="">
                  <v:imagedata r:id="rId53" o:title=""/>
                </v:shape>
                <o:OLEObject Type="Embed" ProgID="PBrush" ShapeID="_x0000_i1042" DrawAspect="Content" ObjectID="_1488782505" r:id="rId54"/>
              </w:object>
            </w:r>
          </w:p>
          <w:p w:rsidR="009E5CB5" w:rsidRPr="00A04030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A04030">
              <w:rPr>
                <w:sz w:val="22"/>
                <w:szCs w:val="22"/>
                <w:lang w:val="es-MX"/>
              </w:rPr>
              <w:t xml:space="preserve">Links de VER: </w:t>
            </w:r>
            <w:hyperlink r:id="rId55" w:history="1">
              <w:r w:rsidRPr="00A04030">
                <w:rPr>
                  <w:rStyle w:val="Hipervnculo"/>
                  <w:color w:val="auto"/>
                  <w:sz w:val="22"/>
                  <w:szCs w:val="22"/>
                  <w:u w:val="none"/>
                  <w:lang w:val="es-MX"/>
                </w:rPr>
                <w:t>http://newton.cnice.mec.es/materiales_didacticos/mru/rectobjetivos.htm</w:t>
              </w:r>
            </w:hyperlink>
          </w:p>
          <w:p w:rsidR="009E5CB5" w:rsidRPr="00A04030" w:rsidRDefault="00EA2FBB" w:rsidP="0066170B">
            <w:pPr>
              <w:spacing w:after="0"/>
              <w:rPr>
                <w:rStyle w:val="Hipervnculo"/>
                <w:rFonts w:ascii="Times New Roman" w:hAnsi="Times New Roman"/>
                <w:color w:val="auto"/>
                <w:sz w:val="22"/>
                <w:szCs w:val="22"/>
                <w:u w:val="none"/>
                <w:lang w:val="es-MX"/>
              </w:rPr>
            </w:pPr>
            <w:hyperlink r:id="rId56" w:history="1">
              <w:r w:rsidR="009E5CB5" w:rsidRPr="00A04030">
                <w:rPr>
                  <w:rStyle w:val="Hipervnculo"/>
                  <w:rFonts w:ascii="Times New Roman" w:hAnsi="Times New Roman"/>
                  <w:color w:val="auto"/>
                  <w:sz w:val="22"/>
                  <w:szCs w:val="22"/>
                  <w:u w:val="none"/>
                  <w:lang w:val="es-MX"/>
                </w:rPr>
                <w:t>http://www.sc.ehu.es/sbweb/fisica/cinematica/practica/practica1.htm</w:t>
              </w:r>
            </w:hyperlink>
          </w:p>
          <w:p w:rsidR="00964029" w:rsidRPr="009A77EF" w:rsidRDefault="00964029" w:rsidP="0066170B">
            <w:pPr>
              <w:spacing w:after="0"/>
              <w:rPr>
                <w:rStyle w:val="Hipervnculo"/>
                <w:rFonts w:ascii="Times New Roman" w:hAnsi="Times New Roman"/>
                <w:i/>
                <w:color w:val="auto"/>
                <w:sz w:val="22"/>
                <w:szCs w:val="22"/>
                <w:lang w:val="es-MX"/>
              </w:rPr>
            </w:pPr>
          </w:p>
          <w:p w:rsidR="00964029" w:rsidRPr="009A77EF" w:rsidRDefault="00964029" w:rsidP="0066170B">
            <w:pPr>
              <w:spacing w:after="0"/>
              <w:rPr>
                <w:rStyle w:val="Hipervnculo"/>
                <w:rFonts w:ascii="Times New Roman" w:hAnsi="Times New Roman"/>
                <w:i/>
                <w:color w:val="auto"/>
                <w:sz w:val="22"/>
                <w:szCs w:val="22"/>
                <w:u w:val="none"/>
                <w:lang w:val="es-MX"/>
              </w:rPr>
            </w:pPr>
            <w:r w:rsidRPr="009A77EF">
              <w:rPr>
                <w:rStyle w:val="Hipervnculo"/>
                <w:rFonts w:ascii="Times New Roman" w:hAnsi="Times New Roman"/>
                <w:i/>
                <w:color w:val="auto"/>
                <w:sz w:val="22"/>
                <w:szCs w:val="22"/>
                <w:highlight w:val="cyan"/>
                <w:u w:val="none"/>
                <w:lang w:val="es-MX"/>
              </w:rPr>
              <w:t>Las nuevas fichas del profesor y del estudiante son:</w:t>
            </w:r>
          </w:p>
          <w:p w:rsidR="00964029" w:rsidRPr="009A77EF" w:rsidRDefault="00964029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</w:p>
          <w:p w:rsidR="00964029" w:rsidRPr="00A04030" w:rsidRDefault="00964029" w:rsidP="0066170B">
            <w:pPr>
              <w:spacing w:after="0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A04030">
              <w:rPr>
                <w:rFonts w:ascii="Arial" w:hAnsi="Arial" w:cs="Arial"/>
                <w:b/>
                <w:sz w:val="21"/>
                <w:szCs w:val="21"/>
                <w:lang w:val="es-MX"/>
              </w:rPr>
              <w:lastRenderedPageBreak/>
              <w:t>FICHA DEL PROFESOR:</w:t>
            </w:r>
          </w:p>
          <w:p w:rsidR="000E7A3B" w:rsidRPr="00FF7D7D" w:rsidRDefault="000E7A3B" w:rsidP="0066170B">
            <w:pPr>
              <w:spacing w:after="0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FF7D7D">
              <w:rPr>
                <w:rFonts w:ascii="Arial" w:hAnsi="Arial" w:cs="Arial"/>
                <w:lang w:val="es-MX"/>
              </w:rPr>
              <w:t>Obtención de gráficas de movimiento rectilíneo uniformemente acelerado.</w:t>
            </w:r>
          </w:p>
          <w:p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>Descripción</w:t>
            </w:r>
            <w:r w:rsidRPr="00FF7D7D">
              <w:rPr>
                <w:rFonts w:ascii="Arial" w:hAnsi="Arial" w:cs="Arial"/>
                <w:lang w:val="es-MX"/>
              </w:rPr>
              <w:t>: Interactivo que permite estudiar la posición y la velocidad de un movimiento rectilíneo uniformemente acelerado.</w:t>
            </w:r>
          </w:p>
          <w:p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>T</w:t>
            </w:r>
            <w:r w:rsidR="00A04030">
              <w:rPr>
                <w:rFonts w:ascii="Arial" w:hAnsi="Arial" w:cs="Arial"/>
                <w:b/>
                <w:lang w:val="es-MX"/>
              </w:rPr>
              <w:t>iempo</w:t>
            </w:r>
            <w:r w:rsidRPr="00FF7D7D">
              <w:rPr>
                <w:rFonts w:ascii="Arial" w:hAnsi="Arial" w:cs="Arial"/>
                <w:lang w:val="es-MX"/>
              </w:rPr>
              <w:t xml:space="preserve">: </w:t>
            </w:r>
            <w:r w:rsidR="00D25D8F" w:rsidRPr="00FF7D7D">
              <w:rPr>
                <w:rFonts w:ascii="Arial" w:hAnsi="Arial" w:cs="Arial"/>
                <w:lang w:val="es-MX"/>
              </w:rPr>
              <w:t>4</w:t>
            </w:r>
            <w:r w:rsidRPr="00FF7D7D">
              <w:rPr>
                <w:rFonts w:ascii="Arial" w:hAnsi="Arial" w:cs="Arial"/>
                <w:lang w:val="es-MX"/>
              </w:rPr>
              <w:t xml:space="preserve">0 minutos </w:t>
            </w:r>
          </w:p>
          <w:p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FF7D7D">
              <w:rPr>
                <w:rFonts w:ascii="Arial" w:hAnsi="Arial" w:cs="Arial"/>
                <w:lang w:val="es-MX"/>
              </w:rPr>
              <w:t>Simulación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FF7D7D">
              <w:rPr>
                <w:rFonts w:ascii="Arial" w:hAnsi="Arial" w:cs="Arial"/>
                <w:lang w:val="es-MX"/>
              </w:rPr>
              <w:t>Explorar con los estudiantes las gráficas de posición-tiempo y velocidad-tiempo para el MRUA.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Antes de la presentación: </w:t>
            </w:r>
            <w:r w:rsidR="00FF7D7D">
              <w:rPr>
                <w:rFonts w:ascii="Arial" w:hAnsi="Arial" w:cs="Arial"/>
                <w:lang w:val="es-MX"/>
              </w:rPr>
              <w:t>Haga las siguientes preguntas</w:t>
            </w:r>
            <w:r w:rsidR="00FF7D7D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a los estudiantes: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Para el simulador La posición en el MRUA</w:t>
            </w:r>
            <w:r w:rsidRPr="00A04030">
              <w:rPr>
                <w:rFonts w:ascii="Arial" w:hAnsi="Arial" w:cs="Arial"/>
                <w:lang w:val="es-MX"/>
              </w:rPr>
              <w:t>:</w:t>
            </w:r>
            <w:r w:rsidRPr="00FF7D7D">
              <w:rPr>
                <w:rFonts w:ascii="Arial" w:hAnsi="Arial" w:cs="Arial"/>
                <w:b/>
                <w:lang w:val="es-MX"/>
              </w:rPr>
              <w:t xml:space="preserve"> </w:t>
            </w:r>
            <w:r w:rsidR="00FF7D7D" w:rsidRPr="00FF7D7D">
              <w:rPr>
                <w:rFonts w:ascii="Arial" w:hAnsi="Arial" w:cs="Arial"/>
                <w:lang w:val="es-MX"/>
              </w:rPr>
              <w:t>Pregunt</w:t>
            </w:r>
            <w:r w:rsidR="00FF7D7D">
              <w:rPr>
                <w:rFonts w:ascii="Arial" w:hAnsi="Arial" w:cs="Arial"/>
                <w:lang w:val="es-MX"/>
              </w:rPr>
              <w:t>e</w:t>
            </w:r>
            <w:r w:rsidR="00FF7D7D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a los estudiantes, a manera de repaso</w:t>
            </w:r>
            <w:r w:rsidR="00896BDA" w:rsidRPr="00FF7D7D">
              <w:rPr>
                <w:rFonts w:ascii="Arial" w:hAnsi="Arial" w:cs="Arial"/>
                <w:lang w:val="es-MX"/>
              </w:rPr>
              <w:t>: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¿Cuál es la gráfica típica de x-t para un MRUA? ¿Por qué?</w:t>
            </w:r>
          </w:p>
          <w:p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Seleccion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un valor cualquiera de aceleración y </w:t>
            </w:r>
            <w:r>
              <w:rPr>
                <w:rFonts w:ascii="Arial" w:hAnsi="Arial" w:cs="Arial"/>
                <w:lang w:val="es-MX"/>
              </w:rPr>
              <w:t>pida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a los estudiantes que elaboren una tabla (con velocidad inicial 0 m/s y posición inicial 0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m) hasta 5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s.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69"/>
              <w:gridCol w:w="1309"/>
              <w:gridCol w:w="1309"/>
              <w:gridCol w:w="1309"/>
              <w:gridCol w:w="1310"/>
              <w:gridCol w:w="1310"/>
            </w:tblGrid>
            <w:tr w:rsidR="00964029" w:rsidRPr="00FF7D7D" w:rsidTr="0066170B"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Para el simulador La velocidad en el MRUA</w:t>
            </w:r>
            <w:r w:rsidRPr="00FF7D7D">
              <w:rPr>
                <w:rFonts w:ascii="Arial" w:hAnsi="Arial" w:cs="Arial"/>
                <w:b/>
                <w:lang w:val="es-MX"/>
              </w:rPr>
              <w:t xml:space="preserve">: </w:t>
            </w:r>
            <w:r w:rsidR="00FF7D7D" w:rsidRPr="00FF7D7D">
              <w:rPr>
                <w:rFonts w:ascii="Arial" w:hAnsi="Arial" w:cs="Arial"/>
                <w:lang w:val="es-MX"/>
              </w:rPr>
              <w:t>Pregunt</w:t>
            </w:r>
            <w:r w:rsidR="00FF7D7D">
              <w:rPr>
                <w:rFonts w:ascii="Arial" w:hAnsi="Arial" w:cs="Arial"/>
                <w:lang w:val="es-MX"/>
              </w:rPr>
              <w:t>e</w:t>
            </w:r>
            <w:r w:rsidR="00FF7D7D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a los estudiantes, a manera de repaso</w:t>
            </w:r>
            <w:r w:rsidR="00896BDA" w:rsidRPr="00FF7D7D">
              <w:rPr>
                <w:rFonts w:ascii="Arial" w:hAnsi="Arial" w:cs="Arial"/>
                <w:lang w:val="es-MX"/>
              </w:rPr>
              <w:t>: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¿Cuál es la gráfica típica de v-t para un MRUA? ¿Por qué?</w:t>
            </w:r>
          </w:p>
          <w:p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Seleccion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la misma magnitud </w:t>
            </w:r>
            <w:r>
              <w:rPr>
                <w:rFonts w:ascii="Arial" w:hAnsi="Arial" w:cs="Arial"/>
                <w:lang w:val="es-MX"/>
              </w:rPr>
              <w:t xml:space="preserve">del </w:t>
            </w:r>
            <w:r w:rsidRPr="00FF7D7D">
              <w:rPr>
                <w:rFonts w:ascii="Arial" w:hAnsi="Arial" w:cs="Arial"/>
                <w:lang w:val="es-MX"/>
              </w:rPr>
              <w:t xml:space="preserve">anterior punto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para la aceleración y </w:t>
            </w:r>
            <w:r w:rsidRPr="00FF7D7D">
              <w:rPr>
                <w:rFonts w:ascii="Arial" w:hAnsi="Arial" w:cs="Arial"/>
                <w:lang w:val="es-MX"/>
              </w:rPr>
              <w:t>p</w:t>
            </w:r>
            <w:r>
              <w:rPr>
                <w:rFonts w:ascii="Arial" w:hAnsi="Arial" w:cs="Arial"/>
                <w:lang w:val="es-MX"/>
              </w:rPr>
              <w:t>ida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a los estudiantes que elaboren una tabla</w:t>
            </w:r>
            <w:r>
              <w:rPr>
                <w:rFonts w:ascii="Arial" w:hAnsi="Arial" w:cs="Arial"/>
                <w:lang w:val="es-MX"/>
              </w:rPr>
              <w:t>.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94"/>
              <w:gridCol w:w="1304"/>
              <w:gridCol w:w="1304"/>
              <w:gridCol w:w="1304"/>
              <w:gridCol w:w="1305"/>
              <w:gridCol w:w="1305"/>
            </w:tblGrid>
            <w:tr w:rsidR="00964029" w:rsidRPr="00FF7D7D" w:rsidTr="0066170B"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v(m/s)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Seleccion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primero el simulador </w:t>
            </w:r>
            <w:r>
              <w:rPr>
                <w:rFonts w:ascii="Arial" w:hAnsi="Arial" w:cs="Arial"/>
                <w:lang w:val="es-MX"/>
              </w:rPr>
              <w:t>V</w:t>
            </w:r>
            <w:r w:rsidR="00964029" w:rsidRPr="00FF7D7D">
              <w:rPr>
                <w:rFonts w:ascii="Arial" w:hAnsi="Arial" w:cs="Arial"/>
                <w:lang w:val="es-MX"/>
              </w:rPr>
              <w:t>ariación de posición con el tiempo en el MRUA.</w:t>
            </w:r>
          </w:p>
          <w:p w:rsidR="00964029" w:rsidRPr="00FF7D7D" w:rsidRDefault="00FF7D7D" w:rsidP="009A77EF">
            <w:pPr>
              <w:pStyle w:val="Textoindependiente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Pida</w:t>
            </w:r>
            <w:r w:rsidRPr="00FF7D7D">
              <w:rPr>
                <w:sz w:val="24"/>
                <w:szCs w:val="24"/>
              </w:rPr>
              <w:t xml:space="preserve"> </w:t>
            </w:r>
            <w:r w:rsidR="00964029" w:rsidRPr="00FF7D7D">
              <w:rPr>
                <w:sz w:val="24"/>
                <w:szCs w:val="24"/>
              </w:rPr>
              <w:t xml:space="preserve">al estudiante que ingrese la magnitud de la aceleración escogida previamente y </w:t>
            </w:r>
            <w:r w:rsidRPr="00FF7D7D">
              <w:rPr>
                <w:sz w:val="24"/>
                <w:szCs w:val="24"/>
              </w:rPr>
              <w:t>emp</w:t>
            </w:r>
            <w:r>
              <w:rPr>
                <w:sz w:val="24"/>
                <w:szCs w:val="24"/>
              </w:rPr>
              <w:t>iece</w:t>
            </w:r>
            <w:r w:rsidRPr="00FF7D7D">
              <w:rPr>
                <w:sz w:val="24"/>
                <w:szCs w:val="24"/>
              </w:rPr>
              <w:t xml:space="preserve"> </w:t>
            </w:r>
            <w:r w:rsidR="00964029" w:rsidRPr="00FF7D7D">
              <w:rPr>
                <w:sz w:val="24"/>
                <w:szCs w:val="24"/>
              </w:rPr>
              <w:t>a correr la simulación.</w:t>
            </w:r>
          </w:p>
          <w:p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Haga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énfasis en la comparación de los puntos de la gráfica obtenida con la tabla x-t realizada con anterioridad (dato mayor 5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s)</w:t>
            </w:r>
            <w:r w:rsidR="000E25EB">
              <w:rPr>
                <w:rFonts w:ascii="Arial" w:hAnsi="Arial" w:cs="Arial"/>
                <w:lang w:val="es-MX"/>
              </w:rPr>
              <w:t>.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 xml:space="preserve">Luego </w:t>
            </w:r>
            <w:r w:rsidR="000E25EB" w:rsidRPr="00FF7D7D">
              <w:rPr>
                <w:rFonts w:ascii="Arial" w:hAnsi="Arial" w:cs="Arial"/>
                <w:lang w:val="es-MX"/>
              </w:rPr>
              <w:t>seleccion</w:t>
            </w:r>
            <w:r w:rsidR="000E25EB">
              <w:rPr>
                <w:rFonts w:ascii="Arial" w:hAnsi="Arial" w:cs="Arial"/>
                <w:lang w:val="es-MX"/>
              </w:rPr>
              <w:t>e</w:t>
            </w:r>
            <w:r w:rsidR="000E25EB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 xml:space="preserve">el simulador de variación de la velocidad con el tiempo en el MRUA y </w:t>
            </w:r>
            <w:r w:rsidR="000B61DB">
              <w:rPr>
                <w:rFonts w:ascii="Arial" w:hAnsi="Arial" w:cs="Arial"/>
                <w:lang w:val="es-MX"/>
              </w:rPr>
              <w:t>deténgase</w:t>
            </w:r>
            <w:r w:rsidRPr="00FF7D7D">
              <w:rPr>
                <w:rFonts w:ascii="Arial" w:hAnsi="Arial" w:cs="Arial"/>
                <w:lang w:val="es-MX"/>
              </w:rPr>
              <w:t xml:space="preserve"> en un punto menor a los 5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s.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Después de la presentación: </w:t>
            </w:r>
          </w:p>
          <w:p w:rsidR="00964029" w:rsidRPr="00FF7D7D" w:rsidRDefault="000B61DB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Solicite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a los estudiantes que encuentren la pendiente a partir de la gráfica obtenida de v-t, y que verifique</w:t>
            </w:r>
            <w:r>
              <w:rPr>
                <w:rFonts w:ascii="Arial" w:hAnsi="Arial" w:cs="Arial"/>
                <w:lang w:val="es-MX"/>
              </w:rPr>
              <w:t>n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que corresponde con la aceleración del objeto. </w:t>
            </w:r>
          </w:p>
          <w:p w:rsidR="00964029" w:rsidRPr="00FF7D7D" w:rsidRDefault="000B61DB" w:rsidP="009A77EF">
            <w:pPr>
              <w:pStyle w:val="Textoindependiente3"/>
              <w:rPr>
                <w:i w:val="0"/>
              </w:rPr>
            </w:pPr>
            <w:r>
              <w:rPr>
                <w:i w:val="0"/>
              </w:rPr>
              <w:t>Pida</w:t>
            </w:r>
            <w:r w:rsidR="00964029" w:rsidRPr="00FF7D7D">
              <w:rPr>
                <w:i w:val="0"/>
              </w:rPr>
              <w:t xml:space="preserve"> a los estudiantes que calculen la pendiente a partir de los datos de la tabla elaborada.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Deben observar con claridad las relaciones y correspondencias entre los procesos realizados.</w:t>
            </w:r>
          </w:p>
          <w:p w:rsidR="00964029" w:rsidRPr="000B61DB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Con la gráfica v-t obtenida</w:t>
            </w:r>
            <w:r w:rsidR="000B61DB">
              <w:rPr>
                <w:rFonts w:ascii="Arial" w:hAnsi="Arial" w:cs="Arial"/>
                <w:lang w:val="es-MX"/>
              </w:rPr>
              <w:t>,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0B61DB">
              <w:rPr>
                <w:rFonts w:ascii="Arial" w:hAnsi="Arial" w:cs="Arial"/>
                <w:lang w:val="es-MX"/>
              </w:rPr>
              <w:t>pida</w:t>
            </w:r>
            <w:r w:rsidRPr="00FF7D7D">
              <w:rPr>
                <w:rFonts w:ascii="Arial" w:hAnsi="Arial" w:cs="Arial"/>
                <w:lang w:val="es-MX"/>
              </w:rPr>
              <w:t xml:space="preserve"> a los estudiantes que encuentren el</w:t>
            </w:r>
            <w:r w:rsidRPr="00FF7D7D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Pr="000B61DB">
              <w:rPr>
                <w:rFonts w:ascii="Arial" w:hAnsi="Arial" w:cs="Arial"/>
                <w:lang w:val="es-MX"/>
              </w:rPr>
              <w:lastRenderedPageBreak/>
              <w:t xml:space="preserve">desplazamiento total y que comparen con la posición final que registra el simulador. </w:t>
            </w:r>
          </w:p>
          <w:p w:rsidR="00964029" w:rsidRPr="000B61DB" w:rsidRDefault="000B61DB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0B61DB">
              <w:rPr>
                <w:rFonts w:ascii="Arial" w:hAnsi="Arial" w:cs="Arial"/>
                <w:lang w:val="es-MX"/>
              </w:rPr>
              <w:t>Invite</w:t>
            </w:r>
            <w:r w:rsidR="00964029" w:rsidRPr="000B61DB">
              <w:rPr>
                <w:rFonts w:ascii="Arial" w:hAnsi="Arial" w:cs="Arial"/>
                <w:lang w:val="es-MX"/>
              </w:rPr>
              <w:t xml:space="preserve"> al estudiante </w:t>
            </w:r>
            <w:r w:rsidRPr="000B61DB">
              <w:rPr>
                <w:rFonts w:ascii="Arial" w:hAnsi="Arial" w:cs="Arial"/>
                <w:lang w:val="es-MX"/>
              </w:rPr>
              <w:t xml:space="preserve">a </w:t>
            </w:r>
            <w:r w:rsidR="00964029" w:rsidRPr="000B61DB">
              <w:rPr>
                <w:rFonts w:ascii="Arial" w:hAnsi="Arial" w:cs="Arial"/>
                <w:lang w:val="es-MX"/>
              </w:rPr>
              <w:t xml:space="preserve">que comunique sus conclusiones. </w:t>
            </w:r>
          </w:p>
          <w:p w:rsidR="00964029" w:rsidRPr="000B61DB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0B61DB">
              <w:rPr>
                <w:rFonts w:ascii="Arial" w:hAnsi="Arial" w:cs="Arial"/>
                <w:b/>
                <w:lang w:val="es-MX"/>
              </w:rPr>
              <w:t xml:space="preserve">Sugerencia: </w:t>
            </w:r>
            <w:r w:rsidR="000B61DB">
              <w:rPr>
                <w:rFonts w:ascii="Arial" w:hAnsi="Arial" w:cs="Arial"/>
                <w:lang w:val="es-MX"/>
              </w:rPr>
              <w:t>e</w:t>
            </w:r>
            <w:r w:rsidR="000B61DB" w:rsidRPr="000B61DB">
              <w:rPr>
                <w:rFonts w:ascii="Arial" w:hAnsi="Arial" w:cs="Arial"/>
                <w:lang w:val="es-MX"/>
              </w:rPr>
              <w:t xml:space="preserve">ste </w:t>
            </w:r>
            <w:r w:rsidRPr="000B61DB">
              <w:rPr>
                <w:rFonts w:ascii="Arial" w:hAnsi="Arial" w:cs="Arial"/>
                <w:lang w:val="es-MX"/>
              </w:rPr>
              <w:t xml:space="preserve">recurso expositivo se plantea como cierre del tema de movimiento rectilíneo uniformemente acelerado. Sin embargo, también puede ser utilizado como introductorio a la sección de análisis de gráficas del MRUA, de modo que se puedan construir los conceptos y análisis con los estudiantes. 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:rsidR="00964029" w:rsidRPr="006D240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D240D">
              <w:rPr>
                <w:rFonts w:ascii="Arial" w:hAnsi="Arial" w:cs="Arial"/>
                <w:b/>
                <w:sz w:val="21"/>
                <w:szCs w:val="21"/>
                <w:lang w:val="es-MX"/>
              </w:rPr>
              <w:t>FICHA DEL ESTUDIANTE:</w:t>
            </w:r>
          </w:p>
          <w:p w:rsidR="00964029" w:rsidRPr="00FF7D7D" w:rsidRDefault="00964029" w:rsidP="0066170B">
            <w:pPr>
              <w:pStyle w:val="cabecera2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  <w:b/>
                <w:sz w:val="21"/>
                <w:szCs w:val="21"/>
              </w:rPr>
            </w:pPr>
            <w:r w:rsidRPr="00FF7D7D">
              <w:rPr>
                <w:rFonts w:ascii="Arial" w:hAnsi="Arial" w:cs="Arial"/>
                <w:b/>
                <w:sz w:val="21"/>
                <w:szCs w:val="21"/>
              </w:rPr>
              <w:t>¿Un movimiento uniforme y acelerado?</w:t>
            </w:r>
          </w:p>
          <w:p w:rsidR="00964029" w:rsidRPr="00FF7D7D" w:rsidRDefault="00964029" w:rsidP="0066170B">
            <w:pPr>
              <w:pStyle w:val="Normal1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  <w:sz w:val="21"/>
                <w:szCs w:val="21"/>
              </w:rPr>
            </w:pPr>
            <w:r w:rsidRPr="000B61DB">
              <w:rPr>
                <w:rFonts w:ascii="Arial" w:hAnsi="Arial" w:cs="Arial"/>
                <w:sz w:val="21"/>
                <w:szCs w:val="21"/>
              </w:rPr>
              <w:t xml:space="preserve">Un cuerpo que se mueve con un movimiento rectilíneo </w:t>
            </w:r>
            <w:r w:rsidR="005C425D" w:rsidRPr="00F8164E">
              <w:rPr>
                <w:rFonts w:ascii="Arial" w:hAnsi="Arial" w:cs="Arial"/>
                <w:sz w:val="21"/>
                <w:szCs w:val="21"/>
              </w:rPr>
              <w:t>de</w:t>
            </w:r>
            <w:r w:rsidRPr="00F8164E">
              <w:rPr>
                <w:rFonts w:ascii="Arial" w:hAnsi="Arial" w:cs="Arial"/>
                <w:sz w:val="21"/>
                <w:szCs w:val="21"/>
              </w:rPr>
              <w:t xml:space="preserve"> aceleración constante (en módulo, dirección y sentido) describe un</w:t>
            </w:r>
            <w:r w:rsidRPr="000B61DB">
              <w:rPr>
                <w:rStyle w:val="apple-converted-space"/>
                <w:rFonts w:ascii="Arial" w:hAnsi="Arial" w:cs="Arial"/>
                <w:sz w:val="21"/>
                <w:szCs w:val="21"/>
              </w:rPr>
              <w:t> </w:t>
            </w:r>
            <w:r w:rsidRPr="000B61DB">
              <w:rPr>
                <w:rStyle w:val="negrita"/>
                <w:rFonts w:ascii="Arial" w:hAnsi="Arial" w:cs="Arial"/>
                <w:b/>
                <w:bCs/>
                <w:sz w:val="21"/>
                <w:szCs w:val="21"/>
              </w:rPr>
              <w:t>movimiento rectilíneo uniformemente acelerado (MRUA)</w:t>
            </w:r>
            <w:r w:rsidRPr="000B61DB">
              <w:rPr>
                <w:rFonts w:ascii="Arial" w:hAnsi="Arial" w:cs="Arial"/>
                <w:sz w:val="21"/>
                <w:szCs w:val="21"/>
              </w:rPr>
              <w:t>.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 xml:space="preserve">Recuerda la fundamentación matemática del MRUA, </w:t>
            </w:r>
            <w:r w:rsidR="00F8164E" w:rsidRPr="00FF7D7D">
              <w:rPr>
                <w:rFonts w:ascii="Arial" w:hAnsi="Arial" w:cs="Arial"/>
                <w:lang w:val="es-MX"/>
              </w:rPr>
              <w:t>l</w:t>
            </w:r>
            <w:r w:rsidR="00F8164E">
              <w:rPr>
                <w:rFonts w:ascii="Arial" w:hAnsi="Arial" w:cs="Arial"/>
                <w:lang w:val="es-MX"/>
              </w:rPr>
              <w:t>a</w:t>
            </w:r>
            <w:r w:rsidR="00F8164E" w:rsidRPr="00FF7D7D">
              <w:rPr>
                <w:rFonts w:ascii="Arial" w:hAnsi="Arial" w:cs="Arial"/>
                <w:lang w:val="es-MX"/>
              </w:rPr>
              <w:t xml:space="preserve"> </w:t>
            </w:r>
            <w:r w:rsidR="005C425D" w:rsidRPr="00FF7D7D">
              <w:rPr>
                <w:rFonts w:ascii="Arial" w:hAnsi="Arial" w:cs="Arial"/>
                <w:lang w:val="es-MX"/>
              </w:rPr>
              <w:t>cual</w:t>
            </w:r>
            <w:r w:rsidRPr="00FF7D7D">
              <w:rPr>
                <w:rFonts w:ascii="Arial" w:hAnsi="Arial" w:cs="Arial"/>
                <w:lang w:val="es-MX"/>
              </w:rPr>
              <w:t xml:space="preserve"> te permitirá una mejor comprensión del análisis gráfico</w:t>
            </w:r>
            <w:r w:rsidR="005C425D" w:rsidRPr="00FF7D7D">
              <w:rPr>
                <w:rFonts w:ascii="Arial" w:hAnsi="Arial" w:cs="Arial"/>
                <w:lang w:val="es-MX"/>
              </w:rPr>
              <w:t>.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</w:p>
          <w:p w:rsidR="00964029" w:rsidRPr="00FF7D7D" w:rsidRDefault="00964029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3958"/>
              <w:gridCol w:w="3958"/>
            </w:tblGrid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2D6340">
                  <w:pPr>
                    <w:pStyle w:val="Ttulo2"/>
                    <w:rPr>
                      <w:sz w:val="24"/>
                      <w:szCs w:val="24"/>
                    </w:rPr>
                  </w:pPr>
                  <w:r w:rsidRPr="00FF7D7D">
                    <w:rPr>
                      <w:sz w:val="24"/>
                      <w:szCs w:val="24"/>
                    </w:rPr>
                    <w:t>Función cuadrática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F8164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 xml:space="preserve">Ecuación </w:t>
                  </w:r>
                  <w:r w:rsidR="00F8164E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</w:t>
                  </w:r>
                  <w:r w:rsidR="00F8164E"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 xml:space="preserve">osición </w:t>
                  </w: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en función del tiempo para un MRU</w:t>
                  </w:r>
                  <w:r w:rsidR="005C425D"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A</w:t>
                  </w: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y=A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+Bx+C</m:t>
                      </m:r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295882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x=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t+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gráfica resultante es una </w:t>
                  </w: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parábola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Los coeficientes 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A, B y C</m:t>
                      </m:r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determinan las características de la misma</w:t>
                  </w:r>
                  <w:del w:id="24" w:author="María" w:date="2015-03-25T01:09:00Z">
                    <w:r w:rsidRPr="00FF7D7D" w:rsidDel="00F8164E">
                      <w:rPr>
                        <w:rFonts w:ascii="Arial" w:eastAsia="Times New Roman" w:hAnsi="Arial" w:cs="Arial"/>
                        <w:lang w:val="es-MX" w:eastAsia="es-CO"/>
                      </w:rPr>
                      <w:delText>.</w:delText>
                    </w:r>
                  </w:del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Correspondencia de coeficientes: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</m:oMath>
                  </m:oMathPara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B=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</m:oMath>
                  </m:oMathPara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C=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</m:oMath>
                  </m:oMathPara>
                </w:p>
              </w:tc>
            </w:tr>
            <w:tr w:rsidR="00964029" w:rsidRPr="00FF7D7D" w:rsidTr="0066170B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Ejemplo: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m:t>y=5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m:t>+1</m:t>
                      </m:r>
                    </m:oMath>
                  </m:oMathPara>
                </w:p>
                <w:p w:rsidR="00C14638" w:rsidRPr="00FF7D7D" w:rsidRDefault="00C14638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CN_10_02_IMG10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lastRenderedPageBreak/>
                          <w:t>Descripción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4215" w:dyaOrig="3990">
                            <v:shape id="_x0000_i1043" type="#_x0000_t75" style="width:126.25pt;height:119.7pt" o:ole="">
                              <v:imagedata r:id="rId41" o:title=""/>
                            </v:shape>
                            <o:OLEObject Type="Embed" ProgID="PBrush" ShapeID="_x0000_i1043" DrawAspect="Content" ObjectID="_1488782506" r:id="rId57"/>
                          </w:objec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  <w:r w:rsidR="00A5485C"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lastRenderedPageBreak/>
                    <w:t>Ejemplo: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m:t>v=2+3t+8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  <w:p w:rsidR="00C14638" w:rsidRPr="00FF7D7D" w:rsidRDefault="00C14638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CN_10_02_IMG11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lastRenderedPageBreak/>
                          <w:t>Descripción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2955" w:dyaOrig="5835">
                            <v:shape id="_x0000_i1044" type="#_x0000_t75" style="width:101pt;height:199.15pt" o:ole="">
                              <v:imagedata r:id="rId43" o:title=""/>
                            </v:shape>
                            <o:OLEObject Type="Embed" ProgID="PBrush" ShapeID="_x0000_i1044" DrawAspect="Content" ObjectID="_1488782507" r:id="rId58"/>
                          </w:objec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  <w:r w:rsidR="00A5485C"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 xml:space="preserve">Pie de </w:t>
                        </w:r>
                        <w:proofErr w:type="spellStart"/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imag</w:t>
                        </w:r>
                        <w:proofErr w:type="spellEnd"/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964029" w:rsidRPr="00FF7D7D" w:rsidRDefault="00964029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lastRenderedPageBreak/>
                    <w:t>Coeficientes de la función: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A=5</m:t>
                    </m:r>
                  </m:oMath>
                  <w:r w:rsidRPr="00FF7D7D">
                    <w:rPr>
                      <w:rFonts w:ascii="Arial" w:eastAsia="MS Mincho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B=0</m:t>
                    </m:r>
                  </m:oMath>
                  <w:r w:rsidR="00A5485C"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C=1</m:t>
                      </m:r>
                    </m:oMath>
                  </m:oMathPara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F8164E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>
                    <w:rPr>
                      <w:rFonts w:ascii="Arial" w:hAnsi="Arial" w:cs="Arial"/>
                      <w:lang w:val="es-MX"/>
                    </w:rPr>
                    <w:t>C</w:t>
                  </w:r>
                  <w:r w:rsidR="00964029" w:rsidRPr="00FF7D7D">
                    <w:rPr>
                      <w:rFonts w:ascii="Arial" w:hAnsi="Arial" w:cs="Arial"/>
                      <w:lang w:val="es-MX"/>
                    </w:rPr>
                    <w:t>onstantes cinemáticas: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Aceleración</w:t>
                  </w:r>
                  <w:r w:rsidR="00F8164E">
                    <w:rPr>
                      <w:rFonts w:ascii="Arial" w:hAnsi="Arial" w:cs="Arial"/>
                      <w:lang w:val="es-MX"/>
                    </w:rPr>
                    <w:t>:</w:t>
                  </w: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a=16 m/s</m:t>
                    </m:r>
                  </m:oMath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Velocidad inicial</w:t>
                  </w:r>
                  <w:r w:rsidR="00F8164E">
                    <w:rPr>
                      <w:rFonts w:ascii="Arial" w:hAnsi="Arial" w:cs="Arial"/>
                      <w:lang w:val="es-MX"/>
                    </w:rPr>
                    <w:t>:</w:t>
                  </w: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=3 m/s</m:t>
                    </m:r>
                  </m:oMath>
                </w:p>
                <w:p w:rsidR="00964029" w:rsidRPr="00FF7D7D" w:rsidRDefault="00964029" w:rsidP="005C425D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eastAsia="MS Mincho" w:hAnsi="Arial" w:cs="Arial"/>
                      <w:lang w:val="es-MX"/>
                    </w:rPr>
                    <w:t>Posición inicial</w:t>
                  </w:r>
                  <w:r w:rsidR="00F8164E">
                    <w:rPr>
                      <w:rFonts w:ascii="Arial" w:eastAsia="MS Mincho" w:hAnsi="Arial" w:cs="Arial"/>
                      <w:lang w:val="es-MX"/>
                    </w:rPr>
                    <w:t>:</w:t>
                  </w:r>
                  <w:r w:rsidRPr="00FF7D7D"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=2 m</m:t>
                    </m:r>
                  </m:oMath>
                </w:p>
              </w:tc>
            </w:tr>
          </w:tbl>
          <w:p w:rsidR="00964029" w:rsidRPr="00FF7D7D" w:rsidRDefault="00964029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64029" w:rsidRPr="00FF7D7D" w:rsidRDefault="00964029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3958"/>
              <w:gridCol w:w="3958"/>
            </w:tblGrid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E25F90">
                  <w:pPr>
                    <w:pStyle w:val="Ttulo2"/>
                    <w:rPr>
                      <w:sz w:val="24"/>
                      <w:szCs w:val="24"/>
                    </w:rPr>
                  </w:pPr>
                  <w:r w:rsidRPr="00F8164E">
                    <w:rPr>
                      <w:sz w:val="24"/>
                      <w:szCs w:val="24"/>
                    </w:rPr>
                    <w:t>Función lineal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Ecuación velocidad en función del tiempo para un MRU</w:t>
                  </w:r>
                  <w:r w:rsidR="00633B64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A</w:t>
                  </w: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y=mx+b</m:t>
                      </m:r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FF7D7D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+at</m:t>
                      </m:r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5C425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do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nde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m</m:t>
                    </m:r>
                  </m:oMath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</w:t>
                  </w:r>
                  <w:r w:rsidR="00964029"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pendiente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de la recta: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m=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La pendiente representa la aceleración </w:t>
                  </w:r>
                  <m:oMath>
                    <m:r>
                      <m:rPr>
                        <m:sty m:val="b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a</m:t>
                    </m:r>
                  </m:oMath>
                  <w:r w:rsidRPr="00FF7D7D"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  <w:t>: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b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5C425D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b</m:t>
                    </m:r>
                  </m:oMath>
                  <w:r w:rsidR="00964029"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es la ordenada </w:t>
                  </w:r>
                  <w:r w:rsidR="005C425D" w:rsidRPr="00FF7D7D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132C51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oMath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velocidad inicial y representa la ordenada </w:t>
                  </w:r>
                  <w:r w:rsidR="005C425D" w:rsidRPr="00FF7D7D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Ejemplo: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w:lastRenderedPageBreak/>
                        <m:t>y=4x-3</m:t>
                      </m:r>
                    </m:oMath>
                  </m:oMathPara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CN_10_02_IMG12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4065" w:dyaOrig="4755">
                            <v:shape id="_x0000_i1045" type="#_x0000_t75" style="width:128.1pt;height:150.1pt" o:ole="">
                              <v:imagedata r:id="rId19" o:title=""/>
                            </v:shape>
                            <o:OLEObject Type="Embed" ProgID="PBrush" ShapeID="_x0000_i1045" DrawAspect="Content" ObjectID="_1488782508" r:id="rId59"/>
                          </w:objec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C14638" w:rsidRPr="00FF7D7D" w:rsidRDefault="00C14638" w:rsidP="0066170B">
                  <w:pPr>
                    <w:spacing w:after="0" w:line="345" w:lineRule="atLeast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lastRenderedPageBreak/>
                    <w:t>Ejemplo: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w:lastRenderedPageBreak/>
                        <m:t>v=5-3t</m:t>
                      </m:r>
                    </m:oMath>
                  </m:oMathPara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CN_10_02_IMG13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4395" w:dyaOrig="4860">
                            <v:shape id="_x0000_i1046" type="#_x0000_t75" style="width:132.3pt;height:146.8pt" o:ole="">
                              <v:imagedata r:id="rId46" o:title=""/>
                            </v:shape>
                            <o:OLEObject Type="Embed" ProgID="PBrush" ShapeID="_x0000_i1046" DrawAspect="Content" ObjectID="_1488782509" r:id="rId60"/>
                          </w:objec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lastRenderedPageBreak/>
                    <w:t>Pendiente</w:t>
                  </w: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m=4</m:t>
                    </m:r>
                  </m:oMath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eastAsia="MS Mincho" w:hAnsi="Arial" w:cs="Arial"/>
                      <w:lang w:val="es-MX"/>
                    </w:rPr>
                    <w:t xml:space="preserve">Ordenada </w:t>
                  </w:r>
                  <w:r w:rsidR="00C366CF" w:rsidRPr="00FF7D7D">
                    <w:rPr>
                      <w:rFonts w:ascii="Arial" w:eastAsia="MS Mincho" w:hAnsi="Arial" w:cs="Arial"/>
                      <w:lang w:val="es-MX"/>
                    </w:rPr>
                    <w:t>en el</w:t>
                  </w:r>
                  <w:r w:rsidRPr="00FF7D7D">
                    <w:rPr>
                      <w:rFonts w:ascii="Arial" w:eastAsia="MS Mincho" w:hAnsi="Arial" w:cs="Arial"/>
                      <w:lang w:val="es-MX"/>
                    </w:rPr>
                    <w:t xml:space="preserve"> origen</w:t>
                  </w:r>
                  <w:r w:rsidRPr="00FF7D7D"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="MS Mincho" w:hAnsi="Cambria Math" w:cs="Arial"/>
                        <w:sz w:val="21"/>
                        <w:szCs w:val="21"/>
                      </w:rPr>
                      <m:t>b=-3</m:t>
                    </m:r>
                  </m:oMath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Aceleración</w:t>
                  </w:r>
                  <w:r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m:oMath>
                    <m:r>
                      <m:rPr>
                        <m:sty m:val="b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=-3 m/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s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p>
                    </m:sSup>
                  </m:oMath>
                </w:p>
                <w:p w:rsidR="00964029" w:rsidRPr="00FF7D7D" w:rsidRDefault="00964029" w:rsidP="00C366CF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Velocidad inicial</w:t>
                  </w:r>
                  <w:r w:rsidR="00A5485C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=5 m/s</m:t>
                    </m:r>
                  </m:oMath>
                </w:p>
              </w:tc>
            </w:tr>
          </w:tbl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:rsidR="00964029" w:rsidRPr="00FF7D7D" w:rsidRDefault="00964029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FF7D7D">
              <w:rPr>
                <w:rFonts w:ascii="Arial" w:eastAsia="Times New Roman" w:hAnsi="Arial" w:cs="Arial"/>
                <w:lang w:val="es-MX" w:eastAsia="es-CO"/>
              </w:rPr>
              <w:t>A continuación encontrarás un resumen de las ecuaciones que te serán útiles en la solución de problemas de MRUA</w:t>
            </w:r>
            <w:r w:rsidR="00C366CF" w:rsidRPr="00FF7D7D">
              <w:rPr>
                <w:rFonts w:ascii="Arial" w:eastAsia="Times New Roman" w:hAnsi="Arial" w:cs="Arial"/>
                <w:lang w:val="es-MX" w:eastAsia="es-CO"/>
              </w:rPr>
              <w:t xml:space="preserve">. Con autorización de tu profesor, 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puedes </w:t>
            </w:r>
            <w:r w:rsidR="00F8164E" w:rsidRPr="00FF7D7D">
              <w:rPr>
                <w:rFonts w:ascii="Arial" w:eastAsia="Times New Roman" w:hAnsi="Arial" w:cs="Arial"/>
                <w:lang w:val="es-MX" w:eastAsia="es-CO"/>
              </w:rPr>
              <w:t>llevarl</w:t>
            </w:r>
            <w:r w:rsidR="00F8164E">
              <w:rPr>
                <w:rFonts w:ascii="Arial" w:eastAsia="Times New Roman" w:hAnsi="Arial" w:cs="Arial"/>
                <w:lang w:val="es-MX" w:eastAsia="es-CO"/>
              </w:rPr>
              <w:t>as</w:t>
            </w:r>
            <w:r w:rsidR="00F8164E" w:rsidRPr="00FF7D7D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366CF" w:rsidRPr="00FF7D7D">
              <w:rPr>
                <w:rFonts w:ascii="Arial" w:eastAsia="Times New Roman" w:hAnsi="Arial" w:cs="Arial"/>
                <w:lang w:val="es-MX" w:eastAsia="es-CO"/>
              </w:rPr>
              <w:t xml:space="preserve">a clase 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en una ficha mientras las aprendes. </w:t>
            </w:r>
          </w:p>
          <w:p w:rsidR="00964029" w:rsidRPr="00FF7D7D" w:rsidRDefault="00964029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4006"/>
              <w:gridCol w:w="3910"/>
            </w:tblGrid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sz w:val="20"/>
                      <w:szCs w:val="20"/>
                      <w:lang w:val="es-MX" w:eastAsia="es-CO"/>
                    </w:rPr>
                  </w:pPr>
                  <w:r w:rsidRPr="006D240D">
                    <w:rPr>
                      <w:rFonts w:ascii="Arial" w:eastAsia="Times New Roman" w:hAnsi="Arial" w:cs="Arial"/>
                      <w:lang w:val="es-MX" w:eastAsia="es-CO"/>
                    </w:rPr>
                    <w:t>Ecuación para posición en un tiempo determinado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x=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t+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Ecuación para velocidad en un tiempo determinado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+at</m:t>
                      </m:r>
                    </m:oMath>
                  </m:oMathPara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Ecuación para velocidad en un desplazamiento dado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132C51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+2a(x-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)</m:t>
                      </m:r>
                    </m:oMath>
                  </m:oMathPara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Ecuación para distancia rec</w:t>
                  </w:r>
                  <w:r w:rsidR="007165F7" w:rsidRPr="00FF7D7D">
                    <w:rPr>
                      <w:rFonts w:ascii="Arial" w:eastAsia="Times New Roman" w:hAnsi="Arial" w:cs="Arial"/>
                      <w:lang w:val="es-MX" w:eastAsia="es-CO"/>
                    </w:rPr>
                    <w:t>orrida en un tiempo determinado</w:t>
                  </w: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s=</m:t>
                      </m:r>
                      <m:d>
                        <m:d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Arial"/>
                                      <w:sz w:val="21"/>
                                      <w:szCs w:val="21"/>
                                      <w:lang w:eastAsia="es-CO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Times New Roman" w:hAnsi="Cambria Math" w:cs="Arial"/>
                                      <w:sz w:val="21"/>
                                      <w:szCs w:val="21"/>
                                      <w:lang w:eastAsia="es-CO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Times New Roman" w:hAnsi="Cambria Math" w:cs="Arial"/>
                                      <w:sz w:val="21"/>
                                      <w:szCs w:val="21"/>
                                      <w:lang w:eastAsia="es-CO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+v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den>
                          </m:f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t</m:t>
                      </m:r>
                    </m:oMath>
                  </m:oMathPara>
                </w:p>
              </w:tc>
            </w:tr>
          </w:tbl>
          <w:p w:rsidR="00964029" w:rsidRPr="00FF7D7D" w:rsidRDefault="00964029" w:rsidP="0066170B">
            <w:pPr>
              <w:spacing w:after="150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64029" w:rsidRPr="00FF7D7D" w:rsidRDefault="00C366CF" w:rsidP="006D240D">
            <w:pPr>
              <w:spacing w:after="150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FF7D7D">
              <w:rPr>
                <w:rFonts w:ascii="Arial" w:eastAsia="Times New Roman" w:hAnsi="Arial" w:cs="Arial"/>
                <w:lang w:val="es-MX" w:eastAsia="es-CO"/>
              </w:rPr>
              <w:t>Ten en cuenta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 que las anteriores ecuaciones 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te sirven para 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>hallar cualquier dato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 que se pida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 en un problema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>;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 basta con despejar </w:t>
            </w:r>
            <w:r w:rsidR="00F8164E" w:rsidRPr="00FF7D7D">
              <w:rPr>
                <w:rFonts w:ascii="Arial" w:eastAsia="Times New Roman" w:hAnsi="Arial" w:cs="Arial"/>
                <w:lang w:val="es-MX" w:eastAsia="es-CO"/>
              </w:rPr>
              <w:t xml:space="preserve">la variable solicitada 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de la ecuación. </w:t>
            </w:r>
          </w:p>
          <w:p w:rsidR="00964029" w:rsidRPr="006D240D" w:rsidRDefault="00964029" w:rsidP="0066170B">
            <w:pPr>
              <w:spacing w:after="150"/>
              <w:rPr>
                <w:rFonts w:ascii="Arial" w:eastAsia="Times New Roman" w:hAnsi="Arial" w:cs="Arial"/>
                <w:lang w:val="es-MX" w:eastAsia="es-CO"/>
              </w:rPr>
            </w:pPr>
            <w:r w:rsidRPr="00FF7D7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lastRenderedPageBreak/>
              <w:t>Si quieres saber más sobre el tema, no dejes de hacer clic en los</w:t>
            </w:r>
            <w:r w:rsidRPr="00966A5D">
              <w:rPr>
                <w:rFonts w:ascii="Arial" w:hAnsi="Arial" w:cs="Arial"/>
                <w:i/>
                <w:color w:val="333333"/>
                <w:shd w:val="clear" w:color="auto" w:fill="E6F6FC"/>
                <w:lang w:val="es-MX"/>
              </w:rPr>
              <w:t xml:space="preserve"> </w:t>
            </w:r>
            <w:r w:rsidRPr="006D240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siguientes enlaces: [</w:t>
            </w:r>
            <w:hyperlink r:id="rId61" w:tgtFrame="_blank" w:history="1">
              <w:r w:rsidRPr="006D240D">
                <w:rPr>
                  <w:rStyle w:val="Hipervnculo"/>
                  <w:rFonts w:ascii="Arial" w:hAnsi="Arial" w:cs="Arial"/>
                  <w:color w:val="003366"/>
                  <w:lang w:val="es-MX"/>
                </w:rPr>
                <w:t>ver</w:t>
              </w:r>
            </w:hyperlink>
            <w:r w:rsidRPr="006D240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 y [</w:t>
            </w:r>
            <w:hyperlink r:id="rId62" w:tgtFrame="_blank" w:history="1">
              <w:r w:rsidRPr="006D240D">
                <w:rPr>
                  <w:rStyle w:val="Hipervnculo"/>
                  <w:rFonts w:ascii="Arial" w:hAnsi="Arial" w:cs="Arial"/>
                  <w:color w:val="003366"/>
                  <w:lang w:val="es-MX"/>
                </w:rPr>
                <w:t>ver</w:t>
              </w:r>
            </w:hyperlink>
            <w:r w:rsidRPr="006D240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].</w:t>
            </w:r>
          </w:p>
          <w:p w:rsidR="00964029" w:rsidRPr="009A77EF" w:rsidRDefault="00964029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:rsidR="009E5CB5" w:rsidRPr="00966A5D" w:rsidRDefault="009E5CB5" w:rsidP="00966A5D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Obtención de gráficas de movimiento rectilíneo uniformemente acelerado</w:t>
            </w:r>
            <w:del w:id="25" w:author="María" w:date="2015-03-25T01:14:00Z">
              <w:r w:rsidRPr="00966A5D" w:rsidDel="00F8164E">
                <w:rPr>
                  <w:rFonts w:ascii="Times New Roman" w:hAnsi="Times New Roman"/>
                  <w:lang w:val="es-MX"/>
                </w:rPr>
                <w:delText>.</w:delText>
              </w:r>
            </w:del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9E5CB5" w:rsidRPr="00966A5D" w:rsidRDefault="009E5CB5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Interactivo que permite estudiar la posición y la velocidad de un movimiento rectilíneo uniformemente acelerado</w:t>
            </w:r>
          </w:p>
        </w:tc>
      </w:tr>
    </w:tbl>
    <w:p w:rsidR="009E5CB5" w:rsidRPr="007C378C" w:rsidRDefault="009E5CB5" w:rsidP="009E5CB5">
      <w:pPr>
        <w:spacing w:after="120"/>
        <w:outlineLvl w:val="3"/>
        <w:rPr>
          <w:rFonts w:ascii="Georgia" w:eastAsia="Times New Roman" w:hAnsi="Georgia"/>
          <w:sz w:val="33"/>
          <w:szCs w:val="33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C378C" w:rsidRPr="0066170B" w:rsidTr="0066170B">
        <w:tc>
          <w:tcPr>
            <w:tcW w:w="9054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757FF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CN_10_02_REC110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</w:t>
            </w:r>
            <w:r w:rsidR="00B54B7A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mica/La cinemática/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El movimiento rectilíneo uniformemente acelerado/Practica/Resuelve problemas sobre el MRUA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Cambiar los número que se indican </w:t>
            </w:r>
          </w:p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 id="_x0000_i1047" type="#_x0000_t75" style="width:302.05pt;height:208.5pt" o:ole="">
                  <v:imagedata r:id="rId63" o:title=""/>
                </v:shape>
                <o:OLEObject Type="Embed" ProgID="PBrush" ShapeID="_x0000_i1047" DrawAspect="Content" ObjectID="_1488782510" r:id="rId64"/>
              </w:objec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Resuelve problemas de MRUA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Actividad para ejercitar la solución de problemas de movimiento rectilíneo uniformemente acelerado </w:t>
            </w:r>
          </w:p>
        </w:tc>
      </w:tr>
    </w:tbl>
    <w:p w:rsidR="009E5CB5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0729EC" w:rsidRDefault="000729EC" w:rsidP="000729EC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3.2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 xml:space="preserve">Consolidación </w:t>
      </w:r>
    </w:p>
    <w:p w:rsidR="00C27526" w:rsidRDefault="00C27526" w:rsidP="000729EC">
      <w:pPr>
        <w:spacing w:after="0"/>
        <w:rPr>
          <w:rFonts w:ascii="Times" w:hAnsi="Times"/>
          <w:b/>
        </w:rPr>
      </w:pPr>
    </w:p>
    <w:p w:rsidR="00C27526" w:rsidRPr="00966A5D" w:rsidRDefault="00C27526" w:rsidP="00966A5D">
      <w:pPr>
        <w:spacing w:after="0"/>
        <w:rPr>
          <w:rFonts w:ascii="Arial" w:hAnsi="Arial" w:cs="Arial"/>
          <w:b/>
          <w:shd w:val="clear" w:color="auto" w:fill="FFFFFF"/>
        </w:rPr>
      </w:pPr>
      <w:r w:rsidRPr="00966A5D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:rsidR="000729EC" w:rsidRPr="007C378C" w:rsidRDefault="000729EC" w:rsidP="000729EC">
      <w:pPr>
        <w:spacing w:after="0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757FFB" w:rsidP="0066170B">
            <w:pPr>
              <w:tabs>
                <w:tab w:val="left" w:pos="3965"/>
              </w:tabs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CN_10_02_REC120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9E5CB5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 xml:space="preserve">Análisis gráfico de </w:t>
            </w:r>
            <w:r w:rsidR="00F8164E">
              <w:rPr>
                <w:rFonts w:ascii="Arial" w:hAnsi="Arial"/>
                <w:sz w:val="18"/>
                <w:szCs w:val="18"/>
              </w:rPr>
              <w:t>m</w:t>
            </w:r>
            <w:r w:rsidR="00F8164E" w:rsidRPr="0066170B">
              <w:rPr>
                <w:rFonts w:ascii="Arial" w:hAnsi="Arial"/>
                <w:sz w:val="18"/>
                <w:szCs w:val="18"/>
              </w:rPr>
              <w:t xml:space="preserve">ovimiento </w:t>
            </w:r>
            <w:r w:rsidRPr="0066170B">
              <w:rPr>
                <w:rFonts w:ascii="Arial" w:hAnsi="Arial"/>
                <w:sz w:val="18"/>
                <w:szCs w:val="18"/>
              </w:rPr>
              <w:t>rectilíneo uniformemente acelerado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3B28CD" w:rsidP="0066170B">
            <w:pPr>
              <w:spacing w:after="0"/>
              <w:rPr>
                <w:rFonts w:ascii="Arial" w:hAnsi="Arial"/>
                <w:sz w:val="18"/>
                <w:szCs w:val="18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>Dada una gráfica cinemática</w:t>
            </w:r>
            <w:r w:rsidR="00C366CF">
              <w:rPr>
                <w:rFonts w:ascii="Arial" w:hAnsi="Arial"/>
                <w:sz w:val="18"/>
                <w:szCs w:val="18"/>
              </w:rPr>
              <w:t>,</w:t>
            </w:r>
            <w:r w:rsidRPr="0066170B">
              <w:rPr>
                <w:rFonts w:ascii="Arial" w:hAnsi="Arial"/>
                <w:sz w:val="18"/>
                <w:szCs w:val="18"/>
              </w:rPr>
              <w:t xml:space="preserve"> </w:t>
            </w:r>
            <w:r w:rsidR="009E5CB5" w:rsidRPr="0066170B">
              <w:rPr>
                <w:rFonts w:ascii="Arial" w:hAnsi="Arial"/>
                <w:sz w:val="18"/>
                <w:szCs w:val="18"/>
              </w:rPr>
              <w:t>identificar el tipo de movimiento</w:t>
            </w:r>
            <w:del w:id="26" w:author="María" w:date="2015-03-25T01:16:00Z">
              <w:r w:rsidR="009E5CB5" w:rsidRPr="0066170B" w:rsidDel="00F8164E">
                <w:rPr>
                  <w:rFonts w:ascii="Arial" w:hAnsi="Arial"/>
                  <w:sz w:val="18"/>
                  <w:szCs w:val="18"/>
                </w:rPr>
                <w:delText>.</w:delText>
              </w:r>
            </w:del>
            <w:r w:rsidR="009E5CB5" w:rsidRPr="0066170B">
              <w:rPr>
                <w:rFonts w:ascii="Arial" w:hAnsi="Arial"/>
                <w:sz w:val="18"/>
                <w:szCs w:val="18"/>
              </w:rPr>
              <w:t xml:space="preserve"> </w:t>
            </w:r>
          </w:p>
        </w:tc>
      </w:tr>
    </w:tbl>
    <w:p w:rsidR="009E5CB5" w:rsidRPr="007C378C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757FFB" w:rsidP="0066170B">
            <w:pPr>
              <w:tabs>
                <w:tab w:val="left" w:pos="3965"/>
              </w:tabs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CN_10_02_REC130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9E5CB5" w:rsidP="00C366CF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 xml:space="preserve">Solución de </w:t>
            </w:r>
            <w:r w:rsidR="00C366CF">
              <w:rPr>
                <w:rFonts w:ascii="Arial" w:hAnsi="Arial"/>
                <w:sz w:val="18"/>
                <w:szCs w:val="18"/>
              </w:rPr>
              <w:t>p</w:t>
            </w:r>
            <w:r w:rsidRPr="0066170B">
              <w:rPr>
                <w:rFonts w:ascii="Arial" w:hAnsi="Arial"/>
                <w:sz w:val="18"/>
                <w:szCs w:val="18"/>
              </w:rPr>
              <w:t>roblemas que combinan MRU y MRUA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3B28CD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>S</w:t>
            </w:r>
            <w:r w:rsidR="009E5CB5" w:rsidRPr="0066170B">
              <w:rPr>
                <w:rFonts w:ascii="Arial" w:hAnsi="Arial"/>
                <w:sz w:val="18"/>
                <w:szCs w:val="18"/>
              </w:rPr>
              <w:t>oluci</w:t>
            </w:r>
            <w:r w:rsidRPr="0066170B">
              <w:rPr>
                <w:rFonts w:ascii="Arial" w:hAnsi="Arial"/>
                <w:sz w:val="18"/>
                <w:szCs w:val="18"/>
              </w:rPr>
              <w:t>ón de</w:t>
            </w:r>
            <w:r w:rsidR="009E5CB5" w:rsidRPr="0066170B">
              <w:rPr>
                <w:rFonts w:ascii="Arial" w:hAnsi="Arial"/>
                <w:sz w:val="18"/>
                <w:szCs w:val="18"/>
              </w:rPr>
              <w:t xml:space="preserve"> problemas de movimiento por intervalos. Cada intervalo puede corresponder </w:t>
            </w:r>
            <w:r w:rsidR="00F8164E">
              <w:rPr>
                <w:rFonts w:ascii="Arial" w:hAnsi="Arial"/>
                <w:sz w:val="18"/>
                <w:szCs w:val="18"/>
              </w:rPr>
              <w:t>a</w:t>
            </w:r>
            <w:r w:rsidR="00F8164E" w:rsidRPr="0066170B">
              <w:rPr>
                <w:rFonts w:ascii="Arial" w:hAnsi="Arial"/>
                <w:sz w:val="18"/>
                <w:szCs w:val="18"/>
              </w:rPr>
              <w:t xml:space="preserve"> </w:t>
            </w:r>
            <w:r w:rsidR="009E5CB5" w:rsidRPr="0066170B">
              <w:rPr>
                <w:rFonts w:ascii="Arial" w:hAnsi="Arial"/>
                <w:sz w:val="18"/>
                <w:szCs w:val="18"/>
              </w:rPr>
              <w:t xml:space="preserve">un MRU o </w:t>
            </w:r>
            <w:r w:rsidR="00F8164E">
              <w:rPr>
                <w:rFonts w:ascii="Arial" w:hAnsi="Arial"/>
                <w:sz w:val="18"/>
                <w:szCs w:val="18"/>
              </w:rPr>
              <w:t>a</w:t>
            </w:r>
            <w:r w:rsidR="00F8164E" w:rsidRPr="0066170B">
              <w:rPr>
                <w:rFonts w:ascii="Arial" w:hAnsi="Arial"/>
                <w:sz w:val="18"/>
                <w:szCs w:val="18"/>
              </w:rPr>
              <w:t xml:space="preserve"> </w:t>
            </w:r>
            <w:r w:rsidR="009E5CB5" w:rsidRPr="0066170B">
              <w:rPr>
                <w:rFonts w:ascii="Arial" w:hAnsi="Arial"/>
                <w:sz w:val="18"/>
                <w:szCs w:val="18"/>
              </w:rPr>
              <w:t>un MRUA</w:t>
            </w:r>
            <w:del w:id="27" w:author="María" w:date="2015-03-25T01:17:00Z">
              <w:r w:rsidR="009E5CB5" w:rsidRPr="0066170B" w:rsidDel="00F8164E">
                <w:rPr>
                  <w:rFonts w:ascii="Arial" w:hAnsi="Arial"/>
                  <w:sz w:val="18"/>
                  <w:szCs w:val="18"/>
                </w:rPr>
                <w:delText>.</w:delText>
              </w:r>
            </w:del>
          </w:p>
        </w:tc>
      </w:tr>
    </w:tbl>
    <w:p w:rsidR="009E5CB5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2727BE" w:rsidRDefault="002727BE" w:rsidP="002727BE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Caída libre y lanzamiento vertical </w:t>
      </w:r>
    </w:p>
    <w:p w:rsidR="00F41634" w:rsidRDefault="00F41634" w:rsidP="002727BE">
      <w:pPr>
        <w:spacing w:after="0"/>
        <w:rPr>
          <w:rFonts w:ascii="Times" w:hAnsi="Times"/>
          <w:b/>
        </w:rPr>
      </w:pPr>
    </w:p>
    <w:p w:rsidR="00F41634" w:rsidRPr="00966A5D" w:rsidRDefault="00154276" w:rsidP="00F41634">
      <w:pPr>
        <w:spacing w:after="0"/>
        <w:jc w:val="both"/>
        <w:rPr>
          <w:rFonts w:ascii="Times" w:hAnsi="Times"/>
          <w:b/>
        </w:rPr>
      </w:pPr>
      <w:r>
        <w:rPr>
          <w:rFonts w:ascii="Times" w:hAnsi="Times"/>
        </w:rPr>
        <w:t>En esta sección aprenderás</w:t>
      </w:r>
      <w:r w:rsidRPr="00966A5D">
        <w:rPr>
          <w:rFonts w:ascii="Times" w:hAnsi="Times"/>
        </w:rPr>
        <w:t xml:space="preserve"> </w:t>
      </w:r>
      <w:r w:rsidR="00317398">
        <w:rPr>
          <w:rFonts w:ascii="Times" w:hAnsi="Times"/>
        </w:rPr>
        <w:t>el efecto de</w:t>
      </w:r>
      <w:r w:rsidR="00F41634" w:rsidRPr="00966A5D">
        <w:rPr>
          <w:rFonts w:ascii="Times" w:hAnsi="Times"/>
        </w:rPr>
        <w:t xml:space="preserve"> la gravedad en la caída de los objetos. También </w:t>
      </w:r>
      <w:r>
        <w:rPr>
          <w:rFonts w:ascii="Times" w:hAnsi="Times"/>
        </w:rPr>
        <w:t xml:space="preserve">verás </w:t>
      </w:r>
      <w:r w:rsidR="00F41634" w:rsidRPr="00966A5D">
        <w:rPr>
          <w:rFonts w:ascii="Times" w:hAnsi="Times"/>
        </w:rPr>
        <w:t>cómo ocurre el movimiento cuando</w:t>
      </w:r>
      <w:r w:rsidR="00317398">
        <w:rPr>
          <w:rFonts w:ascii="Times" w:hAnsi="Times"/>
        </w:rPr>
        <w:t xml:space="preserve"> un objeto</w:t>
      </w:r>
      <w:r w:rsidR="00F41634" w:rsidRPr="00966A5D">
        <w:rPr>
          <w:rFonts w:ascii="Times" w:hAnsi="Times"/>
        </w:rPr>
        <w:t xml:space="preserve"> es lanzado verticalmente hacia arriba, </w:t>
      </w:r>
      <w:r w:rsidR="00317398">
        <w:rPr>
          <w:rFonts w:ascii="Times" w:hAnsi="Times"/>
        </w:rPr>
        <w:t>sin considerar</w:t>
      </w:r>
      <w:r w:rsidR="00F41634" w:rsidRPr="00966A5D">
        <w:rPr>
          <w:rFonts w:ascii="Times" w:hAnsi="Times"/>
        </w:rPr>
        <w:t xml:space="preserve"> la resistencia del aire.</w:t>
      </w:r>
    </w:p>
    <w:p w:rsidR="00F549B5" w:rsidRPr="00966A5D" w:rsidRDefault="00F549B5" w:rsidP="00F549B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>Un cuerpo que se deja caer desde una cierta altura está sometido a la acción de la</w:t>
      </w:r>
      <w:r w:rsidRPr="00966A5D">
        <w:rPr>
          <w:rStyle w:val="apple-converted-space"/>
          <w:rFonts w:ascii="Arial" w:hAnsi="Arial" w:cs="Arial"/>
          <w:color w:val="333333"/>
        </w:rPr>
        <w:t> </w:t>
      </w:r>
      <w:r w:rsidRPr="00966A5D">
        <w:rPr>
          <w:rStyle w:val="Textoennegrita"/>
          <w:rFonts w:ascii="Arial" w:eastAsia="Calibri" w:hAnsi="Arial" w:cs="Arial"/>
          <w:color w:val="333333"/>
        </w:rPr>
        <w:t xml:space="preserve">fuerza gravitacional </w:t>
      </w:r>
      <w:r w:rsidRPr="00966A5D">
        <w:rPr>
          <w:rStyle w:val="Textoennegrita"/>
          <w:rFonts w:ascii="Arial" w:eastAsia="Calibri" w:hAnsi="Arial" w:cs="Arial"/>
          <w:b w:val="0"/>
          <w:color w:val="333333"/>
        </w:rPr>
        <w:t xml:space="preserve">que ejerce la </w:t>
      </w:r>
      <w:r w:rsidRPr="00966A5D">
        <w:rPr>
          <w:rStyle w:val="un"/>
          <w:rFonts w:ascii="Arial" w:hAnsi="Arial" w:cs="Arial"/>
          <w:color w:val="333333"/>
        </w:rPr>
        <w:t xml:space="preserve">Tierra sobre él. Dicha fuerza actúa </w:t>
      </w:r>
      <w:r w:rsidR="00E85E1B">
        <w:rPr>
          <w:rStyle w:val="un"/>
          <w:rFonts w:ascii="Arial" w:hAnsi="Arial" w:cs="Arial"/>
          <w:color w:val="333333"/>
        </w:rPr>
        <w:t>porque</w:t>
      </w:r>
      <w:r w:rsidRPr="00966A5D">
        <w:rPr>
          <w:rStyle w:val="un"/>
          <w:rFonts w:ascii="Arial" w:hAnsi="Arial" w:cs="Arial"/>
          <w:color w:val="333333"/>
        </w:rPr>
        <w:t xml:space="preserve"> el planeta genera un </w:t>
      </w:r>
      <w:r w:rsidRPr="00966A5D">
        <w:rPr>
          <w:rStyle w:val="un"/>
          <w:rFonts w:ascii="Arial" w:hAnsi="Arial" w:cs="Arial"/>
          <w:b/>
          <w:color w:val="333333"/>
        </w:rPr>
        <w:t xml:space="preserve">campo gravitacional </w:t>
      </w:r>
      <w:r w:rsidRPr="00966A5D">
        <w:rPr>
          <w:rStyle w:val="un"/>
          <w:rFonts w:ascii="Arial" w:hAnsi="Arial" w:cs="Arial"/>
          <w:color w:val="333333"/>
        </w:rPr>
        <w:t xml:space="preserve">cuya intensidad depende de la masa terrestre y de la distancia </w:t>
      </w:r>
      <w:r w:rsidR="00317398">
        <w:rPr>
          <w:rStyle w:val="un"/>
          <w:rFonts w:ascii="Arial" w:hAnsi="Arial" w:cs="Arial"/>
          <w:color w:val="333333"/>
        </w:rPr>
        <w:t>entre el</w:t>
      </w:r>
      <w:r w:rsidRPr="00966A5D">
        <w:rPr>
          <w:rStyle w:val="un"/>
          <w:rFonts w:ascii="Arial" w:hAnsi="Arial" w:cs="Arial"/>
          <w:color w:val="333333"/>
        </w:rPr>
        <w:t xml:space="preserve"> objeto que cae </w:t>
      </w:r>
      <w:r w:rsidR="00317398">
        <w:rPr>
          <w:rStyle w:val="un"/>
          <w:rFonts w:ascii="Arial" w:hAnsi="Arial" w:cs="Arial"/>
          <w:color w:val="333333"/>
        </w:rPr>
        <w:t>y el</w:t>
      </w:r>
      <w:r w:rsidRPr="00966A5D">
        <w:rPr>
          <w:rStyle w:val="un"/>
          <w:rFonts w:ascii="Arial" w:hAnsi="Arial" w:cs="Arial"/>
          <w:color w:val="333333"/>
        </w:rPr>
        <w:t xml:space="preserve"> centro de la Tierra. </w:t>
      </w: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Cuando se desprecia el efecto de la </w:t>
      </w:r>
      <w:r w:rsidRPr="00966A5D">
        <w:rPr>
          <w:rStyle w:val="un"/>
          <w:rFonts w:ascii="Arial" w:hAnsi="Arial" w:cs="Arial"/>
          <w:b/>
          <w:color w:val="333333"/>
        </w:rPr>
        <w:t>resistencia del aire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w:r w:rsidR="00317398">
        <w:rPr>
          <w:rStyle w:val="un"/>
          <w:rFonts w:ascii="Arial" w:hAnsi="Arial" w:cs="Arial"/>
          <w:color w:val="333333"/>
        </w:rPr>
        <w:t>sobre el</w:t>
      </w:r>
      <w:r w:rsidRPr="00966A5D">
        <w:rPr>
          <w:rStyle w:val="un"/>
          <w:rFonts w:ascii="Arial" w:hAnsi="Arial" w:cs="Arial"/>
          <w:color w:val="333333"/>
        </w:rPr>
        <w:t xml:space="preserve"> movimiento del cuerpo, es decir</w:t>
      </w:r>
      <w:r w:rsidR="00E85E1B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cuando se considera </w:t>
      </w:r>
      <w:r w:rsidR="00317398">
        <w:rPr>
          <w:rStyle w:val="un"/>
          <w:rFonts w:ascii="Arial" w:hAnsi="Arial" w:cs="Arial"/>
          <w:color w:val="333333"/>
        </w:rPr>
        <w:t xml:space="preserve">que la caída ocurre </w:t>
      </w:r>
      <w:r w:rsidRPr="00966A5D">
        <w:rPr>
          <w:rStyle w:val="un"/>
          <w:rFonts w:ascii="Arial" w:hAnsi="Arial" w:cs="Arial"/>
          <w:color w:val="333333"/>
        </w:rPr>
        <w:t xml:space="preserve">en el </w:t>
      </w:r>
      <w:r w:rsidRPr="00966A5D">
        <w:rPr>
          <w:rStyle w:val="un"/>
          <w:rFonts w:ascii="Arial" w:hAnsi="Arial" w:cs="Arial"/>
          <w:b/>
          <w:color w:val="333333"/>
        </w:rPr>
        <w:t>vacío</w:t>
      </w:r>
      <w:r w:rsidRPr="006D240D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b/>
          <w:color w:val="333333"/>
        </w:rPr>
        <w:t xml:space="preserve"> </w:t>
      </w:r>
      <w:r w:rsidRPr="00966A5D">
        <w:rPr>
          <w:rStyle w:val="un"/>
          <w:rFonts w:ascii="Arial" w:hAnsi="Arial" w:cs="Arial"/>
          <w:color w:val="333333"/>
        </w:rPr>
        <w:t xml:space="preserve">la única fuerza actuante es la </w:t>
      </w:r>
      <w:r w:rsidR="00317398">
        <w:rPr>
          <w:rStyle w:val="un"/>
          <w:rFonts w:ascii="Arial" w:hAnsi="Arial" w:cs="Arial"/>
          <w:b/>
          <w:color w:val="333333"/>
        </w:rPr>
        <w:t>f</w:t>
      </w:r>
      <w:r w:rsidRPr="00966A5D">
        <w:rPr>
          <w:rStyle w:val="un"/>
          <w:rFonts w:ascii="Arial" w:hAnsi="Arial" w:cs="Arial"/>
          <w:b/>
          <w:color w:val="333333"/>
        </w:rPr>
        <w:t xml:space="preserve">uerza gravitacional </w:t>
      </w:r>
      <w:r w:rsidRPr="00966A5D">
        <w:rPr>
          <w:rStyle w:val="un"/>
          <w:rFonts w:ascii="Arial" w:hAnsi="Arial" w:cs="Arial"/>
          <w:color w:val="333333"/>
        </w:rPr>
        <w:t xml:space="preserve">(o </w:t>
      </w:r>
      <w:r w:rsidRPr="00966A5D">
        <w:rPr>
          <w:rStyle w:val="un"/>
          <w:rFonts w:ascii="Arial" w:hAnsi="Arial" w:cs="Arial"/>
          <w:b/>
          <w:color w:val="333333"/>
        </w:rPr>
        <w:t>peso</w:t>
      </w:r>
      <w:r w:rsidRPr="00966A5D">
        <w:rPr>
          <w:rStyle w:val="un"/>
          <w:rFonts w:ascii="Arial" w:hAnsi="Arial" w:cs="Arial"/>
          <w:color w:val="333333"/>
        </w:rPr>
        <w:t>) que lo atrae</w:t>
      </w:r>
      <w:r w:rsidR="00E85E1B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y es justo por ello que el objeto “cae” hacia abajo y no en otra dirección.</w:t>
      </w:r>
      <w:r w:rsidR="00A5485C">
        <w:rPr>
          <w:rStyle w:val="un"/>
          <w:rFonts w:ascii="Arial" w:hAnsi="Arial" w:cs="Arial"/>
          <w:color w:val="333333"/>
        </w:rPr>
        <w:t xml:space="preserve"> </w:t>
      </w: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La </w:t>
      </w:r>
      <w:r w:rsidRPr="00966A5D">
        <w:rPr>
          <w:rStyle w:val="un"/>
          <w:rFonts w:ascii="Arial" w:hAnsi="Arial" w:cs="Arial"/>
          <w:b/>
          <w:color w:val="333333"/>
        </w:rPr>
        <w:t xml:space="preserve">intensidad </w:t>
      </w:r>
      <w:r w:rsidRPr="00966A5D">
        <w:rPr>
          <w:rStyle w:val="un"/>
          <w:rFonts w:ascii="Arial" w:hAnsi="Arial" w:cs="Arial"/>
          <w:color w:val="333333"/>
        </w:rPr>
        <w:t xml:space="preserve">o </w:t>
      </w:r>
      <w:r w:rsidRPr="00966A5D">
        <w:rPr>
          <w:rStyle w:val="un"/>
          <w:rFonts w:ascii="Arial" w:hAnsi="Arial" w:cs="Arial"/>
          <w:b/>
          <w:color w:val="333333"/>
        </w:rPr>
        <w:t>magni</w:t>
      </w:r>
      <w:r w:rsidR="00D9119F">
        <w:rPr>
          <w:rStyle w:val="un"/>
          <w:rFonts w:ascii="Arial" w:hAnsi="Arial" w:cs="Arial"/>
          <w:b/>
          <w:color w:val="333333"/>
        </w:rPr>
        <w:t>tud del campo gravitacional</w:t>
      </w:r>
      <w:r w:rsidRPr="00966A5D">
        <w:rPr>
          <w:rStyle w:val="un"/>
          <w:rFonts w:ascii="Arial" w:hAnsi="Arial" w:cs="Arial"/>
          <w:color w:val="333333"/>
        </w:rPr>
        <w:t xml:space="preserve"> se conoce como </w:t>
      </w:r>
      <w:r w:rsidRPr="00966A5D">
        <w:rPr>
          <w:rStyle w:val="un"/>
          <w:rFonts w:ascii="Arial" w:hAnsi="Arial" w:cs="Arial"/>
          <w:b/>
          <w:color w:val="333333"/>
        </w:rPr>
        <w:t xml:space="preserve">gravedad </w:t>
      </w:r>
      <m:oMath>
        <m:r>
          <m:rPr>
            <m:sty m:val="bi"/>
          </m:rPr>
          <w:rPr>
            <w:rFonts w:ascii="Cambria Math" w:hAnsi="Cambria Math" w:cs="Arial"/>
            <w:color w:val="333333"/>
            <w:szCs w:val="21"/>
          </w:rPr>
          <m:t>g</m:t>
        </m:r>
      </m:oMath>
      <w:r w:rsidRPr="00966A5D">
        <w:rPr>
          <w:rStyle w:val="un"/>
          <w:rFonts w:ascii="Arial" w:hAnsi="Arial" w:cs="Arial"/>
          <w:color w:val="333333"/>
        </w:rPr>
        <w:t>,</w:t>
      </w:r>
      <w:r w:rsidR="00D9119F">
        <w:rPr>
          <w:rStyle w:val="un"/>
          <w:rFonts w:ascii="Arial" w:hAnsi="Arial" w:cs="Arial"/>
          <w:color w:val="333333"/>
        </w:rPr>
        <w:t xml:space="preserve"> cuyo valor promedio para nuestro planeta es </w:t>
      </w:r>
      <m:oMath>
        <m:r>
          <w:rPr>
            <w:rFonts w:ascii="Cambria Math" w:hAnsi="Cambria Math" w:cs="Arial"/>
            <w:color w:val="333333"/>
            <w:szCs w:val="21"/>
          </w:rPr>
          <m:t>9,8 m/</m:t>
        </m:r>
        <m:sSup>
          <m:sSupPr>
            <m:ctrlPr>
              <w:rPr>
                <w:rFonts w:ascii="Cambria Math" w:hAnsi="Cambria Math" w:cs="Arial"/>
                <w:i/>
                <w:color w:val="333333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333333"/>
                <w:szCs w:val="21"/>
              </w:rPr>
              <m:t>s</m:t>
            </m:r>
          </m:e>
          <m:sup>
            <m:r>
              <w:rPr>
                <w:rFonts w:ascii="Cambria Math" w:hAnsi="Cambria Math" w:cs="Arial"/>
                <w:color w:val="333333"/>
                <w:szCs w:val="21"/>
              </w:rPr>
              <m:t>2</m:t>
            </m:r>
          </m:sup>
        </m:sSup>
      </m:oMath>
      <w:r w:rsidRPr="00966A5D">
        <w:rPr>
          <w:rStyle w:val="un"/>
          <w:rFonts w:ascii="Arial" w:hAnsi="Arial" w:cs="Arial"/>
          <w:color w:val="333333"/>
        </w:rPr>
        <w:t xml:space="preserve"> cerca de la superficie. Como se observa</w:t>
      </w:r>
      <w:r w:rsidR="00D9119F">
        <w:rPr>
          <w:rStyle w:val="un"/>
          <w:rFonts w:ascii="Arial" w:hAnsi="Arial" w:cs="Arial"/>
          <w:color w:val="333333"/>
        </w:rPr>
        <w:t>, la gravedad</w:t>
      </w:r>
      <w:r w:rsidRPr="00966A5D">
        <w:rPr>
          <w:rStyle w:val="un"/>
          <w:rFonts w:ascii="Arial" w:hAnsi="Arial" w:cs="Arial"/>
          <w:color w:val="333333"/>
        </w:rPr>
        <w:t xml:space="preserve"> tiene unidades de </w:t>
      </w:r>
      <w:r w:rsidRPr="00966A5D">
        <w:rPr>
          <w:rStyle w:val="un"/>
          <w:rFonts w:ascii="Arial" w:hAnsi="Arial" w:cs="Arial"/>
          <w:b/>
          <w:color w:val="333333"/>
        </w:rPr>
        <w:t>aceleración</w:t>
      </w:r>
      <w:r w:rsidRPr="00966A5D">
        <w:rPr>
          <w:rStyle w:val="un"/>
          <w:rFonts w:ascii="Arial" w:hAnsi="Arial" w:cs="Arial"/>
          <w:color w:val="333333"/>
        </w:rPr>
        <w:t xml:space="preserve">, por lo que en la </w:t>
      </w:r>
      <w:r w:rsidRPr="00966A5D">
        <w:rPr>
          <w:rStyle w:val="un"/>
          <w:rFonts w:ascii="Arial" w:hAnsi="Arial" w:cs="Arial"/>
          <w:b/>
          <w:color w:val="333333"/>
        </w:rPr>
        <w:t xml:space="preserve">caída libre </w:t>
      </w:r>
      <w:r w:rsidRPr="00966A5D">
        <w:rPr>
          <w:rStyle w:val="un"/>
          <w:rFonts w:ascii="Arial" w:hAnsi="Arial" w:cs="Arial"/>
          <w:color w:val="333333"/>
        </w:rPr>
        <w:t xml:space="preserve">(caída en el </w:t>
      </w:r>
      <w:r w:rsidRPr="00966A5D">
        <w:rPr>
          <w:rStyle w:val="un"/>
          <w:rFonts w:ascii="Arial" w:hAnsi="Arial" w:cs="Arial"/>
          <w:b/>
          <w:color w:val="333333"/>
        </w:rPr>
        <w:t>vacío</w:t>
      </w:r>
      <w:r w:rsidRPr="00966A5D">
        <w:rPr>
          <w:rStyle w:val="un"/>
          <w:rFonts w:ascii="Arial" w:hAnsi="Arial" w:cs="Arial"/>
          <w:color w:val="333333"/>
        </w:rPr>
        <w:t xml:space="preserve">) el cuerpo cae con un movimiento </w:t>
      </w:r>
      <w:r w:rsidRPr="00966A5D">
        <w:rPr>
          <w:rStyle w:val="un"/>
          <w:rFonts w:ascii="Arial" w:hAnsi="Arial" w:cs="Arial"/>
          <w:b/>
          <w:color w:val="333333"/>
        </w:rPr>
        <w:t>rectilíneo uniformemente acelerado</w:t>
      </w:r>
      <w:r w:rsidRPr="00966A5D">
        <w:rPr>
          <w:rStyle w:val="un"/>
          <w:rFonts w:ascii="Arial" w:hAnsi="Arial" w:cs="Arial"/>
          <w:color w:val="333333"/>
        </w:rPr>
        <w:t xml:space="preserve">, con una aceleración igual a la magnitud de </w:t>
      </w:r>
      <m:oMath>
        <m:r>
          <m:rPr>
            <m:sty m:val="bi"/>
          </m:rPr>
          <w:rPr>
            <w:rFonts w:ascii="Cambria Math" w:hAnsi="Cambria Math" w:cs="Arial"/>
            <w:color w:val="333333"/>
            <w:sz w:val="21"/>
            <w:szCs w:val="21"/>
          </w:rPr>
          <m:t>g</m:t>
        </m:r>
      </m:oMath>
      <w:r w:rsidRPr="00966A5D">
        <w:rPr>
          <w:rStyle w:val="un"/>
          <w:rFonts w:ascii="Arial" w:hAnsi="Arial" w:cs="Arial"/>
          <w:bCs/>
          <w:color w:val="333333"/>
        </w:rPr>
        <w:t>.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D55121" w:rsidRPr="0066170B" w:rsidTr="0066170B">
        <w:tc>
          <w:tcPr>
            <w:tcW w:w="8978" w:type="dxa"/>
            <w:gridSpan w:val="2"/>
            <w:shd w:val="clear" w:color="auto" w:fill="000000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" w:hAnsi="Times"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sz w:val="18"/>
                <w:szCs w:val="18"/>
                <w:lang w:val="es-MX"/>
              </w:rPr>
              <w:t>Galileo Galilei y la caída libre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D55121" w:rsidRPr="00966A5D" w:rsidRDefault="00D55121" w:rsidP="0066170B">
            <w:pPr>
              <w:spacing w:after="0"/>
              <w:rPr>
                <w:rFonts w:ascii="Times" w:hAnsi="Times"/>
                <w:lang w:val="es-MX"/>
              </w:rPr>
            </w:pPr>
            <w:r w:rsidRPr="00966A5D">
              <w:rPr>
                <w:rFonts w:ascii="Times" w:hAnsi="Times"/>
                <w:lang w:val="es-MX"/>
              </w:rPr>
              <w:t>El primero en interesarse por estudiar cómo caían los cuerpos fue el filósofo</w:t>
            </w:r>
            <w:r w:rsidRPr="00966A5D">
              <w:rPr>
                <w:rFonts w:ascii="Times" w:hAnsi="Times"/>
                <w:b/>
                <w:lang w:val="es-MX"/>
              </w:rPr>
              <w:t xml:space="preserve"> Aristóteles</w:t>
            </w:r>
            <w:r w:rsidRPr="00966A5D">
              <w:rPr>
                <w:rFonts w:ascii="Times" w:hAnsi="Times"/>
                <w:lang w:val="es-MX"/>
              </w:rPr>
              <w:t xml:space="preserve"> (384-322 a.</w:t>
            </w:r>
            <w:r w:rsidR="00EC5813" w:rsidRPr="00966A5D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 xml:space="preserve">C.) </w:t>
            </w:r>
            <w:r w:rsidR="008C167E">
              <w:rPr>
                <w:rFonts w:ascii="Times" w:hAnsi="Times"/>
                <w:lang w:val="es-MX"/>
              </w:rPr>
              <w:t>quien afirmó</w:t>
            </w:r>
            <w:r w:rsidRPr="00966A5D">
              <w:rPr>
                <w:rFonts w:ascii="Times" w:hAnsi="Times"/>
                <w:lang w:val="es-MX"/>
              </w:rPr>
              <w:t xml:space="preserve"> </w:t>
            </w:r>
            <w:r w:rsidR="008C167E">
              <w:rPr>
                <w:rFonts w:ascii="Times" w:hAnsi="Times"/>
                <w:lang w:val="es-MX"/>
              </w:rPr>
              <w:t>alg</w:t>
            </w:r>
            <w:r w:rsidRPr="00966A5D">
              <w:rPr>
                <w:rFonts w:ascii="Times" w:hAnsi="Times"/>
                <w:lang w:val="es-MX"/>
              </w:rPr>
              <w:t xml:space="preserve">o que es evidente a nuestros ojos: “Los objetos más pesados caen más rápido que los livianos”. Sin embargo, hacia 1600, </w:t>
            </w:r>
            <w:r w:rsidRPr="00966A5D">
              <w:rPr>
                <w:rFonts w:ascii="Times" w:hAnsi="Times"/>
                <w:b/>
                <w:lang w:val="es-MX"/>
              </w:rPr>
              <w:t>Galileo Galilei</w:t>
            </w:r>
            <w:r w:rsidRPr="00966A5D">
              <w:rPr>
                <w:rFonts w:ascii="Times" w:hAnsi="Times"/>
                <w:lang w:val="es-MX"/>
              </w:rPr>
              <w:t xml:space="preserve"> estudió la caída de los cuerpos</w:t>
            </w:r>
            <w:r w:rsidR="008C167E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>recurriendo a métodos experimentales</w:t>
            </w:r>
            <w:r w:rsidR="008C167E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>que le permitieron concluir</w:t>
            </w:r>
            <w:r w:rsidR="008C167E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 xml:space="preserve">que si los objetos cayeran en el </w:t>
            </w:r>
            <w:r w:rsidRPr="00966A5D">
              <w:rPr>
                <w:rFonts w:ascii="Times" w:hAnsi="Times"/>
                <w:b/>
                <w:lang w:val="es-MX"/>
              </w:rPr>
              <w:t>vacío</w:t>
            </w:r>
            <w:r w:rsidRPr="006D240D">
              <w:rPr>
                <w:rFonts w:ascii="Times" w:hAnsi="Times"/>
                <w:lang w:val="es-MX"/>
              </w:rPr>
              <w:t>,</w:t>
            </w:r>
            <w:r w:rsidRPr="00966A5D">
              <w:rPr>
                <w:rFonts w:ascii="Times" w:hAnsi="Times"/>
                <w:b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>es decir, si no hubiera a</w:t>
            </w:r>
            <w:r w:rsidR="008C167E">
              <w:rPr>
                <w:rFonts w:ascii="Times" w:hAnsi="Times"/>
                <w:lang w:val="es-MX"/>
              </w:rPr>
              <w:t>ire, “t</w:t>
            </w:r>
            <w:r w:rsidRPr="00966A5D">
              <w:rPr>
                <w:rFonts w:ascii="Times" w:hAnsi="Times"/>
                <w:lang w:val="es-MX"/>
              </w:rPr>
              <w:t xml:space="preserve">odos los objetos caerían al mismo tiempo”, luego lo </w:t>
            </w:r>
            <w:r w:rsidR="00E85E1B">
              <w:rPr>
                <w:rFonts w:ascii="Times" w:hAnsi="Times"/>
                <w:lang w:val="es-MX"/>
              </w:rPr>
              <w:t>harían</w:t>
            </w:r>
            <w:r w:rsidR="00E85E1B" w:rsidRPr="00966A5D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 xml:space="preserve">con la misma aceleración. </w:t>
            </w:r>
          </w:p>
          <w:p w:rsidR="00D55121" w:rsidRPr="0066170B" w:rsidRDefault="00D55121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966A5D">
              <w:rPr>
                <w:rFonts w:ascii="Times" w:hAnsi="Times"/>
                <w:lang w:val="es-MX"/>
              </w:rPr>
              <w:t>Puedes observar un experimento que se realiza en la actualidad y que comprueba que Galileo estaba en lo cierto [</w:t>
            </w:r>
            <w:hyperlink r:id="rId65" w:history="1">
              <w:r w:rsidRPr="00966A5D">
                <w:rPr>
                  <w:rStyle w:val="Hipervnculo"/>
                  <w:rFonts w:ascii="Times" w:hAnsi="Times"/>
                  <w:lang w:val="es-MX"/>
                </w:rPr>
                <w:t>VER</w:t>
              </w:r>
            </w:hyperlink>
            <w:r w:rsidRPr="00966A5D">
              <w:rPr>
                <w:rFonts w:ascii="Times" w:hAnsi="Times"/>
                <w:lang w:val="es-MX"/>
              </w:rPr>
              <w:t>].</w:t>
            </w:r>
          </w:p>
        </w:tc>
      </w:tr>
    </w:tbl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229"/>
      </w:tblGrid>
      <w:tr w:rsidR="00D55121" w:rsidRPr="0066170B" w:rsidTr="0066170B">
        <w:tc>
          <w:tcPr>
            <w:tcW w:w="8828" w:type="dxa"/>
            <w:gridSpan w:val="2"/>
            <w:shd w:val="clear" w:color="auto" w:fill="0D0D0D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55121" w:rsidRPr="0066170B" w:rsidTr="0066170B">
        <w:tc>
          <w:tcPr>
            <w:tcW w:w="1599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229" w:type="dxa"/>
            <w:shd w:val="clear" w:color="auto" w:fill="auto"/>
          </w:tcPr>
          <w:p w:rsidR="00D55121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CN_10_02_IMG16</w:t>
            </w:r>
          </w:p>
        </w:tc>
      </w:tr>
      <w:tr w:rsidR="00D55121" w:rsidRPr="0066170B" w:rsidTr="0066170B">
        <w:tc>
          <w:tcPr>
            <w:tcW w:w="1599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:rsidR="00D55121" w:rsidRPr="00966A5D" w:rsidRDefault="00D55121" w:rsidP="00966A5D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Imagen estroboscópica de la caída libre de un balón</w:t>
            </w:r>
          </w:p>
        </w:tc>
      </w:tr>
      <w:tr w:rsidR="00D55121" w:rsidRPr="0066170B" w:rsidTr="0066170B">
        <w:tc>
          <w:tcPr>
            <w:tcW w:w="1599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7229" w:type="dxa"/>
            <w:shd w:val="clear" w:color="auto" w:fill="auto"/>
          </w:tcPr>
          <w:p w:rsidR="00D55121" w:rsidRPr="0066170B" w:rsidRDefault="00132C51" w:rsidP="0066170B">
            <w:pPr>
              <w:pStyle w:val="Ttulo3"/>
              <w:shd w:val="clear" w:color="auto" w:fill="FFFFFF"/>
              <w:spacing w:before="0" w:line="375" w:lineRule="atLeast"/>
              <w:rPr>
                <w:rFonts w:ascii="Georgia" w:hAnsi="Georgia" w:cs="Arial"/>
                <w:b w:val="0"/>
                <w:bCs w:val="0"/>
                <w:color w:val="41853B"/>
                <w:sz w:val="33"/>
                <w:szCs w:val="33"/>
                <w:vertAlign w:val="subscript"/>
                <w:lang w:val="es-MX" w:eastAsia="en-US"/>
              </w:rPr>
            </w:pPr>
            <w:hyperlink r:id="rId66" w:history="1">
              <w:r w:rsidR="00D55121" w:rsidRPr="0066170B">
                <w:rPr>
                  <w:rStyle w:val="Hipervnculo"/>
                  <w:rFonts w:ascii="Georgia" w:hAnsi="Georgia" w:cs="Arial"/>
                  <w:b w:val="0"/>
                  <w:bCs w:val="0"/>
                  <w:sz w:val="33"/>
                  <w:szCs w:val="33"/>
                  <w:vertAlign w:val="subscript"/>
                  <w:lang w:val="es-MX" w:eastAsia="en-US"/>
                </w:rPr>
                <w:t>http://upload.wikimedia.org/wikipedia/commons/0/02/Falling_ball.jpg</w:t>
              </w:r>
            </w:hyperlink>
          </w:p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D55121" w:rsidRPr="0066170B" w:rsidTr="0066170B">
        <w:tc>
          <w:tcPr>
            <w:tcW w:w="1599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Pie de imagen</w:t>
            </w:r>
          </w:p>
        </w:tc>
        <w:tc>
          <w:tcPr>
            <w:tcW w:w="7229" w:type="dxa"/>
            <w:shd w:val="clear" w:color="auto" w:fill="auto"/>
          </w:tcPr>
          <w:p w:rsidR="00D55121" w:rsidRPr="00966A5D" w:rsidRDefault="00D55121" w:rsidP="0066170B">
            <w:pPr>
              <w:pStyle w:val="Ttulo3"/>
              <w:shd w:val="clear" w:color="auto" w:fill="FFFFFF"/>
              <w:spacing w:before="0" w:line="375" w:lineRule="atLeast"/>
              <w:jc w:val="both"/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</w:pP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En esta fotografía estroboscópica se puede ver cómo la distancia recorrida por el balón se comporta de forma </w:t>
            </w:r>
            <w:r w:rsidRPr="00966A5D">
              <w:rPr>
                <w:rStyle w:val="un"/>
                <w:rFonts w:ascii="Arial" w:hAnsi="Arial" w:cs="Arial"/>
                <w:color w:val="333333"/>
                <w:sz w:val="24"/>
                <w:szCs w:val="24"/>
                <w:lang w:val="es-MX" w:eastAsia="en-US"/>
              </w:rPr>
              <w:t>cuadrática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con el tiempo transcurrido, es </w:t>
            </w:r>
            <w:proofErr w:type="gramStart"/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decir</w:t>
            </w:r>
            <w:r w:rsidR="0071405A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,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color w:val="333333"/>
                  <w:sz w:val="24"/>
                  <w:szCs w:val="21"/>
                </w:rPr>
                <m:t xml:space="preserve">y α 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color w:val="333333"/>
                      <w:sz w:val="24"/>
                      <w:szCs w:val="2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333333"/>
                      <w:sz w:val="24"/>
                      <w:szCs w:val="21"/>
                    </w:rPr>
                    <m:t>t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333333"/>
                      <w:sz w:val="24"/>
                      <w:szCs w:val="21"/>
                    </w:rPr>
                    <m:t>2</m:t>
                  </m:r>
                </m:sup>
              </m:sSup>
            </m:oMath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.</w:t>
            </w:r>
            <w:proofErr w:type="gramEnd"/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En el primer segundo se ha desplazado una unidad, en el segundo instante lo ha hecho dos unidades, en el tercer segundo nueve unidades, y así sucesivamente. Esto evidencia que a medida que va cayendo</w:t>
            </w:r>
            <w:r w:rsidR="0071405A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lo va haciendo cada vez con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mayor rapidez, luego es un </w:t>
            </w:r>
            <w:r w:rsidRPr="00966A5D">
              <w:rPr>
                <w:rStyle w:val="un"/>
                <w:rFonts w:ascii="Arial" w:hAnsi="Arial" w:cs="Arial"/>
                <w:color w:val="333333"/>
                <w:sz w:val="24"/>
                <w:szCs w:val="24"/>
                <w:lang w:val="es-MX" w:eastAsia="en-US"/>
              </w:rPr>
              <w:t>MRUA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.</w:t>
            </w:r>
            <w:r w:rsidR="00A5485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</w:t>
            </w:r>
          </w:p>
          <w:p w:rsidR="00D55121" w:rsidRPr="00966A5D" w:rsidRDefault="00D55121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</w:tbl>
    <w:p w:rsidR="00D55121" w:rsidRDefault="00D55121" w:rsidP="00D55121">
      <w:pPr>
        <w:pStyle w:val="Ttulo3"/>
        <w:shd w:val="clear" w:color="auto" w:fill="FFFFFF"/>
        <w:spacing w:before="0" w:line="375" w:lineRule="atLeast"/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Puedes experimentar la caída libre de diversos objetos y en distintos planetas en el laboratorio virtual de movimiento de caída libre en </w:t>
      </w:r>
      <w:hyperlink r:id="rId67" w:tgtFrame="_blank" w:history="1">
        <w:r w:rsidRPr="00966A5D">
          <w:rPr>
            <w:rStyle w:val="Hipervnculo"/>
            <w:rFonts w:ascii="Arial" w:hAnsi="Arial" w:cs="Arial"/>
            <w:color w:val="41853B"/>
            <w:bdr w:val="none" w:sz="0" w:space="0" w:color="auto" w:frame="1"/>
          </w:rPr>
          <w:t>[</w:t>
        </w:r>
        <w:r w:rsidR="009D3947" w:rsidRPr="00966A5D">
          <w:rPr>
            <w:rStyle w:val="Hipervnculo"/>
            <w:rFonts w:ascii="Arial" w:hAnsi="Arial" w:cs="Arial"/>
            <w:color w:val="41853B"/>
            <w:bdr w:val="none" w:sz="0" w:space="0" w:color="auto" w:frame="1"/>
          </w:rPr>
          <w:t>VER</w:t>
        </w:r>
        <w:r w:rsidRPr="00966A5D">
          <w:rPr>
            <w:rStyle w:val="Hipervnculo"/>
            <w:rFonts w:ascii="Arial" w:hAnsi="Arial" w:cs="Arial"/>
            <w:color w:val="41853B"/>
            <w:bdr w:val="none" w:sz="0" w:space="0" w:color="auto" w:frame="1"/>
          </w:rPr>
          <w:t>]</w:t>
        </w:r>
      </w:hyperlink>
      <w:r w:rsidRPr="00966A5D">
        <w:rPr>
          <w:rStyle w:val="un"/>
          <w:rFonts w:ascii="Arial" w:hAnsi="Arial" w:cs="Arial"/>
          <w:color w:val="333333"/>
        </w:rPr>
        <w:t>.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</w:p>
    <w:p w:rsidR="00D55121" w:rsidRPr="00966A5D" w:rsidRDefault="0071405A" w:rsidP="0071405A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 xml:space="preserve">Para estudiar la caída libre, por tratarse de un </w:t>
      </w:r>
      <w:r w:rsidRPr="0071405A">
        <w:rPr>
          <w:rStyle w:val="un"/>
          <w:rFonts w:ascii="Arial" w:hAnsi="Arial" w:cs="Arial"/>
          <w:b/>
          <w:color w:val="333333"/>
        </w:rPr>
        <w:t>movimiento rectilíneo uniformemente acelerado</w:t>
      </w:r>
      <w:r>
        <w:rPr>
          <w:rStyle w:val="un"/>
          <w:rFonts w:ascii="Arial" w:hAnsi="Arial" w:cs="Arial"/>
          <w:color w:val="333333"/>
        </w:rPr>
        <w:t xml:space="preserve">, se utilizan las ecuaciones para este tipo de movimiento, con la aceleración siempre conocida e igual a </w:t>
      </w:r>
      <m:oMath>
        <m:r>
          <w:rPr>
            <w:rFonts w:ascii="Cambria Math" w:hAnsi="Cambria Math" w:cs="Arial"/>
            <w:color w:val="333333"/>
            <w:sz w:val="21"/>
            <w:szCs w:val="21"/>
          </w:rPr>
          <m:t>g=9,8 m/</m:t>
        </m:r>
        <m:sSup>
          <m:sSupPr>
            <m:ctrlPr>
              <w:rPr>
                <w:rFonts w:ascii="Cambria Math" w:hAnsi="Cambria Math" w:cs="Arial"/>
                <w:i/>
                <w:color w:val="333333"/>
                <w:sz w:val="21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333333"/>
                <w:sz w:val="21"/>
                <w:szCs w:val="21"/>
              </w:rPr>
              <m:t>s</m:t>
            </m:r>
          </m:e>
          <m:sup>
            <m:r>
              <w:rPr>
                <w:rFonts w:ascii="Cambria Math" w:hAnsi="Cambria Math" w:cs="Arial"/>
                <w:color w:val="333333"/>
                <w:sz w:val="21"/>
                <w:szCs w:val="21"/>
              </w:rPr>
              <m:t>2</m:t>
            </m:r>
          </m:sup>
        </m:sSup>
      </m:oMath>
      <w:r w:rsidR="00D55121" w:rsidRPr="00966A5D">
        <w:rPr>
          <w:rStyle w:val="un"/>
          <w:rFonts w:ascii="Arial" w:hAnsi="Arial" w:cs="Arial"/>
          <w:color w:val="333333"/>
        </w:rPr>
        <w:t>. También se tendrá en cuenta</w:t>
      </w:r>
      <w:r w:rsidR="00A5485C">
        <w:rPr>
          <w:rStyle w:val="un"/>
          <w:rFonts w:ascii="Arial" w:hAnsi="Arial" w:cs="Arial"/>
          <w:color w:val="333333"/>
        </w:rPr>
        <w:t xml:space="preserve"> </w:t>
      </w:r>
      <w:r>
        <w:rPr>
          <w:rStyle w:val="un"/>
          <w:rFonts w:ascii="Arial" w:hAnsi="Arial" w:cs="Arial"/>
          <w:color w:val="333333"/>
        </w:rPr>
        <w:t xml:space="preserve">que </w:t>
      </w:r>
      <w:r w:rsidR="00D55121" w:rsidRPr="00966A5D">
        <w:rPr>
          <w:rStyle w:val="un"/>
          <w:rFonts w:ascii="Arial" w:hAnsi="Arial" w:cs="Arial"/>
          <w:color w:val="333333"/>
        </w:rPr>
        <w:t xml:space="preserve">la dirección de todos los vectores cinemáticos involucrados </w:t>
      </w:r>
      <w:r>
        <w:rPr>
          <w:rStyle w:val="un"/>
          <w:rFonts w:ascii="Arial" w:hAnsi="Arial" w:cs="Arial"/>
          <w:color w:val="333333"/>
        </w:rPr>
        <w:t xml:space="preserve">se sitúa </w:t>
      </w:r>
      <w:r w:rsidR="00D55121" w:rsidRPr="00966A5D">
        <w:rPr>
          <w:rStyle w:val="un"/>
          <w:rFonts w:ascii="Arial" w:hAnsi="Arial" w:cs="Arial"/>
          <w:color w:val="333333"/>
        </w:rPr>
        <w:t>en el eje vertical, de la siguiente manera:</w:t>
      </w: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</w:rPr>
      </w:pPr>
      <w:r w:rsidRPr="00966A5D">
        <w:rPr>
          <w:rStyle w:val="un"/>
          <w:rFonts w:ascii="Arial" w:hAnsi="Arial" w:cs="Arial"/>
          <w:b/>
          <w:color w:val="333333"/>
        </w:rPr>
        <w:t>Caída libre</w:t>
      </w:r>
    </w:p>
    <w:p w:rsidR="008A33AE" w:rsidRDefault="008A33AE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229"/>
      </w:tblGrid>
      <w:tr w:rsidR="008A33AE" w:rsidRPr="0066170B" w:rsidTr="0066170B">
        <w:tc>
          <w:tcPr>
            <w:tcW w:w="8828" w:type="dxa"/>
            <w:gridSpan w:val="2"/>
            <w:shd w:val="clear" w:color="auto" w:fill="0D0D0D"/>
          </w:tcPr>
          <w:p w:rsidR="008A33AE" w:rsidRPr="0066170B" w:rsidRDefault="008A33AE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8A33AE" w:rsidRPr="0066170B" w:rsidTr="0066170B">
        <w:tc>
          <w:tcPr>
            <w:tcW w:w="1599" w:type="dxa"/>
            <w:shd w:val="clear" w:color="auto" w:fill="auto"/>
          </w:tcPr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229" w:type="dxa"/>
            <w:shd w:val="clear" w:color="auto" w:fill="auto"/>
          </w:tcPr>
          <w:p w:rsidR="008A33AE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CN_10_02_IMG17</w:t>
            </w:r>
          </w:p>
        </w:tc>
      </w:tr>
      <w:tr w:rsidR="008A33AE" w:rsidRPr="0066170B" w:rsidTr="0066170B">
        <w:tc>
          <w:tcPr>
            <w:tcW w:w="1599" w:type="dxa"/>
            <w:shd w:val="clear" w:color="auto" w:fill="auto"/>
          </w:tcPr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Salto en caída libre, </w:t>
            </w:r>
            <w:proofErr w:type="spellStart"/>
            <w:r w:rsidRPr="0071405A">
              <w:rPr>
                <w:rFonts w:ascii="Times New Roman" w:hAnsi="Times New Roman"/>
                <w:i/>
                <w:sz w:val="22"/>
                <w:szCs w:val="22"/>
                <w:lang w:val="es-MX"/>
              </w:rPr>
              <w:t>bungee</w:t>
            </w:r>
            <w:proofErr w:type="spellEnd"/>
            <w:r w:rsidRPr="0071405A">
              <w:rPr>
                <w:rFonts w:ascii="Times New Roman" w:hAnsi="Times New Roman"/>
                <w:i/>
                <w:sz w:val="22"/>
                <w:szCs w:val="22"/>
                <w:lang w:val="es-MX"/>
              </w:rPr>
              <w:t xml:space="preserve"> jump</w:t>
            </w:r>
            <w:r w:rsidR="009F11F3" w:rsidRPr="0071405A">
              <w:rPr>
                <w:rFonts w:ascii="Times New Roman" w:hAnsi="Times New Roman"/>
                <w:i/>
                <w:sz w:val="22"/>
                <w:szCs w:val="22"/>
                <w:lang w:val="es-MX"/>
              </w:rPr>
              <w:t>ing</w:t>
            </w:r>
          </w:p>
        </w:tc>
      </w:tr>
      <w:tr w:rsidR="008A33AE" w:rsidRPr="0066170B" w:rsidTr="0066170B">
        <w:tc>
          <w:tcPr>
            <w:tcW w:w="1599" w:type="dxa"/>
            <w:shd w:val="clear" w:color="auto" w:fill="auto"/>
          </w:tcPr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7229" w:type="dxa"/>
            <w:shd w:val="clear" w:color="auto" w:fill="auto"/>
          </w:tcPr>
          <w:p w:rsidR="008A33AE" w:rsidRPr="0066170B" w:rsidRDefault="00132C51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rStyle w:val="un"/>
                <w:rFonts w:ascii="Arial" w:hAnsi="Arial" w:cs="Arial"/>
                <w:b/>
                <w:color w:val="333333"/>
                <w:sz w:val="21"/>
                <w:szCs w:val="21"/>
              </w:rPr>
            </w:pPr>
            <w:hyperlink r:id="rId68" w:history="1">
              <w:r w:rsidR="008A33AE" w:rsidRPr="0066170B">
                <w:rPr>
                  <w:rStyle w:val="Hipervnculo"/>
                  <w:rFonts w:ascii="Arial" w:hAnsi="Arial" w:cs="Arial"/>
                  <w:b/>
                  <w:sz w:val="21"/>
                  <w:szCs w:val="21"/>
                </w:rPr>
                <w:t>http://upload.wikimedia.org/wikipedia/en/1/1a/Bill's_Bungy_Jump.jpg</w:t>
              </w:r>
            </w:hyperlink>
          </w:p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8A33AE" w:rsidRPr="0066170B" w:rsidTr="0066170B">
        <w:tc>
          <w:tcPr>
            <w:tcW w:w="1599" w:type="dxa"/>
            <w:shd w:val="clear" w:color="auto" w:fill="auto"/>
          </w:tcPr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229" w:type="dxa"/>
            <w:shd w:val="clear" w:color="auto" w:fill="auto"/>
          </w:tcPr>
          <w:p w:rsidR="008A33AE" w:rsidRPr="00966A5D" w:rsidRDefault="008A33AE">
            <w:pPr>
              <w:spacing w:after="0"/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La persona salta y su movimiento es vertical hacia abajo. Su velocidad va aumentando mientras cae</w:t>
            </w:r>
            <w:r w:rsidR="0002379D">
              <w:rPr>
                <w:rFonts w:ascii="Times New Roman" w:hAnsi="Times New Roman"/>
                <w:lang w:val="es-MX"/>
              </w:rPr>
              <w:t>,</w:t>
            </w:r>
            <w:r w:rsidRPr="00966A5D">
              <w:rPr>
                <w:rFonts w:ascii="Times New Roman" w:hAnsi="Times New Roman"/>
                <w:lang w:val="es-MX"/>
              </w:rPr>
              <w:t xml:space="preserve"> </w:t>
            </w:r>
            <w:r w:rsidR="0002379D">
              <w:rPr>
                <w:rFonts w:ascii="Times New Roman" w:hAnsi="Times New Roman"/>
                <w:lang w:val="es-MX"/>
              </w:rPr>
              <w:t>debido a</w:t>
            </w:r>
            <w:r w:rsidR="0002379D" w:rsidRPr="00966A5D">
              <w:rPr>
                <w:rFonts w:ascii="Times New Roman" w:hAnsi="Times New Roman"/>
                <w:lang w:val="es-MX"/>
              </w:rPr>
              <w:t xml:space="preserve"> </w:t>
            </w:r>
            <w:r w:rsidRPr="00966A5D">
              <w:rPr>
                <w:rFonts w:ascii="Times New Roman" w:hAnsi="Times New Roman"/>
                <w:lang w:val="es-MX"/>
              </w:rPr>
              <w:t>que la dirección de la velocidad en cada instante es la misma que la aceleración (</w:t>
            </w:r>
            <w:r w:rsidRPr="00966A5D">
              <w:rPr>
                <w:rFonts w:ascii="Times New Roman" w:hAnsi="Times New Roman"/>
                <w:b/>
                <w:lang w:val="es-MX"/>
              </w:rPr>
              <w:t>gravedad</w:t>
            </w:r>
            <w:r w:rsidRPr="00966A5D">
              <w:rPr>
                <w:rFonts w:ascii="Times New Roman" w:hAnsi="Times New Roman"/>
                <w:lang w:val="es-MX"/>
              </w:rPr>
              <w:t xml:space="preserve">). </w:t>
            </w:r>
          </w:p>
        </w:tc>
      </w:tr>
    </w:tbl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>Cuando el objeto se mueve verticalmente hacia abajo, su desplazamiento, velocidad y aceleración (</w:t>
      </w:r>
      <w:r w:rsidRPr="00966A5D">
        <w:rPr>
          <w:rStyle w:val="un"/>
          <w:rFonts w:ascii="Arial" w:hAnsi="Arial" w:cs="Arial"/>
          <w:b/>
          <w:color w:val="333333"/>
        </w:rPr>
        <w:t>gravedad</w:t>
      </w:r>
      <w:r w:rsidRPr="00966A5D">
        <w:rPr>
          <w:rStyle w:val="un"/>
          <w:rFonts w:ascii="Arial" w:hAnsi="Arial" w:cs="Arial"/>
          <w:color w:val="333333"/>
        </w:rPr>
        <w:t xml:space="preserve">) van dirigidos en la dirección negativa del eje </w:t>
      </w:r>
      <m:oMath>
        <m:r>
          <w:rPr>
            <w:rStyle w:val="un"/>
            <w:rFonts w:ascii="Cambria Math" w:hAnsi="Cambria Math" w:cs="Arial"/>
            <w:color w:val="333333"/>
          </w:rPr>
          <m:t>y</m:t>
        </m:r>
      </m:oMath>
      <w:r w:rsidRPr="00966A5D">
        <w:rPr>
          <w:rStyle w:val="un"/>
          <w:rFonts w:ascii="Arial" w:hAnsi="Arial" w:cs="Arial"/>
          <w:color w:val="333333"/>
        </w:rPr>
        <w:t xml:space="preserve">. </w:t>
      </w: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>Como la aceleración y los vectores velocidad en cada instante van en la misma dirección (hacia abajo)</w:t>
      </w:r>
      <w:r w:rsidR="0071405A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el cuerpo se acelera a medida que cae</w:t>
      </w:r>
      <w:r w:rsidR="0071405A">
        <w:rPr>
          <w:rStyle w:val="un"/>
          <w:rFonts w:ascii="Arial" w:hAnsi="Arial" w:cs="Arial"/>
          <w:color w:val="333333"/>
        </w:rPr>
        <w:t xml:space="preserve"> y</w:t>
      </w:r>
      <w:r w:rsidRPr="00966A5D">
        <w:rPr>
          <w:rStyle w:val="un"/>
          <w:rFonts w:ascii="Arial" w:hAnsi="Arial" w:cs="Arial"/>
          <w:color w:val="333333"/>
        </w:rPr>
        <w:t xml:space="preserve"> alcanza su </w:t>
      </w:r>
      <w:r w:rsidRPr="00966A5D">
        <w:rPr>
          <w:rStyle w:val="un"/>
          <w:rFonts w:ascii="Arial" w:hAnsi="Arial" w:cs="Arial"/>
          <w:b/>
          <w:color w:val="333333"/>
        </w:rPr>
        <w:t>velocidad final</w:t>
      </w:r>
      <w:r w:rsidRPr="00966A5D">
        <w:rPr>
          <w:rStyle w:val="un"/>
          <w:rFonts w:ascii="Arial" w:hAnsi="Arial" w:cs="Arial"/>
          <w:color w:val="333333"/>
        </w:rPr>
        <w:t xml:space="preserve"> máxima justo antes de impactar el suelo. 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</w:rPr>
      </w:pPr>
      <w:r w:rsidRPr="00966A5D">
        <w:rPr>
          <w:rStyle w:val="un"/>
          <w:rFonts w:ascii="Arial" w:hAnsi="Arial" w:cs="Arial"/>
          <w:b/>
          <w:color w:val="333333"/>
        </w:rPr>
        <w:t>Lanzamiento vertical:</w:t>
      </w:r>
    </w:p>
    <w:p w:rsidR="00536BB3" w:rsidRDefault="00536BB3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381"/>
      </w:tblGrid>
      <w:tr w:rsidR="00536BB3" w:rsidRPr="0066170B" w:rsidTr="0066170B">
        <w:tc>
          <w:tcPr>
            <w:tcW w:w="8828" w:type="dxa"/>
            <w:gridSpan w:val="2"/>
            <w:shd w:val="clear" w:color="auto" w:fill="0D0D0D"/>
          </w:tcPr>
          <w:p w:rsidR="00536BB3" w:rsidRPr="0066170B" w:rsidRDefault="00536BB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36BB3" w:rsidRPr="0066170B" w:rsidTr="0066170B">
        <w:tc>
          <w:tcPr>
            <w:tcW w:w="1599" w:type="dxa"/>
            <w:shd w:val="clear" w:color="auto" w:fill="auto"/>
          </w:tcPr>
          <w:p w:rsidR="00536BB3" w:rsidRPr="0066170B" w:rsidRDefault="00536BB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Código</w:t>
            </w:r>
          </w:p>
        </w:tc>
        <w:tc>
          <w:tcPr>
            <w:tcW w:w="7229" w:type="dxa"/>
            <w:shd w:val="clear" w:color="auto" w:fill="auto"/>
          </w:tcPr>
          <w:p w:rsidR="00536BB3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CN_10_02_IMG18</w:t>
            </w:r>
          </w:p>
        </w:tc>
      </w:tr>
      <w:tr w:rsidR="00536BB3" w:rsidRPr="0066170B" w:rsidTr="0066170B">
        <w:tc>
          <w:tcPr>
            <w:tcW w:w="1599" w:type="dxa"/>
            <w:shd w:val="clear" w:color="auto" w:fill="auto"/>
          </w:tcPr>
          <w:p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Lanzamiento vertical de una pelota</w:t>
            </w:r>
            <w:del w:id="28" w:author="María" w:date="2015-03-25T01:40:00Z">
              <w:r w:rsidRPr="0066170B" w:rsidDel="0002379D">
                <w:rPr>
                  <w:rFonts w:ascii="Times New Roman" w:hAnsi="Times New Roman"/>
                  <w:sz w:val="22"/>
                  <w:szCs w:val="22"/>
                  <w:lang w:val="es-MX"/>
                </w:rPr>
                <w:delText>.</w:delText>
              </w:r>
            </w:del>
          </w:p>
        </w:tc>
      </w:tr>
      <w:tr w:rsidR="00536BB3" w:rsidRPr="0066170B" w:rsidTr="0066170B">
        <w:tc>
          <w:tcPr>
            <w:tcW w:w="1599" w:type="dxa"/>
            <w:shd w:val="clear" w:color="auto" w:fill="auto"/>
          </w:tcPr>
          <w:p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7229" w:type="dxa"/>
            <w:shd w:val="clear" w:color="auto" w:fill="auto"/>
          </w:tcPr>
          <w:p w:rsidR="00536BB3" w:rsidRPr="006D240D" w:rsidRDefault="00EA2FBB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rStyle w:val="un"/>
                <w:rFonts w:ascii="Arial" w:hAnsi="Arial" w:cs="Arial"/>
                <w:b/>
                <w:color w:val="333333"/>
                <w:sz w:val="21"/>
                <w:szCs w:val="21"/>
              </w:rPr>
            </w:pPr>
            <w:hyperlink r:id="rId69" w:history="1">
              <w:r w:rsidR="00536BB3" w:rsidRPr="00633B64">
                <w:rPr>
                  <w:rStyle w:val="Hipervnculo"/>
                  <w:rFonts w:ascii="Arial" w:hAnsi="Arial" w:cs="Arial"/>
                  <w:b/>
                  <w:sz w:val="21"/>
                  <w:szCs w:val="21"/>
                  <w:u w:val="none"/>
                </w:rPr>
                <w:t>http://upload.wikimedia.org/wikipedia/commons/8/8f/5_ball_juggling.jpg</w:t>
              </w:r>
            </w:hyperlink>
          </w:p>
          <w:p w:rsidR="00536BB3" w:rsidRPr="0066170B" w:rsidRDefault="00536BB3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sz w:val="22"/>
                <w:szCs w:val="22"/>
              </w:rPr>
            </w:pPr>
          </w:p>
        </w:tc>
      </w:tr>
      <w:tr w:rsidR="00536BB3" w:rsidRPr="0066170B" w:rsidTr="0066170B">
        <w:tc>
          <w:tcPr>
            <w:tcW w:w="1599" w:type="dxa"/>
            <w:shd w:val="clear" w:color="auto" w:fill="auto"/>
          </w:tcPr>
          <w:p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229" w:type="dxa"/>
            <w:shd w:val="clear" w:color="auto" w:fill="auto"/>
          </w:tcPr>
          <w:p w:rsidR="00536BB3" w:rsidRPr="00966A5D" w:rsidRDefault="00536BB3">
            <w:pPr>
              <w:spacing w:after="0"/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La persona salta y su movimiento es vertical hacia abajo. Su velocidad va aumentando mientras cae</w:t>
            </w:r>
            <w:r w:rsidR="0002379D">
              <w:rPr>
                <w:rFonts w:ascii="Times New Roman" w:hAnsi="Times New Roman"/>
                <w:lang w:val="es-MX"/>
              </w:rPr>
              <w:t>,</w:t>
            </w:r>
            <w:r w:rsidRPr="00966A5D">
              <w:rPr>
                <w:rFonts w:ascii="Times New Roman" w:hAnsi="Times New Roman"/>
                <w:lang w:val="es-MX"/>
              </w:rPr>
              <w:t xml:space="preserve"> </w:t>
            </w:r>
            <w:r w:rsidR="0002379D">
              <w:rPr>
                <w:rFonts w:ascii="Times New Roman" w:hAnsi="Times New Roman"/>
                <w:lang w:val="es-MX"/>
              </w:rPr>
              <w:t>debido a</w:t>
            </w:r>
            <w:r w:rsidR="0002379D" w:rsidRPr="00966A5D">
              <w:rPr>
                <w:rFonts w:ascii="Times New Roman" w:hAnsi="Times New Roman"/>
                <w:lang w:val="es-MX"/>
              </w:rPr>
              <w:t xml:space="preserve"> </w:t>
            </w:r>
            <w:r w:rsidRPr="00966A5D">
              <w:rPr>
                <w:rFonts w:ascii="Times New Roman" w:hAnsi="Times New Roman"/>
                <w:lang w:val="es-MX"/>
              </w:rPr>
              <w:t>que la dirección de la velocidad en cada instante es la misma que la</w:t>
            </w:r>
            <w:r w:rsidR="00B129E4">
              <w:rPr>
                <w:rFonts w:ascii="Times New Roman" w:hAnsi="Times New Roman"/>
                <w:lang w:val="es-MX"/>
              </w:rPr>
              <w:t xml:space="preserve"> de la</w:t>
            </w:r>
            <w:r w:rsidRPr="00966A5D">
              <w:rPr>
                <w:rFonts w:ascii="Times New Roman" w:hAnsi="Times New Roman"/>
                <w:lang w:val="es-MX"/>
              </w:rPr>
              <w:t xml:space="preserve"> aceleración (</w:t>
            </w:r>
            <w:r w:rsidRPr="00966A5D">
              <w:rPr>
                <w:rFonts w:ascii="Times New Roman" w:hAnsi="Times New Roman"/>
                <w:b/>
                <w:lang w:val="es-MX"/>
              </w:rPr>
              <w:t>gravedad</w:t>
            </w:r>
            <w:r w:rsidRPr="00966A5D">
              <w:rPr>
                <w:rFonts w:ascii="Times New Roman" w:hAnsi="Times New Roman"/>
                <w:lang w:val="es-MX"/>
              </w:rPr>
              <w:t xml:space="preserve">). </w:t>
            </w:r>
          </w:p>
        </w:tc>
      </w:tr>
    </w:tbl>
    <w:p w:rsidR="00536BB3" w:rsidRPr="003761EF" w:rsidRDefault="00536BB3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Cuando el objeto es lanzado verticalmente hacia arriba, con una </w:t>
      </w:r>
      <w:r w:rsidRPr="00966A5D">
        <w:rPr>
          <w:rStyle w:val="un"/>
          <w:rFonts w:ascii="Arial" w:hAnsi="Arial" w:cs="Arial"/>
          <w:b/>
          <w:color w:val="333333"/>
        </w:rPr>
        <w:t>velocidad inicial</w:t>
      </w:r>
      <w:r w:rsidRPr="00966A5D">
        <w:rPr>
          <w:rStyle w:val="un"/>
          <w:rFonts w:ascii="Arial" w:hAnsi="Arial" w:cs="Arial"/>
          <w:color w:val="333333"/>
        </w:rPr>
        <w:t xml:space="preserve"> determinada, tanto su vector desplazamiento como la velocidad en cada instante van en dirección positiva del eje </w:t>
      </w:r>
      <w:r w:rsidRPr="00966A5D">
        <w:rPr>
          <w:rStyle w:val="un"/>
          <w:rFonts w:ascii="Arial" w:hAnsi="Arial" w:cs="Arial"/>
          <w:i/>
          <w:color w:val="333333"/>
        </w:rPr>
        <w:t>y</w:t>
      </w:r>
      <w:r w:rsidRPr="00966A5D">
        <w:rPr>
          <w:rStyle w:val="un"/>
          <w:rFonts w:ascii="Arial" w:hAnsi="Arial" w:cs="Arial"/>
          <w:color w:val="333333"/>
        </w:rPr>
        <w:t>, mientras que la aceleración (gravedad) va en dirección opuesta, es decir, en</w:t>
      </w:r>
      <w:r w:rsidR="00B129E4">
        <w:rPr>
          <w:rStyle w:val="un"/>
          <w:rFonts w:ascii="Arial" w:hAnsi="Arial" w:cs="Arial"/>
          <w:color w:val="333333"/>
        </w:rPr>
        <w:t xml:space="preserve"> el</w:t>
      </w:r>
      <w:r w:rsidRPr="00966A5D">
        <w:rPr>
          <w:rStyle w:val="un"/>
          <w:rFonts w:ascii="Arial" w:hAnsi="Arial" w:cs="Arial"/>
          <w:color w:val="333333"/>
        </w:rPr>
        <w:t xml:space="preserve"> sentido negativo del eje vertical. Dad</w:t>
      </w:r>
      <w:r w:rsidR="00B129E4">
        <w:rPr>
          <w:rStyle w:val="un"/>
          <w:rFonts w:ascii="Arial" w:hAnsi="Arial" w:cs="Arial"/>
          <w:color w:val="333333"/>
        </w:rPr>
        <w:t xml:space="preserve">o que </w:t>
      </w:r>
      <w:proofErr w:type="gramStart"/>
      <w:r w:rsidR="00B129E4">
        <w:rPr>
          <w:rStyle w:val="un"/>
          <w:rFonts w:ascii="Arial" w:hAnsi="Arial" w:cs="Arial"/>
          <w:color w:val="333333"/>
        </w:rPr>
        <w:t>los</w:t>
      </w:r>
      <w:proofErr w:type="gramEnd"/>
      <w:r w:rsidR="00B129E4">
        <w:rPr>
          <w:rStyle w:val="un"/>
          <w:rFonts w:ascii="Arial" w:hAnsi="Arial" w:cs="Arial"/>
          <w:color w:val="333333"/>
        </w:rPr>
        <w:t xml:space="preserve"> vectores velocidad y </w:t>
      </w:r>
      <w:r w:rsidRPr="00966A5D">
        <w:rPr>
          <w:rStyle w:val="un"/>
          <w:rFonts w:ascii="Arial" w:hAnsi="Arial" w:cs="Arial"/>
          <w:color w:val="333333"/>
        </w:rPr>
        <w:t xml:space="preserve">aceleración van en direcciones opuestas, el cuerpo va reduciendo su velocidad a medida que sube, de forma similar a un </w:t>
      </w:r>
      <w:r w:rsidR="00B129E4">
        <w:rPr>
          <w:rStyle w:val="un"/>
          <w:rFonts w:ascii="Arial" w:hAnsi="Arial" w:cs="Arial"/>
          <w:color w:val="333333"/>
        </w:rPr>
        <w:t>automóvil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w:r w:rsidR="00B129E4">
        <w:rPr>
          <w:rStyle w:val="un"/>
          <w:rFonts w:ascii="Arial" w:hAnsi="Arial" w:cs="Arial"/>
          <w:color w:val="333333"/>
        </w:rPr>
        <w:t>que va</w:t>
      </w:r>
      <w:r w:rsidRPr="00966A5D">
        <w:rPr>
          <w:rStyle w:val="un"/>
          <w:rFonts w:ascii="Arial" w:hAnsi="Arial" w:cs="Arial"/>
          <w:color w:val="333333"/>
        </w:rPr>
        <w:t xml:space="preserve"> frenando.</w:t>
      </w: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Al llegar a la </w:t>
      </w:r>
      <w:r w:rsidRPr="00966A5D">
        <w:rPr>
          <w:rStyle w:val="un"/>
          <w:rFonts w:ascii="Arial" w:hAnsi="Arial" w:cs="Arial"/>
          <w:b/>
          <w:color w:val="333333"/>
        </w:rPr>
        <w:t xml:space="preserve">máxima altura </w:t>
      </w:r>
      <m:oMath>
        <m:sSub>
          <m:sSubPr>
            <m:ctrlPr>
              <w:rPr>
                <w:rFonts w:ascii="Cambria Math" w:hAnsi="Cambria Math" w:cs="Arial"/>
                <w:b/>
                <w:i/>
                <w:color w:val="333333"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color w:val="333333"/>
                <w:szCs w:val="21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color w:val="333333"/>
                <w:szCs w:val="21"/>
              </w:rPr>
              <m:t>max</m:t>
            </m:r>
          </m:sub>
        </m:sSub>
      </m:oMath>
      <w:r w:rsidRPr="00966A5D">
        <w:rPr>
          <w:rStyle w:val="un"/>
          <w:rFonts w:ascii="Arial" w:hAnsi="Arial" w:cs="Arial"/>
          <w:b/>
          <w:color w:val="333333"/>
        </w:rPr>
        <w:t xml:space="preserve">, </w:t>
      </w:r>
      <w:r w:rsidRPr="00966A5D">
        <w:rPr>
          <w:rStyle w:val="un"/>
          <w:rFonts w:ascii="Arial" w:hAnsi="Arial" w:cs="Arial"/>
          <w:color w:val="333333"/>
        </w:rPr>
        <w:t>el objeto se detiene momentáneamente, luego su velocidad en ese punto es cero</w:t>
      </w:r>
      <w:r w:rsidR="00B129E4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m:oMath>
        <m:r>
          <w:rPr>
            <w:rFonts w:ascii="Cambria Math" w:hAnsi="Cambria Math" w:cs="Arial"/>
            <w:color w:val="333333"/>
            <w:szCs w:val="21"/>
          </w:rPr>
          <m:t>v=0 m/s</m:t>
        </m:r>
      </m:oMath>
      <w:r w:rsidRPr="00966A5D">
        <w:rPr>
          <w:rStyle w:val="un"/>
          <w:rFonts w:ascii="Arial" w:hAnsi="Arial" w:cs="Arial"/>
          <w:color w:val="333333"/>
        </w:rPr>
        <w:t xml:space="preserve">. A partir de ese instante se devuelve para iniciar su </w:t>
      </w:r>
      <w:r w:rsidRPr="00966A5D">
        <w:rPr>
          <w:rStyle w:val="un"/>
          <w:rFonts w:ascii="Arial" w:hAnsi="Arial" w:cs="Arial"/>
          <w:b/>
          <w:color w:val="333333"/>
        </w:rPr>
        <w:t>caída libre.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:rsidR="00D55121" w:rsidRPr="00966A5D" w:rsidRDefault="00D55121" w:rsidP="006D240D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Las ecuaciones que describen la </w:t>
      </w:r>
      <w:r w:rsidRPr="00966A5D">
        <w:rPr>
          <w:rStyle w:val="un"/>
          <w:rFonts w:ascii="Arial" w:hAnsi="Arial" w:cs="Arial"/>
          <w:b/>
          <w:color w:val="333333"/>
        </w:rPr>
        <w:t xml:space="preserve">caída libre </w:t>
      </w:r>
      <w:r w:rsidRPr="00966A5D">
        <w:rPr>
          <w:rStyle w:val="un"/>
          <w:rFonts w:ascii="Arial" w:hAnsi="Arial" w:cs="Arial"/>
          <w:color w:val="333333"/>
        </w:rPr>
        <w:t>resultan de adaptar las del movimiento rectilíneo uniformemente acelerado a este caso particular</w:t>
      </w:r>
      <w:r w:rsidR="00DF441E">
        <w:rPr>
          <w:rStyle w:val="un"/>
          <w:rFonts w:ascii="Arial" w:hAnsi="Arial" w:cs="Arial"/>
          <w:color w:val="333333"/>
        </w:rPr>
        <w:t>, con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m:oMath>
        <m:r>
          <w:rPr>
            <w:rFonts w:ascii="Cambria Math" w:hAnsi="Cambria Math" w:cs="Arial"/>
            <w:color w:val="333333"/>
            <w:szCs w:val="21"/>
          </w:rPr>
          <m:t xml:space="preserve">a=-g </m:t>
        </m:r>
      </m:oMath>
      <w:r w:rsidR="00A20F83">
        <w:rPr>
          <w:rFonts w:ascii="Arial" w:hAnsi="Arial" w:cs="Arial"/>
          <w:color w:val="333333"/>
          <w:szCs w:val="21"/>
        </w:rPr>
        <w:t xml:space="preserve">y cambiando la variable </w:t>
      </w:r>
      <m:oMath>
        <m:r>
          <w:rPr>
            <w:rFonts w:ascii="Cambria Math" w:hAnsi="Cambria Math" w:cs="Arial"/>
            <w:color w:val="333333"/>
            <w:szCs w:val="21"/>
          </w:rPr>
          <m:t>x</m:t>
        </m:r>
      </m:oMath>
      <w:r w:rsidR="00A20F83">
        <w:rPr>
          <w:rFonts w:ascii="Arial" w:hAnsi="Arial" w:cs="Arial"/>
          <w:color w:val="333333"/>
          <w:szCs w:val="21"/>
        </w:rPr>
        <w:t xml:space="preserve"> por </w:t>
      </w:r>
      <m:oMath>
        <m:r>
          <w:rPr>
            <w:rFonts w:ascii="Cambria Math" w:hAnsi="Cambria Math" w:cs="Arial"/>
            <w:color w:val="333333"/>
            <w:szCs w:val="21"/>
          </w:rPr>
          <m:t>y</m:t>
        </m:r>
      </m:oMath>
      <w:r w:rsidR="00A20F83">
        <w:rPr>
          <w:rFonts w:ascii="Arial" w:hAnsi="Arial" w:cs="Arial"/>
          <w:color w:val="333333"/>
          <w:szCs w:val="21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teniendo en cuenta que el movimiento ocurre verticalmente</w:t>
      </w:r>
      <w:r w:rsidR="00A20F83">
        <w:rPr>
          <w:rStyle w:val="un"/>
          <w:rFonts w:ascii="Arial" w:hAnsi="Arial" w:cs="Arial"/>
          <w:color w:val="333333"/>
        </w:rPr>
        <w:t>.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</w:p>
    <w:p w:rsidR="00D55121" w:rsidRPr="00966A5D" w:rsidRDefault="0002379D" w:rsidP="006D240D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>E</w:t>
      </w:r>
      <w:r w:rsidR="00D55121" w:rsidRPr="00966A5D">
        <w:rPr>
          <w:rStyle w:val="un"/>
          <w:rFonts w:ascii="Arial" w:hAnsi="Arial" w:cs="Arial"/>
          <w:color w:val="333333"/>
        </w:rPr>
        <w:t xml:space="preserve">s importante mencionar que si el cuerpo </w:t>
      </w:r>
      <w:r w:rsidR="00D55121" w:rsidRPr="00966A5D">
        <w:rPr>
          <w:rStyle w:val="un"/>
          <w:rFonts w:ascii="Arial" w:hAnsi="Arial" w:cs="Arial"/>
          <w:b/>
          <w:color w:val="333333"/>
        </w:rPr>
        <w:t>se deja caer</w:t>
      </w:r>
      <w:r w:rsidR="00D55121" w:rsidRPr="00966A5D">
        <w:rPr>
          <w:rStyle w:val="un"/>
          <w:rFonts w:ascii="Arial" w:hAnsi="Arial" w:cs="Arial"/>
          <w:color w:val="333333"/>
        </w:rPr>
        <w:t xml:space="preserve"> (en vez de lanzarlo), su</w:t>
      </w:r>
      <w:r w:rsidR="00D55121" w:rsidRPr="00966A5D">
        <w:rPr>
          <w:rStyle w:val="apple-converted-space"/>
          <w:rFonts w:ascii="Arial" w:hAnsi="Arial" w:cs="Arial"/>
          <w:color w:val="333333"/>
        </w:rPr>
        <w:t> </w:t>
      </w:r>
      <w:r w:rsidR="00D55121" w:rsidRPr="00966A5D">
        <w:rPr>
          <w:rStyle w:val="Textoennegrita"/>
          <w:rFonts w:ascii="Arial" w:eastAsia="Calibri" w:hAnsi="Arial" w:cs="Arial"/>
          <w:color w:val="333333"/>
        </w:rPr>
        <w:t>velocidad inicial</w:t>
      </w:r>
      <w:r w:rsidR="00D55121" w:rsidRPr="00966A5D">
        <w:rPr>
          <w:rStyle w:val="un"/>
          <w:rFonts w:ascii="Arial" w:hAnsi="Arial" w:cs="Arial"/>
          <w:color w:val="333333"/>
        </w:rPr>
        <w:t xml:space="preserve"> será </w:t>
      </w:r>
      <w:proofErr w:type="gramStart"/>
      <w:r w:rsidR="00D55121" w:rsidRPr="00966A5D">
        <w:rPr>
          <w:rStyle w:val="Textoennegrita"/>
          <w:rFonts w:ascii="Arial" w:eastAsia="Calibri" w:hAnsi="Arial" w:cs="Arial"/>
          <w:color w:val="333333"/>
        </w:rPr>
        <w:t>cero</w:t>
      </w:r>
      <w:r w:rsidR="00A20F83" w:rsidRPr="00A20F83">
        <w:rPr>
          <w:rStyle w:val="Textoennegrita"/>
          <w:rFonts w:ascii="Arial" w:eastAsia="Calibri" w:hAnsi="Arial" w:cs="Arial"/>
          <w:b w:val="0"/>
          <w:color w:val="333333"/>
        </w:rPr>
        <w:t>,</w:t>
      </w:r>
      <w:r w:rsidR="00D55121" w:rsidRPr="00966A5D">
        <w:rPr>
          <w:rStyle w:val="un"/>
          <w:rFonts w:ascii="Arial" w:hAnsi="Arial" w:cs="Arial"/>
          <w:color w:val="333333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i/>
                <w:color w:val="333333"/>
                <w:szCs w:val="21"/>
              </w:rPr>
            </m:ctrlPr>
          </m:sSubPr>
          <m:e>
            <m:r>
              <w:rPr>
                <w:rFonts w:ascii="Cambria Math" w:hAnsi="Cambria Math" w:cs="Arial"/>
                <w:color w:val="333333"/>
                <w:szCs w:val="21"/>
              </w:rPr>
              <m:t>v</m:t>
            </m:r>
          </m:e>
          <m:sub>
            <m:r>
              <w:rPr>
                <w:rFonts w:ascii="Cambria Math" w:hAnsi="Cambria Math" w:cs="Arial"/>
                <w:color w:val="333333"/>
                <w:szCs w:val="21"/>
              </w:rPr>
              <m:t>0</m:t>
            </m:r>
          </m:sub>
        </m:sSub>
        <m:r>
          <w:rPr>
            <w:rFonts w:ascii="Cambria Math" w:hAnsi="Cambria Math" w:cs="Arial"/>
            <w:color w:val="333333"/>
            <w:szCs w:val="21"/>
          </w:rPr>
          <m:t>=0 m/s</m:t>
        </m:r>
      </m:oMath>
      <w:r w:rsidR="00D55121" w:rsidRPr="00966A5D">
        <w:rPr>
          <w:rStyle w:val="un"/>
          <w:rFonts w:ascii="Arial" w:hAnsi="Arial" w:cs="Arial"/>
          <w:color w:val="333333"/>
        </w:rPr>
        <w:t>.</w:t>
      </w:r>
      <w:proofErr w:type="gramEnd"/>
      <w:r w:rsidR="00D55121" w:rsidRPr="00966A5D">
        <w:rPr>
          <w:rStyle w:val="un"/>
          <w:rFonts w:ascii="Arial" w:hAnsi="Arial" w:cs="Arial"/>
          <w:color w:val="333333"/>
        </w:rPr>
        <w:t xml:space="preserve"> </w:t>
      </w: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</w:rPr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>Si sustituimos estas variables en la ecuación general del movimiento rectilíneo uniformemente acelerado</w:t>
      </w:r>
      <w:r w:rsidR="00A20F83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w:r w:rsidR="00A20F83">
        <w:rPr>
          <w:rStyle w:val="un"/>
          <w:rFonts w:ascii="Arial" w:hAnsi="Arial" w:cs="Arial"/>
          <w:color w:val="333333"/>
        </w:rPr>
        <w:t>obtenemos</w:t>
      </w:r>
      <w:r w:rsidRPr="00966A5D">
        <w:rPr>
          <w:rStyle w:val="un"/>
          <w:rFonts w:ascii="Arial" w:hAnsi="Arial" w:cs="Arial"/>
          <w:color w:val="333333"/>
        </w:rPr>
        <w:t>: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414"/>
        <w:gridCol w:w="4414"/>
      </w:tblGrid>
      <w:tr w:rsidR="00D55121" w:rsidRPr="0066170B" w:rsidTr="0066170B">
        <w:tc>
          <w:tcPr>
            <w:tcW w:w="4414" w:type="dxa"/>
            <w:shd w:val="clear" w:color="auto" w:fill="auto"/>
          </w:tcPr>
          <w:p w:rsidR="00D55121" w:rsidRPr="00966A5D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b/>
                <w:color w:val="333333"/>
              </w:rPr>
            </w:pPr>
            <w:r w:rsidRPr="00966A5D">
              <w:rPr>
                <w:rFonts w:ascii="Arial" w:hAnsi="Arial" w:cs="Arial"/>
                <w:b/>
                <w:color w:val="333333"/>
              </w:rPr>
              <w:t>Movimiento rectilíneo uniformemente acelerado</w:t>
            </w:r>
          </w:p>
        </w:tc>
        <w:tc>
          <w:tcPr>
            <w:tcW w:w="4414" w:type="dxa"/>
            <w:shd w:val="clear" w:color="auto" w:fill="auto"/>
          </w:tcPr>
          <w:p w:rsidR="00D55121" w:rsidRPr="00966A5D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b/>
                <w:color w:val="333333"/>
              </w:rPr>
            </w:pPr>
            <w:r w:rsidRPr="00966A5D">
              <w:rPr>
                <w:rFonts w:ascii="Arial" w:hAnsi="Arial" w:cs="Arial"/>
                <w:b/>
                <w:color w:val="333333"/>
              </w:rPr>
              <w:t>Caída libre/Lanzamiento vertical</w:t>
            </w:r>
          </w:p>
          <w:p w:rsidR="00D55121" w:rsidRPr="00725C0D" w:rsidRDefault="00725C0D" w:rsidP="00AE494C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m:oMathPara>
              <m:oMath>
                <m:r>
                  <w:rPr>
                    <w:rFonts w:ascii="Cambria Math" w:hAnsi="Cambria Math" w:cs="Arial"/>
                    <w:color w:val="333333"/>
                    <w:sz w:val="21"/>
                    <w:szCs w:val="21"/>
                  </w:rPr>
                  <m:t>a=-g</m:t>
                </m:r>
              </m:oMath>
            </m:oMathPara>
          </w:p>
        </w:tc>
      </w:tr>
      <w:tr w:rsidR="00D55121" w:rsidRPr="0066170B" w:rsidTr="0066170B">
        <w:tc>
          <w:tcPr>
            <w:tcW w:w="4414" w:type="dxa"/>
            <w:shd w:val="clear" w:color="auto" w:fill="auto"/>
          </w:tcPr>
          <w:p w:rsidR="00D55121" w:rsidRPr="00B668C0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Posición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x</m:t>
              </m:r>
            </m:oMath>
            <w:r w:rsidR="00A5485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en función del tiempo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: </w:t>
            </w:r>
          </w:p>
          <w:p w:rsidR="00D55121" w:rsidRPr="0066170B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:rsidR="00D55121" w:rsidRPr="00725C0D" w:rsidRDefault="00725C0D" w:rsidP="00034FE5">
            <w:pPr>
              <w:spacing w:after="0" w:line="345" w:lineRule="atLeast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x=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t+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a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D55121" w:rsidRPr="0066170B" w:rsidRDefault="00D55121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:rsidR="00D55121" w:rsidRPr="00B668C0" w:rsidRDefault="00D55121" w:rsidP="0066170B">
            <w:pPr>
              <w:spacing w:after="0" w:line="345" w:lineRule="atLeast"/>
              <w:jc w:val="center"/>
              <w:rPr>
                <w:rFonts w:ascii="Arial" w:hAnsi="Arial" w:cs="Arial"/>
                <w:color w:val="333333"/>
                <w:lang w:val="es-MX"/>
              </w:rPr>
            </w:pPr>
            <w:r w:rsidRPr="00B668C0">
              <w:rPr>
                <w:rFonts w:ascii="Arial" w:eastAsia="Times New Roman" w:hAnsi="Arial" w:cs="Arial"/>
                <w:color w:val="333333"/>
                <w:lang w:val="es-MX" w:eastAsia="es-CO"/>
              </w:rPr>
              <w:lastRenderedPageBreak/>
              <w:t>(Función cuadrática)</w:t>
            </w:r>
          </w:p>
        </w:tc>
        <w:tc>
          <w:tcPr>
            <w:tcW w:w="4414" w:type="dxa"/>
            <w:shd w:val="clear" w:color="auto" w:fill="auto"/>
          </w:tcPr>
          <w:p w:rsidR="00D55121" w:rsidRPr="00B668C0" w:rsidRDefault="00D55121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color w:val="333333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lastRenderedPageBreak/>
              <w:t xml:space="preserve">Posición </w:t>
            </w:r>
            <m:oMath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y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en función del tiempo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>:</w:t>
            </w:r>
          </w:p>
          <w:p w:rsidR="00D55121" w:rsidRPr="0066170B" w:rsidRDefault="00D55121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:rsidR="00D55121" w:rsidRPr="00725C0D" w:rsidRDefault="00725C0D" w:rsidP="00034FE5">
            <w:pPr>
              <w:spacing w:after="0" w:line="345" w:lineRule="atLeast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t-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D55121" w:rsidRPr="0066170B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  <w:p w:rsidR="00D55121" w:rsidRPr="00B668C0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</w:rPr>
            </w:pPr>
            <w:r w:rsidRPr="00B668C0">
              <w:rPr>
                <w:rFonts w:ascii="Arial" w:hAnsi="Arial" w:cs="Arial"/>
                <w:color w:val="333333"/>
              </w:rPr>
              <w:lastRenderedPageBreak/>
              <w:t>(Función cuadrática)</w:t>
            </w:r>
          </w:p>
        </w:tc>
      </w:tr>
      <w:tr w:rsidR="00D55121" w:rsidRPr="0066170B" w:rsidTr="0066170B">
        <w:tc>
          <w:tcPr>
            <w:tcW w:w="4414" w:type="dxa"/>
            <w:shd w:val="clear" w:color="auto" w:fill="auto"/>
          </w:tcPr>
          <w:p w:rsidR="00D55121" w:rsidRPr="00B668C0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lastRenderedPageBreak/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en función del tiempo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: </w:t>
            </w:r>
          </w:p>
          <w:p w:rsidR="00D55121" w:rsidRPr="00725C0D" w:rsidRDefault="00725C0D" w:rsidP="00AE494C">
            <w:pPr>
              <w:spacing w:after="150"/>
              <w:rPr>
                <w:rFonts w:ascii="Times New Roman" w:eastAsia="Times New Roman" w:hAnsi="Times New Roman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eastAsia="es-CO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/>
                    <w:lang w:eastAsia="es-CO"/>
                  </w:rPr>
                  <m:t>+at</m:t>
                </m:r>
              </m:oMath>
            </m:oMathPara>
          </w:p>
          <w:p w:rsidR="00D55121" w:rsidRPr="00B668C0" w:rsidRDefault="00D55121" w:rsidP="0066170B">
            <w:pPr>
              <w:spacing w:after="150"/>
              <w:jc w:val="center"/>
              <w:rPr>
                <w:rFonts w:ascii="Times New Roman" w:eastAsia="Times New Roman" w:hAnsi="Times New Roman"/>
                <w:sz w:val="20"/>
                <w:szCs w:val="20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color w:val="333333"/>
                <w:sz w:val="20"/>
                <w:szCs w:val="20"/>
                <w:lang w:val="es-MX" w:eastAsia="es-CO"/>
              </w:rPr>
              <w:t>(Función lineal)</w:t>
            </w:r>
          </w:p>
        </w:tc>
        <w:tc>
          <w:tcPr>
            <w:tcW w:w="4414" w:type="dxa"/>
            <w:shd w:val="clear" w:color="auto" w:fill="auto"/>
          </w:tcPr>
          <w:p w:rsidR="00834537" w:rsidRPr="0066170B" w:rsidRDefault="00834537" w:rsidP="00834537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tiempo</w:t>
            </w:r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 xml:space="preserve">: </w:t>
            </w:r>
          </w:p>
          <w:p w:rsidR="00D55121" w:rsidRPr="00725C0D" w:rsidRDefault="00725C0D" w:rsidP="00AE494C">
            <w:pPr>
              <w:spacing w:after="150"/>
              <w:rPr>
                <w:rFonts w:ascii="Arial" w:eastAsia="MS Mincho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eastAsia="es-CO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/>
                    <w:lang w:eastAsia="es-CO"/>
                  </w:rPr>
                  <m:t>-gt</m:t>
                </m:r>
              </m:oMath>
            </m:oMathPara>
          </w:p>
          <w:p w:rsidR="00D55121" w:rsidRPr="00B668C0" w:rsidRDefault="00D55121" w:rsidP="0066170B">
            <w:pPr>
              <w:spacing w:after="150"/>
              <w:jc w:val="center"/>
              <w:rPr>
                <w:rFonts w:ascii="Arial" w:hAnsi="Arial" w:cs="Arial"/>
                <w:color w:val="333333"/>
                <w:lang w:val="es-MX"/>
              </w:rPr>
            </w:pPr>
            <w:r w:rsidRPr="00B668C0">
              <w:rPr>
                <w:rFonts w:ascii="Arial" w:eastAsia="Times New Roman" w:hAnsi="Arial" w:cs="Arial"/>
                <w:color w:val="333333"/>
                <w:lang w:val="es-MX" w:eastAsia="es-CO"/>
              </w:rPr>
              <w:t>(Función lineal con pendiente negativa)</w:t>
            </w:r>
          </w:p>
        </w:tc>
      </w:tr>
      <w:tr w:rsidR="00D55121" w:rsidRPr="0066170B" w:rsidTr="0066170B">
        <w:tc>
          <w:tcPr>
            <w:tcW w:w="4414" w:type="dxa"/>
            <w:shd w:val="clear" w:color="auto" w:fill="auto"/>
          </w:tcPr>
          <w:p w:rsidR="00D55121" w:rsidRPr="0066170B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66170B">
              <w:rPr>
                <w:rFonts w:ascii="Arial" w:eastAsia="MS Mincho" w:hAnsi="Arial" w:cs="Arial"/>
                <w:sz w:val="21"/>
                <w:szCs w:val="21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desplazamiento</w:t>
            </w:r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MS Mincho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MS Mincho" w:hAnsi="Cambria Math" w:cs="Arial"/>
                      <w:color w:val="333333"/>
                      <w:sz w:val="21"/>
                      <w:szCs w:val="21"/>
                      <w:lang w:eastAsia="es-CO"/>
                    </w:rPr>
                    <m:t>x</m:t>
                  </m:r>
                </m:e>
              </m:acc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=</m:t>
              </m:r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x-</m:t>
              </m:r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>:</w:t>
            </w:r>
          </w:p>
          <w:p w:rsidR="00D55121" w:rsidRPr="0066170B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:rsidR="00D55121" w:rsidRPr="00725C0D" w:rsidRDefault="00132C51" w:rsidP="0066170B">
            <w:pPr>
              <w:spacing w:after="0" w:line="345" w:lineRule="atLeast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=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333333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+2a(x-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)</m:t>
                </m:r>
              </m:oMath>
            </m:oMathPara>
          </w:p>
          <w:p w:rsidR="00D55121" w:rsidRPr="0066170B" w:rsidRDefault="00D55121" w:rsidP="0066170B">
            <w:pPr>
              <w:pStyle w:val="u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  <w:tc>
          <w:tcPr>
            <w:tcW w:w="4414" w:type="dxa"/>
            <w:shd w:val="clear" w:color="auto" w:fill="auto"/>
          </w:tcPr>
          <w:p w:rsidR="00D55121" w:rsidRPr="0066170B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en función del desplazamiento </w:t>
            </w:r>
            <m:oMath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MS Mincho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MS Mincho" w:hAnsi="Cambria Math" w:cs="Arial"/>
                      <w:color w:val="333333"/>
                      <w:sz w:val="21"/>
                      <w:szCs w:val="21"/>
                      <w:lang w:eastAsia="es-CO"/>
                    </w:rPr>
                    <m:t>y</m:t>
                  </m:r>
                </m:e>
              </m:acc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=</m:t>
              </m:r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y-</m:t>
              </m:r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y</m:t>
                  </m:r>
                </m:e>
                <m:sub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>:</w:t>
            </w:r>
          </w:p>
          <w:p w:rsidR="00D55121" w:rsidRPr="0066170B" w:rsidRDefault="00D55121" w:rsidP="0066170B">
            <w:pPr>
              <w:spacing w:after="0" w:line="345" w:lineRule="atLeast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:rsidR="00D55121" w:rsidRPr="00725C0D" w:rsidRDefault="00132C51" w:rsidP="0066170B">
            <w:pPr>
              <w:spacing w:after="0" w:line="345" w:lineRule="atLeast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=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333333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-2g(y-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)</m:t>
                </m:r>
              </m:oMath>
            </m:oMathPara>
          </w:p>
          <w:p w:rsidR="00D55121" w:rsidRPr="0066170B" w:rsidRDefault="00D55121" w:rsidP="0066170B">
            <w:pPr>
              <w:pStyle w:val="u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</w:tr>
    </w:tbl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:rsidR="00D55121" w:rsidRPr="009138EB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:rsidR="00D55121" w:rsidRDefault="00D55121" w:rsidP="00D55121">
      <w:pPr>
        <w:spacing w:after="0"/>
        <w:ind w:firstLine="708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51"/>
        <w:gridCol w:w="8103"/>
      </w:tblGrid>
      <w:tr w:rsidR="00D55121" w:rsidRPr="0066170B" w:rsidTr="0066170B">
        <w:tc>
          <w:tcPr>
            <w:tcW w:w="9054" w:type="dxa"/>
            <w:gridSpan w:val="2"/>
            <w:shd w:val="clear" w:color="auto" w:fill="000000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D55121" w:rsidRPr="0066170B" w:rsidRDefault="0015556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CN_10_02_REC140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4° ESO/Física y Química/La gravedad/Las aplicaciones de la gravedad/La caída libre/Profundiza/Comprende la caída libre de los cuerpos</w:t>
            </w:r>
            <w:r w:rsidR="00A5485C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 xml:space="preserve"> </w:t>
            </w:r>
          </w:p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:rsidR="00D55121" w:rsidRPr="0002379D" w:rsidRDefault="00EA2FBB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hyperlink r:id="rId70" w:history="1">
              <w:r w:rsidR="00D55121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http://profesores.aulaplaneta.com//DesktopModules/PPP_UploadScorms/RecursoPopUp.aspx?RecursoID=492115</w:t>
              </w:r>
            </w:hyperlink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AD2655" w:rsidRPr="003647EE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FICHA DEL PROFESOR: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Times New Roman" w:hAnsi="Times New Roman"/>
                <w:color w:val="000000"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B668C0">
              <w:rPr>
                <w:rFonts w:ascii="Times New Roman" w:hAnsi="Times New Roman"/>
                <w:color w:val="000000"/>
                <w:lang w:val="es-MX"/>
              </w:rPr>
              <w:t xml:space="preserve">Comprende la caída libre de los cuerpos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>Descripción</w:t>
            </w:r>
            <w:r w:rsidRPr="00B668C0">
              <w:rPr>
                <w:rFonts w:ascii="Arial" w:hAnsi="Arial" w:cs="Arial"/>
                <w:lang w:val="es-MX"/>
              </w:rPr>
              <w:t xml:space="preserve">: </w:t>
            </w:r>
            <w:r w:rsidRPr="00B668C0">
              <w:rPr>
                <w:rFonts w:ascii="Times New Roman" w:hAnsi="Times New Roman"/>
                <w:color w:val="000000"/>
                <w:lang w:val="es-MX"/>
              </w:rPr>
              <w:t>Animación que compara la caída libre de diferentes objetos en el vacío y con resistencia del aire.</w:t>
            </w:r>
          </w:p>
          <w:p w:rsidR="00AD2655" w:rsidRPr="00B668C0" w:rsidRDefault="00854362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Tiempo: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20 minutos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B668C0">
              <w:rPr>
                <w:rFonts w:ascii="Arial" w:hAnsi="Arial" w:cs="Arial"/>
                <w:lang w:val="es-MX"/>
              </w:rPr>
              <w:t>Animación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B668C0">
              <w:rPr>
                <w:rFonts w:ascii="Arial" w:hAnsi="Arial" w:cs="Arial"/>
                <w:lang w:val="es-MX"/>
              </w:rPr>
              <w:t xml:space="preserve">Explorar con los estudiantes la caída de los objetos en el vacío y con resistencia del aire.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Antes de la presentación: </w:t>
            </w:r>
          </w:p>
          <w:p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Haga</w:t>
            </w:r>
            <w:r w:rsidR="00A20F83">
              <w:rPr>
                <w:rFonts w:ascii="Arial" w:hAnsi="Arial" w:cs="Arial"/>
                <w:lang w:val="es-MX"/>
              </w:rPr>
              <w:t xml:space="preserve"> 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las siguientes preguntas a los estudiantes antes de soltar en caída libre dos objetos de masa notoriamente diferente.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¿Cuál caerá más rápido? ¿Por qué? ¿Cómo afectan sus masas?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Ahora desafí</w:t>
            </w:r>
            <w:r w:rsidR="008163D8">
              <w:rPr>
                <w:rFonts w:ascii="Arial" w:hAnsi="Arial" w:cs="Arial"/>
                <w:lang w:val="es-MX"/>
              </w:rPr>
              <w:t>e</w:t>
            </w:r>
            <w:r w:rsidRPr="00B668C0">
              <w:rPr>
                <w:rFonts w:ascii="Arial" w:hAnsi="Arial" w:cs="Arial"/>
                <w:lang w:val="es-MX"/>
              </w:rPr>
              <w:t xml:space="preserve"> la curiosidad del estudiante tomando dos hojas </w:t>
            </w:r>
            <w:r w:rsidR="008163D8" w:rsidRPr="00B668C0">
              <w:rPr>
                <w:rFonts w:ascii="Arial" w:hAnsi="Arial" w:cs="Arial"/>
                <w:lang w:val="es-MX"/>
              </w:rPr>
              <w:t xml:space="preserve">iguales </w:t>
            </w:r>
            <w:r w:rsidRPr="00B668C0">
              <w:rPr>
                <w:rFonts w:ascii="Arial" w:hAnsi="Arial" w:cs="Arial"/>
                <w:lang w:val="es-MX"/>
              </w:rPr>
              <w:t>de papel (enfatizando en igual masa), arrug</w:t>
            </w:r>
            <w:r w:rsidR="008163D8">
              <w:rPr>
                <w:rFonts w:ascii="Arial" w:hAnsi="Arial" w:cs="Arial"/>
                <w:lang w:val="es-MX"/>
              </w:rPr>
              <w:t>ue</w:t>
            </w:r>
            <w:r w:rsidRPr="00B668C0">
              <w:rPr>
                <w:rFonts w:ascii="Arial" w:hAnsi="Arial" w:cs="Arial"/>
                <w:lang w:val="es-MX"/>
              </w:rPr>
              <w:t xml:space="preserve"> </w:t>
            </w:r>
            <w:r w:rsidR="008163D8">
              <w:rPr>
                <w:rFonts w:ascii="Arial" w:hAnsi="Arial" w:cs="Arial"/>
                <w:lang w:val="es-MX"/>
              </w:rPr>
              <w:t xml:space="preserve">una </w:t>
            </w:r>
            <w:r w:rsidRPr="00B668C0">
              <w:rPr>
                <w:rFonts w:ascii="Arial" w:hAnsi="Arial" w:cs="Arial"/>
                <w:lang w:val="es-MX"/>
              </w:rPr>
              <w:t xml:space="preserve">completamente formando una esfera y la </w:t>
            </w:r>
            <w:r w:rsidR="008163D8">
              <w:rPr>
                <w:rFonts w:ascii="Arial" w:hAnsi="Arial" w:cs="Arial"/>
                <w:lang w:val="es-MX"/>
              </w:rPr>
              <w:t xml:space="preserve">deje la </w:t>
            </w:r>
            <w:r w:rsidRPr="00B668C0">
              <w:rPr>
                <w:rFonts w:ascii="Arial" w:hAnsi="Arial" w:cs="Arial"/>
                <w:lang w:val="es-MX"/>
              </w:rPr>
              <w:t xml:space="preserve">otra extendida. </w:t>
            </w:r>
            <w:r w:rsidR="008163D8">
              <w:rPr>
                <w:rFonts w:ascii="Arial" w:hAnsi="Arial" w:cs="Arial"/>
                <w:lang w:val="es-MX"/>
              </w:rPr>
              <w:t>Suéltelas</w:t>
            </w:r>
            <w:r w:rsidRPr="00B668C0">
              <w:rPr>
                <w:rFonts w:ascii="Arial" w:hAnsi="Arial" w:cs="Arial"/>
                <w:lang w:val="es-MX"/>
              </w:rPr>
              <w:t xml:space="preserve"> al mismo tiempo y </w:t>
            </w:r>
            <w:r w:rsidR="008163D8">
              <w:rPr>
                <w:rFonts w:ascii="Arial" w:hAnsi="Arial" w:cs="Arial"/>
                <w:lang w:val="es-MX"/>
              </w:rPr>
              <w:t>pregunte</w:t>
            </w:r>
            <w:r w:rsidR="008163D8" w:rsidRPr="00B668C0">
              <w:rPr>
                <w:rFonts w:ascii="Arial" w:hAnsi="Arial" w:cs="Arial"/>
                <w:lang w:val="es-MX"/>
              </w:rPr>
              <w:t xml:space="preserve"> </w:t>
            </w:r>
            <w:r w:rsidRPr="00B668C0">
              <w:rPr>
                <w:rFonts w:ascii="Arial" w:hAnsi="Arial" w:cs="Arial"/>
                <w:lang w:val="es-MX"/>
              </w:rPr>
              <w:t>a los estudiantes: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¿Cómo afecta ahora la masa de los objetos?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¿Qué sucedería si realizo este sencillo experimento en la Luna?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S</w:t>
            </w:r>
            <w:r w:rsidR="00AD2655" w:rsidRPr="00B668C0">
              <w:rPr>
                <w:rFonts w:ascii="Arial" w:hAnsi="Arial" w:cs="Arial"/>
                <w:lang w:val="es-MX"/>
              </w:rPr>
              <w:t>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el lugar: </w:t>
            </w:r>
            <w:r w:rsidR="00A20F83">
              <w:rPr>
                <w:rFonts w:ascii="Arial" w:hAnsi="Arial" w:cs="Arial"/>
                <w:lang w:val="es-MX"/>
              </w:rPr>
              <w:t xml:space="preserve">la 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Tierra y luego </w:t>
            </w:r>
            <w:r w:rsidR="00A20F83">
              <w:rPr>
                <w:rFonts w:ascii="Arial" w:hAnsi="Arial" w:cs="Arial"/>
                <w:lang w:val="es-MX"/>
              </w:rPr>
              <w:t>la Luna.</w:t>
            </w:r>
          </w:p>
          <w:p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Haga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una pausa para indagar las diferencias.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Luego seleccion</w:t>
            </w:r>
            <w:r w:rsidR="008163D8">
              <w:rPr>
                <w:rFonts w:ascii="Arial" w:hAnsi="Arial" w:cs="Arial"/>
                <w:lang w:val="es-MX"/>
              </w:rPr>
              <w:t>e</w:t>
            </w:r>
            <w:r w:rsidRPr="00B668C0">
              <w:rPr>
                <w:rFonts w:ascii="Arial" w:hAnsi="Arial" w:cs="Arial"/>
                <w:lang w:val="es-MX"/>
              </w:rPr>
              <w:t xml:space="preserve"> el comparativo Ambos medios y pregunt</w:t>
            </w:r>
            <w:r w:rsidR="008163D8">
              <w:rPr>
                <w:rFonts w:ascii="Arial" w:hAnsi="Arial" w:cs="Arial"/>
                <w:lang w:val="es-MX"/>
              </w:rPr>
              <w:t>e</w:t>
            </w:r>
            <w:r w:rsidRPr="00B668C0">
              <w:rPr>
                <w:rFonts w:ascii="Arial" w:hAnsi="Arial" w:cs="Arial"/>
                <w:lang w:val="es-MX"/>
              </w:rPr>
              <w:t xml:space="preserve"> a los estudiantes: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 xml:space="preserve">¿Por qué caen más rápido en la Tierra que en la Luna?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Después de la presentación: </w:t>
            </w:r>
          </w:p>
          <w:p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t>Pida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al estudiante que comunique sus conclusiones. </w:t>
            </w:r>
          </w:p>
          <w:p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</w:t>
            </w:r>
            <w:r w:rsidR="00AD2655" w:rsidRPr="00B668C0">
              <w:rPr>
                <w:rFonts w:ascii="Arial" w:hAnsi="Arial" w:cs="Arial"/>
                <w:lang w:val="es-MX"/>
              </w:rPr>
              <w:t>ontinú</w:t>
            </w:r>
            <w:r>
              <w:rPr>
                <w:rFonts w:ascii="Arial" w:hAnsi="Arial" w:cs="Arial"/>
                <w:lang w:val="es-MX"/>
              </w:rPr>
              <w:t>e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indagando sobre los efectos de la resistencia del aire.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Sugerencias: </w:t>
            </w:r>
          </w:p>
          <w:p w:rsidR="00AD2655" w:rsidRPr="00B668C0" w:rsidRDefault="00AD2655" w:rsidP="0066170B">
            <w:pPr>
              <w:pStyle w:val="Prrafodelista"/>
              <w:numPr>
                <w:ilvl w:val="0"/>
                <w:numId w:val="38"/>
              </w:numPr>
              <w:spacing w:after="160" w:line="259" w:lineRule="auto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Puede aprovechar el recurso para corregir la idea que algunos estudiantes pudieran tener: “En la Luna no hay gravedad”.</w:t>
            </w:r>
          </w:p>
          <w:p w:rsidR="00AD2655" w:rsidRPr="00B668C0" w:rsidRDefault="00AD2655" w:rsidP="0066170B">
            <w:pPr>
              <w:pStyle w:val="Prrafodelista"/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:rsidR="00AD2655" w:rsidRPr="00B668C0" w:rsidRDefault="00AD2655" w:rsidP="0066170B">
            <w:pPr>
              <w:pStyle w:val="Prrafodelista"/>
              <w:numPr>
                <w:ilvl w:val="0"/>
                <w:numId w:val="38"/>
              </w:numPr>
              <w:spacing w:after="160" w:line="259" w:lineRule="auto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Si se desea profundizar en la caída con resistencia del aire, se sugiere visitar el siguiente enlace [</w:t>
            </w:r>
            <w:hyperlink r:id="rId71" w:history="1">
              <w:r w:rsidR="00034FE5" w:rsidRPr="00B668C0">
                <w:rPr>
                  <w:rStyle w:val="Hipervnculo"/>
                  <w:rFonts w:ascii="Arial" w:hAnsi="Arial" w:cs="Arial"/>
                  <w:lang w:val="es-MX"/>
                </w:rPr>
                <w:t>VER</w:t>
              </w:r>
            </w:hyperlink>
            <w:r w:rsidRPr="00B668C0">
              <w:rPr>
                <w:rFonts w:ascii="Arial" w:hAnsi="Arial" w:cs="Arial"/>
                <w:lang w:val="es-MX"/>
              </w:rPr>
              <w:t>]</w:t>
            </w:r>
            <w:ins w:id="29" w:author="María" w:date="2015-03-25T02:45:00Z">
              <w:r w:rsidR="008163D8">
                <w:rPr>
                  <w:rFonts w:ascii="Arial" w:hAnsi="Arial" w:cs="Arial"/>
                  <w:lang w:val="es-MX"/>
                </w:rPr>
                <w:t>,</w:t>
              </w:r>
            </w:ins>
            <w:r w:rsidRPr="00B668C0">
              <w:rPr>
                <w:rFonts w:ascii="Arial" w:hAnsi="Arial" w:cs="Arial"/>
                <w:lang w:val="es-MX"/>
              </w:rPr>
              <w:t xml:space="preserve"> en donde describen el salto estratosférico realizado por </w:t>
            </w:r>
            <w:proofErr w:type="spellStart"/>
            <w:r w:rsidRPr="00B668C0">
              <w:rPr>
                <w:rFonts w:ascii="Arial" w:hAnsi="Arial" w:cs="Arial"/>
                <w:lang w:val="es-MX"/>
              </w:rPr>
              <w:t>Felix</w:t>
            </w:r>
            <w:proofErr w:type="spellEnd"/>
            <w:r w:rsidRPr="00B668C0"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 w:rsidRPr="00B668C0">
              <w:rPr>
                <w:rFonts w:ascii="Arial" w:hAnsi="Arial" w:cs="Arial"/>
                <w:lang w:val="es-MX"/>
              </w:rPr>
              <w:t>Baumgartner</w:t>
            </w:r>
            <w:proofErr w:type="spellEnd"/>
            <w:r w:rsidRPr="00B668C0">
              <w:rPr>
                <w:rFonts w:ascii="Arial" w:hAnsi="Arial" w:cs="Arial"/>
                <w:lang w:val="es-MX"/>
              </w:rPr>
              <w:t xml:space="preserve"> en</w:t>
            </w:r>
            <w:r w:rsidR="00A20F83">
              <w:rPr>
                <w:rFonts w:ascii="Arial" w:hAnsi="Arial" w:cs="Arial"/>
                <w:lang w:val="es-MX"/>
              </w:rPr>
              <w:t xml:space="preserve"> el año 2012.</w:t>
            </w:r>
          </w:p>
          <w:p w:rsidR="00AD2655" w:rsidRPr="00B668C0" w:rsidRDefault="00AD2655" w:rsidP="0066170B">
            <w:pPr>
              <w:tabs>
                <w:tab w:val="left" w:pos="2775"/>
              </w:tabs>
              <w:spacing w:after="0"/>
              <w:jc w:val="both"/>
              <w:rPr>
                <w:rFonts w:ascii="Arial" w:hAnsi="Arial" w:cs="Arial"/>
                <w:b/>
                <w:u w:val="single"/>
                <w:lang w:val="es-MX"/>
              </w:rPr>
            </w:pPr>
          </w:p>
          <w:p w:rsidR="00AD2655" w:rsidRPr="003647EE" w:rsidRDefault="00AD2655" w:rsidP="0066170B">
            <w:pPr>
              <w:tabs>
                <w:tab w:val="left" w:pos="2775"/>
              </w:tabs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FICHA DEL ESTUDIANTE</w:t>
            </w:r>
          </w:p>
          <w:p w:rsidR="00AD2655" w:rsidRPr="00B668C0" w:rsidRDefault="00AD2655" w:rsidP="006A05C5">
            <w:pPr>
              <w:pStyle w:val="Ttulo6"/>
              <w:rPr>
                <w:strike/>
                <w:sz w:val="24"/>
                <w:szCs w:val="24"/>
              </w:rPr>
            </w:pPr>
            <w:r w:rsidRPr="00B668C0">
              <w:rPr>
                <w:sz w:val="24"/>
                <w:szCs w:val="24"/>
              </w:rPr>
              <w:t>La caída libre</w:t>
            </w:r>
          </w:p>
          <w:p w:rsidR="00AD2655" w:rsidRPr="00B668C0" w:rsidRDefault="00CE77E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Un objeto en 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caída libre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en la superficie terrestre se ve sometido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a la 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de la </w:t>
            </w:r>
            <w:r w:rsidR="00AD2655" w:rsidRPr="00B668C0">
              <w:rPr>
                <w:rFonts w:ascii="Arial" w:eastAsia="Times New Roman" w:hAnsi="Arial" w:cs="Arial"/>
                <w:b/>
                <w:lang w:val="es-MX" w:eastAsia="es-CO"/>
              </w:rPr>
              <w:t>gravedad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, que es independiente de su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masa y su forma. Por tanto, la 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con que dos objetos iguales llegan al suelo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 en caída libre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debería ser siempre la misma. Sin embargo, es sabido que las cosas no son así (por ejemplo, una pluma cae mucho más lentamente que una canica de vidrio). ¿Cómo explica</w:t>
            </w:r>
            <w:r w:rsidR="000D4FAD">
              <w:rPr>
                <w:rFonts w:ascii="Arial" w:eastAsia="Times New Roman" w:hAnsi="Arial" w:cs="Arial"/>
                <w:lang w:val="es-MX" w:eastAsia="es-CO"/>
              </w:rPr>
              <w:t>s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este fenómeno?</w:t>
            </w:r>
          </w:p>
          <w:p w:rsidR="00AD2655" w:rsidRPr="004F6D68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4F6D68">
              <w:rPr>
                <w:rFonts w:ascii="Arial" w:eastAsia="Times New Roman" w:hAnsi="Arial" w:cs="Arial"/>
                <w:b/>
                <w:lang w:val="es-MX" w:eastAsia="es-CO"/>
              </w:rPr>
              <w:t>La caída libre en el vacío</w:t>
            </w:r>
          </w:p>
          <w:p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4F6D68">
              <w:rPr>
                <w:rFonts w:ascii="Arial" w:eastAsia="Times New Roman" w:hAnsi="Arial" w:cs="Arial"/>
                <w:b/>
                <w:bCs/>
                <w:lang w:val="es-MX" w:eastAsia="es-CO"/>
              </w:rPr>
              <w:t>Aristóteles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> (384-322 a.</w:t>
            </w:r>
            <w:r w:rsidR="00CE77E5" w:rsidRPr="004F6D68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 xml:space="preserve">C.) afirmó que los objetos caían a una velocidad proporcional a su peso. Lo creas o no, estas ideas perduraron a lo </w:t>
            </w:r>
            <w:r w:rsidR="00CE77E5" w:rsidRPr="004F6D68">
              <w:rPr>
                <w:rFonts w:ascii="Arial" w:eastAsia="Times New Roman" w:hAnsi="Arial" w:cs="Arial"/>
                <w:lang w:val="es-MX" w:eastAsia="es-CO"/>
              </w:rPr>
              <w:t>largo de 2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>000 años, hasta que </w:t>
            </w:r>
            <w:r w:rsidRPr="004F6D68">
              <w:rPr>
                <w:rFonts w:ascii="Arial" w:eastAsia="Times New Roman" w:hAnsi="Arial" w:cs="Arial"/>
                <w:b/>
                <w:bCs/>
                <w:lang w:val="es-MX" w:eastAsia="es-CO"/>
              </w:rPr>
              <w:t>Galileo Galilei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> (1564-1642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) mostró que todos los objetos en caída libre llegan al suelo con la misma velocidad.</w:t>
            </w:r>
          </w:p>
          <w:p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Las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ecuaciones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cinemáticas que describen la caída libre de los objetos son las de un</w:t>
            </w:r>
            <w:r w:rsidR="00CE77E5"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uniformemente acelerado</w:t>
            </w:r>
            <w:r w:rsidR="000D4FAD" w:rsidRPr="003647EE">
              <w:rPr>
                <w:rFonts w:ascii="Arial" w:eastAsia="Times New Roman" w:hAnsi="Arial" w:cs="Arial"/>
                <w:bCs/>
                <w:lang w:val="es-MX" w:eastAsia="es-CO"/>
              </w:rPr>
              <w:t>,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con una aceleración </w:t>
            </w:r>
            <w:r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g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que corresponde al campo gravitatorio que genera la Tierra en su proximidad.</w:t>
            </w:r>
          </w:p>
          <w:p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Por tanto,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de un cuerpo que cae desde una altura y</w:t>
            </w:r>
            <w:r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0</w:t>
            </w:r>
            <w:r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viene descrita por:</w:t>
            </w:r>
          </w:p>
          <w:p w:rsidR="00AD2655" w:rsidRPr="00725C0D" w:rsidRDefault="00725C0D" w:rsidP="00034FE5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Y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con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la que llega el objeto al suelo solo depende de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altura inicial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del mismo:</w:t>
            </w:r>
          </w:p>
          <w:p w:rsidR="00AD2655" w:rsidRPr="00725C0D" w:rsidRDefault="00725C0D" w:rsidP="00034FE5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v=</m:t>
                </m:r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CO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0</m:t>
                        </m:r>
                      </m:sub>
                    </m:sSub>
                  </m:e>
                </m:rad>
              </m:oMath>
            </m:oMathPara>
          </w:p>
          <w:p w:rsidR="00AD2655" w:rsidRPr="00B668C0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En ambos casos</w:t>
            </w:r>
            <w:r w:rsidR="000D4FAD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el objeto “se deja caer”, luego posee velocidad inicial </w:t>
            </w: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lang w:val="es-CO"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=0 m/s</m:t>
              </m:r>
            </m:oMath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. </w:t>
            </w:r>
          </w:p>
          <w:p w:rsidR="00AD2655" w:rsidRPr="00B668C0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lastRenderedPageBreak/>
              <w:t>La resistencia del aire</w:t>
            </w:r>
          </w:p>
          <w:p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Sin embargo, habrás podido comprobar que las cosas no son exactamente como se dice en el apartado anterior. Esto se debe a que en ese caso se ha considerado que la única fuerza que actúa sobre el cuerpo es la de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gravedad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, condición que se cumple en el vacío pero no en la atmósfera terrestre, ya que el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aire ejerce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una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oposición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a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caída del objeto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que modifica la velocidad con la que dicho objeto cae.</w:t>
            </w:r>
          </w:p>
          <w:p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Esta </w:t>
            </w: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t>resistencia del aire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depende de la forma, la masa y la velocidad del objeto que cae, así como de la densidad del aire en la zona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donde ocurre la caída.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Por eso, la velocidad de los objetos en caída libre en la atmósfera terrestre no es, en realidad, independiente de las características de dichos objetos.</w:t>
            </w:r>
          </w:p>
          <w:p w:rsidR="00AD2655" w:rsidRPr="00B668C0" w:rsidRDefault="00AD2655" w:rsidP="00B668C0">
            <w:pPr>
              <w:pStyle w:val="Ttulo8"/>
            </w:pPr>
            <w:r w:rsidRPr="00B668C0">
              <w:t>La velocidad terminal</w:t>
            </w:r>
          </w:p>
          <w:p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t>resistencia del aire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aumenta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al aumentar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la velocidad 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que adquiere un objeto en caída libre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.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A cierto valor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de la velocidad,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resistencia</w:t>
            </w:r>
            <w:r w:rsidR="00A20F83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</w:t>
            </w:r>
            <w:r w:rsidR="00A20F83"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F</w:t>
            </w:r>
            <w:r w:rsidR="00A20F83"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R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del aire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contrarresta </w:t>
            </w:r>
            <w:r w:rsidR="00547CFD">
              <w:rPr>
                <w:rFonts w:ascii="Arial" w:eastAsia="Times New Roman" w:hAnsi="Arial" w:cs="Arial"/>
                <w:lang w:val="es-MX" w:eastAsia="es-CO"/>
              </w:rPr>
              <w:t>e</w:t>
            </w:r>
            <w:r w:rsidR="00547CFD" w:rsidRPr="00B668C0">
              <w:rPr>
                <w:rFonts w:ascii="Arial" w:eastAsia="Times New Roman" w:hAnsi="Arial" w:cs="Arial"/>
                <w:lang w:val="es-MX" w:eastAsia="es-CO"/>
              </w:rPr>
              <w:t xml:space="preserve">l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peso </w:t>
            </w:r>
            <m:oMath>
              <m:r>
                <w:rPr>
                  <w:rFonts w:ascii="Cambria Math" w:eastAsia="Times New Roman" w:hAnsi="Cambria Math" w:cs="Arial"/>
                  <w:lang w:val="es-MX" w:eastAsia="es-CO"/>
                </w:rPr>
                <m:t>mg</m:t>
              </m:r>
            </m:oMath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de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l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cuerpo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:rsidR="00AD2655" w:rsidRPr="00B668C0" w:rsidRDefault="00EC358A" w:rsidP="0066170B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i/>
                <w:iCs/>
                <w:lang w:val="es-MX" w:eastAsia="es-CO"/>
              </w:rPr>
              <w:t>mg =</w:t>
            </w:r>
            <w:r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F</w:t>
            </w:r>
            <w:r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R</w:t>
            </w:r>
            <w:r w:rsidR="00A5485C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</w:t>
            </w:r>
            <w:r w:rsidR="003647EE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     </w:t>
            </w:r>
            <w:r>
              <w:rPr>
                <w:rFonts w:ascii="Arial" w:eastAsia="Times New Roman" w:hAnsi="Arial" w:cs="Arial"/>
                <w:i/>
                <w:iCs/>
                <w:lang w:val="es-MX" w:eastAsia="es-CO"/>
              </w:rPr>
              <w:t>o</w:t>
            </w:r>
            <w:r w:rsidR="00A5485C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</w:t>
            </w:r>
            <w:r w:rsidR="003647EE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    </w:t>
            </w:r>
            <w:r w:rsidR="00AD2655"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mg - F</w:t>
            </w:r>
            <w:r w:rsidR="00AD2655"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R </w:t>
            </w:r>
            <w:r w:rsidR="00AD2655"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= 0</w:t>
            </w:r>
          </w:p>
          <w:p w:rsidR="00AD2655" w:rsidRPr="00B668C0" w:rsidRDefault="00EC358A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En ese momento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la aceleración total es nula,</w:t>
            </w:r>
            <w:r>
              <w:rPr>
                <w:rFonts w:ascii="Arial" w:eastAsia="Times New Roman" w:hAnsi="Arial" w:cs="Arial"/>
                <w:lang w:val="es-MX" w:eastAsia="es-CO"/>
              </w:rPr>
              <w:t xml:space="preserve"> o sea que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a partir de ese instante el objeto cae </w:t>
            </w:r>
            <w:r>
              <w:rPr>
                <w:rFonts w:ascii="Arial" w:eastAsia="Times New Roman" w:hAnsi="Arial" w:cs="Arial"/>
                <w:lang w:val="es-MX" w:eastAsia="es-CO"/>
              </w:rPr>
              <w:t>a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constante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. El valor de esta velocidad se conoce como 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terminal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 o 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límite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F20790" w:rsidRPr="00B668C0" w:rsidRDefault="00AD2655" w:rsidP="0066170B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Para ampliar </w:t>
            </w:r>
            <w:r w:rsidR="00EC358A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información, entra en este enlace [</w:t>
            </w:r>
            <w:hyperlink r:id="rId72" w:tgtFrame="_blank" w:history="1">
              <w:r w:rsidRPr="00B668C0">
                <w:rPr>
                  <w:rFonts w:ascii="Arial" w:eastAsia="Times New Roman" w:hAnsi="Arial" w:cs="Arial"/>
                  <w:lang w:val="es-MX" w:eastAsia="es-CO"/>
                </w:rPr>
                <w:t>ver</w:t>
              </w:r>
            </w:hyperlink>
            <w:r w:rsidRPr="00B668C0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:rsidR="00D55121" w:rsidRPr="00B668C0" w:rsidRDefault="00AD2655" w:rsidP="00EC358A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Si deseas explorar más sobre </w:t>
            </w: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t>velocidad límite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visita e</w:t>
            </w:r>
            <w:r w:rsidR="00EC358A">
              <w:rPr>
                <w:rFonts w:ascii="Arial" w:eastAsia="Times New Roman" w:hAnsi="Arial" w:cs="Arial"/>
                <w:lang w:val="es-MX" w:eastAsia="es-CO"/>
              </w:rPr>
              <w:t xml:space="preserve">l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enlace </w:t>
            </w:r>
            <w:r w:rsidRPr="00B668C0">
              <w:rPr>
                <w:rFonts w:ascii="Arial" w:hAnsi="Arial" w:cs="Arial"/>
                <w:lang w:val="es-MX"/>
              </w:rPr>
              <w:t>[</w:t>
            </w:r>
            <w:hyperlink r:id="rId73" w:history="1">
              <w:r w:rsidRPr="00B668C0">
                <w:rPr>
                  <w:rStyle w:val="Hipervnculo"/>
                  <w:rFonts w:ascii="Arial" w:hAnsi="Arial" w:cs="Arial"/>
                  <w:lang w:val="es-MX"/>
                </w:rPr>
                <w:t>ver</w:t>
              </w:r>
            </w:hyperlink>
            <w:r w:rsidRPr="00B668C0">
              <w:rPr>
                <w:rFonts w:ascii="Arial" w:hAnsi="Arial" w:cs="Arial"/>
                <w:lang w:val="es-MX"/>
              </w:rPr>
              <w:t>]</w:t>
            </w:r>
            <w:r w:rsidR="00547CFD">
              <w:rPr>
                <w:rFonts w:ascii="Arial" w:hAnsi="Arial" w:cs="Arial"/>
                <w:lang w:val="es-MX"/>
              </w:rPr>
              <w:t>,</w:t>
            </w:r>
            <w:r w:rsidRPr="00B668C0">
              <w:rPr>
                <w:rFonts w:ascii="Arial" w:hAnsi="Arial" w:cs="Arial"/>
                <w:lang w:val="es-MX"/>
              </w:rPr>
              <w:t xml:space="preserve"> en donde describen el salto estratosférico realizado por </w:t>
            </w:r>
            <w:proofErr w:type="spellStart"/>
            <w:r w:rsidRPr="00B668C0">
              <w:rPr>
                <w:rFonts w:ascii="Arial" w:hAnsi="Arial" w:cs="Arial"/>
                <w:lang w:val="es-MX"/>
              </w:rPr>
              <w:t>Felix</w:t>
            </w:r>
            <w:proofErr w:type="spellEnd"/>
            <w:r w:rsidRPr="00B668C0"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 w:rsidRPr="00B668C0">
              <w:rPr>
                <w:rFonts w:ascii="Arial" w:hAnsi="Arial" w:cs="Arial"/>
                <w:lang w:val="es-MX"/>
              </w:rPr>
              <w:t>Baumgartner</w:t>
            </w:r>
            <w:proofErr w:type="spellEnd"/>
            <w:r w:rsidRPr="00B668C0">
              <w:rPr>
                <w:rFonts w:ascii="Arial" w:hAnsi="Arial" w:cs="Arial"/>
                <w:lang w:val="es-MX"/>
              </w:rPr>
              <w:t xml:space="preserve"> en 2012.</w:t>
            </w:r>
            <w:r w:rsidR="00A5485C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:rsidR="00D25D8F" w:rsidRPr="00B668C0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B668C0">
              <w:rPr>
                <w:rFonts w:ascii="Times New Roman" w:hAnsi="Times New Roman"/>
                <w:color w:val="000000"/>
                <w:lang w:val="es-MX"/>
              </w:rPr>
              <w:t>Comprende la caída libre de los cuerpos</w:t>
            </w:r>
            <w:r w:rsidR="00D25D8F" w:rsidRPr="00B668C0">
              <w:rPr>
                <w:rFonts w:ascii="Times New Roman" w:hAnsi="Times New Roman"/>
                <w:color w:val="000000"/>
                <w:lang w:val="es-MX"/>
              </w:rPr>
              <w:t xml:space="preserve"> 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D55121" w:rsidRPr="00B668C0" w:rsidRDefault="00D55121" w:rsidP="0066170B">
            <w:pPr>
              <w:spacing w:after="0"/>
              <w:jc w:val="both"/>
              <w:rPr>
                <w:rFonts w:ascii="Times New Roman" w:hAnsi="Times New Roman"/>
                <w:color w:val="000000"/>
                <w:lang w:val="es-MX"/>
              </w:rPr>
            </w:pPr>
            <w:r w:rsidRPr="00B668C0">
              <w:rPr>
                <w:rFonts w:ascii="Times New Roman" w:hAnsi="Times New Roman"/>
                <w:color w:val="000000"/>
                <w:lang w:val="es-MX"/>
              </w:rPr>
              <w:t xml:space="preserve">Animación que compara la caída libre de diferentes objetos en el vacío y con resistencia del aire. </w:t>
            </w:r>
          </w:p>
        </w:tc>
      </w:tr>
    </w:tbl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  <w:sz w:val="21"/>
          <w:szCs w:val="21"/>
        </w:rPr>
      </w:pPr>
    </w:p>
    <w:p w:rsidR="00D55121" w:rsidRDefault="000F1840" w:rsidP="000F1840">
      <w:pPr>
        <w:spacing w:after="0"/>
        <w:rPr>
          <w:rStyle w:val="Textoennegrita"/>
          <w:rFonts w:ascii="Arial" w:hAnsi="Arial" w:cs="Arial"/>
          <w:color w:val="333333"/>
          <w:sz w:val="21"/>
          <w:szCs w:val="21"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4</w:t>
      </w:r>
      <w:r w:rsidRPr="004E5E51">
        <w:rPr>
          <w:rFonts w:ascii="Times" w:hAnsi="Times"/>
          <w:b/>
        </w:rPr>
        <w:t xml:space="preserve">.1 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Gráficas de</w:t>
      </w:r>
      <w:r w:rsidR="00D55121">
        <w:rPr>
          <w:rStyle w:val="Textoennegrita"/>
          <w:rFonts w:ascii="Arial" w:hAnsi="Arial" w:cs="Arial"/>
          <w:color w:val="333333"/>
          <w:sz w:val="21"/>
          <w:szCs w:val="21"/>
        </w:rPr>
        <w:t xml:space="preserve"> caída libre y lanzamiento vertical 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  <w:sz w:val="21"/>
          <w:szCs w:val="21"/>
        </w:rPr>
      </w:pPr>
    </w:p>
    <w:p w:rsidR="00D55121" w:rsidRPr="00B668C0" w:rsidRDefault="00D55121" w:rsidP="00D55121">
      <w:pPr>
        <w:spacing w:after="0" w:line="345" w:lineRule="atLeast"/>
        <w:jc w:val="both"/>
        <w:rPr>
          <w:rStyle w:val="Textoennegrita"/>
          <w:rFonts w:ascii="Arial" w:hAnsi="Arial" w:cs="Arial"/>
          <w:b w:val="0"/>
          <w:color w:val="333333"/>
        </w:rPr>
      </w:pPr>
      <w:r w:rsidRPr="00B668C0">
        <w:rPr>
          <w:rStyle w:val="Textoennegrita"/>
          <w:rFonts w:ascii="Arial" w:hAnsi="Arial" w:cs="Arial"/>
          <w:b w:val="0"/>
          <w:color w:val="333333"/>
        </w:rPr>
        <w:t>El comporta</w:t>
      </w:r>
      <w:r w:rsidR="00EC358A">
        <w:rPr>
          <w:rStyle w:val="Textoennegrita"/>
          <w:rFonts w:ascii="Arial" w:hAnsi="Arial" w:cs="Arial"/>
          <w:b w:val="0"/>
          <w:color w:val="333333"/>
        </w:rPr>
        <w:t xml:space="preserve">miento detallado de las gráficas </w:t>
      </w:r>
      <w:r w:rsidRPr="00B668C0">
        <w:rPr>
          <w:rStyle w:val="Textoennegrita"/>
          <w:rFonts w:ascii="Arial" w:hAnsi="Arial" w:cs="Arial"/>
          <w:b w:val="0"/>
          <w:color w:val="333333"/>
        </w:rPr>
        <w:t xml:space="preserve">de posición, velocidad y aceleración en función del tiempo se puede estudiar en la sección </w:t>
      </w:r>
      <w:r w:rsidR="00547CFD">
        <w:rPr>
          <w:rFonts w:ascii="Arial" w:eastAsia="Times New Roman" w:hAnsi="Arial" w:cs="Arial"/>
          <w:b/>
          <w:color w:val="333333"/>
          <w:lang w:eastAsia="es-CO"/>
        </w:rPr>
        <w:t>g</w:t>
      </w:r>
      <w:r w:rsidR="00547CFD" w:rsidRPr="00B668C0">
        <w:rPr>
          <w:rFonts w:ascii="Arial" w:eastAsia="Times New Roman" w:hAnsi="Arial" w:cs="Arial"/>
          <w:b/>
          <w:color w:val="333333"/>
          <w:lang w:eastAsia="es-CO"/>
        </w:rPr>
        <w:t xml:space="preserve">ráficas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de </w:t>
      </w:r>
      <w:r w:rsidR="00547CFD">
        <w:rPr>
          <w:rFonts w:ascii="Arial" w:eastAsia="Times New Roman" w:hAnsi="Arial" w:cs="Arial"/>
          <w:b/>
          <w:color w:val="333333"/>
          <w:lang w:eastAsia="es-CO"/>
        </w:rPr>
        <w:t>m</w:t>
      </w:r>
      <w:r w:rsidR="00547CFD" w:rsidRPr="00B668C0">
        <w:rPr>
          <w:rFonts w:ascii="Arial" w:eastAsia="Times New Roman" w:hAnsi="Arial" w:cs="Arial"/>
          <w:b/>
          <w:color w:val="333333"/>
          <w:lang w:eastAsia="es-CO"/>
        </w:rPr>
        <w:t xml:space="preserve">ovimiento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rectilíneo uniformemente acelerado. </w:t>
      </w:r>
    </w:p>
    <w:p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</w:p>
    <w:p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B668C0">
        <w:rPr>
          <w:rFonts w:ascii="Arial" w:eastAsia="Times New Roman" w:hAnsi="Arial" w:cs="Arial"/>
          <w:color w:val="333333"/>
          <w:lang w:eastAsia="es-CO"/>
        </w:rPr>
        <w:t>La </w:t>
      </w:r>
      <w:r w:rsidRPr="00B668C0">
        <w:rPr>
          <w:rFonts w:ascii="Arial" w:eastAsia="Times New Roman" w:hAnsi="Arial" w:cs="Arial"/>
          <w:b/>
          <w:bCs/>
          <w:color w:val="333333"/>
          <w:lang w:eastAsia="es-CO"/>
        </w:rPr>
        <w:t>gráfica posición</w:t>
      </w:r>
      <w:r w:rsidR="00BC41F1">
        <w:rPr>
          <w:rFonts w:ascii="Arial" w:eastAsia="Times New Roman" w:hAnsi="Arial" w:cs="Arial"/>
          <w:b/>
          <w:bCs/>
          <w:color w:val="333333"/>
          <w:lang w:eastAsia="es-CO"/>
        </w:rPr>
        <w:t>-</w:t>
      </w:r>
      <w:r w:rsidRPr="00B668C0">
        <w:rPr>
          <w:rFonts w:ascii="Arial" w:eastAsia="Times New Roman" w:hAnsi="Arial" w:cs="Arial"/>
          <w:b/>
          <w:bCs/>
          <w:color w:val="333333"/>
          <w:lang w:eastAsia="es-CO"/>
        </w:rPr>
        <w:t>tiempo</w:t>
      </w:r>
      <w:r w:rsidR="00A5485C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(y </w:t>
      </w:r>
      <w:r w:rsidRPr="003647EE">
        <w:rPr>
          <w:rFonts w:ascii="Arial" w:eastAsia="Times New Roman" w:hAnsi="Arial" w:cs="Arial"/>
          <w:b/>
          <w:i/>
          <w:color w:val="333333"/>
          <w:lang w:eastAsia="es-CO"/>
        </w:rPr>
        <w:t>vs.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 t)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muestra c</w:t>
      </w:r>
      <w:r w:rsidR="00EC358A">
        <w:rPr>
          <w:rFonts w:ascii="Arial" w:eastAsia="Times New Roman" w:hAnsi="Arial" w:cs="Arial"/>
          <w:color w:val="333333"/>
          <w:lang w:eastAsia="es-CO"/>
        </w:rPr>
        <w:t>ó</w:t>
      </w:r>
      <w:r w:rsidRPr="00B668C0">
        <w:rPr>
          <w:rFonts w:ascii="Arial" w:eastAsia="Times New Roman" w:hAnsi="Arial" w:cs="Arial"/>
          <w:color w:val="333333"/>
          <w:lang w:eastAsia="es-CO"/>
        </w:rPr>
        <w:t>mo varía la posición del cuerpo a medida que transcurre el tiempo. En el caso del lanzamiento vertical</w:t>
      </w:r>
      <w:r w:rsidR="00EC358A">
        <w:rPr>
          <w:rFonts w:ascii="Arial" w:eastAsia="Times New Roman" w:hAnsi="Arial" w:cs="Arial"/>
          <w:color w:val="333333"/>
          <w:lang w:eastAsia="es-CO"/>
        </w:rPr>
        <w:t xml:space="preserve"> y </w:t>
      </w:r>
      <w:r w:rsidR="00547CFD">
        <w:rPr>
          <w:rFonts w:ascii="Arial" w:eastAsia="Times New Roman" w:hAnsi="Arial" w:cs="Arial"/>
          <w:color w:val="333333"/>
          <w:lang w:eastAsia="es-CO"/>
        </w:rPr>
        <w:t xml:space="preserve">caída </w:t>
      </w:r>
      <w:r w:rsidR="00EC358A">
        <w:rPr>
          <w:rFonts w:ascii="Arial" w:eastAsia="Times New Roman" w:hAnsi="Arial" w:cs="Arial"/>
          <w:color w:val="333333"/>
          <w:lang w:eastAsia="es-CO"/>
        </w:rPr>
        <w:t>libre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</w:t>
      </w:r>
      <w:r w:rsidRPr="00B668C0">
        <w:rPr>
          <w:rFonts w:ascii="Arial" w:eastAsia="Times New Roman" w:hAnsi="Arial" w:cs="Arial"/>
          <w:color w:val="333333"/>
          <w:lang w:eastAsia="es-CO"/>
        </w:rPr>
        <w:lastRenderedPageBreak/>
        <w:t xml:space="preserve">la gráfica corresponde a una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>función cuadrática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cuyo eje de simetría </w:t>
      </w:r>
      <w:r w:rsidR="00EC358A">
        <w:rPr>
          <w:rFonts w:ascii="Arial" w:eastAsia="Times New Roman" w:hAnsi="Arial" w:cs="Arial"/>
          <w:color w:val="333333"/>
          <w:lang w:eastAsia="es-CO"/>
        </w:rPr>
        <w:t>pasa por el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punto en donde el cuerpo alcanza su máxima altura. </w:t>
      </w:r>
    </w:p>
    <w:p w:rsidR="00D55121" w:rsidRPr="00B668C0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</w:rPr>
      </w:pPr>
    </w:p>
    <w:p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B668C0">
        <w:rPr>
          <w:rFonts w:ascii="Arial" w:eastAsia="Times New Roman" w:hAnsi="Arial" w:cs="Arial"/>
          <w:color w:val="333333"/>
          <w:lang w:eastAsia="es-CO"/>
        </w:rPr>
        <w:t>La </w:t>
      </w:r>
      <w:r w:rsidRPr="00B668C0">
        <w:rPr>
          <w:rFonts w:ascii="Arial" w:eastAsia="Times New Roman" w:hAnsi="Arial" w:cs="Arial"/>
          <w:b/>
          <w:bCs/>
          <w:color w:val="333333"/>
          <w:lang w:eastAsia="es-CO"/>
        </w:rPr>
        <w:t>gráfica velocidad</w:t>
      </w:r>
      <w:r w:rsidR="00BC41F1">
        <w:rPr>
          <w:rFonts w:ascii="Arial" w:eastAsia="Times New Roman" w:hAnsi="Arial" w:cs="Arial"/>
          <w:b/>
          <w:bCs/>
          <w:color w:val="333333"/>
          <w:lang w:eastAsia="es-CO"/>
        </w:rPr>
        <w:t>-</w:t>
      </w:r>
      <w:r w:rsidRPr="00B668C0">
        <w:rPr>
          <w:rFonts w:ascii="Arial" w:eastAsia="Times New Roman" w:hAnsi="Arial" w:cs="Arial"/>
          <w:b/>
          <w:bCs/>
          <w:color w:val="333333"/>
          <w:lang w:eastAsia="es-CO"/>
        </w:rPr>
        <w:t>tiempo</w:t>
      </w:r>
      <w:r w:rsidR="00A5485C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(v </w:t>
      </w:r>
      <w:r w:rsidRPr="003647EE">
        <w:rPr>
          <w:rFonts w:ascii="Arial" w:eastAsia="Times New Roman" w:hAnsi="Arial" w:cs="Arial"/>
          <w:b/>
          <w:i/>
          <w:color w:val="333333"/>
          <w:lang w:eastAsia="es-CO"/>
        </w:rPr>
        <w:t>vs.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 t)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muestra c</w:t>
      </w:r>
      <w:r w:rsidR="00EC358A">
        <w:rPr>
          <w:rFonts w:ascii="Arial" w:eastAsia="Times New Roman" w:hAnsi="Arial" w:cs="Arial"/>
          <w:color w:val="333333"/>
          <w:lang w:eastAsia="es-CO"/>
        </w:rPr>
        <w:t>ó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mo varía la velocidad del cuerpo a medida que transcurre el tiempo. En el caso </w:t>
      </w:r>
      <w:r w:rsidR="00EC358A">
        <w:rPr>
          <w:rFonts w:ascii="Arial" w:eastAsia="Times New Roman" w:hAnsi="Arial" w:cs="Arial"/>
          <w:color w:val="333333"/>
          <w:lang w:eastAsia="es-CO"/>
        </w:rPr>
        <w:t xml:space="preserve">del </w:t>
      </w:r>
      <w:r w:rsidRPr="00B668C0">
        <w:rPr>
          <w:rFonts w:ascii="Arial" w:eastAsia="Times New Roman" w:hAnsi="Arial" w:cs="Arial"/>
          <w:color w:val="333333"/>
          <w:lang w:eastAsia="es-CO"/>
        </w:rPr>
        <w:t>lanzamiento vertical</w:t>
      </w:r>
      <w:r w:rsidR="00EC358A">
        <w:rPr>
          <w:rFonts w:ascii="Arial" w:eastAsia="Times New Roman" w:hAnsi="Arial" w:cs="Arial"/>
          <w:color w:val="333333"/>
          <w:lang w:eastAsia="es-CO"/>
        </w:rPr>
        <w:t xml:space="preserve"> y caída libre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la gráfica corresponde a una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>función lineal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. </w:t>
      </w:r>
    </w:p>
    <w:p w:rsidR="00F9249B" w:rsidRPr="00B668C0" w:rsidRDefault="00F9249B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</w:p>
    <w:p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B668C0">
        <w:rPr>
          <w:rFonts w:ascii="Arial" w:eastAsia="Times New Roman" w:hAnsi="Arial" w:cs="Arial"/>
          <w:color w:val="333333"/>
          <w:lang w:eastAsia="es-CO"/>
        </w:rPr>
        <w:t xml:space="preserve">En la gráfica se observa que el cuerpo es lanzado hacia arriba con una rapidez inicial </w:t>
      </w:r>
      <m:oMath>
        <m:sSub>
          <m:sSubPr>
            <m:ctrlPr>
              <w:rPr>
                <w:rFonts w:ascii="Cambria Math" w:eastAsia="Times New Roman" w:hAnsi="Cambria Math" w:cs="Arial"/>
                <w:i/>
                <w:color w:val="333333"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color w:val="333333"/>
                <w:sz w:val="21"/>
                <w:szCs w:val="21"/>
                <w:lang w:eastAsia="es-CO"/>
              </w:rPr>
              <m:t>v</m:t>
            </m:r>
          </m:e>
          <m:sub>
            <m:r>
              <w:rPr>
                <w:rFonts w:ascii="Cambria Math" w:eastAsia="Times New Roman" w:hAnsi="Cambria Math" w:cs="Arial"/>
                <w:color w:val="333333"/>
                <w:sz w:val="21"/>
                <w:szCs w:val="21"/>
                <w:lang w:eastAsia="es-CO"/>
              </w:rPr>
              <m:t>0</m:t>
            </m:r>
          </m:sub>
        </m:sSub>
      </m:oMath>
      <w:r w:rsidRPr="00B668C0">
        <w:rPr>
          <w:rFonts w:ascii="Arial" w:eastAsia="Times New Roman" w:hAnsi="Arial" w:cs="Arial"/>
          <w:color w:val="333333"/>
          <w:lang w:eastAsia="es-CO"/>
        </w:rPr>
        <w:t xml:space="preserve">, la velocidad toma valores positivos hasta </w:t>
      </w:r>
      <m:oMath>
        <m:r>
          <w:rPr>
            <w:rFonts w:ascii="Cambria Math" w:eastAsia="Times New Roman" w:hAnsi="Cambria Math" w:cs="Arial"/>
            <w:color w:val="333333"/>
            <w:sz w:val="21"/>
            <w:szCs w:val="21"/>
            <w:lang w:eastAsia="es-CO"/>
          </w:rPr>
          <m:t>t/2</m:t>
        </m:r>
      </m:oMath>
      <w:r w:rsidRPr="00B668C0">
        <w:rPr>
          <w:rFonts w:ascii="Arial" w:eastAsia="Times New Roman" w:hAnsi="Arial" w:cs="Arial"/>
          <w:color w:val="333333"/>
          <w:lang w:eastAsia="es-CO"/>
        </w:rPr>
        <w:t>, instante en el que alcanza la máxima altura</w:t>
      </w:r>
      <w:r w:rsidR="00EC358A">
        <w:rPr>
          <w:rFonts w:ascii="Arial" w:eastAsia="Times New Roman" w:hAnsi="Arial" w:cs="Arial"/>
          <w:color w:val="333333"/>
          <w:lang w:eastAsia="es-CO"/>
        </w:rPr>
        <w:t>,</w:t>
      </w:r>
      <w:r w:rsidR="00A5485C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="00EC358A">
        <w:rPr>
          <w:rFonts w:ascii="Arial" w:eastAsia="Times New Roman" w:hAnsi="Arial" w:cs="Arial"/>
          <w:color w:val="333333"/>
          <w:lang w:eastAsia="es-CO"/>
        </w:rPr>
        <w:t>donde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color w:val="333333"/>
            <w:szCs w:val="21"/>
            <w:lang w:eastAsia="es-CO"/>
          </w:rPr>
          <m:t>v=0 m/s</m:t>
        </m:r>
      </m:oMath>
      <w:r w:rsidRPr="00B668C0">
        <w:rPr>
          <w:rFonts w:ascii="Arial" w:eastAsia="Times New Roman" w:hAnsi="Arial" w:cs="Arial"/>
          <w:color w:val="333333"/>
          <w:lang w:eastAsia="es-CO"/>
        </w:rPr>
        <w:t>. Posteriormente</w:t>
      </w:r>
      <w:r w:rsidR="00BF4684">
        <w:rPr>
          <w:rFonts w:ascii="Arial" w:eastAsia="Times New Roman" w:hAnsi="Arial" w:cs="Arial"/>
          <w:color w:val="333333"/>
          <w:lang w:eastAsia="es-CO"/>
        </w:rPr>
        <w:t>,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empieza su caída libre tomando velocidades negativas pues se mueve en dirección vertical hacia abajo.</w:t>
      </w:r>
    </w:p>
    <w:p w:rsidR="00F9249B" w:rsidRPr="00B668C0" w:rsidRDefault="00F9249B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</w:p>
    <w:p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B668C0">
        <w:rPr>
          <w:rFonts w:ascii="Arial" w:eastAsia="Times New Roman" w:hAnsi="Arial" w:cs="Arial"/>
          <w:color w:val="333333"/>
          <w:lang w:eastAsia="es-CO"/>
        </w:rPr>
        <w:t>Por otro lado</w:t>
      </w:r>
      <w:r w:rsidR="00EC358A">
        <w:rPr>
          <w:rFonts w:ascii="Arial" w:eastAsia="Times New Roman" w:hAnsi="Arial" w:cs="Arial"/>
          <w:color w:val="333333"/>
          <w:lang w:eastAsia="es-CO"/>
        </w:rPr>
        <w:t>,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la </w:t>
      </w:r>
      <w:r w:rsidR="00BF4684" w:rsidRPr="00B668C0">
        <w:rPr>
          <w:rFonts w:ascii="Arial" w:eastAsia="Times New Roman" w:hAnsi="Arial" w:cs="Arial"/>
          <w:b/>
          <w:color w:val="333333"/>
          <w:lang w:eastAsia="es-CO"/>
        </w:rPr>
        <w:t>acel</w:t>
      </w:r>
      <w:r w:rsidR="00BF4684">
        <w:rPr>
          <w:rFonts w:ascii="Arial" w:eastAsia="Times New Roman" w:hAnsi="Arial" w:cs="Arial"/>
          <w:b/>
          <w:color w:val="333333"/>
          <w:lang w:eastAsia="es-CO"/>
        </w:rPr>
        <w:t>e</w:t>
      </w:r>
      <w:r w:rsidR="00BF4684" w:rsidRPr="00B668C0">
        <w:rPr>
          <w:rFonts w:ascii="Arial" w:eastAsia="Times New Roman" w:hAnsi="Arial" w:cs="Arial"/>
          <w:b/>
          <w:color w:val="333333"/>
          <w:lang w:eastAsia="es-CO"/>
        </w:rPr>
        <w:t>ración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que corresponde a la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>gravedad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permanece </w:t>
      </w:r>
      <w:r w:rsidR="00BF4684">
        <w:rPr>
          <w:rFonts w:ascii="Arial" w:eastAsia="Times New Roman" w:hAnsi="Arial" w:cs="Arial"/>
          <w:color w:val="333333"/>
          <w:lang w:eastAsia="es-CO"/>
        </w:rPr>
        <w:t>sin variación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tanto en magnitud como en dirección. 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4"/>
        <w:gridCol w:w="7390"/>
      </w:tblGrid>
      <w:tr w:rsidR="00684A43" w:rsidRPr="0066170B" w:rsidTr="0066170B">
        <w:tc>
          <w:tcPr>
            <w:tcW w:w="8828" w:type="dxa"/>
            <w:gridSpan w:val="2"/>
            <w:shd w:val="clear" w:color="auto" w:fill="0D0D0D"/>
          </w:tcPr>
          <w:p w:rsidR="00684A43" w:rsidRPr="0066170B" w:rsidRDefault="00684A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84A43" w:rsidRPr="0066170B" w:rsidTr="0066170B">
        <w:tc>
          <w:tcPr>
            <w:tcW w:w="2147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684A43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CN_10_02_IMG19</w:t>
            </w:r>
          </w:p>
        </w:tc>
      </w:tr>
      <w:tr w:rsidR="00684A43" w:rsidRPr="0066170B" w:rsidTr="0066170B">
        <w:tc>
          <w:tcPr>
            <w:tcW w:w="2147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>Gráficas de movimiento</w:t>
            </w:r>
            <w:ins w:id="30" w:author="María" w:date="2015-03-25T02:59:00Z">
              <w:r w:rsidR="00BF4684">
                <w:rPr>
                  <w:rFonts w:ascii="Times New Roman" w:eastAsia="Times New Roman" w:hAnsi="Times New Roman"/>
                  <w:noProof/>
                  <w:bdr w:val="none" w:sz="0" w:space="0" w:color="auto" w:frame="1"/>
                  <w:lang w:val="es-MX" w:eastAsia="es-CO"/>
                </w:rPr>
                <w:t>,</w:t>
              </w:r>
            </w:ins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 lanzamiento vertical y caída libre </w:t>
            </w:r>
          </w:p>
          <w:p w:rsidR="00684A43" w:rsidRPr="0066170B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:rsidR="00684A43" w:rsidRPr="0066170B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:rsidR="00684A43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:rsidR="00F9249B" w:rsidRPr="00F20593" w:rsidRDefault="00F9249B" w:rsidP="00F20593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eastAsia="Times New Roman" w:hAnsi="Times New Roman"/>
                <w:noProof/>
                <w:sz w:val="22"/>
                <w:szCs w:val="22"/>
                <w:bdr w:val="none" w:sz="0" w:space="0" w:color="auto" w:frame="1"/>
                <w:shd w:val="clear" w:color="auto" w:fill="8DB3E2"/>
                <w:lang w:val="es-MX" w:eastAsia="es-CO"/>
              </w:rPr>
            </w:pPr>
            <w:r w:rsidRPr="00F20593">
              <w:rPr>
                <w:rFonts w:ascii="Times New Roman" w:eastAsia="Times New Roman" w:hAnsi="Times New Roman"/>
                <w:noProof/>
                <w:bdr w:val="none" w:sz="0" w:space="0" w:color="auto" w:frame="1"/>
                <w:shd w:val="clear" w:color="auto" w:fill="8DB3E2"/>
                <w:lang w:val="es-MX" w:eastAsia="es-CO"/>
              </w:rPr>
              <w:t>Poner flechas para indicar dirección positiva de los ejes</w:t>
            </w:r>
          </w:p>
          <w:p w:rsidR="00684A43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hAnsi="Arial" w:cs="Arial"/>
                <w:noProof/>
                <w:color w:val="333333"/>
                <w:sz w:val="21"/>
                <w:szCs w:val="21"/>
                <w:lang w:val="es-CO" w:eastAsia="es-CO"/>
              </w:rPr>
              <w:drawing>
                <wp:inline distT="0" distB="0" distL="0" distR="0" wp14:anchorId="6449C6E7" wp14:editId="7D60829A">
                  <wp:extent cx="4479925" cy="1268095"/>
                  <wp:effectExtent l="0" t="0" r="0" b="8255"/>
                  <wp:docPr id="365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9925" cy="1268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A43" w:rsidRPr="0066170B" w:rsidTr="0066170B">
        <w:tc>
          <w:tcPr>
            <w:tcW w:w="2147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681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684A43" w:rsidRPr="0066170B" w:rsidTr="0066170B">
        <w:tc>
          <w:tcPr>
            <w:tcW w:w="1308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:rsidR="00003B0C" w:rsidRPr="00B668C0" w:rsidRDefault="00003B0C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rPr>
                <w:rFonts w:ascii="Arial" w:hAnsi="Arial" w:cs="Arial"/>
              </w:rPr>
            </w:pPr>
            <w:r w:rsidRPr="00FA545B">
              <w:rPr>
                <w:rFonts w:ascii="Arial" w:hAnsi="Arial" w:cs="Arial"/>
              </w:rPr>
              <w:t xml:space="preserve">Gráficas de </w:t>
            </w:r>
            <w:r w:rsidRPr="00FA545B">
              <w:rPr>
                <w:rFonts w:ascii="Arial" w:hAnsi="Arial" w:cs="Arial"/>
                <w:b/>
                <w:bCs/>
              </w:rPr>
              <w:t>posición</w:t>
            </w:r>
            <w:r w:rsidRPr="00FA545B">
              <w:rPr>
                <w:rFonts w:ascii="Arial" w:hAnsi="Arial" w:cs="Arial"/>
              </w:rPr>
              <w:t>,</w:t>
            </w:r>
            <w:r w:rsidRPr="00FA545B">
              <w:rPr>
                <w:rFonts w:ascii="Arial" w:hAnsi="Arial" w:cs="Arial"/>
                <w:b/>
                <w:bCs/>
              </w:rPr>
              <w:t xml:space="preserve"> velocidad</w:t>
            </w:r>
            <w:r w:rsidRPr="00FA545B">
              <w:rPr>
                <w:rFonts w:ascii="Arial" w:hAnsi="Arial" w:cs="Arial"/>
              </w:rPr>
              <w:t xml:space="preserve"> y </w:t>
            </w:r>
            <w:r w:rsidRPr="00FA545B">
              <w:rPr>
                <w:rFonts w:ascii="Arial" w:hAnsi="Arial" w:cs="Arial"/>
                <w:b/>
              </w:rPr>
              <w:t xml:space="preserve">aceleración </w:t>
            </w:r>
            <w:r w:rsidRPr="00FA545B">
              <w:rPr>
                <w:rFonts w:ascii="Arial" w:hAnsi="Arial" w:cs="Arial"/>
              </w:rPr>
              <w:t>en función del tiempo para un objeto que es lanzado verticalmente hacia arriba y luego cae libremente (en el vacío).</w:t>
            </w:r>
            <w:r w:rsidRPr="00B668C0">
              <w:rPr>
                <w:rFonts w:ascii="Arial" w:hAnsi="Arial" w:cs="Arial"/>
              </w:rPr>
              <w:t xml:space="preserve"> </w:t>
            </w:r>
          </w:p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</w:tbl>
    <w:p w:rsidR="00684A43" w:rsidRDefault="00684A43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:rsidR="003B58B3" w:rsidRDefault="003B58B3" w:rsidP="003B58B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3B58B3" w:rsidRPr="0066170B" w:rsidTr="0066170B">
        <w:tc>
          <w:tcPr>
            <w:tcW w:w="8978" w:type="dxa"/>
            <w:gridSpan w:val="2"/>
            <w:shd w:val="clear" w:color="auto" w:fill="000000"/>
          </w:tcPr>
          <w:p w:rsidR="003B58B3" w:rsidRPr="0066170B" w:rsidRDefault="003B58B3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3B58B3" w:rsidRPr="0066170B" w:rsidTr="0066170B">
        <w:tc>
          <w:tcPr>
            <w:tcW w:w="2518" w:type="dxa"/>
            <w:shd w:val="clear" w:color="auto" w:fill="auto"/>
          </w:tcPr>
          <w:p w:rsidR="003B58B3" w:rsidRPr="0066170B" w:rsidRDefault="003B58B3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:rsidR="003B58B3" w:rsidRPr="0066170B" w:rsidRDefault="003B58B3" w:rsidP="0066170B">
            <w:pPr>
              <w:spacing w:after="0"/>
              <w:jc w:val="center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La resistencia del air</w:t>
            </w:r>
            <w:r w:rsidR="00C51135"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e</w:t>
            </w:r>
          </w:p>
        </w:tc>
      </w:tr>
      <w:tr w:rsidR="003B58B3" w:rsidRPr="0066170B" w:rsidTr="0066170B">
        <w:tc>
          <w:tcPr>
            <w:tcW w:w="2518" w:type="dxa"/>
            <w:shd w:val="clear" w:color="auto" w:fill="auto"/>
          </w:tcPr>
          <w:p w:rsidR="003B58B3" w:rsidRPr="0066170B" w:rsidRDefault="003B58B3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C51135" w:rsidRPr="00B668C0" w:rsidRDefault="00C51135" w:rsidP="0066170B">
            <w:pPr>
              <w:pStyle w:val="u"/>
              <w:shd w:val="clear" w:color="auto" w:fill="CBD7BD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</w:rPr>
            </w:pPr>
            <w:r w:rsidRPr="00B668C0">
              <w:rPr>
                <w:rStyle w:val="un"/>
                <w:rFonts w:ascii="Arial" w:hAnsi="Arial" w:cs="Arial"/>
                <w:color w:val="333333"/>
              </w:rPr>
              <w:t xml:space="preserve">Si se </w:t>
            </w:r>
            <w:r w:rsidR="00FA545B" w:rsidRPr="00B668C0">
              <w:rPr>
                <w:rStyle w:val="un"/>
                <w:rFonts w:ascii="Arial" w:hAnsi="Arial" w:cs="Arial"/>
                <w:color w:val="333333"/>
              </w:rPr>
              <w:t>suelt</w:t>
            </w:r>
            <w:r w:rsidR="00FA545B">
              <w:rPr>
                <w:rStyle w:val="un"/>
                <w:rFonts w:ascii="Arial" w:hAnsi="Arial" w:cs="Arial"/>
                <w:color w:val="333333"/>
              </w:rPr>
              <w:t>an</w:t>
            </w:r>
            <w:r w:rsidR="00FA545B" w:rsidRPr="00B668C0">
              <w:rPr>
                <w:rStyle w:val="un"/>
                <w:rFonts w:ascii="Arial" w:hAnsi="Arial" w:cs="Arial"/>
                <w:color w:val="333333"/>
              </w:rPr>
              <w:t xml:space="preserve"> 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 xml:space="preserve">una moneda y una pluma desde la misma 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lastRenderedPageBreak/>
              <w:t>altura, la moneda llegará primero al suelo.</w:t>
            </w:r>
            <w:r w:rsidR="003C3814" w:rsidRPr="00B668C0">
              <w:rPr>
                <w:rStyle w:val="un"/>
                <w:rFonts w:ascii="Arial" w:hAnsi="Arial" w:cs="Arial"/>
                <w:color w:val="333333"/>
              </w:rPr>
              <w:t xml:space="preserve"> </w:t>
            </w:r>
            <w:r w:rsidR="003C3814" w:rsidRPr="00B668C0">
              <w:rPr>
                <w:rStyle w:val="apple-converted-space"/>
                <w:rFonts w:ascii="Arial" w:hAnsi="Arial" w:cs="Arial"/>
                <w:color w:val="333333"/>
              </w:rPr>
              <w:t xml:space="preserve">El </w:t>
            </w:r>
            <w:r w:rsidRPr="00B668C0">
              <w:rPr>
                <w:rStyle w:val="Textoennegrita"/>
                <w:rFonts w:ascii="Arial" w:eastAsia="Calibri" w:hAnsi="Arial" w:cs="Arial"/>
                <w:color w:val="333333"/>
              </w:rPr>
              <w:t>rozamiento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de un cuerpo con el aire hace que este se frene y caiga de forma más lenta.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Cuanto mayor es la superficie expuesta al rozamiento (pluma), más lentamente caerá.</w:t>
            </w:r>
          </w:p>
          <w:p w:rsidR="00C51135" w:rsidRPr="00B668C0" w:rsidRDefault="00C51135" w:rsidP="0066170B">
            <w:pPr>
              <w:pStyle w:val="u"/>
              <w:shd w:val="clear" w:color="auto" w:fill="CBD7BD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</w:rPr>
            </w:pPr>
            <w:r w:rsidRPr="00B668C0">
              <w:rPr>
                <w:rStyle w:val="un"/>
                <w:rFonts w:ascii="Arial" w:hAnsi="Arial" w:cs="Arial"/>
                <w:color w:val="333333"/>
              </w:rPr>
              <w:t>Sin embargo,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Textoennegrita"/>
                <w:rFonts w:ascii="Arial" w:eastAsia="Calibri" w:hAnsi="Arial" w:cs="Arial"/>
                <w:color w:val="333333"/>
              </w:rPr>
              <w:t>Galileo Galilei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descubrió que en el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Textoennegrita"/>
                <w:rFonts w:ascii="Arial" w:eastAsia="Calibri" w:hAnsi="Arial" w:cs="Arial"/>
                <w:color w:val="333333"/>
              </w:rPr>
              <w:t>vacío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 xml:space="preserve">(en ausencia de aire) todos los cuerpos caen al mismo tiempo, </w:t>
            </w:r>
            <w:r w:rsidR="00FA545B">
              <w:rPr>
                <w:rStyle w:val="un"/>
                <w:rFonts w:ascii="Arial" w:hAnsi="Arial" w:cs="Arial"/>
                <w:color w:val="333333"/>
              </w:rPr>
              <w:t>sin importar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 xml:space="preserve"> su masa, su volumen y su forma.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Por tanto, en el vacío la pluma caerá tan rápidamente como la moneda.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Puedes ver este experimento en el siguiente v</w:t>
            </w:r>
            <w:r w:rsidR="00FA545B">
              <w:rPr>
                <w:rStyle w:val="un"/>
                <w:rFonts w:ascii="Arial" w:hAnsi="Arial" w:cs="Arial"/>
                <w:color w:val="333333"/>
              </w:rPr>
              <w:t>i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deo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hyperlink r:id="rId75" w:tgtFrame="_blank" w:history="1">
              <w:r w:rsidRPr="00B668C0">
                <w:rPr>
                  <w:rStyle w:val="Hipervnculo"/>
                  <w:rFonts w:ascii="Arial" w:hAnsi="Arial" w:cs="Arial"/>
                  <w:color w:val="41853B"/>
                  <w:bdr w:val="none" w:sz="0" w:space="0" w:color="auto" w:frame="1"/>
                </w:rPr>
                <w:t>[VER]</w:t>
              </w:r>
            </w:hyperlink>
            <w:r w:rsidRPr="00B668C0">
              <w:rPr>
                <w:rStyle w:val="un"/>
                <w:rFonts w:ascii="Arial" w:hAnsi="Arial" w:cs="Arial"/>
                <w:color w:val="333333"/>
              </w:rPr>
              <w:t>.</w:t>
            </w:r>
          </w:p>
          <w:p w:rsidR="003B58B3" w:rsidRPr="0066170B" w:rsidRDefault="003B58B3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</w:p>
        </w:tc>
      </w:tr>
    </w:tbl>
    <w:p w:rsidR="00D55121" w:rsidRPr="00123F39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sz w:val="21"/>
          <w:szCs w:val="21"/>
        </w:rPr>
      </w:pPr>
    </w:p>
    <w:p w:rsidR="00D55121" w:rsidRPr="0066170B" w:rsidRDefault="00D55121" w:rsidP="00D55121">
      <w:pPr>
        <w:spacing w:after="0"/>
        <w:rPr>
          <w:rFonts w:ascii="Times" w:hAnsi="Times"/>
          <w:color w:val="000000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42"/>
        <w:gridCol w:w="8112"/>
      </w:tblGrid>
      <w:tr w:rsidR="00D55121" w:rsidRPr="0066170B" w:rsidTr="0066170B">
        <w:tc>
          <w:tcPr>
            <w:tcW w:w="9054" w:type="dxa"/>
            <w:gridSpan w:val="2"/>
            <w:shd w:val="clear" w:color="auto" w:fill="000000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D55121" w:rsidRPr="0066170B" w:rsidRDefault="0015556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CN_10_02_REC150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química/La cinemática/El movimiento rectilíneo uniformemente acelerado/La caída libre y el tiro vertical/Profundiza/La caída libre de los cuerpos/Interactivo que explica las magnitudes que intervienen en la caída libre de los cuerpos.</w:t>
            </w:r>
            <w:r w:rsidR="00A5485C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:rsidR="00D55121" w:rsidRPr="003647EE" w:rsidRDefault="00EA2FBB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u w:val="single"/>
                <w:lang w:val="es-MX"/>
              </w:rPr>
            </w:pPr>
            <w:hyperlink r:id="rId76" w:history="1">
              <w:r w:rsidR="00D55121" w:rsidRPr="00FA545B">
                <w:rPr>
                  <w:rStyle w:val="Hipervnculo"/>
                  <w:rFonts w:ascii="Times New Roman" w:hAnsi="Times New Roman"/>
                  <w:sz w:val="22"/>
                  <w:szCs w:val="22"/>
                  <w:lang w:val="es-MX"/>
                </w:rPr>
                <w:t>http://profesores.aulaplaneta.com//DesktopModules/PPP_UploadScorms/RecursoPopUp.aspx?RecursoID=492036</w:t>
              </w:r>
            </w:hyperlink>
          </w:p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9F4CAF" w:rsidRPr="003647EE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3647EE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FICHA DEL PROFESOR 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Título: </w:t>
            </w: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 xml:space="preserve">Comprende la caída libre de los cuerpos 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Descripción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: </w:t>
            </w: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Simulación de la caída de</w:t>
            </w:r>
            <w:r w:rsidR="00247B95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 xml:space="preserve"> los cuerpos</w:t>
            </w: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 xml:space="preserve"> </w:t>
            </w:r>
          </w:p>
          <w:p w:rsidR="009F4CAF" w:rsidRPr="0066170B" w:rsidRDefault="00854362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3647EE">
              <w:rPr>
                <w:rFonts w:ascii="Arial" w:hAnsi="Arial" w:cs="Arial"/>
                <w:b/>
                <w:sz w:val="21"/>
                <w:szCs w:val="21"/>
                <w:lang w:val="es-MX"/>
              </w:rPr>
              <w:t>Tiempo: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20 minutos 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Tipo de recurso: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Animación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Objetivo del recurso: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Explorar con los estudiantes la caída de los objetos en el vacío y con resistencia del aire. 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Antes de la presentación: </w:t>
            </w:r>
          </w:p>
          <w:p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Reali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ce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>varios cuestionamientos a los estudiantes que a su vez gener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en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nuevos interrogantes, por ejemplo: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¿Qué “experimentaría” nuestro cuerpo en relación </w:t>
            </w:r>
            <w:r w:rsidR="00FA545B">
              <w:rPr>
                <w:rFonts w:ascii="Arial" w:hAnsi="Arial" w:cs="Arial"/>
                <w:sz w:val="21"/>
                <w:szCs w:val="21"/>
                <w:lang w:val="es-MX"/>
              </w:rPr>
              <w:t>con los</w:t>
            </w:r>
            <w:r w:rsidR="00FA545B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efectos gravitacionales en </w:t>
            </w:r>
            <w:r w:rsidR="00FA545B">
              <w:rPr>
                <w:rFonts w:ascii="Arial" w:hAnsi="Arial" w:cs="Arial"/>
                <w:sz w:val="21"/>
                <w:szCs w:val="21"/>
                <w:lang w:val="es-MX"/>
              </w:rPr>
              <w:t>l</w:t>
            </w:r>
            <w:r w:rsidR="00FA545B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a </w:t>
            </w:r>
            <w:r w:rsidR="00FA545B">
              <w:rPr>
                <w:rFonts w:ascii="Arial" w:hAnsi="Arial" w:cs="Arial"/>
                <w:sz w:val="21"/>
                <w:szCs w:val="21"/>
                <w:lang w:val="es-MX"/>
              </w:rPr>
              <w:t>L</w:t>
            </w:r>
            <w:r w:rsidR="00FA545B" w:rsidRPr="0066170B">
              <w:rPr>
                <w:rFonts w:ascii="Arial" w:hAnsi="Arial" w:cs="Arial"/>
                <w:sz w:val="21"/>
                <w:szCs w:val="21"/>
                <w:lang w:val="es-MX"/>
              </w:rPr>
              <w:t>una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, Saturno o Urano?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¿Cómo es el movimiento </w:t>
            </w:r>
            <w:r w:rsidR="00247B95">
              <w:rPr>
                <w:rFonts w:ascii="Arial" w:hAnsi="Arial" w:cs="Arial"/>
                <w:sz w:val="21"/>
                <w:szCs w:val="21"/>
                <w:lang w:val="es-MX"/>
              </w:rPr>
              <w:t>en la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caída en paracaídas? ¿Cómo </w:t>
            </w:r>
            <w:r w:rsidR="00247B95">
              <w:rPr>
                <w:rFonts w:ascii="Arial" w:hAnsi="Arial" w:cs="Arial"/>
                <w:sz w:val="21"/>
                <w:szCs w:val="21"/>
                <w:lang w:val="es-MX"/>
              </w:rPr>
              <w:t xml:space="preserve">se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sabe en qué momento accionar el paracaídas?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Durante la presentación:</w:t>
            </w:r>
          </w:p>
          <w:p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Ha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ga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clic en la imagen central del satélite. Allí podrá discutir con los estudiantes la magnitud de la </w:t>
            </w:r>
            <w:r w:rsidR="009F4CAF"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gravedad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en la Luna, Saturno y Urano con base en</w:t>
            </w:r>
            <w:r w:rsidR="00247B95">
              <w:rPr>
                <w:rFonts w:ascii="Arial" w:hAnsi="Arial" w:cs="Arial"/>
                <w:sz w:val="21"/>
                <w:szCs w:val="21"/>
                <w:lang w:val="es-MX"/>
              </w:rPr>
              <w:t xml:space="preserve"> la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comparación de sus masas y radios. 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¿Qué “experimentaría” nuestro cuerpo en estos lugares?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Al seleccionar la imagen del hombre con las cajas, se accede a una animación que muestra algunas posiciones (alturas </w:t>
            </w:r>
            <w:r w:rsidRPr="0054747B">
              <w:rPr>
                <w:rFonts w:ascii="Arial" w:hAnsi="Arial" w:cs="Arial"/>
                <w:i/>
                <w:sz w:val="21"/>
                <w:szCs w:val="21"/>
                <w:lang w:val="es-MX"/>
              </w:rPr>
              <w:t>h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) durante la caída y los intervalos de tiempo correspondientes. </w:t>
            </w:r>
          </w:p>
          <w:p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>
              <w:rPr>
                <w:rFonts w:ascii="Arial" w:hAnsi="Arial" w:cs="Arial"/>
                <w:sz w:val="21"/>
                <w:szCs w:val="21"/>
                <w:lang w:val="es-MX"/>
              </w:rPr>
              <w:t>Pida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a los estudiantes que realicen un bosquejo o una gráfica en borrador de </w:t>
            </w:r>
            <w:r w:rsidR="0054747B">
              <w:rPr>
                <w:rFonts w:ascii="Arial" w:hAnsi="Arial" w:cs="Arial"/>
                <w:b/>
                <w:sz w:val="21"/>
                <w:szCs w:val="21"/>
                <w:lang w:val="es-MX"/>
              </w:rPr>
              <w:lastRenderedPageBreak/>
              <w:t xml:space="preserve">altura-tiempo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o </w:t>
            </w:r>
            <w:r w:rsidR="009F4CAF"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posición-tiempo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>. Luego muestr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e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la gráfica de la simulación. 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En la siguiente diapositiva se realiza lo mismo con </w:t>
            </w: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velocidad-tiempo.</w:t>
            </w:r>
            <w:r w:rsidR="00A5485C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Luego se muestra la gráfica de la simulación.</w:t>
            </w:r>
          </w:p>
          <w:p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>
              <w:rPr>
                <w:rFonts w:ascii="Arial" w:hAnsi="Arial" w:cs="Arial"/>
                <w:sz w:val="21"/>
                <w:szCs w:val="21"/>
                <w:lang w:val="es-MX"/>
              </w:rPr>
              <w:t>Haga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énfasis en el uso de las ecuaciones que aparecen a la derecha para efectuar los cálculos.</w:t>
            </w:r>
          </w:p>
          <w:p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>
              <w:rPr>
                <w:rFonts w:ascii="Arial" w:hAnsi="Arial" w:cs="Arial"/>
                <w:sz w:val="21"/>
                <w:szCs w:val="21"/>
                <w:lang w:val="es-MX"/>
              </w:rPr>
              <w:t>I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>ngres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e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a la imagen de los paracaidistas y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profundi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ce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>en la caída con resistencia del aire y velocidad límite.</w:t>
            </w:r>
            <w:r w:rsidR="00A5485C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Después de la presentación:</w:t>
            </w:r>
          </w:p>
          <w:p w:rsidR="009F4CAF" w:rsidRPr="0066170B" w:rsidRDefault="00FA545B" w:rsidP="0066170B">
            <w:pPr>
              <w:tabs>
                <w:tab w:val="left" w:pos="2415"/>
              </w:tabs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>
              <w:rPr>
                <w:rFonts w:ascii="Arial" w:hAnsi="Arial" w:cs="Arial"/>
                <w:sz w:val="21"/>
                <w:szCs w:val="21"/>
                <w:lang w:val="es-MX"/>
              </w:rPr>
              <w:t>Pida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a los estudiantes que complementen lo aprendido consultando sobre los experimentos realizados por Galileo sobre caída libre. ¿Con qué recursos contaba en su época? ¿Qué método(s) utilizó?</w:t>
            </w:r>
            <w:r w:rsidR="00A5485C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ab/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:rsidR="009F4CAF" w:rsidRPr="003647EE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3647EE">
              <w:rPr>
                <w:rFonts w:ascii="Arial" w:hAnsi="Arial" w:cs="Arial"/>
                <w:b/>
                <w:sz w:val="21"/>
                <w:szCs w:val="21"/>
                <w:lang w:val="es-MX"/>
              </w:rPr>
              <w:t>FICHA DEL ESTUDIANTE</w:t>
            </w:r>
          </w:p>
          <w:p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La gravedad y la caída de los cuerpos</w:t>
            </w:r>
          </w:p>
          <w:p w:rsidR="009F4CAF" w:rsidRPr="0066170B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Debido a la aceleración de la </w:t>
            </w:r>
            <w:r w:rsidRPr="0066170B">
              <w:rPr>
                <w:rFonts w:ascii="Arial" w:eastAsia="Times New Roman" w:hAnsi="Arial" w:cs="Arial"/>
                <w:b/>
                <w:bCs/>
                <w:sz w:val="21"/>
                <w:szCs w:val="21"/>
                <w:lang w:val="es-MX" w:eastAsia="es-CO"/>
              </w:rPr>
              <w:t>gravedad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, un objeto que se encuentra a cierta altura sobre la superficie terrestre cae según un </w:t>
            </w:r>
            <w:r w:rsidRPr="0066170B">
              <w:rPr>
                <w:rFonts w:ascii="Arial" w:eastAsia="Times New Roman" w:hAnsi="Arial" w:cs="Arial"/>
                <w:b/>
                <w:bCs/>
                <w:sz w:val="21"/>
                <w:szCs w:val="21"/>
                <w:lang w:val="es-MX" w:eastAsia="es-CO"/>
              </w:rPr>
              <w:t>movimiento uniformemente acelerado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 con la siguiente aceleración:</w:t>
            </w:r>
          </w:p>
          <w:p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b/>
                <w:i/>
                <w:iCs/>
                <w:sz w:val="21"/>
                <w:szCs w:val="21"/>
                <w:lang w:val="es-MX" w:eastAsia="es-CO"/>
              </w:rPr>
              <w:t>g</w:t>
            </w:r>
            <w:r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 = 9,81 m/s</w:t>
            </w:r>
            <w:r w:rsidRPr="0066170B">
              <w:rPr>
                <w:rFonts w:ascii="Arial" w:eastAsia="Times New Roman" w:hAnsi="Arial" w:cs="Arial"/>
                <w:b/>
                <w:sz w:val="21"/>
                <w:szCs w:val="21"/>
                <w:vertAlign w:val="superscript"/>
                <w:lang w:val="es-MX" w:eastAsia="es-CO"/>
              </w:rPr>
              <w:t>2</w:t>
            </w:r>
          </w:p>
          <w:p w:rsidR="009F4CAF" w:rsidRPr="0066170B" w:rsidRDefault="009F4CAF" w:rsidP="0066170B">
            <w:pPr>
              <w:shd w:val="clear" w:color="auto" w:fill="FFFFFF"/>
              <w:spacing w:before="300" w:after="150" w:line="270" w:lineRule="atLeast"/>
              <w:ind w:left="708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La posición de un cuerpo en caída libre</w:t>
            </w:r>
          </w:p>
          <w:p w:rsidR="009F4CAF" w:rsidRPr="0066170B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Al conocer la aceleración con la que cae el objeto (la de la gravedad), su velocidad inicial (el cuerpo parte del reposo) y la altura desde la que cae (</w:t>
            </w:r>
            <w:r w:rsidRPr="0066170B">
              <w:rPr>
                <w:rFonts w:ascii="Arial" w:eastAsia="Times New Roman" w:hAnsi="Arial" w:cs="Arial"/>
                <w:i/>
                <w:iCs/>
                <w:sz w:val="21"/>
                <w:szCs w:val="21"/>
                <w:lang w:val="es-MX" w:eastAsia="es-CO"/>
              </w:rPr>
              <w:t>y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vertAlign w:val="subscript"/>
                <w:lang w:val="es-MX" w:eastAsia="es-CO"/>
              </w:rPr>
              <w:t>0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), </w:t>
            </w:r>
            <w:r w:rsidR="00F078E8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puedes</w:t>
            </w:r>
            <w:r w:rsidR="00F078E8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describir la posición de un objeto en caída libre en cualquier instante:</w:t>
            </w:r>
          </w:p>
          <w:p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noProof/>
                <w:sz w:val="21"/>
                <w:szCs w:val="21"/>
                <w:u w:val="single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710"/>
              <w:gridCol w:w="6176"/>
            </w:tblGrid>
            <w:tr w:rsidR="00C14638" w:rsidRPr="0066170B" w:rsidTr="0066170B">
              <w:tc>
                <w:tcPr>
                  <w:tcW w:w="8828" w:type="dxa"/>
                  <w:gridSpan w:val="2"/>
                  <w:shd w:val="clear" w:color="auto" w:fill="0D0D0D"/>
                </w:tcPr>
                <w:p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:rsidTr="0066170B">
              <w:tc>
                <w:tcPr>
                  <w:tcW w:w="2147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CN_10_02_IMG20</w:t>
                  </w:r>
                </w:p>
              </w:tc>
            </w:tr>
            <w:tr w:rsidR="00C14638" w:rsidRPr="0066170B" w:rsidTr="0066170B">
              <w:tc>
                <w:tcPr>
                  <w:tcW w:w="2147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</w:pPr>
                  <w:r w:rsidRPr="0066170B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>M</w:t>
                  </w:r>
                  <w:r w:rsidR="005077BE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>ovimiento</w:t>
                  </w:r>
                  <w:r w:rsidRPr="0066170B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 xml:space="preserve"> </w:t>
                  </w:r>
                  <w:r w:rsidR="00F078E8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>en</w:t>
                  </w:r>
                  <w:bookmarkStart w:id="31" w:name="_GoBack"/>
                  <w:bookmarkEnd w:id="31"/>
                  <w:r w:rsidR="00F078E8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 xml:space="preserve"> </w:t>
                  </w:r>
                  <w:r w:rsidRPr="0066170B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 xml:space="preserve">caída libre </w:t>
                  </w:r>
                </w:p>
                <w:p w:rsidR="00C14638" w:rsidRPr="0066170B" w:rsidRDefault="00725C0D" w:rsidP="0066170B">
                  <w:pPr>
                    <w:spacing w:after="0"/>
                    <w:rPr>
                      <w:rFonts w:ascii="Times New Roman" w:eastAsia="Times New Roman" w:hAnsi="Times New Roman"/>
                      <w:noProof/>
                      <w:highlight w:val="green"/>
                      <w:bdr w:val="none" w:sz="0" w:space="0" w:color="auto" w:frame="1"/>
                      <w:lang w:val="es-MX" w:eastAsia="es-CO"/>
                    </w:rPr>
                  </w:pPr>
                  <w:r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CO" w:eastAsia="es-CO"/>
                    </w:rPr>
                    <w:drawing>
                      <wp:inline distT="0" distB="0" distL="0" distR="0" wp14:anchorId="1304F2BE" wp14:editId="3FE1220A">
                        <wp:extent cx="2835275" cy="2559050"/>
                        <wp:effectExtent l="0" t="0" r="3175" b="0"/>
                        <wp:docPr id="366" name="Imagen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n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35275" cy="2559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eastAsia="Times New Roman" w:hAnsi="Times New Roman"/>
                      <w:noProof/>
                      <w:highlight w:val="green"/>
                      <w:bdr w:val="none" w:sz="0" w:space="0" w:color="auto" w:frame="1"/>
                      <w:lang w:val="es-MX" w:eastAsia="es-CO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eastAsia="Times New Roman" w:hAnsi="Times New Roman"/>
                      <w:noProof/>
                      <w:highlight w:val="green"/>
                      <w:bdr w:val="none" w:sz="0" w:space="0" w:color="auto" w:frame="1"/>
                      <w:lang w:val="es-MX" w:eastAsia="es-CO"/>
                    </w:rPr>
                    <w:t>Imagen creada por el autor, se puede tomar o crear otra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:rsidTr="0066170B">
              <w:tc>
                <w:tcPr>
                  <w:tcW w:w="2147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lastRenderedPageBreak/>
                    <w:t xml:space="preserve">Código </w:t>
                  </w:r>
                  <w:proofErr w:type="spellStart"/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Shutterstock</w:t>
                  </w:r>
                  <w:proofErr w:type="spellEnd"/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 xml:space="preserve"> (o URL o la ruta en </w:t>
                  </w:r>
                  <w:proofErr w:type="spellStart"/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AulaPlaneta</w:t>
                  </w:r>
                  <w:proofErr w:type="spellEnd"/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)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:rsidTr="0066170B">
              <w:tc>
                <w:tcPr>
                  <w:tcW w:w="1308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</w:tc>
              <w:tc>
                <w:tcPr>
                  <w:tcW w:w="7520" w:type="dxa"/>
                  <w:shd w:val="clear" w:color="auto" w:fill="auto"/>
                </w:tcPr>
                <w:p w:rsidR="00C14638" w:rsidRPr="00E12B9E" w:rsidRDefault="00034FE5" w:rsidP="00247B95">
                  <w:pPr>
                    <w:pStyle w:val="u"/>
                    <w:shd w:val="clear" w:color="auto" w:fill="FFFFFF"/>
                    <w:spacing w:before="0" w:beforeAutospacing="0" w:after="0" w:afterAutospacing="0" w:line="345" w:lineRule="atLeast"/>
                    <w:jc w:val="both"/>
                    <w:rPr>
                      <w:rFonts w:ascii="Arial" w:hAnsi="Arial" w:cs="Arial"/>
                    </w:rPr>
                  </w:pPr>
                  <w:r w:rsidRPr="00E12B9E">
                    <w:rPr>
                      <w:rFonts w:ascii="Arial" w:hAnsi="Arial" w:cs="Arial"/>
                    </w:rPr>
                    <w:t>Gráfica</w:t>
                  </w:r>
                  <w:r w:rsidR="00C14638" w:rsidRPr="00E12B9E">
                    <w:rPr>
                      <w:rFonts w:ascii="Arial" w:hAnsi="Arial" w:cs="Arial"/>
                    </w:rPr>
                    <w:t xml:space="preserve"> </w:t>
                  </w:r>
                  <w:r w:rsidR="005077BE" w:rsidRPr="00E12B9E">
                    <w:rPr>
                      <w:rFonts w:ascii="Arial" w:hAnsi="Arial" w:cs="Arial"/>
                    </w:rPr>
                    <w:t>de</w:t>
                  </w:r>
                  <w:r w:rsidR="00C14638" w:rsidRPr="00E12B9E">
                    <w:rPr>
                      <w:rFonts w:ascii="Arial" w:hAnsi="Arial" w:cs="Arial"/>
                    </w:rPr>
                    <w:t xml:space="preserve"> un objeto que cae </w:t>
                  </w:r>
                  <w:r w:rsidR="005077BE" w:rsidRPr="00E12B9E">
                    <w:rPr>
                      <w:rFonts w:ascii="Arial" w:hAnsi="Arial" w:cs="Arial"/>
                    </w:rPr>
                    <w:t>libremente (en el vacío)</w:t>
                  </w:r>
                  <w:r w:rsidR="00F078E8">
                    <w:rPr>
                      <w:rFonts w:ascii="Arial" w:hAnsi="Arial" w:cs="Arial"/>
                    </w:rPr>
                    <w:t>;</w:t>
                  </w:r>
                  <w:r w:rsidR="005077BE" w:rsidRPr="00E12B9E">
                    <w:rPr>
                      <w:rFonts w:ascii="Arial" w:hAnsi="Arial" w:cs="Arial"/>
                    </w:rPr>
                    <w:t xml:space="preserve"> se ilustran los vectores </w:t>
                  </w:r>
                  <w:r w:rsidR="00247B95">
                    <w:rPr>
                      <w:rFonts w:ascii="Arial" w:hAnsi="Arial" w:cs="Arial"/>
                      <w:strike/>
                    </w:rPr>
                    <w:t>a</w:t>
                  </w:r>
                  <w:r w:rsidR="005077BE" w:rsidRPr="00E12B9E">
                    <w:rPr>
                      <w:rFonts w:ascii="Arial" w:hAnsi="Arial" w:cs="Arial"/>
                    </w:rPr>
                    <w:t>celeración (gravedad), velocidad y desplazamiento.</w:t>
                  </w:r>
                </w:p>
              </w:tc>
            </w:tr>
          </w:tbl>
          <w:p w:rsidR="00C14638" w:rsidRPr="0066170B" w:rsidRDefault="00C14638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noProof/>
                <w:sz w:val="21"/>
                <w:szCs w:val="21"/>
                <w:u w:val="single"/>
                <w:lang w:val="es-MX" w:eastAsia="es-CO"/>
              </w:rPr>
            </w:pPr>
          </w:p>
          <w:p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En este caso, se toman como referencia los ejes. Por tanto, la subida del objeto será positiva y la caída</w:t>
            </w:r>
            <w:r w:rsidR="00F078E8">
              <w:rPr>
                <w:rFonts w:ascii="Arial" w:eastAsia="Times New Roman" w:hAnsi="Arial" w:cs="Arial"/>
                <w:lang w:val="es-MX" w:eastAsia="es-CO"/>
              </w:rPr>
              <w:t xml:space="preserve"> será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 negativa.</w:t>
            </w: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Un objeto que se encuentra inicialmente a una altura </w:t>
            </w: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y</w:t>
            </w:r>
            <w:r w:rsidRPr="00E12B9E">
              <w:rPr>
                <w:rFonts w:ascii="Arial" w:eastAsia="Times New Roman" w:hAnsi="Arial" w:cs="Arial"/>
                <w:i/>
                <w:iCs/>
                <w:vertAlign w:val="subscript"/>
                <w:lang w:val="es-MX" w:eastAsia="es-CO"/>
              </w:rPr>
              <w:t>0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 se encontrará en el instante de tiempo </w:t>
            </w: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t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a la siguiente altura (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>p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osición a lo largo del eje y):</w:t>
            </w:r>
          </w:p>
          <w:p w:rsidR="009F4CAF" w:rsidRPr="0066170B" w:rsidRDefault="00A5485C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9F4CAF" w:rsidRPr="0066170B">
              <w:rPr>
                <w:rFonts w:ascii="Cambria Math" w:eastAsia="Times New Roman" w:hAnsi="Cambria Math" w:cs="Arial"/>
                <w:lang w:val="es-MX" w:eastAsia="es-CO"/>
              </w:rPr>
              <w:br/>
            </w: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y(t)=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Arial" w:eastAsia="Times New Roman" w:hAnsi="Arial" w:cs="Arial"/>
                    <w:sz w:val="21"/>
                    <w:szCs w:val="21"/>
                    <w:lang w:val="es-MX" w:eastAsia="es-CO"/>
                  </w:rPr>
                  <w:br w:type="textWrapping" w:clear="all"/>
                </m:r>
              </m:oMath>
            </m:oMathPara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Además, el desplazamiento</w:t>
            </w:r>
            <w:r w:rsidR="00A5485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y</m:t>
                  </m:r>
                </m:e>
              </m:acc>
              <m:r>
                <w:rPr>
                  <w:rFonts w:ascii="Cambria Math" w:eastAsia="Times New Roman" w:hAnsi="Cambria Math" w:cs="Arial"/>
                  <w:lang w:eastAsia="es-CO"/>
                </w:rPr>
                <m:t xml:space="preserve"> </m:t>
              </m:r>
            </m:oMath>
            <w:r w:rsidRPr="00E12B9E">
              <w:rPr>
                <w:rFonts w:ascii="Arial" w:eastAsia="Times New Roman" w:hAnsi="Arial" w:cs="Arial"/>
                <w:lang w:val="es-MX" w:eastAsia="es-CO"/>
              </w:rPr>
              <w:t>que el cuerpo recorre en un cierto intervalo de tiempo es:</w:t>
            </w:r>
          </w:p>
          <w:p w:rsidR="009F4CAF" w:rsidRPr="0066170B" w:rsidRDefault="00725C0D" w:rsidP="005077BE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</m:acc>
                <m:r>
                  <w:rPr>
                    <w:rFonts w:ascii="Cambria Math" w:eastAsia="Times New Roman" w:hAnsi="Cambria Math" w:cs="Arial"/>
                    <w:lang w:eastAsia="es-CO"/>
                  </w:rPr>
                  <m:t>=y-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=-</m:t>
                </m:r>
                <m:box>
                  <m:boxPr>
                    <m:ctrlPr>
                      <w:rPr>
                        <w:rFonts w:ascii="Cambria Math" w:eastAsia="Times New Roman" w:hAnsi="Cambria Math" w:cs="Arial"/>
                        <w:i/>
                        <w:lang w:eastAsia="es-CO"/>
                      </w:rPr>
                    </m:ctrlPr>
                  </m:boxPr>
                  <m:e>
                    <m:argPr>
                      <m:argSz m:val="-1"/>
                    </m:argPr>
                    <m:f>
                      <m:fPr>
                        <m:ctrlPr>
                          <w:rPr>
                            <w:rFonts w:ascii="Cambria Math" w:eastAsia="Times New Roman" w:hAnsi="Cambria Math" w:cs="Arial"/>
                            <w:i/>
                            <w:lang w:eastAsia="es-CO"/>
                          </w:rPr>
                        </m:ctrlPr>
                      </m:fPr>
                      <m:num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2</m:t>
                        </m:r>
                      </m:den>
                    </m:f>
                  </m:e>
                </m:box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9F4CAF" w:rsidRPr="00725C0D" w:rsidRDefault="00725C0D" w:rsidP="005077BE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vertAlign w:val="superscript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Pr="00E12B9E">
              <w:rPr>
                <w:rFonts w:ascii="Arial" w:eastAsia="Times New Roman" w:hAnsi="Arial" w:cs="Arial"/>
                <w:b/>
                <w:lang w:val="es-MX" w:eastAsia="es-CO"/>
              </w:rPr>
              <w:t>La velocidad de un cuerpo en caída libre</w:t>
            </w: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Si consideramos como sistema de referencia los ejes cartesianos, la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 dirección positiva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apuntará en sentido vertical hacia arriba (al contrario que la aceleración de la gravedad). </w:t>
            </w: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Como consecuencia, podemos afirmar que la velocidad de un cuerpo en caída libre “se hace más negativa” a medida que el objeto se acerca a la superficie de la Tierra:</w:t>
            </w:r>
          </w:p>
          <w:p w:rsidR="009F4CAF" w:rsidRPr="00725C0D" w:rsidRDefault="00725C0D" w:rsidP="009F4CAF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v=-gt</m:t>
                </m:r>
              </m:oMath>
            </m:oMathPara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Esto significa que el cuerpo se mueve 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 xml:space="preserve">cada vez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más rápido y en 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dirección negativa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F078E8">
              <w:rPr>
                <w:rFonts w:ascii="Arial" w:eastAsia="Times New Roman" w:hAnsi="Arial" w:cs="Arial"/>
                <w:lang w:val="es-MX" w:eastAsia="es-CO"/>
              </w:rPr>
              <w:t>a</w:t>
            </w:r>
            <w:r w:rsidR="00F078E8" w:rsidRPr="00E12B9E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nuestro sistema de referencia. Es decir, el cambio en la velocidad del objeto es:</w:t>
            </w:r>
          </w:p>
          <w:p w:rsidR="009F4CAF" w:rsidRPr="00725C0D" w:rsidRDefault="00725C0D" w:rsidP="009F4CAF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val="es-CO" w:eastAsia="es-CO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</m:acc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=v-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=-gt</m:t>
                </m:r>
              </m:oMath>
            </m:oMathPara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Aquí, </w:t>
            </w: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v</w:t>
            </w:r>
            <w:r w:rsidRPr="00E12B9E">
              <w:rPr>
                <w:rFonts w:ascii="Arial" w:eastAsia="Times New Roman" w:hAnsi="Arial" w:cs="Arial"/>
                <w:i/>
                <w:iCs/>
                <w:vertAlign w:val="subscript"/>
                <w:lang w:val="es-MX" w:eastAsia="es-CO"/>
              </w:rPr>
              <w:t>0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 es la velocidad inicial (0 m/s) del objeto. La velocidad con </w:t>
            </w:r>
            <w:r w:rsidR="00F078E8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que un objeto en caída libre llega a la superficie terrestre solo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lastRenderedPageBreak/>
              <w:t xml:space="preserve">depende de la 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altura inicial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desde la que cae dicho objeto:</w:t>
            </w:r>
          </w:p>
          <w:p w:rsidR="009F4CAF" w:rsidRPr="00725C0D" w:rsidRDefault="00725C0D" w:rsidP="009F4CAF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v=</m:t>
                </m:r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CO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0</m:t>
                        </m:r>
                      </m:sub>
                    </m:sSub>
                  </m:e>
                </m:rad>
              </m:oMath>
            </m:oMathPara>
          </w:p>
          <w:p w:rsidR="009F4CAF" w:rsidRPr="00E12B9E" w:rsidRDefault="009F4CAF" w:rsidP="0066170B">
            <w:pPr>
              <w:shd w:val="clear" w:color="auto" w:fill="FFFFFF"/>
              <w:spacing w:before="300" w:after="150" w:line="270" w:lineRule="atLeast"/>
              <w:ind w:left="708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b/>
                <w:lang w:val="es-MX" w:eastAsia="es-CO"/>
              </w:rPr>
              <w:t>El origen de la aceleración de la gravedad</w:t>
            </w:r>
          </w:p>
          <w:p w:rsidR="009F4CAF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La velocidad con la que un cuerpo en caída libre alcanza la superficie terrestre y el tiempo que necesita para hacerlo son 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independientes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de las características del objeto. La 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 de la gravedad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es el resultado del campo gravitatorio que crea la Tierra:</w:t>
            </w:r>
          </w:p>
          <w:p w:rsidR="003647EE" w:rsidRPr="00E12B9E" w:rsidRDefault="003647EE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val="es-MX" w:eastAsia="es-CO"/>
                  </w:rPr>
                  <m:t>g=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MX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val="es-MX" w:eastAsia="es-CO"/>
                      </w:rPr>
                      <m:t>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MX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T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MX" w:eastAsia="es-CO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2</m:t>
                        </m:r>
                      </m:sup>
                    </m:sSubSup>
                  </m:den>
                </m:f>
              </m:oMath>
            </m:oMathPara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En esta expresión:</w:t>
            </w: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G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: constante de gravitación universal</w:t>
            </w: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M</w:t>
            </w:r>
            <w:r w:rsidRPr="00E12B9E">
              <w:rPr>
                <w:rFonts w:ascii="Arial" w:eastAsia="Times New Roman" w:hAnsi="Arial" w:cs="Arial"/>
                <w:vertAlign w:val="subscript"/>
                <w:lang w:val="es-MX" w:eastAsia="es-CO"/>
              </w:rPr>
              <w:t>T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: masa del planeta Tierra</w:t>
            </w: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R</w:t>
            </w:r>
            <w:r w:rsidRPr="00E12B9E">
              <w:rPr>
                <w:rFonts w:ascii="Arial" w:eastAsia="Times New Roman" w:hAnsi="Arial" w:cs="Arial"/>
                <w:vertAlign w:val="subscript"/>
                <w:lang w:val="es-MX" w:eastAsia="es-CO"/>
              </w:rPr>
              <w:t>T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: radio del planeta Tierra</w:t>
            </w:r>
          </w:p>
          <w:p w:rsidR="009F4CAF" w:rsidRPr="00E12B9E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F078E8">
              <w:rPr>
                <w:rFonts w:ascii="Arial" w:eastAsia="Times New Roman" w:hAnsi="Arial" w:cs="Arial"/>
                <w:lang w:val="es-MX" w:eastAsia="es-CO"/>
              </w:rPr>
              <w:t>Si nos encontramos en la superficie de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 otro 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>planeta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 (la Luna, Marte, etc.), el valor de la aceleración de la gravedad será diferente y, por tanto, la velocidad con la que llegará un cuerpo lanzado desde la misma altura a la superficie del planeta será distinta de la que alcanzaría en la Tierra.</w:t>
            </w:r>
          </w:p>
          <w:p w:rsidR="009F4CAF" w:rsidRPr="00E12B9E" w:rsidRDefault="009F4CAF" w:rsidP="0066170B">
            <w:pPr>
              <w:shd w:val="clear" w:color="auto" w:fill="E6F6FC"/>
              <w:spacing w:after="150" w:line="30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Si quieres saber más sobre el tema, entra al siguiente enlace [</w:t>
            </w:r>
            <w:hyperlink r:id="rId78" w:tgtFrame="_blank" w:history="1">
              <w:r w:rsidRPr="00E12B9E">
                <w:rPr>
                  <w:rFonts w:ascii="Arial" w:eastAsia="Times New Roman" w:hAnsi="Arial" w:cs="Arial"/>
                  <w:lang w:val="es-MX" w:eastAsia="es-CO"/>
                </w:rPr>
                <w:t>ver</w:t>
              </w:r>
            </w:hyperlink>
            <w:r w:rsidRPr="00E12B9E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:rsidR="00D55121" w:rsidRPr="00E12B9E" w:rsidRDefault="002C0F58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lang w:val="es-MX"/>
              </w:rPr>
              <w:t>La caída libre de los cuerpo</w:t>
            </w:r>
            <w:r w:rsidR="00247B95">
              <w:rPr>
                <w:rFonts w:ascii="Times New Roman" w:hAnsi="Times New Roman"/>
                <w:lang w:val="es-MX"/>
              </w:rPr>
              <w:t>s</w:t>
            </w:r>
            <w:r w:rsidRPr="00E12B9E">
              <w:rPr>
                <w:rFonts w:ascii="Times New Roman" w:hAnsi="Times New Roman"/>
                <w:lang w:val="es-MX"/>
              </w:rPr>
              <w:t xml:space="preserve"> 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D55121" w:rsidRPr="00E12B9E" w:rsidRDefault="002C0F58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lang w:val="es-MX"/>
              </w:rPr>
              <w:t>Interactivo que explica las magnitudes que intervienen en la caída libre de los cuerpos</w:t>
            </w:r>
          </w:p>
        </w:tc>
      </w:tr>
    </w:tbl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31"/>
        <w:gridCol w:w="8223"/>
      </w:tblGrid>
      <w:tr w:rsidR="00D55121" w:rsidRPr="0066170B" w:rsidTr="0066170B">
        <w:tc>
          <w:tcPr>
            <w:tcW w:w="8828" w:type="dxa"/>
            <w:gridSpan w:val="2"/>
            <w:shd w:val="clear" w:color="auto" w:fill="000000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D55121" w:rsidRPr="0066170B" w:rsidTr="0066170B">
        <w:tc>
          <w:tcPr>
            <w:tcW w:w="2330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8" w:type="dxa"/>
            <w:shd w:val="clear" w:color="auto" w:fill="auto"/>
          </w:tcPr>
          <w:p w:rsidR="00D55121" w:rsidRPr="0066170B" w:rsidRDefault="0015556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CN_10_02_REC160</w:t>
            </w:r>
          </w:p>
        </w:tc>
      </w:tr>
      <w:tr w:rsidR="00D55121" w:rsidRPr="0066170B" w:rsidTr="0066170B">
        <w:tc>
          <w:tcPr>
            <w:tcW w:w="2330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8" w:type="dxa"/>
            <w:shd w:val="clear" w:color="auto" w:fill="auto"/>
          </w:tcPr>
          <w:p w:rsidR="00D55121" w:rsidRPr="007C03CA" w:rsidRDefault="00D55121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4 Eso/Física y química/La cinemática/El movimiento rectilíneo uniformemente acelerado/La caída libre y el tiro vertical/</w:t>
            </w:r>
            <w:r w:rsidR="00650A4F">
              <w:rPr>
                <w:rFonts w:ascii="Times New Roman" w:hAnsi="Times New Roman"/>
                <w:lang w:val="es-MX"/>
              </w:rPr>
              <w:t>P</w:t>
            </w:r>
            <w:r w:rsidR="00650A4F" w:rsidRPr="007C03CA">
              <w:rPr>
                <w:rFonts w:ascii="Times New Roman" w:hAnsi="Times New Roman"/>
                <w:lang w:val="es-MX"/>
              </w:rPr>
              <w:t>ractica</w:t>
            </w:r>
            <w:r w:rsidRPr="007C03CA">
              <w:rPr>
                <w:rFonts w:ascii="Times New Roman" w:hAnsi="Times New Roman"/>
                <w:lang w:val="es-MX"/>
              </w:rPr>
              <w:t>/Realiza cálculos sobre la caída libre</w:t>
            </w:r>
          </w:p>
          <w:p w:rsidR="00D55121" w:rsidRPr="00650A4F" w:rsidRDefault="00EA2FBB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hyperlink r:id="rId79" w:history="1">
              <w:r w:rsidR="00D55121" w:rsidRPr="003647EE">
                <w:rPr>
                  <w:rStyle w:val="Hipervnculo"/>
                  <w:rFonts w:ascii="Times New Roman" w:hAnsi="Times New Roman"/>
                  <w:u w:val="none"/>
                  <w:lang w:val="es-MX"/>
                </w:rPr>
                <w:t>http://profesores.aulaplaneta.com/DNNPlayerPackages/Package10428/Recurso280/Principal.html?transparent=on&amp;solucion=si</w:t>
              </w:r>
            </w:hyperlink>
            <w:r w:rsidR="00D55121" w:rsidRPr="00650A4F">
              <w:rPr>
                <w:rFonts w:ascii="Times New Roman" w:hAnsi="Times New Roman"/>
                <w:lang w:val="es-MX"/>
              </w:rPr>
              <w:t xml:space="preserve"> </w:t>
            </w:r>
          </w:p>
          <w:p w:rsidR="00D55121" w:rsidRPr="00650A4F" w:rsidRDefault="00D55121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  <w:p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</w:p>
        </w:tc>
      </w:tr>
      <w:tr w:rsidR="00D55121" w:rsidRPr="0066170B" w:rsidTr="0066170B">
        <w:tc>
          <w:tcPr>
            <w:tcW w:w="2330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</w:t>
            </w: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as)</w:t>
            </w:r>
          </w:p>
        </w:tc>
        <w:tc>
          <w:tcPr>
            <w:tcW w:w="6498" w:type="dxa"/>
            <w:shd w:val="clear" w:color="auto" w:fill="auto"/>
          </w:tcPr>
          <w:p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lang w:val="es-CO"/>
              </w:rPr>
              <w:lastRenderedPageBreak/>
              <w:t>Sin cambios</w:t>
            </w:r>
          </w:p>
        </w:tc>
      </w:tr>
      <w:tr w:rsidR="00D55121" w:rsidRPr="0066170B" w:rsidTr="0066170B">
        <w:tc>
          <w:tcPr>
            <w:tcW w:w="2330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498" w:type="dxa"/>
            <w:shd w:val="clear" w:color="auto" w:fill="auto"/>
          </w:tcPr>
          <w:p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Resuelve problemas de caída libre</w:t>
            </w:r>
          </w:p>
        </w:tc>
      </w:tr>
      <w:tr w:rsidR="00D55121" w:rsidRPr="0066170B" w:rsidTr="0066170B">
        <w:tc>
          <w:tcPr>
            <w:tcW w:w="2330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8" w:type="dxa"/>
            <w:shd w:val="clear" w:color="auto" w:fill="auto"/>
          </w:tcPr>
          <w:p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Actividad para ejercitar la solución de problemas de caída libre</w:t>
            </w:r>
            <w:del w:id="32" w:author="María" w:date="2015-03-25T03:34:00Z">
              <w:r w:rsidRPr="007C03CA" w:rsidDel="00650A4F">
                <w:rPr>
                  <w:rFonts w:ascii="Times New Roman" w:hAnsi="Times New Roman"/>
                  <w:color w:val="000000"/>
                  <w:lang w:val="es-MX"/>
                </w:rPr>
                <w:delText xml:space="preserve">. </w:delText>
              </w:r>
            </w:del>
          </w:p>
        </w:tc>
      </w:tr>
    </w:tbl>
    <w:p w:rsidR="00CB763A" w:rsidRDefault="00CB763A" w:rsidP="00081745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8134C" w:rsidRPr="0066170B" w:rsidTr="0066170B">
        <w:tc>
          <w:tcPr>
            <w:tcW w:w="9054" w:type="dxa"/>
            <w:gridSpan w:val="2"/>
            <w:shd w:val="clear" w:color="auto" w:fill="000000"/>
          </w:tcPr>
          <w:p w:rsidR="0078134C" w:rsidRPr="0066170B" w:rsidRDefault="0078134C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78134C" w:rsidRPr="0066170B" w:rsidTr="0066170B">
        <w:tc>
          <w:tcPr>
            <w:tcW w:w="2518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CN_10_02_REC170</w:t>
            </w:r>
          </w:p>
        </w:tc>
      </w:tr>
      <w:tr w:rsidR="0078134C" w:rsidRPr="0066170B" w:rsidTr="0066170B">
        <w:tc>
          <w:tcPr>
            <w:tcW w:w="2518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78134C" w:rsidRPr="007C03CA" w:rsidRDefault="0078134C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4° ESO/Física y Química/La cinemática/el movimiento/Los tipos de movimiento/Profundiza/Los tipos de movimiento/</w:t>
            </w:r>
            <w:r w:rsidRPr="007C03CA">
              <w:rPr>
                <w:rFonts w:ascii="Georgia" w:hAnsi="Georgia"/>
                <w:color w:val="213457"/>
                <w:shd w:val="clear" w:color="auto" w:fill="F2F2F2"/>
                <w:lang w:val="es-MX"/>
              </w:rPr>
              <w:t>Secuencia de imágenes que permite conocer los tipos de movimiento que pueden presentar los cuerpos</w:t>
            </w:r>
          </w:p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78134C" w:rsidRPr="0066170B" w:rsidTr="0066170B">
        <w:tc>
          <w:tcPr>
            <w:tcW w:w="2518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5279C9" w:rsidRPr="003647EE" w:rsidRDefault="005279C9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FICHA DEL PROFESOR:</w:t>
            </w:r>
          </w:p>
          <w:p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7C03CA">
              <w:rPr>
                <w:rFonts w:ascii="Arial" w:hAnsi="Arial" w:cs="Arial"/>
                <w:color w:val="000000"/>
                <w:lang w:val="es-MX"/>
              </w:rPr>
              <w:t xml:space="preserve">Tipos de </w:t>
            </w:r>
            <w:r w:rsidR="00650A4F">
              <w:rPr>
                <w:rFonts w:ascii="Arial" w:hAnsi="Arial" w:cs="Arial"/>
                <w:color w:val="000000"/>
                <w:lang w:val="es-MX"/>
              </w:rPr>
              <w:t>m</w:t>
            </w:r>
            <w:r w:rsidR="00650A4F" w:rsidRPr="007C03CA">
              <w:rPr>
                <w:rFonts w:ascii="Arial" w:hAnsi="Arial" w:cs="Arial"/>
                <w:color w:val="000000"/>
                <w:lang w:val="es-MX"/>
              </w:rPr>
              <w:t>ovimiento</w:t>
            </w:r>
            <w:r w:rsidR="00650A4F" w:rsidRPr="007C03CA">
              <w:rPr>
                <w:rFonts w:ascii="Arial" w:hAnsi="Arial" w:cs="Arial"/>
                <w:b/>
                <w:lang w:val="es-MX"/>
              </w:rPr>
              <w:t xml:space="preserve"> </w:t>
            </w:r>
          </w:p>
          <w:p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>Descripción</w:t>
            </w:r>
            <w:r w:rsidRPr="007C03CA">
              <w:rPr>
                <w:rFonts w:ascii="Arial" w:hAnsi="Arial" w:cs="Arial"/>
                <w:lang w:val="es-MX"/>
              </w:rPr>
              <w:t xml:space="preserve">: </w:t>
            </w:r>
            <w:r w:rsidRPr="007C03CA">
              <w:rPr>
                <w:rFonts w:ascii="Arial" w:hAnsi="Arial" w:cs="Arial"/>
                <w:color w:val="000000"/>
                <w:lang w:val="es-MX"/>
              </w:rPr>
              <w:t>Secuencia de imágenes que permite repasar los movimientos en una dimensión y realizar la introducción al movimiento en dos dimensiones.</w:t>
            </w:r>
          </w:p>
          <w:p w:rsidR="005279C9" w:rsidRPr="007C03CA" w:rsidRDefault="00854362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Tiempo: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 10 minutos </w:t>
            </w:r>
          </w:p>
          <w:p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7C03CA">
              <w:rPr>
                <w:rFonts w:ascii="Arial" w:hAnsi="Arial" w:cs="Arial"/>
                <w:lang w:val="es-MX"/>
              </w:rPr>
              <w:t>Secuencia de imágenes</w:t>
            </w:r>
          </w:p>
          <w:p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7C03CA">
              <w:rPr>
                <w:rFonts w:ascii="Arial" w:hAnsi="Arial" w:cs="Arial"/>
                <w:lang w:val="es-MX"/>
              </w:rPr>
              <w:t>Clasificar los movimientos en una y dos dimensiones.</w:t>
            </w:r>
          </w:p>
          <w:p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>Antes de la presentación:</w:t>
            </w:r>
          </w:p>
          <w:p w:rsidR="005279C9" w:rsidRPr="007C03CA" w:rsidRDefault="00650A4F" w:rsidP="0066170B">
            <w:pPr>
              <w:spacing w:after="0"/>
              <w:jc w:val="both"/>
              <w:rPr>
                <w:rFonts w:ascii="Arial" w:hAnsi="Arial" w:cs="Arial"/>
                <w:u w:val="single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>Prepar</w:t>
            </w:r>
            <w:r>
              <w:rPr>
                <w:rFonts w:ascii="Arial" w:hAnsi="Arial" w:cs="Arial"/>
                <w:lang w:val="es-MX"/>
              </w:rPr>
              <w:t>e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el mapa conceptual y </w:t>
            </w:r>
            <w:r>
              <w:rPr>
                <w:rFonts w:ascii="Arial" w:hAnsi="Arial" w:cs="Arial"/>
                <w:lang w:val="es-MX"/>
              </w:rPr>
              <w:t>fíjelo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>durante la presentación de modo que los estudiantes lo puedan visualizar.</w:t>
            </w:r>
          </w:p>
          <w:p w:rsidR="005279C9" w:rsidRPr="007C03CA" w:rsidRDefault="005279C9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:rsidR="005279C9" w:rsidRPr="007C03CA" w:rsidRDefault="00650A4F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>Retom</w:t>
            </w:r>
            <w:r>
              <w:rPr>
                <w:rFonts w:ascii="Arial" w:hAnsi="Arial" w:cs="Arial"/>
                <w:lang w:val="es-MX"/>
              </w:rPr>
              <w:t>e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los aspectos relevantes del </w:t>
            </w:r>
            <w:r>
              <w:rPr>
                <w:rFonts w:ascii="Arial" w:hAnsi="Arial" w:cs="Arial"/>
                <w:lang w:val="es-MX"/>
              </w:rPr>
              <w:t>m</w:t>
            </w:r>
            <w:r w:rsidRPr="007C03CA">
              <w:rPr>
                <w:rFonts w:ascii="Arial" w:hAnsi="Arial" w:cs="Arial"/>
                <w:lang w:val="es-MX"/>
              </w:rPr>
              <w:t xml:space="preserve">ovimiento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rectilíneo uniforme y uniformemente acelerado, diferenciando </w:t>
            </w:r>
            <w:r>
              <w:rPr>
                <w:rFonts w:ascii="Arial" w:hAnsi="Arial" w:cs="Arial"/>
                <w:lang w:val="es-MX"/>
              </w:rPr>
              <w:t>cuáles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magnitudes </w:t>
            </w:r>
            <w:r w:rsidR="00247B95">
              <w:rPr>
                <w:rFonts w:ascii="Arial" w:hAnsi="Arial" w:cs="Arial"/>
                <w:lang w:val="es-MX"/>
              </w:rPr>
              <w:t>s</w:t>
            </w:r>
            <w:r w:rsidR="005279C9" w:rsidRPr="007C03CA">
              <w:rPr>
                <w:rFonts w:ascii="Arial" w:hAnsi="Arial" w:cs="Arial"/>
                <w:lang w:val="es-MX"/>
              </w:rPr>
              <w:t>on escalares y cuáles</w:t>
            </w:r>
            <w:del w:id="33" w:author="María" w:date="2015-03-25T03:36:00Z">
              <w:r w:rsidR="00247B95" w:rsidDel="00650A4F">
                <w:rPr>
                  <w:rFonts w:ascii="Arial" w:hAnsi="Arial" w:cs="Arial"/>
                  <w:lang w:val="es-MX"/>
                </w:rPr>
                <w:delText>,</w:delText>
              </w:r>
            </w:del>
            <w:r w:rsidR="005279C9" w:rsidRPr="007C03CA">
              <w:rPr>
                <w:rFonts w:ascii="Arial" w:hAnsi="Arial" w:cs="Arial"/>
                <w:lang w:val="es-MX"/>
              </w:rPr>
              <w:t xml:space="preserve"> vectoriales. </w:t>
            </w:r>
          </w:p>
          <w:p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 xml:space="preserve">En la imagen del avión, </w:t>
            </w:r>
            <w:r w:rsidR="00650A4F">
              <w:rPr>
                <w:rFonts w:ascii="Arial" w:hAnsi="Arial" w:cs="Arial"/>
                <w:lang w:val="es-MX"/>
              </w:rPr>
              <w:t>empiece</w:t>
            </w:r>
            <w:r w:rsidR="00650A4F" w:rsidRPr="007C03CA">
              <w:rPr>
                <w:rFonts w:ascii="Arial" w:hAnsi="Arial" w:cs="Arial"/>
                <w:lang w:val="es-MX"/>
              </w:rPr>
              <w:t xml:space="preserve"> </w:t>
            </w:r>
            <w:r w:rsidRPr="007C03CA">
              <w:rPr>
                <w:rFonts w:ascii="Arial" w:hAnsi="Arial" w:cs="Arial"/>
                <w:lang w:val="es-MX"/>
              </w:rPr>
              <w:t xml:space="preserve">a explorar la trayectoria que describe una de las hélices de la turbina, </w:t>
            </w:r>
            <w:r w:rsidR="00650A4F" w:rsidRPr="007C03CA">
              <w:rPr>
                <w:rFonts w:ascii="Arial" w:hAnsi="Arial" w:cs="Arial"/>
                <w:lang w:val="es-MX"/>
              </w:rPr>
              <w:t>ha</w:t>
            </w:r>
            <w:r w:rsidR="00650A4F">
              <w:rPr>
                <w:rFonts w:ascii="Arial" w:hAnsi="Arial" w:cs="Arial"/>
                <w:lang w:val="es-MX"/>
              </w:rPr>
              <w:t>ga</w:t>
            </w:r>
            <w:r w:rsidR="00650A4F" w:rsidRPr="007C03CA">
              <w:rPr>
                <w:rFonts w:ascii="Arial" w:hAnsi="Arial" w:cs="Arial"/>
                <w:lang w:val="es-MX"/>
              </w:rPr>
              <w:t xml:space="preserve"> </w:t>
            </w:r>
            <w:r w:rsidRPr="007C03CA">
              <w:rPr>
                <w:rFonts w:ascii="Arial" w:hAnsi="Arial" w:cs="Arial"/>
                <w:lang w:val="es-MX"/>
              </w:rPr>
              <w:t xml:space="preserve">énfasis en que no es rectilínea y que en este caso no será suficiente </w:t>
            </w:r>
            <w:r w:rsidR="00650A4F">
              <w:rPr>
                <w:rFonts w:ascii="Arial" w:hAnsi="Arial" w:cs="Arial"/>
                <w:lang w:val="es-MX"/>
              </w:rPr>
              <w:t xml:space="preserve">con </w:t>
            </w:r>
            <w:r w:rsidRPr="007C03CA">
              <w:rPr>
                <w:rFonts w:ascii="Arial" w:hAnsi="Arial" w:cs="Arial"/>
                <w:lang w:val="es-MX"/>
              </w:rPr>
              <w:t>conocer solo una coordenada de posición del objeto (</w:t>
            </w:r>
            <w:r w:rsidR="00650A4F">
              <w:rPr>
                <w:rFonts w:ascii="Arial" w:hAnsi="Arial" w:cs="Arial"/>
                <w:lang w:val="es-MX"/>
              </w:rPr>
              <w:t>introduzca</w:t>
            </w:r>
            <w:r w:rsidR="00650A4F" w:rsidRPr="007C03CA">
              <w:rPr>
                <w:rFonts w:ascii="Arial" w:hAnsi="Arial" w:cs="Arial"/>
                <w:lang w:val="es-MX"/>
              </w:rPr>
              <w:t xml:space="preserve"> </w:t>
            </w:r>
            <w:r w:rsidRPr="007C03CA">
              <w:rPr>
                <w:rFonts w:ascii="Arial" w:hAnsi="Arial" w:cs="Arial"/>
                <w:lang w:val="es-MX"/>
              </w:rPr>
              <w:t xml:space="preserve">la noción de dos dimensiones). </w:t>
            </w:r>
          </w:p>
          <w:p w:rsidR="005279C9" w:rsidRPr="007C03CA" w:rsidRDefault="00650A4F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>Introdu</w:t>
            </w:r>
            <w:r>
              <w:rPr>
                <w:rFonts w:ascii="Arial" w:hAnsi="Arial" w:cs="Arial"/>
                <w:lang w:val="es-MX"/>
              </w:rPr>
              <w:t>zca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>las cantidades angulares en el movimiento circular tanto uniforme como acelerado.</w:t>
            </w:r>
          </w:p>
          <w:p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>Después de la presentación:</w:t>
            </w:r>
          </w:p>
          <w:p w:rsidR="005279C9" w:rsidRPr="007C03CA" w:rsidRDefault="00650A4F" w:rsidP="0066170B">
            <w:pPr>
              <w:spacing w:after="0"/>
              <w:jc w:val="both"/>
              <w:rPr>
                <w:rFonts w:ascii="Arial" w:hAnsi="Arial" w:cs="Arial"/>
                <w:u w:val="single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>Reali</w:t>
            </w:r>
            <w:r>
              <w:rPr>
                <w:rFonts w:ascii="Arial" w:hAnsi="Arial" w:cs="Arial"/>
                <w:lang w:val="es-MX"/>
              </w:rPr>
              <w:t>ce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los problemas de evaluación de fin de unidad. </w:t>
            </w:r>
          </w:p>
          <w:p w:rsidR="005279C9" w:rsidRPr="007C03CA" w:rsidRDefault="005279C9" w:rsidP="0066170B">
            <w:pPr>
              <w:spacing w:after="0"/>
              <w:rPr>
                <w:rFonts w:ascii="Arial" w:hAnsi="Arial" w:cs="Arial"/>
                <w:b/>
                <w:u w:val="single"/>
                <w:lang w:val="es-MX"/>
              </w:rPr>
            </w:pPr>
          </w:p>
          <w:p w:rsidR="005279C9" w:rsidRPr="007C03CA" w:rsidRDefault="005279C9" w:rsidP="0066170B">
            <w:pPr>
              <w:spacing w:after="0"/>
              <w:rPr>
                <w:rFonts w:ascii="Arial" w:hAnsi="Arial" w:cs="Arial"/>
                <w:b/>
                <w:u w:val="single"/>
                <w:lang w:val="es-MX"/>
              </w:rPr>
            </w:pPr>
          </w:p>
          <w:p w:rsidR="005279C9" w:rsidRPr="003647EE" w:rsidRDefault="005279C9" w:rsidP="007C03CA">
            <w:pPr>
              <w:pStyle w:val="Ttulo9"/>
              <w:rPr>
                <w:u w:val="none"/>
              </w:rPr>
            </w:pPr>
            <w:r w:rsidRPr="003647EE">
              <w:rPr>
                <w:u w:val="none"/>
              </w:rPr>
              <w:t>FICHA DEL ESTUDIANTE</w:t>
            </w:r>
          </w:p>
          <w:p w:rsidR="005279C9" w:rsidRPr="003647EE" w:rsidRDefault="005279C9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lang w:val="es-MX"/>
              </w:rPr>
            </w:pP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¿En función de qué se clasifica el movimiento?</w:t>
            </w:r>
          </w:p>
          <w:p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En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cinemática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, el movimiento de los cuerpos se clasifica según </w:t>
            </w:r>
            <w:r w:rsidR="00650A4F" w:rsidRPr="007C03CA">
              <w:rPr>
                <w:rFonts w:ascii="Arial" w:eastAsia="Times New Roman" w:hAnsi="Arial" w:cs="Arial"/>
                <w:lang w:val="es-MX" w:eastAsia="es-CO"/>
              </w:rPr>
              <w:t>se</w:t>
            </w:r>
            <w:r w:rsidR="00650A4F">
              <w:rPr>
                <w:rFonts w:ascii="Arial" w:eastAsia="Times New Roman" w:hAnsi="Arial" w:cs="Arial"/>
                <w:lang w:val="es-MX" w:eastAsia="es-CO"/>
              </w:rPr>
              <w:t>an</w:t>
            </w:r>
            <w:r w:rsidR="00650A4F" w:rsidRPr="007C03CA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su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3647EE">
              <w:rPr>
                <w:rFonts w:ascii="Arial" w:eastAsia="Times New Roman" w:hAnsi="Arial" w:cs="Arial"/>
                <w:bCs/>
                <w:lang w:val="es-MX" w:eastAsia="es-CO"/>
              </w:rPr>
              <w:t>,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 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su 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 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y 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lastRenderedPageBreak/>
              <w:t>la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trayectoria 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>seguida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 velocidad y la aceleración son magnitudes vectoriales y, por tanto, es necesario especificar su tamaño, dirección y sentido para determinarlas de manera completa.</w:t>
            </w:r>
          </w:p>
          <w:p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Los cuatro tipos de movimiento más sencillos son: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 (MRU)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uniformemente acelerado (MRUA)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 (MCU)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uniformemente acelerado (MCUA)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5279C9" w:rsidRPr="007C03CA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El movimiento rectilíneo uniforme (MRU)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Un objeto que se mueve en línea recta (sin cambiar de dirección), siempre con la misma rapidez</w:t>
            </w:r>
            <w:r w:rsidR="00650A4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describe un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. En otras palabras, un objeto 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que se mueve con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velocidad constante (en módulo, dirección y sentido) sigue un MRU.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posición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velocidad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e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:rsidR="005279C9" w:rsidRPr="007C03CA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El movimiento rectilíneo uniformemente acelerado (MRUA)</w:t>
            </w:r>
          </w:p>
          <w:p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Un objeto que se mueve sin cambiar de dirección</w:t>
            </w:r>
            <w:ins w:id="34" w:author="María" w:date="2015-03-25T03:40:00Z">
              <w:r w:rsidR="00650A4F">
                <w:rPr>
                  <w:rFonts w:ascii="Arial" w:eastAsia="Times New Roman" w:hAnsi="Arial" w:cs="Arial"/>
                  <w:lang w:val="es-MX" w:eastAsia="es-CO"/>
                </w:rPr>
                <w:t>,</w:t>
              </w:r>
            </w:ins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pero con una rapidez que varía de forma lineal con el tiempo</w:t>
            </w:r>
            <w:ins w:id="35" w:author="María" w:date="2015-03-25T03:40:00Z">
              <w:r w:rsidR="00650A4F">
                <w:rPr>
                  <w:rFonts w:ascii="Arial" w:eastAsia="Times New Roman" w:hAnsi="Arial" w:cs="Arial"/>
                  <w:lang w:val="es-MX" w:eastAsia="es-CO"/>
                </w:rPr>
                <w:t>,</w:t>
              </w:r>
            </w:ins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sigue un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 uniformemente acelerado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s decir, un movimiento en el que la aceleración es constante (tiene siempre la misma intensidad, dirección y sentido).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posición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la velocidad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aceleración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lastRenderedPageBreak/>
              <w:t>- e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:rsidR="005279C9" w:rsidRPr="007C03CA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El movimiento circular uniforme (MCU)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Cuando un objeto gira alrededor de un punto fijo (por ejemplo, un CD-ROM en torno a su centro) con rapidez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 xml:space="preserve"> constante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, describe un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 En este movimiento, la velocidad no es constante (varían su dirección y sentido) pero la rapidez sí lo es.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el desplazamiento angular</w:t>
            </w:r>
          </w:p>
          <w:p w:rsidR="004A6FA1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velocidad angular (el ángulo que recorre el objeto por unidad de tiempo)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- 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:rsidR="005279C9" w:rsidRPr="007C03CA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El movimiento circular uniformemente acelerado (MCUA)</w:t>
            </w:r>
          </w:p>
          <w:p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Un objeto que gira a una distancia fija alrededor de un punto también fijo, con un cambio en el módulo de la velocidad constante en el tiempo, describe un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uniformemente acelerado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 En este movimiento, la rapidez no es constante. El módulo (intensidad) de la aceleración sí lo es pero la dirección y el sentido, no.</w:t>
            </w:r>
          </w:p>
          <w:p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Las magnitudes relevantes para describir este tipo de movimiento son: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e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l desplazamiento angular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velocidad angular</w:t>
            </w:r>
            <w:del w:id="36" w:author="María" w:date="2015-03-25T03:43:00Z">
              <w:r w:rsidR="005279C9" w:rsidRPr="007C03CA" w:rsidDel="00650A4F">
                <w:rPr>
                  <w:rFonts w:ascii="Arial" w:eastAsia="Times New Roman" w:hAnsi="Arial" w:cs="Arial"/>
                  <w:lang w:val="es-MX" w:eastAsia="es-CO"/>
                </w:rPr>
                <w:delText>.</w:delText>
              </w:r>
            </w:del>
          </w:p>
          <w:p w:rsidR="004A6FA1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aceleración angular (el cambio en la velocidad angular por unidad de tiempo)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- 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el tiempo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 </w:t>
            </w:r>
          </w:p>
          <w:p w:rsidR="005279C9" w:rsidRPr="007C03CA" w:rsidRDefault="005279C9" w:rsidP="003647EE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Si quieres aprender más sobre los tipos de movimiento, puedes entrar a la siguiente página web [</w:t>
            </w:r>
            <w:hyperlink r:id="rId80" w:tgtFrame="_blank" w:history="1">
              <w:r w:rsidRPr="007C03CA">
                <w:rPr>
                  <w:rFonts w:ascii="Arial" w:eastAsia="Times New Roman" w:hAnsi="Arial" w:cs="Arial"/>
                  <w:lang w:val="es-MX" w:eastAsia="es-CO"/>
                </w:rPr>
                <w:t>ver</w:t>
              </w:r>
            </w:hyperlink>
            <w:r w:rsidRPr="007C03CA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:rsidR="0078134C" w:rsidRPr="007C03CA" w:rsidRDefault="0078134C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</w:p>
        </w:tc>
      </w:tr>
      <w:tr w:rsidR="0078134C" w:rsidRPr="0066170B" w:rsidTr="0066170B">
        <w:tc>
          <w:tcPr>
            <w:tcW w:w="2518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:rsidR="0074518A" w:rsidRPr="007C03CA" w:rsidRDefault="00A31917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 xml:space="preserve">Tipos de </w:t>
            </w:r>
            <w:r w:rsidR="00EB52CE">
              <w:rPr>
                <w:rFonts w:ascii="Times New Roman" w:hAnsi="Times New Roman"/>
                <w:color w:val="000000"/>
                <w:lang w:val="es-MX"/>
              </w:rPr>
              <w:t>m</w:t>
            </w:r>
            <w:r w:rsidR="00EB52CE" w:rsidRPr="007C03CA">
              <w:rPr>
                <w:rFonts w:ascii="Times New Roman" w:hAnsi="Times New Roman"/>
                <w:color w:val="000000"/>
                <w:lang w:val="es-MX"/>
              </w:rPr>
              <w:t>ovimiento</w:t>
            </w:r>
          </w:p>
        </w:tc>
      </w:tr>
      <w:tr w:rsidR="0078134C" w:rsidRPr="0066170B" w:rsidTr="0066170B">
        <w:tc>
          <w:tcPr>
            <w:tcW w:w="2518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78134C" w:rsidRPr="007C03CA" w:rsidRDefault="006812F3" w:rsidP="0066170B">
            <w:pPr>
              <w:spacing w:after="0"/>
              <w:jc w:val="both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 xml:space="preserve">Secuencia de imágenes que permite repasar los movimientos en una dimensión </w:t>
            </w:r>
            <w:r w:rsidR="005279C9" w:rsidRPr="007C03CA">
              <w:rPr>
                <w:rFonts w:ascii="Times New Roman" w:hAnsi="Times New Roman"/>
                <w:color w:val="000000"/>
                <w:lang w:val="es-MX"/>
              </w:rPr>
              <w:t>y realizar la introducción al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 xml:space="preserve"> </w:t>
            </w:r>
            <w:r w:rsidR="005279C9" w:rsidRPr="007C03CA">
              <w:rPr>
                <w:rFonts w:ascii="Times New Roman" w:hAnsi="Times New Roman"/>
                <w:color w:val="000000"/>
                <w:lang w:val="es-MX"/>
              </w:rPr>
              <w:t>movimiento en dos dimensiones</w:t>
            </w:r>
          </w:p>
        </w:tc>
      </w:tr>
    </w:tbl>
    <w:p w:rsidR="0078134C" w:rsidRDefault="0078134C" w:rsidP="00EC2AE0">
      <w:pPr>
        <w:spacing w:after="0"/>
        <w:rPr>
          <w:rFonts w:ascii="Times" w:hAnsi="Times"/>
          <w:highlight w:val="yellow"/>
        </w:rPr>
      </w:pPr>
    </w:p>
    <w:p w:rsidR="0078134C" w:rsidRDefault="0078134C" w:rsidP="00EC2AE0">
      <w:pPr>
        <w:spacing w:after="0"/>
        <w:rPr>
          <w:rFonts w:ascii="Times" w:hAnsi="Times"/>
          <w:highlight w:val="yellow"/>
        </w:rPr>
      </w:pPr>
    </w:p>
    <w:p w:rsidR="00EC2AE0" w:rsidRDefault="00EC2AE0" w:rsidP="00EC2AE0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lastRenderedPageBreak/>
        <w:t>[SECCIÓN 2]</w:t>
      </w:r>
      <w:r>
        <w:rPr>
          <w:rFonts w:ascii="Times" w:hAnsi="Times"/>
        </w:rPr>
        <w:t xml:space="preserve"> </w:t>
      </w:r>
      <w:r w:rsidRPr="00BC48B6">
        <w:rPr>
          <w:rFonts w:ascii="Times" w:hAnsi="Times"/>
          <w:b/>
        </w:rPr>
        <w:t>4.3 Consolidación</w:t>
      </w:r>
      <w:r>
        <w:rPr>
          <w:rFonts w:ascii="Times" w:hAnsi="Times"/>
          <w:b/>
        </w:rPr>
        <w:t xml:space="preserve"> </w:t>
      </w:r>
    </w:p>
    <w:p w:rsidR="00F06549" w:rsidRDefault="00F06549" w:rsidP="00EC2AE0">
      <w:pPr>
        <w:spacing w:after="0"/>
        <w:rPr>
          <w:rFonts w:ascii="Times" w:hAnsi="Times"/>
          <w:b/>
        </w:rPr>
      </w:pPr>
    </w:p>
    <w:p w:rsidR="00C27526" w:rsidRDefault="00C27526" w:rsidP="00EC2AE0">
      <w:pPr>
        <w:spacing w:after="0"/>
        <w:rPr>
          <w:rFonts w:ascii="Arial" w:hAnsi="Arial" w:cs="Arial"/>
          <w:sz w:val="21"/>
          <w:szCs w:val="21"/>
          <w:shd w:val="clear" w:color="auto" w:fill="FFFFFF"/>
        </w:rPr>
      </w:pPr>
      <w:r w:rsidRPr="007C378C">
        <w:rPr>
          <w:rFonts w:ascii="Arial" w:hAnsi="Arial" w:cs="Arial"/>
          <w:sz w:val="21"/>
          <w:szCs w:val="21"/>
          <w:shd w:val="clear" w:color="auto" w:fill="FFFFFF"/>
        </w:rPr>
        <w:t>Actividades para consolidar lo que has aprendido en esta sección.</w:t>
      </w:r>
    </w:p>
    <w:p w:rsidR="00C27526" w:rsidRDefault="00C27526" w:rsidP="00EC2AE0">
      <w:pPr>
        <w:spacing w:after="0"/>
        <w:rPr>
          <w:rFonts w:ascii="Times" w:hAnsi="Times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9"/>
        <w:gridCol w:w="6359"/>
      </w:tblGrid>
      <w:tr w:rsidR="00F27C52" w:rsidRPr="0066170B" w:rsidTr="0066170B">
        <w:tc>
          <w:tcPr>
            <w:tcW w:w="8828" w:type="dxa"/>
            <w:gridSpan w:val="2"/>
            <w:shd w:val="clear" w:color="auto" w:fill="000000"/>
          </w:tcPr>
          <w:p w:rsidR="00F27C52" w:rsidRPr="0066170B" w:rsidRDefault="00F27C52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F27C52" w:rsidRPr="0066170B" w:rsidTr="0066170B">
        <w:tc>
          <w:tcPr>
            <w:tcW w:w="2469" w:type="dxa"/>
            <w:shd w:val="clear" w:color="auto" w:fill="auto"/>
          </w:tcPr>
          <w:p w:rsidR="00F27C52" w:rsidRPr="0066170B" w:rsidRDefault="00F27C52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9" w:type="dxa"/>
            <w:shd w:val="clear" w:color="auto" w:fill="auto"/>
          </w:tcPr>
          <w:p w:rsidR="00F27C52" w:rsidRPr="0066170B" w:rsidRDefault="003C2E8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CN_10_02_REC180</w:t>
            </w:r>
          </w:p>
        </w:tc>
      </w:tr>
      <w:tr w:rsidR="00F27C52" w:rsidRPr="0066170B" w:rsidTr="0066170B">
        <w:tc>
          <w:tcPr>
            <w:tcW w:w="2469" w:type="dxa"/>
            <w:shd w:val="clear" w:color="auto" w:fill="auto"/>
          </w:tcPr>
          <w:p w:rsidR="00F27C52" w:rsidRPr="0066170B" w:rsidRDefault="00F27C52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9" w:type="dxa"/>
            <w:shd w:val="clear" w:color="auto" w:fill="auto"/>
          </w:tcPr>
          <w:p w:rsidR="00F27C52" w:rsidRPr="007C03CA" w:rsidRDefault="00A80ACA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Solución de</w:t>
            </w:r>
            <w:r w:rsidR="00F27C52" w:rsidRPr="007C03CA">
              <w:rPr>
                <w:rFonts w:ascii="Times New Roman" w:hAnsi="Times New Roman"/>
                <w:color w:val="000000"/>
                <w:lang w:val="es-MX"/>
              </w:rPr>
              <w:t xml:space="preserve"> problemas de lanzamiento vertical y caída libre </w:t>
            </w:r>
          </w:p>
        </w:tc>
      </w:tr>
      <w:tr w:rsidR="00F27C52" w:rsidRPr="0066170B" w:rsidTr="0066170B">
        <w:tc>
          <w:tcPr>
            <w:tcW w:w="2469" w:type="dxa"/>
            <w:shd w:val="clear" w:color="auto" w:fill="auto"/>
          </w:tcPr>
          <w:p w:rsidR="00F27C52" w:rsidRPr="0066170B" w:rsidRDefault="00F27C52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9" w:type="dxa"/>
            <w:shd w:val="clear" w:color="auto" w:fill="auto"/>
          </w:tcPr>
          <w:p w:rsidR="00F27C52" w:rsidRPr="007C03CA" w:rsidRDefault="00F27C52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Actividad para ejercitar la solución de problemas de lanzamiento vertical y caída libre</w:t>
            </w:r>
          </w:p>
        </w:tc>
      </w:tr>
    </w:tbl>
    <w:p w:rsidR="0078134C" w:rsidRDefault="00F27C52" w:rsidP="00EC2AE0">
      <w:pPr>
        <w:spacing w:after="0"/>
        <w:rPr>
          <w:rFonts w:ascii="Times" w:hAnsi="Times"/>
          <w:b/>
        </w:rPr>
      </w:pPr>
      <w:r>
        <w:rPr>
          <w:rFonts w:ascii="Times" w:hAnsi="Times"/>
          <w:b/>
        </w:rPr>
        <w:t xml:space="preserve"> </w:t>
      </w:r>
    </w:p>
    <w:p w:rsidR="00EC2AE0" w:rsidRDefault="00EC2AE0" w:rsidP="00EC2AE0">
      <w:pPr>
        <w:spacing w:after="0"/>
        <w:rPr>
          <w:rFonts w:ascii="Times" w:hAnsi="Times"/>
          <w:highlight w:val="yellow"/>
        </w:rPr>
      </w:pPr>
    </w:p>
    <w:p w:rsidR="0028330E" w:rsidRDefault="0028330E" w:rsidP="0028330E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5 Competencias</w:t>
      </w:r>
    </w:p>
    <w:p w:rsidR="00953871" w:rsidRDefault="00953871" w:rsidP="0028330E">
      <w:pPr>
        <w:spacing w:after="0"/>
        <w:rPr>
          <w:rFonts w:ascii="Times" w:hAnsi="Times"/>
          <w:b/>
        </w:rPr>
      </w:pPr>
    </w:p>
    <w:p w:rsidR="00953871" w:rsidRPr="00E12B9E" w:rsidRDefault="00953871" w:rsidP="0028330E">
      <w:pPr>
        <w:spacing w:after="0"/>
        <w:rPr>
          <w:rFonts w:ascii="Times" w:hAnsi="Times"/>
          <w:b/>
        </w:rPr>
      </w:pPr>
      <w:r w:rsidRPr="00E12B9E">
        <w:rPr>
          <w:rFonts w:ascii="Arial" w:hAnsi="Arial" w:cs="Arial"/>
          <w:color w:val="333333"/>
          <w:shd w:val="clear" w:color="auto" w:fill="FFFFFF"/>
        </w:rPr>
        <w:t>Pon a prueba tus capacidades y aplica lo aprendido con estos recursos.</w:t>
      </w:r>
    </w:p>
    <w:p w:rsidR="00F06549" w:rsidRDefault="00F06549" w:rsidP="00F06549">
      <w:pPr>
        <w:spacing w:after="0"/>
        <w:rPr>
          <w:rFonts w:ascii="Times" w:hAnsi="Times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2"/>
        <w:gridCol w:w="8172"/>
      </w:tblGrid>
      <w:tr w:rsidR="00F06549" w:rsidRPr="0066170B" w:rsidTr="0066170B">
        <w:tc>
          <w:tcPr>
            <w:tcW w:w="8828" w:type="dxa"/>
            <w:gridSpan w:val="2"/>
            <w:shd w:val="clear" w:color="auto" w:fill="000000"/>
          </w:tcPr>
          <w:p w:rsidR="00F06549" w:rsidRPr="0066170B" w:rsidRDefault="00F06549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8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</w:t>
            </w:r>
            <w:r w:rsidR="003C2E8C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90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8" w:type="dxa"/>
            <w:shd w:val="clear" w:color="auto" w:fill="auto"/>
          </w:tcPr>
          <w:p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4 Eso/Física y química/La cinemática/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>5 Ejercitación y competencias/Practica/Competencias: Identificación de un movimiento/Actividad que propone realizar un experimento para analizar el movimiento de un objeto</w:t>
            </w:r>
          </w:p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:rsidR="00F06549" w:rsidRPr="00EB52CE" w:rsidRDefault="00EA2FBB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hyperlink r:id="rId81" w:history="1">
              <w:r w:rsidR="00F06549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http://profesores.aulaplaneta.com/DNNPlayerPackages/Package10428/Recurso210/Principal.html?transparent=on&amp;solucion=si</w:t>
              </w:r>
            </w:hyperlink>
          </w:p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98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CO"/>
              </w:rPr>
              <w:t>Sin cambios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98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Experimenta con el movimiento rectilíneo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8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Actividad que propone realizar un experimento para analizar el movimiento de un objeto</w:t>
            </w:r>
          </w:p>
        </w:tc>
      </w:tr>
    </w:tbl>
    <w:p w:rsidR="00F06549" w:rsidRDefault="00F06549" w:rsidP="00F06549">
      <w:pPr>
        <w:spacing w:after="0"/>
        <w:rPr>
          <w:rFonts w:ascii="Times" w:hAnsi="Times"/>
          <w:b/>
        </w:rPr>
      </w:pPr>
      <w:r>
        <w:rPr>
          <w:rFonts w:ascii="Times" w:hAnsi="Times"/>
          <w:b/>
        </w:rPr>
        <w:t>.</w:t>
      </w:r>
    </w:p>
    <w:p w:rsidR="00F06549" w:rsidRDefault="00F06549" w:rsidP="00F06549">
      <w:pPr>
        <w:spacing w:after="0"/>
        <w:rPr>
          <w:rFonts w:ascii="Times" w:hAnsi="Times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2"/>
        <w:gridCol w:w="8172"/>
      </w:tblGrid>
      <w:tr w:rsidR="00F06549" w:rsidRPr="0066170B" w:rsidTr="0066170B">
        <w:tc>
          <w:tcPr>
            <w:tcW w:w="8828" w:type="dxa"/>
            <w:gridSpan w:val="2"/>
            <w:shd w:val="clear" w:color="auto" w:fill="000000"/>
          </w:tcPr>
          <w:p w:rsidR="00F06549" w:rsidRPr="0066170B" w:rsidRDefault="00F06549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8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</w:t>
            </w:r>
            <w:r w:rsidR="003C2E8C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200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8" w:type="dxa"/>
            <w:shd w:val="clear" w:color="auto" w:fill="auto"/>
          </w:tcPr>
          <w:p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4 Eso/Física y química/La cinemática/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 xml:space="preserve">5 Ejercitación y competencias/Practica/Competencias: </w:t>
            </w:r>
            <w:r w:rsidR="00EB52CE">
              <w:rPr>
                <w:rFonts w:ascii="Times New Roman" w:hAnsi="Times New Roman"/>
                <w:color w:val="000000"/>
                <w:lang w:val="es-MX"/>
              </w:rPr>
              <w:t>A</w:t>
            </w:r>
            <w:r w:rsidR="00EB52CE" w:rsidRPr="007C03CA">
              <w:rPr>
                <w:rFonts w:ascii="Times New Roman" w:hAnsi="Times New Roman"/>
                <w:color w:val="000000"/>
                <w:lang w:val="es-MX"/>
              </w:rPr>
              <w:t xml:space="preserve">nálisis 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>de un movimiento de caída libre/Actividad que propone realizar un experimento para analizar las características del movimiento de caída libre</w:t>
            </w:r>
          </w:p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:rsidR="00F06549" w:rsidRPr="00EB52CE" w:rsidRDefault="00EA2FBB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hyperlink r:id="rId82" w:history="1">
              <w:r w:rsidR="00F06549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http://profesores.aulaplaneta.com/DNNPlayerPackages/Package10428/Recurso220/Principal.html?transparent=on&amp;solucion=si</w:t>
              </w:r>
            </w:hyperlink>
          </w:p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 xml:space="preserve">Cambio (descripción o capturas de </w:t>
            </w: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pantallas)</w:t>
            </w:r>
          </w:p>
        </w:tc>
        <w:tc>
          <w:tcPr>
            <w:tcW w:w="6498" w:type="dxa"/>
            <w:shd w:val="clear" w:color="auto" w:fill="auto"/>
          </w:tcPr>
          <w:p w:rsidR="00F06549" w:rsidRPr="007C03CA" w:rsidRDefault="00F06549" w:rsidP="007C03C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color w:val="000000"/>
                <w:lang w:val="es-CO"/>
              </w:rPr>
            </w:pPr>
            <w:r w:rsidRPr="007C03CA">
              <w:rPr>
                <w:lang w:val="es-CO"/>
              </w:rPr>
              <w:lastRenderedPageBreak/>
              <w:t>Sin cambios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498" w:type="dxa"/>
            <w:shd w:val="clear" w:color="auto" w:fill="auto"/>
          </w:tcPr>
          <w:p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Experimenta con la caída libre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8" w:type="dxa"/>
            <w:shd w:val="clear" w:color="auto" w:fill="auto"/>
          </w:tcPr>
          <w:p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Actividad que propone realizar un experimento para analizar las características del movimiento de caída libre</w:t>
            </w:r>
          </w:p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EB3C96" w:rsidRDefault="00EB3C96" w:rsidP="00EC2AE0">
      <w:pPr>
        <w:spacing w:after="0"/>
        <w:rPr>
          <w:rFonts w:ascii="Times" w:hAnsi="Times"/>
          <w:highlight w:val="yellow"/>
        </w:rPr>
      </w:pPr>
    </w:p>
    <w:p w:rsidR="00EB3C96" w:rsidRPr="004E5E51" w:rsidRDefault="00EB3C96" w:rsidP="00EB3C96">
      <w:pPr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1]</w:t>
      </w:r>
      <w:r w:rsidRPr="00134A9E">
        <w:rPr>
          <w:rFonts w:ascii="Times" w:hAnsi="Times"/>
          <w:b/>
        </w:rPr>
        <w:t>Fin de unidad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EB3C96" w:rsidRPr="0066170B" w:rsidTr="0066170B">
        <w:tc>
          <w:tcPr>
            <w:tcW w:w="9033" w:type="dxa"/>
            <w:gridSpan w:val="2"/>
            <w:shd w:val="clear" w:color="auto" w:fill="000000"/>
          </w:tcPr>
          <w:p w:rsidR="00EB3C96" w:rsidRPr="0066170B" w:rsidRDefault="00EB3C96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Mapa conceptual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EB3C96" w:rsidRPr="0066170B" w:rsidRDefault="001600A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CN_10_02_REC210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EB3C96" w:rsidRPr="00E12B9E" w:rsidRDefault="00EB3C96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color w:val="000000"/>
                <w:lang w:val="es-MX"/>
              </w:rPr>
              <w:t>Mapa conceptual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EB3C96" w:rsidRPr="00E12B9E" w:rsidRDefault="00CD0FDE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color w:val="000000"/>
                <w:lang w:val="es-MX"/>
              </w:rPr>
              <w:t>Mapa conceptual con conceptos generales de cinemática, movimiento rectilíneo uniforme, movimiento rectilíneo uniformemente acelerado, c</w:t>
            </w:r>
            <w:r w:rsidR="0096515B" w:rsidRPr="00E12B9E">
              <w:rPr>
                <w:rFonts w:ascii="Times New Roman" w:hAnsi="Times New Roman"/>
                <w:color w:val="000000"/>
                <w:lang w:val="es-MX"/>
              </w:rPr>
              <w:t>a</w:t>
            </w:r>
            <w:r w:rsidRPr="00E12B9E">
              <w:rPr>
                <w:rFonts w:ascii="Times New Roman" w:hAnsi="Times New Roman"/>
                <w:color w:val="000000"/>
                <w:lang w:val="es-MX"/>
              </w:rPr>
              <w:t>ída libre y lanzamiento vertical</w:t>
            </w:r>
          </w:p>
        </w:tc>
      </w:tr>
    </w:tbl>
    <w:p w:rsidR="00EB3C96" w:rsidRDefault="00EB3C96" w:rsidP="00EB3C96">
      <w:pPr>
        <w:spacing w:after="0"/>
        <w:rPr>
          <w:rFonts w:ascii="Times" w:hAnsi="Times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EB3C96" w:rsidRPr="0066170B" w:rsidTr="0066170B">
        <w:tc>
          <w:tcPr>
            <w:tcW w:w="9033" w:type="dxa"/>
            <w:gridSpan w:val="2"/>
            <w:shd w:val="clear" w:color="auto" w:fill="000000"/>
          </w:tcPr>
          <w:p w:rsidR="00EB3C96" w:rsidRPr="0066170B" w:rsidRDefault="00EB3C96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Evaluación: recurso nuevo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EB3C96" w:rsidRPr="0066170B" w:rsidRDefault="001600A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CN_10_02_REC220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EB3C96" w:rsidRPr="00E12B9E" w:rsidRDefault="0096515B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color w:val="000000"/>
                <w:lang w:val="es-MX"/>
              </w:rPr>
              <w:t>Evalúa tus competencias sobre el tema movimiento en una dimensión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EB3C96" w:rsidRDefault="00EB3C96" w:rsidP="00EB3C96">
      <w:pPr>
        <w:spacing w:after="0"/>
        <w:rPr>
          <w:rFonts w:ascii="Times" w:hAnsi="Times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39"/>
        <w:gridCol w:w="1308"/>
        <w:gridCol w:w="7107"/>
      </w:tblGrid>
      <w:tr w:rsidR="00EB3C96" w:rsidRPr="0066170B" w:rsidTr="0066170B">
        <w:tc>
          <w:tcPr>
            <w:tcW w:w="9033" w:type="dxa"/>
            <w:gridSpan w:val="3"/>
            <w:shd w:val="clear" w:color="auto" w:fill="000000"/>
          </w:tcPr>
          <w:p w:rsidR="00EB3C96" w:rsidRPr="0066170B" w:rsidRDefault="00EB3C96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Webs de referencia</w:t>
            </w:r>
          </w:p>
        </w:tc>
      </w:tr>
      <w:tr w:rsidR="00EC1A34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gridSpan w:val="2"/>
            <w:shd w:val="clear" w:color="auto" w:fill="auto"/>
          </w:tcPr>
          <w:p w:rsidR="00EB3C96" w:rsidRPr="0066170B" w:rsidRDefault="001600A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CN_10_02_REC230</w:t>
            </w:r>
          </w:p>
        </w:tc>
      </w:tr>
      <w:tr w:rsidR="00EC1A34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Web 01</w:t>
            </w:r>
          </w:p>
        </w:tc>
        <w:tc>
          <w:tcPr>
            <w:tcW w:w="3257" w:type="dxa"/>
            <w:shd w:val="clear" w:color="auto" w:fill="auto"/>
          </w:tcPr>
          <w:p w:rsidR="00EB3C96" w:rsidRPr="0066170B" w:rsidRDefault="00EC1A34" w:rsidP="0066170B">
            <w:pPr>
              <w:spacing w:after="0"/>
              <w:jc w:val="center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Puedes ampliar la información y solucion</w:t>
            </w:r>
            <w:r w:rsidR="008A46D1"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 xml:space="preserve">ar </w:t>
            </w: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problemas sobre la trayectoria y el desplazamiento</w:t>
            </w:r>
            <w:r w:rsidR="008A46D1"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.</w:t>
            </w:r>
          </w:p>
        </w:tc>
        <w:tc>
          <w:tcPr>
            <w:tcW w:w="3258" w:type="dxa"/>
            <w:shd w:val="clear" w:color="auto" w:fill="auto"/>
          </w:tcPr>
          <w:p w:rsidR="00EB3C96" w:rsidRPr="003647EE" w:rsidRDefault="00EA2FBB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  <w:hyperlink r:id="rId83" w:history="1">
              <w:r w:rsidR="00EC1A34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http://newton.cnice.mec.es/newton2/Newton_pre/4eso/trayectoria/indice_trayec.htm</w:t>
              </w:r>
            </w:hyperlink>
          </w:p>
          <w:p w:rsidR="00EC1A34" w:rsidRPr="003647EE" w:rsidRDefault="00EC1A34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</w:p>
        </w:tc>
      </w:tr>
      <w:tr w:rsidR="00EC1A34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Web 02</w:t>
            </w:r>
          </w:p>
        </w:tc>
        <w:tc>
          <w:tcPr>
            <w:tcW w:w="3257" w:type="dxa"/>
            <w:shd w:val="clear" w:color="auto" w:fill="auto"/>
          </w:tcPr>
          <w:p w:rsidR="00EB3C96" w:rsidRPr="0066170B" w:rsidRDefault="008A46D1" w:rsidP="0066170B">
            <w:pPr>
              <w:spacing w:after="0"/>
              <w:jc w:val="center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 xml:space="preserve">Puedes ampliar la información y solucionar problemas sobre la gravitación. </w:t>
            </w:r>
          </w:p>
        </w:tc>
        <w:tc>
          <w:tcPr>
            <w:tcW w:w="3258" w:type="dxa"/>
            <w:shd w:val="clear" w:color="auto" w:fill="auto"/>
          </w:tcPr>
          <w:p w:rsidR="00F328B3" w:rsidRPr="003647EE" w:rsidRDefault="00EA2FBB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  <w:hyperlink r:id="rId84" w:history="1">
              <w:r w:rsidR="008A46D1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http://proyectos.cnice.mec.es/arquimedes2/objetos/fyq_040204_astronomia_y_gravitacion/index.html</w:t>
              </w:r>
            </w:hyperlink>
          </w:p>
          <w:p w:rsidR="008A46D1" w:rsidRPr="003647EE" w:rsidRDefault="008A46D1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</w:p>
        </w:tc>
      </w:tr>
      <w:tr w:rsidR="00EC1A34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Web 03</w:t>
            </w:r>
          </w:p>
        </w:tc>
        <w:tc>
          <w:tcPr>
            <w:tcW w:w="3257" w:type="dxa"/>
            <w:shd w:val="clear" w:color="auto" w:fill="auto"/>
          </w:tcPr>
          <w:p w:rsidR="00EB3C96" w:rsidRPr="0066170B" w:rsidRDefault="00C40DFC" w:rsidP="0066170B">
            <w:pPr>
              <w:spacing w:after="0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 xml:space="preserve">Puedes ampliar la información y sobre caída con resistencia </w:t>
            </w: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lastRenderedPageBreak/>
              <w:t xml:space="preserve">del aire visitando la página sobre el salto estratosférico realizado por </w:t>
            </w:r>
            <w:proofErr w:type="spellStart"/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Felix</w:t>
            </w:r>
            <w:proofErr w:type="spellEnd"/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 xml:space="preserve"> </w:t>
            </w:r>
            <w:proofErr w:type="spellStart"/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Baumgartner</w:t>
            </w:r>
            <w:proofErr w:type="spellEnd"/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 xml:space="preserve"> en 2012.</w:t>
            </w:r>
          </w:p>
        </w:tc>
        <w:tc>
          <w:tcPr>
            <w:tcW w:w="3258" w:type="dxa"/>
            <w:shd w:val="clear" w:color="auto" w:fill="auto"/>
          </w:tcPr>
          <w:p w:rsidR="00EB3C96" w:rsidRPr="003647EE" w:rsidRDefault="00EA2FBB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  <w:hyperlink r:id="rId85" w:history="1">
              <w:r w:rsidR="00C40DFC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http://www.conec.es/2012/10/de-saltos-velocidades-y-red-bull/</w:t>
              </w:r>
            </w:hyperlink>
          </w:p>
          <w:p w:rsidR="00C40DFC" w:rsidRPr="0066170B" w:rsidRDefault="00C40DFC" w:rsidP="0066170B">
            <w:pPr>
              <w:spacing w:after="0"/>
              <w:jc w:val="center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</w:p>
        </w:tc>
      </w:tr>
    </w:tbl>
    <w:p w:rsidR="00EB3C96" w:rsidRPr="004E5E51" w:rsidRDefault="00EB3C96" w:rsidP="00EC2AE0">
      <w:pPr>
        <w:spacing w:after="0"/>
        <w:rPr>
          <w:rFonts w:ascii="Times" w:hAnsi="Times"/>
          <w:highlight w:val="yellow"/>
        </w:rPr>
      </w:pPr>
    </w:p>
    <w:p w:rsidR="00D55121" w:rsidRPr="007C378C" w:rsidRDefault="00D55121" w:rsidP="00081745">
      <w:pPr>
        <w:spacing w:after="0"/>
        <w:rPr>
          <w:rFonts w:ascii="Times" w:hAnsi="Times"/>
        </w:rPr>
      </w:pPr>
    </w:p>
    <w:sectPr w:rsidR="00D55121" w:rsidRPr="007C378C" w:rsidSect="00FC30C2">
      <w:headerReference w:type="even" r:id="rId86"/>
      <w:headerReference w:type="default" r:id="rId87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D2268" w:rsidRDefault="002D2268">
      <w:pPr>
        <w:spacing w:after="0"/>
      </w:pPr>
      <w:r>
        <w:separator/>
      </w:r>
    </w:p>
  </w:endnote>
  <w:endnote w:type="continuationSeparator" w:id="0">
    <w:p w:rsidR="002D2268" w:rsidRDefault="002D226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D2268" w:rsidRDefault="002D2268">
      <w:pPr>
        <w:spacing w:after="0"/>
      </w:pPr>
      <w:r>
        <w:separator/>
      </w:r>
    </w:p>
  </w:footnote>
  <w:footnote w:type="continuationSeparator" w:id="0">
    <w:p w:rsidR="002D2268" w:rsidRDefault="002D226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32C51" w:rsidRDefault="00132C51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132C51" w:rsidRDefault="00132C51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32C51" w:rsidRDefault="00132C51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476EE">
      <w:rPr>
        <w:rStyle w:val="Nmerodepgina"/>
        <w:noProof/>
      </w:rPr>
      <w:t>40</w:t>
    </w:r>
    <w:r>
      <w:rPr>
        <w:rStyle w:val="Nmerodepgina"/>
      </w:rPr>
      <w:fldChar w:fldCharType="end"/>
    </w:r>
  </w:p>
  <w:p w:rsidR="00132C51" w:rsidRDefault="00132C51" w:rsidP="0004489C">
    <w:pPr>
      <w:pStyle w:val="Encabezado"/>
      <w:ind w:right="360"/>
      <w:rPr>
        <w:b/>
        <w:sz w:val="22"/>
        <w:szCs w:val="22"/>
      </w:rPr>
    </w:pPr>
    <w:r w:rsidRPr="00F16D37">
      <w:rPr>
        <w:rFonts w:ascii="Times" w:hAnsi="Times"/>
        <w:sz w:val="20"/>
        <w:szCs w:val="20"/>
        <w:highlight w:val="yellow"/>
      </w:rPr>
      <w:t xml:space="preserve">[GUION </w:t>
    </w:r>
    <w:r>
      <w:rPr>
        <w:rFonts w:ascii="Times" w:hAnsi="Times"/>
        <w:sz w:val="20"/>
        <w:szCs w:val="20"/>
        <w:highlight w:val="yellow"/>
      </w:rPr>
      <w:t>CN_10</w:t>
    </w:r>
    <w:r w:rsidRPr="00F16D37">
      <w:rPr>
        <w:rFonts w:ascii="Times" w:hAnsi="Times"/>
        <w:sz w:val="20"/>
        <w:szCs w:val="20"/>
        <w:highlight w:val="yellow"/>
      </w:rPr>
      <w:t>_0</w:t>
    </w:r>
    <w:r>
      <w:rPr>
        <w:rFonts w:ascii="Times" w:hAnsi="Times"/>
        <w:sz w:val="20"/>
        <w:szCs w:val="20"/>
        <w:highlight w:val="yellow"/>
      </w:rPr>
      <w:t>2_CO</w:t>
    </w:r>
    <w:r w:rsidRPr="00F16D37">
      <w:rPr>
        <w:rFonts w:ascii="Times" w:hAnsi="Times"/>
        <w:sz w:val="20"/>
        <w:szCs w:val="20"/>
        <w:highlight w:val="yellow"/>
      </w:rPr>
      <w:t>]</w:t>
    </w:r>
    <w:r w:rsidRPr="00F16D37">
      <w:rPr>
        <w:rFonts w:ascii="Times" w:hAnsi="Times"/>
        <w:sz w:val="20"/>
        <w:szCs w:val="20"/>
      </w:rPr>
      <w:t xml:space="preserve"> </w:t>
    </w:r>
    <w:r>
      <w:rPr>
        <w:rFonts w:ascii="Times" w:hAnsi="Times"/>
        <w:sz w:val="20"/>
        <w:szCs w:val="20"/>
      </w:rPr>
      <w:t xml:space="preserve">Guion 2. </w:t>
    </w:r>
    <w:r>
      <w:rPr>
        <w:b/>
        <w:sz w:val="22"/>
        <w:szCs w:val="22"/>
      </w:rPr>
      <w:t>Movimiento en una dimensión</w:t>
    </w:r>
  </w:p>
  <w:p w:rsidR="00132C51" w:rsidRPr="00F16D37" w:rsidRDefault="00132C51" w:rsidP="0004489C">
    <w:pPr>
      <w:pStyle w:val="Encabezado"/>
      <w:ind w:right="360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24D7042C"/>
    <w:multiLevelType w:val="hybridMultilevel"/>
    <w:tmpl w:val="5BCADFB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7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8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37DC2D1F"/>
    <w:multiLevelType w:val="multilevel"/>
    <w:tmpl w:val="82C2B0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3DB17274"/>
    <w:multiLevelType w:val="hybridMultilevel"/>
    <w:tmpl w:val="6CBA96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85C415B"/>
    <w:multiLevelType w:val="hybridMultilevel"/>
    <w:tmpl w:val="4642E05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3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>
    <w:nsid w:val="77B537BD"/>
    <w:multiLevelType w:val="multilevel"/>
    <w:tmpl w:val="219E2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4"/>
  </w:num>
  <w:num w:numId="3">
    <w:abstractNumId w:val="3"/>
  </w:num>
  <w:num w:numId="4">
    <w:abstractNumId w:val="2"/>
  </w:num>
  <w:num w:numId="5">
    <w:abstractNumId w:val="24"/>
  </w:num>
  <w:num w:numId="6">
    <w:abstractNumId w:val="10"/>
  </w:num>
  <w:num w:numId="7">
    <w:abstractNumId w:val="6"/>
  </w:num>
  <w:num w:numId="8">
    <w:abstractNumId w:val="13"/>
  </w:num>
  <w:num w:numId="9">
    <w:abstractNumId w:val="28"/>
  </w:num>
  <w:num w:numId="10">
    <w:abstractNumId w:val="4"/>
  </w:num>
  <w:num w:numId="11">
    <w:abstractNumId w:val="18"/>
  </w:num>
  <w:num w:numId="12">
    <w:abstractNumId w:val="34"/>
  </w:num>
  <w:num w:numId="13">
    <w:abstractNumId w:val="17"/>
  </w:num>
  <w:num w:numId="14">
    <w:abstractNumId w:val="20"/>
  </w:num>
  <w:num w:numId="15">
    <w:abstractNumId w:val="32"/>
  </w:num>
  <w:num w:numId="16">
    <w:abstractNumId w:val="30"/>
  </w:num>
  <w:num w:numId="17">
    <w:abstractNumId w:val="36"/>
  </w:num>
  <w:num w:numId="18">
    <w:abstractNumId w:val="25"/>
  </w:num>
  <w:num w:numId="19">
    <w:abstractNumId w:val="15"/>
  </w:num>
  <w:num w:numId="20">
    <w:abstractNumId w:val="8"/>
  </w:num>
  <w:num w:numId="21">
    <w:abstractNumId w:val="37"/>
  </w:num>
  <w:num w:numId="22">
    <w:abstractNumId w:val="9"/>
  </w:num>
  <w:num w:numId="23">
    <w:abstractNumId w:val="1"/>
  </w:num>
  <w:num w:numId="24">
    <w:abstractNumId w:val="27"/>
  </w:num>
  <w:num w:numId="25">
    <w:abstractNumId w:val="26"/>
  </w:num>
  <w:num w:numId="26">
    <w:abstractNumId w:val="29"/>
  </w:num>
  <w:num w:numId="27">
    <w:abstractNumId w:val="11"/>
  </w:num>
  <w:num w:numId="28">
    <w:abstractNumId w:val="7"/>
  </w:num>
  <w:num w:numId="29">
    <w:abstractNumId w:val="16"/>
  </w:num>
  <w:num w:numId="30">
    <w:abstractNumId w:val="0"/>
  </w:num>
  <w:num w:numId="31">
    <w:abstractNumId w:val="31"/>
  </w:num>
  <w:num w:numId="32">
    <w:abstractNumId w:val="5"/>
  </w:num>
  <w:num w:numId="33">
    <w:abstractNumId w:val="33"/>
  </w:num>
  <w:num w:numId="34">
    <w:abstractNumId w:val="35"/>
  </w:num>
  <w:num w:numId="35">
    <w:abstractNumId w:val="19"/>
  </w:num>
  <w:num w:numId="36">
    <w:abstractNumId w:val="23"/>
  </w:num>
  <w:num w:numId="37">
    <w:abstractNumId w:val="21"/>
  </w:num>
  <w:num w:numId="3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09F6"/>
    <w:rsid w:val="0000222F"/>
    <w:rsid w:val="000024C6"/>
    <w:rsid w:val="00003A91"/>
    <w:rsid w:val="00003B0C"/>
    <w:rsid w:val="000040E5"/>
    <w:rsid w:val="000045EE"/>
    <w:rsid w:val="000062AB"/>
    <w:rsid w:val="000063E9"/>
    <w:rsid w:val="000064E2"/>
    <w:rsid w:val="00012056"/>
    <w:rsid w:val="00014FCE"/>
    <w:rsid w:val="00015644"/>
    <w:rsid w:val="00016723"/>
    <w:rsid w:val="000170D6"/>
    <w:rsid w:val="00017261"/>
    <w:rsid w:val="000177F1"/>
    <w:rsid w:val="0002379D"/>
    <w:rsid w:val="0002696B"/>
    <w:rsid w:val="000277F7"/>
    <w:rsid w:val="000278CC"/>
    <w:rsid w:val="00030E2D"/>
    <w:rsid w:val="00033394"/>
    <w:rsid w:val="00033A3A"/>
    <w:rsid w:val="00034FE5"/>
    <w:rsid w:val="000352E8"/>
    <w:rsid w:val="0003581C"/>
    <w:rsid w:val="00035DDC"/>
    <w:rsid w:val="00036F85"/>
    <w:rsid w:val="00037FDF"/>
    <w:rsid w:val="00040B51"/>
    <w:rsid w:val="0004273E"/>
    <w:rsid w:val="00042A94"/>
    <w:rsid w:val="00042BE8"/>
    <w:rsid w:val="0004489C"/>
    <w:rsid w:val="000468AD"/>
    <w:rsid w:val="00046EB5"/>
    <w:rsid w:val="00046F41"/>
    <w:rsid w:val="00047627"/>
    <w:rsid w:val="00050B07"/>
    <w:rsid w:val="00052B10"/>
    <w:rsid w:val="00054A93"/>
    <w:rsid w:val="0005679F"/>
    <w:rsid w:val="00056BFD"/>
    <w:rsid w:val="00056FCF"/>
    <w:rsid w:val="000573A2"/>
    <w:rsid w:val="00057679"/>
    <w:rsid w:val="000629EA"/>
    <w:rsid w:val="00064F7F"/>
    <w:rsid w:val="0006694E"/>
    <w:rsid w:val="00066C4B"/>
    <w:rsid w:val="000716B5"/>
    <w:rsid w:val="000729EC"/>
    <w:rsid w:val="0007415B"/>
    <w:rsid w:val="0007752C"/>
    <w:rsid w:val="00081745"/>
    <w:rsid w:val="00081E63"/>
    <w:rsid w:val="000831B7"/>
    <w:rsid w:val="00084267"/>
    <w:rsid w:val="0008475A"/>
    <w:rsid w:val="00085D52"/>
    <w:rsid w:val="00086775"/>
    <w:rsid w:val="00086B31"/>
    <w:rsid w:val="0008711D"/>
    <w:rsid w:val="000871E0"/>
    <w:rsid w:val="000874F7"/>
    <w:rsid w:val="000924E5"/>
    <w:rsid w:val="0009314C"/>
    <w:rsid w:val="0009379A"/>
    <w:rsid w:val="00094891"/>
    <w:rsid w:val="00096510"/>
    <w:rsid w:val="00096C6C"/>
    <w:rsid w:val="00097ACE"/>
    <w:rsid w:val="00097F50"/>
    <w:rsid w:val="000A070F"/>
    <w:rsid w:val="000A089B"/>
    <w:rsid w:val="000A33B1"/>
    <w:rsid w:val="000A3959"/>
    <w:rsid w:val="000A3DA9"/>
    <w:rsid w:val="000A3DE8"/>
    <w:rsid w:val="000A4D90"/>
    <w:rsid w:val="000A7E1A"/>
    <w:rsid w:val="000B2DD2"/>
    <w:rsid w:val="000B5A8D"/>
    <w:rsid w:val="000B607A"/>
    <w:rsid w:val="000B61DB"/>
    <w:rsid w:val="000B76FF"/>
    <w:rsid w:val="000C0B3F"/>
    <w:rsid w:val="000C4BAB"/>
    <w:rsid w:val="000C602F"/>
    <w:rsid w:val="000D0E70"/>
    <w:rsid w:val="000D3304"/>
    <w:rsid w:val="000D3AAA"/>
    <w:rsid w:val="000D4FAD"/>
    <w:rsid w:val="000D76CE"/>
    <w:rsid w:val="000E1629"/>
    <w:rsid w:val="000E1E66"/>
    <w:rsid w:val="000E25EB"/>
    <w:rsid w:val="000E50F5"/>
    <w:rsid w:val="000E56BF"/>
    <w:rsid w:val="000E7362"/>
    <w:rsid w:val="000E7A3B"/>
    <w:rsid w:val="000F0C7A"/>
    <w:rsid w:val="000F1840"/>
    <w:rsid w:val="000F3118"/>
    <w:rsid w:val="000F66AA"/>
    <w:rsid w:val="000F7B46"/>
    <w:rsid w:val="000F7FA5"/>
    <w:rsid w:val="001018BE"/>
    <w:rsid w:val="00101D89"/>
    <w:rsid w:val="00102F37"/>
    <w:rsid w:val="00107624"/>
    <w:rsid w:val="0011245D"/>
    <w:rsid w:val="00112EDC"/>
    <w:rsid w:val="00121317"/>
    <w:rsid w:val="001239A8"/>
    <w:rsid w:val="001246F9"/>
    <w:rsid w:val="001300C4"/>
    <w:rsid w:val="001316BE"/>
    <w:rsid w:val="00132C51"/>
    <w:rsid w:val="0013385F"/>
    <w:rsid w:val="001354F3"/>
    <w:rsid w:val="00135E31"/>
    <w:rsid w:val="00140B08"/>
    <w:rsid w:val="00140D65"/>
    <w:rsid w:val="00142841"/>
    <w:rsid w:val="001435BE"/>
    <w:rsid w:val="00147210"/>
    <w:rsid w:val="00147D40"/>
    <w:rsid w:val="00150A19"/>
    <w:rsid w:val="00152DB8"/>
    <w:rsid w:val="00154276"/>
    <w:rsid w:val="00155565"/>
    <w:rsid w:val="00155DDA"/>
    <w:rsid w:val="001561C2"/>
    <w:rsid w:val="001600A5"/>
    <w:rsid w:val="00161D0A"/>
    <w:rsid w:val="00163E0E"/>
    <w:rsid w:val="00164C58"/>
    <w:rsid w:val="00166D19"/>
    <w:rsid w:val="0016711E"/>
    <w:rsid w:val="00173116"/>
    <w:rsid w:val="001738BE"/>
    <w:rsid w:val="00175AA8"/>
    <w:rsid w:val="00177A1F"/>
    <w:rsid w:val="001829FB"/>
    <w:rsid w:val="00183EBC"/>
    <w:rsid w:val="0018426E"/>
    <w:rsid w:val="00185EA3"/>
    <w:rsid w:val="0018784F"/>
    <w:rsid w:val="00190A89"/>
    <w:rsid w:val="00193B1C"/>
    <w:rsid w:val="0019469F"/>
    <w:rsid w:val="00195E54"/>
    <w:rsid w:val="001A2B3A"/>
    <w:rsid w:val="001A42BD"/>
    <w:rsid w:val="001A4664"/>
    <w:rsid w:val="001A5D20"/>
    <w:rsid w:val="001A5E30"/>
    <w:rsid w:val="001B1F44"/>
    <w:rsid w:val="001B37F8"/>
    <w:rsid w:val="001B3DAF"/>
    <w:rsid w:val="001B4371"/>
    <w:rsid w:val="001B4ECC"/>
    <w:rsid w:val="001C161B"/>
    <w:rsid w:val="001C18E4"/>
    <w:rsid w:val="001C6229"/>
    <w:rsid w:val="001D0007"/>
    <w:rsid w:val="001D0B72"/>
    <w:rsid w:val="001D42D1"/>
    <w:rsid w:val="001D49CD"/>
    <w:rsid w:val="001D4A74"/>
    <w:rsid w:val="001D54D1"/>
    <w:rsid w:val="001D5BA8"/>
    <w:rsid w:val="001D6869"/>
    <w:rsid w:val="001D6E31"/>
    <w:rsid w:val="001F16AE"/>
    <w:rsid w:val="001F1D8F"/>
    <w:rsid w:val="001F26C5"/>
    <w:rsid w:val="001F2873"/>
    <w:rsid w:val="001F2DA4"/>
    <w:rsid w:val="001F391D"/>
    <w:rsid w:val="001F562B"/>
    <w:rsid w:val="002022A7"/>
    <w:rsid w:val="00202B09"/>
    <w:rsid w:val="0020303A"/>
    <w:rsid w:val="00203B9B"/>
    <w:rsid w:val="002048E6"/>
    <w:rsid w:val="0020599A"/>
    <w:rsid w:val="00210557"/>
    <w:rsid w:val="0021072A"/>
    <w:rsid w:val="00212435"/>
    <w:rsid w:val="00212459"/>
    <w:rsid w:val="00214515"/>
    <w:rsid w:val="002209FB"/>
    <w:rsid w:val="0022126F"/>
    <w:rsid w:val="00226D9D"/>
    <w:rsid w:val="0023016E"/>
    <w:rsid w:val="00230B4F"/>
    <w:rsid w:val="00232291"/>
    <w:rsid w:val="00233BD0"/>
    <w:rsid w:val="002345B1"/>
    <w:rsid w:val="00236463"/>
    <w:rsid w:val="002367F9"/>
    <w:rsid w:val="0023765B"/>
    <w:rsid w:val="002406F9"/>
    <w:rsid w:val="00243875"/>
    <w:rsid w:val="00244336"/>
    <w:rsid w:val="00247B95"/>
    <w:rsid w:val="002514C9"/>
    <w:rsid w:val="00252A72"/>
    <w:rsid w:val="002537BF"/>
    <w:rsid w:val="00257DDB"/>
    <w:rsid w:val="002632B2"/>
    <w:rsid w:val="00264B58"/>
    <w:rsid w:val="0026577A"/>
    <w:rsid w:val="002658CA"/>
    <w:rsid w:val="00272066"/>
    <w:rsid w:val="002727BE"/>
    <w:rsid w:val="00273007"/>
    <w:rsid w:val="00276C9D"/>
    <w:rsid w:val="00281D6E"/>
    <w:rsid w:val="0028276D"/>
    <w:rsid w:val="0028330E"/>
    <w:rsid w:val="00285778"/>
    <w:rsid w:val="00285811"/>
    <w:rsid w:val="00285DE2"/>
    <w:rsid w:val="0029503D"/>
    <w:rsid w:val="00295882"/>
    <w:rsid w:val="00296A5C"/>
    <w:rsid w:val="002973CB"/>
    <w:rsid w:val="002A07B3"/>
    <w:rsid w:val="002A1E54"/>
    <w:rsid w:val="002A239D"/>
    <w:rsid w:val="002A239E"/>
    <w:rsid w:val="002A6B17"/>
    <w:rsid w:val="002A768B"/>
    <w:rsid w:val="002B04CC"/>
    <w:rsid w:val="002B0F59"/>
    <w:rsid w:val="002B253B"/>
    <w:rsid w:val="002B2986"/>
    <w:rsid w:val="002B3633"/>
    <w:rsid w:val="002B6015"/>
    <w:rsid w:val="002C0F58"/>
    <w:rsid w:val="002C194D"/>
    <w:rsid w:val="002C1EAE"/>
    <w:rsid w:val="002C2770"/>
    <w:rsid w:val="002C5ADE"/>
    <w:rsid w:val="002C7D17"/>
    <w:rsid w:val="002D1656"/>
    <w:rsid w:val="002D2268"/>
    <w:rsid w:val="002D2B46"/>
    <w:rsid w:val="002D2FE7"/>
    <w:rsid w:val="002D6340"/>
    <w:rsid w:val="002D65B9"/>
    <w:rsid w:val="002D6BA6"/>
    <w:rsid w:val="002E0A3A"/>
    <w:rsid w:val="002E2487"/>
    <w:rsid w:val="002E34D4"/>
    <w:rsid w:val="002E4CB5"/>
    <w:rsid w:val="002E7393"/>
    <w:rsid w:val="002F3FB5"/>
    <w:rsid w:val="002F509D"/>
    <w:rsid w:val="002F66AB"/>
    <w:rsid w:val="003030CE"/>
    <w:rsid w:val="00304F3E"/>
    <w:rsid w:val="00305F48"/>
    <w:rsid w:val="0030709A"/>
    <w:rsid w:val="00312A3B"/>
    <w:rsid w:val="00312F78"/>
    <w:rsid w:val="003139FA"/>
    <w:rsid w:val="003150E5"/>
    <w:rsid w:val="00317398"/>
    <w:rsid w:val="00317F68"/>
    <w:rsid w:val="0032206E"/>
    <w:rsid w:val="0032234E"/>
    <w:rsid w:val="00322D61"/>
    <w:rsid w:val="00323B2C"/>
    <w:rsid w:val="00324E6A"/>
    <w:rsid w:val="00325653"/>
    <w:rsid w:val="00325B8F"/>
    <w:rsid w:val="00326FC9"/>
    <w:rsid w:val="00327549"/>
    <w:rsid w:val="0033015E"/>
    <w:rsid w:val="00331E66"/>
    <w:rsid w:val="00332709"/>
    <w:rsid w:val="00333D4F"/>
    <w:rsid w:val="00335D34"/>
    <w:rsid w:val="0033743D"/>
    <w:rsid w:val="00340782"/>
    <w:rsid w:val="00346730"/>
    <w:rsid w:val="00347250"/>
    <w:rsid w:val="003477F3"/>
    <w:rsid w:val="00347BA5"/>
    <w:rsid w:val="00350AB9"/>
    <w:rsid w:val="003521B0"/>
    <w:rsid w:val="003524CB"/>
    <w:rsid w:val="003534B8"/>
    <w:rsid w:val="003556F1"/>
    <w:rsid w:val="00356434"/>
    <w:rsid w:val="00362BCE"/>
    <w:rsid w:val="0036393A"/>
    <w:rsid w:val="003647EE"/>
    <w:rsid w:val="00365A47"/>
    <w:rsid w:val="0036644C"/>
    <w:rsid w:val="00376179"/>
    <w:rsid w:val="00376B66"/>
    <w:rsid w:val="00380F1E"/>
    <w:rsid w:val="0038119B"/>
    <w:rsid w:val="003812EB"/>
    <w:rsid w:val="0038315B"/>
    <w:rsid w:val="0038456F"/>
    <w:rsid w:val="00385C30"/>
    <w:rsid w:val="00385E3E"/>
    <w:rsid w:val="003926E6"/>
    <w:rsid w:val="00394AE7"/>
    <w:rsid w:val="00395F9D"/>
    <w:rsid w:val="00396E33"/>
    <w:rsid w:val="003A0493"/>
    <w:rsid w:val="003A112C"/>
    <w:rsid w:val="003A120D"/>
    <w:rsid w:val="003A2A39"/>
    <w:rsid w:val="003A3208"/>
    <w:rsid w:val="003A5FBA"/>
    <w:rsid w:val="003A63E0"/>
    <w:rsid w:val="003A784A"/>
    <w:rsid w:val="003B0407"/>
    <w:rsid w:val="003B2140"/>
    <w:rsid w:val="003B28CD"/>
    <w:rsid w:val="003B54EE"/>
    <w:rsid w:val="003B58B3"/>
    <w:rsid w:val="003B6E27"/>
    <w:rsid w:val="003B7E6A"/>
    <w:rsid w:val="003C0290"/>
    <w:rsid w:val="003C1492"/>
    <w:rsid w:val="003C20B8"/>
    <w:rsid w:val="003C2B9F"/>
    <w:rsid w:val="003C2D6D"/>
    <w:rsid w:val="003C2E8C"/>
    <w:rsid w:val="003C306F"/>
    <w:rsid w:val="003C3814"/>
    <w:rsid w:val="003C4854"/>
    <w:rsid w:val="003C50CE"/>
    <w:rsid w:val="003C6ADD"/>
    <w:rsid w:val="003C6C1F"/>
    <w:rsid w:val="003D099A"/>
    <w:rsid w:val="003D0B91"/>
    <w:rsid w:val="003D1C9D"/>
    <w:rsid w:val="003D362C"/>
    <w:rsid w:val="003D4C1C"/>
    <w:rsid w:val="003D6219"/>
    <w:rsid w:val="003D6A51"/>
    <w:rsid w:val="003E024E"/>
    <w:rsid w:val="003E036B"/>
    <w:rsid w:val="003E1651"/>
    <w:rsid w:val="003E1BE1"/>
    <w:rsid w:val="003E39CA"/>
    <w:rsid w:val="003F1B3A"/>
    <w:rsid w:val="003F2984"/>
    <w:rsid w:val="003F2F74"/>
    <w:rsid w:val="003F3185"/>
    <w:rsid w:val="003F3897"/>
    <w:rsid w:val="003F3EE5"/>
    <w:rsid w:val="003F42C3"/>
    <w:rsid w:val="003F62F7"/>
    <w:rsid w:val="003F6E14"/>
    <w:rsid w:val="003F7179"/>
    <w:rsid w:val="00404CF7"/>
    <w:rsid w:val="00407BB0"/>
    <w:rsid w:val="00407C56"/>
    <w:rsid w:val="004107B2"/>
    <w:rsid w:val="00414683"/>
    <w:rsid w:val="00416B09"/>
    <w:rsid w:val="0042512A"/>
    <w:rsid w:val="00425943"/>
    <w:rsid w:val="004274ED"/>
    <w:rsid w:val="004274FA"/>
    <w:rsid w:val="00432D60"/>
    <w:rsid w:val="00433E3F"/>
    <w:rsid w:val="00436E0A"/>
    <w:rsid w:val="00440AF7"/>
    <w:rsid w:val="00441E00"/>
    <w:rsid w:val="00442DA7"/>
    <w:rsid w:val="0044314A"/>
    <w:rsid w:val="004434F2"/>
    <w:rsid w:val="00445BFE"/>
    <w:rsid w:val="00446FBC"/>
    <w:rsid w:val="004506D7"/>
    <w:rsid w:val="00453D0F"/>
    <w:rsid w:val="00453DA5"/>
    <w:rsid w:val="00455E58"/>
    <w:rsid w:val="0046182F"/>
    <w:rsid w:val="00461BC5"/>
    <w:rsid w:val="0046708B"/>
    <w:rsid w:val="004725E5"/>
    <w:rsid w:val="004745F6"/>
    <w:rsid w:val="004756AC"/>
    <w:rsid w:val="0047645C"/>
    <w:rsid w:val="004802CB"/>
    <w:rsid w:val="0048119B"/>
    <w:rsid w:val="00482535"/>
    <w:rsid w:val="00484A58"/>
    <w:rsid w:val="0048744F"/>
    <w:rsid w:val="0048783D"/>
    <w:rsid w:val="004905D5"/>
    <w:rsid w:val="00491E50"/>
    <w:rsid w:val="00493A29"/>
    <w:rsid w:val="00493EBC"/>
    <w:rsid w:val="00494824"/>
    <w:rsid w:val="004A3952"/>
    <w:rsid w:val="004A4334"/>
    <w:rsid w:val="004A6044"/>
    <w:rsid w:val="004A6E6E"/>
    <w:rsid w:val="004A6FA1"/>
    <w:rsid w:val="004B2018"/>
    <w:rsid w:val="004B21D1"/>
    <w:rsid w:val="004B3939"/>
    <w:rsid w:val="004B47F2"/>
    <w:rsid w:val="004B6B94"/>
    <w:rsid w:val="004B7754"/>
    <w:rsid w:val="004B7F8D"/>
    <w:rsid w:val="004C19E7"/>
    <w:rsid w:val="004C2881"/>
    <w:rsid w:val="004C46B1"/>
    <w:rsid w:val="004C4869"/>
    <w:rsid w:val="004C62FA"/>
    <w:rsid w:val="004C7D0C"/>
    <w:rsid w:val="004D3002"/>
    <w:rsid w:val="004D4255"/>
    <w:rsid w:val="004D65E8"/>
    <w:rsid w:val="004D7C1C"/>
    <w:rsid w:val="004E0C44"/>
    <w:rsid w:val="004E37F5"/>
    <w:rsid w:val="004E50F2"/>
    <w:rsid w:val="004E5E51"/>
    <w:rsid w:val="004E742B"/>
    <w:rsid w:val="004F341B"/>
    <w:rsid w:val="004F6AE7"/>
    <w:rsid w:val="004F6D68"/>
    <w:rsid w:val="00503061"/>
    <w:rsid w:val="00503AB4"/>
    <w:rsid w:val="00506975"/>
    <w:rsid w:val="0050712B"/>
    <w:rsid w:val="005077BE"/>
    <w:rsid w:val="00510635"/>
    <w:rsid w:val="005113BC"/>
    <w:rsid w:val="00512FAD"/>
    <w:rsid w:val="005132E7"/>
    <w:rsid w:val="00513D1A"/>
    <w:rsid w:val="005141D9"/>
    <w:rsid w:val="0051500B"/>
    <w:rsid w:val="00515332"/>
    <w:rsid w:val="005158CD"/>
    <w:rsid w:val="005167CF"/>
    <w:rsid w:val="00517426"/>
    <w:rsid w:val="00521FFB"/>
    <w:rsid w:val="00522E49"/>
    <w:rsid w:val="00523EF5"/>
    <w:rsid w:val="005242FC"/>
    <w:rsid w:val="00525BD4"/>
    <w:rsid w:val="005273B3"/>
    <w:rsid w:val="005279C9"/>
    <w:rsid w:val="005319D0"/>
    <w:rsid w:val="00531CF8"/>
    <w:rsid w:val="0053396A"/>
    <w:rsid w:val="00536BB3"/>
    <w:rsid w:val="005407D1"/>
    <w:rsid w:val="00541888"/>
    <w:rsid w:val="00541D80"/>
    <w:rsid w:val="00542BF6"/>
    <w:rsid w:val="00544C4C"/>
    <w:rsid w:val="00545BE9"/>
    <w:rsid w:val="0054747B"/>
    <w:rsid w:val="00547CFD"/>
    <w:rsid w:val="00550059"/>
    <w:rsid w:val="0055029A"/>
    <w:rsid w:val="00550CBB"/>
    <w:rsid w:val="005556BA"/>
    <w:rsid w:val="0055598D"/>
    <w:rsid w:val="00556554"/>
    <w:rsid w:val="00557707"/>
    <w:rsid w:val="00557DB9"/>
    <w:rsid w:val="00561243"/>
    <w:rsid w:val="00561431"/>
    <w:rsid w:val="00563691"/>
    <w:rsid w:val="00564275"/>
    <w:rsid w:val="0056520F"/>
    <w:rsid w:val="0056759D"/>
    <w:rsid w:val="00567976"/>
    <w:rsid w:val="005700AC"/>
    <w:rsid w:val="00571AE9"/>
    <w:rsid w:val="00572014"/>
    <w:rsid w:val="005726E4"/>
    <w:rsid w:val="00572B35"/>
    <w:rsid w:val="00574A97"/>
    <w:rsid w:val="00576218"/>
    <w:rsid w:val="005775D6"/>
    <w:rsid w:val="00577D57"/>
    <w:rsid w:val="0058418C"/>
    <w:rsid w:val="005852AD"/>
    <w:rsid w:val="0058636B"/>
    <w:rsid w:val="00587381"/>
    <w:rsid w:val="00590AFB"/>
    <w:rsid w:val="005919AA"/>
    <w:rsid w:val="005939BA"/>
    <w:rsid w:val="00593DFD"/>
    <w:rsid w:val="005A3B16"/>
    <w:rsid w:val="005A40CA"/>
    <w:rsid w:val="005A4C1A"/>
    <w:rsid w:val="005B24BA"/>
    <w:rsid w:val="005B35C1"/>
    <w:rsid w:val="005B61F4"/>
    <w:rsid w:val="005B6405"/>
    <w:rsid w:val="005B648B"/>
    <w:rsid w:val="005B6E01"/>
    <w:rsid w:val="005C0797"/>
    <w:rsid w:val="005C2112"/>
    <w:rsid w:val="005C2681"/>
    <w:rsid w:val="005C40A1"/>
    <w:rsid w:val="005C425D"/>
    <w:rsid w:val="005C7E36"/>
    <w:rsid w:val="005D27C0"/>
    <w:rsid w:val="005D3558"/>
    <w:rsid w:val="005D3C97"/>
    <w:rsid w:val="005D3FA9"/>
    <w:rsid w:val="005D4960"/>
    <w:rsid w:val="005D4BD0"/>
    <w:rsid w:val="005D783D"/>
    <w:rsid w:val="005E02CC"/>
    <w:rsid w:val="005E227B"/>
    <w:rsid w:val="005E40AA"/>
    <w:rsid w:val="005E7549"/>
    <w:rsid w:val="005E7C7A"/>
    <w:rsid w:val="005F118D"/>
    <w:rsid w:val="005F226C"/>
    <w:rsid w:val="005F4DA4"/>
    <w:rsid w:val="00601256"/>
    <w:rsid w:val="006022C7"/>
    <w:rsid w:val="00604083"/>
    <w:rsid w:val="00604376"/>
    <w:rsid w:val="00605A4C"/>
    <w:rsid w:val="00610EBA"/>
    <w:rsid w:val="00612D36"/>
    <w:rsid w:val="006141AB"/>
    <w:rsid w:val="00616DBC"/>
    <w:rsid w:val="0061799C"/>
    <w:rsid w:val="00620174"/>
    <w:rsid w:val="00621979"/>
    <w:rsid w:val="00622ADD"/>
    <w:rsid w:val="00622B41"/>
    <w:rsid w:val="006242A7"/>
    <w:rsid w:val="0062484A"/>
    <w:rsid w:val="00626C9A"/>
    <w:rsid w:val="00633B64"/>
    <w:rsid w:val="006346A2"/>
    <w:rsid w:val="00635214"/>
    <w:rsid w:val="006352E4"/>
    <w:rsid w:val="00637159"/>
    <w:rsid w:val="00642768"/>
    <w:rsid w:val="006448FD"/>
    <w:rsid w:val="00645669"/>
    <w:rsid w:val="0065038E"/>
    <w:rsid w:val="00650A4F"/>
    <w:rsid w:val="00656858"/>
    <w:rsid w:val="006603DE"/>
    <w:rsid w:val="0066170B"/>
    <w:rsid w:val="00670091"/>
    <w:rsid w:val="0067557E"/>
    <w:rsid w:val="006769B2"/>
    <w:rsid w:val="006770FD"/>
    <w:rsid w:val="006812F3"/>
    <w:rsid w:val="00682B13"/>
    <w:rsid w:val="0068378A"/>
    <w:rsid w:val="00684A43"/>
    <w:rsid w:val="006866FE"/>
    <w:rsid w:val="0068736B"/>
    <w:rsid w:val="00690A23"/>
    <w:rsid w:val="0069130B"/>
    <w:rsid w:val="006913FA"/>
    <w:rsid w:val="00692122"/>
    <w:rsid w:val="006924A0"/>
    <w:rsid w:val="00692844"/>
    <w:rsid w:val="006959E5"/>
    <w:rsid w:val="00695B29"/>
    <w:rsid w:val="006961B8"/>
    <w:rsid w:val="00697743"/>
    <w:rsid w:val="006A0494"/>
    <w:rsid w:val="006A05C5"/>
    <w:rsid w:val="006A0953"/>
    <w:rsid w:val="006A1381"/>
    <w:rsid w:val="006A2D60"/>
    <w:rsid w:val="006A449D"/>
    <w:rsid w:val="006A493A"/>
    <w:rsid w:val="006A5363"/>
    <w:rsid w:val="006A5810"/>
    <w:rsid w:val="006A5C8A"/>
    <w:rsid w:val="006B0124"/>
    <w:rsid w:val="006B0FA4"/>
    <w:rsid w:val="006B4CD5"/>
    <w:rsid w:val="006B675E"/>
    <w:rsid w:val="006B6E1C"/>
    <w:rsid w:val="006C075F"/>
    <w:rsid w:val="006C17DF"/>
    <w:rsid w:val="006C46A1"/>
    <w:rsid w:val="006C690F"/>
    <w:rsid w:val="006D240D"/>
    <w:rsid w:val="006D24A3"/>
    <w:rsid w:val="006D319A"/>
    <w:rsid w:val="006D3E7D"/>
    <w:rsid w:val="006D4074"/>
    <w:rsid w:val="006D44A3"/>
    <w:rsid w:val="006D5D05"/>
    <w:rsid w:val="006E04FF"/>
    <w:rsid w:val="006E3DFC"/>
    <w:rsid w:val="006E3FCB"/>
    <w:rsid w:val="006E4E6B"/>
    <w:rsid w:val="006E6536"/>
    <w:rsid w:val="006E73F7"/>
    <w:rsid w:val="006E7704"/>
    <w:rsid w:val="006F3F0A"/>
    <w:rsid w:val="006F7D3C"/>
    <w:rsid w:val="0070244F"/>
    <w:rsid w:val="00702D33"/>
    <w:rsid w:val="00704D28"/>
    <w:rsid w:val="00706A0F"/>
    <w:rsid w:val="00706AB7"/>
    <w:rsid w:val="00706FEB"/>
    <w:rsid w:val="007070AC"/>
    <w:rsid w:val="007109CF"/>
    <w:rsid w:val="00710ADF"/>
    <w:rsid w:val="007114E8"/>
    <w:rsid w:val="00712311"/>
    <w:rsid w:val="0071405A"/>
    <w:rsid w:val="007165F7"/>
    <w:rsid w:val="0072203F"/>
    <w:rsid w:val="00722A00"/>
    <w:rsid w:val="00723E98"/>
    <w:rsid w:val="00724705"/>
    <w:rsid w:val="00724CA8"/>
    <w:rsid w:val="0072506F"/>
    <w:rsid w:val="00725C0D"/>
    <w:rsid w:val="00725D66"/>
    <w:rsid w:val="007311BE"/>
    <w:rsid w:val="00734535"/>
    <w:rsid w:val="00736490"/>
    <w:rsid w:val="007415A9"/>
    <w:rsid w:val="00741C41"/>
    <w:rsid w:val="00742DFC"/>
    <w:rsid w:val="0074518A"/>
    <w:rsid w:val="007454E3"/>
    <w:rsid w:val="007466A1"/>
    <w:rsid w:val="00747361"/>
    <w:rsid w:val="0075257F"/>
    <w:rsid w:val="007530AF"/>
    <w:rsid w:val="0075379D"/>
    <w:rsid w:val="00753E7B"/>
    <w:rsid w:val="007574BF"/>
    <w:rsid w:val="00757FFB"/>
    <w:rsid w:val="00761412"/>
    <w:rsid w:val="00761D11"/>
    <w:rsid w:val="0077084B"/>
    <w:rsid w:val="00772B97"/>
    <w:rsid w:val="00773587"/>
    <w:rsid w:val="00773DE0"/>
    <w:rsid w:val="00780218"/>
    <w:rsid w:val="007806A3"/>
    <w:rsid w:val="0078134C"/>
    <w:rsid w:val="007814A8"/>
    <w:rsid w:val="00782988"/>
    <w:rsid w:val="00782D81"/>
    <w:rsid w:val="00783621"/>
    <w:rsid w:val="007838F6"/>
    <w:rsid w:val="00785616"/>
    <w:rsid w:val="00785E93"/>
    <w:rsid w:val="00785F84"/>
    <w:rsid w:val="007864B8"/>
    <w:rsid w:val="00787A56"/>
    <w:rsid w:val="00791156"/>
    <w:rsid w:val="00791AD7"/>
    <w:rsid w:val="00793B45"/>
    <w:rsid w:val="00794716"/>
    <w:rsid w:val="00794815"/>
    <w:rsid w:val="00797AF2"/>
    <w:rsid w:val="007A0EDA"/>
    <w:rsid w:val="007A3D7D"/>
    <w:rsid w:val="007A45A9"/>
    <w:rsid w:val="007A5036"/>
    <w:rsid w:val="007A6FCA"/>
    <w:rsid w:val="007A7625"/>
    <w:rsid w:val="007B0068"/>
    <w:rsid w:val="007B08A6"/>
    <w:rsid w:val="007B0BEE"/>
    <w:rsid w:val="007B2236"/>
    <w:rsid w:val="007B341F"/>
    <w:rsid w:val="007B6935"/>
    <w:rsid w:val="007C03CA"/>
    <w:rsid w:val="007C192C"/>
    <w:rsid w:val="007C378C"/>
    <w:rsid w:val="007C5226"/>
    <w:rsid w:val="007C5C7A"/>
    <w:rsid w:val="007D2E44"/>
    <w:rsid w:val="007E24B0"/>
    <w:rsid w:val="007E2B08"/>
    <w:rsid w:val="007E6B4B"/>
    <w:rsid w:val="007F0867"/>
    <w:rsid w:val="007F27B1"/>
    <w:rsid w:val="007F2B3E"/>
    <w:rsid w:val="007F4768"/>
    <w:rsid w:val="007F4CA9"/>
    <w:rsid w:val="007F51B3"/>
    <w:rsid w:val="007F564F"/>
    <w:rsid w:val="007F5A98"/>
    <w:rsid w:val="007F6A35"/>
    <w:rsid w:val="00800ED8"/>
    <w:rsid w:val="00804B8D"/>
    <w:rsid w:val="00806DFA"/>
    <w:rsid w:val="0080710B"/>
    <w:rsid w:val="00810A81"/>
    <w:rsid w:val="008119A3"/>
    <w:rsid w:val="00812894"/>
    <w:rsid w:val="008163D8"/>
    <w:rsid w:val="0081772D"/>
    <w:rsid w:val="008200D9"/>
    <w:rsid w:val="00820E89"/>
    <w:rsid w:val="008211E0"/>
    <w:rsid w:val="00821249"/>
    <w:rsid w:val="00821CEC"/>
    <w:rsid w:val="0082620B"/>
    <w:rsid w:val="00826289"/>
    <w:rsid w:val="0082771A"/>
    <w:rsid w:val="008278AE"/>
    <w:rsid w:val="00827F9B"/>
    <w:rsid w:val="00830978"/>
    <w:rsid w:val="00833317"/>
    <w:rsid w:val="00834537"/>
    <w:rsid w:val="00834AF9"/>
    <w:rsid w:val="008420C8"/>
    <w:rsid w:val="008421CC"/>
    <w:rsid w:val="00842252"/>
    <w:rsid w:val="008427DE"/>
    <w:rsid w:val="0084479D"/>
    <w:rsid w:val="00845E19"/>
    <w:rsid w:val="008476F6"/>
    <w:rsid w:val="00847EA7"/>
    <w:rsid w:val="00850A49"/>
    <w:rsid w:val="00854362"/>
    <w:rsid w:val="00854B41"/>
    <w:rsid w:val="00857049"/>
    <w:rsid w:val="008648CE"/>
    <w:rsid w:val="00864B03"/>
    <w:rsid w:val="00864FE2"/>
    <w:rsid w:val="0086569F"/>
    <w:rsid w:val="00870784"/>
    <w:rsid w:val="00871D79"/>
    <w:rsid w:val="0087270D"/>
    <w:rsid w:val="00875612"/>
    <w:rsid w:val="0087704C"/>
    <w:rsid w:val="00880756"/>
    <w:rsid w:val="008819B4"/>
    <w:rsid w:val="008825B3"/>
    <w:rsid w:val="0088291C"/>
    <w:rsid w:val="0089265D"/>
    <w:rsid w:val="00893017"/>
    <w:rsid w:val="00894708"/>
    <w:rsid w:val="00894C47"/>
    <w:rsid w:val="008969D0"/>
    <w:rsid w:val="00896BDA"/>
    <w:rsid w:val="008A00D9"/>
    <w:rsid w:val="008A0D4A"/>
    <w:rsid w:val="008A1BD7"/>
    <w:rsid w:val="008A33AE"/>
    <w:rsid w:val="008A46D1"/>
    <w:rsid w:val="008A4D14"/>
    <w:rsid w:val="008A51E7"/>
    <w:rsid w:val="008B03F7"/>
    <w:rsid w:val="008B6F21"/>
    <w:rsid w:val="008B78B3"/>
    <w:rsid w:val="008C167E"/>
    <w:rsid w:val="008C184A"/>
    <w:rsid w:val="008C1B5B"/>
    <w:rsid w:val="008C2F46"/>
    <w:rsid w:val="008C3C24"/>
    <w:rsid w:val="008C4647"/>
    <w:rsid w:val="008C60B5"/>
    <w:rsid w:val="008C6D7A"/>
    <w:rsid w:val="008D244D"/>
    <w:rsid w:val="008D2DCC"/>
    <w:rsid w:val="008D33F3"/>
    <w:rsid w:val="008D3EFF"/>
    <w:rsid w:val="008D4A75"/>
    <w:rsid w:val="008D4E2E"/>
    <w:rsid w:val="008D5541"/>
    <w:rsid w:val="008D6275"/>
    <w:rsid w:val="008D6FD5"/>
    <w:rsid w:val="008E43FD"/>
    <w:rsid w:val="008E45BB"/>
    <w:rsid w:val="008E5A55"/>
    <w:rsid w:val="008F04B5"/>
    <w:rsid w:val="008F4B10"/>
    <w:rsid w:val="0090073D"/>
    <w:rsid w:val="009037BD"/>
    <w:rsid w:val="00904A13"/>
    <w:rsid w:val="00905F4B"/>
    <w:rsid w:val="00906CE6"/>
    <w:rsid w:val="009074D5"/>
    <w:rsid w:val="00907EC6"/>
    <w:rsid w:val="00910B7C"/>
    <w:rsid w:val="00912A38"/>
    <w:rsid w:val="00912EB2"/>
    <w:rsid w:val="009153F5"/>
    <w:rsid w:val="00927CC1"/>
    <w:rsid w:val="009312D0"/>
    <w:rsid w:val="00932347"/>
    <w:rsid w:val="00933631"/>
    <w:rsid w:val="0093732D"/>
    <w:rsid w:val="00937DA9"/>
    <w:rsid w:val="00942AF2"/>
    <w:rsid w:val="00945604"/>
    <w:rsid w:val="00952817"/>
    <w:rsid w:val="00952A91"/>
    <w:rsid w:val="0095345F"/>
    <w:rsid w:val="0095355B"/>
    <w:rsid w:val="00953871"/>
    <w:rsid w:val="00955009"/>
    <w:rsid w:val="009562D2"/>
    <w:rsid w:val="00956FB2"/>
    <w:rsid w:val="00957683"/>
    <w:rsid w:val="009604C5"/>
    <w:rsid w:val="00963B92"/>
    <w:rsid w:val="00963CC3"/>
    <w:rsid w:val="00964029"/>
    <w:rsid w:val="0096515B"/>
    <w:rsid w:val="009655BE"/>
    <w:rsid w:val="009661D3"/>
    <w:rsid w:val="00966A5D"/>
    <w:rsid w:val="00967DDC"/>
    <w:rsid w:val="00971E52"/>
    <w:rsid w:val="00976A1A"/>
    <w:rsid w:val="0098031F"/>
    <w:rsid w:val="00984C03"/>
    <w:rsid w:val="009873E2"/>
    <w:rsid w:val="0099027B"/>
    <w:rsid w:val="00990522"/>
    <w:rsid w:val="00994885"/>
    <w:rsid w:val="009962E8"/>
    <w:rsid w:val="009963B3"/>
    <w:rsid w:val="009A078B"/>
    <w:rsid w:val="009A0D94"/>
    <w:rsid w:val="009A285F"/>
    <w:rsid w:val="009A29B1"/>
    <w:rsid w:val="009A5751"/>
    <w:rsid w:val="009A5FF9"/>
    <w:rsid w:val="009A67C8"/>
    <w:rsid w:val="009A77EF"/>
    <w:rsid w:val="009B12F9"/>
    <w:rsid w:val="009B225B"/>
    <w:rsid w:val="009B2287"/>
    <w:rsid w:val="009B3163"/>
    <w:rsid w:val="009B3AB4"/>
    <w:rsid w:val="009B79A0"/>
    <w:rsid w:val="009C04CA"/>
    <w:rsid w:val="009C0D65"/>
    <w:rsid w:val="009C17CF"/>
    <w:rsid w:val="009C17E7"/>
    <w:rsid w:val="009C1A2F"/>
    <w:rsid w:val="009C3853"/>
    <w:rsid w:val="009C3C01"/>
    <w:rsid w:val="009C3F8A"/>
    <w:rsid w:val="009C4CCD"/>
    <w:rsid w:val="009C5A72"/>
    <w:rsid w:val="009C60FD"/>
    <w:rsid w:val="009D1794"/>
    <w:rsid w:val="009D1A61"/>
    <w:rsid w:val="009D1C5D"/>
    <w:rsid w:val="009D2711"/>
    <w:rsid w:val="009D31DB"/>
    <w:rsid w:val="009D3947"/>
    <w:rsid w:val="009D3B9A"/>
    <w:rsid w:val="009D3CA7"/>
    <w:rsid w:val="009D5A2C"/>
    <w:rsid w:val="009D5E68"/>
    <w:rsid w:val="009D61BE"/>
    <w:rsid w:val="009D7E43"/>
    <w:rsid w:val="009E25A9"/>
    <w:rsid w:val="009E2A07"/>
    <w:rsid w:val="009E3B06"/>
    <w:rsid w:val="009E54CE"/>
    <w:rsid w:val="009E58FB"/>
    <w:rsid w:val="009E5CB5"/>
    <w:rsid w:val="009E601B"/>
    <w:rsid w:val="009F02B2"/>
    <w:rsid w:val="009F03B0"/>
    <w:rsid w:val="009F11F3"/>
    <w:rsid w:val="009F182E"/>
    <w:rsid w:val="009F205C"/>
    <w:rsid w:val="009F25C1"/>
    <w:rsid w:val="009F2D4E"/>
    <w:rsid w:val="009F3E7C"/>
    <w:rsid w:val="009F4CAF"/>
    <w:rsid w:val="00A00B50"/>
    <w:rsid w:val="00A02EDF"/>
    <w:rsid w:val="00A04030"/>
    <w:rsid w:val="00A055BC"/>
    <w:rsid w:val="00A05739"/>
    <w:rsid w:val="00A103A2"/>
    <w:rsid w:val="00A1083C"/>
    <w:rsid w:val="00A12324"/>
    <w:rsid w:val="00A1377B"/>
    <w:rsid w:val="00A15964"/>
    <w:rsid w:val="00A15D9D"/>
    <w:rsid w:val="00A16E62"/>
    <w:rsid w:val="00A20F83"/>
    <w:rsid w:val="00A21C89"/>
    <w:rsid w:val="00A24E76"/>
    <w:rsid w:val="00A25ED0"/>
    <w:rsid w:val="00A31917"/>
    <w:rsid w:val="00A31F94"/>
    <w:rsid w:val="00A33CFE"/>
    <w:rsid w:val="00A34F0F"/>
    <w:rsid w:val="00A3663B"/>
    <w:rsid w:val="00A413B3"/>
    <w:rsid w:val="00A43806"/>
    <w:rsid w:val="00A45D50"/>
    <w:rsid w:val="00A46B4A"/>
    <w:rsid w:val="00A47C12"/>
    <w:rsid w:val="00A51BE5"/>
    <w:rsid w:val="00A52066"/>
    <w:rsid w:val="00A538C1"/>
    <w:rsid w:val="00A53A52"/>
    <w:rsid w:val="00A5485C"/>
    <w:rsid w:val="00A55E92"/>
    <w:rsid w:val="00A55F33"/>
    <w:rsid w:val="00A56F58"/>
    <w:rsid w:val="00A61433"/>
    <w:rsid w:val="00A6198D"/>
    <w:rsid w:val="00A63C60"/>
    <w:rsid w:val="00A63D3D"/>
    <w:rsid w:val="00A65139"/>
    <w:rsid w:val="00A65D5D"/>
    <w:rsid w:val="00A67D47"/>
    <w:rsid w:val="00A7050B"/>
    <w:rsid w:val="00A70D55"/>
    <w:rsid w:val="00A7297E"/>
    <w:rsid w:val="00A730DC"/>
    <w:rsid w:val="00A7402E"/>
    <w:rsid w:val="00A74A1C"/>
    <w:rsid w:val="00A76494"/>
    <w:rsid w:val="00A764C8"/>
    <w:rsid w:val="00A76EAC"/>
    <w:rsid w:val="00A80ACA"/>
    <w:rsid w:val="00A81304"/>
    <w:rsid w:val="00A8342F"/>
    <w:rsid w:val="00A83867"/>
    <w:rsid w:val="00A85F2A"/>
    <w:rsid w:val="00A87CEE"/>
    <w:rsid w:val="00A90B27"/>
    <w:rsid w:val="00A9249E"/>
    <w:rsid w:val="00A97238"/>
    <w:rsid w:val="00AA4D27"/>
    <w:rsid w:val="00AA5487"/>
    <w:rsid w:val="00AA58F3"/>
    <w:rsid w:val="00AA5CE7"/>
    <w:rsid w:val="00AA6215"/>
    <w:rsid w:val="00AA6F28"/>
    <w:rsid w:val="00AA7EA9"/>
    <w:rsid w:val="00AB01C0"/>
    <w:rsid w:val="00AB1343"/>
    <w:rsid w:val="00AB1EE6"/>
    <w:rsid w:val="00AB264F"/>
    <w:rsid w:val="00AB46BC"/>
    <w:rsid w:val="00AB5C6C"/>
    <w:rsid w:val="00AB605B"/>
    <w:rsid w:val="00AC1D2D"/>
    <w:rsid w:val="00AC1DB8"/>
    <w:rsid w:val="00AC3685"/>
    <w:rsid w:val="00AC3DE2"/>
    <w:rsid w:val="00AC43BB"/>
    <w:rsid w:val="00AC575F"/>
    <w:rsid w:val="00AC58BD"/>
    <w:rsid w:val="00AD0097"/>
    <w:rsid w:val="00AD0488"/>
    <w:rsid w:val="00AD0873"/>
    <w:rsid w:val="00AD2586"/>
    <w:rsid w:val="00AD2655"/>
    <w:rsid w:val="00AD54FC"/>
    <w:rsid w:val="00AD61DD"/>
    <w:rsid w:val="00AD7350"/>
    <w:rsid w:val="00AD7658"/>
    <w:rsid w:val="00AE0BBF"/>
    <w:rsid w:val="00AE1FC1"/>
    <w:rsid w:val="00AE3D77"/>
    <w:rsid w:val="00AE494C"/>
    <w:rsid w:val="00AE4988"/>
    <w:rsid w:val="00AE6CCF"/>
    <w:rsid w:val="00AE7C66"/>
    <w:rsid w:val="00AF11C0"/>
    <w:rsid w:val="00AF4302"/>
    <w:rsid w:val="00AF78AB"/>
    <w:rsid w:val="00AF7F27"/>
    <w:rsid w:val="00AF7F33"/>
    <w:rsid w:val="00B06769"/>
    <w:rsid w:val="00B10D84"/>
    <w:rsid w:val="00B11370"/>
    <w:rsid w:val="00B11A7A"/>
    <w:rsid w:val="00B129E4"/>
    <w:rsid w:val="00B209BA"/>
    <w:rsid w:val="00B22015"/>
    <w:rsid w:val="00B22B6E"/>
    <w:rsid w:val="00B2419E"/>
    <w:rsid w:val="00B25962"/>
    <w:rsid w:val="00B3006B"/>
    <w:rsid w:val="00B300F7"/>
    <w:rsid w:val="00B31D3F"/>
    <w:rsid w:val="00B32575"/>
    <w:rsid w:val="00B32A55"/>
    <w:rsid w:val="00B33175"/>
    <w:rsid w:val="00B36349"/>
    <w:rsid w:val="00B36897"/>
    <w:rsid w:val="00B3696B"/>
    <w:rsid w:val="00B36BED"/>
    <w:rsid w:val="00B42B92"/>
    <w:rsid w:val="00B42BD1"/>
    <w:rsid w:val="00B42C5C"/>
    <w:rsid w:val="00B45269"/>
    <w:rsid w:val="00B46EF2"/>
    <w:rsid w:val="00B476EE"/>
    <w:rsid w:val="00B52B58"/>
    <w:rsid w:val="00B533AA"/>
    <w:rsid w:val="00B540D4"/>
    <w:rsid w:val="00B54B7A"/>
    <w:rsid w:val="00B559C2"/>
    <w:rsid w:val="00B55DDA"/>
    <w:rsid w:val="00B561FC"/>
    <w:rsid w:val="00B60128"/>
    <w:rsid w:val="00B628BD"/>
    <w:rsid w:val="00B62FB0"/>
    <w:rsid w:val="00B6365A"/>
    <w:rsid w:val="00B6366F"/>
    <w:rsid w:val="00B6416D"/>
    <w:rsid w:val="00B65452"/>
    <w:rsid w:val="00B668C0"/>
    <w:rsid w:val="00B70F20"/>
    <w:rsid w:val="00B77F43"/>
    <w:rsid w:val="00B80CF0"/>
    <w:rsid w:val="00B81238"/>
    <w:rsid w:val="00B85AA8"/>
    <w:rsid w:val="00B86549"/>
    <w:rsid w:val="00B879A3"/>
    <w:rsid w:val="00B9292E"/>
    <w:rsid w:val="00B932A2"/>
    <w:rsid w:val="00B95566"/>
    <w:rsid w:val="00B95FDC"/>
    <w:rsid w:val="00B968AA"/>
    <w:rsid w:val="00BA05B7"/>
    <w:rsid w:val="00BA1128"/>
    <w:rsid w:val="00BA16CA"/>
    <w:rsid w:val="00BA245F"/>
    <w:rsid w:val="00BA4332"/>
    <w:rsid w:val="00BA7E64"/>
    <w:rsid w:val="00BB02EF"/>
    <w:rsid w:val="00BB065C"/>
    <w:rsid w:val="00BB0E5A"/>
    <w:rsid w:val="00BB48F9"/>
    <w:rsid w:val="00BB4A4B"/>
    <w:rsid w:val="00BB5AF3"/>
    <w:rsid w:val="00BB66BF"/>
    <w:rsid w:val="00BB6879"/>
    <w:rsid w:val="00BB70A9"/>
    <w:rsid w:val="00BC1FD5"/>
    <w:rsid w:val="00BC2B5B"/>
    <w:rsid w:val="00BC3023"/>
    <w:rsid w:val="00BC41F1"/>
    <w:rsid w:val="00BC48B6"/>
    <w:rsid w:val="00BC4D24"/>
    <w:rsid w:val="00BD118D"/>
    <w:rsid w:val="00BD2487"/>
    <w:rsid w:val="00BD281F"/>
    <w:rsid w:val="00BD427F"/>
    <w:rsid w:val="00BD4892"/>
    <w:rsid w:val="00BD4A6E"/>
    <w:rsid w:val="00BD5F6C"/>
    <w:rsid w:val="00BD60EC"/>
    <w:rsid w:val="00BE0E7B"/>
    <w:rsid w:val="00BE0F08"/>
    <w:rsid w:val="00BE1884"/>
    <w:rsid w:val="00BE2A3D"/>
    <w:rsid w:val="00BE3022"/>
    <w:rsid w:val="00BE43A5"/>
    <w:rsid w:val="00BE5EA1"/>
    <w:rsid w:val="00BE5F09"/>
    <w:rsid w:val="00BE606E"/>
    <w:rsid w:val="00BE7621"/>
    <w:rsid w:val="00BF12B2"/>
    <w:rsid w:val="00BF18D7"/>
    <w:rsid w:val="00BF44DE"/>
    <w:rsid w:val="00BF45A2"/>
    <w:rsid w:val="00BF4684"/>
    <w:rsid w:val="00BF7C30"/>
    <w:rsid w:val="00C0121C"/>
    <w:rsid w:val="00C01DF0"/>
    <w:rsid w:val="00C01ED9"/>
    <w:rsid w:val="00C02404"/>
    <w:rsid w:val="00C0613E"/>
    <w:rsid w:val="00C073CF"/>
    <w:rsid w:val="00C10363"/>
    <w:rsid w:val="00C1193F"/>
    <w:rsid w:val="00C126F9"/>
    <w:rsid w:val="00C14638"/>
    <w:rsid w:val="00C1588F"/>
    <w:rsid w:val="00C164CC"/>
    <w:rsid w:val="00C208F0"/>
    <w:rsid w:val="00C21467"/>
    <w:rsid w:val="00C229C9"/>
    <w:rsid w:val="00C25727"/>
    <w:rsid w:val="00C273A7"/>
    <w:rsid w:val="00C27526"/>
    <w:rsid w:val="00C321AA"/>
    <w:rsid w:val="00C321B7"/>
    <w:rsid w:val="00C33136"/>
    <w:rsid w:val="00C355C4"/>
    <w:rsid w:val="00C366CF"/>
    <w:rsid w:val="00C36AE3"/>
    <w:rsid w:val="00C36B3D"/>
    <w:rsid w:val="00C36EC0"/>
    <w:rsid w:val="00C36F1A"/>
    <w:rsid w:val="00C40DFC"/>
    <w:rsid w:val="00C41840"/>
    <w:rsid w:val="00C41E91"/>
    <w:rsid w:val="00C42F71"/>
    <w:rsid w:val="00C44F3B"/>
    <w:rsid w:val="00C453B1"/>
    <w:rsid w:val="00C459BD"/>
    <w:rsid w:val="00C46F56"/>
    <w:rsid w:val="00C505D4"/>
    <w:rsid w:val="00C51135"/>
    <w:rsid w:val="00C51292"/>
    <w:rsid w:val="00C53DBD"/>
    <w:rsid w:val="00C54893"/>
    <w:rsid w:val="00C55466"/>
    <w:rsid w:val="00C55BAE"/>
    <w:rsid w:val="00C5698A"/>
    <w:rsid w:val="00C649D5"/>
    <w:rsid w:val="00C66B92"/>
    <w:rsid w:val="00C67309"/>
    <w:rsid w:val="00C70112"/>
    <w:rsid w:val="00C7074A"/>
    <w:rsid w:val="00C7095D"/>
    <w:rsid w:val="00C725A5"/>
    <w:rsid w:val="00C73DCA"/>
    <w:rsid w:val="00C74E6C"/>
    <w:rsid w:val="00C7646B"/>
    <w:rsid w:val="00C76EE8"/>
    <w:rsid w:val="00C77554"/>
    <w:rsid w:val="00C809B7"/>
    <w:rsid w:val="00C82904"/>
    <w:rsid w:val="00C8328A"/>
    <w:rsid w:val="00C8567B"/>
    <w:rsid w:val="00C859F4"/>
    <w:rsid w:val="00C869CD"/>
    <w:rsid w:val="00C87205"/>
    <w:rsid w:val="00C90045"/>
    <w:rsid w:val="00C903D6"/>
    <w:rsid w:val="00C9381A"/>
    <w:rsid w:val="00C9467B"/>
    <w:rsid w:val="00C9659D"/>
    <w:rsid w:val="00CA26D2"/>
    <w:rsid w:val="00CA3AD8"/>
    <w:rsid w:val="00CA4D75"/>
    <w:rsid w:val="00CA4DC9"/>
    <w:rsid w:val="00CA5055"/>
    <w:rsid w:val="00CA5183"/>
    <w:rsid w:val="00CA5431"/>
    <w:rsid w:val="00CA65CC"/>
    <w:rsid w:val="00CB0642"/>
    <w:rsid w:val="00CB1917"/>
    <w:rsid w:val="00CB3513"/>
    <w:rsid w:val="00CB59F9"/>
    <w:rsid w:val="00CB763A"/>
    <w:rsid w:val="00CC29F9"/>
    <w:rsid w:val="00CC3AE9"/>
    <w:rsid w:val="00CC5C2E"/>
    <w:rsid w:val="00CC5D5A"/>
    <w:rsid w:val="00CC65F8"/>
    <w:rsid w:val="00CD027F"/>
    <w:rsid w:val="00CD0FDE"/>
    <w:rsid w:val="00CD1130"/>
    <w:rsid w:val="00CD39D7"/>
    <w:rsid w:val="00CD42E1"/>
    <w:rsid w:val="00CD751A"/>
    <w:rsid w:val="00CE18B4"/>
    <w:rsid w:val="00CE19BB"/>
    <w:rsid w:val="00CE3175"/>
    <w:rsid w:val="00CE477F"/>
    <w:rsid w:val="00CE5880"/>
    <w:rsid w:val="00CE77E5"/>
    <w:rsid w:val="00CE78E2"/>
    <w:rsid w:val="00CF29BE"/>
    <w:rsid w:val="00CF2CCF"/>
    <w:rsid w:val="00CF347E"/>
    <w:rsid w:val="00CF5118"/>
    <w:rsid w:val="00CF61DD"/>
    <w:rsid w:val="00CF6C7D"/>
    <w:rsid w:val="00D00C13"/>
    <w:rsid w:val="00D0155D"/>
    <w:rsid w:val="00D018E9"/>
    <w:rsid w:val="00D01B35"/>
    <w:rsid w:val="00D01FD9"/>
    <w:rsid w:val="00D02965"/>
    <w:rsid w:val="00D03B3A"/>
    <w:rsid w:val="00D06FC1"/>
    <w:rsid w:val="00D102E2"/>
    <w:rsid w:val="00D11535"/>
    <w:rsid w:val="00D137BF"/>
    <w:rsid w:val="00D1522A"/>
    <w:rsid w:val="00D15622"/>
    <w:rsid w:val="00D1587E"/>
    <w:rsid w:val="00D16157"/>
    <w:rsid w:val="00D162A1"/>
    <w:rsid w:val="00D17A68"/>
    <w:rsid w:val="00D21FB9"/>
    <w:rsid w:val="00D21FBF"/>
    <w:rsid w:val="00D24A37"/>
    <w:rsid w:val="00D251AF"/>
    <w:rsid w:val="00D25D8F"/>
    <w:rsid w:val="00D31084"/>
    <w:rsid w:val="00D311A0"/>
    <w:rsid w:val="00D32476"/>
    <w:rsid w:val="00D32640"/>
    <w:rsid w:val="00D33B2F"/>
    <w:rsid w:val="00D34D57"/>
    <w:rsid w:val="00D3601D"/>
    <w:rsid w:val="00D408F4"/>
    <w:rsid w:val="00D4141B"/>
    <w:rsid w:val="00D43A78"/>
    <w:rsid w:val="00D4487E"/>
    <w:rsid w:val="00D45539"/>
    <w:rsid w:val="00D478FB"/>
    <w:rsid w:val="00D47B06"/>
    <w:rsid w:val="00D47D1F"/>
    <w:rsid w:val="00D50C59"/>
    <w:rsid w:val="00D51F9C"/>
    <w:rsid w:val="00D537ED"/>
    <w:rsid w:val="00D55121"/>
    <w:rsid w:val="00D567E4"/>
    <w:rsid w:val="00D56EDD"/>
    <w:rsid w:val="00D57078"/>
    <w:rsid w:val="00D573AA"/>
    <w:rsid w:val="00D600A8"/>
    <w:rsid w:val="00D60DF6"/>
    <w:rsid w:val="00D65A57"/>
    <w:rsid w:val="00D6710F"/>
    <w:rsid w:val="00D707C1"/>
    <w:rsid w:val="00D71B88"/>
    <w:rsid w:val="00D72969"/>
    <w:rsid w:val="00D73498"/>
    <w:rsid w:val="00D73B7B"/>
    <w:rsid w:val="00D80AC4"/>
    <w:rsid w:val="00D821FA"/>
    <w:rsid w:val="00D8413A"/>
    <w:rsid w:val="00D844E0"/>
    <w:rsid w:val="00D87964"/>
    <w:rsid w:val="00D879CA"/>
    <w:rsid w:val="00D9119F"/>
    <w:rsid w:val="00D918DB"/>
    <w:rsid w:val="00D931FD"/>
    <w:rsid w:val="00D951F6"/>
    <w:rsid w:val="00D961B3"/>
    <w:rsid w:val="00DA57A8"/>
    <w:rsid w:val="00DA5BD8"/>
    <w:rsid w:val="00DA7CC1"/>
    <w:rsid w:val="00DB0137"/>
    <w:rsid w:val="00DB4387"/>
    <w:rsid w:val="00DB6556"/>
    <w:rsid w:val="00DC2EEB"/>
    <w:rsid w:val="00DC3F3C"/>
    <w:rsid w:val="00DC638C"/>
    <w:rsid w:val="00DD09E0"/>
    <w:rsid w:val="00DD2490"/>
    <w:rsid w:val="00DD2604"/>
    <w:rsid w:val="00DD45E2"/>
    <w:rsid w:val="00DD4B41"/>
    <w:rsid w:val="00DD534A"/>
    <w:rsid w:val="00DD740E"/>
    <w:rsid w:val="00DD765D"/>
    <w:rsid w:val="00DE1CEE"/>
    <w:rsid w:val="00DE22FC"/>
    <w:rsid w:val="00DE3AAE"/>
    <w:rsid w:val="00DE5491"/>
    <w:rsid w:val="00DE69EE"/>
    <w:rsid w:val="00DE6F1E"/>
    <w:rsid w:val="00DF1AEC"/>
    <w:rsid w:val="00DF25AE"/>
    <w:rsid w:val="00DF28B1"/>
    <w:rsid w:val="00DF2F4B"/>
    <w:rsid w:val="00DF441E"/>
    <w:rsid w:val="00DF44F5"/>
    <w:rsid w:val="00DF7895"/>
    <w:rsid w:val="00E00B89"/>
    <w:rsid w:val="00E01400"/>
    <w:rsid w:val="00E0152F"/>
    <w:rsid w:val="00E0247E"/>
    <w:rsid w:val="00E03BA9"/>
    <w:rsid w:val="00E04646"/>
    <w:rsid w:val="00E10F1D"/>
    <w:rsid w:val="00E129D8"/>
    <w:rsid w:val="00E12B9E"/>
    <w:rsid w:val="00E135BE"/>
    <w:rsid w:val="00E13EFB"/>
    <w:rsid w:val="00E15CA3"/>
    <w:rsid w:val="00E176B4"/>
    <w:rsid w:val="00E17B3F"/>
    <w:rsid w:val="00E218E2"/>
    <w:rsid w:val="00E2355C"/>
    <w:rsid w:val="00E2397E"/>
    <w:rsid w:val="00E24277"/>
    <w:rsid w:val="00E2438E"/>
    <w:rsid w:val="00E24FDD"/>
    <w:rsid w:val="00E25F90"/>
    <w:rsid w:val="00E26B0C"/>
    <w:rsid w:val="00E301EB"/>
    <w:rsid w:val="00E32887"/>
    <w:rsid w:val="00E328E7"/>
    <w:rsid w:val="00E33AEB"/>
    <w:rsid w:val="00E33FC6"/>
    <w:rsid w:val="00E3697A"/>
    <w:rsid w:val="00E3728B"/>
    <w:rsid w:val="00E437F5"/>
    <w:rsid w:val="00E45564"/>
    <w:rsid w:val="00E45B8B"/>
    <w:rsid w:val="00E45FD0"/>
    <w:rsid w:val="00E51625"/>
    <w:rsid w:val="00E538CC"/>
    <w:rsid w:val="00E607B7"/>
    <w:rsid w:val="00E623D5"/>
    <w:rsid w:val="00E623F0"/>
    <w:rsid w:val="00E6325A"/>
    <w:rsid w:val="00E67395"/>
    <w:rsid w:val="00E67616"/>
    <w:rsid w:val="00E679E2"/>
    <w:rsid w:val="00E7313F"/>
    <w:rsid w:val="00E73BCB"/>
    <w:rsid w:val="00E73D7C"/>
    <w:rsid w:val="00E74924"/>
    <w:rsid w:val="00E75ACB"/>
    <w:rsid w:val="00E80876"/>
    <w:rsid w:val="00E80AE2"/>
    <w:rsid w:val="00E85C68"/>
    <w:rsid w:val="00E85E1B"/>
    <w:rsid w:val="00E86E45"/>
    <w:rsid w:val="00E90701"/>
    <w:rsid w:val="00E90F5C"/>
    <w:rsid w:val="00E9108F"/>
    <w:rsid w:val="00E91EEC"/>
    <w:rsid w:val="00E97252"/>
    <w:rsid w:val="00E97FB9"/>
    <w:rsid w:val="00EA2FBB"/>
    <w:rsid w:val="00EA56FC"/>
    <w:rsid w:val="00EA617C"/>
    <w:rsid w:val="00EB2472"/>
    <w:rsid w:val="00EB3348"/>
    <w:rsid w:val="00EB3C96"/>
    <w:rsid w:val="00EB52CE"/>
    <w:rsid w:val="00EB66D6"/>
    <w:rsid w:val="00EB68B5"/>
    <w:rsid w:val="00EB6C2C"/>
    <w:rsid w:val="00EC1411"/>
    <w:rsid w:val="00EC17C3"/>
    <w:rsid w:val="00EC1A34"/>
    <w:rsid w:val="00EC2846"/>
    <w:rsid w:val="00EC2AE0"/>
    <w:rsid w:val="00EC358A"/>
    <w:rsid w:val="00EC4690"/>
    <w:rsid w:val="00EC4A7D"/>
    <w:rsid w:val="00EC5813"/>
    <w:rsid w:val="00EC5847"/>
    <w:rsid w:val="00ED0B81"/>
    <w:rsid w:val="00ED0FC0"/>
    <w:rsid w:val="00ED22D9"/>
    <w:rsid w:val="00ED3937"/>
    <w:rsid w:val="00ED3C09"/>
    <w:rsid w:val="00ED49D1"/>
    <w:rsid w:val="00ED6B53"/>
    <w:rsid w:val="00EE3B24"/>
    <w:rsid w:val="00EE503C"/>
    <w:rsid w:val="00EE604F"/>
    <w:rsid w:val="00EE642E"/>
    <w:rsid w:val="00EE7A49"/>
    <w:rsid w:val="00EF15BF"/>
    <w:rsid w:val="00EF43EB"/>
    <w:rsid w:val="00EF5161"/>
    <w:rsid w:val="00F01EFC"/>
    <w:rsid w:val="00F03F69"/>
    <w:rsid w:val="00F04148"/>
    <w:rsid w:val="00F045B8"/>
    <w:rsid w:val="00F0602A"/>
    <w:rsid w:val="00F06549"/>
    <w:rsid w:val="00F0694F"/>
    <w:rsid w:val="00F078E8"/>
    <w:rsid w:val="00F07E7C"/>
    <w:rsid w:val="00F11351"/>
    <w:rsid w:val="00F1336F"/>
    <w:rsid w:val="00F1402C"/>
    <w:rsid w:val="00F14431"/>
    <w:rsid w:val="00F14C8E"/>
    <w:rsid w:val="00F1586C"/>
    <w:rsid w:val="00F16D37"/>
    <w:rsid w:val="00F17BD9"/>
    <w:rsid w:val="00F20593"/>
    <w:rsid w:val="00F20790"/>
    <w:rsid w:val="00F21DA8"/>
    <w:rsid w:val="00F23646"/>
    <w:rsid w:val="00F23DBC"/>
    <w:rsid w:val="00F27C52"/>
    <w:rsid w:val="00F30763"/>
    <w:rsid w:val="00F30E80"/>
    <w:rsid w:val="00F31624"/>
    <w:rsid w:val="00F317B2"/>
    <w:rsid w:val="00F328B3"/>
    <w:rsid w:val="00F335B5"/>
    <w:rsid w:val="00F33C48"/>
    <w:rsid w:val="00F36937"/>
    <w:rsid w:val="00F36FF2"/>
    <w:rsid w:val="00F40100"/>
    <w:rsid w:val="00F40FB0"/>
    <w:rsid w:val="00F41593"/>
    <w:rsid w:val="00F41634"/>
    <w:rsid w:val="00F45523"/>
    <w:rsid w:val="00F50900"/>
    <w:rsid w:val="00F51C55"/>
    <w:rsid w:val="00F528A6"/>
    <w:rsid w:val="00F52DC7"/>
    <w:rsid w:val="00F53972"/>
    <w:rsid w:val="00F53EC7"/>
    <w:rsid w:val="00F549B5"/>
    <w:rsid w:val="00F550E4"/>
    <w:rsid w:val="00F5566F"/>
    <w:rsid w:val="00F55E68"/>
    <w:rsid w:val="00F56259"/>
    <w:rsid w:val="00F5734A"/>
    <w:rsid w:val="00F57632"/>
    <w:rsid w:val="00F576FB"/>
    <w:rsid w:val="00F60D90"/>
    <w:rsid w:val="00F6653D"/>
    <w:rsid w:val="00F66A8B"/>
    <w:rsid w:val="00F70C32"/>
    <w:rsid w:val="00F7245B"/>
    <w:rsid w:val="00F77D60"/>
    <w:rsid w:val="00F800D3"/>
    <w:rsid w:val="00F814E6"/>
    <w:rsid w:val="00F8164E"/>
    <w:rsid w:val="00F81BC4"/>
    <w:rsid w:val="00F81FF5"/>
    <w:rsid w:val="00F830A0"/>
    <w:rsid w:val="00F835EB"/>
    <w:rsid w:val="00F8484C"/>
    <w:rsid w:val="00F85CA2"/>
    <w:rsid w:val="00F86B45"/>
    <w:rsid w:val="00F9249B"/>
    <w:rsid w:val="00F97348"/>
    <w:rsid w:val="00F974C1"/>
    <w:rsid w:val="00F97D83"/>
    <w:rsid w:val="00FA3D2F"/>
    <w:rsid w:val="00FA3E01"/>
    <w:rsid w:val="00FA4496"/>
    <w:rsid w:val="00FA545B"/>
    <w:rsid w:val="00FA5916"/>
    <w:rsid w:val="00FA7710"/>
    <w:rsid w:val="00FB075E"/>
    <w:rsid w:val="00FB30B8"/>
    <w:rsid w:val="00FB3513"/>
    <w:rsid w:val="00FB4C51"/>
    <w:rsid w:val="00FB5911"/>
    <w:rsid w:val="00FB6688"/>
    <w:rsid w:val="00FB6C3B"/>
    <w:rsid w:val="00FB6E37"/>
    <w:rsid w:val="00FB7B12"/>
    <w:rsid w:val="00FC30C2"/>
    <w:rsid w:val="00FD09C7"/>
    <w:rsid w:val="00FD2625"/>
    <w:rsid w:val="00FD2B9B"/>
    <w:rsid w:val="00FD562B"/>
    <w:rsid w:val="00FD5656"/>
    <w:rsid w:val="00FE063A"/>
    <w:rsid w:val="00FE0C1B"/>
    <w:rsid w:val="00FE4300"/>
    <w:rsid w:val="00FE5D52"/>
    <w:rsid w:val="00FE7191"/>
    <w:rsid w:val="00FF2A4B"/>
    <w:rsid w:val="00FF2D3C"/>
    <w:rsid w:val="00FF3E4E"/>
    <w:rsid w:val="00FF4BED"/>
    <w:rsid w:val="00FF602C"/>
    <w:rsid w:val="00FF7D7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" w:eastAsia="Cambria" w:hAnsi="Cambria" w:cs="Times New Roman"/>
        <w:lang w:val="es-CO" w:eastAsia="es-CO" w:bidi="ar-SA"/>
      </w:rPr>
    </w:rPrDefault>
    <w:pPrDefault/>
  </w:docDefaults>
  <w:latentStyles w:defLockedState="0" w:defUIPriority="0" w:defSemiHidden="1" w:defUnhideWhenUsed="0" w:defQFormat="0" w:count="267">
    <w:lsdException w:name="Normal" w:semiHidden="0"/>
    <w:lsdException w:name="heading 1" w:semiHidden="0" w:uiPriority="9"/>
    <w:lsdException w:name="heading 2" w:semiHidden="0"/>
    <w:lsdException w:name="heading 3" w:semiHidden="0"/>
    <w:lsdException w:name="heading 4" w:semiHidden="0"/>
    <w:lsdException w:name="heading 5" w:semiHidden="0"/>
    <w:lsdException w:name="heading 6" w:semiHidden="0"/>
    <w:lsdException w:name="heading 7" w:semiHidden="0"/>
    <w:lsdException w:name="heading 8" w:semiHidden="0"/>
    <w:lsdException w:name="heading 9" w:semiHidden="0"/>
    <w:lsdException w:name="index 1" w:unhideWhenUsed="1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index 7" w:unhideWhenUsed="1"/>
    <w:lsdException w:name="index 8" w:unhideWhenUsed="1"/>
    <w:lsdException w:name="index 9" w:unhideWhenUsed="1"/>
    <w:lsdException w:name="toc 1" w:unhideWhenUsed="1"/>
    <w:lsdException w:name="toc 2" w:unhideWhenUsed="1"/>
    <w:lsdException w:name="toc 3" w:unhideWhenUsed="1"/>
    <w:lsdException w:name="toc 4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nhideWhenUsed="1"/>
    <w:lsdException w:name="annotation text" w:unhideWhenUsed="1"/>
    <w:lsdException w:name="header" w:unhideWhenUsed="1"/>
    <w:lsdException w:name="footer" w:unhideWhenUsed="1"/>
    <w:lsdException w:name="index heading" w:unhideWhenUsed="1"/>
    <w:lsdException w:name="caption" w:unhideWhenUsed="1"/>
    <w:lsdException w:name="table of figures" w:unhideWhenUsed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semiHidden="0"/>
    <w:lsdException w:name="List Number 3" w:unhideWhenUsed="1"/>
    <w:lsdException w:name="List Number 4" w:unhideWhenUsed="1"/>
    <w:lsdException w:name="List Number 5" w:semiHidden="0"/>
    <w:lsdException w:name="Title" w:semiHidden="0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qFormat="1"/>
    <w:lsdException w:name="Emphasis" w:semiHidden="0" w:uiPriority="20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iPriority="99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/>
    <w:lsdException w:name="Table Theme" w:unhideWhenUsed="1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 w:uiPriority="34" w:qFormat="1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unhideWhenUsed="1"/>
    <w:lsdException w:name="TOC Heading" w:unhideWhenUsed="1"/>
  </w:latentStyles>
  <w:style w:type="paragraph" w:default="1" w:styleId="Normal">
    <w:name w:val="Normal"/>
    <w:qFormat/>
    <w:rsid w:val="00F92D03"/>
    <w:pPr>
      <w:spacing w:after="200"/>
    </w:pPr>
    <w:rPr>
      <w:sz w:val="24"/>
      <w:szCs w:val="24"/>
      <w:lang w:val="es-ES_tradnl" w:eastAsia="en-US"/>
    </w:rPr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val="x-none" w:eastAsia="es-ES_tradnl"/>
    </w:rPr>
  </w:style>
  <w:style w:type="paragraph" w:styleId="Ttulo2">
    <w:name w:val="heading 2"/>
    <w:basedOn w:val="Normal"/>
    <w:next w:val="Normal"/>
    <w:link w:val="Ttulo2Car"/>
    <w:rsid w:val="00E25F90"/>
    <w:pPr>
      <w:keepNext/>
      <w:spacing w:after="0" w:line="345" w:lineRule="atLeast"/>
      <w:jc w:val="center"/>
      <w:outlineLvl w:val="1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="Calibri" w:eastAsia="MS Gothic" w:hAnsi="Calibri"/>
      <w:b/>
      <w:bCs/>
      <w:color w:val="4F81BD"/>
      <w:sz w:val="20"/>
      <w:szCs w:val="20"/>
      <w:lang w:val="x-none" w:eastAsia="x-none"/>
    </w:rPr>
  </w:style>
  <w:style w:type="paragraph" w:styleId="Ttulo4">
    <w:name w:val="heading 4"/>
    <w:basedOn w:val="Normal"/>
    <w:next w:val="Normal"/>
    <w:link w:val="Ttulo4Car"/>
    <w:rsid w:val="00D55121"/>
    <w:pPr>
      <w:keepNext/>
      <w:keepLines/>
      <w:spacing w:before="40" w:after="0"/>
      <w:outlineLvl w:val="3"/>
    </w:pPr>
    <w:rPr>
      <w:rFonts w:ascii="Calibri" w:eastAsia="MS Gothic" w:hAnsi="Calibri"/>
      <w:i/>
      <w:iCs/>
      <w:color w:val="365F91"/>
      <w:sz w:val="20"/>
      <w:szCs w:val="20"/>
      <w:lang w:val="x-none" w:eastAsia="x-none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="Calibri" w:eastAsia="MS Gothic" w:hAnsi="Calibri"/>
      <w:color w:val="243F60"/>
      <w:sz w:val="20"/>
      <w:szCs w:val="20"/>
      <w:lang w:val="x-none" w:eastAsia="x-none"/>
    </w:rPr>
  </w:style>
  <w:style w:type="paragraph" w:styleId="Ttulo6">
    <w:name w:val="heading 6"/>
    <w:basedOn w:val="Normal"/>
    <w:next w:val="Normal"/>
    <w:link w:val="Ttulo6Car"/>
    <w:rsid w:val="006A05C5"/>
    <w:pPr>
      <w:keepNext/>
      <w:shd w:val="clear" w:color="auto" w:fill="FFFFFF"/>
      <w:spacing w:before="150" w:after="150" w:line="270" w:lineRule="atLeast"/>
      <w:jc w:val="both"/>
      <w:outlineLvl w:val="5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7">
    <w:name w:val="heading 7"/>
    <w:basedOn w:val="Normal"/>
    <w:next w:val="Normal"/>
    <w:link w:val="Ttulo7Car"/>
    <w:rsid w:val="00D03B3A"/>
    <w:pPr>
      <w:keepNext/>
      <w:spacing w:after="0"/>
      <w:outlineLvl w:val="6"/>
    </w:pPr>
    <w:rPr>
      <w:b/>
      <w:lang w:val="es-MX"/>
    </w:rPr>
  </w:style>
  <w:style w:type="paragraph" w:styleId="Ttulo8">
    <w:name w:val="heading 8"/>
    <w:basedOn w:val="Normal"/>
    <w:next w:val="Normal"/>
    <w:link w:val="Ttulo8Car"/>
    <w:rsid w:val="00B668C0"/>
    <w:pPr>
      <w:keepNext/>
      <w:shd w:val="clear" w:color="auto" w:fill="FFFFFF"/>
      <w:spacing w:before="300" w:after="150" w:line="270" w:lineRule="atLeast"/>
      <w:jc w:val="both"/>
      <w:outlineLvl w:val="7"/>
    </w:pPr>
    <w:rPr>
      <w:rFonts w:ascii="Arial" w:eastAsia="Times New Roman" w:hAnsi="Arial" w:cs="Arial"/>
      <w:b/>
      <w:lang w:val="es-MX" w:eastAsia="es-CO"/>
    </w:rPr>
  </w:style>
  <w:style w:type="paragraph" w:styleId="Ttulo9">
    <w:name w:val="heading 9"/>
    <w:basedOn w:val="Normal"/>
    <w:next w:val="Normal"/>
    <w:link w:val="Ttulo9Car"/>
    <w:rsid w:val="007C03CA"/>
    <w:pPr>
      <w:keepNext/>
      <w:spacing w:after="0"/>
      <w:outlineLvl w:val="8"/>
    </w:pPr>
    <w:rPr>
      <w:rFonts w:ascii="Arial" w:hAnsi="Arial" w:cs="Arial"/>
      <w:b/>
      <w:u w:val="single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/>
      <w:sz w:val="20"/>
      <w:szCs w:val="20"/>
      <w:lang w:val="es-MX" w:eastAsia="x-none"/>
    </w:rPr>
  </w:style>
  <w:style w:type="character" w:customStyle="1" w:styleId="TextocomentarioCar">
    <w:name w:val="Texto comentario Ca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/>
      <w:sz w:val="20"/>
      <w:szCs w:val="20"/>
      <w:lang w:eastAsia="es-ES_tradnl"/>
    </w:rPr>
  </w:style>
  <w:style w:type="character" w:styleId="Textoennegrita">
    <w:name w:val="Strong"/>
    <w:uiPriority w:val="22"/>
    <w:qFormat/>
    <w:rsid w:val="000040E5"/>
    <w:rPr>
      <w:b/>
    </w:rPr>
  </w:style>
  <w:style w:type="character" w:styleId="nfasis">
    <w:name w:val="Emphasis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Prrafodelista">
    <w:name w:val="List Paragraph"/>
    <w:basedOn w:val="Normal"/>
    <w:uiPriority w:val="34"/>
    <w:qFormat/>
    <w:rsid w:val="000C0B3F"/>
    <w:pPr>
      <w:ind w:left="720"/>
      <w:contextualSpacing/>
    </w:pPr>
  </w:style>
  <w:style w:type="character" w:customStyle="1" w:styleId="Ttulo1Car">
    <w:name w:val="Título 1 Ca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/>
      <w:sz w:val="18"/>
      <w:szCs w:val="18"/>
      <w:lang w:val="x-none" w:eastAsia="x-none"/>
    </w:rPr>
  </w:style>
  <w:style w:type="character" w:customStyle="1" w:styleId="TextodegloboCar">
    <w:name w:val="Texto de globo Ca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b/>
      <w:bCs/>
    </w:rPr>
  </w:style>
  <w:style w:type="character" w:customStyle="1" w:styleId="AsuntodelcomentarioCar">
    <w:name w:val="Asunto del comentario 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link w:val="Ttulo3"/>
    <w:rsid w:val="00B2419E"/>
    <w:rPr>
      <w:rFonts w:ascii="Calibri" w:eastAsia="MS Gothic" w:hAnsi="Calibri" w:cs="Times New Roman"/>
      <w:b/>
      <w:bCs/>
      <w:color w:val="4F81BD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link w:val="Ttulo5"/>
    <w:rsid w:val="005D3558"/>
    <w:rPr>
      <w:rFonts w:ascii="Calibri" w:eastAsia="MS Gothic" w:hAnsi="Calibri" w:cs="Times New Roman"/>
      <w:color w:val="243F60"/>
    </w:rPr>
  </w:style>
  <w:style w:type="table" w:customStyle="1" w:styleId="Tablaconcuadrcula1">
    <w:name w:val="Tabla con cuadrícula1"/>
    <w:basedOn w:val="Tablanormal"/>
    <w:next w:val="Tablaconcuadrcula"/>
    <w:rsid w:val="00773587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aconcuadrcula2">
    <w:name w:val="Tabla con cuadrícula2"/>
    <w:basedOn w:val="Tablanormal"/>
    <w:next w:val="Tablaconcuadrcula"/>
    <w:rsid w:val="00FE063A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aconcuadrcula3">
    <w:name w:val="Tabla con cuadrícula3"/>
    <w:basedOn w:val="Tablanormal"/>
    <w:next w:val="Tablaconcuadrcula"/>
    <w:rsid w:val="004C19E7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4Car">
    <w:name w:val="Título 4 Car"/>
    <w:link w:val="Ttulo4"/>
    <w:rsid w:val="00D55121"/>
    <w:rPr>
      <w:rFonts w:ascii="Calibri" w:eastAsia="MS Gothic" w:hAnsi="Calibri" w:cs="Times New Roman"/>
      <w:i/>
      <w:iCs/>
      <w:color w:val="365F91"/>
    </w:rPr>
  </w:style>
  <w:style w:type="paragraph" w:customStyle="1" w:styleId="u">
    <w:name w:val="u"/>
    <w:basedOn w:val="Normal"/>
    <w:rsid w:val="00D55121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un">
    <w:name w:val="un"/>
    <w:basedOn w:val="Fuentedeprrafopredeter"/>
    <w:rsid w:val="00D55121"/>
  </w:style>
  <w:style w:type="paragraph" w:customStyle="1" w:styleId="cabecera2">
    <w:name w:val="cabecera2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paragraph" w:customStyle="1" w:styleId="Normal1">
    <w:name w:val="Normal1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negrita">
    <w:name w:val="negrita"/>
    <w:basedOn w:val="Fuentedeprrafopredeter"/>
    <w:rsid w:val="004745F6"/>
  </w:style>
  <w:style w:type="character" w:customStyle="1" w:styleId="Ttulo2Car">
    <w:name w:val="Título 2 Car"/>
    <w:basedOn w:val="Fuentedeprrafopredeter"/>
    <w:link w:val="Ttulo2"/>
    <w:rsid w:val="00E25F90"/>
    <w:rPr>
      <w:rFonts w:ascii="Arial" w:eastAsia="Times New Roman" w:hAnsi="Arial" w:cs="Arial"/>
      <w:b/>
      <w:sz w:val="21"/>
      <w:szCs w:val="21"/>
      <w:lang w:val="es-MX"/>
    </w:rPr>
  </w:style>
  <w:style w:type="character" w:customStyle="1" w:styleId="Ttulo6Car">
    <w:name w:val="Título 6 Car"/>
    <w:basedOn w:val="Fuentedeprrafopredeter"/>
    <w:link w:val="Ttulo6"/>
    <w:rsid w:val="006A05C5"/>
    <w:rPr>
      <w:rFonts w:ascii="Arial" w:eastAsia="Times New Roman" w:hAnsi="Arial" w:cs="Arial"/>
      <w:b/>
      <w:sz w:val="21"/>
      <w:szCs w:val="21"/>
      <w:shd w:val="clear" w:color="auto" w:fill="FFFFFF"/>
      <w:lang w:val="es-MX"/>
    </w:rPr>
  </w:style>
  <w:style w:type="character" w:customStyle="1" w:styleId="Ttulo7Car">
    <w:name w:val="Título 7 Car"/>
    <w:basedOn w:val="Fuentedeprrafopredeter"/>
    <w:link w:val="Ttulo7"/>
    <w:rsid w:val="00D03B3A"/>
    <w:rPr>
      <w:b/>
      <w:sz w:val="24"/>
      <w:szCs w:val="24"/>
      <w:lang w:val="es-MX" w:eastAsia="en-US"/>
    </w:rPr>
  </w:style>
  <w:style w:type="paragraph" w:styleId="Textoindependiente">
    <w:name w:val="Body Text"/>
    <w:basedOn w:val="Normal"/>
    <w:link w:val="TextoindependienteCar"/>
    <w:unhideWhenUsed/>
    <w:rsid w:val="00D03B3A"/>
    <w:pPr>
      <w:spacing w:after="0"/>
      <w:jc w:val="both"/>
    </w:pPr>
    <w:rPr>
      <w:rFonts w:ascii="Times" w:hAnsi="Times"/>
    </w:rPr>
  </w:style>
  <w:style w:type="character" w:customStyle="1" w:styleId="TextoindependienteCar">
    <w:name w:val="Texto independiente Car"/>
    <w:basedOn w:val="Fuentedeprrafopredeter"/>
    <w:link w:val="Textoindependiente"/>
    <w:rsid w:val="00D03B3A"/>
    <w:rPr>
      <w:rFonts w:ascii="Times" w:hAnsi="Times"/>
      <w:sz w:val="24"/>
      <w:szCs w:val="24"/>
      <w:lang w:val="es-ES_tradnl" w:eastAsia="en-US"/>
    </w:rPr>
  </w:style>
  <w:style w:type="paragraph" w:styleId="Textoindependiente2">
    <w:name w:val="Body Text 2"/>
    <w:basedOn w:val="Normal"/>
    <w:link w:val="Textoindependiente2Car"/>
    <w:unhideWhenUsed/>
    <w:rsid w:val="009A77EF"/>
    <w:pPr>
      <w:spacing w:after="0"/>
      <w:jc w:val="both"/>
    </w:pPr>
    <w:rPr>
      <w:rFonts w:ascii="Arial" w:hAnsi="Arial" w:cs="Arial"/>
      <w:sz w:val="21"/>
      <w:szCs w:val="21"/>
      <w:lang w:val="es-MX"/>
    </w:rPr>
  </w:style>
  <w:style w:type="character" w:customStyle="1" w:styleId="Textoindependiente2Car">
    <w:name w:val="Texto independiente 2 Car"/>
    <w:basedOn w:val="Fuentedeprrafopredeter"/>
    <w:link w:val="Textoindependiente2"/>
    <w:rsid w:val="009A77EF"/>
    <w:rPr>
      <w:rFonts w:ascii="Arial" w:hAnsi="Arial" w:cs="Arial"/>
      <w:sz w:val="21"/>
      <w:szCs w:val="21"/>
      <w:lang w:val="es-MX" w:eastAsia="en-US"/>
    </w:rPr>
  </w:style>
  <w:style w:type="paragraph" w:styleId="Textoindependiente3">
    <w:name w:val="Body Text 3"/>
    <w:basedOn w:val="Normal"/>
    <w:link w:val="Textoindependiente3Car"/>
    <w:unhideWhenUsed/>
    <w:rsid w:val="009A77EF"/>
    <w:pPr>
      <w:spacing w:after="0"/>
      <w:jc w:val="both"/>
    </w:pPr>
    <w:rPr>
      <w:rFonts w:ascii="Arial" w:hAnsi="Arial" w:cs="Arial"/>
      <w:i/>
      <w:lang w:val="es-MX"/>
    </w:rPr>
  </w:style>
  <w:style w:type="character" w:customStyle="1" w:styleId="Textoindependiente3Car">
    <w:name w:val="Texto independiente 3 Car"/>
    <w:basedOn w:val="Fuentedeprrafopredeter"/>
    <w:link w:val="Textoindependiente3"/>
    <w:rsid w:val="009A77EF"/>
    <w:rPr>
      <w:rFonts w:ascii="Arial" w:hAnsi="Arial" w:cs="Arial"/>
      <w:i/>
      <w:sz w:val="24"/>
      <w:szCs w:val="24"/>
      <w:lang w:val="es-MX" w:eastAsia="en-US"/>
    </w:rPr>
  </w:style>
  <w:style w:type="character" w:styleId="Hipervnculovisitado">
    <w:name w:val="FollowedHyperlink"/>
    <w:basedOn w:val="Fuentedeprrafopredeter"/>
    <w:rsid w:val="00966A5D"/>
    <w:rPr>
      <w:color w:val="800080"/>
      <w:u w:val="single"/>
    </w:rPr>
  </w:style>
  <w:style w:type="character" w:customStyle="1" w:styleId="Ttulo8Car">
    <w:name w:val="Título 8 Car"/>
    <w:basedOn w:val="Fuentedeprrafopredeter"/>
    <w:link w:val="Ttulo8"/>
    <w:rsid w:val="00B668C0"/>
    <w:rPr>
      <w:rFonts w:ascii="Arial" w:eastAsia="Times New Roman" w:hAnsi="Arial" w:cs="Arial"/>
      <w:b/>
      <w:sz w:val="24"/>
      <w:szCs w:val="24"/>
      <w:shd w:val="clear" w:color="auto" w:fill="FFFFFF"/>
      <w:lang w:val="es-MX"/>
    </w:rPr>
  </w:style>
  <w:style w:type="character" w:customStyle="1" w:styleId="Ttulo9Car">
    <w:name w:val="Título 9 Car"/>
    <w:basedOn w:val="Fuentedeprrafopredeter"/>
    <w:link w:val="Ttulo9"/>
    <w:rsid w:val="007C03CA"/>
    <w:rPr>
      <w:rFonts w:ascii="Arial" w:hAnsi="Arial" w:cs="Arial"/>
      <w:b/>
      <w:sz w:val="24"/>
      <w:szCs w:val="24"/>
      <w:u w:val="single"/>
      <w:lang w:val="es-MX" w:eastAsia="en-US"/>
    </w:rPr>
  </w:style>
  <w:style w:type="character" w:styleId="Textodelmarcadordeposicin">
    <w:name w:val="Placeholder Text"/>
    <w:basedOn w:val="Fuentedeprrafopredeter"/>
    <w:semiHidden/>
    <w:rsid w:val="00B3696B"/>
    <w:rPr>
      <w:color w:val="808080"/>
    </w:rPr>
  </w:style>
  <w:style w:type="paragraph" w:styleId="Revisin">
    <w:name w:val="Revision"/>
    <w:hidden/>
    <w:semiHidden/>
    <w:rsid w:val="00A5485C"/>
    <w:rPr>
      <w:sz w:val="24"/>
      <w:szCs w:val="24"/>
      <w:lang w:val="es-ES_tradnl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" w:eastAsia="Cambria" w:hAnsi="Cambria" w:cs="Times New Roman"/>
        <w:lang w:val="es-CO" w:eastAsia="es-CO" w:bidi="ar-SA"/>
      </w:rPr>
    </w:rPrDefault>
    <w:pPrDefault/>
  </w:docDefaults>
  <w:latentStyles w:defLockedState="0" w:defUIPriority="0" w:defSemiHidden="1" w:defUnhideWhenUsed="0" w:defQFormat="0" w:count="267">
    <w:lsdException w:name="Normal" w:semiHidden="0"/>
    <w:lsdException w:name="heading 1" w:semiHidden="0" w:uiPriority="9"/>
    <w:lsdException w:name="heading 2" w:semiHidden="0"/>
    <w:lsdException w:name="heading 3" w:semiHidden="0"/>
    <w:lsdException w:name="heading 4" w:semiHidden="0"/>
    <w:lsdException w:name="heading 5" w:semiHidden="0"/>
    <w:lsdException w:name="heading 6" w:semiHidden="0"/>
    <w:lsdException w:name="heading 7" w:semiHidden="0"/>
    <w:lsdException w:name="heading 8" w:semiHidden="0"/>
    <w:lsdException w:name="heading 9" w:semiHidden="0"/>
    <w:lsdException w:name="index 1" w:unhideWhenUsed="1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index 7" w:unhideWhenUsed="1"/>
    <w:lsdException w:name="index 8" w:unhideWhenUsed="1"/>
    <w:lsdException w:name="index 9" w:unhideWhenUsed="1"/>
    <w:lsdException w:name="toc 1" w:unhideWhenUsed="1"/>
    <w:lsdException w:name="toc 2" w:unhideWhenUsed="1"/>
    <w:lsdException w:name="toc 3" w:unhideWhenUsed="1"/>
    <w:lsdException w:name="toc 4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nhideWhenUsed="1"/>
    <w:lsdException w:name="annotation text" w:unhideWhenUsed="1"/>
    <w:lsdException w:name="header" w:unhideWhenUsed="1"/>
    <w:lsdException w:name="footer" w:unhideWhenUsed="1"/>
    <w:lsdException w:name="index heading" w:unhideWhenUsed="1"/>
    <w:lsdException w:name="caption" w:unhideWhenUsed="1"/>
    <w:lsdException w:name="table of figures" w:unhideWhenUsed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semiHidden="0"/>
    <w:lsdException w:name="List Number 3" w:unhideWhenUsed="1"/>
    <w:lsdException w:name="List Number 4" w:unhideWhenUsed="1"/>
    <w:lsdException w:name="List Number 5" w:semiHidden="0"/>
    <w:lsdException w:name="Title" w:semiHidden="0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qFormat="1"/>
    <w:lsdException w:name="Emphasis" w:semiHidden="0" w:uiPriority="20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iPriority="99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/>
    <w:lsdException w:name="Table Theme" w:unhideWhenUsed="1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 w:uiPriority="34" w:qFormat="1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unhideWhenUsed="1"/>
    <w:lsdException w:name="TOC Heading" w:unhideWhenUsed="1"/>
  </w:latentStyles>
  <w:style w:type="paragraph" w:default="1" w:styleId="Normal">
    <w:name w:val="Normal"/>
    <w:qFormat/>
    <w:rsid w:val="00F92D03"/>
    <w:pPr>
      <w:spacing w:after="200"/>
    </w:pPr>
    <w:rPr>
      <w:sz w:val="24"/>
      <w:szCs w:val="24"/>
      <w:lang w:val="es-ES_tradnl" w:eastAsia="en-US"/>
    </w:rPr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val="x-none" w:eastAsia="es-ES_tradnl"/>
    </w:rPr>
  </w:style>
  <w:style w:type="paragraph" w:styleId="Ttulo2">
    <w:name w:val="heading 2"/>
    <w:basedOn w:val="Normal"/>
    <w:next w:val="Normal"/>
    <w:link w:val="Ttulo2Car"/>
    <w:rsid w:val="00E25F90"/>
    <w:pPr>
      <w:keepNext/>
      <w:spacing w:after="0" w:line="345" w:lineRule="atLeast"/>
      <w:jc w:val="center"/>
      <w:outlineLvl w:val="1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="Calibri" w:eastAsia="MS Gothic" w:hAnsi="Calibri"/>
      <w:b/>
      <w:bCs/>
      <w:color w:val="4F81BD"/>
      <w:sz w:val="20"/>
      <w:szCs w:val="20"/>
      <w:lang w:val="x-none" w:eastAsia="x-none"/>
    </w:rPr>
  </w:style>
  <w:style w:type="paragraph" w:styleId="Ttulo4">
    <w:name w:val="heading 4"/>
    <w:basedOn w:val="Normal"/>
    <w:next w:val="Normal"/>
    <w:link w:val="Ttulo4Car"/>
    <w:rsid w:val="00D55121"/>
    <w:pPr>
      <w:keepNext/>
      <w:keepLines/>
      <w:spacing w:before="40" w:after="0"/>
      <w:outlineLvl w:val="3"/>
    </w:pPr>
    <w:rPr>
      <w:rFonts w:ascii="Calibri" w:eastAsia="MS Gothic" w:hAnsi="Calibri"/>
      <w:i/>
      <w:iCs/>
      <w:color w:val="365F91"/>
      <w:sz w:val="20"/>
      <w:szCs w:val="20"/>
      <w:lang w:val="x-none" w:eastAsia="x-none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="Calibri" w:eastAsia="MS Gothic" w:hAnsi="Calibri"/>
      <w:color w:val="243F60"/>
      <w:sz w:val="20"/>
      <w:szCs w:val="20"/>
      <w:lang w:val="x-none" w:eastAsia="x-none"/>
    </w:rPr>
  </w:style>
  <w:style w:type="paragraph" w:styleId="Ttulo6">
    <w:name w:val="heading 6"/>
    <w:basedOn w:val="Normal"/>
    <w:next w:val="Normal"/>
    <w:link w:val="Ttulo6Car"/>
    <w:rsid w:val="006A05C5"/>
    <w:pPr>
      <w:keepNext/>
      <w:shd w:val="clear" w:color="auto" w:fill="FFFFFF"/>
      <w:spacing w:before="150" w:after="150" w:line="270" w:lineRule="atLeast"/>
      <w:jc w:val="both"/>
      <w:outlineLvl w:val="5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7">
    <w:name w:val="heading 7"/>
    <w:basedOn w:val="Normal"/>
    <w:next w:val="Normal"/>
    <w:link w:val="Ttulo7Car"/>
    <w:rsid w:val="00D03B3A"/>
    <w:pPr>
      <w:keepNext/>
      <w:spacing w:after="0"/>
      <w:outlineLvl w:val="6"/>
    </w:pPr>
    <w:rPr>
      <w:b/>
      <w:lang w:val="es-MX"/>
    </w:rPr>
  </w:style>
  <w:style w:type="paragraph" w:styleId="Ttulo8">
    <w:name w:val="heading 8"/>
    <w:basedOn w:val="Normal"/>
    <w:next w:val="Normal"/>
    <w:link w:val="Ttulo8Car"/>
    <w:rsid w:val="00B668C0"/>
    <w:pPr>
      <w:keepNext/>
      <w:shd w:val="clear" w:color="auto" w:fill="FFFFFF"/>
      <w:spacing w:before="300" w:after="150" w:line="270" w:lineRule="atLeast"/>
      <w:jc w:val="both"/>
      <w:outlineLvl w:val="7"/>
    </w:pPr>
    <w:rPr>
      <w:rFonts w:ascii="Arial" w:eastAsia="Times New Roman" w:hAnsi="Arial" w:cs="Arial"/>
      <w:b/>
      <w:lang w:val="es-MX" w:eastAsia="es-CO"/>
    </w:rPr>
  </w:style>
  <w:style w:type="paragraph" w:styleId="Ttulo9">
    <w:name w:val="heading 9"/>
    <w:basedOn w:val="Normal"/>
    <w:next w:val="Normal"/>
    <w:link w:val="Ttulo9Car"/>
    <w:rsid w:val="007C03CA"/>
    <w:pPr>
      <w:keepNext/>
      <w:spacing w:after="0"/>
      <w:outlineLvl w:val="8"/>
    </w:pPr>
    <w:rPr>
      <w:rFonts w:ascii="Arial" w:hAnsi="Arial" w:cs="Arial"/>
      <w:b/>
      <w:u w:val="single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/>
      <w:sz w:val="20"/>
      <w:szCs w:val="20"/>
      <w:lang w:val="es-MX" w:eastAsia="x-none"/>
    </w:rPr>
  </w:style>
  <w:style w:type="character" w:customStyle="1" w:styleId="TextocomentarioCar">
    <w:name w:val="Texto comentario Ca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/>
      <w:sz w:val="20"/>
      <w:szCs w:val="20"/>
      <w:lang w:eastAsia="es-ES_tradnl"/>
    </w:rPr>
  </w:style>
  <w:style w:type="character" w:styleId="Textoennegrita">
    <w:name w:val="Strong"/>
    <w:uiPriority w:val="22"/>
    <w:qFormat/>
    <w:rsid w:val="000040E5"/>
    <w:rPr>
      <w:b/>
    </w:rPr>
  </w:style>
  <w:style w:type="character" w:styleId="nfasis">
    <w:name w:val="Emphasis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Prrafodelista">
    <w:name w:val="List Paragraph"/>
    <w:basedOn w:val="Normal"/>
    <w:uiPriority w:val="34"/>
    <w:qFormat/>
    <w:rsid w:val="000C0B3F"/>
    <w:pPr>
      <w:ind w:left="720"/>
      <w:contextualSpacing/>
    </w:pPr>
  </w:style>
  <w:style w:type="character" w:customStyle="1" w:styleId="Ttulo1Car">
    <w:name w:val="Título 1 Ca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/>
      <w:sz w:val="18"/>
      <w:szCs w:val="18"/>
      <w:lang w:val="x-none" w:eastAsia="x-none"/>
    </w:rPr>
  </w:style>
  <w:style w:type="character" w:customStyle="1" w:styleId="TextodegloboCar">
    <w:name w:val="Texto de globo Ca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b/>
      <w:bCs/>
    </w:rPr>
  </w:style>
  <w:style w:type="character" w:customStyle="1" w:styleId="AsuntodelcomentarioCar">
    <w:name w:val="Asunto del comentario 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link w:val="Ttulo3"/>
    <w:rsid w:val="00B2419E"/>
    <w:rPr>
      <w:rFonts w:ascii="Calibri" w:eastAsia="MS Gothic" w:hAnsi="Calibri" w:cs="Times New Roman"/>
      <w:b/>
      <w:bCs/>
      <w:color w:val="4F81BD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link w:val="Ttulo5"/>
    <w:rsid w:val="005D3558"/>
    <w:rPr>
      <w:rFonts w:ascii="Calibri" w:eastAsia="MS Gothic" w:hAnsi="Calibri" w:cs="Times New Roman"/>
      <w:color w:val="243F60"/>
    </w:rPr>
  </w:style>
  <w:style w:type="table" w:customStyle="1" w:styleId="Tablaconcuadrcula1">
    <w:name w:val="Tabla con cuadrícula1"/>
    <w:basedOn w:val="Tablanormal"/>
    <w:next w:val="Tablaconcuadrcula"/>
    <w:rsid w:val="00773587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aconcuadrcula2">
    <w:name w:val="Tabla con cuadrícula2"/>
    <w:basedOn w:val="Tablanormal"/>
    <w:next w:val="Tablaconcuadrcula"/>
    <w:rsid w:val="00FE063A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aconcuadrcula3">
    <w:name w:val="Tabla con cuadrícula3"/>
    <w:basedOn w:val="Tablanormal"/>
    <w:next w:val="Tablaconcuadrcula"/>
    <w:rsid w:val="004C19E7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4Car">
    <w:name w:val="Título 4 Car"/>
    <w:link w:val="Ttulo4"/>
    <w:rsid w:val="00D55121"/>
    <w:rPr>
      <w:rFonts w:ascii="Calibri" w:eastAsia="MS Gothic" w:hAnsi="Calibri" w:cs="Times New Roman"/>
      <w:i/>
      <w:iCs/>
      <w:color w:val="365F91"/>
    </w:rPr>
  </w:style>
  <w:style w:type="paragraph" w:customStyle="1" w:styleId="u">
    <w:name w:val="u"/>
    <w:basedOn w:val="Normal"/>
    <w:rsid w:val="00D55121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un">
    <w:name w:val="un"/>
    <w:basedOn w:val="Fuentedeprrafopredeter"/>
    <w:rsid w:val="00D55121"/>
  </w:style>
  <w:style w:type="paragraph" w:customStyle="1" w:styleId="cabecera2">
    <w:name w:val="cabecera2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paragraph" w:customStyle="1" w:styleId="Normal1">
    <w:name w:val="Normal1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negrita">
    <w:name w:val="negrita"/>
    <w:basedOn w:val="Fuentedeprrafopredeter"/>
    <w:rsid w:val="004745F6"/>
  </w:style>
  <w:style w:type="character" w:customStyle="1" w:styleId="Ttulo2Car">
    <w:name w:val="Título 2 Car"/>
    <w:basedOn w:val="Fuentedeprrafopredeter"/>
    <w:link w:val="Ttulo2"/>
    <w:rsid w:val="00E25F90"/>
    <w:rPr>
      <w:rFonts w:ascii="Arial" w:eastAsia="Times New Roman" w:hAnsi="Arial" w:cs="Arial"/>
      <w:b/>
      <w:sz w:val="21"/>
      <w:szCs w:val="21"/>
      <w:lang w:val="es-MX"/>
    </w:rPr>
  </w:style>
  <w:style w:type="character" w:customStyle="1" w:styleId="Ttulo6Car">
    <w:name w:val="Título 6 Car"/>
    <w:basedOn w:val="Fuentedeprrafopredeter"/>
    <w:link w:val="Ttulo6"/>
    <w:rsid w:val="006A05C5"/>
    <w:rPr>
      <w:rFonts w:ascii="Arial" w:eastAsia="Times New Roman" w:hAnsi="Arial" w:cs="Arial"/>
      <w:b/>
      <w:sz w:val="21"/>
      <w:szCs w:val="21"/>
      <w:shd w:val="clear" w:color="auto" w:fill="FFFFFF"/>
      <w:lang w:val="es-MX"/>
    </w:rPr>
  </w:style>
  <w:style w:type="character" w:customStyle="1" w:styleId="Ttulo7Car">
    <w:name w:val="Título 7 Car"/>
    <w:basedOn w:val="Fuentedeprrafopredeter"/>
    <w:link w:val="Ttulo7"/>
    <w:rsid w:val="00D03B3A"/>
    <w:rPr>
      <w:b/>
      <w:sz w:val="24"/>
      <w:szCs w:val="24"/>
      <w:lang w:val="es-MX" w:eastAsia="en-US"/>
    </w:rPr>
  </w:style>
  <w:style w:type="paragraph" w:styleId="Textoindependiente">
    <w:name w:val="Body Text"/>
    <w:basedOn w:val="Normal"/>
    <w:link w:val="TextoindependienteCar"/>
    <w:unhideWhenUsed/>
    <w:rsid w:val="00D03B3A"/>
    <w:pPr>
      <w:spacing w:after="0"/>
      <w:jc w:val="both"/>
    </w:pPr>
    <w:rPr>
      <w:rFonts w:ascii="Times" w:hAnsi="Times"/>
    </w:rPr>
  </w:style>
  <w:style w:type="character" w:customStyle="1" w:styleId="TextoindependienteCar">
    <w:name w:val="Texto independiente Car"/>
    <w:basedOn w:val="Fuentedeprrafopredeter"/>
    <w:link w:val="Textoindependiente"/>
    <w:rsid w:val="00D03B3A"/>
    <w:rPr>
      <w:rFonts w:ascii="Times" w:hAnsi="Times"/>
      <w:sz w:val="24"/>
      <w:szCs w:val="24"/>
      <w:lang w:val="es-ES_tradnl" w:eastAsia="en-US"/>
    </w:rPr>
  </w:style>
  <w:style w:type="paragraph" w:styleId="Textoindependiente2">
    <w:name w:val="Body Text 2"/>
    <w:basedOn w:val="Normal"/>
    <w:link w:val="Textoindependiente2Car"/>
    <w:unhideWhenUsed/>
    <w:rsid w:val="009A77EF"/>
    <w:pPr>
      <w:spacing w:after="0"/>
      <w:jc w:val="both"/>
    </w:pPr>
    <w:rPr>
      <w:rFonts w:ascii="Arial" w:hAnsi="Arial" w:cs="Arial"/>
      <w:sz w:val="21"/>
      <w:szCs w:val="21"/>
      <w:lang w:val="es-MX"/>
    </w:rPr>
  </w:style>
  <w:style w:type="character" w:customStyle="1" w:styleId="Textoindependiente2Car">
    <w:name w:val="Texto independiente 2 Car"/>
    <w:basedOn w:val="Fuentedeprrafopredeter"/>
    <w:link w:val="Textoindependiente2"/>
    <w:rsid w:val="009A77EF"/>
    <w:rPr>
      <w:rFonts w:ascii="Arial" w:hAnsi="Arial" w:cs="Arial"/>
      <w:sz w:val="21"/>
      <w:szCs w:val="21"/>
      <w:lang w:val="es-MX" w:eastAsia="en-US"/>
    </w:rPr>
  </w:style>
  <w:style w:type="paragraph" w:styleId="Textoindependiente3">
    <w:name w:val="Body Text 3"/>
    <w:basedOn w:val="Normal"/>
    <w:link w:val="Textoindependiente3Car"/>
    <w:unhideWhenUsed/>
    <w:rsid w:val="009A77EF"/>
    <w:pPr>
      <w:spacing w:after="0"/>
      <w:jc w:val="both"/>
    </w:pPr>
    <w:rPr>
      <w:rFonts w:ascii="Arial" w:hAnsi="Arial" w:cs="Arial"/>
      <w:i/>
      <w:lang w:val="es-MX"/>
    </w:rPr>
  </w:style>
  <w:style w:type="character" w:customStyle="1" w:styleId="Textoindependiente3Car">
    <w:name w:val="Texto independiente 3 Car"/>
    <w:basedOn w:val="Fuentedeprrafopredeter"/>
    <w:link w:val="Textoindependiente3"/>
    <w:rsid w:val="009A77EF"/>
    <w:rPr>
      <w:rFonts w:ascii="Arial" w:hAnsi="Arial" w:cs="Arial"/>
      <w:i/>
      <w:sz w:val="24"/>
      <w:szCs w:val="24"/>
      <w:lang w:val="es-MX" w:eastAsia="en-US"/>
    </w:rPr>
  </w:style>
  <w:style w:type="character" w:styleId="Hipervnculovisitado">
    <w:name w:val="FollowedHyperlink"/>
    <w:basedOn w:val="Fuentedeprrafopredeter"/>
    <w:rsid w:val="00966A5D"/>
    <w:rPr>
      <w:color w:val="800080"/>
      <w:u w:val="single"/>
    </w:rPr>
  </w:style>
  <w:style w:type="character" w:customStyle="1" w:styleId="Ttulo8Car">
    <w:name w:val="Título 8 Car"/>
    <w:basedOn w:val="Fuentedeprrafopredeter"/>
    <w:link w:val="Ttulo8"/>
    <w:rsid w:val="00B668C0"/>
    <w:rPr>
      <w:rFonts w:ascii="Arial" w:eastAsia="Times New Roman" w:hAnsi="Arial" w:cs="Arial"/>
      <w:b/>
      <w:sz w:val="24"/>
      <w:szCs w:val="24"/>
      <w:shd w:val="clear" w:color="auto" w:fill="FFFFFF"/>
      <w:lang w:val="es-MX"/>
    </w:rPr>
  </w:style>
  <w:style w:type="character" w:customStyle="1" w:styleId="Ttulo9Car">
    <w:name w:val="Título 9 Car"/>
    <w:basedOn w:val="Fuentedeprrafopredeter"/>
    <w:link w:val="Ttulo9"/>
    <w:rsid w:val="007C03CA"/>
    <w:rPr>
      <w:rFonts w:ascii="Arial" w:hAnsi="Arial" w:cs="Arial"/>
      <w:b/>
      <w:sz w:val="24"/>
      <w:szCs w:val="24"/>
      <w:u w:val="single"/>
      <w:lang w:val="es-MX" w:eastAsia="en-US"/>
    </w:rPr>
  </w:style>
  <w:style w:type="character" w:styleId="Textodelmarcadordeposicin">
    <w:name w:val="Placeholder Text"/>
    <w:basedOn w:val="Fuentedeprrafopredeter"/>
    <w:semiHidden/>
    <w:rsid w:val="00B3696B"/>
    <w:rPr>
      <w:color w:val="808080"/>
    </w:rPr>
  </w:style>
  <w:style w:type="paragraph" w:styleId="Revisin">
    <w:name w:val="Revision"/>
    <w:hidden/>
    <w:semiHidden/>
    <w:rsid w:val="00A5485C"/>
    <w:rPr>
      <w:sz w:val="24"/>
      <w:szCs w:val="24"/>
      <w:lang w:val="es-ES_tradnl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5.bin"/><Relationship Id="rId21" Type="http://schemas.openxmlformats.org/officeDocument/2006/relationships/image" Target="media/image9.png"/><Relationship Id="rId42" Type="http://schemas.openxmlformats.org/officeDocument/2006/relationships/oleObject" Target="embeddings/oleObject13.bin"/><Relationship Id="rId47" Type="http://schemas.openxmlformats.org/officeDocument/2006/relationships/oleObject" Target="embeddings/oleObject16.bin"/><Relationship Id="rId63" Type="http://schemas.openxmlformats.org/officeDocument/2006/relationships/image" Target="media/image25.png"/><Relationship Id="rId68" Type="http://schemas.openxmlformats.org/officeDocument/2006/relationships/hyperlink" Target="http://upload.wikimedia.org/wikipedia/en/1/1a/Bill's_Bungy_Jump.jpg" TargetMode="External"/><Relationship Id="rId84" Type="http://schemas.openxmlformats.org/officeDocument/2006/relationships/hyperlink" Target="http://proyectos.cnice.mec.es/arquimedes2/objetos/fyq_040204_astronomia_y_gravitacion/index.html" TargetMode="External"/><Relationship Id="rId89" Type="http://schemas.openxmlformats.org/officeDocument/2006/relationships/theme" Target="theme/theme1.xml"/><Relationship Id="rId16" Type="http://schemas.openxmlformats.org/officeDocument/2006/relationships/oleObject" Target="embeddings/oleObject1.bin"/><Relationship Id="rId11" Type="http://schemas.openxmlformats.org/officeDocument/2006/relationships/image" Target="media/image2.png"/><Relationship Id="rId32" Type="http://schemas.openxmlformats.org/officeDocument/2006/relationships/image" Target="media/image13.png"/><Relationship Id="rId37" Type="http://schemas.openxmlformats.org/officeDocument/2006/relationships/oleObject" Target="embeddings/oleObject11.bin"/><Relationship Id="rId53" Type="http://schemas.openxmlformats.org/officeDocument/2006/relationships/image" Target="media/image24.png"/><Relationship Id="rId58" Type="http://schemas.openxmlformats.org/officeDocument/2006/relationships/oleObject" Target="embeddings/oleObject20.bin"/><Relationship Id="rId74" Type="http://schemas.openxmlformats.org/officeDocument/2006/relationships/image" Target="media/image26.png"/><Relationship Id="rId79" Type="http://schemas.openxmlformats.org/officeDocument/2006/relationships/hyperlink" Target="http://profesores.aulaplaneta.com/DNNPlayerPackages/Package10428/Recurso280/Principal.html?transparent=on&amp;solucion=si" TargetMode="External"/><Relationship Id="rId5" Type="http://schemas.openxmlformats.org/officeDocument/2006/relationships/settings" Target="settings.xml"/><Relationship Id="rId14" Type="http://schemas.openxmlformats.org/officeDocument/2006/relationships/image" Target="media/image5.png"/><Relationship Id="rId22" Type="http://schemas.openxmlformats.org/officeDocument/2006/relationships/oleObject" Target="embeddings/oleObject4.bin"/><Relationship Id="rId27" Type="http://schemas.openxmlformats.org/officeDocument/2006/relationships/image" Target="media/image12.png"/><Relationship Id="rId30" Type="http://schemas.openxmlformats.org/officeDocument/2006/relationships/oleObject" Target="embeddings/oleObject8.bin"/><Relationship Id="rId35" Type="http://schemas.openxmlformats.org/officeDocument/2006/relationships/oleObject" Target="embeddings/oleObject10.bin"/><Relationship Id="rId43" Type="http://schemas.openxmlformats.org/officeDocument/2006/relationships/image" Target="media/image19.png"/><Relationship Id="rId48" Type="http://schemas.openxmlformats.org/officeDocument/2006/relationships/image" Target="media/image21.png"/><Relationship Id="rId56" Type="http://schemas.openxmlformats.org/officeDocument/2006/relationships/hyperlink" Target="http://www.sc.ehu.es/sbweb/fisica/cinematica/practica/practica1.htm" TargetMode="External"/><Relationship Id="rId64" Type="http://schemas.openxmlformats.org/officeDocument/2006/relationships/oleObject" Target="embeddings/oleObject23.bin"/><Relationship Id="rId69" Type="http://schemas.openxmlformats.org/officeDocument/2006/relationships/hyperlink" Target="http://upload.wikimedia.org/wikipedia/commons/8/8f/5_ball_juggling.jpg" TargetMode="External"/><Relationship Id="rId77" Type="http://schemas.openxmlformats.org/officeDocument/2006/relationships/image" Target="media/image27.png"/><Relationship Id="rId8" Type="http://schemas.openxmlformats.org/officeDocument/2006/relationships/endnotes" Target="endnotes.xml"/><Relationship Id="rId51" Type="http://schemas.openxmlformats.org/officeDocument/2006/relationships/image" Target="media/image23.png"/><Relationship Id="rId72" Type="http://schemas.openxmlformats.org/officeDocument/2006/relationships/hyperlink" Target="http://newton.cnice.mec.es/materiales_didacticos/gravitatorio/gravedad-caidacuerpos1.htm?1&amp;1" TargetMode="External"/><Relationship Id="rId80" Type="http://schemas.openxmlformats.org/officeDocument/2006/relationships/hyperlink" Target="http://conteni2.educarex.es/mats/14346/contenido/" TargetMode="External"/><Relationship Id="rId85" Type="http://schemas.openxmlformats.org/officeDocument/2006/relationships/hyperlink" Target="http://www.conec.es/2012/10/de-saltos-velocidades-y-red-bull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oleObject" Target="embeddings/oleObject9.bin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oleObject" Target="embeddings/oleObject21.bin"/><Relationship Id="rId67" Type="http://schemas.openxmlformats.org/officeDocument/2006/relationships/hyperlink" Target="http://conteni2.educarex.es/mats/14357/contenido/" TargetMode="External"/><Relationship Id="rId20" Type="http://schemas.openxmlformats.org/officeDocument/2006/relationships/oleObject" Target="embeddings/oleObject3.bin"/><Relationship Id="rId41" Type="http://schemas.openxmlformats.org/officeDocument/2006/relationships/image" Target="media/image18.png"/><Relationship Id="rId54" Type="http://schemas.openxmlformats.org/officeDocument/2006/relationships/oleObject" Target="embeddings/oleObject18.bin"/><Relationship Id="rId62" Type="http://schemas.openxmlformats.org/officeDocument/2006/relationships/hyperlink" Target="http://www.sc.ehu.es/sbweb/fisica/cinematica/practica/practica1.htm" TargetMode="External"/><Relationship Id="rId70" Type="http://schemas.openxmlformats.org/officeDocument/2006/relationships/hyperlink" Target="http://profesores.aulaplaneta.com//DesktopModules/PPP_UploadScorms/RecursoPopUp.aspx?RecursoID=492115" TargetMode="External"/><Relationship Id="rId75" Type="http://schemas.openxmlformats.org/officeDocument/2006/relationships/hyperlink" Target="http://www.youtube.com/watch?v=s5QcJfMH-es" TargetMode="External"/><Relationship Id="rId83" Type="http://schemas.openxmlformats.org/officeDocument/2006/relationships/hyperlink" Target="http://newton.cnice.mec.es/newton2/Newton_pre/4eso/trayectoria/indice_trayec.htm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6.bin"/><Relationship Id="rId36" Type="http://schemas.openxmlformats.org/officeDocument/2006/relationships/image" Target="media/image15.png"/><Relationship Id="rId49" Type="http://schemas.openxmlformats.org/officeDocument/2006/relationships/image" Target="media/image22.png"/><Relationship Id="rId57" Type="http://schemas.openxmlformats.org/officeDocument/2006/relationships/oleObject" Target="embeddings/oleObject19.bin"/><Relationship Id="rId10" Type="http://schemas.openxmlformats.org/officeDocument/2006/relationships/image" Target="media/image1.jpeg"/><Relationship Id="rId31" Type="http://schemas.openxmlformats.org/officeDocument/2006/relationships/hyperlink" Target="http://www.sc.ehu.es/sbweb/fisica/cinematica/practica/practica.htm" TargetMode="External"/><Relationship Id="rId44" Type="http://schemas.openxmlformats.org/officeDocument/2006/relationships/oleObject" Target="embeddings/oleObject14.bin"/><Relationship Id="rId52" Type="http://schemas.openxmlformats.org/officeDocument/2006/relationships/oleObject" Target="embeddings/oleObject17.bin"/><Relationship Id="rId60" Type="http://schemas.openxmlformats.org/officeDocument/2006/relationships/oleObject" Target="embeddings/oleObject22.bin"/><Relationship Id="rId65" Type="http://schemas.openxmlformats.org/officeDocument/2006/relationships/hyperlink" Target="https://www.youtube.com/watch?v=AV-qyDnZx0A" TargetMode="External"/><Relationship Id="rId73" Type="http://schemas.openxmlformats.org/officeDocument/2006/relationships/hyperlink" Target="http://www.conec.es/2012/10/de-saltos-velocidades-y-red-bull/" TargetMode="External"/><Relationship Id="rId78" Type="http://schemas.openxmlformats.org/officeDocument/2006/relationships/hyperlink" Target="http://newton.cnice.mec.es/materiales_didacticos/gravitatorio/gravedad-indice.htm" TargetMode="External"/><Relationship Id="rId81" Type="http://schemas.openxmlformats.org/officeDocument/2006/relationships/hyperlink" Target="http://profesores.aulaplaneta.com/DNNPlayerPackages/Package10428/Recurso210/Principal.html?transparent=on&amp;solucion=si" TargetMode="External"/><Relationship Id="rId86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hyperlink" Target="http://profesores.aulaplaneta.com/DNNPlayerPackages/Package9586/InfoGuion/cuadernoestudio/images_xml/FQ_10_01_img0_zoom.jpg" TargetMode="External"/><Relationship Id="rId13" Type="http://schemas.openxmlformats.org/officeDocument/2006/relationships/image" Target="media/image4.png"/><Relationship Id="rId18" Type="http://schemas.openxmlformats.org/officeDocument/2006/relationships/oleObject" Target="embeddings/oleObject2.bin"/><Relationship Id="rId39" Type="http://schemas.openxmlformats.org/officeDocument/2006/relationships/oleObject" Target="embeddings/oleObject12.bin"/><Relationship Id="rId34" Type="http://schemas.openxmlformats.org/officeDocument/2006/relationships/image" Target="media/image14.png"/><Relationship Id="rId50" Type="http://schemas.openxmlformats.org/officeDocument/2006/relationships/hyperlink" Target="http://profesores.aulaplaneta.com//DesktopModules/PPP_UploadScorms/RecursoPopUp.aspx?RecursoID=492033" TargetMode="External"/><Relationship Id="rId55" Type="http://schemas.openxmlformats.org/officeDocument/2006/relationships/hyperlink" Target="http://newton.cnice.mec.es/materiales_didacticos/mru/rectobjetivos.htm" TargetMode="External"/><Relationship Id="rId76" Type="http://schemas.openxmlformats.org/officeDocument/2006/relationships/hyperlink" Target="http://profesores.aulaplaneta.com//DesktopModules/PPP_UploadScorms/RecursoPopUp.aspx?RecursoID=492036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://www.conec.es/2012/10/de-saltos-velocidades-y-red-bull/" TargetMode="External"/><Relationship Id="rId2" Type="http://schemas.openxmlformats.org/officeDocument/2006/relationships/numbering" Target="numbering.xml"/><Relationship Id="rId29" Type="http://schemas.openxmlformats.org/officeDocument/2006/relationships/oleObject" Target="embeddings/oleObject7.bin"/><Relationship Id="rId24" Type="http://schemas.openxmlformats.org/officeDocument/2006/relationships/hyperlink" Target="http://conteni2.educarex.es/mats/14346/contenido/" TargetMode="External"/><Relationship Id="rId40" Type="http://schemas.openxmlformats.org/officeDocument/2006/relationships/image" Target="media/image17.png"/><Relationship Id="rId45" Type="http://schemas.openxmlformats.org/officeDocument/2006/relationships/oleObject" Target="embeddings/oleObject15.bin"/><Relationship Id="rId66" Type="http://schemas.openxmlformats.org/officeDocument/2006/relationships/hyperlink" Target="http://upload.wikimedia.org/wikipedia/commons/0/02/Falling_ball.jpg" TargetMode="External"/><Relationship Id="rId87" Type="http://schemas.openxmlformats.org/officeDocument/2006/relationships/header" Target="header2.xml"/><Relationship Id="rId61" Type="http://schemas.openxmlformats.org/officeDocument/2006/relationships/hyperlink" Target="http://newton.cnice.mec.es/materiales_didacticos/mru/rectobjetivos.htm" TargetMode="External"/><Relationship Id="rId82" Type="http://schemas.openxmlformats.org/officeDocument/2006/relationships/hyperlink" Target="http://profesores.aulaplaneta.com/DNNPlayerPackages/Package10428/Recurso220/Principal.html?transparent=on&amp;solucion=si" TargetMode="External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3E6773-6211-4651-9E58-19DC035B5F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48</Pages>
  <Words>10316</Words>
  <Characters>56743</Characters>
  <Application>Microsoft Office Word</Application>
  <DocSecurity>0</DocSecurity>
  <Lines>472</Lines>
  <Paragraphs>133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66926</CharactersWithSpaces>
  <SharedDoc>false</SharedDoc>
  <HyperlinkBase/>
  <HLinks>
    <vt:vector size="162" baseType="variant">
      <vt:variant>
        <vt:i4>1900639</vt:i4>
      </vt:variant>
      <vt:variant>
        <vt:i4>540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7209065</vt:i4>
      </vt:variant>
      <vt:variant>
        <vt:i4>537</vt:i4>
      </vt:variant>
      <vt:variant>
        <vt:i4>0</vt:i4>
      </vt:variant>
      <vt:variant>
        <vt:i4>5</vt:i4>
      </vt:variant>
      <vt:variant>
        <vt:lpwstr>http://proyectos.cnice.mec.es/arquimedes2/objetos/fyq_040204_astronomia_y_gravitacion/index.html</vt:lpwstr>
      </vt:variant>
      <vt:variant>
        <vt:lpwstr/>
      </vt:variant>
      <vt:variant>
        <vt:i4>1638406</vt:i4>
      </vt:variant>
      <vt:variant>
        <vt:i4>534</vt:i4>
      </vt:variant>
      <vt:variant>
        <vt:i4>0</vt:i4>
      </vt:variant>
      <vt:variant>
        <vt:i4>5</vt:i4>
      </vt:variant>
      <vt:variant>
        <vt:lpwstr>http://newton.cnice.mec.es/newton2/Newton_pre/4eso/trayectoria/indice_trayec.htm</vt:lpwstr>
      </vt:variant>
      <vt:variant>
        <vt:lpwstr/>
      </vt:variant>
      <vt:variant>
        <vt:i4>589824</vt:i4>
      </vt:variant>
      <vt:variant>
        <vt:i4>531</vt:i4>
      </vt:variant>
      <vt:variant>
        <vt:i4>0</vt:i4>
      </vt:variant>
      <vt:variant>
        <vt:i4>5</vt:i4>
      </vt:variant>
      <vt:variant>
        <vt:lpwstr>http://profesores.aulaplaneta.com/DNNPlayerPackages/Package10428/Recurso220/Principal.html?transparent=on&amp;solucion=si</vt:lpwstr>
      </vt:variant>
      <vt:variant>
        <vt:lpwstr/>
      </vt:variant>
      <vt:variant>
        <vt:i4>655360</vt:i4>
      </vt:variant>
      <vt:variant>
        <vt:i4>528</vt:i4>
      </vt:variant>
      <vt:variant>
        <vt:i4>0</vt:i4>
      </vt:variant>
      <vt:variant>
        <vt:i4>5</vt:i4>
      </vt:variant>
      <vt:variant>
        <vt:lpwstr>http://profesores.aulaplaneta.com/DNNPlayerPackages/Package10428/Recurso210/Principal.html?transparent=on&amp;solucion=si</vt:lpwstr>
      </vt:variant>
      <vt:variant>
        <vt:lpwstr/>
      </vt:variant>
      <vt:variant>
        <vt:i4>720911</vt:i4>
      </vt:variant>
      <vt:variant>
        <vt:i4>525</vt:i4>
      </vt:variant>
      <vt:variant>
        <vt:i4>0</vt:i4>
      </vt:variant>
      <vt:variant>
        <vt:i4>5</vt:i4>
      </vt:variant>
      <vt:variant>
        <vt:lpwstr>http://conteni2.educarex.es/mats/14346/contenido/</vt:lpwstr>
      </vt:variant>
      <vt:variant>
        <vt:lpwstr/>
      </vt:variant>
      <vt:variant>
        <vt:i4>196608</vt:i4>
      </vt:variant>
      <vt:variant>
        <vt:i4>522</vt:i4>
      </vt:variant>
      <vt:variant>
        <vt:i4>0</vt:i4>
      </vt:variant>
      <vt:variant>
        <vt:i4>5</vt:i4>
      </vt:variant>
      <vt:variant>
        <vt:lpwstr>http://profesores.aulaplaneta.com/DNNPlayerPackages/Package10428/Recurso280/Principal.html?transparent=on&amp;solucion=si</vt:lpwstr>
      </vt:variant>
      <vt:variant>
        <vt:lpwstr/>
      </vt:variant>
      <vt:variant>
        <vt:i4>2293849</vt:i4>
      </vt:variant>
      <vt:variant>
        <vt:i4>519</vt:i4>
      </vt:variant>
      <vt:variant>
        <vt:i4>0</vt:i4>
      </vt:variant>
      <vt:variant>
        <vt:i4>5</vt:i4>
      </vt:variant>
      <vt:variant>
        <vt:lpwstr>http://newton.cnice.mec.es/materiales_didacticos/gravitatorio/gravedad-indice.htm</vt:lpwstr>
      </vt:variant>
      <vt:variant>
        <vt:lpwstr/>
      </vt:variant>
      <vt:variant>
        <vt:i4>6422532</vt:i4>
      </vt:variant>
      <vt:variant>
        <vt:i4>513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http://profesores.aulaplaneta.com//DesktopModules/PPP_UploadScorms/RecursoPopUp.aspx?RecursoID=492036</vt:lpwstr>
      </vt:variant>
      <vt:variant>
        <vt:lpwstr/>
      </vt:variant>
      <vt:variant>
        <vt:i4>8323194</vt:i4>
      </vt:variant>
      <vt:variant>
        <vt:i4>510</vt:i4>
      </vt:variant>
      <vt:variant>
        <vt:i4>0</vt:i4>
      </vt:variant>
      <vt:variant>
        <vt:i4>5</vt:i4>
      </vt:variant>
      <vt:variant>
        <vt:lpwstr>http://www.youtube.com/watch?v=s5QcJfMH-es</vt:lpwstr>
      </vt:variant>
      <vt:variant>
        <vt:lpwstr/>
      </vt:variant>
      <vt:variant>
        <vt:i4>1900639</vt:i4>
      </vt:variant>
      <vt:variant>
        <vt:i4>498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2097168</vt:i4>
      </vt:variant>
      <vt:variant>
        <vt:i4>495</vt:i4>
      </vt:variant>
      <vt:variant>
        <vt:i4>0</vt:i4>
      </vt:variant>
      <vt:variant>
        <vt:i4>5</vt:i4>
      </vt:variant>
      <vt:variant>
        <vt:lpwstr>http://newton.cnice.mec.es/materiales_didacticos/gravitatorio/gravedad-caidacuerpos1.htm?1&amp;1</vt:lpwstr>
      </vt:variant>
      <vt:variant>
        <vt:lpwstr/>
      </vt:variant>
      <vt:variant>
        <vt:i4>1900639</vt:i4>
      </vt:variant>
      <vt:variant>
        <vt:i4>489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6291461</vt:i4>
      </vt:variant>
      <vt:variant>
        <vt:i4>486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http://profesores.aulaplaneta.com//DesktopModules/PPP_UploadScorms/RecursoPopUp.aspx?RecursoID=492115</vt:lpwstr>
      </vt:variant>
      <vt:variant>
        <vt:lpwstr/>
      </vt:variant>
      <vt:variant>
        <vt:i4>6160473</vt:i4>
      </vt:variant>
      <vt:variant>
        <vt:i4>429</vt:i4>
      </vt:variant>
      <vt:variant>
        <vt:i4>0</vt:i4>
      </vt:variant>
      <vt:variant>
        <vt:i4>5</vt:i4>
      </vt:variant>
      <vt:variant>
        <vt:lpwstr>http://upload.wikimedia.org/wikipedia/commons/8/8f/5_ball_juggling.jpg</vt:lpwstr>
      </vt:variant>
      <vt:variant>
        <vt:lpwstr/>
      </vt:variant>
      <vt:variant>
        <vt:i4>3801143</vt:i4>
      </vt:variant>
      <vt:variant>
        <vt:i4>426</vt:i4>
      </vt:variant>
      <vt:variant>
        <vt:i4>0</vt:i4>
      </vt:variant>
      <vt:variant>
        <vt:i4>5</vt:i4>
      </vt:variant>
      <vt:variant>
        <vt:lpwstr>http://upload.wikimedia.org/wikipedia/en/1/1a/Bill's_Bungy_Jump.jpg</vt:lpwstr>
      </vt:variant>
      <vt:variant>
        <vt:lpwstr/>
      </vt:variant>
      <vt:variant>
        <vt:i4>655374</vt:i4>
      </vt:variant>
      <vt:variant>
        <vt:i4>420</vt:i4>
      </vt:variant>
      <vt:variant>
        <vt:i4>0</vt:i4>
      </vt:variant>
      <vt:variant>
        <vt:i4>5</vt:i4>
      </vt:variant>
      <vt:variant>
        <vt:lpwstr>http://conteni2.educarex.es/mats/14357/contenido/</vt:lpwstr>
      </vt:variant>
      <vt:variant>
        <vt:lpwstr/>
      </vt:variant>
      <vt:variant>
        <vt:i4>2818049</vt:i4>
      </vt:variant>
      <vt:variant>
        <vt:i4>414</vt:i4>
      </vt:variant>
      <vt:variant>
        <vt:i4>0</vt:i4>
      </vt:variant>
      <vt:variant>
        <vt:i4>5</vt:i4>
      </vt:variant>
      <vt:variant>
        <vt:lpwstr>http://upload.wikimedia.org/wikipedia/commons/0/02/Falling_ball.jpg</vt:lpwstr>
      </vt:variant>
      <vt:variant>
        <vt:lpwstr/>
      </vt:variant>
      <vt:variant>
        <vt:i4>7733356</vt:i4>
      </vt:variant>
      <vt:variant>
        <vt:i4>411</vt:i4>
      </vt:variant>
      <vt:variant>
        <vt:i4>0</vt:i4>
      </vt:variant>
      <vt:variant>
        <vt:i4>5</vt:i4>
      </vt:variant>
      <vt:variant>
        <vt:lpwstr>https://www.youtube.com/watch?v=AV-qyDnZx0A</vt:lpwstr>
      </vt:variant>
      <vt:variant>
        <vt:lpwstr/>
      </vt:variant>
      <vt:variant>
        <vt:i4>7536702</vt:i4>
      </vt:variant>
      <vt:variant>
        <vt:i4>396</vt:i4>
      </vt:variant>
      <vt:variant>
        <vt:i4>0</vt:i4>
      </vt:variant>
      <vt:variant>
        <vt:i4>5</vt:i4>
      </vt:variant>
      <vt:variant>
        <vt:lpwstr>http://www.sc.ehu.es/sbweb/fisica/cinematica/practica/practica1.htm</vt:lpwstr>
      </vt:variant>
      <vt:variant>
        <vt:lpwstr/>
      </vt:variant>
      <vt:variant>
        <vt:i4>4980850</vt:i4>
      </vt:variant>
      <vt:variant>
        <vt:i4>393</vt:i4>
      </vt:variant>
      <vt:variant>
        <vt:i4>0</vt:i4>
      </vt:variant>
      <vt:variant>
        <vt:i4>5</vt:i4>
      </vt:variant>
      <vt:variant>
        <vt:lpwstr>http://newton.cnice.mec.es/materiales_didacticos/mru/rectobjetivos.htm</vt:lpwstr>
      </vt:variant>
      <vt:variant>
        <vt:lpwstr/>
      </vt:variant>
      <vt:variant>
        <vt:i4>7536702</vt:i4>
      </vt:variant>
      <vt:variant>
        <vt:i4>339</vt:i4>
      </vt:variant>
      <vt:variant>
        <vt:i4>0</vt:i4>
      </vt:variant>
      <vt:variant>
        <vt:i4>5</vt:i4>
      </vt:variant>
      <vt:variant>
        <vt:lpwstr>http://www.sc.ehu.es/sbweb/fisica/cinematica/practica/practica1.htm</vt:lpwstr>
      </vt:variant>
      <vt:variant>
        <vt:lpwstr/>
      </vt:variant>
      <vt:variant>
        <vt:i4>4980850</vt:i4>
      </vt:variant>
      <vt:variant>
        <vt:i4>336</vt:i4>
      </vt:variant>
      <vt:variant>
        <vt:i4>0</vt:i4>
      </vt:variant>
      <vt:variant>
        <vt:i4>5</vt:i4>
      </vt:variant>
      <vt:variant>
        <vt:lpwstr>http://newton.cnice.mec.es/materiales_didacticos/mru/rectobjetivos.htm</vt:lpwstr>
      </vt:variant>
      <vt:variant>
        <vt:lpwstr/>
      </vt:variant>
      <vt:variant>
        <vt:i4>6422532</vt:i4>
      </vt:variant>
      <vt:variant>
        <vt:i4>327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http://profesores.aulaplaneta.com//DesktopModules/PPP_UploadScorms/RecursoPopUp.aspx?RecursoID=492033</vt:lpwstr>
      </vt:variant>
      <vt:variant>
        <vt:lpwstr/>
      </vt:variant>
      <vt:variant>
        <vt:i4>2883645</vt:i4>
      </vt:variant>
      <vt:variant>
        <vt:i4>216</vt:i4>
      </vt:variant>
      <vt:variant>
        <vt:i4>0</vt:i4>
      </vt:variant>
      <vt:variant>
        <vt:i4>5</vt:i4>
      </vt:variant>
      <vt:variant>
        <vt:lpwstr>http://www.sc.ehu.es/sbweb/fisica/cinematica/practica/practica.htm</vt:lpwstr>
      </vt:variant>
      <vt:variant>
        <vt:lpwstr/>
      </vt:variant>
      <vt:variant>
        <vt:i4>720911</vt:i4>
      </vt:variant>
      <vt:variant>
        <vt:i4>174</vt:i4>
      </vt:variant>
      <vt:variant>
        <vt:i4>0</vt:i4>
      </vt:variant>
      <vt:variant>
        <vt:i4>5</vt:i4>
      </vt:variant>
      <vt:variant>
        <vt:lpwstr>http://conteni2.educarex.es/mats/14346/contenido/</vt:lpwstr>
      </vt:variant>
      <vt:variant>
        <vt:lpwstr/>
      </vt:variant>
      <vt:variant>
        <vt:i4>8192005</vt:i4>
      </vt:variant>
      <vt:variant>
        <vt:i4>0</vt:i4>
      </vt:variant>
      <vt:variant>
        <vt:i4>0</vt:i4>
      </vt:variant>
      <vt:variant>
        <vt:i4>5</vt:i4>
      </vt:variant>
      <vt:variant>
        <vt:lpwstr>http://profesores.aulaplaneta.com/DNNPlayerPackages/Package9586/InfoGuion/cuadernoestudio/images_xml/FQ_10_01_img0_zoom.jpg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MARIANELA CUELLAR</cp:lastModifiedBy>
  <cp:revision>4</cp:revision>
  <dcterms:created xsi:type="dcterms:W3CDTF">2015-03-25T14:47:00Z</dcterms:created>
  <dcterms:modified xsi:type="dcterms:W3CDTF">2015-03-25T14:53:00Z</dcterms:modified>
</cp:coreProperties>
</file>