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51"/>
        <w:gridCol w:w="7027"/>
      </w:tblGrid>
      <w:tr w:rsidR="00DD30B6" w:rsidRPr="00C86A14" w14:paraId="05204FA0" w14:textId="77777777" w:rsidTr="00806E71">
        <w:tc>
          <w:tcPr>
            <w:tcW w:w="1951" w:type="dxa"/>
            <w:shd w:val="clear" w:color="auto" w:fill="000000" w:themeFill="text1"/>
          </w:tcPr>
          <w:p w14:paraId="794B2D10" w14:textId="77777777" w:rsidR="00DD30B6" w:rsidRPr="00C86A14" w:rsidRDefault="00DD30B6" w:rsidP="00C86A14">
            <w:pPr>
              <w:tabs>
                <w:tab w:val="right" w:pos="8498"/>
              </w:tabs>
              <w:spacing w:line="360" w:lineRule="auto"/>
              <w:jc w:val="both"/>
              <w:rPr>
                <w:rFonts w:ascii="Arial" w:eastAsia="Arial Unicode MS" w:hAnsi="Arial" w:cs="Arial"/>
                <w:sz w:val="24"/>
                <w:szCs w:val="24"/>
              </w:rPr>
            </w:pPr>
            <w:r w:rsidRPr="00C86A14">
              <w:rPr>
                <w:rFonts w:ascii="Arial" w:eastAsia="Arial Unicode MS" w:hAnsi="Arial" w:cs="Arial"/>
                <w:sz w:val="24"/>
                <w:szCs w:val="24"/>
              </w:rPr>
              <w:t>Título del guion</w:t>
            </w:r>
          </w:p>
        </w:tc>
        <w:tc>
          <w:tcPr>
            <w:tcW w:w="7027" w:type="dxa"/>
          </w:tcPr>
          <w:p w14:paraId="540CAB9C" w14:textId="07F7E611" w:rsidR="00DD30B6" w:rsidRPr="00C86A14" w:rsidRDefault="00617FE9" w:rsidP="00E76E7F">
            <w:pPr>
              <w:tabs>
                <w:tab w:val="right" w:pos="8498"/>
              </w:tabs>
              <w:spacing w:line="360" w:lineRule="auto"/>
              <w:jc w:val="both"/>
              <w:rPr>
                <w:rFonts w:ascii="Arial" w:eastAsia="Arial Unicode MS" w:hAnsi="Arial" w:cs="Arial"/>
                <w:sz w:val="24"/>
                <w:szCs w:val="24"/>
                <w:highlight w:val="yellow"/>
              </w:rPr>
            </w:pPr>
            <w:r>
              <w:rPr>
                <w:rFonts w:ascii="Arial" w:eastAsia="Arial Unicode MS" w:hAnsi="Arial" w:cs="Arial"/>
                <w:sz w:val="24"/>
                <w:szCs w:val="24"/>
                <w:highlight w:val="yellow"/>
              </w:rPr>
              <w:t>La ciencia y el mundo de la física y la química</w:t>
            </w:r>
          </w:p>
        </w:tc>
      </w:tr>
      <w:tr w:rsidR="00DD30B6" w:rsidRPr="00C86A14" w14:paraId="6D5CF864" w14:textId="77777777" w:rsidTr="00806E71">
        <w:tc>
          <w:tcPr>
            <w:tcW w:w="1951" w:type="dxa"/>
            <w:shd w:val="clear" w:color="auto" w:fill="000000" w:themeFill="text1"/>
          </w:tcPr>
          <w:p w14:paraId="439B5955" w14:textId="77777777" w:rsidR="00DD30B6" w:rsidRPr="00C86A14" w:rsidRDefault="00DD30B6" w:rsidP="00C86A14">
            <w:pPr>
              <w:tabs>
                <w:tab w:val="right" w:pos="8498"/>
              </w:tabs>
              <w:spacing w:line="360" w:lineRule="auto"/>
              <w:jc w:val="both"/>
              <w:rPr>
                <w:rFonts w:ascii="Arial" w:eastAsia="Arial Unicode MS" w:hAnsi="Arial" w:cs="Arial"/>
                <w:sz w:val="24"/>
                <w:szCs w:val="24"/>
              </w:rPr>
            </w:pPr>
            <w:r w:rsidRPr="00C86A14">
              <w:rPr>
                <w:rFonts w:ascii="Arial" w:eastAsia="Arial Unicode MS" w:hAnsi="Arial" w:cs="Arial"/>
                <w:sz w:val="24"/>
                <w:szCs w:val="24"/>
              </w:rPr>
              <w:t>Código del guion</w:t>
            </w:r>
          </w:p>
        </w:tc>
        <w:tc>
          <w:tcPr>
            <w:tcW w:w="7027" w:type="dxa"/>
          </w:tcPr>
          <w:p w14:paraId="39BEF22A" w14:textId="77777777" w:rsidR="00DD30B6" w:rsidRPr="00C86A14" w:rsidRDefault="00DD30B6" w:rsidP="00C86A14">
            <w:pPr>
              <w:tabs>
                <w:tab w:val="right" w:pos="8498"/>
              </w:tabs>
              <w:spacing w:line="360" w:lineRule="auto"/>
              <w:jc w:val="both"/>
              <w:rPr>
                <w:rFonts w:ascii="Arial" w:eastAsia="Arial Unicode MS" w:hAnsi="Arial" w:cs="Arial"/>
                <w:sz w:val="24"/>
                <w:szCs w:val="24"/>
                <w:highlight w:val="yellow"/>
              </w:rPr>
            </w:pPr>
            <w:r w:rsidRPr="00C86A14">
              <w:rPr>
                <w:rFonts w:ascii="Arial" w:eastAsia="Arial Unicode MS" w:hAnsi="Arial" w:cs="Arial"/>
                <w:sz w:val="24"/>
                <w:szCs w:val="24"/>
                <w:highlight w:val="yellow"/>
              </w:rPr>
              <w:t>CN_10_01_CO</w:t>
            </w:r>
          </w:p>
        </w:tc>
      </w:tr>
      <w:tr w:rsidR="00DD30B6" w:rsidRPr="00C86A14" w14:paraId="63150185" w14:textId="77777777" w:rsidTr="00806E71">
        <w:tc>
          <w:tcPr>
            <w:tcW w:w="1951" w:type="dxa"/>
            <w:shd w:val="clear" w:color="auto" w:fill="000000" w:themeFill="text1"/>
          </w:tcPr>
          <w:p w14:paraId="22B20AF1" w14:textId="77777777" w:rsidR="00DD30B6" w:rsidRPr="00C86A14" w:rsidRDefault="00DD30B6" w:rsidP="00C86A14">
            <w:pPr>
              <w:tabs>
                <w:tab w:val="right" w:pos="8498"/>
              </w:tabs>
              <w:spacing w:line="360" w:lineRule="auto"/>
              <w:jc w:val="both"/>
              <w:rPr>
                <w:rFonts w:ascii="Arial" w:eastAsia="Arial Unicode MS" w:hAnsi="Arial" w:cs="Arial"/>
                <w:sz w:val="24"/>
                <w:szCs w:val="24"/>
              </w:rPr>
            </w:pPr>
            <w:r w:rsidRPr="00C86A14">
              <w:rPr>
                <w:rFonts w:ascii="Arial" w:eastAsia="Arial Unicode MS" w:hAnsi="Arial" w:cs="Arial"/>
                <w:sz w:val="24"/>
                <w:szCs w:val="24"/>
              </w:rPr>
              <w:t>Descripción</w:t>
            </w:r>
          </w:p>
        </w:tc>
        <w:tc>
          <w:tcPr>
            <w:tcW w:w="7027" w:type="dxa"/>
          </w:tcPr>
          <w:p w14:paraId="235A87B5" w14:textId="55106155" w:rsidR="00DD30B6" w:rsidRPr="00C86A14" w:rsidRDefault="00157651" w:rsidP="00157651">
            <w:pPr>
              <w:tabs>
                <w:tab w:val="right" w:pos="8498"/>
              </w:tabs>
              <w:spacing w:line="360" w:lineRule="auto"/>
              <w:jc w:val="both"/>
              <w:rPr>
                <w:rFonts w:ascii="Arial" w:eastAsia="Arial Unicode MS" w:hAnsi="Arial" w:cs="Arial"/>
                <w:sz w:val="24"/>
                <w:szCs w:val="24"/>
                <w:highlight w:val="yellow"/>
              </w:rPr>
            </w:pPr>
            <w:r>
              <w:rPr>
                <w:rFonts w:ascii="Arial" w:eastAsia="Arial Unicode MS" w:hAnsi="Arial" w:cs="Arial"/>
                <w:sz w:val="24"/>
                <w:szCs w:val="24"/>
              </w:rPr>
              <w:t>La ciencia es</w:t>
            </w:r>
            <w:r w:rsidRPr="00C86A14">
              <w:rPr>
                <w:rFonts w:ascii="Arial" w:eastAsia="Arial Unicode MS" w:hAnsi="Arial" w:cs="Arial"/>
                <w:sz w:val="24"/>
                <w:szCs w:val="24"/>
              </w:rPr>
              <w:t xml:space="preserve"> </w:t>
            </w:r>
            <w:r w:rsidR="00402BB5" w:rsidRPr="00C86A14">
              <w:rPr>
                <w:rFonts w:ascii="Arial" w:eastAsia="Arial Unicode MS" w:hAnsi="Arial" w:cs="Arial"/>
                <w:sz w:val="24"/>
                <w:szCs w:val="24"/>
              </w:rPr>
              <w:t>un aspecto muy importante en la vida del hombre</w:t>
            </w:r>
            <w:r>
              <w:rPr>
                <w:rFonts w:ascii="Arial" w:eastAsia="Arial Unicode MS" w:hAnsi="Arial" w:cs="Arial"/>
                <w:sz w:val="24"/>
                <w:szCs w:val="24"/>
              </w:rPr>
              <w:t xml:space="preserve">. </w:t>
            </w:r>
            <w:r w:rsidRPr="00C86A14">
              <w:rPr>
                <w:rFonts w:ascii="Arial" w:eastAsia="Arial Unicode MS" w:hAnsi="Arial" w:cs="Arial"/>
                <w:sz w:val="24"/>
                <w:szCs w:val="24"/>
              </w:rPr>
              <w:t xml:space="preserve"> </w:t>
            </w:r>
            <w:r>
              <w:rPr>
                <w:rFonts w:ascii="Arial" w:eastAsia="Arial Unicode MS" w:hAnsi="Arial" w:cs="Arial"/>
                <w:sz w:val="24"/>
                <w:szCs w:val="24"/>
              </w:rPr>
              <w:t xml:space="preserve">A continuación, estudiarás </w:t>
            </w:r>
            <w:r w:rsidR="00402BB5" w:rsidRPr="00C86A14">
              <w:rPr>
                <w:rFonts w:ascii="Arial" w:eastAsia="Arial Unicode MS" w:hAnsi="Arial" w:cs="Arial"/>
                <w:sz w:val="24"/>
                <w:szCs w:val="24"/>
              </w:rPr>
              <w:t>la ciencia, su método y</w:t>
            </w:r>
            <w:r>
              <w:rPr>
                <w:rFonts w:ascii="Arial" w:eastAsia="Arial Unicode MS" w:hAnsi="Arial" w:cs="Arial"/>
                <w:sz w:val="24"/>
                <w:szCs w:val="24"/>
              </w:rPr>
              <w:t xml:space="preserve"> sus</w:t>
            </w:r>
            <w:r w:rsidR="00402BB5" w:rsidRPr="00C86A14">
              <w:rPr>
                <w:rFonts w:ascii="Arial" w:eastAsia="Arial Unicode MS" w:hAnsi="Arial" w:cs="Arial"/>
                <w:sz w:val="24"/>
                <w:szCs w:val="24"/>
              </w:rPr>
              <w:t xml:space="preserve"> principales aplicaciones en el ámbito de la física y la química. </w:t>
            </w:r>
            <w:r>
              <w:rPr>
                <w:rFonts w:ascii="Arial" w:eastAsia="Arial Unicode MS" w:hAnsi="Arial" w:cs="Arial"/>
                <w:sz w:val="24"/>
                <w:szCs w:val="24"/>
              </w:rPr>
              <w:t xml:space="preserve">También, harás </w:t>
            </w:r>
            <w:r w:rsidR="00402BB5" w:rsidRPr="00C86A14">
              <w:rPr>
                <w:rFonts w:ascii="Arial" w:eastAsia="Arial Unicode MS" w:hAnsi="Arial" w:cs="Arial"/>
                <w:sz w:val="24"/>
                <w:szCs w:val="24"/>
              </w:rPr>
              <w:t>una aproximación al trabajo experimental y a la teoría del error.</w:t>
            </w:r>
          </w:p>
        </w:tc>
      </w:tr>
    </w:tbl>
    <w:p w14:paraId="37E83232" w14:textId="77777777" w:rsidR="00DD30B6" w:rsidRPr="00C86A14" w:rsidRDefault="00DD30B6" w:rsidP="00C86A14">
      <w:pPr>
        <w:tabs>
          <w:tab w:val="right" w:pos="8498"/>
        </w:tabs>
        <w:spacing w:after="0" w:line="360" w:lineRule="auto"/>
        <w:jc w:val="both"/>
        <w:rPr>
          <w:rFonts w:ascii="Arial" w:eastAsia="Arial Unicode MS" w:hAnsi="Arial" w:cs="Arial"/>
          <w:sz w:val="24"/>
          <w:szCs w:val="24"/>
          <w:highlight w:val="yellow"/>
        </w:rPr>
      </w:pPr>
    </w:p>
    <w:p w14:paraId="61DA6AB3" w14:textId="1CEA4BF8" w:rsidR="0011157E" w:rsidRPr="00C86A14" w:rsidRDefault="0011157E" w:rsidP="00C86A14">
      <w:pPr>
        <w:tabs>
          <w:tab w:val="right" w:pos="8498"/>
        </w:tabs>
        <w:spacing w:after="0" w:line="360" w:lineRule="auto"/>
        <w:jc w:val="both"/>
        <w:rPr>
          <w:rFonts w:ascii="Arial" w:eastAsia="Arial Unicode MS" w:hAnsi="Arial" w:cs="Arial"/>
          <w:b/>
          <w:sz w:val="24"/>
          <w:szCs w:val="24"/>
        </w:rPr>
      </w:pPr>
      <w:bookmarkStart w:id="0" w:name="_GoBack"/>
      <w:r w:rsidRPr="00C86A14">
        <w:rPr>
          <w:rFonts w:ascii="Arial" w:eastAsia="Arial Unicode MS" w:hAnsi="Arial" w:cs="Arial"/>
          <w:sz w:val="24"/>
          <w:szCs w:val="24"/>
          <w:highlight w:val="yellow"/>
        </w:rPr>
        <w:t>[SECCIÓN 1]</w:t>
      </w:r>
      <w:r w:rsidR="00623D00">
        <w:rPr>
          <w:rFonts w:ascii="Arial" w:eastAsia="Arial Unicode MS" w:hAnsi="Arial" w:cs="Arial"/>
          <w:sz w:val="24"/>
          <w:szCs w:val="24"/>
        </w:rPr>
        <w:t xml:space="preserve"> </w:t>
      </w:r>
      <w:r w:rsidRPr="00C86A14">
        <w:rPr>
          <w:rFonts w:ascii="Arial" w:eastAsia="Arial Unicode MS" w:hAnsi="Arial" w:cs="Arial"/>
          <w:b/>
          <w:sz w:val="24"/>
          <w:szCs w:val="24"/>
        </w:rPr>
        <w:t>¿Qué es la ciencia?</w:t>
      </w:r>
    </w:p>
    <w:p w14:paraId="133C3A42" w14:textId="77777777" w:rsidR="0011157E" w:rsidRPr="00C86A14" w:rsidRDefault="0011157E" w:rsidP="00C86A14">
      <w:pPr>
        <w:tabs>
          <w:tab w:val="right" w:pos="8498"/>
        </w:tabs>
        <w:spacing w:after="0" w:line="360" w:lineRule="auto"/>
        <w:jc w:val="both"/>
        <w:rPr>
          <w:rFonts w:ascii="Arial" w:eastAsia="Arial Unicode MS" w:hAnsi="Arial" w:cs="Arial"/>
          <w:sz w:val="24"/>
          <w:szCs w:val="24"/>
        </w:rPr>
      </w:pPr>
    </w:p>
    <w:p w14:paraId="3467C3AF" w14:textId="77777777" w:rsidR="00DD2624" w:rsidRPr="00C86A14" w:rsidRDefault="00DD2624" w:rsidP="00C86A14">
      <w:pPr>
        <w:tabs>
          <w:tab w:val="right" w:pos="8498"/>
        </w:tabs>
        <w:spacing w:after="0" w:line="360" w:lineRule="auto"/>
        <w:jc w:val="both"/>
        <w:rPr>
          <w:rFonts w:ascii="Arial" w:eastAsia="Arial Unicode MS" w:hAnsi="Arial" w:cs="Arial"/>
          <w:sz w:val="24"/>
          <w:szCs w:val="24"/>
        </w:rPr>
      </w:pPr>
      <w:commentRangeStart w:id="1"/>
      <w:r w:rsidRPr="00C86A14">
        <w:rPr>
          <w:rFonts w:ascii="Arial" w:eastAsia="Arial Unicode MS" w:hAnsi="Arial" w:cs="Arial"/>
          <w:sz w:val="24"/>
          <w:szCs w:val="24"/>
        </w:rPr>
        <w:t>Estudiarás un aspecto muy importante en la vida del hombre, la ciencia, su método y principales aplicaciones en el ámbito de la física y la química.</w:t>
      </w:r>
      <w:commentRangeEnd w:id="1"/>
      <w:r w:rsidR="00623D00">
        <w:rPr>
          <w:rStyle w:val="Refdecomentario"/>
        </w:rPr>
        <w:commentReference w:id="1"/>
      </w:r>
      <w:r w:rsidRPr="00C86A14">
        <w:rPr>
          <w:rFonts w:ascii="Arial" w:eastAsia="Arial Unicode MS" w:hAnsi="Arial" w:cs="Arial"/>
          <w:sz w:val="24"/>
          <w:szCs w:val="24"/>
        </w:rPr>
        <w:t xml:space="preserve"> </w:t>
      </w:r>
    </w:p>
    <w:bookmarkEnd w:id="0"/>
    <w:p w14:paraId="5E15594E" w14:textId="0BCAE6AC" w:rsidR="00DD2624" w:rsidRPr="00C86A14" w:rsidRDefault="00DD2624" w:rsidP="00C86A14">
      <w:pPr>
        <w:tabs>
          <w:tab w:val="right" w:pos="8498"/>
        </w:tabs>
        <w:spacing w:after="0"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 </w:t>
      </w:r>
    </w:p>
    <w:tbl>
      <w:tblPr>
        <w:tblStyle w:val="Tablaconcuadrcula"/>
        <w:tblW w:w="0" w:type="auto"/>
        <w:tblLook w:val="04A0" w:firstRow="1" w:lastRow="0" w:firstColumn="1" w:lastColumn="0" w:noHBand="0" w:noVBand="1"/>
      </w:tblPr>
      <w:tblGrid>
        <w:gridCol w:w="2518"/>
        <w:gridCol w:w="6515"/>
      </w:tblGrid>
      <w:tr w:rsidR="00C56D54" w:rsidRPr="00C86A14" w14:paraId="0AFEB1E2" w14:textId="77777777" w:rsidTr="00477DB2">
        <w:tc>
          <w:tcPr>
            <w:tcW w:w="8828" w:type="dxa"/>
            <w:gridSpan w:val="2"/>
            <w:shd w:val="clear" w:color="auto" w:fill="0D0D0D" w:themeFill="text1" w:themeFillTint="F2"/>
          </w:tcPr>
          <w:p w14:paraId="2368EAA6" w14:textId="77777777" w:rsidR="00C56D54" w:rsidRPr="00C86A14" w:rsidRDefault="00C56D54"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C56D54" w:rsidRPr="00C86A14" w14:paraId="1ACBE48C" w14:textId="77777777" w:rsidTr="00477DB2">
        <w:tc>
          <w:tcPr>
            <w:tcW w:w="2518" w:type="dxa"/>
          </w:tcPr>
          <w:p w14:paraId="67FADAD4" w14:textId="77777777" w:rsidR="00C56D54" w:rsidRPr="00C86A14" w:rsidRDefault="00C56D54"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15" w:type="dxa"/>
          </w:tcPr>
          <w:p w14:paraId="1DA9EBE8" w14:textId="77777777" w:rsidR="00C56D54" w:rsidRPr="00C86A14" w:rsidRDefault="00C56D54"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_IMG01</w:t>
            </w:r>
          </w:p>
        </w:tc>
      </w:tr>
      <w:tr w:rsidR="00C56D54" w:rsidRPr="00C86A14" w14:paraId="14AFA2B4" w14:textId="77777777" w:rsidTr="00477DB2">
        <w:tc>
          <w:tcPr>
            <w:tcW w:w="2483" w:type="dxa"/>
          </w:tcPr>
          <w:p w14:paraId="1B0B8A5B" w14:textId="77777777" w:rsidR="00C56D54" w:rsidRPr="00C86A14" w:rsidRDefault="00C56D54"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45" w:type="dxa"/>
          </w:tcPr>
          <w:p w14:paraId="24C78114" w14:textId="77777777" w:rsidR="00C56D54" w:rsidRPr="00C86A14" w:rsidRDefault="00C56D54"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El pensador, Auguste Rodin</w:t>
            </w:r>
          </w:p>
        </w:tc>
      </w:tr>
      <w:tr w:rsidR="00C56D54" w:rsidRPr="00C86A14" w14:paraId="35307FB0" w14:textId="77777777" w:rsidTr="00477DB2">
        <w:tc>
          <w:tcPr>
            <w:tcW w:w="2483" w:type="dxa"/>
          </w:tcPr>
          <w:p w14:paraId="31017CFA" w14:textId="77777777" w:rsidR="00C56D54" w:rsidRPr="00C86A14" w:rsidRDefault="00C56D54"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Código Shutterstock (o URL o la ruta en AulaPlaneta)</w:t>
            </w:r>
          </w:p>
        </w:tc>
        <w:tc>
          <w:tcPr>
            <w:tcW w:w="6345" w:type="dxa"/>
          </w:tcPr>
          <w:p w14:paraId="21245565" w14:textId="77777777" w:rsidR="00C56D54" w:rsidRPr="00C86A14" w:rsidRDefault="00C56D54"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3° ESO/Física y Química/La ciencia/1. ¿Qué es la ciencia?</w:t>
            </w:r>
          </w:p>
          <w:p w14:paraId="09ECBD9D" w14:textId="77777777" w:rsidR="00C56D54" w:rsidRPr="00C86A14" w:rsidRDefault="00C56D54" w:rsidP="00C86A14">
            <w:pPr>
              <w:spacing w:line="360" w:lineRule="auto"/>
              <w:jc w:val="both"/>
              <w:rPr>
                <w:rFonts w:ascii="Arial" w:eastAsia="Arial Unicode MS" w:hAnsi="Arial" w:cs="Arial"/>
                <w:sz w:val="24"/>
                <w:szCs w:val="24"/>
              </w:rPr>
            </w:pPr>
          </w:p>
          <w:p w14:paraId="5A32F32B" w14:textId="77777777" w:rsidR="00C56D54" w:rsidRPr="00C86A14" w:rsidRDefault="00C56D54" w:rsidP="00C86A14">
            <w:pPr>
              <w:spacing w:line="360" w:lineRule="auto"/>
              <w:jc w:val="both"/>
              <w:rPr>
                <w:rFonts w:ascii="Arial" w:eastAsia="Arial Unicode MS" w:hAnsi="Arial" w:cs="Arial"/>
                <w:sz w:val="24"/>
                <w:szCs w:val="24"/>
              </w:rPr>
            </w:pPr>
            <w:r w:rsidRPr="00C86A14">
              <w:rPr>
                <w:rFonts w:ascii="Arial" w:eastAsia="Arial Unicode MS" w:hAnsi="Arial" w:cs="Arial"/>
                <w:noProof/>
                <w:color w:val="9D8573"/>
                <w:sz w:val="24"/>
                <w:szCs w:val="24"/>
                <w:lang w:val="es-ES" w:eastAsia="es-ES"/>
              </w:rPr>
              <w:drawing>
                <wp:inline distT="0" distB="0" distL="0" distR="0" wp14:anchorId="09801466" wp14:editId="119B42DB">
                  <wp:extent cx="1589771" cy="2240280"/>
                  <wp:effectExtent l="0" t="0" r="0" b="7620"/>
                  <wp:docPr id="9" name="Imagen 9" descr="http://profesores.aulaplaneta.com/DNNPlayerPackages/Package13141/InfoGuion/cuadernoestudio/images_xml/FQ_09_01_img2_small.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rofesores.aulaplaneta.com/DNNPlayerPackages/Package13141/InfoGuion/cuadernoestudio/images_xml/FQ_09_01_img2_small.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92705" cy="2244414"/>
                          </a:xfrm>
                          <a:prstGeom prst="rect">
                            <a:avLst/>
                          </a:prstGeom>
                          <a:noFill/>
                          <a:ln>
                            <a:noFill/>
                          </a:ln>
                        </pic:spPr>
                      </pic:pic>
                    </a:graphicData>
                  </a:graphic>
                </wp:inline>
              </w:drawing>
            </w:r>
          </w:p>
          <w:p w14:paraId="6FA7AF3B" w14:textId="77777777" w:rsidR="00C56D54" w:rsidRPr="00C86A14" w:rsidRDefault="00C56D54" w:rsidP="00C86A14">
            <w:pPr>
              <w:spacing w:line="360" w:lineRule="auto"/>
              <w:jc w:val="both"/>
              <w:rPr>
                <w:rFonts w:ascii="Arial" w:eastAsia="Arial Unicode MS" w:hAnsi="Arial" w:cs="Arial"/>
                <w:sz w:val="24"/>
                <w:szCs w:val="24"/>
              </w:rPr>
            </w:pPr>
          </w:p>
          <w:p w14:paraId="0EFA58E2" w14:textId="77777777" w:rsidR="00C56D54" w:rsidRPr="00C86A14" w:rsidRDefault="00C56D54" w:rsidP="00C86A14">
            <w:pPr>
              <w:spacing w:line="360" w:lineRule="auto"/>
              <w:jc w:val="both"/>
              <w:rPr>
                <w:rFonts w:ascii="Arial" w:eastAsia="Arial Unicode MS" w:hAnsi="Arial" w:cs="Arial"/>
                <w:sz w:val="24"/>
                <w:szCs w:val="24"/>
              </w:rPr>
            </w:pPr>
          </w:p>
        </w:tc>
      </w:tr>
      <w:tr w:rsidR="00C56D54" w:rsidRPr="00C86A14" w14:paraId="05E01FD3" w14:textId="77777777" w:rsidTr="00477DB2">
        <w:tc>
          <w:tcPr>
            <w:tcW w:w="2483" w:type="dxa"/>
          </w:tcPr>
          <w:p w14:paraId="209F5583" w14:textId="77777777" w:rsidR="00C56D54" w:rsidRPr="00C86A14" w:rsidRDefault="00C56D54"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Pie de imagen</w:t>
            </w:r>
          </w:p>
        </w:tc>
        <w:tc>
          <w:tcPr>
            <w:tcW w:w="6345" w:type="dxa"/>
          </w:tcPr>
          <w:p w14:paraId="1BA03C83" w14:textId="75E9026D" w:rsidR="00C56D54" w:rsidRPr="00C86A14" w:rsidRDefault="00C56D54" w:rsidP="00C86A14">
            <w:pPr>
              <w:pStyle w:val="NormalWeb"/>
              <w:shd w:val="clear" w:color="auto" w:fill="58585A"/>
              <w:spacing w:before="75" w:beforeAutospacing="0" w:after="0" w:afterAutospacing="0" w:line="360" w:lineRule="auto"/>
              <w:jc w:val="both"/>
              <w:rPr>
                <w:rFonts w:ascii="Arial" w:eastAsia="Arial Unicode MS" w:hAnsi="Arial" w:cs="Arial"/>
                <w:color w:val="FFFFFF"/>
              </w:rPr>
            </w:pPr>
            <w:r w:rsidRPr="00C86A14">
              <w:rPr>
                <w:rFonts w:ascii="Arial" w:eastAsia="Arial Unicode MS" w:hAnsi="Arial" w:cs="Arial"/>
                <w:i/>
                <w:iCs/>
                <w:color w:val="FFFFFF"/>
              </w:rPr>
              <w:t>El pensador</w:t>
            </w:r>
            <w:r w:rsidRPr="00C86A14">
              <w:rPr>
                <w:rFonts w:ascii="Arial" w:eastAsia="Arial Unicode MS" w:hAnsi="Arial" w:cs="Arial"/>
                <w:color w:val="FFFFFF"/>
              </w:rPr>
              <w:t xml:space="preserve">, escultura </w:t>
            </w:r>
            <w:r w:rsidR="00157651">
              <w:rPr>
                <w:rFonts w:ascii="Arial" w:eastAsia="Arial Unicode MS" w:hAnsi="Arial" w:cs="Arial"/>
                <w:color w:val="FFFFFF"/>
              </w:rPr>
              <w:t>en</w:t>
            </w:r>
            <w:r w:rsidR="00157651" w:rsidRPr="00C86A14">
              <w:rPr>
                <w:rFonts w:ascii="Arial" w:eastAsia="Arial Unicode MS" w:hAnsi="Arial" w:cs="Arial"/>
                <w:color w:val="FFFFFF"/>
              </w:rPr>
              <w:t xml:space="preserve"> </w:t>
            </w:r>
            <w:r w:rsidRPr="00C86A14">
              <w:rPr>
                <w:rFonts w:ascii="Arial" w:eastAsia="Arial Unicode MS" w:hAnsi="Arial" w:cs="Arial"/>
                <w:color w:val="FFFFFF"/>
              </w:rPr>
              <w:t>bronce realizada por Auguste Rodin en 1902</w:t>
            </w:r>
            <w:r w:rsidR="00157651">
              <w:rPr>
                <w:rFonts w:ascii="Arial" w:eastAsia="Arial Unicode MS" w:hAnsi="Arial" w:cs="Arial"/>
                <w:color w:val="FFFFFF"/>
              </w:rPr>
              <w:t>; se encuentra</w:t>
            </w:r>
            <w:r w:rsidRPr="00C86A14">
              <w:rPr>
                <w:rFonts w:ascii="Arial" w:eastAsia="Arial Unicode MS" w:hAnsi="Arial" w:cs="Arial"/>
                <w:color w:val="FFFFFF"/>
              </w:rPr>
              <w:t xml:space="preserve"> en París (Francia). La intención del artista fue llamar a la reflexión ante el ritmo vertiginoso de los grandes descubrimientos científicos que se sucedieron a finales del siglo XIX.</w:t>
            </w:r>
          </w:p>
          <w:p w14:paraId="6D3E30B9" w14:textId="77777777" w:rsidR="00C56D54" w:rsidRPr="00C86A14" w:rsidRDefault="00C56D54" w:rsidP="00C86A14">
            <w:pPr>
              <w:spacing w:line="360" w:lineRule="auto"/>
              <w:jc w:val="both"/>
              <w:rPr>
                <w:rFonts w:ascii="Arial" w:eastAsia="Arial Unicode MS" w:hAnsi="Arial" w:cs="Arial"/>
                <w:color w:val="000000"/>
                <w:sz w:val="24"/>
                <w:szCs w:val="24"/>
              </w:rPr>
            </w:pPr>
          </w:p>
        </w:tc>
      </w:tr>
      <w:tr w:rsidR="00C56D54" w:rsidRPr="00C86A14" w14:paraId="69916296" w14:textId="77777777" w:rsidTr="00477DB2">
        <w:tc>
          <w:tcPr>
            <w:tcW w:w="2483" w:type="dxa"/>
          </w:tcPr>
          <w:p w14:paraId="02318373" w14:textId="77777777" w:rsidR="00C56D54" w:rsidRPr="00C86A14" w:rsidRDefault="00C56D54"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Ubicación del pie de imagen</w:t>
            </w:r>
          </w:p>
        </w:tc>
        <w:tc>
          <w:tcPr>
            <w:tcW w:w="6345" w:type="dxa"/>
          </w:tcPr>
          <w:p w14:paraId="408C832E" w14:textId="77777777" w:rsidR="00C56D54" w:rsidRPr="00C86A14" w:rsidRDefault="00C56D54"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Lateral</w:t>
            </w:r>
          </w:p>
        </w:tc>
      </w:tr>
    </w:tbl>
    <w:p w14:paraId="04F76EF9" w14:textId="77777777" w:rsidR="00C56D54" w:rsidRPr="00C86A14" w:rsidRDefault="00C56D54" w:rsidP="00C86A14">
      <w:pPr>
        <w:tabs>
          <w:tab w:val="right" w:pos="8498"/>
        </w:tabs>
        <w:spacing w:after="0" w:line="360" w:lineRule="auto"/>
        <w:jc w:val="both"/>
        <w:rPr>
          <w:rFonts w:ascii="Arial" w:eastAsia="Arial Unicode MS" w:hAnsi="Arial" w:cs="Arial"/>
          <w:sz w:val="24"/>
          <w:szCs w:val="24"/>
        </w:rPr>
      </w:pPr>
    </w:p>
    <w:p w14:paraId="02C06DBF" w14:textId="625B72CF" w:rsidR="0054510F" w:rsidRPr="00C86A14" w:rsidRDefault="0011157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 xml:space="preserve">Los descubrimientos científicos como, por ejemplo, las propiedades de la materia o la fuerza de la gravedad, el estudio de las estrellas y </w:t>
      </w:r>
      <w:ins w:id="2" w:author="María" w:date="2015-09-18T08:49:00Z">
        <w:r w:rsidR="00157651">
          <w:rPr>
            <w:rStyle w:val="un"/>
            <w:rFonts w:ascii="Arial" w:eastAsia="Arial Unicode MS" w:hAnsi="Arial" w:cs="Arial"/>
            <w:color w:val="333333"/>
          </w:rPr>
          <w:t xml:space="preserve">los </w:t>
        </w:r>
      </w:ins>
      <w:r w:rsidRPr="00C86A14">
        <w:rPr>
          <w:rStyle w:val="un"/>
          <w:rFonts w:ascii="Arial" w:eastAsia="Arial Unicode MS" w:hAnsi="Arial" w:cs="Arial"/>
          <w:color w:val="333333"/>
        </w:rPr>
        <w:t>agujeros negros, el análisis del metabolismo de los seres vivos, la investigación del genoma humano, el comportamiento de los individuos,</w:t>
      </w:r>
      <w:r w:rsidR="00623D00">
        <w:rPr>
          <w:rStyle w:val="un"/>
          <w:rFonts w:ascii="Arial" w:eastAsia="Arial Unicode MS" w:hAnsi="Arial" w:cs="Arial"/>
          <w:color w:val="333333"/>
        </w:rPr>
        <w:t xml:space="preserve"> </w:t>
      </w:r>
      <w:r w:rsidRPr="00C86A14">
        <w:rPr>
          <w:rStyle w:val="un"/>
          <w:rFonts w:ascii="Arial" w:eastAsia="Arial Unicode MS" w:hAnsi="Arial" w:cs="Arial"/>
          <w:color w:val="333333"/>
        </w:rPr>
        <w:t xml:space="preserve">entre muchos otros, representan los aportes de la </w:t>
      </w:r>
      <w:r w:rsidRPr="00C86A14">
        <w:rPr>
          <w:rStyle w:val="un"/>
          <w:rFonts w:ascii="Arial" w:eastAsia="Arial Unicode MS" w:hAnsi="Arial" w:cs="Arial"/>
          <w:b/>
          <w:color w:val="333333"/>
        </w:rPr>
        <w:t>ciencia</w:t>
      </w:r>
      <w:r w:rsidRPr="00C86A14">
        <w:rPr>
          <w:rStyle w:val="un"/>
          <w:rFonts w:ascii="Arial" w:eastAsia="Arial Unicode MS" w:hAnsi="Arial" w:cs="Arial"/>
          <w:color w:val="333333"/>
        </w:rPr>
        <w:t xml:space="preserve"> a la sociedad. A lo largo de la historia, los descubrimientos científicos han significado grandes avances para la humanidad y para la</w:t>
      </w:r>
      <w:r w:rsidR="00954785" w:rsidRPr="00C86A14">
        <w:rPr>
          <w:rStyle w:val="un"/>
          <w:rFonts w:ascii="Arial" w:eastAsia="Arial Unicode MS" w:hAnsi="Arial" w:cs="Arial"/>
          <w:color w:val="333333"/>
        </w:rPr>
        <w:t xml:space="preserve"> comprensión de nuestro entorno. </w:t>
      </w:r>
    </w:p>
    <w:p w14:paraId="16B056F4" w14:textId="77777777" w:rsidR="0054510F" w:rsidRPr="00C86A14" w:rsidRDefault="0054510F"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0893B8AB" w14:textId="1B939903" w:rsidR="0011157E" w:rsidRPr="00C86A14" w:rsidRDefault="004461F3"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En el enlace [VER] (</w:t>
      </w:r>
      <w:hyperlink r:id="rId11" w:history="1">
        <w:r w:rsidRPr="00C86A14">
          <w:rPr>
            <w:rStyle w:val="Hipervnculo"/>
            <w:rFonts w:ascii="Arial" w:eastAsia="Arial Unicode MS" w:hAnsi="Arial" w:cs="Arial"/>
          </w:rPr>
          <w:t>http://www.librosmaravillosos.com/grandesideasdelaciencia/capitulo01.html</w:t>
        </w:r>
      </w:hyperlink>
      <w:r w:rsidRPr="00C86A14">
        <w:rPr>
          <w:rStyle w:val="un"/>
          <w:rFonts w:ascii="Arial" w:eastAsia="Arial Unicode MS" w:hAnsi="Arial" w:cs="Arial"/>
          <w:color w:val="333333"/>
        </w:rPr>
        <w:t>)</w:t>
      </w:r>
      <w:r w:rsidR="00296B5E">
        <w:rPr>
          <w:rStyle w:val="un"/>
          <w:rFonts w:ascii="Arial" w:eastAsia="Arial Unicode MS" w:hAnsi="Arial" w:cs="Arial"/>
          <w:color w:val="333333"/>
        </w:rPr>
        <w:t>,</w:t>
      </w:r>
      <w:r w:rsidRPr="00C86A14">
        <w:rPr>
          <w:rStyle w:val="un"/>
          <w:rFonts w:ascii="Arial" w:eastAsia="Arial Unicode MS" w:hAnsi="Arial" w:cs="Arial"/>
          <w:color w:val="333333"/>
        </w:rPr>
        <w:t xml:space="preserve"> a través de las ideas de Tales de Mileto</w:t>
      </w:r>
      <w:r w:rsidR="00296B5E">
        <w:rPr>
          <w:rStyle w:val="un"/>
          <w:rFonts w:ascii="Arial" w:eastAsia="Arial Unicode MS" w:hAnsi="Arial" w:cs="Arial"/>
          <w:color w:val="333333"/>
        </w:rPr>
        <w:t xml:space="preserve"> (</w:t>
      </w:r>
      <w:r w:rsidRPr="00C86A14">
        <w:rPr>
          <w:rStyle w:val="un"/>
          <w:rFonts w:ascii="Arial" w:eastAsia="Arial Unicode MS" w:hAnsi="Arial" w:cs="Arial"/>
          <w:color w:val="333333"/>
        </w:rPr>
        <w:t xml:space="preserve">600 </w:t>
      </w:r>
      <w:r w:rsidR="00296B5E">
        <w:rPr>
          <w:rStyle w:val="un"/>
          <w:rFonts w:ascii="Arial" w:eastAsia="Arial Unicode MS" w:hAnsi="Arial" w:cs="Arial"/>
          <w:color w:val="333333"/>
        </w:rPr>
        <w:t xml:space="preserve">a. </w:t>
      </w:r>
      <w:r w:rsidRPr="00C86A14">
        <w:rPr>
          <w:rStyle w:val="un"/>
          <w:rFonts w:ascii="Arial" w:eastAsia="Arial Unicode MS" w:hAnsi="Arial" w:cs="Arial"/>
          <w:color w:val="333333"/>
        </w:rPr>
        <w:t>C.</w:t>
      </w:r>
      <w:r w:rsidR="00296B5E">
        <w:rPr>
          <w:rStyle w:val="un"/>
          <w:rFonts w:ascii="Arial" w:eastAsia="Arial Unicode MS" w:hAnsi="Arial" w:cs="Arial"/>
          <w:color w:val="333333"/>
        </w:rPr>
        <w:t>)</w:t>
      </w:r>
      <w:r w:rsidRPr="00C86A14">
        <w:rPr>
          <w:rStyle w:val="un"/>
          <w:rFonts w:ascii="Arial" w:eastAsia="Arial Unicode MS" w:hAnsi="Arial" w:cs="Arial"/>
          <w:color w:val="333333"/>
        </w:rPr>
        <w:t>, puedes estudiar algunas concepciones de la cultura griega</w:t>
      </w:r>
      <w:r w:rsidR="00296B5E" w:rsidRPr="00296B5E">
        <w:rPr>
          <w:rStyle w:val="un"/>
          <w:rFonts w:ascii="Arial" w:eastAsia="Arial Unicode MS" w:hAnsi="Arial" w:cs="Arial"/>
          <w:color w:val="333333"/>
        </w:rPr>
        <w:t xml:space="preserve"> </w:t>
      </w:r>
      <w:r w:rsidR="00296B5E" w:rsidRPr="00C86A14">
        <w:rPr>
          <w:rStyle w:val="un"/>
          <w:rFonts w:ascii="Arial" w:eastAsia="Arial Unicode MS" w:hAnsi="Arial" w:cs="Arial"/>
          <w:color w:val="333333"/>
        </w:rPr>
        <w:t xml:space="preserve">sobre </w:t>
      </w:r>
      <w:r w:rsidR="00296B5E">
        <w:rPr>
          <w:rStyle w:val="un"/>
          <w:rFonts w:ascii="Arial" w:eastAsia="Arial Unicode MS" w:hAnsi="Arial" w:cs="Arial"/>
          <w:color w:val="333333"/>
        </w:rPr>
        <w:t xml:space="preserve">la </w:t>
      </w:r>
      <w:r w:rsidR="00296B5E" w:rsidRPr="00C86A14">
        <w:rPr>
          <w:rStyle w:val="un"/>
          <w:rFonts w:ascii="Arial" w:eastAsia="Arial Unicode MS" w:hAnsi="Arial" w:cs="Arial"/>
          <w:color w:val="333333"/>
        </w:rPr>
        <w:t>ciencia</w:t>
      </w:r>
      <w:r w:rsidR="00296B5E">
        <w:rPr>
          <w:rStyle w:val="un"/>
          <w:rFonts w:ascii="Arial" w:eastAsia="Arial Unicode MS" w:hAnsi="Arial" w:cs="Arial"/>
          <w:color w:val="333333"/>
        </w:rPr>
        <w:t>; esta cultura fue</w:t>
      </w:r>
      <w:r w:rsidR="00296B5E" w:rsidRPr="00C86A14">
        <w:rPr>
          <w:rStyle w:val="un"/>
          <w:rFonts w:ascii="Arial" w:eastAsia="Arial Unicode MS" w:hAnsi="Arial" w:cs="Arial"/>
          <w:color w:val="333333"/>
        </w:rPr>
        <w:t xml:space="preserve"> </w:t>
      </w:r>
      <w:r w:rsidRPr="00C86A14">
        <w:rPr>
          <w:rStyle w:val="un"/>
          <w:rFonts w:ascii="Arial" w:eastAsia="Arial Unicode MS" w:hAnsi="Arial" w:cs="Arial"/>
          <w:color w:val="333333"/>
        </w:rPr>
        <w:t xml:space="preserve">cuna del conocimiento, </w:t>
      </w:r>
      <w:r w:rsidR="00296B5E" w:rsidRPr="00C86A14">
        <w:rPr>
          <w:rStyle w:val="un"/>
          <w:rFonts w:ascii="Arial" w:eastAsia="Arial Unicode MS" w:hAnsi="Arial" w:cs="Arial"/>
          <w:color w:val="333333"/>
        </w:rPr>
        <w:t>inclu</w:t>
      </w:r>
      <w:r w:rsidR="00296B5E">
        <w:rPr>
          <w:rStyle w:val="un"/>
          <w:rFonts w:ascii="Arial" w:eastAsia="Arial Unicode MS" w:hAnsi="Arial" w:cs="Arial"/>
          <w:color w:val="333333"/>
        </w:rPr>
        <w:t>i</w:t>
      </w:r>
      <w:r w:rsidR="00296B5E" w:rsidRPr="00C86A14">
        <w:rPr>
          <w:rStyle w:val="un"/>
          <w:rFonts w:ascii="Arial" w:eastAsia="Arial Unicode MS" w:hAnsi="Arial" w:cs="Arial"/>
          <w:color w:val="333333"/>
        </w:rPr>
        <w:t xml:space="preserve">do </w:t>
      </w:r>
      <w:r w:rsidRPr="00C86A14">
        <w:rPr>
          <w:rStyle w:val="un"/>
          <w:rFonts w:ascii="Arial" w:eastAsia="Arial Unicode MS" w:hAnsi="Arial" w:cs="Arial"/>
          <w:color w:val="333333"/>
        </w:rPr>
        <w:t xml:space="preserve">el científico. </w:t>
      </w:r>
    </w:p>
    <w:p w14:paraId="26201E90" w14:textId="77777777" w:rsidR="00DD30B6" w:rsidRPr="00C86A14" w:rsidRDefault="00DD30B6"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76372CD8" w14:textId="4A5F7A11" w:rsidR="0011157E" w:rsidRPr="00C86A14" w:rsidRDefault="0011157E" w:rsidP="00C86A14">
      <w:pPr>
        <w:pStyle w:val="u"/>
        <w:shd w:val="clear" w:color="auto" w:fill="FFFFFF"/>
        <w:spacing w:before="0" w:beforeAutospacing="0" w:after="0" w:afterAutospacing="0" w:line="360" w:lineRule="auto"/>
        <w:jc w:val="both"/>
        <w:rPr>
          <w:rFonts w:ascii="Arial" w:eastAsia="Arial Unicode MS" w:hAnsi="Arial" w:cs="Arial"/>
          <w:color w:val="333333"/>
        </w:rPr>
      </w:pPr>
      <w:r w:rsidRPr="00C86A14">
        <w:rPr>
          <w:rStyle w:val="un"/>
          <w:rFonts w:ascii="Arial" w:eastAsia="Arial Unicode MS" w:hAnsi="Arial" w:cs="Arial"/>
          <w:color w:val="333333"/>
        </w:rPr>
        <w:t>La ciencia es el conjunto de las actividades desarrolladas por el ser humano, de forma objetiva, sistemática, exacta, verificable y</w:t>
      </w:r>
      <w:ins w:id="3" w:author="María" w:date="2015-09-18T08:59:00Z">
        <w:r w:rsidR="00296B5E">
          <w:rPr>
            <w:rStyle w:val="un"/>
            <w:rFonts w:ascii="Arial" w:eastAsia="Arial Unicode MS" w:hAnsi="Arial" w:cs="Arial"/>
            <w:color w:val="333333"/>
          </w:rPr>
          <w:t>,</w:t>
        </w:r>
      </w:ins>
      <w:r w:rsidRPr="00C86A14">
        <w:rPr>
          <w:rStyle w:val="un"/>
          <w:rFonts w:ascii="Arial" w:eastAsia="Arial Unicode MS" w:hAnsi="Arial" w:cs="Arial"/>
          <w:color w:val="333333"/>
        </w:rPr>
        <w:t xml:space="preserve"> por ende</w:t>
      </w:r>
      <w:ins w:id="4" w:author="María" w:date="2015-09-18T08:59:00Z">
        <w:r w:rsidR="00296B5E">
          <w:rPr>
            <w:rStyle w:val="un"/>
            <w:rFonts w:ascii="Arial" w:eastAsia="Arial Unicode MS" w:hAnsi="Arial" w:cs="Arial"/>
            <w:color w:val="333333"/>
          </w:rPr>
          <w:t>,</w:t>
        </w:r>
      </w:ins>
      <w:r w:rsidRPr="00C86A14">
        <w:rPr>
          <w:rStyle w:val="un"/>
          <w:rFonts w:ascii="Arial" w:eastAsia="Arial Unicode MS" w:hAnsi="Arial" w:cs="Arial"/>
          <w:color w:val="333333"/>
        </w:rPr>
        <w:t xml:space="preserve"> fiable,</w:t>
      </w:r>
      <w:r w:rsidR="00623D00">
        <w:rPr>
          <w:rStyle w:val="un"/>
          <w:rFonts w:ascii="Arial" w:eastAsia="Arial Unicode MS" w:hAnsi="Arial" w:cs="Arial"/>
          <w:color w:val="333333"/>
        </w:rPr>
        <w:t xml:space="preserve"> </w:t>
      </w:r>
      <w:r w:rsidRPr="00C86A14">
        <w:rPr>
          <w:rStyle w:val="un"/>
          <w:rFonts w:ascii="Arial" w:eastAsia="Arial Unicode MS" w:hAnsi="Arial" w:cs="Arial"/>
          <w:color w:val="333333"/>
        </w:rPr>
        <w:t>para construir aquellos</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conocimientos</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que le ayudan a comprender la naturaleza y</w:t>
      </w:r>
      <w:ins w:id="5" w:author="María" w:date="2015-09-18T08:59:00Z">
        <w:r w:rsidR="00296B5E">
          <w:rPr>
            <w:rStyle w:val="un"/>
            <w:rFonts w:ascii="Arial" w:eastAsia="Arial Unicode MS" w:hAnsi="Arial" w:cs="Arial"/>
            <w:color w:val="333333"/>
          </w:rPr>
          <w:t>,</w:t>
        </w:r>
      </w:ins>
      <w:r w:rsidRPr="00C86A14">
        <w:rPr>
          <w:rStyle w:val="un"/>
          <w:rFonts w:ascii="Arial" w:eastAsia="Arial Unicode MS" w:hAnsi="Arial" w:cs="Arial"/>
          <w:color w:val="333333"/>
        </w:rPr>
        <w:t xml:space="preserve"> en general</w:t>
      </w:r>
      <w:ins w:id="6" w:author="María" w:date="2015-09-18T08:59:00Z">
        <w:r w:rsidR="00296B5E">
          <w:rPr>
            <w:rStyle w:val="un"/>
            <w:rFonts w:ascii="Arial" w:eastAsia="Arial Unicode MS" w:hAnsi="Arial" w:cs="Arial"/>
            <w:color w:val="333333"/>
          </w:rPr>
          <w:t>,</w:t>
        </w:r>
      </w:ins>
      <w:r w:rsidRPr="00C86A14">
        <w:rPr>
          <w:rStyle w:val="un"/>
          <w:rFonts w:ascii="Arial" w:eastAsia="Arial Unicode MS" w:hAnsi="Arial" w:cs="Arial"/>
          <w:color w:val="333333"/>
        </w:rPr>
        <w:t xml:space="preserve"> el mundo que lo rodea. </w:t>
      </w:r>
    </w:p>
    <w:p w14:paraId="3DC0429F" w14:textId="77777777" w:rsidR="0011157E" w:rsidRPr="00C86A14" w:rsidRDefault="0011157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13C893D3" w14:textId="77777777" w:rsidR="0011157E" w:rsidRPr="00C86A14" w:rsidRDefault="0011157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Las</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características</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principales de la ciencia son:</w:t>
      </w:r>
    </w:p>
    <w:p w14:paraId="10DBB2C3" w14:textId="77777777" w:rsidR="0011157E" w:rsidRPr="00C86A14" w:rsidRDefault="0011157E" w:rsidP="00C86A14">
      <w:pPr>
        <w:pStyle w:val="u"/>
        <w:shd w:val="clear" w:color="auto" w:fill="FFFFFF"/>
        <w:spacing w:before="0" w:beforeAutospacing="0" w:after="0" w:afterAutospacing="0" w:line="360" w:lineRule="auto"/>
        <w:jc w:val="both"/>
        <w:rPr>
          <w:rFonts w:ascii="Arial" w:eastAsia="Arial Unicode MS" w:hAnsi="Arial" w:cs="Arial"/>
          <w:color w:val="333333"/>
        </w:rPr>
      </w:pPr>
    </w:p>
    <w:p w14:paraId="5765A3A7" w14:textId="77777777" w:rsidR="0011157E" w:rsidRPr="00C86A14" w:rsidRDefault="0011157E" w:rsidP="00C86A14">
      <w:pPr>
        <w:numPr>
          <w:ilvl w:val="0"/>
          <w:numId w:val="1"/>
        </w:numPr>
        <w:shd w:val="clear" w:color="auto" w:fill="FFFFFF"/>
        <w:spacing w:after="0" w:line="360" w:lineRule="auto"/>
        <w:ind w:left="300"/>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lastRenderedPageBreak/>
        <w:t>Surge gracias a la capacidad de los humanos de</w:t>
      </w:r>
      <w:r w:rsidRPr="00C86A14">
        <w:rPr>
          <w:rStyle w:val="apple-converted-space"/>
          <w:rFonts w:ascii="Arial" w:eastAsia="Arial Unicode MS" w:hAnsi="Arial" w:cs="Arial"/>
          <w:color w:val="333333"/>
          <w:sz w:val="24"/>
          <w:szCs w:val="24"/>
        </w:rPr>
        <w:t> </w:t>
      </w:r>
      <w:r w:rsidRPr="00C86A14">
        <w:rPr>
          <w:rStyle w:val="Textoennegrita"/>
          <w:rFonts w:ascii="Arial" w:eastAsia="Arial Unicode MS" w:hAnsi="Arial" w:cs="Arial"/>
          <w:color w:val="333333"/>
          <w:sz w:val="24"/>
          <w:szCs w:val="24"/>
        </w:rPr>
        <w:t>plantearse preguntas</w:t>
      </w:r>
      <w:r w:rsidRPr="00C86A14">
        <w:rPr>
          <w:rStyle w:val="apple-converted-space"/>
          <w:rFonts w:ascii="Arial" w:eastAsia="Arial Unicode MS" w:hAnsi="Arial" w:cs="Arial"/>
          <w:color w:val="333333"/>
          <w:sz w:val="24"/>
          <w:szCs w:val="24"/>
        </w:rPr>
        <w:t> </w:t>
      </w:r>
      <w:r w:rsidRPr="00C86A14">
        <w:rPr>
          <w:rStyle w:val="un"/>
          <w:rFonts w:ascii="Arial" w:eastAsia="Arial Unicode MS" w:hAnsi="Arial" w:cs="Arial"/>
          <w:color w:val="333333"/>
          <w:sz w:val="24"/>
          <w:szCs w:val="24"/>
        </w:rPr>
        <w:t>(por ejemplo, ¿por qué caen los objetos?, ¿cómo se almacenan y recuperan los recuerdos?, ¿qué sucede al interior de un agujero negro? etc.).</w:t>
      </w:r>
    </w:p>
    <w:p w14:paraId="71441C13" w14:textId="77777777" w:rsidR="0011157E" w:rsidRPr="00C86A14" w:rsidRDefault="0011157E" w:rsidP="00C86A14">
      <w:pPr>
        <w:numPr>
          <w:ilvl w:val="0"/>
          <w:numId w:val="1"/>
        </w:numPr>
        <w:shd w:val="clear" w:color="auto" w:fill="FFFFFF"/>
        <w:spacing w:after="0" w:line="360" w:lineRule="auto"/>
        <w:ind w:left="300"/>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Intenta</w:t>
      </w:r>
      <w:r w:rsidRPr="00C86A14">
        <w:rPr>
          <w:rStyle w:val="apple-converted-space"/>
          <w:rFonts w:ascii="Arial" w:eastAsia="Arial Unicode MS" w:hAnsi="Arial" w:cs="Arial"/>
          <w:color w:val="333333"/>
          <w:sz w:val="24"/>
          <w:szCs w:val="24"/>
        </w:rPr>
        <w:t> </w:t>
      </w:r>
      <w:r w:rsidRPr="00C86A14">
        <w:rPr>
          <w:rStyle w:val="Textoennegrita"/>
          <w:rFonts w:ascii="Arial" w:eastAsia="Arial Unicode MS" w:hAnsi="Arial" w:cs="Arial"/>
          <w:color w:val="333333"/>
          <w:sz w:val="24"/>
          <w:szCs w:val="24"/>
        </w:rPr>
        <w:t>explicar</w:t>
      </w:r>
      <w:r w:rsidRPr="00C86A14">
        <w:rPr>
          <w:rStyle w:val="apple-converted-space"/>
          <w:rFonts w:ascii="Arial" w:eastAsia="Arial Unicode MS" w:hAnsi="Arial" w:cs="Arial"/>
          <w:color w:val="333333"/>
          <w:sz w:val="24"/>
          <w:szCs w:val="24"/>
        </w:rPr>
        <w:t> </w:t>
      </w:r>
      <w:r w:rsidRPr="00C86A14">
        <w:rPr>
          <w:rStyle w:val="un"/>
          <w:rFonts w:ascii="Arial" w:eastAsia="Arial Unicode MS" w:hAnsi="Arial" w:cs="Arial"/>
          <w:color w:val="333333"/>
          <w:sz w:val="24"/>
          <w:szCs w:val="24"/>
        </w:rPr>
        <w:t>por qué y cómo ocurren los hechos.</w:t>
      </w:r>
      <w:r w:rsidRPr="00C86A14">
        <w:rPr>
          <w:rStyle w:val="apple-converted-space"/>
          <w:rFonts w:ascii="Arial" w:eastAsia="Arial Unicode MS" w:hAnsi="Arial" w:cs="Arial"/>
          <w:color w:val="333333"/>
          <w:sz w:val="24"/>
          <w:szCs w:val="24"/>
        </w:rPr>
        <w:t> </w:t>
      </w:r>
      <w:r w:rsidRPr="00C86A14">
        <w:rPr>
          <w:rStyle w:val="un"/>
          <w:rFonts w:ascii="Arial" w:eastAsia="Arial Unicode MS" w:hAnsi="Arial" w:cs="Arial"/>
          <w:color w:val="333333"/>
          <w:sz w:val="24"/>
          <w:szCs w:val="24"/>
        </w:rPr>
        <w:t xml:space="preserve">Para ello, emplea la </w:t>
      </w:r>
      <w:r w:rsidRPr="00C86A14">
        <w:rPr>
          <w:rStyle w:val="un"/>
          <w:rFonts w:ascii="Arial" w:eastAsia="Arial Unicode MS" w:hAnsi="Arial" w:cs="Arial"/>
          <w:b/>
          <w:color w:val="333333"/>
          <w:sz w:val="24"/>
          <w:szCs w:val="24"/>
        </w:rPr>
        <w:t>observación</w:t>
      </w:r>
      <w:r w:rsidRPr="00C86A14">
        <w:rPr>
          <w:rStyle w:val="un"/>
          <w:rFonts w:ascii="Arial" w:eastAsia="Arial Unicode MS" w:hAnsi="Arial" w:cs="Arial"/>
          <w:color w:val="333333"/>
          <w:sz w:val="24"/>
          <w:szCs w:val="24"/>
        </w:rPr>
        <w:t xml:space="preserve">, la </w:t>
      </w:r>
      <w:r w:rsidRPr="00C86A14">
        <w:rPr>
          <w:rStyle w:val="un"/>
          <w:rFonts w:ascii="Arial" w:eastAsia="Arial Unicode MS" w:hAnsi="Arial" w:cs="Arial"/>
          <w:b/>
          <w:color w:val="333333"/>
          <w:sz w:val="24"/>
          <w:szCs w:val="24"/>
        </w:rPr>
        <w:t>experimentación</w:t>
      </w:r>
      <w:r w:rsidRPr="00C86A14">
        <w:rPr>
          <w:rStyle w:val="un"/>
          <w:rFonts w:ascii="Arial" w:eastAsia="Arial Unicode MS" w:hAnsi="Arial" w:cs="Arial"/>
          <w:color w:val="333333"/>
          <w:sz w:val="24"/>
          <w:szCs w:val="24"/>
        </w:rPr>
        <w:t xml:space="preserve"> y el </w:t>
      </w:r>
      <w:r w:rsidRPr="00C86A14">
        <w:rPr>
          <w:rStyle w:val="un"/>
          <w:rFonts w:ascii="Arial" w:eastAsia="Arial Unicode MS" w:hAnsi="Arial" w:cs="Arial"/>
          <w:b/>
          <w:color w:val="333333"/>
          <w:sz w:val="24"/>
          <w:szCs w:val="24"/>
        </w:rPr>
        <w:t>razonamiento</w:t>
      </w:r>
      <w:r w:rsidRPr="00C86A14">
        <w:rPr>
          <w:rStyle w:val="un"/>
          <w:rFonts w:ascii="Arial" w:eastAsia="Arial Unicode MS" w:hAnsi="Arial" w:cs="Arial"/>
          <w:color w:val="333333"/>
          <w:sz w:val="24"/>
          <w:szCs w:val="24"/>
        </w:rPr>
        <w:t>, con la finalidad de deducir teorías y principios generalizables a situaciones similares (por ejemplo, las leyes de la dinámica, la teoría cinético-molecular de la materia, etc.).</w:t>
      </w:r>
    </w:p>
    <w:p w14:paraId="5CF60002" w14:textId="77777777" w:rsidR="0011157E" w:rsidRPr="00C86A14" w:rsidRDefault="0011157E" w:rsidP="00C86A14">
      <w:pPr>
        <w:numPr>
          <w:ilvl w:val="0"/>
          <w:numId w:val="1"/>
        </w:numPr>
        <w:shd w:val="clear" w:color="auto" w:fill="FFFFFF"/>
        <w:spacing w:after="0" w:line="360" w:lineRule="auto"/>
        <w:ind w:left="300"/>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Sigue unas pautas determinadas que forman parte de un</w:t>
      </w:r>
      <w:r w:rsidRPr="00C86A14">
        <w:rPr>
          <w:rStyle w:val="apple-converted-space"/>
          <w:rFonts w:ascii="Arial" w:eastAsia="Arial Unicode MS" w:hAnsi="Arial" w:cs="Arial"/>
          <w:color w:val="333333"/>
          <w:sz w:val="24"/>
          <w:szCs w:val="24"/>
        </w:rPr>
        <w:t> </w:t>
      </w:r>
      <w:r w:rsidRPr="00C86A14">
        <w:rPr>
          <w:rStyle w:val="Textoennegrita"/>
          <w:rFonts w:ascii="Arial" w:eastAsia="Arial Unicode MS" w:hAnsi="Arial" w:cs="Arial"/>
          <w:color w:val="333333"/>
          <w:sz w:val="24"/>
          <w:szCs w:val="24"/>
        </w:rPr>
        <w:t>método de investigación</w:t>
      </w:r>
      <w:r w:rsidRPr="00C86A14">
        <w:rPr>
          <w:rStyle w:val="un"/>
          <w:rFonts w:ascii="Arial" w:eastAsia="Arial Unicode MS" w:hAnsi="Arial" w:cs="Arial"/>
          <w:color w:val="333333"/>
          <w:sz w:val="24"/>
          <w:szCs w:val="24"/>
        </w:rPr>
        <w:t>.</w:t>
      </w:r>
    </w:p>
    <w:p w14:paraId="646B3759" w14:textId="77777777" w:rsidR="0011157E" w:rsidRPr="00C86A14" w:rsidRDefault="0011157E" w:rsidP="00C86A14">
      <w:pPr>
        <w:numPr>
          <w:ilvl w:val="0"/>
          <w:numId w:val="1"/>
        </w:numPr>
        <w:shd w:val="clear" w:color="auto" w:fill="FFFFFF"/>
        <w:spacing w:after="0" w:line="360" w:lineRule="auto"/>
        <w:ind w:left="300"/>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El conocimiento generado está integrado en un</w:t>
      </w:r>
      <w:r w:rsidRPr="00C86A14">
        <w:rPr>
          <w:rStyle w:val="apple-converted-space"/>
          <w:rFonts w:ascii="Arial" w:eastAsia="Arial Unicode MS" w:hAnsi="Arial" w:cs="Arial"/>
          <w:color w:val="333333"/>
          <w:sz w:val="24"/>
          <w:szCs w:val="24"/>
        </w:rPr>
        <w:t> </w:t>
      </w:r>
      <w:r w:rsidRPr="00C86A14">
        <w:rPr>
          <w:rStyle w:val="Textoennegrita"/>
          <w:rFonts w:ascii="Arial" w:eastAsia="Arial Unicode MS" w:hAnsi="Arial" w:cs="Arial"/>
          <w:color w:val="333333"/>
          <w:sz w:val="24"/>
          <w:szCs w:val="24"/>
        </w:rPr>
        <w:t>sistema de ideas</w:t>
      </w:r>
      <w:r w:rsidRPr="00C86A14">
        <w:rPr>
          <w:rStyle w:val="apple-converted-space"/>
          <w:rFonts w:ascii="Arial" w:eastAsia="Arial Unicode MS" w:hAnsi="Arial" w:cs="Arial"/>
          <w:color w:val="333333"/>
          <w:sz w:val="24"/>
          <w:szCs w:val="24"/>
        </w:rPr>
        <w:t> </w:t>
      </w:r>
      <w:r w:rsidRPr="00C86A14">
        <w:rPr>
          <w:rStyle w:val="un"/>
          <w:rFonts w:ascii="Arial" w:eastAsia="Arial Unicode MS" w:hAnsi="Arial" w:cs="Arial"/>
          <w:color w:val="333333"/>
          <w:sz w:val="24"/>
          <w:szCs w:val="24"/>
        </w:rPr>
        <w:t>organizado de forma lógica.</w:t>
      </w:r>
    </w:p>
    <w:p w14:paraId="00373D62" w14:textId="0861D3D9" w:rsidR="0011157E" w:rsidRPr="00C86A14" w:rsidRDefault="0011157E" w:rsidP="00C86A14">
      <w:pPr>
        <w:numPr>
          <w:ilvl w:val="0"/>
          <w:numId w:val="1"/>
        </w:numPr>
        <w:shd w:val="clear" w:color="auto" w:fill="FFFFFF"/>
        <w:spacing w:after="0" w:line="360" w:lineRule="auto"/>
        <w:ind w:left="300"/>
        <w:jc w:val="both"/>
        <w:rPr>
          <w:rStyle w:val="un"/>
          <w:rFonts w:ascii="Arial" w:eastAsia="Arial Unicode MS" w:hAnsi="Arial" w:cs="Arial"/>
          <w:color w:val="333333"/>
          <w:sz w:val="24"/>
          <w:szCs w:val="24"/>
        </w:rPr>
      </w:pPr>
      <w:r w:rsidRPr="00C86A14">
        <w:rPr>
          <w:rStyle w:val="un"/>
          <w:rFonts w:ascii="Arial" w:eastAsia="Arial Unicode MS" w:hAnsi="Arial" w:cs="Arial"/>
          <w:color w:val="333333"/>
          <w:sz w:val="24"/>
          <w:szCs w:val="24"/>
        </w:rPr>
        <w:t>Todo conocimiento está sujeto a una</w:t>
      </w:r>
      <w:r w:rsidRPr="00C86A14">
        <w:rPr>
          <w:rStyle w:val="apple-converted-space"/>
          <w:rFonts w:ascii="Arial" w:eastAsia="Arial Unicode MS" w:hAnsi="Arial" w:cs="Arial"/>
          <w:color w:val="333333"/>
          <w:sz w:val="24"/>
          <w:szCs w:val="24"/>
        </w:rPr>
        <w:t> </w:t>
      </w:r>
      <w:r w:rsidRPr="00C86A14">
        <w:rPr>
          <w:rStyle w:val="Textoennegrita"/>
          <w:rFonts w:ascii="Arial" w:eastAsia="Arial Unicode MS" w:hAnsi="Arial" w:cs="Arial"/>
          <w:color w:val="333333"/>
          <w:sz w:val="24"/>
          <w:szCs w:val="24"/>
        </w:rPr>
        <w:t>constante revisión</w:t>
      </w:r>
      <w:r w:rsidRPr="00C86A14">
        <w:rPr>
          <w:rStyle w:val="apple-converted-space"/>
          <w:rFonts w:ascii="Arial" w:eastAsia="Arial Unicode MS" w:hAnsi="Arial" w:cs="Arial"/>
          <w:color w:val="333333"/>
          <w:sz w:val="24"/>
          <w:szCs w:val="24"/>
        </w:rPr>
        <w:t> </w:t>
      </w:r>
      <w:r w:rsidRPr="00C86A14">
        <w:rPr>
          <w:rStyle w:val="un"/>
          <w:rFonts w:ascii="Arial" w:eastAsia="Arial Unicode MS" w:hAnsi="Arial" w:cs="Arial"/>
          <w:color w:val="333333"/>
          <w:sz w:val="24"/>
          <w:szCs w:val="24"/>
        </w:rPr>
        <w:t xml:space="preserve">y puede ser refutado por nuevos hechos que contradigan las teorías vigentes (por ejemplo, la sustitución de la teoría geocéntrica de Ptolomeo por la heliocéntrica de Copérnico), por tanto, la ciencia </w:t>
      </w:r>
      <w:r w:rsidRPr="00C86A14">
        <w:rPr>
          <w:rStyle w:val="un"/>
          <w:rFonts w:ascii="Arial" w:eastAsia="Arial Unicode MS" w:hAnsi="Arial" w:cs="Arial"/>
          <w:i/>
          <w:color w:val="333333"/>
          <w:sz w:val="24"/>
          <w:szCs w:val="24"/>
        </w:rPr>
        <w:t>no es un conocimiento definitivo</w:t>
      </w:r>
      <w:r w:rsidRPr="00C86A14">
        <w:rPr>
          <w:rStyle w:val="un"/>
          <w:rFonts w:ascii="Arial" w:eastAsia="Arial Unicode MS" w:hAnsi="Arial" w:cs="Arial"/>
          <w:color w:val="333333"/>
          <w:sz w:val="24"/>
          <w:szCs w:val="24"/>
        </w:rPr>
        <w:t>.</w:t>
      </w:r>
    </w:p>
    <w:p w14:paraId="623A893A" w14:textId="77777777" w:rsidR="0011157E" w:rsidRPr="00C86A14" w:rsidRDefault="0011157E" w:rsidP="00C86A14">
      <w:pPr>
        <w:shd w:val="clear" w:color="auto" w:fill="FFFFFF"/>
        <w:spacing w:after="0" w:line="360" w:lineRule="auto"/>
        <w:ind w:left="300"/>
        <w:jc w:val="both"/>
        <w:rPr>
          <w:rStyle w:val="un"/>
          <w:rFonts w:ascii="Arial" w:eastAsia="Arial Unicode MS" w:hAnsi="Arial" w:cs="Arial"/>
          <w:color w:val="333333"/>
          <w:sz w:val="24"/>
          <w:szCs w:val="24"/>
        </w:rPr>
      </w:pPr>
    </w:p>
    <w:tbl>
      <w:tblPr>
        <w:tblStyle w:val="Tablaconcuadrcula2"/>
        <w:tblW w:w="0" w:type="auto"/>
        <w:tblLook w:val="04A0" w:firstRow="1" w:lastRow="0" w:firstColumn="1" w:lastColumn="0" w:noHBand="0" w:noVBand="1"/>
      </w:tblPr>
      <w:tblGrid>
        <w:gridCol w:w="2013"/>
        <w:gridCol w:w="7041"/>
      </w:tblGrid>
      <w:tr w:rsidR="0011157E" w:rsidRPr="00C86A14" w14:paraId="37AFA31E" w14:textId="77777777" w:rsidTr="00806E71">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AAF71DA" w14:textId="77777777" w:rsidR="0011157E" w:rsidRPr="00C86A14" w:rsidRDefault="0011157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Destacado</w:t>
            </w:r>
          </w:p>
        </w:tc>
      </w:tr>
      <w:tr w:rsidR="0011157E" w:rsidRPr="00C86A14" w14:paraId="3E5AF5E6"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119787" w14:textId="77777777" w:rsidR="0011157E" w:rsidRPr="00C86A14" w:rsidRDefault="0011157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EF09E3" w14:textId="77777777" w:rsidR="0011157E" w:rsidRPr="00C86A14" w:rsidRDefault="0011157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El nacimiento de la ciencia</w:t>
            </w:r>
          </w:p>
        </w:tc>
      </w:tr>
      <w:tr w:rsidR="0011157E" w:rsidRPr="00C86A14" w14:paraId="709A8AE9"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984761"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F2B1C4" w14:textId="564F8CF5" w:rsidR="00DD30B6" w:rsidRPr="00C86A14" w:rsidRDefault="00DD30B6"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Antes del nacimiento de la ciencia, los seres humanos intentaban dar explicaciones de los fenómenos naturales mediante la mitología, las creencias religiosas, etc. Descubre cómo ha evolucionado el saber científico a lo largo del tiempo en este enlace de la Gran Enciclopedia Planeta [VER]</w:t>
            </w:r>
            <w:r w:rsidR="00C56D54" w:rsidRPr="00C86A14">
              <w:rPr>
                <w:rFonts w:ascii="Arial" w:eastAsia="Arial Unicode MS" w:hAnsi="Arial" w:cs="Arial"/>
                <w:sz w:val="24"/>
                <w:szCs w:val="24"/>
              </w:rPr>
              <w:t>.</w:t>
            </w:r>
            <w:r w:rsidRPr="00C86A14">
              <w:rPr>
                <w:rFonts w:ascii="Arial" w:eastAsia="Arial Unicode MS" w:hAnsi="Arial" w:cs="Arial"/>
                <w:sz w:val="24"/>
                <w:szCs w:val="24"/>
              </w:rPr>
              <w:t xml:space="preserve"> (http://aulaplaneta.planetasaber.com/Error.asp?ts=1436290021)</w:t>
            </w:r>
          </w:p>
        </w:tc>
      </w:tr>
    </w:tbl>
    <w:p w14:paraId="73CFFD42"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p w14:paraId="60D7CCAE" w14:textId="44DF6414" w:rsidR="00132D59" w:rsidRPr="00C86A14" w:rsidRDefault="00132D59" w:rsidP="00C86A14">
      <w:pPr>
        <w:tabs>
          <w:tab w:val="right" w:pos="8498"/>
        </w:tabs>
        <w:spacing w:after="0" w:line="360" w:lineRule="auto"/>
        <w:jc w:val="both"/>
        <w:rPr>
          <w:rFonts w:ascii="Arial" w:eastAsia="Arial Unicode MS" w:hAnsi="Arial" w:cs="Arial"/>
          <w:color w:val="333333"/>
          <w:sz w:val="24"/>
          <w:szCs w:val="24"/>
          <w:shd w:val="clear" w:color="auto" w:fill="FFFFFF"/>
        </w:rPr>
      </w:pPr>
      <w:r w:rsidRPr="00C86A14">
        <w:rPr>
          <w:rFonts w:ascii="Arial" w:eastAsia="Arial Unicode MS" w:hAnsi="Arial" w:cs="Arial"/>
          <w:sz w:val="24"/>
          <w:szCs w:val="24"/>
          <w:highlight w:val="yellow"/>
        </w:rPr>
        <w:t>[SECCIÓN 1</w:t>
      </w:r>
      <w:r w:rsidRPr="00C86A14">
        <w:rPr>
          <w:rFonts w:ascii="Arial" w:eastAsia="Arial Unicode MS" w:hAnsi="Arial" w:cs="Arial"/>
          <w:b/>
          <w:sz w:val="24"/>
          <w:szCs w:val="24"/>
          <w:highlight w:val="yellow"/>
        </w:rPr>
        <w:t>]</w:t>
      </w:r>
      <w:r w:rsidRPr="00C86A14">
        <w:rPr>
          <w:rFonts w:ascii="Arial" w:eastAsia="Arial Unicode MS" w:hAnsi="Arial" w:cs="Arial"/>
          <w:b/>
          <w:sz w:val="24"/>
          <w:szCs w:val="24"/>
        </w:rPr>
        <w:t xml:space="preserve"> Consolidación</w:t>
      </w:r>
    </w:p>
    <w:p w14:paraId="51D42C0A" w14:textId="77777777" w:rsidR="00132D59" w:rsidRPr="00C86A14" w:rsidRDefault="00132D59" w:rsidP="00C86A14">
      <w:pPr>
        <w:tabs>
          <w:tab w:val="right" w:pos="8498"/>
        </w:tabs>
        <w:spacing w:after="0" w:line="360" w:lineRule="auto"/>
        <w:jc w:val="both"/>
        <w:rPr>
          <w:rFonts w:ascii="Arial" w:eastAsia="Arial Unicode MS" w:hAnsi="Arial" w:cs="Arial"/>
          <w:color w:val="333333"/>
          <w:sz w:val="24"/>
          <w:szCs w:val="24"/>
          <w:shd w:val="clear" w:color="auto" w:fill="FFFFFF"/>
        </w:rPr>
      </w:pPr>
      <w:r w:rsidRPr="00C86A14">
        <w:rPr>
          <w:rFonts w:ascii="Arial" w:eastAsia="Arial Unicode MS" w:hAnsi="Arial" w:cs="Arial"/>
          <w:color w:val="333333"/>
          <w:sz w:val="24"/>
          <w:szCs w:val="24"/>
          <w:shd w:val="clear" w:color="auto" w:fill="FFFFFF"/>
        </w:rPr>
        <w:t>Actividades para consolidar lo que has aprendido en esta sección.</w:t>
      </w:r>
    </w:p>
    <w:p w14:paraId="4E9B03AB" w14:textId="41331C77" w:rsidR="00E400A8" w:rsidRPr="00C86A14" w:rsidRDefault="00E400A8" w:rsidP="00C86A14">
      <w:pPr>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518"/>
        <w:gridCol w:w="6536"/>
      </w:tblGrid>
      <w:tr w:rsidR="0011157E" w:rsidRPr="00C86A14" w14:paraId="50DDD833"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66A236D" w14:textId="77777777" w:rsidR="0011157E" w:rsidRPr="00C86A14" w:rsidRDefault="0011157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11157E" w:rsidRPr="00C86A14" w14:paraId="0236B544"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BC00EE"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7C9395"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_REC10</w:t>
            </w:r>
          </w:p>
        </w:tc>
      </w:tr>
      <w:tr w:rsidR="0011157E" w:rsidRPr="00C86A14" w14:paraId="72A909EB"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D4A82E"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Ubicación en Aula Planeta</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44A237"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3° ESO/Física y Química/La ciencia/1. ¿Qué es la ciencia?/1.1 Consolidación/Practica</w:t>
            </w:r>
          </w:p>
          <w:p w14:paraId="580FD69C" w14:textId="77777777" w:rsidR="0011157E" w:rsidRPr="00C86A14" w:rsidRDefault="0011157E" w:rsidP="00C86A14">
            <w:pPr>
              <w:spacing w:line="360" w:lineRule="auto"/>
              <w:jc w:val="both"/>
              <w:rPr>
                <w:rFonts w:ascii="Arial" w:eastAsia="Arial Unicode MS" w:hAnsi="Arial" w:cs="Arial"/>
                <w:color w:val="000000"/>
                <w:sz w:val="24"/>
                <w:szCs w:val="24"/>
              </w:rPr>
            </w:pPr>
          </w:p>
        </w:tc>
      </w:tr>
      <w:tr w:rsidR="0011157E" w:rsidRPr="00C86A14" w14:paraId="09CA6863"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EE8138"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E01D22"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Sin cambio </w:t>
            </w:r>
          </w:p>
        </w:tc>
      </w:tr>
      <w:tr w:rsidR="0011157E" w:rsidRPr="00C86A14" w14:paraId="50F048A9"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1358EF"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47A0CA" w14:textId="2C08D173" w:rsidR="0011157E" w:rsidRPr="00C86A14" w:rsidRDefault="00D93FA5" w:rsidP="003F0A0A">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Refuerza tu aprendizaje: </w:t>
            </w:r>
            <w:r w:rsidR="003F0A0A">
              <w:rPr>
                <w:rFonts w:ascii="Arial" w:eastAsia="Arial Unicode MS" w:hAnsi="Arial" w:cs="Arial"/>
                <w:color w:val="000000"/>
                <w:sz w:val="24"/>
                <w:szCs w:val="24"/>
              </w:rPr>
              <w:t>l</w:t>
            </w:r>
            <w:r w:rsidR="003F0A0A" w:rsidRPr="00C86A14">
              <w:rPr>
                <w:rFonts w:ascii="Arial" w:eastAsia="Arial Unicode MS" w:hAnsi="Arial" w:cs="Arial"/>
                <w:color w:val="000000"/>
                <w:sz w:val="24"/>
                <w:szCs w:val="24"/>
              </w:rPr>
              <w:t xml:space="preserve">os </w:t>
            </w:r>
            <w:r w:rsidR="0011157E" w:rsidRPr="00C86A14">
              <w:rPr>
                <w:rFonts w:ascii="Arial" w:eastAsia="Arial Unicode MS" w:hAnsi="Arial" w:cs="Arial"/>
                <w:color w:val="000000"/>
                <w:sz w:val="24"/>
                <w:szCs w:val="24"/>
              </w:rPr>
              <w:t>avances científicos en la historia</w:t>
            </w:r>
          </w:p>
        </w:tc>
      </w:tr>
      <w:tr w:rsidR="0011157E" w:rsidRPr="00C86A14" w14:paraId="03CD7944"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206F16"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5263DA"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que permite identificar avances científicos en diferentes periodos de la historia. </w:t>
            </w:r>
          </w:p>
        </w:tc>
      </w:tr>
    </w:tbl>
    <w:p w14:paraId="7CB1DBB9"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p w14:paraId="4E4746FC" w14:textId="77777777" w:rsidR="0011157E" w:rsidRPr="00C86A14" w:rsidRDefault="0011157E" w:rsidP="00C86A14">
      <w:pPr>
        <w:tabs>
          <w:tab w:val="right" w:pos="8498"/>
        </w:tabs>
        <w:spacing w:after="0" w:line="360" w:lineRule="auto"/>
        <w:jc w:val="both"/>
        <w:rPr>
          <w:rFonts w:ascii="Arial" w:eastAsia="Arial Unicode MS" w:hAnsi="Arial" w:cs="Arial"/>
          <w:sz w:val="24"/>
          <w:szCs w:val="24"/>
          <w:highlight w:val="yellow"/>
        </w:rPr>
      </w:pPr>
    </w:p>
    <w:p w14:paraId="1F7B1847" w14:textId="2FDF0988" w:rsidR="0011157E" w:rsidRPr="00C86A14" w:rsidRDefault="0011157E" w:rsidP="00C86A14">
      <w:pPr>
        <w:tabs>
          <w:tab w:val="right" w:pos="8498"/>
        </w:tabs>
        <w:spacing w:after="0" w:line="360" w:lineRule="auto"/>
        <w:jc w:val="both"/>
        <w:rPr>
          <w:rFonts w:ascii="Arial" w:eastAsia="Arial Unicode MS" w:hAnsi="Arial" w:cs="Arial"/>
          <w:b/>
          <w:sz w:val="24"/>
          <w:szCs w:val="24"/>
        </w:rPr>
      </w:pPr>
      <w:r w:rsidRPr="00C86A14">
        <w:rPr>
          <w:rFonts w:ascii="Arial" w:eastAsia="Arial Unicode MS" w:hAnsi="Arial" w:cs="Arial"/>
          <w:b/>
          <w:sz w:val="24"/>
          <w:szCs w:val="24"/>
          <w:highlight w:val="yellow"/>
        </w:rPr>
        <w:t>[SECCIÓN 1]</w:t>
      </w:r>
      <w:r w:rsidR="00623D00">
        <w:rPr>
          <w:rFonts w:ascii="Arial" w:eastAsia="Arial Unicode MS" w:hAnsi="Arial" w:cs="Arial"/>
          <w:b/>
          <w:sz w:val="24"/>
          <w:szCs w:val="24"/>
        </w:rPr>
        <w:t xml:space="preserve"> </w:t>
      </w:r>
      <w:r w:rsidRPr="00C86A14">
        <w:rPr>
          <w:rFonts w:ascii="Arial" w:eastAsia="Arial Unicode MS" w:hAnsi="Arial" w:cs="Arial"/>
          <w:b/>
          <w:sz w:val="24"/>
          <w:szCs w:val="24"/>
        </w:rPr>
        <w:t>Clasificación de las ciencias</w:t>
      </w:r>
    </w:p>
    <w:p w14:paraId="505F1064"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p w14:paraId="6A04B9CC" w14:textId="77777777" w:rsidR="0011157E" w:rsidRPr="00C86A14" w:rsidRDefault="0011157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Las ciencias se clasifican en grandes grupos teniendo en cuenta:</w:t>
      </w:r>
    </w:p>
    <w:p w14:paraId="5258AF69" w14:textId="77777777" w:rsidR="0011157E" w:rsidRPr="00C86A14" w:rsidRDefault="0011157E" w:rsidP="00C86A14">
      <w:pPr>
        <w:pStyle w:val="u"/>
        <w:shd w:val="clear" w:color="auto" w:fill="FFFFFF"/>
        <w:spacing w:before="0" w:beforeAutospacing="0" w:after="0" w:afterAutospacing="0" w:line="360" w:lineRule="auto"/>
        <w:jc w:val="both"/>
        <w:rPr>
          <w:rFonts w:ascii="Arial" w:eastAsia="Arial Unicode MS" w:hAnsi="Arial" w:cs="Arial"/>
          <w:color w:val="333333"/>
        </w:rPr>
      </w:pPr>
    </w:p>
    <w:p w14:paraId="2F4E22FE" w14:textId="77777777" w:rsidR="0011157E" w:rsidRPr="00C86A14" w:rsidRDefault="0011157E" w:rsidP="00C86A14">
      <w:pPr>
        <w:numPr>
          <w:ilvl w:val="0"/>
          <w:numId w:val="2"/>
        </w:numPr>
        <w:shd w:val="clear" w:color="auto" w:fill="FFFFFF"/>
        <w:spacing w:after="0" w:line="360" w:lineRule="auto"/>
        <w:ind w:left="300"/>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 xml:space="preserve">El </w:t>
      </w:r>
      <w:r w:rsidRPr="00C86A14">
        <w:rPr>
          <w:rStyle w:val="un"/>
          <w:rFonts w:ascii="Arial" w:eastAsia="Arial Unicode MS" w:hAnsi="Arial" w:cs="Arial"/>
          <w:b/>
          <w:color w:val="333333"/>
          <w:sz w:val="24"/>
          <w:szCs w:val="24"/>
        </w:rPr>
        <w:t>objeto de estudio</w:t>
      </w:r>
      <w:r w:rsidRPr="00C86A14">
        <w:rPr>
          <w:rStyle w:val="un"/>
          <w:rFonts w:ascii="Arial" w:eastAsia="Arial Unicode MS" w:hAnsi="Arial" w:cs="Arial"/>
          <w:color w:val="333333"/>
          <w:sz w:val="24"/>
          <w:szCs w:val="24"/>
        </w:rPr>
        <w:t>.</w:t>
      </w:r>
    </w:p>
    <w:p w14:paraId="63A12790" w14:textId="77777777" w:rsidR="0011157E" w:rsidRPr="00C86A14" w:rsidRDefault="0011157E" w:rsidP="00C86A14">
      <w:pPr>
        <w:numPr>
          <w:ilvl w:val="0"/>
          <w:numId w:val="2"/>
        </w:numPr>
        <w:shd w:val="clear" w:color="auto" w:fill="FFFFFF"/>
        <w:spacing w:after="0" w:line="360" w:lineRule="auto"/>
        <w:ind w:left="300"/>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 xml:space="preserve">El </w:t>
      </w:r>
      <w:r w:rsidRPr="00C86A14">
        <w:rPr>
          <w:rStyle w:val="un"/>
          <w:rFonts w:ascii="Arial" w:eastAsia="Arial Unicode MS" w:hAnsi="Arial" w:cs="Arial"/>
          <w:b/>
          <w:color w:val="333333"/>
          <w:sz w:val="24"/>
          <w:szCs w:val="24"/>
        </w:rPr>
        <w:t>método</w:t>
      </w:r>
      <w:r w:rsidRPr="00C86A14">
        <w:rPr>
          <w:rStyle w:val="un"/>
          <w:rFonts w:ascii="Arial" w:eastAsia="Arial Unicode MS" w:hAnsi="Arial" w:cs="Arial"/>
          <w:color w:val="333333"/>
          <w:sz w:val="24"/>
          <w:szCs w:val="24"/>
        </w:rPr>
        <w:t xml:space="preserve"> utilizado.</w:t>
      </w:r>
    </w:p>
    <w:p w14:paraId="3877AF7B" w14:textId="77777777" w:rsidR="0011157E" w:rsidRPr="00C86A14" w:rsidRDefault="0011157E" w:rsidP="00C86A14">
      <w:pPr>
        <w:numPr>
          <w:ilvl w:val="0"/>
          <w:numId w:val="2"/>
        </w:numPr>
        <w:shd w:val="clear" w:color="auto" w:fill="FFFFFF"/>
        <w:spacing w:after="0" w:line="360" w:lineRule="auto"/>
        <w:ind w:left="300"/>
        <w:jc w:val="both"/>
        <w:rPr>
          <w:rStyle w:val="un"/>
          <w:rFonts w:ascii="Arial" w:eastAsia="Arial Unicode MS" w:hAnsi="Arial" w:cs="Arial"/>
          <w:color w:val="333333"/>
          <w:sz w:val="24"/>
          <w:szCs w:val="24"/>
        </w:rPr>
      </w:pPr>
      <w:r w:rsidRPr="00C86A14">
        <w:rPr>
          <w:rStyle w:val="un"/>
          <w:rFonts w:ascii="Arial" w:eastAsia="Arial Unicode MS" w:hAnsi="Arial" w:cs="Arial"/>
          <w:color w:val="333333"/>
          <w:sz w:val="24"/>
          <w:szCs w:val="24"/>
        </w:rPr>
        <w:t xml:space="preserve">El </w:t>
      </w:r>
      <w:r w:rsidRPr="00C86A14">
        <w:rPr>
          <w:rStyle w:val="un"/>
          <w:rFonts w:ascii="Arial" w:eastAsia="Arial Unicode MS" w:hAnsi="Arial" w:cs="Arial"/>
          <w:b/>
          <w:color w:val="333333"/>
          <w:sz w:val="24"/>
          <w:szCs w:val="24"/>
        </w:rPr>
        <w:t>modo de validación</w:t>
      </w:r>
      <w:r w:rsidRPr="00C86A14">
        <w:rPr>
          <w:rStyle w:val="un"/>
          <w:rFonts w:ascii="Arial" w:eastAsia="Arial Unicode MS" w:hAnsi="Arial" w:cs="Arial"/>
          <w:color w:val="333333"/>
          <w:sz w:val="24"/>
          <w:szCs w:val="24"/>
        </w:rPr>
        <w:t xml:space="preserve"> del conocimiento generado.</w:t>
      </w:r>
    </w:p>
    <w:p w14:paraId="6293D84D" w14:textId="77777777" w:rsidR="0011157E" w:rsidRPr="00C86A14" w:rsidRDefault="0011157E" w:rsidP="00C86A14">
      <w:pPr>
        <w:shd w:val="clear" w:color="auto" w:fill="FFFFFF"/>
        <w:spacing w:after="0" w:line="360" w:lineRule="auto"/>
        <w:ind w:left="300"/>
        <w:jc w:val="both"/>
        <w:rPr>
          <w:rFonts w:ascii="Arial" w:eastAsia="Arial Unicode MS" w:hAnsi="Arial" w:cs="Arial"/>
          <w:color w:val="333333"/>
          <w:sz w:val="24"/>
          <w:szCs w:val="24"/>
        </w:rPr>
      </w:pPr>
    </w:p>
    <w:p w14:paraId="5CDDDAE9" w14:textId="6BB7AF20" w:rsidR="0011157E" w:rsidRPr="00C86A14" w:rsidRDefault="0011157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3F0A0A">
        <w:rPr>
          <w:rStyle w:val="un"/>
          <w:rFonts w:ascii="Arial" w:eastAsia="Arial Unicode MS" w:hAnsi="Arial" w:cs="Arial"/>
          <w:color w:val="333333"/>
        </w:rPr>
        <w:t>Se llama</w:t>
      </w:r>
      <w:r w:rsidRPr="003F0A0A">
        <w:rPr>
          <w:rStyle w:val="apple-converted-space"/>
          <w:rFonts w:ascii="Arial" w:eastAsia="Arial Unicode MS" w:hAnsi="Arial" w:cs="Arial"/>
          <w:color w:val="333333"/>
        </w:rPr>
        <w:t> </w:t>
      </w:r>
      <w:r w:rsidRPr="003F0A0A">
        <w:rPr>
          <w:rStyle w:val="Textoennegrita"/>
          <w:rFonts w:ascii="Arial" w:eastAsia="Arial Unicode MS" w:hAnsi="Arial" w:cs="Arial"/>
          <w:color w:val="333333"/>
        </w:rPr>
        <w:t>objeto de estudio</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al ámbito al que se dedican las ciencias, por ejemplo, la naturaleza.</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Por su parte, el</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método</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es el procedimiento que utilizan para generar conocimiento, justificarlo y ponerlo a prueba.</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El</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modo de validación</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 xml:space="preserve">son los requisitos que el conocimiento debe cumplir para </w:t>
      </w:r>
      <w:r w:rsidR="003F0A0A">
        <w:rPr>
          <w:rStyle w:val="un"/>
          <w:rFonts w:ascii="Arial" w:eastAsia="Arial Unicode MS" w:hAnsi="Arial" w:cs="Arial"/>
          <w:color w:val="333333"/>
        </w:rPr>
        <w:t>ser</w:t>
      </w:r>
      <w:r w:rsidRPr="00C86A14">
        <w:rPr>
          <w:rStyle w:val="un"/>
          <w:rFonts w:ascii="Arial" w:eastAsia="Arial Unicode MS" w:hAnsi="Arial" w:cs="Arial"/>
          <w:color w:val="333333"/>
        </w:rPr>
        <w:t xml:space="preserve"> aceptado.</w:t>
      </w:r>
    </w:p>
    <w:p w14:paraId="46240DC9" w14:textId="77777777" w:rsidR="0011157E" w:rsidRPr="00C86A14" w:rsidRDefault="0011157E" w:rsidP="00C86A14">
      <w:pPr>
        <w:pStyle w:val="u"/>
        <w:shd w:val="clear" w:color="auto" w:fill="FFFFFF"/>
        <w:spacing w:before="0" w:beforeAutospacing="0" w:after="0" w:afterAutospacing="0" w:line="360" w:lineRule="auto"/>
        <w:jc w:val="both"/>
        <w:rPr>
          <w:rFonts w:ascii="Arial" w:eastAsia="Arial Unicode MS" w:hAnsi="Arial" w:cs="Arial"/>
          <w:color w:val="333333"/>
        </w:rPr>
      </w:pPr>
    </w:p>
    <w:p w14:paraId="7031BC7F" w14:textId="07AF7F6D" w:rsidR="0011157E" w:rsidRPr="00C86A14" w:rsidRDefault="0011157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 xml:space="preserve">Según estos parámetros, las ciencias se clasifican en </w:t>
      </w:r>
      <w:r w:rsidRPr="00C86A14">
        <w:rPr>
          <w:rStyle w:val="un"/>
          <w:rFonts w:ascii="Arial" w:eastAsia="Arial Unicode MS" w:hAnsi="Arial" w:cs="Arial"/>
          <w:b/>
          <w:color w:val="333333"/>
        </w:rPr>
        <w:t>ciencias formales</w:t>
      </w:r>
      <w:r w:rsidRPr="00C86A14">
        <w:rPr>
          <w:rStyle w:val="un"/>
          <w:rFonts w:ascii="Arial" w:eastAsia="Arial Unicode MS" w:hAnsi="Arial" w:cs="Arial"/>
          <w:color w:val="333333"/>
        </w:rPr>
        <w:t xml:space="preserve"> y </w:t>
      </w:r>
      <w:r w:rsidR="00DE4E96">
        <w:rPr>
          <w:rStyle w:val="un"/>
          <w:rFonts w:ascii="Arial" w:eastAsia="Arial Unicode MS" w:hAnsi="Arial" w:cs="Arial"/>
          <w:color w:val="333333"/>
        </w:rPr>
        <w:t xml:space="preserve">ciencias </w:t>
      </w:r>
      <w:r w:rsidRPr="00C86A14">
        <w:rPr>
          <w:rStyle w:val="un"/>
          <w:rFonts w:ascii="Arial" w:eastAsia="Arial Unicode MS" w:hAnsi="Arial" w:cs="Arial"/>
          <w:b/>
          <w:color w:val="333333"/>
        </w:rPr>
        <w:t>empíricas</w:t>
      </w:r>
      <w:r w:rsidRPr="00C86A14">
        <w:rPr>
          <w:rStyle w:val="un"/>
          <w:rFonts w:ascii="Arial" w:eastAsia="Arial Unicode MS" w:hAnsi="Arial" w:cs="Arial"/>
          <w:color w:val="333333"/>
        </w:rPr>
        <w:t xml:space="preserve"> o </w:t>
      </w:r>
      <w:r w:rsidRPr="00C86A14">
        <w:rPr>
          <w:rStyle w:val="un"/>
          <w:rFonts w:ascii="Arial" w:eastAsia="Arial Unicode MS" w:hAnsi="Arial" w:cs="Arial"/>
          <w:b/>
          <w:color w:val="333333"/>
        </w:rPr>
        <w:t>experimentales.</w:t>
      </w:r>
    </w:p>
    <w:p w14:paraId="3F19443B" w14:textId="77777777" w:rsidR="0011157E" w:rsidRPr="00C86A14" w:rsidRDefault="0011157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Ind w:w="300" w:type="dxa"/>
        <w:tblLook w:val="04A0" w:firstRow="1" w:lastRow="0" w:firstColumn="1" w:lastColumn="0" w:noHBand="0" w:noVBand="1"/>
      </w:tblPr>
      <w:tblGrid>
        <w:gridCol w:w="2848"/>
        <w:gridCol w:w="2840"/>
        <w:gridCol w:w="2840"/>
      </w:tblGrid>
      <w:tr w:rsidR="00DD30B6" w:rsidRPr="00C86A14" w14:paraId="16C211B1" w14:textId="77777777" w:rsidTr="00806E71">
        <w:tc>
          <w:tcPr>
            <w:tcW w:w="8528" w:type="dxa"/>
            <w:gridSpan w:val="3"/>
          </w:tcPr>
          <w:p w14:paraId="475B5B15" w14:textId="7F04A4DE" w:rsidR="00DD30B6" w:rsidRPr="00C86A14" w:rsidRDefault="00C56D54" w:rsidP="00C86A14">
            <w:pPr>
              <w:spacing w:line="360" w:lineRule="auto"/>
              <w:jc w:val="center"/>
              <w:rPr>
                <w:rStyle w:val="Textoennegrita"/>
                <w:rFonts w:ascii="Arial" w:eastAsia="Arial Unicode MS" w:hAnsi="Arial" w:cs="Arial"/>
                <w:color w:val="333333"/>
                <w:sz w:val="24"/>
                <w:szCs w:val="24"/>
              </w:rPr>
            </w:pPr>
            <w:r w:rsidRPr="00C86A14">
              <w:rPr>
                <w:rStyle w:val="Textoennegrita"/>
                <w:rFonts w:ascii="Arial" w:eastAsia="Arial Unicode MS" w:hAnsi="Arial" w:cs="Arial"/>
                <w:color w:val="333333"/>
                <w:sz w:val="24"/>
                <w:szCs w:val="24"/>
              </w:rPr>
              <w:t xml:space="preserve">LAS CARACTERÍSTICAS DE LAS CIENCIAS FORMALES Y DE LAS </w:t>
            </w:r>
            <w:r w:rsidRPr="00C86A14">
              <w:rPr>
                <w:rStyle w:val="Textoennegrita"/>
                <w:rFonts w:ascii="Arial" w:eastAsia="Arial Unicode MS" w:hAnsi="Arial" w:cs="Arial"/>
                <w:color w:val="333333"/>
                <w:sz w:val="24"/>
                <w:szCs w:val="24"/>
              </w:rPr>
              <w:lastRenderedPageBreak/>
              <w:t>CIENCIAS EMPÍRICAS</w:t>
            </w:r>
          </w:p>
        </w:tc>
      </w:tr>
      <w:tr w:rsidR="00DD30B6" w:rsidRPr="00C86A14" w14:paraId="30989389" w14:textId="77777777" w:rsidTr="00806E71">
        <w:tc>
          <w:tcPr>
            <w:tcW w:w="2848" w:type="dxa"/>
          </w:tcPr>
          <w:p w14:paraId="2E2D7DB5" w14:textId="77777777" w:rsidR="00DD30B6" w:rsidRPr="00C86A14" w:rsidRDefault="00DD30B6" w:rsidP="00C86A14">
            <w:pPr>
              <w:spacing w:line="360" w:lineRule="auto"/>
              <w:jc w:val="both"/>
              <w:rPr>
                <w:rStyle w:val="Textoennegrita"/>
                <w:rFonts w:ascii="Arial" w:eastAsia="Arial Unicode MS" w:hAnsi="Arial" w:cs="Arial"/>
                <w:color w:val="333333"/>
                <w:sz w:val="24"/>
                <w:szCs w:val="24"/>
              </w:rPr>
            </w:pPr>
          </w:p>
        </w:tc>
        <w:tc>
          <w:tcPr>
            <w:tcW w:w="2840" w:type="dxa"/>
          </w:tcPr>
          <w:p w14:paraId="223C4A65" w14:textId="77777777" w:rsidR="00DD30B6" w:rsidRPr="00C86A14" w:rsidRDefault="00DD30B6" w:rsidP="00C86A14">
            <w:pPr>
              <w:spacing w:line="360" w:lineRule="auto"/>
              <w:jc w:val="both"/>
              <w:rPr>
                <w:rStyle w:val="Textoennegrita"/>
                <w:rFonts w:ascii="Arial" w:eastAsia="Arial Unicode MS" w:hAnsi="Arial" w:cs="Arial"/>
                <w:color w:val="333333"/>
                <w:sz w:val="24"/>
                <w:szCs w:val="24"/>
              </w:rPr>
            </w:pPr>
            <w:r w:rsidRPr="00C86A14">
              <w:rPr>
                <w:rStyle w:val="Textoennegrita"/>
                <w:rFonts w:ascii="Arial" w:eastAsia="Arial Unicode MS" w:hAnsi="Arial" w:cs="Arial"/>
                <w:color w:val="333333"/>
                <w:sz w:val="24"/>
                <w:szCs w:val="24"/>
              </w:rPr>
              <w:t>CIENCIAS FORMALES</w:t>
            </w:r>
          </w:p>
        </w:tc>
        <w:tc>
          <w:tcPr>
            <w:tcW w:w="2840" w:type="dxa"/>
          </w:tcPr>
          <w:p w14:paraId="7DFEBCA9" w14:textId="77777777" w:rsidR="00DD30B6" w:rsidRPr="00C86A14" w:rsidRDefault="00DD30B6" w:rsidP="00C86A14">
            <w:pPr>
              <w:spacing w:line="360" w:lineRule="auto"/>
              <w:jc w:val="both"/>
              <w:rPr>
                <w:rStyle w:val="Textoennegrita"/>
                <w:rFonts w:ascii="Arial" w:eastAsia="Arial Unicode MS" w:hAnsi="Arial" w:cs="Arial"/>
                <w:color w:val="333333"/>
                <w:sz w:val="24"/>
                <w:szCs w:val="24"/>
              </w:rPr>
            </w:pPr>
            <w:r w:rsidRPr="00C86A14">
              <w:rPr>
                <w:rStyle w:val="Textoennegrita"/>
                <w:rFonts w:ascii="Arial" w:eastAsia="Arial Unicode MS" w:hAnsi="Arial" w:cs="Arial"/>
                <w:color w:val="333333"/>
                <w:sz w:val="24"/>
                <w:szCs w:val="24"/>
              </w:rPr>
              <w:t>CIENCIAS EMPÍRICAS</w:t>
            </w:r>
          </w:p>
        </w:tc>
      </w:tr>
      <w:tr w:rsidR="00DD30B6" w:rsidRPr="00C86A14" w14:paraId="2836579B" w14:textId="77777777" w:rsidTr="00806E71">
        <w:tc>
          <w:tcPr>
            <w:tcW w:w="2848" w:type="dxa"/>
          </w:tcPr>
          <w:p w14:paraId="6860B739" w14:textId="77777777" w:rsidR="00DD30B6" w:rsidRPr="00C86A14" w:rsidRDefault="00DD30B6" w:rsidP="00C86A14">
            <w:pPr>
              <w:spacing w:line="360" w:lineRule="auto"/>
              <w:jc w:val="both"/>
              <w:rPr>
                <w:rStyle w:val="Textoennegrita"/>
                <w:rFonts w:ascii="Arial" w:eastAsia="Arial Unicode MS" w:hAnsi="Arial" w:cs="Arial"/>
                <w:color w:val="333333"/>
                <w:sz w:val="24"/>
                <w:szCs w:val="24"/>
              </w:rPr>
            </w:pPr>
            <w:r w:rsidRPr="00C86A14">
              <w:rPr>
                <w:rStyle w:val="Textoennegrita"/>
                <w:rFonts w:ascii="Arial" w:eastAsia="Arial Unicode MS" w:hAnsi="Arial" w:cs="Arial"/>
                <w:color w:val="333333"/>
                <w:sz w:val="24"/>
                <w:szCs w:val="24"/>
              </w:rPr>
              <w:t>OBJETO DE ESTUDIO</w:t>
            </w:r>
          </w:p>
        </w:tc>
        <w:tc>
          <w:tcPr>
            <w:tcW w:w="2840" w:type="dxa"/>
          </w:tcPr>
          <w:p w14:paraId="6161F858" w14:textId="77777777" w:rsidR="00DD30B6" w:rsidRPr="00C86A14" w:rsidRDefault="00DD30B6" w:rsidP="00C86A14">
            <w:pPr>
              <w:spacing w:line="360" w:lineRule="auto"/>
              <w:jc w:val="both"/>
              <w:rPr>
                <w:rStyle w:val="Textoennegrita"/>
                <w:rFonts w:ascii="Arial" w:eastAsia="Arial Unicode MS" w:hAnsi="Arial" w:cs="Arial"/>
                <w:b w:val="0"/>
                <w:color w:val="333333"/>
                <w:sz w:val="24"/>
                <w:szCs w:val="24"/>
              </w:rPr>
            </w:pPr>
            <w:r w:rsidRPr="00C86A14">
              <w:rPr>
                <w:rStyle w:val="Textoennegrita"/>
                <w:rFonts w:ascii="Arial" w:eastAsia="Arial Unicode MS" w:hAnsi="Arial" w:cs="Arial"/>
                <w:b w:val="0"/>
                <w:color w:val="333333"/>
                <w:sz w:val="24"/>
                <w:szCs w:val="24"/>
              </w:rPr>
              <w:t>Entes abstractos</w:t>
            </w:r>
          </w:p>
        </w:tc>
        <w:tc>
          <w:tcPr>
            <w:tcW w:w="2840" w:type="dxa"/>
          </w:tcPr>
          <w:p w14:paraId="068144BA" w14:textId="77777777" w:rsidR="00DD30B6" w:rsidRPr="00C86A14" w:rsidRDefault="00DD30B6" w:rsidP="00C86A14">
            <w:pPr>
              <w:spacing w:line="360" w:lineRule="auto"/>
              <w:jc w:val="both"/>
              <w:rPr>
                <w:rStyle w:val="Textoennegrita"/>
                <w:rFonts w:ascii="Arial" w:eastAsia="Arial Unicode MS" w:hAnsi="Arial" w:cs="Arial"/>
                <w:b w:val="0"/>
                <w:color w:val="333333"/>
                <w:sz w:val="24"/>
                <w:szCs w:val="24"/>
              </w:rPr>
            </w:pPr>
            <w:r w:rsidRPr="00C86A14">
              <w:rPr>
                <w:rStyle w:val="Textoennegrita"/>
                <w:rFonts w:ascii="Arial" w:eastAsia="Arial Unicode MS" w:hAnsi="Arial" w:cs="Arial"/>
                <w:b w:val="0"/>
                <w:color w:val="333333"/>
                <w:sz w:val="24"/>
                <w:szCs w:val="24"/>
              </w:rPr>
              <w:t>Entes materiales</w:t>
            </w:r>
          </w:p>
        </w:tc>
      </w:tr>
      <w:tr w:rsidR="00DD30B6" w:rsidRPr="00C86A14" w14:paraId="0B94101F" w14:textId="77777777" w:rsidTr="00806E71">
        <w:tc>
          <w:tcPr>
            <w:tcW w:w="2848" w:type="dxa"/>
          </w:tcPr>
          <w:p w14:paraId="47CBAC73" w14:textId="77777777" w:rsidR="00DD30B6" w:rsidRPr="00C86A14" w:rsidRDefault="00DD30B6" w:rsidP="00C86A14">
            <w:pPr>
              <w:spacing w:line="360" w:lineRule="auto"/>
              <w:jc w:val="both"/>
              <w:rPr>
                <w:rStyle w:val="Textoennegrita"/>
                <w:rFonts w:ascii="Arial" w:eastAsia="Arial Unicode MS" w:hAnsi="Arial" w:cs="Arial"/>
                <w:color w:val="333333"/>
                <w:sz w:val="24"/>
                <w:szCs w:val="24"/>
              </w:rPr>
            </w:pPr>
            <w:r w:rsidRPr="00C86A14">
              <w:rPr>
                <w:rStyle w:val="Textoennegrita"/>
                <w:rFonts w:ascii="Arial" w:eastAsia="Arial Unicode MS" w:hAnsi="Arial" w:cs="Arial"/>
                <w:color w:val="333333"/>
                <w:sz w:val="24"/>
                <w:szCs w:val="24"/>
              </w:rPr>
              <w:t>MÉTODO</w:t>
            </w:r>
          </w:p>
        </w:tc>
        <w:tc>
          <w:tcPr>
            <w:tcW w:w="2840" w:type="dxa"/>
          </w:tcPr>
          <w:p w14:paraId="6BA39B21" w14:textId="77777777" w:rsidR="00DD30B6" w:rsidRPr="00C86A14" w:rsidRDefault="00DD30B6" w:rsidP="00C86A14">
            <w:pPr>
              <w:spacing w:line="360" w:lineRule="auto"/>
              <w:jc w:val="both"/>
              <w:rPr>
                <w:rStyle w:val="Textoennegrita"/>
                <w:rFonts w:ascii="Arial" w:eastAsia="Arial Unicode MS" w:hAnsi="Arial" w:cs="Arial"/>
                <w:b w:val="0"/>
                <w:color w:val="333333"/>
                <w:sz w:val="24"/>
                <w:szCs w:val="24"/>
              </w:rPr>
            </w:pPr>
            <w:r w:rsidRPr="00C86A14">
              <w:rPr>
                <w:rStyle w:val="Textoennegrita"/>
                <w:rFonts w:ascii="Arial" w:eastAsia="Arial Unicode MS" w:hAnsi="Arial" w:cs="Arial"/>
                <w:b w:val="0"/>
                <w:color w:val="333333"/>
                <w:sz w:val="24"/>
                <w:szCs w:val="24"/>
              </w:rPr>
              <w:t>Axiomático</w:t>
            </w:r>
          </w:p>
        </w:tc>
        <w:tc>
          <w:tcPr>
            <w:tcW w:w="2840" w:type="dxa"/>
          </w:tcPr>
          <w:p w14:paraId="7E833BA4" w14:textId="77777777" w:rsidR="00DD30B6" w:rsidRPr="00C86A14" w:rsidRDefault="00DD30B6" w:rsidP="00C86A14">
            <w:pPr>
              <w:spacing w:line="360" w:lineRule="auto"/>
              <w:jc w:val="both"/>
              <w:rPr>
                <w:rStyle w:val="Textoennegrita"/>
                <w:rFonts w:ascii="Arial" w:eastAsia="Arial Unicode MS" w:hAnsi="Arial" w:cs="Arial"/>
                <w:b w:val="0"/>
                <w:color w:val="333333"/>
                <w:sz w:val="24"/>
                <w:szCs w:val="24"/>
              </w:rPr>
            </w:pPr>
            <w:r w:rsidRPr="00C86A14">
              <w:rPr>
                <w:rStyle w:val="Textoennegrita"/>
                <w:rFonts w:ascii="Arial" w:eastAsia="Arial Unicode MS" w:hAnsi="Arial" w:cs="Arial"/>
                <w:b w:val="0"/>
                <w:color w:val="333333"/>
                <w:sz w:val="24"/>
                <w:szCs w:val="24"/>
              </w:rPr>
              <w:t>Empírico-analítico</w:t>
            </w:r>
          </w:p>
        </w:tc>
      </w:tr>
      <w:tr w:rsidR="00DD30B6" w:rsidRPr="00C86A14" w14:paraId="3D6B1BDD" w14:textId="77777777" w:rsidTr="00806E71">
        <w:tc>
          <w:tcPr>
            <w:tcW w:w="2848" w:type="dxa"/>
          </w:tcPr>
          <w:p w14:paraId="4A3B2D62" w14:textId="77777777" w:rsidR="00DD30B6" w:rsidRPr="00C86A14" w:rsidRDefault="00DD30B6" w:rsidP="00C86A14">
            <w:pPr>
              <w:spacing w:line="360" w:lineRule="auto"/>
              <w:jc w:val="both"/>
              <w:rPr>
                <w:rStyle w:val="Textoennegrita"/>
                <w:rFonts w:ascii="Arial" w:eastAsia="Arial Unicode MS" w:hAnsi="Arial" w:cs="Arial"/>
                <w:color w:val="333333"/>
                <w:sz w:val="24"/>
                <w:szCs w:val="24"/>
              </w:rPr>
            </w:pPr>
            <w:r w:rsidRPr="00C86A14">
              <w:rPr>
                <w:rStyle w:val="Textoennegrita"/>
                <w:rFonts w:ascii="Arial" w:eastAsia="Arial Unicode MS" w:hAnsi="Arial" w:cs="Arial"/>
                <w:color w:val="333333"/>
                <w:sz w:val="24"/>
                <w:szCs w:val="24"/>
              </w:rPr>
              <w:t>VALIDACIÓN</w:t>
            </w:r>
          </w:p>
        </w:tc>
        <w:tc>
          <w:tcPr>
            <w:tcW w:w="2840" w:type="dxa"/>
          </w:tcPr>
          <w:p w14:paraId="5B48E450" w14:textId="77777777" w:rsidR="00DD30B6" w:rsidRPr="00C86A14" w:rsidRDefault="00DD30B6" w:rsidP="00C86A14">
            <w:pPr>
              <w:spacing w:line="360" w:lineRule="auto"/>
              <w:jc w:val="both"/>
              <w:rPr>
                <w:rStyle w:val="Textoennegrita"/>
                <w:rFonts w:ascii="Arial" w:eastAsia="Arial Unicode MS" w:hAnsi="Arial" w:cs="Arial"/>
                <w:b w:val="0"/>
                <w:color w:val="333333"/>
                <w:sz w:val="24"/>
                <w:szCs w:val="24"/>
              </w:rPr>
            </w:pPr>
            <w:r w:rsidRPr="00C86A14">
              <w:rPr>
                <w:rStyle w:val="Textoennegrita"/>
                <w:rFonts w:ascii="Arial" w:eastAsia="Arial Unicode MS" w:hAnsi="Arial" w:cs="Arial"/>
                <w:b w:val="0"/>
                <w:color w:val="333333"/>
                <w:sz w:val="24"/>
                <w:szCs w:val="24"/>
              </w:rPr>
              <w:t xml:space="preserve">Axiomas </w:t>
            </w:r>
          </w:p>
        </w:tc>
        <w:tc>
          <w:tcPr>
            <w:tcW w:w="2840" w:type="dxa"/>
          </w:tcPr>
          <w:p w14:paraId="166BB77E" w14:textId="77777777" w:rsidR="00DD30B6" w:rsidRPr="00C86A14" w:rsidRDefault="00DD30B6" w:rsidP="00C86A14">
            <w:pPr>
              <w:spacing w:line="360" w:lineRule="auto"/>
              <w:jc w:val="both"/>
              <w:rPr>
                <w:rStyle w:val="Textoennegrita"/>
                <w:rFonts w:ascii="Arial" w:eastAsia="Arial Unicode MS" w:hAnsi="Arial" w:cs="Arial"/>
                <w:b w:val="0"/>
                <w:color w:val="333333"/>
                <w:sz w:val="24"/>
                <w:szCs w:val="24"/>
              </w:rPr>
            </w:pPr>
            <w:r w:rsidRPr="00C86A14">
              <w:rPr>
                <w:rStyle w:val="Textoennegrita"/>
                <w:rFonts w:ascii="Arial" w:eastAsia="Arial Unicode MS" w:hAnsi="Arial" w:cs="Arial"/>
                <w:b w:val="0"/>
                <w:color w:val="333333"/>
                <w:sz w:val="24"/>
                <w:szCs w:val="24"/>
              </w:rPr>
              <w:t>Hipótesis</w:t>
            </w:r>
          </w:p>
        </w:tc>
      </w:tr>
    </w:tbl>
    <w:p w14:paraId="5118C4E0" w14:textId="77777777" w:rsidR="00DD30B6" w:rsidRPr="00C86A14" w:rsidRDefault="00DD30B6"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518"/>
        <w:gridCol w:w="6515"/>
      </w:tblGrid>
      <w:tr w:rsidR="00DD30B6" w:rsidRPr="00C86A14" w14:paraId="11EB1C48" w14:textId="77777777" w:rsidTr="00DD30B6">
        <w:tc>
          <w:tcPr>
            <w:tcW w:w="8828" w:type="dxa"/>
            <w:gridSpan w:val="2"/>
            <w:shd w:val="clear" w:color="auto" w:fill="0D0D0D" w:themeFill="text1" w:themeFillTint="F2"/>
          </w:tcPr>
          <w:p w14:paraId="3E45AC2D" w14:textId="77777777" w:rsidR="00DD30B6" w:rsidRPr="00C86A14" w:rsidRDefault="00DD30B6"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DD30B6" w:rsidRPr="00C86A14" w14:paraId="1F4BF670" w14:textId="77777777" w:rsidTr="00806E71">
        <w:tc>
          <w:tcPr>
            <w:tcW w:w="2518" w:type="dxa"/>
          </w:tcPr>
          <w:p w14:paraId="03A8B925" w14:textId="77777777" w:rsidR="00DD30B6" w:rsidRPr="00C86A14" w:rsidRDefault="00DD30B6"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15" w:type="dxa"/>
          </w:tcPr>
          <w:p w14:paraId="7AD382C0" w14:textId="77777777" w:rsidR="00DD30B6" w:rsidRPr="00C86A14" w:rsidRDefault="00DD30B6"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_IMG02</w:t>
            </w:r>
          </w:p>
        </w:tc>
      </w:tr>
      <w:tr w:rsidR="00DD30B6" w:rsidRPr="00C86A14" w14:paraId="15E0119E" w14:textId="77777777" w:rsidTr="00DD30B6">
        <w:tc>
          <w:tcPr>
            <w:tcW w:w="2480" w:type="dxa"/>
          </w:tcPr>
          <w:p w14:paraId="4039F5BD" w14:textId="77777777" w:rsidR="00DD30B6" w:rsidRPr="00C86A14" w:rsidRDefault="00DD30B6"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48" w:type="dxa"/>
          </w:tcPr>
          <w:p w14:paraId="0A951F57" w14:textId="548FC401" w:rsidR="00DD30B6" w:rsidRPr="00C86A14" w:rsidRDefault="00DE4E96" w:rsidP="00DE4E96">
            <w:pPr>
              <w:spacing w:line="360" w:lineRule="auto"/>
              <w:jc w:val="both"/>
              <w:rPr>
                <w:rFonts w:ascii="Arial" w:eastAsia="Arial Unicode MS" w:hAnsi="Arial" w:cs="Arial"/>
                <w:color w:val="000000"/>
                <w:sz w:val="24"/>
                <w:szCs w:val="24"/>
              </w:rPr>
            </w:pPr>
            <w:r>
              <w:rPr>
                <w:rFonts w:ascii="Arial" w:eastAsia="Arial Unicode MS" w:hAnsi="Arial" w:cs="Arial"/>
                <w:color w:val="000000"/>
                <w:sz w:val="24"/>
                <w:szCs w:val="24"/>
              </w:rPr>
              <w:t>Las c</w:t>
            </w:r>
            <w:r w:rsidRPr="00C86A14">
              <w:rPr>
                <w:rFonts w:ascii="Arial" w:eastAsia="Arial Unicode MS" w:hAnsi="Arial" w:cs="Arial"/>
                <w:color w:val="000000"/>
                <w:sz w:val="24"/>
                <w:szCs w:val="24"/>
              </w:rPr>
              <w:t xml:space="preserve">iencias </w:t>
            </w:r>
            <w:r w:rsidR="00DD30B6" w:rsidRPr="00C86A14">
              <w:rPr>
                <w:rFonts w:ascii="Arial" w:eastAsia="Arial Unicode MS" w:hAnsi="Arial" w:cs="Arial"/>
                <w:color w:val="000000"/>
                <w:sz w:val="24"/>
                <w:szCs w:val="24"/>
              </w:rPr>
              <w:t xml:space="preserve">formales y </w:t>
            </w:r>
            <w:r>
              <w:rPr>
                <w:rFonts w:ascii="Arial" w:eastAsia="Arial Unicode MS" w:hAnsi="Arial" w:cs="Arial"/>
                <w:color w:val="000000"/>
                <w:sz w:val="24"/>
                <w:szCs w:val="24"/>
              </w:rPr>
              <w:t>las c</w:t>
            </w:r>
            <w:r w:rsidRPr="00C86A14">
              <w:rPr>
                <w:rFonts w:ascii="Arial" w:eastAsia="Arial Unicode MS" w:hAnsi="Arial" w:cs="Arial"/>
                <w:color w:val="000000"/>
                <w:sz w:val="24"/>
                <w:szCs w:val="24"/>
              </w:rPr>
              <w:t xml:space="preserve">iencias </w:t>
            </w:r>
            <w:r w:rsidR="00DD30B6" w:rsidRPr="00C86A14">
              <w:rPr>
                <w:rFonts w:ascii="Arial" w:eastAsia="Arial Unicode MS" w:hAnsi="Arial" w:cs="Arial"/>
                <w:color w:val="000000"/>
                <w:sz w:val="24"/>
                <w:szCs w:val="24"/>
              </w:rPr>
              <w:t>empíricas</w:t>
            </w:r>
          </w:p>
        </w:tc>
      </w:tr>
      <w:tr w:rsidR="00DD30B6" w:rsidRPr="00C86A14" w14:paraId="2E8A9C8E" w14:textId="77777777" w:rsidTr="00DD30B6">
        <w:tc>
          <w:tcPr>
            <w:tcW w:w="2480" w:type="dxa"/>
          </w:tcPr>
          <w:p w14:paraId="5010990A" w14:textId="77777777" w:rsidR="00DD30B6" w:rsidRPr="00C86A14" w:rsidRDefault="00DD30B6"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Código Shutterstock (o URL o la ruta en AulaPlaneta)</w:t>
            </w:r>
          </w:p>
        </w:tc>
        <w:tc>
          <w:tcPr>
            <w:tcW w:w="6348" w:type="dxa"/>
          </w:tcPr>
          <w:p w14:paraId="27CBE8C7" w14:textId="77777777" w:rsidR="00DD30B6" w:rsidRPr="00C86A14" w:rsidRDefault="00DD30B6"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3° ESO/Física y Química/La ciencia/2. La clasificación de las ciencias </w:t>
            </w:r>
            <w:r w:rsidRPr="00C86A14">
              <w:rPr>
                <w:rFonts w:ascii="Arial" w:eastAsia="Arial Unicode MS" w:hAnsi="Arial" w:cs="Arial"/>
                <w:noProof/>
                <w:color w:val="9D8573"/>
                <w:sz w:val="24"/>
                <w:szCs w:val="24"/>
                <w:lang w:val="es-ES" w:eastAsia="es-ES"/>
              </w:rPr>
              <w:drawing>
                <wp:inline distT="0" distB="0" distL="0" distR="0" wp14:anchorId="02A597D2" wp14:editId="25BDF263">
                  <wp:extent cx="3829937" cy="2447925"/>
                  <wp:effectExtent l="0" t="0" r="0" b="0"/>
                  <wp:docPr id="16" name="Imagen 16" descr="http://profesores.aulaplaneta.com/DNNPlayerPackages/Package13141/InfoGuion/cuadernoestudio/images_xml/FQ_09_01_img4_small.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rofesores.aulaplaneta.com/DNNPlayerPackages/Package13141/InfoGuion/cuadernoestudio/images_xml/FQ_09_01_img4_small.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0430" cy="2448240"/>
                          </a:xfrm>
                          <a:prstGeom prst="rect">
                            <a:avLst/>
                          </a:prstGeom>
                          <a:noFill/>
                          <a:ln>
                            <a:noFill/>
                          </a:ln>
                        </pic:spPr>
                      </pic:pic>
                    </a:graphicData>
                  </a:graphic>
                </wp:inline>
              </w:drawing>
            </w:r>
          </w:p>
          <w:p w14:paraId="54ADF375" w14:textId="77777777" w:rsidR="00DD30B6" w:rsidRPr="00C86A14" w:rsidRDefault="00DD30B6" w:rsidP="00C86A14">
            <w:pPr>
              <w:spacing w:line="360" w:lineRule="auto"/>
              <w:jc w:val="both"/>
              <w:rPr>
                <w:rFonts w:ascii="Arial" w:eastAsia="Arial Unicode MS" w:hAnsi="Arial" w:cs="Arial"/>
                <w:sz w:val="24"/>
                <w:szCs w:val="24"/>
              </w:rPr>
            </w:pPr>
          </w:p>
          <w:p w14:paraId="3061AF30" w14:textId="77777777" w:rsidR="00DD30B6" w:rsidRPr="00C86A14" w:rsidRDefault="00DD30B6" w:rsidP="00C86A14">
            <w:pPr>
              <w:spacing w:line="360" w:lineRule="auto"/>
              <w:jc w:val="both"/>
              <w:rPr>
                <w:rFonts w:ascii="Arial" w:eastAsia="Arial Unicode MS" w:hAnsi="Arial" w:cs="Arial"/>
                <w:sz w:val="24"/>
                <w:szCs w:val="24"/>
              </w:rPr>
            </w:pPr>
          </w:p>
        </w:tc>
      </w:tr>
      <w:tr w:rsidR="00DD30B6" w:rsidRPr="00C86A14" w14:paraId="611ABE2D" w14:textId="77777777" w:rsidTr="00DD30B6">
        <w:tc>
          <w:tcPr>
            <w:tcW w:w="2480" w:type="dxa"/>
          </w:tcPr>
          <w:p w14:paraId="16A4BE71" w14:textId="77777777" w:rsidR="00DD30B6" w:rsidRPr="00C86A14" w:rsidRDefault="00DD30B6"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Pie de imagen</w:t>
            </w:r>
          </w:p>
        </w:tc>
        <w:tc>
          <w:tcPr>
            <w:tcW w:w="6348" w:type="dxa"/>
          </w:tcPr>
          <w:p w14:paraId="492ABA22" w14:textId="5C37BC59" w:rsidR="00DD30B6" w:rsidRPr="00C86A14" w:rsidRDefault="00DD30B6" w:rsidP="00C86A14">
            <w:pPr>
              <w:pStyle w:val="NormalWeb"/>
              <w:shd w:val="clear" w:color="auto" w:fill="58585A"/>
              <w:spacing w:before="75" w:beforeAutospacing="0" w:after="0" w:afterAutospacing="0" w:line="360" w:lineRule="auto"/>
              <w:jc w:val="both"/>
              <w:rPr>
                <w:rFonts w:ascii="Arial" w:eastAsia="Arial Unicode MS" w:hAnsi="Arial" w:cs="Arial"/>
                <w:color w:val="FFFFFF"/>
              </w:rPr>
            </w:pPr>
            <w:r w:rsidRPr="00C86A14">
              <w:rPr>
                <w:rFonts w:ascii="Arial" w:eastAsia="Arial Unicode MS" w:hAnsi="Arial" w:cs="Arial"/>
                <w:color w:val="FFFFFF"/>
              </w:rPr>
              <w:t>La lógica y la matemática son ciencias formales, mientras que la biología, la química, la física, la</w:t>
            </w:r>
            <w:r w:rsidR="00623D00">
              <w:rPr>
                <w:rFonts w:ascii="Arial" w:eastAsia="Arial Unicode MS" w:hAnsi="Arial" w:cs="Arial"/>
                <w:color w:val="FFFFFF"/>
              </w:rPr>
              <w:t xml:space="preserve"> </w:t>
            </w:r>
            <w:r w:rsidR="00401BBD" w:rsidRPr="00C86A14">
              <w:rPr>
                <w:rFonts w:ascii="Arial" w:eastAsia="Arial Unicode MS" w:hAnsi="Arial" w:cs="Arial"/>
                <w:color w:val="FFFFFF"/>
              </w:rPr>
              <w:t>astronomía</w:t>
            </w:r>
            <w:r w:rsidRPr="00C86A14">
              <w:rPr>
                <w:rFonts w:ascii="Arial" w:eastAsia="Arial Unicode MS" w:hAnsi="Arial" w:cs="Arial"/>
                <w:color w:val="FFFFFF"/>
              </w:rPr>
              <w:t>, entre otras, son ciencias experimentales.</w:t>
            </w:r>
          </w:p>
          <w:p w14:paraId="07339654" w14:textId="77777777" w:rsidR="00DD30B6" w:rsidRPr="00C86A14" w:rsidRDefault="00DD30B6" w:rsidP="00C86A14">
            <w:pPr>
              <w:pStyle w:val="NormalWeb"/>
              <w:shd w:val="clear" w:color="auto" w:fill="58585A"/>
              <w:spacing w:before="75" w:beforeAutospacing="0" w:after="0" w:afterAutospacing="0" w:line="360" w:lineRule="auto"/>
              <w:jc w:val="both"/>
              <w:rPr>
                <w:rFonts w:ascii="Arial" w:eastAsia="Arial Unicode MS" w:hAnsi="Arial" w:cs="Arial"/>
                <w:color w:val="000000"/>
              </w:rPr>
            </w:pPr>
          </w:p>
        </w:tc>
      </w:tr>
      <w:tr w:rsidR="00DD30B6" w:rsidRPr="00C86A14" w14:paraId="181A91BB" w14:textId="77777777" w:rsidTr="00DD30B6">
        <w:tc>
          <w:tcPr>
            <w:tcW w:w="2480" w:type="dxa"/>
          </w:tcPr>
          <w:p w14:paraId="59FE9DE3" w14:textId="77777777" w:rsidR="00DD30B6" w:rsidRPr="00C86A14" w:rsidRDefault="00DD30B6"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Ubicación del pie de imagen</w:t>
            </w:r>
          </w:p>
        </w:tc>
        <w:tc>
          <w:tcPr>
            <w:tcW w:w="6348" w:type="dxa"/>
          </w:tcPr>
          <w:p w14:paraId="17FBE9A1" w14:textId="77777777" w:rsidR="00DD30B6" w:rsidRPr="00C86A14" w:rsidRDefault="00DD30B6"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Lateral</w:t>
            </w:r>
          </w:p>
          <w:p w14:paraId="363E8900" w14:textId="77777777" w:rsidR="00DD30B6" w:rsidRPr="00C86A14" w:rsidRDefault="00DD30B6" w:rsidP="00C86A14">
            <w:pPr>
              <w:spacing w:line="360" w:lineRule="auto"/>
              <w:jc w:val="both"/>
              <w:rPr>
                <w:rFonts w:ascii="Arial" w:eastAsia="Arial Unicode MS" w:hAnsi="Arial" w:cs="Arial"/>
                <w:color w:val="000000"/>
                <w:sz w:val="24"/>
                <w:szCs w:val="24"/>
              </w:rPr>
            </w:pPr>
          </w:p>
        </w:tc>
      </w:tr>
    </w:tbl>
    <w:p w14:paraId="4E556669" w14:textId="77777777" w:rsidR="00DD30B6" w:rsidRPr="00C86A14" w:rsidRDefault="00DD30B6"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3D469BD1" w14:textId="77777777" w:rsidR="00DD30B6" w:rsidRPr="00C86A14" w:rsidRDefault="00DD30B6"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85"/>
        <w:gridCol w:w="6343"/>
      </w:tblGrid>
      <w:tr w:rsidR="0011157E" w:rsidRPr="00C86A14" w14:paraId="6A6543A6" w14:textId="77777777" w:rsidTr="00DD30B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8D47A50" w14:textId="77777777" w:rsidR="0011157E" w:rsidRPr="00C86A14" w:rsidRDefault="0011157E" w:rsidP="00C86A14">
            <w:pPr>
              <w:spacing w:line="360" w:lineRule="auto"/>
              <w:jc w:val="both"/>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lastRenderedPageBreak/>
              <w:t>Recuerda</w:t>
            </w:r>
          </w:p>
        </w:tc>
      </w:tr>
      <w:tr w:rsidR="0011157E" w:rsidRPr="00C86A14" w14:paraId="15EC5881" w14:textId="77777777" w:rsidTr="00DD30B6">
        <w:tc>
          <w:tcPr>
            <w:tcW w:w="2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E1296C" w14:textId="77777777" w:rsidR="0011157E" w:rsidRPr="00C86A14" w:rsidRDefault="0011157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Contenido</w:t>
            </w:r>
          </w:p>
        </w:tc>
        <w:tc>
          <w:tcPr>
            <w:tcW w:w="63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FEE036" w14:textId="652B81FF"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Todas las ciencias experimentales recurren a las matemáticas como herramienta para realizar la construcción de las relaciones entre los objetos de estudio y los diversos entornos. De esta manera</w:t>
            </w:r>
            <w:ins w:id="7" w:author="María" w:date="2015-09-18T09:32:00Z">
              <w:r w:rsidR="00DE4E96">
                <w:rPr>
                  <w:rFonts w:ascii="Arial" w:eastAsia="Arial Unicode MS" w:hAnsi="Arial" w:cs="Arial"/>
                  <w:sz w:val="24"/>
                  <w:szCs w:val="24"/>
                </w:rPr>
                <w:t>,</w:t>
              </w:r>
            </w:ins>
            <w:r w:rsidRPr="00C86A14">
              <w:rPr>
                <w:rFonts w:ascii="Arial" w:eastAsia="Arial Unicode MS" w:hAnsi="Arial" w:cs="Arial"/>
                <w:sz w:val="24"/>
                <w:szCs w:val="24"/>
              </w:rPr>
              <w:t xml:space="preserve"> se tiene una información precisa que les permite realizar interpretaciones en términos de la experimentación. </w:t>
            </w:r>
          </w:p>
        </w:tc>
      </w:tr>
    </w:tbl>
    <w:p w14:paraId="270BFB05"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518"/>
        <w:gridCol w:w="6515"/>
      </w:tblGrid>
      <w:tr w:rsidR="00BA2D49" w:rsidRPr="00C86A14" w14:paraId="40145896" w14:textId="77777777" w:rsidTr="00806E71">
        <w:tc>
          <w:tcPr>
            <w:tcW w:w="9033" w:type="dxa"/>
            <w:gridSpan w:val="2"/>
            <w:shd w:val="clear" w:color="auto" w:fill="000000" w:themeFill="text1"/>
          </w:tcPr>
          <w:p w14:paraId="5FFB2055" w14:textId="53B6E850" w:rsidR="00BA2D49" w:rsidRPr="00C86A14" w:rsidRDefault="00BA2D49"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Profundiza</w:t>
            </w:r>
            <w:r w:rsidR="007A07F0" w:rsidRPr="00C86A14">
              <w:rPr>
                <w:rFonts w:ascii="Arial" w:eastAsia="Arial Unicode MS" w:hAnsi="Arial" w:cs="Arial"/>
                <w:b/>
                <w:color w:val="FFFFFF" w:themeColor="background1"/>
                <w:sz w:val="24"/>
                <w:szCs w:val="24"/>
              </w:rPr>
              <w:t>: Recurso nuevo</w:t>
            </w:r>
          </w:p>
        </w:tc>
      </w:tr>
      <w:tr w:rsidR="00BA2D49" w:rsidRPr="00C86A14" w14:paraId="6DB7A8D8" w14:textId="77777777" w:rsidTr="00806E71">
        <w:tc>
          <w:tcPr>
            <w:tcW w:w="2518" w:type="dxa"/>
          </w:tcPr>
          <w:p w14:paraId="6797480F" w14:textId="77777777" w:rsidR="00BA2D49" w:rsidRPr="00C86A14" w:rsidRDefault="00BA2D49"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15" w:type="dxa"/>
          </w:tcPr>
          <w:p w14:paraId="2AFB2892" w14:textId="77777777" w:rsidR="00BA2D49" w:rsidRPr="00C86A14" w:rsidRDefault="00BA2D4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_REC20</w:t>
            </w:r>
          </w:p>
          <w:p w14:paraId="1E965B75" w14:textId="71CED92B" w:rsidR="00FF5A58" w:rsidRPr="00C86A14" w:rsidRDefault="00FF5A58"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highlight w:val="red"/>
              </w:rPr>
              <w:t>Recurso_1_F6_CN_10_01 (2)</w:t>
            </w:r>
          </w:p>
          <w:p w14:paraId="40EA546C" w14:textId="2A5F3B53" w:rsidR="008C08E7" w:rsidRPr="00C86A14" w:rsidRDefault="008C08E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Teoría sobre las ciencias </w:t>
            </w:r>
            <w:r w:rsidR="00DE4E96" w:rsidRPr="00C86A14">
              <w:rPr>
                <w:rFonts w:ascii="Arial" w:eastAsia="Arial Unicode MS" w:hAnsi="Arial" w:cs="Arial"/>
                <w:color w:val="000000"/>
                <w:sz w:val="24"/>
                <w:szCs w:val="24"/>
              </w:rPr>
              <w:t xml:space="preserve">formales y </w:t>
            </w:r>
            <w:r w:rsidR="00DE4E96">
              <w:rPr>
                <w:rFonts w:ascii="Arial" w:eastAsia="Arial Unicode MS" w:hAnsi="Arial" w:cs="Arial"/>
                <w:color w:val="000000"/>
                <w:sz w:val="24"/>
                <w:szCs w:val="24"/>
              </w:rPr>
              <w:t xml:space="preserve">las </w:t>
            </w:r>
            <w:r w:rsidRPr="00C86A14">
              <w:rPr>
                <w:rFonts w:ascii="Arial" w:eastAsia="Arial Unicode MS" w:hAnsi="Arial" w:cs="Arial"/>
                <w:color w:val="000000"/>
                <w:sz w:val="24"/>
                <w:szCs w:val="24"/>
              </w:rPr>
              <w:t xml:space="preserve">empíricas </w:t>
            </w:r>
          </w:p>
          <w:p w14:paraId="31B451EC" w14:textId="535A7D28" w:rsidR="007A07F0" w:rsidRPr="00C86A14" w:rsidRDefault="007A07F0" w:rsidP="00C86A14">
            <w:pPr>
              <w:spacing w:line="360" w:lineRule="auto"/>
              <w:jc w:val="both"/>
              <w:rPr>
                <w:rFonts w:ascii="Arial" w:eastAsia="Arial Unicode MS" w:hAnsi="Arial" w:cs="Arial"/>
                <w:b/>
                <w:color w:val="000000"/>
                <w:sz w:val="24"/>
                <w:szCs w:val="24"/>
              </w:rPr>
            </w:pPr>
          </w:p>
        </w:tc>
      </w:tr>
      <w:tr w:rsidR="00BA2D49" w:rsidRPr="00C86A14" w14:paraId="388005E6" w14:textId="77777777" w:rsidTr="00806E71">
        <w:tc>
          <w:tcPr>
            <w:tcW w:w="2518" w:type="dxa"/>
          </w:tcPr>
          <w:p w14:paraId="39D545B4" w14:textId="77777777" w:rsidR="00BA2D49" w:rsidRPr="00C86A14" w:rsidRDefault="00BA2D4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Título</w:t>
            </w:r>
          </w:p>
        </w:tc>
        <w:tc>
          <w:tcPr>
            <w:tcW w:w="6515" w:type="dxa"/>
          </w:tcPr>
          <w:p w14:paraId="45DFDF22" w14:textId="55E0E944" w:rsidR="00BA2D49" w:rsidRPr="00C86A14" w:rsidRDefault="00BA2D49"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 xml:space="preserve">Las ciencias formales y </w:t>
            </w:r>
            <w:r w:rsidR="00E76E7F">
              <w:rPr>
                <w:rFonts w:ascii="Arial" w:eastAsia="Arial Unicode MS" w:hAnsi="Arial" w:cs="Arial"/>
                <w:b/>
                <w:color w:val="000000"/>
                <w:sz w:val="24"/>
                <w:szCs w:val="24"/>
              </w:rPr>
              <w:t xml:space="preserve">las ciencias </w:t>
            </w:r>
            <w:r w:rsidRPr="00C86A14">
              <w:rPr>
                <w:rFonts w:ascii="Arial" w:eastAsia="Arial Unicode MS" w:hAnsi="Arial" w:cs="Arial"/>
                <w:b/>
                <w:color w:val="000000"/>
                <w:sz w:val="24"/>
                <w:szCs w:val="24"/>
              </w:rPr>
              <w:t>empíricas</w:t>
            </w:r>
          </w:p>
        </w:tc>
      </w:tr>
      <w:tr w:rsidR="00BA2D49" w:rsidRPr="00C86A14" w14:paraId="2B182AC7" w14:textId="77777777" w:rsidTr="00806E71">
        <w:tc>
          <w:tcPr>
            <w:tcW w:w="2518" w:type="dxa"/>
          </w:tcPr>
          <w:p w14:paraId="226F2DA3" w14:textId="77777777" w:rsidR="00BA2D49" w:rsidRPr="00C86A14" w:rsidRDefault="00BA2D4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515" w:type="dxa"/>
          </w:tcPr>
          <w:p w14:paraId="60DDD479" w14:textId="2D0DFE91" w:rsidR="00BA2D49" w:rsidRPr="00C86A14" w:rsidRDefault="007A07F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Presentación de las características de </w:t>
            </w:r>
            <w:r w:rsidR="00FF5A58" w:rsidRPr="00C86A14">
              <w:rPr>
                <w:rFonts w:ascii="Arial" w:eastAsia="Arial Unicode MS" w:hAnsi="Arial" w:cs="Arial"/>
                <w:color w:val="000000"/>
                <w:sz w:val="24"/>
                <w:szCs w:val="24"/>
              </w:rPr>
              <w:t>las ciencias formales y experimentales.</w:t>
            </w:r>
            <w:r w:rsidR="00623D00">
              <w:rPr>
                <w:rFonts w:ascii="Arial" w:eastAsia="Arial Unicode MS" w:hAnsi="Arial" w:cs="Arial"/>
                <w:color w:val="000000"/>
                <w:sz w:val="24"/>
                <w:szCs w:val="24"/>
              </w:rPr>
              <w:t xml:space="preserve"> </w:t>
            </w:r>
          </w:p>
          <w:p w14:paraId="4FB4D303" w14:textId="77777777" w:rsidR="008C08E7" w:rsidRPr="00C86A14" w:rsidRDefault="008C08E7" w:rsidP="00C86A14">
            <w:pPr>
              <w:spacing w:line="360" w:lineRule="auto"/>
              <w:jc w:val="both"/>
              <w:rPr>
                <w:rFonts w:ascii="Arial" w:eastAsia="Arial Unicode MS" w:hAnsi="Arial" w:cs="Arial"/>
                <w:color w:val="000000"/>
                <w:sz w:val="24"/>
                <w:szCs w:val="24"/>
              </w:rPr>
            </w:pPr>
          </w:p>
          <w:p w14:paraId="6CF361C4" w14:textId="77777777" w:rsidR="008C08E7" w:rsidRPr="00C86A14" w:rsidRDefault="008C08E7" w:rsidP="00C86A14">
            <w:pPr>
              <w:spacing w:line="360" w:lineRule="auto"/>
              <w:jc w:val="both"/>
              <w:rPr>
                <w:rFonts w:ascii="Arial" w:eastAsia="Arial Unicode MS" w:hAnsi="Arial" w:cs="Arial"/>
                <w:color w:val="000000"/>
                <w:sz w:val="24"/>
                <w:szCs w:val="24"/>
              </w:rPr>
            </w:pPr>
          </w:p>
          <w:p w14:paraId="4FFA8088" w14:textId="77777777" w:rsidR="008C08E7" w:rsidRPr="00C86A14" w:rsidRDefault="008C08E7" w:rsidP="00C86A14">
            <w:pPr>
              <w:spacing w:line="360" w:lineRule="auto"/>
              <w:jc w:val="both"/>
              <w:rPr>
                <w:rFonts w:ascii="Arial" w:eastAsia="Arial Unicode MS" w:hAnsi="Arial" w:cs="Arial"/>
                <w:b/>
                <w:color w:val="000000"/>
                <w:sz w:val="24"/>
                <w:szCs w:val="24"/>
                <w:u w:val="single"/>
              </w:rPr>
            </w:pPr>
            <w:r w:rsidRPr="00C86A14">
              <w:rPr>
                <w:rFonts w:ascii="Arial" w:eastAsia="Arial Unicode MS" w:hAnsi="Arial" w:cs="Arial"/>
                <w:b/>
                <w:color w:val="000000"/>
                <w:sz w:val="24"/>
                <w:szCs w:val="24"/>
                <w:highlight w:val="red"/>
                <w:u w:val="single"/>
              </w:rPr>
              <w:t>FICHA DEL PROFESOR</w:t>
            </w:r>
          </w:p>
          <w:p w14:paraId="5821C3A3" w14:textId="77777777" w:rsidR="008C08E7" w:rsidRPr="00C86A14" w:rsidRDefault="008C08E7"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Título: </w:t>
            </w:r>
            <w:r w:rsidRPr="00C86A14">
              <w:rPr>
                <w:rFonts w:ascii="Arial" w:eastAsia="Arial Unicode MS" w:hAnsi="Arial" w:cs="Arial"/>
                <w:sz w:val="24"/>
                <w:szCs w:val="24"/>
              </w:rPr>
              <w:t xml:space="preserve">Las ciencias empíricas o experimentales </w:t>
            </w:r>
          </w:p>
          <w:p w14:paraId="225B2314" w14:textId="77777777" w:rsidR="008C08E7" w:rsidRPr="00C86A14" w:rsidRDefault="008C08E7"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Descripción</w:t>
            </w:r>
            <w:r w:rsidRPr="00C86A14">
              <w:rPr>
                <w:rFonts w:ascii="Arial" w:eastAsia="Arial Unicode MS" w:hAnsi="Arial" w:cs="Arial"/>
                <w:sz w:val="24"/>
                <w:szCs w:val="24"/>
              </w:rPr>
              <w:t xml:space="preserve">: </w:t>
            </w:r>
          </w:p>
          <w:p w14:paraId="1D5D6818" w14:textId="22739FBE" w:rsidR="008C08E7" w:rsidRPr="00C86A14" w:rsidRDefault="00DE4E96" w:rsidP="00C86A14">
            <w:pPr>
              <w:spacing w:line="360" w:lineRule="auto"/>
              <w:jc w:val="both"/>
              <w:rPr>
                <w:rFonts w:ascii="Arial" w:eastAsia="Arial Unicode MS" w:hAnsi="Arial" w:cs="Arial"/>
                <w:sz w:val="24"/>
                <w:szCs w:val="24"/>
              </w:rPr>
            </w:pPr>
            <w:r>
              <w:rPr>
                <w:rFonts w:ascii="Arial" w:eastAsia="Arial Unicode MS" w:hAnsi="Arial" w:cs="Arial"/>
                <w:b/>
                <w:sz w:val="24"/>
                <w:szCs w:val="24"/>
              </w:rPr>
              <w:t>Tiempo</w:t>
            </w:r>
            <w:r w:rsidR="008C08E7" w:rsidRPr="00C86A14">
              <w:rPr>
                <w:rFonts w:ascii="Arial" w:eastAsia="Arial Unicode MS" w:hAnsi="Arial" w:cs="Arial"/>
                <w:sz w:val="24"/>
                <w:szCs w:val="24"/>
              </w:rPr>
              <w:t xml:space="preserve">: minutos </w:t>
            </w:r>
          </w:p>
          <w:p w14:paraId="236F328B" w14:textId="77777777" w:rsidR="008C08E7" w:rsidRPr="00C86A14" w:rsidRDefault="008C08E7"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Tipo de recurso: </w:t>
            </w:r>
          </w:p>
          <w:p w14:paraId="7BF2BF75" w14:textId="77777777" w:rsidR="008C08E7" w:rsidRPr="00C86A14" w:rsidRDefault="008C08E7"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Objetivo del recurso: </w:t>
            </w:r>
          </w:p>
          <w:p w14:paraId="2AA7D7DA" w14:textId="77777777" w:rsidR="008C08E7" w:rsidRPr="00C86A14" w:rsidRDefault="008C08E7"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Antes de la presentación: </w:t>
            </w:r>
          </w:p>
          <w:p w14:paraId="041092DA" w14:textId="77777777" w:rsidR="008C08E7" w:rsidRPr="00C86A14" w:rsidRDefault="008C08E7"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Durante la presentación:</w:t>
            </w:r>
          </w:p>
          <w:p w14:paraId="0ADE61B5" w14:textId="77777777" w:rsidR="008C08E7" w:rsidRPr="00C86A14" w:rsidRDefault="008C08E7"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Después de la presentación: </w:t>
            </w:r>
          </w:p>
          <w:p w14:paraId="10570C30" w14:textId="77777777" w:rsidR="008C08E7" w:rsidRPr="00C86A14" w:rsidRDefault="008C08E7" w:rsidP="00C86A14">
            <w:pPr>
              <w:spacing w:line="360" w:lineRule="auto"/>
              <w:jc w:val="both"/>
              <w:rPr>
                <w:rFonts w:ascii="Arial" w:eastAsia="Arial Unicode MS" w:hAnsi="Arial" w:cs="Arial"/>
                <w:sz w:val="24"/>
                <w:szCs w:val="24"/>
              </w:rPr>
            </w:pPr>
          </w:p>
          <w:p w14:paraId="767B4016" w14:textId="77777777" w:rsidR="008C08E7" w:rsidRPr="00C86A14" w:rsidRDefault="008C08E7" w:rsidP="00C86A14">
            <w:pPr>
              <w:spacing w:line="360" w:lineRule="auto"/>
              <w:jc w:val="both"/>
              <w:rPr>
                <w:rFonts w:ascii="Arial" w:eastAsia="Arial Unicode MS" w:hAnsi="Arial" w:cs="Arial"/>
                <w:b/>
                <w:sz w:val="24"/>
                <w:szCs w:val="24"/>
                <w:u w:val="single"/>
              </w:rPr>
            </w:pPr>
            <w:r w:rsidRPr="00C86A14">
              <w:rPr>
                <w:rFonts w:ascii="Arial" w:eastAsia="Arial Unicode MS" w:hAnsi="Arial" w:cs="Arial"/>
                <w:b/>
                <w:sz w:val="24"/>
                <w:szCs w:val="24"/>
                <w:u w:val="single"/>
              </w:rPr>
              <w:t>FICHA DEL ESTUDIANTE</w:t>
            </w:r>
          </w:p>
          <w:p w14:paraId="67100742" w14:textId="77777777" w:rsidR="008C08E7" w:rsidRPr="00C86A14" w:rsidRDefault="008C08E7" w:rsidP="00C86A14">
            <w:pPr>
              <w:spacing w:line="360" w:lineRule="auto"/>
              <w:jc w:val="both"/>
              <w:rPr>
                <w:rFonts w:ascii="Arial" w:eastAsia="Arial Unicode MS" w:hAnsi="Arial" w:cs="Arial"/>
                <w:color w:val="000000"/>
                <w:sz w:val="24"/>
                <w:szCs w:val="24"/>
              </w:rPr>
            </w:pPr>
          </w:p>
          <w:p w14:paraId="1E367AF7" w14:textId="30FABFA1" w:rsidR="008C08E7" w:rsidRPr="00C86A14" w:rsidRDefault="008C08E7" w:rsidP="00C86A14">
            <w:pPr>
              <w:spacing w:line="360" w:lineRule="auto"/>
              <w:jc w:val="both"/>
              <w:rPr>
                <w:rFonts w:ascii="Arial" w:eastAsia="Arial Unicode MS" w:hAnsi="Arial" w:cs="Arial"/>
                <w:color w:val="000000"/>
                <w:sz w:val="24"/>
                <w:szCs w:val="24"/>
              </w:rPr>
            </w:pPr>
          </w:p>
        </w:tc>
      </w:tr>
    </w:tbl>
    <w:p w14:paraId="1D19F9A7" w14:textId="06815618" w:rsidR="00BA2D49" w:rsidRPr="00C86A14" w:rsidRDefault="00BA2D49" w:rsidP="00C86A14">
      <w:pPr>
        <w:tabs>
          <w:tab w:val="right" w:pos="8498"/>
        </w:tabs>
        <w:spacing w:after="0" w:line="360" w:lineRule="auto"/>
        <w:jc w:val="both"/>
        <w:rPr>
          <w:rFonts w:ascii="Arial" w:eastAsia="Arial Unicode MS" w:hAnsi="Arial" w:cs="Arial"/>
          <w:b/>
          <w:sz w:val="24"/>
          <w:szCs w:val="24"/>
        </w:rPr>
      </w:pPr>
    </w:p>
    <w:p w14:paraId="11A9C476" w14:textId="77777777" w:rsidR="0011157E" w:rsidRPr="00C86A14" w:rsidRDefault="0011157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A lo largo del tiempo, han aparecido ciencias que superan esta clasificación, pues son</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interdisciplinares</w:t>
      </w:r>
      <w:r w:rsidRPr="00C86A14">
        <w:rPr>
          <w:rStyle w:val="un"/>
          <w:rFonts w:ascii="Arial" w:eastAsia="Arial Unicode MS" w:hAnsi="Arial" w:cs="Arial"/>
          <w:color w:val="333333"/>
        </w:rPr>
        <w:t>, es decir, trabajan a la vez en dos o más campos científicos y combinan las ciencias formales con las empíricas.</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 xml:space="preserve">Por ejemplo, la </w:t>
      </w:r>
      <w:r w:rsidRPr="00C86A14">
        <w:rPr>
          <w:rStyle w:val="Textoennegrita"/>
          <w:rFonts w:ascii="Arial" w:eastAsia="Arial Unicode MS" w:hAnsi="Arial" w:cs="Arial"/>
          <w:color w:val="333333"/>
        </w:rPr>
        <w:t>biomatemática</w:t>
      </w:r>
      <w:r w:rsidRPr="00C86A14">
        <w:rPr>
          <w:rStyle w:val="un"/>
          <w:rFonts w:ascii="Arial" w:eastAsia="Arial Unicode MS" w:hAnsi="Arial" w:cs="Arial"/>
          <w:color w:val="333333"/>
        </w:rPr>
        <w:t>, que elabora modelos de los procesos biológicos utilizando técnicas matemáticas.</w:t>
      </w:r>
    </w:p>
    <w:p w14:paraId="38E2ADF2" w14:textId="77777777" w:rsidR="0011157E" w:rsidRPr="00C86A14" w:rsidRDefault="0011157E" w:rsidP="00C86A14">
      <w:pPr>
        <w:pStyle w:val="u"/>
        <w:shd w:val="clear" w:color="auto" w:fill="FFFFFF"/>
        <w:spacing w:before="0" w:beforeAutospacing="0" w:after="0" w:afterAutospacing="0" w:line="360" w:lineRule="auto"/>
        <w:jc w:val="both"/>
        <w:rPr>
          <w:rFonts w:ascii="Arial" w:eastAsia="Arial Unicode MS" w:hAnsi="Arial" w:cs="Arial"/>
          <w:color w:val="333333"/>
        </w:rPr>
      </w:pPr>
    </w:p>
    <w:p w14:paraId="5D07DB86" w14:textId="7F869DD6" w:rsidR="0011157E" w:rsidRPr="00C86A14" w:rsidRDefault="0011157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Otro caso interesante por su actualidad es la</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astrobiología</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 xml:space="preserve">o </w:t>
      </w:r>
      <w:r w:rsidRPr="00C86A14">
        <w:rPr>
          <w:rStyle w:val="un"/>
          <w:rFonts w:ascii="Arial" w:eastAsia="Arial Unicode MS" w:hAnsi="Arial" w:cs="Arial"/>
          <w:b/>
          <w:color w:val="333333"/>
        </w:rPr>
        <w:t>bioastronomía</w:t>
      </w:r>
      <w:r w:rsidRPr="00C86A14">
        <w:rPr>
          <w:rStyle w:val="un"/>
          <w:rFonts w:ascii="Arial" w:eastAsia="Arial Unicode MS" w:hAnsi="Arial" w:cs="Arial"/>
          <w:color w:val="333333"/>
        </w:rPr>
        <w:t>, que resulta de la combinación de la</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biología</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(ciencia que estudia los seres vivos, su origen, evolución, características, reproducción, etc.) con la</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astronomía</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(ciencia que estudia el universo, las estrellas, los planetas, los cometas, etc.).</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Esta ciencia multidisciplinar requiere también de la ayuda de la química, la geología y las matemáticas, entre otras.</w:t>
      </w:r>
      <w:r w:rsidR="00401BBD" w:rsidRPr="00C86A14">
        <w:rPr>
          <w:rStyle w:val="un"/>
          <w:rFonts w:ascii="Arial" w:eastAsia="Arial Unicode MS" w:hAnsi="Arial" w:cs="Arial"/>
          <w:color w:val="333333"/>
        </w:rPr>
        <w:t xml:space="preserve"> E</w:t>
      </w:r>
      <w:r w:rsidRPr="00C86A14">
        <w:rPr>
          <w:rStyle w:val="un"/>
          <w:rFonts w:ascii="Arial" w:eastAsia="Arial Unicode MS" w:hAnsi="Arial" w:cs="Arial"/>
          <w:color w:val="333333"/>
        </w:rPr>
        <w:t xml:space="preserve">n resumen, la astrobiología es el estudio del origen, </w:t>
      </w:r>
      <w:r w:rsidR="00E76E7F">
        <w:rPr>
          <w:rStyle w:val="un"/>
          <w:rFonts w:ascii="Arial" w:eastAsia="Arial Unicode MS" w:hAnsi="Arial" w:cs="Arial"/>
          <w:color w:val="333333"/>
        </w:rPr>
        <w:t xml:space="preserve">la </w:t>
      </w:r>
      <w:r w:rsidRPr="00C86A14">
        <w:rPr>
          <w:rStyle w:val="un"/>
          <w:rFonts w:ascii="Arial" w:eastAsia="Arial Unicode MS" w:hAnsi="Arial" w:cs="Arial"/>
          <w:color w:val="333333"/>
        </w:rPr>
        <w:t>evolución y</w:t>
      </w:r>
      <w:r w:rsidR="00E76E7F">
        <w:rPr>
          <w:rStyle w:val="un"/>
          <w:rFonts w:ascii="Arial" w:eastAsia="Arial Unicode MS" w:hAnsi="Arial" w:cs="Arial"/>
          <w:color w:val="333333"/>
        </w:rPr>
        <w:t xml:space="preserve"> el</w:t>
      </w:r>
      <w:r w:rsidRPr="00C86A14">
        <w:rPr>
          <w:rStyle w:val="un"/>
          <w:rFonts w:ascii="Arial" w:eastAsia="Arial Unicode MS" w:hAnsi="Arial" w:cs="Arial"/>
          <w:color w:val="333333"/>
        </w:rPr>
        <w:t xml:space="preserve"> futuro de la vida en el universo.</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Esta disciplina intenta responder a preguntas como: ¿cómo empezó la vida en la Tierra y cómo se desarrolló? ¿Qué otros planetas fuera del sistema solar pueden presentar condiciones aptas para el desarrollo de la vida? ¿Cuál es el futuro de la vida</w:t>
      </w:r>
      <w:r w:rsidR="00401BBD" w:rsidRPr="00C86A14">
        <w:rPr>
          <w:rStyle w:val="un"/>
          <w:rFonts w:ascii="Arial" w:eastAsia="Arial Unicode MS" w:hAnsi="Arial" w:cs="Arial"/>
          <w:color w:val="333333"/>
        </w:rPr>
        <w:t xml:space="preserve"> en la Tierra y en el universo?</w:t>
      </w:r>
    </w:p>
    <w:p w14:paraId="117D9B32" w14:textId="77777777" w:rsidR="0011157E" w:rsidRPr="00C86A14" w:rsidRDefault="0011157E" w:rsidP="00C86A14">
      <w:pPr>
        <w:pStyle w:val="u"/>
        <w:shd w:val="clear" w:color="auto" w:fill="FFFFFF"/>
        <w:spacing w:before="0" w:beforeAutospacing="0" w:after="0" w:afterAutospacing="0" w:line="360" w:lineRule="auto"/>
        <w:jc w:val="both"/>
        <w:rPr>
          <w:rFonts w:ascii="Arial" w:eastAsia="Arial Unicode MS" w:hAnsi="Arial" w:cs="Arial"/>
          <w:color w:val="333333"/>
        </w:rPr>
      </w:pPr>
    </w:p>
    <w:p w14:paraId="1AB775C7" w14:textId="52D6707F" w:rsidR="0011157E" w:rsidRPr="00C86A14" w:rsidRDefault="0011157E" w:rsidP="00C86A14">
      <w:pPr>
        <w:pStyle w:val="u"/>
        <w:shd w:val="clear" w:color="auto" w:fill="FFFFFF"/>
        <w:spacing w:before="0" w:beforeAutospacing="0" w:after="0" w:afterAutospacing="0" w:line="360" w:lineRule="auto"/>
        <w:jc w:val="both"/>
        <w:rPr>
          <w:rFonts w:ascii="Arial" w:eastAsia="Arial Unicode MS" w:hAnsi="Arial" w:cs="Arial"/>
          <w:color w:val="333333"/>
        </w:rPr>
      </w:pPr>
      <w:r w:rsidRPr="00C86A14">
        <w:rPr>
          <w:rStyle w:val="un"/>
          <w:rFonts w:ascii="Arial" w:eastAsia="Arial Unicode MS" w:hAnsi="Arial" w:cs="Arial"/>
          <w:color w:val="333333"/>
        </w:rPr>
        <w:t>Un caso concreto de investigación astrobiológica actual es la búsqueda de vida en Marte</w:t>
      </w:r>
      <w:r w:rsidR="00401BBD" w:rsidRPr="00C86A14">
        <w:rPr>
          <w:rStyle w:val="un"/>
          <w:rFonts w:ascii="Arial" w:eastAsia="Arial Unicode MS" w:hAnsi="Arial" w:cs="Arial"/>
          <w:color w:val="333333"/>
        </w:rPr>
        <w:t xml:space="preserve"> [VER]</w:t>
      </w:r>
      <w:r w:rsidR="00401BBD" w:rsidRPr="00C86A14">
        <w:rPr>
          <w:rFonts w:ascii="Arial" w:eastAsia="Arial Unicode MS" w:hAnsi="Arial" w:cs="Arial"/>
        </w:rPr>
        <w:t xml:space="preserve"> (</w:t>
      </w:r>
      <w:hyperlink r:id="rId14" w:history="1">
        <w:r w:rsidR="00406AA7" w:rsidRPr="00C86A14">
          <w:rPr>
            <w:rStyle w:val="Hipervnculo"/>
            <w:rFonts w:ascii="Arial" w:eastAsia="Arial Unicode MS" w:hAnsi="Arial" w:cs="Arial"/>
          </w:rPr>
          <w:t>http://aulaplaneta.planetasaber.com/Error.asp?ts=1436290762</w:t>
        </w:r>
      </w:hyperlink>
      <w:r w:rsidR="00406AA7" w:rsidRPr="00C86A14">
        <w:rPr>
          <w:rFonts w:ascii="Arial" w:eastAsia="Arial Unicode MS" w:hAnsi="Arial" w:cs="Arial"/>
        </w:rPr>
        <w:t xml:space="preserve"> </w:t>
      </w:r>
      <w:r w:rsidR="00401BBD" w:rsidRPr="00C86A14">
        <w:rPr>
          <w:rFonts w:ascii="Arial" w:eastAsia="Arial Unicode MS" w:hAnsi="Arial" w:cs="Arial"/>
        </w:rPr>
        <w:t>)</w:t>
      </w:r>
      <w:r w:rsidRPr="00C86A14">
        <w:rPr>
          <w:rStyle w:val="un"/>
          <w:rFonts w:ascii="Arial" w:eastAsia="Arial Unicode MS" w:hAnsi="Arial" w:cs="Arial"/>
          <w:color w:val="333333"/>
        </w:rPr>
        <w:t>, que es una de las misiones del robot</w:t>
      </w:r>
      <w:r w:rsidRPr="00C86A14">
        <w:rPr>
          <w:rStyle w:val="apple-converted-space"/>
          <w:rFonts w:ascii="Arial" w:eastAsia="Arial Unicode MS" w:hAnsi="Arial" w:cs="Arial"/>
          <w:color w:val="333333"/>
        </w:rPr>
        <w:t> </w:t>
      </w:r>
      <w:r w:rsidRPr="00C86A14">
        <w:rPr>
          <w:rStyle w:val="un"/>
          <w:rFonts w:ascii="Arial" w:eastAsia="Arial Unicode MS" w:hAnsi="Arial" w:cs="Arial"/>
          <w:i/>
          <w:iCs/>
          <w:color w:val="333333"/>
        </w:rPr>
        <w:t>Curiosity</w:t>
      </w:r>
      <w:r w:rsidRPr="00C86A14">
        <w:rPr>
          <w:rStyle w:val="un"/>
          <w:rFonts w:ascii="Arial" w:eastAsia="Arial Unicode MS" w:hAnsi="Arial" w:cs="Arial"/>
          <w:color w:val="333333"/>
        </w:rPr>
        <w:t>.</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Puedes ampliar la información sobre las actividades del robot en Marte en la página de la NASA</w:t>
      </w:r>
      <w:r w:rsidR="00401BBD" w:rsidRPr="00C86A14">
        <w:rPr>
          <w:rStyle w:val="un"/>
          <w:rFonts w:ascii="Arial" w:eastAsia="Arial Unicode MS" w:hAnsi="Arial" w:cs="Arial"/>
          <w:color w:val="333333"/>
        </w:rPr>
        <w:t xml:space="preserve"> que se encuentra en inglés [VER] (</w:t>
      </w:r>
      <w:hyperlink r:id="rId15" w:history="1">
        <w:r w:rsidR="00401BBD" w:rsidRPr="00C86A14">
          <w:rPr>
            <w:rStyle w:val="Hipervnculo"/>
            <w:rFonts w:ascii="Arial" w:eastAsia="Arial Unicode MS" w:hAnsi="Arial" w:cs="Arial"/>
          </w:rPr>
          <w:t>http://mars.jpl.nasa.gov/</w:t>
        </w:r>
      </w:hyperlink>
      <w:r w:rsidR="00401BBD" w:rsidRPr="00C86A14">
        <w:rPr>
          <w:rStyle w:val="un"/>
          <w:rFonts w:ascii="Arial" w:eastAsia="Arial Unicode MS" w:hAnsi="Arial" w:cs="Arial"/>
          <w:color w:val="333333"/>
        </w:rPr>
        <w:t xml:space="preserve"> ).</w:t>
      </w:r>
    </w:p>
    <w:p w14:paraId="123EB38D" w14:textId="77777777" w:rsidR="00F41D1C" w:rsidRPr="00C86A14" w:rsidRDefault="00F41D1C" w:rsidP="00C86A14">
      <w:pPr>
        <w:pStyle w:val="Ttulo4"/>
        <w:shd w:val="clear" w:color="auto" w:fill="FFFFFF"/>
        <w:tabs>
          <w:tab w:val="left" w:pos="5145"/>
        </w:tabs>
        <w:spacing w:before="120" w:beforeAutospacing="0" w:after="120" w:afterAutospacing="0" w:line="360" w:lineRule="auto"/>
        <w:jc w:val="both"/>
        <w:rPr>
          <w:rFonts w:ascii="Arial" w:eastAsia="Arial Unicode MS" w:hAnsi="Arial" w:cs="Arial"/>
          <w:b w:val="0"/>
          <w:bCs w:val="0"/>
          <w:color w:val="41853B"/>
        </w:rPr>
      </w:pPr>
    </w:p>
    <w:tbl>
      <w:tblPr>
        <w:tblStyle w:val="Tablaconcuadrcula"/>
        <w:tblW w:w="0" w:type="auto"/>
        <w:tblLook w:val="04A0" w:firstRow="1" w:lastRow="0" w:firstColumn="1" w:lastColumn="0" w:noHBand="0" w:noVBand="1"/>
      </w:tblPr>
      <w:tblGrid>
        <w:gridCol w:w="2518"/>
        <w:gridCol w:w="6515"/>
      </w:tblGrid>
      <w:tr w:rsidR="00F41D1C" w:rsidRPr="00C86A14" w14:paraId="43545771" w14:textId="77777777" w:rsidTr="00C72B9F">
        <w:tc>
          <w:tcPr>
            <w:tcW w:w="8828" w:type="dxa"/>
            <w:gridSpan w:val="2"/>
            <w:shd w:val="clear" w:color="auto" w:fill="0D0D0D" w:themeFill="text1" w:themeFillTint="F2"/>
          </w:tcPr>
          <w:p w14:paraId="288CF9B5" w14:textId="77777777" w:rsidR="00F41D1C" w:rsidRPr="00C86A14" w:rsidRDefault="00F41D1C"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F41D1C" w:rsidRPr="00C86A14" w14:paraId="696555E9" w14:textId="77777777" w:rsidTr="00C72B9F">
        <w:tc>
          <w:tcPr>
            <w:tcW w:w="2518" w:type="dxa"/>
          </w:tcPr>
          <w:p w14:paraId="15AB56DB" w14:textId="77777777" w:rsidR="00F41D1C" w:rsidRPr="00C86A14" w:rsidRDefault="00F41D1C"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15" w:type="dxa"/>
          </w:tcPr>
          <w:p w14:paraId="692FCA00" w14:textId="72E5D861" w:rsidR="00F41D1C" w:rsidRPr="00C86A14" w:rsidRDefault="00F41D1C"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_IMG03</w:t>
            </w:r>
          </w:p>
        </w:tc>
      </w:tr>
      <w:tr w:rsidR="00F41D1C" w:rsidRPr="00C86A14" w14:paraId="5DD9656F" w14:textId="77777777" w:rsidTr="00F41D1C">
        <w:tc>
          <w:tcPr>
            <w:tcW w:w="2489" w:type="dxa"/>
          </w:tcPr>
          <w:p w14:paraId="6F9DCBC5" w14:textId="77777777" w:rsidR="00F41D1C" w:rsidRPr="00C86A14" w:rsidRDefault="00F41D1C"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39" w:type="dxa"/>
          </w:tcPr>
          <w:p w14:paraId="139F35A3" w14:textId="2314ED27" w:rsidR="00F41D1C" w:rsidRPr="00C86A14" w:rsidRDefault="00030270" w:rsidP="00E76E7F">
            <w:pPr>
              <w:spacing w:line="360" w:lineRule="auto"/>
              <w:jc w:val="both"/>
              <w:rPr>
                <w:rFonts w:ascii="Arial" w:eastAsia="Arial Unicode MS" w:hAnsi="Arial" w:cs="Arial"/>
                <w:color w:val="000000"/>
                <w:sz w:val="24"/>
                <w:szCs w:val="24"/>
              </w:rPr>
            </w:pPr>
            <w:r>
              <w:rPr>
                <w:rFonts w:ascii="Arial" w:eastAsia="Arial Unicode MS" w:hAnsi="Arial" w:cs="Arial"/>
                <w:color w:val="000000"/>
                <w:sz w:val="24"/>
                <w:szCs w:val="24"/>
              </w:rPr>
              <w:t>Las c</w:t>
            </w:r>
            <w:r w:rsidRPr="00C86A14">
              <w:rPr>
                <w:rFonts w:ascii="Arial" w:eastAsia="Arial Unicode MS" w:hAnsi="Arial" w:cs="Arial"/>
                <w:color w:val="000000"/>
                <w:sz w:val="24"/>
                <w:szCs w:val="24"/>
              </w:rPr>
              <w:t xml:space="preserve">iencias </w:t>
            </w:r>
            <w:r w:rsidR="00F41D1C" w:rsidRPr="00C86A14">
              <w:rPr>
                <w:rFonts w:ascii="Arial" w:eastAsia="Arial Unicode MS" w:hAnsi="Arial" w:cs="Arial"/>
                <w:color w:val="000000"/>
                <w:sz w:val="24"/>
                <w:szCs w:val="24"/>
              </w:rPr>
              <w:t>formales y</w:t>
            </w:r>
            <w:r>
              <w:rPr>
                <w:rFonts w:ascii="Arial" w:eastAsia="Arial Unicode MS" w:hAnsi="Arial" w:cs="Arial"/>
                <w:color w:val="000000"/>
                <w:sz w:val="24"/>
                <w:szCs w:val="24"/>
              </w:rPr>
              <w:t xml:space="preserve"> las</w:t>
            </w:r>
            <w:r w:rsidR="00F41D1C" w:rsidRPr="00C86A14">
              <w:rPr>
                <w:rFonts w:ascii="Arial" w:eastAsia="Arial Unicode MS" w:hAnsi="Arial" w:cs="Arial"/>
                <w:color w:val="000000"/>
                <w:sz w:val="24"/>
                <w:szCs w:val="24"/>
              </w:rPr>
              <w:t xml:space="preserve"> </w:t>
            </w:r>
            <w:r w:rsidR="00E76E7F">
              <w:rPr>
                <w:rFonts w:ascii="Arial" w:eastAsia="Arial Unicode MS" w:hAnsi="Arial" w:cs="Arial"/>
                <w:color w:val="000000"/>
                <w:sz w:val="24"/>
                <w:szCs w:val="24"/>
              </w:rPr>
              <w:t>c</w:t>
            </w:r>
            <w:r w:rsidR="00E76E7F" w:rsidRPr="00C86A14">
              <w:rPr>
                <w:rFonts w:ascii="Arial" w:eastAsia="Arial Unicode MS" w:hAnsi="Arial" w:cs="Arial"/>
                <w:color w:val="000000"/>
                <w:sz w:val="24"/>
                <w:szCs w:val="24"/>
              </w:rPr>
              <w:t xml:space="preserve">iencias </w:t>
            </w:r>
            <w:r w:rsidR="00F41D1C" w:rsidRPr="00C86A14">
              <w:rPr>
                <w:rFonts w:ascii="Arial" w:eastAsia="Arial Unicode MS" w:hAnsi="Arial" w:cs="Arial"/>
                <w:color w:val="000000"/>
                <w:sz w:val="24"/>
                <w:szCs w:val="24"/>
              </w:rPr>
              <w:t>empíricas</w:t>
            </w:r>
          </w:p>
        </w:tc>
      </w:tr>
      <w:tr w:rsidR="00F41D1C" w:rsidRPr="00C86A14" w14:paraId="4CE6DD3B" w14:textId="77777777" w:rsidTr="00F41D1C">
        <w:tc>
          <w:tcPr>
            <w:tcW w:w="2489" w:type="dxa"/>
          </w:tcPr>
          <w:p w14:paraId="78154E81" w14:textId="77777777" w:rsidR="00F41D1C" w:rsidRPr="00C86A14" w:rsidRDefault="00F41D1C"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 xml:space="preserve">Código Shutterstock (o </w:t>
            </w:r>
            <w:r w:rsidRPr="00C86A14">
              <w:rPr>
                <w:rFonts w:ascii="Arial" w:eastAsia="Arial Unicode MS" w:hAnsi="Arial" w:cs="Arial"/>
                <w:b/>
                <w:color w:val="000000"/>
                <w:sz w:val="24"/>
                <w:szCs w:val="24"/>
              </w:rPr>
              <w:lastRenderedPageBreak/>
              <w:t>URL o la ruta en AulaPlaneta)</w:t>
            </w:r>
          </w:p>
        </w:tc>
        <w:tc>
          <w:tcPr>
            <w:tcW w:w="6339" w:type="dxa"/>
          </w:tcPr>
          <w:p w14:paraId="15190F34" w14:textId="77777777" w:rsidR="00F41D1C" w:rsidRPr="00C86A14" w:rsidRDefault="00F41D1C"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lastRenderedPageBreak/>
              <w:t xml:space="preserve">3° ESO/Física y Química/La ciencia/2. La clasificación de las ciencias/ 2.2 Las ciencias empíricas o experimentales </w:t>
            </w:r>
          </w:p>
          <w:p w14:paraId="7D68F94E" w14:textId="77777777" w:rsidR="00F41D1C" w:rsidRPr="00C86A14" w:rsidRDefault="00F41D1C" w:rsidP="00C86A14">
            <w:pPr>
              <w:spacing w:line="360" w:lineRule="auto"/>
              <w:jc w:val="both"/>
              <w:rPr>
                <w:rFonts w:ascii="Arial" w:eastAsia="Arial Unicode MS" w:hAnsi="Arial" w:cs="Arial"/>
                <w:sz w:val="24"/>
                <w:szCs w:val="24"/>
              </w:rPr>
            </w:pPr>
            <w:r w:rsidRPr="00C86A14">
              <w:rPr>
                <w:rFonts w:ascii="Arial" w:eastAsia="Arial Unicode MS" w:hAnsi="Arial" w:cs="Arial"/>
                <w:noProof/>
                <w:sz w:val="24"/>
                <w:szCs w:val="24"/>
                <w:lang w:val="es-ES" w:eastAsia="es-ES"/>
              </w:rPr>
              <w:lastRenderedPageBreak/>
              <w:drawing>
                <wp:inline distT="0" distB="0" distL="0" distR="0" wp14:anchorId="5BB64E16" wp14:editId="7BDE97ED">
                  <wp:extent cx="2781300" cy="1957607"/>
                  <wp:effectExtent l="0" t="0" r="0" b="5080"/>
                  <wp:docPr id="19" name="Imagen 19" descr="http://profesores.aulaplaneta.com/DNNPlayerPackages/Package13141/InfoGuion/cuadernoestudio/images_xml/FQ_09_01_img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rofesores.aulaplaneta.com/DNNPlayerPackages/Package13141/InfoGuion/cuadernoestudio/images_xml/FQ_09_01_img6_smal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5386" cy="1960483"/>
                          </a:xfrm>
                          <a:prstGeom prst="rect">
                            <a:avLst/>
                          </a:prstGeom>
                          <a:noFill/>
                          <a:ln>
                            <a:noFill/>
                          </a:ln>
                        </pic:spPr>
                      </pic:pic>
                    </a:graphicData>
                  </a:graphic>
                </wp:inline>
              </w:drawing>
            </w:r>
          </w:p>
          <w:p w14:paraId="3F31271D" w14:textId="77777777" w:rsidR="00F41D1C" w:rsidRPr="00C86A14" w:rsidRDefault="00F41D1C" w:rsidP="00C86A14">
            <w:pPr>
              <w:spacing w:line="360" w:lineRule="auto"/>
              <w:jc w:val="both"/>
              <w:rPr>
                <w:rFonts w:ascii="Arial" w:eastAsia="Arial Unicode MS" w:hAnsi="Arial" w:cs="Arial"/>
                <w:sz w:val="24"/>
                <w:szCs w:val="24"/>
              </w:rPr>
            </w:pPr>
          </w:p>
          <w:p w14:paraId="27283786" w14:textId="77777777" w:rsidR="00F41D1C" w:rsidRPr="00C86A14" w:rsidRDefault="00F41D1C" w:rsidP="00C86A14">
            <w:pPr>
              <w:spacing w:line="360" w:lineRule="auto"/>
              <w:jc w:val="both"/>
              <w:rPr>
                <w:rFonts w:ascii="Arial" w:eastAsia="Arial Unicode MS" w:hAnsi="Arial" w:cs="Arial"/>
                <w:sz w:val="24"/>
                <w:szCs w:val="24"/>
              </w:rPr>
            </w:pPr>
          </w:p>
        </w:tc>
      </w:tr>
      <w:tr w:rsidR="00F41D1C" w:rsidRPr="00C86A14" w14:paraId="7CE37EC3" w14:textId="77777777" w:rsidTr="00F41D1C">
        <w:tc>
          <w:tcPr>
            <w:tcW w:w="2489" w:type="dxa"/>
          </w:tcPr>
          <w:p w14:paraId="4FC1FA32" w14:textId="77777777" w:rsidR="00F41D1C" w:rsidRPr="00C86A14" w:rsidRDefault="00F41D1C"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Pie de imagen</w:t>
            </w:r>
          </w:p>
        </w:tc>
        <w:tc>
          <w:tcPr>
            <w:tcW w:w="6339" w:type="dxa"/>
          </w:tcPr>
          <w:p w14:paraId="54DB51F1" w14:textId="74DAB43A" w:rsidR="00F41D1C" w:rsidRPr="00C86A14" w:rsidRDefault="00F41D1C" w:rsidP="00E76E7F">
            <w:pPr>
              <w:pStyle w:val="NormalWeb"/>
              <w:shd w:val="clear" w:color="auto" w:fill="58585A"/>
              <w:spacing w:before="75" w:beforeAutospacing="0" w:after="0" w:afterAutospacing="0" w:line="360" w:lineRule="auto"/>
              <w:jc w:val="both"/>
              <w:rPr>
                <w:rFonts w:ascii="Arial" w:eastAsia="Arial Unicode MS" w:hAnsi="Arial" w:cs="Arial"/>
                <w:color w:val="000000"/>
              </w:rPr>
            </w:pPr>
            <w:r w:rsidRPr="00C86A14">
              <w:rPr>
                <w:rFonts w:ascii="Arial" w:eastAsia="Arial Unicode MS" w:hAnsi="Arial" w:cs="Arial"/>
                <w:color w:val="FFFFFF"/>
                <w:shd w:val="clear" w:color="auto" w:fill="58585A"/>
              </w:rPr>
              <w:t xml:space="preserve">Las mediciones y los experimentos realizados por el vehículo espacial </w:t>
            </w:r>
            <w:r w:rsidRPr="00C86A14">
              <w:rPr>
                <w:rFonts w:ascii="Arial" w:eastAsia="Arial Unicode MS" w:hAnsi="Arial" w:cs="Arial"/>
                <w:i/>
                <w:iCs/>
                <w:color w:val="FFFFFF"/>
                <w:shd w:val="clear" w:color="auto" w:fill="58585A"/>
              </w:rPr>
              <w:t>Curiosity</w:t>
            </w:r>
            <w:ins w:id="8" w:author="María" w:date="2015-09-18T09:38:00Z">
              <w:r w:rsidR="00E76E7F">
                <w:rPr>
                  <w:rFonts w:ascii="Arial" w:eastAsia="Arial Unicode MS" w:hAnsi="Arial" w:cs="Arial"/>
                  <w:iCs/>
                  <w:color w:val="FFFFFF"/>
                  <w:shd w:val="clear" w:color="auto" w:fill="58585A"/>
                </w:rPr>
                <w:t>,</w:t>
              </w:r>
            </w:ins>
            <w:r w:rsidRPr="00C86A14">
              <w:rPr>
                <w:rStyle w:val="apple-converted-space"/>
                <w:rFonts w:ascii="Arial" w:eastAsia="Arial Unicode MS" w:hAnsi="Arial" w:cs="Arial"/>
                <w:color w:val="FFFFFF"/>
                <w:shd w:val="clear" w:color="auto" w:fill="58585A"/>
              </w:rPr>
              <w:t> </w:t>
            </w:r>
            <w:r w:rsidRPr="00C86A14">
              <w:rPr>
                <w:rFonts w:ascii="Arial" w:eastAsia="Arial Unicode MS" w:hAnsi="Arial" w:cs="Arial"/>
                <w:color w:val="FFFFFF"/>
                <w:shd w:val="clear" w:color="auto" w:fill="58585A"/>
              </w:rPr>
              <w:t xml:space="preserve">son </w:t>
            </w:r>
            <w:r w:rsidR="00E76E7F" w:rsidRPr="00C86A14">
              <w:rPr>
                <w:rFonts w:ascii="Arial" w:eastAsia="Arial Unicode MS" w:hAnsi="Arial" w:cs="Arial"/>
                <w:color w:val="FFFFFF"/>
                <w:shd w:val="clear" w:color="auto" w:fill="58585A"/>
              </w:rPr>
              <w:t>enviad</w:t>
            </w:r>
            <w:r w:rsidR="00E76E7F">
              <w:rPr>
                <w:rFonts w:ascii="Arial" w:eastAsia="Arial Unicode MS" w:hAnsi="Arial" w:cs="Arial"/>
                <w:color w:val="FFFFFF"/>
                <w:shd w:val="clear" w:color="auto" w:fill="58585A"/>
              </w:rPr>
              <w:t>a</w:t>
            </w:r>
            <w:r w:rsidR="00E76E7F" w:rsidRPr="00C86A14">
              <w:rPr>
                <w:rFonts w:ascii="Arial" w:eastAsia="Arial Unicode MS" w:hAnsi="Arial" w:cs="Arial"/>
                <w:color w:val="FFFFFF"/>
                <w:shd w:val="clear" w:color="auto" w:fill="58585A"/>
              </w:rPr>
              <w:t xml:space="preserve">s </w:t>
            </w:r>
            <w:r w:rsidRPr="00C86A14">
              <w:rPr>
                <w:rFonts w:ascii="Arial" w:eastAsia="Arial Unicode MS" w:hAnsi="Arial" w:cs="Arial"/>
                <w:color w:val="FFFFFF"/>
                <w:shd w:val="clear" w:color="auto" w:fill="58585A"/>
              </w:rPr>
              <w:t>al Centro de Operaciones de la NASA, desde donde se controla el vehículo espacial.</w:t>
            </w:r>
          </w:p>
        </w:tc>
      </w:tr>
      <w:tr w:rsidR="00F41D1C" w:rsidRPr="00C86A14" w14:paraId="2B927602" w14:textId="77777777" w:rsidTr="00F41D1C">
        <w:tc>
          <w:tcPr>
            <w:tcW w:w="2489" w:type="dxa"/>
          </w:tcPr>
          <w:p w14:paraId="3E82F47A" w14:textId="77777777" w:rsidR="00F41D1C" w:rsidRPr="00C86A14" w:rsidRDefault="00F41D1C"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Ubicación del pie de imagen</w:t>
            </w:r>
          </w:p>
        </w:tc>
        <w:tc>
          <w:tcPr>
            <w:tcW w:w="6339" w:type="dxa"/>
          </w:tcPr>
          <w:p w14:paraId="40E9CD0E" w14:textId="739F6AAA" w:rsidR="00F41D1C" w:rsidRPr="00C86A14" w:rsidRDefault="00F41D1C"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Inferior</w:t>
            </w:r>
          </w:p>
          <w:p w14:paraId="646C58AB" w14:textId="77777777" w:rsidR="00F41D1C" w:rsidRPr="00C86A14" w:rsidRDefault="00F41D1C" w:rsidP="00C86A14">
            <w:pPr>
              <w:spacing w:line="360" w:lineRule="auto"/>
              <w:jc w:val="both"/>
              <w:rPr>
                <w:rFonts w:ascii="Arial" w:eastAsia="Arial Unicode MS" w:hAnsi="Arial" w:cs="Arial"/>
                <w:color w:val="000000"/>
                <w:sz w:val="24"/>
                <w:szCs w:val="24"/>
              </w:rPr>
            </w:pPr>
          </w:p>
        </w:tc>
      </w:tr>
    </w:tbl>
    <w:p w14:paraId="0A7AEAC3" w14:textId="77777777" w:rsidR="00F41D1C" w:rsidRPr="00C86A14" w:rsidRDefault="00F41D1C" w:rsidP="00C86A14">
      <w:pPr>
        <w:pStyle w:val="Ttulo4"/>
        <w:shd w:val="clear" w:color="auto" w:fill="FFFFFF"/>
        <w:tabs>
          <w:tab w:val="left" w:pos="5145"/>
        </w:tabs>
        <w:spacing w:before="120" w:beforeAutospacing="0" w:after="120" w:afterAutospacing="0" w:line="360" w:lineRule="auto"/>
        <w:jc w:val="both"/>
        <w:rPr>
          <w:rFonts w:ascii="Arial" w:eastAsia="Arial Unicode MS" w:hAnsi="Arial" w:cs="Arial"/>
          <w:b w:val="0"/>
          <w:bCs w:val="0"/>
          <w:color w:val="41853B"/>
        </w:rPr>
      </w:pPr>
    </w:p>
    <w:tbl>
      <w:tblPr>
        <w:tblStyle w:val="Tablaconcuadrcula3"/>
        <w:tblW w:w="0" w:type="auto"/>
        <w:tblLook w:val="04A0" w:firstRow="1" w:lastRow="0" w:firstColumn="1" w:lastColumn="0" w:noHBand="0" w:noVBand="1"/>
      </w:tblPr>
      <w:tblGrid>
        <w:gridCol w:w="1254"/>
        <w:gridCol w:w="7800"/>
      </w:tblGrid>
      <w:tr w:rsidR="0011157E" w:rsidRPr="00C86A14" w14:paraId="68FEE79B" w14:textId="77777777" w:rsidTr="00B2728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0FEC601" w14:textId="77777777" w:rsidR="0011157E" w:rsidRPr="00C86A14" w:rsidRDefault="0011157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Profundiza: recurso aprovechado</w:t>
            </w:r>
          </w:p>
        </w:tc>
      </w:tr>
      <w:tr w:rsidR="0011157E" w:rsidRPr="00C86A14" w14:paraId="2FE0F0C6" w14:textId="77777777" w:rsidTr="00B27283">
        <w:tc>
          <w:tcPr>
            <w:tcW w:w="11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081DF2"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76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719153" w14:textId="3887ABB6"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00613B06" w:rsidRPr="00C86A14">
              <w:rPr>
                <w:rFonts w:ascii="Arial" w:eastAsia="Arial Unicode MS" w:hAnsi="Arial" w:cs="Arial"/>
                <w:color w:val="000000"/>
                <w:sz w:val="24"/>
                <w:szCs w:val="24"/>
              </w:rPr>
              <w:t xml:space="preserve"> _REC30</w:t>
            </w:r>
          </w:p>
        </w:tc>
      </w:tr>
      <w:tr w:rsidR="0011157E" w:rsidRPr="00C86A14" w14:paraId="70247DBB" w14:textId="77777777" w:rsidTr="00B27283">
        <w:tc>
          <w:tcPr>
            <w:tcW w:w="11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81AAAD"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76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7DAB62"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ciencia/2. La clasificación de las ciencias/ 2.2 Las ciencias empíricas o experimentales/Profundiza/Ciencias formales y ciencias empíricas</w:t>
            </w:r>
          </w:p>
        </w:tc>
      </w:tr>
      <w:tr w:rsidR="0011157E" w:rsidRPr="00C86A14" w14:paraId="756FE650" w14:textId="77777777" w:rsidTr="00B27283">
        <w:tc>
          <w:tcPr>
            <w:tcW w:w="11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F85271"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76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AB3A88"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Sin cambio</w:t>
            </w:r>
          </w:p>
          <w:p w14:paraId="15F16E84" w14:textId="77777777" w:rsidR="00401BBD" w:rsidRPr="00C86A14" w:rsidRDefault="00401BBD" w:rsidP="00C86A14">
            <w:pPr>
              <w:spacing w:line="360" w:lineRule="auto"/>
              <w:jc w:val="both"/>
              <w:rPr>
                <w:rFonts w:ascii="Arial" w:eastAsia="Arial Unicode MS" w:hAnsi="Arial" w:cs="Arial"/>
                <w:color w:val="000000"/>
                <w:sz w:val="24"/>
                <w:szCs w:val="24"/>
              </w:rPr>
            </w:pPr>
          </w:p>
          <w:p w14:paraId="15D82A87" w14:textId="10DC65C5" w:rsidR="00E574BC" w:rsidRPr="00C86A14" w:rsidRDefault="00E574BC" w:rsidP="00C86A14">
            <w:pPr>
              <w:spacing w:line="360" w:lineRule="auto"/>
              <w:jc w:val="both"/>
              <w:rPr>
                <w:rFonts w:ascii="Arial" w:eastAsia="Arial Unicode MS" w:hAnsi="Arial" w:cs="Arial"/>
                <w:b/>
                <w:sz w:val="24"/>
                <w:szCs w:val="24"/>
                <w:u w:val="single"/>
              </w:rPr>
            </w:pPr>
            <w:r w:rsidRPr="00C86A14">
              <w:rPr>
                <w:rFonts w:ascii="Arial" w:eastAsia="Arial Unicode MS" w:hAnsi="Arial" w:cs="Arial"/>
                <w:b/>
                <w:sz w:val="24"/>
                <w:szCs w:val="24"/>
                <w:u w:val="single"/>
              </w:rPr>
              <w:t xml:space="preserve">FICHA DEL </w:t>
            </w:r>
            <w:r w:rsidRPr="00617FE9">
              <w:rPr>
                <w:rFonts w:ascii="Arial" w:eastAsia="Arial Unicode MS" w:hAnsi="Arial" w:cs="Arial"/>
                <w:b/>
                <w:sz w:val="24"/>
                <w:szCs w:val="24"/>
                <w:highlight w:val="yellow"/>
                <w:u w:val="single"/>
              </w:rPr>
              <w:t>PROFESOR</w:t>
            </w:r>
          </w:p>
          <w:p w14:paraId="0FC7A6A6" w14:textId="0D1944BE" w:rsidR="00401BBD" w:rsidRPr="00C86A14" w:rsidRDefault="00401BBD"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Título: </w:t>
            </w:r>
            <w:r w:rsidR="00E76E7F">
              <w:rPr>
                <w:rFonts w:ascii="Arial" w:eastAsia="Arial Unicode MS" w:hAnsi="Arial" w:cs="Arial"/>
                <w:sz w:val="24"/>
                <w:szCs w:val="24"/>
              </w:rPr>
              <w:t>Las c</w:t>
            </w:r>
            <w:r w:rsidR="00E76E7F" w:rsidRPr="00C86A14">
              <w:rPr>
                <w:rFonts w:ascii="Arial" w:eastAsia="Arial Unicode MS" w:hAnsi="Arial" w:cs="Arial"/>
                <w:sz w:val="24"/>
                <w:szCs w:val="24"/>
              </w:rPr>
              <w:t xml:space="preserve">iencias </w:t>
            </w:r>
            <w:r w:rsidR="007074F1" w:rsidRPr="00C86A14">
              <w:rPr>
                <w:rFonts w:ascii="Arial" w:eastAsia="Arial Unicode MS" w:hAnsi="Arial" w:cs="Arial"/>
                <w:sz w:val="24"/>
                <w:szCs w:val="24"/>
              </w:rPr>
              <w:t xml:space="preserve">formales y </w:t>
            </w:r>
            <w:r w:rsidR="00E76E7F">
              <w:rPr>
                <w:rFonts w:ascii="Arial" w:eastAsia="Arial Unicode MS" w:hAnsi="Arial" w:cs="Arial"/>
                <w:sz w:val="24"/>
                <w:szCs w:val="24"/>
              </w:rPr>
              <w:t xml:space="preserve">las </w:t>
            </w:r>
            <w:r w:rsidR="007074F1" w:rsidRPr="00C86A14">
              <w:rPr>
                <w:rFonts w:ascii="Arial" w:eastAsia="Arial Unicode MS" w:hAnsi="Arial" w:cs="Arial"/>
                <w:sz w:val="24"/>
                <w:szCs w:val="24"/>
              </w:rPr>
              <w:t xml:space="preserve">ciencias </w:t>
            </w:r>
            <w:r w:rsidR="00E76E7F" w:rsidRPr="00C86A14">
              <w:rPr>
                <w:rFonts w:ascii="Arial" w:eastAsia="Arial Unicode MS" w:hAnsi="Arial" w:cs="Arial"/>
                <w:sz w:val="24"/>
                <w:szCs w:val="24"/>
              </w:rPr>
              <w:t>empíric</w:t>
            </w:r>
            <w:r w:rsidR="00E76E7F">
              <w:rPr>
                <w:rFonts w:ascii="Arial" w:eastAsia="Arial Unicode MS" w:hAnsi="Arial" w:cs="Arial"/>
                <w:sz w:val="24"/>
                <w:szCs w:val="24"/>
              </w:rPr>
              <w:t>as</w:t>
            </w:r>
            <w:r w:rsidR="00E76E7F" w:rsidRPr="00C86A14">
              <w:rPr>
                <w:rFonts w:ascii="Arial" w:eastAsia="Arial Unicode MS" w:hAnsi="Arial" w:cs="Arial"/>
                <w:sz w:val="24"/>
                <w:szCs w:val="24"/>
              </w:rPr>
              <w:t xml:space="preserve"> </w:t>
            </w:r>
          </w:p>
          <w:p w14:paraId="7950E539" w14:textId="1D6EECF1" w:rsidR="00401BBD" w:rsidRPr="00C86A14" w:rsidRDefault="00401BBD"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Descripción</w:t>
            </w:r>
            <w:r w:rsidRPr="00C86A14">
              <w:rPr>
                <w:rFonts w:ascii="Arial" w:eastAsia="Arial Unicode MS" w:hAnsi="Arial" w:cs="Arial"/>
                <w:sz w:val="24"/>
                <w:szCs w:val="24"/>
              </w:rPr>
              <w:t xml:space="preserve">: </w:t>
            </w:r>
            <w:r w:rsidR="003D5C05">
              <w:rPr>
                <w:rFonts w:ascii="Arial" w:eastAsia="Arial Unicode MS" w:hAnsi="Arial" w:cs="Arial"/>
                <w:sz w:val="24"/>
                <w:szCs w:val="24"/>
              </w:rPr>
              <w:t>i</w:t>
            </w:r>
            <w:r w:rsidR="003D5C05" w:rsidRPr="00C86A14">
              <w:rPr>
                <w:rFonts w:ascii="Arial" w:eastAsia="Arial Unicode MS" w:hAnsi="Arial" w:cs="Arial"/>
                <w:sz w:val="24"/>
                <w:szCs w:val="24"/>
              </w:rPr>
              <w:t xml:space="preserve">nteractivo </w:t>
            </w:r>
            <w:r w:rsidR="007074F1" w:rsidRPr="00C86A14">
              <w:rPr>
                <w:rFonts w:ascii="Arial" w:eastAsia="Arial Unicode MS" w:hAnsi="Arial" w:cs="Arial"/>
                <w:sz w:val="24"/>
                <w:szCs w:val="24"/>
              </w:rPr>
              <w:t>que pretende enseñar a clasificar las ciencias</w:t>
            </w:r>
            <w:r w:rsidR="00030270">
              <w:rPr>
                <w:rFonts w:ascii="Arial" w:eastAsia="Arial Unicode MS" w:hAnsi="Arial" w:cs="Arial"/>
                <w:sz w:val="24"/>
                <w:szCs w:val="24"/>
              </w:rPr>
              <w:t>,</w:t>
            </w:r>
            <w:r w:rsidR="007074F1" w:rsidRPr="00C86A14">
              <w:rPr>
                <w:rFonts w:ascii="Arial" w:eastAsia="Arial Unicode MS" w:hAnsi="Arial" w:cs="Arial"/>
                <w:sz w:val="24"/>
                <w:szCs w:val="24"/>
              </w:rPr>
              <w:t xml:space="preserve"> según sean formales o experimentales</w:t>
            </w:r>
          </w:p>
          <w:p w14:paraId="2F76C161" w14:textId="43848AB4" w:rsidR="00401BBD" w:rsidRPr="00C86A14" w:rsidRDefault="00030270" w:rsidP="00C86A14">
            <w:pPr>
              <w:spacing w:line="360" w:lineRule="auto"/>
              <w:jc w:val="both"/>
              <w:rPr>
                <w:rFonts w:ascii="Arial" w:eastAsia="Arial Unicode MS" w:hAnsi="Arial" w:cs="Arial"/>
                <w:sz w:val="24"/>
                <w:szCs w:val="24"/>
              </w:rPr>
            </w:pPr>
            <w:r w:rsidRPr="00617FE9">
              <w:rPr>
                <w:rFonts w:ascii="Arial" w:eastAsia="Arial Unicode MS" w:hAnsi="Arial" w:cs="Arial"/>
                <w:b/>
                <w:sz w:val="24"/>
                <w:szCs w:val="24"/>
              </w:rPr>
              <w:t>Tiempo</w:t>
            </w:r>
            <w:r w:rsidR="00401BBD" w:rsidRPr="00C86A14">
              <w:rPr>
                <w:rFonts w:ascii="Arial" w:eastAsia="Arial Unicode MS" w:hAnsi="Arial" w:cs="Arial"/>
                <w:sz w:val="24"/>
                <w:szCs w:val="24"/>
              </w:rPr>
              <w:t>:</w:t>
            </w:r>
            <w:r w:rsidR="007074F1" w:rsidRPr="00C86A14">
              <w:rPr>
                <w:rFonts w:ascii="Arial" w:eastAsia="Arial Unicode MS" w:hAnsi="Arial" w:cs="Arial"/>
                <w:sz w:val="24"/>
                <w:szCs w:val="24"/>
              </w:rPr>
              <w:t xml:space="preserve"> 30</w:t>
            </w:r>
            <w:r w:rsidR="00401BBD" w:rsidRPr="00C86A14">
              <w:rPr>
                <w:rFonts w:ascii="Arial" w:eastAsia="Arial Unicode MS" w:hAnsi="Arial" w:cs="Arial"/>
                <w:sz w:val="24"/>
                <w:szCs w:val="24"/>
              </w:rPr>
              <w:t xml:space="preserve"> minutos </w:t>
            </w:r>
          </w:p>
          <w:p w14:paraId="79E581DF" w14:textId="4EC9FB39" w:rsidR="00401BBD" w:rsidRPr="00C86A14" w:rsidRDefault="00401BBD"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lastRenderedPageBreak/>
              <w:t xml:space="preserve">Tipo de recurso: </w:t>
            </w:r>
            <w:r w:rsidR="00030270">
              <w:rPr>
                <w:rFonts w:ascii="Arial" w:eastAsia="Arial Unicode MS" w:hAnsi="Arial" w:cs="Arial"/>
                <w:sz w:val="24"/>
                <w:szCs w:val="24"/>
              </w:rPr>
              <w:t>s</w:t>
            </w:r>
            <w:r w:rsidR="00030270" w:rsidRPr="00C86A14">
              <w:rPr>
                <w:rFonts w:ascii="Arial" w:eastAsia="Arial Unicode MS" w:hAnsi="Arial" w:cs="Arial"/>
                <w:sz w:val="24"/>
                <w:szCs w:val="24"/>
              </w:rPr>
              <w:t xml:space="preserve">ecuencia </w:t>
            </w:r>
            <w:r w:rsidR="007074F1" w:rsidRPr="00C86A14">
              <w:rPr>
                <w:rFonts w:ascii="Arial" w:eastAsia="Arial Unicode MS" w:hAnsi="Arial" w:cs="Arial"/>
                <w:sz w:val="24"/>
                <w:szCs w:val="24"/>
              </w:rPr>
              <w:t>de im</w:t>
            </w:r>
            <w:r w:rsidR="00E3102A" w:rsidRPr="00C86A14">
              <w:rPr>
                <w:rFonts w:ascii="Arial" w:eastAsia="Arial Unicode MS" w:hAnsi="Arial" w:cs="Arial"/>
                <w:sz w:val="24"/>
                <w:szCs w:val="24"/>
              </w:rPr>
              <w:t xml:space="preserve">ágenes </w:t>
            </w:r>
          </w:p>
          <w:p w14:paraId="74B44DD5" w14:textId="35B79FC3" w:rsidR="00401BBD" w:rsidRPr="00C86A14" w:rsidRDefault="00401BBD"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Objetivo del recurso: </w:t>
            </w:r>
            <w:r w:rsidR="00030270">
              <w:rPr>
                <w:rFonts w:ascii="Arial" w:eastAsia="Arial Unicode MS" w:hAnsi="Arial" w:cs="Arial"/>
                <w:sz w:val="24"/>
                <w:szCs w:val="24"/>
                <w:shd w:val="clear" w:color="auto" w:fill="FFFFFF"/>
              </w:rPr>
              <w:t>e</w:t>
            </w:r>
            <w:r w:rsidR="00030270" w:rsidRPr="00C86A14">
              <w:rPr>
                <w:rFonts w:ascii="Arial" w:eastAsia="Arial Unicode MS" w:hAnsi="Arial" w:cs="Arial"/>
                <w:sz w:val="24"/>
                <w:szCs w:val="24"/>
                <w:shd w:val="clear" w:color="auto" w:fill="FFFFFF"/>
              </w:rPr>
              <w:t xml:space="preserve">ste </w:t>
            </w:r>
            <w:r w:rsidR="00E3102A" w:rsidRPr="00C86A14">
              <w:rPr>
                <w:rFonts w:ascii="Arial" w:eastAsia="Arial Unicode MS" w:hAnsi="Arial" w:cs="Arial"/>
                <w:sz w:val="24"/>
                <w:szCs w:val="24"/>
                <w:shd w:val="clear" w:color="auto" w:fill="FFFFFF"/>
              </w:rPr>
              <w:t>interactivo permite conocer la clasificación de las ciencias y los métodos en que se fundamentan.</w:t>
            </w:r>
          </w:p>
          <w:p w14:paraId="6466E8A5" w14:textId="6078BE73" w:rsidR="00E3102A" w:rsidRPr="00C86A14" w:rsidRDefault="00401BBD"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Antes de la presentación</w:t>
            </w:r>
          </w:p>
          <w:p w14:paraId="38F343FE" w14:textId="14038E63" w:rsidR="00E3102A" w:rsidRPr="00C86A14" w:rsidRDefault="00E3102A" w:rsidP="00C86A14">
            <w:pPr>
              <w:spacing w:line="360" w:lineRule="auto"/>
              <w:jc w:val="both"/>
              <w:rPr>
                <w:rFonts w:ascii="Arial" w:eastAsia="Arial Unicode MS" w:hAnsi="Arial" w:cs="Arial"/>
                <w:sz w:val="24"/>
                <w:szCs w:val="24"/>
                <w:shd w:val="clear" w:color="auto" w:fill="FFFFFF"/>
              </w:rPr>
            </w:pPr>
            <w:r w:rsidRPr="00C86A14">
              <w:rPr>
                <w:rFonts w:ascii="Arial" w:eastAsia="Arial Unicode MS" w:hAnsi="Arial" w:cs="Arial"/>
                <w:sz w:val="24"/>
                <w:szCs w:val="24"/>
                <w:shd w:val="clear" w:color="auto" w:fill="FFFFFF"/>
              </w:rPr>
              <w:t xml:space="preserve">Para introducir el tema, </w:t>
            </w:r>
            <w:r w:rsidR="00030270">
              <w:rPr>
                <w:rFonts w:ascii="Arial" w:eastAsia="Arial Unicode MS" w:hAnsi="Arial" w:cs="Arial"/>
                <w:sz w:val="24"/>
                <w:szCs w:val="24"/>
                <w:shd w:val="clear" w:color="auto" w:fill="FFFFFF"/>
              </w:rPr>
              <w:t>pregunte</w:t>
            </w:r>
            <w:r w:rsidRPr="00C86A14">
              <w:rPr>
                <w:rFonts w:ascii="Arial" w:eastAsia="Arial Unicode MS" w:hAnsi="Arial" w:cs="Arial"/>
                <w:sz w:val="24"/>
                <w:szCs w:val="24"/>
                <w:shd w:val="clear" w:color="auto" w:fill="FFFFFF"/>
              </w:rPr>
              <w:t xml:space="preserve"> a los </w:t>
            </w:r>
            <w:r w:rsidR="001643D3">
              <w:rPr>
                <w:rFonts w:ascii="Arial" w:eastAsia="Arial Unicode MS" w:hAnsi="Arial" w:cs="Arial"/>
                <w:sz w:val="24"/>
                <w:szCs w:val="24"/>
                <w:shd w:val="clear" w:color="auto" w:fill="FFFFFF"/>
              </w:rPr>
              <w:t>estudiante</w:t>
            </w:r>
            <w:r w:rsidRPr="00C86A14">
              <w:rPr>
                <w:rFonts w:ascii="Arial" w:eastAsia="Arial Unicode MS" w:hAnsi="Arial" w:cs="Arial"/>
                <w:sz w:val="24"/>
                <w:szCs w:val="24"/>
                <w:shd w:val="clear" w:color="auto" w:fill="FFFFFF"/>
              </w:rPr>
              <w:t>s qué es lo que ellos consideran una ciencia. Conviene animar a los estudiantes al debate, puesto que la palabra ciencia se utiliza de manera habitual para aludir a disciplinas que no lo son y que convendría diferenciar.</w:t>
            </w:r>
          </w:p>
          <w:p w14:paraId="441ACE1A" w14:textId="678436EC" w:rsidR="00401BBD" w:rsidRPr="00C86A14" w:rsidRDefault="00401BBD"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 </w:t>
            </w:r>
          </w:p>
          <w:p w14:paraId="68E503DA" w14:textId="677A3924" w:rsidR="00401BBD" w:rsidRPr="00C86A14" w:rsidRDefault="00401BBD"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Durante la presentación</w:t>
            </w:r>
          </w:p>
          <w:p w14:paraId="4F702191" w14:textId="28948A18" w:rsidR="00E3102A" w:rsidRPr="00C86A14" w:rsidRDefault="00E3102A"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xml:space="preserve">El interactivo consiste en dos pantallas, cada una de las cuales muestra información sobre un tipo de ciencia distinto. </w:t>
            </w:r>
            <w:r w:rsidR="00030270">
              <w:rPr>
                <w:rFonts w:ascii="Arial" w:eastAsia="Arial Unicode MS" w:hAnsi="Arial" w:cs="Arial"/>
                <w:sz w:val="24"/>
                <w:szCs w:val="24"/>
                <w:lang w:eastAsia="es-CO"/>
              </w:rPr>
              <w:t>Realice</w:t>
            </w:r>
            <w:r w:rsidRPr="00C86A14">
              <w:rPr>
                <w:rFonts w:ascii="Arial" w:eastAsia="Arial Unicode MS" w:hAnsi="Arial" w:cs="Arial"/>
                <w:sz w:val="24"/>
                <w:szCs w:val="24"/>
                <w:lang w:eastAsia="es-CO"/>
              </w:rPr>
              <w:t xml:space="preserve"> algunas preguntas mientras presenta el interactivo:</w:t>
            </w:r>
          </w:p>
          <w:p w14:paraId="1BC497BD" w14:textId="77777777" w:rsidR="00E3102A" w:rsidRPr="00C86A14" w:rsidRDefault="00E3102A" w:rsidP="00C86A14">
            <w:pPr>
              <w:shd w:val="clear" w:color="auto" w:fill="FFFFFF"/>
              <w:spacing w:after="100" w:afterAutospacing="1" w:line="360" w:lineRule="auto"/>
              <w:rPr>
                <w:rFonts w:ascii="Arial" w:eastAsia="Arial Unicode MS" w:hAnsi="Arial" w:cs="Arial"/>
                <w:b/>
                <w:sz w:val="24"/>
                <w:szCs w:val="24"/>
                <w:lang w:eastAsia="es-CO"/>
              </w:rPr>
            </w:pPr>
            <w:r w:rsidRPr="00C86A14">
              <w:rPr>
                <w:rFonts w:ascii="Arial" w:eastAsia="Arial Unicode MS" w:hAnsi="Arial" w:cs="Arial"/>
                <w:b/>
                <w:sz w:val="24"/>
                <w:szCs w:val="24"/>
                <w:lang w:eastAsia="es-CO"/>
              </w:rPr>
              <w:t>- Ciencias formales:</w:t>
            </w:r>
          </w:p>
          <w:p w14:paraId="5FFDDBE4" w14:textId="763BA2DB" w:rsidR="00E3102A" w:rsidRPr="00C86A14" w:rsidRDefault="00E3102A"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¿Qué quiere decir que se fundamentan en un razonamiento lógico?</w:t>
            </w:r>
          </w:p>
          <w:p w14:paraId="28E99671" w14:textId="77777777" w:rsidR="00E3102A" w:rsidRPr="00C86A14" w:rsidRDefault="00E3102A"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¿Qué es una hipótesis?</w:t>
            </w:r>
          </w:p>
          <w:p w14:paraId="243D3403" w14:textId="4E69217D" w:rsidR="00E3102A" w:rsidRPr="00C86A14" w:rsidRDefault="00E3102A"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¿Sabes qué estudian la filosofía, las matemáticas y la estadística?</w:t>
            </w:r>
          </w:p>
          <w:p w14:paraId="5B010B17" w14:textId="70900A33" w:rsidR="00E3102A" w:rsidRPr="00C86A14" w:rsidRDefault="00E3102A"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¿Conoces otras ciencias formales?</w:t>
            </w:r>
          </w:p>
          <w:p w14:paraId="52134D71" w14:textId="77777777" w:rsidR="00E3102A" w:rsidRPr="00C86A14" w:rsidRDefault="00E3102A" w:rsidP="00C86A14">
            <w:pPr>
              <w:shd w:val="clear" w:color="auto" w:fill="FFFFFF"/>
              <w:spacing w:after="100" w:afterAutospacing="1" w:line="360" w:lineRule="auto"/>
              <w:rPr>
                <w:rFonts w:ascii="Arial" w:eastAsia="Arial Unicode MS" w:hAnsi="Arial" w:cs="Arial"/>
                <w:b/>
                <w:sz w:val="24"/>
                <w:szCs w:val="24"/>
                <w:lang w:eastAsia="es-CO"/>
              </w:rPr>
            </w:pPr>
            <w:r w:rsidRPr="00C86A14">
              <w:rPr>
                <w:rFonts w:ascii="Arial" w:eastAsia="Arial Unicode MS" w:hAnsi="Arial" w:cs="Arial"/>
                <w:b/>
                <w:sz w:val="24"/>
                <w:szCs w:val="24"/>
                <w:lang w:eastAsia="es-CO"/>
              </w:rPr>
              <w:t>- Ciencias empíricas:</w:t>
            </w:r>
          </w:p>
          <w:p w14:paraId="498ECAF5" w14:textId="77777777" w:rsidR="00E3102A" w:rsidRPr="00C86A14" w:rsidRDefault="00E3102A"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¿Qué es la lógica empírica?</w:t>
            </w:r>
          </w:p>
          <w:p w14:paraId="060CE9DB" w14:textId="77777777" w:rsidR="00E3102A" w:rsidRPr="00C86A14" w:rsidRDefault="00E3102A"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¿Por qué las ciencias naturales ofrecen leyes más exactas que las ciencias sociales?</w:t>
            </w:r>
          </w:p>
          <w:p w14:paraId="387429A9" w14:textId="2C97B26E" w:rsidR="00E3102A" w:rsidRPr="00C86A14" w:rsidRDefault="00E3102A"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¿Conoces otras ciencias empíricas?</w:t>
            </w:r>
          </w:p>
          <w:p w14:paraId="563BD8CB" w14:textId="77777777" w:rsidR="00E3102A" w:rsidRPr="00C86A14" w:rsidRDefault="00E3102A" w:rsidP="00C86A14">
            <w:pPr>
              <w:spacing w:line="360" w:lineRule="auto"/>
              <w:jc w:val="both"/>
              <w:rPr>
                <w:rFonts w:ascii="Arial" w:eastAsia="Arial Unicode MS" w:hAnsi="Arial" w:cs="Arial"/>
                <w:b/>
                <w:sz w:val="24"/>
                <w:szCs w:val="24"/>
              </w:rPr>
            </w:pPr>
          </w:p>
          <w:p w14:paraId="6EB85CB1" w14:textId="6582965B" w:rsidR="00401BBD" w:rsidRPr="00C86A14" w:rsidRDefault="00401BBD"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lastRenderedPageBreak/>
              <w:t xml:space="preserve">Después de la presentación </w:t>
            </w:r>
          </w:p>
          <w:p w14:paraId="52A4E666" w14:textId="5DCF0084" w:rsidR="00E3102A" w:rsidRPr="00C86A14" w:rsidRDefault="00030270" w:rsidP="00C86A14">
            <w:pPr>
              <w:spacing w:line="360" w:lineRule="auto"/>
              <w:jc w:val="both"/>
              <w:rPr>
                <w:rFonts w:ascii="Arial" w:eastAsia="Arial Unicode MS" w:hAnsi="Arial" w:cs="Arial"/>
                <w:sz w:val="24"/>
                <w:szCs w:val="24"/>
                <w:shd w:val="clear" w:color="auto" w:fill="FFFFFF"/>
              </w:rPr>
            </w:pPr>
            <w:r>
              <w:rPr>
                <w:rFonts w:ascii="Arial" w:eastAsia="Arial Unicode MS" w:hAnsi="Arial" w:cs="Arial"/>
                <w:sz w:val="24"/>
                <w:szCs w:val="24"/>
                <w:shd w:val="clear" w:color="auto" w:fill="FFFFFF"/>
              </w:rPr>
              <w:t>Proponga un debate</w:t>
            </w:r>
            <w:r w:rsidR="00CD16FC" w:rsidRPr="00C86A14">
              <w:rPr>
                <w:rFonts w:ascii="Arial" w:eastAsia="Arial Unicode MS" w:hAnsi="Arial" w:cs="Arial"/>
                <w:sz w:val="24"/>
                <w:szCs w:val="24"/>
                <w:shd w:val="clear" w:color="auto" w:fill="FFFFFF"/>
              </w:rPr>
              <w:t xml:space="preserve"> acerca de qué ciencias de las mostradas en la presentación se consideran más importantes para la sociedad y por qué. Al final de la clase, se pueden realizar votaciones para conocer la opinión general del grupo.</w:t>
            </w:r>
          </w:p>
          <w:p w14:paraId="78E50810" w14:textId="77777777" w:rsidR="00CD16FC" w:rsidRPr="00C86A14" w:rsidRDefault="00CD16FC" w:rsidP="00C86A14">
            <w:pPr>
              <w:spacing w:line="360" w:lineRule="auto"/>
              <w:jc w:val="both"/>
              <w:rPr>
                <w:rFonts w:ascii="Arial" w:eastAsia="Arial Unicode MS" w:hAnsi="Arial" w:cs="Arial"/>
                <w:sz w:val="24"/>
                <w:szCs w:val="24"/>
                <w:shd w:val="clear" w:color="auto" w:fill="FFFFFF"/>
              </w:rPr>
            </w:pPr>
          </w:p>
          <w:p w14:paraId="25744271" w14:textId="6953B186" w:rsidR="00CD16FC" w:rsidRPr="00C86A14" w:rsidRDefault="00CD16FC" w:rsidP="00C86A14">
            <w:pPr>
              <w:spacing w:line="360" w:lineRule="auto"/>
              <w:jc w:val="both"/>
              <w:rPr>
                <w:rFonts w:ascii="Arial" w:eastAsia="Arial Unicode MS" w:hAnsi="Arial" w:cs="Arial"/>
                <w:b/>
                <w:sz w:val="24"/>
                <w:szCs w:val="24"/>
              </w:rPr>
            </w:pPr>
            <w:r w:rsidRPr="00C86A14">
              <w:rPr>
                <w:rFonts w:ascii="Arial" w:eastAsia="Arial Unicode MS" w:hAnsi="Arial" w:cs="Arial"/>
                <w:sz w:val="24"/>
                <w:szCs w:val="24"/>
                <w:shd w:val="clear" w:color="auto" w:fill="FFFFFF"/>
              </w:rPr>
              <w:t xml:space="preserve">Para ampliar </w:t>
            </w:r>
            <w:r w:rsidR="00EE7021">
              <w:rPr>
                <w:rFonts w:ascii="Arial" w:eastAsia="Arial Unicode MS" w:hAnsi="Arial" w:cs="Arial"/>
                <w:sz w:val="24"/>
                <w:szCs w:val="24"/>
                <w:shd w:val="clear" w:color="auto" w:fill="FFFFFF"/>
              </w:rPr>
              <w:t xml:space="preserve">la </w:t>
            </w:r>
            <w:r w:rsidRPr="00C86A14">
              <w:rPr>
                <w:rFonts w:ascii="Arial" w:eastAsia="Arial Unicode MS" w:hAnsi="Arial" w:cs="Arial"/>
                <w:sz w:val="24"/>
                <w:szCs w:val="24"/>
                <w:shd w:val="clear" w:color="auto" w:fill="FFFFFF"/>
              </w:rPr>
              <w:t>información y repasar los conceptos fundamentales expuestos en la clase, vale la pena entrar en el enlace del Ministerio de Educación español, donde se ofrece información sobre la clasificación de las ciencias</w:t>
            </w:r>
            <w:r w:rsidR="00EE7021">
              <w:rPr>
                <w:rFonts w:ascii="Arial" w:eastAsia="Arial Unicode MS" w:hAnsi="Arial" w:cs="Arial"/>
                <w:sz w:val="24"/>
                <w:szCs w:val="24"/>
                <w:shd w:val="clear" w:color="auto" w:fill="FFFFFF"/>
              </w:rPr>
              <w:t>,</w:t>
            </w:r>
            <w:r w:rsidRPr="00C86A14">
              <w:rPr>
                <w:rFonts w:ascii="Arial" w:eastAsia="Arial Unicode MS" w:hAnsi="Arial" w:cs="Arial"/>
                <w:sz w:val="24"/>
                <w:szCs w:val="24"/>
                <w:shd w:val="clear" w:color="auto" w:fill="FFFFFF"/>
              </w:rPr>
              <w:t xml:space="preserve"> así como algunas actividades [VER] (</w:t>
            </w:r>
            <w:hyperlink r:id="rId17" w:history="1">
              <w:r w:rsidR="00616D8B" w:rsidRPr="00C86A14">
                <w:rPr>
                  <w:rStyle w:val="Hipervnculo"/>
                  <w:rFonts w:ascii="Arial" w:eastAsia="Arial Unicode MS" w:hAnsi="Arial" w:cs="Arial"/>
                  <w:sz w:val="24"/>
                  <w:szCs w:val="24"/>
                  <w:shd w:val="clear" w:color="auto" w:fill="FFFFFF"/>
                </w:rPr>
                <w:t>http://recursos.cnice.mec.es/filosofia/A2-2a.htm</w:t>
              </w:r>
            </w:hyperlink>
            <w:r w:rsidR="00616D8B" w:rsidRPr="00C86A14">
              <w:rPr>
                <w:rFonts w:ascii="Arial" w:eastAsia="Arial Unicode MS" w:hAnsi="Arial" w:cs="Arial"/>
                <w:sz w:val="24"/>
                <w:szCs w:val="24"/>
                <w:shd w:val="clear" w:color="auto" w:fill="FFFFFF"/>
              </w:rPr>
              <w:t xml:space="preserve"> </w:t>
            </w:r>
            <w:r w:rsidRPr="00C86A14">
              <w:rPr>
                <w:rFonts w:ascii="Arial" w:eastAsia="Arial Unicode MS" w:hAnsi="Arial" w:cs="Arial"/>
                <w:sz w:val="24"/>
                <w:szCs w:val="24"/>
                <w:shd w:val="clear" w:color="auto" w:fill="FFFFFF"/>
              </w:rPr>
              <w:t xml:space="preserve">). </w:t>
            </w:r>
          </w:p>
          <w:p w14:paraId="78BD6DCA" w14:textId="77777777" w:rsidR="00401BBD" w:rsidRPr="00C86A14" w:rsidRDefault="00401BBD" w:rsidP="00C86A14">
            <w:pPr>
              <w:spacing w:line="360" w:lineRule="auto"/>
              <w:jc w:val="both"/>
              <w:rPr>
                <w:rFonts w:ascii="Arial" w:eastAsia="Arial Unicode MS" w:hAnsi="Arial" w:cs="Arial"/>
                <w:sz w:val="24"/>
                <w:szCs w:val="24"/>
              </w:rPr>
            </w:pPr>
          </w:p>
          <w:p w14:paraId="300C7F27" w14:textId="77777777" w:rsidR="00E574BC" w:rsidRPr="00617FE9" w:rsidRDefault="00E574BC" w:rsidP="00C86A14">
            <w:pPr>
              <w:spacing w:after="160" w:line="360" w:lineRule="auto"/>
              <w:jc w:val="both"/>
              <w:rPr>
                <w:rFonts w:ascii="Arial" w:eastAsia="Arial Unicode MS" w:hAnsi="Arial" w:cs="Arial"/>
                <w:b/>
                <w:sz w:val="24"/>
                <w:szCs w:val="24"/>
              </w:rPr>
            </w:pPr>
            <w:r w:rsidRPr="00617FE9">
              <w:rPr>
                <w:rFonts w:ascii="Arial" w:eastAsia="Arial Unicode MS" w:hAnsi="Arial" w:cs="Arial"/>
                <w:b/>
                <w:sz w:val="24"/>
                <w:szCs w:val="24"/>
              </w:rPr>
              <w:t>FICHA DEL ESTUDIANTE</w:t>
            </w:r>
          </w:p>
          <w:p w14:paraId="5493AA59" w14:textId="77777777" w:rsidR="00812EB9" w:rsidRPr="00C86A14" w:rsidRDefault="00812EB9" w:rsidP="00C86A14">
            <w:pPr>
              <w:pStyle w:val="cabecera2"/>
              <w:shd w:val="clear" w:color="auto" w:fill="FFFFFF"/>
              <w:spacing w:before="150" w:beforeAutospacing="0" w:after="150" w:afterAutospacing="0" w:line="360" w:lineRule="auto"/>
              <w:jc w:val="both"/>
              <w:rPr>
                <w:rFonts w:ascii="Arial" w:eastAsia="Arial Unicode MS" w:hAnsi="Arial" w:cs="Arial"/>
                <w:b/>
              </w:rPr>
            </w:pPr>
            <w:r w:rsidRPr="00C86A14">
              <w:rPr>
                <w:rFonts w:ascii="Arial" w:eastAsia="Arial Unicode MS" w:hAnsi="Arial" w:cs="Arial"/>
                <w:b/>
              </w:rPr>
              <w:t>¿Ciencias formales y ciencias empíricas?</w:t>
            </w:r>
          </w:p>
          <w:p w14:paraId="3FFB008F" w14:textId="77777777" w:rsidR="00812EB9" w:rsidRPr="00C86A14" w:rsidRDefault="00812EB9" w:rsidP="00C86A14">
            <w:pPr>
              <w:pStyle w:val="Normal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Las ciencias se clasifican según el método que utilizan para explicar un hecho observado. Existen dos tipos: las</w:t>
            </w:r>
            <w:r w:rsidRPr="00C86A14">
              <w:rPr>
                <w:rStyle w:val="apple-converted-space"/>
                <w:rFonts w:ascii="Arial" w:eastAsia="Arial Unicode MS" w:hAnsi="Arial" w:cs="Arial"/>
              </w:rPr>
              <w:t> </w:t>
            </w:r>
            <w:r w:rsidRPr="00C86A14">
              <w:rPr>
                <w:rStyle w:val="negrita"/>
                <w:rFonts w:ascii="Arial" w:eastAsia="Arial Unicode MS" w:hAnsi="Arial" w:cs="Arial"/>
                <w:b/>
                <w:bCs/>
              </w:rPr>
              <w:t>ciencias</w:t>
            </w:r>
            <w:r w:rsidRPr="00C86A14">
              <w:rPr>
                <w:rStyle w:val="apple-converted-space"/>
                <w:rFonts w:ascii="Arial" w:eastAsia="Arial Unicode MS" w:hAnsi="Arial" w:cs="Arial"/>
              </w:rPr>
              <w:t> </w:t>
            </w:r>
            <w:r w:rsidRPr="00C86A14">
              <w:rPr>
                <w:rStyle w:val="negrita"/>
                <w:rFonts w:ascii="Arial" w:eastAsia="Arial Unicode MS" w:hAnsi="Arial" w:cs="Arial"/>
                <w:b/>
                <w:bCs/>
              </w:rPr>
              <w:t>formales</w:t>
            </w:r>
            <w:r w:rsidRPr="00C86A14">
              <w:rPr>
                <w:rStyle w:val="apple-converted-space"/>
                <w:rFonts w:ascii="Arial" w:eastAsia="Arial Unicode MS" w:hAnsi="Arial" w:cs="Arial"/>
              </w:rPr>
              <w:t> </w:t>
            </w:r>
            <w:r w:rsidRPr="00C86A14">
              <w:rPr>
                <w:rFonts w:ascii="Arial" w:eastAsia="Arial Unicode MS" w:hAnsi="Arial" w:cs="Arial"/>
              </w:rPr>
              <w:t>y las</w:t>
            </w:r>
            <w:r w:rsidRPr="00C86A14">
              <w:rPr>
                <w:rStyle w:val="apple-converted-space"/>
                <w:rFonts w:ascii="Arial" w:eastAsia="Arial Unicode MS" w:hAnsi="Arial" w:cs="Arial"/>
              </w:rPr>
              <w:t> </w:t>
            </w:r>
            <w:r w:rsidRPr="00C86A14">
              <w:rPr>
                <w:rStyle w:val="negrita"/>
                <w:rFonts w:ascii="Arial" w:eastAsia="Arial Unicode MS" w:hAnsi="Arial" w:cs="Arial"/>
                <w:b/>
                <w:bCs/>
              </w:rPr>
              <w:t>ciencias empíricas</w:t>
            </w:r>
            <w:r w:rsidRPr="00C86A14">
              <w:rPr>
                <w:rFonts w:ascii="Arial" w:eastAsia="Arial Unicode MS" w:hAnsi="Arial" w:cs="Arial"/>
              </w:rPr>
              <w:t>.</w:t>
            </w:r>
          </w:p>
          <w:p w14:paraId="1B513AD4" w14:textId="4ACE5F42" w:rsidR="00812EB9" w:rsidRPr="00C86A14" w:rsidRDefault="00EE7021" w:rsidP="00C86A14">
            <w:pPr>
              <w:pStyle w:val="cabecera3"/>
              <w:shd w:val="clear" w:color="auto" w:fill="FFFFFF"/>
              <w:spacing w:before="300" w:beforeAutospacing="0" w:after="150" w:afterAutospacing="0" w:line="360" w:lineRule="auto"/>
              <w:jc w:val="both"/>
              <w:rPr>
                <w:rFonts w:ascii="Arial" w:eastAsia="Arial Unicode MS" w:hAnsi="Arial" w:cs="Arial"/>
                <w:b/>
              </w:rPr>
            </w:pPr>
            <w:r>
              <w:rPr>
                <w:rFonts w:ascii="Arial" w:eastAsia="Arial Unicode MS" w:hAnsi="Arial" w:cs="Arial"/>
                <w:b/>
              </w:rPr>
              <w:t>Las c</w:t>
            </w:r>
            <w:r w:rsidRPr="00C86A14">
              <w:rPr>
                <w:rFonts w:ascii="Arial" w:eastAsia="Arial Unicode MS" w:hAnsi="Arial" w:cs="Arial"/>
                <w:b/>
              </w:rPr>
              <w:t xml:space="preserve">iencias </w:t>
            </w:r>
            <w:r w:rsidR="00812EB9" w:rsidRPr="00C86A14">
              <w:rPr>
                <w:rFonts w:ascii="Arial" w:eastAsia="Arial Unicode MS" w:hAnsi="Arial" w:cs="Arial"/>
                <w:b/>
              </w:rPr>
              <w:t>formales</w:t>
            </w:r>
          </w:p>
          <w:p w14:paraId="164A986E" w14:textId="77777777" w:rsidR="00812EB9" w:rsidRPr="00C86A14" w:rsidRDefault="00812EB9" w:rsidP="00C86A14">
            <w:pPr>
              <w:pStyle w:val="Normal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Las ciencias formales utilizan el</w:t>
            </w:r>
            <w:r w:rsidRPr="00C86A14">
              <w:rPr>
                <w:rStyle w:val="apple-converted-space"/>
                <w:rFonts w:ascii="Arial" w:eastAsia="Arial Unicode MS" w:hAnsi="Arial" w:cs="Arial"/>
              </w:rPr>
              <w:t> </w:t>
            </w:r>
            <w:r w:rsidRPr="00C86A14">
              <w:rPr>
                <w:rStyle w:val="negrita"/>
                <w:rFonts w:ascii="Arial" w:eastAsia="Arial Unicode MS" w:hAnsi="Arial" w:cs="Arial"/>
                <w:b/>
                <w:bCs/>
              </w:rPr>
              <w:t>razonamiento</w:t>
            </w:r>
            <w:r w:rsidRPr="00C86A14">
              <w:rPr>
                <w:rStyle w:val="apple-converted-space"/>
                <w:rFonts w:ascii="Arial" w:eastAsia="Arial Unicode MS" w:hAnsi="Arial" w:cs="Arial"/>
              </w:rPr>
              <w:t> </w:t>
            </w:r>
            <w:r w:rsidRPr="00C86A14">
              <w:rPr>
                <w:rFonts w:ascii="Arial" w:eastAsia="Arial Unicode MS" w:hAnsi="Arial" w:cs="Arial"/>
              </w:rPr>
              <w:t>y la</w:t>
            </w:r>
            <w:r w:rsidRPr="00C86A14">
              <w:rPr>
                <w:rStyle w:val="apple-converted-space"/>
                <w:rFonts w:ascii="Arial" w:eastAsia="Arial Unicode MS" w:hAnsi="Arial" w:cs="Arial"/>
              </w:rPr>
              <w:t> </w:t>
            </w:r>
            <w:r w:rsidRPr="00C86A14">
              <w:rPr>
                <w:rStyle w:val="negrita"/>
                <w:rFonts w:ascii="Arial" w:eastAsia="Arial Unicode MS" w:hAnsi="Arial" w:cs="Arial"/>
                <w:b/>
                <w:bCs/>
              </w:rPr>
              <w:t>lógica</w:t>
            </w:r>
            <w:r w:rsidRPr="00C86A14">
              <w:rPr>
                <w:rStyle w:val="apple-converted-space"/>
                <w:rFonts w:ascii="Arial" w:eastAsia="Arial Unicode MS" w:hAnsi="Arial" w:cs="Arial"/>
              </w:rPr>
              <w:t> </w:t>
            </w:r>
            <w:r w:rsidRPr="00C86A14">
              <w:rPr>
                <w:rFonts w:ascii="Arial" w:eastAsia="Arial Unicode MS" w:hAnsi="Arial" w:cs="Arial"/>
              </w:rPr>
              <w:t>para justificar un hecho observado. Es decir, se fundamentan en demostraciones deductivas. Por ejemplo:</w:t>
            </w:r>
          </w:p>
          <w:p w14:paraId="47C53F77" w14:textId="6A29514C" w:rsidR="00812EB9" w:rsidRPr="00C86A14" w:rsidRDefault="00812EB9"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Economía</w:t>
            </w:r>
          </w:p>
          <w:p w14:paraId="7520A5C6" w14:textId="4E20C725" w:rsidR="00812EB9" w:rsidRPr="00C86A14" w:rsidRDefault="00812EB9"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Matemática</w:t>
            </w:r>
          </w:p>
          <w:p w14:paraId="00848C34" w14:textId="5A84BDEB" w:rsidR="00812EB9" w:rsidRPr="00C86A14" w:rsidRDefault="00EE7021" w:rsidP="00C86A14">
            <w:pPr>
              <w:pStyle w:val="cabecera3"/>
              <w:shd w:val="clear" w:color="auto" w:fill="FFFFFF"/>
              <w:spacing w:before="300" w:beforeAutospacing="0" w:after="150" w:afterAutospacing="0" w:line="360" w:lineRule="auto"/>
              <w:jc w:val="both"/>
              <w:rPr>
                <w:rFonts w:ascii="Arial" w:eastAsia="Arial Unicode MS" w:hAnsi="Arial" w:cs="Arial"/>
                <w:b/>
              </w:rPr>
            </w:pPr>
            <w:r>
              <w:rPr>
                <w:rFonts w:ascii="Arial" w:eastAsia="Arial Unicode MS" w:hAnsi="Arial" w:cs="Arial"/>
                <w:b/>
              </w:rPr>
              <w:t>Las c</w:t>
            </w:r>
            <w:r w:rsidRPr="00C86A14">
              <w:rPr>
                <w:rFonts w:ascii="Arial" w:eastAsia="Arial Unicode MS" w:hAnsi="Arial" w:cs="Arial"/>
                <w:b/>
              </w:rPr>
              <w:t xml:space="preserve">iencias </w:t>
            </w:r>
            <w:r w:rsidR="00812EB9" w:rsidRPr="00C86A14">
              <w:rPr>
                <w:rFonts w:ascii="Arial" w:eastAsia="Arial Unicode MS" w:hAnsi="Arial" w:cs="Arial"/>
                <w:b/>
              </w:rPr>
              <w:t>empíricas</w:t>
            </w:r>
          </w:p>
          <w:p w14:paraId="78035053" w14:textId="5A3633CD" w:rsidR="00812EB9" w:rsidRPr="00C86A14" w:rsidRDefault="00812EB9" w:rsidP="00C86A14">
            <w:pPr>
              <w:pStyle w:val="Normal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Las ciencias empíricas se fundamentan en la</w:t>
            </w:r>
            <w:r w:rsidRPr="00C86A14">
              <w:rPr>
                <w:rStyle w:val="apple-converted-space"/>
                <w:rFonts w:ascii="Arial" w:eastAsia="Arial Unicode MS" w:hAnsi="Arial" w:cs="Arial"/>
              </w:rPr>
              <w:t> </w:t>
            </w:r>
            <w:r w:rsidRPr="00C86A14">
              <w:rPr>
                <w:rStyle w:val="negrita"/>
                <w:rFonts w:ascii="Arial" w:eastAsia="Arial Unicode MS" w:hAnsi="Arial" w:cs="Arial"/>
                <w:b/>
                <w:bCs/>
              </w:rPr>
              <w:t>observación</w:t>
            </w:r>
            <w:r w:rsidRPr="00C86A14">
              <w:rPr>
                <w:rStyle w:val="apple-converted-space"/>
                <w:rFonts w:ascii="Arial" w:eastAsia="Arial Unicode MS" w:hAnsi="Arial" w:cs="Arial"/>
              </w:rPr>
              <w:t> </w:t>
            </w:r>
            <w:r w:rsidRPr="00C86A14">
              <w:rPr>
                <w:rFonts w:ascii="Arial" w:eastAsia="Arial Unicode MS" w:hAnsi="Arial" w:cs="Arial"/>
              </w:rPr>
              <w:t>y la</w:t>
            </w:r>
            <w:r w:rsidRPr="00C86A14">
              <w:rPr>
                <w:rStyle w:val="apple-converted-space"/>
                <w:rFonts w:ascii="Arial" w:eastAsia="Arial Unicode MS" w:hAnsi="Arial" w:cs="Arial"/>
              </w:rPr>
              <w:t> </w:t>
            </w:r>
            <w:r w:rsidRPr="00C86A14">
              <w:rPr>
                <w:rStyle w:val="negrita"/>
                <w:rFonts w:ascii="Arial" w:eastAsia="Arial Unicode MS" w:hAnsi="Arial" w:cs="Arial"/>
                <w:b/>
                <w:bCs/>
              </w:rPr>
              <w:t>experiencia</w:t>
            </w:r>
            <w:r w:rsidRPr="00C86A14">
              <w:rPr>
                <w:rFonts w:ascii="Arial" w:eastAsia="Arial Unicode MS" w:hAnsi="Arial" w:cs="Arial"/>
              </w:rPr>
              <w:t>. Al observarse un hecho del cual se desconocen las causas, en un principio se proponen una serie de</w:t>
            </w:r>
            <w:r w:rsidRPr="00C86A14">
              <w:rPr>
                <w:rStyle w:val="apple-converted-space"/>
                <w:rFonts w:ascii="Arial" w:eastAsia="Arial Unicode MS" w:hAnsi="Arial" w:cs="Arial"/>
              </w:rPr>
              <w:t> </w:t>
            </w:r>
            <w:r w:rsidRPr="00C86A14">
              <w:rPr>
                <w:rStyle w:val="negrita"/>
                <w:rFonts w:ascii="Arial" w:eastAsia="Arial Unicode MS" w:hAnsi="Arial" w:cs="Arial"/>
                <w:b/>
                <w:bCs/>
              </w:rPr>
              <w:t xml:space="preserve">hipótesis </w:t>
            </w:r>
            <w:r w:rsidRPr="00C86A14">
              <w:rPr>
                <w:rFonts w:ascii="Arial" w:eastAsia="Arial Unicode MS" w:hAnsi="Arial" w:cs="Arial"/>
              </w:rPr>
              <w:t xml:space="preserve">que </w:t>
            </w:r>
            <w:r w:rsidRPr="00C86A14">
              <w:rPr>
                <w:rFonts w:ascii="Arial" w:eastAsia="Arial Unicode MS" w:hAnsi="Arial" w:cs="Arial"/>
              </w:rPr>
              <w:lastRenderedPageBreak/>
              <w:t xml:space="preserve">intentan justificarlo. Dichas hipótesis habrán de ser probadas </w:t>
            </w:r>
            <w:r w:rsidRPr="00617FE9">
              <w:rPr>
                <w:rFonts w:ascii="Arial" w:eastAsia="Arial Unicode MS" w:hAnsi="Arial" w:cs="Arial"/>
                <w:i/>
              </w:rPr>
              <w:t>a posteriori</w:t>
            </w:r>
            <w:r w:rsidR="00EE7021">
              <w:rPr>
                <w:rFonts w:ascii="Arial" w:eastAsia="Arial Unicode MS" w:hAnsi="Arial" w:cs="Arial"/>
              </w:rPr>
              <w:t>,</w:t>
            </w:r>
            <w:r w:rsidRPr="00C86A14">
              <w:rPr>
                <w:rFonts w:ascii="Arial" w:eastAsia="Arial Unicode MS" w:hAnsi="Arial" w:cs="Arial"/>
              </w:rPr>
              <w:t xml:space="preserve"> mediante la realización de experimentos.</w:t>
            </w:r>
          </w:p>
          <w:p w14:paraId="322D6B27" w14:textId="6C6E32A3" w:rsidR="00812EB9" w:rsidRPr="00C86A14" w:rsidRDefault="00812EB9" w:rsidP="00C86A14">
            <w:pPr>
              <w:pStyle w:val="Normal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Si los experimentos confirman las hipótesis, se podrá establecer una</w:t>
            </w:r>
            <w:r w:rsidRPr="00C86A14">
              <w:rPr>
                <w:rStyle w:val="apple-converted-space"/>
                <w:rFonts w:ascii="Arial" w:eastAsia="Arial Unicode MS" w:hAnsi="Arial" w:cs="Arial"/>
              </w:rPr>
              <w:t> </w:t>
            </w:r>
            <w:r w:rsidRPr="00C86A14">
              <w:rPr>
                <w:rStyle w:val="negrita"/>
                <w:rFonts w:ascii="Arial" w:eastAsia="Arial Unicode MS" w:hAnsi="Arial" w:cs="Arial"/>
                <w:b/>
                <w:bCs/>
              </w:rPr>
              <w:t>teoría</w:t>
            </w:r>
            <w:r w:rsidRPr="00C86A14">
              <w:rPr>
                <w:rStyle w:val="apple-converted-space"/>
                <w:rFonts w:ascii="Arial" w:eastAsia="Arial Unicode MS" w:hAnsi="Arial" w:cs="Arial"/>
                <w:b/>
                <w:bCs/>
              </w:rPr>
              <w:t> </w:t>
            </w:r>
            <w:r w:rsidRPr="00C86A14">
              <w:rPr>
                <w:rFonts w:ascii="Arial" w:eastAsia="Arial Unicode MS" w:hAnsi="Arial" w:cs="Arial"/>
              </w:rPr>
              <w:t>que explique el hecho tratado. Si</w:t>
            </w:r>
            <w:ins w:id="9" w:author="María" w:date="2015-09-18T10:02:00Z">
              <w:r w:rsidR="00EE7021">
                <w:rPr>
                  <w:rFonts w:ascii="Arial" w:eastAsia="Arial Unicode MS" w:hAnsi="Arial" w:cs="Arial"/>
                </w:rPr>
                <w:t>,</w:t>
              </w:r>
            </w:ins>
            <w:r w:rsidRPr="00C86A14">
              <w:rPr>
                <w:rFonts w:ascii="Arial" w:eastAsia="Arial Unicode MS" w:hAnsi="Arial" w:cs="Arial"/>
              </w:rPr>
              <w:t xml:space="preserve"> por el contrario, las hipótesis no son ciertas, será necesario pensar más y proponer otras distintas.</w:t>
            </w:r>
          </w:p>
          <w:p w14:paraId="137484DF" w14:textId="77777777" w:rsidR="00812EB9" w:rsidRPr="00C86A14" w:rsidRDefault="00812EB9" w:rsidP="00C86A14">
            <w:pPr>
              <w:pStyle w:val="Normal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Son ciencias empíricas las siguientes:</w:t>
            </w:r>
          </w:p>
          <w:p w14:paraId="781A2059" w14:textId="3176B44B" w:rsidR="00812EB9" w:rsidRPr="00C86A14" w:rsidRDefault="00812EB9" w:rsidP="00C86A14">
            <w:pPr>
              <w:pStyle w:val="tab1"/>
              <w:shd w:val="clear" w:color="auto" w:fill="FFFFFF"/>
              <w:spacing w:before="150" w:beforeAutospacing="0" w:after="150" w:afterAutospacing="0" w:line="360" w:lineRule="auto"/>
              <w:jc w:val="both"/>
              <w:rPr>
                <w:rFonts w:ascii="Arial" w:eastAsia="Arial Unicode MS" w:hAnsi="Arial" w:cs="Arial"/>
                <w:b/>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Biología</w:t>
            </w:r>
          </w:p>
          <w:p w14:paraId="1D57DF29" w14:textId="31EF6582" w:rsidR="00812EB9" w:rsidRPr="00C86A14" w:rsidRDefault="00812EB9" w:rsidP="00C86A14">
            <w:pPr>
              <w:pStyle w:val="tab1"/>
              <w:shd w:val="clear" w:color="auto" w:fill="FFFFFF"/>
              <w:spacing w:before="150" w:beforeAutospacing="0" w:after="150" w:afterAutospacing="0" w:line="360" w:lineRule="auto"/>
              <w:jc w:val="both"/>
              <w:rPr>
                <w:rFonts w:ascii="Arial" w:eastAsia="Arial Unicode MS" w:hAnsi="Arial" w:cs="Arial"/>
                <w:b/>
                <w:color w:val="333333"/>
              </w:rPr>
            </w:pPr>
            <w:r w:rsidRPr="00C86A14">
              <w:rPr>
                <w:rFonts w:ascii="Arial" w:eastAsia="Arial Unicode MS" w:hAnsi="Arial" w:cs="Arial"/>
                <w:b/>
                <w:color w:val="333333"/>
              </w:rPr>
              <w:t>-</w:t>
            </w:r>
            <w:r w:rsidRPr="00C86A14">
              <w:rPr>
                <w:rStyle w:val="apple-converted-space"/>
                <w:rFonts w:ascii="Arial" w:eastAsia="Arial Unicode MS" w:hAnsi="Arial" w:cs="Arial"/>
                <w:b/>
                <w:color w:val="333333"/>
              </w:rPr>
              <w:t> </w:t>
            </w:r>
            <w:r w:rsidRPr="00C86A14">
              <w:rPr>
                <w:rStyle w:val="negrita"/>
                <w:rFonts w:ascii="Arial" w:eastAsia="Arial Unicode MS" w:hAnsi="Arial" w:cs="Arial"/>
                <w:b/>
                <w:bCs/>
                <w:color w:val="333333"/>
              </w:rPr>
              <w:t>Física</w:t>
            </w:r>
          </w:p>
          <w:p w14:paraId="4F18DFDE" w14:textId="4815F1E9" w:rsidR="00812EB9" w:rsidRPr="00C86A14" w:rsidRDefault="00812EB9" w:rsidP="00C86A14">
            <w:pPr>
              <w:pStyle w:val="tab1"/>
              <w:shd w:val="clear" w:color="auto" w:fill="FFFFFF"/>
              <w:spacing w:before="150" w:beforeAutospacing="0" w:after="150" w:afterAutospacing="0" w:line="360" w:lineRule="auto"/>
              <w:jc w:val="both"/>
              <w:rPr>
                <w:rFonts w:ascii="Arial" w:eastAsia="Arial Unicode MS" w:hAnsi="Arial" w:cs="Arial"/>
                <w:b/>
                <w:color w:val="333333"/>
              </w:rPr>
            </w:pPr>
            <w:r w:rsidRPr="00C86A14">
              <w:rPr>
                <w:rFonts w:ascii="Arial" w:eastAsia="Arial Unicode MS" w:hAnsi="Arial" w:cs="Arial"/>
                <w:b/>
                <w:color w:val="333333"/>
              </w:rPr>
              <w:t>-</w:t>
            </w:r>
            <w:r w:rsidRPr="00C86A14">
              <w:rPr>
                <w:rStyle w:val="apple-converted-space"/>
                <w:rFonts w:ascii="Arial" w:eastAsia="Arial Unicode MS" w:hAnsi="Arial" w:cs="Arial"/>
                <w:b/>
                <w:color w:val="333333"/>
              </w:rPr>
              <w:t> </w:t>
            </w:r>
            <w:r w:rsidRPr="00C86A14">
              <w:rPr>
                <w:rStyle w:val="negrita"/>
                <w:rFonts w:ascii="Arial" w:eastAsia="Arial Unicode MS" w:hAnsi="Arial" w:cs="Arial"/>
                <w:b/>
                <w:bCs/>
                <w:color w:val="333333"/>
              </w:rPr>
              <w:t>Química</w:t>
            </w:r>
          </w:p>
          <w:p w14:paraId="0851156D" w14:textId="0CEE4EA4" w:rsidR="00812EB9" w:rsidRPr="00C86A14" w:rsidRDefault="00812EB9" w:rsidP="00C86A14">
            <w:pPr>
              <w:pStyle w:val="tab1"/>
              <w:shd w:val="clear" w:color="auto" w:fill="FFFFFF"/>
              <w:spacing w:before="150" w:beforeAutospacing="0" w:after="150" w:afterAutospacing="0" w:line="360" w:lineRule="auto"/>
              <w:jc w:val="both"/>
              <w:rPr>
                <w:rFonts w:ascii="Arial" w:eastAsia="Arial Unicode MS" w:hAnsi="Arial" w:cs="Arial"/>
                <w:b/>
                <w:color w:val="333333"/>
              </w:rPr>
            </w:pPr>
            <w:r w:rsidRPr="00C86A14">
              <w:rPr>
                <w:rFonts w:ascii="Arial" w:eastAsia="Arial Unicode MS" w:hAnsi="Arial" w:cs="Arial"/>
                <w:b/>
                <w:color w:val="333333"/>
              </w:rPr>
              <w:t>-</w:t>
            </w:r>
            <w:r w:rsidRPr="00C86A14">
              <w:rPr>
                <w:rStyle w:val="apple-converted-space"/>
                <w:rFonts w:ascii="Arial" w:eastAsia="Arial Unicode MS" w:hAnsi="Arial" w:cs="Arial"/>
                <w:b/>
                <w:color w:val="333333"/>
              </w:rPr>
              <w:t> </w:t>
            </w:r>
            <w:r w:rsidRPr="00C86A14">
              <w:rPr>
                <w:rStyle w:val="negrita"/>
                <w:rFonts w:ascii="Arial" w:eastAsia="Arial Unicode MS" w:hAnsi="Arial" w:cs="Arial"/>
                <w:b/>
                <w:bCs/>
                <w:color w:val="333333"/>
              </w:rPr>
              <w:t>Astronomía</w:t>
            </w:r>
          </w:p>
          <w:p w14:paraId="4B7F8075" w14:textId="5A997805" w:rsidR="00812EB9" w:rsidRPr="00C86A14" w:rsidRDefault="005E5035" w:rsidP="00C86A14">
            <w:pPr>
              <w:pStyle w:val="tab1"/>
              <w:shd w:val="clear" w:color="auto" w:fill="FFFFFF"/>
              <w:spacing w:before="150" w:beforeAutospacing="0" w:after="150" w:afterAutospacing="0" w:line="360" w:lineRule="auto"/>
              <w:jc w:val="both"/>
              <w:rPr>
                <w:rFonts w:ascii="Arial" w:eastAsia="Arial Unicode MS" w:hAnsi="Arial" w:cs="Arial"/>
                <w:b/>
                <w:color w:val="000000"/>
                <w:u w:val="single"/>
              </w:rPr>
            </w:pPr>
            <w:r w:rsidRPr="00C86A14">
              <w:rPr>
                <w:rFonts w:ascii="Arial" w:eastAsia="Arial Unicode MS" w:hAnsi="Arial" w:cs="Arial"/>
                <w:color w:val="333333"/>
              </w:rPr>
              <w:t xml:space="preserve">Para saber más sobre </w:t>
            </w:r>
            <w:r w:rsidR="00EE7021">
              <w:rPr>
                <w:rFonts w:ascii="Arial" w:eastAsia="Arial Unicode MS" w:hAnsi="Arial" w:cs="Arial"/>
                <w:color w:val="333333"/>
              </w:rPr>
              <w:t xml:space="preserve">la </w:t>
            </w:r>
            <w:r w:rsidRPr="00C86A14">
              <w:rPr>
                <w:rFonts w:ascii="Arial" w:eastAsia="Arial Unicode MS" w:hAnsi="Arial" w:cs="Arial"/>
                <w:color w:val="333333"/>
              </w:rPr>
              <w:t>ciencia y el método científico, no dejes de consultar este enlace del Ministerio de Educación Español y practica con las preguntas del juego de las llaves [VER] (</w:t>
            </w:r>
            <w:hyperlink r:id="rId18" w:history="1">
              <w:r w:rsidRPr="00C86A14">
                <w:rPr>
                  <w:rStyle w:val="Hipervnculo"/>
                  <w:rFonts w:ascii="Arial" w:eastAsia="Arial Unicode MS" w:hAnsi="Arial" w:cs="Arial"/>
                </w:rPr>
                <w:t>http://recursos.cnice.mec.es/filosofia/libro1.php?tipo=2&amp;seccion=1&amp;ruta=2&amp;etapa=&amp;conclusion=4</w:t>
              </w:r>
            </w:hyperlink>
            <w:r w:rsidRPr="00C86A14">
              <w:rPr>
                <w:rFonts w:ascii="Arial" w:eastAsia="Arial Unicode MS" w:hAnsi="Arial" w:cs="Arial"/>
                <w:color w:val="333333"/>
              </w:rPr>
              <w:t xml:space="preserve"> ).</w:t>
            </w:r>
            <w:r w:rsidRPr="00C86A14">
              <w:rPr>
                <w:rFonts w:ascii="Arial" w:eastAsia="Arial Unicode MS" w:hAnsi="Arial" w:cs="Arial"/>
                <w:b/>
                <w:color w:val="000000"/>
                <w:u w:val="single"/>
              </w:rPr>
              <w:t xml:space="preserve"> </w:t>
            </w:r>
          </w:p>
        </w:tc>
      </w:tr>
      <w:tr w:rsidR="0011157E" w:rsidRPr="00C86A14" w14:paraId="6788E1EF" w14:textId="77777777" w:rsidTr="00B27283">
        <w:tc>
          <w:tcPr>
            <w:tcW w:w="11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E374C9"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Título</w:t>
            </w:r>
          </w:p>
        </w:tc>
        <w:tc>
          <w:tcPr>
            <w:tcW w:w="76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042840" w14:textId="2D4B98A2" w:rsidR="0011157E" w:rsidRPr="00C86A14" w:rsidRDefault="00E76E7F" w:rsidP="00C86A14">
            <w:pPr>
              <w:spacing w:line="360" w:lineRule="auto"/>
              <w:jc w:val="both"/>
              <w:rPr>
                <w:rFonts w:ascii="Arial" w:eastAsia="Arial Unicode MS" w:hAnsi="Arial" w:cs="Arial"/>
                <w:color w:val="000000"/>
                <w:sz w:val="24"/>
                <w:szCs w:val="24"/>
              </w:rPr>
            </w:pPr>
            <w:r>
              <w:rPr>
                <w:rFonts w:ascii="Arial" w:eastAsia="Arial Unicode MS" w:hAnsi="Arial" w:cs="Arial"/>
                <w:color w:val="000000"/>
                <w:sz w:val="24"/>
                <w:szCs w:val="24"/>
              </w:rPr>
              <w:t>Las c</w:t>
            </w:r>
            <w:r w:rsidRPr="00C86A14">
              <w:rPr>
                <w:rFonts w:ascii="Arial" w:eastAsia="Arial Unicode MS" w:hAnsi="Arial" w:cs="Arial"/>
                <w:color w:val="000000"/>
                <w:sz w:val="24"/>
                <w:szCs w:val="24"/>
              </w:rPr>
              <w:t xml:space="preserve">iencias </w:t>
            </w:r>
            <w:r w:rsidR="0011157E" w:rsidRPr="00C86A14">
              <w:rPr>
                <w:rFonts w:ascii="Arial" w:eastAsia="Arial Unicode MS" w:hAnsi="Arial" w:cs="Arial"/>
                <w:color w:val="000000"/>
                <w:sz w:val="24"/>
                <w:szCs w:val="24"/>
              </w:rPr>
              <w:t xml:space="preserve">formales y </w:t>
            </w:r>
            <w:r>
              <w:rPr>
                <w:rFonts w:ascii="Arial" w:eastAsia="Arial Unicode MS" w:hAnsi="Arial" w:cs="Arial"/>
                <w:color w:val="000000"/>
                <w:sz w:val="24"/>
                <w:szCs w:val="24"/>
              </w:rPr>
              <w:t xml:space="preserve">las </w:t>
            </w:r>
            <w:r w:rsidR="0011157E" w:rsidRPr="00C86A14">
              <w:rPr>
                <w:rFonts w:ascii="Arial" w:eastAsia="Arial Unicode MS" w:hAnsi="Arial" w:cs="Arial"/>
                <w:color w:val="000000"/>
                <w:sz w:val="24"/>
                <w:szCs w:val="24"/>
              </w:rPr>
              <w:t>ciencias empíricas</w:t>
            </w:r>
          </w:p>
        </w:tc>
      </w:tr>
      <w:tr w:rsidR="0011157E" w:rsidRPr="00C86A14" w14:paraId="454C4265" w14:textId="77777777" w:rsidTr="00B27283">
        <w:tc>
          <w:tcPr>
            <w:tcW w:w="11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5080FE"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76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14AB7" w14:textId="482B5B63"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Interactivo que permite </w:t>
            </w:r>
            <w:r w:rsidR="004E7774" w:rsidRPr="00C86A14">
              <w:rPr>
                <w:rFonts w:ascii="Arial" w:eastAsia="Arial Unicode MS" w:hAnsi="Arial" w:cs="Arial"/>
                <w:color w:val="000000"/>
                <w:sz w:val="24"/>
                <w:szCs w:val="24"/>
              </w:rPr>
              <w:t>reforzar y practicar con los contenidos aprendidos sobre ciencias formales y</w:t>
            </w:r>
            <w:r w:rsidRPr="00C86A14">
              <w:rPr>
                <w:rFonts w:ascii="Arial" w:eastAsia="Arial Unicode MS" w:hAnsi="Arial" w:cs="Arial"/>
                <w:color w:val="000000"/>
                <w:sz w:val="24"/>
                <w:szCs w:val="24"/>
              </w:rPr>
              <w:t xml:space="preserve"> experimentales. </w:t>
            </w:r>
          </w:p>
        </w:tc>
      </w:tr>
    </w:tbl>
    <w:p w14:paraId="4E92D85F" w14:textId="77777777" w:rsidR="00C90262" w:rsidRPr="00C86A14" w:rsidRDefault="00C90262" w:rsidP="00C86A14">
      <w:pPr>
        <w:tabs>
          <w:tab w:val="right" w:pos="8498"/>
        </w:tabs>
        <w:spacing w:after="0" w:line="360" w:lineRule="auto"/>
        <w:jc w:val="both"/>
        <w:rPr>
          <w:rFonts w:ascii="Arial" w:eastAsia="Arial Unicode MS" w:hAnsi="Arial" w:cs="Arial"/>
          <w:sz w:val="24"/>
          <w:szCs w:val="24"/>
          <w:highlight w:val="yellow"/>
        </w:rPr>
      </w:pPr>
    </w:p>
    <w:p w14:paraId="2C50DF8C" w14:textId="77777777" w:rsidR="00132D59" w:rsidRPr="00C86A14" w:rsidRDefault="00C90262" w:rsidP="00C86A14">
      <w:pPr>
        <w:tabs>
          <w:tab w:val="right" w:pos="8498"/>
        </w:tabs>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t xml:space="preserve"> </w:t>
      </w:r>
      <w:r w:rsidR="00132D59" w:rsidRPr="00C86A14">
        <w:rPr>
          <w:rFonts w:ascii="Arial" w:eastAsia="Arial Unicode MS" w:hAnsi="Arial" w:cs="Arial"/>
          <w:sz w:val="24"/>
          <w:szCs w:val="24"/>
          <w:highlight w:val="yellow"/>
        </w:rPr>
        <w:t>[SECCIÓN 1</w:t>
      </w:r>
      <w:r w:rsidR="00132D59" w:rsidRPr="00C86A14">
        <w:rPr>
          <w:rFonts w:ascii="Arial" w:eastAsia="Arial Unicode MS" w:hAnsi="Arial" w:cs="Arial"/>
          <w:b/>
          <w:sz w:val="24"/>
          <w:szCs w:val="24"/>
          <w:highlight w:val="yellow"/>
        </w:rPr>
        <w:t>]</w:t>
      </w:r>
      <w:r w:rsidR="00132D59" w:rsidRPr="00C86A14">
        <w:rPr>
          <w:rFonts w:ascii="Arial" w:eastAsia="Arial Unicode MS" w:hAnsi="Arial" w:cs="Arial"/>
          <w:b/>
          <w:sz w:val="24"/>
          <w:szCs w:val="24"/>
        </w:rPr>
        <w:t xml:space="preserve"> Consolidación</w:t>
      </w:r>
    </w:p>
    <w:p w14:paraId="077E02A6" w14:textId="77777777" w:rsidR="00132D59" w:rsidRPr="00C86A14" w:rsidRDefault="00132D59" w:rsidP="00C86A14">
      <w:pPr>
        <w:tabs>
          <w:tab w:val="right" w:pos="8498"/>
        </w:tabs>
        <w:spacing w:after="0" w:line="360" w:lineRule="auto"/>
        <w:jc w:val="both"/>
        <w:rPr>
          <w:rFonts w:ascii="Arial" w:eastAsia="Arial Unicode MS" w:hAnsi="Arial" w:cs="Arial"/>
          <w:color w:val="333333"/>
          <w:sz w:val="24"/>
          <w:szCs w:val="24"/>
          <w:shd w:val="clear" w:color="auto" w:fill="FFFFFF"/>
        </w:rPr>
      </w:pPr>
    </w:p>
    <w:p w14:paraId="359CCEA2" w14:textId="77777777" w:rsidR="00132D59" w:rsidRPr="00C86A14" w:rsidRDefault="00132D59" w:rsidP="00C86A14">
      <w:pPr>
        <w:tabs>
          <w:tab w:val="right" w:pos="8498"/>
        </w:tabs>
        <w:spacing w:after="0" w:line="360" w:lineRule="auto"/>
        <w:jc w:val="both"/>
        <w:rPr>
          <w:rFonts w:ascii="Arial" w:eastAsia="Arial Unicode MS" w:hAnsi="Arial" w:cs="Arial"/>
          <w:color w:val="333333"/>
          <w:sz w:val="24"/>
          <w:szCs w:val="24"/>
          <w:shd w:val="clear" w:color="auto" w:fill="FFFFFF"/>
        </w:rPr>
      </w:pPr>
      <w:r w:rsidRPr="00C86A14">
        <w:rPr>
          <w:rFonts w:ascii="Arial" w:eastAsia="Arial Unicode MS" w:hAnsi="Arial" w:cs="Arial"/>
          <w:color w:val="333333"/>
          <w:sz w:val="24"/>
          <w:szCs w:val="24"/>
          <w:shd w:val="clear" w:color="auto" w:fill="FFFFFF"/>
        </w:rPr>
        <w:t>Actividades para consolidar lo que has aprendido en esta sección.</w:t>
      </w:r>
    </w:p>
    <w:p w14:paraId="1DD94BBB" w14:textId="4C246C05" w:rsidR="0011157E" w:rsidRPr="00C86A14" w:rsidRDefault="0011157E" w:rsidP="00C86A14">
      <w:pPr>
        <w:tabs>
          <w:tab w:val="right" w:pos="8498"/>
        </w:tabs>
        <w:spacing w:after="0" w:line="360" w:lineRule="auto"/>
        <w:jc w:val="both"/>
        <w:rPr>
          <w:rFonts w:ascii="Arial" w:eastAsia="Arial Unicode MS" w:hAnsi="Arial" w:cs="Arial"/>
          <w:color w:val="333333"/>
          <w:sz w:val="24"/>
          <w:szCs w:val="24"/>
          <w:shd w:val="clear" w:color="auto" w:fill="FFFFFF"/>
        </w:rPr>
      </w:pPr>
    </w:p>
    <w:tbl>
      <w:tblPr>
        <w:tblStyle w:val="Tablaconcuadrcula"/>
        <w:tblW w:w="0" w:type="auto"/>
        <w:tblLook w:val="04A0" w:firstRow="1" w:lastRow="0" w:firstColumn="1" w:lastColumn="0" w:noHBand="0" w:noVBand="1"/>
      </w:tblPr>
      <w:tblGrid>
        <w:gridCol w:w="2518"/>
        <w:gridCol w:w="6536"/>
      </w:tblGrid>
      <w:tr w:rsidR="0011157E" w:rsidRPr="00C86A14" w14:paraId="59049B87"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43B10E9" w14:textId="77777777" w:rsidR="0011157E" w:rsidRPr="00C86A14" w:rsidRDefault="0011157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11157E" w:rsidRPr="00C86A14" w14:paraId="0F7E7516"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CF5E90"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6B8FF4" w14:textId="3E40762A"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00C90262" w:rsidRPr="00C86A14">
              <w:rPr>
                <w:rFonts w:ascii="Arial" w:eastAsia="Arial Unicode MS" w:hAnsi="Arial" w:cs="Arial"/>
                <w:color w:val="000000"/>
                <w:sz w:val="24"/>
                <w:szCs w:val="24"/>
              </w:rPr>
              <w:t xml:space="preserve"> _REC4</w:t>
            </w:r>
            <w:r w:rsidRPr="00C86A14">
              <w:rPr>
                <w:rFonts w:ascii="Arial" w:eastAsia="Arial Unicode MS" w:hAnsi="Arial" w:cs="Arial"/>
                <w:color w:val="000000"/>
                <w:sz w:val="24"/>
                <w:szCs w:val="24"/>
              </w:rPr>
              <w:t>0</w:t>
            </w:r>
          </w:p>
        </w:tc>
      </w:tr>
      <w:tr w:rsidR="0011157E" w:rsidRPr="00C86A14" w14:paraId="3BF4D6E0"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5E809F"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 xml:space="preserve">Ubicación en Aula </w:t>
            </w:r>
            <w:r w:rsidRPr="00C86A14">
              <w:rPr>
                <w:rFonts w:ascii="Arial" w:eastAsia="Arial Unicode MS" w:hAnsi="Arial" w:cs="Arial"/>
                <w:b/>
                <w:color w:val="000000"/>
                <w:sz w:val="24"/>
                <w:szCs w:val="24"/>
              </w:rPr>
              <w:lastRenderedPageBreak/>
              <w:t>Planeta</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790D02"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lastRenderedPageBreak/>
              <w:t xml:space="preserve">3° ESO/Física y Química/La ciencia/2. La clasificación de </w:t>
            </w:r>
            <w:r w:rsidRPr="00C86A14">
              <w:rPr>
                <w:rFonts w:ascii="Arial" w:eastAsia="Arial Unicode MS" w:hAnsi="Arial" w:cs="Arial"/>
                <w:sz w:val="24"/>
                <w:szCs w:val="24"/>
              </w:rPr>
              <w:lastRenderedPageBreak/>
              <w:t xml:space="preserve">las ciencias/2.3 consolidación/Practica/Refuerza tu aprendizaje: La clasificación de las ciencias </w:t>
            </w:r>
          </w:p>
        </w:tc>
      </w:tr>
      <w:tr w:rsidR="0011157E" w:rsidRPr="00C86A14" w14:paraId="01C49832"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E429DA"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Cambio (descripción o capturas de pantallas)</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266384"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Sin cambio </w:t>
            </w:r>
          </w:p>
        </w:tc>
      </w:tr>
      <w:tr w:rsidR="0011157E" w:rsidRPr="00C86A14" w14:paraId="4F5164F2"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0F7673"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401423" w14:textId="425DCB51" w:rsidR="0011157E" w:rsidRPr="00C86A14" w:rsidRDefault="00847ED9" w:rsidP="00E76E7F">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Refuerza tu aprendizaje: </w:t>
            </w:r>
            <w:r w:rsidR="00E76E7F">
              <w:rPr>
                <w:rFonts w:ascii="Arial" w:eastAsia="Arial Unicode MS" w:hAnsi="Arial" w:cs="Arial"/>
                <w:sz w:val="24"/>
                <w:szCs w:val="24"/>
              </w:rPr>
              <w:t>l</w:t>
            </w:r>
            <w:r w:rsidR="00E76E7F" w:rsidRPr="00C86A14">
              <w:rPr>
                <w:rFonts w:ascii="Arial" w:eastAsia="Arial Unicode MS" w:hAnsi="Arial" w:cs="Arial"/>
                <w:sz w:val="24"/>
                <w:szCs w:val="24"/>
              </w:rPr>
              <w:t xml:space="preserve">a </w:t>
            </w:r>
            <w:r w:rsidR="0011157E" w:rsidRPr="00C86A14">
              <w:rPr>
                <w:rFonts w:ascii="Arial" w:eastAsia="Arial Unicode MS" w:hAnsi="Arial" w:cs="Arial"/>
                <w:sz w:val="24"/>
                <w:szCs w:val="24"/>
              </w:rPr>
              <w:t>clasificación de las ciencias</w:t>
            </w:r>
          </w:p>
        </w:tc>
      </w:tr>
      <w:tr w:rsidR="0011157E" w:rsidRPr="00C86A14" w14:paraId="55801115"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9A76C7"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CB621F" w14:textId="234DC0EA" w:rsidR="0011157E" w:rsidRPr="00C86A14" w:rsidRDefault="0011157E" w:rsidP="00EE7021">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que permite </w:t>
            </w:r>
            <w:r w:rsidR="00592688" w:rsidRPr="00C86A14">
              <w:rPr>
                <w:rFonts w:ascii="Arial" w:eastAsia="Arial Unicode MS" w:hAnsi="Arial" w:cs="Arial"/>
                <w:color w:val="000000"/>
                <w:sz w:val="24"/>
                <w:szCs w:val="24"/>
              </w:rPr>
              <w:t xml:space="preserve">diferenciar </w:t>
            </w:r>
            <w:r w:rsidRPr="00C86A14">
              <w:rPr>
                <w:rFonts w:ascii="Arial" w:eastAsia="Arial Unicode MS" w:hAnsi="Arial" w:cs="Arial"/>
                <w:color w:val="000000"/>
                <w:sz w:val="24"/>
                <w:szCs w:val="24"/>
              </w:rPr>
              <w:t xml:space="preserve">las </w:t>
            </w:r>
            <w:r w:rsidR="00EE7021">
              <w:rPr>
                <w:rFonts w:ascii="Arial" w:eastAsia="Arial Unicode MS" w:hAnsi="Arial" w:cs="Arial"/>
                <w:color w:val="000000"/>
                <w:sz w:val="24"/>
                <w:szCs w:val="24"/>
              </w:rPr>
              <w:t>distintas</w:t>
            </w:r>
            <w:r w:rsidR="00EE7021" w:rsidRPr="00C86A14">
              <w:rPr>
                <w:rFonts w:ascii="Arial" w:eastAsia="Arial Unicode MS" w:hAnsi="Arial" w:cs="Arial"/>
                <w:color w:val="000000"/>
                <w:sz w:val="24"/>
                <w:szCs w:val="24"/>
              </w:rPr>
              <w:t xml:space="preserve"> </w:t>
            </w:r>
            <w:r w:rsidRPr="00C86A14">
              <w:rPr>
                <w:rFonts w:ascii="Arial" w:eastAsia="Arial Unicode MS" w:hAnsi="Arial" w:cs="Arial"/>
                <w:color w:val="000000"/>
                <w:sz w:val="24"/>
                <w:szCs w:val="24"/>
              </w:rPr>
              <w:t>ciencias</w:t>
            </w:r>
            <w:r w:rsidR="00623D00">
              <w:rPr>
                <w:rFonts w:ascii="Arial" w:eastAsia="Arial Unicode MS" w:hAnsi="Arial" w:cs="Arial"/>
                <w:color w:val="000000"/>
                <w:sz w:val="24"/>
                <w:szCs w:val="24"/>
              </w:rPr>
              <w:t xml:space="preserve"> </w:t>
            </w:r>
          </w:p>
        </w:tc>
      </w:tr>
    </w:tbl>
    <w:p w14:paraId="2D1C456C" w14:textId="77777777" w:rsidR="0011157E" w:rsidRPr="00C86A14" w:rsidRDefault="0011157E" w:rsidP="00C86A14">
      <w:pPr>
        <w:tabs>
          <w:tab w:val="right" w:pos="8498"/>
        </w:tabs>
        <w:spacing w:after="0" w:line="360" w:lineRule="auto"/>
        <w:jc w:val="both"/>
        <w:rPr>
          <w:rFonts w:ascii="Arial" w:eastAsia="Arial Unicode MS" w:hAnsi="Arial" w:cs="Arial"/>
          <w:color w:val="333333"/>
          <w:sz w:val="24"/>
          <w:szCs w:val="24"/>
          <w:shd w:val="clear" w:color="auto" w:fill="FFFFFF"/>
        </w:rPr>
      </w:pPr>
    </w:p>
    <w:p w14:paraId="04E7CCB0" w14:textId="0A3F8FE3" w:rsidR="0011157E" w:rsidRPr="00C86A14" w:rsidRDefault="0011157E" w:rsidP="00C86A14">
      <w:pPr>
        <w:tabs>
          <w:tab w:val="right" w:pos="8498"/>
        </w:tabs>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t>[SECCIÓN 1]</w:t>
      </w:r>
      <w:r w:rsidR="00623D00">
        <w:rPr>
          <w:rFonts w:ascii="Arial" w:eastAsia="Arial Unicode MS" w:hAnsi="Arial" w:cs="Arial"/>
          <w:sz w:val="24"/>
          <w:szCs w:val="24"/>
        </w:rPr>
        <w:t xml:space="preserve"> </w:t>
      </w:r>
      <w:r w:rsidRPr="00C86A14">
        <w:rPr>
          <w:rFonts w:ascii="Arial" w:eastAsia="Arial Unicode MS" w:hAnsi="Arial" w:cs="Arial"/>
          <w:b/>
          <w:sz w:val="24"/>
          <w:szCs w:val="24"/>
        </w:rPr>
        <w:t>El método científico</w:t>
      </w:r>
    </w:p>
    <w:p w14:paraId="4BA42D77" w14:textId="50FE0150" w:rsidR="0011157E" w:rsidRPr="00C86A14" w:rsidRDefault="0011157E" w:rsidP="00C86A14">
      <w:pPr>
        <w:tabs>
          <w:tab w:val="right" w:pos="8498"/>
        </w:tabs>
        <w:spacing w:after="0" w:line="360" w:lineRule="auto"/>
        <w:jc w:val="both"/>
        <w:rPr>
          <w:rFonts w:ascii="Arial" w:eastAsia="Arial Unicode MS" w:hAnsi="Arial" w:cs="Arial"/>
          <w:b/>
          <w:sz w:val="24"/>
          <w:szCs w:val="24"/>
        </w:rPr>
      </w:pPr>
    </w:p>
    <w:p w14:paraId="74710A8A" w14:textId="77777777" w:rsidR="0011157E" w:rsidRPr="00C86A14" w:rsidRDefault="0011157E" w:rsidP="00C86A14">
      <w:pPr>
        <w:shd w:val="clear" w:color="auto" w:fill="FFFFFF"/>
        <w:spacing w:after="0" w:line="360" w:lineRule="auto"/>
        <w:jc w:val="both"/>
        <w:rPr>
          <w:rFonts w:ascii="Arial" w:eastAsia="Arial Unicode MS" w:hAnsi="Arial" w:cs="Arial"/>
          <w:color w:val="333333"/>
          <w:sz w:val="24"/>
          <w:szCs w:val="24"/>
          <w:lang w:eastAsia="es-CO"/>
        </w:rPr>
      </w:pPr>
      <w:r w:rsidRPr="00C86A14">
        <w:rPr>
          <w:rFonts w:ascii="Arial" w:eastAsia="Arial Unicode MS" w:hAnsi="Arial" w:cs="Arial"/>
          <w:color w:val="333333"/>
          <w:sz w:val="24"/>
          <w:szCs w:val="24"/>
          <w:lang w:eastAsia="es-CO"/>
        </w:rPr>
        <w:t xml:space="preserve">Las ciencias naturales obtienen conocimientos mediante la observación, el razonamiento y la experimentación. Los investigadores siguen las pautas del </w:t>
      </w:r>
      <w:r w:rsidRPr="00C86A14">
        <w:rPr>
          <w:rFonts w:ascii="Arial" w:eastAsia="Arial Unicode MS" w:hAnsi="Arial" w:cs="Arial"/>
          <w:b/>
          <w:bCs/>
          <w:color w:val="333333"/>
          <w:sz w:val="24"/>
          <w:szCs w:val="24"/>
          <w:lang w:eastAsia="es-CO"/>
        </w:rPr>
        <w:t>método científico</w:t>
      </w:r>
      <w:r w:rsidRPr="00C86A14">
        <w:rPr>
          <w:rFonts w:ascii="Arial" w:eastAsia="Arial Unicode MS" w:hAnsi="Arial" w:cs="Arial"/>
          <w:color w:val="333333"/>
          <w:sz w:val="24"/>
          <w:szCs w:val="24"/>
          <w:lang w:eastAsia="es-CO"/>
        </w:rPr>
        <w:t>, que consta de cuatro etapas:</w:t>
      </w:r>
    </w:p>
    <w:p w14:paraId="2FAE47F2" w14:textId="77777777" w:rsidR="0011157E" w:rsidRPr="00C86A14" w:rsidRDefault="0011157E" w:rsidP="00C86A14">
      <w:pPr>
        <w:shd w:val="clear" w:color="auto" w:fill="FFFFFF"/>
        <w:spacing w:after="0" w:line="360" w:lineRule="auto"/>
        <w:jc w:val="both"/>
        <w:rPr>
          <w:rFonts w:ascii="Arial" w:eastAsia="Arial Unicode MS" w:hAnsi="Arial" w:cs="Arial"/>
          <w:color w:val="333333"/>
          <w:sz w:val="24"/>
          <w:szCs w:val="24"/>
          <w:lang w:eastAsia="es-CO"/>
        </w:rPr>
      </w:pPr>
    </w:p>
    <w:p w14:paraId="4C0AD379" w14:textId="2CFA8543" w:rsidR="0011157E" w:rsidRPr="00BD6709" w:rsidRDefault="0095110D" w:rsidP="00C86A14">
      <w:pPr>
        <w:numPr>
          <w:ilvl w:val="0"/>
          <w:numId w:val="9"/>
        </w:numPr>
        <w:shd w:val="clear" w:color="auto" w:fill="FFFFFF"/>
        <w:spacing w:after="0" w:line="360" w:lineRule="auto"/>
        <w:ind w:left="300"/>
        <w:jc w:val="both"/>
        <w:rPr>
          <w:rFonts w:ascii="Arial" w:eastAsia="Arial Unicode MS" w:hAnsi="Arial" w:cs="Arial"/>
          <w:color w:val="333333"/>
          <w:sz w:val="24"/>
          <w:szCs w:val="24"/>
          <w:lang w:eastAsia="es-CO"/>
        </w:rPr>
      </w:pPr>
      <w:r w:rsidRPr="00617FE9">
        <w:rPr>
          <w:rFonts w:ascii="Arial" w:eastAsia="Arial Unicode MS" w:hAnsi="Arial" w:cs="Arial"/>
          <w:color w:val="333333"/>
          <w:sz w:val="24"/>
          <w:szCs w:val="24"/>
          <w:lang w:eastAsia="es-CO"/>
        </w:rPr>
        <w:t>Observación</w:t>
      </w:r>
      <w:r w:rsidRPr="00BD6709">
        <w:rPr>
          <w:rFonts w:ascii="Arial" w:eastAsia="Arial Unicode MS" w:hAnsi="Arial" w:cs="Arial"/>
          <w:color w:val="333333"/>
          <w:sz w:val="24"/>
          <w:szCs w:val="24"/>
          <w:lang w:eastAsia="es-CO"/>
        </w:rPr>
        <w:t xml:space="preserve"> y </w:t>
      </w:r>
      <w:r w:rsidR="0011157E" w:rsidRPr="00617FE9">
        <w:rPr>
          <w:rFonts w:ascii="Arial" w:eastAsia="Arial Unicode MS" w:hAnsi="Arial" w:cs="Arial"/>
          <w:bCs/>
          <w:color w:val="333333"/>
          <w:sz w:val="24"/>
          <w:szCs w:val="24"/>
          <w:lang w:eastAsia="es-CO"/>
        </w:rPr>
        <w:t>planteamiento del problema</w:t>
      </w:r>
      <w:r w:rsidR="00BD6709" w:rsidRPr="00617FE9">
        <w:rPr>
          <w:rFonts w:ascii="Arial" w:eastAsia="Arial Unicode MS" w:hAnsi="Arial" w:cs="Arial"/>
          <w:bCs/>
          <w:color w:val="333333"/>
          <w:sz w:val="24"/>
          <w:szCs w:val="24"/>
          <w:lang w:eastAsia="es-CO"/>
        </w:rPr>
        <w:t>.</w:t>
      </w:r>
      <w:r w:rsidRPr="00BD6709">
        <w:rPr>
          <w:rFonts w:ascii="Arial" w:eastAsia="Arial Unicode MS" w:hAnsi="Arial" w:cs="Arial"/>
          <w:color w:val="333333"/>
          <w:sz w:val="24"/>
          <w:szCs w:val="24"/>
          <w:lang w:eastAsia="es-CO"/>
        </w:rPr>
        <w:t xml:space="preserve"> </w:t>
      </w:r>
    </w:p>
    <w:p w14:paraId="565FAA83" w14:textId="21D72932" w:rsidR="0011157E" w:rsidRPr="00BD6709" w:rsidRDefault="009F22E5" w:rsidP="00C86A14">
      <w:pPr>
        <w:numPr>
          <w:ilvl w:val="0"/>
          <w:numId w:val="9"/>
        </w:numPr>
        <w:shd w:val="clear" w:color="auto" w:fill="FFFFFF"/>
        <w:spacing w:after="0" w:line="360" w:lineRule="auto"/>
        <w:ind w:left="300"/>
        <w:jc w:val="both"/>
        <w:rPr>
          <w:rFonts w:ascii="Arial" w:eastAsia="Arial Unicode MS" w:hAnsi="Arial" w:cs="Arial"/>
          <w:color w:val="333333"/>
          <w:sz w:val="24"/>
          <w:szCs w:val="24"/>
          <w:lang w:eastAsia="es-CO"/>
        </w:rPr>
      </w:pPr>
      <w:r w:rsidRPr="00617FE9">
        <w:rPr>
          <w:rFonts w:ascii="Arial" w:eastAsia="Arial Unicode MS" w:hAnsi="Arial" w:cs="Arial"/>
          <w:bCs/>
          <w:color w:val="333333"/>
          <w:sz w:val="24"/>
          <w:szCs w:val="24"/>
          <w:lang w:eastAsia="es-CO"/>
        </w:rPr>
        <w:t>F</w:t>
      </w:r>
      <w:r w:rsidR="0011157E" w:rsidRPr="00617FE9">
        <w:rPr>
          <w:rFonts w:ascii="Arial" w:eastAsia="Arial Unicode MS" w:hAnsi="Arial" w:cs="Arial"/>
          <w:bCs/>
          <w:color w:val="333333"/>
          <w:sz w:val="24"/>
          <w:szCs w:val="24"/>
          <w:lang w:eastAsia="es-CO"/>
        </w:rPr>
        <w:t>ormulación de la hipótesis</w:t>
      </w:r>
      <w:r w:rsidR="00BD6709">
        <w:rPr>
          <w:rFonts w:ascii="Arial" w:eastAsia="Arial Unicode MS" w:hAnsi="Arial" w:cs="Arial"/>
          <w:bCs/>
          <w:color w:val="333333"/>
          <w:sz w:val="24"/>
          <w:szCs w:val="24"/>
          <w:lang w:eastAsia="es-CO"/>
        </w:rPr>
        <w:t>.</w:t>
      </w:r>
    </w:p>
    <w:p w14:paraId="2F1D5076" w14:textId="56542314" w:rsidR="0011157E" w:rsidRPr="00BD6709" w:rsidRDefault="006940F3" w:rsidP="00C86A14">
      <w:pPr>
        <w:numPr>
          <w:ilvl w:val="0"/>
          <w:numId w:val="9"/>
        </w:numPr>
        <w:shd w:val="clear" w:color="auto" w:fill="FFFFFF"/>
        <w:spacing w:after="0" w:line="360" w:lineRule="auto"/>
        <w:ind w:left="300"/>
        <w:jc w:val="both"/>
        <w:rPr>
          <w:rFonts w:ascii="Arial" w:eastAsia="Arial Unicode MS" w:hAnsi="Arial" w:cs="Arial"/>
          <w:color w:val="333333"/>
          <w:sz w:val="24"/>
          <w:szCs w:val="24"/>
          <w:lang w:eastAsia="es-CO"/>
        </w:rPr>
      </w:pPr>
      <w:r w:rsidRPr="00617FE9">
        <w:rPr>
          <w:rFonts w:ascii="Arial" w:eastAsia="Arial Unicode MS" w:hAnsi="Arial" w:cs="Arial"/>
          <w:bCs/>
          <w:color w:val="333333"/>
          <w:sz w:val="24"/>
          <w:szCs w:val="24"/>
          <w:lang w:eastAsia="es-CO"/>
        </w:rPr>
        <w:t>V</w:t>
      </w:r>
      <w:r w:rsidR="0011157E" w:rsidRPr="00617FE9">
        <w:rPr>
          <w:rFonts w:ascii="Arial" w:eastAsia="Arial Unicode MS" w:hAnsi="Arial" w:cs="Arial"/>
          <w:bCs/>
          <w:color w:val="333333"/>
          <w:sz w:val="24"/>
          <w:szCs w:val="24"/>
          <w:lang w:eastAsia="es-CO"/>
        </w:rPr>
        <w:t>erificación de la hipótesis</w:t>
      </w:r>
      <w:r w:rsidR="00BD6709">
        <w:rPr>
          <w:rFonts w:ascii="Arial" w:eastAsia="Arial Unicode MS" w:hAnsi="Arial" w:cs="Arial"/>
          <w:bCs/>
          <w:color w:val="333333"/>
          <w:sz w:val="24"/>
          <w:szCs w:val="24"/>
          <w:lang w:eastAsia="es-CO"/>
        </w:rPr>
        <w:t>.</w:t>
      </w:r>
      <w:r w:rsidR="0011157E" w:rsidRPr="00BD6709">
        <w:rPr>
          <w:rFonts w:ascii="Arial" w:eastAsia="Arial Unicode MS" w:hAnsi="Arial" w:cs="Arial"/>
          <w:color w:val="333333"/>
          <w:sz w:val="24"/>
          <w:szCs w:val="24"/>
          <w:lang w:eastAsia="es-CO"/>
        </w:rPr>
        <w:t> </w:t>
      </w:r>
    </w:p>
    <w:p w14:paraId="4F130E78" w14:textId="74D28DC7" w:rsidR="0011157E" w:rsidRPr="00BD6709" w:rsidRDefault="006940F3" w:rsidP="00C86A14">
      <w:pPr>
        <w:numPr>
          <w:ilvl w:val="0"/>
          <w:numId w:val="9"/>
        </w:numPr>
        <w:shd w:val="clear" w:color="auto" w:fill="FFFFFF"/>
        <w:spacing w:after="0" w:line="360" w:lineRule="auto"/>
        <w:ind w:left="300"/>
        <w:jc w:val="both"/>
        <w:rPr>
          <w:rFonts w:ascii="Arial" w:eastAsia="Arial Unicode MS" w:hAnsi="Arial" w:cs="Arial"/>
          <w:color w:val="333333"/>
          <w:sz w:val="24"/>
          <w:szCs w:val="24"/>
          <w:lang w:eastAsia="es-CO"/>
        </w:rPr>
      </w:pPr>
      <w:r w:rsidRPr="00617FE9">
        <w:rPr>
          <w:rFonts w:ascii="Arial" w:eastAsia="Arial Unicode MS" w:hAnsi="Arial" w:cs="Arial"/>
          <w:color w:val="333333"/>
          <w:sz w:val="24"/>
          <w:szCs w:val="24"/>
          <w:lang w:eastAsia="es-CO"/>
        </w:rPr>
        <w:t>E</w:t>
      </w:r>
      <w:r w:rsidR="0011157E" w:rsidRPr="00617FE9">
        <w:rPr>
          <w:rFonts w:ascii="Arial" w:eastAsia="Arial Unicode MS" w:hAnsi="Arial" w:cs="Arial"/>
          <w:bCs/>
          <w:color w:val="333333"/>
          <w:sz w:val="24"/>
          <w:szCs w:val="24"/>
          <w:lang w:eastAsia="es-CO"/>
        </w:rPr>
        <w:t>stablecimiento de teorías</w:t>
      </w:r>
      <w:r w:rsidR="00BD6709">
        <w:rPr>
          <w:rFonts w:ascii="Arial" w:eastAsia="Arial Unicode MS" w:hAnsi="Arial" w:cs="Arial"/>
          <w:bCs/>
          <w:color w:val="333333"/>
          <w:sz w:val="24"/>
          <w:szCs w:val="24"/>
          <w:lang w:eastAsia="es-CO"/>
        </w:rPr>
        <w:t>.</w:t>
      </w:r>
    </w:p>
    <w:p w14:paraId="6C6BE450" w14:textId="77777777" w:rsidR="009F22E5" w:rsidRPr="00C86A14" w:rsidRDefault="009F22E5" w:rsidP="00C86A14">
      <w:pPr>
        <w:shd w:val="clear" w:color="auto" w:fill="FFFFFF"/>
        <w:spacing w:after="0" w:line="360" w:lineRule="auto"/>
        <w:ind w:left="300"/>
        <w:jc w:val="both"/>
        <w:rPr>
          <w:rFonts w:ascii="Arial" w:eastAsia="Arial Unicode MS" w:hAnsi="Arial" w:cs="Arial"/>
          <w:color w:val="333333"/>
          <w:sz w:val="24"/>
          <w:szCs w:val="24"/>
          <w:lang w:eastAsia="es-CO"/>
        </w:rPr>
      </w:pPr>
    </w:p>
    <w:p w14:paraId="291EF241" w14:textId="77777777" w:rsidR="0011157E" w:rsidRPr="00C86A14" w:rsidRDefault="0011157E" w:rsidP="00C86A14">
      <w:pPr>
        <w:shd w:val="clear" w:color="auto" w:fill="FFFFFF"/>
        <w:spacing w:after="0" w:line="360" w:lineRule="auto"/>
        <w:jc w:val="both"/>
        <w:rPr>
          <w:rFonts w:ascii="Arial" w:eastAsia="Arial Unicode MS" w:hAnsi="Arial" w:cs="Arial"/>
          <w:color w:val="333333"/>
          <w:sz w:val="24"/>
          <w:szCs w:val="24"/>
          <w:lang w:eastAsia="es-CO"/>
        </w:rPr>
      </w:pPr>
      <w:r w:rsidRPr="00C86A14">
        <w:rPr>
          <w:rFonts w:ascii="Arial" w:eastAsia="Arial Unicode MS" w:hAnsi="Arial" w:cs="Arial"/>
          <w:color w:val="333333"/>
          <w:sz w:val="24"/>
          <w:szCs w:val="24"/>
          <w:lang w:eastAsia="es-CO"/>
        </w:rPr>
        <w:t xml:space="preserve">Todas estas explicaciones están sujetas a una revisión permanente en función de la aparición de nuevos datos experimentales, lo cual proporciona al trabajo científico las características de dinámico e interminable. </w:t>
      </w:r>
    </w:p>
    <w:p w14:paraId="1047200C" w14:textId="77777777" w:rsidR="006940F3" w:rsidRPr="00C86A14" w:rsidRDefault="006940F3" w:rsidP="00C86A14">
      <w:pPr>
        <w:shd w:val="clear" w:color="auto" w:fill="FFFFFF"/>
        <w:spacing w:after="0" w:line="360" w:lineRule="auto"/>
        <w:jc w:val="both"/>
        <w:rPr>
          <w:rFonts w:ascii="Arial" w:eastAsia="Arial Unicode MS" w:hAnsi="Arial" w:cs="Arial"/>
          <w:color w:val="333333"/>
          <w:sz w:val="24"/>
          <w:szCs w:val="24"/>
          <w:lang w:eastAsia="es-CO"/>
        </w:rPr>
      </w:pPr>
    </w:p>
    <w:tbl>
      <w:tblPr>
        <w:tblStyle w:val="Tablaconcuadrcula"/>
        <w:tblW w:w="0" w:type="auto"/>
        <w:tblLook w:val="04A0" w:firstRow="1" w:lastRow="0" w:firstColumn="1" w:lastColumn="0" w:noHBand="0" w:noVBand="1"/>
      </w:tblPr>
      <w:tblGrid>
        <w:gridCol w:w="2461"/>
        <w:gridCol w:w="6367"/>
      </w:tblGrid>
      <w:tr w:rsidR="00C90262" w:rsidRPr="00C86A14" w14:paraId="13A28AA0" w14:textId="77777777" w:rsidTr="00C90262">
        <w:tc>
          <w:tcPr>
            <w:tcW w:w="8828" w:type="dxa"/>
            <w:gridSpan w:val="2"/>
            <w:shd w:val="clear" w:color="auto" w:fill="000000" w:themeFill="text1"/>
          </w:tcPr>
          <w:p w14:paraId="3AA2D3C2" w14:textId="77777777" w:rsidR="00C90262" w:rsidRPr="00C86A14" w:rsidRDefault="00C90262"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Profundiza: Recurso nuevo</w:t>
            </w:r>
          </w:p>
        </w:tc>
      </w:tr>
      <w:tr w:rsidR="00C90262" w:rsidRPr="00C86A14" w14:paraId="52C581EB" w14:textId="77777777" w:rsidTr="00C90262">
        <w:tc>
          <w:tcPr>
            <w:tcW w:w="2461" w:type="dxa"/>
          </w:tcPr>
          <w:p w14:paraId="5DACEB19" w14:textId="77777777" w:rsidR="00C90262" w:rsidRPr="00C86A14" w:rsidRDefault="00C90262"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7" w:type="dxa"/>
          </w:tcPr>
          <w:p w14:paraId="4DC40927" w14:textId="48943AE5" w:rsidR="00C90262" w:rsidRPr="00C86A14" w:rsidRDefault="00C9026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_REC50</w:t>
            </w:r>
          </w:p>
          <w:p w14:paraId="74A00CA9" w14:textId="77777777" w:rsidR="00C90262" w:rsidRPr="00C86A14" w:rsidRDefault="00C9026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highlight w:val="red"/>
              </w:rPr>
              <w:t>Recurso_2_F12_CN_10_01 (5)</w:t>
            </w:r>
          </w:p>
          <w:p w14:paraId="66E54366" w14:textId="4EB8F8DB" w:rsidR="008C08E7" w:rsidRPr="00C86A14" w:rsidRDefault="008C08E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Imágenes o Diaporama de pasos del método científico</w:t>
            </w:r>
          </w:p>
          <w:p w14:paraId="3B129406" w14:textId="77777777" w:rsidR="00C90262" w:rsidRPr="00C86A14" w:rsidRDefault="00C90262" w:rsidP="00C86A14">
            <w:pPr>
              <w:spacing w:line="360" w:lineRule="auto"/>
              <w:jc w:val="both"/>
              <w:rPr>
                <w:rFonts w:ascii="Arial" w:eastAsia="Arial Unicode MS" w:hAnsi="Arial" w:cs="Arial"/>
                <w:b/>
                <w:color w:val="000000"/>
                <w:sz w:val="24"/>
                <w:szCs w:val="24"/>
              </w:rPr>
            </w:pPr>
          </w:p>
        </w:tc>
      </w:tr>
      <w:tr w:rsidR="00C90262" w:rsidRPr="00C86A14" w14:paraId="72F2F218" w14:textId="77777777" w:rsidTr="00C90262">
        <w:tc>
          <w:tcPr>
            <w:tcW w:w="2461" w:type="dxa"/>
          </w:tcPr>
          <w:p w14:paraId="7E16091B" w14:textId="77777777" w:rsidR="00C90262" w:rsidRPr="00C86A14" w:rsidRDefault="00C9026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Título</w:t>
            </w:r>
          </w:p>
        </w:tc>
        <w:tc>
          <w:tcPr>
            <w:tcW w:w="6367" w:type="dxa"/>
          </w:tcPr>
          <w:p w14:paraId="2E6850DD" w14:textId="5720755E" w:rsidR="00C90262" w:rsidRPr="00C86A14" w:rsidRDefault="006F0943"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 xml:space="preserve">El </w:t>
            </w:r>
            <w:r w:rsidR="008A7951" w:rsidRPr="00C86A14">
              <w:rPr>
                <w:rFonts w:ascii="Arial" w:eastAsia="Arial Unicode MS" w:hAnsi="Arial" w:cs="Arial"/>
                <w:b/>
                <w:color w:val="000000"/>
                <w:sz w:val="24"/>
                <w:szCs w:val="24"/>
              </w:rPr>
              <w:t>método científico</w:t>
            </w:r>
          </w:p>
        </w:tc>
      </w:tr>
      <w:tr w:rsidR="00C90262" w:rsidRPr="00C86A14" w14:paraId="5C0148AF" w14:textId="77777777" w:rsidTr="00C90262">
        <w:tc>
          <w:tcPr>
            <w:tcW w:w="2461" w:type="dxa"/>
          </w:tcPr>
          <w:p w14:paraId="6D3E6B51" w14:textId="77777777" w:rsidR="00C90262" w:rsidRPr="00C86A14" w:rsidRDefault="00C9026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Descripción</w:t>
            </w:r>
          </w:p>
        </w:tc>
        <w:tc>
          <w:tcPr>
            <w:tcW w:w="6367" w:type="dxa"/>
          </w:tcPr>
          <w:p w14:paraId="2CE4F00B" w14:textId="346221D5" w:rsidR="00C90262" w:rsidRPr="00C86A14" w:rsidRDefault="008A7951" w:rsidP="00C86A14">
            <w:pPr>
              <w:spacing w:line="360" w:lineRule="auto"/>
              <w:jc w:val="both"/>
              <w:rPr>
                <w:rFonts w:ascii="Arial" w:eastAsia="Arial Unicode MS" w:hAnsi="Arial" w:cs="Arial"/>
                <w:color w:val="000000"/>
                <w:sz w:val="24"/>
                <w:szCs w:val="24"/>
              </w:rPr>
            </w:pPr>
            <w:r w:rsidRPr="00C44F00">
              <w:rPr>
                <w:rFonts w:ascii="Arial" w:eastAsia="Arial Unicode MS" w:hAnsi="Arial" w:cs="Arial"/>
                <w:color w:val="000000"/>
                <w:sz w:val="24"/>
                <w:szCs w:val="24"/>
              </w:rPr>
              <w:t xml:space="preserve">Interactivo que permite </w:t>
            </w:r>
            <w:r w:rsidR="006F0943" w:rsidRPr="00C44F00">
              <w:rPr>
                <w:rFonts w:ascii="Arial" w:eastAsia="Arial Unicode MS" w:hAnsi="Arial" w:cs="Arial"/>
                <w:color w:val="000000"/>
                <w:sz w:val="24"/>
                <w:szCs w:val="24"/>
              </w:rPr>
              <w:t>explorar las etapas del método científico</w:t>
            </w:r>
            <w:r w:rsidR="00C90262" w:rsidRPr="00C86A14">
              <w:rPr>
                <w:rFonts w:ascii="Arial" w:eastAsia="Arial Unicode MS" w:hAnsi="Arial" w:cs="Arial"/>
                <w:color w:val="000000"/>
                <w:sz w:val="24"/>
                <w:szCs w:val="24"/>
              </w:rPr>
              <w:t xml:space="preserve"> </w:t>
            </w:r>
          </w:p>
          <w:p w14:paraId="65D9B334" w14:textId="77777777" w:rsidR="008C08E7" w:rsidRPr="00C86A14" w:rsidRDefault="008C08E7" w:rsidP="00C86A14">
            <w:pPr>
              <w:spacing w:line="360" w:lineRule="auto"/>
              <w:jc w:val="both"/>
              <w:rPr>
                <w:rFonts w:ascii="Arial" w:eastAsia="Arial Unicode MS" w:hAnsi="Arial" w:cs="Arial"/>
                <w:color w:val="000000"/>
                <w:sz w:val="24"/>
                <w:szCs w:val="24"/>
              </w:rPr>
            </w:pPr>
          </w:p>
          <w:p w14:paraId="6BBCD098" w14:textId="77777777" w:rsidR="008C08E7" w:rsidRPr="00C86A14" w:rsidRDefault="008C08E7" w:rsidP="00C86A14">
            <w:pPr>
              <w:spacing w:line="360" w:lineRule="auto"/>
              <w:jc w:val="both"/>
              <w:rPr>
                <w:rFonts w:ascii="Arial" w:eastAsia="Arial Unicode MS" w:hAnsi="Arial" w:cs="Arial"/>
                <w:color w:val="000000"/>
                <w:sz w:val="24"/>
                <w:szCs w:val="24"/>
              </w:rPr>
            </w:pPr>
          </w:p>
          <w:p w14:paraId="459B36FA" w14:textId="77777777" w:rsidR="008C08E7" w:rsidRPr="00C86A14" w:rsidRDefault="008C08E7" w:rsidP="00C86A14">
            <w:pPr>
              <w:spacing w:line="360" w:lineRule="auto"/>
              <w:jc w:val="both"/>
              <w:rPr>
                <w:rFonts w:ascii="Arial" w:eastAsia="Arial Unicode MS" w:hAnsi="Arial" w:cs="Arial"/>
                <w:b/>
                <w:color w:val="000000"/>
                <w:sz w:val="24"/>
                <w:szCs w:val="24"/>
                <w:u w:val="single"/>
              </w:rPr>
            </w:pPr>
            <w:r w:rsidRPr="00C86A14">
              <w:rPr>
                <w:rFonts w:ascii="Arial" w:eastAsia="Arial Unicode MS" w:hAnsi="Arial" w:cs="Arial"/>
                <w:b/>
                <w:color w:val="000000"/>
                <w:sz w:val="24"/>
                <w:szCs w:val="24"/>
                <w:highlight w:val="red"/>
                <w:u w:val="single"/>
              </w:rPr>
              <w:t>FICHA DEL PROFESOR</w:t>
            </w:r>
          </w:p>
          <w:p w14:paraId="6E98F40D" w14:textId="77777777" w:rsidR="008C08E7" w:rsidRPr="00C86A14" w:rsidRDefault="008C08E7"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Título: </w:t>
            </w:r>
            <w:r w:rsidRPr="00C86A14">
              <w:rPr>
                <w:rFonts w:ascii="Arial" w:eastAsia="Arial Unicode MS" w:hAnsi="Arial" w:cs="Arial"/>
                <w:sz w:val="24"/>
                <w:szCs w:val="24"/>
              </w:rPr>
              <w:t xml:space="preserve">Las ciencias empíricas o experimentales </w:t>
            </w:r>
          </w:p>
          <w:p w14:paraId="7CD791C0" w14:textId="77777777" w:rsidR="008C08E7" w:rsidRPr="00C86A14" w:rsidRDefault="008C08E7"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Descripción</w:t>
            </w:r>
            <w:r w:rsidRPr="00C86A14">
              <w:rPr>
                <w:rFonts w:ascii="Arial" w:eastAsia="Arial Unicode MS" w:hAnsi="Arial" w:cs="Arial"/>
                <w:sz w:val="24"/>
                <w:szCs w:val="24"/>
              </w:rPr>
              <w:t xml:space="preserve">: </w:t>
            </w:r>
          </w:p>
          <w:p w14:paraId="74FF7CD7" w14:textId="78EE865B" w:rsidR="008C08E7" w:rsidRPr="00C86A14" w:rsidRDefault="00030270" w:rsidP="00C86A14">
            <w:pPr>
              <w:spacing w:line="360" w:lineRule="auto"/>
              <w:jc w:val="both"/>
              <w:rPr>
                <w:rFonts w:ascii="Arial" w:eastAsia="Arial Unicode MS" w:hAnsi="Arial" w:cs="Arial"/>
                <w:sz w:val="24"/>
                <w:szCs w:val="24"/>
              </w:rPr>
            </w:pPr>
            <w:r>
              <w:rPr>
                <w:rFonts w:ascii="Arial" w:eastAsia="Arial Unicode MS" w:hAnsi="Arial" w:cs="Arial"/>
                <w:b/>
                <w:sz w:val="24"/>
                <w:szCs w:val="24"/>
              </w:rPr>
              <w:t>Tiempo</w:t>
            </w:r>
            <w:r w:rsidR="008C08E7" w:rsidRPr="00C86A14">
              <w:rPr>
                <w:rFonts w:ascii="Arial" w:eastAsia="Arial Unicode MS" w:hAnsi="Arial" w:cs="Arial"/>
                <w:sz w:val="24"/>
                <w:szCs w:val="24"/>
              </w:rPr>
              <w:t xml:space="preserve">: minutos </w:t>
            </w:r>
          </w:p>
          <w:p w14:paraId="08653B52" w14:textId="77777777" w:rsidR="008C08E7" w:rsidRPr="00C86A14" w:rsidRDefault="008C08E7"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Tipo de recurso: </w:t>
            </w:r>
          </w:p>
          <w:p w14:paraId="2EA16BF7" w14:textId="77777777" w:rsidR="008C08E7" w:rsidRPr="00C86A14" w:rsidRDefault="008C08E7"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Objetivo del recurso: </w:t>
            </w:r>
          </w:p>
          <w:p w14:paraId="01B7BEE5" w14:textId="77777777" w:rsidR="008C08E7" w:rsidRPr="00C86A14" w:rsidRDefault="008C08E7"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Antes de la presentación: </w:t>
            </w:r>
          </w:p>
          <w:p w14:paraId="01231AB5" w14:textId="77777777" w:rsidR="008C08E7" w:rsidRPr="00C86A14" w:rsidRDefault="008C08E7"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Durante la presentación:</w:t>
            </w:r>
          </w:p>
          <w:p w14:paraId="3AC4381F" w14:textId="77777777" w:rsidR="008C08E7" w:rsidRPr="00C86A14" w:rsidRDefault="008C08E7"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Después de la presentación: </w:t>
            </w:r>
          </w:p>
          <w:p w14:paraId="14A9C7BD" w14:textId="77777777" w:rsidR="008C08E7" w:rsidRPr="00C86A14" w:rsidRDefault="008C08E7" w:rsidP="00C86A14">
            <w:pPr>
              <w:spacing w:line="360" w:lineRule="auto"/>
              <w:jc w:val="both"/>
              <w:rPr>
                <w:rFonts w:ascii="Arial" w:eastAsia="Arial Unicode MS" w:hAnsi="Arial" w:cs="Arial"/>
                <w:sz w:val="24"/>
                <w:szCs w:val="24"/>
              </w:rPr>
            </w:pPr>
          </w:p>
          <w:p w14:paraId="50605329" w14:textId="77777777" w:rsidR="008C08E7" w:rsidRPr="00C86A14" w:rsidRDefault="008C08E7" w:rsidP="00C86A14">
            <w:pPr>
              <w:spacing w:line="360" w:lineRule="auto"/>
              <w:jc w:val="both"/>
              <w:rPr>
                <w:rFonts w:ascii="Arial" w:eastAsia="Arial Unicode MS" w:hAnsi="Arial" w:cs="Arial"/>
                <w:b/>
                <w:sz w:val="24"/>
                <w:szCs w:val="24"/>
                <w:u w:val="single"/>
              </w:rPr>
            </w:pPr>
            <w:r w:rsidRPr="00C86A14">
              <w:rPr>
                <w:rFonts w:ascii="Arial" w:eastAsia="Arial Unicode MS" w:hAnsi="Arial" w:cs="Arial"/>
                <w:b/>
                <w:sz w:val="24"/>
                <w:szCs w:val="24"/>
                <w:u w:val="single"/>
              </w:rPr>
              <w:t>FICHA DEL ESTUDIANTE</w:t>
            </w:r>
          </w:p>
          <w:p w14:paraId="1A6319E6" w14:textId="77777777" w:rsidR="008C08E7" w:rsidRPr="00C86A14" w:rsidRDefault="008C08E7" w:rsidP="00C86A14">
            <w:pPr>
              <w:spacing w:line="360" w:lineRule="auto"/>
              <w:jc w:val="both"/>
              <w:rPr>
                <w:rFonts w:ascii="Arial" w:eastAsia="Arial Unicode MS" w:hAnsi="Arial" w:cs="Arial"/>
                <w:color w:val="000000"/>
                <w:sz w:val="24"/>
                <w:szCs w:val="24"/>
              </w:rPr>
            </w:pPr>
          </w:p>
          <w:p w14:paraId="0EA7F226" w14:textId="1F04780E" w:rsidR="008C08E7" w:rsidRPr="00C86A14" w:rsidRDefault="008C08E7" w:rsidP="00C86A14">
            <w:pPr>
              <w:spacing w:line="360" w:lineRule="auto"/>
              <w:jc w:val="both"/>
              <w:rPr>
                <w:rFonts w:ascii="Arial" w:eastAsia="Arial Unicode MS" w:hAnsi="Arial" w:cs="Arial"/>
                <w:color w:val="000000"/>
                <w:sz w:val="24"/>
                <w:szCs w:val="24"/>
              </w:rPr>
            </w:pPr>
          </w:p>
        </w:tc>
      </w:tr>
    </w:tbl>
    <w:p w14:paraId="2340673B" w14:textId="77777777" w:rsidR="0011157E" w:rsidRPr="00C86A14" w:rsidRDefault="0011157E" w:rsidP="00C86A14">
      <w:pPr>
        <w:shd w:val="clear" w:color="auto" w:fill="FFFFFF"/>
        <w:spacing w:after="0" w:line="360" w:lineRule="auto"/>
        <w:ind w:left="300"/>
        <w:jc w:val="both"/>
        <w:rPr>
          <w:rFonts w:ascii="Arial" w:eastAsia="Arial Unicode MS" w:hAnsi="Arial" w:cs="Arial"/>
          <w:color w:val="333333"/>
          <w:sz w:val="24"/>
          <w:szCs w:val="24"/>
          <w:lang w:eastAsia="es-CO"/>
        </w:rPr>
      </w:pPr>
    </w:p>
    <w:p w14:paraId="78C4FE13"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518"/>
        <w:gridCol w:w="6536"/>
      </w:tblGrid>
      <w:tr w:rsidR="0011157E" w:rsidRPr="00C86A14" w14:paraId="0BD8BBFA"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8540F38" w14:textId="77777777" w:rsidR="0011157E" w:rsidRPr="00C86A14" w:rsidRDefault="0011157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11157E" w:rsidRPr="00C86A14" w14:paraId="747F86B7"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B01720"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73EE08" w14:textId="2C1F7515"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w:t>
            </w:r>
            <w:r w:rsidR="00C90262" w:rsidRPr="00C86A14">
              <w:rPr>
                <w:rFonts w:ascii="Arial" w:eastAsia="Arial Unicode MS" w:hAnsi="Arial" w:cs="Arial"/>
                <w:color w:val="000000"/>
                <w:sz w:val="24"/>
                <w:szCs w:val="24"/>
              </w:rPr>
              <w:t>6</w:t>
            </w:r>
            <w:r w:rsidRPr="00C86A14">
              <w:rPr>
                <w:rFonts w:ascii="Arial" w:eastAsia="Arial Unicode MS" w:hAnsi="Arial" w:cs="Arial"/>
                <w:color w:val="000000"/>
                <w:sz w:val="24"/>
                <w:szCs w:val="24"/>
              </w:rPr>
              <w:t>0</w:t>
            </w:r>
          </w:p>
        </w:tc>
      </w:tr>
      <w:tr w:rsidR="0011157E" w:rsidRPr="00C86A14" w14:paraId="210C7BF3"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600434"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8E241F" w14:textId="13B6B243"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ciencia/3. El método científico/practica/Descubre el método científico</w:t>
            </w:r>
            <w:r w:rsidR="00623D00">
              <w:rPr>
                <w:rFonts w:ascii="Arial" w:eastAsia="Arial Unicode MS" w:hAnsi="Arial" w:cs="Arial"/>
                <w:sz w:val="24"/>
                <w:szCs w:val="24"/>
              </w:rPr>
              <w:t xml:space="preserve"> </w:t>
            </w:r>
          </w:p>
        </w:tc>
      </w:tr>
      <w:tr w:rsidR="0011157E" w:rsidRPr="00C86A14" w14:paraId="49A99C74"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FBE613"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B66E13"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Sin cambio </w:t>
            </w:r>
          </w:p>
        </w:tc>
      </w:tr>
      <w:tr w:rsidR="0011157E" w:rsidRPr="00C86A14" w14:paraId="3208960F"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E3E7E9"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479FC"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Conoce el método científico</w:t>
            </w:r>
          </w:p>
        </w:tc>
      </w:tr>
      <w:tr w:rsidR="0011157E" w:rsidRPr="00C86A14" w14:paraId="6FE9C977"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718B4E"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F9D83F"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que permite conocer en qué se fundamenta el método científico. </w:t>
            </w:r>
          </w:p>
        </w:tc>
      </w:tr>
    </w:tbl>
    <w:p w14:paraId="76E2DF9A" w14:textId="77777777" w:rsidR="0011157E" w:rsidRPr="00C86A14" w:rsidRDefault="0011157E" w:rsidP="00C86A14">
      <w:pPr>
        <w:spacing w:line="360" w:lineRule="auto"/>
        <w:jc w:val="both"/>
        <w:rPr>
          <w:rFonts w:ascii="Arial" w:eastAsia="Arial Unicode MS" w:hAnsi="Arial" w:cs="Arial"/>
          <w:color w:val="333333"/>
          <w:sz w:val="24"/>
          <w:szCs w:val="24"/>
          <w:shd w:val="clear" w:color="auto" w:fill="FFFFFF"/>
        </w:rPr>
      </w:pPr>
    </w:p>
    <w:p w14:paraId="06018B90" w14:textId="71A5377C" w:rsidR="0011157E" w:rsidRPr="00C86A14" w:rsidRDefault="0011157E" w:rsidP="00C86A14">
      <w:pPr>
        <w:tabs>
          <w:tab w:val="right" w:pos="8498"/>
        </w:tabs>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lastRenderedPageBreak/>
        <w:t>[SECCIÓN 2</w:t>
      </w:r>
      <w:r w:rsidRPr="00C86A14">
        <w:rPr>
          <w:rFonts w:ascii="Arial" w:eastAsia="Arial Unicode MS" w:hAnsi="Arial" w:cs="Arial"/>
          <w:sz w:val="24"/>
          <w:szCs w:val="24"/>
        </w:rPr>
        <w:t>]</w:t>
      </w:r>
      <w:r w:rsidR="00623D00">
        <w:rPr>
          <w:rFonts w:ascii="Arial" w:eastAsia="Arial Unicode MS" w:hAnsi="Arial" w:cs="Arial"/>
          <w:sz w:val="24"/>
          <w:szCs w:val="24"/>
        </w:rPr>
        <w:t xml:space="preserve"> </w:t>
      </w:r>
      <w:r w:rsidR="00C44F00">
        <w:rPr>
          <w:rFonts w:ascii="Arial" w:eastAsia="Arial Unicode MS" w:hAnsi="Arial" w:cs="Arial"/>
          <w:b/>
          <w:sz w:val="24"/>
          <w:szCs w:val="24"/>
        </w:rPr>
        <w:t>Las n</w:t>
      </w:r>
      <w:r w:rsidR="00C44F00" w:rsidRPr="00C86A14">
        <w:rPr>
          <w:rFonts w:ascii="Arial" w:eastAsia="Arial Unicode MS" w:hAnsi="Arial" w:cs="Arial"/>
          <w:b/>
          <w:sz w:val="24"/>
          <w:szCs w:val="24"/>
        </w:rPr>
        <w:t xml:space="preserve">ormas </w:t>
      </w:r>
      <w:r w:rsidRPr="00C86A14">
        <w:rPr>
          <w:rFonts w:ascii="Arial" w:eastAsia="Arial Unicode MS" w:hAnsi="Arial" w:cs="Arial"/>
          <w:b/>
          <w:sz w:val="24"/>
          <w:szCs w:val="24"/>
        </w:rPr>
        <w:t>de seguridad en el laboratorio</w:t>
      </w:r>
    </w:p>
    <w:p w14:paraId="0453B5B5" w14:textId="77777777" w:rsidR="0011157E" w:rsidRPr="00C86A14" w:rsidRDefault="0011157E" w:rsidP="00C86A14">
      <w:pPr>
        <w:shd w:val="clear" w:color="auto" w:fill="FFFFFF"/>
        <w:spacing w:after="0" w:line="360" w:lineRule="auto"/>
        <w:jc w:val="both"/>
        <w:rPr>
          <w:rFonts w:ascii="Arial" w:eastAsia="Arial Unicode MS" w:hAnsi="Arial" w:cs="Arial"/>
          <w:color w:val="333333"/>
          <w:sz w:val="24"/>
          <w:szCs w:val="24"/>
          <w:lang w:eastAsia="es-CO"/>
        </w:rPr>
      </w:pPr>
    </w:p>
    <w:p w14:paraId="7B1903B9" w14:textId="6A4E7593" w:rsidR="009F00B3" w:rsidRPr="00C86A14" w:rsidRDefault="0011157E" w:rsidP="00C86A14">
      <w:pPr>
        <w:shd w:val="clear" w:color="auto" w:fill="FFFFFF"/>
        <w:spacing w:after="0"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La realización de experimentos en el laboratorio es uno de los aspectos fundamentales de las ciencias experimentales como la física o la química, ya que a partir de los datos recolectados durante la experimentación</w:t>
      </w:r>
      <w:ins w:id="10" w:author="María" w:date="2015-09-18T11:34:00Z">
        <w:r w:rsidR="00C44F00">
          <w:rPr>
            <w:rFonts w:ascii="Arial" w:eastAsia="Arial Unicode MS" w:hAnsi="Arial" w:cs="Arial"/>
            <w:sz w:val="24"/>
            <w:szCs w:val="24"/>
            <w:lang w:eastAsia="es-CO"/>
          </w:rPr>
          <w:t>,</w:t>
        </w:r>
      </w:ins>
      <w:r w:rsidRPr="00C86A14">
        <w:rPr>
          <w:rFonts w:ascii="Arial" w:eastAsia="Arial Unicode MS" w:hAnsi="Arial" w:cs="Arial"/>
          <w:sz w:val="24"/>
          <w:szCs w:val="24"/>
          <w:lang w:eastAsia="es-CO"/>
        </w:rPr>
        <w:t xml:space="preserve"> se elaboran las hipótesis que darán paso a las teorías y </w:t>
      </w:r>
      <w:r w:rsidR="00C44F00">
        <w:rPr>
          <w:rFonts w:ascii="Arial" w:eastAsia="Arial Unicode MS" w:hAnsi="Arial" w:cs="Arial"/>
          <w:sz w:val="24"/>
          <w:szCs w:val="24"/>
          <w:lang w:eastAsia="es-CO"/>
        </w:rPr>
        <w:t xml:space="preserve">los </w:t>
      </w:r>
      <w:r w:rsidRPr="00C86A14">
        <w:rPr>
          <w:rFonts w:ascii="Arial" w:eastAsia="Arial Unicode MS" w:hAnsi="Arial" w:cs="Arial"/>
          <w:sz w:val="24"/>
          <w:szCs w:val="24"/>
          <w:lang w:eastAsia="es-CO"/>
        </w:rPr>
        <w:t>principios que rigen estas ciencias.</w:t>
      </w:r>
    </w:p>
    <w:p w14:paraId="606BBB84" w14:textId="77777777" w:rsidR="009F00B3" w:rsidRPr="00C86A14" w:rsidRDefault="009F00B3" w:rsidP="00C86A14">
      <w:pPr>
        <w:shd w:val="clear" w:color="auto" w:fill="FFFFFF"/>
        <w:spacing w:after="0" w:line="360" w:lineRule="auto"/>
        <w:jc w:val="both"/>
        <w:rPr>
          <w:rFonts w:ascii="Arial" w:eastAsia="Arial Unicode MS" w:hAnsi="Arial" w:cs="Arial"/>
          <w:color w:val="333333"/>
          <w:sz w:val="24"/>
          <w:szCs w:val="24"/>
          <w:lang w:eastAsia="es-CO"/>
        </w:rPr>
      </w:pPr>
    </w:p>
    <w:tbl>
      <w:tblPr>
        <w:tblStyle w:val="Tablaconcuadrcula"/>
        <w:tblW w:w="0" w:type="auto"/>
        <w:tblLook w:val="04A0" w:firstRow="1" w:lastRow="0" w:firstColumn="1" w:lastColumn="0" w:noHBand="0" w:noVBand="1"/>
      </w:tblPr>
      <w:tblGrid>
        <w:gridCol w:w="2518"/>
        <w:gridCol w:w="6536"/>
      </w:tblGrid>
      <w:tr w:rsidR="009F00B3" w:rsidRPr="00C86A14" w14:paraId="0E2684F0"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6D32B07" w14:textId="1CECF30F" w:rsidR="009F00B3" w:rsidRPr="00C86A14" w:rsidRDefault="009F00B3"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Profundiza: recurso aprovechado</w:t>
            </w:r>
          </w:p>
        </w:tc>
      </w:tr>
      <w:tr w:rsidR="009F00B3" w:rsidRPr="00C86A14" w14:paraId="291E8560" w14:textId="77777777" w:rsidTr="002C596C">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C6930C" w14:textId="77777777" w:rsidR="009F00B3" w:rsidRPr="00C86A14" w:rsidRDefault="009F00B3"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04257A" w14:textId="513AB531" w:rsidR="009F00B3" w:rsidRPr="00C86A14" w:rsidRDefault="009F00B3"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_REC70</w:t>
            </w:r>
          </w:p>
        </w:tc>
      </w:tr>
      <w:tr w:rsidR="009F00B3" w:rsidRPr="00C86A14" w14:paraId="5EAF7E17" w14:textId="77777777" w:rsidTr="002C596C">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EF755E" w14:textId="77777777" w:rsidR="009F00B3" w:rsidRPr="00C86A14" w:rsidRDefault="009F00B3"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764130" w14:textId="2766BCCC" w:rsidR="009F00B3" w:rsidRPr="00C86A14" w:rsidRDefault="009F00B3"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3° ESO/Física y Química/La ciencia/6. La química: las </w:t>
            </w:r>
            <w:r w:rsidRPr="00C86A14">
              <w:rPr>
                <w:rFonts w:ascii="Arial" w:eastAsia="Arial Unicode MS" w:hAnsi="Arial" w:cs="Arial"/>
                <w:sz w:val="24"/>
                <w:szCs w:val="24"/>
                <w:highlight w:val="red"/>
              </w:rPr>
              <w:t>transformaciones de la materia</w:t>
            </w:r>
            <w:r w:rsidR="00F72746" w:rsidRPr="00C86A14">
              <w:rPr>
                <w:rFonts w:ascii="Arial" w:eastAsia="Arial Unicode MS" w:hAnsi="Arial" w:cs="Arial"/>
                <w:sz w:val="24"/>
                <w:szCs w:val="24"/>
                <w:highlight w:val="red"/>
              </w:rPr>
              <w:t>/</w:t>
            </w:r>
          </w:p>
        </w:tc>
      </w:tr>
      <w:tr w:rsidR="009F00B3" w:rsidRPr="00C86A14" w14:paraId="30C39AD5" w14:textId="77777777" w:rsidTr="002C596C">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852647" w14:textId="77777777" w:rsidR="009F00B3" w:rsidRPr="00C86A14" w:rsidRDefault="009F00B3"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C5133E" w14:textId="77777777" w:rsidR="009F00B3" w:rsidRPr="00C86A14" w:rsidRDefault="009F00B3"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Sin cambio </w:t>
            </w:r>
          </w:p>
          <w:p w14:paraId="6B8D1C02" w14:textId="77777777" w:rsidR="00991188" w:rsidRPr="00C86A14" w:rsidRDefault="00991188" w:rsidP="00C86A14">
            <w:pPr>
              <w:spacing w:line="360" w:lineRule="auto"/>
              <w:jc w:val="both"/>
              <w:rPr>
                <w:rFonts w:ascii="Arial" w:eastAsia="Arial Unicode MS" w:hAnsi="Arial" w:cs="Arial"/>
                <w:color w:val="000000"/>
                <w:sz w:val="24"/>
                <w:szCs w:val="24"/>
              </w:rPr>
            </w:pPr>
          </w:p>
          <w:p w14:paraId="669F8F70" w14:textId="77777777" w:rsidR="00991188" w:rsidRPr="00C86A14" w:rsidRDefault="00991188" w:rsidP="00C86A14">
            <w:pPr>
              <w:spacing w:line="360" w:lineRule="auto"/>
              <w:jc w:val="both"/>
              <w:rPr>
                <w:rFonts w:ascii="Arial" w:eastAsia="Arial Unicode MS" w:hAnsi="Arial" w:cs="Arial"/>
                <w:b/>
                <w:sz w:val="24"/>
                <w:szCs w:val="24"/>
                <w:u w:val="single"/>
              </w:rPr>
            </w:pPr>
            <w:r w:rsidRPr="00C86A14">
              <w:rPr>
                <w:rFonts w:ascii="Arial" w:eastAsia="Arial Unicode MS" w:hAnsi="Arial" w:cs="Arial"/>
                <w:b/>
                <w:sz w:val="24"/>
                <w:szCs w:val="24"/>
                <w:u w:val="single"/>
              </w:rPr>
              <w:t>FICHA DEL PROFESOR</w:t>
            </w:r>
          </w:p>
          <w:p w14:paraId="124EA3B1" w14:textId="39B21AF1" w:rsidR="00991188" w:rsidRPr="00C86A14" w:rsidRDefault="00991188"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Título: </w:t>
            </w:r>
            <w:r w:rsidR="00F72746" w:rsidRPr="00C86A14">
              <w:rPr>
                <w:rFonts w:ascii="Arial" w:eastAsia="Arial Unicode MS" w:hAnsi="Arial" w:cs="Arial"/>
                <w:sz w:val="24"/>
                <w:szCs w:val="24"/>
              </w:rPr>
              <w:t>Conoce el material del laboratorio de química</w:t>
            </w:r>
            <w:r w:rsidR="00623D00">
              <w:rPr>
                <w:rFonts w:ascii="Arial" w:eastAsia="Arial Unicode MS" w:hAnsi="Arial" w:cs="Arial"/>
                <w:sz w:val="24"/>
                <w:szCs w:val="24"/>
              </w:rPr>
              <w:t xml:space="preserve"> </w:t>
            </w:r>
          </w:p>
          <w:p w14:paraId="6DEA7545" w14:textId="5F016709" w:rsidR="00991188" w:rsidRPr="00C86A14" w:rsidRDefault="00991188"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Descripción</w:t>
            </w:r>
            <w:r w:rsidRPr="00C86A14">
              <w:rPr>
                <w:rFonts w:ascii="Arial" w:eastAsia="Arial Unicode MS" w:hAnsi="Arial" w:cs="Arial"/>
                <w:sz w:val="24"/>
                <w:szCs w:val="24"/>
              </w:rPr>
              <w:t xml:space="preserve">: </w:t>
            </w:r>
            <w:r w:rsidR="003D5C05">
              <w:rPr>
                <w:rFonts w:ascii="Arial" w:eastAsia="Arial Unicode MS" w:hAnsi="Arial" w:cs="Arial"/>
                <w:sz w:val="24"/>
                <w:szCs w:val="24"/>
                <w:shd w:val="clear" w:color="auto" w:fill="FFFFFF"/>
              </w:rPr>
              <w:t>i</w:t>
            </w:r>
            <w:r w:rsidR="003D5C05" w:rsidRPr="00C86A14">
              <w:rPr>
                <w:rFonts w:ascii="Arial" w:eastAsia="Arial Unicode MS" w:hAnsi="Arial" w:cs="Arial"/>
                <w:sz w:val="24"/>
                <w:szCs w:val="24"/>
                <w:shd w:val="clear" w:color="auto" w:fill="FFFFFF"/>
              </w:rPr>
              <w:t xml:space="preserve">nteractivo </w:t>
            </w:r>
            <w:r w:rsidR="00F72746" w:rsidRPr="00C86A14">
              <w:rPr>
                <w:rFonts w:ascii="Arial" w:eastAsia="Arial Unicode MS" w:hAnsi="Arial" w:cs="Arial"/>
                <w:sz w:val="24"/>
                <w:szCs w:val="24"/>
                <w:shd w:val="clear" w:color="auto" w:fill="FFFFFF"/>
              </w:rPr>
              <w:t>que permite entender para qué se usa cada uno de los materiales más habituales del laboratorio.</w:t>
            </w:r>
          </w:p>
          <w:p w14:paraId="56A1CC34" w14:textId="53DAADEB" w:rsidR="00991188" w:rsidRPr="00C86A14" w:rsidRDefault="00030270" w:rsidP="00C86A14">
            <w:pPr>
              <w:spacing w:line="360" w:lineRule="auto"/>
              <w:jc w:val="both"/>
              <w:rPr>
                <w:rFonts w:ascii="Arial" w:eastAsia="Arial Unicode MS" w:hAnsi="Arial" w:cs="Arial"/>
                <w:sz w:val="24"/>
                <w:szCs w:val="24"/>
              </w:rPr>
            </w:pPr>
            <w:r>
              <w:rPr>
                <w:rFonts w:ascii="Arial" w:eastAsia="Arial Unicode MS" w:hAnsi="Arial" w:cs="Arial"/>
                <w:b/>
                <w:sz w:val="24"/>
                <w:szCs w:val="24"/>
              </w:rPr>
              <w:t>Tiempo</w:t>
            </w:r>
            <w:r w:rsidR="00991188" w:rsidRPr="00C86A14">
              <w:rPr>
                <w:rFonts w:ascii="Arial" w:eastAsia="Arial Unicode MS" w:hAnsi="Arial" w:cs="Arial"/>
                <w:sz w:val="24"/>
                <w:szCs w:val="24"/>
              </w:rPr>
              <w:t xml:space="preserve">: </w:t>
            </w:r>
            <w:r w:rsidR="00F72746" w:rsidRPr="00C86A14">
              <w:rPr>
                <w:rFonts w:ascii="Arial" w:eastAsia="Arial Unicode MS" w:hAnsi="Arial" w:cs="Arial"/>
                <w:sz w:val="24"/>
                <w:szCs w:val="24"/>
              </w:rPr>
              <w:t xml:space="preserve">20 </w:t>
            </w:r>
            <w:r w:rsidR="00991188" w:rsidRPr="00C86A14">
              <w:rPr>
                <w:rFonts w:ascii="Arial" w:eastAsia="Arial Unicode MS" w:hAnsi="Arial" w:cs="Arial"/>
                <w:sz w:val="24"/>
                <w:szCs w:val="24"/>
              </w:rPr>
              <w:t xml:space="preserve">minutos </w:t>
            </w:r>
          </w:p>
          <w:p w14:paraId="1823D5B6" w14:textId="1DF24CEF" w:rsidR="00991188" w:rsidRPr="00C86A14" w:rsidRDefault="00991188"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Tipo de recurso: </w:t>
            </w:r>
            <w:r w:rsidR="003D5C05">
              <w:rPr>
                <w:rFonts w:ascii="Arial" w:eastAsia="Arial Unicode MS" w:hAnsi="Arial" w:cs="Arial"/>
                <w:sz w:val="24"/>
                <w:szCs w:val="24"/>
              </w:rPr>
              <w:t>i</w:t>
            </w:r>
            <w:r w:rsidR="003D5C05" w:rsidRPr="00C86A14">
              <w:rPr>
                <w:rFonts w:ascii="Arial" w:eastAsia="Arial Unicode MS" w:hAnsi="Arial" w:cs="Arial"/>
                <w:sz w:val="24"/>
                <w:szCs w:val="24"/>
              </w:rPr>
              <w:t>nteractivo</w:t>
            </w:r>
          </w:p>
          <w:p w14:paraId="31CA7365" w14:textId="7A22A3C9" w:rsidR="00991188" w:rsidRPr="00C86A14" w:rsidRDefault="00991188" w:rsidP="00C86A14">
            <w:pPr>
              <w:spacing w:line="360" w:lineRule="auto"/>
              <w:jc w:val="both"/>
              <w:rPr>
                <w:rFonts w:ascii="Arial" w:eastAsia="Arial Unicode MS" w:hAnsi="Arial" w:cs="Arial"/>
                <w:sz w:val="24"/>
                <w:szCs w:val="24"/>
                <w:shd w:val="clear" w:color="auto" w:fill="FFFFFF"/>
              </w:rPr>
            </w:pPr>
            <w:r w:rsidRPr="00C86A14">
              <w:rPr>
                <w:rFonts w:ascii="Arial" w:eastAsia="Arial Unicode MS" w:hAnsi="Arial" w:cs="Arial"/>
                <w:b/>
                <w:sz w:val="24"/>
                <w:szCs w:val="24"/>
              </w:rPr>
              <w:t xml:space="preserve">Objetivo del recurso: </w:t>
            </w:r>
            <w:r w:rsidR="003D5C05">
              <w:rPr>
                <w:rFonts w:ascii="Arial" w:eastAsia="Arial Unicode MS" w:hAnsi="Arial" w:cs="Arial"/>
                <w:sz w:val="24"/>
                <w:szCs w:val="24"/>
                <w:shd w:val="clear" w:color="auto" w:fill="FFFFFF"/>
              </w:rPr>
              <w:t>e</w:t>
            </w:r>
            <w:r w:rsidR="003D5C05" w:rsidRPr="00C86A14">
              <w:rPr>
                <w:rFonts w:ascii="Arial" w:eastAsia="Arial Unicode MS" w:hAnsi="Arial" w:cs="Arial"/>
                <w:sz w:val="24"/>
                <w:szCs w:val="24"/>
                <w:shd w:val="clear" w:color="auto" w:fill="FFFFFF"/>
              </w:rPr>
              <w:t xml:space="preserve">ste </w:t>
            </w:r>
            <w:r w:rsidR="00F72746" w:rsidRPr="00C86A14">
              <w:rPr>
                <w:rFonts w:ascii="Arial" w:eastAsia="Arial Unicode MS" w:hAnsi="Arial" w:cs="Arial"/>
                <w:sz w:val="24"/>
                <w:szCs w:val="24"/>
                <w:shd w:val="clear" w:color="auto" w:fill="FFFFFF"/>
              </w:rPr>
              <w:t>interactivo permite conocer el material del laboratorio de química.</w:t>
            </w:r>
          </w:p>
          <w:p w14:paraId="49E4E5F5" w14:textId="77777777" w:rsidR="00F72746" w:rsidRPr="00C86A14" w:rsidRDefault="00F72746" w:rsidP="00C86A14">
            <w:pPr>
              <w:spacing w:line="360" w:lineRule="auto"/>
              <w:jc w:val="both"/>
              <w:rPr>
                <w:rFonts w:ascii="Arial" w:eastAsia="Arial Unicode MS" w:hAnsi="Arial" w:cs="Arial"/>
                <w:sz w:val="24"/>
                <w:szCs w:val="24"/>
              </w:rPr>
            </w:pPr>
          </w:p>
          <w:p w14:paraId="58ED559B" w14:textId="737E2A7D" w:rsidR="00F72746" w:rsidRPr="00C86A14" w:rsidRDefault="00991188"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Antes de la presentación </w:t>
            </w:r>
          </w:p>
          <w:p w14:paraId="3EB9C016" w14:textId="736AE686" w:rsidR="00991188" w:rsidRPr="00C86A14" w:rsidRDefault="00F72746" w:rsidP="00C86A14">
            <w:pPr>
              <w:spacing w:line="360" w:lineRule="auto"/>
              <w:jc w:val="both"/>
              <w:rPr>
                <w:rFonts w:ascii="Arial" w:eastAsia="Arial Unicode MS" w:hAnsi="Arial" w:cs="Arial"/>
                <w:b/>
                <w:sz w:val="24"/>
                <w:szCs w:val="24"/>
              </w:rPr>
            </w:pPr>
            <w:r w:rsidRPr="00C86A14">
              <w:rPr>
                <w:rFonts w:ascii="Arial" w:eastAsia="Arial Unicode MS" w:hAnsi="Arial" w:cs="Arial"/>
                <w:sz w:val="24"/>
                <w:szCs w:val="24"/>
                <w:shd w:val="clear" w:color="auto" w:fill="FFFFFF"/>
              </w:rPr>
              <w:t xml:space="preserve">A fin de situar a los </w:t>
            </w:r>
            <w:r w:rsidR="001643D3">
              <w:rPr>
                <w:rFonts w:ascii="Arial" w:eastAsia="Arial Unicode MS" w:hAnsi="Arial" w:cs="Arial"/>
                <w:sz w:val="24"/>
                <w:szCs w:val="24"/>
                <w:shd w:val="clear" w:color="auto" w:fill="FFFFFF"/>
              </w:rPr>
              <w:t>estudiante</w:t>
            </w:r>
            <w:r w:rsidRPr="00C86A14">
              <w:rPr>
                <w:rFonts w:ascii="Arial" w:eastAsia="Arial Unicode MS" w:hAnsi="Arial" w:cs="Arial"/>
                <w:sz w:val="24"/>
                <w:szCs w:val="24"/>
                <w:shd w:val="clear" w:color="auto" w:fill="FFFFFF"/>
              </w:rPr>
              <w:t>s en el tema que se tratará, preg</w:t>
            </w:r>
            <w:r w:rsidR="00C44F00">
              <w:rPr>
                <w:rFonts w:ascii="Arial" w:eastAsia="Arial Unicode MS" w:hAnsi="Arial" w:cs="Arial"/>
                <w:sz w:val="24"/>
                <w:szCs w:val="24"/>
                <w:shd w:val="clear" w:color="auto" w:fill="FFFFFF"/>
              </w:rPr>
              <w:t>únteles</w:t>
            </w:r>
            <w:r w:rsidRPr="00C86A14">
              <w:rPr>
                <w:rFonts w:ascii="Arial" w:eastAsia="Arial Unicode MS" w:hAnsi="Arial" w:cs="Arial"/>
                <w:sz w:val="24"/>
                <w:szCs w:val="24"/>
                <w:shd w:val="clear" w:color="auto" w:fill="FFFFFF"/>
              </w:rPr>
              <w:t xml:space="preserve"> qué objetos creen que pueden encontrarse en un laboratorio</w:t>
            </w:r>
            <w:r w:rsidR="001643D3">
              <w:rPr>
                <w:rFonts w:ascii="Arial" w:eastAsia="Arial Unicode MS" w:hAnsi="Arial" w:cs="Arial"/>
                <w:sz w:val="24"/>
                <w:szCs w:val="24"/>
                <w:shd w:val="clear" w:color="auto" w:fill="FFFFFF"/>
              </w:rPr>
              <w:t>; d</w:t>
            </w:r>
            <w:r w:rsidRPr="00C86A14">
              <w:rPr>
                <w:rFonts w:ascii="Arial" w:eastAsia="Arial Unicode MS" w:hAnsi="Arial" w:cs="Arial"/>
                <w:sz w:val="24"/>
                <w:szCs w:val="24"/>
                <w:shd w:val="clear" w:color="auto" w:fill="FFFFFF"/>
              </w:rPr>
              <w:t>e esta manera, se podrá conocer su nivel de conocimiento del tema.</w:t>
            </w:r>
          </w:p>
          <w:p w14:paraId="6D56B3E7" w14:textId="77777777" w:rsidR="00F72746" w:rsidRPr="00C86A14" w:rsidRDefault="00F72746" w:rsidP="00C86A14">
            <w:pPr>
              <w:spacing w:line="360" w:lineRule="auto"/>
              <w:jc w:val="both"/>
              <w:rPr>
                <w:rFonts w:ascii="Arial" w:eastAsia="Arial Unicode MS" w:hAnsi="Arial" w:cs="Arial"/>
                <w:b/>
                <w:sz w:val="24"/>
                <w:szCs w:val="24"/>
              </w:rPr>
            </w:pPr>
          </w:p>
          <w:p w14:paraId="770AD006" w14:textId="671A93F8" w:rsidR="00991188" w:rsidRPr="00C86A14" w:rsidRDefault="00991188"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Durante la presentación</w:t>
            </w:r>
          </w:p>
          <w:p w14:paraId="2958C604" w14:textId="5AD4E3C7" w:rsidR="00F72746" w:rsidRPr="00C86A14" w:rsidRDefault="00F72746" w:rsidP="00C86A14">
            <w:pPr>
              <w:pStyle w:val="Normal3"/>
              <w:shd w:val="clear" w:color="auto" w:fill="FFFFFF"/>
              <w:spacing w:before="0" w:beforeAutospacing="0" w:line="360" w:lineRule="auto"/>
              <w:jc w:val="both"/>
              <w:rPr>
                <w:rFonts w:ascii="Arial" w:eastAsia="Arial Unicode MS" w:hAnsi="Arial" w:cs="Arial"/>
              </w:rPr>
            </w:pPr>
            <w:r w:rsidRPr="00C86A14">
              <w:rPr>
                <w:rFonts w:ascii="Arial" w:eastAsia="Arial Unicode MS" w:hAnsi="Arial" w:cs="Arial"/>
              </w:rPr>
              <w:lastRenderedPageBreak/>
              <w:t xml:space="preserve">El interactivo consta de cuatro pantallas, cada una de las cuales muestra el material más común empleado en un laboratorio, clasificado según sea de uso general, volumétrico, utilizado para realizar </w:t>
            </w:r>
            <w:r w:rsidR="001643D3" w:rsidRPr="00C86A14">
              <w:rPr>
                <w:rFonts w:ascii="Arial" w:eastAsia="Arial Unicode MS" w:hAnsi="Arial" w:cs="Arial"/>
              </w:rPr>
              <w:t>pesa</w:t>
            </w:r>
            <w:r w:rsidR="001643D3">
              <w:rPr>
                <w:rFonts w:ascii="Arial" w:eastAsia="Arial Unicode MS" w:hAnsi="Arial" w:cs="Arial"/>
              </w:rPr>
              <w:t>je</w:t>
            </w:r>
            <w:r w:rsidR="001643D3" w:rsidRPr="00C86A14">
              <w:rPr>
                <w:rFonts w:ascii="Arial" w:eastAsia="Arial Unicode MS" w:hAnsi="Arial" w:cs="Arial"/>
              </w:rPr>
              <w:t xml:space="preserve">s </w:t>
            </w:r>
            <w:r w:rsidRPr="00C86A14">
              <w:rPr>
                <w:rFonts w:ascii="Arial" w:eastAsia="Arial Unicode MS" w:hAnsi="Arial" w:cs="Arial"/>
              </w:rPr>
              <w:t xml:space="preserve">o para calentar sustancias. Durante la visualización del interactivo, es conveniente animar a los </w:t>
            </w:r>
            <w:r w:rsidR="001643D3">
              <w:rPr>
                <w:rFonts w:ascii="Arial" w:eastAsia="Arial Unicode MS" w:hAnsi="Arial" w:cs="Arial"/>
              </w:rPr>
              <w:t>estudiante</w:t>
            </w:r>
            <w:r w:rsidRPr="00C86A14">
              <w:rPr>
                <w:rFonts w:ascii="Arial" w:eastAsia="Arial Unicode MS" w:hAnsi="Arial" w:cs="Arial"/>
              </w:rPr>
              <w:t>s a participar en la clase. Para ello, reali</w:t>
            </w:r>
            <w:r w:rsidR="001643D3">
              <w:rPr>
                <w:rFonts w:ascii="Arial" w:eastAsia="Arial Unicode MS" w:hAnsi="Arial" w:cs="Arial"/>
              </w:rPr>
              <w:t>ce</w:t>
            </w:r>
            <w:r w:rsidRPr="00C86A14">
              <w:rPr>
                <w:rFonts w:ascii="Arial" w:eastAsia="Arial Unicode MS" w:hAnsi="Arial" w:cs="Arial"/>
              </w:rPr>
              <w:t xml:space="preserve"> preguntas como:</w:t>
            </w:r>
          </w:p>
          <w:p w14:paraId="4DB140FF" w14:textId="77777777" w:rsidR="00F72746" w:rsidRPr="00C86A14" w:rsidRDefault="00F72746" w:rsidP="00C86A14">
            <w:pPr>
              <w:pStyle w:val="cabecera3"/>
              <w:shd w:val="clear" w:color="auto" w:fill="FFFFFF"/>
              <w:spacing w:before="0" w:beforeAutospacing="0" w:line="360" w:lineRule="auto"/>
              <w:rPr>
                <w:rFonts w:ascii="Arial" w:eastAsia="Arial Unicode MS" w:hAnsi="Arial" w:cs="Arial"/>
                <w:b/>
              </w:rPr>
            </w:pPr>
            <w:r w:rsidRPr="00C86A14">
              <w:rPr>
                <w:rFonts w:ascii="Arial" w:eastAsia="Arial Unicode MS" w:hAnsi="Arial" w:cs="Arial"/>
                <w:b/>
              </w:rPr>
              <w:t>Uso general</w:t>
            </w:r>
          </w:p>
          <w:p w14:paraId="241763A9" w14:textId="1D0A387A" w:rsidR="00F72746" w:rsidRPr="00C86A14" w:rsidRDefault="00F72746" w:rsidP="00C86A14">
            <w:pPr>
              <w:pStyle w:val="tab1"/>
              <w:shd w:val="clear" w:color="auto" w:fill="FFFFFF"/>
              <w:spacing w:before="0" w:beforeAutospacing="0" w:line="360" w:lineRule="auto"/>
              <w:jc w:val="both"/>
              <w:rPr>
                <w:rFonts w:ascii="Arial" w:eastAsia="Arial Unicode MS" w:hAnsi="Arial" w:cs="Arial"/>
              </w:rPr>
            </w:pPr>
            <w:r w:rsidRPr="00C86A14">
              <w:rPr>
                <w:rFonts w:ascii="Arial" w:eastAsia="Arial Unicode MS" w:hAnsi="Arial" w:cs="Arial"/>
              </w:rPr>
              <w:t xml:space="preserve">- </w:t>
            </w:r>
            <w:r w:rsidRPr="001643D3">
              <w:rPr>
                <w:rFonts w:ascii="Arial" w:eastAsia="Arial Unicode MS" w:hAnsi="Arial" w:cs="Arial"/>
              </w:rPr>
              <w:t>¿Qué tipo de reacción química llevarías a cabo en un tubo de ensayo?</w:t>
            </w:r>
          </w:p>
          <w:p w14:paraId="305708E3" w14:textId="2F26699E" w:rsidR="00F72746" w:rsidRPr="00C86A14" w:rsidRDefault="00F72746" w:rsidP="00C86A14">
            <w:pPr>
              <w:pStyle w:val="tab1"/>
              <w:shd w:val="clear" w:color="auto" w:fill="FFFFFF"/>
              <w:spacing w:before="0" w:beforeAutospacing="0" w:line="360" w:lineRule="auto"/>
              <w:jc w:val="both"/>
              <w:rPr>
                <w:rFonts w:ascii="Arial" w:eastAsia="Arial Unicode MS" w:hAnsi="Arial" w:cs="Arial"/>
              </w:rPr>
            </w:pPr>
            <w:r w:rsidRPr="00C86A14">
              <w:rPr>
                <w:rFonts w:ascii="Arial" w:eastAsia="Arial Unicode MS" w:hAnsi="Arial" w:cs="Arial"/>
              </w:rPr>
              <w:t>- ¿En qué casos crees que es necesario utilizar un mortero para triturar una sustancia?</w:t>
            </w:r>
          </w:p>
          <w:p w14:paraId="15FCB2AD" w14:textId="1B321069" w:rsidR="00F72746" w:rsidRPr="00C86A14" w:rsidRDefault="00F72746"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¿Conoces otro utensilio para filtrar disoluciones? ¿En qué casos se utiliza?</w:t>
            </w:r>
          </w:p>
          <w:p w14:paraId="1A5F51E5" w14:textId="77777777" w:rsidR="00F72746" w:rsidRPr="00C86A14" w:rsidRDefault="00F72746" w:rsidP="00C86A14">
            <w:pPr>
              <w:pStyle w:val="cabecera3"/>
              <w:shd w:val="clear" w:color="auto" w:fill="FFFFFF"/>
              <w:spacing w:before="0" w:beforeAutospacing="0" w:line="360" w:lineRule="auto"/>
              <w:rPr>
                <w:rFonts w:ascii="Arial" w:eastAsia="Arial Unicode MS" w:hAnsi="Arial" w:cs="Arial"/>
                <w:b/>
              </w:rPr>
            </w:pPr>
            <w:r w:rsidRPr="00C86A14">
              <w:rPr>
                <w:rFonts w:ascii="Arial" w:eastAsia="Arial Unicode MS" w:hAnsi="Arial" w:cs="Arial"/>
                <w:b/>
              </w:rPr>
              <w:t>Volumétrico</w:t>
            </w:r>
          </w:p>
          <w:p w14:paraId="55D576C3" w14:textId="71B792E4" w:rsidR="00F72746" w:rsidRPr="00C86A14" w:rsidRDefault="00F72746" w:rsidP="00C86A14">
            <w:pPr>
              <w:pStyle w:val="tab1"/>
              <w:shd w:val="clear" w:color="auto" w:fill="FFFFFF"/>
              <w:spacing w:before="0" w:beforeAutospacing="0" w:line="360" w:lineRule="auto"/>
              <w:jc w:val="both"/>
              <w:rPr>
                <w:rFonts w:ascii="Arial" w:eastAsia="Arial Unicode MS" w:hAnsi="Arial" w:cs="Arial"/>
              </w:rPr>
            </w:pPr>
            <w:r w:rsidRPr="00C86A14">
              <w:rPr>
                <w:rFonts w:ascii="Arial" w:eastAsia="Arial Unicode MS" w:hAnsi="Arial" w:cs="Arial"/>
              </w:rPr>
              <w:t>- Tanto el matraz erlenmeyer como el vaso de precipitados sirven para contener líquidos. ¿En qué caso utilizarías cada uno de ellos?</w:t>
            </w:r>
          </w:p>
          <w:p w14:paraId="7939F5FF" w14:textId="77777777" w:rsidR="00F72746" w:rsidRPr="00C86A14" w:rsidRDefault="00F72746" w:rsidP="00C86A14">
            <w:pPr>
              <w:pStyle w:val="tab1"/>
              <w:shd w:val="clear" w:color="auto" w:fill="FFFFFF"/>
              <w:spacing w:before="0" w:beforeAutospacing="0" w:line="360" w:lineRule="auto"/>
              <w:jc w:val="both"/>
              <w:rPr>
                <w:rFonts w:ascii="Arial" w:eastAsia="Arial Unicode MS" w:hAnsi="Arial" w:cs="Arial"/>
              </w:rPr>
            </w:pPr>
            <w:r w:rsidRPr="00C86A14">
              <w:rPr>
                <w:rFonts w:ascii="Arial" w:eastAsia="Arial Unicode MS" w:hAnsi="Arial" w:cs="Arial"/>
              </w:rPr>
              <w:t>- ¿Es lo mismo utilizar una pipeta que una probeta para conocer el volumen de un líquido?</w:t>
            </w:r>
          </w:p>
          <w:p w14:paraId="3F9F2BB3" w14:textId="36B565BA" w:rsidR="00F72746" w:rsidRPr="00C86A14" w:rsidRDefault="00F72746"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¿Sabes qué son las volumetrías?</w:t>
            </w:r>
          </w:p>
          <w:p w14:paraId="585C59CD" w14:textId="525F66E3" w:rsidR="00F72746" w:rsidRPr="00C86A14" w:rsidRDefault="00F72746" w:rsidP="00C86A14">
            <w:pPr>
              <w:pStyle w:val="cabecera3"/>
              <w:shd w:val="clear" w:color="auto" w:fill="FFFFFF"/>
              <w:spacing w:before="0" w:beforeAutospacing="0" w:line="360" w:lineRule="auto"/>
              <w:rPr>
                <w:rFonts w:ascii="Arial" w:eastAsia="Arial Unicode MS" w:hAnsi="Arial" w:cs="Arial"/>
                <w:b/>
              </w:rPr>
            </w:pPr>
            <w:r w:rsidRPr="00C86A14">
              <w:rPr>
                <w:rFonts w:ascii="Arial" w:eastAsia="Arial Unicode MS" w:hAnsi="Arial" w:cs="Arial"/>
                <w:b/>
              </w:rPr>
              <w:t>Pesa</w:t>
            </w:r>
            <w:r w:rsidR="00617FE9">
              <w:rPr>
                <w:rFonts w:ascii="Arial" w:eastAsia="Arial Unicode MS" w:hAnsi="Arial" w:cs="Arial"/>
                <w:b/>
              </w:rPr>
              <w:t>je</w:t>
            </w:r>
          </w:p>
          <w:p w14:paraId="69EDFD43" w14:textId="707294AE" w:rsidR="00F72746" w:rsidRPr="00C86A14" w:rsidRDefault="00F72746"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xml:space="preserve">- ¿Podrías nombrar utensilios que se utilizan para medir la </w:t>
            </w:r>
            <w:r w:rsidRPr="00C86A14">
              <w:rPr>
                <w:rFonts w:ascii="Arial" w:eastAsia="Arial Unicode MS" w:hAnsi="Arial" w:cs="Arial"/>
              </w:rPr>
              <w:lastRenderedPageBreak/>
              <w:t>masa de</w:t>
            </w:r>
            <w:r w:rsidR="00623D00">
              <w:rPr>
                <w:rFonts w:ascii="Arial" w:eastAsia="Arial Unicode MS" w:hAnsi="Arial" w:cs="Arial"/>
              </w:rPr>
              <w:t xml:space="preserve"> </w:t>
            </w:r>
            <w:r w:rsidRPr="00C86A14">
              <w:rPr>
                <w:rFonts w:ascii="Arial" w:eastAsia="Arial Unicode MS" w:hAnsi="Arial" w:cs="Arial"/>
              </w:rPr>
              <w:t>sustancias?</w:t>
            </w:r>
          </w:p>
          <w:p w14:paraId="6A19F3D7" w14:textId="77777777" w:rsidR="00F72746" w:rsidRPr="00C86A14" w:rsidRDefault="00F72746"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¿Por qué las balanzas analíticas están cubiertas?</w:t>
            </w:r>
          </w:p>
          <w:p w14:paraId="00AC6CA8" w14:textId="77777777" w:rsidR="00F72746" w:rsidRPr="00C86A14" w:rsidRDefault="00F72746" w:rsidP="00C86A14">
            <w:pPr>
              <w:pStyle w:val="cabecera3"/>
              <w:shd w:val="clear" w:color="auto" w:fill="FFFFFF"/>
              <w:spacing w:before="0" w:beforeAutospacing="0" w:line="360" w:lineRule="auto"/>
              <w:rPr>
                <w:rFonts w:ascii="Arial" w:eastAsia="Arial Unicode MS" w:hAnsi="Arial" w:cs="Arial"/>
                <w:b/>
              </w:rPr>
            </w:pPr>
            <w:r w:rsidRPr="00C86A14">
              <w:rPr>
                <w:rFonts w:ascii="Arial" w:eastAsia="Arial Unicode MS" w:hAnsi="Arial" w:cs="Arial"/>
                <w:b/>
              </w:rPr>
              <w:t>Calentamiento</w:t>
            </w:r>
          </w:p>
          <w:p w14:paraId="71D10B92" w14:textId="77777777" w:rsidR="00F72746" w:rsidRPr="00C86A14" w:rsidRDefault="00F72746"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¿Cómo se llama la reacción que se lleva a cabo en un mechero de Bunsen para encender la llama?</w:t>
            </w:r>
          </w:p>
          <w:p w14:paraId="7BB5D620" w14:textId="30FAE2A4" w:rsidR="00F72746" w:rsidRPr="00C86A14" w:rsidRDefault="00F72746"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¿En qué caso debe utilizarse un mechero de Bunsen?</w:t>
            </w:r>
            <w:ins w:id="11" w:author="María" w:date="2015-09-18T11:42:00Z">
              <w:r w:rsidR="001643D3">
                <w:rPr>
                  <w:rFonts w:ascii="Arial" w:eastAsia="Arial Unicode MS" w:hAnsi="Arial" w:cs="Arial"/>
                </w:rPr>
                <w:t>,</w:t>
              </w:r>
            </w:ins>
            <w:r w:rsidRPr="00C86A14">
              <w:rPr>
                <w:rFonts w:ascii="Arial" w:eastAsia="Arial Unicode MS" w:hAnsi="Arial" w:cs="Arial"/>
              </w:rPr>
              <w:t xml:space="preserve"> ¿</w:t>
            </w:r>
            <w:r w:rsidR="001643D3">
              <w:rPr>
                <w:rFonts w:ascii="Arial" w:eastAsia="Arial Unicode MS" w:hAnsi="Arial" w:cs="Arial"/>
              </w:rPr>
              <w:t>y</w:t>
            </w:r>
            <w:r w:rsidR="001643D3" w:rsidRPr="00C86A14">
              <w:rPr>
                <w:rFonts w:ascii="Arial" w:eastAsia="Arial Unicode MS" w:hAnsi="Arial" w:cs="Arial"/>
              </w:rPr>
              <w:t xml:space="preserve"> </w:t>
            </w:r>
            <w:r w:rsidRPr="00C86A14">
              <w:rPr>
                <w:rFonts w:ascii="Arial" w:eastAsia="Arial Unicode MS" w:hAnsi="Arial" w:cs="Arial"/>
              </w:rPr>
              <w:t>una placa calefactora?</w:t>
            </w:r>
          </w:p>
          <w:p w14:paraId="74DB73AF" w14:textId="23D56EB1" w:rsidR="00991188" w:rsidRPr="00C86A14" w:rsidRDefault="00991188"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Después de la presentación </w:t>
            </w:r>
          </w:p>
          <w:p w14:paraId="3285F805" w14:textId="3BF615C7" w:rsidR="007739C9" w:rsidRPr="00C86A14" w:rsidRDefault="001643D3" w:rsidP="00C86A14">
            <w:pPr>
              <w:pStyle w:val="Normal3"/>
              <w:shd w:val="clear" w:color="auto" w:fill="FFFFFF"/>
              <w:spacing w:before="0" w:beforeAutospacing="0" w:line="360" w:lineRule="auto"/>
              <w:jc w:val="both"/>
              <w:rPr>
                <w:rFonts w:ascii="Arial" w:eastAsia="Arial Unicode MS" w:hAnsi="Arial" w:cs="Arial"/>
              </w:rPr>
            </w:pPr>
            <w:r>
              <w:rPr>
                <w:rFonts w:ascii="Arial" w:eastAsia="Arial Unicode MS" w:hAnsi="Arial" w:cs="Arial"/>
              </w:rPr>
              <w:t>Divida l</w:t>
            </w:r>
            <w:r w:rsidRPr="00C86A14">
              <w:rPr>
                <w:rFonts w:ascii="Arial" w:eastAsia="Arial Unicode MS" w:hAnsi="Arial" w:cs="Arial"/>
              </w:rPr>
              <w:t xml:space="preserve">a </w:t>
            </w:r>
            <w:r w:rsidR="007739C9" w:rsidRPr="00C86A14">
              <w:rPr>
                <w:rFonts w:ascii="Arial" w:eastAsia="Arial Unicode MS" w:hAnsi="Arial" w:cs="Arial"/>
              </w:rPr>
              <w:t xml:space="preserve">clase en grupos de cuatro </w:t>
            </w:r>
            <w:r>
              <w:rPr>
                <w:rFonts w:ascii="Arial" w:eastAsia="Arial Unicode MS" w:hAnsi="Arial" w:cs="Arial"/>
              </w:rPr>
              <w:t>estudiante</w:t>
            </w:r>
            <w:r w:rsidR="007739C9" w:rsidRPr="00C86A14">
              <w:rPr>
                <w:rFonts w:ascii="Arial" w:eastAsia="Arial Unicode MS" w:hAnsi="Arial" w:cs="Arial"/>
              </w:rPr>
              <w:t>s. Cada grupo debe buscar información sobre el material que se utiliza en un tipo de laboratorio. Se proponen las siguientes disciplinas: bioquímica, microbiología, química y ciencia de los materiales.</w:t>
            </w:r>
          </w:p>
          <w:p w14:paraId="588896D4" w14:textId="77777777" w:rsidR="007739C9" w:rsidRPr="00C86A14" w:rsidRDefault="007739C9" w:rsidP="00C86A14">
            <w:pPr>
              <w:pStyle w:val="Normal3"/>
              <w:shd w:val="clear" w:color="auto" w:fill="FFFFFF"/>
              <w:spacing w:before="0" w:beforeAutospacing="0" w:line="360" w:lineRule="auto"/>
              <w:jc w:val="both"/>
              <w:rPr>
                <w:rFonts w:ascii="Arial" w:eastAsia="Arial Unicode MS" w:hAnsi="Arial" w:cs="Arial"/>
              </w:rPr>
            </w:pPr>
            <w:r w:rsidRPr="00C86A14">
              <w:rPr>
                <w:rFonts w:ascii="Arial" w:eastAsia="Arial Unicode MS" w:hAnsi="Arial" w:cs="Arial"/>
              </w:rPr>
              <w:t>A partir de la información encontrada, deben realizar un póster o una presentación en PowerPoint que recoja todos los utensilios que se emplean en el laboratorio escogido.</w:t>
            </w:r>
          </w:p>
          <w:p w14:paraId="21F1E402" w14:textId="1F8B7EBA" w:rsidR="00991188" w:rsidRPr="00C86A14" w:rsidRDefault="007739C9" w:rsidP="00C86A14">
            <w:pPr>
              <w:pStyle w:val="Normal3"/>
              <w:shd w:val="clear" w:color="auto" w:fill="FFFFFF"/>
              <w:spacing w:before="0" w:beforeAutospacing="0" w:line="360" w:lineRule="auto"/>
              <w:jc w:val="both"/>
              <w:rPr>
                <w:rFonts w:ascii="Arial" w:eastAsia="Arial Unicode MS" w:hAnsi="Arial" w:cs="Arial"/>
                <w:color w:val="0D3158"/>
              </w:rPr>
            </w:pPr>
            <w:r w:rsidRPr="00C86A14">
              <w:rPr>
                <w:rFonts w:ascii="Arial" w:eastAsia="Arial Unicode MS" w:hAnsi="Arial" w:cs="Arial"/>
              </w:rPr>
              <w:t xml:space="preserve">Se propone acceder a los enlaces de Educarex, que permitirán a los </w:t>
            </w:r>
            <w:r w:rsidR="001643D3">
              <w:rPr>
                <w:rFonts w:ascii="Arial" w:eastAsia="Arial Unicode MS" w:hAnsi="Arial" w:cs="Arial"/>
              </w:rPr>
              <w:t>estudiante</w:t>
            </w:r>
            <w:r w:rsidRPr="00C86A14">
              <w:rPr>
                <w:rFonts w:ascii="Arial" w:eastAsia="Arial Unicode MS" w:hAnsi="Arial" w:cs="Arial"/>
              </w:rPr>
              <w:t>s simular la medida del volumen de un líquido [VER</w:t>
            </w:r>
            <w:r w:rsidRPr="00C86A14">
              <w:rPr>
                <w:rFonts w:ascii="Arial" w:eastAsia="Arial Unicode MS" w:hAnsi="Arial" w:cs="Arial"/>
                <w:color w:val="0D3158"/>
              </w:rPr>
              <w:t>] (</w:t>
            </w:r>
            <w:hyperlink r:id="rId19" w:history="1">
              <w:r w:rsidRPr="00C86A14">
                <w:rPr>
                  <w:rStyle w:val="Hipervnculo"/>
                  <w:rFonts w:ascii="Arial" w:eastAsia="Arial Unicode MS" w:hAnsi="Arial" w:cs="Arial"/>
                </w:rPr>
                <w:t>http://conteni2.educarex.es/mats/14344/contenido/</w:t>
              </w:r>
            </w:hyperlink>
            <w:r w:rsidRPr="00C86A14">
              <w:rPr>
                <w:rFonts w:ascii="Arial" w:eastAsia="Arial Unicode MS" w:hAnsi="Arial" w:cs="Arial"/>
                <w:color w:val="0D3158"/>
              </w:rPr>
              <w:t xml:space="preserve"> ). </w:t>
            </w:r>
          </w:p>
          <w:p w14:paraId="57C4D5B3" w14:textId="77777777" w:rsidR="00991188" w:rsidRPr="00C86A14" w:rsidRDefault="00991188" w:rsidP="00C86A14">
            <w:pPr>
              <w:spacing w:line="360" w:lineRule="auto"/>
              <w:jc w:val="both"/>
              <w:rPr>
                <w:rFonts w:ascii="Arial" w:eastAsia="Arial Unicode MS" w:hAnsi="Arial" w:cs="Arial"/>
                <w:b/>
                <w:sz w:val="24"/>
                <w:szCs w:val="24"/>
                <w:u w:val="single"/>
              </w:rPr>
            </w:pPr>
            <w:r w:rsidRPr="00C86A14">
              <w:rPr>
                <w:rFonts w:ascii="Arial" w:eastAsia="Arial Unicode MS" w:hAnsi="Arial" w:cs="Arial"/>
                <w:b/>
                <w:sz w:val="24"/>
                <w:szCs w:val="24"/>
                <w:u w:val="single"/>
              </w:rPr>
              <w:t>FICHA DEL ESTUDIANTE</w:t>
            </w:r>
          </w:p>
          <w:p w14:paraId="04146DE6" w14:textId="77777777" w:rsidR="00991188" w:rsidRPr="00C86A14" w:rsidRDefault="00991188" w:rsidP="00C86A14">
            <w:pPr>
              <w:spacing w:line="360" w:lineRule="auto"/>
              <w:jc w:val="both"/>
              <w:rPr>
                <w:rFonts w:ascii="Arial" w:eastAsia="Arial Unicode MS" w:hAnsi="Arial" w:cs="Arial"/>
                <w:b/>
                <w:sz w:val="24"/>
                <w:szCs w:val="24"/>
                <w:u w:val="single"/>
              </w:rPr>
            </w:pPr>
          </w:p>
          <w:p w14:paraId="0AAA1889" w14:textId="77777777" w:rsidR="00991188" w:rsidRPr="00C86A14" w:rsidRDefault="00991188" w:rsidP="00C86A14">
            <w:pPr>
              <w:pStyle w:val="cabecera2"/>
              <w:shd w:val="clear" w:color="auto" w:fill="FFFFFF"/>
              <w:spacing w:before="150" w:beforeAutospacing="0" w:after="150" w:afterAutospacing="0" w:line="360" w:lineRule="auto"/>
              <w:rPr>
                <w:rFonts w:ascii="Arial" w:eastAsia="Arial Unicode MS" w:hAnsi="Arial" w:cs="Arial"/>
                <w:b/>
              </w:rPr>
            </w:pPr>
            <w:r w:rsidRPr="00C86A14">
              <w:rPr>
                <w:rFonts w:ascii="Arial" w:eastAsia="Arial Unicode MS" w:hAnsi="Arial" w:cs="Arial"/>
                <w:b/>
              </w:rPr>
              <w:t>El material del laboratorio de química</w:t>
            </w:r>
          </w:p>
          <w:p w14:paraId="3A7BE529" w14:textId="529D883F" w:rsidR="00991188" w:rsidRPr="00C86A14" w:rsidRDefault="00991188" w:rsidP="00C86A14">
            <w:pPr>
              <w:pStyle w:val="NormalWeb"/>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 xml:space="preserve">Existe una gran cantidad de instrumentos que utilizan los </w:t>
            </w:r>
            <w:r w:rsidRPr="00C86A14">
              <w:rPr>
                <w:rFonts w:ascii="Arial" w:eastAsia="Arial Unicode MS" w:hAnsi="Arial" w:cs="Arial"/>
              </w:rPr>
              <w:lastRenderedPageBreak/>
              <w:t>científicos en el laboratorio. Sus usos son diversos: medir volúmenes, calcular la masa de una sustancia, agitar una disolución, etc.</w:t>
            </w:r>
            <w:r w:rsidRPr="00C86A14">
              <w:rPr>
                <w:rFonts w:ascii="Arial" w:eastAsia="Arial Unicode MS" w:hAnsi="Arial" w:cs="Arial"/>
              </w:rPr>
              <w:br/>
              <w:t> </w:t>
            </w:r>
          </w:p>
          <w:p w14:paraId="3E1321DF" w14:textId="77777777" w:rsidR="00991188" w:rsidRPr="00C86A14" w:rsidRDefault="00991188" w:rsidP="00C86A14">
            <w:pPr>
              <w:pStyle w:val="cabecera3"/>
              <w:shd w:val="clear" w:color="auto" w:fill="FFFFFF"/>
              <w:spacing w:before="300" w:beforeAutospacing="0" w:after="150" w:afterAutospacing="0" w:line="360" w:lineRule="auto"/>
              <w:rPr>
                <w:rFonts w:ascii="Arial" w:eastAsia="Arial Unicode MS" w:hAnsi="Arial" w:cs="Arial"/>
                <w:b/>
              </w:rPr>
            </w:pPr>
            <w:r w:rsidRPr="00C86A14">
              <w:rPr>
                <w:rFonts w:ascii="Arial" w:eastAsia="Arial Unicode MS" w:hAnsi="Arial" w:cs="Arial"/>
                <w:b/>
              </w:rPr>
              <w:t>Los utensilios de uso general</w:t>
            </w:r>
          </w:p>
          <w:p w14:paraId="7F0748E4" w14:textId="77777777" w:rsidR="00991188" w:rsidRPr="00C86A14" w:rsidRDefault="00991188" w:rsidP="00C86A14">
            <w:pPr>
              <w:pStyle w:val="NormalWeb"/>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En un laboratorio podemos encontrar material muy diverso para llevar a cabo nuestros experimentos. A continuación, se describen algunos de ellos: </w:t>
            </w:r>
          </w:p>
          <w:p w14:paraId="55844DB6"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Espátula</w:t>
            </w:r>
            <w:r w:rsidRPr="00C86A14">
              <w:rPr>
                <w:rFonts w:ascii="Arial" w:eastAsia="Arial Unicode MS" w:hAnsi="Arial" w:cs="Arial"/>
              </w:rPr>
              <w:t>: utensilio metálico que se emplea para tomar pequeñas cantidades de sólidos, generalmente en polvo.</w:t>
            </w:r>
          </w:p>
          <w:p w14:paraId="4FA614C2"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Tubos de ensayo</w:t>
            </w:r>
            <w:r w:rsidRPr="00C86A14">
              <w:rPr>
                <w:rFonts w:ascii="Arial" w:eastAsia="Arial Unicode MS" w:hAnsi="Arial" w:cs="Arial"/>
              </w:rPr>
              <w:t>: son de vidrio y se utilizan para experimentar la reactividad o la solubilidad entre dos sustancias. La gradilla es el soporte que permite mantener los tubos de ensayo en posición vertical. Las gradillas suelen ser metálicas o de vidrio.</w:t>
            </w:r>
          </w:p>
          <w:p w14:paraId="317747EB"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Vidrio de reloj</w:t>
            </w:r>
            <w:r w:rsidRPr="00C86A14">
              <w:rPr>
                <w:rFonts w:ascii="Arial" w:eastAsia="Arial Unicode MS" w:hAnsi="Arial" w:cs="Arial"/>
              </w:rPr>
              <w:t>: pieza circular y cóncava que se emplea para pesar una sustancia o para tapar vasos de precipitados u otros recipientes. Los hay de diferentes tamaños.</w:t>
            </w:r>
          </w:p>
          <w:p w14:paraId="480EDC5C" w14:textId="77777777" w:rsidR="00991188" w:rsidRPr="00C86A14" w:rsidRDefault="00991188"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Mortero</w:t>
            </w:r>
            <w:r w:rsidRPr="00C86A14">
              <w:rPr>
                <w:rFonts w:ascii="Arial" w:eastAsia="Arial Unicode MS" w:hAnsi="Arial" w:cs="Arial"/>
              </w:rPr>
              <w:t>: utensilio destinado a la trituración de sustancias o muestras. Puede ser de porcelana, vidrio o ágata.</w:t>
            </w:r>
          </w:p>
          <w:p w14:paraId="7D289507" w14:textId="77777777" w:rsidR="00991188" w:rsidRPr="00C86A14" w:rsidRDefault="00991188"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Varilla de vidrio</w:t>
            </w:r>
            <w:r w:rsidRPr="00C86A14">
              <w:rPr>
                <w:rFonts w:ascii="Arial" w:eastAsia="Arial Unicode MS" w:hAnsi="Arial" w:cs="Arial"/>
              </w:rPr>
              <w:t>: barra alargada y fina que se utiliza para facilitar la homogeneización de una disolución.</w:t>
            </w:r>
          </w:p>
          <w:p w14:paraId="18EA250E"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Agitador magnético</w:t>
            </w:r>
            <w:r w:rsidRPr="00C86A14">
              <w:rPr>
                <w:rFonts w:ascii="Arial" w:eastAsia="Arial Unicode MS" w:hAnsi="Arial" w:cs="Arial"/>
              </w:rPr>
              <w:t xml:space="preserve">: alternativa a la varilla de vidrio para obtener disoluciones homogéneas. El agitador magnético consta de una barra magnética de forma cilíndrica, casi siempre de pequeñas dimensiones, que se coloca dentro </w:t>
            </w:r>
            <w:r w:rsidRPr="00C86A14">
              <w:rPr>
                <w:rFonts w:ascii="Arial" w:eastAsia="Arial Unicode MS" w:hAnsi="Arial" w:cs="Arial"/>
              </w:rPr>
              <w:lastRenderedPageBreak/>
              <w:t>del recipiente con el líquido. Requiere la utilización de una placa eléctrica que crea un campo magnético rotatorio, el cual provoca el movimiento del agitador y genera un remolino en el líquido.</w:t>
            </w:r>
          </w:p>
          <w:p w14:paraId="699C5922"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Embudo de filtración</w:t>
            </w:r>
            <w:r w:rsidRPr="00C86A14">
              <w:rPr>
                <w:rFonts w:ascii="Arial" w:eastAsia="Arial Unicode MS" w:hAnsi="Arial" w:cs="Arial"/>
              </w:rPr>
              <w:t>: tiene forma cónica y puede estar hecho de vidrio o de plástico. Se utiliza para filtrar mezclas líquido-sólido; en este caso, se coloca dentro del embudo un papel de filtro doblado en forma de cono, que retiene las partículas sólidas. También se usa para trasvasar líquidos de un recipiente a otro.</w:t>
            </w:r>
          </w:p>
          <w:p w14:paraId="2E145F65"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Embudo de decantación</w:t>
            </w:r>
            <w:r w:rsidRPr="00C86A14">
              <w:rPr>
                <w:rFonts w:ascii="Arial" w:eastAsia="Arial Unicode MS" w:hAnsi="Arial" w:cs="Arial"/>
              </w:rPr>
              <w:t>: utensilio de vidrio de forma cónica que se emplea para separar dos líquidos inmiscibles, es decir, no solubles y de diferente densidad.</w:t>
            </w:r>
          </w:p>
          <w:p w14:paraId="5E9C6AB3" w14:textId="4589658F"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Desecador</w:t>
            </w:r>
            <w:r w:rsidRPr="00C86A14">
              <w:rPr>
                <w:rFonts w:ascii="Arial" w:eastAsia="Arial Unicode MS" w:hAnsi="Arial" w:cs="Arial"/>
              </w:rPr>
              <w:t>: recipiente de vidrio o de plástico con tapa</w:t>
            </w:r>
            <w:ins w:id="12" w:author="María" w:date="2015-09-18T11:51:00Z">
              <w:r w:rsidR="00FA75B6">
                <w:rPr>
                  <w:rFonts w:ascii="Arial" w:eastAsia="Arial Unicode MS" w:hAnsi="Arial" w:cs="Arial"/>
                </w:rPr>
                <w:t>,</w:t>
              </w:r>
            </w:ins>
            <w:r w:rsidRPr="00C86A14">
              <w:rPr>
                <w:rFonts w:ascii="Arial" w:eastAsia="Arial Unicode MS" w:hAnsi="Arial" w:cs="Arial"/>
              </w:rPr>
              <w:t xml:space="preserve"> que se utiliza para mantener </w:t>
            </w:r>
            <w:r w:rsidR="00FA75B6">
              <w:rPr>
                <w:rFonts w:ascii="Arial" w:eastAsia="Arial Unicode MS" w:hAnsi="Arial" w:cs="Arial"/>
              </w:rPr>
              <w:t>libre</w:t>
            </w:r>
            <w:r w:rsidR="00FA75B6" w:rsidRPr="00C86A14">
              <w:rPr>
                <w:rFonts w:ascii="Arial" w:eastAsia="Arial Unicode MS" w:hAnsi="Arial" w:cs="Arial"/>
              </w:rPr>
              <w:t xml:space="preserve"> de humedad </w:t>
            </w:r>
            <w:r w:rsidRPr="00C86A14">
              <w:rPr>
                <w:rFonts w:ascii="Arial" w:eastAsia="Arial Unicode MS" w:hAnsi="Arial" w:cs="Arial"/>
              </w:rPr>
              <w:t xml:space="preserve">la sustancia o </w:t>
            </w:r>
            <w:r w:rsidR="00FA75B6">
              <w:rPr>
                <w:rFonts w:ascii="Arial" w:eastAsia="Arial Unicode MS" w:hAnsi="Arial" w:cs="Arial"/>
              </w:rPr>
              <w:t xml:space="preserve">las </w:t>
            </w:r>
            <w:r w:rsidRPr="00C86A14">
              <w:rPr>
                <w:rFonts w:ascii="Arial" w:eastAsia="Arial Unicode MS" w:hAnsi="Arial" w:cs="Arial"/>
              </w:rPr>
              <w:t>sustancias que contiene. Funciona aplicando el vacío.</w:t>
            </w:r>
          </w:p>
          <w:p w14:paraId="31B63A08"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Cristalizador</w:t>
            </w:r>
            <w:r w:rsidRPr="00C86A14">
              <w:rPr>
                <w:rFonts w:ascii="Arial" w:eastAsia="Arial Unicode MS" w:hAnsi="Arial" w:cs="Arial"/>
              </w:rPr>
              <w:t>: recipiente de vidrio circular, ancho y de poca altura. Se utiliza para cristalizar un producto a partir de una disolución.</w:t>
            </w:r>
          </w:p>
          <w:p w14:paraId="36DD190D" w14:textId="77777777" w:rsidR="00991188" w:rsidRPr="00C86A14" w:rsidRDefault="00991188" w:rsidP="00C86A14">
            <w:pPr>
              <w:pStyle w:val="cabecera3"/>
              <w:shd w:val="clear" w:color="auto" w:fill="FFFFFF"/>
              <w:spacing w:before="300" w:beforeAutospacing="0" w:after="150" w:afterAutospacing="0" w:line="360" w:lineRule="auto"/>
              <w:jc w:val="both"/>
              <w:rPr>
                <w:rFonts w:ascii="Arial" w:eastAsia="Arial Unicode MS" w:hAnsi="Arial" w:cs="Arial"/>
                <w:b/>
              </w:rPr>
            </w:pPr>
            <w:r w:rsidRPr="00C86A14">
              <w:rPr>
                <w:rFonts w:ascii="Arial" w:eastAsia="Arial Unicode MS" w:hAnsi="Arial" w:cs="Arial"/>
                <w:b/>
              </w:rPr>
              <w:t>El material volumétrico</w:t>
            </w:r>
          </w:p>
          <w:p w14:paraId="5B16E0E3" w14:textId="77777777" w:rsidR="00991188" w:rsidRPr="00C86A14" w:rsidRDefault="00991188" w:rsidP="00C86A14">
            <w:pPr>
              <w:pStyle w:val="Normal3"/>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Los utensilios que existen para medir volúmenes son muy diversos. Algunos de ellos son: </w:t>
            </w:r>
          </w:p>
          <w:p w14:paraId="17BE4427"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Vaso de precipitados</w:t>
            </w:r>
            <w:r w:rsidRPr="00C86A14">
              <w:rPr>
                <w:rFonts w:ascii="Arial" w:eastAsia="Arial Unicode MS" w:hAnsi="Arial" w:cs="Arial"/>
              </w:rPr>
              <w:t xml:space="preserve">: vaso de vidrio o de plástico que se emplea para contener un líquido. Se utiliza para preparar disoluciones, trasvasar líquidos o calentar sustancias (solo si es de vidrio). Aunque suele ser graduado, solo permite medir el volumen del líquido de </w:t>
            </w:r>
            <w:r w:rsidRPr="00C86A14">
              <w:rPr>
                <w:rFonts w:ascii="Arial" w:eastAsia="Arial Unicode MS" w:hAnsi="Arial" w:cs="Arial"/>
              </w:rPr>
              <w:lastRenderedPageBreak/>
              <w:t>forma aproximada.</w:t>
            </w:r>
          </w:p>
          <w:p w14:paraId="79493DEB"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Matraz erlenmeyer</w:t>
            </w:r>
            <w:r w:rsidRPr="00C86A14">
              <w:rPr>
                <w:rFonts w:ascii="Arial" w:eastAsia="Arial Unicode MS" w:hAnsi="Arial" w:cs="Arial"/>
              </w:rPr>
              <w:t>: recipiente de vidrio de forma cónica. Se utiliza para llevar a cabo reacciones químicas o calentar sustancias. Su escasa precisión no permite emplearlo para medir volúmenes.</w:t>
            </w:r>
          </w:p>
          <w:p w14:paraId="09D95197"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Probeta</w:t>
            </w:r>
            <w:r w:rsidRPr="00C86A14">
              <w:rPr>
                <w:rFonts w:ascii="Arial" w:eastAsia="Arial Unicode MS" w:hAnsi="Arial" w:cs="Arial"/>
              </w:rPr>
              <w:t>: utensilio cilíndrico de vidrio o de plástico. Es graduado, por lo que permite conocer el volumen aproximado del líquido que contiene.</w:t>
            </w:r>
          </w:p>
          <w:p w14:paraId="711BD303"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Bureta</w:t>
            </w:r>
            <w:r w:rsidRPr="00C86A14">
              <w:rPr>
                <w:rFonts w:ascii="Arial" w:eastAsia="Arial Unicode MS" w:hAnsi="Arial" w:cs="Arial"/>
              </w:rPr>
              <w:t>: tubo de vidrio que presenta una llave de paso en su extremo inferior. Su principal uso se da en los análisis volumétricos (por ejemplo, valoraciones ácido-base). Permite conocer con precisión el volumen del líquido que contiene.</w:t>
            </w:r>
          </w:p>
          <w:p w14:paraId="537B0D07" w14:textId="4309FD6F"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Pipeta</w:t>
            </w:r>
            <w:r w:rsidRPr="00C86A14">
              <w:rPr>
                <w:rFonts w:ascii="Arial" w:eastAsia="Arial Unicode MS" w:hAnsi="Arial" w:cs="Arial"/>
              </w:rPr>
              <w:t xml:space="preserve">: utensilio de vidrio que se emplea para medir alícuotas de un volumen determinado de líquido. Para succionar el líquido e introducirlo en la pipeta se requiere acoplar una pera o un aspirador Pi-pump en su extremo superior. Según la precisión que requiera el análisis, se puede utilizar una pipeta aforada, de doble aforo o graduada. Una variante de este </w:t>
            </w:r>
            <w:r w:rsidR="004C53B5">
              <w:rPr>
                <w:rFonts w:ascii="Arial" w:eastAsia="Arial Unicode MS" w:hAnsi="Arial" w:cs="Arial"/>
              </w:rPr>
              <w:t>elemento</w:t>
            </w:r>
            <w:r w:rsidR="004C53B5" w:rsidRPr="00C86A14">
              <w:rPr>
                <w:rFonts w:ascii="Arial" w:eastAsia="Arial Unicode MS" w:hAnsi="Arial" w:cs="Arial"/>
              </w:rPr>
              <w:t xml:space="preserve"> </w:t>
            </w:r>
            <w:r w:rsidRPr="00C86A14">
              <w:rPr>
                <w:rFonts w:ascii="Arial" w:eastAsia="Arial Unicode MS" w:hAnsi="Arial" w:cs="Arial"/>
              </w:rPr>
              <w:t>es la micropipeta, muy utilizada en biología y bioquímica, que permite succionar volúmenes más pequeños que las anteriores, del orden de los microlitros.</w:t>
            </w:r>
          </w:p>
          <w:p w14:paraId="32AFB7F6" w14:textId="77777777" w:rsidR="00991188" w:rsidRPr="00C86A14" w:rsidRDefault="00991188"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Matraz aforado</w:t>
            </w:r>
            <w:r w:rsidRPr="00C86A14">
              <w:rPr>
                <w:rFonts w:ascii="Arial" w:eastAsia="Arial Unicode MS" w:hAnsi="Arial" w:cs="Arial"/>
              </w:rPr>
              <w:t>: utensilio de vidrio que permite conocer el volumen del líquido que lo contiene de forma precisa, gracias a una marca que rodea el cuello. Se utiliza para preparar disoluciones de concentración conocida.</w:t>
            </w:r>
          </w:p>
          <w:p w14:paraId="1A3119DB" w14:textId="5D354DC0" w:rsidR="00991188" w:rsidRPr="00C86A14" w:rsidRDefault="00991188" w:rsidP="00C86A14">
            <w:pPr>
              <w:pStyle w:val="cabecera3"/>
              <w:shd w:val="clear" w:color="auto" w:fill="FFFFFF"/>
              <w:spacing w:before="300" w:beforeAutospacing="0" w:after="150" w:afterAutospacing="0" w:line="360" w:lineRule="auto"/>
              <w:jc w:val="both"/>
              <w:rPr>
                <w:rFonts w:ascii="Arial" w:eastAsia="Arial Unicode MS" w:hAnsi="Arial" w:cs="Arial"/>
                <w:b/>
              </w:rPr>
            </w:pPr>
            <w:r w:rsidRPr="00C86A14">
              <w:rPr>
                <w:rFonts w:ascii="Arial" w:eastAsia="Arial Unicode MS" w:hAnsi="Arial" w:cs="Arial"/>
                <w:b/>
              </w:rPr>
              <w:t xml:space="preserve">El material para realizar </w:t>
            </w:r>
            <w:r w:rsidR="004C53B5">
              <w:rPr>
                <w:rFonts w:ascii="Arial" w:eastAsia="Arial Unicode MS" w:hAnsi="Arial" w:cs="Arial"/>
                <w:b/>
              </w:rPr>
              <w:t>pesa</w:t>
            </w:r>
            <w:r w:rsidR="00AD3B64">
              <w:rPr>
                <w:rFonts w:ascii="Arial" w:eastAsia="Arial Unicode MS" w:hAnsi="Arial" w:cs="Arial"/>
                <w:b/>
              </w:rPr>
              <w:t>jes</w:t>
            </w:r>
          </w:p>
          <w:p w14:paraId="68B9B6F4" w14:textId="77777777" w:rsidR="00991188" w:rsidRPr="00C86A14" w:rsidRDefault="00991188" w:rsidP="00C86A14">
            <w:pPr>
              <w:pStyle w:val="NormalWeb"/>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lastRenderedPageBreak/>
              <w:t>Los utensilios que existen para medir masas son muy diversos. Algunos de ellos son: </w:t>
            </w:r>
          </w:p>
          <w:p w14:paraId="37ACAB06" w14:textId="77777777" w:rsidR="00991188" w:rsidRPr="00C86A14" w:rsidRDefault="00991188"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Balanza granataria</w:t>
            </w:r>
            <w:r w:rsidRPr="00C86A14">
              <w:rPr>
                <w:rFonts w:ascii="Arial" w:eastAsia="Arial Unicode MS" w:hAnsi="Arial" w:cs="Arial"/>
              </w:rPr>
              <w:t>: instrumento que se emplea para conocer la masa de una sustancia con una precisión entre 0,1 y 0,5 g, es decir, de décimas de gramo.</w:t>
            </w:r>
          </w:p>
          <w:p w14:paraId="7629CCBC" w14:textId="77777777" w:rsidR="00991188" w:rsidRPr="00C86A14" w:rsidRDefault="00991188"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Balanza analítica</w:t>
            </w:r>
            <w:r w:rsidRPr="00C86A14">
              <w:rPr>
                <w:rFonts w:ascii="Arial" w:eastAsia="Arial Unicode MS" w:hAnsi="Arial" w:cs="Arial"/>
              </w:rPr>
              <w:t>: instrumento que se emplea para conocer la masa de una sustancia con una precisión del orden de los miligramos o las décimas de miligramo.</w:t>
            </w:r>
          </w:p>
          <w:p w14:paraId="3CA0340B" w14:textId="3A514EFE" w:rsidR="00991188" w:rsidRPr="00C86A14" w:rsidRDefault="00991188"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Pesasustancias</w:t>
            </w:r>
            <w:r w:rsidRPr="00C86A14">
              <w:rPr>
                <w:rFonts w:ascii="Arial" w:eastAsia="Arial Unicode MS" w:hAnsi="Arial" w:cs="Arial"/>
              </w:rPr>
              <w:t>: recipiente de vidrio o de plástico con tapa esmerilada que se utiliza para realizar pesa</w:t>
            </w:r>
            <w:r w:rsidR="00AD3B64">
              <w:rPr>
                <w:rFonts w:ascii="Arial" w:eastAsia="Arial Unicode MS" w:hAnsi="Arial" w:cs="Arial"/>
              </w:rPr>
              <w:t>jes</w:t>
            </w:r>
            <w:r w:rsidRPr="00C86A14">
              <w:rPr>
                <w:rFonts w:ascii="Arial" w:eastAsia="Arial Unicode MS" w:hAnsi="Arial" w:cs="Arial"/>
              </w:rPr>
              <w:t xml:space="preserve"> con precisión. </w:t>
            </w:r>
          </w:p>
          <w:p w14:paraId="68F96BA0" w14:textId="77777777" w:rsidR="00991188" w:rsidRPr="00C86A14" w:rsidRDefault="00991188" w:rsidP="00C86A14">
            <w:pPr>
              <w:pStyle w:val="cabecera3"/>
              <w:shd w:val="clear" w:color="auto" w:fill="FFFFFF"/>
              <w:spacing w:before="300" w:beforeAutospacing="0" w:after="150" w:afterAutospacing="0" w:line="360" w:lineRule="auto"/>
              <w:rPr>
                <w:rFonts w:ascii="Arial" w:eastAsia="Arial Unicode MS" w:hAnsi="Arial" w:cs="Arial"/>
                <w:b/>
              </w:rPr>
            </w:pPr>
            <w:r w:rsidRPr="00FD4583">
              <w:rPr>
                <w:rFonts w:ascii="Arial" w:eastAsia="Arial Unicode MS" w:hAnsi="Arial" w:cs="Arial"/>
                <w:b/>
              </w:rPr>
              <w:t>Los utensilios</w:t>
            </w:r>
            <w:r w:rsidRPr="00C86A14">
              <w:rPr>
                <w:rFonts w:ascii="Arial" w:eastAsia="Arial Unicode MS" w:hAnsi="Arial" w:cs="Arial"/>
                <w:b/>
              </w:rPr>
              <w:t xml:space="preserve"> para calentar sustancias</w:t>
            </w:r>
          </w:p>
          <w:p w14:paraId="43A2CCF7" w14:textId="77777777" w:rsidR="00991188" w:rsidRPr="00C86A14" w:rsidRDefault="00991188" w:rsidP="00C86A14">
            <w:pPr>
              <w:pStyle w:val="NormalWeb"/>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Los utensilios que existen para calentar son muy diversos. Algunos de ellos son:</w:t>
            </w:r>
          </w:p>
          <w:p w14:paraId="579DF286" w14:textId="77777777" w:rsidR="00991188" w:rsidRPr="00C86A14" w:rsidRDefault="00991188"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Mechero de Bunsen</w:t>
            </w:r>
            <w:r w:rsidRPr="00C86A14">
              <w:rPr>
                <w:rFonts w:ascii="Arial" w:eastAsia="Arial Unicode MS" w:hAnsi="Arial" w:cs="Arial"/>
              </w:rPr>
              <w:t>: utensilio que se emplea para calentar o esterilizar sustancias. Funciona a partir de la combustión de gas (natural o butano) con el aire, de la que se obtiene una llama que puede ser de color amarillento (si la combustión es incompleta) o azulado (si es completa).</w:t>
            </w:r>
          </w:p>
          <w:p w14:paraId="616DF3DE" w14:textId="77777777" w:rsidR="00991188" w:rsidRPr="00C86A14" w:rsidRDefault="00991188"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Placa calefactora</w:t>
            </w:r>
            <w:r w:rsidRPr="00C86A14">
              <w:rPr>
                <w:rFonts w:ascii="Arial" w:eastAsia="Arial Unicode MS" w:hAnsi="Arial" w:cs="Arial"/>
              </w:rPr>
              <w:t>: instrumento eléctrico que permite calentar o evaporar líquidos contenidos en un recipiente.</w:t>
            </w:r>
          </w:p>
          <w:p w14:paraId="523168C9" w14:textId="77777777" w:rsidR="00991188" w:rsidRPr="00C86A14" w:rsidRDefault="00991188"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Crisol</w:t>
            </w:r>
            <w:r w:rsidRPr="00C86A14">
              <w:rPr>
                <w:rFonts w:ascii="Arial" w:eastAsia="Arial Unicode MS" w:hAnsi="Arial" w:cs="Arial"/>
              </w:rPr>
              <w:t>: recipiente circular que se emplea para carbonizar sustancias sólidas.</w:t>
            </w:r>
          </w:p>
          <w:p w14:paraId="4C8DB864" w14:textId="77777777" w:rsidR="00991188" w:rsidRPr="00C86A14" w:rsidRDefault="00991188"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Cápsula de porcelana</w:t>
            </w:r>
            <w:r w:rsidRPr="00C86A14">
              <w:rPr>
                <w:rFonts w:ascii="Arial" w:eastAsia="Arial Unicode MS" w:hAnsi="Arial" w:cs="Arial"/>
              </w:rPr>
              <w:t>: recipiente circular y de poca altura que se utiliza para calentar y evaporar pequeñas cantidades de líquidos o para fundir sustancias sólidas.</w:t>
            </w:r>
          </w:p>
          <w:p w14:paraId="481A372D" w14:textId="5AC3CD1E" w:rsidR="00991188" w:rsidRPr="00C86A14" w:rsidRDefault="004118E0"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 xml:space="preserve">Te proponemos que accedas a los enlaces de Educarex, </w:t>
            </w:r>
            <w:r w:rsidRPr="00C86A14">
              <w:rPr>
                <w:rFonts w:ascii="Arial" w:eastAsia="Arial Unicode MS" w:hAnsi="Arial" w:cs="Arial"/>
              </w:rPr>
              <w:lastRenderedPageBreak/>
              <w:t>que te permitirán simular la medida del volumen de un líquido [VER] (</w:t>
            </w:r>
            <w:hyperlink r:id="rId20" w:history="1">
              <w:r w:rsidRPr="00C86A14">
                <w:rPr>
                  <w:rStyle w:val="Hipervnculo"/>
                  <w:rFonts w:ascii="Arial" w:eastAsia="Arial Unicode MS" w:hAnsi="Arial" w:cs="Arial"/>
                </w:rPr>
                <w:t>http://conteni2.educarex.es/mats/14344/contenido/</w:t>
              </w:r>
            </w:hyperlink>
            <w:r w:rsidRPr="00C86A14">
              <w:rPr>
                <w:rFonts w:ascii="Arial" w:eastAsia="Arial Unicode MS" w:hAnsi="Arial" w:cs="Arial"/>
              </w:rPr>
              <w:t xml:space="preserve"> ). </w:t>
            </w:r>
          </w:p>
        </w:tc>
      </w:tr>
      <w:tr w:rsidR="009F00B3" w:rsidRPr="00C86A14" w14:paraId="75F49038" w14:textId="77777777" w:rsidTr="002C596C">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179CEB" w14:textId="77777777" w:rsidR="009F00B3" w:rsidRPr="00C86A14" w:rsidRDefault="009F00B3"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Título</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EBBE69" w14:textId="3FD5B849" w:rsidR="009F00B3" w:rsidRPr="00C86A14" w:rsidRDefault="009F00B3"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Conoce el material de laboratorio de química </w:t>
            </w:r>
          </w:p>
        </w:tc>
      </w:tr>
      <w:tr w:rsidR="009F00B3" w:rsidRPr="00C86A14" w14:paraId="18BAD790" w14:textId="77777777" w:rsidTr="002C596C">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4D9886" w14:textId="77777777" w:rsidR="009F00B3" w:rsidRPr="00C86A14" w:rsidRDefault="009F00B3"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E120FA" w14:textId="0ED16376" w:rsidR="009F00B3" w:rsidRPr="00C86A14" w:rsidRDefault="009F00B3"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Interactivo que permite comprender la utilidad de cada uno de los materiales más habituales del laboratorio.</w:t>
            </w:r>
            <w:r w:rsidR="00623D00">
              <w:rPr>
                <w:rFonts w:ascii="Arial" w:eastAsia="Arial Unicode MS" w:hAnsi="Arial" w:cs="Arial"/>
                <w:color w:val="000000"/>
                <w:sz w:val="24"/>
                <w:szCs w:val="24"/>
              </w:rPr>
              <w:t xml:space="preserve"> </w:t>
            </w:r>
          </w:p>
        </w:tc>
      </w:tr>
    </w:tbl>
    <w:p w14:paraId="2005A2B4" w14:textId="77777777" w:rsidR="009F00B3" w:rsidRPr="00C86A14" w:rsidRDefault="009F00B3" w:rsidP="00C86A14">
      <w:pPr>
        <w:shd w:val="clear" w:color="auto" w:fill="FFFFFF"/>
        <w:spacing w:after="0" w:line="360" w:lineRule="auto"/>
        <w:jc w:val="both"/>
        <w:rPr>
          <w:rFonts w:ascii="Arial" w:eastAsia="Arial Unicode MS" w:hAnsi="Arial" w:cs="Arial"/>
          <w:color w:val="333333"/>
          <w:sz w:val="24"/>
          <w:szCs w:val="24"/>
          <w:lang w:eastAsia="es-CO"/>
        </w:rPr>
      </w:pPr>
    </w:p>
    <w:p w14:paraId="215E7468" w14:textId="671BB7B4" w:rsidR="0011157E" w:rsidRPr="00C86A14" w:rsidRDefault="0011157E" w:rsidP="00C86A14">
      <w:pPr>
        <w:shd w:val="clear" w:color="auto" w:fill="FFFFFF"/>
        <w:spacing w:after="0" w:line="360" w:lineRule="auto"/>
        <w:jc w:val="both"/>
        <w:rPr>
          <w:rFonts w:ascii="Arial" w:eastAsia="Arial Unicode MS" w:hAnsi="Arial" w:cs="Arial"/>
          <w:color w:val="333333"/>
          <w:sz w:val="24"/>
          <w:szCs w:val="24"/>
          <w:lang w:eastAsia="es-CO"/>
        </w:rPr>
      </w:pPr>
      <w:r w:rsidRPr="00C86A14">
        <w:rPr>
          <w:rFonts w:ascii="Arial" w:eastAsia="Arial Unicode MS" w:hAnsi="Arial" w:cs="Arial"/>
          <w:color w:val="333333"/>
          <w:sz w:val="24"/>
          <w:szCs w:val="24"/>
          <w:lang w:eastAsia="es-CO"/>
        </w:rPr>
        <w:t>El trabajo en el laboratorio implica conocer</w:t>
      </w:r>
      <w:ins w:id="13" w:author="María" w:date="2015-09-18T22:07:00Z">
        <w:r w:rsidR="00710A85">
          <w:rPr>
            <w:rFonts w:ascii="Arial" w:eastAsia="Arial Unicode MS" w:hAnsi="Arial" w:cs="Arial"/>
            <w:color w:val="333333"/>
            <w:sz w:val="24"/>
            <w:szCs w:val="24"/>
            <w:lang w:eastAsia="es-CO"/>
          </w:rPr>
          <w:t>,</w:t>
        </w:r>
      </w:ins>
      <w:r w:rsidRPr="00C86A14">
        <w:rPr>
          <w:rFonts w:ascii="Arial" w:eastAsia="Arial Unicode MS" w:hAnsi="Arial" w:cs="Arial"/>
          <w:color w:val="333333"/>
          <w:sz w:val="24"/>
          <w:szCs w:val="24"/>
          <w:lang w:eastAsia="es-CO"/>
        </w:rPr>
        <w:t xml:space="preserve"> </w:t>
      </w:r>
      <w:r w:rsidR="00710A85" w:rsidRPr="00C86A14">
        <w:rPr>
          <w:rFonts w:ascii="Arial" w:eastAsia="Arial Unicode MS" w:hAnsi="Arial" w:cs="Arial"/>
          <w:color w:val="333333"/>
          <w:sz w:val="24"/>
          <w:szCs w:val="24"/>
          <w:lang w:eastAsia="es-CO"/>
        </w:rPr>
        <w:t xml:space="preserve">no solo </w:t>
      </w:r>
      <w:r w:rsidRPr="00C86A14">
        <w:rPr>
          <w:rFonts w:ascii="Arial" w:eastAsia="Arial Unicode MS" w:hAnsi="Arial" w:cs="Arial"/>
          <w:color w:val="333333"/>
          <w:sz w:val="24"/>
          <w:szCs w:val="24"/>
          <w:lang w:eastAsia="es-CO"/>
        </w:rPr>
        <w:t>los materiales que se han de usar</w:t>
      </w:r>
      <w:ins w:id="14" w:author="María" w:date="2015-09-18T22:07:00Z">
        <w:r w:rsidR="00710A85">
          <w:rPr>
            <w:rFonts w:ascii="Arial" w:eastAsia="Arial Unicode MS" w:hAnsi="Arial" w:cs="Arial"/>
            <w:color w:val="333333"/>
            <w:sz w:val="24"/>
            <w:szCs w:val="24"/>
            <w:lang w:eastAsia="es-CO"/>
          </w:rPr>
          <w:t>,</w:t>
        </w:r>
      </w:ins>
      <w:r w:rsidRPr="00C86A14">
        <w:rPr>
          <w:rFonts w:ascii="Arial" w:eastAsia="Arial Unicode MS" w:hAnsi="Arial" w:cs="Arial"/>
          <w:color w:val="333333"/>
          <w:sz w:val="24"/>
          <w:szCs w:val="24"/>
          <w:lang w:eastAsia="es-CO"/>
        </w:rPr>
        <w:t xml:space="preserve"> sino también las normas que hay que observar para trabajar con seguridad. Puedes visitar los siguientes enlaces para indagar sobre las normas de seguridad para experimentar</w:t>
      </w:r>
      <w:r w:rsidR="00F42D14" w:rsidRPr="00C86A14">
        <w:rPr>
          <w:rFonts w:ascii="Arial" w:eastAsia="Arial Unicode MS" w:hAnsi="Arial" w:cs="Arial"/>
          <w:color w:val="333333"/>
          <w:sz w:val="24"/>
          <w:szCs w:val="24"/>
          <w:lang w:eastAsia="es-CO"/>
        </w:rPr>
        <w:t xml:space="preserve"> en un laboratorio de química: [VER] (</w:t>
      </w:r>
      <w:hyperlink r:id="rId21" w:history="1">
        <w:r w:rsidR="00F42D14" w:rsidRPr="00C86A14">
          <w:rPr>
            <w:rStyle w:val="Hipervnculo"/>
            <w:rFonts w:ascii="Arial" w:eastAsia="Arial Unicode MS" w:hAnsi="Arial" w:cs="Arial"/>
            <w:sz w:val="24"/>
            <w:szCs w:val="24"/>
            <w:lang w:eastAsia="es-CO"/>
          </w:rPr>
          <w:t>http://www3.uah.es/edejesus/seguridad.htm</w:t>
        </w:r>
      </w:hyperlink>
      <w:r w:rsidR="00F42D14" w:rsidRPr="00C86A14">
        <w:rPr>
          <w:rFonts w:ascii="Arial" w:eastAsia="Arial Unicode MS" w:hAnsi="Arial" w:cs="Arial"/>
          <w:color w:val="333333"/>
          <w:sz w:val="24"/>
          <w:szCs w:val="24"/>
          <w:lang w:eastAsia="es-CO"/>
        </w:rPr>
        <w:t xml:space="preserve">) </w:t>
      </w:r>
      <w:r w:rsidRPr="00C86A14">
        <w:rPr>
          <w:rFonts w:ascii="Arial" w:eastAsia="Arial Unicode MS" w:hAnsi="Arial" w:cs="Arial"/>
          <w:color w:val="333333"/>
          <w:sz w:val="24"/>
          <w:szCs w:val="24"/>
          <w:lang w:eastAsia="es-CO"/>
        </w:rPr>
        <w:t xml:space="preserve">y </w:t>
      </w:r>
      <w:r w:rsidR="00F42D14" w:rsidRPr="00C86A14">
        <w:rPr>
          <w:rFonts w:ascii="Arial" w:eastAsia="Arial Unicode MS" w:hAnsi="Arial" w:cs="Arial"/>
          <w:color w:val="333333"/>
          <w:sz w:val="24"/>
          <w:szCs w:val="24"/>
          <w:lang w:eastAsia="es-CO"/>
        </w:rPr>
        <w:t>[VER] (</w:t>
      </w:r>
      <w:hyperlink r:id="rId22" w:history="1">
        <w:r w:rsidR="00F42D14" w:rsidRPr="00C86A14">
          <w:rPr>
            <w:rStyle w:val="Hipervnculo"/>
            <w:rFonts w:ascii="Arial" w:eastAsia="Arial Unicode MS" w:hAnsi="Arial" w:cs="Arial"/>
            <w:sz w:val="24"/>
            <w:szCs w:val="24"/>
            <w:lang w:eastAsia="es-CO"/>
          </w:rPr>
          <w:t>http://www.juntadeandalucia.es/averroes/~04000134/fisiqui/practicasq/node2.html</w:t>
        </w:r>
      </w:hyperlink>
      <w:r w:rsidR="00F42D14" w:rsidRPr="00C86A14">
        <w:rPr>
          <w:rFonts w:ascii="Arial" w:eastAsia="Arial Unicode MS" w:hAnsi="Arial" w:cs="Arial"/>
          <w:color w:val="333333"/>
          <w:sz w:val="24"/>
          <w:szCs w:val="24"/>
          <w:lang w:eastAsia="es-CO"/>
        </w:rPr>
        <w:t>).</w:t>
      </w:r>
      <w:r w:rsidR="00623D00">
        <w:rPr>
          <w:rFonts w:ascii="Arial" w:eastAsia="Arial Unicode MS" w:hAnsi="Arial" w:cs="Arial"/>
          <w:color w:val="333333"/>
          <w:sz w:val="24"/>
          <w:szCs w:val="24"/>
          <w:lang w:eastAsia="es-CO"/>
        </w:rPr>
        <w:t xml:space="preserve"> </w:t>
      </w:r>
    </w:p>
    <w:p w14:paraId="3FA47F51" w14:textId="77777777" w:rsidR="0011157E" w:rsidRPr="00C86A14" w:rsidRDefault="0011157E" w:rsidP="00C86A14">
      <w:pPr>
        <w:shd w:val="clear" w:color="auto" w:fill="FFFFFF"/>
        <w:spacing w:after="0" w:line="360" w:lineRule="auto"/>
        <w:jc w:val="both"/>
        <w:rPr>
          <w:rFonts w:ascii="Arial" w:eastAsia="Arial Unicode MS" w:hAnsi="Arial" w:cs="Arial"/>
          <w:color w:val="333333"/>
          <w:sz w:val="24"/>
          <w:szCs w:val="24"/>
          <w:lang w:eastAsia="es-CO"/>
        </w:rPr>
      </w:pPr>
    </w:p>
    <w:p w14:paraId="24B50F7C" w14:textId="77777777" w:rsidR="0011157E" w:rsidRPr="00C86A14" w:rsidRDefault="0011157E" w:rsidP="00C86A14">
      <w:pPr>
        <w:shd w:val="clear" w:color="auto" w:fill="FFFFFF"/>
        <w:spacing w:after="0" w:line="360" w:lineRule="auto"/>
        <w:jc w:val="both"/>
        <w:rPr>
          <w:rFonts w:ascii="Arial" w:eastAsia="Arial Unicode MS" w:hAnsi="Arial" w:cs="Arial"/>
          <w:color w:val="333333"/>
          <w:sz w:val="24"/>
          <w:szCs w:val="24"/>
          <w:lang w:eastAsia="es-CO"/>
        </w:rPr>
      </w:pPr>
    </w:p>
    <w:tbl>
      <w:tblPr>
        <w:tblStyle w:val="Tablaconcuadrcula"/>
        <w:tblW w:w="0" w:type="auto"/>
        <w:tblLook w:val="04A0" w:firstRow="1" w:lastRow="0" w:firstColumn="1" w:lastColumn="0" w:noHBand="0" w:noVBand="1"/>
      </w:tblPr>
      <w:tblGrid>
        <w:gridCol w:w="1610"/>
        <w:gridCol w:w="7444"/>
      </w:tblGrid>
      <w:tr w:rsidR="0011157E" w:rsidRPr="00C86A14" w14:paraId="49FC6EC1"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11FBF58" w14:textId="77777777" w:rsidR="0011157E" w:rsidRPr="00C86A14" w:rsidRDefault="0011157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11157E" w:rsidRPr="00C86A14" w14:paraId="357A38FE"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31CF81"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F28F8F" w14:textId="1A612C33"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00AC5210" w:rsidRPr="00C86A14">
              <w:rPr>
                <w:rFonts w:ascii="Arial" w:eastAsia="Arial Unicode MS" w:hAnsi="Arial" w:cs="Arial"/>
                <w:color w:val="000000"/>
                <w:sz w:val="24"/>
                <w:szCs w:val="24"/>
              </w:rPr>
              <w:t xml:space="preserve"> _REC8</w:t>
            </w:r>
            <w:r w:rsidRPr="00C86A14">
              <w:rPr>
                <w:rFonts w:ascii="Arial" w:eastAsia="Arial Unicode MS" w:hAnsi="Arial" w:cs="Arial"/>
                <w:color w:val="000000"/>
                <w:sz w:val="24"/>
                <w:szCs w:val="24"/>
              </w:rPr>
              <w:t>0</w:t>
            </w:r>
          </w:p>
        </w:tc>
      </w:tr>
      <w:tr w:rsidR="0011157E" w:rsidRPr="00C86A14" w14:paraId="7CD4ACAD"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E92C29"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4FEA1A" w14:textId="3080C5A3"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ciencia/3. El método científico/practica/Aprende las reglas de seguridad en un laboratorio</w:t>
            </w:r>
            <w:r w:rsidR="00623D00">
              <w:rPr>
                <w:rFonts w:ascii="Arial" w:eastAsia="Arial Unicode MS" w:hAnsi="Arial" w:cs="Arial"/>
                <w:sz w:val="24"/>
                <w:szCs w:val="24"/>
              </w:rPr>
              <w:t xml:space="preserve"> </w:t>
            </w:r>
          </w:p>
        </w:tc>
      </w:tr>
      <w:tr w:rsidR="0011157E" w:rsidRPr="00C86A14" w14:paraId="3B191073"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F162C3"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667456"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Cambiar en dos problemas la palabra “Lentilla” por “Lentes de contacto”. (Aparece 2 veces, sin embargo al tener orden aleatorio no se mantiene fija la numeración de los problemas)</w:t>
            </w:r>
          </w:p>
          <w:p w14:paraId="2D89C223" w14:textId="77777777" w:rsidR="0011157E" w:rsidRPr="00C86A14" w:rsidRDefault="0011157E" w:rsidP="00C86A14">
            <w:pPr>
              <w:spacing w:line="360" w:lineRule="auto"/>
              <w:jc w:val="both"/>
              <w:rPr>
                <w:rFonts w:ascii="Arial" w:eastAsia="Arial Unicode MS" w:hAnsi="Arial" w:cs="Arial"/>
                <w:color w:val="000000"/>
                <w:sz w:val="24"/>
                <w:szCs w:val="24"/>
              </w:rPr>
            </w:pPr>
          </w:p>
          <w:p w14:paraId="18E989B7"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object w:dxaOrig="17985" w:dyaOrig="10995" w14:anchorId="4E15BE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pt;height:224pt" o:ole="">
                  <v:imagedata r:id="rId23" o:title=""/>
                </v:shape>
                <o:OLEObject Type="Embed" ProgID="PBrush" ShapeID="_x0000_i1025" DrawAspect="Content" ObjectID="_1379683202" r:id="rId24"/>
              </w:object>
            </w:r>
          </w:p>
          <w:p w14:paraId="5254F284" w14:textId="77777777" w:rsidR="0011157E" w:rsidRPr="00C86A14" w:rsidRDefault="0011157E" w:rsidP="00C86A14">
            <w:pPr>
              <w:spacing w:line="360" w:lineRule="auto"/>
              <w:jc w:val="both"/>
              <w:rPr>
                <w:rFonts w:ascii="Arial" w:eastAsia="Arial Unicode MS" w:hAnsi="Arial" w:cs="Arial"/>
                <w:sz w:val="24"/>
                <w:szCs w:val="24"/>
              </w:rPr>
            </w:pPr>
          </w:p>
          <w:p w14:paraId="1FE8A545"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object w:dxaOrig="18315" w:dyaOrig="10755" w14:anchorId="333CEFC9">
                <v:shape id="_x0000_i1026" type="#_x0000_t75" style="width:370pt;height:218pt" o:ole="">
                  <v:imagedata r:id="rId25" o:title=""/>
                </v:shape>
                <o:OLEObject Type="Embed" ProgID="PBrush" ShapeID="_x0000_i1026" DrawAspect="Content" ObjectID="_1379683203" r:id="rId26"/>
              </w:object>
            </w:r>
          </w:p>
        </w:tc>
      </w:tr>
      <w:tr w:rsidR="0011157E" w:rsidRPr="00C86A14" w14:paraId="71EB25E2"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98D116"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9A1381"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Aprende las reglas de seguridad en un laboratorio </w:t>
            </w:r>
          </w:p>
        </w:tc>
      </w:tr>
      <w:tr w:rsidR="0011157E" w:rsidRPr="00C86A14" w14:paraId="547EB3A7"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195020"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3D3BD"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que permite explorar las normas de seguridad en un laboratorio de química. </w:t>
            </w:r>
          </w:p>
        </w:tc>
      </w:tr>
    </w:tbl>
    <w:p w14:paraId="1BBEFE23" w14:textId="77777777" w:rsidR="0011157E" w:rsidRPr="00C86A14" w:rsidRDefault="0011157E" w:rsidP="00C86A14">
      <w:pPr>
        <w:spacing w:line="360" w:lineRule="auto"/>
        <w:jc w:val="both"/>
        <w:rPr>
          <w:rFonts w:ascii="Arial" w:eastAsia="Arial Unicode MS" w:hAnsi="Arial" w:cs="Arial"/>
          <w:color w:val="333333"/>
          <w:sz w:val="24"/>
          <w:szCs w:val="24"/>
          <w:shd w:val="clear" w:color="auto" w:fill="FFFFFF"/>
        </w:rPr>
      </w:pPr>
    </w:p>
    <w:tbl>
      <w:tblPr>
        <w:tblStyle w:val="Tablaconcuadrcula"/>
        <w:tblW w:w="0" w:type="auto"/>
        <w:tblLook w:val="04A0" w:firstRow="1" w:lastRow="0" w:firstColumn="1" w:lastColumn="0" w:noHBand="0" w:noVBand="1"/>
      </w:tblPr>
      <w:tblGrid>
        <w:gridCol w:w="1557"/>
        <w:gridCol w:w="7497"/>
      </w:tblGrid>
      <w:tr w:rsidR="0011157E" w:rsidRPr="00C86A14" w14:paraId="6AB236EC"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92850D8" w14:textId="77777777" w:rsidR="0011157E" w:rsidRPr="00C86A14" w:rsidRDefault="0011157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11157E" w:rsidRPr="00C86A14" w14:paraId="041AAE1B"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F1EE60"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52AF44" w14:textId="19235541"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00647DCA" w:rsidRPr="00C86A14">
              <w:rPr>
                <w:rFonts w:ascii="Arial" w:eastAsia="Arial Unicode MS" w:hAnsi="Arial" w:cs="Arial"/>
                <w:color w:val="000000"/>
                <w:sz w:val="24"/>
                <w:szCs w:val="24"/>
              </w:rPr>
              <w:t xml:space="preserve"> _REC</w:t>
            </w:r>
            <w:r w:rsidR="002837DD" w:rsidRPr="00C86A14">
              <w:rPr>
                <w:rFonts w:ascii="Arial" w:eastAsia="Arial Unicode MS" w:hAnsi="Arial" w:cs="Arial"/>
                <w:color w:val="000000"/>
                <w:sz w:val="24"/>
                <w:szCs w:val="24"/>
              </w:rPr>
              <w:t>9</w:t>
            </w:r>
            <w:r w:rsidRPr="00C86A14">
              <w:rPr>
                <w:rFonts w:ascii="Arial" w:eastAsia="Arial Unicode MS" w:hAnsi="Arial" w:cs="Arial"/>
                <w:color w:val="000000"/>
                <w:sz w:val="24"/>
                <w:szCs w:val="24"/>
              </w:rPr>
              <w:t>0</w:t>
            </w:r>
          </w:p>
        </w:tc>
      </w:tr>
      <w:tr w:rsidR="0011157E" w:rsidRPr="00C86A14" w14:paraId="6C392420"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95F297"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8847D9"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3° ESO/Física y Química/La ciencia/3. El método científico/practica/ </w:t>
            </w:r>
          </w:p>
        </w:tc>
      </w:tr>
      <w:tr w:rsidR="0011157E" w:rsidRPr="00C86A14" w14:paraId="5FEBEBED"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2BC6B9"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73A504"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Cambiar el enunciado de la actividad por:</w:t>
            </w:r>
          </w:p>
          <w:p w14:paraId="108E3CF5" w14:textId="77777777" w:rsidR="0011157E" w:rsidRPr="00C86A14" w:rsidRDefault="0011157E" w:rsidP="00C86A14">
            <w:pPr>
              <w:spacing w:line="360" w:lineRule="auto"/>
              <w:jc w:val="both"/>
              <w:rPr>
                <w:rFonts w:ascii="Arial" w:eastAsia="Arial Unicode MS" w:hAnsi="Arial" w:cs="Arial"/>
                <w:color w:val="000000"/>
                <w:sz w:val="24"/>
                <w:szCs w:val="24"/>
              </w:rPr>
            </w:pPr>
          </w:p>
          <w:p w14:paraId="382B9C05" w14:textId="215B4E07" w:rsidR="00A5188B"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Explora el enlace </w:t>
            </w:r>
            <w:r w:rsidR="00856B00" w:rsidRPr="00C86A14">
              <w:rPr>
                <w:rFonts w:ascii="Arial" w:eastAsia="Arial Unicode MS" w:hAnsi="Arial" w:cs="Arial"/>
                <w:color w:val="000000"/>
                <w:sz w:val="24"/>
                <w:szCs w:val="24"/>
              </w:rPr>
              <w:t>[VER]</w:t>
            </w:r>
            <w:ins w:id="15" w:author="María" w:date="2015-09-18T22:08:00Z">
              <w:r w:rsidR="00710A85">
                <w:rPr>
                  <w:rFonts w:ascii="Arial" w:eastAsia="Arial Unicode MS" w:hAnsi="Arial" w:cs="Arial"/>
                  <w:color w:val="000000"/>
                  <w:sz w:val="24"/>
                  <w:szCs w:val="24"/>
                </w:rPr>
                <w:t>,</w:t>
              </w:r>
            </w:ins>
            <w:r w:rsidR="00856B00" w:rsidRPr="00C86A14">
              <w:rPr>
                <w:rFonts w:ascii="Arial" w:eastAsia="Arial Unicode MS" w:hAnsi="Arial" w:cs="Arial"/>
                <w:color w:val="000000"/>
                <w:sz w:val="24"/>
                <w:szCs w:val="24"/>
              </w:rPr>
              <w:t xml:space="preserve"> </w:t>
            </w:r>
          </w:p>
          <w:p w14:paraId="3BC546D1" w14:textId="4E4E0AFE" w:rsidR="0011157E" w:rsidRPr="00C86A14" w:rsidRDefault="005D05B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w:t>
            </w:r>
            <w:hyperlink r:id="rId27" w:history="1">
              <w:r w:rsidR="0011157E" w:rsidRPr="00C86A14">
                <w:rPr>
                  <w:rStyle w:val="Hipervnculo"/>
                  <w:rFonts w:ascii="Arial" w:eastAsia="Arial Unicode MS" w:hAnsi="Arial" w:cs="Arial"/>
                  <w:sz w:val="24"/>
                  <w:szCs w:val="24"/>
                </w:rPr>
                <w:t>http://www.ub.edu/oblq/oblq%20castellano/pictogrames.html</w:t>
              </w:r>
            </w:hyperlink>
            <w:r w:rsidRPr="00C86A14">
              <w:rPr>
                <w:rStyle w:val="Hipervnculo"/>
                <w:rFonts w:ascii="Arial" w:eastAsia="Arial Unicode MS" w:hAnsi="Arial" w:cs="Arial"/>
                <w:sz w:val="24"/>
                <w:szCs w:val="24"/>
              </w:rPr>
              <w:t>)</w:t>
            </w:r>
          </w:p>
          <w:p w14:paraId="1A3A822A" w14:textId="48434A79" w:rsidR="0011157E" w:rsidRPr="00C86A14" w:rsidRDefault="00710A85" w:rsidP="00C86A14">
            <w:pPr>
              <w:spacing w:line="360" w:lineRule="auto"/>
              <w:jc w:val="both"/>
              <w:rPr>
                <w:rFonts w:ascii="Arial" w:eastAsia="Arial Unicode MS" w:hAnsi="Arial" w:cs="Arial"/>
                <w:color w:val="000000"/>
                <w:sz w:val="24"/>
                <w:szCs w:val="24"/>
              </w:rPr>
            </w:pPr>
            <w:r>
              <w:rPr>
                <w:rFonts w:ascii="Arial" w:eastAsia="Arial Unicode MS" w:hAnsi="Arial" w:cs="Arial"/>
                <w:color w:val="000000"/>
                <w:sz w:val="24"/>
                <w:szCs w:val="24"/>
              </w:rPr>
              <w:t>y</w:t>
            </w:r>
            <w:r w:rsidRPr="00C86A14">
              <w:rPr>
                <w:rFonts w:ascii="Arial" w:eastAsia="Arial Unicode MS" w:hAnsi="Arial" w:cs="Arial"/>
                <w:color w:val="000000"/>
                <w:sz w:val="24"/>
                <w:szCs w:val="24"/>
              </w:rPr>
              <w:t xml:space="preserve"> </w:t>
            </w:r>
            <w:r w:rsidR="0011157E" w:rsidRPr="00C86A14">
              <w:rPr>
                <w:rFonts w:ascii="Arial" w:eastAsia="Arial Unicode MS" w:hAnsi="Arial" w:cs="Arial"/>
                <w:color w:val="000000"/>
                <w:sz w:val="24"/>
                <w:szCs w:val="24"/>
              </w:rPr>
              <w:t xml:space="preserve">con base en él, relaciona las frases con el significado de cada uno de los siguientes pictogramas de seguridad que se muestran a continuación. </w:t>
            </w:r>
          </w:p>
          <w:p w14:paraId="51A04E9D" w14:textId="77777777" w:rsidR="0011157E" w:rsidRPr="00C86A14" w:rsidRDefault="0011157E" w:rsidP="00C86A14">
            <w:pPr>
              <w:spacing w:line="360" w:lineRule="auto"/>
              <w:jc w:val="both"/>
              <w:rPr>
                <w:rFonts w:ascii="Arial" w:eastAsia="Arial Unicode MS" w:hAnsi="Arial" w:cs="Arial"/>
                <w:color w:val="000000"/>
                <w:sz w:val="24"/>
                <w:szCs w:val="24"/>
              </w:rPr>
            </w:pPr>
          </w:p>
          <w:p w14:paraId="0DF4B035" w14:textId="77777777" w:rsidR="0011157E" w:rsidRPr="00C86A14" w:rsidRDefault="0011157E" w:rsidP="00C86A14">
            <w:pPr>
              <w:spacing w:line="360" w:lineRule="auto"/>
              <w:jc w:val="both"/>
              <w:rPr>
                <w:rFonts w:ascii="Arial" w:eastAsia="Arial Unicode MS" w:hAnsi="Arial" w:cs="Arial"/>
                <w:color w:val="000000"/>
                <w:sz w:val="24"/>
                <w:szCs w:val="24"/>
              </w:rPr>
            </w:pPr>
            <w:r w:rsidRPr="0063582C">
              <w:rPr>
                <w:rFonts w:ascii="Arial" w:eastAsia="Arial Unicode MS" w:hAnsi="Arial" w:cs="Arial"/>
                <w:color w:val="000000"/>
                <w:sz w:val="24"/>
                <w:szCs w:val="24"/>
                <w:highlight w:val="yellow"/>
              </w:rPr>
              <w:t>Se puede agregar el enlace como hipervínculo.</w:t>
            </w:r>
            <w:r w:rsidRPr="00C86A14">
              <w:rPr>
                <w:rFonts w:ascii="Arial" w:eastAsia="Arial Unicode MS" w:hAnsi="Arial" w:cs="Arial"/>
                <w:color w:val="000000"/>
                <w:sz w:val="24"/>
                <w:szCs w:val="24"/>
              </w:rPr>
              <w:t xml:space="preserve"> </w:t>
            </w:r>
          </w:p>
          <w:p w14:paraId="7F18AC8E" w14:textId="77777777" w:rsidR="0011157E" w:rsidRPr="00C86A14" w:rsidRDefault="0011157E" w:rsidP="00C86A14">
            <w:pPr>
              <w:spacing w:line="360" w:lineRule="auto"/>
              <w:jc w:val="both"/>
              <w:rPr>
                <w:rFonts w:ascii="Arial" w:eastAsia="Arial Unicode MS" w:hAnsi="Arial" w:cs="Arial"/>
                <w:color w:val="000000"/>
                <w:sz w:val="24"/>
                <w:szCs w:val="24"/>
              </w:rPr>
            </w:pPr>
          </w:p>
          <w:p w14:paraId="70A0B27A"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object w:dxaOrig="17145" w:dyaOrig="10665" w14:anchorId="43C7B874">
                <v:shape id="_x0000_i1027" type="#_x0000_t75" style="width:387.35pt;height:240.65pt" o:ole="">
                  <v:imagedata r:id="rId28" o:title=""/>
                </v:shape>
                <o:OLEObject Type="Embed" ProgID="PBrush" ShapeID="_x0000_i1027" DrawAspect="Content" ObjectID="_1379683204" r:id="rId29"/>
              </w:object>
            </w:r>
          </w:p>
        </w:tc>
      </w:tr>
      <w:tr w:rsidR="0011157E" w:rsidRPr="00C86A14" w14:paraId="03BE806B"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C6DBCE"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EB5F93"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Identifica el significado de los pictogramas de seguridad en un laboratorio</w:t>
            </w:r>
          </w:p>
        </w:tc>
      </w:tr>
      <w:tr w:rsidR="0011157E" w:rsidRPr="00C86A14" w14:paraId="74ABD6F0"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513FA5"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36E50"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Actividad que permite aprender el significado de los indicadores de seguridad de reactivos químicos</w:t>
            </w:r>
          </w:p>
        </w:tc>
      </w:tr>
    </w:tbl>
    <w:p w14:paraId="7F61BA42"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p w14:paraId="7603A12F" w14:textId="36D8B815" w:rsidR="00132D59" w:rsidRPr="00C86A14" w:rsidRDefault="00132D59" w:rsidP="00C86A14">
      <w:pPr>
        <w:tabs>
          <w:tab w:val="right" w:pos="8498"/>
        </w:tabs>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lastRenderedPageBreak/>
        <w:t>[SECCIÓN 1</w:t>
      </w:r>
      <w:r w:rsidRPr="00C86A14">
        <w:rPr>
          <w:rFonts w:ascii="Arial" w:eastAsia="Arial Unicode MS" w:hAnsi="Arial" w:cs="Arial"/>
          <w:b/>
          <w:sz w:val="24"/>
          <w:szCs w:val="24"/>
          <w:highlight w:val="yellow"/>
        </w:rPr>
        <w:t>]</w:t>
      </w:r>
      <w:r w:rsidRPr="00C86A14">
        <w:rPr>
          <w:rFonts w:ascii="Arial" w:eastAsia="Arial Unicode MS" w:hAnsi="Arial" w:cs="Arial"/>
          <w:b/>
          <w:sz w:val="24"/>
          <w:szCs w:val="24"/>
        </w:rPr>
        <w:t xml:space="preserve"> Consolidación</w:t>
      </w:r>
    </w:p>
    <w:p w14:paraId="30784044" w14:textId="77777777" w:rsidR="00132D59" w:rsidRPr="00C86A14" w:rsidRDefault="00132D59" w:rsidP="00C86A14">
      <w:pPr>
        <w:tabs>
          <w:tab w:val="right" w:pos="8498"/>
        </w:tabs>
        <w:spacing w:after="0" w:line="360" w:lineRule="auto"/>
        <w:jc w:val="both"/>
        <w:rPr>
          <w:rFonts w:ascii="Arial" w:eastAsia="Arial Unicode MS" w:hAnsi="Arial" w:cs="Arial"/>
          <w:color w:val="333333"/>
          <w:sz w:val="24"/>
          <w:szCs w:val="24"/>
          <w:shd w:val="clear" w:color="auto" w:fill="FFFFFF"/>
        </w:rPr>
      </w:pPr>
    </w:p>
    <w:p w14:paraId="044B7A0B" w14:textId="77777777" w:rsidR="00132D59" w:rsidRPr="00C86A14" w:rsidRDefault="00132D59" w:rsidP="00C86A14">
      <w:pPr>
        <w:tabs>
          <w:tab w:val="right" w:pos="8498"/>
        </w:tabs>
        <w:spacing w:after="0" w:line="360" w:lineRule="auto"/>
        <w:jc w:val="both"/>
        <w:rPr>
          <w:rFonts w:ascii="Arial" w:eastAsia="Arial Unicode MS" w:hAnsi="Arial" w:cs="Arial"/>
          <w:color w:val="333333"/>
          <w:sz w:val="24"/>
          <w:szCs w:val="24"/>
          <w:shd w:val="clear" w:color="auto" w:fill="FFFFFF"/>
        </w:rPr>
      </w:pPr>
      <w:r w:rsidRPr="00C86A14">
        <w:rPr>
          <w:rFonts w:ascii="Arial" w:eastAsia="Arial Unicode MS" w:hAnsi="Arial" w:cs="Arial"/>
          <w:color w:val="333333"/>
          <w:sz w:val="24"/>
          <w:szCs w:val="24"/>
          <w:shd w:val="clear" w:color="auto" w:fill="FFFFFF"/>
        </w:rPr>
        <w:t>Actividades para consolidar lo que has aprendido en esta sección.</w:t>
      </w:r>
    </w:p>
    <w:p w14:paraId="4AB1BA37" w14:textId="08386191" w:rsidR="0011157E" w:rsidRPr="00C86A14" w:rsidRDefault="0011157E" w:rsidP="00C86A14">
      <w:pPr>
        <w:tabs>
          <w:tab w:val="right" w:pos="8498"/>
        </w:tabs>
        <w:spacing w:after="0" w:line="360" w:lineRule="auto"/>
        <w:jc w:val="both"/>
        <w:rPr>
          <w:rFonts w:ascii="Arial" w:eastAsia="Arial Unicode MS" w:hAnsi="Arial" w:cs="Arial"/>
          <w:color w:val="333333"/>
          <w:sz w:val="24"/>
          <w:szCs w:val="24"/>
          <w:shd w:val="clear" w:color="auto" w:fill="FFFFFF"/>
        </w:rPr>
      </w:pPr>
    </w:p>
    <w:tbl>
      <w:tblPr>
        <w:tblStyle w:val="Tablaconcuadrcula"/>
        <w:tblW w:w="0" w:type="auto"/>
        <w:tblLook w:val="04A0" w:firstRow="1" w:lastRow="0" w:firstColumn="1" w:lastColumn="0" w:noHBand="0" w:noVBand="1"/>
      </w:tblPr>
      <w:tblGrid>
        <w:gridCol w:w="2460"/>
        <w:gridCol w:w="6368"/>
      </w:tblGrid>
      <w:tr w:rsidR="0011157E" w:rsidRPr="00C86A14" w14:paraId="3398A06C"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F419FB5" w14:textId="77777777" w:rsidR="0011157E" w:rsidRPr="00C86A14" w:rsidRDefault="0011157E" w:rsidP="00C86A14">
            <w:pPr>
              <w:spacing w:line="360" w:lineRule="auto"/>
              <w:jc w:val="both"/>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11157E" w:rsidRPr="00C86A14" w14:paraId="64B1DE54"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4F1585"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F95154" w14:textId="08FB51E4"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00F52EAF" w:rsidRPr="00C86A14">
              <w:rPr>
                <w:rFonts w:ascii="Arial" w:eastAsia="Arial Unicode MS" w:hAnsi="Arial" w:cs="Arial"/>
                <w:color w:val="000000"/>
                <w:sz w:val="24"/>
                <w:szCs w:val="24"/>
              </w:rPr>
              <w:t xml:space="preserve"> _REC100</w:t>
            </w:r>
          </w:p>
        </w:tc>
      </w:tr>
      <w:tr w:rsidR="0011157E" w:rsidRPr="00C86A14" w14:paraId="0B8C024A"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AB2784"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17B51D"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3° ESO/Física y Química/La ciencia/3. El método científico/3.1 consolidación/practica/Refuerza tu aprendizaje: El método científico </w:t>
            </w:r>
          </w:p>
        </w:tc>
      </w:tr>
      <w:tr w:rsidR="0011157E" w:rsidRPr="00C86A14" w14:paraId="0E7E54D4"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4081D0"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2F2560" w14:textId="77777777" w:rsidR="0011157E" w:rsidRPr="00C86A14" w:rsidRDefault="0011157E" w:rsidP="00C86A14">
            <w:pPr>
              <w:spacing w:line="360" w:lineRule="auto"/>
              <w:jc w:val="both"/>
              <w:rPr>
                <w:rFonts w:ascii="Arial" w:eastAsia="Arial Unicode MS" w:hAnsi="Arial" w:cs="Arial"/>
                <w:color w:val="000000"/>
                <w:sz w:val="24"/>
                <w:szCs w:val="24"/>
              </w:rPr>
            </w:pPr>
            <w:r w:rsidRPr="0063582C">
              <w:rPr>
                <w:rFonts w:ascii="Arial" w:eastAsia="Arial Unicode MS" w:hAnsi="Arial" w:cs="Arial"/>
                <w:color w:val="000000"/>
                <w:sz w:val="24"/>
                <w:szCs w:val="24"/>
                <w:highlight w:val="yellow"/>
              </w:rPr>
              <w:t>Cambiar el título de la actividad por</w:t>
            </w:r>
            <w:r w:rsidR="00AA1BF1" w:rsidRPr="0063582C">
              <w:rPr>
                <w:rFonts w:ascii="Arial" w:eastAsia="Arial Unicode MS" w:hAnsi="Arial" w:cs="Arial"/>
                <w:color w:val="000000"/>
                <w:sz w:val="24"/>
                <w:szCs w:val="24"/>
                <w:highlight w:val="yellow"/>
              </w:rPr>
              <w:t>:</w:t>
            </w:r>
          </w:p>
          <w:p w14:paraId="66C0D37D" w14:textId="11512B87" w:rsidR="00AA1BF1" w:rsidRPr="00C86A14" w:rsidRDefault="00AA1BF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Materiales de laboratorio</w:t>
            </w:r>
          </w:p>
        </w:tc>
      </w:tr>
      <w:tr w:rsidR="0011157E" w:rsidRPr="00C86A14" w14:paraId="203D2B5C"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890A81"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64C742" w14:textId="23F66568" w:rsidR="0011157E" w:rsidRPr="00C86A14" w:rsidRDefault="00F52EAF"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Refuerza tu aprendizaje: </w:t>
            </w:r>
            <w:r w:rsidR="0011157E" w:rsidRPr="00C86A14">
              <w:rPr>
                <w:rFonts w:ascii="Arial" w:eastAsia="Arial Unicode MS" w:hAnsi="Arial" w:cs="Arial"/>
                <w:color w:val="000000"/>
                <w:sz w:val="24"/>
                <w:szCs w:val="24"/>
              </w:rPr>
              <w:t>Clasifica el material de laboratorio de química</w:t>
            </w:r>
          </w:p>
        </w:tc>
      </w:tr>
      <w:tr w:rsidR="0011157E" w:rsidRPr="00C86A14" w14:paraId="26F11D29"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B52FFA"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FE7590"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que permite identificar y conocer el material de laboratorio </w:t>
            </w:r>
          </w:p>
        </w:tc>
      </w:tr>
    </w:tbl>
    <w:p w14:paraId="0AF86D83" w14:textId="77777777" w:rsidR="0011157E" w:rsidRPr="00C86A14" w:rsidRDefault="0011157E" w:rsidP="00C86A14">
      <w:pPr>
        <w:tabs>
          <w:tab w:val="right" w:pos="8498"/>
        </w:tabs>
        <w:spacing w:after="0" w:line="360" w:lineRule="auto"/>
        <w:jc w:val="both"/>
        <w:rPr>
          <w:rFonts w:ascii="Arial" w:eastAsia="Arial Unicode MS" w:hAnsi="Arial" w:cs="Arial"/>
          <w:color w:val="333333"/>
          <w:sz w:val="24"/>
          <w:szCs w:val="24"/>
          <w:shd w:val="clear" w:color="auto" w:fill="FFFFFF"/>
        </w:rPr>
      </w:pPr>
    </w:p>
    <w:p w14:paraId="778DF63B" w14:textId="21A9A305" w:rsidR="0011157E" w:rsidRPr="00C86A14" w:rsidRDefault="0011157E" w:rsidP="00C86A14">
      <w:pPr>
        <w:tabs>
          <w:tab w:val="right" w:pos="8498"/>
        </w:tabs>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t>[SECCIÓN 1]</w:t>
      </w:r>
      <w:r w:rsidR="00623D00">
        <w:rPr>
          <w:rFonts w:ascii="Arial" w:eastAsia="Arial Unicode MS" w:hAnsi="Arial" w:cs="Arial"/>
          <w:sz w:val="24"/>
          <w:szCs w:val="24"/>
        </w:rPr>
        <w:t xml:space="preserve"> </w:t>
      </w:r>
      <w:r w:rsidRPr="00C86A14">
        <w:rPr>
          <w:rFonts w:ascii="Arial" w:eastAsia="Arial Unicode MS" w:hAnsi="Arial" w:cs="Arial"/>
          <w:b/>
          <w:sz w:val="24"/>
          <w:szCs w:val="24"/>
        </w:rPr>
        <w:t>Las medidas</w:t>
      </w:r>
    </w:p>
    <w:p w14:paraId="39414CA5" w14:textId="77777777" w:rsidR="00C01E70" w:rsidRPr="00C86A14" w:rsidRDefault="00C01E70" w:rsidP="00C86A14">
      <w:pPr>
        <w:tabs>
          <w:tab w:val="right" w:pos="8498"/>
        </w:tabs>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1467"/>
        <w:gridCol w:w="7587"/>
      </w:tblGrid>
      <w:tr w:rsidR="00B27283" w:rsidRPr="00C86A14" w14:paraId="27E66C48" w14:textId="77777777" w:rsidTr="00C72B9F">
        <w:tc>
          <w:tcPr>
            <w:tcW w:w="8828" w:type="dxa"/>
            <w:gridSpan w:val="2"/>
            <w:shd w:val="clear" w:color="auto" w:fill="0D0D0D" w:themeFill="text1" w:themeFillTint="F2"/>
          </w:tcPr>
          <w:p w14:paraId="03427746" w14:textId="77777777" w:rsidR="00B27283" w:rsidRPr="00C86A14" w:rsidRDefault="00B27283" w:rsidP="00C86A14">
            <w:pPr>
              <w:spacing w:line="360" w:lineRule="auto"/>
              <w:jc w:val="both"/>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B27283" w:rsidRPr="00C86A14" w14:paraId="0622A072" w14:textId="77777777" w:rsidTr="00B27283">
        <w:tc>
          <w:tcPr>
            <w:tcW w:w="2451" w:type="dxa"/>
          </w:tcPr>
          <w:p w14:paraId="4DD4D44F" w14:textId="77777777" w:rsidR="00B27283" w:rsidRPr="00C86A14" w:rsidRDefault="00B27283"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77" w:type="dxa"/>
          </w:tcPr>
          <w:p w14:paraId="78E1B67C" w14:textId="5F3C0AA9" w:rsidR="00B27283" w:rsidRPr="00C86A14" w:rsidRDefault="00B27283"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_IMG04</w:t>
            </w:r>
          </w:p>
        </w:tc>
      </w:tr>
      <w:tr w:rsidR="00B27283" w:rsidRPr="00C86A14" w14:paraId="12D2191C" w14:textId="77777777" w:rsidTr="00B27283">
        <w:tc>
          <w:tcPr>
            <w:tcW w:w="2451" w:type="dxa"/>
          </w:tcPr>
          <w:p w14:paraId="7971F061" w14:textId="77777777" w:rsidR="00B27283" w:rsidRPr="00C86A14" w:rsidRDefault="00B27283"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77" w:type="dxa"/>
          </w:tcPr>
          <w:p w14:paraId="231FB792" w14:textId="588CD6C0" w:rsidR="00B27283" w:rsidRPr="00C86A14" w:rsidRDefault="00710A85" w:rsidP="00C86A14">
            <w:pPr>
              <w:spacing w:line="360" w:lineRule="auto"/>
              <w:jc w:val="both"/>
              <w:rPr>
                <w:rFonts w:ascii="Arial" w:eastAsia="Arial Unicode MS" w:hAnsi="Arial" w:cs="Arial"/>
                <w:color w:val="000000"/>
                <w:sz w:val="24"/>
                <w:szCs w:val="24"/>
              </w:rPr>
            </w:pPr>
            <w:r>
              <w:rPr>
                <w:rFonts w:ascii="Arial" w:eastAsia="Arial Unicode MS" w:hAnsi="Arial" w:cs="Arial"/>
                <w:color w:val="000000"/>
                <w:sz w:val="24"/>
                <w:szCs w:val="24"/>
              </w:rPr>
              <w:t>Los i</w:t>
            </w:r>
            <w:r w:rsidRPr="00C86A14">
              <w:rPr>
                <w:rFonts w:ascii="Arial" w:eastAsia="Arial Unicode MS" w:hAnsi="Arial" w:cs="Arial"/>
                <w:color w:val="000000"/>
                <w:sz w:val="24"/>
                <w:szCs w:val="24"/>
              </w:rPr>
              <w:t xml:space="preserve">nstrumentos </w:t>
            </w:r>
            <w:r w:rsidR="00B27283" w:rsidRPr="00C86A14">
              <w:rPr>
                <w:rFonts w:ascii="Arial" w:eastAsia="Arial Unicode MS" w:hAnsi="Arial" w:cs="Arial"/>
                <w:color w:val="000000"/>
                <w:sz w:val="24"/>
                <w:szCs w:val="24"/>
              </w:rPr>
              <w:t xml:space="preserve">de medición </w:t>
            </w:r>
          </w:p>
        </w:tc>
      </w:tr>
      <w:tr w:rsidR="00B27283" w:rsidRPr="00C86A14" w14:paraId="78E8BFC6" w14:textId="77777777" w:rsidTr="00B27283">
        <w:tc>
          <w:tcPr>
            <w:tcW w:w="2451" w:type="dxa"/>
          </w:tcPr>
          <w:p w14:paraId="2119FC13" w14:textId="77777777" w:rsidR="00B27283" w:rsidRPr="00C86A14" w:rsidRDefault="00B27283"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Código Shutterstock (o URL o la ruta en AulaPlanet</w:t>
            </w:r>
            <w:r w:rsidRPr="00C86A14">
              <w:rPr>
                <w:rFonts w:ascii="Arial" w:eastAsia="Arial Unicode MS" w:hAnsi="Arial" w:cs="Arial"/>
                <w:b/>
                <w:color w:val="000000"/>
                <w:sz w:val="24"/>
                <w:szCs w:val="24"/>
              </w:rPr>
              <w:lastRenderedPageBreak/>
              <w:t>a)</w:t>
            </w:r>
          </w:p>
        </w:tc>
        <w:tc>
          <w:tcPr>
            <w:tcW w:w="6377" w:type="dxa"/>
          </w:tcPr>
          <w:p w14:paraId="780356D9" w14:textId="77777777" w:rsidR="00B27283" w:rsidRPr="00C86A14" w:rsidRDefault="00B27283" w:rsidP="00C86A14">
            <w:pPr>
              <w:tabs>
                <w:tab w:val="right" w:pos="8498"/>
              </w:tabs>
              <w:spacing w:line="360" w:lineRule="auto"/>
              <w:jc w:val="both"/>
              <w:rPr>
                <w:rFonts w:ascii="Arial" w:eastAsia="Arial Unicode MS" w:hAnsi="Arial" w:cs="Arial"/>
                <w:sz w:val="24"/>
                <w:szCs w:val="24"/>
              </w:rPr>
            </w:pPr>
            <w:r w:rsidRPr="00C86A14">
              <w:rPr>
                <w:rFonts w:ascii="Arial" w:eastAsia="Arial Unicode MS" w:hAnsi="Arial" w:cs="Arial"/>
                <w:sz w:val="24"/>
                <w:szCs w:val="24"/>
              </w:rPr>
              <w:lastRenderedPageBreak/>
              <w:t xml:space="preserve">Imagen tomada de </w:t>
            </w:r>
          </w:p>
          <w:p w14:paraId="3327BC97" w14:textId="77777777" w:rsidR="00B27283" w:rsidRPr="00C86A14" w:rsidRDefault="00B27283" w:rsidP="00C86A14">
            <w:pPr>
              <w:tabs>
                <w:tab w:val="right" w:pos="8498"/>
              </w:tabs>
              <w:spacing w:line="360" w:lineRule="auto"/>
              <w:jc w:val="both"/>
              <w:rPr>
                <w:rFonts w:ascii="Arial" w:eastAsia="Arial Unicode MS" w:hAnsi="Arial" w:cs="Arial"/>
                <w:b/>
                <w:sz w:val="24"/>
                <w:szCs w:val="24"/>
              </w:rPr>
            </w:pPr>
          </w:p>
          <w:p w14:paraId="167ACD24" w14:textId="77777777" w:rsidR="00B27283" w:rsidRPr="00C86A14" w:rsidRDefault="001E60B4" w:rsidP="00C86A14">
            <w:pPr>
              <w:spacing w:line="360" w:lineRule="auto"/>
              <w:jc w:val="both"/>
              <w:rPr>
                <w:rFonts w:ascii="Arial" w:eastAsia="Arial Unicode MS" w:hAnsi="Arial" w:cs="Arial"/>
                <w:sz w:val="24"/>
                <w:szCs w:val="24"/>
              </w:rPr>
            </w:pPr>
            <w:hyperlink r:id="rId30" w:history="1">
              <w:r w:rsidR="00B27283" w:rsidRPr="00C86A14">
                <w:rPr>
                  <w:rStyle w:val="Hipervnculo"/>
                  <w:rFonts w:ascii="Arial" w:eastAsia="Arial Unicode MS" w:hAnsi="Arial" w:cs="Arial"/>
                  <w:sz w:val="24"/>
                  <w:szCs w:val="24"/>
                </w:rPr>
                <w:t>https://upload.wikimedia.org/wikipedia/commons/c/c1/FourMetricInstruments.JPG</w:t>
              </w:r>
            </w:hyperlink>
          </w:p>
          <w:p w14:paraId="001CA138" w14:textId="77777777" w:rsidR="00B27283" w:rsidRPr="00C86A14" w:rsidRDefault="00B27283" w:rsidP="00C86A14">
            <w:pPr>
              <w:spacing w:line="360" w:lineRule="auto"/>
              <w:jc w:val="both"/>
              <w:rPr>
                <w:rFonts w:ascii="Arial" w:eastAsia="Arial Unicode MS" w:hAnsi="Arial" w:cs="Arial"/>
                <w:sz w:val="24"/>
                <w:szCs w:val="24"/>
              </w:rPr>
            </w:pPr>
          </w:p>
          <w:p w14:paraId="65618B3A" w14:textId="77777777" w:rsidR="00B27283" w:rsidRPr="00C86A14" w:rsidRDefault="00B27283"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object w:dxaOrig="6795" w:dyaOrig="9525" w14:anchorId="4338E058">
                <v:shape id="_x0000_i1028" type="#_x0000_t75" style="width:228.65pt;height:319.35pt" o:ole="">
                  <v:imagedata r:id="rId31" o:title=""/>
                </v:shape>
                <o:OLEObject Type="Embed" ProgID="PBrush" ShapeID="_x0000_i1028" DrawAspect="Content" ObjectID="_1379683205" r:id="rId32"/>
              </w:object>
            </w:r>
          </w:p>
          <w:p w14:paraId="5012B64E" w14:textId="6A271E84" w:rsidR="00B27283" w:rsidRPr="00C86A14" w:rsidRDefault="00B27283" w:rsidP="00C86A14">
            <w:pPr>
              <w:spacing w:line="360" w:lineRule="auto"/>
              <w:jc w:val="both"/>
              <w:rPr>
                <w:rFonts w:ascii="Arial" w:eastAsia="Arial Unicode MS" w:hAnsi="Arial" w:cs="Arial"/>
                <w:sz w:val="24"/>
                <w:szCs w:val="24"/>
              </w:rPr>
            </w:pPr>
            <w:r w:rsidRPr="00C86A14">
              <w:rPr>
                <w:rFonts w:ascii="Arial" w:eastAsia="Arial Unicode MS" w:hAnsi="Arial" w:cs="Arial"/>
                <w:noProof/>
                <w:sz w:val="24"/>
                <w:szCs w:val="24"/>
                <w:lang w:eastAsia="es-CO"/>
              </w:rPr>
              <w:softHyphen/>
            </w:r>
            <w:r w:rsidRPr="00C86A14">
              <w:rPr>
                <w:rFonts w:ascii="Arial" w:eastAsia="Arial Unicode MS" w:hAnsi="Arial" w:cs="Arial"/>
                <w:noProof/>
                <w:sz w:val="24"/>
                <w:szCs w:val="24"/>
                <w:lang w:eastAsia="es-CO"/>
              </w:rPr>
              <w:softHyphen/>
            </w:r>
            <w:r w:rsidRPr="00C86A14">
              <w:rPr>
                <w:rFonts w:ascii="Arial" w:eastAsia="Arial Unicode MS" w:hAnsi="Arial" w:cs="Arial"/>
                <w:noProof/>
                <w:sz w:val="24"/>
                <w:szCs w:val="24"/>
                <w:lang w:eastAsia="es-CO"/>
              </w:rPr>
              <w:softHyphen/>
            </w:r>
            <w:r w:rsidRPr="00C86A14">
              <w:rPr>
                <w:rFonts w:ascii="Arial" w:eastAsia="Arial Unicode MS" w:hAnsi="Arial" w:cs="Arial"/>
                <w:noProof/>
                <w:sz w:val="24"/>
                <w:szCs w:val="24"/>
                <w:lang w:eastAsia="es-CO"/>
              </w:rPr>
              <w:softHyphen/>
            </w:r>
            <w:r w:rsidRPr="00C86A14">
              <w:rPr>
                <w:rFonts w:ascii="Arial" w:eastAsia="Arial Unicode MS" w:hAnsi="Arial" w:cs="Arial"/>
                <w:noProof/>
                <w:sz w:val="24"/>
                <w:szCs w:val="24"/>
                <w:lang w:eastAsia="es-CO"/>
              </w:rPr>
              <w:softHyphen/>
            </w:r>
          </w:p>
        </w:tc>
      </w:tr>
      <w:tr w:rsidR="00B27283" w:rsidRPr="00C86A14" w14:paraId="3E1C3C39" w14:textId="77777777" w:rsidTr="00B27283">
        <w:tc>
          <w:tcPr>
            <w:tcW w:w="2451" w:type="dxa"/>
          </w:tcPr>
          <w:p w14:paraId="14120F49" w14:textId="77777777" w:rsidR="00B27283" w:rsidRPr="00C86A14" w:rsidRDefault="00B27283"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Pie de imagen</w:t>
            </w:r>
          </w:p>
        </w:tc>
        <w:tc>
          <w:tcPr>
            <w:tcW w:w="6377" w:type="dxa"/>
          </w:tcPr>
          <w:p w14:paraId="13E11CD8" w14:textId="6903618F" w:rsidR="00B27283" w:rsidRPr="00C86A14" w:rsidRDefault="00B27283" w:rsidP="00710A85">
            <w:pPr>
              <w:pStyle w:val="NormalWeb"/>
              <w:shd w:val="clear" w:color="auto" w:fill="58585A"/>
              <w:spacing w:before="75" w:beforeAutospacing="0" w:after="0" w:afterAutospacing="0" w:line="360" w:lineRule="auto"/>
              <w:jc w:val="both"/>
              <w:rPr>
                <w:rFonts w:ascii="Arial" w:eastAsia="Arial Unicode MS" w:hAnsi="Arial" w:cs="Arial"/>
                <w:color w:val="000000"/>
              </w:rPr>
            </w:pPr>
            <w:r w:rsidRPr="00710A85">
              <w:rPr>
                <w:rFonts w:ascii="Arial" w:eastAsia="Arial Unicode MS" w:hAnsi="Arial" w:cs="Arial"/>
                <w:color w:val="000000"/>
              </w:rPr>
              <w:t xml:space="preserve">Cuatro instrumentos de medición comúnmente utilizados en el laboratorio de física: </w:t>
            </w:r>
            <w:r w:rsidR="00710A85">
              <w:rPr>
                <w:rFonts w:ascii="Arial" w:eastAsia="Arial Unicode MS" w:hAnsi="Arial" w:cs="Arial"/>
                <w:color w:val="000000"/>
              </w:rPr>
              <w:t>u</w:t>
            </w:r>
            <w:r w:rsidR="00710A85" w:rsidRPr="00710A85">
              <w:rPr>
                <w:rFonts w:ascii="Arial" w:eastAsia="Arial Unicode MS" w:hAnsi="Arial" w:cs="Arial"/>
                <w:color w:val="000000"/>
              </w:rPr>
              <w:t xml:space="preserve">n </w:t>
            </w:r>
            <w:r w:rsidRPr="00710A85">
              <w:rPr>
                <w:rFonts w:ascii="Arial" w:eastAsia="Arial Unicode MS" w:hAnsi="Arial" w:cs="Arial"/>
                <w:color w:val="000000"/>
              </w:rPr>
              <w:t>termómetro, una pesa de 1</w:t>
            </w:r>
            <w:ins w:id="16" w:author="María" w:date="2015-09-18T22:11:00Z">
              <w:r w:rsidR="00710A85">
                <w:rPr>
                  <w:rFonts w:ascii="Arial" w:eastAsia="Arial Unicode MS" w:hAnsi="Arial" w:cs="Arial"/>
                  <w:color w:val="000000"/>
                </w:rPr>
                <w:t> </w:t>
              </w:r>
            </w:ins>
            <w:r w:rsidR="00710A85">
              <w:rPr>
                <w:rFonts w:ascii="Arial" w:eastAsia="Arial Unicode MS" w:hAnsi="Arial" w:cs="Arial"/>
                <w:color w:val="000000"/>
              </w:rPr>
              <w:t>k</w:t>
            </w:r>
            <w:r w:rsidR="00710A85" w:rsidRPr="00710A85">
              <w:rPr>
                <w:rFonts w:ascii="Arial" w:eastAsia="Arial Unicode MS" w:hAnsi="Arial" w:cs="Arial"/>
                <w:color w:val="000000"/>
              </w:rPr>
              <w:t xml:space="preserve">g </w:t>
            </w:r>
            <w:r w:rsidRPr="00710A85">
              <w:rPr>
                <w:rFonts w:ascii="Arial" w:eastAsia="Arial Unicode MS" w:hAnsi="Arial" w:cs="Arial"/>
                <w:color w:val="000000"/>
              </w:rPr>
              <w:t>para utiliza</w:t>
            </w:r>
            <w:r w:rsidR="00710A85">
              <w:rPr>
                <w:rFonts w:ascii="Arial" w:eastAsia="Arial Unicode MS" w:hAnsi="Arial" w:cs="Arial"/>
                <w:color w:val="000000"/>
              </w:rPr>
              <w:t>r</w:t>
            </w:r>
            <w:r w:rsidRPr="00710A85">
              <w:rPr>
                <w:rFonts w:ascii="Arial" w:eastAsia="Arial Unicode MS" w:hAnsi="Arial" w:cs="Arial"/>
                <w:color w:val="000000"/>
              </w:rPr>
              <w:t xml:space="preserve"> en una balanza, una cinta métrica para medir longitudes, un multímetro que permite medir corrientes, resistencias eléctricas y voltajes.</w:t>
            </w:r>
            <w:r w:rsidR="00623D00">
              <w:rPr>
                <w:rFonts w:ascii="Arial" w:eastAsia="Arial Unicode MS" w:hAnsi="Arial" w:cs="Arial"/>
                <w:color w:val="000000"/>
              </w:rPr>
              <w:t xml:space="preserve"> </w:t>
            </w:r>
          </w:p>
        </w:tc>
      </w:tr>
      <w:tr w:rsidR="00B27283" w:rsidRPr="00C86A14" w14:paraId="011BE5DC" w14:textId="77777777" w:rsidTr="00B27283">
        <w:tc>
          <w:tcPr>
            <w:tcW w:w="2451" w:type="dxa"/>
          </w:tcPr>
          <w:p w14:paraId="5C3F218F" w14:textId="77777777" w:rsidR="00B27283" w:rsidRPr="00C86A14" w:rsidRDefault="00B27283"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Ubicación del pie de imagen</w:t>
            </w:r>
          </w:p>
        </w:tc>
        <w:tc>
          <w:tcPr>
            <w:tcW w:w="6377" w:type="dxa"/>
          </w:tcPr>
          <w:p w14:paraId="7CF75665" w14:textId="67687E5E" w:rsidR="00B27283" w:rsidRPr="00C86A14" w:rsidRDefault="00B27283"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Lateral</w:t>
            </w:r>
          </w:p>
          <w:p w14:paraId="17B9E884" w14:textId="77777777" w:rsidR="00B27283" w:rsidRPr="00C86A14" w:rsidRDefault="00B27283" w:rsidP="00C86A14">
            <w:pPr>
              <w:spacing w:line="360" w:lineRule="auto"/>
              <w:jc w:val="both"/>
              <w:rPr>
                <w:rFonts w:ascii="Arial" w:eastAsia="Arial Unicode MS" w:hAnsi="Arial" w:cs="Arial"/>
                <w:color w:val="000000"/>
                <w:sz w:val="24"/>
                <w:szCs w:val="24"/>
              </w:rPr>
            </w:pPr>
          </w:p>
          <w:p w14:paraId="37BA4CAA" w14:textId="77777777" w:rsidR="00B27283" w:rsidRPr="00C86A14" w:rsidRDefault="00B27283" w:rsidP="00C86A14">
            <w:pPr>
              <w:spacing w:line="360" w:lineRule="auto"/>
              <w:jc w:val="both"/>
              <w:rPr>
                <w:rFonts w:ascii="Arial" w:eastAsia="Arial Unicode MS" w:hAnsi="Arial" w:cs="Arial"/>
                <w:color w:val="000000"/>
                <w:sz w:val="24"/>
                <w:szCs w:val="24"/>
              </w:rPr>
            </w:pPr>
          </w:p>
        </w:tc>
      </w:tr>
    </w:tbl>
    <w:p w14:paraId="28B5165E" w14:textId="5219C407" w:rsidR="00B27283" w:rsidRPr="00C86A14" w:rsidRDefault="00B27283" w:rsidP="00C86A14">
      <w:pPr>
        <w:tabs>
          <w:tab w:val="right" w:pos="8498"/>
        </w:tabs>
        <w:spacing w:after="0" w:line="360" w:lineRule="auto"/>
        <w:jc w:val="both"/>
        <w:rPr>
          <w:rFonts w:ascii="Arial" w:eastAsia="Arial Unicode MS" w:hAnsi="Arial" w:cs="Arial"/>
          <w:b/>
          <w:sz w:val="24"/>
          <w:szCs w:val="24"/>
        </w:rPr>
      </w:pPr>
    </w:p>
    <w:p w14:paraId="1C2C25C1" w14:textId="661ADC55" w:rsidR="0011157E" w:rsidRPr="00C86A14" w:rsidRDefault="0011157E" w:rsidP="00C86A14">
      <w:pPr>
        <w:tabs>
          <w:tab w:val="right" w:pos="8498"/>
        </w:tabs>
        <w:spacing w:after="0" w:line="360" w:lineRule="auto"/>
        <w:jc w:val="both"/>
        <w:rPr>
          <w:rFonts w:ascii="Arial" w:eastAsia="Arial Unicode MS" w:hAnsi="Arial" w:cs="Arial"/>
          <w:b/>
          <w:sz w:val="24"/>
          <w:szCs w:val="24"/>
        </w:rPr>
      </w:pPr>
      <w:r w:rsidRPr="00C86A14">
        <w:rPr>
          <w:rStyle w:val="un"/>
          <w:rFonts w:ascii="Arial" w:eastAsia="Arial Unicode MS" w:hAnsi="Arial" w:cs="Arial"/>
          <w:color w:val="333333"/>
          <w:sz w:val="24"/>
          <w:szCs w:val="24"/>
          <w:shd w:val="clear" w:color="auto" w:fill="FFFFFF"/>
        </w:rPr>
        <w:t>La observación de un fenómeno determinado implica la recolección de datos que permitan describirlo y estudiarlo.</w:t>
      </w:r>
      <w:r w:rsidRPr="00C86A14">
        <w:rPr>
          <w:rStyle w:val="apple-converted-space"/>
          <w:rFonts w:ascii="Arial" w:eastAsia="Arial Unicode MS" w:hAnsi="Arial" w:cs="Arial"/>
          <w:color w:val="333333"/>
          <w:sz w:val="24"/>
          <w:szCs w:val="24"/>
          <w:shd w:val="clear" w:color="auto" w:fill="FFFFFF"/>
        </w:rPr>
        <w:t> </w:t>
      </w:r>
      <w:r w:rsidRPr="00C86A14">
        <w:rPr>
          <w:rStyle w:val="un"/>
          <w:rFonts w:ascii="Arial" w:eastAsia="Arial Unicode MS" w:hAnsi="Arial" w:cs="Arial"/>
          <w:color w:val="333333"/>
          <w:sz w:val="24"/>
          <w:szCs w:val="24"/>
          <w:shd w:val="clear" w:color="auto" w:fill="FFFFFF"/>
        </w:rPr>
        <w:t>Para ello, se realizan medidas de diversas magnitudes como la distancia, el volumen, la temperatura, el tiempo, etc.</w:t>
      </w:r>
      <w:r w:rsidRPr="00C86A14">
        <w:rPr>
          <w:rStyle w:val="apple-converted-space"/>
          <w:rFonts w:ascii="Arial" w:eastAsia="Arial Unicode MS" w:hAnsi="Arial" w:cs="Arial"/>
          <w:color w:val="333333"/>
          <w:sz w:val="24"/>
          <w:szCs w:val="24"/>
          <w:shd w:val="clear" w:color="auto" w:fill="FFFFFF"/>
        </w:rPr>
        <w:t> </w:t>
      </w:r>
      <w:r w:rsidRPr="00C86A14">
        <w:rPr>
          <w:rStyle w:val="un"/>
          <w:rFonts w:ascii="Arial" w:eastAsia="Arial Unicode MS" w:hAnsi="Arial" w:cs="Arial"/>
          <w:color w:val="333333"/>
          <w:sz w:val="24"/>
          <w:szCs w:val="24"/>
          <w:shd w:val="clear" w:color="auto" w:fill="FFFFFF"/>
        </w:rPr>
        <w:t>Todas estas medidas deben expresarse mediante un</w:t>
      </w:r>
      <w:r w:rsidRPr="00C86A14">
        <w:rPr>
          <w:rStyle w:val="apple-converted-space"/>
          <w:rFonts w:ascii="Arial" w:eastAsia="Arial Unicode MS" w:hAnsi="Arial" w:cs="Arial"/>
          <w:color w:val="333333"/>
          <w:sz w:val="24"/>
          <w:szCs w:val="24"/>
          <w:shd w:val="clear" w:color="auto" w:fill="FFFFFF"/>
        </w:rPr>
        <w:t> </w:t>
      </w:r>
      <w:r w:rsidRPr="00C86A14">
        <w:rPr>
          <w:rStyle w:val="Textoennegrita"/>
          <w:rFonts w:ascii="Arial" w:eastAsia="Arial Unicode MS" w:hAnsi="Arial" w:cs="Arial"/>
          <w:color w:val="333333"/>
          <w:sz w:val="24"/>
          <w:szCs w:val="24"/>
          <w:shd w:val="clear" w:color="auto" w:fill="FFFFFF"/>
        </w:rPr>
        <w:t>número acompañado de una unidad</w:t>
      </w:r>
      <w:r w:rsidRPr="00C86A14">
        <w:rPr>
          <w:rStyle w:val="un"/>
          <w:rFonts w:ascii="Arial" w:eastAsia="Arial Unicode MS" w:hAnsi="Arial" w:cs="Arial"/>
          <w:color w:val="333333"/>
          <w:sz w:val="24"/>
          <w:szCs w:val="24"/>
          <w:shd w:val="clear" w:color="auto" w:fill="FFFFFF"/>
        </w:rPr>
        <w:t>, según la magnitud de la que se trate.</w:t>
      </w:r>
    </w:p>
    <w:p w14:paraId="64B11B60"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518"/>
        <w:gridCol w:w="6460"/>
      </w:tblGrid>
      <w:tr w:rsidR="0011157E" w:rsidRPr="00C86A14" w14:paraId="795E9EAF" w14:textId="77777777" w:rsidTr="00806E71">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9742FE7" w14:textId="77777777" w:rsidR="0011157E" w:rsidRPr="00C86A14" w:rsidRDefault="0011157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Recuerda</w:t>
            </w:r>
          </w:p>
        </w:tc>
      </w:tr>
      <w:tr w:rsidR="0011157E" w:rsidRPr="00C86A14" w14:paraId="7E4A2753"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FAA3D3" w14:textId="77777777" w:rsidR="0011157E" w:rsidRPr="00C86A14" w:rsidRDefault="0011157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36BA00E" w14:textId="77777777" w:rsidR="0011157E" w:rsidRPr="00C86A14" w:rsidRDefault="0011157E" w:rsidP="00C86A14">
            <w:pPr>
              <w:spacing w:line="360" w:lineRule="auto"/>
              <w:jc w:val="both"/>
              <w:rPr>
                <w:rStyle w:val="apple-converted-space"/>
                <w:rFonts w:ascii="Arial" w:eastAsia="Arial Unicode MS" w:hAnsi="Arial" w:cs="Arial"/>
                <w:color w:val="333333"/>
                <w:sz w:val="24"/>
                <w:szCs w:val="24"/>
                <w:shd w:val="clear" w:color="auto" w:fill="F1F6E3"/>
              </w:rPr>
            </w:pPr>
            <w:r w:rsidRPr="00C86A14">
              <w:rPr>
                <w:rStyle w:val="Textoennegrita"/>
                <w:rFonts w:ascii="Arial" w:eastAsia="Arial Unicode MS" w:hAnsi="Arial" w:cs="Arial"/>
                <w:color w:val="333333"/>
                <w:sz w:val="24"/>
                <w:szCs w:val="24"/>
                <w:shd w:val="clear" w:color="auto" w:fill="F1F6E3"/>
              </w:rPr>
              <w:t>Medir</w:t>
            </w:r>
            <w:r w:rsidRPr="00C86A14">
              <w:rPr>
                <w:rStyle w:val="apple-converted-space"/>
                <w:rFonts w:ascii="Arial" w:eastAsia="Arial Unicode MS" w:hAnsi="Arial" w:cs="Arial"/>
                <w:color w:val="333333"/>
                <w:sz w:val="24"/>
                <w:szCs w:val="24"/>
                <w:shd w:val="clear" w:color="auto" w:fill="F1F6E3"/>
              </w:rPr>
              <w:t> </w:t>
            </w:r>
            <w:r w:rsidRPr="00C86A14">
              <w:rPr>
                <w:rStyle w:val="un"/>
                <w:rFonts w:ascii="Arial" w:eastAsia="Arial Unicode MS" w:hAnsi="Arial" w:cs="Arial"/>
                <w:color w:val="333333"/>
                <w:sz w:val="24"/>
                <w:szCs w:val="24"/>
                <w:shd w:val="clear" w:color="auto" w:fill="F1F6E3"/>
              </w:rPr>
              <w:t xml:space="preserve">es </w:t>
            </w:r>
            <w:r w:rsidRPr="00C86A14">
              <w:rPr>
                <w:rStyle w:val="Textoennegrita"/>
                <w:rFonts w:ascii="Arial" w:eastAsia="Arial Unicode MS" w:hAnsi="Arial" w:cs="Arial"/>
                <w:color w:val="333333"/>
                <w:sz w:val="24"/>
                <w:szCs w:val="24"/>
                <w:shd w:val="clear" w:color="auto" w:fill="F1F6E3"/>
              </w:rPr>
              <w:t>comparar</w:t>
            </w:r>
            <w:r w:rsidRPr="00C86A14">
              <w:rPr>
                <w:rStyle w:val="apple-converted-space"/>
                <w:rFonts w:ascii="Arial" w:eastAsia="Arial Unicode MS" w:hAnsi="Arial" w:cs="Arial"/>
                <w:color w:val="333333"/>
                <w:sz w:val="24"/>
                <w:szCs w:val="24"/>
                <w:shd w:val="clear" w:color="auto" w:fill="F1F6E3"/>
              </w:rPr>
              <w:t> </w:t>
            </w:r>
            <w:r w:rsidRPr="00C86A14">
              <w:rPr>
                <w:rStyle w:val="un"/>
                <w:rFonts w:ascii="Arial" w:eastAsia="Arial Unicode MS" w:hAnsi="Arial" w:cs="Arial"/>
                <w:sz w:val="24"/>
                <w:szCs w:val="24"/>
              </w:rPr>
              <w:t>el resultado de una</w:t>
            </w:r>
            <w:r w:rsidRPr="00C86A14">
              <w:rPr>
                <w:rStyle w:val="un"/>
                <w:rFonts w:ascii="Arial" w:eastAsia="Arial Unicode MS" w:hAnsi="Arial" w:cs="Arial"/>
                <w:color w:val="333333"/>
                <w:sz w:val="24"/>
                <w:szCs w:val="24"/>
                <w:shd w:val="clear" w:color="auto" w:fill="F1F6E3"/>
              </w:rPr>
              <w:t xml:space="preserve"> magnitud que se quiere cuantificar con la unidad patrón (o de referencia) de dicha magnitud.</w:t>
            </w:r>
            <w:r w:rsidRPr="00C86A14">
              <w:rPr>
                <w:rStyle w:val="apple-converted-space"/>
                <w:rFonts w:ascii="Arial" w:eastAsia="Arial Unicode MS" w:hAnsi="Arial" w:cs="Arial"/>
                <w:color w:val="333333"/>
                <w:sz w:val="24"/>
                <w:szCs w:val="24"/>
                <w:shd w:val="clear" w:color="auto" w:fill="F1F6E3"/>
              </w:rPr>
              <w:t> </w:t>
            </w:r>
            <w:r w:rsidRPr="00C86A14">
              <w:rPr>
                <w:rStyle w:val="un"/>
                <w:rFonts w:ascii="Arial" w:eastAsia="Arial Unicode MS" w:hAnsi="Arial" w:cs="Arial"/>
                <w:color w:val="333333"/>
                <w:sz w:val="24"/>
                <w:szCs w:val="24"/>
                <w:shd w:val="clear" w:color="auto" w:fill="F1F6E3"/>
              </w:rPr>
              <w:t>Este resultado se expresa con un</w:t>
            </w:r>
            <w:r w:rsidRPr="00C86A14">
              <w:rPr>
                <w:rStyle w:val="apple-converted-space"/>
                <w:rFonts w:ascii="Arial" w:eastAsia="Arial Unicode MS" w:hAnsi="Arial" w:cs="Arial"/>
                <w:color w:val="333333"/>
                <w:sz w:val="24"/>
                <w:szCs w:val="24"/>
                <w:shd w:val="clear" w:color="auto" w:fill="F1F6E3"/>
              </w:rPr>
              <w:t> </w:t>
            </w:r>
            <w:r w:rsidRPr="00C86A14">
              <w:rPr>
                <w:rStyle w:val="Textoennegrita"/>
                <w:rFonts w:ascii="Arial" w:eastAsia="Arial Unicode MS" w:hAnsi="Arial" w:cs="Arial"/>
                <w:color w:val="333333"/>
                <w:sz w:val="24"/>
                <w:szCs w:val="24"/>
                <w:shd w:val="clear" w:color="auto" w:fill="F1F6E3"/>
              </w:rPr>
              <w:t>número seguido de la unidad</w:t>
            </w:r>
            <w:r w:rsidRPr="00C86A14">
              <w:rPr>
                <w:rStyle w:val="apple-converted-space"/>
                <w:rFonts w:ascii="Arial" w:eastAsia="Arial Unicode MS" w:hAnsi="Arial" w:cs="Arial"/>
                <w:color w:val="333333"/>
                <w:sz w:val="24"/>
                <w:szCs w:val="24"/>
                <w:shd w:val="clear" w:color="auto" w:fill="F1F6E3"/>
              </w:rPr>
              <w:t> </w:t>
            </w:r>
            <w:r w:rsidRPr="00C86A14">
              <w:rPr>
                <w:rStyle w:val="un"/>
                <w:rFonts w:ascii="Arial" w:eastAsia="Arial Unicode MS" w:hAnsi="Arial" w:cs="Arial"/>
                <w:color w:val="333333"/>
                <w:sz w:val="24"/>
                <w:szCs w:val="24"/>
                <w:shd w:val="clear" w:color="auto" w:fill="F1F6E3"/>
              </w:rPr>
              <w:t>utilizada.</w:t>
            </w:r>
            <w:r w:rsidRPr="00C86A14">
              <w:rPr>
                <w:rStyle w:val="apple-converted-space"/>
                <w:rFonts w:ascii="Arial" w:eastAsia="Arial Unicode MS" w:hAnsi="Arial" w:cs="Arial"/>
                <w:color w:val="333333"/>
                <w:sz w:val="24"/>
                <w:szCs w:val="24"/>
                <w:shd w:val="clear" w:color="auto" w:fill="F1F6E3"/>
              </w:rPr>
              <w:t> </w:t>
            </w:r>
          </w:p>
          <w:p w14:paraId="62E82116" w14:textId="77777777" w:rsidR="0011157E" w:rsidRPr="00C86A14" w:rsidRDefault="0011157E" w:rsidP="00C86A14">
            <w:pPr>
              <w:spacing w:line="360" w:lineRule="auto"/>
              <w:jc w:val="both"/>
              <w:rPr>
                <w:rFonts w:ascii="Arial" w:eastAsia="Arial Unicode MS" w:hAnsi="Arial" w:cs="Arial"/>
                <w:sz w:val="24"/>
                <w:szCs w:val="24"/>
              </w:rPr>
            </w:pPr>
            <w:r w:rsidRPr="00C86A14">
              <w:rPr>
                <w:rStyle w:val="un"/>
                <w:rFonts w:ascii="Arial" w:eastAsia="Arial Unicode MS" w:hAnsi="Arial" w:cs="Arial"/>
                <w:color w:val="333333"/>
                <w:sz w:val="24"/>
                <w:szCs w:val="24"/>
                <w:shd w:val="clear" w:color="auto" w:fill="F1F6E3"/>
              </w:rPr>
              <w:t xml:space="preserve">Por ejemplo, si para medir una magnitud de longitud empleamos la unidad metro (m), la medida resultante puede ser: </w:t>
            </w:r>
            <w:r w:rsidRPr="00C86A14">
              <w:rPr>
                <w:rStyle w:val="un"/>
                <w:rFonts w:ascii="Arial" w:eastAsia="Arial Unicode MS" w:hAnsi="Arial" w:cs="Arial"/>
                <w:b/>
                <w:color w:val="333333"/>
                <w:sz w:val="24"/>
                <w:szCs w:val="24"/>
                <w:shd w:val="clear" w:color="auto" w:fill="F1F6E3"/>
              </w:rPr>
              <w:t>4 m</w:t>
            </w:r>
            <w:r w:rsidRPr="00C86A14">
              <w:rPr>
                <w:rStyle w:val="un"/>
                <w:rFonts w:ascii="Arial" w:eastAsia="Arial Unicode MS" w:hAnsi="Arial" w:cs="Arial"/>
                <w:color w:val="333333"/>
                <w:sz w:val="24"/>
                <w:szCs w:val="24"/>
                <w:shd w:val="clear" w:color="auto" w:fill="F1F6E3"/>
              </w:rPr>
              <w:t>.</w:t>
            </w:r>
          </w:p>
        </w:tc>
      </w:tr>
    </w:tbl>
    <w:p w14:paraId="7DD38F4A"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p w14:paraId="382CF8B4" w14:textId="71FFA08C" w:rsidR="0011157E" w:rsidRPr="00C86A14" w:rsidRDefault="0011157E" w:rsidP="00C86A14">
      <w:pPr>
        <w:tabs>
          <w:tab w:val="right" w:pos="8498"/>
        </w:tabs>
        <w:spacing w:after="0"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Las medidas pueden ser </w:t>
      </w:r>
      <w:r w:rsidRPr="00C86A14">
        <w:rPr>
          <w:rFonts w:ascii="Arial" w:eastAsia="Arial Unicode MS" w:hAnsi="Arial" w:cs="Arial"/>
          <w:b/>
          <w:sz w:val="24"/>
          <w:szCs w:val="24"/>
        </w:rPr>
        <w:t xml:space="preserve">directas </w:t>
      </w:r>
      <w:r w:rsidRPr="00C86A14">
        <w:rPr>
          <w:rFonts w:ascii="Arial" w:eastAsia="Arial Unicode MS" w:hAnsi="Arial" w:cs="Arial"/>
          <w:sz w:val="24"/>
          <w:szCs w:val="24"/>
        </w:rPr>
        <w:t xml:space="preserve">e </w:t>
      </w:r>
      <w:r w:rsidRPr="00C86A14">
        <w:rPr>
          <w:rFonts w:ascii="Arial" w:eastAsia="Arial Unicode MS" w:hAnsi="Arial" w:cs="Arial"/>
          <w:b/>
          <w:sz w:val="24"/>
          <w:szCs w:val="24"/>
        </w:rPr>
        <w:t xml:space="preserve">indirectas. </w:t>
      </w:r>
      <w:r w:rsidRPr="00C86A14">
        <w:rPr>
          <w:rFonts w:ascii="Arial" w:eastAsia="Arial Unicode MS" w:hAnsi="Arial" w:cs="Arial"/>
          <w:sz w:val="24"/>
          <w:szCs w:val="24"/>
        </w:rPr>
        <w:t xml:space="preserve">Directas cuando son el resultado de la lectura inmediata de un instrumento o aparato de medición e indirectas cuando son obtenidas a partir de las directas. Por ejemplo, para conocer la rapidez de un carro de juguete podemos medir la distancia con una cinta métrica y el tiempo con un cronómetro, siendo estas mediciones directas. Para hallar la rapidez podemos aplicar la ecuación </w:t>
      </w:r>
      <m:oMath>
        <m:r>
          <w:rPr>
            <w:rFonts w:ascii="Cambria Math" w:eastAsia="Arial Unicode MS" w:hAnsi="Cambria Math" w:cs="Arial"/>
            <w:sz w:val="24"/>
            <w:szCs w:val="24"/>
          </w:rPr>
          <m:t>v=</m:t>
        </m:r>
        <m:f>
          <m:fPr>
            <m:type m:val="skw"/>
            <m:ctrlPr>
              <w:rPr>
                <w:rFonts w:ascii="Cambria Math" w:eastAsia="Arial Unicode MS" w:hAnsi="Cambria Math" w:cs="Arial"/>
                <w:i/>
                <w:sz w:val="24"/>
                <w:szCs w:val="24"/>
              </w:rPr>
            </m:ctrlPr>
          </m:fPr>
          <m:num>
            <m:r>
              <w:rPr>
                <w:rFonts w:ascii="Cambria Math" w:eastAsia="Arial Unicode MS" w:hAnsi="Cambria Math" w:cs="Arial"/>
                <w:sz w:val="24"/>
                <w:szCs w:val="24"/>
              </w:rPr>
              <m:t>d</m:t>
            </m:r>
          </m:num>
          <m:den>
            <m:r>
              <w:rPr>
                <w:rFonts w:ascii="Cambria Math" w:eastAsia="Arial Unicode MS" w:hAnsi="Cambria Math" w:cs="Arial"/>
                <w:sz w:val="24"/>
                <w:szCs w:val="24"/>
              </w:rPr>
              <m:t>t</m:t>
            </m:r>
          </m:den>
        </m:f>
      </m:oMath>
      <w:r w:rsidRPr="00C86A14">
        <w:rPr>
          <w:rFonts w:ascii="Arial" w:eastAsia="Arial Unicode MS" w:hAnsi="Arial" w:cs="Arial"/>
          <w:sz w:val="24"/>
          <w:szCs w:val="24"/>
        </w:rPr>
        <w:t xml:space="preserve">, la cual sería una medición indirecta basada en el resultado del tiempo y de la distancia recorrida. </w:t>
      </w:r>
    </w:p>
    <w:p w14:paraId="304DDDBE"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p w14:paraId="36409F63" w14:textId="5D67BC27" w:rsidR="0011157E" w:rsidRPr="00C86A14" w:rsidRDefault="0011157E" w:rsidP="00C86A14">
      <w:pPr>
        <w:tabs>
          <w:tab w:val="right" w:pos="8498"/>
        </w:tabs>
        <w:spacing w:after="0" w:line="360" w:lineRule="auto"/>
        <w:jc w:val="both"/>
        <w:rPr>
          <w:rFonts w:ascii="Arial" w:eastAsia="Arial Unicode MS" w:hAnsi="Arial" w:cs="Arial"/>
          <w:sz w:val="24"/>
          <w:szCs w:val="24"/>
        </w:rPr>
      </w:pPr>
      <w:r w:rsidRPr="00C86A14">
        <w:rPr>
          <w:rFonts w:ascii="Arial" w:eastAsia="Arial Unicode MS" w:hAnsi="Arial" w:cs="Arial"/>
          <w:sz w:val="24"/>
          <w:szCs w:val="24"/>
          <w:highlight w:val="yellow"/>
        </w:rPr>
        <w:t>[SECCIÓN 2]</w:t>
      </w:r>
      <w:r w:rsidR="00623D00">
        <w:rPr>
          <w:rFonts w:ascii="Arial" w:eastAsia="Arial Unicode MS" w:hAnsi="Arial" w:cs="Arial"/>
          <w:sz w:val="24"/>
          <w:szCs w:val="24"/>
        </w:rPr>
        <w:t xml:space="preserve"> </w:t>
      </w:r>
      <w:r w:rsidRPr="00C86A14">
        <w:rPr>
          <w:rFonts w:ascii="Arial" w:eastAsia="Arial Unicode MS" w:hAnsi="Arial" w:cs="Arial"/>
          <w:b/>
          <w:sz w:val="24"/>
          <w:szCs w:val="24"/>
        </w:rPr>
        <w:t>4.2 Las magnitudes y sus unidades</w:t>
      </w:r>
      <w:r w:rsidRPr="00C86A14">
        <w:rPr>
          <w:rFonts w:ascii="Arial" w:eastAsia="Arial Unicode MS" w:hAnsi="Arial" w:cs="Arial"/>
          <w:sz w:val="24"/>
          <w:szCs w:val="24"/>
        </w:rPr>
        <w:t xml:space="preserve"> </w:t>
      </w:r>
    </w:p>
    <w:p w14:paraId="682F58E0" w14:textId="77777777" w:rsidR="0011157E" w:rsidRPr="00C86A14" w:rsidRDefault="0011157E" w:rsidP="00C86A14">
      <w:pPr>
        <w:tabs>
          <w:tab w:val="right" w:pos="8498"/>
        </w:tabs>
        <w:spacing w:after="0" w:line="360" w:lineRule="auto"/>
        <w:jc w:val="both"/>
        <w:rPr>
          <w:rFonts w:ascii="Arial" w:eastAsia="Arial Unicode MS" w:hAnsi="Arial" w:cs="Arial"/>
          <w:sz w:val="24"/>
          <w:szCs w:val="24"/>
        </w:rPr>
      </w:pPr>
    </w:p>
    <w:p w14:paraId="7B718740" w14:textId="01CE4185" w:rsidR="0011157E" w:rsidRPr="00C86A14" w:rsidRDefault="0011157E" w:rsidP="00C86A14">
      <w:pPr>
        <w:tabs>
          <w:tab w:val="right" w:pos="8498"/>
        </w:tabs>
        <w:spacing w:after="0" w:line="360" w:lineRule="auto"/>
        <w:jc w:val="both"/>
        <w:rPr>
          <w:rStyle w:val="apple-converted-space"/>
          <w:rFonts w:ascii="Arial" w:eastAsia="Arial Unicode MS" w:hAnsi="Arial" w:cs="Arial"/>
          <w:color w:val="333333"/>
          <w:sz w:val="24"/>
          <w:szCs w:val="24"/>
          <w:shd w:val="clear" w:color="auto" w:fill="FFFFFF"/>
        </w:rPr>
      </w:pPr>
      <w:r w:rsidRPr="00C86A14">
        <w:rPr>
          <w:rStyle w:val="un"/>
          <w:rFonts w:ascii="Arial" w:eastAsia="Arial Unicode MS" w:hAnsi="Arial" w:cs="Arial"/>
          <w:color w:val="333333"/>
          <w:sz w:val="24"/>
          <w:szCs w:val="24"/>
          <w:shd w:val="clear" w:color="auto" w:fill="FFFFFF"/>
        </w:rPr>
        <w:t>Los representantes de diversos países se reunieron en 1960</w:t>
      </w:r>
      <w:ins w:id="17" w:author="María" w:date="2015-09-18T22:15:00Z">
        <w:r w:rsidR="00162C5F">
          <w:rPr>
            <w:rStyle w:val="un"/>
            <w:rFonts w:ascii="Arial" w:eastAsia="Arial Unicode MS" w:hAnsi="Arial" w:cs="Arial"/>
            <w:color w:val="333333"/>
            <w:sz w:val="24"/>
            <w:szCs w:val="24"/>
            <w:shd w:val="clear" w:color="auto" w:fill="FFFFFF"/>
          </w:rPr>
          <w:t>,</w:t>
        </w:r>
      </w:ins>
      <w:r w:rsidRPr="00C86A14">
        <w:rPr>
          <w:rStyle w:val="un"/>
          <w:rFonts w:ascii="Arial" w:eastAsia="Arial Unicode MS" w:hAnsi="Arial" w:cs="Arial"/>
          <w:color w:val="333333"/>
          <w:sz w:val="24"/>
          <w:szCs w:val="24"/>
          <w:shd w:val="clear" w:color="auto" w:fill="FFFFFF"/>
        </w:rPr>
        <w:t xml:space="preserve"> en una asamblea llamada </w:t>
      </w:r>
      <w:r w:rsidRPr="00C86A14">
        <w:rPr>
          <w:rStyle w:val="un"/>
          <w:rFonts w:ascii="Arial" w:eastAsia="Arial Unicode MS" w:hAnsi="Arial" w:cs="Arial"/>
          <w:b/>
          <w:color w:val="333333"/>
          <w:sz w:val="24"/>
          <w:szCs w:val="24"/>
          <w:shd w:val="clear" w:color="auto" w:fill="FFFFFF"/>
        </w:rPr>
        <w:t>Conferencia General de Pesos y Medidas</w:t>
      </w:r>
      <w:r w:rsidR="00162C5F" w:rsidRPr="0063582C">
        <w:rPr>
          <w:rStyle w:val="un"/>
          <w:rFonts w:ascii="Arial" w:eastAsia="Arial Unicode MS" w:hAnsi="Arial" w:cs="Arial"/>
          <w:color w:val="333333"/>
          <w:sz w:val="24"/>
          <w:szCs w:val="24"/>
          <w:shd w:val="clear" w:color="auto" w:fill="FFFFFF"/>
        </w:rPr>
        <w:t>,</w:t>
      </w:r>
      <w:r w:rsidRPr="00C86A14">
        <w:rPr>
          <w:rStyle w:val="un"/>
          <w:rFonts w:ascii="Arial" w:eastAsia="Arial Unicode MS" w:hAnsi="Arial" w:cs="Arial"/>
          <w:color w:val="333333"/>
          <w:sz w:val="24"/>
          <w:szCs w:val="24"/>
          <w:shd w:val="clear" w:color="auto" w:fill="FFFFFF"/>
        </w:rPr>
        <w:t xml:space="preserve"> para decidir y acordar algunas normas con respecto al sistema de unidades que todos esos países iban a utilizar en el futuro.</w:t>
      </w:r>
      <w:r w:rsidRPr="00C86A14">
        <w:rPr>
          <w:rStyle w:val="apple-converted-space"/>
          <w:rFonts w:ascii="Arial" w:eastAsia="Arial Unicode MS" w:hAnsi="Arial" w:cs="Arial"/>
          <w:color w:val="333333"/>
          <w:sz w:val="24"/>
          <w:szCs w:val="24"/>
          <w:shd w:val="clear" w:color="auto" w:fill="FFFFFF"/>
        </w:rPr>
        <w:t> </w:t>
      </w:r>
    </w:p>
    <w:p w14:paraId="2F8399DF" w14:textId="77777777" w:rsidR="00B02F21" w:rsidRPr="00C86A14" w:rsidRDefault="00B02F21" w:rsidP="00C86A14">
      <w:pPr>
        <w:tabs>
          <w:tab w:val="right" w:pos="8498"/>
        </w:tabs>
        <w:spacing w:after="0" w:line="360" w:lineRule="auto"/>
        <w:jc w:val="both"/>
        <w:rPr>
          <w:rStyle w:val="apple-converted-space"/>
          <w:rFonts w:ascii="Arial" w:eastAsia="Arial Unicode MS" w:hAnsi="Arial" w:cs="Arial"/>
          <w:color w:val="333333"/>
          <w:sz w:val="24"/>
          <w:szCs w:val="24"/>
          <w:shd w:val="clear" w:color="auto" w:fill="FFFFFF"/>
        </w:rPr>
      </w:pPr>
    </w:p>
    <w:p w14:paraId="4371038B" w14:textId="41C289A9" w:rsidR="0011157E" w:rsidRPr="00C86A14" w:rsidRDefault="0011157E" w:rsidP="00C86A14">
      <w:pPr>
        <w:tabs>
          <w:tab w:val="right" w:pos="8498"/>
        </w:tabs>
        <w:spacing w:after="0" w:line="360" w:lineRule="auto"/>
        <w:jc w:val="both"/>
        <w:rPr>
          <w:rStyle w:val="un"/>
          <w:rFonts w:ascii="Arial" w:eastAsia="Arial Unicode MS" w:hAnsi="Arial" w:cs="Arial"/>
          <w:color w:val="333333"/>
          <w:sz w:val="24"/>
          <w:szCs w:val="24"/>
          <w:shd w:val="clear" w:color="auto" w:fill="FFFFFF"/>
        </w:rPr>
      </w:pPr>
      <w:r w:rsidRPr="00C86A14">
        <w:rPr>
          <w:rStyle w:val="un"/>
          <w:rFonts w:ascii="Arial" w:eastAsia="Arial Unicode MS" w:hAnsi="Arial" w:cs="Arial"/>
          <w:color w:val="333333"/>
          <w:sz w:val="24"/>
          <w:szCs w:val="24"/>
          <w:shd w:val="clear" w:color="auto" w:fill="FFFFFF"/>
        </w:rPr>
        <w:t>A partir de esa reunión</w:t>
      </w:r>
      <w:ins w:id="18" w:author="María" w:date="2015-09-18T22:16:00Z">
        <w:r w:rsidR="00162C5F">
          <w:rPr>
            <w:rStyle w:val="un"/>
            <w:rFonts w:ascii="Arial" w:eastAsia="Arial Unicode MS" w:hAnsi="Arial" w:cs="Arial"/>
            <w:color w:val="333333"/>
            <w:sz w:val="24"/>
            <w:szCs w:val="24"/>
            <w:shd w:val="clear" w:color="auto" w:fill="FFFFFF"/>
          </w:rPr>
          <w:t>,</w:t>
        </w:r>
      </w:ins>
      <w:r w:rsidRPr="00C86A14">
        <w:rPr>
          <w:rStyle w:val="un"/>
          <w:rFonts w:ascii="Arial" w:eastAsia="Arial Unicode MS" w:hAnsi="Arial" w:cs="Arial"/>
          <w:color w:val="333333"/>
          <w:sz w:val="24"/>
          <w:szCs w:val="24"/>
          <w:shd w:val="clear" w:color="auto" w:fill="FFFFFF"/>
        </w:rPr>
        <w:t xml:space="preserve"> se acordaron una serie de unidades que serían las mismas para todos y que conforman el</w:t>
      </w:r>
      <w:r w:rsidRPr="00C86A14">
        <w:rPr>
          <w:rStyle w:val="apple-converted-space"/>
          <w:rFonts w:ascii="Arial" w:eastAsia="Arial Unicode MS" w:hAnsi="Arial" w:cs="Arial"/>
          <w:color w:val="333333"/>
          <w:sz w:val="24"/>
          <w:szCs w:val="24"/>
          <w:shd w:val="clear" w:color="auto" w:fill="FFFFFF"/>
        </w:rPr>
        <w:t> </w:t>
      </w:r>
      <w:r w:rsidRPr="00C86A14">
        <w:rPr>
          <w:rStyle w:val="Textoennegrita"/>
          <w:rFonts w:ascii="Arial" w:eastAsia="Arial Unicode MS" w:hAnsi="Arial" w:cs="Arial"/>
          <w:color w:val="333333"/>
          <w:sz w:val="24"/>
          <w:szCs w:val="24"/>
          <w:shd w:val="clear" w:color="auto" w:fill="FFFFFF"/>
        </w:rPr>
        <w:t>Sistema Internacional de Unidades (SI)</w:t>
      </w:r>
      <w:r w:rsidRPr="00C86A14">
        <w:rPr>
          <w:rStyle w:val="un"/>
          <w:rFonts w:ascii="Arial" w:eastAsia="Arial Unicode MS" w:hAnsi="Arial" w:cs="Arial"/>
          <w:color w:val="333333"/>
          <w:sz w:val="24"/>
          <w:szCs w:val="24"/>
          <w:shd w:val="clear" w:color="auto" w:fill="FFFFFF"/>
        </w:rPr>
        <w:t>.</w:t>
      </w:r>
      <w:r w:rsidRPr="00C86A14">
        <w:rPr>
          <w:rStyle w:val="apple-converted-space"/>
          <w:rFonts w:ascii="Arial" w:eastAsia="Arial Unicode MS" w:hAnsi="Arial" w:cs="Arial"/>
          <w:color w:val="333333"/>
          <w:sz w:val="24"/>
          <w:szCs w:val="24"/>
          <w:shd w:val="clear" w:color="auto" w:fill="FFFFFF"/>
        </w:rPr>
        <w:t> </w:t>
      </w:r>
      <w:r w:rsidRPr="00C86A14">
        <w:rPr>
          <w:rStyle w:val="un"/>
          <w:rFonts w:ascii="Arial" w:eastAsia="Arial Unicode MS" w:hAnsi="Arial" w:cs="Arial"/>
          <w:color w:val="333333"/>
          <w:sz w:val="24"/>
          <w:szCs w:val="24"/>
          <w:shd w:val="clear" w:color="auto" w:fill="FFFFFF"/>
        </w:rPr>
        <w:t>Dicho sistema está compuesto por siete unidades que corresponden a las siete magnitudes físicas fundamentales.</w:t>
      </w:r>
      <w:r w:rsidRPr="00C86A14">
        <w:rPr>
          <w:rStyle w:val="apple-converted-space"/>
          <w:rFonts w:ascii="Arial" w:eastAsia="Arial Unicode MS" w:hAnsi="Arial" w:cs="Arial"/>
          <w:color w:val="333333"/>
          <w:sz w:val="24"/>
          <w:szCs w:val="24"/>
          <w:shd w:val="clear" w:color="auto" w:fill="FFFFFF"/>
        </w:rPr>
        <w:t> </w:t>
      </w:r>
      <w:r w:rsidR="00162C5F">
        <w:rPr>
          <w:rStyle w:val="un"/>
          <w:rFonts w:ascii="Arial" w:eastAsia="Arial Unicode MS" w:hAnsi="Arial" w:cs="Arial"/>
          <w:color w:val="333333"/>
          <w:sz w:val="24"/>
          <w:szCs w:val="24"/>
          <w:shd w:val="clear" w:color="auto" w:fill="FFFFFF"/>
        </w:rPr>
        <w:t>De la</w:t>
      </w:r>
      <w:r w:rsidR="00162C5F" w:rsidRPr="00C86A14">
        <w:rPr>
          <w:rStyle w:val="un"/>
          <w:rFonts w:ascii="Arial" w:eastAsia="Arial Unicode MS" w:hAnsi="Arial" w:cs="Arial"/>
          <w:color w:val="333333"/>
          <w:sz w:val="24"/>
          <w:szCs w:val="24"/>
          <w:shd w:val="clear" w:color="auto" w:fill="FFFFFF"/>
        </w:rPr>
        <w:t xml:space="preserve"> </w:t>
      </w:r>
      <w:r w:rsidRPr="00C86A14">
        <w:rPr>
          <w:rStyle w:val="un"/>
          <w:rFonts w:ascii="Arial" w:eastAsia="Arial Unicode MS" w:hAnsi="Arial" w:cs="Arial"/>
          <w:color w:val="333333"/>
          <w:sz w:val="24"/>
          <w:szCs w:val="24"/>
          <w:shd w:val="clear" w:color="auto" w:fill="FFFFFF"/>
        </w:rPr>
        <w:t>combinación de estas unidades básicas se obtienen las demás unidades, llamadas derivadas.</w:t>
      </w:r>
      <w:r w:rsidRPr="00C86A14">
        <w:rPr>
          <w:rStyle w:val="apple-converted-space"/>
          <w:rFonts w:ascii="Arial" w:eastAsia="Arial Unicode MS" w:hAnsi="Arial" w:cs="Arial"/>
          <w:color w:val="333333"/>
          <w:sz w:val="24"/>
          <w:szCs w:val="24"/>
          <w:shd w:val="clear" w:color="auto" w:fill="FFFFFF"/>
        </w:rPr>
        <w:t> </w:t>
      </w:r>
      <w:r w:rsidRPr="00C86A14">
        <w:rPr>
          <w:rStyle w:val="un"/>
          <w:rFonts w:ascii="Arial" w:eastAsia="Arial Unicode MS" w:hAnsi="Arial" w:cs="Arial"/>
          <w:color w:val="333333"/>
          <w:sz w:val="24"/>
          <w:szCs w:val="24"/>
          <w:shd w:val="clear" w:color="auto" w:fill="FFFFFF"/>
        </w:rPr>
        <w:t xml:space="preserve">Puedes experimentar con las distintas unidades de medida correspondientes a una misma </w:t>
      </w:r>
      <w:r w:rsidRPr="00C86A14">
        <w:rPr>
          <w:rStyle w:val="un"/>
          <w:rFonts w:ascii="Arial" w:eastAsia="Arial Unicode MS" w:hAnsi="Arial" w:cs="Arial"/>
          <w:color w:val="333333"/>
          <w:sz w:val="24"/>
          <w:szCs w:val="24"/>
          <w:shd w:val="clear" w:color="auto" w:fill="FFFFFF"/>
        </w:rPr>
        <w:lastRenderedPageBreak/>
        <w:t>magnitud y comprobar qué equivalencias existen entre ellas en el siguiente aplicativo</w:t>
      </w:r>
      <w:r w:rsidRPr="00C86A14">
        <w:rPr>
          <w:rStyle w:val="apple-converted-space"/>
          <w:rFonts w:ascii="Arial" w:eastAsia="Arial Unicode MS" w:hAnsi="Arial" w:cs="Arial"/>
          <w:color w:val="333333"/>
          <w:sz w:val="24"/>
          <w:szCs w:val="24"/>
          <w:shd w:val="clear" w:color="auto" w:fill="FFFFFF"/>
        </w:rPr>
        <w:t> </w:t>
      </w:r>
      <w:r w:rsidR="00FE2B10" w:rsidRPr="00C86A14">
        <w:rPr>
          <w:rStyle w:val="apple-converted-space"/>
          <w:rFonts w:ascii="Arial" w:eastAsia="Arial Unicode MS" w:hAnsi="Arial" w:cs="Arial"/>
          <w:color w:val="333333"/>
          <w:sz w:val="24"/>
          <w:szCs w:val="24"/>
          <w:shd w:val="clear" w:color="auto" w:fill="FFFFFF"/>
        </w:rPr>
        <w:t>[VER] (</w:t>
      </w:r>
      <w:hyperlink r:id="rId33" w:history="1">
        <w:r w:rsidR="00FE2B10" w:rsidRPr="00C86A14">
          <w:rPr>
            <w:rStyle w:val="Hipervnculo"/>
            <w:rFonts w:ascii="Arial" w:eastAsia="Arial Unicode MS" w:hAnsi="Arial" w:cs="Arial"/>
            <w:sz w:val="24"/>
            <w:szCs w:val="24"/>
            <w:shd w:val="clear" w:color="auto" w:fill="FFFFFF"/>
          </w:rPr>
          <w:t>http://aulaplaneta.planetasaber.com/Error.asp?ts=1436290762</w:t>
        </w:r>
      </w:hyperlink>
      <w:r w:rsidR="00FE2B10" w:rsidRPr="00C86A14">
        <w:rPr>
          <w:rStyle w:val="apple-converted-space"/>
          <w:rFonts w:ascii="Arial" w:eastAsia="Arial Unicode MS" w:hAnsi="Arial" w:cs="Arial"/>
          <w:color w:val="333333"/>
          <w:sz w:val="24"/>
          <w:szCs w:val="24"/>
          <w:shd w:val="clear" w:color="auto" w:fill="FFFFFF"/>
        </w:rPr>
        <w:t xml:space="preserve"> ).</w:t>
      </w:r>
      <w:r w:rsidRPr="00C86A14">
        <w:rPr>
          <w:rStyle w:val="apple-converted-space"/>
          <w:rFonts w:ascii="Arial" w:eastAsia="Arial Unicode MS" w:hAnsi="Arial" w:cs="Arial"/>
          <w:color w:val="333333"/>
          <w:sz w:val="24"/>
          <w:szCs w:val="24"/>
          <w:shd w:val="clear" w:color="auto" w:fill="FFFFFF"/>
        </w:rPr>
        <w:t> </w:t>
      </w:r>
      <w:r w:rsidRPr="00C86A14">
        <w:rPr>
          <w:rStyle w:val="un"/>
          <w:rFonts w:ascii="Arial" w:eastAsia="Arial Unicode MS" w:hAnsi="Arial" w:cs="Arial"/>
          <w:color w:val="333333"/>
          <w:sz w:val="24"/>
          <w:szCs w:val="24"/>
          <w:shd w:val="clear" w:color="auto" w:fill="FFFFFF"/>
        </w:rPr>
        <w:t>Puedes ampliar la información sobre las magnitudes y las unidades en la página de la Gran Enciclopedia Planeta</w:t>
      </w:r>
      <w:r w:rsidRPr="00C86A14">
        <w:rPr>
          <w:rStyle w:val="apple-converted-space"/>
          <w:rFonts w:ascii="Arial" w:eastAsia="Arial Unicode MS" w:hAnsi="Arial" w:cs="Arial"/>
          <w:color w:val="333333"/>
          <w:sz w:val="24"/>
          <w:szCs w:val="24"/>
          <w:shd w:val="clear" w:color="auto" w:fill="FFFFFF"/>
        </w:rPr>
        <w:t> </w:t>
      </w:r>
      <w:r w:rsidR="00FE2B10" w:rsidRPr="00C86A14">
        <w:rPr>
          <w:rStyle w:val="apple-converted-space"/>
          <w:rFonts w:ascii="Arial" w:eastAsia="Arial Unicode MS" w:hAnsi="Arial" w:cs="Arial"/>
          <w:color w:val="333333"/>
          <w:sz w:val="24"/>
          <w:szCs w:val="24"/>
          <w:shd w:val="clear" w:color="auto" w:fill="FFFFFF"/>
        </w:rPr>
        <w:t>[VER] (</w:t>
      </w:r>
      <w:hyperlink r:id="rId34" w:history="1">
        <w:r w:rsidR="00FE2B10" w:rsidRPr="00C86A14">
          <w:rPr>
            <w:rStyle w:val="Hipervnculo"/>
            <w:rFonts w:ascii="Arial" w:eastAsia="Arial Unicode MS" w:hAnsi="Arial" w:cs="Arial"/>
            <w:sz w:val="24"/>
            <w:szCs w:val="24"/>
            <w:shd w:val="clear" w:color="auto" w:fill="FFFFFF"/>
          </w:rPr>
          <w:t>http://aulaplaneta.planetasaber.com/Error.asp?ts=1436290762</w:t>
        </w:r>
      </w:hyperlink>
      <w:r w:rsidR="00FE2B10" w:rsidRPr="00C86A14">
        <w:rPr>
          <w:rStyle w:val="apple-converted-space"/>
          <w:rFonts w:ascii="Arial" w:eastAsia="Arial Unicode MS" w:hAnsi="Arial" w:cs="Arial"/>
          <w:color w:val="333333"/>
          <w:sz w:val="24"/>
          <w:szCs w:val="24"/>
          <w:shd w:val="clear" w:color="auto" w:fill="FFFFFF"/>
        </w:rPr>
        <w:t xml:space="preserve"> ).</w:t>
      </w:r>
    </w:p>
    <w:p w14:paraId="61A1B513" w14:textId="77777777" w:rsidR="0011157E" w:rsidRPr="00C86A14" w:rsidRDefault="0011157E" w:rsidP="00C86A14">
      <w:pPr>
        <w:tabs>
          <w:tab w:val="right" w:pos="8498"/>
        </w:tabs>
        <w:spacing w:after="0" w:line="360" w:lineRule="auto"/>
        <w:jc w:val="both"/>
        <w:rPr>
          <w:rStyle w:val="un"/>
          <w:rFonts w:ascii="Arial" w:eastAsia="Arial Unicode MS" w:hAnsi="Arial" w:cs="Arial"/>
          <w:color w:val="333333"/>
          <w:sz w:val="24"/>
          <w:szCs w:val="24"/>
          <w:shd w:val="clear" w:color="auto" w:fill="FFFFFF"/>
        </w:rPr>
      </w:pPr>
    </w:p>
    <w:tbl>
      <w:tblPr>
        <w:tblStyle w:val="Tablaconcuadrcula"/>
        <w:tblW w:w="0" w:type="auto"/>
        <w:tblLook w:val="04A0" w:firstRow="1" w:lastRow="0" w:firstColumn="1" w:lastColumn="0" w:noHBand="0" w:noVBand="1"/>
      </w:tblPr>
      <w:tblGrid>
        <w:gridCol w:w="3397"/>
        <w:gridCol w:w="2835"/>
        <w:gridCol w:w="2596"/>
      </w:tblGrid>
      <w:tr w:rsidR="0011157E" w:rsidRPr="00C86A14" w14:paraId="5C03391F" w14:textId="77777777" w:rsidTr="00806E71">
        <w:tc>
          <w:tcPr>
            <w:tcW w:w="8828" w:type="dxa"/>
            <w:gridSpan w:val="3"/>
          </w:tcPr>
          <w:p w14:paraId="13AC81FB" w14:textId="5E126E9B" w:rsidR="0011157E" w:rsidRPr="00C86A14" w:rsidRDefault="00FE2B10" w:rsidP="00C86A14">
            <w:pPr>
              <w:tabs>
                <w:tab w:val="right" w:pos="8498"/>
              </w:tabs>
              <w:spacing w:line="360" w:lineRule="auto"/>
              <w:jc w:val="center"/>
              <w:rPr>
                <w:rFonts w:ascii="Arial" w:eastAsia="Arial Unicode MS" w:hAnsi="Arial" w:cs="Arial"/>
                <w:b/>
                <w:sz w:val="24"/>
                <w:szCs w:val="24"/>
              </w:rPr>
            </w:pPr>
            <w:r w:rsidRPr="00C86A14">
              <w:rPr>
                <w:rFonts w:ascii="Arial" w:eastAsia="Arial Unicode MS" w:hAnsi="Arial" w:cs="Arial"/>
                <w:b/>
                <w:sz w:val="24"/>
                <w:szCs w:val="24"/>
              </w:rPr>
              <w:t>M</w:t>
            </w:r>
            <w:r w:rsidR="00162C5F" w:rsidRPr="00C86A14">
              <w:rPr>
                <w:rFonts w:ascii="Arial" w:eastAsia="Arial Unicode MS" w:hAnsi="Arial" w:cs="Arial"/>
                <w:b/>
                <w:sz w:val="24"/>
                <w:szCs w:val="24"/>
              </w:rPr>
              <w:t xml:space="preserve">agnitudes físicas fundamentales del </w:t>
            </w:r>
            <w:r w:rsidRPr="00C86A14">
              <w:rPr>
                <w:rFonts w:ascii="Arial" w:eastAsia="Arial Unicode MS" w:hAnsi="Arial" w:cs="Arial"/>
                <w:b/>
                <w:sz w:val="24"/>
                <w:szCs w:val="24"/>
              </w:rPr>
              <w:t>SI</w:t>
            </w:r>
          </w:p>
        </w:tc>
      </w:tr>
      <w:tr w:rsidR="0011157E" w:rsidRPr="00C86A14" w14:paraId="5E0C6321" w14:textId="77777777" w:rsidTr="00806E71">
        <w:tc>
          <w:tcPr>
            <w:tcW w:w="3397" w:type="dxa"/>
          </w:tcPr>
          <w:p w14:paraId="02B34A49" w14:textId="5C365BE8" w:rsidR="0011157E" w:rsidRPr="00C86A14" w:rsidRDefault="00162C5F" w:rsidP="00C86A14">
            <w:pPr>
              <w:tabs>
                <w:tab w:val="right" w:pos="8498"/>
              </w:tabs>
              <w:spacing w:line="360" w:lineRule="auto"/>
              <w:jc w:val="center"/>
              <w:rPr>
                <w:rFonts w:ascii="Arial" w:eastAsia="Arial Unicode MS" w:hAnsi="Arial" w:cs="Arial"/>
                <w:b/>
                <w:sz w:val="24"/>
                <w:szCs w:val="24"/>
              </w:rPr>
            </w:pPr>
            <w:r w:rsidRPr="00C86A14">
              <w:rPr>
                <w:rFonts w:ascii="Arial" w:eastAsia="Arial Unicode MS" w:hAnsi="Arial" w:cs="Arial"/>
                <w:b/>
                <w:sz w:val="24"/>
                <w:szCs w:val="24"/>
              </w:rPr>
              <w:t>Magnitud física básica</w:t>
            </w:r>
          </w:p>
        </w:tc>
        <w:tc>
          <w:tcPr>
            <w:tcW w:w="2835" w:type="dxa"/>
          </w:tcPr>
          <w:p w14:paraId="333574D6" w14:textId="57C18D54" w:rsidR="0011157E" w:rsidRPr="00C86A14" w:rsidRDefault="00162C5F" w:rsidP="00C86A14">
            <w:pPr>
              <w:tabs>
                <w:tab w:val="right" w:pos="8498"/>
              </w:tabs>
              <w:spacing w:line="360" w:lineRule="auto"/>
              <w:jc w:val="center"/>
              <w:rPr>
                <w:rFonts w:ascii="Arial" w:eastAsia="Arial Unicode MS" w:hAnsi="Arial" w:cs="Arial"/>
                <w:b/>
                <w:sz w:val="24"/>
                <w:szCs w:val="24"/>
              </w:rPr>
            </w:pPr>
            <w:r w:rsidRPr="00C86A14">
              <w:rPr>
                <w:rFonts w:ascii="Arial" w:eastAsia="Arial Unicode MS" w:hAnsi="Arial" w:cs="Arial"/>
                <w:b/>
                <w:sz w:val="24"/>
                <w:szCs w:val="24"/>
              </w:rPr>
              <w:t>Unidad</w:t>
            </w:r>
          </w:p>
        </w:tc>
        <w:tc>
          <w:tcPr>
            <w:tcW w:w="2596" w:type="dxa"/>
          </w:tcPr>
          <w:p w14:paraId="24D016EE" w14:textId="398FF3A7" w:rsidR="0011157E" w:rsidRPr="00C86A14" w:rsidRDefault="00162C5F" w:rsidP="00C86A14">
            <w:pPr>
              <w:tabs>
                <w:tab w:val="right" w:pos="8498"/>
              </w:tabs>
              <w:spacing w:line="360" w:lineRule="auto"/>
              <w:jc w:val="center"/>
              <w:rPr>
                <w:rFonts w:ascii="Arial" w:eastAsia="Arial Unicode MS" w:hAnsi="Arial" w:cs="Arial"/>
                <w:b/>
                <w:sz w:val="24"/>
                <w:szCs w:val="24"/>
              </w:rPr>
            </w:pPr>
            <w:r w:rsidRPr="00C86A14">
              <w:rPr>
                <w:rFonts w:ascii="Arial" w:eastAsia="Arial Unicode MS" w:hAnsi="Arial" w:cs="Arial"/>
                <w:b/>
                <w:sz w:val="24"/>
                <w:szCs w:val="24"/>
              </w:rPr>
              <w:t>Símbolo</w:t>
            </w:r>
          </w:p>
        </w:tc>
      </w:tr>
      <w:tr w:rsidR="0011157E" w:rsidRPr="00C86A14" w14:paraId="53B9B10F" w14:textId="77777777" w:rsidTr="00806E71">
        <w:tc>
          <w:tcPr>
            <w:tcW w:w="3397" w:type="dxa"/>
          </w:tcPr>
          <w:p w14:paraId="1C43CB72"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Longitud</w:t>
            </w:r>
          </w:p>
        </w:tc>
        <w:tc>
          <w:tcPr>
            <w:tcW w:w="2835" w:type="dxa"/>
          </w:tcPr>
          <w:p w14:paraId="6FE0A1D0"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Metro</w:t>
            </w:r>
          </w:p>
        </w:tc>
        <w:tc>
          <w:tcPr>
            <w:tcW w:w="2596" w:type="dxa"/>
          </w:tcPr>
          <w:p w14:paraId="17AC9AC2" w14:textId="04A24CF7"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m</w:t>
            </w:r>
          </w:p>
        </w:tc>
      </w:tr>
      <w:tr w:rsidR="0011157E" w:rsidRPr="00C86A14" w14:paraId="2AA942F4" w14:textId="77777777" w:rsidTr="00806E71">
        <w:tc>
          <w:tcPr>
            <w:tcW w:w="3397" w:type="dxa"/>
          </w:tcPr>
          <w:p w14:paraId="15CA6937"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Tiempo</w:t>
            </w:r>
          </w:p>
        </w:tc>
        <w:tc>
          <w:tcPr>
            <w:tcW w:w="2835" w:type="dxa"/>
          </w:tcPr>
          <w:p w14:paraId="11331184"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Segundo</w:t>
            </w:r>
          </w:p>
        </w:tc>
        <w:tc>
          <w:tcPr>
            <w:tcW w:w="2596" w:type="dxa"/>
          </w:tcPr>
          <w:p w14:paraId="6F33A0B5" w14:textId="78F447FF"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s</w:t>
            </w:r>
          </w:p>
        </w:tc>
      </w:tr>
      <w:tr w:rsidR="0011157E" w:rsidRPr="00C86A14" w14:paraId="0ACB0FAF" w14:textId="77777777" w:rsidTr="00806E71">
        <w:tc>
          <w:tcPr>
            <w:tcW w:w="3397" w:type="dxa"/>
          </w:tcPr>
          <w:p w14:paraId="3A7A6694"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Masa</w:t>
            </w:r>
          </w:p>
        </w:tc>
        <w:tc>
          <w:tcPr>
            <w:tcW w:w="2835" w:type="dxa"/>
          </w:tcPr>
          <w:p w14:paraId="04BE10BD"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Kilogramo</w:t>
            </w:r>
          </w:p>
        </w:tc>
        <w:tc>
          <w:tcPr>
            <w:tcW w:w="2596" w:type="dxa"/>
          </w:tcPr>
          <w:p w14:paraId="0A94D564" w14:textId="5C14541D"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Kg</w:t>
            </w:r>
          </w:p>
        </w:tc>
      </w:tr>
      <w:tr w:rsidR="0011157E" w:rsidRPr="00C86A14" w14:paraId="11334A59" w14:textId="77777777" w:rsidTr="00806E71">
        <w:tc>
          <w:tcPr>
            <w:tcW w:w="3397" w:type="dxa"/>
          </w:tcPr>
          <w:p w14:paraId="2B256273"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Intensidad de corriente eléctrica</w:t>
            </w:r>
          </w:p>
        </w:tc>
        <w:tc>
          <w:tcPr>
            <w:tcW w:w="2835" w:type="dxa"/>
          </w:tcPr>
          <w:p w14:paraId="543EA041"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Amperio</w:t>
            </w:r>
          </w:p>
        </w:tc>
        <w:tc>
          <w:tcPr>
            <w:tcW w:w="2596" w:type="dxa"/>
          </w:tcPr>
          <w:p w14:paraId="0196CC96" w14:textId="12EBD3D3"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A</w:t>
            </w:r>
          </w:p>
        </w:tc>
      </w:tr>
      <w:tr w:rsidR="0011157E" w:rsidRPr="00C86A14" w14:paraId="09549D2B" w14:textId="77777777" w:rsidTr="00806E71">
        <w:tc>
          <w:tcPr>
            <w:tcW w:w="3397" w:type="dxa"/>
          </w:tcPr>
          <w:p w14:paraId="77B7E01E"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Temperatura</w:t>
            </w:r>
          </w:p>
        </w:tc>
        <w:tc>
          <w:tcPr>
            <w:tcW w:w="2835" w:type="dxa"/>
          </w:tcPr>
          <w:p w14:paraId="641DD58C"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Kelvin</w:t>
            </w:r>
          </w:p>
        </w:tc>
        <w:tc>
          <w:tcPr>
            <w:tcW w:w="2596" w:type="dxa"/>
          </w:tcPr>
          <w:p w14:paraId="67963AA4" w14:textId="7C29FFB8"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K</w:t>
            </w:r>
          </w:p>
        </w:tc>
      </w:tr>
      <w:tr w:rsidR="0011157E" w:rsidRPr="00C86A14" w14:paraId="2FE25F8C" w14:textId="77777777" w:rsidTr="00806E71">
        <w:tc>
          <w:tcPr>
            <w:tcW w:w="3397" w:type="dxa"/>
          </w:tcPr>
          <w:p w14:paraId="0E1E2A34"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Cantidad de sustancia</w:t>
            </w:r>
          </w:p>
        </w:tc>
        <w:tc>
          <w:tcPr>
            <w:tcW w:w="2835" w:type="dxa"/>
          </w:tcPr>
          <w:p w14:paraId="3645CD7B"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Mol</w:t>
            </w:r>
          </w:p>
        </w:tc>
        <w:tc>
          <w:tcPr>
            <w:tcW w:w="2596" w:type="dxa"/>
          </w:tcPr>
          <w:p w14:paraId="2EE8B131" w14:textId="309FDE9F"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Mol</w:t>
            </w:r>
          </w:p>
        </w:tc>
      </w:tr>
      <w:tr w:rsidR="0011157E" w:rsidRPr="00C86A14" w14:paraId="20F48C75" w14:textId="77777777" w:rsidTr="00806E71">
        <w:tc>
          <w:tcPr>
            <w:tcW w:w="3397" w:type="dxa"/>
          </w:tcPr>
          <w:p w14:paraId="1A7840EC"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Intensidad luminosa</w:t>
            </w:r>
          </w:p>
        </w:tc>
        <w:tc>
          <w:tcPr>
            <w:tcW w:w="2835" w:type="dxa"/>
          </w:tcPr>
          <w:p w14:paraId="125F6704"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Candela</w:t>
            </w:r>
          </w:p>
        </w:tc>
        <w:tc>
          <w:tcPr>
            <w:tcW w:w="2596" w:type="dxa"/>
          </w:tcPr>
          <w:p w14:paraId="70FFD0A7" w14:textId="3B939A87"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cd</w:t>
            </w:r>
          </w:p>
        </w:tc>
      </w:tr>
    </w:tbl>
    <w:p w14:paraId="60BD2CA8" w14:textId="77777777" w:rsidR="0011157E" w:rsidRPr="00C86A14" w:rsidRDefault="0011157E" w:rsidP="00C86A14">
      <w:pPr>
        <w:tabs>
          <w:tab w:val="right" w:pos="8498"/>
        </w:tabs>
        <w:spacing w:after="0" w:line="360" w:lineRule="auto"/>
        <w:jc w:val="both"/>
        <w:rPr>
          <w:rFonts w:ascii="Arial" w:eastAsia="Arial Unicode MS" w:hAnsi="Arial" w:cs="Arial"/>
          <w:sz w:val="24"/>
          <w:szCs w:val="24"/>
        </w:rPr>
      </w:pPr>
    </w:p>
    <w:p w14:paraId="54672629"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tbl>
      <w:tblPr>
        <w:tblStyle w:val="Tablaconcuadrcula"/>
        <w:tblW w:w="0" w:type="auto"/>
        <w:jc w:val="center"/>
        <w:tblLook w:val="04A0" w:firstRow="1" w:lastRow="0" w:firstColumn="1" w:lastColumn="0" w:noHBand="0" w:noVBand="1"/>
      </w:tblPr>
      <w:tblGrid>
        <w:gridCol w:w="1980"/>
        <w:gridCol w:w="1417"/>
        <w:gridCol w:w="1343"/>
        <w:gridCol w:w="1867"/>
        <w:gridCol w:w="2221"/>
      </w:tblGrid>
      <w:tr w:rsidR="0011157E" w:rsidRPr="00C86A14" w14:paraId="0AC24378" w14:textId="77777777" w:rsidTr="00D41711">
        <w:trPr>
          <w:jc w:val="center"/>
        </w:trPr>
        <w:tc>
          <w:tcPr>
            <w:tcW w:w="8828" w:type="dxa"/>
            <w:gridSpan w:val="5"/>
          </w:tcPr>
          <w:p w14:paraId="142FD9C6" w14:textId="4811F552" w:rsidR="0011157E" w:rsidRPr="00C86A14" w:rsidRDefault="00162C5F" w:rsidP="00C86A14">
            <w:pPr>
              <w:tabs>
                <w:tab w:val="right" w:pos="8498"/>
              </w:tabs>
              <w:spacing w:line="360" w:lineRule="auto"/>
              <w:jc w:val="center"/>
              <w:rPr>
                <w:rFonts w:ascii="Arial" w:eastAsia="Arial Unicode MS" w:hAnsi="Arial" w:cs="Arial"/>
                <w:b/>
                <w:sz w:val="24"/>
                <w:szCs w:val="24"/>
              </w:rPr>
            </w:pPr>
            <w:r w:rsidRPr="00C86A14">
              <w:rPr>
                <w:rFonts w:ascii="Arial" w:eastAsia="Arial Unicode MS" w:hAnsi="Arial" w:cs="Arial"/>
                <w:b/>
                <w:sz w:val="24"/>
                <w:szCs w:val="24"/>
              </w:rPr>
              <w:t>Algunas magnitudes físicas derivadas</w:t>
            </w:r>
          </w:p>
        </w:tc>
      </w:tr>
      <w:tr w:rsidR="0011157E" w:rsidRPr="00C86A14" w14:paraId="40B18573" w14:textId="77777777" w:rsidTr="00D41711">
        <w:trPr>
          <w:jc w:val="center"/>
        </w:trPr>
        <w:tc>
          <w:tcPr>
            <w:tcW w:w="1980" w:type="dxa"/>
            <w:vAlign w:val="center"/>
          </w:tcPr>
          <w:p w14:paraId="59A31175" w14:textId="259BCB40" w:rsidR="0011157E" w:rsidRPr="00C86A14" w:rsidRDefault="00162C5F" w:rsidP="00C86A14">
            <w:pPr>
              <w:tabs>
                <w:tab w:val="right" w:pos="8498"/>
              </w:tabs>
              <w:spacing w:line="360" w:lineRule="auto"/>
              <w:jc w:val="center"/>
              <w:rPr>
                <w:rFonts w:ascii="Arial" w:eastAsia="Arial Unicode MS" w:hAnsi="Arial" w:cs="Arial"/>
                <w:b/>
                <w:sz w:val="24"/>
                <w:szCs w:val="24"/>
              </w:rPr>
            </w:pPr>
            <w:r w:rsidRPr="00C86A14">
              <w:rPr>
                <w:rFonts w:ascii="Arial" w:eastAsia="Arial Unicode MS" w:hAnsi="Arial" w:cs="Arial"/>
                <w:b/>
                <w:sz w:val="24"/>
                <w:szCs w:val="24"/>
              </w:rPr>
              <w:t>Magnitud física derivada</w:t>
            </w:r>
          </w:p>
        </w:tc>
        <w:tc>
          <w:tcPr>
            <w:tcW w:w="1417" w:type="dxa"/>
            <w:vAlign w:val="center"/>
          </w:tcPr>
          <w:p w14:paraId="5FE19E8D" w14:textId="28D01B59" w:rsidR="0011157E" w:rsidRPr="00C86A14" w:rsidRDefault="00162C5F" w:rsidP="00C86A14">
            <w:pPr>
              <w:tabs>
                <w:tab w:val="right" w:pos="8498"/>
              </w:tabs>
              <w:spacing w:line="360" w:lineRule="auto"/>
              <w:jc w:val="center"/>
              <w:rPr>
                <w:rFonts w:ascii="Arial" w:eastAsia="Arial Unicode MS" w:hAnsi="Arial" w:cs="Arial"/>
                <w:b/>
                <w:sz w:val="24"/>
                <w:szCs w:val="24"/>
              </w:rPr>
            </w:pPr>
            <w:r w:rsidRPr="00C86A14">
              <w:rPr>
                <w:rFonts w:ascii="Arial" w:eastAsia="Arial Unicode MS" w:hAnsi="Arial" w:cs="Arial"/>
                <w:b/>
                <w:sz w:val="24"/>
                <w:szCs w:val="24"/>
              </w:rPr>
              <w:t>Unidad</w:t>
            </w:r>
          </w:p>
        </w:tc>
        <w:tc>
          <w:tcPr>
            <w:tcW w:w="1343" w:type="dxa"/>
            <w:vAlign w:val="center"/>
          </w:tcPr>
          <w:p w14:paraId="6D8C7A63" w14:textId="4F97163D" w:rsidR="0011157E" w:rsidRPr="00C86A14" w:rsidRDefault="00162C5F" w:rsidP="00C86A14">
            <w:pPr>
              <w:tabs>
                <w:tab w:val="right" w:pos="8498"/>
              </w:tabs>
              <w:spacing w:line="360" w:lineRule="auto"/>
              <w:jc w:val="center"/>
              <w:rPr>
                <w:rFonts w:ascii="Arial" w:eastAsia="Arial Unicode MS" w:hAnsi="Arial" w:cs="Arial"/>
                <w:b/>
                <w:sz w:val="24"/>
                <w:szCs w:val="24"/>
              </w:rPr>
            </w:pPr>
            <w:r w:rsidRPr="00C86A14">
              <w:rPr>
                <w:rFonts w:ascii="Arial" w:eastAsia="Arial Unicode MS" w:hAnsi="Arial" w:cs="Arial"/>
                <w:b/>
                <w:sz w:val="24"/>
                <w:szCs w:val="24"/>
              </w:rPr>
              <w:t>Símbolo</w:t>
            </w:r>
          </w:p>
        </w:tc>
        <w:tc>
          <w:tcPr>
            <w:tcW w:w="1867" w:type="dxa"/>
            <w:vAlign w:val="center"/>
          </w:tcPr>
          <w:p w14:paraId="414008C6" w14:textId="73FD2706" w:rsidR="0011157E" w:rsidRPr="00C86A14" w:rsidRDefault="00162C5F" w:rsidP="00C86A14">
            <w:pPr>
              <w:tabs>
                <w:tab w:val="right" w:pos="8498"/>
              </w:tabs>
              <w:spacing w:line="360" w:lineRule="auto"/>
              <w:jc w:val="center"/>
              <w:rPr>
                <w:rFonts w:ascii="Arial" w:eastAsia="Arial Unicode MS" w:hAnsi="Arial" w:cs="Arial"/>
                <w:b/>
                <w:sz w:val="24"/>
                <w:szCs w:val="24"/>
              </w:rPr>
            </w:pPr>
            <w:r w:rsidRPr="00C86A14">
              <w:rPr>
                <w:rFonts w:ascii="Arial" w:eastAsia="Arial Unicode MS" w:hAnsi="Arial" w:cs="Arial"/>
                <w:b/>
                <w:sz w:val="24"/>
                <w:szCs w:val="24"/>
              </w:rPr>
              <w:t>Equ</w:t>
            </w:r>
            <w:ins w:id="19" w:author="María" w:date="2015-09-18T22:18:00Z">
              <w:r>
                <w:rPr>
                  <w:rFonts w:ascii="Arial" w:eastAsia="Arial Unicode MS" w:hAnsi="Arial" w:cs="Arial"/>
                  <w:b/>
                  <w:sz w:val="24"/>
                  <w:szCs w:val="24"/>
                </w:rPr>
                <w:t>i</w:t>
              </w:r>
            </w:ins>
            <w:r w:rsidRPr="00C86A14">
              <w:rPr>
                <w:rFonts w:ascii="Arial" w:eastAsia="Arial Unicode MS" w:hAnsi="Arial" w:cs="Arial"/>
                <w:b/>
                <w:sz w:val="24"/>
                <w:szCs w:val="24"/>
              </w:rPr>
              <w:t>valencia en unidades derivadas</w:t>
            </w:r>
          </w:p>
        </w:tc>
        <w:tc>
          <w:tcPr>
            <w:tcW w:w="2221" w:type="dxa"/>
            <w:vAlign w:val="center"/>
          </w:tcPr>
          <w:p w14:paraId="509D617B" w14:textId="66A8912E" w:rsidR="0011157E" w:rsidRPr="00C86A14" w:rsidRDefault="00162C5F" w:rsidP="00C86A14">
            <w:pPr>
              <w:tabs>
                <w:tab w:val="right" w:pos="8498"/>
              </w:tabs>
              <w:spacing w:line="360" w:lineRule="auto"/>
              <w:jc w:val="center"/>
              <w:rPr>
                <w:rFonts w:ascii="Arial" w:eastAsia="Arial Unicode MS" w:hAnsi="Arial" w:cs="Arial"/>
                <w:b/>
                <w:sz w:val="24"/>
                <w:szCs w:val="24"/>
              </w:rPr>
            </w:pPr>
            <w:r w:rsidRPr="00C86A14">
              <w:rPr>
                <w:rFonts w:ascii="Arial" w:eastAsia="Arial Unicode MS" w:hAnsi="Arial" w:cs="Arial"/>
                <w:b/>
                <w:sz w:val="24"/>
                <w:szCs w:val="24"/>
              </w:rPr>
              <w:t>Equivalencia en unidades fundamentales</w:t>
            </w:r>
          </w:p>
        </w:tc>
      </w:tr>
      <w:tr w:rsidR="0011157E" w:rsidRPr="00C86A14" w14:paraId="7A32BF44" w14:textId="77777777" w:rsidTr="00D41711">
        <w:trPr>
          <w:jc w:val="center"/>
        </w:trPr>
        <w:tc>
          <w:tcPr>
            <w:tcW w:w="1980" w:type="dxa"/>
            <w:vAlign w:val="center"/>
          </w:tcPr>
          <w:p w14:paraId="7559577A"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Fuerza</w:t>
            </w:r>
          </w:p>
        </w:tc>
        <w:tc>
          <w:tcPr>
            <w:tcW w:w="1417" w:type="dxa"/>
            <w:vAlign w:val="center"/>
          </w:tcPr>
          <w:p w14:paraId="7F7DE731"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Newton</w:t>
            </w:r>
          </w:p>
        </w:tc>
        <w:tc>
          <w:tcPr>
            <w:tcW w:w="1343" w:type="dxa"/>
            <w:vAlign w:val="center"/>
          </w:tcPr>
          <w:p w14:paraId="1C1B3704" w14:textId="2ADECC16"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N</w:t>
            </w:r>
          </w:p>
        </w:tc>
        <w:tc>
          <w:tcPr>
            <w:tcW w:w="1867" w:type="dxa"/>
            <w:vAlign w:val="center"/>
          </w:tcPr>
          <w:p w14:paraId="5B1A63CD"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p>
        </w:tc>
        <w:tc>
          <w:tcPr>
            <w:tcW w:w="2221" w:type="dxa"/>
            <w:vAlign w:val="center"/>
          </w:tcPr>
          <w:p w14:paraId="1E739707"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p>
          <w:p w14:paraId="61F11EAD" w14:textId="5F27E2A6" w:rsidR="0011157E" w:rsidRPr="00C86A14" w:rsidRDefault="00162C5F" w:rsidP="00C86A14">
            <w:pPr>
              <w:tabs>
                <w:tab w:val="right" w:pos="8498"/>
              </w:tabs>
              <w:spacing w:line="360" w:lineRule="auto"/>
              <w:jc w:val="center"/>
              <w:rPr>
                <w:rFonts w:ascii="Arial" w:eastAsia="Arial Unicode MS" w:hAnsi="Arial" w:cs="Arial"/>
                <w:i/>
                <w:sz w:val="24"/>
                <w:szCs w:val="24"/>
                <w:vertAlign w:val="superscript"/>
              </w:rPr>
            </w:pPr>
            <w:r>
              <w:rPr>
                <w:rFonts w:ascii="Arial" w:eastAsia="Arial Unicode MS" w:hAnsi="Arial" w:cs="Arial"/>
                <w:i/>
                <w:sz w:val="24"/>
                <w:szCs w:val="24"/>
              </w:rPr>
              <w:t>k</w:t>
            </w:r>
            <w:r w:rsidRPr="00C86A14">
              <w:rPr>
                <w:rFonts w:ascii="Arial" w:eastAsia="Arial Unicode MS" w:hAnsi="Arial" w:cs="Arial"/>
                <w:i/>
                <w:sz w:val="24"/>
                <w:szCs w:val="24"/>
              </w:rPr>
              <w:t xml:space="preserve">g </w:t>
            </w:r>
            <w:r w:rsidR="00110D65" w:rsidRPr="00C86A14">
              <w:rPr>
                <w:rFonts w:ascii="Arial" w:eastAsia="Arial Unicode MS" w:hAnsi="Arial" w:cs="Arial"/>
                <w:i/>
                <w:sz w:val="24"/>
                <w:szCs w:val="24"/>
              </w:rPr>
              <w:t>m/s</w:t>
            </w:r>
            <w:r w:rsidR="00110D65" w:rsidRPr="00C86A14">
              <w:rPr>
                <w:rFonts w:ascii="Arial" w:eastAsia="Arial Unicode MS" w:hAnsi="Arial" w:cs="Arial"/>
                <w:i/>
                <w:sz w:val="24"/>
                <w:szCs w:val="24"/>
                <w:vertAlign w:val="superscript"/>
              </w:rPr>
              <w:t>2</w:t>
            </w:r>
          </w:p>
        </w:tc>
      </w:tr>
      <w:tr w:rsidR="0011157E" w:rsidRPr="00C86A14" w14:paraId="72F8DD26" w14:textId="77777777" w:rsidTr="00D41711">
        <w:trPr>
          <w:jc w:val="center"/>
        </w:trPr>
        <w:tc>
          <w:tcPr>
            <w:tcW w:w="1980" w:type="dxa"/>
            <w:vAlign w:val="center"/>
          </w:tcPr>
          <w:p w14:paraId="07E08D8A"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Energía, calor, Trabajo</w:t>
            </w:r>
          </w:p>
        </w:tc>
        <w:tc>
          <w:tcPr>
            <w:tcW w:w="1417" w:type="dxa"/>
            <w:vAlign w:val="center"/>
          </w:tcPr>
          <w:p w14:paraId="4CA2A818"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Joule</w:t>
            </w:r>
          </w:p>
        </w:tc>
        <w:tc>
          <w:tcPr>
            <w:tcW w:w="1343" w:type="dxa"/>
            <w:vAlign w:val="center"/>
          </w:tcPr>
          <w:p w14:paraId="17178D11" w14:textId="404827C2"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J</w:t>
            </w:r>
          </w:p>
        </w:tc>
        <w:tc>
          <w:tcPr>
            <w:tcW w:w="1867" w:type="dxa"/>
            <w:vAlign w:val="center"/>
          </w:tcPr>
          <w:p w14:paraId="7D8B91AD" w14:textId="0F9466FE" w:rsidR="0011157E" w:rsidRPr="00C86A14" w:rsidRDefault="00461484"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N m</w:t>
            </w:r>
          </w:p>
        </w:tc>
        <w:tc>
          <w:tcPr>
            <w:tcW w:w="2221" w:type="dxa"/>
            <w:vAlign w:val="center"/>
          </w:tcPr>
          <w:p w14:paraId="6E608524"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p>
          <w:p w14:paraId="535EB2A9" w14:textId="182ED45F" w:rsidR="0011157E" w:rsidRPr="00C86A14" w:rsidRDefault="00162C5F" w:rsidP="00C86A14">
            <w:pPr>
              <w:tabs>
                <w:tab w:val="right" w:pos="8498"/>
              </w:tabs>
              <w:spacing w:line="360" w:lineRule="auto"/>
              <w:jc w:val="center"/>
              <w:rPr>
                <w:rFonts w:ascii="Arial" w:eastAsia="Arial Unicode MS" w:hAnsi="Arial" w:cs="Arial"/>
                <w:sz w:val="24"/>
                <w:szCs w:val="24"/>
              </w:rPr>
            </w:pPr>
            <w:r>
              <w:rPr>
                <w:rFonts w:ascii="Arial" w:eastAsia="Arial Unicode MS" w:hAnsi="Arial" w:cs="Arial"/>
                <w:i/>
                <w:sz w:val="24"/>
                <w:szCs w:val="24"/>
              </w:rPr>
              <w:t>k</w:t>
            </w:r>
            <w:r w:rsidRPr="00C86A14">
              <w:rPr>
                <w:rFonts w:ascii="Arial" w:eastAsia="Arial Unicode MS" w:hAnsi="Arial" w:cs="Arial"/>
                <w:i/>
                <w:sz w:val="24"/>
                <w:szCs w:val="24"/>
              </w:rPr>
              <w:t xml:space="preserve">g </w:t>
            </w:r>
            <w:r w:rsidR="00110D65" w:rsidRPr="00C86A14">
              <w:rPr>
                <w:rFonts w:ascii="Arial" w:eastAsia="Arial Unicode MS" w:hAnsi="Arial" w:cs="Arial"/>
                <w:i/>
                <w:sz w:val="24"/>
                <w:szCs w:val="24"/>
              </w:rPr>
              <w:t>m</w:t>
            </w:r>
            <w:r w:rsidR="00110D65" w:rsidRPr="00C86A14">
              <w:rPr>
                <w:rFonts w:ascii="Arial" w:eastAsia="Arial Unicode MS" w:hAnsi="Arial" w:cs="Arial"/>
                <w:i/>
                <w:sz w:val="24"/>
                <w:szCs w:val="24"/>
                <w:vertAlign w:val="superscript"/>
              </w:rPr>
              <w:t>2</w:t>
            </w:r>
            <w:r w:rsidR="00110D65" w:rsidRPr="00C86A14">
              <w:rPr>
                <w:rFonts w:ascii="Arial" w:eastAsia="Arial Unicode MS" w:hAnsi="Arial" w:cs="Arial"/>
                <w:i/>
                <w:sz w:val="24"/>
                <w:szCs w:val="24"/>
              </w:rPr>
              <w:t>/s</w:t>
            </w:r>
            <w:r w:rsidR="00110D65" w:rsidRPr="00C86A14">
              <w:rPr>
                <w:rFonts w:ascii="Arial" w:eastAsia="Arial Unicode MS" w:hAnsi="Arial" w:cs="Arial"/>
                <w:i/>
                <w:sz w:val="24"/>
                <w:szCs w:val="24"/>
                <w:vertAlign w:val="superscript"/>
              </w:rPr>
              <w:t>2</w:t>
            </w:r>
          </w:p>
        </w:tc>
      </w:tr>
      <w:tr w:rsidR="0011157E" w:rsidRPr="00C86A14" w14:paraId="49C34B36" w14:textId="77777777" w:rsidTr="00D41711">
        <w:trPr>
          <w:jc w:val="center"/>
        </w:trPr>
        <w:tc>
          <w:tcPr>
            <w:tcW w:w="1980" w:type="dxa"/>
            <w:vAlign w:val="center"/>
          </w:tcPr>
          <w:p w14:paraId="50490040"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Frecuencia</w:t>
            </w:r>
          </w:p>
        </w:tc>
        <w:tc>
          <w:tcPr>
            <w:tcW w:w="1417" w:type="dxa"/>
            <w:vAlign w:val="center"/>
          </w:tcPr>
          <w:p w14:paraId="1B9B846C"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Hertz</w:t>
            </w:r>
          </w:p>
        </w:tc>
        <w:tc>
          <w:tcPr>
            <w:tcW w:w="1343" w:type="dxa"/>
            <w:vAlign w:val="center"/>
          </w:tcPr>
          <w:p w14:paraId="3833EFA9" w14:textId="065D8C2A"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Hz</w:t>
            </w:r>
          </w:p>
        </w:tc>
        <w:tc>
          <w:tcPr>
            <w:tcW w:w="1867" w:type="dxa"/>
            <w:vAlign w:val="center"/>
          </w:tcPr>
          <w:p w14:paraId="3B7E0AB9"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p>
        </w:tc>
        <w:tc>
          <w:tcPr>
            <w:tcW w:w="2221" w:type="dxa"/>
            <w:vAlign w:val="center"/>
          </w:tcPr>
          <w:p w14:paraId="6D6E3D5C"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p>
          <w:p w14:paraId="3934F0AD" w14:textId="4DB4751F"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1/s</w:t>
            </w:r>
          </w:p>
          <w:p w14:paraId="3F01F93C"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p>
        </w:tc>
      </w:tr>
      <w:tr w:rsidR="0011157E" w:rsidRPr="00C86A14" w14:paraId="2D4D70C7" w14:textId="77777777" w:rsidTr="00D41711">
        <w:trPr>
          <w:jc w:val="center"/>
        </w:trPr>
        <w:tc>
          <w:tcPr>
            <w:tcW w:w="1980" w:type="dxa"/>
            <w:vAlign w:val="center"/>
          </w:tcPr>
          <w:p w14:paraId="64293D58"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Potencia</w:t>
            </w:r>
          </w:p>
        </w:tc>
        <w:tc>
          <w:tcPr>
            <w:tcW w:w="1417" w:type="dxa"/>
            <w:vAlign w:val="center"/>
          </w:tcPr>
          <w:p w14:paraId="1D2333EF"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Watt</w:t>
            </w:r>
          </w:p>
        </w:tc>
        <w:tc>
          <w:tcPr>
            <w:tcW w:w="1343" w:type="dxa"/>
            <w:vAlign w:val="center"/>
          </w:tcPr>
          <w:p w14:paraId="6A8C1EEE" w14:textId="4DD6E632"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W</w:t>
            </w:r>
          </w:p>
        </w:tc>
        <w:tc>
          <w:tcPr>
            <w:tcW w:w="1867" w:type="dxa"/>
            <w:vAlign w:val="center"/>
          </w:tcPr>
          <w:p w14:paraId="1C8B78C3" w14:textId="377F9E4A" w:rsidR="0011157E" w:rsidRPr="00C86A14" w:rsidRDefault="00461484"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J/s</w:t>
            </w:r>
          </w:p>
        </w:tc>
        <w:tc>
          <w:tcPr>
            <w:tcW w:w="2221" w:type="dxa"/>
            <w:vAlign w:val="center"/>
          </w:tcPr>
          <w:p w14:paraId="2DA4A4B0"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p>
          <w:p w14:paraId="05F1EE3E" w14:textId="579600B9" w:rsidR="0011157E" w:rsidRPr="00C86A14" w:rsidRDefault="00162C5F" w:rsidP="00C86A14">
            <w:pPr>
              <w:tabs>
                <w:tab w:val="right" w:pos="8498"/>
              </w:tabs>
              <w:spacing w:line="360" w:lineRule="auto"/>
              <w:jc w:val="center"/>
              <w:rPr>
                <w:rFonts w:ascii="Arial" w:eastAsia="Arial Unicode MS" w:hAnsi="Arial" w:cs="Arial"/>
                <w:sz w:val="24"/>
                <w:szCs w:val="24"/>
              </w:rPr>
            </w:pPr>
            <w:r>
              <w:rPr>
                <w:rFonts w:ascii="Arial" w:eastAsia="Arial Unicode MS" w:hAnsi="Arial" w:cs="Arial"/>
                <w:i/>
                <w:sz w:val="24"/>
                <w:szCs w:val="24"/>
              </w:rPr>
              <w:lastRenderedPageBreak/>
              <w:t>k</w:t>
            </w:r>
            <w:r w:rsidRPr="00C86A14">
              <w:rPr>
                <w:rFonts w:ascii="Arial" w:eastAsia="Arial Unicode MS" w:hAnsi="Arial" w:cs="Arial"/>
                <w:i/>
                <w:sz w:val="24"/>
                <w:szCs w:val="24"/>
              </w:rPr>
              <w:t xml:space="preserve">g </w:t>
            </w:r>
            <w:r w:rsidR="00110D65" w:rsidRPr="00C86A14">
              <w:rPr>
                <w:rFonts w:ascii="Arial" w:eastAsia="Arial Unicode MS" w:hAnsi="Arial" w:cs="Arial"/>
                <w:i/>
                <w:sz w:val="24"/>
                <w:szCs w:val="24"/>
              </w:rPr>
              <w:t>m</w:t>
            </w:r>
            <w:r w:rsidR="00110D65" w:rsidRPr="00C86A14">
              <w:rPr>
                <w:rFonts w:ascii="Arial" w:eastAsia="Arial Unicode MS" w:hAnsi="Arial" w:cs="Arial"/>
                <w:i/>
                <w:sz w:val="24"/>
                <w:szCs w:val="24"/>
                <w:vertAlign w:val="superscript"/>
              </w:rPr>
              <w:t>2</w:t>
            </w:r>
            <w:r w:rsidR="00110D65" w:rsidRPr="00C86A14">
              <w:rPr>
                <w:rFonts w:ascii="Arial" w:eastAsia="Arial Unicode MS" w:hAnsi="Arial" w:cs="Arial"/>
                <w:i/>
                <w:sz w:val="24"/>
                <w:szCs w:val="24"/>
              </w:rPr>
              <w:t>/s</w:t>
            </w:r>
            <w:r w:rsidR="00110D65" w:rsidRPr="00C86A14">
              <w:rPr>
                <w:rFonts w:ascii="Arial" w:eastAsia="Arial Unicode MS" w:hAnsi="Arial" w:cs="Arial"/>
                <w:i/>
                <w:sz w:val="24"/>
                <w:szCs w:val="24"/>
                <w:vertAlign w:val="superscript"/>
              </w:rPr>
              <w:t>3</w:t>
            </w:r>
          </w:p>
        </w:tc>
      </w:tr>
      <w:tr w:rsidR="0011157E" w:rsidRPr="00C86A14" w14:paraId="1E27159B" w14:textId="77777777" w:rsidTr="00D41711">
        <w:trPr>
          <w:jc w:val="center"/>
        </w:trPr>
        <w:tc>
          <w:tcPr>
            <w:tcW w:w="1980" w:type="dxa"/>
            <w:vAlign w:val="center"/>
          </w:tcPr>
          <w:p w14:paraId="0EEC5B3C"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lastRenderedPageBreak/>
              <w:t>Carga eléctrica</w:t>
            </w:r>
          </w:p>
        </w:tc>
        <w:tc>
          <w:tcPr>
            <w:tcW w:w="1417" w:type="dxa"/>
            <w:vAlign w:val="center"/>
          </w:tcPr>
          <w:p w14:paraId="1C74D794" w14:textId="2F1FFF40"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Coulomb</w:t>
            </w:r>
          </w:p>
        </w:tc>
        <w:tc>
          <w:tcPr>
            <w:tcW w:w="1343" w:type="dxa"/>
            <w:vAlign w:val="center"/>
          </w:tcPr>
          <w:p w14:paraId="497F06E2" w14:textId="6FC8E97B"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C</w:t>
            </w:r>
          </w:p>
        </w:tc>
        <w:tc>
          <w:tcPr>
            <w:tcW w:w="1867" w:type="dxa"/>
            <w:vAlign w:val="center"/>
          </w:tcPr>
          <w:p w14:paraId="2937D5D5"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p>
        </w:tc>
        <w:tc>
          <w:tcPr>
            <w:tcW w:w="2221" w:type="dxa"/>
            <w:vAlign w:val="center"/>
          </w:tcPr>
          <w:p w14:paraId="5E131C07" w14:textId="59C46962"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A s</w:t>
            </w:r>
          </w:p>
        </w:tc>
      </w:tr>
      <w:tr w:rsidR="0011157E" w:rsidRPr="00C86A14" w14:paraId="1EE3F594" w14:textId="77777777" w:rsidTr="00D41711">
        <w:trPr>
          <w:jc w:val="center"/>
        </w:trPr>
        <w:tc>
          <w:tcPr>
            <w:tcW w:w="1980" w:type="dxa"/>
            <w:vAlign w:val="center"/>
          </w:tcPr>
          <w:p w14:paraId="5C74A5B6" w14:textId="798FFFDB"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Potencial eléctrico</w:t>
            </w:r>
          </w:p>
        </w:tc>
        <w:tc>
          <w:tcPr>
            <w:tcW w:w="1417" w:type="dxa"/>
            <w:vAlign w:val="center"/>
          </w:tcPr>
          <w:p w14:paraId="02061F1F" w14:textId="77777777" w:rsidR="0011157E" w:rsidRPr="00C86A14" w:rsidRDefault="0011157E" w:rsidP="00C86A14">
            <w:pPr>
              <w:tabs>
                <w:tab w:val="right" w:pos="8498"/>
              </w:tabs>
              <w:spacing w:line="360" w:lineRule="auto"/>
              <w:jc w:val="center"/>
              <w:rPr>
                <w:rFonts w:ascii="Arial" w:eastAsia="Arial Unicode MS" w:hAnsi="Arial" w:cs="Arial"/>
                <w:sz w:val="24"/>
                <w:szCs w:val="24"/>
              </w:rPr>
            </w:pPr>
            <w:r w:rsidRPr="00C86A14">
              <w:rPr>
                <w:rFonts w:ascii="Arial" w:eastAsia="Arial Unicode MS" w:hAnsi="Arial" w:cs="Arial"/>
                <w:sz w:val="24"/>
                <w:szCs w:val="24"/>
              </w:rPr>
              <w:t>Voltio</w:t>
            </w:r>
          </w:p>
        </w:tc>
        <w:tc>
          <w:tcPr>
            <w:tcW w:w="1343" w:type="dxa"/>
            <w:vAlign w:val="center"/>
          </w:tcPr>
          <w:p w14:paraId="3FE4A03C" w14:textId="09B1FACA" w:rsidR="0011157E" w:rsidRPr="00C86A14" w:rsidRDefault="00110D65"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V</w:t>
            </w:r>
          </w:p>
        </w:tc>
        <w:tc>
          <w:tcPr>
            <w:tcW w:w="1867" w:type="dxa"/>
            <w:vAlign w:val="center"/>
          </w:tcPr>
          <w:p w14:paraId="40E3EB93" w14:textId="759BD3FA" w:rsidR="0011157E" w:rsidRPr="00C86A14" w:rsidRDefault="00461484" w:rsidP="00C86A14">
            <w:pPr>
              <w:tabs>
                <w:tab w:val="right" w:pos="8498"/>
              </w:tabs>
              <w:spacing w:line="360" w:lineRule="auto"/>
              <w:jc w:val="center"/>
              <w:rPr>
                <w:rFonts w:ascii="Arial" w:eastAsia="Arial Unicode MS" w:hAnsi="Arial" w:cs="Arial"/>
                <w:i/>
                <w:sz w:val="24"/>
                <w:szCs w:val="24"/>
              </w:rPr>
            </w:pPr>
            <w:r w:rsidRPr="00C86A14">
              <w:rPr>
                <w:rFonts w:ascii="Arial" w:eastAsia="Arial Unicode MS" w:hAnsi="Arial" w:cs="Arial"/>
                <w:i/>
                <w:sz w:val="24"/>
                <w:szCs w:val="24"/>
              </w:rPr>
              <w:t>J/C</w:t>
            </w:r>
          </w:p>
        </w:tc>
        <w:tc>
          <w:tcPr>
            <w:tcW w:w="2221" w:type="dxa"/>
            <w:vAlign w:val="center"/>
          </w:tcPr>
          <w:p w14:paraId="316C32C1" w14:textId="30A6AC99" w:rsidR="0011157E" w:rsidRPr="00C86A14" w:rsidRDefault="00162C5F" w:rsidP="00C86A14">
            <w:pPr>
              <w:tabs>
                <w:tab w:val="right" w:pos="8498"/>
              </w:tabs>
              <w:spacing w:line="360" w:lineRule="auto"/>
              <w:jc w:val="center"/>
              <w:rPr>
                <w:rFonts w:ascii="Arial" w:eastAsia="Arial Unicode MS" w:hAnsi="Arial" w:cs="Arial"/>
                <w:sz w:val="24"/>
                <w:szCs w:val="24"/>
              </w:rPr>
            </w:pPr>
            <w:r>
              <w:rPr>
                <w:rFonts w:ascii="Arial" w:eastAsia="Arial Unicode MS" w:hAnsi="Arial" w:cs="Arial"/>
                <w:i/>
                <w:sz w:val="24"/>
                <w:szCs w:val="24"/>
              </w:rPr>
              <w:t>k</w:t>
            </w:r>
            <w:r w:rsidRPr="00C86A14">
              <w:rPr>
                <w:rFonts w:ascii="Arial" w:eastAsia="Arial Unicode MS" w:hAnsi="Arial" w:cs="Arial"/>
                <w:i/>
                <w:sz w:val="24"/>
                <w:szCs w:val="24"/>
              </w:rPr>
              <w:t xml:space="preserve">g </w:t>
            </w:r>
            <w:r w:rsidR="00110D65" w:rsidRPr="00C86A14">
              <w:rPr>
                <w:rFonts w:ascii="Arial" w:eastAsia="Arial Unicode MS" w:hAnsi="Arial" w:cs="Arial"/>
                <w:i/>
                <w:sz w:val="24"/>
                <w:szCs w:val="24"/>
              </w:rPr>
              <w:t>m</w:t>
            </w:r>
            <w:r w:rsidR="00110D65" w:rsidRPr="00C86A14">
              <w:rPr>
                <w:rFonts w:ascii="Arial" w:eastAsia="Arial Unicode MS" w:hAnsi="Arial" w:cs="Arial"/>
                <w:i/>
                <w:sz w:val="24"/>
                <w:szCs w:val="24"/>
                <w:vertAlign w:val="superscript"/>
              </w:rPr>
              <w:t>2</w:t>
            </w:r>
            <w:r w:rsidR="00110D65" w:rsidRPr="00C86A14">
              <w:rPr>
                <w:rFonts w:ascii="Arial" w:eastAsia="Arial Unicode MS" w:hAnsi="Arial" w:cs="Arial"/>
                <w:i/>
                <w:sz w:val="24"/>
                <w:szCs w:val="24"/>
              </w:rPr>
              <w:t>/A s</w:t>
            </w:r>
            <w:r w:rsidR="00110D65" w:rsidRPr="00C86A14">
              <w:rPr>
                <w:rFonts w:ascii="Arial" w:eastAsia="Arial Unicode MS" w:hAnsi="Arial" w:cs="Arial"/>
                <w:i/>
                <w:sz w:val="24"/>
                <w:szCs w:val="24"/>
                <w:vertAlign w:val="superscript"/>
              </w:rPr>
              <w:t xml:space="preserve">3 </w:t>
            </w:r>
          </w:p>
        </w:tc>
      </w:tr>
    </w:tbl>
    <w:p w14:paraId="2A50E29E"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85"/>
        <w:gridCol w:w="6343"/>
      </w:tblGrid>
      <w:tr w:rsidR="004874C4" w:rsidRPr="00C86A14" w14:paraId="240AF7DE" w14:textId="77777777" w:rsidTr="00C72B9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9282472" w14:textId="77777777" w:rsidR="004874C4" w:rsidRPr="00C86A14" w:rsidRDefault="004874C4"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Recuerda</w:t>
            </w:r>
          </w:p>
        </w:tc>
      </w:tr>
      <w:tr w:rsidR="004874C4" w:rsidRPr="00C86A14" w14:paraId="6A32750C" w14:textId="77777777" w:rsidTr="00C72B9F">
        <w:tc>
          <w:tcPr>
            <w:tcW w:w="2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D3B9F1" w14:textId="77777777" w:rsidR="004874C4" w:rsidRPr="00C86A14" w:rsidRDefault="004874C4"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Contenido</w:t>
            </w:r>
          </w:p>
        </w:tc>
        <w:tc>
          <w:tcPr>
            <w:tcW w:w="63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913886" w14:textId="393B1053" w:rsidR="004874C4" w:rsidRPr="00C86A14" w:rsidRDefault="004874C4" w:rsidP="00162C5F">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El símbolo de los segundos es </w:t>
            </w:r>
            <w:r w:rsidRPr="00C86A14">
              <w:rPr>
                <w:rFonts w:ascii="Arial" w:eastAsia="Arial Unicode MS" w:hAnsi="Arial" w:cs="Arial"/>
                <w:b/>
                <w:i/>
                <w:sz w:val="24"/>
                <w:szCs w:val="24"/>
              </w:rPr>
              <w:t>s</w:t>
            </w:r>
            <w:r w:rsidRPr="00C86A14">
              <w:rPr>
                <w:rFonts w:ascii="Arial" w:eastAsia="Arial Unicode MS" w:hAnsi="Arial" w:cs="Arial"/>
                <w:i/>
                <w:sz w:val="24"/>
                <w:szCs w:val="24"/>
              </w:rPr>
              <w:t xml:space="preserve"> </w:t>
            </w:r>
            <w:r w:rsidRPr="00C86A14">
              <w:rPr>
                <w:rFonts w:ascii="Arial" w:eastAsia="Arial Unicode MS" w:hAnsi="Arial" w:cs="Arial"/>
                <w:sz w:val="24"/>
                <w:szCs w:val="24"/>
              </w:rPr>
              <w:t xml:space="preserve">y no </w:t>
            </w:r>
            <w:r w:rsidRPr="00C86A14">
              <w:rPr>
                <w:rFonts w:ascii="Arial" w:eastAsia="Arial Unicode MS" w:hAnsi="Arial" w:cs="Arial"/>
                <w:b/>
                <w:i/>
                <w:sz w:val="24"/>
                <w:szCs w:val="24"/>
              </w:rPr>
              <w:t>seg</w:t>
            </w:r>
            <w:r w:rsidRPr="00C86A14">
              <w:rPr>
                <w:rFonts w:ascii="Arial" w:eastAsia="Arial Unicode MS" w:hAnsi="Arial" w:cs="Arial"/>
                <w:sz w:val="24"/>
                <w:szCs w:val="24"/>
              </w:rPr>
              <w:t xml:space="preserve"> como incorrectamente se usa. Lo mismo que sucede con las unidades de velocidad </w:t>
            </w:r>
            <w:r w:rsidR="00162C5F">
              <w:rPr>
                <w:rFonts w:ascii="Arial" w:eastAsia="Arial Unicode MS" w:hAnsi="Arial" w:cs="Arial"/>
                <w:b/>
                <w:i/>
                <w:sz w:val="24"/>
                <w:szCs w:val="24"/>
              </w:rPr>
              <w:t>k</w:t>
            </w:r>
            <w:r w:rsidR="00162C5F" w:rsidRPr="00C86A14">
              <w:rPr>
                <w:rFonts w:ascii="Arial" w:eastAsia="Arial Unicode MS" w:hAnsi="Arial" w:cs="Arial"/>
                <w:b/>
                <w:i/>
                <w:sz w:val="24"/>
                <w:szCs w:val="24"/>
              </w:rPr>
              <w:t>m</w:t>
            </w:r>
            <w:r w:rsidRPr="00C86A14">
              <w:rPr>
                <w:rFonts w:ascii="Arial" w:eastAsia="Arial Unicode MS" w:hAnsi="Arial" w:cs="Arial"/>
                <w:b/>
                <w:i/>
                <w:sz w:val="24"/>
                <w:szCs w:val="24"/>
              </w:rPr>
              <w:t>/h</w:t>
            </w:r>
            <w:r w:rsidRPr="00C86A14">
              <w:rPr>
                <w:rFonts w:ascii="Arial" w:eastAsia="Arial Unicode MS" w:hAnsi="Arial" w:cs="Arial"/>
                <w:sz w:val="24"/>
                <w:szCs w:val="24"/>
              </w:rPr>
              <w:t xml:space="preserve">, que en algunos vehículos se escribe equívocamente como </w:t>
            </w:r>
            <w:r w:rsidR="00162C5F">
              <w:rPr>
                <w:rFonts w:ascii="Arial" w:eastAsia="Arial Unicode MS" w:hAnsi="Arial" w:cs="Arial"/>
                <w:b/>
                <w:i/>
                <w:sz w:val="24"/>
                <w:szCs w:val="24"/>
              </w:rPr>
              <w:t>k</w:t>
            </w:r>
            <w:r w:rsidR="00162C5F" w:rsidRPr="00C86A14">
              <w:rPr>
                <w:rFonts w:ascii="Arial" w:eastAsia="Arial Unicode MS" w:hAnsi="Arial" w:cs="Arial"/>
                <w:b/>
                <w:i/>
                <w:sz w:val="24"/>
                <w:szCs w:val="24"/>
              </w:rPr>
              <w:t>mph</w:t>
            </w:r>
            <w:r w:rsidR="00162C5F" w:rsidRPr="00C86A14">
              <w:rPr>
                <w:rFonts w:ascii="Arial" w:eastAsia="Arial Unicode MS" w:hAnsi="Arial" w:cs="Arial"/>
                <w:sz w:val="24"/>
                <w:szCs w:val="24"/>
              </w:rPr>
              <w:t xml:space="preserve"> </w:t>
            </w:r>
            <w:r w:rsidRPr="00C86A14">
              <w:rPr>
                <w:rFonts w:ascii="Arial" w:eastAsia="Arial Unicode MS" w:hAnsi="Arial" w:cs="Arial"/>
                <w:sz w:val="24"/>
                <w:szCs w:val="24"/>
              </w:rPr>
              <w:t xml:space="preserve">o </w:t>
            </w:r>
            <w:r w:rsidR="00162C5F">
              <w:rPr>
                <w:rFonts w:ascii="Arial" w:eastAsia="Arial Unicode MS" w:hAnsi="Arial" w:cs="Arial"/>
                <w:b/>
                <w:i/>
                <w:sz w:val="24"/>
                <w:szCs w:val="24"/>
              </w:rPr>
              <w:t>k</w:t>
            </w:r>
            <w:r w:rsidR="00162C5F" w:rsidRPr="00C86A14">
              <w:rPr>
                <w:rFonts w:ascii="Arial" w:eastAsia="Arial Unicode MS" w:hAnsi="Arial" w:cs="Arial"/>
                <w:b/>
                <w:i/>
                <w:sz w:val="24"/>
                <w:szCs w:val="24"/>
              </w:rPr>
              <w:t>m</w:t>
            </w:r>
            <w:r w:rsidRPr="00C86A14">
              <w:rPr>
                <w:rFonts w:ascii="Arial" w:eastAsia="Arial Unicode MS" w:hAnsi="Arial" w:cs="Arial"/>
                <w:b/>
                <w:i/>
                <w:sz w:val="24"/>
                <w:szCs w:val="24"/>
              </w:rPr>
              <w:t>/hr</w:t>
            </w:r>
            <w:r w:rsidRPr="00C86A14">
              <w:rPr>
                <w:rFonts w:ascii="Arial" w:eastAsia="Arial Unicode MS" w:hAnsi="Arial" w:cs="Arial"/>
                <w:sz w:val="24"/>
                <w:szCs w:val="24"/>
              </w:rPr>
              <w:t>.</w:t>
            </w:r>
            <w:r w:rsidR="00623D00">
              <w:rPr>
                <w:rFonts w:ascii="Arial" w:eastAsia="Arial Unicode MS" w:hAnsi="Arial" w:cs="Arial"/>
                <w:sz w:val="24"/>
                <w:szCs w:val="24"/>
              </w:rPr>
              <w:t xml:space="preserve"> </w:t>
            </w:r>
          </w:p>
        </w:tc>
      </w:tr>
    </w:tbl>
    <w:p w14:paraId="60BA39BB" w14:textId="77777777" w:rsidR="004874C4" w:rsidRPr="00C86A14" w:rsidRDefault="004874C4" w:rsidP="00C86A14">
      <w:pPr>
        <w:tabs>
          <w:tab w:val="right" w:pos="8498"/>
        </w:tabs>
        <w:spacing w:after="0" w:line="360" w:lineRule="auto"/>
        <w:jc w:val="both"/>
        <w:rPr>
          <w:rFonts w:ascii="Arial" w:eastAsia="Arial Unicode MS" w:hAnsi="Arial" w:cs="Arial"/>
          <w:b/>
          <w:sz w:val="24"/>
          <w:szCs w:val="24"/>
        </w:rPr>
      </w:pPr>
    </w:p>
    <w:p w14:paraId="0038384B" w14:textId="77777777" w:rsidR="004874C4" w:rsidRPr="00C86A14" w:rsidRDefault="004874C4" w:rsidP="00C86A14">
      <w:pPr>
        <w:tabs>
          <w:tab w:val="right" w:pos="8498"/>
        </w:tabs>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60"/>
        <w:gridCol w:w="6368"/>
      </w:tblGrid>
      <w:tr w:rsidR="0011157E" w:rsidRPr="00C86A14" w14:paraId="70000701"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C12958C" w14:textId="77777777" w:rsidR="0011157E" w:rsidRPr="00C86A14" w:rsidRDefault="0011157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11157E" w:rsidRPr="00C86A14" w14:paraId="3B15F297"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19A7F9"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4DE9FB" w14:textId="4776B03D"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w:t>
            </w:r>
            <w:r w:rsidR="00461484" w:rsidRPr="00C86A14">
              <w:rPr>
                <w:rFonts w:ascii="Arial" w:eastAsia="Arial Unicode MS" w:hAnsi="Arial" w:cs="Arial"/>
                <w:color w:val="000000"/>
                <w:sz w:val="24"/>
                <w:szCs w:val="24"/>
              </w:rPr>
              <w:t>110</w:t>
            </w:r>
          </w:p>
        </w:tc>
      </w:tr>
      <w:tr w:rsidR="0011157E" w:rsidRPr="00C86A14" w14:paraId="04993797"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084B5E"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403E0C"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ciencia/4. Las medidas/4.1 Las magnitudes y sus unidades/Practica: conoce las unidades de las magnitudes fundamentales</w:t>
            </w:r>
          </w:p>
        </w:tc>
      </w:tr>
      <w:tr w:rsidR="0011157E" w:rsidRPr="00C86A14" w14:paraId="5F0B8F6A"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F65E8C"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5C74B"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Sin cambio</w:t>
            </w:r>
          </w:p>
        </w:tc>
      </w:tr>
      <w:tr w:rsidR="0011157E" w:rsidRPr="00C86A14" w14:paraId="4182E0B4"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89C96C"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010E00" w14:textId="36FF03F6"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Conoce las unidades de las magnitudes fundamentales</w:t>
            </w:r>
            <w:r w:rsidR="00AA1BF1" w:rsidRPr="00C86A14">
              <w:rPr>
                <w:rFonts w:ascii="Arial" w:eastAsia="Arial Unicode MS" w:hAnsi="Arial" w:cs="Arial"/>
                <w:sz w:val="24"/>
                <w:szCs w:val="24"/>
              </w:rPr>
              <w:t xml:space="preserve"> de SI</w:t>
            </w:r>
          </w:p>
        </w:tc>
      </w:tr>
      <w:tr w:rsidR="0011157E" w:rsidRPr="00C86A14" w14:paraId="111999D8"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F336E6"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8E09C6"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Actividad para consolidar el aprendizaje de las unidades de las magnitudes fundamentales</w:t>
            </w:r>
          </w:p>
        </w:tc>
      </w:tr>
    </w:tbl>
    <w:p w14:paraId="1E2FADB1" w14:textId="77777777" w:rsidR="0011157E" w:rsidRPr="00C86A14" w:rsidRDefault="0011157E" w:rsidP="00C86A14">
      <w:pPr>
        <w:tabs>
          <w:tab w:val="right" w:pos="8498"/>
        </w:tabs>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60"/>
        <w:gridCol w:w="6368"/>
      </w:tblGrid>
      <w:tr w:rsidR="007E2E4E" w:rsidRPr="00C86A14" w14:paraId="7CEE0250" w14:textId="77777777" w:rsidTr="009860F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E779723" w14:textId="77777777" w:rsidR="007E2E4E" w:rsidRPr="00C86A14" w:rsidRDefault="007E2E4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7E2E4E" w:rsidRPr="00C86A14" w14:paraId="1CE08531"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DBA6C8" w14:textId="77777777" w:rsidR="007E2E4E" w:rsidRPr="00C86A14" w:rsidRDefault="007E2E4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9A19E6" w14:textId="59C01BB1" w:rsidR="007E2E4E" w:rsidRPr="00C86A14" w:rsidRDefault="007E2E4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00461484" w:rsidRPr="00C86A14">
              <w:rPr>
                <w:rFonts w:ascii="Arial" w:eastAsia="Arial Unicode MS" w:hAnsi="Arial" w:cs="Arial"/>
                <w:color w:val="000000"/>
                <w:sz w:val="24"/>
                <w:szCs w:val="24"/>
              </w:rPr>
              <w:t xml:space="preserve"> _REC12</w:t>
            </w:r>
            <w:r w:rsidRPr="00C86A14">
              <w:rPr>
                <w:rFonts w:ascii="Arial" w:eastAsia="Arial Unicode MS" w:hAnsi="Arial" w:cs="Arial"/>
                <w:color w:val="000000"/>
                <w:sz w:val="24"/>
                <w:szCs w:val="24"/>
              </w:rPr>
              <w:t>0</w:t>
            </w:r>
          </w:p>
        </w:tc>
      </w:tr>
      <w:tr w:rsidR="007E2E4E" w:rsidRPr="00C86A14" w14:paraId="7FDEBAD6"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626D5C" w14:textId="77777777" w:rsidR="007E2E4E" w:rsidRPr="00C86A14" w:rsidRDefault="007E2E4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0A43FB" w14:textId="4337ABC0" w:rsidR="007E2E4E" w:rsidRPr="00C86A14" w:rsidRDefault="007E2E4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3° ESO/Física y Química/La ciencia/4. Las medidas/4.4 Consolidación </w:t>
            </w:r>
          </w:p>
        </w:tc>
      </w:tr>
      <w:tr w:rsidR="007E2E4E" w:rsidRPr="00C86A14" w14:paraId="31237D8D"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B2AEF6" w14:textId="77777777" w:rsidR="007E2E4E" w:rsidRPr="00C86A14" w:rsidRDefault="007E2E4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EED9BA" w14:textId="77777777" w:rsidR="007E2E4E" w:rsidRPr="00C86A14" w:rsidRDefault="007E2E4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Sin cambio</w:t>
            </w:r>
          </w:p>
        </w:tc>
      </w:tr>
      <w:tr w:rsidR="007E2E4E" w:rsidRPr="00C86A14" w14:paraId="79998E06"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9460EA" w14:textId="77777777" w:rsidR="007E2E4E" w:rsidRPr="00C86A14" w:rsidRDefault="007E2E4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6D0EB" w14:textId="77777777" w:rsidR="007E2E4E" w:rsidRPr="00C86A14" w:rsidRDefault="007E2E4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Conoce las unidades de las magnitudes fundamentales de SI</w:t>
            </w:r>
          </w:p>
        </w:tc>
      </w:tr>
      <w:tr w:rsidR="007E2E4E" w:rsidRPr="00C86A14" w14:paraId="57571D7D"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EA8766" w14:textId="77777777" w:rsidR="007E2E4E" w:rsidRPr="00C86A14" w:rsidRDefault="007E2E4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591A69" w14:textId="77777777" w:rsidR="007E2E4E" w:rsidRPr="00C86A14" w:rsidRDefault="007E2E4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Actividad para consolidar el aprendizaje de las unidades de las magnitudes fundamentales</w:t>
            </w:r>
          </w:p>
        </w:tc>
      </w:tr>
    </w:tbl>
    <w:p w14:paraId="196C7E2A" w14:textId="77777777" w:rsidR="007E2E4E" w:rsidRPr="00C86A14" w:rsidRDefault="007E2E4E" w:rsidP="00C86A14">
      <w:pPr>
        <w:tabs>
          <w:tab w:val="right" w:pos="8498"/>
        </w:tabs>
        <w:spacing w:after="0" w:line="360" w:lineRule="auto"/>
        <w:jc w:val="both"/>
        <w:rPr>
          <w:rFonts w:ascii="Arial" w:eastAsia="Arial Unicode MS" w:hAnsi="Arial" w:cs="Arial"/>
          <w:b/>
          <w:sz w:val="24"/>
          <w:szCs w:val="24"/>
        </w:rPr>
      </w:pPr>
    </w:p>
    <w:p w14:paraId="44CE850B" w14:textId="2B711917" w:rsidR="0011157E" w:rsidRPr="00C86A14" w:rsidRDefault="0011157E" w:rsidP="00C86A14">
      <w:pPr>
        <w:spacing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t>[SECCIÓN 3]</w:t>
      </w:r>
      <w:r w:rsidR="00623D00">
        <w:rPr>
          <w:rFonts w:ascii="Arial" w:eastAsia="Arial Unicode MS" w:hAnsi="Arial" w:cs="Arial"/>
          <w:sz w:val="24"/>
          <w:szCs w:val="24"/>
        </w:rPr>
        <w:t xml:space="preserve"> </w:t>
      </w:r>
      <w:r w:rsidRPr="00C86A14">
        <w:rPr>
          <w:rFonts w:ascii="Arial" w:eastAsia="Arial Unicode MS" w:hAnsi="Arial" w:cs="Arial"/>
          <w:b/>
          <w:sz w:val="24"/>
          <w:szCs w:val="24"/>
        </w:rPr>
        <w:t xml:space="preserve">4.2.1 </w:t>
      </w:r>
      <w:r w:rsidR="00162C5F">
        <w:rPr>
          <w:rFonts w:ascii="Arial" w:eastAsia="Arial Unicode MS" w:hAnsi="Arial" w:cs="Arial"/>
          <w:b/>
          <w:sz w:val="24"/>
          <w:szCs w:val="24"/>
        </w:rPr>
        <w:t>Los p</w:t>
      </w:r>
      <w:r w:rsidR="00162C5F" w:rsidRPr="00C86A14">
        <w:rPr>
          <w:rFonts w:ascii="Arial" w:eastAsia="Arial Unicode MS" w:hAnsi="Arial" w:cs="Arial"/>
          <w:b/>
          <w:sz w:val="24"/>
          <w:szCs w:val="24"/>
        </w:rPr>
        <w:t xml:space="preserve">refijos </w:t>
      </w:r>
      <w:r w:rsidRPr="00C86A14">
        <w:rPr>
          <w:rFonts w:ascii="Arial" w:eastAsia="Arial Unicode MS" w:hAnsi="Arial" w:cs="Arial"/>
          <w:b/>
          <w:sz w:val="24"/>
          <w:szCs w:val="24"/>
        </w:rPr>
        <w:t xml:space="preserve">del SI y </w:t>
      </w:r>
      <w:r w:rsidR="00162C5F">
        <w:rPr>
          <w:rFonts w:ascii="Arial" w:eastAsia="Arial Unicode MS" w:hAnsi="Arial" w:cs="Arial"/>
          <w:b/>
          <w:sz w:val="24"/>
          <w:szCs w:val="24"/>
        </w:rPr>
        <w:t>m</w:t>
      </w:r>
      <w:r w:rsidR="00162C5F" w:rsidRPr="00C86A14">
        <w:rPr>
          <w:rFonts w:ascii="Arial" w:eastAsia="Arial Unicode MS" w:hAnsi="Arial" w:cs="Arial"/>
          <w:b/>
          <w:sz w:val="24"/>
          <w:szCs w:val="24"/>
        </w:rPr>
        <w:t xml:space="preserve">agnitudes </w:t>
      </w:r>
      <w:r w:rsidRPr="00C86A14">
        <w:rPr>
          <w:rFonts w:ascii="Arial" w:eastAsia="Arial Unicode MS" w:hAnsi="Arial" w:cs="Arial"/>
          <w:b/>
          <w:sz w:val="24"/>
          <w:szCs w:val="24"/>
        </w:rPr>
        <w:t>del universo</w:t>
      </w:r>
      <w:r w:rsidR="00623D00">
        <w:rPr>
          <w:rFonts w:ascii="Arial" w:eastAsia="Arial Unicode MS" w:hAnsi="Arial" w:cs="Arial"/>
          <w:b/>
          <w:sz w:val="24"/>
          <w:szCs w:val="24"/>
        </w:rPr>
        <w:t xml:space="preserve"> </w:t>
      </w:r>
    </w:p>
    <w:p w14:paraId="41D2C093" w14:textId="090F8DDB"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Los </w:t>
      </w:r>
      <w:r w:rsidRPr="00C86A14">
        <w:rPr>
          <w:rFonts w:ascii="Arial" w:eastAsia="Arial Unicode MS" w:hAnsi="Arial" w:cs="Arial"/>
          <w:b/>
          <w:sz w:val="24"/>
          <w:szCs w:val="24"/>
        </w:rPr>
        <w:t>prefijos</w:t>
      </w:r>
      <w:r w:rsidRPr="00C86A14">
        <w:rPr>
          <w:rFonts w:ascii="Arial" w:eastAsia="Arial Unicode MS" w:hAnsi="Arial" w:cs="Arial"/>
          <w:sz w:val="24"/>
          <w:szCs w:val="24"/>
        </w:rPr>
        <w:t xml:space="preserve"> del sistema internacional son utilizados para nombrar los </w:t>
      </w:r>
      <w:r w:rsidRPr="00C86A14">
        <w:rPr>
          <w:rFonts w:ascii="Arial" w:eastAsia="Arial Unicode MS" w:hAnsi="Arial" w:cs="Arial"/>
          <w:b/>
          <w:sz w:val="24"/>
          <w:szCs w:val="24"/>
        </w:rPr>
        <w:t>múltiplos</w:t>
      </w:r>
      <w:r w:rsidRPr="00C86A14">
        <w:rPr>
          <w:rFonts w:ascii="Arial" w:eastAsia="Arial Unicode MS" w:hAnsi="Arial" w:cs="Arial"/>
          <w:sz w:val="24"/>
          <w:szCs w:val="24"/>
        </w:rPr>
        <w:t xml:space="preserve"> y </w:t>
      </w:r>
      <w:r w:rsidRPr="00C86A14">
        <w:rPr>
          <w:rFonts w:ascii="Arial" w:eastAsia="Arial Unicode MS" w:hAnsi="Arial" w:cs="Arial"/>
          <w:b/>
          <w:sz w:val="24"/>
          <w:szCs w:val="24"/>
        </w:rPr>
        <w:t xml:space="preserve">submúltiplos </w:t>
      </w:r>
      <w:r w:rsidRPr="00C86A14">
        <w:rPr>
          <w:rFonts w:ascii="Arial" w:eastAsia="Arial Unicode MS" w:hAnsi="Arial" w:cs="Arial"/>
          <w:sz w:val="24"/>
          <w:szCs w:val="24"/>
        </w:rPr>
        <w:t xml:space="preserve">de todas las unidades, tanto fundamentales como derivadas. Al ser prefijos se escriben precediendo a la respectiva unidad. Por ejemplo: </w:t>
      </w:r>
      <w:r w:rsidR="00162C5F">
        <w:rPr>
          <w:rFonts w:ascii="Arial" w:eastAsia="Arial Unicode MS" w:hAnsi="Arial" w:cs="Arial"/>
          <w:sz w:val="24"/>
          <w:szCs w:val="24"/>
        </w:rPr>
        <w:t>k</w:t>
      </w:r>
      <w:r w:rsidR="00162C5F" w:rsidRPr="00C86A14">
        <w:rPr>
          <w:rFonts w:ascii="Arial" w:eastAsia="Arial Unicode MS" w:hAnsi="Arial" w:cs="Arial"/>
          <w:sz w:val="24"/>
          <w:szCs w:val="24"/>
        </w:rPr>
        <w:t xml:space="preserve">ilogramo </w:t>
      </w:r>
      <w:r w:rsidRPr="00C86A14">
        <w:rPr>
          <w:rFonts w:ascii="Arial" w:eastAsia="Arial Unicode MS" w:hAnsi="Arial" w:cs="Arial"/>
          <w:sz w:val="24"/>
          <w:szCs w:val="24"/>
        </w:rPr>
        <w:t xml:space="preserve">(kg), nanómetro (nm), milisegundo (ms), Megapascal (MPa), Gigajoules (GJ), </w:t>
      </w:r>
      <w:r w:rsidR="00162C5F">
        <w:rPr>
          <w:rFonts w:ascii="Arial" w:eastAsia="Arial Unicode MS" w:hAnsi="Arial" w:cs="Arial"/>
          <w:sz w:val="24"/>
          <w:szCs w:val="24"/>
        </w:rPr>
        <w:t>k</w:t>
      </w:r>
      <w:r w:rsidR="00162C5F" w:rsidRPr="00C86A14">
        <w:rPr>
          <w:rFonts w:ascii="Arial" w:eastAsia="Arial Unicode MS" w:hAnsi="Arial" w:cs="Arial"/>
          <w:sz w:val="24"/>
          <w:szCs w:val="24"/>
        </w:rPr>
        <w:t>ilowatts</w:t>
      </w:r>
      <w:r w:rsidR="00AA1BF1" w:rsidRPr="00C86A14">
        <w:rPr>
          <w:rFonts w:ascii="Arial" w:eastAsia="Arial Unicode MS" w:hAnsi="Arial" w:cs="Arial"/>
          <w:sz w:val="24"/>
          <w:szCs w:val="24"/>
        </w:rPr>
        <w:t xml:space="preserve">, </w:t>
      </w:r>
      <w:r w:rsidRPr="00C86A14">
        <w:rPr>
          <w:rFonts w:ascii="Arial" w:eastAsia="Arial Unicode MS" w:hAnsi="Arial" w:cs="Arial"/>
          <w:sz w:val="24"/>
          <w:szCs w:val="24"/>
        </w:rPr>
        <w:t xml:space="preserve">etc. </w:t>
      </w:r>
    </w:p>
    <w:p w14:paraId="3895E0C2" w14:textId="34C1C946" w:rsidR="00BD2266" w:rsidRPr="00C86A14" w:rsidRDefault="00BD2266"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Los prefijos se expresan utilizando </w:t>
      </w:r>
      <w:r w:rsidRPr="00C86A14">
        <w:rPr>
          <w:rFonts w:ascii="Arial" w:eastAsia="Arial Unicode MS" w:hAnsi="Arial" w:cs="Arial"/>
          <w:b/>
          <w:sz w:val="24"/>
          <w:szCs w:val="24"/>
        </w:rPr>
        <w:t>potencias de 10</w:t>
      </w:r>
      <w:r w:rsidRPr="00C86A14">
        <w:rPr>
          <w:rFonts w:ascii="Arial" w:eastAsia="Arial Unicode MS" w:hAnsi="Arial" w:cs="Arial"/>
          <w:sz w:val="24"/>
          <w:szCs w:val="24"/>
        </w:rPr>
        <w:t xml:space="preserve">, una forma simplificada de </w:t>
      </w:r>
      <w:r w:rsidR="00162C5F" w:rsidRPr="00C86A14">
        <w:rPr>
          <w:rFonts w:ascii="Arial" w:eastAsia="Arial Unicode MS" w:hAnsi="Arial" w:cs="Arial"/>
          <w:sz w:val="24"/>
          <w:szCs w:val="24"/>
        </w:rPr>
        <w:t>formular</w:t>
      </w:r>
      <w:r w:rsidRPr="00C86A14">
        <w:rPr>
          <w:rFonts w:ascii="Arial" w:eastAsia="Arial Unicode MS" w:hAnsi="Arial" w:cs="Arial"/>
          <w:sz w:val="24"/>
          <w:szCs w:val="24"/>
        </w:rPr>
        <w:t xml:space="preserve"> cualquier rango de magnitudes físicas. Por ejemplo, en lugar de expresar que el diámetro aproximado de una célula es 0,000001 m, se expresa 10</w:t>
      </w:r>
      <w:r w:rsidRPr="00C86A14">
        <w:rPr>
          <w:rFonts w:ascii="Arial" w:eastAsia="Arial Unicode MS" w:hAnsi="Arial" w:cs="Arial"/>
          <w:sz w:val="24"/>
          <w:szCs w:val="24"/>
          <w:vertAlign w:val="superscript"/>
        </w:rPr>
        <w:t>-6</w:t>
      </w:r>
      <w:r w:rsidRPr="00C86A14">
        <w:rPr>
          <w:rFonts w:ascii="Arial" w:eastAsia="Arial Unicode MS" w:hAnsi="Arial" w:cs="Arial"/>
          <w:sz w:val="24"/>
          <w:szCs w:val="24"/>
        </w:rPr>
        <w:t xml:space="preserve"> m o se hace referencia a su tamaño como 1μm (un micrómetro), utilizando el prefijo micro. </w:t>
      </w:r>
    </w:p>
    <w:tbl>
      <w:tblPr>
        <w:tblStyle w:val="Tablaconcuadrcula"/>
        <w:tblW w:w="0" w:type="auto"/>
        <w:jc w:val="center"/>
        <w:tblLook w:val="04A0" w:firstRow="1" w:lastRow="0" w:firstColumn="1" w:lastColumn="0" w:noHBand="0" w:noVBand="1"/>
      </w:tblPr>
      <w:tblGrid>
        <w:gridCol w:w="1088"/>
        <w:gridCol w:w="1059"/>
        <w:gridCol w:w="1163"/>
        <w:gridCol w:w="1217"/>
        <w:gridCol w:w="1088"/>
        <w:gridCol w:w="1059"/>
        <w:gridCol w:w="1163"/>
        <w:gridCol w:w="1217"/>
      </w:tblGrid>
      <w:tr w:rsidR="0011157E" w:rsidRPr="00C86A14" w14:paraId="436C56D2" w14:textId="77777777" w:rsidTr="00806E71">
        <w:trPr>
          <w:jc w:val="center"/>
        </w:trPr>
        <w:tc>
          <w:tcPr>
            <w:tcW w:w="1103" w:type="dxa"/>
            <w:vMerge w:val="restart"/>
            <w:textDirection w:val="btLr"/>
          </w:tcPr>
          <w:p w14:paraId="2C82C0A0" w14:textId="77777777" w:rsidR="0011157E" w:rsidRPr="00C86A14" w:rsidRDefault="0011157E" w:rsidP="00C86A14">
            <w:pPr>
              <w:spacing w:line="360" w:lineRule="auto"/>
              <w:ind w:left="113" w:right="113"/>
              <w:jc w:val="both"/>
              <w:rPr>
                <w:rFonts w:ascii="Arial" w:eastAsia="Arial Unicode MS" w:hAnsi="Arial" w:cs="Arial"/>
                <w:sz w:val="24"/>
                <w:szCs w:val="24"/>
              </w:rPr>
            </w:pPr>
          </w:p>
          <w:p w14:paraId="2F2483C8" w14:textId="5F826FB6" w:rsidR="0011157E" w:rsidRPr="00C86A14" w:rsidRDefault="0011157E" w:rsidP="00C86A14">
            <w:pPr>
              <w:spacing w:line="360" w:lineRule="auto"/>
              <w:ind w:left="113" w:right="113"/>
              <w:jc w:val="center"/>
              <w:rPr>
                <w:rFonts w:ascii="Arial" w:eastAsia="Arial Unicode MS" w:hAnsi="Arial" w:cs="Arial"/>
                <w:b/>
                <w:sz w:val="24"/>
                <w:szCs w:val="24"/>
              </w:rPr>
            </w:pPr>
            <w:r w:rsidRPr="00C86A14">
              <w:rPr>
                <w:rFonts w:ascii="Arial" w:eastAsia="Arial Unicode MS" w:hAnsi="Arial" w:cs="Arial"/>
                <w:b/>
                <w:sz w:val="24"/>
                <w:szCs w:val="24"/>
              </w:rPr>
              <w:t>M</w:t>
            </w:r>
            <w:r w:rsidR="00162C5F" w:rsidRPr="00C86A14">
              <w:rPr>
                <w:rFonts w:ascii="Arial" w:eastAsia="Arial Unicode MS" w:hAnsi="Arial" w:cs="Arial"/>
                <w:b/>
                <w:sz w:val="24"/>
                <w:szCs w:val="24"/>
              </w:rPr>
              <w:t>últiplos</w:t>
            </w:r>
          </w:p>
        </w:tc>
        <w:tc>
          <w:tcPr>
            <w:tcW w:w="1103" w:type="dxa"/>
          </w:tcPr>
          <w:p w14:paraId="26E05857" w14:textId="42C2E000" w:rsidR="0011157E" w:rsidRPr="00C86A14" w:rsidRDefault="00623D00" w:rsidP="00C86A14">
            <w:pPr>
              <w:spacing w:line="360" w:lineRule="auto"/>
              <w:jc w:val="both"/>
              <w:rPr>
                <w:rFonts w:ascii="Arial" w:eastAsia="Arial Unicode MS" w:hAnsi="Arial" w:cs="Arial"/>
                <w:b/>
                <w:sz w:val="24"/>
                <w:szCs w:val="24"/>
              </w:rPr>
            </w:pPr>
            <w:r>
              <w:rPr>
                <w:rFonts w:ascii="Arial" w:eastAsia="Arial Unicode MS" w:hAnsi="Arial" w:cs="Arial"/>
                <w:b/>
                <w:sz w:val="24"/>
                <w:szCs w:val="24"/>
              </w:rPr>
              <w:t xml:space="preserve"> </w:t>
            </w:r>
            <w:r w:rsidR="0011157E" w:rsidRPr="00C86A14">
              <w:rPr>
                <w:rFonts w:ascii="Arial" w:eastAsia="Arial Unicode MS" w:hAnsi="Arial" w:cs="Arial"/>
                <w:b/>
                <w:sz w:val="24"/>
                <w:szCs w:val="24"/>
              </w:rPr>
              <w:t>Prejijo</w:t>
            </w:r>
          </w:p>
        </w:tc>
        <w:tc>
          <w:tcPr>
            <w:tcW w:w="1103" w:type="dxa"/>
          </w:tcPr>
          <w:p w14:paraId="07A9BC6E" w14:textId="77777777" w:rsidR="0011157E" w:rsidRPr="00C86A14" w:rsidRDefault="0011157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Símbolo</w:t>
            </w:r>
          </w:p>
        </w:tc>
        <w:tc>
          <w:tcPr>
            <w:tcW w:w="1103" w:type="dxa"/>
          </w:tcPr>
          <w:p w14:paraId="15AE6BA1" w14:textId="77777777" w:rsidR="0011157E" w:rsidRPr="00C86A14" w:rsidRDefault="0011157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Potencia</w:t>
            </w:r>
          </w:p>
        </w:tc>
        <w:tc>
          <w:tcPr>
            <w:tcW w:w="1104" w:type="dxa"/>
            <w:vMerge w:val="restart"/>
            <w:textDirection w:val="btLr"/>
          </w:tcPr>
          <w:p w14:paraId="5F63C4A5" w14:textId="77777777" w:rsidR="0011157E" w:rsidRPr="00C86A14" w:rsidRDefault="0011157E" w:rsidP="00C86A14">
            <w:pPr>
              <w:spacing w:line="360" w:lineRule="auto"/>
              <w:ind w:left="113" w:right="113"/>
              <w:jc w:val="both"/>
              <w:rPr>
                <w:rFonts w:ascii="Arial" w:eastAsia="Arial Unicode MS" w:hAnsi="Arial" w:cs="Arial"/>
                <w:sz w:val="24"/>
                <w:szCs w:val="24"/>
              </w:rPr>
            </w:pPr>
          </w:p>
          <w:p w14:paraId="117BE0E2" w14:textId="2C1E7BDC" w:rsidR="0011157E" w:rsidRPr="00C86A14" w:rsidRDefault="0011157E" w:rsidP="00C86A14">
            <w:pPr>
              <w:spacing w:line="360" w:lineRule="auto"/>
              <w:ind w:left="113" w:right="113"/>
              <w:jc w:val="center"/>
              <w:rPr>
                <w:rFonts w:ascii="Arial" w:eastAsia="Arial Unicode MS" w:hAnsi="Arial" w:cs="Arial"/>
                <w:b/>
                <w:sz w:val="24"/>
                <w:szCs w:val="24"/>
              </w:rPr>
            </w:pPr>
            <w:r w:rsidRPr="00C86A14">
              <w:rPr>
                <w:rFonts w:ascii="Arial" w:eastAsia="Arial Unicode MS" w:hAnsi="Arial" w:cs="Arial"/>
                <w:b/>
                <w:sz w:val="24"/>
                <w:szCs w:val="24"/>
              </w:rPr>
              <w:t>S</w:t>
            </w:r>
            <w:r w:rsidR="00162C5F" w:rsidRPr="00C86A14">
              <w:rPr>
                <w:rFonts w:ascii="Arial" w:eastAsia="Arial Unicode MS" w:hAnsi="Arial" w:cs="Arial"/>
                <w:b/>
                <w:sz w:val="24"/>
                <w:szCs w:val="24"/>
              </w:rPr>
              <w:t>ubmúltiplos</w:t>
            </w:r>
          </w:p>
          <w:p w14:paraId="586F0A01" w14:textId="77777777" w:rsidR="0011157E" w:rsidRPr="00C86A14" w:rsidRDefault="0011157E" w:rsidP="00C86A14">
            <w:pPr>
              <w:spacing w:line="360" w:lineRule="auto"/>
              <w:ind w:left="113" w:right="113"/>
              <w:jc w:val="both"/>
              <w:rPr>
                <w:rFonts w:ascii="Arial" w:eastAsia="Arial Unicode MS" w:hAnsi="Arial" w:cs="Arial"/>
                <w:sz w:val="24"/>
                <w:szCs w:val="24"/>
              </w:rPr>
            </w:pPr>
          </w:p>
        </w:tc>
        <w:tc>
          <w:tcPr>
            <w:tcW w:w="1104" w:type="dxa"/>
          </w:tcPr>
          <w:p w14:paraId="36DFA247" w14:textId="77777777" w:rsidR="0011157E" w:rsidRPr="00C86A14" w:rsidRDefault="0011157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Prejijo</w:t>
            </w:r>
          </w:p>
        </w:tc>
        <w:tc>
          <w:tcPr>
            <w:tcW w:w="1104" w:type="dxa"/>
          </w:tcPr>
          <w:p w14:paraId="3C61566F" w14:textId="77777777" w:rsidR="0011157E" w:rsidRPr="00C86A14" w:rsidRDefault="0011157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Símbolo</w:t>
            </w:r>
          </w:p>
        </w:tc>
        <w:tc>
          <w:tcPr>
            <w:tcW w:w="1104" w:type="dxa"/>
          </w:tcPr>
          <w:p w14:paraId="7D3DB597" w14:textId="77777777" w:rsidR="0011157E" w:rsidRPr="00C86A14" w:rsidRDefault="0011157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Potencia</w:t>
            </w:r>
          </w:p>
        </w:tc>
      </w:tr>
      <w:tr w:rsidR="0011157E" w:rsidRPr="00C86A14" w14:paraId="22BB347D" w14:textId="77777777" w:rsidTr="00806E71">
        <w:trPr>
          <w:jc w:val="center"/>
        </w:trPr>
        <w:tc>
          <w:tcPr>
            <w:tcW w:w="1103" w:type="dxa"/>
            <w:vMerge/>
          </w:tcPr>
          <w:p w14:paraId="2E4B7E99" w14:textId="77777777" w:rsidR="0011157E" w:rsidRPr="00C86A14" w:rsidRDefault="0011157E" w:rsidP="00C86A14">
            <w:pPr>
              <w:spacing w:line="360" w:lineRule="auto"/>
              <w:jc w:val="both"/>
              <w:rPr>
                <w:rFonts w:ascii="Arial" w:eastAsia="Arial Unicode MS" w:hAnsi="Arial" w:cs="Arial"/>
                <w:sz w:val="24"/>
                <w:szCs w:val="24"/>
              </w:rPr>
            </w:pPr>
          </w:p>
        </w:tc>
        <w:tc>
          <w:tcPr>
            <w:tcW w:w="1103" w:type="dxa"/>
          </w:tcPr>
          <w:p w14:paraId="214471ED"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Yotta</w:t>
            </w:r>
          </w:p>
        </w:tc>
        <w:tc>
          <w:tcPr>
            <w:tcW w:w="1103" w:type="dxa"/>
          </w:tcPr>
          <w:p w14:paraId="59D3495E"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Y</w:t>
            </w:r>
          </w:p>
        </w:tc>
        <w:tc>
          <w:tcPr>
            <w:tcW w:w="1103" w:type="dxa"/>
          </w:tcPr>
          <w:p w14:paraId="19B284CD" w14:textId="77777777" w:rsidR="0011157E" w:rsidRPr="00C86A14" w:rsidRDefault="001E60B4"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24</m:t>
                    </m:r>
                  </m:sup>
                </m:sSup>
              </m:oMath>
            </m:oMathPara>
          </w:p>
        </w:tc>
        <w:tc>
          <w:tcPr>
            <w:tcW w:w="1104" w:type="dxa"/>
            <w:vMerge/>
          </w:tcPr>
          <w:p w14:paraId="709D644B" w14:textId="77777777" w:rsidR="0011157E" w:rsidRPr="00C86A14" w:rsidRDefault="0011157E" w:rsidP="00C86A14">
            <w:pPr>
              <w:spacing w:line="360" w:lineRule="auto"/>
              <w:jc w:val="both"/>
              <w:rPr>
                <w:rFonts w:ascii="Arial" w:eastAsia="Arial Unicode MS" w:hAnsi="Arial" w:cs="Arial"/>
                <w:sz w:val="24"/>
                <w:szCs w:val="24"/>
              </w:rPr>
            </w:pPr>
          </w:p>
        </w:tc>
        <w:tc>
          <w:tcPr>
            <w:tcW w:w="1104" w:type="dxa"/>
          </w:tcPr>
          <w:p w14:paraId="611D7772" w14:textId="610E9FA6" w:rsidR="0011157E" w:rsidRPr="00C86A14" w:rsidRDefault="0063582C"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Y</w:t>
            </w:r>
            <w:r w:rsidR="0011157E" w:rsidRPr="00C86A14">
              <w:rPr>
                <w:rFonts w:ascii="Arial" w:eastAsia="Arial Unicode MS" w:hAnsi="Arial" w:cs="Arial"/>
                <w:sz w:val="24"/>
                <w:szCs w:val="24"/>
              </w:rPr>
              <w:t>octo</w:t>
            </w:r>
          </w:p>
        </w:tc>
        <w:tc>
          <w:tcPr>
            <w:tcW w:w="1104" w:type="dxa"/>
          </w:tcPr>
          <w:p w14:paraId="427C4753" w14:textId="5E38728A" w:rsidR="0011157E" w:rsidRPr="00C86A14" w:rsidRDefault="0063582C"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Y</w:t>
            </w:r>
          </w:p>
        </w:tc>
        <w:tc>
          <w:tcPr>
            <w:tcW w:w="1104" w:type="dxa"/>
          </w:tcPr>
          <w:p w14:paraId="34C91F1C" w14:textId="77777777" w:rsidR="0011157E" w:rsidRPr="00C86A14" w:rsidRDefault="001E60B4"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-24</m:t>
                    </m:r>
                  </m:sup>
                </m:sSup>
              </m:oMath>
            </m:oMathPara>
          </w:p>
        </w:tc>
      </w:tr>
      <w:tr w:rsidR="0011157E" w:rsidRPr="00C86A14" w14:paraId="461D00E7" w14:textId="77777777" w:rsidTr="00806E71">
        <w:trPr>
          <w:jc w:val="center"/>
        </w:trPr>
        <w:tc>
          <w:tcPr>
            <w:tcW w:w="1103" w:type="dxa"/>
            <w:vMerge/>
          </w:tcPr>
          <w:p w14:paraId="02D9658C" w14:textId="77777777" w:rsidR="0011157E" w:rsidRPr="00C86A14" w:rsidRDefault="0011157E" w:rsidP="00C86A14">
            <w:pPr>
              <w:spacing w:line="360" w:lineRule="auto"/>
              <w:jc w:val="both"/>
              <w:rPr>
                <w:rFonts w:ascii="Arial" w:eastAsia="Arial Unicode MS" w:hAnsi="Arial" w:cs="Arial"/>
                <w:sz w:val="24"/>
                <w:szCs w:val="24"/>
              </w:rPr>
            </w:pPr>
          </w:p>
        </w:tc>
        <w:tc>
          <w:tcPr>
            <w:tcW w:w="1103" w:type="dxa"/>
          </w:tcPr>
          <w:p w14:paraId="69195FEF"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Zetta</w:t>
            </w:r>
          </w:p>
        </w:tc>
        <w:tc>
          <w:tcPr>
            <w:tcW w:w="1103" w:type="dxa"/>
          </w:tcPr>
          <w:p w14:paraId="0D8236E3"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Z</w:t>
            </w:r>
          </w:p>
        </w:tc>
        <w:tc>
          <w:tcPr>
            <w:tcW w:w="1103" w:type="dxa"/>
          </w:tcPr>
          <w:p w14:paraId="57804B86" w14:textId="77777777" w:rsidR="0011157E" w:rsidRPr="00C86A14" w:rsidRDefault="001E60B4"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21</m:t>
                    </m:r>
                  </m:sup>
                </m:sSup>
              </m:oMath>
            </m:oMathPara>
          </w:p>
        </w:tc>
        <w:tc>
          <w:tcPr>
            <w:tcW w:w="1104" w:type="dxa"/>
            <w:vMerge/>
          </w:tcPr>
          <w:p w14:paraId="6FDE4232" w14:textId="77777777" w:rsidR="0011157E" w:rsidRPr="00C86A14" w:rsidRDefault="0011157E" w:rsidP="00C86A14">
            <w:pPr>
              <w:spacing w:line="360" w:lineRule="auto"/>
              <w:jc w:val="both"/>
              <w:rPr>
                <w:rFonts w:ascii="Arial" w:eastAsia="Arial Unicode MS" w:hAnsi="Arial" w:cs="Arial"/>
                <w:sz w:val="24"/>
                <w:szCs w:val="24"/>
              </w:rPr>
            </w:pPr>
          </w:p>
        </w:tc>
        <w:tc>
          <w:tcPr>
            <w:tcW w:w="1104" w:type="dxa"/>
          </w:tcPr>
          <w:p w14:paraId="3C9E754B"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zepto</w:t>
            </w:r>
          </w:p>
        </w:tc>
        <w:tc>
          <w:tcPr>
            <w:tcW w:w="1104" w:type="dxa"/>
          </w:tcPr>
          <w:p w14:paraId="2606A546" w14:textId="25D44466" w:rsidR="0011157E" w:rsidRPr="00C86A14" w:rsidRDefault="0063582C"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Z</w:t>
            </w:r>
          </w:p>
        </w:tc>
        <w:tc>
          <w:tcPr>
            <w:tcW w:w="1104" w:type="dxa"/>
          </w:tcPr>
          <w:p w14:paraId="67FF3EE7" w14:textId="77777777" w:rsidR="0011157E" w:rsidRPr="00C86A14" w:rsidRDefault="001E60B4"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-21</m:t>
                    </m:r>
                  </m:sup>
                </m:sSup>
              </m:oMath>
            </m:oMathPara>
          </w:p>
        </w:tc>
      </w:tr>
      <w:tr w:rsidR="0011157E" w:rsidRPr="00C86A14" w14:paraId="7EA37E2E" w14:textId="77777777" w:rsidTr="00806E71">
        <w:trPr>
          <w:jc w:val="center"/>
        </w:trPr>
        <w:tc>
          <w:tcPr>
            <w:tcW w:w="1103" w:type="dxa"/>
            <w:vMerge/>
          </w:tcPr>
          <w:p w14:paraId="61B887B7" w14:textId="77777777" w:rsidR="0011157E" w:rsidRPr="00C86A14" w:rsidRDefault="0011157E" w:rsidP="00C86A14">
            <w:pPr>
              <w:spacing w:line="360" w:lineRule="auto"/>
              <w:jc w:val="both"/>
              <w:rPr>
                <w:rFonts w:ascii="Arial" w:eastAsia="Arial Unicode MS" w:hAnsi="Arial" w:cs="Arial"/>
                <w:sz w:val="24"/>
                <w:szCs w:val="24"/>
              </w:rPr>
            </w:pPr>
          </w:p>
        </w:tc>
        <w:tc>
          <w:tcPr>
            <w:tcW w:w="1103" w:type="dxa"/>
          </w:tcPr>
          <w:p w14:paraId="7F3B6399"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Exa</w:t>
            </w:r>
          </w:p>
        </w:tc>
        <w:tc>
          <w:tcPr>
            <w:tcW w:w="1103" w:type="dxa"/>
          </w:tcPr>
          <w:p w14:paraId="2468E8E8"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E</w:t>
            </w:r>
          </w:p>
        </w:tc>
        <w:tc>
          <w:tcPr>
            <w:tcW w:w="1103" w:type="dxa"/>
          </w:tcPr>
          <w:p w14:paraId="67BBDDBA" w14:textId="77777777" w:rsidR="0011157E" w:rsidRPr="00C86A14" w:rsidRDefault="001E60B4"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18</m:t>
                    </m:r>
                  </m:sup>
                </m:sSup>
              </m:oMath>
            </m:oMathPara>
          </w:p>
        </w:tc>
        <w:tc>
          <w:tcPr>
            <w:tcW w:w="1104" w:type="dxa"/>
            <w:vMerge/>
          </w:tcPr>
          <w:p w14:paraId="2D36136B" w14:textId="77777777" w:rsidR="0011157E" w:rsidRPr="00C86A14" w:rsidRDefault="0011157E" w:rsidP="00C86A14">
            <w:pPr>
              <w:spacing w:line="360" w:lineRule="auto"/>
              <w:jc w:val="both"/>
              <w:rPr>
                <w:rFonts w:ascii="Arial" w:eastAsia="Arial Unicode MS" w:hAnsi="Arial" w:cs="Arial"/>
                <w:sz w:val="24"/>
                <w:szCs w:val="24"/>
              </w:rPr>
            </w:pPr>
          </w:p>
        </w:tc>
        <w:tc>
          <w:tcPr>
            <w:tcW w:w="1104" w:type="dxa"/>
          </w:tcPr>
          <w:p w14:paraId="0E93CA76"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atto</w:t>
            </w:r>
          </w:p>
        </w:tc>
        <w:tc>
          <w:tcPr>
            <w:tcW w:w="1104" w:type="dxa"/>
          </w:tcPr>
          <w:p w14:paraId="56CADB7F" w14:textId="41FB7E4B" w:rsidR="0011157E" w:rsidRPr="00C86A14" w:rsidRDefault="0063582C"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A</w:t>
            </w:r>
          </w:p>
        </w:tc>
        <w:tc>
          <w:tcPr>
            <w:tcW w:w="1104" w:type="dxa"/>
          </w:tcPr>
          <w:p w14:paraId="3F536DAE" w14:textId="77777777" w:rsidR="0011157E" w:rsidRPr="00C86A14" w:rsidRDefault="001E60B4"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-18</m:t>
                    </m:r>
                  </m:sup>
                </m:sSup>
              </m:oMath>
            </m:oMathPara>
          </w:p>
        </w:tc>
      </w:tr>
      <w:tr w:rsidR="0011157E" w:rsidRPr="00C86A14" w14:paraId="510F99CA" w14:textId="77777777" w:rsidTr="00806E71">
        <w:trPr>
          <w:jc w:val="center"/>
        </w:trPr>
        <w:tc>
          <w:tcPr>
            <w:tcW w:w="1103" w:type="dxa"/>
            <w:vMerge/>
          </w:tcPr>
          <w:p w14:paraId="612C9FF9" w14:textId="77777777" w:rsidR="0011157E" w:rsidRPr="00C86A14" w:rsidRDefault="0011157E" w:rsidP="00C86A14">
            <w:pPr>
              <w:spacing w:line="360" w:lineRule="auto"/>
              <w:jc w:val="both"/>
              <w:rPr>
                <w:rFonts w:ascii="Arial" w:eastAsia="Arial Unicode MS" w:hAnsi="Arial" w:cs="Arial"/>
                <w:sz w:val="24"/>
                <w:szCs w:val="24"/>
              </w:rPr>
            </w:pPr>
          </w:p>
        </w:tc>
        <w:tc>
          <w:tcPr>
            <w:tcW w:w="1103" w:type="dxa"/>
          </w:tcPr>
          <w:p w14:paraId="0801F7A4"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Peta</w:t>
            </w:r>
          </w:p>
        </w:tc>
        <w:tc>
          <w:tcPr>
            <w:tcW w:w="1103" w:type="dxa"/>
          </w:tcPr>
          <w:p w14:paraId="4E85FC6F"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P</w:t>
            </w:r>
          </w:p>
        </w:tc>
        <w:tc>
          <w:tcPr>
            <w:tcW w:w="1103" w:type="dxa"/>
          </w:tcPr>
          <w:p w14:paraId="05320E76" w14:textId="77777777" w:rsidR="0011157E" w:rsidRPr="00C86A14" w:rsidRDefault="001E60B4"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15</m:t>
                    </m:r>
                  </m:sup>
                </m:sSup>
              </m:oMath>
            </m:oMathPara>
          </w:p>
        </w:tc>
        <w:tc>
          <w:tcPr>
            <w:tcW w:w="1104" w:type="dxa"/>
            <w:vMerge/>
          </w:tcPr>
          <w:p w14:paraId="6C617A10" w14:textId="77777777" w:rsidR="0011157E" w:rsidRPr="00C86A14" w:rsidRDefault="0011157E" w:rsidP="00C86A14">
            <w:pPr>
              <w:spacing w:line="360" w:lineRule="auto"/>
              <w:jc w:val="both"/>
              <w:rPr>
                <w:rFonts w:ascii="Arial" w:eastAsia="Arial Unicode MS" w:hAnsi="Arial" w:cs="Arial"/>
                <w:sz w:val="24"/>
                <w:szCs w:val="24"/>
              </w:rPr>
            </w:pPr>
          </w:p>
        </w:tc>
        <w:tc>
          <w:tcPr>
            <w:tcW w:w="1104" w:type="dxa"/>
          </w:tcPr>
          <w:p w14:paraId="7294B6AA"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femto</w:t>
            </w:r>
          </w:p>
        </w:tc>
        <w:tc>
          <w:tcPr>
            <w:tcW w:w="1104" w:type="dxa"/>
          </w:tcPr>
          <w:p w14:paraId="4E308587" w14:textId="02CA85C3" w:rsidR="0011157E" w:rsidRPr="00C86A14" w:rsidRDefault="0063582C"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F</w:t>
            </w:r>
          </w:p>
        </w:tc>
        <w:tc>
          <w:tcPr>
            <w:tcW w:w="1104" w:type="dxa"/>
          </w:tcPr>
          <w:p w14:paraId="367F69EE" w14:textId="77777777" w:rsidR="0011157E" w:rsidRPr="00C86A14" w:rsidRDefault="001E60B4"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-15</m:t>
                    </m:r>
                  </m:sup>
                </m:sSup>
              </m:oMath>
            </m:oMathPara>
          </w:p>
        </w:tc>
      </w:tr>
      <w:tr w:rsidR="0011157E" w:rsidRPr="00C86A14" w14:paraId="522B34A5" w14:textId="77777777" w:rsidTr="00806E71">
        <w:trPr>
          <w:jc w:val="center"/>
        </w:trPr>
        <w:tc>
          <w:tcPr>
            <w:tcW w:w="1103" w:type="dxa"/>
            <w:vMerge/>
          </w:tcPr>
          <w:p w14:paraId="5E8BBB6A" w14:textId="77777777" w:rsidR="0011157E" w:rsidRPr="00C86A14" w:rsidRDefault="0011157E" w:rsidP="00C86A14">
            <w:pPr>
              <w:spacing w:line="360" w:lineRule="auto"/>
              <w:jc w:val="both"/>
              <w:rPr>
                <w:rFonts w:ascii="Arial" w:eastAsia="Arial Unicode MS" w:hAnsi="Arial" w:cs="Arial"/>
                <w:sz w:val="24"/>
                <w:szCs w:val="24"/>
              </w:rPr>
            </w:pPr>
          </w:p>
        </w:tc>
        <w:tc>
          <w:tcPr>
            <w:tcW w:w="1103" w:type="dxa"/>
          </w:tcPr>
          <w:p w14:paraId="31A1B3F7"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Tera</w:t>
            </w:r>
          </w:p>
        </w:tc>
        <w:tc>
          <w:tcPr>
            <w:tcW w:w="1103" w:type="dxa"/>
          </w:tcPr>
          <w:p w14:paraId="2381D822"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T</w:t>
            </w:r>
          </w:p>
        </w:tc>
        <w:tc>
          <w:tcPr>
            <w:tcW w:w="1103" w:type="dxa"/>
          </w:tcPr>
          <w:p w14:paraId="474D5C2E" w14:textId="77777777" w:rsidR="0011157E" w:rsidRPr="00C86A14" w:rsidRDefault="001E60B4"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12</m:t>
                    </m:r>
                  </m:sup>
                </m:sSup>
              </m:oMath>
            </m:oMathPara>
          </w:p>
        </w:tc>
        <w:tc>
          <w:tcPr>
            <w:tcW w:w="1104" w:type="dxa"/>
            <w:vMerge/>
          </w:tcPr>
          <w:p w14:paraId="7DD623A7" w14:textId="77777777" w:rsidR="0011157E" w:rsidRPr="00C86A14" w:rsidRDefault="0011157E" w:rsidP="00C86A14">
            <w:pPr>
              <w:spacing w:line="360" w:lineRule="auto"/>
              <w:jc w:val="both"/>
              <w:rPr>
                <w:rFonts w:ascii="Arial" w:eastAsia="Arial Unicode MS" w:hAnsi="Arial" w:cs="Arial"/>
                <w:sz w:val="24"/>
                <w:szCs w:val="24"/>
              </w:rPr>
            </w:pPr>
          </w:p>
        </w:tc>
        <w:tc>
          <w:tcPr>
            <w:tcW w:w="1104" w:type="dxa"/>
          </w:tcPr>
          <w:p w14:paraId="1B22C0CC"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pico</w:t>
            </w:r>
          </w:p>
        </w:tc>
        <w:tc>
          <w:tcPr>
            <w:tcW w:w="1104" w:type="dxa"/>
          </w:tcPr>
          <w:p w14:paraId="1F4B00CB" w14:textId="23EAEE74" w:rsidR="0011157E" w:rsidRPr="00C86A14" w:rsidRDefault="0063582C"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P</w:t>
            </w:r>
          </w:p>
        </w:tc>
        <w:tc>
          <w:tcPr>
            <w:tcW w:w="1104" w:type="dxa"/>
          </w:tcPr>
          <w:p w14:paraId="1B6A2572" w14:textId="77777777" w:rsidR="0011157E" w:rsidRPr="00C86A14" w:rsidRDefault="001E60B4"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-12</m:t>
                    </m:r>
                  </m:sup>
                </m:sSup>
              </m:oMath>
            </m:oMathPara>
          </w:p>
        </w:tc>
      </w:tr>
      <w:tr w:rsidR="0011157E" w:rsidRPr="00C86A14" w14:paraId="5550CF77" w14:textId="77777777" w:rsidTr="00806E71">
        <w:trPr>
          <w:jc w:val="center"/>
        </w:trPr>
        <w:tc>
          <w:tcPr>
            <w:tcW w:w="1103" w:type="dxa"/>
            <w:vMerge/>
          </w:tcPr>
          <w:p w14:paraId="5E8F7A8D" w14:textId="77777777" w:rsidR="0011157E" w:rsidRPr="00C86A14" w:rsidRDefault="0011157E" w:rsidP="00C86A14">
            <w:pPr>
              <w:spacing w:line="360" w:lineRule="auto"/>
              <w:jc w:val="both"/>
              <w:rPr>
                <w:rFonts w:ascii="Arial" w:eastAsia="Arial Unicode MS" w:hAnsi="Arial" w:cs="Arial"/>
                <w:sz w:val="24"/>
                <w:szCs w:val="24"/>
              </w:rPr>
            </w:pPr>
          </w:p>
        </w:tc>
        <w:tc>
          <w:tcPr>
            <w:tcW w:w="1103" w:type="dxa"/>
          </w:tcPr>
          <w:p w14:paraId="415D608B"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Giga</w:t>
            </w:r>
          </w:p>
        </w:tc>
        <w:tc>
          <w:tcPr>
            <w:tcW w:w="1103" w:type="dxa"/>
          </w:tcPr>
          <w:p w14:paraId="364D8EDC"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G</w:t>
            </w:r>
          </w:p>
        </w:tc>
        <w:tc>
          <w:tcPr>
            <w:tcW w:w="1103" w:type="dxa"/>
          </w:tcPr>
          <w:p w14:paraId="586E6A02" w14:textId="77777777" w:rsidR="0011157E" w:rsidRPr="00C86A14" w:rsidRDefault="001E60B4"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9</m:t>
                    </m:r>
                  </m:sup>
                </m:sSup>
              </m:oMath>
            </m:oMathPara>
          </w:p>
        </w:tc>
        <w:tc>
          <w:tcPr>
            <w:tcW w:w="1104" w:type="dxa"/>
            <w:vMerge/>
          </w:tcPr>
          <w:p w14:paraId="1EE5B1A2" w14:textId="77777777" w:rsidR="0011157E" w:rsidRPr="00C86A14" w:rsidRDefault="0011157E" w:rsidP="00C86A14">
            <w:pPr>
              <w:spacing w:line="360" w:lineRule="auto"/>
              <w:jc w:val="both"/>
              <w:rPr>
                <w:rFonts w:ascii="Arial" w:eastAsia="Arial Unicode MS" w:hAnsi="Arial" w:cs="Arial"/>
                <w:sz w:val="24"/>
                <w:szCs w:val="24"/>
              </w:rPr>
            </w:pPr>
          </w:p>
        </w:tc>
        <w:tc>
          <w:tcPr>
            <w:tcW w:w="1104" w:type="dxa"/>
          </w:tcPr>
          <w:p w14:paraId="6CDC64B2"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nano</w:t>
            </w:r>
          </w:p>
        </w:tc>
        <w:tc>
          <w:tcPr>
            <w:tcW w:w="1104" w:type="dxa"/>
          </w:tcPr>
          <w:p w14:paraId="5E10007D" w14:textId="26BF1704" w:rsidR="0011157E" w:rsidRPr="00C86A14" w:rsidRDefault="0063582C"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N</w:t>
            </w:r>
          </w:p>
        </w:tc>
        <w:tc>
          <w:tcPr>
            <w:tcW w:w="1104" w:type="dxa"/>
          </w:tcPr>
          <w:p w14:paraId="26EFB71E" w14:textId="77777777" w:rsidR="0011157E" w:rsidRPr="00C86A14" w:rsidRDefault="001E60B4"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-9</m:t>
                    </m:r>
                  </m:sup>
                </m:sSup>
              </m:oMath>
            </m:oMathPara>
          </w:p>
        </w:tc>
      </w:tr>
      <w:tr w:rsidR="0011157E" w:rsidRPr="00C86A14" w14:paraId="543C68DD" w14:textId="77777777" w:rsidTr="00806E71">
        <w:trPr>
          <w:jc w:val="center"/>
        </w:trPr>
        <w:tc>
          <w:tcPr>
            <w:tcW w:w="1103" w:type="dxa"/>
            <w:vMerge/>
          </w:tcPr>
          <w:p w14:paraId="1833F2B5" w14:textId="77777777" w:rsidR="0011157E" w:rsidRPr="00C86A14" w:rsidRDefault="0011157E" w:rsidP="00C86A14">
            <w:pPr>
              <w:spacing w:line="360" w:lineRule="auto"/>
              <w:jc w:val="both"/>
              <w:rPr>
                <w:rFonts w:ascii="Arial" w:eastAsia="Arial Unicode MS" w:hAnsi="Arial" w:cs="Arial"/>
                <w:sz w:val="24"/>
                <w:szCs w:val="24"/>
              </w:rPr>
            </w:pPr>
          </w:p>
        </w:tc>
        <w:tc>
          <w:tcPr>
            <w:tcW w:w="1103" w:type="dxa"/>
          </w:tcPr>
          <w:p w14:paraId="1BF2C181"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Mega</w:t>
            </w:r>
          </w:p>
        </w:tc>
        <w:tc>
          <w:tcPr>
            <w:tcW w:w="1103" w:type="dxa"/>
          </w:tcPr>
          <w:p w14:paraId="4AF62ABC"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M</w:t>
            </w:r>
          </w:p>
        </w:tc>
        <w:tc>
          <w:tcPr>
            <w:tcW w:w="1103" w:type="dxa"/>
          </w:tcPr>
          <w:p w14:paraId="60D242F7" w14:textId="77777777" w:rsidR="0011157E" w:rsidRPr="00C86A14" w:rsidRDefault="001E60B4"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6</m:t>
                    </m:r>
                  </m:sup>
                </m:sSup>
              </m:oMath>
            </m:oMathPara>
          </w:p>
        </w:tc>
        <w:tc>
          <w:tcPr>
            <w:tcW w:w="1104" w:type="dxa"/>
            <w:vMerge/>
          </w:tcPr>
          <w:p w14:paraId="7D5FE14F" w14:textId="77777777" w:rsidR="0011157E" w:rsidRPr="00C86A14" w:rsidRDefault="0011157E" w:rsidP="00C86A14">
            <w:pPr>
              <w:spacing w:line="360" w:lineRule="auto"/>
              <w:jc w:val="both"/>
              <w:rPr>
                <w:rFonts w:ascii="Arial" w:eastAsia="Arial Unicode MS" w:hAnsi="Arial" w:cs="Arial"/>
                <w:sz w:val="24"/>
                <w:szCs w:val="24"/>
              </w:rPr>
            </w:pPr>
          </w:p>
        </w:tc>
        <w:tc>
          <w:tcPr>
            <w:tcW w:w="1104" w:type="dxa"/>
          </w:tcPr>
          <w:p w14:paraId="62537CE6"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micro</w:t>
            </w:r>
          </w:p>
        </w:tc>
        <w:tc>
          <w:tcPr>
            <w:tcW w:w="1104" w:type="dxa"/>
          </w:tcPr>
          <w:p w14:paraId="37EB5E4B" w14:textId="77777777" w:rsidR="0011157E" w:rsidRPr="00C86A14" w:rsidRDefault="0011157E" w:rsidP="00C86A14">
            <w:pPr>
              <w:spacing w:line="360" w:lineRule="auto"/>
              <w:jc w:val="both"/>
              <w:rPr>
                <w:rFonts w:ascii="Arial" w:eastAsia="Arial Unicode MS" w:hAnsi="Arial" w:cs="Arial"/>
                <w:sz w:val="24"/>
                <w:szCs w:val="24"/>
              </w:rPr>
            </w:pPr>
            <m:oMathPara>
              <m:oMath>
                <m:r>
                  <w:rPr>
                    <w:rFonts w:ascii="Cambria Math" w:eastAsia="Arial Unicode MS" w:hAnsi="Cambria Math" w:cs="Arial"/>
                    <w:sz w:val="24"/>
                    <w:szCs w:val="24"/>
                  </w:rPr>
                  <m:t>μ</m:t>
                </m:r>
              </m:oMath>
            </m:oMathPara>
          </w:p>
        </w:tc>
        <w:tc>
          <w:tcPr>
            <w:tcW w:w="1104" w:type="dxa"/>
          </w:tcPr>
          <w:p w14:paraId="5B8D3BCF" w14:textId="77777777" w:rsidR="0011157E" w:rsidRPr="00C86A14" w:rsidRDefault="001E60B4"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-6</m:t>
                    </m:r>
                  </m:sup>
                </m:sSup>
              </m:oMath>
            </m:oMathPara>
          </w:p>
        </w:tc>
      </w:tr>
      <w:tr w:rsidR="0011157E" w:rsidRPr="00C86A14" w14:paraId="65D5291F" w14:textId="77777777" w:rsidTr="00806E71">
        <w:trPr>
          <w:jc w:val="center"/>
        </w:trPr>
        <w:tc>
          <w:tcPr>
            <w:tcW w:w="1103" w:type="dxa"/>
            <w:vMerge/>
          </w:tcPr>
          <w:p w14:paraId="2C8FB902" w14:textId="77777777" w:rsidR="0011157E" w:rsidRPr="00C86A14" w:rsidRDefault="0011157E" w:rsidP="00C86A14">
            <w:pPr>
              <w:spacing w:line="360" w:lineRule="auto"/>
              <w:jc w:val="both"/>
              <w:rPr>
                <w:rFonts w:ascii="Arial" w:eastAsia="Arial Unicode MS" w:hAnsi="Arial" w:cs="Arial"/>
                <w:sz w:val="24"/>
                <w:szCs w:val="24"/>
              </w:rPr>
            </w:pPr>
          </w:p>
        </w:tc>
        <w:tc>
          <w:tcPr>
            <w:tcW w:w="1103" w:type="dxa"/>
          </w:tcPr>
          <w:p w14:paraId="20B94996"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Kilo</w:t>
            </w:r>
          </w:p>
        </w:tc>
        <w:tc>
          <w:tcPr>
            <w:tcW w:w="1103" w:type="dxa"/>
          </w:tcPr>
          <w:p w14:paraId="7F48BA62" w14:textId="0A9BB953" w:rsidR="0011157E" w:rsidRPr="00C86A14" w:rsidRDefault="0075358C" w:rsidP="00C86A14">
            <w:pPr>
              <w:spacing w:line="360" w:lineRule="auto"/>
              <w:jc w:val="both"/>
              <w:rPr>
                <w:rFonts w:ascii="Arial" w:eastAsia="Arial Unicode MS" w:hAnsi="Arial" w:cs="Arial"/>
                <w:sz w:val="24"/>
                <w:szCs w:val="24"/>
              </w:rPr>
            </w:pPr>
            <w:r>
              <w:rPr>
                <w:rFonts w:ascii="Arial" w:eastAsia="Arial Unicode MS" w:hAnsi="Arial" w:cs="Arial"/>
                <w:sz w:val="24"/>
                <w:szCs w:val="24"/>
              </w:rPr>
              <w:t>k</w:t>
            </w:r>
          </w:p>
        </w:tc>
        <w:tc>
          <w:tcPr>
            <w:tcW w:w="1103" w:type="dxa"/>
          </w:tcPr>
          <w:p w14:paraId="242338F7" w14:textId="77777777" w:rsidR="0011157E" w:rsidRPr="00C86A14" w:rsidRDefault="001E60B4"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3</m:t>
                    </m:r>
                  </m:sup>
                </m:sSup>
              </m:oMath>
            </m:oMathPara>
          </w:p>
        </w:tc>
        <w:tc>
          <w:tcPr>
            <w:tcW w:w="1104" w:type="dxa"/>
            <w:vMerge/>
          </w:tcPr>
          <w:p w14:paraId="764D1CD7" w14:textId="77777777" w:rsidR="0011157E" w:rsidRPr="00C86A14" w:rsidRDefault="0011157E" w:rsidP="00C86A14">
            <w:pPr>
              <w:spacing w:line="360" w:lineRule="auto"/>
              <w:jc w:val="both"/>
              <w:rPr>
                <w:rFonts w:ascii="Arial" w:eastAsia="Arial Unicode MS" w:hAnsi="Arial" w:cs="Arial"/>
                <w:sz w:val="24"/>
                <w:szCs w:val="24"/>
              </w:rPr>
            </w:pPr>
          </w:p>
        </w:tc>
        <w:tc>
          <w:tcPr>
            <w:tcW w:w="1104" w:type="dxa"/>
          </w:tcPr>
          <w:p w14:paraId="07585E64"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mili</w:t>
            </w:r>
          </w:p>
        </w:tc>
        <w:tc>
          <w:tcPr>
            <w:tcW w:w="1104" w:type="dxa"/>
          </w:tcPr>
          <w:p w14:paraId="6429E696"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m</w:t>
            </w:r>
          </w:p>
        </w:tc>
        <w:tc>
          <w:tcPr>
            <w:tcW w:w="1104" w:type="dxa"/>
          </w:tcPr>
          <w:p w14:paraId="367FF48A" w14:textId="77777777" w:rsidR="0011157E" w:rsidRPr="00C86A14" w:rsidRDefault="001E60B4"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-3</m:t>
                    </m:r>
                  </m:sup>
                </m:sSup>
              </m:oMath>
            </m:oMathPara>
          </w:p>
        </w:tc>
      </w:tr>
      <w:tr w:rsidR="0011157E" w:rsidRPr="00C86A14" w14:paraId="06EFD102" w14:textId="77777777" w:rsidTr="00806E71">
        <w:trPr>
          <w:jc w:val="center"/>
        </w:trPr>
        <w:tc>
          <w:tcPr>
            <w:tcW w:w="1103" w:type="dxa"/>
            <w:vMerge/>
          </w:tcPr>
          <w:p w14:paraId="3D97860B" w14:textId="77777777" w:rsidR="0011157E" w:rsidRPr="00C86A14" w:rsidRDefault="0011157E" w:rsidP="00C86A14">
            <w:pPr>
              <w:spacing w:line="360" w:lineRule="auto"/>
              <w:jc w:val="both"/>
              <w:rPr>
                <w:rFonts w:ascii="Arial" w:eastAsia="Arial Unicode MS" w:hAnsi="Arial" w:cs="Arial"/>
                <w:sz w:val="24"/>
                <w:szCs w:val="24"/>
              </w:rPr>
            </w:pPr>
          </w:p>
        </w:tc>
        <w:tc>
          <w:tcPr>
            <w:tcW w:w="1103" w:type="dxa"/>
          </w:tcPr>
          <w:p w14:paraId="78FE3088"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Hecto</w:t>
            </w:r>
          </w:p>
        </w:tc>
        <w:tc>
          <w:tcPr>
            <w:tcW w:w="1103" w:type="dxa"/>
          </w:tcPr>
          <w:p w14:paraId="4A98B7C2"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H</w:t>
            </w:r>
          </w:p>
        </w:tc>
        <w:tc>
          <w:tcPr>
            <w:tcW w:w="1103" w:type="dxa"/>
          </w:tcPr>
          <w:p w14:paraId="5FCE6C1C" w14:textId="77777777" w:rsidR="0011157E" w:rsidRPr="00C86A14" w:rsidRDefault="001E60B4"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2</m:t>
                    </m:r>
                  </m:sup>
                </m:sSup>
              </m:oMath>
            </m:oMathPara>
          </w:p>
        </w:tc>
        <w:tc>
          <w:tcPr>
            <w:tcW w:w="1104" w:type="dxa"/>
            <w:vMerge/>
          </w:tcPr>
          <w:p w14:paraId="0D1657D3" w14:textId="77777777" w:rsidR="0011157E" w:rsidRPr="00C86A14" w:rsidRDefault="0011157E" w:rsidP="00C86A14">
            <w:pPr>
              <w:spacing w:line="360" w:lineRule="auto"/>
              <w:jc w:val="both"/>
              <w:rPr>
                <w:rFonts w:ascii="Arial" w:eastAsia="Arial Unicode MS" w:hAnsi="Arial" w:cs="Arial"/>
                <w:sz w:val="24"/>
                <w:szCs w:val="24"/>
              </w:rPr>
            </w:pPr>
          </w:p>
        </w:tc>
        <w:tc>
          <w:tcPr>
            <w:tcW w:w="1104" w:type="dxa"/>
          </w:tcPr>
          <w:p w14:paraId="2D33F17A"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centi</w:t>
            </w:r>
          </w:p>
        </w:tc>
        <w:tc>
          <w:tcPr>
            <w:tcW w:w="1104" w:type="dxa"/>
          </w:tcPr>
          <w:p w14:paraId="3CC39529" w14:textId="147602ED" w:rsidR="0011157E" w:rsidRPr="00C86A14" w:rsidRDefault="0063582C"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C</w:t>
            </w:r>
          </w:p>
        </w:tc>
        <w:tc>
          <w:tcPr>
            <w:tcW w:w="1104" w:type="dxa"/>
          </w:tcPr>
          <w:p w14:paraId="363E1672" w14:textId="77777777" w:rsidR="0011157E" w:rsidRPr="00C86A14" w:rsidRDefault="001E60B4"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-2</m:t>
                    </m:r>
                  </m:sup>
                </m:sSup>
              </m:oMath>
            </m:oMathPara>
          </w:p>
        </w:tc>
      </w:tr>
      <w:tr w:rsidR="0011157E" w:rsidRPr="00C86A14" w14:paraId="564AF676" w14:textId="77777777" w:rsidTr="00806E71">
        <w:trPr>
          <w:jc w:val="center"/>
        </w:trPr>
        <w:tc>
          <w:tcPr>
            <w:tcW w:w="1103" w:type="dxa"/>
            <w:vMerge/>
          </w:tcPr>
          <w:p w14:paraId="3931F90B" w14:textId="77777777" w:rsidR="0011157E" w:rsidRPr="00C86A14" w:rsidRDefault="0011157E" w:rsidP="00C86A14">
            <w:pPr>
              <w:spacing w:line="360" w:lineRule="auto"/>
              <w:jc w:val="both"/>
              <w:rPr>
                <w:rFonts w:ascii="Arial" w:eastAsia="Arial Unicode MS" w:hAnsi="Arial" w:cs="Arial"/>
                <w:sz w:val="24"/>
                <w:szCs w:val="24"/>
              </w:rPr>
            </w:pPr>
          </w:p>
        </w:tc>
        <w:tc>
          <w:tcPr>
            <w:tcW w:w="1103" w:type="dxa"/>
          </w:tcPr>
          <w:p w14:paraId="4D2BE121"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Deca</w:t>
            </w:r>
          </w:p>
        </w:tc>
        <w:tc>
          <w:tcPr>
            <w:tcW w:w="1103" w:type="dxa"/>
          </w:tcPr>
          <w:p w14:paraId="2768896E"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D</w:t>
            </w:r>
          </w:p>
        </w:tc>
        <w:tc>
          <w:tcPr>
            <w:tcW w:w="1103" w:type="dxa"/>
          </w:tcPr>
          <w:p w14:paraId="706CFDA6" w14:textId="77777777" w:rsidR="0011157E" w:rsidRPr="00C86A14" w:rsidRDefault="001E60B4"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1</m:t>
                    </m:r>
                  </m:sup>
                </m:sSup>
              </m:oMath>
            </m:oMathPara>
          </w:p>
        </w:tc>
        <w:tc>
          <w:tcPr>
            <w:tcW w:w="1104" w:type="dxa"/>
            <w:vMerge/>
          </w:tcPr>
          <w:p w14:paraId="204BCE74" w14:textId="77777777" w:rsidR="0011157E" w:rsidRPr="00C86A14" w:rsidRDefault="0011157E" w:rsidP="00C86A14">
            <w:pPr>
              <w:spacing w:line="360" w:lineRule="auto"/>
              <w:jc w:val="both"/>
              <w:rPr>
                <w:rFonts w:ascii="Arial" w:eastAsia="Arial Unicode MS" w:hAnsi="Arial" w:cs="Arial"/>
                <w:sz w:val="24"/>
                <w:szCs w:val="24"/>
              </w:rPr>
            </w:pPr>
          </w:p>
        </w:tc>
        <w:tc>
          <w:tcPr>
            <w:tcW w:w="1104" w:type="dxa"/>
          </w:tcPr>
          <w:p w14:paraId="173C0971"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deci</w:t>
            </w:r>
          </w:p>
        </w:tc>
        <w:tc>
          <w:tcPr>
            <w:tcW w:w="1104" w:type="dxa"/>
          </w:tcPr>
          <w:p w14:paraId="7542EA98" w14:textId="516E2C06" w:rsidR="0011157E" w:rsidRPr="00C86A14" w:rsidRDefault="0063582C"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D</w:t>
            </w:r>
          </w:p>
        </w:tc>
        <w:tc>
          <w:tcPr>
            <w:tcW w:w="1104" w:type="dxa"/>
          </w:tcPr>
          <w:p w14:paraId="232ED26A" w14:textId="77777777" w:rsidR="0011157E" w:rsidRPr="00C86A14" w:rsidRDefault="001E60B4" w:rsidP="00C86A14">
            <w:pPr>
              <w:spacing w:line="360" w:lineRule="auto"/>
              <w:jc w:val="both"/>
              <w:rPr>
                <w:rFonts w:ascii="Arial" w:eastAsia="Arial Unicode MS" w:hAnsi="Arial" w:cs="Arial"/>
                <w:sz w:val="24"/>
                <w:szCs w:val="24"/>
              </w:rPr>
            </w:pPr>
            <m:oMathPara>
              <m:oMath>
                <m:sSup>
                  <m:sSupPr>
                    <m:ctrlPr>
                      <w:rPr>
                        <w:rFonts w:ascii="Cambria Math" w:eastAsia="Arial Unicode MS" w:hAnsi="Cambria Math" w:cs="Arial"/>
                        <w:i/>
                        <w:sz w:val="24"/>
                        <w:szCs w:val="24"/>
                      </w:rPr>
                    </m:ctrlPr>
                  </m:sSupPr>
                  <m:e>
                    <m:r>
                      <w:rPr>
                        <w:rFonts w:ascii="Cambria Math" w:eastAsia="Arial Unicode MS" w:hAnsi="Cambria Math" w:cs="Arial"/>
                        <w:sz w:val="24"/>
                        <w:szCs w:val="24"/>
                      </w:rPr>
                      <m:t>10</m:t>
                    </m:r>
                  </m:e>
                  <m:sup>
                    <m:r>
                      <w:rPr>
                        <w:rFonts w:ascii="Cambria Math" w:eastAsia="Arial Unicode MS" w:hAnsi="Cambria Math" w:cs="Arial"/>
                        <w:sz w:val="24"/>
                        <w:szCs w:val="24"/>
                      </w:rPr>
                      <m:t>-1</m:t>
                    </m:r>
                  </m:sup>
                </m:sSup>
              </m:oMath>
            </m:oMathPara>
          </w:p>
        </w:tc>
      </w:tr>
    </w:tbl>
    <w:p w14:paraId="14DDF16D" w14:textId="77777777" w:rsidR="0011157E" w:rsidRPr="00C86A14" w:rsidRDefault="0011157E" w:rsidP="00C86A14">
      <w:pPr>
        <w:spacing w:line="360" w:lineRule="auto"/>
        <w:jc w:val="both"/>
        <w:rPr>
          <w:rFonts w:ascii="Arial" w:eastAsia="Arial Unicode MS" w:hAnsi="Arial" w:cs="Arial"/>
          <w:sz w:val="24"/>
          <w:szCs w:val="24"/>
        </w:rPr>
      </w:pPr>
    </w:p>
    <w:tbl>
      <w:tblPr>
        <w:tblStyle w:val="Tablaconcuadrcula"/>
        <w:tblW w:w="0" w:type="auto"/>
        <w:tblLook w:val="04A0" w:firstRow="1" w:lastRow="0" w:firstColumn="1" w:lastColumn="0" w:noHBand="0" w:noVBand="1"/>
      </w:tblPr>
      <w:tblGrid>
        <w:gridCol w:w="2460"/>
        <w:gridCol w:w="6368"/>
      </w:tblGrid>
      <w:tr w:rsidR="0011157E" w:rsidRPr="00C86A14" w14:paraId="050A7D1E"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2F8275B" w14:textId="77777777" w:rsidR="0011157E" w:rsidRPr="00C86A14" w:rsidRDefault="0011157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11157E" w:rsidRPr="00C86A14" w14:paraId="155B6BAD"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6E9E12"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B315E2" w14:textId="5538B504"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00D57D99" w:rsidRPr="00C86A14">
              <w:rPr>
                <w:rFonts w:ascii="Arial" w:eastAsia="Arial Unicode MS" w:hAnsi="Arial" w:cs="Arial"/>
                <w:color w:val="000000"/>
                <w:sz w:val="24"/>
                <w:szCs w:val="24"/>
              </w:rPr>
              <w:t xml:space="preserve"> _REC13</w:t>
            </w:r>
            <w:r w:rsidR="00666EDD" w:rsidRPr="00C86A14">
              <w:rPr>
                <w:rFonts w:ascii="Arial" w:eastAsia="Arial Unicode MS" w:hAnsi="Arial" w:cs="Arial"/>
                <w:color w:val="000000"/>
                <w:sz w:val="24"/>
                <w:szCs w:val="24"/>
              </w:rPr>
              <w:t>0</w:t>
            </w:r>
          </w:p>
        </w:tc>
      </w:tr>
      <w:tr w:rsidR="0011157E" w:rsidRPr="00C86A14" w14:paraId="5FE1FCE3"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3E86F7"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CC97A2"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3° ESO/Física y Química/La ciencia/4. Las medidas/4.1 Las magnitudes y sus unidades/Practica: Conoce los múltiplos y submúltiplos de las unidades. </w:t>
            </w:r>
          </w:p>
        </w:tc>
      </w:tr>
      <w:tr w:rsidR="0011157E" w:rsidRPr="00C86A14" w14:paraId="2545066A"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AF84E6"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8A761A" w14:textId="77777777" w:rsidR="0011157E" w:rsidRPr="00C86A14" w:rsidRDefault="0011157E" w:rsidP="00C86A14">
            <w:pPr>
              <w:spacing w:line="360" w:lineRule="auto"/>
              <w:jc w:val="both"/>
              <w:rPr>
                <w:rFonts w:ascii="Arial" w:eastAsia="Arial Unicode MS" w:hAnsi="Arial" w:cs="Arial"/>
                <w:sz w:val="24"/>
                <w:szCs w:val="24"/>
                <w:lang w:val="es"/>
              </w:rPr>
            </w:pPr>
            <w:r w:rsidRPr="00C86A14">
              <w:rPr>
                <w:rFonts w:ascii="Arial" w:eastAsia="Arial Unicode MS" w:hAnsi="Arial" w:cs="Arial"/>
                <w:sz w:val="24"/>
                <w:szCs w:val="24"/>
                <w:lang w:val="es"/>
              </w:rPr>
              <w:t>Cambiar el enunciado por:</w:t>
            </w:r>
          </w:p>
          <w:p w14:paraId="35E17161" w14:textId="77777777" w:rsidR="0011157E" w:rsidRPr="00C86A14" w:rsidRDefault="0011157E" w:rsidP="00C86A14">
            <w:pPr>
              <w:spacing w:line="360" w:lineRule="auto"/>
              <w:jc w:val="both"/>
              <w:rPr>
                <w:rFonts w:ascii="Arial" w:eastAsia="Arial Unicode MS" w:hAnsi="Arial" w:cs="Arial"/>
                <w:sz w:val="24"/>
                <w:szCs w:val="24"/>
                <w:lang w:val="es"/>
              </w:rPr>
            </w:pPr>
          </w:p>
          <w:p w14:paraId="24C756FA" w14:textId="77777777" w:rsidR="0011157E" w:rsidRPr="00C86A14" w:rsidRDefault="0011157E" w:rsidP="00C86A14">
            <w:pPr>
              <w:spacing w:line="360" w:lineRule="auto"/>
              <w:jc w:val="both"/>
              <w:rPr>
                <w:rFonts w:ascii="Arial" w:eastAsia="Arial Unicode MS" w:hAnsi="Arial" w:cs="Arial"/>
                <w:sz w:val="24"/>
                <w:szCs w:val="24"/>
                <w:lang w:val="es"/>
              </w:rPr>
            </w:pPr>
            <w:r w:rsidRPr="00C86A14">
              <w:rPr>
                <w:rFonts w:ascii="Arial" w:eastAsia="Arial Unicode MS" w:hAnsi="Arial" w:cs="Arial"/>
                <w:sz w:val="24"/>
                <w:szCs w:val="24"/>
                <w:lang w:val="es"/>
              </w:rPr>
              <w:t>Escribe a qué valores decimales corresponden los siguientes múltiplos y submúltiplos.</w:t>
            </w:r>
          </w:p>
          <w:p w14:paraId="0E608C44" w14:textId="77777777" w:rsidR="0011157E" w:rsidRPr="00C86A14" w:rsidRDefault="0011157E" w:rsidP="00C86A14">
            <w:pPr>
              <w:spacing w:line="360" w:lineRule="auto"/>
              <w:jc w:val="both"/>
              <w:rPr>
                <w:rFonts w:ascii="Arial" w:eastAsia="Arial Unicode MS" w:hAnsi="Arial" w:cs="Arial"/>
                <w:sz w:val="24"/>
                <w:szCs w:val="24"/>
                <w:lang w:val="es"/>
              </w:rPr>
            </w:pPr>
          </w:p>
          <w:p w14:paraId="28F1BF35" w14:textId="77777777" w:rsidR="0011157E" w:rsidRPr="00C86A14" w:rsidRDefault="0011157E"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object w:dxaOrig="4320" w:dyaOrig="2529" w14:anchorId="5FFC0A16">
                <v:shape id="_x0000_i1029" type="#_x0000_t75" style="width:295.35pt;height:172.65pt" o:ole="">
                  <v:imagedata r:id="rId35" o:title=""/>
                </v:shape>
                <o:OLEObject Type="Embed" ProgID="PBrush" ShapeID="_x0000_i1029" DrawAspect="Content" ObjectID="_1379683206" r:id="rId36"/>
              </w:object>
            </w:r>
          </w:p>
          <w:p w14:paraId="5D411810" w14:textId="77777777" w:rsidR="0011157E" w:rsidRPr="00C86A14" w:rsidRDefault="0011157E" w:rsidP="00C86A14">
            <w:pPr>
              <w:spacing w:line="360" w:lineRule="auto"/>
              <w:jc w:val="both"/>
              <w:rPr>
                <w:rFonts w:ascii="Arial" w:eastAsia="Arial Unicode MS" w:hAnsi="Arial" w:cs="Arial"/>
                <w:color w:val="000000"/>
                <w:sz w:val="24"/>
                <w:szCs w:val="24"/>
              </w:rPr>
            </w:pPr>
          </w:p>
        </w:tc>
      </w:tr>
      <w:tr w:rsidR="0011157E" w:rsidRPr="00C86A14" w14:paraId="6E5F41CE"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13D9DC"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99C674"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Conoce los múltiplos y submúltiplos de las unidades</w:t>
            </w:r>
          </w:p>
        </w:tc>
      </w:tr>
      <w:tr w:rsidR="0011157E" w:rsidRPr="00C86A14" w14:paraId="4D81C5FB"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6C6ABB"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75B2D"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Actividad para practicar los múltiplos y submúltiplos de las principales unidades.</w:t>
            </w:r>
          </w:p>
        </w:tc>
      </w:tr>
    </w:tbl>
    <w:p w14:paraId="0695191C" w14:textId="6DA4D817" w:rsidR="0011157E" w:rsidRPr="00C86A14" w:rsidRDefault="0011157E" w:rsidP="00C86A14">
      <w:pPr>
        <w:pStyle w:val="Ttulo4"/>
        <w:shd w:val="clear" w:color="auto" w:fill="FFFFFF"/>
        <w:spacing w:before="120" w:beforeAutospacing="0" w:after="120" w:afterAutospacing="0" w:line="360" w:lineRule="auto"/>
        <w:jc w:val="both"/>
        <w:rPr>
          <w:rFonts w:ascii="Arial" w:eastAsia="Arial Unicode MS" w:hAnsi="Arial" w:cs="Arial"/>
          <w:b w:val="0"/>
          <w:bCs w:val="0"/>
          <w:color w:val="41853B"/>
        </w:rPr>
      </w:pPr>
    </w:p>
    <w:tbl>
      <w:tblPr>
        <w:tblStyle w:val="Tablaconcuadrcula"/>
        <w:tblW w:w="0" w:type="auto"/>
        <w:tblLook w:val="04A0" w:firstRow="1" w:lastRow="0" w:firstColumn="1" w:lastColumn="0" w:noHBand="0" w:noVBand="1"/>
      </w:tblPr>
      <w:tblGrid>
        <w:gridCol w:w="2460"/>
        <w:gridCol w:w="6368"/>
      </w:tblGrid>
      <w:tr w:rsidR="0011157E" w:rsidRPr="00C86A14" w14:paraId="58F496A8"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0F1025E" w14:textId="77777777" w:rsidR="0011157E" w:rsidRPr="00C86A14" w:rsidRDefault="0011157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11157E" w:rsidRPr="00C86A14" w14:paraId="5C60613A"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4481F3"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3A15B9" w14:textId="1529F663"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00670FB7" w:rsidRPr="00C86A14">
              <w:rPr>
                <w:rFonts w:ascii="Arial" w:eastAsia="Arial Unicode MS" w:hAnsi="Arial" w:cs="Arial"/>
                <w:color w:val="000000"/>
                <w:sz w:val="24"/>
                <w:szCs w:val="24"/>
              </w:rPr>
              <w:t xml:space="preserve"> _REC14</w:t>
            </w:r>
            <w:r w:rsidR="00666EDD" w:rsidRPr="00C86A14">
              <w:rPr>
                <w:rFonts w:ascii="Arial" w:eastAsia="Arial Unicode MS" w:hAnsi="Arial" w:cs="Arial"/>
                <w:color w:val="000000"/>
                <w:sz w:val="24"/>
                <w:szCs w:val="24"/>
              </w:rPr>
              <w:t>0</w:t>
            </w:r>
          </w:p>
        </w:tc>
      </w:tr>
      <w:tr w:rsidR="0011157E" w:rsidRPr="00C86A14" w14:paraId="63E95E08"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7ED432"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9F721C" w14:textId="1171FC1A"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ciencia/4. Las medidas/</w:t>
            </w:r>
            <w:r w:rsidR="00E97451" w:rsidRPr="00C86A14">
              <w:rPr>
                <w:rFonts w:ascii="Arial" w:eastAsia="Arial Unicode MS" w:hAnsi="Arial" w:cs="Arial"/>
                <w:sz w:val="24"/>
                <w:szCs w:val="24"/>
              </w:rPr>
              <w:t xml:space="preserve">4.4 Consolidación/Practica/Refuerza tu aprendizaje: las </w:t>
            </w:r>
            <w:r w:rsidR="00E97451" w:rsidRPr="00C86A14">
              <w:rPr>
                <w:rFonts w:ascii="Arial" w:eastAsia="Arial Unicode MS" w:hAnsi="Arial" w:cs="Arial"/>
                <w:sz w:val="24"/>
                <w:szCs w:val="24"/>
              </w:rPr>
              <w:lastRenderedPageBreak/>
              <w:t>medidas</w:t>
            </w:r>
            <w:r w:rsidRPr="00C86A14">
              <w:rPr>
                <w:rFonts w:ascii="Arial" w:eastAsia="Arial Unicode MS" w:hAnsi="Arial" w:cs="Arial"/>
                <w:sz w:val="24"/>
                <w:szCs w:val="24"/>
              </w:rPr>
              <w:t xml:space="preserve"> </w:t>
            </w:r>
          </w:p>
        </w:tc>
      </w:tr>
      <w:tr w:rsidR="0011157E" w:rsidRPr="00C86A14" w14:paraId="7703A0C5"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C94C26" w14:textId="77777777" w:rsidR="0011157E" w:rsidRPr="00C86A14" w:rsidRDefault="0011157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7B0F37" w14:textId="77777777" w:rsidR="0011157E" w:rsidRPr="00C86A14" w:rsidRDefault="0011157E"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Sin cambios </w:t>
            </w:r>
          </w:p>
        </w:tc>
      </w:tr>
      <w:tr w:rsidR="0011157E" w:rsidRPr="00C86A14" w14:paraId="7723ACFB"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3BA611"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5EC7CC" w14:textId="4FE666B5" w:rsidR="0011157E" w:rsidRPr="00C86A14" w:rsidRDefault="00E97451"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Refuerza tu aprendizaje: las medidas</w:t>
            </w:r>
          </w:p>
        </w:tc>
      </w:tr>
      <w:tr w:rsidR="0011157E" w:rsidRPr="00C86A14" w14:paraId="0873DB41"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B00B27" w14:textId="77777777" w:rsidR="0011157E" w:rsidRPr="00C86A14" w:rsidRDefault="0011157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A89549" w14:textId="5E417DA4" w:rsidR="0011157E" w:rsidRPr="00C86A14" w:rsidRDefault="00E9745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sobre las magnitudes fundamentales y derivadas. </w:t>
            </w:r>
          </w:p>
        </w:tc>
      </w:tr>
    </w:tbl>
    <w:p w14:paraId="5FAEF5E6" w14:textId="77777777" w:rsidR="0011157E" w:rsidRPr="00C86A14" w:rsidRDefault="0011157E" w:rsidP="00C86A14">
      <w:pPr>
        <w:pStyle w:val="Ttulo4"/>
        <w:shd w:val="clear" w:color="auto" w:fill="FFFFFF"/>
        <w:spacing w:before="120" w:beforeAutospacing="0" w:after="120" w:afterAutospacing="0" w:line="360" w:lineRule="auto"/>
        <w:jc w:val="both"/>
        <w:rPr>
          <w:rFonts w:ascii="Arial" w:eastAsia="Arial Unicode MS" w:hAnsi="Arial" w:cs="Arial"/>
          <w:b w:val="0"/>
          <w:bCs w:val="0"/>
          <w:color w:val="41853B"/>
        </w:rPr>
      </w:pPr>
    </w:p>
    <w:p w14:paraId="0EAEB209" w14:textId="13216226" w:rsidR="00A7520C" w:rsidRPr="00C86A14" w:rsidRDefault="00A7520C" w:rsidP="00C86A14">
      <w:pPr>
        <w:tabs>
          <w:tab w:val="right" w:pos="8498"/>
        </w:tabs>
        <w:spacing w:after="0" w:line="360" w:lineRule="auto"/>
        <w:jc w:val="both"/>
        <w:rPr>
          <w:rFonts w:ascii="Arial" w:eastAsia="Arial Unicode MS" w:hAnsi="Arial" w:cs="Arial"/>
          <w:sz w:val="24"/>
          <w:szCs w:val="24"/>
        </w:rPr>
      </w:pPr>
      <w:r w:rsidRPr="00C86A14">
        <w:rPr>
          <w:rFonts w:ascii="Arial" w:eastAsia="Arial Unicode MS" w:hAnsi="Arial" w:cs="Arial"/>
          <w:sz w:val="24"/>
          <w:szCs w:val="24"/>
          <w:highlight w:val="yellow"/>
        </w:rPr>
        <w:t>[SECCIÓN 2]</w:t>
      </w:r>
      <w:r w:rsidR="00623D00">
        <w:rPr>
          <w:rFonts w:ascii="Arial" w:eastAsia="Arial Unicode MS" w:hAnsi="Arial" w:cs="Arial"/>
          <w:sz w:val="24"/>
          <w:szCs w:val="24"/>
        </w:rPr>
        <w:t xml:space="preserve"> </w:t>
      </w:r>
      <w:r w:rsidRPr="00C86A14">
        <w:rPr>
          <w:rFonts w:ascii="Arial" w:eastAsia="Arial Unicode MS" w:hAnsi="Arial" w:cs="Arial"/>
          <w:b/>
          <w:sz w:val="24"/>
          <w:szCs w:val="24"/>
        </w:rPr>
        <w:t>4.</w:t>
      </w:r>
      <w:r w:rsidR="00721012" w:rsidRPr="00C86A14">
        <w:rPr>
          <w:rFonts w:ascii="Arial" w:eastAsia="Arial Unicode MS" w:hAnsi="Arial" w:cs="Arial"/>
          <w:b/>
          <w:sz w:val="24"/>
          <w:szCs w:val="24"/>
        </w:rPr>
        <w:t>3</w:t>
      </w:r>
      <w:r w:rsidRPr="00C86A14">
        <w:rPr>
          <w:rFonts w:ascii="Arial" w:eastAsia="Arial Unicode MS" w:hAnsi="Arial" w:cs="Arial"/>
          <w:b/>
          <w:sz w:val="24"/>
          <w:szCs w:val="24"/>
        </w:rPr>
        <w:t xml:space="preserve"> </w:t>
      </w:r>
      <w:r w:rsidR="0075358C">
        <w:rPr>
          <w:rFonts w:ascii="Arial" w:eastAsia="Arial Unicode MS" w:hAnsi="Arial" w:cs="Arial"/>
          <w:b/>
          <w:sz w:val="24"/>
          <w:szCs w:val="24"/>
        </w:rPr>
        <w:t>La n</w:t>
      </w:r>
      <w:r w:rsidR="0075358C" w:rsidRPr="00C86A14">
        <w:rPr>
          <w:rFonts w:ascii="Arial" w:eastAsia="Arial Unicode MS" w:hAnsi="Arial" w:cs="Arial"/>
          <w:b/>
          <w:sz w:val="24"/>
          <w:szCs w:val="24"/>
        </w:rPr>
        <w:t xml:space="preserve">otación </w:t>
      </w:r>
      <w:r w:rsidR="00721012" w:rsidRPr="00C86A14">
        <w:rPr>
          <w:rFonts w:ascii="Arial" w:eastAsia="Arial Unicode MS" w:hAnsi="Arial" w:cs="Arial"/>
          <w:b/>
          <w:sz w:val="24"/>
          <w:szCs w:val="24"/>
        </w:rPr>
        <w:t xml:space="preserve">científica y </w:t>
      </w:r>
      <w:r w:rsidR="0075358C">
        <w:rPr>
          <w:rFonts w:ascii="Arial" w:eastAsia="Arial Unicode MS" w:hAnsi="Arial" w:cs="Arial"/>
          <w:b/>
          <w:sz w:val="24"/>
          <w:szCs w:val="24"/>
        </w:rPr>
        <w:t xml:space="preserve">los </w:t>
      </w:r>
      <w:r w:rsidR="00721012" w:rsidRPr="00C86A14">
        <w:rPr>
          <w:rFonts w:ascii="Arial" w:eastAsia="Arial Unicode MS" w:hAnsi="Arial" w:cs="Arial"/>
          <w:b/>
          <w:sz w:val="24"/>
          <w:szCs w:val="24"/>
        </w:rPr>
        <w:t>órdenes de magnitud</w:t>
      </w:r>
    </w:p>
    <w:p w14:paraId="2F8BF71A" w14:textId="77777777" w:rsidR="00D74C3E" w:rsidRPr="00C86A14" w:rsidRDefault="00D74C3E" w:rsidP="00C86A14">
      <w:pPr>
        <w:spacing w:line="360" w:lineRule="auto"/>
        <w:jc w:val="both"/>
        <w:rPr>
          <w:rFonts w:ascii="Arial" w:eastAsia="Arial Unicode MS" w:hAnsi="Arial" w:cs="Arial"/>
          <w:sz w:val="24"/>
          <w:szCs w:val="24"/>
        </w:rPr>
      </w:pPr>
    </w:p>
    <w:p w14:paraId="685B0B13" w14:textId="477BAFF7" w:rsidR="00DC118B" w:rsidRPr="00C86A14" w:rsidRDefault="00DC118B"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Como vimos, los</w:t>
      </w:r>
      <w:r w:rsidR="00721012" w:rsidRPr="00C86A14">
        <w:rPr>
          <w:rFonts w:ascii="Arial" w:eastAsia="Arial Unicode MS" w:hAnsi="Arial" w:cs="Arial"/>
          <w:b/>
          <w:sz w:val="24"/>
          <w:szCs w:val="24"/>
        </w:rPr>
        <w:t xml:space="preserve"> </w:t>
      </w:r>
      <w:r w:rsidR="00666EDD" w:rsidRPr="00C86A14">
        <w:rPr>
          <w:rFonts w:ascii="Arial" w:eastAsia="Arial Unicode MS" w:hAnsi="Arial" w:cs="Arial"/>
          <w:b/>
          <w:sz w:val="24"/>
          <w:szCs w:val="24"/>
        </w:rPr>
        <w:t xml:space="preserve">prefijos </w:t>
      </w:r>
      <w:r w:rsidR="00721012" w:rsidRPr="00C86A14">
        <w:rPr>
          <w:rFonts w:ascii="Arial" w:eastAsia="Arial Unicode MS" w:hAnsi="Arial" w:cs="Arial"/>
          <w:b/>
          <w:sz w:val="24"/>
          <w:szCs w:val="24"/>
        </w:rPr>
        <w:t>del SI</w:t>
      </w:r>
      <w:r w:rsidR="00721012" w:rsidRPr="00C86A14">
        <w:rPr>
          <w:rFonts w:ascii="Arial" w:eastAsia="Arial Unicode MS" w:hAnsi="Arial" w:cs="Arial"/>
          <w:sz w:val="24"/>
          <w:szCs w:val="24"/>
        </w:rPr>
        <w:t xml:space="preserve"> </w:t>
      </w:r>
      <w:r w:rsidR="00666EDD" w:rsidRPr="00C86A14">
        <w:rPr>
          <w:rFonts w:ascii="Arial" w:eastAsia="Arial Unicode MS" w:hAnsi="Arial" w:cs="Arial"/>
          <w:sz w:val="24"/>
          <w:szCs w:val="24"/>
        </w:rPr>
        <w:t>son muy utilizados por los científicos en el estudio de las diferentes escalas del universo</w:t>
      </w:r>
      <w:r w:rsidR="00721012" w:rsidRPr="00C86A14">
        <w:rPr>
          <w:rFonts w:ascii="Arial" w:eastAsia="Arial Unicode MS" w:hAnsi="Arial" w:cs="Arial"/>
          <w:sz w:val="24"/>
          <w:szCs w:val="24"/>
        </w:rPr>
        <w:t xml:space="preserve"> y son </w:t>
      </w:r>
      <w:r w:rsidRPr="00C86A14">
        <w:rPr>
          <w:rFonts w:ascii="Arial" w:eastAsia="Arial Unicode MS" w:hAnsi="Arial" w:cs="Arial"/>
          <w:sz w:val="24"/>
          <w:szCs w:val="24"/>
        </w:rPr>
        <w:t>usadas</w:t>
      </w:r>
      <w:r w:rsidR="00721012" w:rsidRPr="00C86A14">
        <w:rPr>
          <w:rFonts w:ascii="Arial" w:eastAsia="Arial Unicode MS" w:hAnsi="Arial" w:cs="Arial"/>
          <w:b/>
          <w:sz w:val="24"/>
          <w:szCs w:val="24"/>
        </w:rPr>
        <w:t xml:space="preserve"> las potencias de 10</w:t>
      </w:r>
      <w:r w:rsidRPr="00C86A14">
        <w:rPr>
          <w:rFonts w:ascii="Arial" w:eastAsia="Arial Unicode MS" w:hAnsi="Arial" w:cs="Arial"/>
          <w:b/>
          <w:sz w:val="24"/>
          <w:szCs w:val="24"/>
        </w:rPr>
        <w:t xml:space="preserve">. </w:t>
      </w:r>
      <w:r w:rsidRPr="00C86A14">
        <w:rPr>
          <w:rFonts w:ascii="Arial" w:eastAsia="Arial Unicode MS" w:hAnsi="Arial" w:cs="Arial"/>
          <w:sz w:val="24"/>
          <w:szCs w:val="24"/>
        </w:rPr>
        <w:t>Además de ello, se utiliza otra herramienta matemática</w:t>
      </w:r>
      <w:r w:rsidR="002C5C71" w:rsidRPr="00C86A14">
        <w:rPr>
          <w:rFonts w:ascii="Arial" w:eastAsia="Arial Unicode MS" w:hAnsi="Arial" w:cs="Arial"/>
          <w:sz w:val="24"/>
          <w:szCs w:val="24"/>
        </w:rPr>
        <w:t>,</w:t>
      </w:r>
      <w:r w:rsidRPr="00C86A14">
        <w:rPr>
          <w:rFonts w:ascii="Arial" w:eastAsia="Arial Unicode MS" w:hAnsi="Arial" w:cs="Arial"/>
          <w:sz w:val="24"/>
          <w:szCs w:val="24"/>
        </w:rPr>
        <w:t xml:space="preserve"> la </w:t>
      </w:r>
      <w:r w:rsidRPr="00C86A14">
        <w:rPr>
          <w:rFonts w:ascii="Arial" w:eastAsia="Arial Unicode MS" w:hAnsi="Arial" w:cs="Arial"/>
          <w:b/>
          <w:sz w:val="24"/>
          <w:szCs w:val="24"/>
        </w:rPr>
        <w:t>notación científica</w:t>
      </w:r>
      <w:r w:rsidRPr="00C86A14">
        <w:rPr>
          <w:rFonts w:ascii="Arial" w:eastAsia="Arial Unicode MS" w:hAnsi="Arial" w:cs="Arial"/>
          <w:sz w:val="24"/>
          <w:szCs w:val="24"/>
        </w:rPr>
        <w:t xml:space="preserve">, la cual consiste en expresar un número entre 1 y 9 multiplicado por una potencia de 10, cuyo exponente puede ser positivo o negativo. Por ejemplo, es posible expresar la dosis de un medicamento de 5 </w:t>
      </w:r>
      <w:r w:rsidRPr="00C86A14">
        <w:rPr>
          <w:rFonts w:ascii="Arial" w:eastAsia="Arial Unicode MS" w:hAnsi="Arial" w:cs="Arial"/>
          <w:b/>
          <w:sz w:val="24"/>
          <w:szCs w:val="24"/>
        </w:rPr>
        <w:t>miligramos</w:t>
      </w:r>
      <w:r w:rsidRPr="00C86A14">
        <w:rPr>
          <w:rFonts w:ascii="Arial" w:eastAsia="Arial Unicode MS" w:hAnsi="Arial" w:cs="Arial"/>
          <w:sz w:val="24"/>
          <w:szCs w:val="24"/>
        </w:rPr>
        <w:t>, como 5 x 10</w:t>
      </w:r>
      <w:r w:rsidRPr="00C86A14">
        <w:rPr>
          <w:rFonts w:ascii="Arial" w:eastAsia="Arial Unicode MS" w:hAnsi="Arial" w:cs="Arial"/>
          <w:sz w:val="24"/>
          <w:szCs w:val="24"/>
          <w:vertAlign w:val="superscript"/>
        </w:rPr>
        <w:t>-3</w:t>
      </w:r>
      <w:r w:rsidRPr="00C86A14">
        <w:rPr>
          <w:rFonts w:ascii="Arial" w:eastAsia="Arial Unicode MS" w:hAnsi="Arial" w:cs="Arial"/>
          <w:sz w:val="24"/>
          <w:szCs w:val="24"/>
        </w:rPr>
        <w:t xml:space="preserve"> g</w:t>
      </w:r>
      <w:r w:rsidR="00623D00">
        <w:rPr>
          <w:rFonts w:ascii="Arial" w:eastAsia="Arial Unicode MS" w:hAnsi="Arial" w:cs="Arial"/>
          <w:sz w:val="24"/>
          <w:szCs w:val="24"/>
        </w:rPr>
        <w:t xml:space="preserve"> </w:t>
      </w:r>
      <w:r w:rsidRPr="00C86A14">
        <w:rPr>
          <w:rFonts w:ascii="Arial" w:eastAsia="Arial Unicode MS" w:hAnsi="Arial" w:cs="Arial"/>
          <w:sz w:val="24"/>
          <w:szCs w:val="24"/>
        </w:rPr>
        <w:t xml:space="preserve">en lugar de 0,005 g, o el </w:t>
      </w:r>
      <w:r w:rsidRPr="00C86A14">
        <w:rPr>
          <w:rFonts w:ascii="Arial" w:eastAsia="Arial Unicode MS" w:hAnsi="Arial" w:cs="Arial"/>
          <w:b/>
          <w:sz w:val="24"/>
          <w:szCs w:val="24"/>
        </w:rPr>
        <w:t xml:space="preserve">radio </w:t>
      </w:r>
      <w:r w:rsidR="00D30DFE" w:rsidRPr="00C86A14">
        <w:rPr>
          <w:rFonts w:ascii="Arial" w:eastAsia="Arial Unicode MS" w:hAnsi="Arial" w:cs="Arial"/>
          <w:b/>
          <w:sz w:val="24"/>
          <w:szCs w:val="24"/>
        </w:rPr>
        <w:t>del planeta Tierra</w:t>
      </w:r>
      <w:r w:rsidR="00D30DFE" w:rsidRPr="00C86A14">
        <w:rPr>
          <w:rFonts w:ascii="Arial" w:eastAsia="Arial Unicode MS" w:hAnsi="Arial" w:cs="Arial"/>
          <w:sz w:val="24"/>
          <w:szCs w:val="24"/>
        </w:rPr>
        <w:t>, aproximadamente 6</w:t>
      </w:r>
      <w:r w:rsidR="0075358C">
        <w:rPr>
          <w:rFonts w:ascii="Arial" w:eastAsia="Arial Unicode MS" w:hAnsi="Arial" w:cs="Arial"/>
          <w:sz w:val="24"/>
          <w:szCs w:val="24"/>
        </w:rPr>
        <w:t xml:space="preserve"> </w:t>
      </w:r>
      <w:r w:rsidR="00D30DFE" w:rsidRPr="00C86A14">
        <w:rPr>
          <w:rFonts w:ascii="Arial" w:eastAsia="Arial Unicode MS" w:hAnsi="Arial" w:cs="Arial"/>
          <w:sz w:val="24"/>
          <w:szCs w:val="24"/>
        </w:rPr>
        <w:t>400</w:t>
      </w:r>
      <w:r w:rsidR="0075358C">
        <w:rPr>
          <w:rFonts w:ascii="Arial" w:eastAsia="Arial Unicode MS" w:hAnsi="Arial" w:cs="Arial"/>
          <w:sz w:val="24"/>
          <w:szCs w:val="24"/>
        </w:rPr>
        <w:t xml:space="preserve"> k</w:t>
      </w:r>
      <w:r w:rsidR="0075358C" w:rsidRPr="00C86A14">
        <w:rPr>
          <w:rFonts w:ascii="Arial" w:eastAsia="Arial Unicode MS" w:hAnsi="Arial" w:cs="Arial"/>
          <w:sz w:val="24"/>
          <w:szCs w:val="24"/>
        </w:rPr>
        <w:t xml:space="preserve">m </w:t>
      </w:r>
      <w:r w:rsidR="00710AF2" w:rsidRPr="00C86A14">
        <w:rPr>
          <w:rFonts w:ascii="Arial" w:eastAsia="Arial Unicode MS" w:hAnsi="Arial" w:cs="Arial"/>
          <w:sz w:val="24"/>
          <w:szCs w:val="24"/>
        </w:rPr>
        <w:t>como 6</w:t>
      </w:r>
      <w:r w:rsidR="0075358C">
        <w:rPr>
          <w:rFonts w:ascii="Arial" w:eastAsia="Arial Unicode MS" w:hAnsi="Arial" w:cs="Arial"/>
          <w:sz w:val="24"/>
          <w:szCs w:val="24"/>
        </w:rPr>
        <w:t>,</w:t>
      </w:r>
      <w:r w:rsidR="00710AF2" w:rsidRPr="00C86A14">
        <w:rPr>
          <w:rFonts w:ascii="Arial" w:eastAsia="Arial Unicode MS" w:hAnsi="Arial" w:cs="Arial"/>
          <w:sz w:val="24"/>
          <w:szCs w:val="24"/>
        </w:rPr>
        <w:t>4 x 10</w:t>
      </w:r>
      <w:r w:rsidR="00710AF2" w:rsidRPr="00C86A14">
        <w:rPr>
          <w:rFonts w:ascii="Arial" w:eastAsia="Arial Unicode MS" w:hAnsi="Arial" w:cs="Arial"/>
          <w:sz w:val="24"/>
          <w:szCs w:val="24"/>
          <w:vertAlign w:val="superscript"/>
        </w:rPr>
        <w:t xml:space="preserve">3 </w:t>
      </w:r>
      <w:r w:rsidR="0075358C">
        <w:rPr>
          <w:rFonts w:ascii="Arial" w:eastAsia="Arial Unicode MS" w:hAnsi="Arial" w:cs="Arial"/>
          <w:sz w:val="24"/>
          <w:szCs w:val="24"/>
        </w:rPr>
        <w:t>k</w:t>
      </w:r>
      <w:r w:rsidR="0075358C" w:rsidRPr="00C86A14">
        <w:rPr>
          <w:rFonts w:ascii="Arial" w:eastAsia="Arial Unicode MS" w:hAnsi="Arial" w:cs="Arial"/>
          <w:sz w:val="24"/>
          <w:szCs w:val="24"/>
        </w:rPr>
        <w:t>m</w:t>
      </w:r>
      <w:r w:rsidR="0075358C">
        <w:rPr>
          <w:rFonts w:ascii="Arial" w:eastAsia="Arial Unicode MS" w:hAnsi="Arial" w:cs="Arial"/>
          <w:sz w:val="24"/>
          <w:szCs w:val="24"/>
        </w:rPr>
        <w:t>,</w:t>
      </w:r>
      <w:r w:rsidR="0075358C" w:rsidRPr="00C86A14">
        <w:rPr>
          <w:rFonts w:ascii="Arial" w:eastAsia="Arial Unicode MS" w:hAnsi="Arial" w:cs="Arial"/>
          <w:sz w:val="24"/>
          <w:szCs w:val="24"/>
        </w:rPr>
        <w:t xml:space="preserve"> </w:t>
      </w:r>
      <w:r w:rsidR="00710AF2" w:rsidRPr="00C86A14">
        <w:rPr>
          <w:rFonts w:ascii="Arial" w:eastAsia="Arial Unicode MS" w:hAnsi="Arial" w:cs="Arial"/>
          <w:sz w:val="24"/>
          <w:szCs w:val="24"/>
        </w:rPr>
        <w:t>o en unidades fundamentales como 6</w:t>
      </w:r>
      <w:r w:rsidR="0075358C">
        <w:rPr>
          <w:rFonts w:ascii="Arial" w:eastAsia="Arial Unicode MS" w:hAnsi="Arial" w:cs="Arial"/>
          <w:sz w:val="24"/>
          <w:szCs w:val="24"/>
        </w:rPr>
        <w:t>,</w:t>
      </w:r>
      <w:r w:rsidR="00710AF2" w:rsidRPr="00C86A14">
        <w:rPr>
          <w:rFonts w:ascii="Arial" w:eastAsia="Arial Unicode MS" w:hAnsi="Arial" w:cs="Arial"/>
          <w:sz w:val="24"/>
          <w:szCs w:val="24"/>
        </w:rPr>
        <w:t>4 x 10</w:t>
      </w:r>
      <w:r w:rsidR="00710AF2" w:rsidRPr="00C86A14">
        <w:rPr>
          <w:rFonts w:ascii="Arial" w:eastAsia="Arial Unicode MS" w:hAnsi="Arial" w:cs="Arial"/>
          <w:sz w:val="24"/>
          <w:szCs w:val="24"/>
          <w:vertAlign w:val="superscript"/>
        </w:rPr>
        <w:t>6</w:t>
      </w:r>
      <w:r w:rsidR="00710AF2" w:rsidRPr="00C86A14">
        <w:rPr>
          <w:rFonts w:ascii="Arial" w:eastAsia="Arial Unicode MS" w:hAnsi="Arial" w:cs="Arial"/>
          <w:sz w:val="24"/>
          <w:szCs w:val="24"/>
        </w:rPr>
        <w:t xml:space="preserve"> m. </w:t>
      </w:r>
    </w:p>
    <w:tbl>
      <w:tblPr>
        <w:tblStyle w:val="Tablaconcuadrcula"/>
        <w:tblW w:w="0" w:type="auto"/>
        <w:tblLook w:val="04A0" w:firstRow="1" w:lastRow="0" w:firstColumn="1" w:lastColumn="0" w:noHBand="0" w:noVBand="1"/>
      </w:tblPr>
      <w:tblGrid>
        <w:gridCol w:w="1335"/>
        <w:gridCol w:w="7719"/>
      </w:tblGrid>
      <w:tr w:rsidR="00070806" w:rsidRPr="00C86A14" w14:paraId="4946CCA9" w14:textId="77777777" w:rsidTr="00C72B9F">
        <w:tc>
          <w:tcPr>
            <w:tcW w:w="8828" w:type="dxa"/>
            <w:gridSpan w:val="2"/>
            <w:shd w:val="clear" w:color="auto" w:fill="0D0D0D" w:themeFill="text1" w:themeFillTint="F2"/>
          </w:tcPr>
          <w:p w14:paraId="771705CF" w14:textId="77777777" w:rsidR="00070806" w:rsidRPr="00C86A14" w:rsidRDefault="00070806"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070806" w:rsidRPr="00C86A14" w14:paraId="687A9324" w14:textId="77777777" w:rsidTr="0063058B">
        <w:tc>
          <w:tcPr>
            <w:tcW w:w="1251" w:type="dxa"/>
          </w:tcPr>
          <w:p w14:paraId="3C264FFA" w14:textId="77777777" w:rsidR="00070806" w:rsidRPr="00C86A14" w:rsidRDefault="00070806"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7577" w:type="dxa"/>
          </w:tcPr>
          <w:p w14:paraId="24D708D5" w14:textId="65259D24" w:rsidR="00070806" w:rsidRPr="00C86A14" w:rsidRDefault="00070806"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_IMG05</w:t>
            </w:r>
          </w:p>
        </w:tc>
      </w:tr>
      <w:tr w:rsidR="00070806" w:rsidRPr="00C86A14" w14:paraId="21515722" w14:textId="77777777" w:rsidTr="0063058B">
        <w:tc>
          <w:tcPr>
            <w:tcW w:w="1251" w:type="dxa"/>
          </w:tcPr>
          <w:p w14:paraId="416BBC05" w14:textId="77777777" w:rsidR="00070806" w:rsidRPr="00C86A14" w:rsidRDefault="00070806"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7577" w:type="dxa"/>
          </w:tcPr>
          <w:p w14:paraId="5D18F3E4" w14:textId="6F1A62DB" w:rsidR="00070806" w:rsidRPr="00C86A14" w:rsidRDefault="0075358C" w:rsidP="00C86A14">
            <w:pPr>
              <w:spacing w:line="360" w:lineRule="auto"/>
              <w:jc w:val="both"/>
              <w:rPr>
                <w:rFonts w:ascii="Arial" w:eastAsia="Arial Unicode MS" w:hAnsi="Arial" w:cs="Arial"/>
                <w:color w:val="000000"/>
                <w:sz w:val="24"/>
                <w:szCs w:val="24"/>
              </w:rPr>
            </w:pPr>
            <w:r>
              <w:rPr>
                <w:rFonts w:ascii="Arial" w:eastAsia="Arial Unicode MS" w:hAnsi="Arial" w:cs="Arial"/>
                <w:color w:val="000000"/>
                <w:sz w:val="24"/>
                <w:szCs w:val="24"/>
              </w:rPr>
              <w:t>La n</w:t>
            </w:r>
            <w:r w:rsidRPr="00C86A14">
              <w:rPr>
                <w:rFonts w:ascii="Arial" w:eastAsia="Arial Unicode MS" w:hAnsi="Arial" w:cs="Arial"/>
                <w:color w:val="000000"/>
                <w:sz w:val="24"/>
                <w:szCs w:val="24"/>
              </w:rPr>
              <w:t xml:space="preserve">otación </w:t>
            </w:r>
            <w:r w:rsidR="00070806" w:rsidRPr="00C86A14">
              <w:rPr>
                <w:rFonts w:ascii="Arial" w:eastAsia="Arial Unicode MS" w:hAnsi="Arial" w:cs="Arial"/>
                <w:color w:val="000000"/>
                <w:sz w:val="24"/>
                <w:szCs w:val="24"/>
              </w:rPr>
              <w:t xml:space="preserve">científica y </w:t>
            </w:r>
            <w:r>
              <w:rPr>
                <w:rFonts w:ascii="Arial" w:eastAsia="Arial Unicode MS" w:hAnsi="Arial" w:cs="Arial"/>
                <w:color w:val="000000"/>
                <w:sz w:val="24"/>
                <w:szCs w:val="24"/>
              </w:rPr>
              <w:t xml:space="preserve">el </w:t>
            </w:r>
            <w:r w:rsidR="00070806" w:rsidRPr="00C86A14">
              <w:rPr>
                <w:rFonts w:ascii="Arial" w:eastAsia="Arial Unicode MS" w:hAnsi="Arial" w:cs="Arial"/>
                <w:color w:val="000000"/>
                <w:sz w:val="24"/>
                <w:szCs w:val="24"/>
              </w:rPr>
              <w:t>número de Avogadro</w:t>
            </w:r>
          </w:p>
        </w:tc>
      </w:tr>
      <w:tr w:rsidR="00070806" w:rsidRPr="00C86A14" w14:paraId="0CFBFA0A" w14:textId="77777777" w:rsidTr="0063058B">
        <w:tc>
          <w:tcPr>
            <w:tcW w:w="1251" w:type="dxa"/>
          </w:tcPr>
          <w:p w14:paraId="48887D02" w14:textId="77777777" w:rsidR="00070806" w:rsidRPr="00C86A14" w:rsidRDefault="00070806"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Código Shutterstock (o URL o la ruta en AulaPlan</w:t>
            </w:r>
            <w:r w:rsidRPr="00C86A14">
              <w:rPr>
                <w:rFonts w:ascii="Arial" w:eastAsia="Arial Unicode MS" w:hAnsi="Arial" w:cs="Arial"/>
                <w:b/>
                <w:color w:val="000000"/>
                <w:sz w:val="24"/>
                <w:szCs w:val="24"/>
              </w:rPr>
              <w:lastRenderedPageBreak/>
              <w:t>eta)</w:t>
            </w:r>
          </w:p>
        </w:tc>
        <w:tc>
          <w:tcPr>
            <w:tcW w:w="7577" w:type="dxa"/>
          </w:tcPr>
          <w:p w14:paraId="7ADFD83C" w14:textId="77777777" w:rsidR="00070806" w:rsidRPr="00C86A14" w:rsidRDefault="00070806"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lastRenderedPageBreak/>
              <w:t xml:space="preserve">Imagen tomada como muestra de </w:t>
            </w:r>
            <w:hyperlink r:id="rId37" w:history="1">
              <w:r w:rsidRPr="00C86A14">
                <w:rPr>
                  <w:rStyle w:val="Hipervnculo"/>
                  <w:rFonts w:ascii="Arial" w:eastAsia="Arial Unicode MS" w:hAnsi="Arial" w:cs="Arial"/>
                  <w:sz w:val="24"/>
                  <w:szCs w:val="24"/>
                </w:rPr>
                <w:t>https://upload.wikimedia.org/wikipedia/commons/1/1d/Avogadro's_number_in_e_notation.jpg</w:t>
              </w:r>
            </w:hyperlink>
          </w:p>
          <w:p w14:paraId="787771F3" w14:textId="77777777" w:rsidR="00070806" w:rsidRPr="00C86A14" w:rsidRDefault="00070806"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Se sugiere construir otra imagen a partir de ella, pues no tiene muy buena resolución. </w:t>
            </w:r>
          </w:p>
          <w:p w14:paraId="195B76BC" w14:textId="77777777" w:rsidR="00070806" w:rsidRPr="00C86A14" w:rsidRDefault="00070806"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La idea de la imagen es que simule el resultado obtenido en el display </w:t>
            </w:r>
            <w:r w:rsidRPr="00C86A14">
              <w:rPr>
                <w:rFonts w:ascii="Arial" w:eastAsia="Arial Unicode MS" w:hAnsi="Arial" w:cs="Arial"/>
                <w:sz w:val="24"/>
                <w:szCs w:val="24"/>
              </w:rPr>
              <w:lastRenderedPageBreak/>
              <w:t>de una calculadora. Se debe escribir el número tal cual aparece en la imagen.</w:t>
            </w:r>
          </w:p>
          <w:p w14:paraId="64E6BCB9" w14:textId="77777777" w:rsidR="00070806" w:rsidRPr="00C86A14" w:rsidRDefault="00070806" w:rsidP="00C86A14">
            <w:pPr>
              <w:spacing w:line="360" w:lineRule="auto"/>
              <w:jc w:val="both"/>
              <w:rPr>
                <w:rFonts w:ascii="Arial" w:eastAsia="Arial Unicode MS" w:hAnsi="Arial" w:cs="Arial"/>
                <w:sz w:val="24"/>
                <w:szCs w:val="24"/>
              </w:rPr>
            </w:pPr>
            <w:r w:rsidRPr="00C86A14">
              <w:rPr>
                <w:rFonts w:ascii="Arial" w:eastAsia="Arial Unicode MS" w:hAnsi="Arial" w:cs="Arial"/>
                <w:noProof/>
                <w:sz w:val="24"/>
                <w:szCs w:val="24"/>
                <w:lang w:val="es-ES" w:eastAsia="es-ES"/>
              </w:rPr>
              <w:drawing>
                <wp:inline distT="0" distB="0" distL="0" distR="0" wp14:anchorId="55FAF0DD" wp14:editId="16F73DA2">
                  <wp:extent cx="4046482" cy="864326"/>
                  <wp:effectExtent l="0" t="0" r="0" b="0"/>
                  <wp:docPr id="5" name="Imagen 5" descr="https://upload.wikimedia.org/wikipedia/commons/1/1d/Avogadro's_number_in_e_n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1/1d/Avogadro's_number_in_e_notation.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52353" cy="865580"/>
                          </a:xfrm>
                          <a:prstGeom prst="rect">
                            <a:avLst/>
                          </a:prstGeom>
                          <a:noFill/>
                          <a:ln>
                            <a:noFill/>
                          </a:ln>
                        </pic:spPr>
                      </pic:pic>
                    </a:graphicData>
                  </a:graphic>
                </wp:inline>
              </w:drawing>
            </w:r>
          </w:p>
          <w:p w14:paraId="02E2E86B" w14:textId="77777777" w:rsidR="00070806" w:rsidRPr="00C86A14" w:rsidRDefault="00070806" w:rsidP="00C86A14">
            <w:pPr>
              <w:spacing w:line="360" w:lineRule="auto"/>
              <w:jc w:val="both"/>
              <w:rPr>
                <w:rFonts w:ascii="Arial" w:eastAsia="Arial Unicode MS" w:hAnsi="Arial" w:cs="Arial"/>
                <w:sz w:val="24"/>
                <w:szCs w:val="24"/>
              </w:rPr>
            </w:pPr>
          </w:p>
          <w:p w14:paraId="40D380AB" w14:textId="5025831C" w:rsidR="00070806" w:rsidRPr="00C86A14" w:rsidRDefault="00070806" w:rsidP="00C86A14">
            <w:pPr>
              <w:spacing w:line="360" w:lineRule="auto"/>
              <w:jc w:val="both"/>
              <w:rPr>
                <w:rFonts w:ascii="Arial" w:eastAsia="Arial Unicode MS" w:hAnsi="Arial" w:cs="Arial"/>
                <w:sz w:val="24"/>
                <w:szCs w:val="24"/>
              </w:rPr>
            </w:pPr>
          </w:p>
        </w:tc>
      </w:tr>
      <w:tr w:rsidR="00070806" w:rsidRPr="00C86A14" w14:paraId="036F9D9D" w14:textId="77777777" w:rsidTr="0063058B">
        <w:tc>
          <w:tcPr>
            <w:tcW w:w="1251" w:type="dxa"/>
          </w:tcPr>
          <w:p w14:paraId="39B403E9" w14:textId="77777777" w:rsidR="00070806" w:rsidRPr="00C86A14" w:rsidRDefault="00070806"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Pie de imagen</w:t>
            </w:r>
          </w:p>
        </w:tc>
        <w:tc>
          <w:tcPr>
            <w:tcW w:w="7577" w:type="dxa"/>
          </w:tcPr>
          <w:p w14:paraId="24EAE310" w14:textId="37B2285A" w:rsidR="00070806" w:rsidRPr="00C86A14" w:rsidRDefault="00070806" w:rsidP="00C86A14">
            <w:pPr>
              <w:pStyle w:val="NormalWeb"/>
              <w:shd w:val="clear" w:color="auto" w:fill="58585A"/>
              <w:spacing w:before="75" w:beforeAutospacing="0" w:after="0" w:afterAutospacing="0" w:line="360" w:lineRule="auto"/>
              <w:jc w:val="both"/>
              <w:rPr>
                <w:rFonts w:ascii="Arial" w:eastAsia="Arial Unicode MS" w:hAnsi="Arial" w:cs="Arial"/>
              </w:rPr>
            </w:pPr>
            <w:r w:rsidRPr="00C86A14">
              <w:rPr>
                <w:rFonts w:ascii="Arial" w:eastAsia="Arial Unicode MS" w:hAnsi="Arial" w:cs="Arial"/>
              </w:rPr>
              <w:t xml:space="preserve">Se observa un número expresado en notación científica en </w:t>
            </w:r>
            <w:r w:rsidR="0063058B" w:rsidRPr="00C86A14">
              <w:rPr>
                <w:rFonts w:ascii="Arial" w:eastAsia="Arial Unicode MS" w:hAnsi="Arial" w:cs="Arial"/>
              </w:rPr>
              <w:t xml:space="preserve">la </w:t>
            </w:r>
            <w:r w:rsidRPr="00C86A14">
              <w:rPr>
                <w:rFonts w:ascii="Arial" w:eastAsia="Arial Unicode MS" w:hAnsi="Arial" w:cs="Arial"/>
              </w:rPr>
              <w:t xml:space="preserve">pantalla de una calculadora, la E representa la base 10. </w:t>
            </w:r>
          </w:p>
          <w:p w14:paraId="4A06D6EA" w14:textId="624F5A60" w:rsidR="00070806" w:rsidRPr="00C86A14" w:rsidRDefault="00070806" w:rsidP="00A6135A">
            <w:pPr>
              <w:pStyle w:val="NormalWeb"/>
              <w:shd w:val="clear" w:color="auto" w:fill="58585A"/>
              <w:spacing w:before="75" w:beforeAutospacing="0" w:after="0" w:afterAutospacing="0" w:line="360" w:lineRule="auto"/>
              <w:jc w:val="both"/>
              <w:rPr>
                <w:rFonts w:ascii="Arial" w:eastAsia="Arial Unicode MS" w:hAnsi="Arial" w:cs="Arial"/>
                <w:color w:val="000000"/>
              </w:rPr>
            </w:pPr>
            <w:r w:rsidRPr="00C86A14">
              <w:rPr>
                <w:rFonts w:ascii="Arial" w:eastAsia="Arial Unicode MS" w:hAnsi="Arial" w:cs="Arial"/>
              </w:rPr>
              <w:t xml:space="preserve">Este número corresponde al </w:t>
            </w:r>
            <w:r w:rsidRPr="00C86A14">
              <w:rPr>
                <w:rFonts w:ascii="Arial" w:eastAsia="Arial Unicode MS" w:hAnsi="Arial" w:cs="Arial"/>
                <w:b/>
              </w:rPr>
              <w:t>número de Avogadro</w:t>
            </w:r>
            <w:r w:rsidRPr="00C86A14">
              <w:rPr>
                <w:rFonts w:ascii="Arial" w:eastAsia="Arial Unicode MS" w:hAnsi="Arial" w:cs="Arial"/>
              </w:rPr>
              <w:t xml:space="preserve"> 6</w:t>
            </w:r>
            <w:r w:rsidR="00A6135A">
              <w:rPr>
                <w:rFonts w:ascii="Arial" w:eastAsia="Arial Unicode MS" w:hAnsi="Arial" w:cs="Arial"/>
              </w:rPr>
              <w:t>,</w:t>
            </w:r>
            <w:r w:rsidRPr="00C86A14">
              <w:rPr>
                <w:rFonts w:ascii="Arial" w:eastAsia="Arial Unicode MS" w:hAnsi="Arial" w:cs="Arial"/>
              </w:rPr>
              <w:t>02 x 10</w:t>
            </w:r>
            <w:r w:rsidRPr="00C86A14">
              <w:rPr>
                <w:rFonts w:ascii="Arial" w:eastAsia="Arial Unicode MS" w:hAnsi="Arial" w:cs="Arial"/>
                <w:vertAlign w:val="superscript"/>
              </w:rPr>
              <w:t>23</w:t>
            </w:r>
            <w:r w:rsidR="00623D00">
              <w:rPr>
                <w:rFonts w:ascii="Arial" w:eastAsia="Arial Unicode MS" w:hAnsi="Arial" w:cs="Arial"/>
                <w:vertAlign w:val="superscript"/>
              </w:rPr>
              <w:t xml:space="preserve"> </w:t>
            </w:r>
            <w:r w:rsidRPr="00C86A14">
              <w:rPr>
                <w:rFonts w:ascii="Arial" w:eastAsia="Arial Unicode MS" w:hAnsi="Arial" w:cs="Arial"/>
              </w:rPr>
              <w:t xml:space="preserve">moléculas/mol, una constante muy utilizada en </w:t>
            </w:r>
            <w:r w:rsidRPr="00C86A14">
              <w:rPr>
                <w:rFonts w:ascii="Arial" w:eastAsia="Arial Unicode MS" w:hAnsi="Arial" w:cs="Arial"/>
                <w:b/>
              </w:rPr>
              <w:t>química</w:t>
            </w:r>
            <w:r w:rsidRPr="00C86A14">
              <w:rPr>
                <w:rFonts w:ascii="Arial" w:eastAsia="Arial Unicode MS" w:hAnsi="Arial" w:cs="Arial"/>
              </w:rPr>
              <w:t xml:space="preserve"> y en </w:t>
            </w:r>
            <w:r w:rsidRPr="00C86A14">
              <w:rPr>
                <w:rFonts w:ascii="Arial" w:eastAsia="Arial Unicode MS" w:hAnsi="Arial" w:cs="Arial"/>
                <w:b/>
              </w:rPr>
              <w:t>física térmica.</w:t>
            </w:r>
          </w:p>
        </w:tc>
      </w:tr>
      <w:tr w:rsidR="00070806" w:rsidRPr="00C86A14" w14:paraId="6A93D7D2" w14:textId="77777777" w:rsidTr="0063058B">
        <w:tc>
          <w:tcPr>
            <w:tcW w:w="1251" w:type="dxa"/>
          </w:tcPr>
          <w:p w14:paraId="6BFE31E7" w14:textId="77777777" w:rsidR="00070806" w:rsidRPr="00C86A14" w:rsidRDefault="00070806"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Ubicación del pie de imagen</w:t>
            </w:r>
          </w:p>
        </w:tc>
        <w:tc>
          <w:tcPr>
            <w:tcW w:w="7577" w:type="dxa"/>
          </w:tcPr>
          <w:p w14:paraId="11CD48A8" w14:textId="5872C18E" w:rsidR="00070806" w:rsidRPr="00C86A14" w:rsidRDefault="00070806"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inferior</w:t>
            </w:r>
          </w:p>
          <w:p w14:paraId="0B691180" w14:textId="77777777" w:rsidR="00070806" w:rsidRPr="00C86A14" w:rsidRDefault="00070806" w:rsidP="00C86A14">
            <w:pPr>
              <w:spacing w:line="360" w:lineRule="auto"/>
              <w:jc w:val="both"/>
              <w:rPr>
                <w:rFonts w:ascii="Arial" w:eastAsia="Arial Unicode MS" w:hAnsi="Arial" w:cs="Arial"/>
                <w:color w:val="000000"/>
                <w:sz w:val="24"/>
                <w:szCs w:val="24"/>
              </w:rPr>
            </w:pPr>
          </w:p>
          <w:p w14:paraId="58D12561" w14:textId="77777777" w:rsidR="00070806" w:rsidRPr="00C86A14" w:rsidRDefault="00070806" w:rsidP="00C86A14">
            <w:pPr>
              <w:spacing w:line="360" w:lineRule="auto"/>
              <w:jc w:val="both"/>
              <w:rPr>
                <w:rFonts w:ascii="Arial" w:eastAsia="Arial Unicode MS" w:hAnsi="Arial" w:cs="Arial"/>
                <w:color w:val="000000"/>
                <w:sz w:val="24"/>
                <w:szCs w:val="24"/>
              </w:rPr>
            </w:pPr>
          </w:p>
        </w:tc>
      </w:tr>
    </w:tbl>
    <w:p w14:paraId="5574CF3D" w14:textId="77777777" w:rsidR="00070806" w:rsidRPr="00C86A14" w:rsidRDefault="00070806" w:rsidP="00C86A14">
      <w:pPr>
        <w:spacing w:line="360" w:lineRule="auto"/>
        <w:jc w:val="both"/>
        <w:rPr>
          <w:rFonts w:ascii="Arial" w:eastAsia="Arial Unicode MS" w:hAnsi="Arial" w:cs="Arial"/>
          <w:sz w:val="24"/>
          <w:szCs w:val="24"/>
        </w:rPr>
      </w:pPr>
    </w:p>
    <w:p w14:paraId="2F9E82B4" w14:textId="7AEFE091" w:rsidR="00FF5817" w:rsidRPr="00C86A14" w:rsidRDefault="00FF5817"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La </w:t>
      </w:r>
      <w:r w:rsidRPr="00C86A14">
        <w:rPr>
          <w:rFonts w:ascii="Arial" w:eastAsia="Arial Unicode MS" w:hAnsi="Arial" w:cs="Arial"/>
          <w:b/>
          <w:sz w:val="24"/>
          <w:szCs w:val="24"/>
        </w:rPr>
        <w:t>notación científica</w:t>
      </w:r>
      <w:r w:rsidRPr="00C86A14">
        <w:rPr>
          <w:rFonts w:ascii="Arial" w:eastAsia="Arial Unicode MS" w:hAnsi="Arial" w:cs="Arial"/>
          <w:sz w:val="24"/>
          <w:szCs w:val="24"/>
        </w:rPr>
        <w:t xml:space="preserve"> es muy útil sobre todo en la expresión de cantidades muy grandes o muy pequeñas. Imagina expresar en número regular la </w:t>
      </w:r>
      <w:r w:rsidRPr="00C86A14">
        <w:rPr>
          <w:rFonts w:ascii="Arial" w:eastAsia="Arial Unicode MS" w:hAnsi="Arial" w:cs="Arial"/>
          <w:b/>
          <w:sz w:val="24"/>
          <w:szCs w:val="24"/>
        </w:rPr>
        <w:t>masa del Sol</w:t>
      </w:r>
      <w:r w:rsidRPr="00C86A14">
        <w:rPr>
          <w:rFonts w:ascii="Arial" w:eastAsia="Arial Unicode MS" w:hAnsi="Arial" w:cs="Arial"/>
          <w:sz w:val="24"/>
          <w:szCs w:val="24"/>
        </w:rPr>
        <w:t xml:space="preserve"> que es aproximadamente 10</w:t>
      </w:r>
      <w:r w:rsidRPr="00C86A14">
        <w:rPr>
          <w:rFonts w:ascii="Arial" w:eastAsia="Arial Unicode MS" w:hAnsi="Arial" w:cs="Arial"/>
          <w:sz w:val="24"/>
          <w:szCs w:val="24"/>
          <w:vertAlign w:val="superscript"/>
        </w:rPr>
        <w:t>30</w:t>
      </w:r>
      <w:r w:rsidRPr="00C86A14">
        <w:rPr>
          <w:rFonts w:ascii="Arial" w:eastAsia="Arial Unicode MS" w:hAnsi="Arial" w:cs="Arial"/>
          <w:sz w:val="24"/>
          <w:szCs w:val="24"/>
        </w:rPr>
        <w:t xml:space="preserve"> </w:t>
      </w:r>
      <w:r w:rsidR="00A6135A">
        <w:rPr>
          <w:rFonts w:ascii="Arial" w:eastAsia="Arial Unicode MS" w:hAnsi="Arial" w:cs="Arial"/>
          <w:sz w:val="24"/>
          <w:szCs w:val="24"/>
        </w:rPr>
        <w:t>k</w:t>
      </w:r>
      <w:r w:rsidR="00A6135A" w:rsidRPr="00C86A14">
        <w:rPr>
          <w:rFonts w:ascii="Arial" w:eastAsia="Arial Unicode MS" w:hAnsi="Arial" w:cs="Arial"/>
          <w:sz w:val="24"/>
          <w:szCs w:val="24"/>
        </w:rPr>
        <w:t xml:space="preserve">g </w:t>
      </w:r>
      <w:r w:rsidR="00E1599F" w:rsidRPr="00C86A14">
        <w:rPr>
          <w:rFonts w:ascii="Arial" w:eastAsia="Arial Unicode MS" w:hAnsi="Arial" w:cs="Arial"/>
          <w:sz w:val="24"/>
          <w:szCs w:val="24"/>
        </w:rPr>
        <w:t xml:space="preserve">o la </w:t>
      </w:r>
      <w:r w:rsidR="00E1599F" w:rsidRPr="00C86A14">
        <w:rPr>
          <w:rFonts w:ascii="Arial" w:eastAsia="Arial Unicode MS" w:hAnsi="Arial" w:cs="Arial"/>
          <w:b/>
          <w:sz w:val="24"/>
          <w:szCs w:val="24"/>
        </w:rPr>
        <w:t>edad del Universo</w:t>
      </w:r>
      <w:r w:rsidR="00E1599F" w:rsidRPr="00C86A14">
        <w:rPr>
          <w:rFonts w:ascii="Arial" w:eastAsia="Arial Unicode MS" w:hAnsi="Arial" w:cs="Arial"/>
          <w:sz w:val="24"/>
          <w:szCs w:val="24"/>
        </w:rPr>
        <w:t xml:space="preserve"> 10</w:t>
      </w:r>
      <w:r w:rsidR="00E1599F" w:rsidRPr="00C86A14">
        <w:rPr>
          <w:rFonts w:ascii="Arial" w:eastAsia="Arial Unicode MS" w:hAnsi="Arial" w:cs="Arial"/>
          <w:sz w:val="24"/>
          <w:szCs w:val="24"/>
          <w:vertAlign w:val="superscript"/>
        </w:rPr>
        <w:t xml:space="preserve">17 </w:t>
      </w:r>
      <w:r w:rsidR="00E1599F" w:rsidRPr="00C86A14">
        <w:rPr>
          <w:rFonts w:ascii="Arial" w:eastAsia="Arial Unicode MS" w:hAnsi="Arial" w:cs="Arial"/>
          <w:sz w:val="24"/>
          <w:szCs w:val="24"/>
        </w:rPr>
        <w:t>s</w:t>
      </w:r>
      <w:r w:rsidRPr="00C86A14">
        <w:rPr>
          <w:rFonts w:ascii="Arial" w:eastAsia="Arial Unicode MS" w:hAnsi="Arial" w:cs="Arial"/>
          <w:sz w:val="24"/>
          <w:szCs w:val="24"/>
        </w:rPr>
        <w:t xml:space="preserve">, </w:t>
      </w:r>
      <w:r w:rsidR="00A32544" w:rsidRPr="00C86A14">
        <w:rPr>
          <w:rFonts w:ascii="Arial" w:eastAsia="Arial Unicode MS" w:hAnsi="Arial" w:cs="Arial"/>
          <w:sz w:val="24"/>
          <w:szCs w:val="24"/>
        </w:rPr>
        <w:t>¿</w:t>
      </w:r>
      <w:r w:rsidR="00A6135A">
        <w:rPr>
          <w:rFonts w:ascii="Arial" w:eastAsia="Arial Unicode MS" w:hAnsi="Arial" w:cs="Arial"/>
          <w:sz w:val="24"/>
          <w:szCs w:val="24"/>
        </w:rPr>
        <w:t>c</w:t>
      </w:r>
      <w:r w:rsidR="00A6135A" w:rsidRPr="00C86A14">
        <w:rPr>
          <w:rFonts w:ascii="Arial" w:eastAsia="Arial Unicode MS" w:hAnsi="Arial" w:cs="Arial"/>
          <w:sz w:val="24"/>
          <w:szCs w:val="24"/>
        </w:rPr>
        <w:t xml:space="preserve">uántos </w:t>
      </w:r>
      <w:r w:rsidR="00A32544" w:rsidRPr="00C86A14">
        <w:rPr>
          <w:rFonts w:ascii="Arial" w:eastAsia="Arial Unicode MS" w:hAnsi="Arial" w:cs="Arial"/>
          <w:sz w:val="24"/>
          <w:szCs w:val="24"/>
        </w:rPr>
        <w:t xml:space="preserve">ceros tendrías que utilizar en cada caso? </w:t>
      </w:r>
      <w:r w:rsidR="00A6135A">
        <w:rPr>
          <w:rFonts w:ascii="Arial" w:eastAsia="Arial Unicode MS" w:hAnsi="Arial" w:cs="Arial"/>
          <w:sz w:val="24"/>
          <w:szCs w:val="24"/>
        </w:rPr>
        <w:t>S</w:t>
      </w:r>
      <w:r w:rsidR="00A6135A" w:rsidRPr="00C86A14">
        <w:rPr>
          <w:rFonts w:ascii="Arial" w:eastAsia="Arial Unicode MS" w:hAnsi="Arial" w:cs="Arial"/>
          <w:sz w:val="24"/>
          <w:szCs w:val="24"/>
        </w:rPr>
        <w:t xml:space="preserve">ería </w:t>
      </w:r>
      <w:r w:rsidRPr="00C86A14">
        <w:rPr>
          <w:rFonts w:ascii="Arial" w:eastAsia="Arial Unicode MS" w:hAnsi="Arial" w:cs="Arial"/>
          <w:sz w:val="24"/>
          <w:szCs w:val="24"/>
        </w:rPr>
        <w:t xml:space="preserve">poco práctico </w:t>
      </w:r>
      <w:r w:rsidR="00A32544" w:rsidRPr="00C86A14">
        <w:rPr>
          <w:rFonts w:ascii="Arial" w:eastAsia="Arial Unicode MS" w:hAnsi="Arial" w:cs="Arial"/>
          <w:sz w:val="24"/>
          <w:szCs w:val="24"/>
        </w:rPr>
        <w:t xml:space="preserve">y se prestaría a confusiones. </w:t>
      </w:r>
    </w:p>
    <w:tbl>
      <w:tblPr>
        <w:tblStyle w:val="Tablaconcuadrcula"/>
        <w:tblW w:w="0" w:type="auto"/>
        <w:tblLook w:val="04A0" w:firstRow="1" w:lastRow="0" w:firstColumn="1" w:lastColumn="0" w:noHBand="0" w:noVBand="1"/>
      </w:tblPr>
      <w:tblGrid>
        <w:gridCol w:w="1655"/>
        <w:gridCol w:w="7399"/>
      </w:tblGrid>
      <w:tr w:rsidR="00E54BB7" w:rsidRPr="00C86A14" w14:paraId="2088B5B8" w14:textId="77777777" w:rsidTr="00C72B9F">
        <w:tc>
          <w:tcPr>
            <w:tcW w:w="8828" w:type="dxa"/>
            <w:gridSpan w:val="2"/>
            <w:shd w:val="clear" w:color="auto" w:fill="0D0D0D" w:themeFill="text1" w:themeFillTint="F2"/>
          </w:tcPr>
          <w:p w14:paraId="79C89F00" w14:textId="77777777" w:rsidR="00E54BB7" w:rsidRPr="00C86A14" w:rsidRDefault="00E54BB7"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E54BB7" w:rsidRPr="00C86A14" w14:paraId="41D3B102" w14:textId="77777777" w:rsidTr="00C72B9F">
        <w:tc>
          <w:tcPr>
            <w:tcW w:w="2451" w:type="dxa"/>
          </w:tcPr>
          <w:p w14:paraId="37B00AEB" w14:textId="77777777" w:rsidR="00E54BB7" w:rsidRPr="00C86A14" w:rsidRDefault="00E54BB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77" w:type="dxa"/>
          </w:tcPr>
          <w:p w14:paraId="779FA040" w14:textId="7910639B" w:rsidR="00E54BB7" w:rsidRPr="00C86A14" w:rsidRDefault="00E54BB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_IMG06</w:t>
            </w:r>
          </w:p>
        </w:tc>
      </w:tr>
      <w:tr w:rsidR="00E54BB7" w:rsidRPr="00C86A14" w14:paraId="7DE1E951" w14:textId="77777777" w:rsidTr="00C72B9F">
        <w:tc>
          <w:tcPr>
            <w:tcW w:w="2451" w:type="dxa"/>
          </w:tcPr>
          <w:p w14:paraId="713A7A02" w14:textId="77777777" w:rsidR="00E54BB7" w:rsidRPr="00C86A14" w:rsidRDefault="00E54BB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77" w:type="dxa"/>
          </w:tcPr>
          <w:p w14:paraId="6B678839" w14:textId="5F87017A" w:rsidR="00E54BB7" w:rsidRPr="00C86A14" w:rsidRDefault="00A6135A" w:rsidP="00C86A14">
            <w:pPr>
              <w:spacing w:line="360" w:lineRule="auto"/>
              <w:jc w:val="both"/>
              <w:rPr>
                <w:rFonts w:ascii="Arial" w:eastAsia="Arial Unicode MS" w:hAnsi="Arial" w:cs="Arial"/>
                <w:color w:val="000000"/>
                <w:sz w:val="24"/>
                <w:szCs w:val="24"/>
              </w:rPr>
            </w:pPr>
            <w:r>
              <w:rPr>
                <w:rFonts w:ascii="Arial" w:eastAsia="Arial Unicode MS" w:hAnsi="Arial" w:cs="Arial"/>
                <w:color w:val="000000"/>
                <w:sz w:val="24"/>
                <w:szCs w:val="24"/>
              </w:rPr>
              <w:t>La n</w:t>
            </w:r>
            <w:r w:rsidRPr="00C86A14">
              <w:rPr>
                <w:rFonts w:ascii="Arial" w:eastAsia="Arial Unicode MS" w:hAnsi="Arial" w:cs="Arial"/>
                <w:color w:val="000000"/>
                <w:sz w:val="24"/>
                <w:szCs w:val="24"/>
              </w:rPr>
              <w:t xml:space="preserve">otación </w:t>
            </w:r>
            <w:r w:rsidR="00E54BB7" w:rsidRPr="00C86A14">
              <w:rPr>
                <w:rFonts w:ascii="Arial" w:eastAsia="Arial Unicode MS" w:hAnsi="Arial" w:cs="Arial"/>
                <w:color w:val="000000"/>
                <w:sz w:val="24"/>
                <w:szCs w:val="24"/>
              </w:rPr>
              <w:t>científica</w:t>
            </w:r>
          </w:p>
        </w:tc>
      </w:tr>
      <w:tr w:rsidR="00E54BB7" w:rsidRPr="00C86A14" w14:paraId="7FCE87C8" w14:textId="77777777" w:rsidTr="00C72B9F">
        <w:tc>
          <w:tcPr>
            <w:tcW w:w="2451" w:type="dxa"/>
          </w:tcPr>
          <w:p w14:paraId="5EC0B6F2" w14:textId="77777777" w:rsidR="00E54BB7" w:rsidRPr="00C86A14" w:rsidRDefault="00E54BB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 xml:space="preserve">Código Shutterstock (o URL o la ruta en </w:t>
            </w:r>
            <w:r w:rsidRPr="00C86A14">
              <w:rPr>
                <w:rFonts w:ascii="Arial" w:eastAsia="Arial Unicode MS" w:hAnsi="Arial" w:cs="Arial"/>
                <w:b/>
                <w:color w:val="000000"/>
                <w:sz w:val="24"/>
                <w:szCs w:val="24"/>
              </w:rPr>
              <w:lastRenderedPageBreak/>
              <w:t>AulaPlaneta)</w:t>
            </w:r>
          </w:p>
        </w:tc>
        <w:tc>
          <w:tcPr>
            <w:tcW w:w="6377" w:type="dxa"/>
          </w:tcPr>
          <w:p w14:paraId="51384FB4" w14:textId="77777777" w:rsidR="00E54BB7" w:rsidRPr="00C86A14" w:rsidRDefault="00E54BB7"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lastRenderedPageBreak/>
              <w:t>Imagen creada por autor:</w:t>
            </w:r>
          </w:p>
          <w:p w14:paraId="78568361" w14:textId="77777777" w:rsidR="00E54BB7" w:rsidRPr="00C86A14" w:rsidRDefault="00E54BB7" w:rsidP="00C86A14">
            <w:pPr>
              <w:spacing w:line="360" w:lineRule="auto"/>
              <w:jc w:val="both"/>
              <w:rPr>
                <w:rFonts w:ascii="Arial" w:eastAsia="Arial Unicode MS" w:hAnsi="Arial" w:cs="Arial"/>
                <w:sz w:val="24"/>
                <w:szCs w:val="24"/>
              </w:rPr>
            </w:pPr>
          </w:p>
          <w:p w14:paraId="68938E7F" w14:textId="29FB1C06" w:rsidR="00E54BB7" w:rsidRPr="00C86A14" w:rsidRDefault="00E54BB7" w:rsidP="00C86A14">
            <w:pPr>
              <w:spacing w:line="360" w:lineRule="auto"/>
              <w:jc w:val="both"/>
              <w:rPr>
                <w:rFonts w:ascii="Arial" w:eastAsia="Arial Unicode MS" w:hAnsi="Arial" w:cs="Arial"/>
                <w:sz w:val="24"/>
                <w:szCs w:val="24"/>
              </w:rPr>
            </w:pPr>
            <w:r w:rsidRPr="00C86A14">
              <w:rPr>
                <w:rFonts w:ascii="Arial" w:eastAsia="Arial Unicode MS" w:hAnsi="Arial" w:cs="Arial"/>
                <w:noProof/>
                <w:sz w:val="24"/>
                <w:szCs w:val="24"/>
                <w:lang w:val="es-ES" w:eastAsia="es-ES"/>
              </w:rPr>
              <w:lastRenderedPageBreak/>
              <w:drawing>
                <wp:inline distT="0" distB="0" distL="0" distR="0" wp14:anchorId="216EC85B" wp14:editId="32090B0C">
                  <wp:extent cx="4638675" cy="25717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8675" cy="2571750"/>
                          </a:xfrm>
                          <a:prstGeom prst="rect">
                            <a:avLst/>
                          </a:prstGeom>
                          <a:noFill/>
                          <a:ln>
                            <a:noFill/>
                          </a:ln>
                        </pic:spPr>
                      </pic:pic>
                    </a:graphicData>
                  </a:graphic>
                </wp:inline>
              </w:drawing>
            </w:r>
          </w:p>
        </w:tc>
      </w:tr>
      <w:tr w:rsidR="00E54BB7" w:rsidRPr="00C86A14" w14:paraId="5B41C48C" w14:textId="77777777" w:rsidTr="00C72B9F">
        <w:tc>
          <w:tcPr>
            <w:tcW w:w="2451" w:type="dxa"/>
          </w:tcPr>
          <w:p w14:paraId="313C0835" w14:textId="77777777" w:rsidR="00E54BB7" w:rsidRPr="00C86A14" w:rsidRDefault="00E54BB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Pie de imagen</w:t>
            </w:r>
          </w:p>
        </w:tc>
        <w:tc>
          <w:tcPr>
            <w:tcW w:w="6377" w:type="dxa"/>
          </w:tcPr>
          <w:p w14:paraId="75E7DE22" w14:textId="34E88E24" w:rsidR="00E54BB7" w:rsidRPr="00C86A14" w:rsidRDefault="00E54BB7" w:rsidP="00C86A14">
            <w:pPr>
              <w:pStyle w:val="NormalWeb"/>
              <w:shd w:val="clear" w:color="auto" w:fill="58585A"/>
              <w:spacing w:before="75" w:beforeAutospacing="0" w:after="0" w:afterAutospacing="0" w:line="360" w:lineRule="auto"/>
              <w:jc w:val="both"/>
              <w:rPr>
                <w:rFonts w:ascii="Arial" w:eastAsia="Arial Unicode MS" w:hAnsi="Arial" w:cs="Arial"/>
                <w:color w:val="000000"/>
              </w:rPr>
            </w:pPr>
            <w:r w:rsidRPr="00C86A14">
              <w:rPr>
                <w:rFonts w:ascii="Arial" w:eastAsia="Arial Unicode MS" w:hAnsi="Arial" w:cs="Arial"/>
              </w:rPr>
              <w:t xml:space="preserve">Ten en cuenta las reglas para escribir un número en </w:t>
            </w:r>
            <w:r w:rsidRPr="00C86A14">
              <w:rPr>
                <w:rFonts w:ascii="Arial" w:eastAsia="Arial Unicode MS" w:hAnsi="Arial" w:cs="Arial"/>
                <w:b/>
              </w:rPr>
              <w:t>notación científica</w:t>
            </w:r>
            <w:r w:rsidRPr="00C86A14">
              <w:rPr>
                <w:rFonts w:ascii="Arial" w:eastAsia="Arial Unicode MS" w:hAnsi="Arial" w:cs="Arial"/>
              </w:rPr>
              <w:t>: un número entre 1 y 9 multiplicado por una potencia de 10, cuyo exponente puede ser positivo o negativo.</w:t>
            </w:r>
          </w:p>
        </w:tc>
      </w:tr>
      <w:tr w:rsidR="00E54BB7" w:rsidRPr="00C86A14" w14:paraId="5A464638" w14:textId="77777777" w:rsidTr="00C72B9F">
        <w:tc>
          <w:tcPr>
            <w:tcW w:w="2451" w:type="dxa"/>
          </w:tcPr>
          <w:p w14:paraId="051E14FE" w14:textId="77777777" w:rsidR="00E54BB7" w:rsidRPr="00C86A14" w:rsidRDefault="00E54BB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Ubicación del pie de imagen</w:t>
            </w:r>
          </w:p>
        </w:tc>
        <w:tc>
          <w:tcPr>
            <w:tcW w:w="6377" w:type="dxa"/>
          </w:tcPr>
          <w:p w14:paraId="6E17F77D" w14:textId="77777777" w:rsidR="00E54BB7" w:rsidRPr="00C86A14" w:rsidRDefault="00E54BB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inferior</w:t>
            </w:r>
          </w:p>
          <w:p w14:paraId="287E5E7D" w14:textId="77777777" w:rsidR="00E54BB7" w:rsidRPr="00C86A14" w:rsidRDefault="00E54BB7" w:rsidP="00C86A14">
            <w:pPr>
              <w:spacing w:line="360" w:lineRule="auto"/>
              <w:jc w:val="both"/>
              <w:rPr>
                <w:rFonts w:ascii="Arial" w:eastAsia="Arial Unicode MS" w:hAnsi="Arial" w:cs="Arial"/>
                <w:color w:val="000000"/>
                <w:sz w:val="24"/>
                <w:szCs w:val="24"/>
              </w:rPr>
            </w:pPr>
          </w:p>
          <w:p w14:paraId="12FBA06E" w14:textId="77777777" w:rsidR="00E54BB7" w:rsidRPr="00C86A14" w:rsidRDefault="00E54BB7" w:rsidP="00C86A14">
            <w:pPr>
              <w:spacing w:line="360" w:lineRule="auto"/>
              <w:jc w:val="both"/>
              <w:rPr>
                <w:rFonts w:ascii="Arial" w:eastAsia="Arial Unicode MS" w:hAnsi="Arial" w:cs="Arial"/>
                <w:color w:val="000000"/>
                <w:sz w:val="24"/>
                <w:szCs w:val="24"/>
              </w:rPr>
            </w:pPr>
          </w:p>
        </w:tc>
      </w:tr>
    </w:tbl>
    <w:p w14:paraId="2DF8C334" w14:textId="77777777" w:rsidR="008F35C9" w:rsidRPr="00C86A14" w:rsidRDefault="008F35C9" w:rsidP="00C86A14">
      <w:pPr>
        <w:spacing w:line="360" w:lineRule="auto"/>
        <w:jc w:val="both"/>
        <w:rPr>
          <w:rFonts w:ascii="Arial" w:eastAsia="Arial Unicode MS" w:hAnsi="Arial" w:cs="Arial"/>
          <w:sz w:val="24"/>
          <w:szCs w:val="24"/>
        </w:rPr>
      </w:pPr>
    </w:p>
    <w:tbl>
      <w:tblPr>
        <w:tblStyle w:val="Tablaconcuadrcula"/>
        <w:tblW w:w="0" w:type="auto"/>
        <w:tblLook w:val="04A0" w:firstRow="1" w:lastRow="0" w:firstColumn="1" w:lastColumn="0" w:noHBand="0" w:noVBand="1"/>
      </w:tblPr>
      <w:tblGrid>
        <w:gridCol w:w="2460"/>
        <w:gridCol w:w="6368"/>
      </w:tblGrid>
      <w:tr w:rsidR="006D07D0" w:rsidRPr="00C86A14" w14:paraId="4DAD366A" w14:textId="77777777" w:rsidTr="00C72B9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E03AA68" w14:textId="540FD76E" w:rsidR="006D07D0" w:rsidRPr="00C86A14" w:rsidRDefault="006D07D0"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nuevo</w:t>
            </w:r>
          </w:p>
        </w:tc>
      </w:tr>
      <w:tr w:rsidR="006D07D0" w:rsidRPr="00C86A14" w14:paraId="567478AE" w14:textId="77777777" w:rsidTr="00C72B9F">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0D6A29" w14:textId="77777777" w:rsidR="006D07D0" w:rsidRPr="00C86A14" w:rsidRDefault="006D07D0"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AE5EB7" w14:textId="2FF12951" w:rsidR="006D07D0" w:rsidRPr="00C86A14" w:rsidRDefault="006D07D0"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00D74C3E" w:rsidRPr="00C86A14">
              <w:rPr>
                <w:rFonts w:ascii="Arial" w:eastAsia="Arial Unicode MS" w:hAnsi="Arial" w:cs="Arial"/>
                <w:color w:val="000000"/>
                <w:sz w:val="24"/>
                <w:szCs w:val="24"/>
              </w:rPr>
              <w:t xml:space="preserve"> _REC150</w:t>
            </w:r>
          </w:p>
        </w:tc>
      </w:tr>
      <w:tr w:rsidR="006D07D0" w:rsidRPr="00C86A14" w14:paraId="4C6B2B74" w14:textId="77777777" w:rsidTr="00C72B9F">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04D273" w14:textId="77777777" w:rsidR="006D07D0" w:rsidRPr="00C86A14" w:rsidRDefault="006D07D0"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A47A3" w14:textId="5BE7B079" w:rsidR="006D07D0" w:rsidRPr="00C86A14" w:rsidRDefault="006D07D0"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Practica la notación científica </w:t>
            </w:r>
          </w:p>
        </w:tc>
      </w:tr>
      <w:tr w:rsidR="006D07D0" w:rsidRPr="00C86A14" w14:paraId="61F7BA9C" w14:textId="77777777" w:rsidTr="00C72B9F">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6EE8EB" w14:textId="77777777" w:rsidR="006D07D0" w:rsidRPr="00C86A14" w:rsidRDefault="006D07D0"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EA48CD" w14:textId="5FE2D3CF" w:rsidR="006D07D0" w:rsidRPr="00C86A14" w:rsidRDefault="006D07D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Practica la notación científica con</w:t>
            </w:r>
            <w:r w:rsidR="001B4DFA" w:rsidRPr="00C86A14">
              <w:rPr>
                <w:rFonts w:ascii="Arial" w:eastAsia="Arial Unicode MS" w:hAnsi="Arial" w:cs="Arial"/>
                <w:color w:val="000000"/>
                <w:sz w:val="24"/>
                <w:szCs w:val="24"/>
              </w:rPr>
              <w:t xml:space="preserve"> el resultado de algunas</w:t>
            </w:r>
            <w:r w:rsidRPr="00C86A14">
              <w:rPr>
                <w:rFonts w:ascii="Arial" w:eastAsia="Arial Unicode MS" w:hAnsi="Arial" w:cs="Arial"/>
                <w:color w:val="000000"/>
                <w:sz w:val="24"/>
                <w:szCs w:val="24"/>
              </w:rPr>
              <w:t xml:space="preserve"> </w:t>
            </w:r>
            <w:r w:rsidR="001B4DFA" w:rsidRPr="00C86A14">
              <w:rPr>
                <w:rFonts w:ascii="Arial" w:eastAsia="Arial Unicode MS" w:hAnsi="Arial" w:cs="Arial"/>
                <w:color w:val="000000"/>
                <w:sz w:val="24"/>
                <w:szCs w:val="24"/>
              </w:rPr>
              <w:t>mediciones.</w:t>
            </w:r>
            <w:r w:rsidR="00623D00">
              <w:rPr>
                <w:rFonts w:ascii="Arial" w:eastAsia="Arial Unicode MS" w:hAnsi="Arial" w:cs="Arial"/>
                <w:color w:val="000000"/>
                <w:sz w:val="24"/>
                <w:szCs w:val="24"/>
              </w:rPr>
              <w:t xml:space="preserve"> </w:t>
            </w:r>
          </w:p>
        </w:tc>
      </w:tr>
    </w:tbl>
    <w:p w14:paraId="48C2D4A5" w14:textId="77777777" w:rsidR="0063058B" w:rsidRPr="00C86A14" w:rsidRDefault="0063058B" w:rsidP="00C86A14">
      <w:pPr>
        <w:spacing w:line="360" w:lineRule="auto"/>
        <w:jc w:val="both"/>
        <w:rPr>
          <w:rFonts w:ascii="Arial" w:eastAsia="Arial Unicode MS" w:hAnsi="Arial" w:cs="Arial"/>
          <w:sz w:val="24"/>
          <w:szCs w:val="24"/>
        </w:rPr>
      </w:pPr>
    </w:p>
    <w:p w14:paraId="10CFD73E" w14:textId="01618B9A" w:rsidR="000C1C9D" w:rsidRPr="00C86A14" w:rsidRDefault="00C01E70"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En algunas ocasiones, cuando no se desea </w:t>
      </w:r>
      <w:r w:rsidR="0063058B" w:rsidRPr="00C86A14">
        <w:rPr>
          <w:rFonts w:ascii="Arial" w:eastAsia="Arial Unicode MS" w:hAnsi="Arial" w:cs="Arial"/>
          <w:sz w:val="24"/>
          <w:szCs w:val="24"/>
        </w:rPr>
        <w:t xml:space="preserve">dar el </w:t>
      </w:r>
      <w:r w:rsidR="0063058B" w:rsidRPr="00C86A14">
        <w:rPr>
          <w:rFonts w:ascii="Arial" w:eastAsia="Arial Unicode MS" w:hAnsi="Arial" w:cs="Arial"/>
          <w:i/>
          <w:sz w:val="24"/>
          <w:szCs w:val="24"/>
        </w:rPr>
        <w:t>resultado exacto</w:t>
      </w:r>
      <w:r w:rsidR="0063058B" w:rsidRPr="00C86A14">
        <w:rPr>
          <w:rFonts w:ascii="Arial" w:eastAsia="Arial Unicode MS" w:hAnsi="Arial" w:cs="Arial"/>
          <w:sz w:val="24"/>
          <w:szCs w:val="24"/>
        </w:rPr>
        <w:t xml:space="preserve"> de una cantidad</w:t>
      </w:r>
      <w:ins w:id="20" w:author="María" w:date="2015-09-18T22:39:00Z">
        <w:r w:rsidR="00D775EA">
          <w:rPr>
            <w:rFonts w:ascii="Arial" w:eastAsia="Arial Unicode MS" w:hAnsi="Arial" w:cs="Arial"/>
            <w:sz w:val="24"/>
            <w:szCs w:val="24"/>
          </w:rPr>
          <w:t>,</w:t>
        </w:r>
      </w:ins>
      <w:r w:rsidR="000C1C9D" w:rsidRPr="00C86A14">
        <w:rPr>
          <w:rFonts w:ascii="Arial" w:eastAsia="Arial Unicode MS" w:hAnsi="Arial" w:cs="Arial"/>
          <w:sz w:val="24"/>
          <w:szCs w:val="24"/>
        </w:rPr>
        <w:t xml:space="preserve"> se pueden redondear las cifras</w:t>
      </w:r>
      <w:r w:rsidR="00D775EA">
        <w:rPr>
          <w:rFonts w:ascii="Arial" w:eastAsia="Arial Unicode MS" w:hAnsi="Arial" w:cs="Arial"/>
          <w:sz w:val="24"/>
          <w:szCs w:val="24"/>
        </w:rPr>
        <w:t>;</w:t>
      </w:r>
      <w:r w:rsidR="000C1C9D" w:rsidRPr="00C86A14">
        <w:rPr>
          <w:rFonts w:ascii="Arial" w:eastAsia="Arial Unicode MS" w:hAnsi="Arial" w:cs="Arial"/>
          <w:sz w:val="24"/>
          <w:szCs w:val="24"/>
        </w:rPr>
        <w:t xml:space="preserve"> una manera simplificada de hacerlo, es redondear al número entero más cercano que tenga </w:t>
      </w:r>
      <w:r w:rsidR="00D775EA" w:rsidRPr="00C86A14">
        <w:rPr>
          <w:rFonts w:ascii="Arial" w:eastAsia="Arial Unicode MS" w:hAnsi="Arial" w:cs="Arial"/>
          <w:sz w:val="24"/>
          <w:szCs w:val="24"/>
        </w:rPr>
        <w:t>s</w:t>
      </w:r>
      <w:r w:rsidR="00D775EA">
        <w:rPr>
          <w:rFonts w:ascii="Arial" w:eastAsia="Arial Unicode MS" w:hAnsi="Arial" w:cs="Arial"/>
          <w:sz w:val="24"/>
          <w:szCs w:val="24"/>
        </w:rPr>
        <w:t>o</w:t>
      </w:r>
      <w:r w:rsidR="00D775EA" w:rsidRPr="00C86A14">
        <w:rPr>
          <w:rFonts w:ascii="Arial" w:eastAsia="Arial Unicode MS" w:hAnsi="Arial" w:cs="Arial"/>
          <w:sz w:val="24"/>
          <w:szCs w:val="24"/>
        </w:rPr>
        <w:t xml:space="preserve">lo </w:t>
      </w:r>
      <w:r w:rsidR="000C1C9D" w:rsidRPr="00C86A14">
        <w:rPr>
          <w:rFonts w:ascii="Arial" w:eastAsia="Arial Unicode MS" w:hAnsi="Arial" w:cs="Arial"/>
          <w:sz w:val="24"/>
          <w:szCs w:val="24"/>
        </w:rPr>
        <w:t>un dígito. Por ejemplo, si se tratara de los números 18, 1786, 0,000435 y 0,00000673, sus redondeos al entero más cercano con un solo dígito serían:</w:t>
      </w:r>
    </w:p>
    <w:p w14:paraId="4042F1DC" w14:textId="1B1E0FA2" w:rsidR="000C1C9D" w:rsidRPr="00C86A14" w:rsidRDefault="000C1C9D"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18~20, 1786~2000, 0,000435~0,0004, 0,00000673~0, 0,000007.</w:t>
      </w:r>
    </w:p>
    <w:p w14:paraId="43B55E97" w14:textId="67FF2DE4" w:rsidR="00ED2318" w:rsidRPr="00C86A14" w:rsidRDefault="000C1C9D"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lastRenderedPageBreak/>
        <w:t>Esta regla</w:t>
      </w:r>
      <w:r w:rsidR="009532E8" w:rsidRPr="00C86A14">
        <w:rPr>
          <w:rFonts w:ascii="Arial" w:eastAsia="Arial Unicode MS" w:hAnsi="Arial" w:cs="Arial"/>
          <w:sz w:val="24"/>
          <w:szCs w:val="24"/>
        </w:rPr>
        <w:t xml:space="preserve"> también </w:t>
      </w:r>
      <w:r w:rsidRPr="00C86A14">
        <w:rPr>
          <w:rFonts w:ascii="Arial" w:eastAsia="Arial Unicode MS" w:hAnsi="Arial" w:cs="Arial"/>
          <w:sz w:val="24"/>
          <w:szCs w:val="24"/>
        </w:rPr>
        <w:t xml:space="preserve">puede ser aplicada </w:t>
      </w:r>
      <w:r w:rsidR="00D775EA">
        <w:rPr>
          <w:rFonts w:ascii="Arial" w:eastAsia="Arial Unicode MS" w:hAnsi="Arial" w:cs="Arial"/>
          <w:sz w:val="24"/>
          <w:szCs w:val="24"/>
        </w:rPr>
        <w:t>con el</w:t>
      </w:r>
      <w:r w:rsidR="00D775EA" w:rsidRPr="00C86A14">
        <w:rPr>
          <w:rFonts w:ascii="Arial" w:eastAsia="Arial Unicode MS" w:hAnsi="Arial" w:cs="Arial"/>
          <w:sz w:val="24"/>
          <w:szCs w:val="24"/>
        </w:rPr>
        <w:t xml:space="preserve"> </w:t>
      </w:r>
      <w:r w:rsidR="009532E8" w:rsidRPr="00C86A14">
        <w:rPr>
          <w:rFonts w:ascii="Arial" w:eastAsia="Arial Unicode MS" w:hAnsi="Arial" w:cs="Arial"/>
          <w:sz w:val="24"/>
          <w:szCs w:val="24"/>
        </w:rPr>
        <w:t>uso de la notación científica y</w:t>
      </w:r>
      <w:ins w:id="21" w:author="María" w:date="2015-09-18T22:42:00Z">
        <w:r w:rsidR="00D775EA">
          <w:rPr>
            <w:rFonts w:ascii="Arial" w:eastAsia="Arial Unicode MS" w:hAnsi="Arial" w:cs="Arial"/>
            <w:sz w:val="24"/>
            <w:szCs w:val="24"/>
          </w:rPr>
          <w:t>,</w:t>
        </w:r>
      </w:ins>
      <w:r w:rsidR="009532E8" w:rsidRPr="00C86A14">
        <w:rPr>
          <w:rFonts w:ascii="Arial" w:eastAsia="Arial Unicode MS" w:hAnsi="Arial" w:cs="Arial"/>
          <w:sz w:val="24"/>
          <w:szCs w:val="24"/>
        </w:rPr>
        <w:t xml:space="preserve"> en ese caso</w:t>
      </w:r>
      <w:ins w:id="22" w:author="María" w:date="2015-09-18T22:42:00Z">
        <w:r w:rsidR="00D775EA">
          <w:rPr>
            <w:rFonts w:ascii="Arial" w:eastAsia="Arial Unicode MS" w:hAnsi="Arial" w:cs="Arial"/>
            <w:sz w:val="24"/>
            <w:szCs w:val="24"/>
          </w:rPr>
          <w:t>,</w:t>
        </w:r>
      </w:ins>
      <w:r w:rsidR="009532E8" w:rsidRPr="00C86A14">
        <w:rPr>
          <w:rFonts w:ascii="Arial" w:eastAsia="Arial Unicode MS" w:hAnsi="Arial" w:cs="Arial"/>
          <w:sz w:val="24"/>
          <w:szCs w:val="24"/>
        </w:rPr>
        <w:t xml:space="preserve"> se habla del </w:t>
      </w:r>
      <w:r w:rsidR="00785F71" w:rsidRPr="00C86A14">
        <w:rPr>
          <w:rFonts w:ascii="Arial" w:eastAsia="Arial Unicode MS" w:hAnsi="Arial" w:cs="Arial"/>
          <w:b/>
          <w:sz w:val="24"/>
          <w:szCs w:val="24"/>
        </w:rPr>
        <w:t>orden</w:t>
      </w:r>
      <w:r w:rsidR="0063058B" w:rsidRPr="00C86A14">
        <w:rPr>
          <w:rFonts w:ascii="Arial" w:eastAsia="Arial Unicode MS" w:hAnsi="Arial" w:cs="Arial"/>
          <w:b/>
          <w:sz w:val="24"/>
          <w:szCs w:val="24"/>
        </w:rPr>
        <w:t xml:space="preserve"> de magnitud</w:t>
      </w:r>
      <w:r w:rsidR="009532E8" w:rsidRPr="00C86A14">
        <w:rPr>
          <w:rFonts w:ascii="Arial" w:eastAsia="Arial Unicode MS" w:hAnsi="Arial" w:cs="Arial"/>
          <w:b/>
          <w:sz w:val="24"/>
          <w:szCs w:val="24"/>
        </w:rPr>
        <w:t xml:space="preserve"> </w:t>
      </w:r>
      <w:r w:rsidR="009532E8" w:rsidRPr="00C86A14">
        <w:rPr>
          <w:rFonts w:ascii="Arial" w:eastAsia="Arial Unicode MS" w:hAnsi="Arial" w:cs="Arial"/>
          <w:sz w:val="24"/>
          <w:szCs w:val="24"/>
        </w:rPr>
        <w:t>de la cantidad física dada</w:t>
      </w:r>
      <w:r w:rsidR="0063058B" w:rsidRPr="00C86A14">
        <w:rPr>
          <w:rFonts w:ascii="Arial" w:eastAsia="Arial Unicode MS" w:hAnsi="Arial" w:cs="Arial"/>
          <w:b/>
          <w:sz w:val="24"/>
          <w:szCs w:val="24"/>
        </w:rPr>
        <w:t xml:space="preserve">. </w:t>
      </w:r>
      <w:r w:rsidR="00632D13" w:rsidRPr="00C86A14">
        <w:rPr>
          <w:rFonts w:ascii="Arial" w:eastAsia="Arial Unicode MS" w:hAnsi="Arial" w:cs="Arial"/>
          <w:sz w:val="24"/>
          <w:szCs w:val="24"/>
        </w:rPr>
        <w:t>El</w:t>
      </w:r>
      <w:r w:rsidR="00C9221A" w:rsidRPr="00C86A14">
        <w:rPr>
          <w:rFonts w:ascii="Arial" w:eastAsia="Arial Unicode MS" w:hAnsi="Arial" w:cs="Arial"/>
          <w:sz w:val="24"/>
          <w:szCs w:val="24"/>
        </w:rPr>
        <w:t xml:space="preserve"> </w:t>
      </w:r>
      <w:r w:rsidR="00C9221A" w:rsidRPr="00C86A14">
        <w:rPr>
          <w:rFonts w:ascii="Arial" w:eastAsia="Arial Unicode MS" w:hAnsi="Arial" w:cs="Arial"/>
          <w:b/>
          <w:sz w:val="24"/>
          <w:szCs w:val="24"/>
        </w:rPr>
        <w:t>orden de magnitud</w:t>
      </w:r>
      <w:r w:rsidR="00623D00">
        <w:rPr>
          <w:rFonts w:ascii="Arial" w:eastAsia="Arial Unicode MS" w:hAnsi="Arial" w:cs="Arial"/>
          <w:sz w:val="24"/>
          <w:szCs w:val="24"/>
        </w:rPr>
        <w:t xml:space="preserve"> </w:t>
      </w:r>
      <w:r w:rsidR="00C9221A" w:rsidRPr="00C86A14">
        <w:rPr>
          <w:rFonts w:ascii="Arial" w:eastAsia="Arial Unicode MS" w:hAnsi="Arial" w:cs="Arial"/>
          <w:sz w:val="24"/>
          <w:szCs w:val="24"/>
        </w:rPr>
        <w:t xml:space="preserve">es </w:t>
      </w:r>
      <w:r w:rsidR="00632D13" w:rsidRPr="00C86A14">
        <w:rPr>
          <w:rFonts w:ascii="Arial" w:eastAsia="Arial Unicode MS" w:hAnsi="Arial" w:cs="Arial"/>
          <w:sz w:val="24"/>
          <w:szCs w:val="24"/>
        </w:rPr>
        <w:t xml:space="preserve">la potencia de 10 más cercana luego de redondear </w:t>
      </w:r>
      <w:r w:rsidR="004D11AD" w:rsidRPr="00C86A14">
        <w:rPr>
          <w:rFonts w:ascii="Arial" w:eastAsia="Arial Unicode MS" w:hAnsi="Arial" w:cs="Arial"/>
          <w:sz w:val="24"/>
          <w:szCs w:val="24"/>
        </w:rPr>
        <w:t>al</w:t>
      </w:r>
      <w:r w:rsidR="00632D13" w:rsidRPr="00C86A14">
        <w:rPr>
          <w:rFonts w:ascii="Arial" w:eastAsia="Arial Unicode MS" w:hAnsi="Arial" w:cs="Arial"/>
          <w:sz w:val="24"/>
          <w:szCs w:val="24"/>
        </w:rPr>
        <w:t xml:space="preserve"> número </w:t>
      </w:r>
      <w:r w:rsidR="004D11AD" w:rsidRPr="00C86A14">
        <w:rPr>
          <w:rFonts w:ascii="Arial" w:eastAsia="Arial Unicode MS" w:hAnsi="Arial" w:cs="Arial"/>
          <w:sz w:val="24"/>
          <w:szCs w:val="24"/>
        </w:rPr>
        <w:t xml:space="preserve">entero más cercano que tenga </w:t>
      </w:r>
      <w:r w:rsidR="00D775EA" w:rsidRPr="00C86A14">
        <w:rPr>
          <w:rFonts w:ascii="Arial" w:eastAsia="Arial Unicode MS" w:hAnsi="Arial" w:cs="Arial"/>
          <w:sz w:val="24"/>
          <w:szCs w:val="24"/>
        </w:rPr>
        <w:t>s</w:t>
      </w:r>
      <w:r w:rsidR="00D775EA">
        <w:rPr>
          <w:rFonts w:ascii="Arial" w:eastAsia="Arial Unicode MS" w:hAnsi="Arial" w:cs="Arial"/>
          <w:sz w:val="24"/>
          <w:szCs w:val="24"/>
        </w:rPr>
        <w:t>o</w:t>
      </w:r>
      <w:r w:rsidR="00D775EA" w:rsidRPr="00C86A14">
        <w:rPr>
          <w:rFonts w:ascii="Arial" w:eastAsia="Arial Unicode MS" w:hAnsi="Arial" w:cs="Arial"/>
          <w:sz w:val="24"/>
          <w:szCs w:val="24"/>
        </w:rPr>
        <w:t xml:space="preserve">lo </w:t>
      </w:r>
      <w:r w:rsidR="004D11AD" w:rsidRPr="00C86A14">
        <w:rPr>
          <w:rFonts w:ascii="Arial" w:eastAsia="Arial Unicode MS" w:hAnsi="Arial" w:cs="Arial"/>
          <w:sz w:val="24"/>
          <w:szCs w:val="24"/>
        </w:rPr>
        <w:t>un dígito</w:t>
      </w:r>
      <w:r w:rsidR="00632D13" w:rsidRPr="00C86A14">
        <w:rPr>
          <w:rFonts w:ascii="Arial" w:eastAsia="Arial Unicode MS" w:hAnsi="Arial" w:cs="Arial"/>
          <w:sz w:val="24"/>
          <w:szCs w:val="24"/>
        </w:rPr>
        <w:t>.</w:t>
      </w:r>
      <w:r w:rsidR="00FA544D" w:rsidRPr="00C86A14">
        <w:rPr>
          <w:rFonts w:ascii="Arial" w:eastAsia="Arial Unicode MS" w:hAnsi="Arial" w:cs="Arial"/>
          <w:sz w:val="24"/>
          <w:szCs w:val="24"/>
        </w:rPr>
        <w:t xml:space="preserve"> </w:t>
      </w:r>
      <w:r w:rsidR="00476431" w:rsidRPr="00476431">
        <w:rPr>
          <w:rFonts w:ascii="Arial" w:eastAsia="Arial Unicode MS" w:hAnsi="Arial" w:cs="Arial"/>
          <w:sz w:val="24"/>
          <w:szCs w:val="24"/>
        </w:rPr>
        <w:t>Por ejemplo, si la altura de un telescopio en un observatorio astronómico mide 15 m, al hacer uso de la teoría de la aproximación se tiene que 15 se aproxima a 20; expresado en notación científica es 2 x 10</w:t>
      </w:r>
      <w:r w:rsidR="00476431" w:rsidRPr="00462ADD">
        <w:rPr>
          <w:rFonts w:ascii="Arial" w:eastAsia="Arial Unicode MS" w:hAnsi="Arial" w:cs="Arial"/>
          <w:sz w:val="24"/>
          <w:szCs w:val="24"/>
          <w:vertAlign w:val="superscript"/>
        </w:rPr>
        <w:t>1</w:t>
      </w:r>
      <w:r w:rsidR="00476431" w:rsidRPr="00462ADD">
        <w:rPr>
          <w:rFonts w:ascii="Arial" w:eastAsia="Arial Unicode MS" w:hAnsi="Arial" w:cs="Arial"/>
          <w:sz w:val="24"/>
          <w:szCs w:val="24"/>
        </w:rPr>
        <w:t>, el 2 se aproxima a la potencia de 10 más cercana, ya que es más cercano a 1, es decir, 10</w:t>
      </w:r>
      <w:r w:rsidR="00476431" w:rsidRPr="00476431">
        <w:rPr>
          <w:rFonts w:ascii="Arial" w:eastAsia="Arial Unicode MS" w:hAnsi="Arial" w:cs="Arial"/>
          <w:sz w:val="24"/>
          <w:szCs w:val="24"/>
          <w:vertAlign w:val="superscript"/>
          <w:rPrChange w:id="23" w:author="Sergio Cuellar" w:date="2015-10-05T21:24:00Z">
            <w:rPr>
              <w:rFonts w:ascii="Arial" w:eastAsia="Arial Unicode MS" w:hAnsi="Arial" w:cs="Arial"/>
              <w:sz w:val="24"/>
              <w:szCs w:val="24"/>
              <w:vertAlign w:val="superscript"/>
            </w:rPr>
          </w:rPrChange>
        </w:rPr>
        <w:t>0</w:t>
      </w:r>
      <w:r w:rsidR="00476431" w:rsidRPr="00476431">
        <w:rPr>
          <w:rFonts w:ascii="Arial" w:eastAsia="Arial Unicode MS" w:hAnsi="Arial" w:cs="Arial"/>
          <w:sz w:val="24"/>
          <w:szCs w:val="24"/>
          <w:rPrChange w:id="24" w:author="Sergio Cuellar" w:date="2015-10-05T21:24:00Z">
            <w:rPr>
              <w:rFonts w:ascii="Arial" w:eastAsia="Arial Unicode MS" w:hAnsi="Arial" w:cs="Arial"/>
              <w:sz w:val="24"/>
              <w:szCs w:val="24"/>
            </w:rPr>
          </w:rPrChange>
        </w:rPr>
        <w:t xml:space="preserve"> (que es 1) se opera 10</w:t>
      </w:r>
      <w:r w:rsidR="00476431" w:rsidRPr="00476431">
        <w:rPr>
          <w:rFonts w:ascii="Arial" w:eastAsia="Arial Unicode MS" w:hAnsi="Arial" w:cs="Arial"/>
          <w:sz w:val="24"/>
          <w:szCs w:val="24"/>
          <w:vertAlign w:val="superscript"/>
          <w:rPrChange w:id="25" w:author="Sergio Cuellar" w:date="2015-10-05T21:24:00Z">
            <w:rPr>
              <w:rFonts w:ascii="Arial" w:eastAsia="Arial Unicode MS" w:hAnsi="Arial" w:cs="Arial"/>
              <w:sz w:val="24"/>
              <w:szCs w:val="24"/>
              <w:vertAlign w:val="superscript"/>
            </w:rPr>
          </w:rPrChange>
        </w:rPr>
        <w:t>0</w:t>
      </w:r>
      <w:r w:rsidR="00476431" w:rsidRPr="00476431">
        <w:rPr>
          <w:rFonts w:ascii="Arial" w:eastAsia="Arial Unicode MS" w:hAnsi="Arial" w:cs="Arial"/>
          <w:sz w:val="24"/>
          <w:szCs w:val="24"/>
          <w:rPrChange w:id="26" w:author="Sergio Cuellar" w:date="2015-10-05T21:24:00Z">
            <w:rPr>
              <w:rFonts w:ascii="Arial" w:eastAsia="Arial Unicode MS" w:hAnsi="Arial" w:cs="Arial"/>
              <w:sz w:val="24"/>
              <w:szCs w:val="24"/>
            </w:rPr>
          </w:rPrChange>
        </w:rPr>
        <w:t xml:space="preserve"> x 10</w:t>
      </w:r>
      <w:r w:rsidR="00476431" w:rsidRPr="00476431">
        <w:rPr>
          <w:rFonts w:ascii="Arial" w:eastAsia="Arial Unicode MS" w:hAnsi="Arial" w:cs="Arial"/>
          <w:sz w:val="24"/>
          <w:szCs w:val="24"/>
          <w:vertAlign w:val="superscript"/>
          <w:rPrChange w:id="27" w:author="Sergio Cuellar" w:date="2015-10-05T21:24:00Z">
            <w:rPr>
              <w:rFonts w:ascii="Arial" w:eastAsia="Arial Unicode MS" w:hAnsi="Arial" w:cs="Arial"/>
              <w:sz w:val="24"/>
              <w:szCs w:val="24"/>
              <w:vertAlign w:val="superscript"/>
            </w:rPr>
          </w:rPrChange>
        </w:rPr>
        <w:t>1</w:t>
      </w:r>
      <w:r w:rsidR="00476431" w:rsidRPr="00476431">
        <w:rPr>
          <w:rFonts w:ascii="Arial" w:eastAsia="Arial Unicode MS" w:hAnsi="Arial" w:cs="Arial"/>
          <w:sz w:val="24"/>
          <w:szCs w:val="24"/>
          <w:rPrChange w:id="28" w:author="Sergio Cuellar" w:date="2015-10-05T21:24:00Z">
            <w:rPr>
              <w:rFonts w:ascii="Arial" w:eastAsia="Arial Unicode MS" w:hAnsi="Arial" w:cs="Arial"/>
              <w:sz w:val="24"/>
              <w:szCs w:val="24"/>
            </w:rPr>
          </w:rPrChange>
        </w:rPr>
        <w:t xml:space="preserve"> y el resultado del orden de magnitud de la altura de un telescopio es 10</w:t>
      </w:r>
      <w:r w:rsidR="00476431" w:rsidRPr="00476431">
        <w:rPr>
          <w:rFonts w:ascii="Arial" w:eastAsia="Arial Unicode MS" w:hAnsi="Arial" w:cs="Arial"/>
          <w:sz w:val="24"/>
          <w:szCs w:val="24"/>
          <w:vertAlign w:val="superscript"/>
          <w:rPrChange w:id="29" w:author="Sergio Cuellar" w:date="2015-10-05T21:24:00Z">
            <w:rPr>
              <w:rFonts w:ascii="Arial" w:eastAsia="Arial Unicode MS" w:hAnsi="Arial" w:cs="Arial"/>
              <w:sz w:val="24"/>
              <w:szCs w:val="24"/>
              <w:vertAlign w:val="superscript"/>
            </w:rPr>
          </w:rPrChange>
        </w:rPr>
        <w:t>1</w:t>
      </w:r>
      <w:r w:rsidR="00476431" w:rsidRPr="00476431">
        <w:rPr>
          <w:rFonts w:ascii="Arial" w:eastAsia="Arial Unicode MS" w:hAnsi="Arial" w:cs="Arial"/>
          <w:sz w:val="24"/>
          <w:szCs w:val="24"/>
          <w:rPrChange w:id="30" w:author="Sergio Cuellar" w:date="2015-10-05T21:24:00Z">
            <w:rPr>
              <w:rFonts w:ascii="Arial" w:eastAsia="Arial Unicode MS" w:hAnsi="Arial" w:cs="Arial"/>
              <w:sz w:val="24"/>
              <w:szCs w:val="24"/>
            </w:rPr>
          </w:rPrChange>
        </w:rPr>
        <w:t xml:space="preserve"> m o simplemente 10 m.</w:t>
      </w:r>
    </w:p>
    <w:p w14:paraId="1C1DED39" w14:textId="1E90B24A" w:rsidR="002E6318" w:rsidRPr="00C86A14" w:rsidRDefault="00EE4BC1"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Otro ejemplo</w:t>
      </w:r>
      <w:r w:rsidR="00C7019C">
        <w:rPr>
          <w:rFonts w:ascii="Arial" w:eastAsia="Arial Unicode MS" w:hAnsi="Arial" w:cs="Arial"/>
          <w:sz w:val="24"/>
          <w:szCs w:val="24"/>
        </w:rPr>
        <w:t>:</w:t>
      </w:r>
      <w:r w:rsidR="00C7019C" w:rsidRPr="00C86A14">
        <w:rPr>
          <w:rFonts w:ascii="Arial" w:eastAsia="Arial Unicode MS" w:hAnsi="Arial" w:cs="Arial"/>
          <w:sz w:val="24"/>
          <w:szCs w:val="24"/>
        </w:rPr>
        <w:t xml:space="preserve"> </w:t>
      </w:r>
      <w:r w:rsidRPr="00C86A14">
        <w:rPr>
          <w:rFonts w:ascii="Arial" w:eastAsia="Arial Unicode MS" w:hAnsi="Arial" w:cs="Arial"/>
          <w:sz w:val="24"/>
          <w:szCs w:val="24"/>
        </w:rPr>
        <w:t>el diámetro de la Luna es 768800000 m y su orden de magnitud es</w:t>
      </w:r>
      <w:r w:rsidR="00623D00">
        <w:rPr>
          <w:rFonts w:ascii="Arial" w:eastAsia="Arial Unicode MS" w:hAnsi="Arial" w:cs="Arial"/>
          <w:sz w:val="24"/>
          <w:szCs w:val="24"/>
        </w:rPr>
        <w:t xml:space="preserve"> </w:t>
      </w:r>
      <w:r w:rsidRPr="00C86A14">
        <w:rPr>
          <w:rFonts w:ascii="Arial" w:eastAsia="Arial Unicode MS" w:hAnsi="Arial" w:cs="Arial"/>
          <w:sz w:val="24"/>
          <w:szCs w:val="24"/>
        </w:rPr>
        <w:t>768800000~800000000</w:t>
      </w:r>
      <w:ins w:id="31" w:author="María" w:date="2015-09-18T22:49:00Z">
        <w:r w:rsidR="00C7019C">
          <w:rPr>
            <w:rFonts w:ascii="Arial" w:eastAsia="Arial Unicode MS" w:hAnsi="Arial" w:cs="Arial"/>
            <w:sz w:val="24"/>
            <w:szCs w:val="24"/>
          </w:rPr>
          <w:t>;</w:t>
        </w:r>
      </w:ins>
      <w:r w:rsidRPr="00C86A14">
        <w:rPr>
          <w:rFonts w:ascii="Arial" w:eastAsia="Arial Unicode MS" w:hAnsi="Arial" w:cs="Arial"/>
          <w:sz w:val="24"/>
          <w:szCs w:val="24"/>
        </w:rPr>
        <w:t xml:space="preserve"> en notación científica </w:t>
      </w:r>
      <w:r w:rsidR="00C7019C">
        <w:rPr>
          <w:rFonts w:ascii="Arial" w:eastAsia="Arial Unicode MS" w:hAnsi="Arial" w:cs="Arial"/>
          <w:sz w:val="24"/>
          <w:szCs w:val="24"/>
        </w:rPr>
        <w:t xml:space="preserve">es </w:t>
      </w:r>
      <w:r w:rsidRPr="00C86A14">
        <w:rPr>
          <w:rFonts w:ascii="Arial" w:eastAsia="Arial Unicode MS" w:hAnsi="Arial" w:cs="Arial"/>
          <w:sz w:val="24"/>
          <w:szCs w:val="24"/>
        </w:rPr>
        <w:t>8 x 10</w:t>
      </w:r>
      <w:r w:rsidRPr="00C86A14">
        <w:rPr>
          <w:rFonts w:ascii="Arial" w:eastAsia="Arial Unicode MS" w:hAnsi="Arial" w:cs="Arial"/>
          <w:sz w:val="24"/>
          <w:szCs w:val="24"/>
          <w:vertAlign w:val="superscript"/>
        </w:rPr>
        <w:t xml:space="preserve">8 </w:t>
      </w:r>
      <w:r w:rsidRPr="00C86A14">
        <w:rPr>
          <w:rFonts w:ascii="Arial" w:eastAsia="Arial Unicode MS" w:hAnsi="Arial" w:cs="Arial"/>
          <w:sz w:val="24"/>
          <w:szCs w:val="24"/>
        </w:rPr>
        <w:t xml:space="preserve">m, </w:t>
      </w:r>
      <w:r w:rsidR="001E60B4">
        <w:rPr>
          <w:rFonts w:ascii="Arial" w:eastAsia="Arial Unicode MS" w:hAnsi="Arial" w:cs="Arial"/>
          <w:sz w:val="24"/>
          <w:szCs w:val="24"/>
        </w:rPr>
        <w:t xml:space="preserve">y </w:t>
      </w:r>
      <w:r w:rsidRPr="00C86A14">
        <w:rPr>
          <w:rFonts w:ascii="Arial" w:eastAsia="Arial Unicode MS" w:hAnsi="Arial" w:cs="Arial"/>
          <w:sz w:val="24"/>
          <w:szCs w:val="24"/>
        </w:rPr>
        <w:t>8~10</w:t>
      </w:r>
      <w:r w:rsidR="00847C30">
        <w:rPr>
          <w:rFonts w:ascii="Arial" w:eastAsia="Arial Unicode MS" w:hAnsi="Arial" w:cs="Arial"/>
          <w:sz w:val="24"/>
          <w:szCs w:val="24"/>
        </w:rPr>
        <w:t xml:space="preserve"> (se aproxima a 10)</w:t>
      </w:r>
      <w:r w:rsidR="00F27515">
        <w:rPr>
          <w:rFonts w:ascii="Arial" w:eastAsia="Arial Unicode MS" w:hAnsi="Arial" w:cs="Arial"/>
          <w:sz w:val="24"/>
          <w:szCs w:val="24"/>
        </w:rPr>
        <w:t xml:space="preserve"> o 10</w:t>
      </w:r>
      <w:r w:rsidR="00F27515">
        <w:rPr>
          <w:rFonts w:ascii="Arial" w:eastAsia="Arial Unicode MS" w:hAnsi="Arial" w:cs="Arial"/>
          <w:sz w:val="24"/>
          <w:szCs w:val="24"/>
          <w:vertAlign w:val="superscript"/>
        </w:rPr>
        <w:t>1</w:t>
      </w:r>
      <w:r w:rsidRPr="00C86A14">
        <w:rPr>
          <w:rFonts w:ascii="Arial" w:eastAsia="Arial Unicode MS" w:hAnsi="Arial" w:cs="Arial"/>
          <w:sz w:val="24"/>
          <w:szCs w:val="24"/>
        </w:rPr>
        <w:t>, entonces el orden de magnitud del diámetro lunar es 10</w:t>
      </w:r>
      <w:r w:rsidRPr="00C86A14">
        <w:rPr>
          <w:rFonts w:ascii="Arial" w:eastAsia="Arial Unicode MS" w:hAnsi="Arial" w:cs="Arial"/>
          <w:sz w:val="24"/>
          <w:szCs w:val="24"/>
          <w:vertAlign w:val="superscript"/>
        </w:rPr>
        <w:t>9</w:t>
      </w:r>
      <w:r w:rsidRPr="00C86A14">
        <w:rPr>
          <w:rFonts w:ascii="Arial" w:eastAsia="Arial Unicode MS" w:hAnsi="Arial" w:cs="Arial"/>
          <w:sz w:val="24"/>
          <w:szCs w:val="24"/>
        </w:rPr>
        <w:t xml:space="preserve"> m. </w:t>
      </w:r>
      <w:r w:rsidR="002E6318" w:rsidRPr="00C86A14">
        <w:rPr>
          <w:rFonts w:ascii="Arial" w:eastAsia="Arial Unicode MS" w:hAnsi="Arial" w:cs="Arial"/>
          <w:sz w:val="24"/>
          <w:szCs w:val="24"/>
        </w:rPr>
        <w:t xml:space="preserve">En el caso de una cantidad </w:t>
      </w:r>
      <w:r w:rsidR="009F04A2" w:rsidRPr="00C86A14">
        <w:rPr>
          <w:rFonts w:ascii="Arial" w:eastAsia="Arial Unicode MS" w:hAnsi="Arial" w:cs="Arial"/>
          <w:sz w:val="24"/>
          <w:szCs w:val="24"/>
        </w:rPr>
        <w:t xml:space="preserve">muy </w:t>
      </w:r>
      <w:r w:rsidR="002E6318" w:rsidRPr="00C86A14">
        <w:rPr>
          <w:rFonts w:ascii="Arial" w:eastAsia="Arial Unicode MS" w:hAnsi="Arial" w:cs="Arial"/>
          <w:sz w:val="24"/>
          <w:szCs w:val="24"/>
        </w:rPr>
        <w:t xml:space="preserve">pequeña, </w:t>
      </w:r>
      <w:r w:rsidR="00C7019C">
        <w:rPr>
          <w:rFonts w:ascii="Arial" w:eastAsia="Arial Unicode MS" w:hAnsi="Arial" w:cs="Arial"/>
          <w:sz w:val="24"/>
          <w:szCs w:val="24"/>
        </w:rPr>
        <w:t xml:space="preserve">como </w:t>
      </w:r>
      <w:r w:rsidR="009F04A2" w:rsidRPr="00C86A14">
        <w:rPr>
          <w:rFonts w:ascii="Arial" w:eastAsia="Arial Unicode MS" w:hAnsi="Arial" w:cs="Arial"/>
          <w:sz w:val="24"/>
          <w:szCs w:val="24"/>
        </w:rPr>
        <w:t>la masa de un</w:t>
      </w:r>
      <w:r w:rsidR="00FE01FB" w:rsidRPr="00C86A14">
        <w:rPr>
          <w:rFonts w:ascii="Arial" w:eastAsia="Arial Unicode MS" w:hAnsi="Arial" w:cs="Arial"/>
          <w:sz w:val="24"/>
          <w:szCs w:val="24"/>
        </w:rPr>
        <w:t xml:space="preserve"> protón,</w:t>
      </w:r>
      <w:r w:rsidR="009F04A2" w:rsidRPr="00C86A14">
        <w:rPr>
          <w:rFonts w:ascii="Arial" w:eastAsia="Arial Unicode MS" w:hAnsi="Arial" w:cs="Arial"/>
          <w:sz w:val="24"/>
          <w:szCs w:val="24"/>
        </w:rPr>
        <w:t xml:space="preserve"> </w:t>
      </w:r>
      <w:r w:rsidR="00FE01FB" w:rsidRPr="00C86A14">
        <w:rPr>
          <w:rFonts w:ascii="Arial" w:eastAsia="Arial Unicode MS" w:hAnsi="Arial" w:cs="Arial"/>
          <w:sz w:val="24"/>
          <w:szCs w:val="24"/>
        </w:rPr>
        <w:t>1,67</w:t>
      </w:r>
      <w:r w:rsidR="009F04A2" w:rsidRPr="00C86A14">
        <w:rPr>
          <w:rFonts w:ascii="Arial" w:eastAsia="Arial Unicode MS" w:hAnsi="Arial" w:cs="Arial"/>
          <w:sz w:val="24"/>
          <w:szCs w:val="24"/>
        </w:rPr>
        <w:t xml:space="preserve"> x 10</w:t>
      </w:r>
      <w:r w:rsidR="009F04A2" w:rsidRPr="00C86A14">
        <w:rPr>
          <w:rFonts w:ascii="Arial" w:eastAsia="Arial Unicode MS" w:hAnsi="Arial" w:cs="Arial"/>
          <w:sz w:val="24"/>
          <w:szCs w:val="24"/>
          <w:vertAlign w:val="superscript"/>
        </w:rPr>
        <w:t>-</w:t>
      </w:r>
      <w:r w:rsidR="00FE01FB" w:rsidRPr="00C86A14">
        <w:rPr>
          <w:rFonts w:ascii="Arial" w:eastAsia="Arial Unicode MS" w:hAnsi="Arial" w:cs="Arial"/>
          <w:sz w:val="24"/>
          <w:szCs w:val="24"/>
          <w:vertAlign w:val="superscript"/>
        </w:rPr>
        <w:t>27</w:t>
      </w:r>
      <w:r w:rsidR="009F04A2" w:rsidRPr="00C86A14">
        <w:rPr>
          <w:rFonts w:ascii="Arial" w:eastAsia="Arial Unicode MS" w:hAnsi="Arial" w:cs="Arial"/>
          <w:sz w:val="24"/>
          <w:szCs w:val="24"/>
        </w:rPr>
        <w:t xml:space="preserve"> </w:t>
      </w:r>
      <w:r w:rsidR="00C7019C">
        <w:rPr>
          <w:rFonts w:ascii="Arial" w:eastAsia="Arial Unicode MS" w:hAnsi="Arial" w:cs="Arial"/>
          <w:sz w:val="24"/>
          <w:szCs w:val="24"/>
        </w:rPr>
        <w:t>k</w:t>
      </w:r>
      <w:r w:rsidR="00C7019C" w:rsidRPr="00C86A14">
        <w:rPr>
          <w:rFonts w:ascii="Arial" w:eastAsia="Arial Unicode MS" w:hAnsi="Arial" w:cs="Arial"/>
          <w:sz w:val="24"/>
          <w:szCs w:val="24"/>
        </w:rPr>
        <w:t>g</w:t>
      </w:r>
      <w:r w:rsidR="009F04A2" w:rsidRPr="00C86A14">
        <w:rPr>
          <w:rFonts w:ascii="Arial" w:eastAsia="Arial Unicode MS" w:hAnsi="Arial" w:cs="Arial"/>
          <w:sz w:val="24"/>
          <w:szCs w:val="24"/>
        </w:rPr>
        <w:t>, el cálculo para estimar su orden de magnitud será 10</w:t>
      </w:r>
      <w:r w:rsidR="00FE01FB" w:rsidRPr="00C86A14">
        <w:rPr>
          <w:rFonts w:ascii="Arial" w:eastAsia="Arial Unicode MS" w:hAnsi="Arial" w:cs="Arial"/>
          <w:sz w:val="24"/>
          <w:szCs w:val="24"/>
          <w:vertAlign w:val="superscript"/>
        </w:rPr>
        <w:t>0</w:t>
      </w:r>
      <w:r w:rsidR="009F04A2" w:rsidRPr="00C86A14">
        <w:rPr>
          <w:rFonts w:ascii="Arial" w:eastAsia="Arial Unicode MS" w:hAnsi="Arial" w:cs="Arial"/>
          <w:sz w:val="24"/>
          <w:szCs w:val="24"/>
        </w:rPr>
        <w:t xml:space="preserve"> x 10</w:t>
      </w:r>
      <w:r w:rsidR="009F04A2" w:rsidRPr="00C86A14">
        <w:rPr>
          <w:rFonts w:ascii="Arial" w:eastAsia="Arial Unicode MS" w:hAnsi="Arial" w:cs="Arial"/>
          <w:sz w:val="24"/>
          <w:szCs w:val="24"/>
          <w:vertAlign w:val="superscript"/>
        </w:rPr>
        <w:t>-</w:t>
      </w:r>
      <w:r w:rsidR="00FE01FB" w:rsidRPr="00C86A14">
        <w:rPr>
          <w:rFonts w:ascii="Arial" w:eastAsia="Arial Unicode MS" w:hAnsi="Arial" w:cs="Arial"/>
          <w:sz w:val="24"/>
          <w:szCs w:val="24"/>
          <w:vertAlign w:val="superscript"/>
        </w:rPr>
        <w:t>27</w:t>
      </w:r>
      <w:r w:rsidR="009F04A2" w:rsidRPr="00C86A14">
        <w:rPr>
          <w:rFonts w:ascii="Arial" w:eastAsia="Arial Unicode MS" w:hAnsi="Arial" w:cs="Arial"/>
          <w:sz w:val="24"/>
          <w:szCs w:val="24"/>
        </w:rPr>
        <w:t>~10</w:t>
      </w:r>
      <w:r w:rsidR="009F04A2" w:rsidRPr="00C86A14">
        <w:rPr>
          <w:rFonts w:ascii="Arial" w:eastAsia="Arial Unicode MS" w:hAnsi="Arial" w:cs="Arial"/>
          <w:sz w:val="24"/>
          <w:szCs w:val="24"/>
          <w:vertAlign w:val="superscript"/>
        </w:rPr>
        <w:t>-</w:t>
      </w:r>
      <w:r w:rsidR="00FE01FB" w:rsidRPr="00C86A14">
        <w:rPr>
          <w:rFonts w:ascii="Arial" w:eastAsia="Arial Unicode MS" w:hAnsi="Arial" w:cs="Arial"/>
          <w:sz w:val="24"/>
          <w:szCs w:val="24"/>
          <w:vertAlign w:val="superscript"/>
        </w:rPr>
        <w:t>27</w:t>
      </w:r>
      <w:r w:rsidR="00FE01FB" w:rsidRPr="00C86A14">
        <w:rPr>
          <w:rFonts w:ascii="Arial" w:eastAsia="Arial Unicode MS" w:hAnsi="Arial" w:cs="Arial"/>
          <w:sz w:val="24"/>
          <w:szCs w:val="24"/>
        </w:rPr>
        <w:t xml:space="preserve"> </w:t>
      </w:r>
      <w:r w:rsidR="00C7019C">
        <w:rPr>
          <w:rFonts w:ascii="Arial" w:eastAsia="Arial Unicode MS" w:hAnsi="Arial" w:cs="Arial"/>
          <w:sz w:val="24"/>
          <w:szCs w:val="24"/>
        </w:rPr>
        <w:t>k</w:t>
      </w:r>
      <w:r w:rsidR="00C7019C" w:rsidRPr="00C86A14">
        <w:rPr>
          <w:rFonts w:ascii="Arial" w:eastAsia="Arial Unicode MS" w:hAnsi="Arial" w:cs="Arial"/>
          <w:sz w:val="24"/>
          <w:szCs w:val="24"/>
        </w:rPr>
        <w:t>g</w:t>
      </w:r>
      <w:r w:rsidR="009F04A2" w:rsidRPr="00C86A14">
        <w:rPr>
          <w:rFonts w:ascii="Arial" w:eastAsia="Arial Unicode MS" w:hAnsi="Arial" w:cs="Arial"/>
          <w:sz w:val="24"/>
          <w:szCs w:val="24"/>
        </w:rPr>
        <w:t>.</w:t>
      </w:r>
    </w:p>
    <w:p w14:paraId="6D0DDF38" w14:textId="1C33B9EC" w:rsidR="006E7C43" w:rsidRPr="00C86A14" w:rsidRDefault="00C7019C" w:rsidP="00C86A14">
      <w:pPr>
        <w:spacing w:line="360" w:lineRule="auto"/>
        <w:jc w:val="both"/>
        <w:rPr>
          <w:rFonts w:ascii="Arial" w:eastAsia="Arial Unicode MS" w:hAnsi="Arial" w:cs="Arial"/>
          <w:sz w:val="24"/>
          <w:szCs w:val="24"/>
        </w:rPr>
      </w:pPr>
      <w:r>
        <w:rPr>
          <w:rFonts w:ascii="Arial" w:eastAsia="Arial Unicode MS" w:hAnsi="Arial" w:cs="Arial"/>
          <w:sz w:val="24"/>
          <w:szCs w:val="24"/>
        </w:rPr>
        <w:t>Al conocer</w:t>
      </w:r>
      <w:r w:rsidRPr="00C86A14">
        <w:rPr>
          <w:rFonts w:ascii="Arial" w:eastAsia="Arial Unicode MS" w:hAnsi="Arial" w:cs="Arial"/>
          <w:sz w:val="24"/>
          <w:szCs w:val="24"/>
        </w:rPr>
        <w:t xml:space="preserve"> </w:t>
      </w:r>
      <w:r w:rsidR="00174FF4" w:rsidRPr="00C86A14">
        <w:rPr>
          <w:rFonts w:ascii="Arial" w:eastAsia="Arial Unicode MS" w:hAnsi="Arial" w:cs="Arial"/>
          <w:sz w:val="24"/>
          <w:szCs w:val="24"/>
        </w:rPr>
        <w:t>los órdenes de magnitud de las cantidades es mucho más sencillo efectuar cálculos</w:t>
      </w:r>
      <w:r w:rsidR="006E7C43" w:rsidRPr="00C86A14">
        <w:rPr>
          <w:rFonts w:ascii="Arial" w:eastAsia="Arial Unicode MS" w:hAnsi="Arial" w:cs="Arial"/>
          <w:sz w:val="24"/>
          <w:szCs w:val="24"/>
        </w:rPr>
        <w:t>, cuando no se necesita el resultado exacto o no se cuenta con una calculadora o computador.</w:t>
      </w:r>
    </w:p>
    <w:p w14:paraId="71A4980D" w14:textId="7E79F890" w:rsidR="00666EDD" w:rsidRPr="00C86A14" w:rsidRDefault="006D07D0"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Con </w:t>
      </w:r>
      <w:r w:rsidR="00666EDD" w:rsidRPr="00C86A14">
        <w:rPr>
          <w:rFonts w:ascii="Arial" w:eastAsia="Arial Unicode MS" w:hAnsi="Arial" w:cs="Arial"/>
          <w:sz w:val="24"/>
          <w:szCs w:val="24"/>
        </w:rPr>
        <w:t>el siguiente recurso de exposición podrás hacer un viaje del microcosmos al macrocosmos</w:t>
      </w:r>
      <w:ins w:id="32" w:author="María" w:date="2015-09-18T22:52:00Z">
        <w:r w:rsidR="00C7019C">
          <w:rPr>
            <w:rFonts w:ascii="Arial" w:eastAsia="Arial Unicode MS" w:hAnsi="Arial" w:cs="Arial"/>
            <w:sz w:val="24"/>
            <w:szCs w:val="24"/>
          </w:rPr>
          <w:t>,</w:t>
        </w:r>
      </w:ins>
      <w:r w:rsidR="00666EDD" w:rsidRPr="00C86A14">
        <w:rPr>
          <w:rFonts w:ascii="Arial" w:eastAsia="Arial Unicode MS" w:hAnsi="Arial" w:cs="Arial"/>
          <w:sz w:val="24"/>
          <w:szCs w:val="24"/>
        </w:rPr>
        <w:t xml:space="preserve"> haciendo uso </w:t>
      </w:r>
      <w:r w:rsidR="001904EA" w:rsidRPr="00C86A14">
        <w:rPr>
          <w:rFonts w:ascii="Arial" w:eastAsia="Arial Unicode MS" w:hAnsi="Arial" w:cs="Arial"/>
          <w:sz w:val="24"/>
          <w:szCs w:val="24"/>
        </w:rPr>
        <w:t xml:space="preserve">de los </w:t>
      </w:r>
      <w:r w:rsidR="00666EDD" w:rsidRPr="00C86A14">
        <w:rPr>
          <w:rFonts w:ascii="Arial" w:eastAsia="Arial Unicode MS" w:hAnsi="Arial" w:cs="Arial"/>
          <w:b/>
          <w:sz w:val="24"/>
          <w:szCs w:val="24"/>
        </w:rPr>
        <w:t>órdenes de magnitud</w:t>
      </w:r>
      <w:r w:rsidR="00666EDD" w:rsidRPr="00C86A14">
        <w:rPr>
          <w:rFonts w:ascii="Arial" w:eastAsia="Arial Unicode MS" w:hAnsi="Arial" w:cs="Arial"/>
          <w:sz w:val="24"/>
          <w:szCs w:val="24"/>
        </w:rPr>
        <w:t xml:space="preserve">, </w:t>
      </w:r>
      <w:r w:rsidR="00C7019C">
        <w:rPr>
          <w:rFonts w:ascii="Arial" w:eastAsia="Arial Unicode MS" w:hAnsi="Arial" w:cs="Arial"/>
          <w:sz w:val="24"/>
          <w:szCs w:val="24"/>
        </w:rPr>
        <w:t>los</w:t>
      </w:r>
      <w:r w:rsidR="00C7019C" w:rsidRPr="00C86A14">
        <w:rPr>
          <w:rFonts w:ascii="Arial" w:eastAsia="Arial Unicode MS" w:hAnsi="Arial" w:cs="Arial"/>
          <w:sz w:val="24"/>
          <w:szCs w:val="24"/>
        </w:rPr>
        <w:t xml:space="preserve"> </w:t>
      </w:r>
      <w:r w:rsidR="00666EDD" w:rsidRPr="00C86A14">
        <w:rPr>
          <w:rFonts w:ascii="Arial" w:eastAsia="Arial Unicode MS" w:hAnsi="Arial" w:cs="Arial"/>
          <w:sz w:val="24"/>
          <w:szCs w:val="24"/>
        </w:rPr>
        <w:t>cual</w:t>
      </w:r>
      <w:r w:rsidR="00C7019C">
        <w:rPr>
          <w:rFonts w:ascii="Arial" w:eastAsia="Arial Unicode MS" w:hAnsi="Arial" w:cs="Arial"/>
          <w:sz w:val="24"/>
          <w:szCs w:val="24"/>
        </w:rPr>
        <w:t>es</w:t>
      </w:r>
      <w:r w:rsidR="00666EDD" w:rsidRPr="00C86A14">
        <w:rPr>
          <w:rFonts w:ascii="Arial" w:eastAsia="Arial Unicode MS" w:hAnsi="Arial" w:cs="Arial"/>
          <w:sz w:val="24"/>
          <w:szCs w:val="24"/>
        </w:rPr>
        <w:t xml:space="preserve"> </w:t>
      </w:r>
      <w:r w:rsidR="00C7019C">
        <w:rPr>
          <w:rFonts w:ascii="Arial" w:eastAsia="Arial Unicode MS" w:hAnsi="Arial" w:cs="Arial"/>
          <w:sz w:val="24"/>
          <w:szCs w:val="24"/>
        </w:rPr>
        <w:t>son</w:t>
      </w:r>
      <w:r w:rsidR="00C7019C" w:rsidRPr="00C86A14">
        <w:rPr>
          <w:rFonts w:ascii="Arial" w:eastAsia="Arial Unicode MS" w:hAnsi="Arial" w:cs="Arial"/>
          <w:sz w:val="24"/>
          <w:szCs w:val="24"/>
        </w:rPr>
        <w:t xml:space="preserve"> </w:t>
      </w:r>
      <w:r w:rsidR="00666EDD" w:rsidRPr="00C86A14">
        <w:rPr>
          <w:rFonts w:ascii="Arial" w:eastAsia="Arial Unicode MS" w:hAnsi="Arial" w:cs="Arial"/>
          <w:sz w:val="24"/>
          <w:szCs w:val="24"/>
        </w:rPr>
        <w:t xml:space="preserve">muy </w:t>
      </w:r>
      <w:r w:rsidR="00C7019C" w:rsidRPr="00C86A14">
        <w:rPr>
          <w:rFonts w:ascii="Arial" w:eastAsia="Arial Unicode MS" w:hAnsi="Arial" w:cs="Arial"/>
          <w:sz w:val="24"/>
          <w:szCs w:val="24"/>
        </w:rPr>
        <w:t>úti</w:t>
      </w:r>
      <w:r w:rsidR="00C7019C">
        <w:rPr>
          <w:rFonts w:ascii="Arial" w:eastAsia="Arial Unicode MS" w:hAnsi="Arial" w:cs="Arial"/>
          <w:sz w:val="24"/>
          <w:szCs w:val="24"/>
        </w:rPr>
        <w:t>les</w:t>
      </w:r>
      <w:r w:rsidR="00C7019C" w:rsidRPr="00C86A14">
        <w:rPr>
          <w:rFonts w:ascii="Arial" w:eastAsia="Arial Unicode MS" w:hAnsi="Arial" w:cs="Arial"/>
          <w:sz w:val="24"/>
          <w:szCs w:val="24"/>
        </w:rPr>
        <w:t xml:space="preserve"> </w:t>
      </w:r>
      <w:r w:rsidR="00666EDD" w:rsidRPr="00C86A14">
        <w:rPr>
          <w:rFonts w:ascii="Arial" w:eastAsia="Arial Unicode MS" w:hAnsi="Arial" w:cs="Arial"/>
          <w:sz w:val="24"/>
          <w:szCs w:val="24"/>
        </w:rPr>
        <w:t>cuando se hace referencia a la potencia de 10 más cercana con la cual se puede cuantificar una magnitud física.</w:t>
      </w:r>
      <w:r w:rsidR="00623D00">
        <w:rPr>
          <w:rFonts w:ascii="Arial" w:eastAsia="Arial Unicode MS" w:hAnsi="Arial" w:cs="Arial"/>
          <w:sz w:val="24"/>
          <w:szCs w:val="24"/>
        </w:rPr>
        <w:t xml:space="preserve"> </w:t>
      </w:r>
    </w:p>
    <w:tbl>
      <w:tblPr>
        <w:tblStyle w:val="Tablaconcuadrcula"/>
        <w:tblW w:w="0" w:type="auto"/>
        <w:tblLook w:val="04A0" w:firstRow="1" w:lastRow="0" w:firstColumn="1" w:lastColumn="0" w:noHBand="0" w:noVBand="1"/>
      </w:tblPr>
      <w:tblGrid>
        <w:gridCol w:w="2461"/>
        <w:gridCol w:w="6367"/>
      </w:tblGrid>
      <w:tr w:rsidR="00666EDD" w:rsidRPr="00C86A14" w14:paraId="4E6F32CB" w14:textId="77777777" w:rsidTr="00C72B9F">
        <w:tc>
          <w:tcPr>
            <w:tcW w:w="8828" w:type="dxa"/>
            <w:gridSpan w:val="2"/>
            <w:shd w:val="clear" w:color="auto" w:fill="000000" w:themeFill="text1"/>
          </w:tcPr>
          <w:p w14:paraId="4A62E16F" w14:textId="77777777" w:rsidR="00666EDD" w:rsidRPr="00C86A14" w:rsidRDefault="00666EDD"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Profundiza: Recurso nuevo</w:t>
            </w:r>
          </w:p>
        </w:tc>
      </w:tr>
      <w:tr w:rsidR="00666EDD" w:rsidRPr="00C86A14" w14:paraId="000FF039" w14:textId="77777777" w:rsidTr="00C72B9F">
        <w:tc>
          <w:tcPr>
            <w:tcW w:w="2461" w:type="dxa"/>
          </w:tcPr>
          <w:p w14:paraId="1AFC7CED" w14:textId="77777777" w:rsidR="00666EDD" w:rsidRPr="00C86A14" w:rsidRDefault="00666EDD"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7" w:type="dxa"/>
          </w:tcPr>
          <w:p w14:paraId="63514824" w14:textId="6D6E725C" w:rsidR="00666EDD" w:rsidRPr="00C86A14" w:rsidRDefault="00666ED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00B402AB" w:rsidRPr="00C86A14">
              <w:rPr>
                <w:rFonts w:ascii="Arial" w:eastAsia="Arial Unicode MS" w:hAnsi="Arial" w:cs="Arial"/>
                <w:color w:val="000000"/>
                <w:sz w:val="24"/>
                <w:szCs w:val="24"/>
              </w:rPr>
              <w:t xml:space="preserve"> _REC1</w:t>
            </w:r>
            <w:r w:rsidR="00D74C3E" w:rsidRPr="00C86A14">
              <w:rPr>
                <w:rFonts w:ascii="Arial" w:eastAsia="Arial Unicode MS" w:hAnsi="Arial" w:cs="Arial"/>
                <w:color w:val="000000"/>
                <w:sz w:val="24"/>
                <w:szCs w:val="24"/>
              </w:rPr>
              <w:t>6</w:t>
            </w:r>
            <w:r w:rsidRPr="00C86A14">
              <w:rPr>
                <w:rFonts w:ascii="Arial" w:eastAsia="Arial Unicode MS" w:hAnsi="Arial" w:cs="Arial"/>
                <w:color w:val="000000"/>
                <w:sz w:val="24"/>
                <w:szCs w:val="24"/>
              </w:rPr>
              <w:t>0</w:t>
            </w:r>
          </w:p>
          <w:p w14:paraId="40498830" w14:textId="77777777" w:rsidR="00666EDD" w:rsidRPr="00C86A14" w:rsidRDefault="00666ED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highlight w:val="red"/>
              </w:rPr>
              <w:t>Recurso_2_F12_CN_10_01 (5)</w:t>
            </w:r>
          </w:p>
          <w:p w14:paraId="5FFA5D9F" w14:textId="77777777" w:rsidR="00666EDD" w:rsidRPr="00C86A14" w:rsidRDefault="00666ED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 través de imágenes se presentan los órdenes de magnitud de diferentes escalas </w:t>
            </w:r>
          </w:p>
          <w:p w14:paraId="22E681D8" w14:textId="77777777" w:rsidR="00666EDD" w:rsidRPr="00C86A14" w:rsidRDefault="00666EDD" w:rsidP="00C86A14">
            <w:pPr>
              <w:spacing w:line="360" w:lineRule="auto"/>
              <w:jc w:val="both"/>
              <w:rPr>
                <w:rFonts w:ascii="Arial" w:eastAsia="Arial Unicode MS" w:hAnsi="Arial" w:cs="Arial"/>
                <w:b/>
                <w:color w:val="000000"/>
                <w:sz w:val="24"/>
                <w:szCs w:val="24"/>
              </w:rPr>
            </w:pPr>
          </w:p>
        </w:tc>
      </w:tr>
      <w:tr w:rsidR="00666EDD" w:rsidRPr="00C86A14" w14:paraId="4AB1578F" w14:textId="77777777" w:rsidTr="00C72B9F">
        <w:tc>
          <w:tcPr>
            <w:tcW w:w="2461" w:type="dxa"/>
          </w:tcPr>
          <w:p w14:paraId="7E7F6962" w14:textId="77777777" w:rsidR="00666EDD" w:rsidRPr="00C86A14" w:rsidRDefault="00666ED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Título</w:t>
            </w:r>
          </w:p>
        </w:tc>
        <w:tc>
          <w:tcPr>
            <w:tcW w:w="6367" w:type="dxa"/>
          </w:tcPr>
          <w:p w14:paraId="78FADB05" w14:textId="7B6A0B5A" w:rsidR="00666EDD" w:rsidRPr="00C86A14" w:rsidRDefault="00C7019C" w:rsidP="00C7019C">
            <w:pPr>
              <w:spacing w:line="360" w:lineRule="auto"/>
              <w:jc w:val="both"/>
              <w:rPr>
                <w:rFonts w:ascii="Arial" w:eastAsia="Arial Unicode MS" w:hAnsi="Arial" w:cs="Arial"/>
                <w:b/>
                <w:color w:val="000000"/>
                <w:sz w:val="24"/>
                <w:szCs w:val="24"/>
              </w:rPr>
            </w:pPr>
            <w:r>
              <w:rPr>
                <w:rFonts w:ascii="Arial" w:eastAsia="Arial Unicode MS" w:hAnsi="Arial" w:cs="Arial"/>
                <w:b/>
                <w:color w:val="000000"/>
                <w:sz w:val="24"/>
                <w:szCs w:val="24"/>
              </w:rPr>
              <w:t>Los ó</w:t>
            </w:r>
            <w:r w:rsidRPr="00C86A14">
              <w:rPr>
                <w:rFonts w:ascii="Arial" w:eastAsia="Arial Unicode MS" w:hAnsi="Arial" w:cs="Arial"/>
                <w:b/>
                <w:color w:val="000000"/>
                <w:sz w:val="24"/>
                <w:szCs w:val="24"/>
              </w:rPr>
              <w:t xml:space="preserve">rdenes </w:t>
            </w:r>
            <w:r w:rsidR="00666EDD" w:rsidRPr="00C86A14">
              <w:rPr>
                <w:rFonts w:ascii="Arial" w:eastAsia="Arial Unicode MS" w:hAnsi="Arial" w:cs="Arial"/>
                <w:b/>
                <w:color w:val="000000"/>
                <w:sz w:val="24"/>
                <w:szCs w:val="24"/>
              </w:rPr>
              <w:t xml:space="preserve">de magnitud: </w:t>
            </w:r>
            <w:r>
              <w:rPr>
                <w:rFonts w:ascii="Arial" w:eastAsia="Arial Unicode MS" w:hAnsi="Arial" w:cs="Arial"/>
                <w:b/>
                <w:color w:val="000000"/>
                <w:sz w:val="24"/>
                <w:szCs w:val="24"/>
              </w:rPr>
              <w:t>u</w:t>
            </w:r>
            <w:r w:rsidRPr="00C86A14">
              <w:rPr>
                <w:rFonts w:ascii="Arial" w:eastAsia="Arial Unicode MS" w:hAnsi="Arial" w:cs="Arial"/>
                <w:b/>
                <w:color w:val="000000"/>
                <w:sz w:val="24"/>
                <w:szCs w:val="24"/>
              </w:rPr>
              <w:t xml:space="preserve">n </w:t>
            </w:r>
            <w:r w:rsidR="00666EDD" w:rsidRPr="00C86A14">
              <w:rPr>
                <w:rFonts w:ascii="Arial" w:eastAsia="Arial Unicode MS" w:hAnsi="Arial" w:cs="Arial"/>
                <w:b/>
                <w:color w:val="000000"/>
                <w:sz w:val="24"/>
                <w:szCs w:val="24"/>
              </w:rPr>
              <w:t xml:space="preserve">recorrido del microcosmos al macrocosmos. </w:t>
            </w:r>
          </w:p>
        </w:tc>
      </w:tr>
      <w:tr w:rsidR="00666EDD" w:rsidRPr="00C86A14" w14:paraId="1851D867" w14:textId="77777777" w:rsidTr="00C72B9F">
        <w:tc>
          <w:tcPr>
            <w:tcW w:w="2461" w:type="dxa"/>
          </w:tcPr>
          <w:p w14:paraId="1078F5D3" w14:textId="77777777" w:rsidR="00666EDD" w:rsidRPr="00C86A14" w:rsidRDefault="00666ED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Descripción</w:t>
            </w:r>
          </w:p>
        </w:tc>
        <w:tc>
          <w:tcPr>
            <w:tcW w:w="6367" w:type="dxa"/>
          </w:tcPr>
          <w:p w14:paraId="0B7B5036" w14:textId="77777777" w:rsidR="00666EDD" w:rsidRPr="00C86A14" w:rsidRDefault="00666ED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Secuencia de imágenes que permite explorar los órdenes de magnitud del universo: Longitud, Masa y Tiempo. </w:t>
            </w:r>
          </w:p>
          <w:p w14:paraId="4A6F8BE9" w14:textId="77777777" w:rsidR="00D74C3E" w:rsidRPr="00C86A14" w:rsidRDefault="00D74C3E" w:rsidP="00C86A14">
            <w:pPr>
              <w:spacing w:line="360" w:lineRule="auto"/>
              <w:jc w:val="both"/>
              <w:rPr>
                <w:rFonts w:ascii="Arial" w:eastAsia="Arial Unicode MS" w:hAnsi="Arial" w:cs="Arial"/>
                <w:color w:val="000000"/>
                <w:sz w:val="24"/>
                <w:szCs w:val="24"/>
              </w:rPr>
            </w:pPr>
          </w:p>
          <w:p w14:paraId="34575671" w14:textId="394312A2" w:rsidR="00D74C3E" w:rsidRPr="00C86A14" w:rsidRDefault="00D74C3E" w:rsidP="00C86A14">
            <w:pPr>
              <w:spacing w:line="360" w:lineRule="auto"/>
              <w:jc w:val="both"/>
              <w:rPr>
                <w:rFonts w:ascii="Arial" w:eastAsia="Arial Unicode MS" w:hAnsi="Arial" w:cs="Arial"/>
                <w:color w:val="000000"/>
                <w:sz w:val="24"/>
                <w:szCs w:val="24"/>
              </w:rPr>
            </w:pPr>
            <w:r w:rsidRPr="00847C30">
              <w:rPr>
                <w:rFonts w:ascii="Arial" w:eastAsia="Arial Unicode MS" w:hAnsi="Arial" w:cs="Arial"/>
                <w:color w:val="000000"/>
                <w:sz w:val="24"/>
                <w:szCs w:val="24"/>
                <w:highlight w:val="yellow"/>
              </w:rPr>
              <w:t>Adentro contiene un motor M:</w:t>
            </w:r>
            <w:r w:rsidRPr="00C86A14">
              <w:rPr>
                <w:rFonts w:ascii="Arial" w:eastAsia="Arial Unicode MS" w:hAnsi="Arial" w:cs="Arial"/>
                <w:color w:val="000000"/>
                <w:sz w:val="24"/>
                <w:szCs w:val="24"/>
              </w:rPr>
              <w:t xml:space="preserve"> </w:t>
            </w:r>
          </w:p>
          <w:p w14:paraId="63F2277A" w14:textId="77777777" w:rsidR="00D74C3E" w:rsidRPr="00C86A14" w:rsidRDefault="00D74C3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Clasifica objetos según sus órdenes de magnitud.</w:t>
            </w:r>
          </w:p>
          <w:p w14:paraId="5BE16536" w14:textId="77777777" w:rsidR="00D74C3E" w:rsidRPr="00C86A14" w:rsidRDefault="00D74C3E" w:rsidP="00C86A14">
            <w:pPr>
              <w:spacing w:line="360" w:lineRule="auto"/>
              <w:jc w:val="both"/>
              <w:rPr>
                <w:rFonts w:ascii="Arial" w:eastAsia="Arial Unicode MS" w:hAnsi="Arial" w:cs="Arial"/>
                <w:color w:val="000000"/>
                <w:sz w:val="24"/>
                <w:szCs w:val="24"/>
              </w:rPr>
            </w:pPr>
          </w:p>
          <w:p w14:paraId="70F4A60D" w14:textId="2E426BA4" w:rsidR="00D74C3E" w:rsidRPr="00C86A14" w:rsidRDefault="00D74C3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Elefante, </w:t>
            </w:r>
            <w:r w:rsidR="00C7019C">
              <w:rPr>
                <w:rFonts w:ascii="Arial" w:eastAsia="Arial Unicode MS" w:hAnsi="Arial" w:cs="Arial"/>
                <w:color w:val="000000"/>
                <w:sz w:val="24"/>
                <w:szCs w:val="24"/>
              </w:rPr>
              <w:t>t</w:t>
            </w:r>
            <w:r w:rsidRPr="00C86A14">
              <w:rPr>
                <w:rFonts w:ascii="Arial" w:eastAsia="Arial Unicode MS" w:hAnsi="Arial" w:cs="Arial"/>
                <w:color w:val="000000"/>
                <w:sz w:val="24"/>
                <w:szCs w:val="24"/>
              </w:rPr>
              <w:t>elescopio gigante</w:t>
            </w:r>
          </w:p>
          <w:p w14:paraId="74932DF7" w14:textId="77777777" w:rsidR="00D74C3E" w:rsidRPr="00C86A14" w:rsidRDefault="00D74C3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Un planeta con la Luna</w:t>
            </w:r>
          </w:p>
          <w:p w14:paraId="4D5756A3" w14:textId="77777777" w:rsidR="00D74C3E" w:rsidRPr="00C86A14" w:rsidRDefault="00D74C3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Un vaso con una mano</w:t>
            </w:r>
          </w:p>
          <w:p w14:paraId="2AA39970" w14:textId="77777777" w:rsidR="00D74C3E" w:rsidRPr="00C86A14" w:rsidRDefault="00D74C3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Una moneda con un borrador o lápiz</w:t>
            </w:r>
          </w:p>
          <w:p w14:paraId="61421894" w14:textId="77777777" w:rsidR="00D74C3E" w:rsidRPr="00C86A14" w:rsidRDefault="00D74C3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Un estadio de futbol con una estación de tren</w:t>
            </w:r>
          </w:p>
          <w:p w14:paraId="5D2EB567" w14:textId="3FB5DD20" w:rsidR="00D74C3E" w:rsidRPr="00C86A14" w:rsidRDefault="00D74C3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Un virus con una célula</w:t>
            </w:r>
          </w:p>
          <w:p w14:paraId="14C0CFB5" w14:textId="77777777" w:rsidR="00666EDD" w:rsidRPr="00C86A14" w:rsidRDefault="00666EDD" w:rsidP="00C86A14">
            <w:pPr>
              <w:spacing w:line="360" w:lineRule="auto"/>
              <w:jc w:val="both"/>
              <w:rPr>
                <w:rFonts w:ascii="Arial" w:eastAsia="Arial Unicode MS" w:hAnsi="Arial" w:cs="Arial"/>
                <w:color w:val="000000"/>
                <w:sz w:val="24"/>
                <w:szCs w:val="24"/>
              </w:rPr>
            </w:pPr>
          </w:p>
          <w:p w14:paraId="2894A440" w14:textId="77777777" w:rsidR="00666EDD" w:rsidRPr="00C86A14" w:rsidRDefault="00666EDD" w:rsidP="00C86A14">
            <w:pPr>
              <w:spacing w:line="360" w:lineRule="auto"/>
              <w:jc w:val="both"/>
              <w:rPr>
                <w:rFonts w:ascii="Arial" w:eastAsia="Arial Unicode MS" w:hAnsi="Arial" w:cs="Arial"/>
                <w:b/>
                <w:color w:val="000000"/>
                <w:sz w:val="24"/>
                <w:szCs w:val="24"/>
                <w:u w:val="single"/>
              </w:rPr>
            </w:pPr>
            <w:r w:rsidRPr="00C86A14">
              <w:rPr>
                <w:rFonts w:ascii="Arial" w:eastAsia="Arial Unicode MS" w:hAnsi="Arial" w:cs="Arial"/>
                <w:b/>
                <w:color w:val="000000"/>
                <w:sz w:val="24"/>
                <w:szCs w:val="24"/>
                <w:highlight w:val="red"/>
                <w:u w:val="single"/>
              </w:rPr>
              <w:t>FICHA DEL PROFESOR</w:t>
            </w:r>
          </w:p>
          <w:p w14:paraId="696DF534" w14:textId="77777777" w:rsidR="00666EDD" w:rsidRPr="00C86A14" w:rsidRDefault="00666EDD"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Título: </w:t>
            </w:r>
            <w:r w:rsidRPr="00C86A14">
              <w:rPr>
                <w:rFonts w:ascii="Arial" w:eastAsia="Arial Unicode MS" w:hAnsi="Arial" w:cs="Arial"/>
                <w:sz w:val="24"/>
                <w:szCs w:val="24"/>
              </w:rPr>
              <w:t xml:space="preserve">Las ciencias empíricas o experimentales </w:t>
            </w:r>
          </w:p>
          <w:p w14:paraId="3A64B072" w14:textId="77777777" w:rsidR="00666EDD" w:rsidRPr="00C86A14" w:rsidRDefault="00666EDD"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Descripción</w:t>
            </w:r>
            <w:r w:rsidRPr="00C86A14">
              <w:rPr>
                <w:rFonts w:ascii="Arial" w:eastAsia="Arial Unicode MS" w:hAnsi="Arial" w:cs="Arial"/>
                <w:sz w:val="24"/>
                <w:szCs w:val="24"/>
              </w:rPr>
              <w:t xml:space="preserve">: </w:t>
            </w:r>
          </w:p>
          <w:p w14:paraId="43D1D61D" w14:textId="32709FEE" w:rsidR="00666EDD" w:rsidRPr="00C86A14" w:rsidRDefault="00030270" w:rsidP="00C86A14">
            <w:pPr>
              <w:spacing w:line="360" w:lineRule="auto"/>
              <w:jc w:val="both"/>
              <w:rPr>
                <w:rFonts w:ascii="Arial" w:eastAsia="Arial Unicode MS" w:hAnsi="Arial" w:cs="Arial"/>
                <w:sz w:val="24"/>
                <w:szCs w:val="24"/>
              </w:rPr>
            </w:pPr>
            <w:r>
              <w:rPr>
                <w:rFonts w:ascii="Arial" w:eastAsia="Arial Unicode MS" w:hAnsi="Arial" w:cs="Arial"/>
                <w:b/>
                <w:sz w:val="24"/>
                <w:szCs w:val="24"/>
              </w:rPr>
              <w:t>Tiempo</w:t>
            </w:r>
            <w:r w:rsidR="00666EDD" w:rsidRPr="00C86A14">
              <w:rPr>
                <w:rFonts w:ascii="Arial" w:eastAsia="Arial Unicode MS" w:hAnsi="Arial" w:cs="Arial"/>
                <w:sz w:val="24"/>
                <w:szCs w:val="24"/>
              </w:rPr>
              <w:t xml:space="preserve">: minutos </w:t>
            </w:r>
          </w:p>
          <w:p w14:paraId="640FE210" w14:textId="77777777" w:rsidR="00666EDD" w:rsidRPr="00C86A14" w:rsidRDefault="00666EDD"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Tipo de recurso: </w:t>
            </w:r>
          </w:p>
          <w:p w14:paraId="50605D3F" w14:textId="77777777" w:rsidR="00666EDD" w:rsidRPr="00C86A14" w:rsidRDefault="00666EDD"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Objetivo del recurso: </w:t>
            </w:r>
          </w:p>
          <w:p w14:paraId="1BE62722" w14:textId="77777777" w:rsidR="00666EDD" w:rsidRPr="00C86A14" w:rsidRDefault="00666EDD"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Antes de la presentación: </w:t>
            </w:r>
          </w:p>
          <w:p w14:paraId="677816BF" w14:textId="77777777" w:rsidR="00666EDD" w:rsidRPr="00C86A14" w:rsidRDefault="00666EDD"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Durante la presentación:</w:t>
            </w:r>
          </w:p>
          <w:p w14:paraId="050D7D99" w14:textId="77777777" w:rsidR="00666EDD" w:rsidRPr="00C86A14" w:rsidRDefault="00666EDD"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Después de la presentación: </w:t>
            </w:r>
          </w:p>
          <w:p w14:paraId="719812BF" w14:textId="77777777" w:rsidR="00666EDD" w:rsidRPr="00C86A14" w:rsidRDefault="00666EDD" w:rsidP="00C86A14">
            <w:pPr>
              <w:spacing w:line="360" w:lineRule="auto"/>
              <w:jc w:val="both"/>
              <w:rPr>
                <w:rFonts w:ascii="Arial" w:eastAsia="Arial Unicode MS" w:hAnsi="Arial" w:cs="Arial"/>
                <w:sz w:val="24"/>
                <w:szCs w:val="24"/>
              </w:rPr>
            </w:pPr>
          </w:p>
          <w:p w14:paraId="7214241E" w14:textId="77777777" w:rsidR="00666EDD" w:rsidRPr="00C86A14" w:rsidRDefault="00666EDD" w:rsidP="00C86A14">
            <w:pPr>
              <w:spacing w:line="360" w:lineRule="auto"/>
              <w:jc w:val="both"/>
              <w:rPr>
                <w:rFonts w:ascii="Arial" w:eastAsia="Arial Unicode MS" w:hAnsi="Arial" w:cs="Arial"/>
                <w:b/>
                <w:sz w:val="24"/>
                <w:szCs w:val="24"/>
                <w:u w:val="single"/>
              </w:rPr>
            </w:pPr>
            <w:r w:rsidRPr="00C86A14">
              <w:rPr>
                <w:rFonts w:ascii="Arial" w:eastAsia="Arial Unicode MS" w:hAnsi="Arial" w:cs="Arial"/>
                <w:b/>
                <w:sz w:val="24"/>
                <w:szCs w:val="24"/>
                <w:u w:val="single"/>
              </w:rPr>
              <w:t>FICHA DEL ESTUDIANTE</w:t>
            </w:r>
          </w:p>
          <w:p w14:paraId="09BA811F" w14:textId="77777777" w:rsidR="00666EDD" w:rsidRPr="00C86A14" w:rsidRDefault="00666EDD" w:rsidP="00C86A14">
            <w:pPr>
              <w:spacing w:line="360" w:lineRule="auto"/>
              <w:jc w:val="both"/>
              <w:rPr>
                <w:rFonts w:ascii="Arial" w:eastAsia="Arial Unicode MS" w:hAnsi="Arial" w:cs="Arial"/>
                <w:color w:val="000000"/>
                <w:sz w:val="24"/>
                <w:szCs w:val="24"/>
              </w:rPr>
            </w:pPr>
          </w:p>
          <w:p w14:paraId="52F83D3B" w14:textId="77777777" w:rsidR="00666EDD" w:rsidRPr="00C86A14" w:rsidRDefault="00666EDD" w:rsidP="00C86A14">
            <w:pPr>
              <w:spacing w:line="360" w:lineRule="auto"/>
              <w:jc w:val="both"/>
              <w:rPr>
                <w:rFonts w:ascii="Arial" w:eastAsia="Arial Unicode MS" w:hAnsi="Arial" w:cs="Arial"/>
                <w:color w:val="000000"/>
                <w:sz w:val="24"/>
                <w:szCs w:val="24"/>
              </w:rPr>
            </w:pPr>
          </w:p>
        </w:tc>
      </w:tr>
    </w:tbl>
    <w:p w14:paraId="16E7A456" w14:textId="77777777" w:rsidR="00666EDD" w:rsidRPr="00C86A14" w:rsidRDefault="00666EDD" w:rsidP="00C86A14">
      <w:pPr>
        <w:tabs>
          <w:tab w:val="right" w:pos="8498"/>
        </w:tabs>
        <w:spacing w:after="0" w:line="360" w:lineRule="auto"/>
        <w:jc w:val="both"/>
        <w:rPr>
          <w:rFonts w:ascii="Arial" w:eastAsia="Arial Unicode MS" w:hAnsi="Arial" w:cs="Arial"/>
          <w:b/>
          <w:sz w:val="24"/>
          <w:szCs w:val="24"/>
        </w:rPr>
      </w:pPr>
    </w:p>
    <w:p w14:paraId="6C507070" w14:textId="23675F51" w:rsidR="001F5389" w:rsidRPr="00C86A14" w:rsidRDefault="0043334A" w:rsidP="00C86A14">
      <w:pPr>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t>[SECCIÓN 2]</w:t>
      </w:r>
      <w:r w:rsidRPr="00C86A14">
        <w:rPr>
          <w:rFonts w:ascii="Arial" w:eastAsia="Arial Unicode MS" w:hAnsi="Arial" w:cs="Arial"/>
          <w:sz w:val="24"/>
          <w:szCs w:val="24"/>
        </w:rPr>
        <w:t xml:space="preserve"> </w:t>
      </w:r>
      <w:r w:rsidRPr="00C86A14">
        <w:rPr>
          <w:rFonts w:ascii="Arial" w:eastAsia="Arial Unicode MS" w:hAnsi="Arial" w:cs="Arial"/>
          <w:b/>
          <w:sz w:val="24"/>
          <w:szCs w:val="24"/>
        </w:rPr>
        <w:t xml:space="preserve">4.4 </w:t>
      </w:r>
      <w:r w:rsidR="001F5389" w:rsidRPr="00C86A14">
        <w:rPr>
          <w:rFonts w:ascii="Arial" w:eastAsia="Arial Unicode MS" w:hAnsi="Arial" w:cs="Arial"/>
          <w:b/>
          <w:sz w:val="24"/>
          <w:szCs w:val="24"/>
        </w:rPr>
        <w:t>C</w:t>
      </w:r>
      <w:r w:rsidRPr="00C86A14">
        <w:rPr>
          <w:rFonts w:ascii="Arial" w:eastAsia="Arial Unicode MS" w:hAnsi="Arial" w:cs="Arial"/>
          <w:b/>
          <w:sz w:val="24"/>
          <w:szCs w:val="24"/>
        </w:rPr>
        <w:t xml:space="preserve">onversión de unidades </w:t>
      </w:r>
    </w:p>
    <w:p w14:paraId="2932FBEE" w14:textId="77777777" w:rsidR="001F5389" w:rsidRPr="00C86A14" w:rsidRDefault="001F5389" w:rsidP="00C86A14">
      <w:pPr>
        <w:shd w:val="clear" w:color="auto" w:fill="FFFFFF"/>
        <w:spacing w:after="0" w:line="360" w:lineRule="auto"/>
        <w:jc w:val="both"/>
        <w:rPr>
          <w:rFonts w:ascii="Arial" w:eastAsia="Arial Unicode MS" w:hAnsi="Arial" w:cs="Arial"/>
          <w:color w:val="333333"/>
          <w:sz w:val="24"/>
          <w:szCs w:val="24"/>
          <w:lang w:eastAsia="es-CO"/>
        </w:rPr>
      </w:pPr>
      <w:r w:rsidRPr="00C86A14">
        <w:rPr>
          <w:rFonts w:ascii="Arial" w:eastAsia="Arial Unicode MS" w:hAnsi="Arial" w:cs="Arial"/>
          <w:color w:val="333333"/>
          <w:sz w:val="24"/>
          <w:szCs w:val="24"/>
          <w:lang w:eastAsia="es-CO"/>
        </w:rPr>
        <w:br/>
        <w:t>La conversión de unidades consiste en la </w:t>
      </w:r>
      <w:r w:rsidRPr="00C86A14">
        <w:rPr>
          <w:rFonts w:ascii="Arial" w:eastAsia="Arial Unicode MS" w:hAnsi="Arial" w:cs="Arial"/>
          <w:b/>
          <w:bCs/>
          <w:color w:val="333333"/>
          <w:sz w:val="24"/>
          <w:szCs w:val="24"/>
          <w:lang w:eastAsia="es-CO"/>
        </w:rPr>
        <w:t>transformación de una medida</w:t>
      </w:r>
      <w:r w:rsidRPr="00C86A14">
        <w:rPr>
          <w:rFonts w:ascii="Arial" w:eastAsia="Arial Unicode MS" w:hAnsi="Arial" w:cs="Arial"/>
          <w:color w:val="333333"/>
          <w:sz w:val="24"/>
          <w:szCs w:val="24"/>
          <w:lang w:eastAsia="es-CO"/>
        </w:rPr>
        <w:t xml:space="preserve">, </w:t>
      </w:r>
      <w:r w:rsidRPr="00C86A14">
        <w:rPr>
          <w:rFonts w:ascii="Arial" w:eastAsia="Arial Unicode MS" w:hAnsi="Arial" w:cs="Arial"/>
          <w:color w:val="333333"/>
          <w:sz w:val="24"/>
          <w:szCs w:val="24"/>
          <w:lang w:eastAsia="es-CO"/>
        </w:rPr>
        <w:lastRenderedPageBreak/>
        <w:t>expresada en una determinada unidad, </w:t>
      </w:r>
      <w:r w:rsidRPr="00C86A14">
        <w:rPr>
          <w:rFonts w:ascii="Arial" w:eastAsia="Arial Unicode MS" w:hAnsi="Arial" w:cs="Arial"/>
          <w:b/>
          <w:bCs/>
          <w:color w:val="333333"/>
          <w:sz w:val="24"/>
          <w:szCs w:val="24"/>
          <w:lang w:eastAsia="es-CO"/>
        </w:rPr>
        <w:t>en otra medida equivalente</w:t>
      </w:r>
      <w:r w:rsidRPr="00C86A14">
        <w:rPr>
          <w:rFonts w:ascii="Arial" w:eastAsia="Arial Unicode MS" w:hAnsi="Arial" w:cs="Arial"/>
          <w:color w:val="333333"/>
          <w:sz w:val="24"/>
          <w:szCs w:val="24"/>
          <w:lang w:eastAsia="es-CO"/>
        </w:rPr>
        <w:t> de la misma magnitud, pero expresada en otra unidad.</w:t>
      </w:r>
    </w:p>
    <w:p w14:paraId="3EA21117" w14:textId="77777777" w:rsidR="003E57C7" w:rsidRPr="00C86A14" w:rsidRDefault="003E57C7" w:rsidP="00C86A14">
      <w:pPr>
        <w:shd w:val="clear" w:color="auto" w:fill="FFFFFF"/>
        <w:spacing w:after="0" w:line="360" w:lineRule="auto"/>
        <w:jc w:val="both"/>
        <w:rPr>
          <w:rFonts w:ascii="Arial" w:eastAsia="Arial Unicode MS" w:hAnsi="Arial" w:cs="Arial"/>
          <w:color w:val="333333"/>
          <w:sz w:val="24"/>
          <w:szCs w:val="24"/>
          <w:lang w:eastAsia="es-CO"/>
        </w:rPr>
      </w:pPr>
    </w:p>
    <w:p w14:paraId="23F7B181" w14:textId="5EB53D98" w:rsidR="001F5389" w:rsidRPr="00C86A14" w:rsidRDefault="001F5389" w:rsidP="00C86A14">
      <w:pPr>
        <w:shd w:val="clear" w:color="auto" w:fill="FFFFFF"/>
        <w:spacing w:after="0" w:line="360" w:lineRule="auto"/>
        <w:jc w:val="both"/>
        <w:rPr>
          <w:rFonts w:ascii="Arial" w:eastAsia="Arial Unicode MS" w:hAnsi="Arial" w:cs="Arial"/>
          <w:color w:val="333333"/>
          <w:sz w:val="24"/>
          <w:szCs w:val="24"/>
          <w:lang w:eastAsia="es-CO"/>
        </w:rPr>
      </w:pPr>
      <w:r w:rsidRPr="00C86A14">
        <w:rPr>
          <w:rFonts w:ascii="Arial" w:eastAsia="Arial Unicode MS" w:hAnsi="Arial" w:cs="Arial"/>
          <w:color w:val="333333"/>
          <w:sz w:val="24"/>
          <w:szCs w:val="24"/>
          <w:lang w:eastAsia="es-CO"/>
        </w:rPr>
        <w:t>Por ejemplo, la medida de la longitud de una mesa se puede expresar como 1,20 m o también como 120 cm. Ambas cantidades son equivalentes.</w:t>
      </w:r>
      <w:r w:rsidR="003E57C7" w:rsidRPr="00C86A14">
        <w:rPr>
          <w:rFonts w:ascii="Arial" w:eastAsia="Arial Unicode MS" w:hAnsi="Arial" w:cs="Arial"/>
          <w:color w:val="333333"/>
          <w:sz w:val="24"/>
          <w:szCs w:val="24"/>
          <w:lang w:eastAsia="es-CO"/>
        </w:rPr>
        <w:t xml:space="preserve"> </w:t>
      </w:r>
    </w:p>
    <w:p w14:paraId="6A767D63" w14:textId="77777777" w:rsidR="003E57C7" w:rsidRPr="00C86A14" w:rsidRDefault="003E57C7" w:rsidP="00C86A14">
      <w:pPr>
        <w:shd w:val="clear" w:color="auto" w:fill="FFFFFF"/>
        <w:spacing w:after="0" w:line="360" w:lineRule="auto"/>
        <w:jc w:val="both"/>
        <w:rPr>
          <w:rFonts w:ascii="Arial" w:eastAsia="Arial Unicode MS" w:hAnsi="Arial" w:cs="Arial"/>
          <w:color w:val="333333"/>
          <w:sz w:val="24"/>
          <w:szCs w:val="24"/>
          <w:lang w:eastAsia="es-CO"/>
        </w:rPr>
      </w:pPr>
    </w:p>
    <w:p w14:paraId="2697DF32" w14:textId="579E4DF9" w:rsidR="00B815B1" w:rsidRPr="00C86A14" w:rsidRDefault="001F5389" w:rsidP="00C86A14">
      <w:pPr>
        <w:shd w:val="clear" w:color="auto" w:fill="FFFFFF"/>
        <w:spacing w:after="0" w:line="360" w:lineRule="auto"/>
        <w:jc w:val="both"/>
        <w:rPr>
          <w:rFonts w:ascii="Arial" w:eastAsia="Arial Unicode MS" w:hAnsi="Arial" w:cs="Arial"/>
          <w:color w:val="333333"/>
          <w:sz w:val="24"/>
          <w:szCs w:val="24"/>
          <w:lang w:eastAsia="es-CO"/>
        </w:rPr>
      </w:pPr>
      <w:r w:rsidRPr="00C86A14">
        <w:rPr>
          <w:rFonts w:ascii="Arial" w:eastAsia="Arial Unicode MS" w:hAnsi="Arial" w:cs="Arial"/>
          <w:color w:val="333333"/>
          <w:sz w:val="24"/>
          <w:szCs w:val="24"/>
          <w:lang w:eastAsia="es-CO"/>
        </w:rPr>
        <w:t>Para convertir unidades, se utilizan los factores de conversión.</w:t>
      </w:r>
      <w:r w:rsidR="00B815B1" w:rsidRPr="00C86A14">
        <w:rPr>
          <w:rFonts w:ascii="Arial" w:eastAsia="Arial Unicode MS" w:hAnsi="Arial" w:cs="Arial"/>
          <w:color w:val="333333"/>
          <w:sz w:val="24"/>
          <w:szCs w:val="24"/>
          <w:lang w:eastAsia="es-CO"/>
        </w:rPr>
        <w:t xml:space="preserve"> Un </w:t>
      </w:r>
      <w:r w:rsidR="00B815B1" w:rsidRPr="00C86A14">
        <w:rPr>
          <w:rFonts w:ascii="Arial" w:eastAsia="Arial Unicode MS" w:hAnsi="Arial" w:cs="Arial"/>
          <w:b/>
          <w:color w:val="333333"/>
          <w:sz w:val="24"/>
          <w:szCs w:val="24"/>
          <w:lang w:eastAsia="es-CO"/>
        </w:rPr>
        <w:t xml:space="preserve">factor de conversión </w:t>
      </w:r>
      <w:r w:rsidR="00B815B1" w:rsidRPr="00C86A14">
        <w:rPr>
          <w:rFonts w:ascii="Arial" w:eastAsia="Arial Unicode MS" w:hAnsi="Arial" w:cs="Arial"/>
          <w:color w:val="333333"/>
          <w:sz w:val="24"/>
          <w:szCs w:val="24"/>
          <w:lang w:eastAsia="es-CO"/>
        </w:rPr>
        <w:t xml:space="preserve">es una fracción cuyo numerador y denominador son medidas iguales expresadas en unidades distintas, de modo que la fracción es igual a 1. </w:t>
      </w:r>
    </w:p>
    <w:p w14:paraId="4490CC56" w14:textId="77777777" w:rsidR="00374792" w:rsidRPr="00C86A14" w:rsidRDefault="00374792" w:rsidP="00C86A14">
      <w:pPr>
        <w:shd w:val="clear" w:color="auto" w:fill="FFFFFF"/>
        <w:spacing w:after="0" w:line="360" w:lineRule="auto"/>
        <w:jc w:val="both"/>
        <w:rPr>
          <w:rFonts w:ascii="Arial" w:eastAsia="Arial Unicode MS" w:hAnsi="Arial" w:cs="Arial"/>
          <w:color w:val="333333"/>
          <w:sz w:val="24"/>
          <w:szCs w:val="24"/>
          <w:lang w:eastAsia="es-CO"/>
        </w:rPr>
      </w:pPr>
    </w:p>
    <w:tbl>
      <w:tblPr>
        <w:tblStyle w:val="Tablaconcuadrcula"/>
        <w:tblW w:w="0" w:type="auto"/>
        <w:tblLook w:val="04A0" w:firstRow="1" w:lastRow="0" w:firstColumn="1" w:lastColumn="0" w:noHBand="0" w:noVBand="1"/>
      </w:tblPr>
      <w:tblGrid>
        <w:gridCol w:w="2518"/>
        <w:gridCol w:w="6460"/>
      </w:tblGrid>
      <w:tr w:rsidR="00374792" w:rsidRPr="00C86A14" w14:paraId="64371097" w14:textId="77777777" w:rsidTr="00374792">
        <w:tc>
          <w:tcPr>
            <w:tcW w:w="8828" w:type="dxa"/>
            <w:gridSpan w:val="2"/>
            <w:shd w:val="clear" w:color="auto" w:fill="000000" w:themeFill="text1"/>
          </w:tcPr>
          <w:p w14:paraId="679542F8" w14:textId="77777777" w:rsidR="00374792" w:rsidRPr="00C86A14" w:rsidRDefault="00374792"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Destacado</w:t>
            </w:r>
          </w:p>
        </w:tc>
      </w:tr>
      <w:tr w:rsidR="00374792" w:rsidRPr="00C86A14" w14:paraId="76D9EBC1" w14:textId="77777777" w:rsidTr="00C72B9F">
        <w:tc>
          <w:tcPr>
            <w:tcW w:w="2518" w:type="dxa"/>
          </w:tcPr>
          <w:p w14:paraId="2F844B4C" w14:textId="77777777" w:rsidR="00374792" w:rsidRPr="00C86A14" w:rsidRDefault="00374792"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Título</w:t>
            </w:r>
          </w:p>
        </w:tc>
        <w:tc>
          <w:tcPr>
            <w:tcW w:w="6460" w:type="dxa"/>
          </w:tcPr>
          <w:p w14:paraId="01495F4E" w14:textId="25B42EE0" w:rsidR="00374792" w:rsidRPr="00C86A14" w:rsidRDefault="00C7019C" w:rsidP="00C86A14">
            <w:pPr>
              <w:spacing w:after="160" w:line="360" w:lineRule="auto"/>
              <w:jc w:val="both"/>
              <w:rPr>
                <w:rFonts w:ascii="Arial" w:eastAsia="Arial Unicode MS" w:hAnsi="Arial" w:cs="Arial"/>
                <w:b/>
                <w:sz w:val="24"/>
                <w:szCs w:val="24"/>
              </w:rPr>
            </w:pPr>
            <w:r>
              <w:rPr>
                <w:rFonts w:ascii="Arial" w:eastAsia="Arial Unicode MS" w:hAnsi="Arial" w:cs="Arial"/>
                <w:b/>
                <w:sz w:val="24"/>
                <w:szCs w:val="24"/>
              </w:rPr>
              <w:t>El f</w:t>
            </w:r>
            <w:r w:rsidRPr="00C86A14">
              <w:rPr>
                <w:rFonts w:ascii="Arial" w:eastAsia="Arial Unicode MS" w:hAnsi="Arial" w:cs="Arial"/>
                <w:b/>
                <w:sz w:val="24"/>
                <w:szCs w:val="24"/>
              </w:rPr>
              <w:t xml:space="preserve">actor </w:t>
            </w:r>
            <w:r w:rsidR="00374792" w:rsidRPr="00C86A14">
              <w:rPr>
                <w:rFonts w:ascii="Arial" w:eastAsia="Arial Unicode MS" w:hAnsi="Arial" w:cs="Arial"/>
                <w:b/>
                <w:sz w:val="24"/>
                <w:szCs w:val="24"/>
              </w:rPr>
              <w:t>de conversión</w:t>
            </w:r>
          </w:p>
        </w:tc>
      </w:tr>
      <w:tr w:rsidR="00374792" w:rsidRPr="00C86A14" w14:paraId="3D989721" w14:textId="77777777" w:rsidTr="00C72B9F">
        <w:tc>
          <w:tcPr>
            <w:tcW w:w="2518" w:type="dxa"/>
          </w:tcPr>
          <w:p w14:paraId="213642B4" w14:textId="77777777" w:rsidR="00374792" w:rsidRPr="00C86A14" w:rsidRDefault="00374792"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Contenido</w:t>
            </w:r>
          </w:p>
        </w:tc>
        <w:tc>
          <w:tcPr>
            <w:tcW w:w="6460" w:type="dxa"/>
          </w:tcPr>
          <w:p w14:paraId="39A9AE82" w14:textId="482F5412" w:rsidR="00374792" w:rsidRPr="00C86A14" w:rsidRDefault="00374792"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El 1 es el </w:t>
            </w:r>
            <w:r w:rsidRPr="00C86A14">
              <w:rPr>
                <w:rFonts w:ascii="Arial" w:eastAsia="Arial Unicode MS" w:hAnsi="Arial" w:cs="Arial"/>
                <w:b/>
                <w:sz w:val="24"/>
                <w:szCs w:val="24"/>
              </w:rPr>
              <w:t>elemento neutro</w:t>
            </w:r>
            <w:r w:rsidRPr="00C86A14">
              <w:rPr>
                <w:rFonts w:ascii="Arial" w:eastAsia="Arial Unicode MS" w:hAnsi="Arial" w:cs="Arial"/>
                <w:sz w:val="24"/>
                <w:szCs w:val="24"/>
              </w:rPr>
              <w:t xml:space="preserve"> de la multiplicación, es decir, que al multiplicar cualquier número por 1 el resultado no se altera. Esta propiedad de aprovecha en la aplicación de los factores de conversión, pues este se multiplica por la unidad </w:t>
            </w:r>
            <w:r w:rsidR="00C7019C">
              <w:rPr>
                <w:rFonts w:ascii="Arial" w:eastAsia="Arial Unicode MS" w:hAnsi="Arial" w:cs="Arial"/>
                <w:sz w:val="24"/>
                <w:szCs w:val="24"/>
              </w:rPr>
              <w:t xml:space="preserve">que se va </w:t>
            </w:r>
            <w:r w:rsidRPr="00C86A14">
              <w:rPr>
                <w:rFonts w:ascii="Arial" w:eastAsia="Arial Unicode MS" w:hAnsi="Arial" w:cs="Arial"/>
                <w:sz w:val="24"/>
                <w:szCs w:val="24"/>
              </w:rPr>
              <w:t xml:space="preserve">a convertir, obteniendo el “mismo resultado” pero expresado en unidades diferentes. </w:t>
            </w:r>
          </w:p>
        </w:tc>
      </w:tr>
    </w:tbl>
    <w:p w14:paraId="46F607C7" w14:textId="77777777" w:rsidR="00374792" w:rsidRPr="00C86A14" w:rsidRDefault="00374792" w:rsidP="00C86A14">
      <w:pPr>
        <w:shd w:val="clear" w:color="auto" w:fill="FFFFFF"/>
        <w:spacing w:after="0" w:line="360" w:lineRule="auto"/>
        <w:jc w:val="both"/>
        <w:rPr>
          <w:rFonts w:ascii="Arial" w:eastAsia="Arial Unicode MS" w:hAnsi="Arial" w:cs="Arial"/>
          <w:color w:val="333333"/>
          <w:sz w:val="24"/>
          <w:szCs w:val="24"/>
          <w:lang w:eastAsia="es-CO"/>
        </w:rPr>
      </w:pPr>
    </w:p>
    <w:p w14:paraId="1885FB37" w14:textId="50C44BA7" w:rsidR="00E901A5" w:rsidRPr="00C86A14" w:rsidRDefault="00E901A5"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Por ejemplo</w:t>
      </w:r>
      <w:r w:rsidR="00650900" w:rsidRPr="00C86A14">
        <w:rPr>
          <w:rStyle w:val="un"/>
          <w:rFonts w:ascii="Arial" w:eastAsia="Arial Unicode MS" w:hAnsi="Arial" w:cs="Arial"/>
          <w:color w:val="333333"/>
        </w:rPr>
        <w:t>:</w:t>
      </w:r>
      <w:r w:rsidRPr="00C86A14">
        <w:rPr>
          <w:rStyle w:val="un"/>
          <w:rFonts w:ascii="Arial" w:eastAsia="Arial Unicode MS" w:hAnsi="Arial" w:cs="Arial"/>
          <w:color w:val="333333"/>
        </w:rPr>
        <w:t xml:space="preserve"> si una medida expresada en metros </w:t>
      </w:r>
      <w:r w:rsidR="00650900" w:rsidRPr="00C86A14">
        <w:rPr>
          <w:rStyle w:val="un"/>
          <w:rFonts w:ascii="Arial" w:eastAsia="Arial Unicode MS" w:hAnsi="Arial" w:cs="Arial"/>
          <w:color w:val="333333"/>
        </w:rPr>
        <w:t xml:space="preserve">se requiere transformar a centímetros, utilizando la </w:t>
      </w:r>
      <w:r w:rsidR="00650900" w:rsidRPr="00C86A14">
        <w:rPr>
          <w:rStyle w:val="un"/>
          <w:rFonts w:ascii="Arial" w:eastAsia="Arial Unicode MS" w:hAnsi="Arial" w:cs="Arial"/>
          <w:b/>
          <w:color w:val="333333"/>
        </w:rPr>
        <w:t xml:space="preserve">tabla de prefijos del SI, </w:t>
      </w:r>
      <w:r w:rsidR="00650900" w:rsidRPr="00C86A14">
        <w:rPr>
          <w:rStyle w:val="un"/>
          <w:rFonts w:ascii="Arial" w:eastAsia="Arial Unicode MS" w:hAnsi="Arial" w:cs="Arial"/>
          <w:color w:val="333333"/>
        </w:rPr>
        <w:t>se sabe que 1 m = 100 cm o en notación científica 1 m = 10</w:t>
      </w:r>
      <w:r w:rsidR="00650900" w:rsidRPr="00C86A14">
        <w:rPr>
          <w:rStyle w:val="un"/>
          <w:rFonts w:ascii="Arial" w:eastAsia="Arial Unicode MS" w:hAnsi="Arial" w:cs="Arial"/>
          <w:color w:val="333333"/>
          <w:vertAlign w:val="superscript"/>
        </w:rPr>
        <w:t>2</w:t>
      </w:r>
      <w:r w:rsidR="00650900" w:rsidRPr="00C86A14">
        <w:rPr>
          <w:rStyle w:val="un"/>
          <w:rFonts w:ascii="Arial" w:eastAsia="Arial Unicode MS" w:hAnsi="Arial" w:cs="Arial"/>
          <w:color w:val="333333"/>
        </w:rPr>
        <w:t xml:space="preserve"> cm, el </w:t>
      </w:r>
      <w:r w:rsidR="00650900" w:rsidRPr="00C86A14">
        <w:rPr>
          <w:rStyle w:val="un"/>
          <w:rFonts w:ascii="Arial" w:eastAsia="Arial Unicode MS" w:hAnsi="Arial" w:cs="Arial"/>
          <w:b/>
          <w:color w:val="333333"/>
        </w:rPr>
        <w:t>factor de conversión</w:t>
      </w:r>
      <w:r w:rsidR="00650900" w:rsidRPr="00C86A14">
        <w:rPr>
          <w:rStyle w:val="un"/>
          <w:rFonts w:ascii="Arial" w:eastAsia="Arial Unicode MS" w:hAnsi="Arial" w:cs="Arial"/>
          <w:color w:val="333333"/>
        </w:rPr>
        <w:t xml:space="preserve"> será:</w:t>
      </w:r>
    </w:p>
    <w:p w14:paraId="52551B72" w14:textId="77777777" w:rsidR="00DA2273" w:rsidRPr="00C86A14" w:rsidRDefault="00DA2273" w:rsidP="00C86A14">
      <w:pPr>
        <w:pStyle w:val="u"/>
        <w:shd w:val="clear" w:color="auto" w:fill="FFFFFF"/>
        <w:spacing w:before="0" w:beforeAutospacing="0" w:after="0" w:afterAutospacing="0" w:line="360" w:lineRule="auto"/>
        <w:jc w:val="both"/>
        <w:rPr>
          <w:rStyle w:val="un"/>
          <w:rFonts w:ascii="Arial" w:eastAsia="Arial Unicode MS" w:hAnsi="Arial" w:cs="Arial"/>
          <w:b/>
          <w:color w:val="333333"/>
        </w:rPr>
      </w:pPr>
    </w:p>
    <w:p w14:paraId="42E888E0" w14:textId="1D0B8F91" w:rsidR="004F0666" w:rsidRPr="00C86A14" w:rsidRDefault="004F0666"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CN_10_01_CO_EQ_1</w:t>
      </w:r>
    </w:p>
    <w:p w14:paraId="00C72BC5" w14:textId="6F267550" w:rsidR="004F0666" w:rsidRPr="00C86A14" w:rsidRDefault="004F0666"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highlight w:val="yellow"/>
        </w:rPr>
        <w:t>Eq: \frac{10^{2}cm}{1m}=1</w:t>
      </w:r>
    </w:p>
    <w:p w14:paraId="1B525E0C" w14:textId="77777777" w:rsidR="004F0666" w:rsidRPr="00C86A14" w:rsidRDefault="004F0666"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41EEC00F" w14:textId="0C204670" w:rsidR="004F0666" w:rsidRPr="00C86A14" w:rsidRDefault="00F650C2"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Fonts w:ascii="Arial" w:eastAsia="Arial Unicode MS" w:hAnsi="Arial" w:cs="Arial"/>
          <w:noProof/>
          <w:lang w:val="es-ES" w:eastAsia="es-ES"/>
        </w:rPr>
        <w:drawing>
          <wp:inline distT="0" distB="0" distL="0" distR="0" wp14:anchorId="5B0151C8" wp14:editId="12A080E4">
            <wp:extent cx="1695450" cy="754226"/>
            <wp:effectExtent l="0" t="0" r="0" b="8255"/>
            <wp:docPr id="39" name="Imagen 39" descr="C:\Users\MarcelaP\Desktop\Trabajo Editorial\GRADO 10\Cap 1_El mundo de la Física y la Química\Ecuaciones\CN_10_01_CO_EQ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MarcelaP\Desktop\Trabajo Editorial\GRADO 10\Cap 1_El mundo de la Física y la Química\Ecuaciones\CN_10_01_CO_EQ_1.gi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02054" cy="757164"/>
                    </a:xfrm>
                    <a:prstGeom prst="rect">
                      <a:avLst/>
                    </a:prstGeom>
                    <a:noFill/>
                    <a:ln>
                      <a:noFill/>
                    </a:ln>
                  </pic:spPr>
                </pic:pic>
              </a:graphicData>
            </a:graphic>
          </wp:inline>
        </w:drawing>
      </w:r>
    </w:p>
    <w:p w14:paraId="18A5BDFE" w14:textId="77777777" w:rsidR="004F0666" w:rsidRPr="00C86A14" w:rsidRDefault="004F0666"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29768567" w14:textId="77777777" w:rsidR="004F0666" w:rsidRPr="00C86A14" w:rsidRDefault="004F0666"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45C19F6D" w14:textId="54810856" w:rsidR="00C264DA" w:rsidRPr="00C86A14" w:rsidRDefault="00C264DA" w:rsidP="00C86A14">
      <w:pPr>
        <w:pStyle w:val="u"/>
        <w:shd w:val="clear" w:color="auto" w:fill="FFFFFF"/>
        <w:tabs>
          <w:tab w:val="left" w:pos="1980"/>
        </w:tabs>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o bien,</w:t>
      </w:r>
      <w:r w:rsidR="00F650C2" w:rsidRPr="00C86A14">
        <w:rPr>
          <w:rStyle w:val="un"/>
          <w:rFonts w:ascii="Arial" w:eastAsia="Arial Unicode MS" w:hAnsi="Arial" w:cs="Arial"/>
          <w:color w:val="333333"/>
        </w:rPr>
        <w:tab/>
      </w:r>
    </w:p>
    <w:p w14:paraId="7529BDA8" w14:textId="77777777" w:rsidR="00F650C2" w:rsidRPr="00C86A14" w:rsidRDefault="00F650C2" w:rsidP="00C86A14">
      <w:pPr>
        <w:pStyle w:val="u"/>
        <w:shd w:val="clear" w:color="auto" w:fill="FFFFFF"/>
        <w:tabs>
          <w:tab w:val="left" w:pos="1980"/>
        </w:tabs>
        <w:spacing w:before="0" w:beforeAutospacing="0" w:after="0" w:afterAutospacing="0" w:line="360" w:lineRule="auto"/>
        <w:jc w:val="both"/>
        <w:rPr>
          <w:rStyle w:val="un"/>
          <w:rFonts w:ascii="Arial" w:eastAsia="Arial Unicode MS" w:hAnsi="Arial" w:cs="Arial"/>
          <w:color w:val="333333"/>
        </w:rPr>
      </w:pPr>
    </w:p>
    <w:p w14:paraId="292708DA" w14:textId="704A57A6" w:rsidR="00F650C2" w:rsidRPr="00C86A14" w:rsidRDefault="00F650C2"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CN_10_01_CO_EQ_2</w:t>
      </w:r>
    </w:p>
    <w:p w14:paraId="742FEAD8" w14:textId="7DA9E1DF" w:rsidR="00C264DA" w:rsidRPr="00C86A14" w:rsidRDefault="00004E8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highlight w:val="yellow"/>
        </w:rPr>
        <w:t>Eq: \frac{1m}{10^{2}cm}=1</w:t>
      </w:r>
    </w:p>
    <w:p w14:paraId="4E1ECBE7" w14:textId="77777777" w:rsidR="00004E8E" w:rsidRPr="00C86A14" w:rsidRDefault="00004E8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0E814E83" w14:textId="3A77296C" w:rsidR="00004E8E" w:rsidRPr="00C86A14" w:rsidRDefault="00004E8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Fonts w:ascii="Arial" w:eastAsia="Arial Unicode MS" w:hAnsi="Arial" w:cs="Arial"/>
          <w:noProof/>
          <w:lang w:val="es-ES" w:eastAsia="es-ES"/>
        </w:rPr>
        <w:drawing>
          <wp:inline distT="0" distB="0" distL="0" distR="0" wp14:anchorId="45FC7258" wp14:editId="764163DB">
            <wp:extent cx="2714625" cy="1152718"/>
            <wp:effectExtent l="0" t="0" r="0" b="9525"/>
            <wp:docPr id="40" name="Imagen 40" descr="C:\Users\MarcelaP\Desktop\Trabajo Editorial\GRADO 10\Cap 1_El mundo de la Física y la Química\Ecuaciones\CN_10_01_CO_EQ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MarcelaP\Desktop\Trabajo Editorial\GRADO 10\Cap 1_El mundo de la Física y la Química\Ecuaciones\CN_10_01_CO_EQ_2.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7882" cy="1154101"/>
                    </a:xfrm>
                    <a:prstGeom prst="rect">
                      <a:avLst/>
                    </a:prstGeom>
                    <a:noFill/>
                    <a:ln>
                      <a:noFill/>
                    </a:ln>
                  </pic:spPr>
                </pic:pic>
              </a:graphicData>
            </a:graphic>
          </wp:inline>
        </w:drawing>
      </w:r>
    </w:p>
    <w:p w14:paraId="794B1F5F" w14:textId="77777777" w:rsidR="00004E8E" w:rsidRPr="00C86A14" w:rsidRDefault="00004E8E"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1473E7BC" w14:textId="77777777" w:rsidR="00491A7C" w:rsidRPr="00C86A14" w:rsidRDefault="00895C41" w:rsidP="00C86A14">
      <w:pPr>
        <w:pStyle w:val="u"/>
        <w:shd w:val="clear" w:color="auto" w:fill="FFFFFF"/>
        <w:spacing w:before="0" w:beforeAutospacing="0" w:after="0" w:afterAutospacing="0" w:line="360" w:lineRule="auto"/>
        <w:jc w:val="both"/>
        <w:rPr>
          <w:rStyle w:val="apple-converted-space"/>
          <w:rFonts w:ascii="Arial" w:eastAsia="Arial Unicode MS" w:hAnsi="Arial" w:cs="Arial"/>
          <w:color w:val="333333"/>
        </w:rPr>
      </w:pPr>
      <w:r w:rsidRPr="00C86A14">
        <w:rPr>
          <w:rStyle w:val="un"/>
          <w:rFonts w:ascii="Arial" w:eastAsia="Arial Unicode MS" w:hAnsi="Arial" w:cs="Arial"/>
          <w:color w:val="333333"/>
        </w:rPr>
        <w:t>Dado que la medida que queremos convertir está expresada en metros, de los dos factores de conversión elegiremos el primero, donde la unidad metros (m) está en el denominador y permite efectuar la simplificación</w:t>
      </w:r>
      <w:r w:rsidR="00491A7C" w:rsidRPr="00C86A14">
        <w:rPr>
          <w:rStyle w:val="un"/>
          <w:rFonts w:ascii="Arial" w:eastAsia="Arial Unicode MS" w:hAnsi="Arial" w:cs="Arial"/>
          <w:color w:val="333333"/>
        </w:rPr>
        <w:t xml:space="preserve"> de las fracciones</w:t>
      </w:r>
      <w:r w:rsidRPr="00C86A14">
        <w:rPr>
          <w:rStyle w:val="un"/>
          <w:rFonts w:ascii="Arial" w:eastAsia="Arial Unicode MS" w:hAnsi="Arial" w:cs="Arial"/>
          <w:color w:val="333333"/>
        </w:rPr>
        <w:t>.</w:t>
      </w:r>
      <w:r w:rsidRPr="00C86A14">
        <w:rPr>
          <w:rStyle w:val="apple-converted-space"/>
          <w:rFonts w:ascii="Arial" w:eastAsia="Arial Unicode MS" w:hAnsi="Arial" w:cs="Arial"/>
          <w:color w:val="333333"/>
        </w:rPr>
        <w:t> </w:t>
      </w:r>
    </w:p>
    <w:p w14:paraId="4B8DEC6D" w14:textId="44CF5752" w:rsidR="00895C41" w:rsidRPr="00C86A14" w:rsidRDefault="00895C41" w:rsidP="00C86A14">
      <w:pPr>
        <w:pStyle w:val="u"/>
        <w:spacing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 xml:space="preserve">Así, </w:t>
      </w:r>
      <w:r w:rsidR="00A55447" w:rsidRPr="00C86A14">
        <w:rPr>
          <w:rStyle w:val="un"/>
          <w:rFonts w:ascii="Arial" w:eastAsia="Arial Unicode MS" w:hAnsi="Arial" w:cs="Arial"/>
          <w:color w:val="333333"/>
        </w:rPr>
        <w:t xml:space="preserve">si </w:t>
      </w:r>
      <w:r w:rsidRPr="00C86A14">
        <w:rPr>
          <w:rStyle w:val="un"/>
          <w:rFonts w:ascii="Arial" w:eastAsia="Arial Unicode MS" w:hAnsi="Arial" w:cs="Arial"/>
          <w:color w:val="333333"/>
        </w:rPr>
        <w:t>la longitud de la mesa mencionada antes (1,20 m), expresada en centímetros resulta:</w:t>
      </w:r>
    </w:p>
    <w:tbl>
      <w:tblPr>
        <w:tblStyle w:val="Tablaconcuadrcula"/>
        <w:tblW w:w="0" w:type="auto"/>
        <w:tblLook w:val="04A0" w:firstRow="1" w:lastRow="0" w:firstColumn="1" w:lastColumn="0" w:noHBand="0" w:noVBand="1"/>
      </w:tblPr>
      <w:tblGrid>
        <w:gridCol w:w="2451"/>
        <w:gridCol w:w="6377"/>
      </w:tblGrid>
      <w:tr w:rsidR="00EB1C3D" w:rsidRPr="00C86A14" w14:paraId="2F31FCB3" w14:textId="77777777" w:rsidTr="00C72B9F">
        <w:tc>
          <w:tcPr>
            <w:tcW w:w="8828" w:type="dxa"/>
            <w:gridSpan w:val="2"/>
            <w:shd w:val="clear" w:color="auto" w:fill="0D0D0D" w:themeFill="text1" w:themeFillTint="F2"/>
          </w:tcPr>
          <w:p w14:paraId="7156EF94" w14:textId="77777777" w:rsidR="00EB1C3D" w:rsidRPr="00C86A14" w:rsidRDefault="00EB1C3D"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EB1C3D" w:rsidRPr="00C86A14" w14:paraId="5FDFF8AA" w14:textId="77777777" w:rsidTr="00C72B9F">
        <w:tc>
          <w:tcPr>
            <w:tcW w:w="2451" w:type="dxa"/>
          </w:tcPr>
          <w:p w14:paraId="2BB8234A" w14:textId="77777777" w:rsidR="00EB1C3D" w:rsidRPr="00C86A14" w:rsidRDefault="00EB1C3D"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77" w:type="dxa"/>
          </w:tcPr>
          <w:p w14:paraId="522E9391" w14:textId="5363A4A9" w:rsidR="00EB1C3D" w:rsidRPr="00C86A14" w:rsidRDefault="00EB1C3D"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_IMG07</w:t>
            </w:r>
          </w:p>
        </w:tc>
      </w:tr>
      <w:tr w:rsidR="00EB1C3D" w:rsidRPr="00C86A14" w14:paraId="32845D79" w14:textId="77777777" w:rsidTr="00C72B9F">
        <w:tc>
          <w:tcPr>
            <w:tcW w:w="2451" w:type="dxa"/>
          </w:tcPr>
          <w:p w14:paraId="2E538D8A" w14:textId="77777777" w:rsidR="00EB1C3D" w:rsidRPr="00C86A14" w:rsidRDefault="00EB1C3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77" w:type="dxa"/>
          </w:tcPr>
          <w:p w14:paraId="5669C3AB" w14:textId="590CAD2D" w:rsidR="00EB1C3D" w:rsidRPr="00C86A14" w:rsidRDefault="00EB1C3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Ejemplo factor de conversión</w:t>
            </w:r>
          </w:p>
        </w:tc>
      </w:tr>
      <w:tr w:rsidR="00EB1C3D" w:rsidRPr="00C86A14" w14:paraId="05393620" w14:textId="77777777" w:rsidTr="00C72B9F">
        <w:tc>
          <w:tcPr>
            <w:tcW w:w="2451" w:type="dxa"/>
          </w:tcPr>
          <w:p w14:paraId="1B02C972" w14:textId="77777777" w:rsidR="00EB1C3D" w:rsidRPr="00C86A14" w:rsidRDefault="00EB1C3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Código Shutterstock (o URL o la ruta en AulaPlaneta)</w:t>
            </w:r>
          </w:p>
        </w:tc>
        <w:tc>
          <w:tcPr>
            <w:tcW w:w="6377" w:type="dxa"/>
          </w:tcPr>
          <w:p w14:paraId="263BC389" w14:textId="77777777" w:rsidR="00EB1C3D" w:rsidRPr="00C86A14" w:rsidRDefault="00284BF9"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Ecuación e imagen creada por el autor.</w:t>
            </w:r>
          </w:p>
          <w:p w14:paraId="45442856" w14:textId="5AC7E243" w:rsidR="00284BF9" w:rsidRPr="00C86A14" w:rsidRDefault="00284BF9"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Ecuación creada por el autor en el Editor de Ecuaciones y para cancelar los dos m en </w:t>
            </w:r>
            <w:commentRangeStart w:id="33"/>
            <w:r w:rsidRPr="00C86A14">
              <w:rPr>
                <w:rFonts w:ascii="Arial" w:eastAsia="Arial Unicode MS" w:hAnsi="Arial" w:cs="Arial"/>
                <w:sz w:val="24"/>
                <w:szCs w:val="24"/>
              </w:rPr>
              <w:t>paint:</w:t>
            </w:r>
            <w:commentRangeEnd w:id="33"/>
            <w:r w:rsidR="00BD3175">
              <w:rPr>
                <w:rStyle w:val="Refdecomentario"/>
              </w:rPr>
              <w:commentReference w:id="33"/>
            </w:r>
          </w:p>
          <w:p w14:paraId="414004EC" w14:textId="77777777" w:rsidR="00284BF9" w:rsidRPr="00C86A14" w:rsidRDefault="00284BF9" w:rsidP="00C86A14">
            <w:pPr>
              <w:spacing w:line="360" w:lineRule="auto"/>
              <w:jc w:val="both"/>
              <w:rPr>
                <w:rFonts w:ascii="Arial" w:eastAsia="Arial Unicode MS" w:hAnsi="Arial" w:cs="Arial"/>
                <w:sz w:val="24"/>
                <w:szCs w:val="24"/>
              </w:rPr>
            </w:pPr>
          </w:p>
          <w:p w14:paraId="26230B77" w14:textId="77A97B4A" w:rsidR="00284BF9" w:rsidRPr="00C86A14" w:rsidRDefault="00284BF9" w:rsidP="00C86A14">
            <w:pPr>
              <w:spacing w:line="360" w:lineRule="auto"/>
              <w:jc w:val="both"/>
              <w:rPr>
                <w:rFonts w:ascii="Arial" w:eastAsia="Arial Unicode MS" w:hAnsi="Arial" w:cs="Arial"/>
                <w:sz w:val="24"/>
                <w:szCs w:val="24"/>
              </w:rPr>
            </w:pPr>
            <w:r w:rsidRPr="00C86A14">
              <w:rPr>
                <w:rStyle w:val="un"/>
                <w:rFonts w:ascii="Arial" w:eastAsia="Arial Unicode MS" w:hAnsi="Arial" w:cs="Arial"/>
                <w:noProof/>
                <w:color w:val="333333"/>
                <w:sz w:val="24"/>
                <w:szCs w:val="24"/>
                <w:lang w:val="es-ES" w:eastAsia="es-ES"/>
              </w:rPr>
              <w:drawing>
                <wp:inline distT="0" distB="0" distL="0" distR="0" wp14:anchorId="3BEBC33D" wp14:editId="5EADD0A7">
                  <wp:extent cx="1790700" cy="5810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90700" cy="581025"/>
                          </a:xfrm>
                          <a:prstGeom prst="rect">
                            <a:avLst/>
                          </a:prstGeom>
                          <a:noFill/>
                          <a:ln>
                            <a:noFill/>
                          </a:ln>
                        </pic:spPr>
                      </pic:pic>
                    </a:graphicData>
                  </a:graphic>
                </wp:inline>
              </w:drawing>
            </w:r>
          </w:p>
          <w:p w14:paraId="1799E029" w14:textId="1EEDA95B" w:rsidR="00284BF9" w:rsidRPr="00C86A14" w:rsidRDefault="0040559F"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Nota: las línea de simplificación no las pude hacer en el editor de Latex, me pide un paquete.</w:t>
            </w:r>
            <w:r w:rsidR="00623D00">
              <w:rPr>
                <w:rFonts w:ascii="Arial" w:eastAsia="Arial Unicode MS" w:hAnsi="Arial" w:cs="Arial"/>
                <w:sz w:val="24"/>
                <w:szCs w:val="24"/>
              </w:rPr>
              <w:t xml:space="preserve"> </w:t>
            </w:r>
          </w:p>
        </w:tc>
      </w:tr>
      <w:tr w:rsidR="00EB1C3D" w:rsidRPr="00C86A14" w14:paraId="2BB12773" w14:textId="77777777" w:rsidTr="00C72B9F">
        <w:tc>
          <w:tcPr>
            <w:tcW w:w="2451" w:type="dxa"/>
          </w:tcPr>
          <w:p w14:paraId="7EDE2A0F" w14:textId="77777777" w:rsidR="00EB1C3D" w:rsidRPr="00C86A14" w:rsidRDefault="00EB1C3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Pie de imagen</w:t>
            </w:r>
          </w:p>
        </w:tc>
        <w:tc>
          <w:tcPr>
            <w:tcW w:w="6377" w:type="dxa"/>
          </w:tcPr>
          <w:p w14:paraId="2C0089BF" w14:textId="0270E947" w:rsidR="00EB1C3D" w:rsidRPr="00C86A14" w:rsidRDefault="00284BF9" w:rsidP="00C86A14">
            <w:pPr>
              <w:pStyle w:val="NormalWeb"/>
              <w:shd w:val="clear" w:color="auto" w:fill="58585A"/>
              <w:spacing w:before="75" w:beforeAutospacing="0" w:after="0" w:afterAutospacing="0" w:line="360" w:lineRule="auto"/>
              <w:jc w:val="both"/>
              <w:rPr>
                <w:rFonts w:ascii="Arial" w:eastAsia="Arial Unicode MS" w:hAnsi="Arial" w:cs="Arial"/>
                <w:color w:val="000000"/>
              </w:rPr>
            </w:pPr>
            <w:r w:rsidRPr="00C86A14">
              <w:rPr>
                <w:rFonts w:ascii="Arial" w:eastAsia="Arial Unicode MS" w:hAnsi="Arial" w:cs="Arial"/>
                <w:color w:val="000000"/>
              </w:rPr>
              <w:t xml:space="preserve">No hay pie de imagen es una ecuación </w:t>
            </w:r>
          </w:p>
        </w:tc>
      </w:tr>
      <w:tr w:rsidR="00EB1C3D" w:rsidRPr="00C86A14" w14:paraId="0621B525" w14:textId="77777777" w:rsidTr="00C72B9F">
        <w:tc>
          <w:tcPr>
            <w:tcW w:w="2451" w:type="dxa"/>
          </w:tcPr>
          <w:p w14:paraId="4643300F" w14:textId="77777777" w:rsidR="00EB1C3D" w:rsidRPr="00C86A14" w:rsidRDefault="00EB1C3D"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Ubicación del pie de imagen</w:t>
            </w:r>
          </w:p>
        </w:tc>
        <w:tc>
          <w:tcPr>
            <w:tcW w:w="6377" w:type="dxa"/>
          </w:tcPr>
          <w:p w14:paraId="406F8518" w14:textId="5585CB1A" w:rsidR="00EB1C3D" w:rsidRPr="00C86A14" w:rsidRDefault="00284BF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No ha</w:t>
            </w:r>
            <w:r w:rsidR="00DA2273" w:rsidRPr="00C86A14">
              <w:rPr>
                <w:rFonts w:ascii="Arial" w:eastAsia="Arial Unicode MS" w:hAnsi="Arial" w:cs="Arial"/>
                <w:color w:val="000000"/>
                <w:sz w:val="24"/>
                <w:szCs w:val="24"/>
              </w:rPr>
              <w:t>y</w:t>
            </w:r>
          </w:p>
          <w:p w14:paraId="1151B1E1" w14:textId="77777777" w:rsidR="00EB1C3D" w:rsidRPr="00C86A14" w:rsidRDefault="00EB1C3D" w:rsidP="00C86A14">
            <w:pPr>
              <w:spacing w:line="360" w:lineRule="auto"/>
              <w:jc w:val="both"/>
              <w:rPr>
                <w:rFonts w:ascii="Arial" w:eastAsia="Arial Unicode MS" w:hAnsi="Arial" w:cs="Arial"/>
                <w:color w:val="000000"/>
                <w:sz w:val="24"/>
                <w:szCs w:val="24"/>
              </w:rPr>
            </w:pPr>
          </w:p>
        </w:tc>
      </w:tr>
    </w:tbl>
    <w:p w14:paraId="6BD8357D" w14:textId="7FF58C27" w:rsidR="00B22E45" w:rsidRPr="00C86A14" w:rsidRDefault="00C72B9F" w:rsidP="00C86A14">
      <w:pPr>
        <w:pStyle w:val="u"/>
        <w:spacing w:line="360" w:lineRule="auto"/>
        <w:jc w:val="both"/>
        <w:rPr>
          <w:rFonts w:ascii="Arial" w:eastAsia="Arial Unicode MS" w:hAnsi="Arial" w:cs="Arial"/>
          <w:color w:val="333333"/>
        </w:rPr>
      </w:pPr>
      <w:r w:rsidRPr="00C86A14">
        <w:rPr>
          <w:rFonts w:ascii="Arial" w:eastAsia="Arial Unicode MS" w:hAnsi="Arial" w:cs="Arial"/>
          <w:color w:val="333333"/>
        </w:rPr>
        <w:t>El segundo factor de con</w:t>
      </w:r>
      <w:r w:rsidR="00750CFE" w:rsidRPr="00C86A14">
        <w:rPr>
          <w:rFonts w:ascii="Arial" w:eastAsia="Arial Unicode MS" w:hAnsi="Arial" w:cs="Arial"/>
          <w:color w:val="333333"/>
        </w:rPr>
        <w:t xml:space="preserve">versión se usaría para convertir </w:t>
      </w:r>
      <w:r w:rsidR="00534F83" w:rsidRPr="00C86A14">
        <w:rPr>
          <w:rFonts w:ascii="Arial" w:eastAsia="Arial Unicode MS" w:hAnsi="Arial" w:cs="Arial"/>
          <w:color w:val="333333"/>
        </w:rPr>
        <w:t>una medida expresada en centímetros</w:t>
      </w:r>
      <w:r w:rsidR="00C23F11" w:rsidRPr="00C86A14">
        <w:rPr>
          <w:rFonts w:ascii="Arial" w:eastAsia="Arial Unicode MS" w:hAnsi="Arial" w:cs="Arial"/>
          <w:color w:val="333333"/>
        </w:rPr>
        <w:t xml:space="preserve">, </w:t>
      </w:r>
      <w:r w:rsidR="00534F83" w:rsidRPr="00C86A14">
        <w:rPr>
          <w:rFonts w:ascii="Arial" w:eastAsia="Arial Unicode MS" w:hAnsi="Arial" w:cs="Arial"/>
          <w:color w:val="333333"/>
        </w:rPr>
        <w:t>a metros</w:t>
      </w:r>
      <w:r w:rsidR="00C23F11" w:rsidRPr="00C86A14">
        <w:rPr>
          <w:rFonts w:ascii="Arial" w:eastAsia="Arial Unicode MS" w:hAnsi="Arial" w:cs="Arial"/>
          <w:color w:val="333333"/>
        </w:rPr>
        <w:t>. Por ejemplo,</w:t>
      </w:r>
      <w:r w:rsidR="00750CFE" w:rsidRPr="00C86A14">
        <w:rPr>
          <w:rFonts w:ascii="Arial" w:eastAsia="Arial Unicode MS" w:hAnsi="Arial" w:cs="Arial"/>
          <w:color w:val="333333"/>
        </w:rPr>
        <w:t xml:space="preserve"> </w:t>
      </w:r>
      <w:r w:rsidR="00141249" w:rsidRPr="00C86A14">
        <w:rPr>
          <w:rFonts w:ascii="Arial" w:eastAsia="Arial Unicode MS" w:hAnsi="Arial" w:cs="Arial"/>
          <w:color w:val="333333"/>
        </w:rPr>
        <w:t xml:space="preserve">el diámetro de la pupila del ojo humano es de aproximadamente </w:t>
      </w:r>
      <w:r w:rsidR="00534F83" w:rsidRPr="00C86A14">
        <w:rPr>
          <w:rFonts w:ascii="Arial" w:eastAsia="Arial Unicode MS" w:hAnsi="Arial" w:cs="Arial"/>
          <w:color w:val="333333"/>
        </w:rPr>
        <w:t>0,4</w:t>
      </w:r>
      <w:ins w:id="34" w:author="María" w:date="2015-09-18T22:57:00Z">
        <w:r w:rsidR="00BD3175">
          <w:rPr>
            <w:rFonts w:ascii="Arial" w:eastAsia="Arial Unicode MS" w:hAnsi="Arial" w:cs="Arial"/>
            <w:color w:val="333333"/>
          </w:rPr>
          <w:t xml:space="preserve"> </w:t>
        </w:r>
      </w:ins>
      <w:r w:rsidR="00534F83" w:rsidRPr="00C86A14">
        <w:rPr>
          <w:rFonts w:ascii="Arial" w:eastAsia="Arial Unicode MS" w:hAnsi="Arial" w:cs="Arial"/>
          <w:color w:val="333333"/>
        </w:rPr>
        <w:t xml:space="preserve">cm, </w:t>
      </w:r>
      <w:r w:rsidR="00C23F11" w:rsidRPr="00C86A14">
        <w:rPr>
          <w:rFonts w:ascii="Arial" w:eastAsia="Arial Unicode MS" w:hAnsi="Arial" w:cs="Arial"/>
          <w:color w:val="333333"/>
        </w:rPr>
        <w:t>y en metros se tendría</w:t>
      </w:r>
    </w:p>
    <w:p w14:paraId="2187F291" w14:textId="7378A0B3" w:rsidR="00024DD1" w:rsidRPr="00C86A14" w:rsidRDefault="00024DD1" w:rsidP="00C86A14">
      <w:pPr>
        <w:pStyle w:val="u"/>
        <w:spacing w:line="360" w:lineRule="auto"/>
        <w:jc w:val="both"/>
        <w:rPr>
          <w:rFonts w:ascii="Arial" w:eastAsia="Arial Unicode MS" w:hAnsi="Arial" w:cs="Arial"/>
          <w:color w:val="333333"/>
        </w:rPr>
      </w:pPr>
      <w:r w:rsidRPr="00C86A14">
        <w:rPr>
          <w:rFonts w:ascii="Arial" w:eastAsia="Arial Unicode MS" w:hAnsi="Arial" w:cs="Arial"/>
          <w:color w:val="333333"/>
        </w:rPr>
        <w:t>CN_10_01_CO</w:t>
      </w:r>
      <w:commentRangeStart w:id="35"/>
      <w:r w:rsidRPr="00C86A14">
        <w:rPr>
          <w:rFonts w:ascii="Arial" w:eastAsia="Arial Unicode MS" w:hAnsi="Arial" w:cs="Arial"/>
          <w:color w:val="333333"/>
        </w:rPr>
        <w:t>_EQ_3</w:t>
      </w:r>
      <w:commentRangeEnd w:id="35"/>
      <w:r w:rsidR="00BD3175">
        <w:rPr>
          <w:rStyle w:val="Refdecomentario"/>
          <w:rFonts w:asciiTheme="minorHAnsi" w:eastAsiaTheme="minorHAnsi" w:hAnsiTheme="minorHAnsi" w:cstheme="minorBidi"/>
          <w:lang w:eastAsia="en-US"/>
        </w:rPr>
        <w:commentReference w:id="35"/>
      </w:r>
    </w:p>
    <w:p w14:paraId="75B9F52D" w14:textId="023ABC46" w:rsidR="00024DD1" w:rsidRPr="00C86A14" w:rsidRDefault="00024DD1" w:rsidP="00C86A14">
      <w:pPr>
        <w:pStyle w:val="u"/>
        <w:spacing w:line="360" w:lineRule="auto"/>
        <w:jc w:val="both"/>
        <w:rPr>
          <w:rFonts w:ascii="Arial" w:eastAsia="Arial Unicode MS" w:hAnsi="Arial" w:cs="Arial"/>
          <w:color w:val="333333"/>
        </w:rPr>
      </w:pPr>
      <w:r w:rsidRPr="00C86A14">
        <w:rPr>
          <w:rFonts w:ascii="Arial" w:eastAsia="Arial Unicode MS" w:hAnsi="Arial" w:cs="Arial"/>
          <w:color w:val="333333"/>
          <w:highlight w:val="yellow"/>
        </w:rPr>
        <w:t>EQ: 0,4cm\cdot\fr</w:t>
      </w:r>
      <w:r w:rsidR="00736DB1" w:rsidRPr="00C86A14">
        <w:rPr>
          <w:rFonts w:ascii="Arial" w:eastAsia="Arial Unicode MS" w:hAnsi="Arial" w:cs="Arial"/>
          <w:color w:val="333333"/>
          <w:highlight w:val="yellow"/>
        </w:rPr>
        <w:t>ac{1m}{10^{2}cm}=4\times10^{-3}</w:t>
      </w:r>
      <w:r w:rsidRPr="00C86A14">
        <w:rPr>
          <w:rFonts w:ascii="Arial" w:eastAsia="Arial Unicode MS" w:hAnsi="Arial" w:cs="Arial"/>
          <w:color w:val="333333"/>
          <w:highlight w:val="yellow"/>
        </w:rPr>
        <w:t>m</w:t>
      </w:r>
    </w:p>
    <w:p w14:paraId="22557185" w14:textId="4AD43A68" w:rsidR="00736DB1" w:rsidRPr="00C86A14" w:rsidRDefault="00736DB1" w:rsidP="00C86A14">
      <w:pPr>
        <w:pStyle w:val="u"/>
        <w:spacing w:line="360" w:lineRule="auto"/>
        <w:jc w:val="both"/>
        <w:rPr>
          <w:rFonts w:ascii="Arial" w:eastAsia="Arial Unicode MS" w:hAnsi="Arial" w:cs="Arial"/>
          <w:color w:val="333333"/>
        </w:rPr>
      </w:pPr>
      <w:r w:rsidRPr="00C86A14">
        <w:rPr>
          <w:rFonts w:ascii="Arial" w:eastAsia="Arial Unicode MS" w:hAnsi="Arial" w:cs="Arial"/>
          <w:noProof/>
          <w:lang w:val="es-ES" w:eastAsia="es-ES"/>
        </w:rPr>
        <w:drawing>
          <wp:inline distT="0" distB="0" distL="0" distR="0" wp14:anchorId="4E94107A" wp14:editId="49632B8A">
            <wp:extent cx="5612130" cy="897941"/>
            <wp:effectExtent l="0" t="0" r="7620" b="0"/>
            <wp:docPr id="41" name="Imagen 41" descr="C:\Users\MarcelaP\Desktop\Trabajo Editorial\GRADO 10\Cap 1_El mundo de la Física y la Química\Ecuaciones\CN_10_01_CO_EQ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MarcelaP\Desktop\Trabajo Editorial\GRADO 10\Cap 1_El mundo de la Física y la Química\Ecuaciones\CN_10_01_CO_EQ_3.gi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897941"/>
                    </a:xfrm>
                    <a:prstGeom prst="rect">
                      <a:avLst/>
                    </a:prstGeom>
                    <a:noFill/>
                    <a:ln>
                      <a:noFill/>
                    </a:ln>
                  </pic:spPr>
                </pic:pic>
              </a:graphicData>
            </a:graphic>
          </wp:inline>
        </w:drawing>
      </w:r>
    </w:p>
    <w:p w14:paraId="7C8A2F6F" w14:textId="77777777" w:rsidR="00736DB1" w:rsidRPr="00C86A14" w:rsidRDefault="00736DB1" w:rsidP="00C86A14">
      <w:pPr>
        <w:pStyle w:val="u"/>
        <w:spacing w:line="360" w:lineRule="auto"/>
        <w:jc w:val="both"/>
        <w:rPr>
          <w:rFonts w:ascii="Arial" w:eastAsia="Arial Unicode MS" w:hAnsi="Arial" w:cs="Arial"/>
          <w:color w:val="333333"/>
        </w:rPr>
      </w:pPr>
    </w:p>
    <w:p w14:paraId="551F2850" w14:textId="0700DF98" w:rsidR="00CC58C0" w:rsidRPr="00C86A14" w:rsidRDefault="00CC58C0" w:rsidP="00C86A14">
      <w:pPr>
        <w:pStyle w:val="u"/>
        <w:spacing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O bien, 0,004</w:t>
      </w:r>
      <w:ins w:id="36" w:author="María" w:date="2015-09-18T23:01:00Z">
        <w:r w:rsidR="00BD3175">
          <w:rPr>
            <w:rStyle w:val="un"/>
            <w:rFonts w:ascii="Arial" w:eastAsia="Arial Unicode MS" w:hAnsi="Arial" w:cs="Arial"/>
            <w:color w:val="333333"/>
          </w:rPr>
          <w:t> </w:t>
        </w:r>
      </w:ins>
      <w:r w:rsidRPr="00C86A14">
        <w:rPr>
          <w:rStyle w:val="un"/>
          <w:rFonts w:ascii="Arial" w:eastAsia="Arial Unicode MS" w:hAnsi="Arial" w:cs="Arial"/>
          <w:color w:val="333333"/>
        </w:rPr>
        <w:t>cm</w:t>
      </w:r>
      <w:r w:rsidR="00024DD1" w:rsidRPr="00C86A14">
        <w:rPr>
          <w:rStyle w:val="un"/>
          <w:rFonts w:ascii="Arial" w:eastAsia="Arial Unicode MS" w:hAnsi="Arial" w:cs="Arial"/>
          <w:color w:val="333333"/>
        </w:rPr>
        <w:t xml:space="preserve"> al simplificar los cm. </w:t>
      </w:r>
    </w:p>
    <w:p w14:paraId="7D6CBD7E" w14:textId="570FD1B4" w:rsidR="00AA68B6" w:rsidRPr="00C86A14" w:rsidRDefault="00BD3175" w:rsidP="00C86A14">
      <w:pPr>
        <w:pStyle w:val="u"/>
        <w:spacing w:line="360" w:lineRule="auto"/>
        <w:jc w:val="both"/>
        <w:rPr>
          <w:rStyle w:val="un"/>
          <w:rFonts w:ascii="Arial" w:eastAsia="Arial Unicode MS" w:hAnsi="Arial" w:cs="Arial"/>
          <w:color w:val="333333"/>
        </w:rPr>
      </w:pPr>
      <w:r>
        <w:rPr>
          <w:rStyle w:val="un"/>
          <w:rFonts w:ascii="Arial" w:eastAsia="Arial Unicode MS" w:hAnsi="Arial" w:cs="Arial"/>
          <w:color w:val="333333"/>
        </w:rPr>
        <w:t>Si se</w:t>
      </w:r>
      <w:r w:rsidR="00AA68B6" w:rsidRPr="00C86A14">
        <w:rPr>
          <w:rStyle w:val="un"/>
          <w:rFonts w:ascii="Arial" w:eastAsia="Arial Unicode MS" w:hAnsi="Arial" w:cs="Arial"/>
          <w:color w:val="333333"/>
        </w:rPr>
        <w:t xml:space="preserve"> trata de una magnitud física derivada, como la velocidad, típicamente se convierte de km/h a m/s o viceversa, para lo cual simplemente se multiplica por los dos factores de conversión implicados de manera independiente, es decir, primero se convierten las unidades de longitud y luego las de tiempo. </w:t>
      </w:r>
    </w:p>
    <w:p w14:paraId="268467D7" w14:textId="14ECC421" w:rsidR="00F41113" w:rsidRPr="00C86A14" w:rsidRDefault="00AA68B6" w:rsidP="00C86A14">
      <w:pPr>
        <w:pStyle w:val="u"/>
        <w:spacing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Por ejemplo, si se desea expresar la rapidez de la luz en el vacío</w:t>
      </w:r>
      <w:ins w:id="37" w:author="María" w:date="2015-09-18T23:02:00Z">
        <w:r w:rsidR="00BD3175">
          <w:rPr>
            <w:rStyle w:val="un"/>
            <w:rFonts w:ascii="Arial" w:eastAsia="Arial Unicode MS" w:hAnsi="Arial" w:cs="Arial"/>
            <w:color w:val="333333"/>
          </w:rPr>
          <w:t>:</w:t>
        </w:r>
      </w:ins>
      <w:r w:rsidR="00330A25" w:rsidRPr="00C86A14">
        <w:rPr>
          <w:rStyle w:val="un"/>
          <w:rFonts w:ascii="Arial" w:eastAsia="Arial Unicode MS" w:hAnsi="Arial" w:cs="Arial"/>
          <w:color w:val="333333"/>
        </w:rPr>
        <w:t xml:space="preserve"> 3 x 10</w:t>
      </w:r>
      <w:r w:rsidR="00330A25" w:rsidRPr="00C86A14">
        <w:rPr>
          <w:rStyle w:val="un"/>
          <w:rFonts w:ascii="Arial" w:eastAsia="Arial Unicode MS" w:hAnsi="Arial" w:cs="Arial"/>
          <w:color w:val="333333"/>
          <w:vertAlign w:val="superscript"/>
        </w:rPr>
        <w:t>8</w:t>
      </w:r>
      <w:r w:rsidR="00330A25" w:rsidRPr="00C86A14">
        <w:rPr>
          <w:rStyle w:val="un"/>
          <w:rFonts w:ascii="Arial" w:eastAsia="Arial Unicode MS" w:hAnsi="Arial" w:cs="Arial"/>
          <w:color w:val="333333"/>
        </w:rPr>
        <w:t xml:space="preserve"> m/s a </w:t>
      </w:r>
      <w:r w:rsidR="00BD3175">
        <w:rPr>
          <w:rStyle w:val="un"/>
          <w:rFonts w:ascii="Arial" w:eastAsia="Arial Unicode MS" w:hAnsi="Arial" w:cs="Arial"/>
          <w:color w:val="333333"/>
        </w:rPr>
        <w:t>k</w:t>
      </w:r>
      <w:r w:rsidR="00BD3175" w:rsidRPr="00C86A14">
        <w:rPr>
          <w:rStyle w:val="un"/>
          <w:rFonts w:ascii="Arial" w:eastAsia="Arial Unicode MS" w:hAnsi="Arial" w:cs="Arial"/>
          <w:color w:val="333333"/>
        </w:rPr>
        <w:t>m</w:t>
      </w:r>
      <w:r w:rsidR="00330A25" w:rsidRPr="00C86A14">
        <w:rPr>
          <w:rStyle w:val="un"/>
          <w:rFonts w:ascii="Arial" w:eastAsia="Arial Unicode MS" w:hAnsi="Arial" w:cs="Arial"/>
          <w:color w:val="333333"/>
        </w:rPr>
        <w:t>/h se procede como se muestra</w:t>
      </w:r>
      <w:ins w:id="38" w:author="María" w:date="2015-09-18T23:03:00Z">
        <w:r w:rsidR="00BD3175">
          <w:rPr>
            <w:rStyle w:val="un"/>
            <w:rFonts w:ascii="Arial" w:eastAsia="Arial Unicode MS" w:hAnsi="Arial" w:cs="Arial"/>
            <w:color w:val="333333"/>
          </w:rPr>
          <w:t>:</w:t>
        </w:r>
      </w:ins>
      <w:r w:rsidR="00330A25" w:rsidRPr="00C86A14">
        <w:rPr>
          <w:rStyle w:val="un"/>
          <w:rFonts w:ascii="Arial" w:eastAsia="Arial Unicode MS" w:hAnsi="Arial" w:cs="Arial"/>
          <w:color w:val="333333"/>
        </w:rPr>
        <w:t xml:space="preserve"> </w:t>
      </w:r>
    </w:p>
    <w:p w14:paraId="78EC5AF3" w14:textId="5AE65A44" w:rsidR="005C78F6" w:rsidRPr="00C86A14" w:rsidRDefault="00330A25" w:rsidP="00C86A14">
      <w:pPr>
        <w:pStyle w:val="u"/>
        <w:spacing w:line="360" w:lineRule="auto"/>
        <w:jc w:val="both"/>
        <w:rPr>
          <w:rFonts w:ascii="Arial" w:eastAsia="Arial Unicode MS" w:hAnsi="Arial" w:cs="Arial"/>
          <w:color w:val="333333"/>
        </w:rPr>
      </w:pPr>
      <w:r w:rsidRPr="00C86A14">
        <w:rPr>
          <w:rStyle w:val="un"/>
          <w:rFonts w:ascii="Arial" w:eastAsia="Arial Unicode MS" w:hAnsi="Arial" w:cs="Arial"/>
          <w:color w:val="333333"/>
        </w:rPr>
        <w:t xml:space="preserve"> </w:t>
      </w:r>
      <w:r w:rsidR="005C78F6" w:rsidRPr="00C86A14">
        <w:rPr>
          <w:rFonts w:ascii="Arial" w:eastAsia="Arial Unicode MS" w:hAnsi="Arial" w:cs="Arial"/>
          <w:color w:val="333333"/>
        </w:rPr>
        <w:t>CN_10_01_CO_</w:t>
      </w:r>
      <w:commentRangeStart w:id="39"/>
      <w:r w:rsidR="005C78F6" w:rsidRPr="00C86A14">
        <w:rPr>
          <w:rFonts w:ascii="Arial" w:eastAsia="Arial Unicode MS" w:hAnsi="Arial" w:cs="Arial"/>
          <w:color w:val="333333"/>
        </w:rPr>
        <w:t>EQ_4</w:t>
      </w:r>
      <w:commentRangeEnd w:id="39"/>
      <w:r w:rsidR="00BD3175">
        <w:rPr>
          <w:rStyle w:val="Refdecomentario"/>
          <w:rFonts w:asciiTheme="minorHAnsi" w:eastAsiaTheme="minorHAnsi" w:hAnsiTheme="minorHAnsi" w:cstheme="minorBidi"/>
          <w:lang w:eastAsia="en-US"/>
        </w:rPr>
        <w:commentReference w:id="39"/>
      </w:r>
    </w:p>
    <w:p w14:paraId="49F310C1" w14:textId="327E85D7" w:rsidR="004F0666" w:rsidRPr="00C86A14" w:rsidRDefault="004F0666" w:rsidP="00C86A14">
      <w:pPr>
        <w:pStyle w:val="u"/>
        <w:spacing w:line="360" w:lineRule="auto"/>
        <w:jc w:val="both"/>
        <w:rPr>
          <w:rFonts w:ascii="Arial" w:eastAsia="Arial Unicode MS" w:hAnsi="Arial" w:cs="Arial"/>
          <w:color w:val="333333"/>
        </w:rPr>
      </w:pPr>
      <w:r w:rsidRPr="00C86A14">
        <w:rPr>
          <w:rFonts w:ascii="Arial" w:eastAsia="Arial Unicode MS" w:hAnsi="Arial" w:cs="Arial"/>
          <w:color w:val="333333"/>
          <w:highlight w:val="yellow"/>
        </w:rPr>
        <w:t>Eq: 3\times 10^{8}\frac{m}{s}\cdot \frac{1 Km}{10^{3}m}\cdot\frac{3600s}{1h}= 1,08\times10^{9}\frac{Km}{h}</w:t>
      </w:r>
    </w:p>
    <w:p w14:paraId="1BB6D18C" w14:textId="200A30D4" w:rsidR="004F0666" w:rsidRPr="00C86A14" w:rsidRDefault="005C78F6" w:rsidP="00C86A14">
      <w:pPr>
        <w:pStyle w:val="u"/>
        <w:spacing w:line="360" w:lineRule="auto"/>
        <w:jc w:val="both"/>
        <w:rPr>
          <w:rFonts w:ascii="Arial" w:eastAsia="Arial Unicode MS" w:hAnsi="Arial" w:cs="Arial"/>
          <w:color w:val="333333"/>
        </w:rPr>
      </w:pPr>
      <w:r w:rsidRPr="00C86A14">
        <w:rPr>
          <w:rFonts w:ascii="Arial" w:eastAsia="Arial Unicode MS" w:hAnsi="Arial" w:cs="Arial"/>
          <w:noProof/>
          <w:lang w:val="es-ES" w:eastAsia="es-ES"/>
        </w:rPr>
        <w:lastRenderedPageBreak/>
        <w:drawing>
          <wp:inline distT="0" distB="0" distL="0" distR="0" wp14:anchorId="3C32AA46" wp14:editId="4A17C7FA">
            <wp:extent cx="5612130" cy="573865"/>
            <wp:effectExtent l="0" t="0" r="0" b="0"/>
            <wp:docPr id="42" name="Imagen 42" descr="C:\Users\MarcelaP\Downloads\CodeCogsEqn (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MarcelaP\Downloads\CodeCogsEqn (5).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573865"/>
                    </a:xfrm>
                    <a:prstGeom prst="rect">
                      <a:avLst/>
                    </a:prstGeom>
                    <a:noFill/>
                    <a:ln>
                      <a:noFill/>
                    </a:ln>
                  </pic:spPr>
                </pic:pic>
              </a:graphicData>
            </a:graphic>
          </wp:inline>
        </w:drawing>
      </w:r>
    </w:p>
    <w:p w14:paraId="1E55705D" w14:textId="77777777" w:rsidR="00491A7C" w:rsidRPr="00C86A14" w:rsidRDefault="00491A7C" w:rsidP="00C86A14">
      <w:pPr>
        <w:pStyle w:val="Ttulo4"/>
        <w:shd w:val="clear" w:color="auto" w:fill="FFFFFF"/>
        <w:spacing w:before="120" w:beforeAutospacing="0" w:after="120" w:afterAutospacing="0" w:line="360" w:lineRule="auto"/>
        <w:jc w:val="both"/>
        <w:rPr>
          <w:rFonts w:ascii="Arial" w:eastAsia="Arial Unicode MS" w:hAnsi="Arial" w:cs="Arial"/>
          <w:b w:val="0"/>
          <w:bCs w:val="0"/>
          <w:color w:val="41853B"/>
        </w:rPr>
      </w:pPr>
    </w:p>
    <w:p w14:paraId="72763BBC" w14:textId="5A2CE261" w:rsidR="005C78F6" w:rsidRPr="00C86A14" w:rsidRDefault="005C78F6" w:rsidP="00C86A14">
      <w:pPr>
        <w:pStyle w:val="Ttulo4"/>
        <w:shd w:val="clear" w:color="auto" w:fill="FFFFFF"/>
        <w:spacing w:before="120" w:beforeAutospacing="0" w:after="120" w:afterAutospacing="0" w:line="360" w:lineRule="auto"/>
        <w:jc w:val="both"/>
        <w:rPr>
          <w:rFonts w:ascii="Arial" w:eastAsia="Arial Unicode MS" w:hAnsi="Arial" w:cs="Arial"/>
          <w:b w:val="0"/>
          <w:bCs w:val="0"/>
          <w:color w:val="41853B"/>
        </w:rPr>
      </w:pPr>
      <w:r w:rsidRPr="00C86A14">
        <w:rPr>
          <w:rFonts w:ascii="Arial" w:eastAsia="Arial Unicode MS" w:hAnsi="Arial" w:cs="Arial"/>
          <w:b w:val="0"/>
          <w:bCs w:val="0"/>
        </w:rPr>
        <w:t xml:space="preserve">Se simplifican </w:t>
      </w:r>
      <w:r w:rsidRPr="00C86A14">
        <w:rPr>
          <w:rFonts w:ascii="Arial" w:eastAsia="Arial Unicode MS" w:hAnsi="Arial" w:cs="Arial"/>
          <w:b w:val="0"/>
          <w:bCs w:val="0"/>
          <w:i/>
        </w:rPr>
        <w:t>m</w:t>
      </w:r>
      <w:r w:rsidRPr="00C86A14">
        <w:rPr>
          <w:rFonts w:ascii="Arial" w:eastAsia="Arial Unicode MS" w:hAnsi="Arial" w:cs="Arial"/>
          <w:b w:val="0"/>
          <w:bCs w:val="0"/>
        </w:rPr>
        <w:t xml:space="preserve"> y </w:t>
      </w:r>
      <w:r w:rsidRPr="00C86A14">
        <w:rPr>
          <w:rFonts w:ascii="Arial" w:eastAsia="Arial Unicode MS" w:hAnsi="Arial" w:cs="Arial"/>
          <w:b w:val="0"/>
          <w:bCs w:val="0"/>
          <w:i/>
        </w:rPr>
        <w:t>s</w:t>
      </w:r>
      <w:r w:rsidRPr="00C86A14">
        <w:rPr>
          <w:rFonts w:ascii="Arial" w:eastAsia="Arial Unicode MS" w:hAnsi="Arial" w:cs="Arial"/>
          <w:b w:val="0"/>
          <w:bCs w:val="0"/>
        </w:rPr>
        <w:t xml:space="preserve"> resultando </w:t>
      </w:r>
      <w:r w:rsidR="00BD3175">
        <w:rPr>
          <w:rFonts w:ascii="Arial" w:eastAsia="Arial Unicode MS" w:hAnsi="Arial" w:cs="Arial"/>
          <w:b w:val="0"/>
          <w:bCs w:val="0"/>
          <w:i/>
        </w:rPr>
        <w:t>k</w:t>
      </w:r>
      <w:r w:rsidR="00BD3175" w:rsidRPr="00C86A14">
        <w:rPr>
          <w:rFonts w:ascii="Arial" w:eastAsia="Arial Unicode MS" w:hAnsi="Arial" w:cs="Arial"/>
          <w:b w:val="0"/>
          <w:bCs w:val="0"/>
          <w:i/>
        </w:rPr>
        <w:t>m</w:t>
      </w:r>
      <w:r w:rsidRPr="00C86A14">
        <w:rPr>
          <w:rFonts w:ascii="Arial" w:eastAsia="Arial Unicode MS" w:hAnsi="Arial" w:cs="Arial"/>
          <w:b w:val="0"/>
          <w:bCs w:val="0"/>
          <w:i/>
        </w:rPr>
        <w:t xml:space="preserve">/h. </w:t>
      </w:r>
    </w:p>
    <w:p w14:paraId="5221B6FF" w14:textId="77777777" w:rsidR="005C78F6" w:rsidRPr="00C86A14" w:rsidRDefault="005C78F6" w:rsidP="00C86A14">
      <w:pPr>
        <w:pStyle w:val="Ttulo4"/>
        <w:shd w:val="clear" w:color="auto" w:fill="FFFFFF"/>
        <w:spacing w:before="120" w:beforeAutospacing="0" w:after="120" w:afterAutospacing="0" w:line="360" w:lineRule="auto"/>
        <w:jc w:val="both"/>
        <w:rPr>
          <w:rFonts w:ascii="Arial" w:eastAsia="Arial Unicode MS" w:hAnsi="Arial" w:cs="Arial"/>
          <w:b w:val="0"/>
          <w:bCs w:val="0"/>
        </w:rPr>
      </w:pPr>
    </w:p>
    <w:tbl>
      <w:tblPr>
        <w:tblStyle w:val="Tablaconcuadrcula"/>
        <w:tblW w:w="0" w:type="auto"/>
        <w:tblLook w:val="04A0" w:firstRow="1" w:lastRow="0" w:firstColumn="1" w:lastColumn="0" w:noHBand="0" w:noVBand="1"/>
      </w:tblPr>
      <w:tblGrid>
        <w:gridCol w:w="2518"/>
        <w:gridCol w:w="6460"/>
      </w:tblGrid>
      <w:tr w:rsidR="00822860" w:rsidRPr="00C86A14" w14:paraId="7EAB59DE" w14:textId="77777777" w:rsidTr="00807310">
        <w:tc>
          <w:tcPr>
            <w:tcW w:w="8978" w:type="dxa"/>
            <w:gridSpan w:val="2"/>
            <w:shd w:val="clear" w:color="auto" w:fill="000000" w:themeFill="text1"/>
          </w:tcPr>
          <w:p w14:paraId="25746DF7" w14:textId="77777777" w:rsidR="00822860" w:rsidRPr="00C86A14" w:rsidRDefault="00822860"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Recuerda</w:t>
            </w:r>
          </w:p>
        </w:tc>
      </w:tr>
      <w:tr w:rsidR="00822860" w:rsidRPr="00C86A14" w14:paraId="67557EA9" w14:textId="77777777" w:rsidTr="00807310">
        <w:tc>
          <w:tcPr>
            <w:tcW w:w="2518" w:type="dxa"/>
          </w:tcPr>
          <w:p w14:paraId="0EA3A23F" w14:textId="77777777" w:rsidR="00822860" w:rsidRPr="00C86A14" w:rsidRDefault="00822860"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Contenido</w:t>
            </w:r>
          </w:p>
        </w:tc>
        <w:tc>
          <w:tcPr>
            <w:tcW w:w="6460" w:type="dxa"/>
          </w:tcPr>
          <w:p w14:paraId="36940375" w14:textId="06F58C84" w:rsidR="00822860" w:rsidRPr="00C86A14" w:rsidRDefault="00822860" w:rsidP="00B306E3">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Para realizar conversiones de unidades utilizando factores de conversión</w:t>
            </w:r>
            <w:ins w:id="40" w:author="María" w:date="2015-09-18T23:04:00Z">
              <w:r w:rsidR="00BD3175">
                <w:rPr>
                  <w:rFonts w:ascii="Arial" w:eastAsia="Arial Unicode MS" w:hAnsi="Arial" w:cs="Arial"/>
                  <w:sz w:val="24"/>
                  <w:szCs w:val="24"/>
                </w:rPr>
                <w:t>,</w:t>
              </w:r>
            </w:ins>
            <w:r w:rsidRPr="00C86A14">
              <w:rPr>
                <w:rFonts w:ascii="Arial" w:eastAsia="Arial Unicode MS" w:hAnsi="Arial" w:cs="Arial"/>
                <w:sz w:val="24"/>
                <w:szCs w:val="24"/>
              </w:rPr>
              <w:t xml:space="preserve"> lo primero que debes escribir es la cantidad que deseas expresar en otras unidades y posteriormente multiplicar por los factores de conversión necesario</w:t>
            </w:r>
            <w:r w:rsidR="00B306E3">
              <w:rPr>
                <w:rFonts w:ascii="Arial" w:eastAsia="Arial Unicode MS" w:hAnsi="Arial" w:cs="Arial"/>
                <w:sz w:val="24"/>
                <w:szCs w:val="24"/>
              </w:rPr>
              <w:t>s</w:t>
            </w:r>
            <w:r w:rsidRPr="00C86A14">
              <w:rPr>
                <w:rFonts w:ascii="Arial" w:eastAsia="Arial Unicode MS" w:hAnsi="Arial" w:cs="Arial"/>
                <w:sz w:val="24"/>
                <w:szCs w:val="24"/>
              </w:rPr>
              <w:t xml:space="preserve"> hasta llegar a las unidades deseadas. </w:t>
            </w:r>
          </w:p>
        </w:tc>
      </w:tr>
    </w:tbl>
    <w:p w14:paraId="1CE05C10" w14:textId="472BAC73" w:rsidR="00822860" w:rsidRPr="00C86A14" w:rsidRDefault="00822860" w:rsidP="00C86A14">
      <w:pPr>
        <w:pStyle w:val="Ttulo4"/>
        <w:shd w:val="clear" w:color="auto" w:fill="FFFFFF"/>
        <w:spacing w:before="120" w:beforeAutospacing="0" w:after="120" w:afterAutospacing="0" w:line="360" w:lineRule="auto"/>
        <w:jc w:val="both"/>
        <w:rPr>
          <w:rFonts w:ascii="Arial" w:eastAsia="Arial Unicode MS" w:hAnsi="Arial" w:cs="Arial"/>
          <w:b w:val="0"/>
          <w:bCs w:val="0"/>
        </w:rPr>
      </w:pPr>
      <w:r w:rsidRPr="00C86A14">
        <w:rPr>
          <w:rFonts w:ascii="Arial" w:eastAsia="Arial Unicode MS" w:hAnsi="Arial" w:cs="Arial"/>
          <w:b w:val="0"/>
          <w:bCs w:val="0"/>
        </w:rPr>
        <w:t xml:space="preserve">Veamos otro ejemplo con una magnitud </w:t>
      </w:r>
      <w:r w:rsidR="00CB7D52" w:rsidRPr="00C86A14">
        <w:rPr>
          <w:rFonts w:ascii="Arial" w:eastAsia="Arial Unicode MS" w:hAnsi="Arial" w:cs="Arial"/>
          <w:b w:val="0"/>
          <w:bCs w:val="0"/>
        </w:rPr>
        <w:t>comúnmente</w:t>
      </w:r>
      <w:r w:rsidRPr="00C86A14">
        <w:rPr>
          <w:rFonts w:ascii="Arial" w:eastAsia="Arial Unicode MS" w:hAnsi="Arial" w:cs="Arial"/>
          <w:b w:val="0"/>
          <w:bCs w:val="0"/>
        </w:rPr>
        <w:t xml:space="preserve"> utilizada en química</w:t>
      </w:r>
      <w:r w:rsidR="00B306E3">
        <w:rPr>
          <w:rFonts w:ascii="Arial" w:eastAsia="Arial Unicode MS" w:hAnsi="Arial" w:cs="Arial"/>
          <w:b w:val="0"/>
          <w:bCs w:val="0"/>
        </w:rPr>
        <w:t>:</w:t>
      </w:r>
      <w:r w:rsidR="00B306E3" w:rsidRPr="00C86A14">
        <w:rPr>
          <w:rFonts w:ascii="Arial" w:eastAsia="Arial Unicode MS" w:hAnsi="Arial" w:cs="Arial"/>
          <w:b w:val="0"/>
          <w:bCs w:val="0"/>
        </w:rPr>
        <w:t xml:space="preserve"> </w:t>
      </w:r>
      <w:r w:rsidRPr="00C86A14">
        <w:rPr>
          <w:rFonts w:ascii="Arial" w:eastAsia="Arial Unicode MS" w:hAnsi="Arial" w:cs="Arial"/>
          <w:b w:val="0"/>
          <w:bCs w:val="0"/>
        </w:rPr>
        <w:t xml:space="preserve">la densidad de las sustancias. Se </w:t>
      </w:r>
      <w:r w:rsidR="00B306E3" w:rsidRPr="00C86A14">
        <w:rPr>
          <w:rFonts w:ascii="Arial" w:eastAsia="Arial Unicode MS" w:hAnsi="Arial" w:cs="Arial"/>
          <w:b w:val="0"/>
          <w:bCs w:val="0"/>
        </w:rPr>
        <w:t>dese</w:t>
      </w:r>
      <w:r w:rsidR="00B306E3">
        <w:rPr>
          <w:rFonts w:ascii="Arial" w:eastAsia="Arial Unicode MS" w:hAnsi="Arial" w:cs="Arial"/>
          <w:b w:val="0"/>
          <w:bCs w:val="0"/>
        </w:rPr>
        <w:t>a</w:t>
      </w:r>
      <w:r w:rsidR="00B306E3" w:rsidRPr="00C86A14">
        <w:rPr>
          <w:rFonts w:ascii="Arial" w:eastAsia="Arial Unicode MS" w:hAnsi="Arial" w:cs="Arial"/>
          <w:b w:val="0"/>
          <w:bCs w:val="0"/>
        </w:rPr>
        <w:t xml:space="preserve"> </w:t>
      </w:r>
      <w:r w:rsidRPr="00C86A14">
        <w:rPr>
          <w:rFonts w:ascii="Arial" w:eastAsia="Arial Unicode MS" w:hAnsi="Arial" w:cs="Arial"/>
          <w:b w:val="0"/>
          <w:bCs w:val="0"/>
        </w:rPr>
        <w:t>saber si la densidad del aceite</w:t>
      </w:r>
      <w:r w:rsidR="00B306E3">
        <w:rPr>
          <w:rFonts w:ascii="Arial" w:eastAsia="Arial Unicode MS" w:hAnsi="Arial" w:cs="Arial"/>
          <w:b w:val="0"/>
          <w:bCs w:val="0"/>
        </w:rPr>
        <w:t>,</w:t>
      </w:r>
      <w:r w:rsidRPr="00C86A14">
        <w:rPr>
          <w:rFonts w:ascii="Arial" w:eastAsia="Arial Unicode MS" w:hAnsi="Arial" w:cs="Arial"/>
          <w:b w:val="0"/>
          <w:bCs w:val="0"/>
        </w:rPr>
        <w:t xml:space="preserve"> 920 </w:t>
      </w:r>
      <w:r w:rsidR="00B306E3">
        <w:rPr>
          <w:rFonts w:ascii="Arial" w:eastAsia="Arial Unicode MS" w:hAnsi="Arial" w:cs="Arial"/>
          <w:b w:val="0"/>
          <w:bCs w:val="0"/>
        </w:rPr>
        <w:t>k</w:t>
      </w:r>
      <w:r w:rsidR="00B306E3" w:rsidRPr="00C86A14">
        <w:rPr>
          <w:rFonts w:ascii="Arial" w:eastAsia="Arial Unicode MS" w:hAnsi="Arial" w:cs="Arial"/>
          <w:b w:val="0"/>
          <w:bCs w:val="0"/>
        </w:rPr>
        <w:t>g</w:t>
      </w:r>
      <w:r w:rsidRPr="00C86A14">
        <w:rPr>
          <w:rFonts w:ascii="Arial" w:eastAsia="Arial Unicode MS" w:hAnsi="Arial" w:cs="Arial"/>
          <w:b w:val="0"/>
          <w:bCs w:val="0"/>
        </w:rPr>
        <w:t>/m</w:t>
      </w:r>
      <w:r w:rsidRPr="00C86A14">
        <w:rPr>
          <w:rFonts w:ascii="Arial" w:eastAsia="Arial Unicode MS" w:hAnsi="Arial" w:cs="Arial"/>
          <w:b w:val="0"/>
          <w:bCs w:val="0"/>
          <w:vertAlign w:val="superscript"/>
        </w:rPr>
        <w:t>3</w:t>
      </w:r>
      <w:r w:rsidR="00B306E3">
        <w:rPr>
          <w:rFonts w:ascii="Arial" w:eastAsia="Arial Unicode MS" w:hAnsi="Arial" w:cs="Arial"/>
          <w:b w:val="0"/>
          <w:bCs w:val="0"/>
        </w:rPr>
        <w:t>,</w:t>
      </w:r>
      <w:r w:rsidRPr="00C86A14">
        <w:rPr>
          <w:rFonts w:ascii="Arial" w:eastAsia="Arial Unicode MS" w:hAnsi="Arial" w:cs="Arial"/>
          <w:b w:val="0"/>
          <w:bCs w:val="0"/>
        </w:rPr>
        <w:t xml:space="preserve"> es mayor o menor que la del agua</w:t>
      </w:r>
      <w:r w:rsidR="00B306E3">
        <w:rPr>
          <w:rFonts w:ascii="Arial" w:eastAsia="Arial Unicode MS" w:hAnsi="Arial" w:cs="Arial"/>
          <w:b w:val="0"/>
          <w:bCs w:val="0"/>
        </w:rPr>
        <w:t>,</w:t>
      </w:r>
      <w:r w:rsidRPr="00C86A14">
        <w:rPr>
          <w:rFonts w:ascii="Arial" w:eastAsia="Arial Unicode MS" w:hAnsi="Arial" w:cs="Arial"/>
          <w:b w:val="0"/>
          <w:bCs w:val="0"/>
        </w:rPr>
        <w:t xml:space="preserve"> 1</w:t>
      </w:r>
      <w:r w:rsidR="00B306E3">
        <w:rPr>
          <w:rFonts w:ascii="Arial" w:eastAsia="Arial Unicode MS" w:hAnsi="Arial" w:cs="Arial"/>
          <w:b w:val="0"/>
          <w:bCs w:val="0"/>
        </w:rPr>
        <w:t> </w:t>
      </w:r>
      <w:r w:rsidRPr="00C86A14">
        <w:rPr>
          <w:rFonts w:ascii="Arial" w:eastAsia="Arial Unicode MS" w:hAnsi="Arial" w:cs="Arial"/>
          <w:b w:val="0"/>
          <w:bCs w:val="0"/>
        </w:rPr>
        <w:t>g/cm</w:t>
      </w:r>
      <w:r w:rsidRPr="00C86A14">
        <w:rPr>
          <w:rFonts w:ascii="Arial" w:eastAsia="Arial Unicode MS" w:hAnsi="Arial" w:cs="Arial"/>
          <w:b w:val="0"/>
          <w:bCs w:val="0"/>
          <w:vertAlign w:val="superscript"/>
        </w:rPr>
        <w:t>3</w:t>
      </w:r>
      <w:r w:rsidR="00B306E3" w:rsidRPr="00BA7EEF">
        <w:rPr>
          <w:rFonts w:ascii="Arial" w:eastAsia="Arial Unicode MS" w:hAnsi="Arial" w:cs="Arial"/>
          <w:b w:val="0"/>
          <w:bCs w:val="0"/>
        </w:rPr>
        <w:t>;</w:t>
      </w:r>
      <w:r w:rsidRPr="00C86A14">
        <w:rPr>
          <w:rFonts w:ascii="Arial" w:eastAsia="Arial Unicode MS" w:hAnsi="Arial" w:cs="Arial"/>
          <w:b w:val="0"/>
          <w:bCs w:val="0"/>
        </w:rPr>
        <w:t xml:space="preserve"> para ello se deben expresar las dos cantidades en las mismas unidades </w:t>
      </w:r>
      <w:r w:rsidR="00B306E3">
        <w:rPr>
          <w:rFonts w:ascii="Arial" w:eastAsia="Arial Unicode MS" w:hAnsi="Arial" w:cs="Arial"/>
          <w:b w:val="0"/>
          <w:bCs w:val="0"/>
        </w:rPr>
        <w:t>a fin de</w:t>
      </w:r>
      <w:r w:rsidR="00B306E3" w:rsidRPr="00C86A14">
        <w:rPr>
          <w:rFonts w:ascii="Arial" w:eastAsia="Arial Unicode MS" w:hAnsi="Arial" w:cs="Arial"/>
          <w:b w:val="0"/>
          <w:bCs w:val="0"/>
        </w:rPr>
        <w:t xml:space="preserve"> </w:t>
      </w:r>
      <w:r w:rsidRPr="00C86A14">
        <w:rPr>
          <w:rFonts w:ascii="Arial" w:eastAsia="Arial Unicode MS" w:hAnsi="Arial" w:cs="Arial"/>
          <w:b w:val="0"/>
          <w:bCs w:val="0"/>
        </w:rPr>
        <w:t>poder compararlas, de lo contrario</w:t>
      </w:r>
      <w:r w:rsidR="00B306E3">
        <w:rPr>
          <w:rFonts w:ascii="Arial" w:eastAsia="Arial Unicode MS" w:hAnsi="Arial" w:cs="Arial"/>
          <w:b w:val="0"/>
          <w:bCs w:val="0"/>
        </w:rPr>
        <w:t>,</w:t>
      </w:r>
      <w:r w:rsidRPr="00C86A14">
        <w:rPr>
          <w:rFonts w:ascii="Arial" w:eastAsia="Arial Unicode MS" w:hAnsi="Arial" w:cs="Arial"/>
          <w:b w:val="0"/>
          <w:bCs w:val="0"/>
        </w:rPr>
        <w:t xml:space="preserve"> no se podría, así que </w:t>
      </w:r>
      <w:r w:rsidR="00CB7D52" w:rsidRPr="00C86A14">
        <w:rPr>
          <w:rFonts w:ascii="Arial" w:eastAsia="Arial Unicode MS" w:hAnsi="Arial" w:cs="Arial"/>
          <w:b w:val="0"/>
          <w:bCs w:val="0"/>
        </w:rPr>
        <w:t xml:space="preserve">la densidad del aceite </w:t>
      </w:r>
      <w:r w:rsidR="00B306E3" w:rsidRPr="00C86A14">
        <w:rPr>
          <w:rFonts w:ascii="Arial" w:eastAsia="Arial Unicode MS" w:hAnsi="Arial" w:cs="Arial"/>
          <w:b w:val="0"/>
          <w:bCs w:val="0"/>
        </w:rPr>
        <w:t xml:space="preserve">se expresará </w:t>
      </w:r>
      <w:r w:rsidR="00CB7D52" w:rsidRPr="00C86A14">
        <w:rPr>
          <w:rFonts w:ascii="Arial" w:eastAsia="Arial Unicode MS" w:hAnsi="Arial" w:cs="Arial"/>
          <w:b w:val="0"/>
          <w:bCs w:val="0"/>
        </w:rPr>
        <w:t>en g/cm</w:t>
      </w:r>
      <w:r w:rsidR="00CB7D52" w:rsidRPr="00C86A14">
        <w:rPr>
          <w:rFonts w:ascii="Arial" w:eastAsia="Arial Unicode MS" w:hAnsi="Arial" w:cs="Arial"/>
          <w:b w:val="0"/>
          <w:bCs w:val="0"/>
          <w:vertAlign w:val="superscript"/>
        </w:rPr>
        <w:t>3</w:t>
      </w:r>
      <w:r w:rsidR="00CB7D52" w:rsidRPr="00C86A14">
        <w:rPr>
          <w:rFonts w:ascii="Arial" w:eastAsia="Arial Unicode MS" w:hAnsi="Arial" w:cs="Arial"/>
          <w:b w:val="0"/>
          <w:bCs w:val="0"/>
        </w:rPr>
        <w:t>:</w:t>
      </w:r>
    </w:p>
    <w:p w14:paraId="403A2705" w14:textId="3D4F4DE2" w:rsidR="009D2634" w:rsidRPr="00C86A14" w:rsidRDefault="009D2634" w:rsidP="00C86A14">
      <w:pPr>
        <w:pStyle w:val="u"/>
        <w:spacing w:line="360" w:lineRule="auto"/>
        <w:jc w:val="both"/>
        <w:rPr>
          <w:rFonts w:ascii="Arial" w:eastAsia="Arial Unicode MS" w:hAnsi="Arial" w:cs="Arial"/>
          <w:color w:val="333333"/>
        </w:rPr>
      </w:pPr>
      <w:r w:rsidRPr="00C86A14">
        <w:rPr>
          <w:rFonts w:ascii="Arial" w:eastAsia="Arial Unicode MS" w:hAnsi="Arial" w:cs="Arial"/>
          <w:color w:val="333333"/>
        </w:rPr>
        <w:t>CN_10_01_CO_EQ_5</w:t>
      </w:r>
    </w:p>
    <w:p w14:paraId="6B18EA6E" w14:textId="015B1B8B" w:rsidR="00CB7D52" w:rsidRPr="00C86A14" w:rsidRDefault="009D2634" w:rsidP="00C86A14">
      <w:pPr>
        <w:pStyle w:val="Ttulo4"/>
        <w:shd w:val="clear" w:color="auto" w:fill="FFFFFF"/>
        <w:spacing w:before="120" w:beforeAutospacing="0" w:after="120" w:afterAutospacing="0" w:line="360" w:lineRule="auto"/>
        <w:jc w:val="both"/>
        <w:rPr>
          <w:rFonts w:ascii="Arial" w:eastAsia="Arial Unicode MS" w:hAnsi="Arial" w:cs="Arial"/>
          <w:b w:val="0"/>
          <w:bCs w:val="0"/>
        </w:rPr>
      </w:pPr>
      <w:r w:rsidRPr="00C86A14">
        <w:rPr>
          <w:rFonts w:ascii="Arial" w:eastAsia="Arial Unicode MS" w:hAnsi="Arial" w:cs="Arial"/>
          <w:b w:val="0"/>
          <w:bCs w:val="0"/>
          <w:highlight w:val="yellow"/>
        </w:rPr>
        <w:t>Eq:</w:t>
      </w:r>
      <w:r w:rsidR="0041293E" w:rsidRPr="00C86A14">
        <w:rPr>
          <w:rFonts w:ascii="Arial" w:eastAsia="Arial Unicode MS" w:hAnsi="Arial" w:cs="Arial"/>
          <w:b w:val="0"/>
          <w:bCs w:val="0"/>
          <w:highlight w:val="yellow"/>
        </w:rPr>
        <w:t xml:space="preserve"> 920\frac{Kg}{m^{3}}\cdot\frac{10^{3}g}{1Kg}\cdot\frac{1m^{3}}{10^{6}cm^{3}}=0,92\frac{g}{cm^{3}</w:t>
      </w:r>
      <w:commentRangeStart w:id="41"/>
      <w:r w:rsidR="0041293E" w:rsidRPr="00C86A14">
        <w:rPr>
          <w:rFonts w:ascii="Arial" w:eastAsia="Arial Unicode MS" w:hAnsi="Arial" w:cs="Arial"/>
          <w:b w:val="0"/>
          <w:bCs w:val="0"/>
          <w:highlight w:val="yellow"/>
        </w:rPr>
        <w:t>}</w:t>
      </w:r>
      <w:commentRangeEnd w:id="41"/>
      <w:r w:rsidR="00B306E3">
        <w:rPr>
          <w:rStyle w:val="Refdecomentario"/>
          <w:rFonts w:asciiTheme="minorHAnsi" w:eastAsiaTheme="minorHAnsi" w:hAnsiTheme="minorHAnsi" w:cstheme="minorBidi"/>
          <w:b w:val="0"/>
          <w:bCs w:val="0"/>
          <w:lang w:eastAsia="en-US"/>
        </w:rPr>
        <w:commentReference w:id="41"/>
      </w:r>
    </w:p>
    <w:p w14:paraId="6BFFC728" w14:textId="1FE4067D" w:rsidR="009D2634" w:rsidRPr="00C86A14" w:rsidRDefault="0041293E" w:rsidP="00C86A14">
      <w:pPr>
        <w:pStyle w:val="Ttulo4"/>
        <w:shd w:val="clear" w:color="auto" w:fill="FFFFFF"/>
        <w:spacing w:before="120" w:beforeAutospacing="0" w:after="120" w:afterAutospacing="0" w:line="360" w:lineRule="auto"/>
        <w:jc w:val="both"/>
        <w:rPr>
          <w:rFonts w:ascii="Arial" w:eastAsia="Arial Unicode MS" w:hAnsi="Arial" w:cs="Arial"/>
          <w:b w:val="0"/>
          <w:bCs w:val="0"/>
        </w:rPr>
      </w:pPr>
      <w:r w:rsidRPr="00C86A14">
        <w:rPr>
          <w:rFonts w:ascii="Arial" w:eastAsia="Arial Unicode MS" w:hAnsi="Arial" w:cs="Arial"/>
          <w:noProof/>
          <w:lang w:val="es-ES" w:eastAsia="es-ES"/>
        </w:rPr>
        <w:drawing>
          <wp:inline distT="0" distB="0" distL="0" distR="0" wp14:anchorId="75182768" wp14:editId="7ECD1317">
            <wp:extent cx="5612130" cy="872998"/>
            <wp:effectExtent l="0" t="0" r="0" b="3810"/>
            <wp:docPr id="43" name="Imagen 43" descr="C:\Users\MarcelaP\Desktop\Trabajo Editorial\GRADO 10\Cap 1_El mundo de la Física y la Química\Ecuaciones\CodeCogsEqn (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MarcelaP\Desktop\Trabajo Editorial\GRADO 10\Cap 1_El mundo de la Física y la Química\Ecuaciones\CodeCogsEqn (7).g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872998"/>
                    </a:xfrm>
                    <a:prstGeom prst="rect">
                      <a:avLst/>
                    </a:prstGeom>
                    <a:noFill/>
                    <a:ln>
                      <a:noFill/>
                    </a:ln>
                  </pic:spPr>
                </pic:pic>
              </a:graphicData>
            </a:graphic>
          </wp:inline>
        </w:drawing>
      </w:r>
    </w:p>
    <w:p w14:paraId="3FD47D79" w14:textId="77777777" w:rsidR="00822860" w:rsidRPr="00C86A14" w:rsidRDefault="00822860" w:rsidP="00C86A14">
      <w:pPr>
        <w:pStyle w:val="Ttulo4"/>
        <w:shd w:val="clear" w:color="auto" w:fill="FFFFFF"/>
        <w:spacing w:before="120" w:beforeAutospacing="0" w:after="120" w:afterAutospacing="0" w:line="360" w:lineRule="auto"/>
        <w:jc w:val="both"/>
        <w:rPr>
          <w:rFonts w:ascii="Arial" w:eastAsia="Arial Unicode MS" w:hAnsi="Arial" w:cs="Arial"/>
          <w:b w:val="0"/>
          <w:bCs w:val="0"/>
        </w:rPr>
      </w:pPr>
    </w:p>
    <w:p w14:paraId="11522A9F" w14:textId="5CFAE8A6" w:rsidR="00C0607B" w:rsidRPr="00C86A14" w:rsidRDefault="00C0607B" w:rsidP="00C86A14">
      <w:pPr>
        <w:pStyle w:val="Ttulo4"/>
        <w:shd w:val="clear" w:color="auto" w:fill="FFFFFF"/>
        <w:spacing w:before="120" w:beforeAutospacing="0" w:after="120" w:afterAutospacing="0" w:line="360" w:lineRule="auto"/>
        <w:jc w:val="both"/>
        <w:rPr>
          <w:rFonts w:ascii="Arial" w:eastAsia="Arial Unicode MS" w:hAnsi="Arial" w:cs="Arial"/>
          <w:b w:val="0"/>
          <w:bCs w:val="0"/>
        </w:rPr>
      </w:pPr>
      <w:r w:rsidRPr="00C86A14">
        <w:rPr>
          <w:rFonts w:ascii="Arial" w:eastAsia="Arial Unicode MS" w:hAnsi="Arial" w:cs="Arial"/>
          <w:b w:val="0"/>
          <w:bCs w:val="0"/>
        </w:rPr>
        <w:lastRenderedPageBreak/>
        <w:t xml:space="preserve">Ahora </w:t>
      </w:r>
      <w:r w:rsidR="00B306E3" w:rsidRPr="00C86A14">
        <w:rPr>
          <w:rFonts w:ascii="Arial" w:eastAsia="Arial Unicode MS" w:hAnsi="Arial" w:cs="Arial"/>
          <w:b w:val="0"/>
          <w:bCs w:val="0"/>
        </w:rPr>
        <w:t>s</w:t>
      </w:r>
      <w:r w:rsidR="00B306E3">
        <w:rPr>
          <w:rFonts w:ascii="Arial" w:eastAsia="Arial Unicode MS" w:hAnsi="Arial" w:cs="Arial"/>
          <w:b w:val="0"/>
          <w:bCs w:val="0"/>
        </w:rPr>
        <w:t>í</w:t>
      </w:r>
      <w:r w:rsidR="00B306E3" w:rsidRPr="00C86A14">
        <w:rPr>
          <w:rFonts w:ascii="Arial" w:eastAsia="Arial Unicode MS" w:hAnsi="Arial" w:cs="Arial"/>
          <w:b w:val="0"/>
          <w:bCs w:val="0"/>
        </w:rPr>
        <w:t xml:space="preserve"> </w:t>
      </w:r>
      <w:r w:rsidRPr="00C86A14">
        <w:rPr>
          <w:rFonts w:ascii="Arial" w:eastAsia="Arial Unicode MS" w:hAnsi="Arial" w:cs="Arial"/>
          <w:b w:val="0"/>
          <w:bCs w:val="0"/>
        </w:rPr>
        <w:t>es posible concluir que el aceite es menos denso que el agua</w:t>
      </w:r>
      <w:r w:rsidR="00B306E3">
        <w:rPr>
          <w:rFonts w:ascii="Arial" w:eastAsia="Arial Unicode MS" w:hAnsi="Arial" w:cs="Arial"/>
          <w:b w:val="0"/>
          <w:bCs w:val="0"/>
        </w:rPr>
        <w:t>:</w:t>
      </w:r>
      <w:r w:rsidR="00191C11" w:rsidRPr="00C86A14">
        <w:rPr>
          <w:rFonts w:ascii="Arial" w:eastAsia="Arial Unicode MS" w:hAnsi="Arial" w:cs="Arial"/>
          <w:b w:val="0"/>
          <w:bCs w:val="0"/>
        </w:rPr>
        <w:t xml:space="preserve"> 0,92</w:t>
      </w:r>
      <w:r w:rsidR="00B306E3">
        <w:rPr>
          <w:rFonts w:ascii="Arial" w:eastAsia="Arial Unicode MS" w:hAnsi="Arial" w:cs="Arial"/>
          <w:b w:val="0"/>
          <w:bCs w:val="0"/>
        </w:rPr>
        <w:t> </w:t>
      </w:r>
      <w:r w:rsidR="00191C11" w:rsidRPr="00C86A14">
        <w:rPr>
          <w:rFonts w:ascii="Arial" w:eastAsia="Arial Unicode MS" w:hAnsi="Arial" w:cs="Arial"/>
          <w:b w:val="0"/>
          <w:bCs w:val="0"/>
        </w:rPr>
        <w:t>g/cm</w:t>
      </w:r>
      <w:r w:rsidR="00191C11" w:rsidRPr="00C86A14">
        <w:rPr>
          <w:rFonts w:ascii="Arial" w:eastAsia="Arial Unicode MS" w:hAnsi="Arial" w:cs="Arial"/>
          <w:b w:val="0"/>
          <w:bCs w:val="0"/>
          <w:vertAlign w:val="superscript"/>
        </w:rPr>
        <w:t xml:space="preserve">3 </w:t>
      </w:r>
      <w:r w:rsidR="00191C11" w:rsidRPr="00C86A14">
        <w:rPr>
          <w:rFonts w:ascii="Arial" w:eastAsia="Arial Unicode MS" w:hAnsi="Arial" w:cs="Arial"/>
          <w:b w:val="0"/>
          <w:bCs w:val="0"/>
        </w:rPr>
        <w:t>&lt; 1</w:t>
      </w:r>
      <w:r w:rsidR="00B306E3">
        <w:rPr>
          <w:rFonts w:ascii="Arial" w:eastAsia="Arial Unicode MS" w:hAnsi="Arial" w:cs="Arial"/>
          <w:b w:val="0"/>
          <w:bCs w:val="0"/>
        </w:rPr>
        <w:t> </w:t>
      </w:r>
      <w:r w:rsidR="00191C11" w:rsidRPr="00C86A14">
        <w:rPr>
          <w:rFonts w:ascii="Arial" w:eastAsia="Arial Unicode MS" w:hAnsi="Arial" w:cs="Arial"/>
          <w:b w:val="0"/>
          <w:bCs w:val="0"/>
        </w:rPr>
        <w:t>g/cm</w:t>
      </w:r>
      <w:r w:rsidR="00191C11" w:rsidRPr="00C86A14">
        <w:rPr>
          <w:rFonts w:ascii="Arial" w:eastAsia="Arial Unicode MS" w:hAnsi="Arial" w:cs="Arial"/>
          <w:b w:val="0"/>
          <w:bCs w:val="0"/>
          <w:vertAlign w:val="superscript"/>
        </w:rPr>
        <w:t>3</w:t>
      </w:r>
      <w:r w:rsidRPr="00C86A14">
        <w:rPr>
          <w:rFonts w:ascii="Arial" w:eastAsia="Arial Unicode MS" w:hAnsi="Arial" w:cs="Arial"/>
          <w:b w:val="0"/>
          <w:bCs w:val="0"/>
        </w:rPr>
        <w:t xml:space="preserve">, razón por la cual al verter gotas de aceite en un vaso con agua, </w:t>
      </w:r>
      <w:r w:rsidR="00B306E3">
        <w:rPr>
          <w:rFonts w:ascii="Arial" w:eastAsia="Arial Unicode MS" w:hAnsi="Arial" w:cs="Arial"/>
          <w:b w:val="0"/>
          <w:bCs w:val="0"/>
        </w:rPr>
        <w:t>e</w:t>
      </w:r>
      <w:r w:rsidR="00B306E3" w:rsidRPr="00C86A14">
        <w:rPr>
          <w:rFonts w:ascii="Arial" w:eastAsia="Arial Unicode MS" w:hAnsi="Arial" w:cs="Arial"/>
          <w:b w:val="0"/>
          <w:bCs w:val="0"/>
        </w:rPr>
        <w:t xml:space="preserve">ste </w:t>
      </w:r>
      <w:r w:rsidRPr="00C86A14">
        <w:rPr>
          <w:rFonts w:ascii="Arial" w:eastAsia="Arial Unicode MS" w:hAnsi="Arial" w:cs="Arial"/>
          <w:b w:val="0"/>
          <w:bCs w:val="0"/>
        </w:rPr>
        <w:t xml:space="preserve">queda en la superficie flotando. </w:t>
      </w:r>
    </w:p>
    <w:tbl>
      <w:tblPr>
        <w:tblStyle w:val="Tablaconcuadrcula"/>
        <w:tblW w:w="0" w:type="auto"/>
        <w:tblLook w:val="04A0" w:firstRow="1" w:lastRow="0" w:firstColumn="1" w:lastColumn="0" w:noHBand="0" w:noVBand="1"/>
      </w:tblPr>
      <w:tblGrid>
        <w:gridCol w:w="2518"/>
        <w:gridCol w:w="6460"/>
      </w:tblGrid>
      <w:tr w:rsidR="00D050BC" w:rsidRPr="00C86A14" w14:paraId="4054BAEB" w14:textId="77777777" w:rsidTr="00807310">
        <w:tc>
          <w:tcPr>
            <w:tcW w:w="8978" w:type="dxa"/>
            <w:gridSpan w:val="2"/>
            <w:shd w:val="clear" w:color="auto" w:fill="000000" w:themeFill="text1"/>
          </w:tcPr>
          <w:p w14:paraId="556C8C71" w14:textId="77777777" w:rsidR="00D050BC" w:rsidRPr="00C86A14" w:rsidRDefault="00D050BC"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Destacado</w:t>
            </w:r>
          </w:p>
        </w:tc>
      </w:tr>
      <w:tr w:rsidR="00D050BC" w:rsidRPr="00C86A14" w14:paraId="1A36AFAB" w14:textId="77777777" w:rsidTr="00807310">
        <w:tc>
          <w:tcPr>
            <w:tcW w:w="2518" w:type="dxa"/>
          </w:tcPr>
          <w:p w14:paraId="0D93AA7B" w14:textId="77777777" w:rsidR="00D050BC" w:rsidRPr="00C86A14" w:rsidRDefault="00D050BC"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Título</w:t>
            </w:r>
          </w:p>
        </w:tc>
        <w:tc>
          <w:tcPr>
            <w:tcW w:w="6460" w:type="dxa"/>
          </w:tcPr>
          <w:p w14:paraId="74FFF3BE" w14:textId="61886FEB" w:rsidR="00D050BC" w:rsidRPr="00C86A14" w:rsidRDefault="00B24E4A"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Conversión de unidades de superficie y volumen </w:t>
            </w:r>
          </w:p>
        </w:tc>
      </w:tr>
      <w:tr w:rsidR="00D050BC" w:rsidRPr="00C86A14" w14:paraId="4AE5E3B4" w14:textId="77777777" w:rsidTr="00807310">
        <w:tc>
          <w:tcPr>
            <w:tcW w:w="2518" w:type="dxa"/>
          </w:tcPr>
          <w:p w14:paraId="3EFDFF79" w14:textId="77777777" w:rsidR="00D050BC" w:rsidRPr="00C86A14" w:rsidRDefault="00D050BC"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Contenido</w:t>
            </w:r>
          </w:p>
        </w:tc>
        <w:tc>
          <w:tcPr>
            <w:tcW w:w="6460" w:type="dxa"/>
          </w:tcPr>
          <w:p w14:paraId="2850F11B" w14:textId="6BDE26BE" w:rsidR="000C5CF8" w:rsidRPr="00C86A14" w:rsidRDefault="00B24E4A"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Cuando deseas convertir unidades de superficie como m</w:t>
            </w:r>
            <w:r w:rsidRPr="00C86A14">
              <w:rPr>
                <w:rFonts w:ascii="Arial" w:eastAsia="Arial Unicode MS" w:hAnsi="Arial" w:cs="Arial"/>
                <w:sz w:val="24"/>
                <w:szCs w:val="24"/>
                <w:vertAlign w:val="superscript"/>
              </w:rPr>
              <w:t>2</w:t>
            </w:r>
            <w:r w:rsidRPr="00C86A14">
              <w:rPr>
                <w:rFonts w:ascii="Arial" w:eastAsia="Arial Unicode MS" w:hAnsi="Arial" w:cs="Arial"/>
                <w:sz w:val="24"/>
                <w:szCs w:val="24"/>
              </w:rPr>
              <w:t>, cm</w:t>
            </w:r>
            <w:r w:rsidRPr="00C86A14">
              <w:rPr>
                <w:rFonts w:ascii="Arial" w:eastAsia="Arial Unicode MS" w:hAnsi="Arial" w:cs="Arial"/>
                <w:sz w:val="24"/>
                <w:szCs w:val="24"/>
                <w:vertAlign w:val="superscript"/>
              </w:rPr>
              <w:t>2</w:t>
            </w:r>
            <w:r w:rsidRPr="00C86A14">
              <w:rPr>
                <w:rFonts w:ascii="Arial" w:eastAsia="Arial Unicode MS" w:hAnsi="Arial" w:cs="Arial"/>
                <w:sz w:val="24"/>
                <w:szCs w:val="24"/>
              </w:rPr>
              <w:t>, Hm</w:t>
            </w:r>
            <w:r w:rsidRPr="00C86A14">
              <w:rPr>
                <w:rFonts w:ascii="Arial" w:eastAsia="Arial Unicode MS" w:hAnsi="Arial" w:cs="Arial"/>
                <w:sz w:val="24"/>
                <w:szCs w:val="24"/>
                <w:vertAlign w:val="superscript"/>
              </w:rPr>
              <w:t>2</w:t>
            </w:r>
            <w:r w:rsidRPr="00C86A14">
              <w:rPr>
                <w:rFonts w:ascii="Arial" w:eastAsia="Arial Unicode MS" w:hAnsi="Arial" w:cs="Arial"/>
                <w:sz w:val="24"/>
                <w:szCs w:val="24"/>
              </w:rPr>
              <w:t>, etc</w:t>
            </w:r>
            <w:r w:rsidR="00F72122" w:rsidRPr="00C86A14">
              <w:rPr>
                <w:rFonts w:ascii="Arial" w:eastAsia="Arial Unicode MS" w:hAnsi="Arial" w:cs="Arial"/>
                <w:sz w:val="24"/>
                <w:szCs w:val="24"/>
              </w:rPr>
              <w:t>.</w:t>
            </w:r>
            <w:r w:rsidR="00B306E3">
              <w:rPr>
                <w:rFonts w:ascii="Arial" w:eastAsia="Arial Unicode MS" w:hAnsi="Arial" w:cs="Arial"/>
                <w:sz w:val="24"/>
                <w:szCs w:val="24"/>
              </w:rPr>
              <w:t>,</w:t>
            </w:r>
            <w:r w:rsidRPr="00C86A14">
              <w:rPr>
                <w:rFonts w:ascii="Arial" w:eastAsia="Arial Unicode MS" w:hAnsi="Arial" w:cs="Arial"/>
                <w:sz w:val="24"/>
                <w:szCs w:val="24"/>
              </w:rPr>
              <w:t xml:space="preserve"> o unidades de volumen como m</w:t>
            </w:r>
            <w:r w:rsidRPr="00C86A14">
              <w:rPr>
                <w:rFonts w:ascii="Arial" w:eastAsia="Arial Unicode MS" w:hAnsi="Arial" w:cs="Arial"/>
                <w:sz w:val="24"/>
                <w:szCs w:val="24"/>
                <w:vertAlign w:val="superscript"/>
              </w:rPr>
              <w:t>3</w:t>
            </w:r>
            <w:r w:rsidRPr="00C86A14">
              <w:rPr>
                <w:rFonts w:ascii="Arial" w:eastAsia="Arial Unicode MS" w:hAnsi="Arial" w:cs="Arial"/>
                <w:sz w:val="24"/>
                <w:szCs w:val="24"/>
              </w:rPr>
              <w:t>, cm</w:t>
            </w:r>
            <w:r w:rsidRPr="00C86A14">
              <w:rPr>
                <w:rFonts w:ascii="Arial" w:eastAsia="Arial Unicode MS" w:hAnsi="Arial" w:cs="Arial"/>
                <w:sz w:val="24"/>
                <w:szCs w:val="24"/>
                <w:vertAlign w:val="superscript"/>
              </w:rPr>
              <w:t>3</w:t>
            </w:r>
            <w:r w:rsidRPr="00C86A14">
              <w:rPr>
                <w:rFonts w:ascii="Arial" w:eastAsia="Arial Unicode MS" w:hAnsi="Arial" w:cs="Arial"/>
                <w:sz w:val="24"/>
                <w:szCs w:val="24"/>
              </w:rPr>
              <w:t>, mm</w:t>
            </w:r>
            <w:r w:rsidRPr="00C86A14">
              <w:rPr>
                <w:rFonts w:ascii="Arial" w:eastAsia="Arial Unicode MS" w:hAnsi="Arial" w:cs="Arial"/>
                <w:sz w:val="24"/>
                <w:szCs w:val="24"/>
                <w:vertAlign w:val="superscript"/>
              </w:rPr>
              <w:t>3</w:t>
            </w:r>
            <w:r w:rsidRPr="00C86A14">
              <w:rPr>
                <w:rFonts w:ascii="Arial" w:eastAsia="Arial Unicode MS" w:hAnsi="Arial" w:cs="Arial"/>
                <w:sz w:val="24"/>
                <w:szCs w:val="24"/>
              </w:rPr>
              <w:t>, etc</w:t>
            </w:r>
            <w:r w:rsidR="00F72122" w:rsidRPr="00C86A14">
              <w:rPr>
                <w:rFonts w:ascii="Arial" w:eastAsia="Arial Unicode MS" w:hAnsi="Arial" w:cs="Arial"/>
                <w:sz w:val="24"/>
                <w:szCs w:val="24"/>
              </w:rPr>
              <w:t>.,</w:t>
            </w:r>
            <w:r w:rsidRPr="00C86A14">
              <w:rPr>
                <w:rFonts w:ascii="Arial" w:eastAsia="Arial Unicode MS" w:hAnsi="Arial" w:cs="Arial"/>
                <w:sz w:val="24"/>
                <w:szCs w:val="24"/>
              </w:rPr>
              <w:t xml:space="preserve"> las cuales estén expresadas en términos de la unidad fundamental de longitud</w:t>
            </w:r>
            <w:r w:rsidR="00B306E3">
              <w:rPr>
                <w:rFonts w:ascii="Arial" w:eastAsia="Arial Unicode MS" w:hAnsi="Arial" w:cs="Arial"/>
                <w:sz w:val="24"/>
                <w:szCs w:val="24"/>
              </w:rPr>
              <w:t>:</w:t>
            </w:r>
            <w:r w:rsidR="00B306E3" w:rsidRPr="00C86A14">
              <w:rPr>
                <w:rFonts w:ascii="Arial" w:eastAsia="Arial Unicode MS" w:hAnsi="Arial" w:cs="Arial"/>
                <w:sz w:val="24"/>
                <w:szCs w:val="24"/>
              </w:rPr>
              <w:t xml:space="preserve"> </w:t>
            </w:r>
            <w:r w:rsidR="00F72122" w:rsidRPr="00C86A14">
              <w:rPr>
                <w:rFonts w:ascii="Arial" w:eastAsia="Arial Unicode MS" w:hAnsi="Arial" w:cs="Arial"/>
                <w:sz w:val="24"/>
                <w:szCs w:val="24"/>
              </w:rPr>
              <w:t>el metro, el factor de conversión simplemente se obtiene elevando al cuadrado o al cubo la</w:t>
            </w:r>
            <w:r w:rsidR="00C15DDD" w:rsidRPr="00C86A14">
              <w:rPr>
                <w:rFonts w:ascii="Arial" w:eastAsia="Arial Unicode MS" w:hAnsi="Arial" w:cs="Arial"/>
                <w:sz w:val="24"/>
                <w:szCs w:val="24"/>
              </w:rPr>
              <w:t xml:space="preserve"> equivalencia </w:t>
            </w:r>
            <w:r w:rsidR="000C5CF8" w:rsidRPr="00C86A14">
              <w:rPr>
                <w:rFonts w:ascii="Arial" w:eastAsia="Arial Unicode MS" w:hAnsi="Arial" w:cs="Arial"/>
                <w:sz w:val="24"/>
                <w:szCs w:val="24"/>
              </w:rPr>
              <w:t xml:space="preserve">regular </w:t>
            </w:r>
            <w:r w:rsidR="00C15DDD" w:rsidRPr="00C86A14">
              <w:rPr>
                <w:rFonts w:ascii="Arial" w:eastAsia="Arial Unicode MS" w:hAnsi="Arial" w:cs="Arial"/>
                <w:sz w:val="24"/>
                <w:szCs w:val="24"/>
              </w:rPr>
              <w:t>entre las unidades</w:t>
            </w:r>
            <w:r w:rsidR="00F72122" w:rsidRPr="00C86A14">
              <w:rPr>
                <w:rFonts w:ascii="Arial" w:eastAsia="Arial Unicode MS" w:hAnsi="Arial" w:cs="Arial"/>
                <w:sz w:val="24"/>
                <w:szCs w:val="24"/>
              </w:rPr>
              <w:t xml:space="preserve"> </w:t>
            </w:r>
            <w:r w:rsidR="000C5CF8" w:rsidRPr="00C86A14">
              <w:rPr>
                <w:rFonts w:ascii="Arial" w:eastAsia="Arial Unicode MS" w:hAnsi="Arial" w:cs="Arial"/>
                <w:sz w:val="24"/>
                <w:szCs w:val="24"/>
              </w:rPr>
              <w:t xml:space="preserve">de longitud respectivas. </w:t>
            </w:r>
          </w:p>
          <w:p w14:paraId="6405ED48" w14:textId="1D0622E8" w:rsidR="00D050BC" w:rsidRPr="00C86A14" w:rsidRDefault="000C5CF8"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Por ejemplo, si 1</w:t>
            </w:r>
            <w:r w:rsidR="00B306E3">
              <w:rPr>
                <w:rFonts w:ascii="Arial" w:eastAsia="Arial Unicode MS" w:hAnsi="Arial" w:cs="Arial"/>
                <w:b/>
                <w:bCs/>
              </w:rPr>
              <w:t> </w:t>
            </w:r>
            <w:r w:rsidRPr="00C86A14">
              <w:rPr>
                <w:rFonts w:ascii="Arial" w:eastAsia="Arial Unicode MS" w:hAnsi="Arial" w:cs="Arial"/>
                <w:sz w:val="24"/>
                <w:szCs w:val="24"/>
              </w:rPr>
              <w:t>m = 10</w:t>
            </w:r>
            <w:r w:rsidRPr="00C86A14">
              <w:rPr>
                <w:rFonts w:ascii="Arial" w:eastAsia="Arial Unicode MS" w:hAnsi="Arial" w:cs="Arial"/>
                <w:sz w:val="24"/>
                <w:szCs w:val="24"/>
                <w:vertAlign w:val="superscript"/>
              </w:rPr>
              <w:t>2</w:t>
            </w:r>
            <w:r w:rsidR="00B306E3">
              <w:rPr>
                <w:rFonts w:ascii="Arial" w:eastAsia="Arial Unicode MS" w:hAnsi="Arial" w:cs="Arial"/>
                <w:b/>
                <w:bCs/>
              </w:rPr>
              <w:t> </w:t>
            </w:r>
            <w:r w:rsidRPr="00C86A14">
              <w:rPr>
                <w:rFonts w:ascii="Arial" w:eastAsia="Arial Unicode MS" w:hAnsi="Arial" w:cs="Arial"/>
                <w:sz w:val="24"/>
                <w:szCs w:val="24"/>
              </w:rPr>
              <w:t>cm, entonces</w:t>
            </w:r>
            <w:ins w:id="42" w:author="María" w:date="2015-09-18T23:12:00Z">
              <w:r w:rsidR="00B306E3">
                <w:rPr>
                  <w:rFonts w:ascii="Arial" w:eastAsia="Arial Unicode MS" w:hAnsi="Arial" w:cs="Arial"/>
                  <w:sz w:val="24"/>
                  <w:szCs w:val="24"/>
                </w:rPr>
                <w:t>,</w:t>
              </w:r>
            </w:ins>
            <w:r w:rsidRPr="00C86A14">
              <w:rPr>
                <w:rFonts w:ascii="Arial" w:eastAsia="Arial Unicode MS" w:hAnsi="Arial" w:cs="Arial"/>
                <w:sz w:val="24"/>
                <w:szCs w:val="24"/>
              </w:rPr>
              <w:t xml:space="preserve"> para convertir m</w:t>
            </w:r>
            <w:r w:rsidRPr="00C86A14">
              <w:rPr>
                <w:rFonts w:ascii="Arial" w:eastAsia="Arial Unicode MS" w:hAnsi="Arial" w:cs="Arial"/>
                <w:sz w:val="24"/>
                <w:szCs w:val="24"/>
                <w:vertAlign w:val="superscript"/>
              </w:rPr>
              <w:t xml:space="preserve">2 </w:t>
            </w:r>
            <w:r w:rsidRPr="00C86A14">
              <w:rPr>
                <w:rFonts w:ascii="Arial" w:eastAsia="Arial Unicode MS" w:hAnsi="Arial" w:cs="Arial"/>
                <w:sz w:val="24"/>
                <w:szCs w:val="24"/>
              </w:rPr>
              <w:t>en cm</w:t>
            </w:r>
            <w:r w:rsidRPr="00C86A14">
              <w:rPr>
                <w:rFonts w:ascii="Arial" w:eastAsia="Arial Unicode MS" w:hAnsi="Arial" w:cs="Arial"/>
                <w:sz w:val="24"/>
                <w:szCs w:val="24"/>
                <w:vertAlign w:val="superscript"/>
              </w:rPr>
              <w:t xml:space="preserve">2 </w:t>
            </w:r>
            <w:r w:rsidRPr="00C86A14">
              <w:rPr>
                <w:rFonts w:ascii="Arial" w:eastAsia="Arial Unicode MS" w:hAnsi="Arial" w:cs="Arial"/>
                <w:sz w:val="24"/>
                <w:szCs w:val="24"/>
              </w:rPr>
              <w:t>se eleva al cuadrado tanto el número como la unidad (1</w:t>
            </w:r>
            <w:r w:rsidR="00B306E3">
              <w:rPr>
                <w:rFonts w:ascii="Arial" w:eastAsia="Arial Unicode MS" w:hAnsi="Arial" w:cs="Arial"/>
                <w:b/>
                <w:bCs/>
              </w:rPr>
              <w:t> </w:t>
            </w:r>
            <w:r w:rsidRPr="00C86A14">
              <w:rPr>
                <w:rFonts w:ascii="Arial" w:eastAsia="Arial Unicode MS" w:hAnsi="Arial" w:cs="Arial"/>
                <w:sz w:val="24"/>
                <w:szCs w:val="24"/>
              </w:rPr>
              <w:t>m)</w:t>
            </w:r>
            <w:r w:rsidRPr="00C86A14">
              <w:rPr>
                <w:rFonts w:ascii="Arial" w:eastAsia="Arial Unicode MS" w:hAnsi="Arial" w:cs="Arial"/>
                <w:sz w:val="24"/>
                <w:szCs w:val="24"/>
                <w:vertAlign w:val="superscript"/>
              </w:rPr>
              <w:t>2</w:t>
            </w:r>
            <w:r w:rsidRPr="00C86A14">
              <w:rPr>
                <w:rFonts w:ascii="Arial" w:eastAsia="Arial Unicode MS" w:hAnsi="Arial" w:cs="Arial"/>
                <w:sz w:val="24"/>
                <w:szCs w:val="24"/>
              </w:rPr>
              <w:t xml:space="preserve"> = (10</w:t>
            </w:r>
            <w:r w:rsidRPr="00C86A14">
              <w:rPr>
                <w:rFonts w:ascii="Arial" w:eastAsia="Arial Unicode MS" w:hAnsi="Arial" w:cs="Arial"/>
                <w:sz w:val="24"/>
                <w:szCs w:val="24"/>
                <w:vertAlign w:val="superscript"/>
              </w:rPr>
              <w:t>2</w:t>
            </w:r>
            <w:r w:rsidR="00B306E3">
              <w:rPr>
                <w:rFonts w:ascii="Arial" w:eastAsia="Arial Unicode MS" w:hAnsi="Arial" w:cs="Arial"/>
                <w:b/>
                <w:bCs/>
              </w:rPr>
              <w:t> </w:t>
            </w:r>
            <w:r w:rsidRPr="00C86A14">
              <w:rPr>
                <w:rFonts w:ascii="Arial" w:eastAsia="Arial Unicode MS" w:hAnsi="Arial" w:cs="Arial"/>
                <w:sz w:val="24"/>
                <w:szCs w:val="24"/>
              </w:rPr>
              <w:t>cm)</w:t>
            </w:r>
            <w:r w:rsidRPr="00C86A14">
              <w:rPr>
                <w:rFonts w:ascii="Arial" w:eastAsia="Arial Unicode MS" w:hAnsi="Arial" w:cs="Arial"/>
                <w:sz w:val="24"/>
                <w:szCs w:val="24"/>
                <w:vertAlign w:val="superscript"/>
              </w:rPr>
              <w:t>2</w:t>
            </w:r>
            <w:r w:rsidR="00B306E3">
              <w:rPr>
                <w:rFonts w:ascii="Arial" w:eastAsia="Arial Unicode MS" w:hAnsi="Arial" w:cs="Arial"/>
                <w:sz w:val="24"/>
                <w:szCs w:val="24"/>
              </w:rPr>
              <w:t>,</w:t>
            </w:r>
            <w:r w:rsidRPr="00C86A14">
              <w:rPr>
                <w:rFonts w:ascii="Arial" w:eastAsia="Arial Unicode MS" w:hAnsi="Arial" w:cs="Arial"/>
                <w:sz w:val="24"/>
                <w:szCs w:val="24"/>
              </w:rPr>
              <w:t xml:space="preserve"> </w:t>
            </w:r>
            <w:r w:rsidR="00B306E3">
              <w:rPr>
                <w:rFonts w:ascii="Arial" w:eastAsia="Arial Unicode MS" w:hAnsi="Arial" w:cs="Arial"/>
                <w:sz w:val="24"/>
                <w:szCs w:val="24"/>
              </w:rPr>
              <w:t>o</w:t>
            </w:r>
            <w:r w:rsidRPr="00C86A14">
              <w:rPr>
                <w:rFonts w:ascii="Arial" w:eastAsia="Arial Unicode MS" w:hAnsi="Arial" w:cs="Arial"/>
                <w:sz w:val="24"/>
                <w:szCs w:val="24"/>
              </w:rPr>
              <w:t>bteniendo la equivalencia buscada</w:t>
            </w:r>
            <w:r w:rsidR="00B306E3">
              <w:rPr>
                <w:rFonts w:ascii="Arial" w:eastAsia="Arial Unicode MS" w:hAnsi="Arial" w:cs="Arial"/>
                <w:sz w:val="24"/>
                <w:szCs w:val="24"/>
              </w:rPr>
              <w:t>:</w:t>
            </w:r>
            <w:r w:rsidRPr="00C86A14">
              <w:rPr>
                <w:rFonts w:ascii="Arial" w:eastAsia="Arial Unicode MS" w:hAnsi="Arial" w:cs="Arial"/>
                <w:sz w:val="24"/>
                <w:szCs w:val="24"/>
              </w:rPr>
              <w:t xml:space="preserve"> 1</w:t>
            </w:r>
            <w:r w:rsidR="00B306E3">
              <w:rPr>
                <w:rFonts w:ascii="Arial" w:eastAsia="Arial Unicode MS" w:hAnsi="Arial" w:cs="Arial"/>
                <w:b/>
                <w:bCs/>
              </w:rPr>
              <w:t> </w:t>
            </w:r>
            <w:r w:rsidRPr="00C86A14">
              <w:rPr>
                <w:rFonts w:ascii="Arial" w:eastAsia="Arial Unicode MS" w:hAnsi="Arial" w:cs="Arial"/>
                <w:sz w:val="24"/>
                <w:szCs w:val="24"/>
              </w:rPr>
              <w:t>m</w:t>
            </w:r>
            <w:r w:rsidRPr="00C86A14">
              <w:rPr>
                <w:rFonts w:ascii="Arial" w:eastAsia="Arial Unicode MS" w:hAnsi="Arial" w:cs="Arial"/>
                <w:sz w:val="24"/>
                <w:szCs w:val="24"/>
                <w:vertAlign w:val="superscript"/>
              </w:rPr>
              <w:t>2</w:t>
            </w:r>
            <w:r w:rsidRPr="00C86A14">
              <w:rPr>
                <w:rFonts w:ascii="Arial" w:eastAsia="Arial Unicode MS" w:hAnsi="Arial" w:cs="Arial"/>
                <w:sz w:val="24"/>
                <w:szCs w:val="24"/>
              </w:rPr>
              <w:t xml:space="preserve"> = 10</w:t>
            </w:r>
            <w:r w:rsidRPr="00C86A14">
              <w:rPr>
                <w:rFonts w:ascii="Arial" w:eastAsia="Arial Unicode MS" w:hAnsi="Arial" w:cs="Arial"/>
                <w:sz w:val="24"/>
                <w:szCs w:val="24"/>
                <w:vertAlign w:val="superscript"/>
              </w:rPr>
              <w:t>4</w:t>
            </w:r>
            <w:r w:rsidR="00B306E3">
              <w:rPr>
                <w:rFonts w:ascii="Arial" w:eastAsia="Arial Unicode MS" w:hAnsi="Arial" w:cs="Arial"/>
                <w:b/>
                <w:bCs/>
              </w:rPr>
              <w:t> </w:t>
            </w:r>
            <w:r w:rsidRPr="00C86A14">
              <w:rPr>
                <w:rFonts w:ascii="Arial" w:eastAsia="Arial Unicode MS" w:hAnsi="Arial" w:cs="Arial"/>
                <w:sz w:val="24"/>
                <w:szCs w:val="24"/>
              </w:rPr>
              <w:t>cm</w:t>
            </w:r>
            <w:r w:rsidRPr="00C86A14">
              <w:rPr>
                <w:rFonts w:ascii="Arial" w:eastAsia="Arial Unicode MS" w:hAnsi="Arial" w:cs="Arial"/>
                <w:sz w:val="24"/>
                <w:szCs w:val="24"/>
                <w:vertAlign w:val="superscript"/>
              </w:rPr>
              <w:t>2</w:t>
            </w:r>
            <w:r w:rsidRPr="00C86A14">
              <w:rPr>
                <w:rFonts w:ascii="Arial" w:eastAsia="Arial Unicode MS" w:hAnsi="Arial" w:cs="Arial"/>
                <w:sz w:val="24"/>
                <w:szCs w:val="24"/>
              </w:rPr>
              <w:t>. Si fuese</w:t>
            </w:r>
            <w:r w:rsidR="00B306E3">
              <w:rPr>
                <w:rFonts w:ascii="Arial" w:eastAsia="Arial Unicode MS" w:hAnsi="Arial" w:cs="Arial"/>
                <w:sz w:val="24"/>
                <w:szCs w:val="24"/>
              </w:rPr>
              <w:t>n</w:t>
            </w:r>
            <w:r w:rsidRPr="00C86A14">
              <w:rPr>
                <w:rFonts w:ascii="Arial" w:eastAsia="Arial Unicode MS" w:hAnsi="Arial" w:cs="Arial"/>
                <w:sz w:val="24"/>
                <w:szCs w:val="24"/>
              </w:rPr>
              <w:t xml:space="preserve"> unidades volumétricas se elevaría al cubo</w:t>
            </w:r>
            <w:r w:rsidR="00B306E3">
              <w:rPr>
                <w:rFonts w:ascii="Arial" w:eastAsia="Arial Unicode MS" w:hAnsi="Arial" w:cs="Arial"/>
                <w:sz w:val="24"/>
                <w:szCs w:val="24"/>
              </w:rPr>
              <w:t>:</w:t>
            </w:r>
            <w:r w:rsidR="00B306E3" w:rsidRPr="00C86A14">
              <w:rPr>
                <w:rFonts w:ascii="Arial" w:eastAsia="Arial Unicode MS" w:hAnsi="Arial" w:cs="Arial"/>
                <w:sz w:val="24"/>
                <w:szCs w:val="24"/>
              </w:rPr>
              <w:t xml:space="preserve"> </w:t>
            </w:r>
            <w:r w:rsidRPr="00C86A14">
              <w:rPr>
                <w:rFonts w:ascii="Arial" w:eastAsia="Arial Unicode MS" w:hAnsi="Arial" w:cs="Arial"/>
                <w:sz w:val="24"/>
                <w:szCs w:val="24"/>
              </w:rPr>
              <w:t>(1</w:t>
            </w:r>
            <w:r w:rsidR="00B306E3">
              <w:rPr>
                <w:rFonts w:ascii="Arial" w:eastAsia="Arial Unicode MS" w:hAnsi="Arial" w:cs="Arial"/>
                <w:b/>
                <w:bCs/>
              </w:rPr>
              <w:t> </w:t>
            </w:r>
            <w:r w:rsidRPr="00C86A14">
              <w:rPr>
                <w:rFonts w:ascii="Arial" w:eastAsia="Arial Unicode MS" w:hAnsi="Arial" w:cs="Arial"/>
                <w:sz w:val="24"/>
                <w:szCs w:val="24"/>
              </w:rPr>
              <w:t>m)</w:t>
            </w:r>
            <w:r w:rsidRPr="00C86A14">
              <w:rPr>
                <w:rFonts w:ascii="Arial" w:eastAsia="Arial Unicode MS" w:hAnsi="Arial" w:cs="Arial"/>
                <w:sz w:val="24"/>
                <w:szCs w:val="24"/>
                <w:vertAlign w:val="superscript"/>
              </w:rPr>
              <w:t>3</w:t>
            </w:r>
            <w:r w:rsidRPr="00C86A14">
              <w:rPr>
                <w:rFonts w:ascii="Arial" w:eastAsia="Arial Unicode MS" w:hAnsi="Arial" w:cs="Arial"/>
                <w:sz w:val="24"/>
                <w:szCs w:val="24"/>
              </w:rPr>
              <w:t xml:space="preserve"> = (10</w:t>
            </w:r>
            <w:r w:rsidRPr="00C86A14">
              <w:rPr>
                <w:rFonts w:ascii="Arial" w:eastAsia="Arial Unicode MS" w:hAnsi="Arial" w:cs="Arial"/>
                <w:sz w:val="24"/>
                <w:szCs w:val="24"/>
                <w:vertAlign w:val="superscript"/>
              </w:rPr>
              <w:t>2</w:t>
            </w:r>
            <w:r w:rsidR="00B306E3">
              <w:rPr>
                <w:rFonts w:ascii="Arial" w:eastAsia="Arial Unicode MS" w:hAnsi="Arial" w:cs="Arial"/>
                <w:b/>
                <w:bCs/>
              </w:rPr>
              <w:t> </w:t>
            </w:r>
            <w:r w:rsidRPr="00C86A14">
              <w:rPr>
                <w:rFonts w:ascii="Arial" w:eastAsia="Arial Unicode MS" w:hAnsi="Arial" w:cs="Arial"/>
                <w:sz w:val="24"/>
                <w:szCs w:val="24"/>
              </w:rPr>
              <w:t>cm)</w:t>
            </w:r>
            <w:r w:rsidRPr="00C86A14">
              <w:rPr>
                <w:rFonts w:ascii="Arial" w:eastAsia="Arial Unicode MS" w:hAnsi="Arial" w:cs="Arial"/>
                <w:sz w:val="24"/>
                <w:szCs w:val="24"/>
                <w:vertAlign w:val="superscript"/>
              </w:rPr>
              <w:t xml:space="preserve">3 </w:t>
            </w:r>
            <w:r w:rsidRPr="00C86A14">
              <w:rPr>
                <w:rFonts w:ascii="Arial" w:eastAsia="Arial Unicode MS" w:hAnsi="Arial" w:cs="Arial"/>
                <w:sz w:val="24"/>
                <w:szCs w:val="24"/>
              </w:rPr>
              <w:t>y 1</w:t>
            </w:r>
            <w:r w:rsidR="00B306E3">
              <w:rPr>
                <w:rFonts w:ascii="Arial" w:eastAsia="Arial Unicode MS" w:hAnsi="Arial" w:cs="Arial"/>
                <w:b/>
                <w:bCs/>
              </w:rPr>
              <w:t> </w:t>
            </w:r>
            <w:r w:rsidRPr="00C86A14">
              <w:rPr>
                <w:rFonts w:ascii="Arial" w:eastAsia="Arial Unicode MS" w:hAnsi="Arial" w:cs="Arial"/>
                <w:sz w:val="24"/>
                <w:szCs w:val="24"/>
              </w:rPr>
              <w:t>m</w:t>
            </w:r>
            <w:r w:rsidRPr="00C86A14">
              <w:rPr>
                <w:rFonts w:ascii="Arial" w:eastAsia="Arial Unicode MS" w:hAnsi="Arial" w:cs="Arial"/>
                <w:sz w:val="24"/>
                <w:szCs w:val="24"/>
                <w:vertAlign w:val="superscript"/>
              </w:rPr>
              <w:t>3</w:t>
            </w:r>
            <w:r w:rsidRPr="00C86A14">
              <w:rPr>
                <w:rFonts w:ascii="Arial" w:eastAsia="Arial Unicode MS" w:hAnsi="Arial" w:cs="Arial"/>
                <w:sz w:val="24"/>
                <w:szCs w:val="24"/>
              </w:rPr>
              <w:t xml:space="preserve"> = 10</w:t>
            </w:r>
            <w:r w:rsidRPr="00C86A14">
              <w:rPr>
                <w:rFonts w:ascii="Arial" w:eastAsia="Arial Unicode MS" w:hAnsi="Arial" w:cs="Arial"/>
                <w:sz w:val="24"/>
                <w:szCs w:val="24"/>
                <w:vertAlign w:val="superscript"/>
              </w:rPr>
              <w:t>6</w:t>
            </w:r>
            <w:r w:rsidR="00B306E3">
              <w:rPr>
                <w:rFonts w:ascii="Arial" w:eastAsia="Arial Unicode MS" w:hAnsi="Arial" w:cs="Arial"/>
                <w:b/>
                <w:bCs/>
              </w:rPr>
              <w:t> </w:t>
            </w:r>
            <w:r w:rsidRPr="00C86A14">
              <w:rPr>
                <w:rFonts w:ascii="Arial" w:eastAsia="Arial Unicode MS" w:hAnsi="Arial" w:cs="Arial"/>
                <w:sz w:val="24"/>
                <w:szCs w:val="24"/>
              </w:rPr>
              <w:t>cm</w:t>
            </w:r>
            <w:r w:rsidRPr="00C86A14">
              <w:rPr>
                <w:rFonts w:ascii="Arial" w:eastAsia="Arial Unicode MS" w:hAnsi="Arial" w:cs="Arial"/>
                <w:sz w:val="24"/>
                <w:szCs w:val="24"/>
                <w:vertAlign w:val="superscript"/>
              </w:rPr>
              <w:t>3</w:t>
            </w:r>
            <w:r w:rsidRPr="00C86A14">
              <w:rPr>
                <w:rFonts w:ascii="Arial" w:eastAsia="Arial Unicode MS" w:hAnsi="Arial" w:cs="Arial"/>
                <w:sz w:val="24"/>
                <w:szCs w:val="24"/>
              </w:rPr>
              <w:t>.</w:t>
            </w:r>
          </w:p>
          <w:p w14:paraId="313EA252" w14:textId="7D80C2B8" w:rsidR="000C5CF8" w:rsidRPr="00C86A14" w:rsidRDefault="000C5CF8" w:rsidP="00C86A14">
            <w:pPr>
              <w:spacing w:line="360" w:lineRule="auto"/>
              <w:jc w:val="both"/>
              <w:rPr>
                <w:rFonts w:ascii="Arial" w:eastAsia="Arial Unicode MS" w:hAnsi="Arial" w:cs="Arial"/>
                <w:sz w:val="24"/>
                <w:szCs w:val="24"/>
              </w:rPr>
            </w:pPr>
          </w:p>
        </w:tc>
      </w:tr>
    </w:tbl>
    <w:p w14:paraId="5365D7F4" w14:textId="77777777" w:rsidR="00F41113" w:rsidRPr="00C86A14" w:rsidRDefault="00F41113" w:rsidP="00C86A14">
      <w:pPr>
        <w:pStyle w:val="Ttulo4"/>
        <w:shd w:val="clear" w:color="auto" w:fill="FFFFFF"/>
        <w:spacing w:before="120" w:beforeAutospacing="0" w:after="120" w:afterAutospacing="0" w:line="360" w:lineRule="auto"/>
        <w:jc w:val="both"/>
        <w:rPr>
          <w:rFonts w:ascii="Arial" w:eastAsia="Arial Unicode MS" w:hAnsi="Arial" w:cs="Arial"/>
          <w:b w:val="0"/>
          <w:bCs w:val="0"/>
        </w:rPr>
      </w:pPr>
    </w:p>
    <w:tbl>
      <w:tblPr>
        <w:tblStyle w:val="Tablaconcuadrcula"/>
        <w:tblW w:w="0" w:type="auto"/>
        <w:tblLook w:val="04A0" w:firstRow="1" w:lastRow="0" w:firstColumn="1" w:lastColumn="0" w:noHBand="0" w:noVBand="1"/>
      </w:tblPr>
      <w:tblGrid>
        <w:gridCol w:w="2460"/>
        <w:gridCol w:w="6368"/>
      </w:tblGrid>
      <w:tr w:rsidR="00B24E4A" w:rsidRPr="00C86A14" w14:paraId="3DC32928" w14:textId="77777777" w:rsidTr="00807310">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81DE411" w14:textId="77777777" w:rsidR="00B24E4A" w:rsidRPr="00C86A14" w:rsidRDefault="00B24E4A"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B24E4A" w:rsidRPr="00C86A14" w14:paraId="2B8A000F"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0EBA3A" w14:textId="77777777" w:rsidR="00B24E4A" w:rsidRPr="00C86A14" w:rsidRDefault="00B24E4A"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0AFC9D" w14:textId="56368F85" w:rsidR="00B24E4A" w:rsidRPr="00C86A14" w:rsidRDefault="00B24E4A"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_REC1</w:t>
            </w:r>
            <w:r w:rsidR="001C1290" w:rsidRPr="00C86A14">
              <w:rPr>
                <w:rFonts w:ascii="Arial" w:eastAsia="Arial Unicode MS" w:hAnsi="Arial" w:cs="Arial"/>
                <w:color w:val="000000"/>
                <w:sz w:val="24"/>
                <w:szCs w:val="24"/>
              </w:rPr>
              <w:t>7</w:t>
            </w:r>
            <w:r w:rsidRPr="00C86A14">
              <w:rPr>
                <w:rFonts w:ascii="Arial" w:eastAsia="Arial Unicode MS" w:hAnsi="Arial" w:cs="Arial"/>
                <w:color w:val="000000"/>
                <w:sz w:val="24"/>
                <w:szCs w:val="24"/>
              </w:rPr>
              <w:t>0</w:t>
            </w:r>
          </w:p>
        </w:tc>
      </w:tr>
      <w:tr w:rsidR="00B24E4A" w:rsidRPr="00C86A14" w14:paraId="384F0C51"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3114F1" w14:textId="77777777" w:rsidR="00B24E4A" w:rsidRPr="00C86A14" w:rsidRDefault="00B24E4A"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FD450E" w14:textId="2AC20B57" w:rsidR="00B24E4A" w:rsidRPr="00C86A14" w:rsidRDefault="00B24E4A"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ciencia/4. Las medidas/4.2 La conversión de unidades/Practica/Trabaja la conve</w:t>
            </w:r>
            <w:r w:rsidR="00C15DDD" w:rsidRPr="00C86A14">
              <w:rPr>
                <w:rFonts w:ascii="Arial" w:eastAsia="Arial Unicode MS" w:hAnsi="Arial" w:cs="Arial"/>
                <w:sz w:val="24"/>
                <w:szCs w:val="24"/>
              </w:rPr>
              <w:t>r</w:t>
            </w:r>
            <w:r w:rsidRPr="00C86A14">
              <w:rPr>
                <w:rFonts w:ascii="Arial" w:eastAsia="Arial Unicode MS" w:hAnsi="Arial" w:cs="Arial"/>
                <w:sz w:val="24"/>
                <w:szCs w:val="24"/>
              </w:rPr>
              <w:t xml:space="preserve">sión de unidades </w:t>
            </w:r>
          </w:p>
        </w:tc>
      </w:tr>
      <w:tr w:rsidR="00B24E4A" w:rsidRPr="00C86A14" w14:paraId="74838DF0"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985E49" w14:textId="77777777" w:rsidR="00B24E4A" w:rsidRPr="00C86A14" w:rsidRDefault="00B24E4A"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65EEB6" w14:textId="77777777" w:rsidR="00B24E4A" w:rsidRPr="00C86A14" w:rsidRDefault="00B24E4A"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Sin cambios </w:t>
            </w:r>
          </w:p>
        </w:tc>
      </w:tr>
      <w:tr w:rsidR="00B24E4A" w:rsidRPr="00C86A14" w14:paraId="1DF2EBA3"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E91783" w14:textId="77777777" w:rsidR="00B24E4A" w:rsidRPr="00C86A14" w:rsidRDefault="00B24E4A"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37E904" w14:textId="2FFA1DC9" w:rsidR="00B24E4A" w:rsidRPr="00C86A14" w:rsidRDefault="00AD072F"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Trabaja la conversión de unidades</w:t>
            </w:r>
          </w:p>
        </w:tc>
      </w:tr>
      <w:tr w:rsidR="00B24E4A" w:rsidRPr="00C86A14" w14:paraId="330D9438"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469400" w14:textId="77777777" w:rsidR="00B24E4A" w:rsidRPr="00C86A14" w:rsidRDefault="00B24E4A"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A877ED" w14:textId="5B9CE977" w:rsidR="00B24E4A" w:rsidRPr="00C86A14" w:rsidRDefault="00B24E4A"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w:t>
            </w:r>
            <w:r w:rsidR="00690ED1" w:rsidRPr="00C86A14">
              <w:rPr>
                <w:rFonts w:ascii="Arial" w:eastAsia="Arial Unicode MS" w:hAnsi="Arial" w:cs="Arial"/>
                <w:color w:val="000000"/>
                <w:sz w:val="24"/>
                <w:szCs w:val="24"/>
              </w:rPr>
              <w:t>cuyo objetivo es practicar la conversión de unidades.</w:t>
            </w:r>
          </w:p>
        </w:tc>
      </w:tr>
    </w:tbl>
    <w:p w14:paraId="4EC46B2A" w14:textId="77777777" w:rsidR="00491A7C" w:rsidRPr="00C86A14" w:rsidRDefault="00491A7C" w:rsidP="00C86A14">
      <w:pPr>
        <w:pStyle w:val="Ttulo4"/>
        <w:shd w:val="clear" w:color="auto" w:fill="FFFFFF"/>
        <w:spacing w:before="120" w:beforeAutospacing="0" w:after="120" w:afterAutospacing="0" w:line="360" w:lineRule="auto"/>
        <w:jc w:val="both"/>
        <w:rPr>
          <w:rFonts w:ascii="Arial" w:eastAsia="Arial Unicode MS" w:hAnsi="Arial" w:cs="Arial"/>
          <w:b w:val="0"/>
          <w:bCs w:val="0"/>
          <w:color w:val="41853B"/>
        </w:rPr>
      </w:pPr>
    </w:p>
    <w:tbl>
      <w:tblPr>
        <w:tblStyle w:val="Tablaconcuadrcula"/>
        <w:tblW w:w="0" w:type="auto"/>
        <w:tblLook w:val="04A0" w:firstRow="1" w:lastRow="0" w:firstColumn="1" w:lastColumn="0" w:noHBand="0" w:noVBand="1"/>
      </w:tblPr>
      <w:tblGrid>
        <w:gridCol w:w="2460"/>
        <w:gridCol w:w="6368"/>
      </w:tblGrid>
      <w:tr w:rsidR="00690ED1" w:rsidRPr="00C86A14" w14:paraId="709DB75C" w14:textId="77777777" w:rsidTr="00807310">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27FEC6C" w14:textId="77777777" w:rsidR="00690ED1" w:rsidRPr="00C86A14" w:rsidRDefault="00690ED1"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690ED1" w:rsidRPr="00C86A14" w14:paraId="425777D0"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90333D" w14:textId="77777777" w:rsidR="00690ED1" w:rsidRPr="00C86A14" w:rsidRDefault="00690ED1"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0A9DE0" w14:textId="7C1AAA73" w:rsidR="00690ED1" w:rsidRPr="00C86A14" w:rsidRDefault="00690ED1"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_REC1</w:t>
            </w:r>
            <w:r w:rsidR="001C1290" w:rsidRPr="00C86A14">
              <w:rPr>
                <w:rFonts w:ascii="Arial" w:eastAsia="Arial Unicode MS" w:hAnsi="Arial" w:cs="Arial"/>
                <w:color w:val="000000"/>
                <w:sz w:val="24"/>
                <w:szCs w:val="24"/>
              </w:rPr>
              <w:t>8</w:t>
            </w:r>
            <w:r w:rsidRPr="00C86A14">
              <w:rPr>
                <w:rFonts w:ascii="Arial" w:eastAsia="Arial Unicode MS" w:hAnsi="Arial" w:cs="Arial"/>
                <w:color w:val="000000"/>
                <w:sz w:val="24"/>
                <w:szCs w:val="24"/>
              </w:rPr>
              <w:t>0</w:t>
            </w:r>
          </w:p>
        </w:tc>
      </w:tr>
      <w:tr w:rsidR="00690ED1" w:rsidRPr="00C86A14" w14:paraId="70518268"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9C2D72" w14:textId="77777777" w:rsidR="00690ED1" w:rsidRPr="00C86A14" w:rsidRDefault="00690ED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8841CE" w14:textId="77777777" w:rsidR="00690ED1" w:rsidRPr="00C86A14" w:rsidRDefault="00690ED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3° ESO/Física y Química/La ciencia/4. Las medidas/4.2 La conversión de unidades/Practica/Trabaja la conversión de unidades </w:t>
            </w:r>
          </w:p>
        </w:tc>
      </w:tr>
      <w:tr w:rsidR="00690ED1" w:rsidRPr="00C86A14" w14:paraId="7D43F8E6"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04B251" w14:textId="77777777" w:rsidR="00690ED1" w:rsidRPr="00C86A14" w:rsidRDefault="00690ED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397B83" w14:textId="5864BBAA" w:rsidR="00690ED1" w:rsidRPr="00C86A14" w:rsidRDefault="00690ED1"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Sin cambios</w:t>
            </w:r>
          </w:p>
        </w:tc>
      </w:tr>
      <w:tr w:rsidR="00690ED1" w:rsidRPr="00C86A14" w14:paraId="56F3C4B5"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B09C1D" w14:textId="77777777" w:rsidR="00690ED1" w:rsidRPr="00C86A14" w:rsidRDefault="00690ED1"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61C5F3" w14:textId="696924B5" w:rsidR="00690ED1" w:rsidRPr="00C86A14" w:rsidRDefault="00690ED1"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Practica la conversión de unidades</w:t>
            </w:r>
          </w:p>
        </w:tc>
      </w:tr>
      <w:tr w:rsidR="00690ED1" w:rsidRPr="00C86A14" w14:paraId="44E138C8"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CE2DE4" w14:textId="77777777" w:rsidR="00690ED1" w:rsidRPr="00C86A14" w:rsidRDefault="00690ED1"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C3715F" w14:textId="15F4E780" w:rsidR="00690ED1" w:rsidRPr="00C86A14" w:rsidRDefault="00B50EB5"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Actividad para practicar</w:t>
            </w:r>
            <w:r w:rsidR="00690ED1" w:rsidRPr="00C86A14">
              <w:rPr>
                <w:rFonts w:ascii="Arial" w:eastAsia="Arial Unicode MS" w:hAnsi="Arial" w:cs="Arial"/>
                <w:color w:val="000000"/>
                <w:sz w:val="24"/>
                <w:szCs w:val="24"/>
              </w:rPr>
              <w:t xml:space="preserve"> la conversión de unidades.</w:t>
            </w:r>
          </w:p>
        </w:tc>
      </w:tr>
    </w:tbl>
    <w:p w14:paraId="73ECD4A9" w14:textId="0DE60D0F" w:rsidR="00895C41" w:rsidRPr="00C86A14" w:rsidRDefault="00895C41" w:rsidP="00C86A14">
      <w:pPr>
        <w:shd w:val="clear" w:color="auto" w:fill="FFFFFF"/>
        <w:spacing w:line="360" w:lineRule="auto"/>
        <w:jc w:val="both"/>
        <w:rPr>
          <w:rFonts w:ascii="Arial" w:eastAsia="Arial Unicode MS" w:hAnsi="Arial" w:cs="Arial"/>
          <w:color w:val="FFFFFF"/>
          <w:sz w:val="24"/>
          <w:szCs w:val="24"/>
        </w:rPr>
      </w:pPr>
    </w:p>
    <w:p w14:paraId="260A0ACB" w14:textId="77777777" w:rsidR="001C1290" w:rsidRPr="00C86A14" w:rsidRDefault="001C1290" w:rsidP="00C86A14">
      <w:pPr>
        <w:shd w:val="clear" w:color="auto" w:fill="FFFFFF"/>
        <w:spacing w:line="360" w:lineRule="auto"/>
        <w:jc w:val="both"/>
        <w:rPr>
          <w:rFonts w:ascii="Arial" w:eastAsia="Arial Unicode MS" w:hAnsi="Arial" w:cs="Arial"/>
          <w:color w:val="FFFFFF"/>
          <w:sz w:val="24"/>
          <w:szCs w:val="24"/>
        </w:rPr>
      </w:pPr>
    </w:p>
    <w:p w14:paraId="23CA63BF" w14:textId="77777777" w:rsidR="001C1290" w:rsidRPr="00C86A14" w:rsidRDefault="001C1290" w:rsidP="00C86A14">
      <w:pPr>
        <w:tabs>
          <w:tab w:val="right" w:pos="8498"/>
        </w:tabs>
        <w:spacing w:after="0" w:line="360" w:lineRule="auto"/>
        <w:jc w:val="both"/>
        <w:rPr>
          <w:rFonts w:ascii="Arial" w:eastAsia="Arial Unicode MS" w:hAnsi="Arial" w:cs="Arial"/>
          <w:color w:val="333333"/>
          <w:sz w:val="24"/>
          <w:szCs w:val="24"/>
          <w:shd w:val="clear" w:color="auto" w:fill="FFFFFF"/>
        </w:rPr>
      </w:pPr>
      <w:r w:rsidRPr="00C86A14">
        <w:rPr>
          <w:rFonts w:ascii="Arial" w:eastAsia="Arial Unicode MS" w:hAnsi="Arial" w:cs="Arial"/>
          <w:sz w:val="24"/>
          <w:szCs w:val="24"/>
          <w:highlight w:val="yellow"/>
        </w:rPr>
        <w:t>[SECCIÓN 1</w:t>
      </w:r>
      <w:r w:rsidRPr="00C86A14">
        <w:rPr>
          <w:rFonts w:ascii="Arial" w:eastAsia="Arial Unicode MS" w:hAnsi="Arial" w:cs="Arial"/>
          <w:b/>
          <w:sz w:val="24"/>
          <w:szCs w:val="24"/>
          <w:highlight w:val="yellow"/>
        </w:rPr>
        <w:t>]</w:t>
      </w:r>
      <w:r w:rsidRPr="00C86A14">
        <w:rPr>
          <w:rFonts w:ascii="Arial" w:eastAsia="Arial Unicode MS" w:hAnsi="Arial" w:cs="Arial"/>
          <w:b/>
          <w:sz w:val="24"/>
          <w:szCs w:val="24"/>
        </w:rPr>
        <w:t xml:space="preserve"> Consolidación</w:t>
      </w:r>
    </w:p>
    <w:p w14:paraId="26616EBB" w14:textId="77777777" w:rsidR="001C1290" w:rsidRPr="00C86A14" w:rsidRDefault="001C1290" w:rsidP="00C86A14">
      <w:pPr>
        <w:tabs>
          <w:tab w:val="right" w:pos="8498"/>
        </w:tabs>
        <w:spacing w:after="0" w:line="360" w:lineRule="auto"/>
        <w:jc w:val="both"/>
        <w:rPr>
          <w:rFonts w:ascii="Arial" w:eastAsia="Arial Unicode MS" w:hAnsi="Arial" w:cs="Arial"/>
          <w:color w:val="333333"/>
          <w:sz w:val="24"/>
          <w:szCs w:val="24"/>
          <w:shd w:val="clear" w:color="auto" w:fill="FFFFFF"/>
        </w:rPr>
      </w:pPr>
      <w:r w:rsidRPr="00C86A14">
        <w:rPr>
          <w:rFonts w:ascii="Arial" w:eastAsia="Arial Unicode MS" w:hAnsi="Arial" w:cs="Arial"/>
          <w:color w:val="333333"/>
          <w:sz w:val="24"/>
          <w:szCs w:val="24"/>
          <w:shd w:val="clear" w:color="auto" w:fill="FFFFFF"/>
        </w:rPr>
        <w:t>Actividades para consolidar lo que has aprendido en esta sección.</w:t>
      </w:r>
    </w:p>
    <w:p w14:paraId="02E1B555" w14:textId="77777777" w:rsidR="001C1290" w:rsidRPr="00C86A14" w:rsidRDefault="001C1290" w:rsidP="00C86A14">
      <w:pPr>
        <w:tabs>
          <w:tab w:val="right" w:pos="8498"/>
        </w:tabs>
        <w:spacing w:after="0" w:line="360" w:lineRule="auto"/>
        <w:jc w:val="both"/>
        <w:rPr>
          <w:rFonts w:ascii="Arial" w:eastAsia="Arial Unicode MS" w:hAnsi="Arial" w:cs="Arial"/>
          <w:color w:val="333333"/>
          <w:sz w:val="24"/>
          <w:szCs w:val="24"/>
          <w:shd w:val="clear" w:color="auto" w:fill="FFFFFF"/>
        </w:rPr>
      </w:pPr>
    </w:p>
    <w:tbl>
      <w:tblPr>
        <w:tblStyle w:val="Tablaconcuadrcula"/>
        <w:tblW w:w="0" w:type="auto"/>
        <w:tblLook w:val="04A0" w:firstRow="1" w:lastRow="0" w:firstColumn="1" w:lastColumn="0" w:noHBand="0" w:noVBand="1"/>
      </w:tblPr>
      <w:tblGrid>
        <w:gridCol w:w="2518"/>
        <w:gridCol w:w="6515"/>
      </w:tblGrid>
      <w:tr w:rsidR="001C1290" w:rsidRPr="00C86A14" w14:paraId="2B9978AE" w14:textId="77777777" w:rsidTr="009860F3">
        <w:tc>
          <w:tcPr>
            <w:tcW w:w="9033" w:type="dxa"/>
            <w:gridSpan w:val="2"/>
            <w:shd w:val="clear" w:color="auto" w:fill="000000" w:themeFill="text1"/>
          </w:tcPr>
          <w:p w14:paraId="27F6369A" w14:textId="77777777" w:rsidR="001C1290" w:rsidRPr="00C86A14" w:rsidRDefault="001C1290"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nuevo</w:t>
            </w:r>
          </w:p>
        </w:tc>
      </w:tr>
      <w:tr w:rsidR="001C1290" w:rsidRPr="00C86A14" w14:paraId="5DCD9B39" w14:textId="77777777" w:rsidTr="009860F3">
        <w:tc>
          <w:tcPr>
            <w:tcW w:w="2518" w:type="dxa"/>
          </w:tcPr>
          <w:p w14:paraId="39B787AC" w14:textId="77777777" w:rsidR="001C1290" w:rsidRPr="00C86A14" w:rsidRDefault="001C1290"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15" w:type="dxa"/>
          </w:tcPr>
          <w:p w14:paraId="50DCB0DE" w14:textId="58A2CFA4" w:rsidR="001C1290" w:rsidRPr="00C86A14" w:rsidRDefault="001C129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w:t>
            </w:r>
            <w:r w:rsidR="00DC3C43" w:rsidRPr="00C86A14">
              <w:rPr>
                <w:rFonts w:ascii="Arial" w:eastAsia="Arial Unicode MS" w:hAnsi="Arial" w:cs="Arial"/>
                <w:color w:val="000000"/>
                <w:sz w:val="24"/>
                <w:szCs w:val="24"/>
              </w:rPr>
              <w:t>190</w:t>
            </w:r>
          </w:p>
          <w:p w14:paraId="3D7A1741" w14:textId="77777777" w:rsidR="001C1290" w:rsidRPr="00C86A14" w:rsidRDefault="001C1290" w:rsidP="00C86A14">
            <w:pPr>
              <w:spacing w:line="360" w:lineRule="auto"/>
              <w:jc w:val="both"/>
              <w:rPr>
                <w:rFonts w:ascii="Arial" w:eastAsia="Arial Unicode MS" w:hAnsi="Arial" w:cs="Arial"/>
                <w:color w:val="000000"/>
                <w:sz w:val="24"/>
                <w:szCs w:val="24"/>
              </w:rPr>
            </w:pPr>
          </w:p>
          <w:p w14:paraId="0FDAF3F4" w14:textId="77777777" w:rsidR="001C1290" w:rsidRPr="00C86A14" w:rsidRDefault="001C1290" w:rsidP="00C86A14">
            <w:pPr>
              <w:spacing w:line="360" w:lineRule="auto"/>
              <w:jc w:val="both"/>
              <w:rPr>
                <w:rFonts w:ascii="Arial" w:eastAsia="Arial Unicode MS" w:hAnsi="Arial" w:cs="Arial"/>
                <w:b/>
                <w:color w:val="000000"/>
                <w:sz w:val="24"/>
                <w:szCs w:val="24"/>
              </w:rPr>
            </w:pPr>
          </w:p>
        </w:tc>
      </w:tr>
      <w:tr w:rsidR="001C1290" w:rsidRPr="00C86A14" w14:paraId="16B1BEC9" w14:textId="77777777" w:rsidTr="009860F3">
        <w:tc>
          <w:tcPr>
            <w:tcW w:w="2518" w:type="dxa"/>
          </w:tcPr>
          <w:p w14:paraId="33C8D3C4" w14:textId="77777777" w:rsidR="001C1290" w:rsidRPr="00C86A14" w:rsidRDefault="001C129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Título</w:t>
            </w:r>
          </w:p>
        </w:tc>
        <w:tc>
          <w:tcPr>
            <w:tcW w:w="6515" w:type="dxa"/>
          </w:tcPr>
          <w:p w14:paraId="3A70DBEC" w14:textId="47757E94" w:rsidR="001C1290" w:rsidRPr="00C86A14" w:rsidRDefault="001C129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Refuerza tu aprendizaje: Las medidas</w:t>
            </w:r>
          </w:p>
        </w:tc>
      </w:tr>
      <w:tr w:rsidR="001C1290" w:rsidRPr="00C86A14" w14:paraId="62F15F62" w14:textId="77777777" w:rsidTr="009860F3">
        <w:tc>
          <w:tcPr>
            <w:tcW w:w="2518" w:type="dxa"/>
          </w:tcPr>
          <w:p w14:paraId="3BF0D486" w14:textId="77777777" w:rsidR="001C1290" w:rsidRPr="00C86A14" w:rsidRDefault="001C129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515" w:type="dxa"/>
          </w:tcPr>
          <w:p w14:paraId="2115F8AA" w14:textId="0809D65D" w:rsidR="001C1290" w:rsidRPr="00C86A14" w:rsidRDefault="001C129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que refuerza la conversión de unidades de magnitudes derivadas y fundamentales. </w:t>
            </w:r>
          </w:p>
        </w:tc>
      </w:tr>
    </w:tbl>
    <w:p w14:paraId="60E51355" w14:textId="77777777" w:rsidR="001C1290" w:rsidRPr="00C86A14" w:rsidRDefault="001C1290" w:rsidP="00C86A14">
      <w:pPr>
        <w:tabs>
          <w:tab w:val="right" w:pos="8498"/>
        </w:tabs>
        <w:spacing w:after="0" w:line="360" w:lineRule="auto"/>
        <w:jc w:val="both"/>
        <w:rPr>
          <w:rFonts w:ascii="Arial" w:eastAsia="Arial Unicode MS" w:hAnsi="Arial" w:cs="Arial"/>
          <w:color w:val="333333"/>
          <w:sz w:val="24"/>
          <w:szCs w:val="24"/>
          <w:shd w:val="clear" w:color="auto" w:fill="FFFFFF"/>
        </w:rPr>
      </w:pPr>
    </w:p>
    <w:p w14:paraId="02C0EA23" w14:textId="05AB060F" w:rsidR="00895C41" w:rsidRPr="00C86A14" w:rsidRDefault="00895C41" w:rsidP="00C86A14">
      <w:pPr>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t>[</w:t>
      </w:r>
      <w:r w:rsidR="00995B2F" w:rsidRPr="00C86A14">
        <w:rPr>
          <w:rFonts w:ascii="Arial" w:eastAsia="Arial Unicode MS" w:hAnsi="Arial" w:cs="Arial"/>
          <w:sz w:val="24"/>
          <w:szCs w:val="24"/>
          <w:highlight w:val="yellow"/>
        </w:rPr>
        <w:softHyphen/>
      </w:r>
      <w:r w:rsidR="00995B2F" w:rsidRPr="00C86A14">
        <w:rPr>
          <w:rFonts w:ascii="Arial" w:eastAsia="Arial Unicode MS" w:hAnsi="Arial" w:cs="Arial"/>
          <w:sz w:val="24"/>
          <w:szCs w:val="24"/>
          <w:highlight w:val="yellow"/>
        </w:rPr>
        <w:softHyphen/>
      </w:r>
      <w:r w:rsidRPr="00C86A14">
        <w:rPr>
          <w:rFonts w:ascii="Arial" w:eastAsia="Arial Unicode MS" w:hAnsi="Arial" w:cs="Arial"/>
          <w:sz w:val="24"/>
          <w:szCs w:val="24"/>
          <w:highlight w:val="yellow"/>
        </w:rPr>
        <w:t>SECCIÓN</w:t>
      </w:r>
      <w:r w:rsidR="001C1290" w:rsidRPr="00C86A14">
        <w:rPr>
          <w:rFonts w:ascii="Arial" w:eastAsia="Arial Unicode MS" w:hAnsi="Arial" w:cs="Arial"/>
          <w:sz w:val="24"/>
          <w:szCs w:val="24"/>
          <w:highlight w:val="yellow"/>
        </w:rPr>
        <w:t xml:space="preserve"> 1</w:t>
      </w:r>
      <w:r w:rsidRPr="00C86A14">
        <w:rPr>
          <w:rFonts w:ascii="Arial" w:eastAsia="Arial Unicode MS" w:hAnsi="Arial" w:cs="Arial"/>
          <w:sz w:val="24"/>
          <w:szCs w:val="24"/>
          <w:highlight w:val="yellow"/>
        </w:rPr>
        <w:t>]</w:t>
      </w:r>
      <w:r w:rsidRPr="00C86A14">
        <w:rPr>
          <w:rFonts w:ascii="Arial" w:eastAsia="Arial Unicode MS" w:hAnsi="Arial" w:cs="Arial"/>
          <w:sz w:val="24"/>
          <w:szCs w:val="24"/>
        </w:rPr>
        <w:t xml:space="preserve"> </w:t>
      </w:r>
      <w:r w:rsidR="00397AC7" w:rsidRPr="00C86A14">
        <w:rPr>
          <w:rFonts w:ascii="Arial" w:eastAsia="Arial Unicode MS" w:hAnsi="Arial" w:cs="Arial"/>
          <w:b/>
          <w:sz w:val="24"/>
          <w:szCs w:val="24"/>
        </w:rPr>
        <w:t>Los e</w:t>
      </w:r>
      <w:r w:rsidRPr="00C86A14">
        <w:rPr>
          <w:rFonts w:ascii="Arial" w:eastAsia="Arial Unicode MS" w:hAnsi="Arial" w:cs="Arial"/>
          <w:b/>
          <w:sz w:val="24"/>
          <w:szCs w:val="24"/>
        </w:rPr>
        <w:t xml:space="preserve">rrores en las mediciones </w:t>
      </w:r>
    </w:p>
    <w:p w14:paraId="0A492AE5" w14:textId="77777777" w:rsidR="00895C41" w:rsidRPr="00C86A14" w:rsidRDefault="00895C41" w:rsidP="00C86A14">
      <w:pPr>
        <w:spacing w:after="0" w:line="360" w:lineRule="auto"/>
        <w:jc w:val="both"/>
        <w:rPr>
          <w:rFonts w:ascii="Arial" w:eastAsia="Arial Unicode MS" w:hAnsi="Arial" w:cs="Arial"/>
          <w:b/>
          <w:sz w:val="24"/>
          <w:szCs w:val="24"/>
        </w:rPr>
      </w:pPr>
    </w:p>
    <w:p w14:paraId="72649577" w14:textId="2B805435" w:rsidR="00F856C9" w:rsidRPr="00C86A14" w:rsidRDefault="00F856C9" w:rsidP="00C86A14">
      <w:pPr>
        <w:pStyle w:val="u"/>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lastRenderedPageBreak/>
        <w:t>El resultado de toda medida siempre está afectado por un</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 xml:space="preserve">error </w:t>
      </w:r>
      <w:r w:rsidR="002C768E" w:rsidRPr="00C86A14">
        <w:rPr>
          <w:rStyle w:val="Textoennegrita"/>
          <w:rFonts w:ascii="Arial" w:eastAsia="Arial Unicode MS" w:hAnsi="Arial" w:cs="Arial"/>
          <w:color w:val="333333"/>
        </w:rPr>
        <w:t xml:space="preserve">o incertidumbre </w:t>
      </w:r>
      <w:r w:rsidR="00995B2F" w:rsidRPr="00C86A14">
        <w:rPr>
          <w:rStyle w:val="Textoennegrita"/>
          <w:rFonts w:ascii="Arial" w:eastAsia="Arial Unicode MS" w:hAnsi="Arial" w:cs="Arial"/>
          <w:color w:val="333333"/>
        </w:rPr>
        <w:t>en la</w:t>
      </w:r>
      <w:r w:rsidRPr="00C86A14">
        <w:rPr>
          <w:rStyle w:val="Textoennegrita"/>
          <w:rFonts w:ascii="Arial" w:eastAsia="Arial Unicode MS" w:hAnsi="Arial" w:cs="Arial"/>
          <w:color w:val="333333"/>
        </w:rPr>
        <w:t xml:space="preserve"> medición</w:t>
      </w:r>
      <w:r w:rsidRPr="00C86A14">
        <w:rPr>
          <w:rStyle w:val="un"/>
          <w:rFonts w:ascii="Arial" w:eastAsia="Arial Unicode MS" w:hAnsi="Arial" w:cs="Arial"/>
          <w:color w:val="333333"/>
        </w:rPr>
        <w:t>, de modo que nunca se obtiene el valor verdadero</w:t>
      </w:r>
      <w:r w:rsidR="004135AB">
        <w:rPr>
          <w:rStyle w:val="un"/>
          <w:rFonts w:ascii="Arial" w:eastAsia="Arial Unicode MS" w:hAnsi="Arial" w:cs="Arial"/>
          <w:color w:val="333333"/>
        </w:rPr>
        <w:t>,</w:t>
      </w:r>
      <w:r w:rsidRPr="00C86A14">
        <w:rPr>
          <w:rStyle w:val="un"/>
          <w:rFonts w:ascii="Arial" w:eastAsia="Arial Unicode MS" w:hAnsi="Arial" w:cs="Arial"/>
          <w:color w:val="333333"/>
        </w:rPr>
        <w:t xml:space="preserve"> sino uno más o menos aproximado.</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Esto no significa que se cometan equivocaciones al medir sino que el</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error es inherente a todo procedimiento de medición</w:t>
      </w:r>
      <w:r w:rsidR="00995B2F" w:rsidRPr="00C86A14">
        <w:rPr>
          <w:rStyle w:val="un"/>
          <w:rFonts w:ascii="Arial" w:eastAsia="Arial Unicode MS" w:hAnsi="Arial" w:cs="Arial"/>
          <w:color w:val="333333"/>
        </w:rPr>
        <w:t xml:space="preserve"> y</w:t>
      </w:r>
      <w:r w:rsidR="004135AB">
        <w:rPr>
          <w:rStyle w:val="un"/>
          <w:rFonts w:ascii="Arial" w:eastAsia="Arial Unicode MS" w:hAnsi="Arial" w:cs="Arial"/>
          <w:color w:val="333333"/>
        </w:rPr>
        <w:t>,</w:t>
      </w:r>
      <w:r w:rsidR="00995B2F" w:rsidRPr="00C86A14">
        <w:rPr>
          <w:rStyle w:val="un"/>
          <w:rFonts w:ascii="Arial" w:eastAsia="Arial Unicode MS" w:hAnsi="Arial" w:cs="Arial"/>
          <w:color w:val="333333"/>
        </w:rPr>
        <w:t xml:space="preserve"> por tanto</w:t>
      </w:r>
      <w:r w:rsidR="004135AB">
        <w:rPr>
          <w:rStyle w:val="un"/>
          <w:rFonts w:ascii="Arial" w:eastAsia="Arial Unicode MS" w:hAnsi="Arial" w:cs="Arial"/>
          <w:color w:val="333333"/>
        </w:rPr>
        <w:t>,</w:t>
      </w:r>
      <w:r w:rsidR="00995B2F" w:rsidRPr="00C86A14">
        <w:rPr>
          <w:rStyle w:val="un"/>
          <w:rFonts w:ascii="Arial" w:eastAsia="Arial Unicode MS" w:hAnsi="Arial" w:cs="Arial"/>
          <w:color w:val="333333"/>
        </w:rPr>
        <w:t xml:space="preserve"> siempre estará presente en los resultados experimentales</w:t>
      </w:r>
      <w:r w:rsidR="002C768E" w:rsidRPr="00C86A14">
        <w:rPr>
          <w:rStyle w:val="un"/>
          <w:rFonts w:ascii="Arial" w:eastAsia="Arial Unicode MS" w:hAnsi="Arial" w:cs="Arial"/>
          <w:color w:val="333333"/>
        </w:rPr>
        <w:t xml:space="preserve"> independiente</w:t>
      </w:r>
      <w:r w:rsidR="004135AB">
        <w:rPr>
          <w:rStyle w:val="un"/>
          <w:rFonts w:ascii="Arial" w:eastAsia="Arial Unicode MS" w:hAnsi="Arial" w:cs="Arial"/>
          <w:color w:val="333333"/>
        </w:rPr>
        <w:t>mente</w:t>
      </w:r>
      <w:r w:rsidR="002C768E" w:rsidRPr="00C86A14">
        <w:rPr>
          <w:rStyle w:val="un"/>
          <w:rFonts w:ascii="Arial" w:eastAsia="Arial Unicode MS" w:hAnsi="Arial" w:cs="Arial"/>
          <w:color w:val="333333"/>
        </w:rPr>
        <w:t xml:space="preserve"> de la naturaleza de la escala o del instrumento utilizado. </w:t>
      </w:r>
    </w:p>
    <w:p w14:paraId="6B03710A" w14:textId="77777777" w:rsidR="00995B2F" w:rsidRPr="00C86A14" w:rsidRDefault="00995B2F" w:rsidP="00C86A14">
      <w:pPr>
        <w:pStyle w:val="u"/>
        <w:spacing w:before="0" w:beforeAutospacing="0" w:after="0" w:afterAutospacing="0" w:line="360" w:lineRule="auto"/>
        <w:jc w:val="both"/>
        <w:rPr>
          <w:rFonts w:ascii="Arial" w:eastAsia="Arial Unicode MS" w:hAnsi="Arial" w:cs="Arial"/>
          <w:color w:val="333333"/>
        </w:rPr>
      </w:pPr>
    </w:p>
    <w:tbl>
      <w:tblPr>
        <w:tblStyle w:val="Tablaconcuadrcula"/>
        <w:tblW w:w="0" w:type="auto"/>
        <w:tblLook w:val="04A0" w:firstRow="1" w:lastRow="0" w:firstColumn="1" w:lastColumn="0" w:noHBand="0" w:noVBand="1"/>
      </w:tblPr>
      <w:tblGrid>
        <w:gridCol w:w="2448"/>
        <w:gridCol w:w="6606"/>
      </w:tblGrid>
      <w:tr w:rsidR="002E1237" w:rsidRPr="00C86A14" w14:paraId="4BBA2773" w14:textId="77777777" w:rsidTr="00807310">
        <w:tc>
          <w:tcPr>
            <w:tcW w:w="8828" w:type="dxa"/>
            <w:gridSpan w:val="2"/>
            <w:shd w:val="clear" w:color="auto" w:fill="0D0D0D" w:themeFill="text1" w:themeFillTint="F2"/>
          </w:tcPr>
          <w:p w14:paraId="327849F6" w14:textId="77777777" w:rsidR="002E1237" w:rsidRPr="00C86A14" w:rsidRDefault="002E1237"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2E1237" w:rsidRPr="00C86A14" w14:paraId="59F60878" w14:textId="77777777" w:rsidTr="00807310">
        <w:tc>
          <w:tcPr>
            <w:tcW w:w="2451" w:type="dxa"/>
          </w:tcPr>
          <w:p w14:paraId="3F8852C0" w14:textId="77777777" w:rsidR="002E1237" w:rsidRPr="00C86A14" w:rsidRDefault="002E123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77" w:type="dxa"/>
          </w:tcPr>
          <w:p w14:paraId="6BDB5FC5" w14:textId="06146D33" w:rsidR="002E1237" w:rsidRPr="00C86A14" w:rsidRDefault="002E123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_IMG08</w:t>
            </w:r>
          </w:p>
        </w:tc>
      </w:tr>
      <w:tr w:rsidR="002E1237" w:rsidRPr="00C86A14" w14:paraId="26497887" w14:textId="77777777" w:rsidTr="00807310">
        <w:tc>
          <w:tcPr>
            <w:tcW w:w="2451" w:type="dxa"/>
          </w:tcPr>
          <w:p w14:paraId="4EAFBFD4" w14:textId="77777777" w:rsidR="002E1237" w:rsidRPr="00C86A14" w:rsidRDefault="002E123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77" w:type="dxa"/>
          </w:tcPr>
          <w:p w14:paraId="475F18DC" w14:textId="752B3ADC" w:rsidR="002E1237" w:rsidRPr="00C86A14" w:rsidRDefault="004135AB" w:rsidP="00C86A14">
            <w:pPr>
              <w:spacing w:line="360" w:lineRule="auto"/>
              <w:jc w:val="both"/>
              <w:rPr>
                <w:rFonts w:ascii="Arial" w:eastAsia="Arial Unicode MS" w:hAnsi="Arial" w:cs="Arial"/>
                <w:color w:val="000000"/>
                <w:sz w:val="24"/>
                <w:szCs w:val="24"/>
              </w:rPr>
            </w:pPr>
            <w:r>
              <w:rPr>
                <w:rFonts w:ascii="Arial" w:eastAsia="Arial Unicode MS" w:hAnsi="Arial" w:cs="Arial"/>
                <w:color w:val="000000"/>
                <w:sz w:val="24"/>
                <w:szCs w:val="24"/>
              </w:rPr>
              <w:t>El m</w:t>
            </w:r>
            <w:r w:rsidRPr="00C86A14">
              <w:rPr>
                <w:rFonts w:ascii="Arial" w:eastAsia="Arial Unicode MS" w:hAnsi="Arial" w:cs="Arial"/>
                <w:color w:val="000000"/>
                <w:sz w:val="24"/>
                <w:szCs w:val="24"/>
              </w:rPr>
              <w:t xml:space="preserve">ultímetro </w:t>
            </w:r>
            <w:r w:rsidR="003F1D54" w:rsidRPr="00C86A14">
              <w:rPr>
                <w:rFonts w:ascii="Arial" w:eastAsia="Arial Unicode MS" w:hAnsi="Arial" w:cs="Arial"/>
                <w:color w:val="000000"/>
                <w:sz w:val="24"/>
                <w:szCs w:val="24"/>
              </w:rPr>
              <w:t xml:space="preserve">digital </w:t>
            </w:r>
          </w:p>
        </w:tc>
      </w:tr>
      <w:tr w:rsidR="002E1237" w:rsidRPr="00C86A14" w14:paraId="62872275" w14:textId="77777777" w:rsidTr="00807310">
        <w:tc>
          <w:tcPr>
            <w:tcW w:w="2451" w:type="dxa"/>
          </w:tcPr>
          <w:p w14:paraId="6BA1AD41" w14:textId="77777777" w:rsidR="002E1237" w:rsidRPr="00C86A14" w:rsidRDefault="002E123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Código Shutterstock (o URL o la ruta en AulaPlaneta)</w:t>
            </w:r>
          </w:p>
        </w:tc>
        <w:tc>
          <w:tcPr>
            <w:tcW w:w="6377" w:type="dxa"/>
          </w:tcPr>
          <w:p w14:paraId="3DD68F75" w14:textId="35B9B9B4" w:rsidR="003F1D54" w:rsidRPr="00C86A14" w:rsidRDefault="001E60B4" w:rsidP="00C86A14">
            <w:pPr>
              <w:spacing w:line="360" w:lineRule="auto"/>
              <w:jc w:val="both"/>
              <w:rPr>
                <w:rFonts w:ascii="Arial" w:eastAsia="Arial Unicode MS" w:hAnsi="Arial" w:cs="Arial"/>
                <w:sz w:val="24"/>
                <w:szCs w:val="24"/>
              </w:rPr>
            </w:pPr>
            <w:hyperlink r:id="rId46" w:history="1">
              <w:r w:rsidR="003F1D54" w:rsidRPr="00C86A14">
                <w:rPr>
                  <w:rStyle w:val="Hipervnculo"/>
                  <w:rFonts w:ascii="Arial" w:eastAsia="Arial Unicode MS" w:hAnsi="Arial" w:cs="Arial"/>
                  <w:sz w:val="24"/>
                  <w:szCs w:val="24"/>
                </w:rPr>
                <w:t>https://www.flickr.com/photos/bekathwia/5808402119/sizes/l</w:t>
              </w:r>
            </w:hyperlink>
          </w:p>
          <w:p w14:paraId="0DE698F8" w14:textId="1D256473" w:rsidR="003F1D54" w:rsidRPr="00C86A14" w:rsidRDefault="003F1D54"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object w:dxaOrig="15015" w:dyaOrig="11055" w14:anchorId="1E5AA429">
                <v:shape id="_x0000_i1030" type="#_x0000_t75" style="width:301.35pt;height:221.35pt" o:ole="">
                  <v:imagedata r:id="rId47" o:title=""/>
                </v:shape>
                <o:OLEObject Type="Embed" ProgID="PBrush" ShapeID="_x0000_i1030" DrawAspect="Content" ObjectID="_1379683207" r:id="rId48"/>
              </w:object>
            </w:r>
          </w:p>
        </w:tc>
      </w:tr>
      <w:tr w:rsidR="002E1237" w:rsidRPr="00C86A14" w14:paraId="22469A68" w14:textId="77777777" w:rsidTr="00807310">
        <w:tc>
          <w:tcPr>
            <w:tcW w:w="2451" w:type="dxa"/>
          </w:tcPr>
          <w:p w14:paraId="7541BD77" w14:textId="6384EB8C" w:rsidR="002E1237" w:rsidRPr="00C86A14" w:rsidRDefault="002E123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Pie de imagen</w:t>
            </w:r>
          </w:p>
        </w:tc>
        <w:tc>
          <w:tcPr>
            <w:tcW w:w="6377" w:type="dxa"/>
          </w:tcPr>
          <w:p w14:paraId="760E6BB3" w14:textId="7ADEB03C" w:rsidR="002E1237" w:rsidRPr="00C86A14" w:rsidRDefault="003F1D54" w:rsidP="004135AB">
            <w:pPr>
              <w:pStyle w:val="NormalWeb"/>
              <w:shd w:val="clear" w:color="auto" w:fill="58585A"/>
              <w:spacing w:before="75" w:beforeAutospacing="0" w:after="0" w:afterAutospacing="0" w:line="360" w:lineRule="auto"/>
              <w:jc w:val="both"/>
              <w:rPr>
                <w:rFonts w:ascii="Arial" w:eastAsia="Arial Unicode MS" w:hAnsi="Arial" w:cs="Arial"/>
                <w:color w:val="000000"/>
              </w:rPr>
            </w:pPr>
            <w:r w:rsidRPr="00C86A14">
              <w:rPr>
                <w:rFonts w:ascii="Arial" w:eastAsia="Arial Unicode MS" w:hAnsi="Arial" w:cs="Arial"/>
                <w:color w:val="000000"/>
              </w:rPr>
              <w:t>Este multímetro, un instrumento para medir resistencias y corriente</w:t>
            </w:r>
            <w:ins w:id="43" w:author="María" w:date="2015-09-18T23:25:00Z">
              <w:r w:rsidR="004135AB">
                <w:rPr>
                  <w:rFonts w:ascii="Arial" w:eastAsia="Arial Unicode MS" w:hAnsi="Arial" w:cs="Arial"/>
                  <w:color w:val="000000"/>
                </w:rPr>
                <w:t>s</w:t>
              </w:r>
            </w:ins>
            <w:r w:rsidRPr="00C86A14">
              <w:rPr>
                <w:rFonts w:ascii="Arial" w:eastAsia="Arial Unicode MS" w:hAnsi="Arial" w:cs="Arial"/>
                <w:color w:val="000000"/>
              </w:rPr>
              <w:t xml:space="preserve"> eléctricas, al igual que voltajes, </w:t>
            </w:r>
            <w:r w:rsidR="008F32CD" w:rsidRPr="00C86A14">
              <w:rPr>
                <w:rFonts w:ascii="Arial" w:eastAsia="Arial Unicode MS" w:hAnsi="Arial" w:cs="Arial"/>
                <w:color w:val="000000"/>
              </w:rPr>
              <w:t>est</w:t>
            </w:r>
            <w:r w:rsidR="00DA3D46" w:rsidRPr="00C86A14">
              <w:rPr>
                <w:rFonts w:ascii="Arial" w:eastAsia="Arial Unicode MS" w:hAnsi="Arial" w:cs="Arial"/>
                <w:color w:val="000000"/>
              </w:rPr>
              <w:t>á regis</w:t>
            </w:r>
            <w:r w:rsidR="008F32CD" w:rsidRPr="00C86A14">
              <w:rPr>
                <w:rFonts w:ascii="Arial" w:eastAsia="Arial Unicode MS" w:hAnsi="Arial" w:cs="Arial"/>
                <w:color w:val="000000"/>
              </w:rPr>
              <w:t>t</w:t>
            </w:r>
            <w:r w:rsidR="00DA3D46" w:rsidRPr="00C86A14">
              <w:rPr>
                <w:rFonts w:ascii="Arial" w:eastAsia="Arial Unicode MS" w:hAnsi="Arial" w:cs="Arial"/>
                <w:color w:val="000000"/>
              </w:rPr>
              <w:t>r</w:t>
            </w:r>
            <w:r w:rsidR="008F32CD" w:rsidRPr="00C86A14">
              <w:rPr>
                <w:rFonts w:ascii="Arial" w:eastAsia="Arial Unicode MS" w:hAnsi="Arial" w:cs="Arial"/>
                <w:color w:val="000000"/>
              </w:rPr>
              <w:t>ando una medición de 87,4</w:t>
            </w:r>
            <w:ins w:id="44" w:author="María" w:date="2015-09-18T23:25:00Z">
              <w:r w:rsidR="004135AB">
                <w:rPr>
                  <w:rFonts w:ascii="Arial" w:eastAsia="Arial Unicode MS" w:hAnsi="Arial" w:cs="Arial"/>
                  <w:b/>
                  <w:bCs/>
                </w:rPr>
                <w:t> </w:t>
              </w:r>
            </w:ins>
            <w:r w:rsidR="008F32CD" w:rsidRPr="00C86A14">
              <w:rPr>
                <w:rFonts w:ascii="Arial" w:eastAsia="Arial Unicode MS" w:hAnsi="Arial" w:cs="Arial"/>
                <w:color w:val="000000"/>
              </w:rPr>
              <w:t>mV (milivoltios)</w:t>
            </w:r>
            <w:r w:rsidR="00DA3D46" w:rsidRPr="00C86A14">
              <w:rPr>
                <w:rFonts w:ascii="Arial" w:eastAsia="Arial Unicode MS" w:hAnsi="Arial" w:cs="Arial"/>
                <w:color w:val="000000"/>
              </w:rPr>
              <w:t>. Sin embargo, la mínima medida que se puede obtener sería 0,1</w:t>
            </w:r>
            <w:ins w:id="45" w:author="María" w:date="2015-09-18T23:25:00Z">
              <w:r w:rsidR="004135AB">
                <w:rPr>
                  <w:rFonts w:ascii="Arial" w:eastAsia="Arial Unicode MS" w:hAnsi="Arial" w:cs="Arial"/>
                  <w:b/>
                  <w:bCs/>
                </w:rPr>
                <w:t> </w:t>
              </w:r>
            </w:ins>
            <w:r w:rsidR="00DA3D46" w:rsidRPr="00C86A14">
              <w:rPr>
                <w:rFonts w:ascii="Arial" w:eastAsia="Arial Unicode MS" w:hAnsi="Arial" w:cs="Arial"/>
                <w:color w:val="000000"/>
              </w:rPr>
              <w:t xml:space="preserve">mV, por lo que no es conveniente expresar la medida con más de una cifra decimal, pues el aparato no permite registrar medidas más </w:t>
            </w:r>
            <w:r w:rsidR="004135AB">
              <w:rPr>
                <w:rFonts w:ascii="Arial" w:eastAsia="Arial Unicode MS" w:hAnsi="Arial" w:cs="Arial"/>
                <w:color w:val="000000"/>
              </w:rPr>
              <w:t>allá</w:t>
            </w:r>
            <w:r w:rsidR="00DA3D46" w:rsidRPr="00C86A14">
              <w:rPr>
                <w:rFonts w:ascii="Arial" w:eastAsia="Arial Unicode MS" w:hAnsi="Arial" w:cs="Arial"/>
                <w:color w:val="000000"/>
              </w:rPr>
              <w:t xml:space="preserve"> de las décimas.</w:t>
            </w:r>
          </w:p>
        </w:tc>
      </w:tr>
      <w:tr w:rsidR="002E1237" w:rsidRPr="00C86A14" w14:paraId="422256BA" w14:textId="77777777" w:rsidTr="00807310">
        <w:tc>
          <w:tcPr>
            <w:tcW w:w="2451" w:type="dxa"/>
          </w:tcPr>
          <w:p w14:paraId="099E3C4F" w14:textId="77777777" w:rsidR="002E1237" w:rsidRPr="00C86A14" w:rsidRDefault="002E123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 xml:space="preserve">Ubicación del pie </w:t>
            </w:r>
            <w:r w:rsidRPr="00C86A14">
              <w:rPr>
                <w:rFonts w:ascii="Arial" w:eastAsia="Arial Unicode MS" w:hAnsi="Arial" w:cs="Arial"/>
                <w:b/>
                <w:color w:val="000000"/>
                <w:sz w:val="24"/>
                <w:szCs w:val="24"/>
              </w:rPr>
              <w:lastRenderedPageBreak/>
              <w:t>de imagen</w:t>
            </w:r>
          </w:p>
        </w:tc>
        <w:tc>
          <w:tcPr>
            <w:tcW w:w="6377" w:type="dxa"/>
          </w:tcPr>
          <w:p w14:paraId="3CE8982A" w14:textId="1BA3D536" w:rsidR="002E1237" w:rsidRPr="00C86A14" w:rsidRDefault="003F1D54"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lastRenderedPageBreak/>
              <w:t>Inferior</w:t>
            </w:r>
          </w:p>
        </w:tc>
      </w:tr>
    </w:tbl>
    <w:p w14:paraId="2E55F3D7" w14:textId="77777777" w:rsidR="002E1237" w:rsidRPr="00C86A14" w:rsidRDefault="002E1237" w:rsidP="00C86A14">
      <w:pPr>
        <w:pStyle w:val="u"/>
        <w:spacing w:before="0" w:beforeAutospacing="0" w:after="0" w:afterAutospacing="0" w:line="360" w:lineRule="auto"/>
        <w:jc w:val="both"/>
        <w:rPr>
          <w:rFonts w:ascii="Arial" w:eastAsia="Arial Unicode MS" w:hAnsi="Arial" w:cs="Arial"/>
          <w:color w:val="333333"/>
        </w:rPr>
      </w:pPr>
    </w:p>
    <w:p w14:paraId="7E99EE70" w14:textId="317387D5" w:rsidR="00E00DC8" w:rsidRPr="00C86A14" w:rsidRDefault="00E00DC8" w:rsidP="00C86A14">
      <w:pPr>
        <w:pStyle w:val="u"/>
        <w:spacing w:before="0" w:beforeAutospacing="0" w:after="0" w:afterAutospacing="0" w:line="360" w:lineRule="auto"/>
        <w:jc w:val="both"/>
        <w:rPr>
          <w:rFonts w:ascii="Arial" w:eastAsia="Arial Unicode MS" w:hAnsi="Arial" w:cs="Arial"/>
          <w:b/>
          <w:color w:val="333333"/>
        </w:rPr>
      </w:pPr>
      <w:r w:rsidRPr="00C86A14">
        <w:rPr>
          <w:rFonts w:ascii="Arial" w:eastAsia="Arial Unicode MS" w:hAnsi="Arial" w:cs="Arial"/>
          <w:color w:val="333333"/>
        </w:rPr>
        <w:t>Por ejemplo, si se tuviera un multímetro que registrara dos o tres cifras decimales, a diferencia del anterior, es decir</w:t>
      </w:r>
      <w:ins w:id="46" w:author="María" w:date="2015-09-18T23:26:00Z">
        <w:r w:rsidR="004135AB">
          <w:rPr>
            <w:rFonts w:ascii="Arial" w:eastAsia="Arial Unicode MS" w:hAnsi="Arial" w:cs="Arial"/>
            <w:color w:val="333333"/>
          </w:rPr>
          <w:t>,</w:t>
        </w:r>
      </w:ins>
      <w:r w:rsidRPr="00C86A14">
        <w:rPr>
          <w:rFonts w:ascii="Arial" w:eastAsia="Arial Unicode MS" w:hAnsi="Arial" w:cs="Arial"/>
          <w:color w:val="333333"/>
        </w:rPr>
        <w:t xml:space="preserve"> que su mínima medida fuera 0,01</w:t>
      </w:r>
      <w:r w:rsidR="004135AB">
        <w:rPr>
          <w:rFonts w:ascii="Arial" w:eastAsia="Arial Unicode MS" w:hAnsi="Arial" w:cs="Arial"/>
          <w:b/>
          <w:bCs/>
        </w:rPr>
        <w:t> </w:t>
      </w:r>
      <w:r w:rsidRPr="00C86A14">
        <w:rPr>
          <w:rFonts w:ascii="Arial" w:eastAsia="Arial Unicode MS" w:hAnsi="Arial" w:cs="Arial"/>
          <w:color w:val="333333"/>
        </w:rPr>
        <w:t>mV o 0,001</w:t>
      </w:r>
      <w:r w:rsidR="004135AB">
        <w:rPr>
          <w:rFonts w:ascii="Arial" w:eastAsia="Arial Unicode MS" w:hAnsi="Arial" w:cs="Arial"/>
          <w:b/>
          <w:bCs/>
        </w:rPr>
        <w:t> </w:t>
      </w:r>
      <w:r w:rsidRPr="00C86A14">
        <w:rPr>
          <w:rFonts w:ascii="Arial" w:eastAsia="Arial Unicode MS" w:hAnsi="Arial" w:cs="Arial"/>
          <w:color w:val="333333"/>
        </w:rPr>
        <w:t>mV, también se tendría incertidumbre en las mediciones realizadas con dicho apar</w:t>
      </w:r>
      <w:r w:rsidR="00856151" w:rsidRPr="00C86A14">
        <w:rPr>
          <w:rFonts w:ascii="Arial" w:eastAsia="Arial Unicode MS" w:hAnsi="Arial" w:cs="Arial"/>
          <w:color w:val="333333"/>
        </w:rPr>
        <w:t xml:space="preserve">ato, a esto se le llama la </w:t>
      </w:r>
      <w:r w:rsidR="00856151" w:rsidRPr="00C86A14">
        <w:rPr>
          <w:rFonts w:ascii="Arial" w:eastAsia="Arial Unicode MS" w:hAnsi="Arial" w:cs="Arial"/>
          <w:b/>
          <w:color w:val="333333"/>
        </w:rPr>
        <w:t xml:space="preserve">sensibilidad del instrumento de medición. </w:t>
      </w:r>
    </w:p>
    <w:p w14:paraId="075724E2" w14:textId="77777777" w:rsidR="00B22307" w:rsidRPr="00C86A14" w:rsidRDefault="00B22307" w:rsidP="00C86A14">
      <w:pPr>
        <w:pStyle w:val="u"/>
        <w:spacing w:before="0" w:beforeAutospacing="0" w:after="0" w:afterAutospacing="0" w:line="360" w:lineRule="auto"/>
        <w:jc w:val="both"/>
        <w:rPr>
          <w:rFonts w:ascii="Arial" w:eastAsia="Arial Unicode MS" w:hAnsi="Arial" w:cs="Arial"/>
          <w:b/>
          <w:color w:val="333333"/>
        </w:rPr>
      </w:pPr>
    </w:p>
    <w:tbl>
      <w:tblPr>
        <w:tblStyle w:val="Tablaconcuadrcula"/>
        <w:tblW w:w="0" w:type="auto"/>
        <w:tblLook w:val="04A0" w:firstRow="1" w:lastRow="0" w:firstColumn="1" w:lastColumn="0" w:noHBand="0" w:noVBand="1"/>
      </w:tblPr>
      <w:tblGrid>
        <w:gridCol w:w="2451"/>
        <w:gridCol w:w="6377"/>
      </w:tblGrid>
      <w:tr w:rsidR="00B22307" w:rsidRPr="00C86A14" w14:paraId="1CBF45AB" w14:textId="77777777" w:rsidTr="009860F3">
        <w:tc>
          <w:tcPr>
            <w:tcW w:w="8828" w:type="dxa"/>
            <w:gridSpan w:val="2"/>
            <w:shd w:val="clear" w:color="auto" w:fill="0D0D0D" w:themeFill="text1" w:themeFillTint="F2"/>
          </w:tcPr>
          <w:p w14:paraId="14A51910" w14:textId="77777777" w:rsidR="00B22307" w:rsidRPr="00C86A14" w:rsidRDefault="00B22307"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B22307" w:rsidRPr="00C86A14" w14:paraId="6612B262" w14:textId="77777777" w:rsidTr="009860F3">
        <w:tc>
          <w:tcPr>
            <w:tcW w:w="2451" w:type="dxa"/>
          </w:tcPr>
          <w:p w14:paraId="70E07634" w14:textId="77777777" w:rsidR="00B22307" w:rsidRPr="00C86A14" w:rsidRDefault="00B2230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77" w:type="dxa"/>
          </w:tcPr>
          <w:p w14:paraId="6E2394DC" w14:textId="547280B4" w:rsidR="00B22307" w:rsidRPr="00C86A14" w:rsidRDefault="00B2230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_IMG09</w:t>
            </w:r>
          </w:p>
        </w:tc>
      </w:tr>
      <w:tr w:rsidR="00B22307" w:rsidRPr="00C86A14" w14:paraId="476997C2" w14:textId="77777777" w:rsidTr="009860F3">
        <w:tc>
          <w:tcPr>
            <w:tcW w:w="2451" w:type="dxa"/>
          </w:tcPr>
          <w:p w14:paraId="76523A2E" w14:textId="77777777" w:rsidR="00B22307" w:rsidRPr="00C86A14" w:rsidRDefault="00B2230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77" w:type="dxa"/>
          </w:tcPr>
          <w:p w14:paraId="4B8EFC15" w14:textId="06C22B5C" w:rsidR="00B22307" w:rsidRPr="00C86A14" w:rsidRDefault="009658E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Balanza </w:t>
            </w:r>
            <w:r w:rsidR="009338A5" w:rsidRPr="00C86A14">
              <w:rPr>
                <w:rFonts w:ascii="Arial" w:eastAsia="Arial Unicode MS" w:hAnsi="Arial" w:cs="Arial"/>
                <w:color w:val="000000"/>
                <w:sz w:val="24"/>
                <w:szCs w:val="24"/>
              </w:rPr>
              <w:t>analítica</w:t>
            </w:r>
          </w:p>
        </w:tc>
      </w:tr>
      <w:tr w:rsidR="00B22307" w:rsidRPr="00C86A14" w14:paraId="21910FC2" w14:textId="77777777" w:rsidTr="009860F3">
        <w:tc>
          <w:tcPr>
            <w:tcW w:w="2451" w:type="dxa"/>
          </w:tcPr>
          <w:p w14:paraId="38EFB70F" w14:textId="77777777" w:rsidR="00B22307" w:rsidRPr="00C86A14" w:rsidRDefault="00B2230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Código Shutterstock (o URL o la ruta en AulaPlaneta)</w:t>
            </w:r>
          </w:p>
        </w:tc>
        <w:tc>
          <w:tcPr>
            <w:tcW w:w="6377" w:type="dxa"/>
          </w:tcPr>
          <w:p w14:paraId="3BC72199" w14:textId="77777777" w:rsidR="00B22307" w:rsidRPr="00C86A14" w:rsidRDefault="00B22307" w:rsidP="00C86A14">
            <w:pPr>
              <w:spacing w:line="360" w:lineRule="auto"/>
              <w:jc w:val="both"/>
              <w:rPr>
                <w:rFonts w:ascii="Arial" w:eastAsia="Arial Unicode MS" w:hAnsi="Arial" w:cs="Arial"/>
                <w:sz w:val="24"/>
                <w:szCs w:val="24"/>
              </w:rPr>
            </w:pPr>
            <w:r w:rsidRPr="00C86A14">
              <w:rPr>
                <w:rFonts w:ascii="Arial" w:eastAsia="Arial Unicode MS" w:hAnsi="Arial" w:cs="Arial"/>
                <w:noProof/>
                <w:color w:val="9D8573"/>
                <w:sz w:val="24"/>
                <w:szCs w:val="24"/>
                <w:lang w:val="es-ES" w:eastAsia="es-ES"/>
              </w:rPr>
              <w:drawing>
                <wp:inline distT="0" distB="0" distL="0" distR="0" wp14:anchorId="3B2869FB" wp14:editId="18769907">
                  <wp:extent cx="3514725" cy="3514725"/>
                  <wp:effectExtent l="0" t="0" r="9525" b="9525"/>
                  <wp:docPr id="33" name="Imagen 33" descr="http://profesores.aulaplaneta.com/DNNPlayerPackages/Package14289/InfoGuion/cuadernoestudio/images_xml/FQ_09_01_img5_small.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rofesores.aulaplaneta.com/DNNPlayerPackages/Package14289/InfoGuion/cuadernoestudio/images_xml/FQ_09_01_img5_small.jp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14725" cy="3514725"/>
                          </a:xfrm>
                          <a:prstGeom prst="rect">
                            <a:avLst/>
                          </a:prstGeom>
                          <a:noFill/>
                          <a:ln>
                            <a:noFill/>
                          </a:ln>
                        </pic:spPr>
                      </pic:pic>
                    </a:graphicData>
                  </a:graphic>
                </wp:inline>
              </w:drawing>
            </w:r>
          </w:p>
          <w:p w14:paraId="6160AD6B" w14:textId="77777777" w:rsidR="00613F70" w:rsidRPr="00C86A14" w:rsidRDefault="00613F70" w:rsidP="00C86A14">
            <w:pPr>
              <w:spacing w:line="360" w:lineRule="auto"/>
              <w:jc w:val="both"/>
              <w:rPr>
                <w:rFonts w:ascii="Arial" w:eastAsia="Arial Unicode MS" w:hAnsi="Arial" w:cs="Arial"/>
                <w:sz w:val="24"/>
                <w:szCs w:val="24"/>
              </w:rPr>
            </w:pPr>
          </w:p>
          <w:p w14:paraId="0EA66C2F" w14:textId="36F9CD36" w:rsidR="00613F70" w:rsidRPr="00C86A14" w:rsidRDefault="00613F70"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3° ESO/Física y Química/La ciencia/4. Las medidas/4.3 Los errores de medición</w:t>
            </w:r>
            <w:r w:rsidR="00623D00">
              <w:rPr>
                <w:rFonts w:ascii="Arial" w:eastAsia="Arial Unicode MS" w:hAnsi="Arial" w:cs="Arial"/>
                <w:sz w:val="24"/>
                <w:szCs w:val="24"/>
              </w:rPr>
              <w:t xml:space="preserve"> </w:t>
            </w:r>
          </w:p>
        </w:tc>
      </w:tr>
      <w:tr w:rsidR="00B22307" w:rsidRPr="00C86A14" w14:paraId="006DAC3E" w14:textId="77777777" w:rsidTr="009860F3">
        <w:tc>
          <w:tcPr>
            <w:tcW w:w="2451" w:type="dxa"/>
          </w:tcPr>
          <w:p w14:paraId="5516404B" w14:textId="77777777" w:rsidR="00B22307" w:rsidRPr="00C86A14" w:rsidRDefault="00B2230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Pie de imagen</w:t>
            </w:r>
          </w:p>
        </w:tc>
        <w:tc>
          <w:tcPr>
            <w:tcW w:w="6377" w:type="dxa"/>
          </w:tcPr>
          <w:p w14:paraId="0553F1BE" w14:textId="66DF63D0" w:rsidR="00B22307" w:rsidRPr="00C86A14" w:rsidRDefault="00B22307" w:rsidP="00C86A14">
            <w:pPr>
              <w:pStyle w:val="NormalWeb"/>
              <w:shd w:val="clear" w:color="auto" w:fill="58585A"/>
              <w:spacing w:before="75" w:beforeAutospacing="0" w:after="0" w:afterAutospacing="0" w:line="360" w:lineRule="auto"/>
              <w:jc w:val="both"/>
              <w:rPr>
                <w:rFonts w:ascii="Arial" w:eastAsia="Arial Unicode MS" w:hAnsi="Arial" w:cs="Arial"/>
                <w:color w:val="000000"/>
              </w:rPr>
            </w:pPr>
            <w:r w:rsidRPr="00C86A14">
              <w:rPr>
                <w:rFonts w:ascii="Arial" w:eastAsia="Arial Unicode MS" w:hAnsi="Arial" w:cs="Arial"/>
              </w:rPr>
              <w:t>Si una balanza</w:t>
            </w:r>
            <w:r w:rsidR="00AE5EF9" w:rsidRPr="00C86A14">
              <w:rPr>
                <w:rFonts w:ascii="Arial" w:eastAsia="Arial Unicode MS" w:hAnsi="Arial" w:cs="Arial"/>
              </w:rPr>
              <w:t xml:space="preserve"> </w:t>
            </w:r>
            <w:r w:rsidR="009338A5" w:rsidRPr="00C86A14">
              <w:rPr>
                <w:rFonts w:ascii="Arial" w:eastAsia="Arial Unicode MS" w:hAnsi="Arial" w:cs="Arial"/>
              </w:rPr>
              <w:t>analítica</w:t>
            </w:r>
            <w:r w:rsidR="00623D00">
              <w:rPr>
                <w:rFonts w:ascii="Arial" w:eastAsia="Arial Unicode MS" w:hAnsi="Arial" w:cs="Arial"/>
              </w:rPr>
              <w:t xml:space="preserve"> </w:t>
            </w:r>
            <w:r w:rsidRPr="00C86A14">
              <w:rPr>
                <w:rFonts w:ascii="Arial" w:eastAsia="Arial Unicode MS" w:hAnsi="Arial" w:cs="Arial"/>
              </w:rPr>
              <w:t>tiene una precisión de 0,1</w:t>
            </w:r>
            <w:ins w:id="47" w:author="María" w:date="2015-09-18T23:28:00Z">
              <w:r w:rsidR="004135AB">
                <w:rPr>
                  <w:rFonts w:ascii="Arial" w:eastAsia="Arial Unicode MS" w:hAnsi="Arial" w:cs="Arial"/>
                  <w:b/>
                  <w:bCs/>
                </w:rPr>
                <w:t> </w:t>
              </w:r>
            </w:ins>
            <w:r w:rsidRPr="00C86A14">
              <w:rPr>
                <w:rFonts w:ascii="Arial" w:eastAsia="Arial Unicode MS" w:hAnsi="Arial" w:cs="Arial"/>
              </w:rPr>
              <w:t>mg (0,0001</w:t>
            </w:r>
            <w:ins w:id="48" w:author="María" w:date="2015-09-18T23:28:00Z">
              <w:r w:rsidR="004135AB">
                <w:rPr>
                  <w:rFonts w:ascii="Arial" w:eastAsia="Arial Unicode MS" w:hAnsi="Arial" w:cs="Arial"/>
                  <w:b/>
                  <w:bCs/>
                </w:rPr>
                <w:t> </w:t>
              </w:r>
            </w:ins>
            <w:r w:rsidRPr="00C86A14">
              <w:rPr>
                <w:rFonts w:ascii="Arial" w:eastAsia="Arial Unicode MS" w:hAnsi="Arial" w:cs="Arial"/>
              </w:rPr>
              <w:t>g) significa que podemos dar sin error la cuarta cifra decimal de una masa expresada en gramos.</w:t>
            </w:r>
          </w:p>
        </w:tc>
      </w:tr>
      <w:tr w:rsidR="00B22307" w:rsidRPr="00C86A14" w14:paraId="2DFA72B7" w14:textId="77777777" w:rsidTr="009860F3">
        <w:tc>
          <w:tcPr>
            <w:tcW w:w="2451" w:type="dxa"/>
          </w:tcPr>
          <w:p w14:paraId="0A756C11" w14:textId="77777777" w:rsidR="00B22307" w:rsidRPr="00C86A14" w:rsidRDefault="00B2230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Ubicación del pie de imagen</w:t>
            </w:r>
          </w:p>
        </w:tc>
        <w:tc>
          <w:tcPr>
            <w:tcW w:w="6377" w:type="dxa"/>
          </w:tcPr>
          <w:p w14:paraId="55BF7BBA" w14:textId="1F11683F" w:rsidR="00B22307" w:rsidRPr="00C86A14" w:rsidRDefault="00F9690B"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Lateral </w:t>
            </w:r>
          </w:p>
        </w:tc>
      </w:tr>
    </w:tbl>
    <w:p w14:paraId="352EA4E7" w14:textId="77777777" w:rsidR="00B22307" w:rsidRPr="00C86A14" w:rsidRDefault="00B22307" w:rsidP="00C86A14">
      <w:pPr>
        <w:pStyle w:val="u"/>
        <w:spacing w:before="0" w:beforeAutospacing="0" w:after="0" w:afterAutospacing="0" w:line="360" w:lineRule="auto"/>
        <w:jc w:val="both"/>
        <w:rPr>
          <w:rFonts w:ascii="Arial" w:eastAsia="Arial Unicode MS" w:hAnsi="Arial" w:cs="Arial"/>
          <w:b/>
          <w:color w:val="333333"/>
        </w:rPr>
      </w:pPr>
    </w:p>
    <w:p w14:paraId="097DAF7A" w14:textId="77777777" w:rsidR="001F297C" w:rsidRPr="00C86A14" w:rsidRDefault="001F297C" w:rsidP="00C86A14">
      <w:pPr>
        <w:pStyle w:val="u"/>
        <w:spacing w:before="0" w:beforeAutospacing="0" w:after="0" w:afterAutospacing="0" w:line="360" w:lineRule="auto"/>
        <w:jc w:val="both"/>
        <w:rPr>
          <w:rFonts w:ascii="Arial" w:eastAsia="Arial Unicode MS" w:hAnsi="Arial" w:cs="Arial"/>
          <w:b/>
          <w:color w:val="333333"/>
        </w:rPr>
      </w:pPr>
    </w:p>
    <w:tbl>
      <w:tblPr>
        <w:tblStyle w:val="Tablaconcuadrcula"/>
        <w:tblW w:w="0" w:type="auto"/>
        <w:tblLook w:val="04A0" w:firstRow="1" w:lastRow="0" w:firstColumn="1" w:lastColumn="0" w:noHBand="0" w:noVBand="1"/>
      </w:tblPr>
      <w:tblGrid>
        <w:gridCol w:w="2518"/>
        <w:gridCol w:w="6460"/>
      </w:tblGrid>
      <w:tr w:rsidR="007B6C76" w:rsidRPr="00C86A14" w14:paraId="0DA0E031" w14:textId="77777777" w:rsidTr="00807310">
        <w:tc>
          <w:tcPr>
            <w:tcW w:w="8978" w:type="dxa"/>
            <w:gridSpan w:val="2"/>
            <w:shd w:val="clear" w:color="auto" w:fill="000000" w:themeFill="text1"/>
          </w:tcPr>
          <w:p w14:paraId="1FA4BAD9" w14:textId="77777777" w:rsidR="007B6C76" w:rsidRPr="00C86A14" w:rsidRDefault="007B6C76"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Destacado</w:t>
            </w:r>
          </w:p>
        </w:tc>
      </w:tr>
      <w:tr w:rsidR="007B6C76" w:rsidRPr="00C86A14" w14:paraId="6E87626C" w14:textId="77777777" w:rsidTr="00807310">
        <w:tc>
          <w:tcPr>
            <w:tcW w:w="2518" w:type="dxa"/>
          </w:tcPr>
          <w:p w14:paraId="6FC5649B" w14:textId="77777777" w:rsidR="007B6C76" w:rsidRPr="00C86A14" w:rsidRDefault="007B6C76"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Título</w:t>
            </w:r>
          </w:p>
        </w:tc>
        <w:tc>
          <w:tcPr>
            <w:tcW w:w="6460" w:type="dxa"/>
          </w:tcPr>
          <w:p w14:paraId="02B17FFB" w14:textId="11736BAC" w:rsidR="007B6C76" w:rsidRPr="00C86A14" w:rsidRDefault="004135AB" w:rsidP="00C86A14">
            <w:pPr>
              <w:spacing w:line="360" w:lineRule="auto"/>
              <w:jc w:val="both"/>
              <w:rPr>
                <w:rFonts w:ascii="Arial" w:eastAsia="Arial Unicode MS" w:hAnsi="Arial" w:cs="Arial"/>
                <w:b/>
                <w:sz w:val="24"/>
                <w:szCs w:val="24"/>
              </w:rPr>
            </w:pPr>
            <w:r>
              <w:rPr>
                <w:rFonts w:ascii="Arial" w:eastAsia="Arial Unicode MS" w:hAnsi="Arial" w:cs="Arial"/>
                <w:b/>
                <w:sz w:val="24"/>
                <w:szCs w:val="24"/>
              </w:rPr>
              <w:t>Las c</w:t>
            </w:r>
            <w:r w:rsidRPr="00C86A14">
              <w:rPr>
                <w:rFonts w:ascii="Arial" w:eastAsia="Arial Unicode MS" w:hAnsi="Arial" w:cs="Arial"/>
                <w:b/>
                <w:sz w:val="24"/>
                <w:szCs w:val="24"/>
              </w:rPr>
              <w:t>ifras</w:t>
            </w:r>
            <w:r>
              <w:rPr>
                <w:rFonts w:ascii="Arial" w:eastAsia="Arial Unicode MS" w:hAnsi="Arial" w:cs="Arial"/>
                <w:b/>
                <w:sz w:val="24"/>
                <w:szCs w:val="24"/>
              </w:rPr>
              <w:t xml:space="preserve"> </w:t>
            </w:r>
            <w:r w:rsidR="007B6C76" w:rsidRPr="00C86A14">
              <w:rPr>
                <w:rFonts w:ascii="Arial" w:eastAsia="Arial Unicode MS" w:hAnsi="Arial" w:cs="Arial"/>
                <w:b/>
                <w:sz w:val="24"/>
                <w:szCs w:val="24"/>
              </w:rPr>
              <w:t xml:space="preserve">significativas </w:t>
            </w:r>
          </w:p>
        </w:tc>
      </w:tr>
      <w:tr w:rsidR="007B6C76" w:rsidRPr="00C86A14" w14:paraId="1E5ECF6F" w14:textId="77777777" w:rsidTr="00807310">
        <w:tc>
          <w:tcPr>
            <w:tcW w:w="2518" w:type="dxa"/>
          </w:tcPr>
          <w:p w14:paraId="5AD7C9D0" w14:textId="77777777" w:rsidR="007B6C76" w:rsidRPr="00C86A14" w:rsidRDefault="007B6C76"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Contenido</w:t>
            </w:r>
          </w:p>
        </w:tc>
        <w:tc>
          <w:tcPr>
            <w:tcW w:w="6460" w:type="dxa"/>
          </w:tcPr>
          <w:p w14:paraId="57F5A878" w14:textId="78FAFA1C" w:rsidR="007B6C76" w:rsidRPr="00C86A14" w:rsidRDefault="007B6C76" w:rsidP="00C86A14">
            <w:pPr>
              <w:pStyle w:val="u"/>
              <w:spacing w:before="0" w:beforeAutospacing="0" w:after="0" w:afterAutospacing="0" w:line="360" w:lineRule="auto"/>
              <w:jc w:val="both"/>
              <w:rPr>
                <w:rFonts w:ascii="Arial" w:eastAsia="Arial Unicode MS" w:hAnsi="Arial" w:cs="Arial"/>
              </w:rPr>
            </w:pPr>
            <w:r w:rsidRPr="00C86A14">
              <w:rPr>
                <w:rFonts w:ascii="Arial" w:eastAsia="Arial Unicode MS" w:hAnsi="Arial" w:cs="Arial"/>
              </w:rPr>
              <w:t>Una medida</w:t>
            </w:r>
            <w:r w:rsidR="004135AB">
              <w:rPr>
                <w:rFonts w:ascii="Arial" w:eastAsia="Arial Unicode MS" w:hAnsi="Arial" w:cs="Arial"/>
              </w:rPr>
              <w:t>,</w:t>
            </w:r>
            <w:r w:rsidRPr="00C86A14">
              <w:rPr>
                <w:rFonts w:ascii="Arial" w:eastAsia="Arial Unicode MS" w:hAnsi="Arial" w:cs="Arial"/>
              </w:rPr>
              <w:t xml:space="preserve"> ya sea obtenida de forma directa o indirecta</w:t>
            </w:r>
            <w:ins w:id="49" w:author="María" w:date="2015-09-18T23:28:00Z">
              <w:r w:rsidR="004135AB">
                <w:rPr>
                  <w:rFonts w:ascii="Arial" w:eastAsia="Arial Unicode MS" w:hAnsi="Arial" w:cs="Arial"/>
                </w:rPr>
                <w:t>,</w:t>
              </w:r>
            </w:ins>
            <w:r w:rsidRPr="00C86A14">
              <w:rPr>
                <w:rFonts w:ascii="Arial" w:eastAsia="Arial Unicode MS" w:hAnsi="Arial" w:cs="Arial"/>
              </w:rPr>
              <w:t xml:space="preserve"> no puede ser expresada con más cifras de las que permite la sensibilidad del instrumento de medición. A las cifras que se conocen con certeza y a la primera cifra dudosa, se les llama </w:t>
            </w:r>
            <w:r w:rsidRPr="00C86A14">
              <w:rPr>
                <w:rFonts w:ascii="Arial" w:eastAsia="Arial Unicode MS" w:hAnsi="Arial" w:cs="Arial"/>
                <w:b/>
              </w:rPr>
              <w:t>cifras significativas</w:t>
            </w:r>
            <w:r w:rsidRPr="00C86A14">
              <w:rPr>
                <w:rFonts w:ascii="Arial" w:eastAsia="Arial Unicode MS" w:hAnsi="Arial" w:cs="Arial"/>
              </w:rPr>
              <w:t xml:space="preserve">. En el caso del cronómetro anterior, la medida tiene 3 cifras significativas, pues el 8 y el 7 son cifras que se conocen con certeza </w:t>
            </w:r>
            <w:r w:rsidR="004135AB">
              <w:rPr>
                <w:rFonts w:ascii="Arial" w:eastAsia="Arial Unicode MS" w:hAnsi="Arial" w:cs="Arial"/>
              </w:rPr>
              <w:t xml:space="preserve">a partir </w:t>
            </w:r>
            <w:r w:rsidRPr="00C86A14">
              <w:rPr>
                <w:rFonts w:ascii="Arial" w:eastAsia="Arial Unicode MS" w:hAnsi="Arial" w:cs="Arial"/>
              </w:rPr>
              <w:t xml:space="preserve">de la medición con el aparato, mientras que el 4 es una “cifra dudosa” ya que está asociada a la mínima escala del instrumento. </w:t>
            </w:r>
          </w:p>
          <w:p w14:paraId="01720914" w14:textId="5F0C273F" w:rsidR="00A94C01" w:rsidRPr="00C86A14" w:rsidRDefault="00A94C01" w:rsidP="00C86A14">
            <w:pPr>
              <w:pStyle w:val="u"/>
              <w:spacing w:before="0" w:beforeAutospacing="0" w:after="0" w:afterAutospacing="0" w:line="360" w:lineRule="auto"/>
              <w:jc w:val="both"/>
              <w:rPr>
                <w:rFonts w:ascii="Arial" w:eastAsia="Arial Unicode MS" w:hAnsi="Arial" w:cs="Arial"/>
                <w:b/>
                <w:color w:val="333333"/>
              </w:rPr>
            </w:pPr>
            <w:r w:rsidRPr="00C86A14">
              <w:rPr>
                <w:rFonts w:ascii="Arial" w:eastAsia="Arial Unicode MS" w:hAnsi="Arial" w:cs="Arial"/>
              </w:rPr>
              <w:t xml:space="preserve">Los dígitos que aparecen en una posición menor a la sensibilidad del instrumento son </w:t>
            </w:r>
            <w:r w:rsidRPr="00C86A14">
              <w:rPr>
                <w:rFonts w:ascii="Arial" w:eastAsia="Arial Unicode MS" w:hAnsi="Arial" w:cs="Arial"/>
                <w:b/>
              </w:rPr>
              <w:t>no significativos</w:t>
            </w:r>
            <w:r w:rsidRPr="00C86A14">
              <w:rPr>
                <w:rFonts w:ascii="Arial" w:eastAsia="Arial Unicode MS" w:hAnsi="Arial" w:cs="Arial"/>
              </w:rPr>
              <w:t xml:space="preserve">. </w:t>
            </w:r>
          </w:p>
          <w:p w14:paraId="236615CB" w14:textId="77777777" w:rsidR="007B6C76" w:rsidRPr="00C86A14" w:rsidRDefault="007B6C76" w:rsidP="00C86A14">
            <w:pPr>
              <w:spacing w:line="360" w:lineRule="auto"/>
              <w:jc w:val="both"/>
              <w:rPr>
                <w:rFonts w:ascii="Arial" w:eastAsia="Arial Unicode MS" w:hAnsi="Arial" w:cs="Arial"/>
                <w:sz w:val="24"/>
                <w:szCs w:val="24"/>
              </w:rPr>
            </w:pPr>
          </w:p>
        </w:tc>
      </w:tr>
    </w:tbl>
    <w:p w14:paraId="1D5B0D7D" w14:textId="77777777" w:rsidR="00641EC0" w:rsidRPr="00C86A14" w:rsidRDefault="00641EC0" w:rsidP="00C86A14">
      <w:pPr>
        <w:pStyle w:val="u"/>
        <w:spacing w:before="0" w:beforeAutospacing="0" w:after="0" w:afterAutospacing="0" w:line="360" w:lineRule="auto"/>
        <w:jc w:val="both"/>
        <w:rPr>
          <w:rFonts w:ascii="Arial" w:eastAsia="Arial Unicode MS" w:hAnsi="Arial" w:cs="Arial"/>
          <w:color w:val="333333"/>
        </w:rPr>
      </w:pPr>
    </w:p>
    <w:p w14:paraId="5D82C290" w14:textId="77777777" w:rsidR="00094FB6" w:rsidRPr="00C86A14" w:rsidRDefault="00094FB6" w:rsidP="00C86A14">
      <w:pPr>
        <w:pStyle w:val="u"/>
        <w:spacing w:before="0" w:beforeAutospacing="0" w:after="0" w:afterAutospacing="0" w:line="360" w:lineRule="auto"/>
        <w:jc w:val="both"/>
        <w:rPr>
          <w:rFonts w:ascii="Arial" w:eastAsia="Arial Unicode MS" w:hAnsi="Arial" w:cs="Arial"/>
          <w:color w:val="333333"/>
        </w:rPr>
      </w:pPr>
    </w:p>
    <w:p w14:paraId="7B66335C" w14:textId="13F6518C" w:rsidR="002E1237" w:rsidRPr="00C86A14" w:rsidRDefault="0034599C" w:rsidP="00C86A14">
      <w:pPr>
        <w:pStyle w:val="u"/>
        <w:spacing w:before="0" w:beforeAutospacing="0" w:after="0" w:afterAutospacing="0" w:line="360" w:lineRule="auto"/>
        <w:jc w:val="both"/>
        <w:rPr>
          <w:rFonts w:ascii="Arial" w:eastAsia="Arial Unicode MS" w:hAnsi="Arial" w:cs="Arial"/>
          <w:color w:val="333333"/>
        </w:rPr>
      </w:pPr>
      <w:r w:rsidRPr="00C86A14">
        <w:rPr>
          <w:rFonts w:ascii="Arial" w:eastAsia="Arial Unicode MS" w:hAnsi="Arial" w:cs="Arial"/>
          <w:color w:val="333333"/>
        </w:rPr>
        <w:t>La incertidumbre de las mediciones directas está relacionada generalmente con la sensibilidad del aparato de medici</w:t>
      </w:r>
      <w:r w:rsidR="00353A90" w:rsidRPr="00C86A14">
        <w:rPr>
          <w:rFonts w:ascii="Arial" w:eastAsia="Arial Unicode MS" w:hAnsi="Arial" w:cs="Arial"/>
          <w:color w:val="333333"/>
        </w:rPr>
        <w:t>ón. Si se trata de un instrumento digital</w:t>
      </w:r>
      <w:ins w:id="50" w:author="María" w:date="2015-09-18T23:30:00Z">
        <w:r w:rsidR="009A5D19">
          <w:rPr>
            <w:rFonts w:ascii="Arial" w:eastAsia="Arial Unicode MS" w:hAnsi="Arial" w:cs="Arial"/>
            <w:color w:val="333333"/>
          </w:rPr>
          <w:t>,</w:t>
        </w:r>
      </w:ins>
      <w:r w:rsidR="00353A90" w:rsidRPr="00C86A14">
        <w:rPr>
          <w:rFonts w:ascii="Arial" w:eastAsia="Arial Unicode MS" w:hAnsi="Arial" w:cs="Arial"/>
          <w:color w:val="333333"/>
        </w:rPr>
        <w:t xml:space="preserve"> la incertidumbre de las medidas será la mínima escala del instrumento</w:t>
      </w:r>
      <w:r w:rsidR="009A5D19">
        <w:rPr>
          <w:rFonts w:ascii="Arial" w:eastAsia="Arial Unicode MS" w:hAnsi="Arial" w:cs="Arial"/>
          <w:color w:val="333333"/>
        </w:rPr>
        <w:t>;</w:t>
      </w:r>
      <w:r w:rsidR="00353A90" w:rsidRPr="00C86A14">
        <w:rPr>
          <w:rFonts w:ascii="Arial" w:eastAsia="Arial Unicode MS" w:hAnsi="Arial" w:cs="Arial"/>
          <w:color w:val="333333"/>
        </w:rPr>
        <w:t xml:space="preserve"> en caso de un instrumento análogo</w:t>
      </w:r>
      <w:r w:rsidR="009A5D19">
        <w:rPr>
          <w:rFonts w:ascii="Arial" w:eastAsia="Arial Unicode MS" w:hAnsi="Arial" w:cs="Arial"/>
          <w:color w:val="333333"/>
        </w:rPr>
        <w:t>,</w:t>
      </w:r>
      <w:r w:rsidR="00353A90" w:rsidRPr="00C86A14">
        <w:rPr>
          <w:rFonts w:ascii="Arial" w:eastAsia="Arial Unicode MS" w:hAnsi="Arial" w:cs="Arial"/>
          <w:color w:val="333333"/>
        </w:rPr>
        <w:t xml:space="preserve"> es el valor mínimo dividido entre dos</w:t>
      </w:r>
      <w:r w:rsidR="0049366D" w:rsidRPr="00C86A14">
        <w:rPr>
          <w:rFonts w:ascii="Arial" w:eastAsia="Arial Unicode MS" w:hAnsi="Arial" w:cs="Arial"/>
          <w:color w:val="333333"/>
        </w:rPr>
        <w:t xml:space="preserve">. La incertidumbre de una medida se expresa con </w:t>
      </w:r>
      <w:r w:rsidR="0049366D" w:rsidRPr="00C86A14">
        <w:rPr>
          <w:rFonts w:ascii="Arial" w:eastAsia="Arial Unicode MS" w:hAnsi="Arial" w:cs="Arial"/>
          <w:color w:val="333333"/>
          <w:u w:val="single"/>
        </w:rPr>
        <w:t>+</w:t>
      </w:r>
      <w:r w:rsidR="0049366D" w:rsidRPr="00C86A14">
        <w:rPr>
          <w:rFonts w:ascii="Arial" w:eastAsia="Arial Unicode MS" w:hAnsi="Arial" w:cs="Arial"/>
          <w:color w:val="333333"/>
        </w:rPr>
        <w:t xml:space="preserve"> seguida de la medida realizada. </w:t>
      </w:r>
    </w:p>
    <w:p w14:paraId="419E4E86" w14:textId="77777777" w:rsidR="0049366D" w:rsidRPr="00C86A14" w:rsidRDefault="0049366D" w:rsidP="00C86A14">
      <w:pPr>
        <w:pStyle w:val="u"/>
        <w:spacing w:before="0" w:beforeAutospacing="0" w:after="0" w:afterAutospacing="0" w:line="360" w:lineRule="auto"/>
        <w:jc w:val="both"/>
        <w:rPr>
          <w:rFonts w:ascii="Arial" w:eastAsia="Arial Unicode MS" w:hAnsi="Arial" w:cs="Arial"/>
          <w:color w:val="333333"/>
        </w:rPr>
      </w:pPr>
    </w:p>
    <w:p w14:paraId="6F833D0A" w14:textId="44C46A0B" w:rsidR="0049366D" w:rsidRPr="00C86A14" w:rsidRDefault="0049366D" w:rsidP="00C86A14">
      <w:pPr>
        <w:pStyle w:val="u"/>
        <w:spacing w:before="0" w:beforeAutospacing="0" w:after="0" w:afterAutospacing="0" w:line="360" w:lineRule="auto"/>
        <w:jc w:val="both"/>
        <w:rPr>
          <w:rFonts w:ascii="Arial" w:eastAsia="Arial Unicode MS" w:hAnsi="Arial" w:cs="Arial"/>
          <w:color w:val="333333"/>
        </w:rPr>
      </w:pPr>
      <w:r w:rsidRPr="00C86A14">
        <w:rPr>
          <w:rFonts w:ascii="Arial" w:eastAsia="Arial Unicode MS" w:hAnsi="Arial" w:cs="Arial"/>
          <w:color w:val="333333"/>
        </w:rPr>
        <w:t>En el caso del multímetro digital</w:t>
      </w:r>
      <w:ins w:id="51" w:author="María" w:date="2015-09-18T23:30:00Z">
        <w:r w:rsidR="009A5D19">
          <w:rPr>
            <w:rFonts w:ascii="Arial" w:eastAsia="Arial Unicode MS" w:hAnsi="Arial" w:cs="Arial"/>
            <w:color w:val="333333"/>
          </w:rPr>
          <w:t>,</w:t>
        </w:r>
      </w:ins>
      <w:r w:rsidRPr="00C86A14">
        <w:rPr>
          <w:rFonts w:ascii="Arial" w:eastAsia="Arial Unicode MS" w:hAnsi="Arial" w:cs="Arial"/>
          <w:color w:val="333333"/>
        </w:rPr>
        <w:t xml:space="preserve"> </w:t>
      </w:r>
      <w:r w:rsidR="0073310F" w:rsidRPr="00C86A14">
        <w:rPr>
          <w:rFonts w:ascii="Arial" w:eastAsia="Arial Unicode MS" w:hAnsi="Arial" w:cs="Arial"/>
          <w:color w:val="333333"/>
        </w:rPr>
        <w:t xml:space="preserve">la medida se expresa como (87,4 </w:t>
      </w:r>
      <w:r w:rsidR="0073310F" w:rsidRPr="00C86A14">
        <w:rPr>
          <w:rFonts w:ascii="Arial" w:eastAsia="Arial Unicode MS" w:hAnsi="Arial" w:cs="Arial"/>
          <w:color w:val="333333"/>
          <w:u w:val="single"/>
        </w:rPr>
        <w:t>+</w:t>
      </w:r>
      <w:r w:rsidR="0073310F" w:rsidRPr="00C86A14">
        <w:rPr>
          <w:rFonts w:ascii="Arial" w:eastAsia="Arial Unicode MS" w:hAnsi="Arial" w:cs="Arial"/>
          <w:color w:val="333333"/>
        </w:rPr>
        <w:t xml:space="preserve"> 0,1) mV. </w:t>
      </w:r>
    </w:p>
    <w:p w14:paraId="6037C0C4" w14:textId="77777777" w:rsidR="0073310F" w:rsidRPr="00C86A14" w:rsidRDefault="0073310F" w:rsidP="00C86A14">
      <w:pPr>
        <w:pStyle w:val="u"/>
        <w:spacing w:before="0" w:beforeAutospacing="0" w:after="0" w:afterAutospacing="0" w:line="360" w:lineRule="auto"/>
        <w:jc w:val="both"/>
        <w:rPr>
          <w:rFonts w:ascii="Arial" w:eastAsia="Arial Unicode MS" w:hAnsi="Arial" w:cs="Arial"/>
          <w:color w:val="333333"/>
        </w:rPr>
      </w:pPr>
    </w:p>
    <w:tbl>
      <w:tblPr>
        <w:tblStyle w:val="Tablaconcuadrcula"/>
        <w:tblW w:w="0" w:type="auto"/>
        <w:tblLook w:val="04A0" w:firstRow="1" w:lastRow="0" w:firstColumn="1" w:lastColumn="0" w:noHBand="0" w:noVBand="1"/>
      </w:tblPr>
      <w:tblGrid>
        <w:gridCol w:w="1644"/>
        <w:gridCol w:w="7410"/>
      </w:tblGrid>
      <w:tr w:rsidR="00D73FB7" w:rsidRPr="00C86A14" w14:paraId="13F86CCE" w14:textId="77777777" w:rsidTr="00807310">
        <w:tc>
          <w:tcPr>
            <w:tcW w:w="8828" w:type="dxa"/>
            <w:gridSpan w:val="2"/>
            <w:shd w:val="clear" w:color="auto" w:fill="0D0D0D" w:themeFill="text1" w:themeFillTint="F2"/>
          </w:tcPr>
          <w:p w14:paraId="20D12EAD" w14:textId="77777777" w:rsidR="00D73FB7" w:rsidRPr="00C86A14" w:rsidRDefault="00D73FB7"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D73FB7" w:rsidRPr="00C86A14" w14:paraId="254EC00E" w14:textId="77777777" w:rsidTr="00807310">
        <w:tc>
          <w:tcPr>
            <w:tcW w:w="2451" w:type="dxa"/>
          </w:tcPr>
          <w:p w14:paraId="3C72D907" w14:textId="77777777" w:rsidR="00D73FB7" w:rsidRPr="00C86A14" w:rsidRDefault="00D73FB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Código</w:t>
            </w:r>
          </w:p>
        </w:tc>
        <w:tc>
          <w:tcPr>
            <w:tcW w:w="6377" w:type="dxa"/>
          </w:tcPr>
          <w:p w14:paraId="1CFCB23E" w14:textId="33E1A48D" w:rsidR="00D73FB7" w:rsidRPr="00C86A14" w:rsidRDefault="00D73FB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004B3483" w:rsidRPr="00C86A14">
              <w:rPr>
                <w:rFonts w:ascii="Arial" w:eastAsia="Arial Unicode MS" w:hAnsi="Arial" w:cs="Arial"/>
                <w:color w:val="000000"/>
                <w:sz w:val="24"/>
                <w:szCs w:val="24"/>
              </w:rPr>
              <w:t xml:space="preserve"> _IMG10</w:t>
            </w:r>
          </w:p>
        </w:tc>
      </w:tr>
      <w:tr w:rsidR="00D73FB7" w:rsidRPr="00C86A14" w14:paraId="1EA714B1" w14:textId="77777777" w:rsidTr="00807310">
        <w:tc>
          <w:tcPr>
            <w:tcW w:w="2451" w:type="dxa"/>
          </w:tcPr>
          <w:p w14:paraId="592A9028" w14:textId="77777777" w:rsidR="00D73FB7" w:rsidRPr="00C86A14" w:rsidRDefault="00D73FB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77" w:type="dxa"/>
          </w:tcPr>
          <w:p w14:paraId="50E93BC7" w14:textId="6BA313D7" w:rsidR="00D73FB7" w:rsidRPr="00C86A14" w:rsidRDefault="009A5D19" w:rsidP="00C86A14">
            <w:pPr>
              <w:spacing w:line="360" w:lineRule="auto"/>
              <w:jc w:val="both"/>
              <w:rPr>
                <w:rFonts w:ascii="Arial" w:eastAsia="Arial Unicode MS" w:hAnsi="Arial" w:cs="Arial"/>
                <w:color w:val="000000"/>
                <w:sz w:val="24"/>
                <w:szCs w:val="24"/>
              </w:rPr>
            </w:pPr>
            <w:r>
              <w:rPr>
                <w:rFonts w:ascii="Arial" w:eastAsia="Arial Unicode MS" w:hAnsi="Arial" w:cs="Arial"/>
                <w:color w:val="000000"/>
                <w:sz w:val="24"/>
                <w:szCs w:val="24"/>
              </w:rPr>
              <w:t>La r</w:t>
            </w:r>
            <w:r w:rsidRPr="00C86A14">
              <w:rPr>
                <w:rFonts w:ascii="Arial" w:eastAsia="Arial Unicode MS" w:hAnsi="Arial" w:cs="Arial"/>
                <w:color w:val="000000"/>
                <w:sz w:val="24"/>
                <w:szCs w:val="24"/>
              </w:rPr>
              <w:t xml:space="preserve">egla </w:t>
            </w:r>
            <w:r w:rsidR="00D73FB7" w:rsidRPr="00C86A14">
              <w:rPr>
                <w:rFonts w:ascii="Arial" w:eastAsia="Arial Unicode MS" w:hAnsi="Arial" w:cs="Arial"/>
                <w:color w:val="000000"/>
                <w:sz w:val="24"/>
                <w:szCs w:val="24"/>
              </w:rPr>
              <w:t>en centímetros</w:t>
            </w:r>
          </w:p>
        </w:tc>
      </w:tr>
      <w:tr w:rsidR="00D73FB7" w:rsidRPr="00C86A14" w14:paraId="4DE3C9B9" w14:textId="77777777" w:rsidTr="00807310">
        <w:tc>
          <w:tcPr>
            <w:tcW w:w="2451" w:type="dxa"/>
          </w:tcPr>
          <w:p w14:paraId="0AD18426" w14:textId="77777777" w:rsidR="00D73FB7" w:rsidRPr="00C86A14" w:rsidRDefault="00D73FB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Código Shutterstock (o URL o la ruta en AulaPlaneta)</w:t>
            </w:r>
          </w:p>
        </w:tc>
        <w:tc>
          <w:tcPr>
            <w:tcW w:w="6377" w:type="dxa"/>
          </w:tcPr>
          <w:p w14:paraId="548C67F5" w14:textId="77777777" w:rsidR="00D73FB7" w:rsidRPr="00C86A14" w:rsidRDefault="001E60B4" w:rsidP="00C86A14">
            <w:pPr>
              <w:pStyle w:val="u"/>
              <w:spacing w:before="0" w:beforeAutospacing="0" w:after="0" w:afterAutospacing="0" w:line="360" w:lineRule="auto"/>
              <w:jc w:val="both"/>
              <w:rPr>
                <w:rFonts w:ascii="Arial" w:eastAsia="Arial Unicode MS" w:hAnsi="Arial" w:cs="Arial"/>
                <w:color w:val="333333"/>
              </w:rPr>
            </w:pPr>
            <w:hyperlink r:id="rId51" w:history="1">
              <w:r w:rsidR="00D73FB7" w:rsidRPr="00C86A14">
                <w:rPr>
                  <w:rStyle w:val="Hipervnculo"/>
                  <w:rFonts w:ascii="Arial" w:eastAsia="Arial Unicode MS" w:hAnsi="Arial" w:cs="Arial"/>
                </w:rPr>
                <w:t>https://www.flickr.com/photos/iliahi/408971482/sizes/l</w:t>
              </w:r>
            </w:hyperlink>
          </w:p>
          <w:p w14:paraId="297D0CC7" w14:textId="77777777" w:rsidR="00D73FB7" w:rsidRPr="00C86A14" w:rsidRDefault="00D73FB7" w:rsidP="00C86A14">
            <w:pPr>
              <w:pStyle w:val="u"/>
              <w:spacing w:before="0" w:beforeAutospacing="0" w:after="0" w:afterAutospacing="0" w:line="360" w:lineRule="auto"/>
              <w:jc w:val="both"/>
              <w:rPr>
                <w:rFonts w:ascii="Arial" w:eastAsia="Arial Unicode MS" w:hAnsi="Arial" w:cs="Arial"/>
                <w:color w:val="333333"/>
              </w:rPr>
            </w:pPr>
          </w:p>
          <w:p w14:paraId="560661D3" w14:textId="49AF7567" w:rsidR="00D73FB7" w:rsidRPr="00C86A14" w:rsidRDefault="00F13451"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object w:dxaOrig="7395" w:dyaOrig="6585" w14:anchorId="3E26C0A9">
                <v:shape id="_x0000_i1031" type="#_x0000_t75" style="width:369.35pt;height:329.35pt" o:ole="">
                  <v:imagedata r:id="rId52" o:title=""/>
                </v:shape>
                <o:OLEObject Type="Embed" ProgID="PBrush" ShapeID="_x0000_i1031" DrawAspect="Content" ObjectID="_1379683208" r:id="rId53"/>
              </w:object>
            </w:r>
          </w:p>
        </w:tc>
      </w:tr>
      <w:tr w:rsidR="00D73FB7" w:rsidRPr="00C86A14" w14:paraId="3AC0CDCF" w14:textId="77777777" w:rsidTr="00807310">
        <w:tc>
          <w:tcPr>
            <w:tcW w:w="2451" w:type="dxa"/>
          </w:tcPr>
          <w:p w14:paraId="36BE9187" w14:textId="77777777" w:rsidR="00D73FB7" w:rsidRPr="00C86A14" w:rsidRDefault="00D73FB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Pie de imagen</w:t>
            </w:r>
          </w:p>
        </w:tc>
        <w:tc>
          <w:tcPr>
            <w:tcW w:w="6377" w:type="dxa"/>
          </w:tcPr>
          <w:p w14:paraId="120CAEC3" w14:textId="6A3D10D8" w:rsidR="00D73FB7" w:rsidRPr="00C86A14" w:rsidRDefault="0091131F" w:rsidP="00C86A14">
            <w:pPr>
              <w:pStyle w:val="NormalWeb"/>
              <w:shd w:val="clear" w:color="auto" w:fill="58585A"/>
              <w:spacing w:before="75" w:beforeAutospacing="0" w:after="0" w:afterAutospacing="0" w:line="360" w:lineRule="auto"/>
              <w:jc w:val="both"/>
              <w:rPr>
                <w:rFonts w:ascii="Arial" w:eastAsia="Arial Unicode MS" w:hAnsi="Arial" w:cs="Arial"/>
                <w:color w:val="000000"/>
              </w:rPr>
            </w:pPr>
            <w:r w:rsidRPr="00C86A14">
              <w:rPr>
                <w:rFonts w:ascii="Arial" w:eastAsia="Arial Unicode MS" w:hAnsi="Arial" w:cs="Arial"/>
                <w:color w:val="000000"/>
              </w:rPr>
              <w:t xml:space="preserve">Esta regla es un instrumento de medición análogo y su mínima escala </w:t>
            </w:r>
            <w:r w:rsidR="009A5D19" w:rsidRPr="00C86A14">
              <w:rPr>
                <w:rFonts w:ascii="Arial" w:eastAsia="Arial Unicode MS" w:hAnsi="Arial" w:cs="Arial"/>
                <w:color w:val="000000"/>
              </w:rPr>
              <w:t>e</w:t>
            </w:r>
            <w:r w:rsidR="009A5D19">
              <w:rPr>
                <w:rFonts w:ascii="Arial" w:eastAsia="Arial Unicode MS" w:hAnsi="Arial" w:cs="Arial"/>
                <w:color w:val="000000"/>
              </w:rPr>
              <w:t>s</w:t>
            </w:r>
            <w:r w:rsidR="009A5D19" w:rsidRPr="00C86A14">
              <w:rPr>
                <w:rFonts w:ascii="Arial" w:eastAsia="Arial Unicode MS" w:hAnsi="Arial" w:cs="Arial"/>
                <w:color w:val="000000"/>
              </w:rPr>
              <w:t xml:space="preserve"> </w:t>
            </w:r>
            <w:r w:rsidRPr="00C86A14">
              <w:rPr>
                <w:rFonts w:ascii="Arial" w:eastAsia="Arial Unicode MS" w:hAnsi="Arial" w:cs="Arial"/>
                <w:color w:val="000000"/>
              </w:rPr>
              <w:t>1</w:t>
            </w:r>
            <w:ins w:id="52" w:author="María" w:date="2015-09-18T23:34:00Z">
              <w:r w:rsidR="009A5D19">
                <w:rPr>
                  <w:rFonts w:ascii="Arial" w:eastAsia="Arial Unicode MS" w:hAnsi="Arial" w:cs="Arial"/>
                  <w:b/>
                  <w:bCs/>
                </w:rPr>
                <w:t> </w:t>
              </w:r>
            </w:ins>
            <w:r w:rsidRPr="00C86A14">
              <w:rPr>
                <w:rFonts w:ascii="Arial" w:eastAsia="Arial Unicode MS" w:hAnsi="Arial" w:cs="Arial"/>
                <w:color w:val="000000"/>
              </w:rPr>
              <w:t xml:space="preserve">mm, luego </w:t>
            </w:r>
            <w:r w:rsidR="00BB1170" w:rsidRPr="00C86A14">
              <w:rPr>
                <w:rFonts w:ascii="Arial" w:eastAsia="Arial Unicode MS" w:hAnsi="Arial" w:cs="Arial"/>
                <w:color w:val="000000"/>
              </w:rPr>
              <w:t>la incertidumbre en la medida es 0,5</w:t>
            </w:r>
            <w:ins w:id="53" w:author="María" w:date="2015-09-18T23:34:00Z">
              <w:r w:rsidR="009A5D19">
                <w:rPr>
                  <w:rFonts w:ascii="Arial" w:eastAsia="Arial Unicode MS" w:hAnsi="Arial" w:cs="Arial"/>
                  <w:b/>
                  <w:bCs/>
                </w:rPr>
                <w:t> </w:t>
              </w:r>
            </w:ins>
            <w:r w:rsidR="00BB1170" w:rsidRPr="00C86A14">
              <w:rPr>
                <w:rFonts w:ascii="Arial" w:eastAsia="Arial Unicode MS" w:hAnsi="Arial" w:cs="Arial"/>
                <w:color w:val="000000"/>
              </w:rPr>
              <w:t>mm, es decir 0,05</w:t>
            </w:r>
            <w:ins w:id="54" w:author="María" w:date="2015-09-18T23:34:00Z">
              <w:r w:rsidR="009A5D19">
                <w:rPr>
                  <w:rFonts w:ascii="Arial" w:eastAsia="Arial Unicode MS" w:hAnsi="Arial" w:cs="Arial"/>
                  <w:b/>
                  <w:bCs/>
                </w:rPr>
                <w:t> </w:t>
              </w:r>
            </w:ins>
            <w:r w:rsidR="00BB1170" w:rsidRPr="00C86A14">
              <w:rPr>
                <w:rFonts w:ascii="Arial" w:eastAsia="Arial Unicode MS" w:hAnsi="Arial" w:cs="Arial"/>
                <w:color w:val="000000"/>
              </w:rPr>
              <w:t xml:space="preserve">mm, y la medida se debe escribir como (3,20 </w:t>
            </w:r>
            <w:r w:rsidR="00BB1170" w:rsidRPr="00C86A14">
              <w:rPr>
                <w:rFonts w:ascii="Arial" w:eastAsia="Arial Unicode MS" w:hAnsi="Arial" w:cs="Arial"/>
                <w:color w:val="000000"/>
                <w:u w:val="single"/>
              </w:rPr>
              <w:t>+</w:t>
            </w:r>
            <w:r w:rsidR="00BB1170" w:rsidRPr="00C86A14">
              <w:rPr>
                <w:rFonts w:ascii="Arial" w:eastAsia="Arial Unicode MS" w:hAnsi="Arial" w:cs="Arial"/>
                <w:color w:val="000000"/>
              </w:rPr>
              <w:t xml:space="preserve"> 0,05) cm. </w:t>
            </w:r>
          </w:p>
          <w:p w14:paraId="47E1C148" w14:textId="23D05FBF" w:rsidR="00BB1170" w:rsidRPr="00C86A14" w:rsidRDefault="00BB1170" w:rsidP="009A5D19">
            <w:pPr>
              <w:pStyle w:val="NormalWeb"/>
              <w:shd w:val="clear" w:color="auto" w:fill="58585A"/>
              <w:spacing w:before="75" w:beforeAutospacing="0" w:after="0" w:afterAutospacing="0" w:line="360" w:lineRule="auto"/>
              <w:jc w:val="both"/>
              <w:rPr>
                <w:rFonts w:ascii="Arial" w:eastAsia="Arial Unicode MS" w:hAnsi="Arial" w:cs="Arial"/>
                <w:color w:val="000000"/>
              </w:rPr>
            </w:pPr>
            <w:r w:rsidRPr="00C86A14">
              <w:rPr>
                <w:rFonts w:ascii="Arial" w:eastAsia="Arial Unicode MS" w:hAnsi="Arial" w:cs="Arial"/>
                <w:color w:val="000000"/>
              </w:rPr>
              <w:t>Esto expresa que la medida verdadera está dentro de un rango 3,20 + 0,05 = 3,25 cm como límite superior y 3,20 – 0,05 = 3,15</w:t>
            </w:r>
            <w:ins w:id="55" w:author="María" w:date="2015-09-18T23:35:00Z">
              <w:r w:rsidR="009A5D19">
                <w:rPr>
                  <w:rFonts w:ascii="Arial" w:eastAsia="Arial Unicode MS" w:hAnsi="Arial" w:cs="Arial"/>
                  <w:b/>
                  <w:bCs/>
                </w:rPr>
                <w:t> </w:t>
              </w:r>
            </w:ins>
            <w:r w:rsidRPr="00C86A14">
              <w:rPr>
                <w:rFonts w:ascii="Arial" w:eastAsia="Arial Unicode MS" w:hAnsi="Arial" w:cs="Arial"/>
                <w:color w:val="000000"/>
              </w:rPr>
              <w:t xml:space="preserve">cm </w:t>
            </w:r>
            <w:r w:rsidR="009A5D19">
              <w:rPr>
                <w:rFonts w:ascii="Arial" w:eastAsia="Arial Unicode MS" w:hAnsi="Arial" w:cs="Arial"/>
                <w:color w:val="000000"/>
              </w:rPr>
              <w:t>como</w:t>
            </w:r>
            <w:r w:rsidR="009A5D19" w:rsidRPr="00C86A14">
              <w:rPr>
                <w:rFonts w:ascii="Arial" w:eastAsia="Arial Unicode MS" w:hAnsi="Arial" w:cs="Arial"/>
                <w:color w:val="000000"/>
              </w:rPr>
              <w:t xml:space="preserve"> </w:t>
            </w:r>
            <w:r w:rsidRPr="00C86A14">
              <w:rPr>
                <w:rFonts w:ascii="Arial" w:eastAsia="Arial Unicode MS" w:hAnsi="Arial" w:cs="Arial"/>
                <w:color w:val="000000"/>
              </w:rPr>
              <w:t>límite inferior.</w:t>
            </w:r>
          </w:p>
        </w:tc>
      </w:tr>
      <w:tr w:rsidR="00D73FB7" w:rsidRPr="00C86A14" w14:paraId="4CDECB41" w14:textId="77777777" w:rsidTr="00807310">
        <w:tc>
          <w:tcPr>
            <w:tcW w:w="2451" w:type="dxa"/>
          </w:tcPr>
          <w:p w14:paraId="11A45232" w14:textId="0B992B29" w:rsidR="00D73FB7" w:rsidRPr="00C86A14" w:rsidRDefault="00D73FB7"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Ubicación del pie de imagen</w:t>
            </w:r>
          </w:p>
        </w:tc>
        <w:tc>
          <w:tcPr>
            <w:tcW w:w="6377" w:type="dxa"/>
          </w:tcPr>
          <w:p w14:paraId="67F21364" w14:textId="77777777" w:rsidR="00D73FB7" w:rsidRPr="00C86A14" w:rsidRDefault="00D73FB7"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Inferior</w:t>
            </w:r>
          </w:p>
        </w:tc>
      </w:tr>
    </w:tbl>
    <w:p w14:paraId="08E41CFE" w14:textId="77777777" w:rsidR="00D73FB7" w:rsidRPr="00C86A14" w:rsidRDefault="00D73FB7" w:rsidP="00C86A14">
      <w:pPr>
        <w:pStyle w:val="u"/>
        <w:spacing w:before="0" w:beforeAutospacing="0" w:after="0" w:afterAutospacing="0" w:line="360" w:lineRule="auto"/>
        <w:jc w:val="both"/>
        <w:rPr>
          <w:rFonts w:ascii="Arial" w:eastAsia="Arial Unicode MS" w:hAnsi="Arial" w:cs="Arial"/>
          <w:color w:val="333333"/>
        </w:rPr>
      </w:pPr>
    </w:p>
    <w:p w14:paraId="3238F692" w14:textId="77777777" w:rsidR="00D73FB7" w:rsidRPr="00C86A14" w:rsidRDefault="00D73FB7" w:rsidP="00C86A14">
      <w:pPr>
        <w:pStyle w:val="u"/>
        <w:spacing w:before="0" w:beforeAutospacing="0" w:after="0" w:afterAutospacing="0" w:line="360" w:lineRule="auto"/>
        <w:jc w:val="both"/>
        <w:rPr>
          <w:rFonts w:ascii="Arial" w:eastAsia="Arial Unicode MS" w:hAnsi="Arial" w:cs="Arial"/>
          <w:color w:val="333333"/>
        </w:rPr>
      </w:pPr>
    </w:p>
    <w:p w14:paraId="0BE7ACDC" w14:textId="77777777" w:rsidR="00D73FB7" w:rsidRPr="00C86A14" w:rsidRDefault="00D73FB7" w:rsidP="00C86A14">
      <w:pPr>
        <w:pStyle w:val="u"/>
        <w:spacing w:before="0" w:beforeAutospacing="0" w:after="0" w:afterAutospacing="0" w:line="360" w:lineRule="auto"/>
        <w:jc w:val="both"/>
        <w:rPr>
          <w:rFonts w:ascii="Arial" w:eastAsia="Arial Unicode MS" w:hAnsi="Arial" w:cs="Arial"/>
          <w:color w:val="333333"/>
        </w:rPr>
      </w:pPr>
    </w:p>
    <w:p w14:paraId="6FB2F102" w14:textId="77777777" w:rsidR="0034599C" w:rsidRPr="00C86A14" w:rsidRDefault="0034599C" w:rsidP="00C86A14">
      <w:pPr>
        <w:pStyle w:val="u"/>
        <w:spacing w:before="0" w:beforeAutospacing="0" w:after="0" w:afterAutospacing="0" w:line="360" w:lineRule="auto"/>
        <w:jc w:val="both"/>
        <w:rPr>
          <w:rFonts w:ascii="Arial" w:eastAsia="Arial Unicode MS" w:hAnsi="Arial" w:cs="Arial"/>
          <w:color w:val="333333"/>
        </w:rPr>
      </w:pPr>
    </w:p>
    <w:p w14:paraId="6C5353D8" w14:textId="77777777" w:rsidR="00800791" w:rsidRPr="00C86A14" w:rsidRDefault="00800791" w:rsidP="00C86A14">
      <w:pPr>
        <w:pStyle w:val="u"/>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518"/>
        <w:gridCol w:w="6515"/>
      </w:tblGrid>
      <w:tr w:rsidR="00800791" w:rsidRPr="00C86A14" w14:paraId="5F4B4C90" w14:textId="77777777" w:rsidTr="00800791">
        <w:tc>
          <w:tcPr>
            <w:tcW w:w="8828" w:type="dxa"/>
            <w:gridSpan w:val="2"/>
            <w:shd w:val="clear" w:color="auto" w:fill="000000" w:themeFill="text1"/>
          </w:tcPr>
          <w:p w14:paraId="326ECA15" w14:textId="5649182C" w:rsidR="00800791" w:rsidRPr="00C86A14" w:rsidRDefault="00800791"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Profundiza: recurso nuevo</w:t>
            </w:r>
          </w:p>
        </w:tc>
      </w:tr>
      <w:tr w:rsidR="00800791" w:rsidRPr="00C86A14" w14:paraId="74887A5F" w14:textId="77777777" w:rsidTr="009860F3">
        <w:tc>
          <w:tcPr>
            <w:tcW w:w="2518" w:type="dxa"/>
          </w:tcPr>
          <w:p w14:paraId="66C50E58" w14:textId="77777777" w:rsidR="00800791" w:rsidRPr="00C86A14" w:rsidRDefault="00800791"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15" w:type="dxa"/>
          </w:tcPr>
          <w:p w14:paraId="6DD1B6F8" w14:textId="0CD33138" w:rsidR="00800791" w:rsidRPr="00C86A14" w:rsidRDefault="0080079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00DC3C43" w:rsidRPr="00C86A14">
              <w:rPr>
                <w:rFonts w:ascii="Arial" w:eastAsia="Arial Unicode MS" w:hAnsi="Arial" w:cs="Arial"/>
                <w:color w:val="000000"/>
                <w:sz w:val="24"/>
                <w:szCs w:val="24"/>
              </w:rPr>
              <w:t xml:space="preserve"> _REC200</w:t>
            </w:r>
          </w:p>
          <w:p w14:paraId="30C44499" w14:textId="6E68356C" w:rsidR="00C9223B" w:rsidRPr="00C86A14" w:rsidRDefault="00C9223B"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color w:val="000000"/>
                <w:sz w:val="24"/>
                <w:szCs w:val="24"/>
              </w:rPr>
              <w:t>Recurso F nuevo</w:t>
            </w:r>
            <w:r w:rsidR="00623D00">
              <w:rPr>
                <w:rFonts w:ascii="Arial" w:eastAsia="Arial Unicode MS" w:hAnsi="Arial" w:cs="Arial"/>
                <w:color w:val="000000"/>
                <w:sz w:val="24"/>
                <w:szCs w:val="24"/>
              </w:rPr>
              <w:t xml:space="preserve"> </w:t>
            </w:r>
            <w:r w:rsidR="00C328A5" w:rsidRPr="00C86A14">
              <w:rPr>
                <w:rFonts w:ascii="Arial" w:eastAsia="Arial Unicode MS" w:hAnsi="Arial" w:cs="Arial"/>
                <w:color w:val="000000"/>
                <w:sz w:val="24"/>
                <w:szCs w:val="24"/>
              </w:rPr>
              <w:t>(incluir barras de error)</w:t>
            </w:r>
          </w:p>
        </w:tc>
      </w:tr>
      <w:tr w:rsidR="00800791" w:rsidRPr="00C86A14" w14:paraId="591BA1DF" w14:textId="77777777" w:rsidTr="00800791">
        <w:tc>
          <w:tcPr>
            <w:tcW w:w="2470" w:type="dxa"/>
          </w:tcPr>
          <w:p w14:paraId="32CB71B8" w14:textId="77777777" w:rsidR="00800791" w:rsidRPr="00C86A14" w:rsidRDefault="0080079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Título</w:t>
            </w:r>
          </w:p>
        </w:tc>
        <w:tc>
          <w:tcPr>
            <w:tcW w:w="6358" w:type="dxa"/>
          </w:tcPr>
          <w:p w14:paraId="41D66634" w14:textId="7489E961" w:rsidR="00800791" w:rsidRPr="00C86A14" w:rsidRDefault="009A5D19" w:rsidP="009A5D19">
            <w:pPr>
              <w:spacing w:line="360" w:lineRule="auto"/>
              <w:jc w:val="both"/>
              <w:rPr>
                <w:rFonts w:ascii="Arial" w:eastAsia="Arial Unicode MS" w:hAnsi="Arial" w:cs="Arial"/>
                <w:color w:val="000000"/>
                <w:sz w:val="24"/>
                <w:szCs w:val="24"/>
              </w:rPr>
            </w:pPr>
            <w:r>
              <w:rPr>
                <w:rFonts w:ascii="Arial" w:eastAsia="Arial Unicode MS" w:hAnsi="Arial" w:cs="Arial"/>
                <w:color w:val="000000"/>
                <w:sz w:val="24"/>
                <w:szCs w:val="24"/>
              </w:rPr>
              <w:t>Los e</w:t>
            </w:r>
            <w:r w:rsidRPr="00C86A14">
              <w:rPr>
                <w:rFonts w:ascii="Arial" w:eastAsia="Arial Unicode MS" w:hAnsi="Arial" w:cs="Arial"/>
                <w:color w:val="000000"/>
                <w:sz w:val="24"/>
                <w:szCs w:val="24"/>
              </w:rPr>
              <w:t xml:space="preserve">rrores </w:t>
            </w:r>
            <w:r>
              <w:rPr>
                <w:rFonts w:ascii="Arial" w:eastAsia="Arial Unicode MS" w:hAnsi="Arial" w:cs="Arial"/>
                <w:color w:val="000000"/>
                <w:sz w:val="24"/>
                <w:szCs w:val="24"/>
              </w:rPr>
              <w:t>y la</w:t>
            </w:r>
            <w:r w:rsidRPr="00C86A14">
              <w:rPr>
                <w:rFonts w:ascii="Arial" w:eastAsia="Arial Unicode MS" w:hAnsi="Arial" w:cs="Arial"/>
                <w:color w:val="000000"/>
                <w:sz w:val="24"/>
                <w:szCs w:val="24"/>
              </w:rPr>
              <w:t xml:space="preserve"> </w:t>
            </w:r>
            <w:r w:rsidR="00800791" w:rsidRPr="00C86A14">
              <w:rPr>
                <w:rFonts w:ascii="Arial" w:eastAsia="Arial Unicode MS" w:hAnsi="Arial" w:cs="Arial"/>
                <w:color w:val="000000"/>
                <w:sz w:val="24"/>
                <w:szCs w:val="24"/>
              </w:rPr>
              <w:t>incertidumbre en las mediciones</w:t>
            </w:r>
          </w:p>
        </w:tc>
      </w:tr>
      <w:tr w:rsidR="00800791" w:rsidRPr="00C86A14" w14:paraId="656853A1" w14:textId="77777777" w:rsidTr="00800791">
        <w:tc>
          <w:tcPr>
            <w:tcW w:w="2470" w:type="dxa"/>
          </w:tcPr>
          <w:p w14:paraId="141DBEB5" w14:textId="77777777" w:rsidR="00800791" w:rsidRPr="00C86A14" w:rsidRDefault="0080079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58" w:type="dxa"/>
          </w:tcPr>
          <w:p w14:paraId="5429DF4C" w14:textId="0518955B" w:rsidR="00800791" w:rsidRPr="00C86A14" w:rsidRDefault="0080079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Interactivo que </w:t>
            </w:r>
            <w:r w:rsidR="009338A5" w:rsidRPr="00C86A14">
              <w:rPr>
                <w:rFonts w:ascii="Arial" w:eastAsia="Arial Unicode MS" w:hAnsi="Arial" w:cs="Arial"/>
                <w:color w:val="000000"/>
                <w:sz w:val="24"/>
                <w:szCs w:val="24"/>
              </w:rPr>
              <w:t>permite la comprensión de la te</w:t>
            </w:r>
            <w:r w:rsidRPr="00C86A14">
              <w:rPr>
                <w:rFonts w:ascii="Arial" w:eastAsia="Arial Unicode MS" w:hAnsi="Arial" w:cs="Arial"/>
                <w:color w:val="000000"/>
                <w:sz w:val="24"/>
                <w:szCs w:val="24"/>
              </w:rPr>
              <w:t xml:space="preserve">oría del error a partir de un ejemplo práctico. </w:t>
            </w:r>
          </w:p>
        </w:tc>
      </w:tr>
    </w:tbl>
    <w:p w14:paraId="53C472A3" w14:textId="77777777" w:rsidR="00800791" w:rsidRPr="00C86A14" w:rsidRDefault="00800791" w:rsidP="00C86A14">
      <w:pPr>
        <w:pStyle w:val="u"/>
        <w:spacing w:before="0" w:beforeAutospacing="0" w:after="0" w:afterAutospacing="0" w:line="360" w:lineRule="auto"/>
        <w:jc w:val="both"/>
        <w:rPr>
          <w:rStyle w:val="un"/>
          <w:rFonts w:ascii="Arial" w:eastAsia="Arial Unicode MS" w:hAnsi="Arial" w:cs="Arial"/>
          <w:color w:val="333333"/>
        </w:rPr>
      </w:pPr>
    </w:p>
    <w:p w14:paraId="1D57FB42" w14:textId="77777777" w:rsidR="004D06D3" w:rsidRPr="00C86A14" w:rsidRDefault="004D06D3" w:rsidP="00C86A14">
      <w:pPr>
        <w:pStyle w:val="u"/>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Las medidas están afectadas por dos</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tipos de errores</w:t>
      </w:r>
      <w:r w:rsidRPr="00C86A14">
        <w:rPr>
          <w:rStyle w:val="un"/>
          <w:rFonts w:ascii="Arial" w:eastAsia="Arial Unicode MS" w:hAnsi="Arial" w:cs="Arial"/>
          <w:color w:val="333333"/>
        </w:rPr>
        <w:t>:</w:t>
      </w:r>
    </w:p>
    <w:p w14:paraId="7F4D684C" w14:textId="77777777" w:rsidR="00FF3AB0" w:rsidRPr="00C86A14" w:rsidRDefault="00FF3AB0" w:rsidP="00C86A14">
      <w:pPr>
        <w:pStyle w:val="u"/>
        <w:spacing w:before="0" w:beforeAutospacing="0" w:after="0" w:afterAutospacing="0" w:line="360" w:lineRule="auto"/>
        <w:jc w:val="both"/>
        <w:rPr>
          <w:rFonts w:ascii="Arial" w:eastAsia="Arial Unicode MS" w:hAnsi="Arial" w:cs="Arial"/>
          <w:color w:val="333333"/>
        </w:rPr>
      </w:pPr>
    </w:p>
    <w:p w14:paraId="534EC7E0" w14:textId="1B7821E9" w:rsidR="004D06D3" w:rsidRPr="00C86A14" w:rsidRDefault="004D06D3" w:rsidP="00C86A14">
      <w:pPr>
        <w:numPr>
          <w:ilvl w:val="0"/>
          <w:numId w:val="10"/>
        </w:numPr>
        <w:spacing w:after="0" w:line="360" w:lineRule="auto"/>
        <w:ind w:left="300"/>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Los errores</w:t>
      </w:r>
      <w:r w:rsidRPr="00C86A14">
        <w:rPr>
          <w:rStyle w:val="apple-converted-space"/>
          <w:rFonts w:ascii="Arial" w:eastAsia="Arial Unicode MS" w:hAnsi="Arial" w:cs="Arial"/>
          <w:color w:val="333333"/>
          <w:sz w:val="24"/>
          <w:szCs w:val="24"/>
        </w:rPr>
        <w:t> </w:t>
      </w:r>
      <w:r w:rsidRPr="00C86A14">
        <w:rPr>
          <w:rStyle w:val="Textoennegrita"/>
          <w:rFonts w:ascii="Arial" w:eastAsia="Arial Unicode MS" w:hAnsi="Arial" w:cs="Arial"/>
          <w:color w:val="333333"/>
          <w:sz w:val="24"/>
          <w:szCs w:val="24"/>
        </w:rPr>
        <w:t>sistemáticos</w:t>
      </w:r>
      <w:r w:rsidRPr="00C86A14">
        <w:rPr>
          <w:rStyle w:val="un"/>
          <w:rFonts w:ascii="Arial" w:eastAsia="Arial Unicode MS" w:hAnsi="Arial" w:cs="Arial"/>
          <w:color w:val="333333"/>
          <w:sz w:val="24"/>
          <w:szCs w:val="24"/>
        </w:rPr>
        <w:t>: son errores que se repiten en todas las medidas realizadas con un instrumento y que afectan todas las mediciones en el mismo sentido</w:t>
      </w:r>
      <w:r w:rsidR="00FF3AB0" w:rsidRPr="00C86A14">
        <w:rPr>
          <w:rStyle w:val="un"/>
          <w:rFonts w:ascii="Arial" w:eastAsia="Arial Unicode MS" w:hAnsi="Arial" w:cs="Arial"/>
          <w:color w:val="333333"/>
          <w:sz w:val="24"/>
          <w:szCs w:val="24"/>
        </w:rPr>
        <w:t xml:space="preserve"> y magnitud</w:t>
      </w:r>
      <w:r w:rsidRPr="00C86A14">
        <w:rPr>
          <w:rStyle w:val="un"/>
          <w:rFonts w:ascii="Arial" w:eastAsia="Arial Unicode MS" w:hAnsi="Arial" w:cs="Arial"/>
          <w:color w:val="333333"/>
          <w:sz w:val="24"/>
          <w:szCs w:val="24"/>
        </w:rPr>
        <w:t>, pueden deberse a un mal calibrado del aparato, a un defecto de fabricación o a una técnica de medición imperfecta. Se pueden eliminar calibrando bien el instrumento, cambiándolo por otro o modificando el procedimiento.</w:t>
      </w:r>
      <w:r w:rsidR="00D84F36" w:rsidRPr="00C86A14">
        <w:rPr>
          <w:rStyle w:val="un"/>
          <w:rFonts w:ascii="Arial" w:eastAsia="Arial Unicode MS" w:hAnsi="Arial" w:cs="Arial"/>
          <w:color w:val="333333"/>
          <w:sz w:val="24"/>
          <w:szCs w:val="24"/>
        </w:rPr>
        <w:t xml:space="preserve"> Estos no se pueden reducir </w:t>
      </w:r>
      <w:r w:rsidR="009A5D19">
        <w:rPr>
          <w:rStyle w:val="un"/>
          <w:rFonts w:ascii="Arial" w:eastAsia="Arial Unicode MS" w:hAnsi="Arial" w:cs="Arial"/>
          <w:color w:val="333333"/>
          <w:sz w:val="24"/>
          <w:szCs w:val="24"/>
        </w:rPr>
        <w:t xml:space="preserve">con el aumento del </w:t>
      </w:r>
      <w:r w:rsidR="00D84F36" w:rsidRPr="00C86A14">
        <w:rPr>
          <w:rStyle w:val="un"/>
          <w:rFonts w:ascii="Arial" w:eastAsia="Arial Unicode MS" w:hAnsi="Arial" w:cs="Arial"/>
          <w:color w:val="333333"/>
          <w:sz w:val="24"/>
          <w:szCs w:val="24"/>
        </w:rPr>
        <w:t xml:space="preserve">número de repeticiones de la medida. </w:t>
      </w:r>
    </w:p>
    <w:p w14:paraId="1056BF5C" w14:textId="44F77560" w:rsidR="004D06D3" w:rsidRPr="00C86A14" w:rsidRDefault="004D06D3" w:rsidP="00C86A14">
      <w:pPr>
        <w:numPr>
          <w:ilvl w:val="0"/>
          <w:numId w:val="10"/>
        </w:numPr>
        <w:spacing w:after="0" w:line="360" w:lineRule="auto"/>
        <w:ind w:left="300"/>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Los errores</w:t>
      </w:r>
      <w:r w:rsidRPr="00C86A14">
        <w:rPr>
          <w:rStyle w:val="apple-converted-space"/>
          <w:rFonts w:ascii="Arial" w:eastAsia="Arial Unicode MS" w:hAnsi="Arial" w:cs="Arial"/>
          <w:color w:val="333333"/>
          <w:sz w:val="24"/>
          <w:szCs w:val="24"/>
        </w:rPr>
        <w:t> </w:t>
      </w:r>
      <w:r w:rsidRPr="00C86A14">
        <w:rPr>
          <w:rStyle w:val="Textoennegrita"/>
          <w:rFonts w:ascii="Arial" w:eastAsia="Arial Unicode MS" w:hAnsi="Arial" w:cs="Arial"/>
          <w:color w:val="333333"/>
          <w:sz w:val="24"/>
          <w:szCs w:val="24"/>
        </w:rPr>
        <w:t>aleatorios</w:t>
      </w:r>
      <w:r w:rsidRPr="00C86A14">
        <w:rPr>
          <w:rStyle w:val="un"/>
          <w:rFonts w:ascii="Arial" w:eastAsia="Arial Unicode MS" w:hAnsi="Arial" w:cs="Arial"/>
          <w:color w:val="333333"/>
          <w:sz w:val="24"/>
          <w:szCs w:val="24"/>
        </w:rPr>
        <w:t>: son errores que se producen de un modo irregular, variando en magnitud y sentido de forma aleatoria.</w:t>
      </w:r>
      <w:r w:rsidRPr="00C86A14">
        <w:rPr>
          <w:rStyle w:val="apple-converted-space"/>
          <w:rFonts w:ascii="Arial" w:eastAsia="Arial Unicode MS" w:hAnsi="Arial" w:cs="Arial"/>
          <w:color w:val="333333"/>
          <w:sz w:val="24"/>
          <w:szCs w:val="24"/>
        </w:rPr>
        <w:t> </w:t>
      </w:r>
      <w:r w:rsidRPr="00C86A14">
        <w:rPr>
          <w:rStyle w:val="un"/>
          <w:rFonts w:ascii="Arial" w:eastAsia="Arial Unicode MS" w:hAnsi="Arial" w:cs="Arial"/>
          <w:color w:val="333333"/>
          <w:sz w:val="24"/>
          <w:szCs w:val="24"/>
        </w:rPr>
        <w:t>Son difíciles de prever y reducen la calidad de la medición.</w:t>
      </w:r>
      <w:r w:rsidRPr="00C86A14">
        <w:rPr>
          <w:rStyle w:val="apple-converted-space"/>
          <w:rFonts w:ascii="Arial" w:eastAsia="Arial Unicode MS" w:hAnsi="Arial" w:cs="Arial"/>
          <w:color w:val="333333"/>
          <w:sz w:val="24"/>
          <w:szCs w:val="24"/>
        </w:rPr>
        <w:t> </w:t>
      </w:r>
      <w:r w:rsidRPr="00C86A14">
        <w:rPr>
          <w:rStyle w:val="un"/>
          <w:rFonts w:ascii="Arial" w:eastAsia="Arial Unicode MS" w:hAnsi="Arial" w:cs="Arial"/>
          <w:color w:val="333333"/>
          <w:sz w:val="24"/>
          <w:szCs w:val="24"/>
        </w:rPr>
        <w:t>Un ejemplo de error aleatorio es un cambio de presión atmosférica que afecte a nuestra medida.</w:t>
      </w:r>
      <w:r w:rsidRPr="00C86A14">
        <w:rPr>
          <w:rStyle w:val="apple-converted-space"/>
          <w:rFonts w:ascii="Arial" w:eastAsia="Arial Unicode MS" w:hAnsi="Arial" w:cs="Arial"/>
          <w:color w:val="333333"/>
          <w:sz w:val="24"/>
          <w:szCs w:val="24"/>
        </w:rPr>
        <w:t> </w:t>
      </w:r>
      <w:r w:rsidRPr="00C86A14">
        <w:rPr>
          <w:rStyle w:val="un"/>
          <w:rFonts w:ascii="Arial" w:eastAsia="Arial Unicode MS" w:hAnsi="Arial" w:cs="Arial"/>
          <w:color w:val="333333"/>
          <w:sz w:val="24"/>
          <w:szCs w:val="24"/>
        </w:rPr>
        <w:t>La forma de minimizarlos consiste en realizar muchas mediciones (para que las desviaciones se compensen) y calcular el promedio.</w:t>
      </w:r>
      <w:r w:rsidR="006E240F" w:rsidRPr="00C86A14">
        <w:rPr>
          <w:rStyle w:val="un"/>
          <w:rFonts w:ascii="Arial" w:eastAsia="Arial Unicode MS" w:hAnsi="Arial" w:cs="Arial"/>
          <w:color w:val="333333"/>
          <w:sz w:val="24"/>
          <w:szCs w:val="24"/>
        </w:rPr>
        <w:t xml:space="preserve"> Pueden reducirse aumentando el número de mediciones.</w:t>
      </w:r>
    </w:p>
    <w:p w14:paraId="5EE1F3EF" w14:textId="77777777" w:rsidR="004D06D3" w:rsidRPr="00C86A14" w:rsidRDefault="004D06D3" w:rsidP="00C86A14">
      <w:pPr>
        <w:pStyle w:val="u"/>
        <w:spacing w:before="0" w:beforeAutospacing="0" w:after="0" w:afterAutospacing="0" w:line="360" w:lineRule="auto"/>
        <w:jc w:val="both"/>
        <w:rPr>
          <w:rFonts w:ascii="Arial" w:eastAsia="Arial Unicode MS" w:hAnsi="Arial" w:cs="Arial"/>
          <w:color w:val="333333"/>
        </w:rPr>
      </w:pPr>
    </w:p>
    <w:p w14:paraId="74ECABF6" w14:textId="6E837A4B" w:rsidR="00FF3AB0" w:rsidRPr="00C86A14" w:rsidRDefault="00FF3AB0" w:rsidP="00C86A14">
      <w:pPr>
        <w:pStyle w:val="u"/>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En física,</w:t>
      </w:r>
      <w:r w:rsidR="00D576E1" w:rsidRPr="00C86A14">
        <w:rPr>
          <w:rStyle w:val="un"/>
          <w:rFonts w:ascii="Arial" w:eastAsia="Arial Unicode MS" w:hAnsi="Arial" w:cs="Arial"/>
          <w:color w:val="333333"/>
        </w:rPr>
        <w:t xml:space="preserve"> existe</w:t>
      </w:r>
      <w:r w:rsidRPr="00C86A14">
        <w:rPr>
          <w:rStyle w:val="un"/>
          <w:rFonts w:ascii="Arial" w:eastAsia="Arial Unicode MS" w:hAnsi="Arial" w:cs="Arial"/>
          <w:color w:val="333333"/>
        </w:rPr>
        <w:t xml:space="preserve"> otro tipo de error</w:t>
      </w:r>
      <w:r w:rsidR="009A5D19">
        <w:rPr>
          <w:rStyle w:val="un"/>
          <w:rFonts w:ascii="Arial" w:eastAsia="Arial Unicode MS" w:hAnsi="Arial" w:cs="Arial"/>
          <w:color w:val="333333"/>
        </w:rPr>
        <w:t>:</w:t>
      </w:r>
      <w:r w:rsidR="009A5D19" w:rsidRPr="00C86A14">
        <w:rPr>
          <w:rStyle w:val="un"/>
          <w:rFonts w:ascii="Arial" w:eastAsia="Arial Unicode MS" w:hAnsi="Arial" w:cs="Arial"/>
          <w:color w:val="333333"/>
        </w:rPr>
        <w:t xml:space="preserve"> </w:t>
      </w:r>
      <w:r w:rsidRPr="00C86A14">
        <w:rPr>
          <w:rStyle w:val="un"/>
          <w:rFonts w:ascii="Arial" w:eastAsia="Arial Unicode MS" w:hAnsi="Arial" w:cs="Arial"/>
          <w:color w:val="333333"/>
        </w:rPr>
        <w:t>la</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diferencia entre el valor medido</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y el</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valor verdadero</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 xml:space="preserve">o </w:t>
      </w:r>
      <w:r w:rsidRPr="00C86A14">
        <w:rPr>
          <w:rStyle w:val="Textoennegrita"/>
          <w:rFonts w:ascii="Arial" w:eastAsia="Arial Unicode MS" w:hAnsi="Arial" w:cs="Arial"/>
          <w:color w:val="333333"/>
        </w:rPr>
        <w:t>real</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de la medida.</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 xml:space="preserve">Los científicos efectúan las medidas y calculan el </w:t>
      </w:r>
      <w:r w:rsidRPr="00C86A14">
        <w:rPr>
          <w:rStyle w:val="un"/>
          <w:rFonts w:ascii="Arial" w:eastAsia="Arial Unicode MS" w:hAnsi="Arial" w:cs="Arial"/>
          <w:color w:val="333333"/>
        </w:rPr>
        <w:lastRenderedPageBreak/>
        <w:t>error por medio de técnicas estadísticas que les proporcionan el rango dentro del cual se halla el verdadero valor de la medida.</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Cuanto más pequeño sea el error, más se acercará la medida al valor verdadero.</w:t>
      </w:r>
    </w:p>
    <w:p w14:paraId="0F03945C" w14:textId="77777777" w:rsidR="00807310" w:rsidRPr="00C86A14" w:rsidRDefault="00807310" w:rsidP="00C86A14">
      <w:pPr>
        <w:pStyle w:val="u"/>
        <w:spacing w:before="0" w:beforeAutospacing="0" w:after="0" w:afterAutospacing="0" w:line="360" w:lineRule="auto"/>
        <w:jc w:val="both"/>
        <w:rPr>
          <w:rFonts w:ascii="Arial" w:eastAsia="Arial Unicode MS" w:hAnsi="Arial" w:cs="Arial"/>
          <w:color w:val="333333"/>
        </w:rPr>
      </w:pPr>
    </w:p>
    <w:p w14:paraId="4775ABA9" w14:textId="2FBB008F" w:rsidR="00F856C9" w:rsidRPr="00C86A14" w:rsidRDefault="00F856C9" w:rsidP="00C86A14">
      <w:pPr>
        <w:pStyle w:val="u"/>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La</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exactitud</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de una medida está relacionada con la magnitud del error</w:t>
      </w:r>
      <w:r w:rsidR="006E240F" w:rsidRPr="00C86A14">
        <w:rPr>
          <w:rStyle w:val="un"/>
          <w:rFonts w:ascii="Arial" w:eastAsia="Arial Unicode MS" w:hAnsi="Arial" w:cs="Arial"/>
          <w:color w:val="333333"/>
        </w:rPr>
        <w:t xml:space="preserve"> sistemático</w:t>
      </w:r>
      <w:r w:rsidRPr="00C86A14">
        <w:rPr>
          <w:rStyle w:val="un"/>
          <w:rFonts w:ascii="Arial" w:eastAsia="Arial Unicode MS" w:hAnsi="Arial" w:cs="Arial"/>
          <w:color w:val="333333"/>
        </w:rPr>
        <w:t>, es más exacta cuanto más pequeño e</w:t>
      </w:r>
      <w:r w:rsidR="006E240F" w:rsidRPr="00C86A14">
        <w:rPr>
          <w:rStyle w:val="un"/>
          <w:rFonts w:ascii="Arial" w:eastAsia="Arial Unicode MS" w:hAnsi="Arial" w:cs="Arial"/>
          <w:color w:val="333333"/>
        </w:rPr>
        <w:t>s este</w:t>
      </w:r>
      <w:r w:rsidRPr="00C86A14">
        <w:rPr>
          <w:rStyle w:val="un"/>
          <w:rFonts w:ascii="Arial" w:eastAsia="Arial Unicode MS" w:hAnsi="Arial" w:cs="Arial"/>
          <w:color w:val="333333"/>
        </w:rPr>
        <w:t xml:space="preserve"> error.</w:t>
      </w:r>
    </w:p>
    <w:p w14:paraId="077D303C" w14:textId="77777777" w:rsidR="00995B2F" w:rsidRPr="00C86A14" w:rsidRDefault="00995B2F" w:rsidP="00C86A14">
      <w:pPr>
        <w:pStyle w:val="u"/>
        <w:spacing w:before="0" w:beforeAutospacing="0" w:after="0" w:afterAutospacing="0" w:line="360" w:lineRule="auto"/>
        <w:jc w:val="both"/>
        <w:rPr>
          <w:rFonts w:ascii="Arial" w:eastAsia="Arial Unicode MS" w:hAnsi="Arial" w:cs="Arial"/>
          <w:color w:val="333333"/>
        </w:rPr>
      </w:pPr>
    </w:p>
    <w:p w14:paraId="18CB2FD6" w14:textId="645EAD87" w:rsidR="00D13B01" w:rsidRPr="00C86A14" w:rsidRDefault="00F856C9" w:rsidP="00C86A14">
      <w:pPr>
        <w:pStyle w:val="u"/>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Por su parte, la</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precisión</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de una medida indica su desviación con respecto a un valor promedio obtenido por repetición de la lectura con el mismo instrumento y en las mismas condiciones experimentales.</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Cuanto menor es la desviación, mayor es la precisión.</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 xml:space="preserve">Asimismo, mientras que la exactitud puede determinarse con una sola medida, para evaluar la precisión es necesario realizar varias </w:t>
      </w:r>
      <w:r w:rsidR="00792F7D" w:rsidRPr="00C86A14">
        <w:rPr>
          <w:rStyle w:val="un"/>
          <w:rFonts w:ascii="Arial" w:eastAsia="Arial Unicode MS" w:hAnsi="Arial" w:cs="Arial"/>
          <w:color w:val="333333"/>
        </w:rPr>
        <w:t>medi</w:t>
      </w:r>
      <w:r w:rsidR="00792F7D">
        <w:rPr>
          <w:rStyle w:val="un"/>
          <w:rFonts w:ascii="Arial" w:eastAsia="Arial Unicode MS" w:hAnsi="Arial" w:cs="Arial"/>
          <w:color w:val="333333"/>
        </w:rPr>
        <w:t>ciones</w:t>
      </w:r>
      <w:r w:rsidRPr="00C86A14">
        <w:rPr>
          <w:rStyle w:val="un"/>
          <w:rFonts w:ascii="Arial" w:eastAsia="Arial Unicode MS" w:hAnsi="Arial" w:cs="Arial"/>
          <w:color w:val="333333"/>
        </w:rPr>
        <w:t>.</w:t>
      </w:r>
      <w:r w:rsidR="00D13B01" w:rsidRPr="00C86A14">
        <w:rPr>
          <w:rStyle w:val="un"/>
          <w:rFonts w:ascii="Arial" w:eastAsia="Arial Unicode MS" w:hAnsi="Arial" w:cs="Arial"/>
          <w:color w:val="333333"/>
        </w:rPr>
        <w:t xml:space="preserve"> La precisión está relacionada con los errores aleatorios, es más </w:t>
      </w:r>
      <w:r w:rsidR="004B3483" w:rsidRPr="00C86A14">
        <w:rPr>
          <w:rStyle w:val="un"/>
          <w:rFonts w:ascii="Arial" w:eastAsia="Arial Unicode MS" w:hAnsi="Arial" w:cs="Arial"/>
          <w:color w:val="333333"/>
        </w:rPr>
        <w:t>precisa</w:t>
      </w:r>
      <w:r w:rsidR="00D13B01" w:rsidRPr="00C86A14">
        <w:rPr>
          <w:rStyle w:val="un"/>
          <w:rFonts w:ascii="Arial" w:eastAsia="Arial Unicode MS" w:hAnsi="Arial" w:cs="Arial"/>
          <w:color w:val="333333"/>
        </w:rPr>
        <w:t xml:space="preserve"> cuanto más pequeño es este error.</w:t>
      </w:r>
    </w:p>
    <w:p w14:paraId="19C17C9D" w14:textId="77777777" w:rsidR="00082D82" w:rsidRPr="00C86A14" w:rsidRDefault="00082D82" w:rsidP="00C86A14">
      <w:pPr>
        <w:pStyle w:val="u"/>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938"/>
        <w:gridCol w:w="8116"/>
      </w:tblGrid>
      <w:tr w:rsidR="00082D82" w:rsidRPr="00C86A14" w14:paraId="19DB541D" w14:textId="77777777" w:rsidTr="009860F3">
        <w:tc>
          <w:tcPr>
            <w:tcW w:w="8828" w:type="dxa"/>
            <w:gridSpan w:val="2"/>
            <w:shd w:val="clear" w:color="auto" w:fill="0D0D0D" w:themeFill="text1" w:themeFillTint="F2"/>
          </w:tcPr>
          <w:p w14:paraId="3F2C1982" w14:textId="77777777" w:rsidR="00082D82" w:rsidRPr="00C86A14" w:rsidRDefault="00082D82"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082D82" w:rsidRPr="00C86A14" w14:paraId="33FECA86" w14:textId="77777777" w:rsidTr="009860F3">
        <w:tc>
          <w:tcPr>
            <w:tcW w:w="2451" w:type="dxa"/>
          </w:tcPr>
          <w:p w14:paraId="0E36A5BE" w14:textId="77777777" w:rsidR="00082D82" w:rsidRPr="00C86A14" w:rsidRDefault="00082D82"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77" w:type="dxa"/>
          </w:tcPr>
          <w:p w14:paraId="61812F41" w14:textId="3183FBAA" w:rsidR="00082D82" w:rsidRPr="00C86A14" w:rsidRDefault="00082D82"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_IMG11</w:t>
            </w:r>
          </w:p>
        </w:tc>
      </w:tr>
      <w:tr w:rsidR="00082D82" w:rsidRPr="00C86A14" w14:paraId="408346A6" w14:textId="77777777" w:rsidTr="009860F3">
        <w:tc>
          <w:tcPr>
            <w:tcW w:w="2451" w:type="dxa"/>
          </w:tcPr>
          <w:p w14:paraId="50AC3E76" w14:textId="77777777" w:rsidR="00082D82" w:rsidRPr="00C86A14" w:rsidRDefault="00082D8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77" w:type="dxa"/>
          </w:tcPr>
          <w:p w14:paraId="7AE50F27" w14:textId="1F340317" w:rsidR="00082D82" w:rsidRPr="00C86A14" w:rsidRDefault="00792F7D" w:rsidP="00C86A14">
            <w:pPr>
              <w:spacing w:line="360" w:lineRule="auto"/>
              <w:jc w:val="both"/>
              <w:rPr>
                <w:rFonts w:ascii="Arial" w:eastAsia="Arial Unicode MS" w:hAnsi="Arial" w:cs="Arial"/>
                <w:color w:val="000000"/>
                <w:sz w:val="24"/>
                <w:szCs w:val="24"/>
              </w:rPr>
            </w:pPr>
            <w:r>
              <w:rPr>
                <w:rFonts w:ascii="Arial" w:eastAsia="Arial Unicode MS" w:hAnsi="Arial" w:cs="Arial"/>
                <w:color w:val="000000"/>
                <w:sz w:val="24"/>
                <w:szCs w:val="24"/>
              </w:rPr>
              <w:t>La e</w:t>
            </w:r>
            <w:r w:rsidRPr="00C86A14">
              <w:rPr>
                <w:rFonts w:ascii="Arial" w:eastAsia="Arial Unicode MS" w:hAnsi="Arial" w:cs="Arial"/>
                <w:color w:val="000000"/>
                <w:sz w:val="24"/>
                <w:szCs w:val="24"/>
              </w:rPr>
              <w:t xml:space="preserve">xactitud </w:t>
            </w:r>
            <w:r w:rsidR="00082D82" w:rsidRPr="00C86A14">
              <w:rPr>
                <w:rFonts w:ascii="Arial" w:eastAsia="Arial Unicode MS" w:hAnsi="Arial" w:cs="Arial"/>
                <w:color w:val="000000"/>
                <w:sz w:val="24"/>
                <w:szCs w:val="24"/>
              </w:rPr>
              <w:t xml:space="preserve">y precisión en una medida </w:t>
            </w:r>
          </w:p>
        </w:tc>
      </w:tr>
      <w:tr w:rsidR="00082D82" w:rsidRPr="00C86A14" w14:paraId="0AAA08DA" w14:textId="77777777" w:rsidTr="009860F3">
        <w:tc>
          <w:tcPr>
            <w:tcW w:w="2451" w:type="dxa"/>
          </w:tcPr>
          <w:p w14:paraId="073A3556" w14:textId="77777777" w:rsidR="00082D82" w:rsidRPr="00C86A14" w:rsidRDefault="00082D8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Código Shutterstock (o URL o la ruta en AulaPlaneta</w:t>
            </w:r>
            <w:r w:rsidRPr="00C86A14">
              <w:rPr>
                <w:rFonts w:ascii="Arial" w:eastAsia="Arial Unicode MS" w:hAnsi="Arial" w:cs="Arial"/>
                <w:b/>
                <w:color w:val="000000"/>
                <w:sz w:val="24"/>
                <w:szCs w:val="24"/>
              </w:rPr>
              <w:lastRenderedPageBreak/>
              <w:t>)</w:t>
            </w:r>
          </w:p>
        </w:tc>
        <w:tc>
          <w:tcPr>
            <w:tcW w:w="6377" w:type="dxa"/>
          </w:tcPr>
          <w:p w14:paraId="740FBEEC" w14:textId="704FFD79" w:rsidR="007348B8" w:rsidRPr="00C86A14" w:rsidRDefault="001E60B4" w:rsidP="00C86A14">
            <w:pPr>
              <w:spacing w:line="360" w:lineRule="auto"/>
              <w:jc w:val="both"/>
              <w:rPr>
                <w:rFonts w:ascii="Arial" w:eastAsia="Arial Unicode MS" w:hAnsi="Arial" w:cs="Arial"/>
                <w:sz w:val="24"/>
                <w:szCs w:val="24"/>
              </w:rPr>
            </w:pPr>
            <w:hyperlink r:id="rId54" w:history="1">
              <w:r w:rsidR="007348B8" w:rsidRPr="00C86A14">
                <w:rPr>
                  <w:rStyle w:val="Hipervnculo"/>
                  <w:rFonts w:ascii="Arial" w:eastAsia="Arial Unicode MS" w:hAnsi="Arial" w:cs="Arial"/>
                  <w:sz w:val="24"/>
                  <w:szCs w:val="24"/>
                </w:rPr>
                <w:t>https://upload.wikimedia.org/wikipedia/commons/thumb/3/3a/High_precision_Low_accuracy.svg/1024px-High_precision_Low_accuracy.svg.png</w:t>
              </w:r>
            </w:hyperlink>
          </w:p>
          <w:p w14:paraId="4FB2BC0F" w14:textId="77777777" w:rsidR="007348B8" w:rsidRPr="00C86A14" w:rsidRDefault="007348B8" w:rsidP="00C86A14">
            <w:pPr>
              <w:spacing w:line="360" w:lineRule="auto"/>
              <w:jc w:val="both"/>
              <w:rPr>
                <w:rFonts w:ascii="Arial" w:eastAsia="Arial Unicode MS" w:hAnsi="Arial" w:cs="Arial"/>
                <w:sz w:val="24"/>
                <w:szCs w:val="24"/>
              </w:rPr>
            </w:pPr>
          </w:p>
          <w:p w14:paraId="03F86EB4" w14:textId="2A3567A9" w:rsidR="007348B8" w:rsidRPr="00C86A14" w:rsidRDefault="001E60B4" w:rsidP="00C86A14">
            <w:pPr>
              <w:spacing w:line="360" w:lineRule="auto"/>
              <w:jc w:val="both"/>
              <w:rPr>
                <w:rFonts w:ascii="Arial" w:eastAsia="Arial Unicode MS" w:hAnsi="Arial" w:cs="Arial"/>
                <w:sz w:val="24"/>
                <w:szCs w:val="24"/>
              </w:rPr>
            </w:pPr>
            <w:hyperlink r:id="rId55" w:history="1">
              <w:r w:rsidR="007348B8" w:rsidRPr="00C86A14">
                <w:rPr>
                  <w:rStyle w:val="Hipervnculo"/>
                  <w:rFonts w:ascii="Arial" w:eastAsia="Arial Unicode MS" w:hAnsi="Arial" w:cs="Arial"/>
                  <w:sz w:val="24"/>
                  <w:szCs w:val="24"/>
                </w:rPr>
                <w:t>http://www.mbfys.ru.nl/staff/j.vangisbergen/endnote/endnotepdfs/colleges/NEUROBIOFYSICA/HC%20colleges/plaatjes%20en%20files/vestibulair/high-accuracy-low-precision.jpg</w:t>
              </w:r>
            </w:hyperlink>
          </w:p>
          <w:p w14:paraId="7B9006B5" w14:textId="77777777" w:rsidR="007348B8" w:rsidRPr="00C86A14" w:rsidRDefault="007348B8" w:rsidP="00C86A14">
            <w:pPr>
              <w:spacing w:line="360" w:lineRule="auto"/>
              <w:jc w:val="both"/>
              <w:rPr>
                <w:rFonts w:ascii="Arial" w:eastAsia="Arial Unicode MS" w:hAnsi="Arial" w:cs="Arial"/>
                <w:sz w:val="24"/>
                <w:szCs w:val="24"/>
              </w:rPr>
            </w:pPr>
          </w:p>
          <w:p w14:paraId="5DD6893F" w14:textId="4C6FF883" w:rsidR="007348B8" w:rsidRPr="00C86A14" w:rsidRDefault="007348B8"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Mantener las imágenes en las posiciones indicadas </w:t>
            </w:r>
            <w:r w:rsidR="00EF7EA8" w:rsidRPr="00C86A14">
              <w:rPr>
                <w:rFonts w:ascii="Arial" w:eastAsia="Arial Unicode MS" w:hAnsi="Arial" w:cs="Arial"/>
                <w:sz w:val="24"/>
                <w:szCs w:val="24"/>
              </w:rPr>
              <w:t xml:space="preserve">arriba y abajo y hacerles un marco alrededor y de separación. </w:t>
            </w:r>
          </w:p>
          <w:p w14:paraId="1B1C58C6" w14:textId="77777777" w:rsidR="007348B8" w:rsidRPr="00C86A14" w:rsidRDefault="007348B8" w:rsidP="00C86A14">
            <w:pPr>
              <w:spacing w:line="360" w:lineRule="auto"/>
              <w:jc w:val="both"/>
              <w:rPr>
                <w:rFonts w:ascii="Arial" w:eastAsia="Arial Unicode MS" w:hAnsi="Arial" w:cs="Arial"/>
                <w:sz w:val="24"/>
                <w:szCs w:val="24"/>
              </w:rPr>
            </w:pPr>
          </w:p>
          <w:p w14:paraId="0BC6436A" w14:textId="77777777" w:rsidR="00EF7EA8" w:rsidRPr="00C86A14" w:rsidRDefault="00F679CC" w:rsidP="00C86A14">
            <w:pPr>
              <w:spacing w:line="360" w:lineRule="auto"/>
              <w:jc w:val="both"/>
              <w:rPr>
                <w:rFonts w:ascii="Arial" w:eastAsia="Arial Unicode MS" w:hAnsi="Arial" w:cs="Arial"/>
                <w:sz w:val="24"/>
                <w:szCs w:val="24"/>
              </w:rPr>
            </w:pPr>
            <w:r w:rsidRPr="00C86A14">
              <w:rPr>
                <w:rFonts w:ascii="Arial" w:eastAsia="Arial Unicode MS" w:hAnsi="Arial" w:cs="Arial"/>
                <w:noProof/>
                <w:sz w:val="24"/>
                <w:szCs w:val="24"/>
                <w:lang w:val="es-ES" w:eastAsia="es-ES"/>
              </w:rPr>
              <w:lastRenderedPageBreak/>
              <w:drawing>
                <wp:inline distT="0" distB="0" distL="0" distR="0" wp14:anchorId="42BF5410" wp14:editId="61A95B32">
                  <wp:extent cx="1428750" cy="1428750"/>
                  <wp:effectExtent l="0" t="0" r="0" b="0"/>
                  <wp:docPr id="4" name="Imagen 4" descr="https://upload.wikimedia.org/wikipedia/commons/thumb/1/10/High_accuracy_Low_precision.svg/150px-High_accuracy_Low_preci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1/10/High_accuracy_Low_precision.svg/150px-High_accuracy_Low_precision.sv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7E9DA209" w14:textId="77777777" w:rsidR="00EF7EA8" w:rsidRPr="00C86A14" w:rsidRDefault="00EF7EA8" w:rsidP="00C86A14">
            <w:pPr>
              <w:spacing w:line="360" w:lineRule="auto"/>
              <w:jc w:val="both"/>
              <w:rPr>
                <w:rFonts w:ascii="Arial" w:eastAsia="Arial Unicode MS" w:hAnsi="Arial" w:cs="Arial"/>
                <w:sz w:val="24"/>
                <w:szCs w:val="24"/>
              </w:rPr>
            </w:pPr>
          </w:p>
          <w:p w14:paraId="00A31004" w14:textId="5014F3A7" w:rsidR="00082D82" w:rsidRPr="00C86A14" w:rsidRDefault="00F679CC"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 </w:t>
            </w:r>
            <w:r w:rsidRPr="00C86A14">
              <w:rPr>
                <w:rFonts w:ascii="Arial" w:eastAsia="Arial Unicode MS" w:hAnsi="Arial" w:cs="Arial"/>
                <w:noProof/>
                <w:sz w:val="24"/>
                <w:szCs w:val="24"/>
                <w:lang w:val="es-ES" w:eastAsia="es-ES"/>
              </w:rPr>
              <w:drawing>
                <wp:inline distT="0" distB="0" distL="0" distR="0" wp14:anchorId="6BB0DC3F" wp14:editId="7EFB78F1">
                  <wp:extent cx="1428750" cy="1428750"/>
                  <wp:effectExtent l="0" t="0" r="0" b="0"/>
                  <wp:docPr id="6" name="Imagen 6" descr="https://upload.wikimedia.org/wikipedia/commons/thumb/3/3a/High_precision_Low_accuracy.svg/150px-High_precision_Low_accurac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3/3a/High_precision_Low_accuracy.svg/150px-High_precision_Low_accuracy.sv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tc>
      </w:tr>
      <w:tr w:rsidR="00082D82" w:rsidRPr="00C86A14" w14:paraId="5A722643" w14:textId="77777777" w:rsidTr="009860F3">
        <w:tc>
          <w:tcPr>
            <w:tcW w:w="2451" w:type="dxa"/>
          </w:tcPr>
          <w:p w14:paraId="38224ACB" w14:textId="77777777" w:rsidR="00082D82" w:rsidRPr="00C86A14" w:rsidRDefault="00082D8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Pie de imagen</w:t>
            </w:r>
          </w:p>
        </w:tc>
        <w:tc>
          <w:tcPr>
            <w:tcW w:w="6377" w:type="dxa"/>
          </w:tcPr>
          <w:p w14:paraId="00190219" w14:textId="7DCBFD9F" w:rsidR="00082D82" w:rsidRPr="00C86A14" w:rsidRDefault="00792F7D" w:rsidP="00792F7D">
            <w:pPr>
              <w:pStyle w:val="NormalWeb"/>
              <w:shd w:val="clear" w:color="auto" w:fill="58585A"/>
              <w:spacing w:before="75" w:beforeAutospacing="0" w:after="0" w:afterAutospacing="0" w:line="360" w:lineRule="auto"/>
              <w:jc w:val="both"/>
              <w:rPr>
                <w:rFonts w:ascii="Arial" w:eastAsia="Arial Unicode MS" w:hAnsi="Arial" w:cs="Arial"/>
                <w:color w:val="000000"/>
              </w:rPr>
            </w:pPr>
            <w:r>
              <w:rPr>
                <w:rFonts w:ascii="Arial" w:eastAsia="Arial Unicode MS" w:hAnsi="Arial" w:cs="Arial"/>
                <w:color w:val="000000"/>
              </w:rPr>
              <w:t>Comparación de</w:t>
            </w:r>
            <w:r w:rsidRPr="00C86A14">
              <w:rPr>
                <w:rFonts w:ascii="Arial" w:eastAsia="Arial Unicode MS" w:hAnsi="Arial" w:cs="Arial"/>
                <w:color w:val="000000"/>
              </w:rPr>
              <w:t xml:space="preserve"> </w:t>
            </w:r>
            <w:r w:rsidR="00E04C42" w:rsidRPr="00C86A14">
              <w:rPr>
                <w:rFonts w:ascii="Arial" w:eastAsia="Arial Unicode MS" w:hAnsi="Arial" w:cs="Arial"/>
                <w:color w:val="000000"/>
              </w:rPr>
              <w:t>la exactitud y precisión con un juego de tiro al blanco</w:t>
            </w:r>
            <w:r w:rsidR="00B4021D" w:rsidRPr="00C86A14">
              <w:rPr>
                <w:rFonts w:ascii="Arial" w:eastAsia="Arial Unicode MS" w:hAnsi="Arial" w:cs="Arial"/>
                <w:color w:val="000000"/>
              </w:rPr>
              <w:t xml:space="preserve">: </w:t>
            </w:r>
            <w:r>
              <w:rPr>
                <w:rFonts w:ascii="Arial" w:eastAsia="Arial Unicode MS" w:hAnsi="Arial" w:cs="Arial"/>
                <w:color w:val="000000"/>
              </w:rPr>
              <w:t>l</w:t>
            </w:r>
            <w:r w:rsidRPr="00C86A14">
              <w:rPr>
                <w:rFonts w:ascii="Arial" w:eastAsia="Arial Unicode MS" w:hAnsi="Arial" w:cs="Arial"/>
                <w:color w:val="000000"/>
              </w:rPr>
              <w:t xml:space="preserve">a </w:t>
            </w:r>
            <w:r w:rsidR="007348B8" w:rsidRPr="00C86A14">
              <w:rPr>
                <w:rFonts w:ascii="Arial" w:eastAsia="Arial Unicode MS" w:hAnsi="Arial" w:cs="Arial"/>
                <w:color w:val="000000"/>
              </w:rPr>
              <w:t xml:space="preserve">imagen </w:t>
            </w:r>
            <w:r w:rsidR="00EF7EA8" w:rsidRPr="00C86A14">
              <w:rPr>
                <w:rFonts w:ascii="Arial" w:eastAsia="Arial Unicode MS" w:hAnsi="Arial" w:cs="Arial"/>
                <w:color w:val="000000"/>
              </w:rPr>
              <w:t>superior representa una medida</w:t>
            </w:r>
            <w:r w:rsidR="00623D00">
              <w:rPr>
                <w:rFonts w:ascii="Arial" w:eastAsia="Arial Unicode MS" w:hAnsi="Arial" w:cs="Arial"/>
                <w:color w:val="000000"/>
              </w:rPr>
              <w:t xml:space="preserve"> </w:t>
            </w:r>
            <w:r w:rsidR="00EF7EA8" w:rsidRPr="00C86A14">
              <w:rPr>
                <w:rFonts w:ascii="Arial" w:eastAsia="Arial Unicode MS" w:hAnsi="Arial" w:cs="Arial"/>
                <w:color w:val="000000"/>
              </w:rPr>
              <w:t>con baja precisión</w:t>
            </w:r>
            <w:r w:rsidR="009B340C" w:rsidRPr="00C86A14">
              <w:rPr>
                <w:rFonts w:ascii="Arial" w:eastAsia="Arial Unicode MS" w:hAnsi="Arial" w:cs="Arial"/>
                <w:color w:val="000000"/>
              </w:rPr>
              <w:t xml:space="preserve"> (las medidas están alejadas del blanco o dato central)</w:t>
            </w:r>
            <w:r w:rsidR="00EF7EA8" w:rsidRPr="00C86A14">
              <w:rPr>
                <w:rFonts w:ascii="Arial" w:eastAsia="Arial Unicode MS" w:hAnsi="Arial" w:cs="Arial"/>
                <w:color w:val="000000"/>
              </w:rPr>
              <w:t xml:space="preserve"> y baja exactitud</w:t>
            </w:r>
            <w:r w:rsidR="009B340C" w:rsidRPr="00C86A14">
              <w:rPr>
                <w:rFonts w:ascii="Arial" w:eastAsia="Arial Unicode MS" w:hAnsi="Arial" w:cs="Arial"/>
                <w:color w:val="000000"/>
              </w:rPr>
              <w:t xml:space="preserve"> (las medidas están dispersas)</w:t>
            </w:r>
            <w:r w:rsidR="00EF7EA8" w:rsidRPr="00C86A14">
              <w:rPr>
                <w:rFonts w:ascii="Arial" w:eastAsia="Arial Unicode MS" w:hAnsi="Arial" w:cs="Arial"/>
                <w:color w:val="000000"/>
              </w:rPr>
              <w:t>, mientras que la inferior indica baja exactitud (</w:t>
            </w:r>
            <w:r w:rsidR="00B4021D" w:rsidRPr="00C86A14">
              <w:rPr>
                <w:rFonts w:ascii="Arial" w:eastAsia="Arial Unicode MS" w:hAnsi="Arial" w:cs="Arial"/>
                <w:color w:val="000000"/>
              </w:rPr>
              <w:t xml:space="preserve">las medidas </w:t>
            </w:r>
            <w:r w:rsidR="00EF7EA8" w:rsidRPr="00C86A14">
              <w:rPr>
                <w:rFonts w:ascii="Arial" w:eastAsia="Arial Unicode MS" w:hAnsi="Arial" w:cs="Arial"/>
                <w:color w:val="000000"/>
              </w:rPr>
              <w:t xml:space="preserve">están alejados </w:t>
            </w:r>
            <w:r w:rsidR="00B4021D" w:rsidRPr="00C86A14">
              <w:rPr>
                <w:rFonts w:ascii="Arial" w:eastAsia="Arial Unicode MS" w:hAnsi="Arial" w:cs="Arial"/>
                <w:color w:val="000000"/>
              </w:rPr>
              <w:t>del dato</w:t>
            </w:r>
            <w:r w:rsidR="00EF7EA8" w:rsidRPr="00C86A14">
              <w:rPr>
                <w:rFonts w:ascii="Arial" w:eastAsia="Arial Unicode MS" w:hAnsi="Arial" w:cs="Arial"/>
                <w:color w:val="000000"/>
              </w:rPr>
              <w:t xml:space="preserve"> central)</w:t>
            </w:r>
            <w:r w:rsidR="00623D00">
              <w:rPr>
                <w:rFonts w:ascii="Arial" w:eastAsia="Arial Unicode MS" w:hAnsi="Arial" w:cs="Arial"/>
                <w:color w:val="000000"/>
              </w:rPr>
              <w:t xml:space="preserve"> </w:t>
            </w:r>
            <w:r w:rsidR="00B4021D" w:rsidRPr="00C86A14">
              <w:rPr>
                <w:rFonts w:ascii="Arial" w:eastAsia="Arial Unicode MS" w:hAnsi="Arial" w:cs="Arial"/>
                <w:color w:val="000000"/>
              </w:rPr>
              <w:t>y buena precisión (</w:t>
            </w:r>
            <w:r>
              <w:rPr>
                <w:rFonts w:ascii="Arial" w:eastAsia="Arial Unicode MS" w:hAnsi="Arial" w:cs="Arial"/>
                <w:color w:val="000000"/>
              </w:rPr>
              <w:t>l</w:t>
            </w:r>
            <w:r w:rsidRPr="00C86A14">
              <w:rPr>
                <w:rFonts w:ascii="Arial" w:eastAsia="Arial Unicode MS" w:hAnsi="Arial" w:cs="Arial"/>
                <w:color w:val="000000"/>
              </w:rPr>
              <w:t xml:space="preserve">os </w:t>
            </w:r>
            <w:r w:rsidR="00B4021D" w:rsidRPr="00C86A14">
              <w:rPr>
                <w:rFonts w:ascii="Arial" w:eastAsia="Arial Unicode MS" w:hAnsi="Arial" w:cs="Arial"/>
                <w:color w:val="000000"/>
              </w:rPr>
              <w:t>datos están cercanos entre sí).</w:t>
            </w:r>
          </w:p>
        </w:tc>
      </w:tr>
      <w:tr w:rsidR="00082D82" w:rsidRPr="00C86A14" w14:paraId="2815A9D3" w14:textId="77777777" w:rsidTr="009860F3">
        <w:tc>
          <w:tcPr>
            <w:tcW w:w="2451" w:type="dxa"/>
          </w:tcPr>
          <w:p w14:paraId="6832C67C" w14:textId="77777777" w:rsidR="00082D82" w:rsidRPr="00C86A14" w:rsidRDefault="00082D82"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Ubicación del pie de imagen</w:t>
            </w:r>
          </w:p>
        </w:tc>
        <w:tc>
          <w:tcPr>
            <w:tcW w:w="6377" w:type="dxa"/>
          </w:tcPr>
          <w:p w14:paraId="7EF56AF8" w14:textId="4CD2E919" w:rsidR="00082D82" w:rsidRPr="00C86A14" w:rsidRDefault="00EF7EA8"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Lateral </w:t>
            </w:r>
          </w:p>
        </w:tc>
      </w:tr>
    </w:tbl>
    <w:p w14:paraId="6DA69DE6" w14:textId="77777777" w:rsidR="00082D82" w:rsidRPr="00C86A14" w:rsidRDefault="00082D82" w:rsidP="00C86A14">
      <w:pPr>
        <w:pStyle w:val="u"/>
        <w:spacing w:before="0" w:beforeAutospacing="0" w:after="0" w:afterAutospacing="0" w:line="360" w:lineRule="auto"/>
        <w:jc w:val="both"/>
        <w:rPr>
          <w:rStyle w:val="un"/>
          <w:rFonts w:ascii="Arial" w:eastAsia="Arial Unicode MS" w:hAnsi="Arial" w:cs="Arial"/>
          <w:color w:val="333333"/>
        </w:rPr>
      </w:pPr>
    </w:p>
    <w:p w14:paraId="34049E54" w14:textId="77777777" w:rsidR="00A539A8" w:rsidRPr="00C86A14" w:rsidRDefault="00A539A8" w:rsidP="00C86A14">
      <w:pPr>
        <w:pStyle w:val="u"/>
        <w:spacing w:before="0" w:beforeAutospacing="0" w:after="0" w:afterAutospacing="0" w:line="360" w:lineRule="auto"/>
        <w:jc w:val="both"/>
        <w:rPr>
          <w:rStyle w:val="un"/>
          <w:rFonts w:ascii="Arial" w:eastAsia="Arial Unicode MS" w:hAnsi="Arial" w:cs="Arial"/>
          <w:color w:val="333333"/>
        </w:rPr>
      </w:pPr>
    </w:p>
    <w:p w14:paraId="0880A3C0" w14:textId="77777777" w:rsidR="00954E80" w:rsidRPr="00C86A14" w:rsidRDefault="00954E80" w:rsidP="00C86A14">
      <w:pPr>
        <w:pStyle w:val="u"/>
        <w:spacing w:before="0" w:beforeAutospacing="0" w:after="0" w:afterAutospacing="0" w:line="360" w:lineRule="auto"/>
        <w:jc w:val="both"/>
        <w:rPr>
          <w:rStyle w:val="un"/>
          <w:rFonts w:ascii="Arial" w:eastAsia="Arial Unicode MS" w:hAnsi="Arial" w:cs="Arial"/>
          <w:color w:val="333333"/>
        </w:rPr>
      </w:pPr>
    </w:p>
    <w:p w14:paraId="4A16B565" w14:textId="77777777" w:rsidR="00954E80" w:rsidRPr="00C86A14" w:rsidRDefault="00954E80" w:rsidP="00C86A14">
      <w:pPr>
        <w:pStyle w:val="u"/>
        <w:spacing w:before="0" w:beforeAutospacing="0" w:after="0" w:afterAutospacing="0" w:line="360" w:lineRule="auto"/>
        <w:jc w:val="both"/>
        <w:rPr>
          <w:rStyle w:val="un"/>
          <w:rFonts w:ascii="Arial" w:eastAsia="Arial Unicode MS" w:hAnsi="Arial" w:cs="Arial"/>
          <w:color w:val="333333"/>
        </w:rPr>
      </w:pPr>
    </w:p>
    <w:p w14:paraId="6439C9D1" w14:textId="77777777" w:rsidR="00954E80" w:rsidRPr="00C86A14" w:rsidRDefault="00954E80" w:rsidP="00C86A14">
      <w:pPr>
        <w:pStyle w:val="u"/>
        <w:spacing w:before="0" w:beforeAutospacing="0" w:after="0" w:afterAutospacing="0" w:line="360" w:lineRule="auto"/>
        <w:jc w:val="both"/>
        <w:rPr>
          <w:rStyle w:val="un"/>
          <w:rFonts w:ascii="Arial" w:eastAsia="Arial Unicode MS" w:hAnsi="Arial" w:cs="Arial"/>
          <w:color w:val="333333"/>
        </w:rPr>
      </w:pPr>
    </w:p>
    <w:p w14:paraId="180046DF" w14:textId="77777777" w:rsidR="00954E80" w:rsidRPr="00C86A14" w:rsidRDefault="00954E80" w:rsidP="00C86A14">
      <w:pPr>
        <w:pStyle w:val="u"/>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60"/>
        <w:gridCol w:w="6486"/>
      </w:tblGrid>
      <w:tr w:rsidR="00954E80" w:rsidRPr="00C86A14" w14:paraId="49F32891" w14:textId="77777777" w:rsidTr="009860F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2C3BB3F" w14:textId="77777777" w:rsidR="00954E80" w:rsidRPr="00C86A14" w:rsidRDefault="00954E80"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lastRenderedPageBreak/>
              <w:t>Practica: recurso aprovechado</w:t>
            </w:r>
          </w:p>
        </w:tc>
      </w:tr>
      <w:tr w:rsidR="00954E80" w:rsidRPr="00C86A14" w14:paraId="2610EDCD"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6823DC" w14:textId="77777777" w:rsidR="00954E80" w:rsidRPr="00C86A14" w:rsidRDefault="00954E80"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874430" w14:textId="674DCEC8" w:rsidR="00954E80" w:rsidRPr="00C86A14" w:rsidRDefault="00954E8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00DC3C43" w:rsidRPr="00C86A14">
              <w:rPr>
                <w:rFonts w:ascii="Arial" w:eastAsia="Arial Unicode MS" w:hAnsi="Arial" w:cs="Arial"/>
                <w:color w:val="000000"/>
                <w:sz w:val="24"/>
                <w:szCs w:val="24"/>
              </w:rPr>
              <w:t xml:space="preserve"> _REC210</w:t>
            </w:r>
          </w:p>
          <w:p w14:paraId="063478F4" w14:textId="6AD6F524" w:rsidR="00954E80" w:rsidRPr="00C86A14" w:rsidRDefault="00954E80" w:rsidP="00C86A14">
            <w:pPr>
              <w:spacing w:line="360" w:lineRule="auto"/>
              <w:jc w:val="both"/>
              <w:rPr>
                <w:rFonts w:ascii="Arial" w:eastAsia="Arial Unicode MS" w:hAnsi="Arial" w:cs="Arial"/>
                <w:b/>
                <w:color w:val="000000"/>
                <w:sz w:val="24"/>
                <w:szCs w:val="24"/>
              </w:rPr>
            </w:pPr>
          </w:p>
        </w:tc>
      </w:tr>
      <w:tr w:rsidR="00954E80" w:rsidRPr="00C86A14" w14:paraId="1F8CE81E"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7F9E0C" w14:textId="77777777" w:rsidR="00954E80" w:rsidRPr="00C86A14" w:rsidRDefault="00954E8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DF24A1" w14:textId="5354603D" w:rsidR="00954E80" w:rsidRPr="00C86A14" w:rsidRDefault="00954E8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ciencia/4. Las medidas/</w:t>
            </w:r>
            <w:r w:rsidR="00973438" w:rsidRPr="00C86A14">
              <w:rPr>
                <w:rFonts w:ascii="Arial" w:eastAsia="Arial Unicode MS" w:hAnsi="Arial" w:cs="Arial"/>
                <w:sz w:val="24"/>
                <w:szCs w:val="24"/>
              </w:rPr>
              <w:t>4.3 Los errores de medición/Practica/Aprende conceptos sobre instrumentos de medición y medidas</w:t>
            </w:r>
            <w:r w:rsidRPr="00C86A14">
              <w:rPr>
                <w:rFonts w:ascii="Arial" w:eastAsia="Arial Unicode MS" w:hAnsi="Arial" w:cs="Arial"/>
                <w:sz w:val="24"/>
                <w:szCs w:val="24"/>
              </w:rPr>
              <w:t xml:space="preserve"> </w:t>
            </w:r>
          </w:p>
        </w:tc>
      </w:tr>
      <w:tr w:rsidR="00954E80" w:rsidRPr="00C86A14" w14:paraId="54545BE7"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B18024" w14:textId="77777777" w:rsidR="00954E80" w:rsidRPr="00C86A14" w:rsidRDefault="00954E8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3E8C8" w14:textId="77777777" w:rsidR="00954E80" w:rsidRPr="00C86A14" w:rsidRDefault="00C30517" w:rsidP="00C86A14">
            <w:pPr>
              <w:spacing w:after="160" w:line="360" w:lineRule="auto"/>
              <w:jc w:val="both"/>
              <w:rPr>
                <w:rFonts w:ascii="Arial" w:eastAsia="Arial Unicode MS" w:hAnsi="Arial" w:cs="Arial"/>
                <w:color w:val="000000"/>
                <w:sz w:val="24"/>
                <w:szCs w:val="24"/>
              </w:rPr>
            </w:pPr>
            <w:r w:rsidRPr="00C86A14">
              <w:rPr>
                <w:rStyle w:val="un"/>
                <w:rFonts w:ascii="Arial" w:eastAsia="Arial Unicode MS" w:hAnsi="Arial" w:cs="Arial"/>
                <w:noProof/>
                <w:color w:val="333333"/>
                <w:sz w:val="24"/>
                <w:szCs w:val="24"/>
                <w:lang w:val="es-ES" w:eastAsia="es-ES"/>
              </w:rPr>
              <w:drawing>
                <wp:inline distT="0" distB="0" distL="0" distR="0" wp14:anchorId="767FA941" wp14:editId="79B90B50">
                  <wp:extent cx="3974507" cy="263842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74507" cy="2638425"/>
                          </a:xfrm>
                          <a:prstGeom prst="rect">
                            <a:avLst/>
                          </a:prstGeom>
                          <a:noFill/>
                          <a:ln>
                            <a:noFill/>
                          </a:ln>
                        </pic:spPr>
                      </pic:pic>
                    </a:graphicData>
                  </a:graphic>
                </wp:inline>
              </w:drawing>
            </w:r>
          </w:p>
          <w:p w14:paraId="638DDC96" w14:textId="1E1DE7A0" w:rsidR="00C30517" w:rsidRPr="00C86A14" w:rsidRDefault="00C30517"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Añadir la palabra sistemático en el recuadro indicado. </w:t>
            </w:r>
          </w:p>
        </w:tc>
      </w:tr>
      <w:tr w:rsidR="00954E80" w:rsidRPr="00C86A14" w14:paraId="0DD72FE2"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569EF5" w14:textId="77777777" w:rsidR="00954E80" w:rsidRPr="00C86A14" w:rsidRDefault="00954E80"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1D0860" w14:textId="730D13C4" w:rsidR="00954E80" w:rsidRPr="00C86A14" w:rsidRDefault="00C30517"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Identifica términos científicos relacionados con las mediciones</w:t>
            </w:r>
          </w:p>
        </w:tc>
      </w:tr>
      <w:tr w:rsidR="00954E80" w:rsidRPr="00C86A14" w14:paraId="724F9962"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549EE3" w14:textId="77777777" w:rsidR="00954E80" w:rsidRPr="00C86A14" w:rsidRDefault="00954E80"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01D44" w14:textId="28638E9C" w:rsidR="00954E80" w:rsidRPr="00C86A14" w:rsidRDefault="00954E8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cuyo objetivo es </w:t>
            </w:r>
            <w:r w:rsidR="00094FB6" w:rsidRPr="00C86A14">
              <w:rPr>
                <w:rFonts w:ascii="Arial" w:eastAsia="Arial Unicode MS" w:hAnsi="Arial" w:cs="Arial"/>
                <w:color w:val="000000"/>
                <w:sz w:val="24"/>
                <w:szCs w:val="24"/>
              </w:rPr>
              <w:t xml:space="preserve">aprender conceptos sobre </w:t>
            </w:r>
            <w:ins w:id="56" w:author="María" w:date="2015-09-18T23:45:00Z">
              <w:r w:rsidR="00792F7D">
                <w:rPr>
                  <w:rFonts w:ascii="Arial" w:eastAsia="Arial Unicode MS" w:hAnsi="Arial" w:cs="Arial"/>
                  <w:color w:val="000000"/>
                  <w:sz w:val="24"/>
                  <w:szCs w:val="24"/>
                </w:rPr>
                <w:t xml:space="preserve">la </w:t>
              </w:r>
            </w:ins>
            <w:r w:rsidR="00094FB6" w:rsidRPr="00C86A14">
              <w:rPr>
                <w:rFonts w:ascii="Arial" w:eastAsia="Arial Unicode MS" w:hAnsi="Arial" w:cs="Arial"/>
                <w:color w:val="000000"/>
                <w:sz w:val="24"/>
                <w:szCs w:val="24"/>
              </w:rPr>
              <w:t xml:space="preserve">teoría de la medida en ciencias naturales. </w:t>
            </w:r>
          </w:p>
        </w:tc>
      </w:tr>
    </w:tbl>
    <w:p w14:paraId="5DAB9AB9" w14:textId="77777777" w:rsidR="00954E80" w:rsidRPr="00C86A14" w:rsidRDefault="00954E80" w:rsidP="00C86A14">
      <w:pPr>
        <w:pStyle w:val="u"/>
        <w:spacing w:before="0" w:beforeAutospacing="0" w:after="0" w:afterAutospacing="0" w:line="360" w:lineRule="auto"/>
        <w:jc w:val="both"/>
        <w:rPr>
          <w:rStyle w:val="un"/>
          <w:rFonts w:ascii="Arial" w:eastAsia="Arial Unicode MS" w:hAnsi="Arial" w:cs="Arial"/>
          <w:color w:val="333333"/>
        </w:rPr>
      </w:pPr>
    </w:p>
    <w:p w14:paraId="1B5B9083" w14:textId="77777777" w:rsidR="00954E80" w:rsidRPr="00C86A14" w:rsidRDefault="00954E80" w:rsidP="00C86A14">
      <w:pPr>
        <w:pStyle w:val="u"/>
        <w:spacing w:before="0" w:beforeAutospacing="0" w:after="0" w:afterAutospacing="0" w:line="360" w:lineRule="auto"/>
        <w:jc w:val="both"/>
        <w:rPr>
          <w:rStyle w:val="un"/>
          <w:rFonts w:ascii="Arial" w:eastAsia="Arial Unicode MS" w:hAnsi="Arial" w:cs="Arial"/>
          <w:color w:val="333333"/>
        </w:rPr>
      </w:pPr>
    </w:p>
    <w:p w14:paraId="732D5C70" w14:textId="77777777" w:rsidR="00970885" w:rsidRPr="00C86A14" w:rsidRDefault="00970885" w:rsidP="00C86A14">
      <w:pPr>
        <w:pStyle w:val="u"/>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1415"/>
        <w:gridCol w:w="7639"/>
      </w:tblGrid>
      <w:tr w:rsidR="00FD478F" w:rsidRPr="00C86A14" w14:paraId="0C98C5A9" w14:textId="77777777" w:rsidTr="009860F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A8A7434" w14:textId="77777777" w:rsidR="00FD478F" w:rsidRPr="00C86A14" w:rsidRDefault="00FD478F"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FD478F" w:rsidRPr="00C86A14" w14:paraId="4EF0EE3D"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E3A4E8" w14:textId="77777777" w:rsidR="00FD478F" w:rsidRPr="00C86A14" w:rsidRDefault="00FD478F"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3A412E" w14:textId="6732806A" w:rsidR="00FD478F" w:rsidRPr="00C86A14" w:rsidRDefault="00FD478F"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00DC3C43" w:rsidRPr="00C86A14">
              <w:rPr>
                <w:rFonts w:ascii="Arial" w:eastAsia="Arial Unicode MS" w:hAnsi="Arial" w:cs="Arial"/>
                <w:color w:val="000000"/>
                <w:sz w:val="24"/>
                <w:szCs w:val="24"/>
              </w:rPr>
              <w:t xml:space="preserve"> _REC220</w:t>
            </w:r>
          </w:p>
          <w:p w14:paraId="20E366F1" w14:textId="77777777" w:rsidR="00FD478F" w:rsidRPr="00C86A14" w:rsidRDefault="00FD478F" w:rsidP="00C86A14">
            <w:pPr>
              <w:spacing w:line="360" w:lineRule="auto"/>
              <w:jc w:val="both"/>
              <w:rPr>
                <w:rFonts w:ascii="Arial" w:eastAsia="Arial Unicode MS" w:hAnsi="Arial" w:cs="Arial"/>
                <w:b/>
                <w:color w:val="000000"/>
                <w:sz w:val="24"/>
                <w:szCs w:val="24"/>
              </w:rPr>
            </w:pPr>
          </w:p>
        </w:tc>
      </w:tr>
      <w:tr w:rsidR="00FD478F" w:rsidRPr="00C86A14" w14:paraId="5367A7E6"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F066F7" w14:textId="77777777" w:rsidR="00FD478F" w:rsidRPr="00C86A14" w:rsidRDefault="00FD478F"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 xml:space="preserve">Ubicación en Aula </w:t>
            </w:r>
            <w:r w:rsidRPr="00C86A14">
              <w:rPr>
                <w:rFonts w:ascii="Arial" w:eastAsia="Arial Unicode MS" w:hAnsi="Arial" w:cs="Arial"/>
                <w:b/>
                <w:color w:val="000000"/>
                <w:sz w:val="24"/>
                <w:szCs w:val="24"/>
              </w:rPr>
              <w:lastRenderedPageBreak/>
              <w:t>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AACC2D" w14:textId="498BAA05" w:rsidR="00FD478F" w:rsidRPr="00C86A14" w:rsidRDefault="00FD478F"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lastRenderedPageBreak/>
              <w:t>3° ESO/Física y Química/La ciencia/4. Las medidas/4.3 Los errores de medición/Practica/</w:t>
            </w:r>
            <w:r w:rsidR="005847B6" w:rsidRPr="00C86A14">
              <w:rPr>
                <w:rFonts w:ascii="Arial" w:eastAsia="Arial Unicode MS" w:hAnsi="Arial" w:cs="Arial"/>
                <w:sz w:val="24"/>
                <w:szCs w:val="24"/>
              </w:rPr>
              <w:t>Reconoce las cifras significativas</w:t>
            </w:r>
            <w:r w:rsidRPr="00C86A14">
              <w:rPr>
                <w:rFonts w:ascii="Arial" w:eastAsia="Arial Unicode MS" w:hAnsi="Arial" w:cs="Arial"/>
                <w:sz w:val="24"/>
                <w:szCs w:val="24"/>
              </w:rPr>
              <w:t xml:space="preserve"> </w:t>
            </w:r>
          </w:p>
        </w:tc>
      </w:tr>
      <w:tr w:rsidR="00FD478F" w:rsidRPr="00C86A14" w14:paraId="5073C15F"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A0FC52" w14:textId="77777777" w:rsidR="00FD478F" w:rsidRPr="00C86A14" w:rsidRDefault="00FD478F"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94A030" w14:textId="295BEDDD" w:rsidR="006E328B" w:rsidRPr="00C86A14" w:rsidRDefault="006E328B"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Agregar el siguiente enlace como [VER] </w:t>
            </w:r>
            <w:hyperlink r:id="rId59" w:history="1">
              <w:r w:rsidRPr="00C86A14">
                <w:rPr>
                  <w:rStyle w:val="Hipervnculo"/>
                  <w:rFonts w:ascii="Arial" w:eastAsia="Arial Unicode MS" w:hAnsi="Arial" w:cs="Arial"/>
                  <w:sz w:val="24"/>
                  <w:szCs w:val="24"/>
                </w:rPr>
                <w:t>http://www.educaplus.org/formularios/cifrassignificativas.html</w:t>
              </w:r>
            </w:hyperlink>
          </w:p>
          <w:p w14:paraId="0EF71E2F" w14:textId="27BD603D" w:rsidR="006E328B" w:rsidRPr="00C86A14" w:rsidRDefault="002C1D37"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El enunciado debe quedar así</w:t>
            </w:r>
            <w:r w:rsidR="006E328B" w:rsidRPr="00C86A14">
              <w:rPr>
                <w:rFonts w:ascii="Arial" w:eastAsia="Arial Unicode MS" w:hAnsi="Arial" w:cs="Arial"/>
                <w:color w:val="000000"/>
                <w:sz w:val="24"/>
                <w:szCs w:val="24"/>
              </w:rPr>
              <w:t xml:space="preserve">: </w:t>
            </w:r>
          </w:p>
          <w:p w14:paraId="70D37535" w14:textId="0E62C354" w:rsidR="006E328B" w:rsidRPr="00C86A14" w:rsidRDefault="006E328B"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Visita el enlace [VER]</w:t>
            </w:r>
            <w:ins w:id="57" w:author="María" w:date="2015-09-18T23:45:00Z">
              <w:r w:rsidR="00792F7D">
                <w:rPr>
                  <w:rFonts w:ascii="Arial" w:eastAsia="Arial Unicode MS" w:hAnsi="Arial" w:cs="Arial"/>
                  <w:color w:val="000000"/>
                  <w:sz w:val="24"/>
                  <w:szCs w:val="24"/>
                </w:rPr>
                <w:t>;</w:t>
              </w:r>
            </w:ins>
            <w:r w:rsidRPr="00C86A14">
              <w:rPr>
                <w:rFonts w:ascii="Arial" w:eastAsia="Arial Unicode MS" w:hAnsi="Arial" w:cs="Arial"/>
                <w:color w:val="000000"/>
                <w:sz w:val="24"/>
                <w:szCs w:val="24"/>
              </w:rPr>
              <w:t xml:space="preserve"> aprende y practica identificando cuántas cifras significativas tiene cada una de las siguientes medidas.</w:t>
            </w:r>
            <w:r w:rsidR="00623D00">
              <w:rPr>
                <w:rFonts w:ascii="Arial" w:eastAsia="Arial Unicode MS" w:hAnsi="Arial" w:cs="Arial"/>
                <w:color w:val="000000"/>
                <w:sz w:val="24"/>
                <w:szCs w:val="24"/>
              </w:rPr>
              <w:t xml:space="preserve"> </w:t>
            </w:r>
          </w:p>
          <w:p w14:paraId="45D22C53" w14:textId="02E0D615" w:rsidR="006E328B" w:rsidRPr="00C86A14" w:rsidRDefault="005847B6"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object w:dxaOrig="16095" w:dyaOrig="10005" w14:anchorId="0A4F0810">
                <v:shape id="_x0000_i1032" type="#_x0000_t75" style="width:442pt;height:275.35pt" o:ole="">
                  <v:imagedata r:id="rId60" o:title=""/>
                </v:shape>
                <o:OLEObject Type="Embed" ProgID="PBrush" ShapeID="_x0000_i1032" DrawAspect="Content" ObjectID="_1379683209" r:id="rId61"/>
              </w:object>
            </w:r>
          </w:p>
          <w:p w14:paraId="1CFCA07F" w14:textId="5C417D63" w:rsidR="00FD478F" w:rsidRPr="00C86A14" w:rsidRDefault="00FD478F" w:rsidP="00C86A14">
            <w:pPr>
              <w:spacing w:after="160" w:line="360" w:lineRule="auto"/>
              <w:jc w:val="both"/>
              <w:rPr>
                <w:rFonts w:ascii="Arial" w:eastAsia="Arial Unicode MS" w:hAnsi="Arial" w:cs="Arial"/>
                <w:color w:val="000000"/>
                <w:sz w:val="24"/>
                <w:szCs w:val="24"/>
              </w:rPr>
            </w:pPr>
          </w:p>
          <w:p w14:paraId="22A5DF49" w14:textId="577423E4" w:rsidR="00FD478F" w:rsidRPr="00C86A14" w:rsidRDefault="00FD478F" w:rsidP="00C86A14">
            <w:pPr>
              <w:spacing w:after="160" w:line="360" w:lineRule="auto"/>
              <w:jc w:val="both"/>
              <w:rPr>
                <w:rFonts w:ascii="Arial" w:eastAsia="Arial Unicode MS" w:hAnsi="Arial" w:cs="Arial"/>
                <w:color w:val="000000"/>
                <w:sz w:val="24"/>
                <w:szCs w:val="24"/>
              </w:rPr>
            </w:pPr>
          </w:p>
        </w:tc>
      </w:tr>
      <w:tr w:rsidR="00FD478F" w:rsidRPr="00C86A14" w14:paraId="6401FDF4"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CE28CA" w14:textId="77777777" w:rsidR="00FD478F" w:rsidRPr="00C86A14" w:rsidRDefault="00FD478F"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FF879B" w14:textId="5A1C5920" w:rsidR="00FD478F" w:rsidRPr="00C86A14" w:rsidRDefault="00970885"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Reconoce las cifras significativas en una medición</w:t>
            </w:r>
          </w:p>
        </w:tc>
      </w:tr>
      <w:tr w:rsidR="00FD478F" w:rsidRPr="00C86A14" w14:paraId="31D0BD85"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785FC5" w14:textId="77777777" w:rsidR="00FD478F" w:rsidRPr="00C86A14" w:rsidRDefault="00FD478F"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FED226" w14:textId="448558E6" w:rsidR="00FD478F" w:rsidRPr="00C86A14" w:rsidRDefault="00521DB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para practicar el concepto de cifras significativas de una medida. </w:t>
            </w:r>
          </w:p>
        </w:tc>
      </w:tr>
      <w:tr w:rsidR="00521DB9" w:rsidRPr="00C86A14" w14:paraId="52B88FFC"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FAAAD8" w14:textId="0D789449" w:rsidR="00521DB9" w:rsidRPr="00C86A14" w:rsidRDefault="00521DB9"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 xml:space="preserve"> </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78C8B5" w14:textId="77777777" w:rsidR="00521DB9" w:rsidRPr="00C86A14" w:rsidRDefault="00521DB9" w:rsidP="00C86A14">
            <w:pPr>
              <w:spacing w:line="360" w:lineRule="auto"/>
              <w:jc w:val="both"/>
              <w:rPr>
                <w:rFonts w:ascii="Arial" w:eastAsia="Arial Unicode MS" w:hAnsi="Arial" w:cs="Arial"/>
                <w:color w:val="000000"/>
                <w:sz w:val="24"/>
                <w:szCs w:val="24"/>
              </w:rPr>
            </w:pPr>
          </w:p>
        </w:tc>
      </w:tr>
    </w:tbl>
    <w:p w14:paraId="5B58037B" w14:textId="77777777" w:rsidR="00FD478F" w:rsidRPr="00C86A14" w:rsidRDefault="00FD478F" w:rsidP="00C86A14">
      <w:pPr>
        <w:pStyle w:val="u"/>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60"/>
        <w:gridCol w:w="6368"/>
      </w:tblGrid>
      <w:tr w:rsidR="004E2279" w:rsidRPr="00C86A14" w14:paraId="4B5EC43F" w14:textId="77777777" w:rsidTr="009860F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3861EF8" w14:textId="77777777" w:rsidR="004E2279" w:rsidRPr="00C86A14" w:rsidRDefault="004E2279"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lastRenderedPageBreak/>
              <w:t>Practica: recurso aprovechado</w:t>
            </w:r>
          </w:p>
        </w:tc>
      </w:tr>
      <w:tr w:rsidR="004E2279" w:rsidRPr="00C86A14" w14:paraId="6B0985BA"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9B7F8B" w14:textId="77777777" w:rsidR="004E2279" w:rsidRPr="00C86A14" w:rsidRDefault="004E2279"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78B9CF" w14:textId="26E50E8A" w:rsidR="004E2279" w:rsidRPr="00C86A14" w:rsidRDefault="004E227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_REC2</w:t>
            </w:r>
            <w:r w:rsidR="00DC3C43" w:rsidRPr="00C86A14">
              <w:rPr>
                <w:rFonts w:ascii="Arial" w:eastAsia="Arial Unicode MS" w:hAnsi="Arial" w:cs="Arial"/>
                <w:color w:val="000000"/>
                <w:sz w:val="24"/>
                <w:szCs w:val="24"/>
              </w:rPr>
              <w:t>30</w:t>
            </w:r>
          </w:p>
          <w:p w14:paraId="2F7D0A86" w14:textId="77777777" w:rsidR="004E2279" w:rsidRPr="00C86A14" w:rsidRDefault="004E2279" w:rsidP="00C86A14">
            <w:pPr>
              <w:spacing w:line="360" w:lineRule="auto"/>
              <w:jc w:val="both"/>
              <w:rPr>
                <w:rFonts w:ascii="Arial" w:eastAsia="Arial Unicode MS" w:hAnsi="Arial" w:cs="Arial"/>
                <w:b/>
                <w:color w:val="000000"/>
                <w:sz w:val="24"/>
                <w:szCs w:val="24"/>
              </w:rPr>
            </w:pPr>
          </w:p>
        </w:tc>
      </w:tr>
      <w:tr w:rsidR="004E2279" w:rsidRPr="00C86A14" w14:paraId="64FC98BD"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5C229C" w14:textId="77777777" w:rsidR="004E2279" w:rsidRPr="00C86A14" w:rsidRDefault="004E227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8A631" w14:textId="1F85C9E7" w:rsidR="004E2279" w:rsidRPr="00C86A14" w:rsidRDefault="004E227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3° ESO/Física y Química/La ciencia/4. Las medidas/4.3 Los errores de medición/Practica/¿Qué sabes de los errores de medición? </w:t>
            </w:r>
          </w:p>
        </w:tc>
      </w:tr>
      <w:tr w:rsidR="004E2279" w:rsidRPr="00C86A14" w14:paraId="08676A9A"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7C7CED" w14:textId="77777777" w:rsidR="004E2279" w:rsidRPr="00C86A14" w:rsidRDefault="004E227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241D7D" w14:textId="6A9F7317" w:rsidR="004E2279" w:rsidRPr="00C86A14" w:rsidRDefault="004E2279" w:rsidP="00C86A14">
            <w:pPr>
              <w:spacing w:after="160" w:line="360" w:lineRule="auto"/>
              <w:jc w:val="both"/>
              <w:rPr>
                <w:rFonts w:ascii="Arial" w:eastAsia="Arial Unicode MS" w:hAnsi="Arial" w:cs="Arial"/>
                <w:color w:val="000000"/>
                <w:sz w:val="24"/>
                <w:szCs w:val="24"/>
              </w:rPr>
            </w:pPr>
          </w:p>
          <w:p w14:paraId="408C3314" w14:textId="33D0B013" w:rsidR="004E2279" w:rsidRPr="00C86A14" w:rsidRDefault="00292E5F"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Sin cambio</w:t>
            </w:r>
          </w:p>
          <w:p w14:paraId="5D906B0B" w14:textId="77777777" w:rsidR="004E2279" w:rsidRPr="00C86A14" w:rsidRDefault="004E2279" w:rsidP="00C86A14">
            <w:pPr>
              <w:spacing w:after="160" w:line="360" w:lineRule="auto"/>
              <w:jc w:val="both"/>
              <w:rPr>
                <w:rFonts w:ascii="Arial" w:eastAsia="Arial Unicode MS" w:hAnsi="Arial" w:cs="Arial"/>
                <w:color w:val="000000"/>
                <w:sz w:val="24"/>
                <w:szCs w:val="24"/>
              </w:rPr>
            </w:pPr>
          </w:p>
        </w:tc>
      </w:tr>
      <w:tr w:rsidR="004E2279" w:rsidRPr="00C86A14" w14:paraId="7A78759D"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71551D" w14:textId="77777777" w:rsidR="004E2279" w:rsidRPr="00C86A14" w:rsidRDefault="004E2279"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DAF1BB" w14:textId="2419D6F7" w:rsidR="004E2279" w:rsidRPr="00C86A14" w:rsidRDefault="008431E1"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¿Qué sabes de los errores en las mediciones?</w:t>
            </w:r>
          </w:p>
        </w:tc>
      </w:tr>
      <w:tr w:rsidR="004E2279" w:rsidRPr="00C86A14" w14:paraId="0254DFC7"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450157" w14:textId="77777777" w:rsidR="004E2279" w:rsidRPr="00C86A14" w:rsidRDefault="004E2279"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5169CE" w14:textId="27675CF8" w:rsidR="004E2279" w:rsidRPr="00C86A14" w:rsidRDefault="008431E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para recordar los principales conceptos sobre errores de medición. </w:t>
            </w:r>
          </w:p>
        </w:tc>
      </w:tr>
    </w:tbl>
    <w:p w14:paraId="303ABF94" w14:textId="56B7E4FC" w:rsidR="00A539A8" w:rsidRPr="00C86A14" w:rsidRDefault="00A539A8" w:rsidP="00C86A14">
      <w:pPr>
        <w:pStyle w:val="u"/>
        <w:spacing w:before="0" w:beforeAutospacing="0" w:after="0" w:afterAutospacing="0" w:line="360" w:lineRule="auto"/>
        <w:jc w:val="both"/>
        <w:rPr>
          <w:rStyle w:val="un"/>
          <w:rFonts w:ascii="Arial" w:eastAsia="Arial Unicode MS" w:hAnsi="Arial" w:cs="Arial"/>
          <w:color w:val="333333"/>
        </w:rPr>
      </w:pPr>
    </w:p>
    <w:p w14:paraId="415E99B3" w14:textId="1FE6931A" w:rsidR="00E400A8" w:rsidRPr="00C86A14" w:rsidRDefault="00E400A8" w:rsidP="00C86A14">
      <w:pPr>
        <w:tabs>
          <w:tab w:val="right" w:pos="8498"/>
        </w:tabs>
        <w:spacing w:after="0" w:line="360" w:lineRule="auto"/>
        <w:jc w:val="both"/>
        <w:rPr>
          <w:rFonts w:ascii="Arial" w:eastAsia="Arial Unicode MS" w:hAnsi="Arial" w:cs="Arial"/>
          <w:color w:val="333333"/>
          <w:sz w:val="24"/>
          <w:szCs w:val="24"/>
          <w:shd w:val="clear" w:color="auto" w:fill="FFFFFF"/>
        </w:rPr>
      </w:pPr>
      <w:r w:rsidRPr="00C86A14">
        <w:rPr>
          <w:rFonts w:ascii="Arial" w:eastAsia="Arial Unicode MS" w:hAnsi="Arial" w:cs="Arial"/>
          <w:sz w:val="24"/>
          <w:szCs w:val="24"/>
          <w:highlight w:val="yellow"/>
        </w:rPr>
        <w:t>[SECCIÓN 1</w:t>
      </w:r>
      <w:r w:rsidRPr="00C86A14">
        <w:rPr>
          <w:rFonts w:ascii="Arial" w:eastAsia="Arial Unicode MS" w:hAnsi="Arial" w:cs="Arial"/>
          <w:b/>
          <w:sz w:val="24"/>
          <w:szCs w:val="24"/>
          <w:highlight w:val="yellow"/>
        </w:rPr>
        <w:t>]</w:t>
      </w:r>
      <w:r w:rsidRPr="00C86A14">
        <w:rPr>
          <w:rFonts w:ascii="Arial" w:eastAsia="Arial Unicode MS" w:hAnsi="Arial" w:cs="Arial"/>
          <w:b/>
          <w:sz w:val="24"/>
          <w:szCs w:val="24"/>
        </w:rPr>
        <w:t xml:space="preserve"> Consolidación</w:t>
      </w:r>
    </w:p>
    <w:p w14:paraId="01DE1F2C" w14:textId="77777777" w:rsidR="00E400A8" w:rsidRPr="00C86A14" w:rsidRDefault="00E400A8" w:rsidP="00C86A14">
      <w:pPr>
        <w:tabs>
          <w:tab w:val="right" w:pos="8498"/>
        </w:tabs>
        <w:spacing w:after="0" w:line="360" w:lineRule="auto"/>
        <w:jc w:val="both"/>
        <w:rPr>
          <w:rFonts w:ascii="Arial" w:eastAsia="Arial Unicode MS" w:hAnsi="Arial" w:cs="Arial"/>
          <w:color w:val="333333"/>
          <w:sz w:val="24"/>
          <w:szCs w:val="24"/>
          <w:shd w:val="clear" w:color="auto" w:fill="FFFFFF"/>
        </w:rPr>
      </w:pPr>
      <w:r w:rsidRPr="00C86A14">
        <w:rPr>
          <w:rFonts w:ascii="Arial" w:eastAsia="Arial Unicode MS" w:hAnsi="Arial" w:cs="Arial"/>
          <w:color w:val="333333"/>
          <w:sz w:val="24"/>
          <w:szCs w:val="24"/>
          <w:shd w:val="clear" w:color="auto" w:fill="FFFFFF"/>
        </w:rPr>
        <w:t>Actividades para consolidar lo que has aprendido en esta sección.</w:t>
      </w:r>
    </w:p>
    <w:p w14:paraId="1046405B" w14:textId="77777777" w:rsidR="00132D59" w:rsidRPr="00C86A14" w:rsidRDefault="00132D59" w:rsidP="00C86A14">
      <w:pPr>
        <w:tabs>
          <w:tab w:val="right" w:pos="8498"/>
        </w:tabs>
        <w:spacing w:after="0" w:line="360" w:lineRule="auto"/>
        <w:jc w:val="both"/>
        <w:rPr>
          <w:rFonts w:ascii="Arial" w:eastAsia="Arial Unicode MS" w:hAnsi="Arial" w:cs="Arial"/>
          <w:color w:val="333333"/>
          <w:sz w:val="24"/>
          <w:szCs w:val="24"/>
          <w:shd w:val="clear" w:color="auto" w:fill="FFFFFF"/>
        </w:rPr>
      </w:pPr>
    </w:p>
    <w:tbl>
      <w:tblPr>
        <w:tblStyle w:val="Tablaconcuadrcula"/>
        <w:tblW w:w="0" w:type="auto"/>
        <w:tblLook w:val="04A0" w:firstRow="1" w:lastRow="0" w:firstColumn="1" w:lastColumn="0" w:noHBand="0" w:noVBand="1"/>
      </w:tblPr>
      <w:tblGrid>
        <w:gridCol w:w="2518"/>
        <w:gridCol w:w="6515"/>
      </w:tblGrid>
      <w:tr w:rsidR="00D72300" w:rsidRPr="00C86A14" w14:paraId="33D7A5F5" w14:textId="77777777" w:rsidTr="009860F3">
        <w:tc>
          <w:tcPr>
            <w:tcW w:w="9033" w:type="dxa"/>
            <w:gridSpan w:val="2"/>
            <w:shd w:val="clear" w:color="auto" w:fill="000000" w:themeFill="text1"/>
          </w:tcPr>
          <w:p w14:paraId="0E321EE3" w14:textId="28E54334" w:rsidR="00D72300" w:rsidRPr="00C86A14" w:rsidRDefault="005B5E03"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nuevo</w:t>
            </w:r>
          </w:p>
        </w:tc>
      </w:tr>
      <w:tr w:rsidR="00D72300" w:rsidRPr="00C86A14" w14:paraId="27501F01" w14:textId="77777777" w:rsidTr="009860F3">
        <w:tc>
          <w:tcPr>
            <w:tcW w:w="2518" w:type="dxa"/>
          </w:tcPr>
          <w:p w14:paraId="73068A62" w14:textId="77777777" w:rsidR="00D72300" w:rsidRPr="00C86A14" w:rsidRDefault="00D72300"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15" w:type="dxa"/>
          </w:tcPr>
          <w:p w14:paraId="486F2828" w14:textId="0439D1EE" w:rsidR="005B5E03" w:rsidRPr="00C86A14" w:rsidRDefault="005B5E03"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_REC2</w:t>
            </w:r>
            <w:r w:rsidR="00DC3C43" w:rsidRPr="00C86A14">
              <w:rPr>
                <w:rFonts w:ascii="Arial" w:eastAsia="Arial Unicode MS" w:hAnsi="Arial" w:cs="Arial"/>
                <w:color w:val="000000"/>
                <w:sz w:val="24"/>
                <w:szCs w:val="24"/>
              </w:rPr>
              <w:t>4</w:t>
            </w:r>
            <w:r w:rsidRPr="00C86A14">
              <w:rPr>
                <w:rFonts w:ascii="Arial" w:eastAsia="Arial Unicode MS" w:hAnsi="Arial" w:cs="Arial"/>
                <w:color w:val="000000"/>
                <w:sz w:val="24"/>
                <w:szCs w:val="24"/>
              </w:rPr>
              <w:t>0</w:t>
            </w:r>
          </w:p>
          <w:p w14:paraId="2F237B3F" w14:textId="77777777" w:rsidR="005B5E03" w:rsidRPr="00C86A14" w:rsidRDefault="005B5E03" w:rsidP="00C86A14">
            <w:pPr>
              <w:spacing w:line="360" w:lineRule="auto"/>
              <w:jc w:val="both"/>
              <w:rPr>
                <w:rFonts w:ascii="Arial" w:eastAsia="Arial Unicode MS" w:hAnsi="Arial" w:cs="Arial"/>
                <w:color w:val="000000"/>
                <w:sz w:val="24"/>
                <w:szCs w:val="24"/>
              </w:rPr>
            </w:pPr>
          </w:p>
          <w:p w14:paraId="5CF7BE65" w14:textId="5AC165E7" w:rsidR="00D72300" w:rsidRPr="00C86A14" w:rsidRDefault="00D72300" w:rsidP="00C86A14">
            <w:pPr>
              <w:spacing w:line="360" w:lineRule="auto"/>
              <w:jc w:val="both"/>
              <w:rPr>
                <w:rFonts w:ascii="Arial" w:eastAsia="Arial Unicode MS" w:hAnsi="Arial" w:cs="Arial"/>
                <w:b/>
                <w:color w:val="000000"/>
                <w:sz w:val="24"/>
                <w:szCs w:val="24"/>
              </w:rPr>
            </w:pPr>
          </w:p>
        </w:tc>
      </w:tr>
      <w:tr w:rsidR="00D72300" w:rsidRPr="00C86A14" w14:paraId="7816954E" w14:textId="77777777" w:rsidTr="009860F3">
        <w:tc>
          <w:tcPr>
            <w:tcW w:w="2518" w:type="dxa"/>
          </w:tcPr>
          <w:p w14:paraId="47C23BEF" w14:textId="77777777" w:rsidR="00D72300" w:rsidRPr="00C86A14" w:rsidRDefault="00D7230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Título</w:t>
            </w:r>
          </w:p>
        </w:tc>
        <w:tc>
          <w:tcPr>
            <w:tcW w:w="6515" w:type="dxa"/>
          </w:tcPr>
          <w:p w14:paraId="0182201C" w14:textId="4B84E242" w:rsidR="00D72300" w:rsidRPr="00C86A14" w:rsidRDefault="00344F0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Refuerza tu aprendizaje: Las medidas</w:t>
            </w:r>
          </w:p>
        </w:tc>
      </w:tr>
      <w:tr w:rsidR="00D72300" w:rsidRPr="00C86A14" w14:paraId="69E48E2C" w14:textId="77777777" w:rsidTr="009860F3">
        <w:tc>
          <w:tcPr>
            <w:tcW w:w="2518" w:type="dxa"/>
          </w:tcPr>
          <w:p w14:paraId="156AC7F4" w14:textId="77777777" w:rsidR="00D72300" w:rsidRPr="00C86A14" w:rsidRDefault="00D7230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515" w:type="dxa"/>
          </w:tcPr>
          <w:p w14:paraId="3C8588F9" w14:textId="47AF7141" w:rsidR="00D72300" w:rsidRPr="00C86A14" w:rsidRDefault="00344F00"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Actividad sobre las medidas</w:t>
            </w:r>
          </w:p>
        </w:tc>
      </w:tr>
    </w:tbl>
    <w:p w14:paraId="721F99C1" w14:textId="77777777" w:rsidR="00132D59" w:rsidRPr="00C86A14" w:rsidRDefault="00132D59" w:rsidP="00C86A14">
      <w:pPr>
        <w:tabs>
          <w:tab w:val="right" w:pos="8498"/>
        </w:tabs>
        <w:spacing w:after="0" w:line="360" w:lineRule="auto"/>
        <w:jc w:val="both"/>
        <w:rPr>
          <w:rFonts w:ascii="Arial" w:eastAsia="Arial Unicode MS" w:hAnsi="Arial" w:cs="Arial"/>
          <w:color w:val="333333"/>
          <w:sz w:val="24"/>
          <w:szCs w:val="24"/>
          <w:shd w:val="clear" w:color="auto" w:fill="FFFFFF"/>
        </w:rPr>
      </w:pPr>
    </w:p>
    <w:p w14:paraId="4E5A34C3" w14:textId="15CDB8EC" w:rsidR="00131F4C" w:rsidRPr="00C86A14" w:rsidRDefault="00131F4C" w:rsidP="00C86A14">
      <w:pPr>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t>[SECCIÓN 1</w:t>
      </w:r>
      <w:r w:rsidRPr="00C86A14">
        <w:rPr>
          <w:rFonts w:ascii="Arial" w:eastAsia="Arial Unicode MS" w:hAnsi="Arial" w:cs="Arial"/>
          <w:b/>
          <w:sz w:val="24"/>
          <w:szCs w:val="24"/>
          <w:highlight w:val="yellow"/>
        </w:rPr>
        <w:t>]</w:t>
      </w:r>
      <w:r w:rsidR="000834C3" w:rsidRPr="00C86A14">
        <w:rPr>
          <w:rFonts w:ascii="Arial" w:eastAsia="Arial Unicode MS" w:hAnsi="Arial" w:cs="Arial"/>
          <w:b/>
          <w:sz w:val="24"/>
          <w:szCs w:val="24"/>
        </w:rPr>
        <w:t xml:space="preserve"> La física: </w:t>
      </w:r>
      <w:r w:rsidR="00792F7D">
        <w:rPr>
          <w:rFonts w:ascii="Arial" w:eastAsia="Arial Unicode MS" w:hAnsi="Arial" w:cs="Arial"/>
          <w:b/>
          <w:sz w:val="24"/>
          <w:szCs w:val="24"/>
        </w:rPr>
        <w:t>l</w:t>
      </w:r>
      <w:r w:rsidR="00792F7D" w:rsidRPr="00C86A14">
        <w:rPr>
          <w:rFonts w:ascii="Arial" w:eastAsia="Arial Unicode MS" w:hAnsi="Arial" w:cs="Arial"/>
          <w:b/>
          <w:sz w:val="24"/>
          <w:szCs w:val="24"/>
        </w:rPr>
        <w:t xml:space="preserve">a </w:t>
      </w:r>
      <w:r w:rsidR="000834C3" w:rsidRPr="00C86A14">
        <w:rPr>
          <w:rFonts w:ascii="Arial" w:eastAsia="Arial Unicode MS" w:hAnsi="Arial" w:cs="Arial"/>
          <w:b/>
          <w:sz w:val="24"/>
          <w:szCs w:val="24"/>
        </w:rPr>
        <w:t>materia, el</w:t>
      </w:r>
      <w:r w:rsidRPr="00C86A14">
        <w:rPr>
          <w:rFonts w:ascii="Arial" w:eastAsia="Arial Unicode MS" w:hAnsi="Arial" w:cs="Arial"/>
          <w:b/>
          <w:sz w:val="24"/>
          <w:szCs w:val="24"/>
        </w:rPr>
        <w:t xml:space="preserve"> espacio y el tiempo </w:t>
      </w:r>
    </w:p>
    <w:p w14:paraId="2978E15E" w14:textId="77777777" w:rsidR="008806F8" w:rsidRPr="00C86A14" w:rsidRDefault="008806F8"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7C2363A5" w14:textId="1F6D3FF9" w:rsidR="005E267A" w:rsidRPr="00C86A14" w:rsidRDefault="005E267A"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La</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física</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es una ciencia empírica</w:t>
      </w:r>
      <w:r w:rsidR="000834C3" w:rsidRPr="00C86A14">
        <w:rPr>
          <w:rStyle w:val="un"/>
          <w:rFonts w:ascii="Arial" w:eastAsia="Arial Unicode MS" w:hAnsi="Arial" w:cs="Arial"/>
          <w:color w:val="333333"/>
        </w:rPr>
        <w:t xml:space="preserve">, la más </w:t>
      </w:r>
      <w:commentRangeStart w:id="58"/>
      <w:r w:rsidR="000834C3" w:rsidRPr="00C86A14">
        <w:rPr>
          <w:rStyle w:val="un"/>
          <w:rFonts w:ascii="Arial" w:eastAsia="Arial Unicode MS" w:hAnsi="Arial" w:cs="Arial"/>
          <w:color w:val="333333"/>
        </w:rPr>
        <w:t xml:space="preserve">fundamental </w:t>
      </w:r>
      <w:commentRangeEnd w:id="58"/>
      <w:r w:rsidR="00FF6C71">
        <w:rPr>
          <w:rStyle w:val="Refdecomentario"/>
          <w:rFonts w:asciiTheme="minorHAnsi" w:eastAsiaTheme="minorHAnsi" w:hAnsiTheme="minorHAnsi" w:cstheme="minorBidi"/>
          <w:lang w:eastAsia="en-US"/>
        </w:rPr>
        <w:commentReference w:id="58"/>
      </w:r>
      <w:r w:rsidR="000834C3" w:rsidRPr="00C86A14">
        <w:rPr>
          <w:rStyle w:val="un"/>
          <w:rFonts w:ascii="Arial" w:eastAsia="Arial Unicode MS" w:hAnsi="Arial" w:cs="Arial"/>
          <w:color w:val="333333"/>
        </w:rPr>
        <w:t>de las ciencias naturales,</w:t>
      </w:r>
      <w:r w:rsidRPr="00C86A14">
        <w:rPr>
          <w:rStyle w:val="un"/>
          <w:rFonts w:ascii="Arial" w:eastAsia="Arial Unicode MS" w:hAnsi="Arial" w:cs="Arial"/>
          <w:color w:val="333333"/>
        </w:rPr>
        <w:t xml:space="preserve"> que se encarga de estudiar las leyes y propiedades que rigen el universo sin cambiar ni transformar su naturaleza.</w:t>
      </w:r>
      <w:r w:rsidR="000834C3" w:rsidRPr="00C86A14">
        <w:rPr>
          <w:rStyle w:val="un"/>
          <w:rFonts w:ascii="Arial" w:eastAsia="Arial Unicode MS" w:hAnsi="Arial" w:cs="Arial"/>
          <w:color w:val="333333"/>
        </w:rPr>
        <w:t xml:space="preserve"> </w:t>
      </w:r>
      <w:r w:rsidRPr="00C86A14">
        <w:rPr>
          <w:rStyle w:val="un"/>
          <w:rFonts w:ascii="Arial" w:eastAsia="Arial Unicode MS" w:hAnsi="Arial" w:cs="Arial"/>
          <w:color w:val="333333"/>
        </w:rPr>
        <w:t>Estudia una gran variedad de temas, como las propiedades físicas de la materia, la energía</w:t>
      </w:r>
      <w:r w:rsidR="00954785" w:rsidRPr="00C86A14">
        <w:rPr>
          <w:rStyle w:val="un"/>
          <w:rFonts w:ascii="Arial" w:eastAsia="Arial Unicode MS" w:hAnsi="Arial" w:cs="Arial"/>
          <w:color w:val="333333"/>
        </w:rPr>
        <w:t xml:space="preserve"> y sus transformaciones</w:t>
      </w:r>
      <w:r w:rsidRPr="00C86A14">
        <w:rPr>
          <w:rStyle w:val="un"/>
          <w:rFonts w:ascii="Arial" w:eastAsia="Arial Unicode MS" w:hAnsi="Arial" w:cs="Arial"/>
          <w:color w:val="333333"/>
        </w:rPr>
        <w:t xml:space="preserve">, las </w:t>
      </w:r>
      <w:r w:rsidRPr="00C86A14">
        <w:rPr>
          <w:rStyle w:val="un"/>
          <w:rFonts w:ascii="Arial" w:eastAsia="Arial Unicode MS" w:hAnsi="Arial" w:cs="Arial"/>
          <w:color w:val="333333"/>
        </w:rPr>
        <w:lastRenderedPageBreak/>
        <w:t>fuerzas o las interacciones entre el tiempo y el espacio.</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Puedes ampliar la información sobre las características de la física en la página de la Gran Enciclopedia Planeta</w:t>
      </w:r>
      <w:r w:rsidR="000834C3" w:rsidRPr="00C86A14">
        <w:rPr>
          <w:rStyle w:val="un"/>
          <w:rFonts w:ascii="Arial" w:eastAsia="Arial Unicode MS" w:hAnsi="Arial" w:cs="Arial"/>
          <w:color w:val="333333"/>
        </w:rPr>
        <w:t xml:space="preserve"> [VER]</w:t>
      </w:r>
      <w:r w:rsidRPr="00C86A14">
        <w:rPr>
          <w:rStyle w:val="apple-converted-space"/>
          <w:rFonts w:ascii="Arial" w:eastAsia="Arial Unicode MS" w:hAnsi="Arial" w:cs="Arial"/>
          <w:color w:val="333333"/>
        </w:rPr>
        <w:t> </w:t>
      </w:r>
      <w:r w:rsidR="0054510F" w:rsidRPr="00C86A14">
        <w:rPr>
          <w:rStyle w:val="apple-converted-space"/>
          <w:rFonts w:ascii="Arial" w:eastAsia="Arial Unicode MS" w:hAnsi="Arial" w:cs="Arial"/>
          <w:color w:val="333333"/>
        </w:rPr>
        <w:t>(</w:t>
      </w:r>
      <w:hyperlink r:id="rId62" w:history="1">
        <w:r w:rsidR="0054510F" w:rsidRPr="00C86A14">
          <w:rPr>
            <w:rStyle w:val="Hipervnculo"/>
            <w:rFonts w:ascii="Arial" w:eastAsia="Arial Unicode MS" w:hAnsi="Arial" w:cs="Arial"/>
          </w:rPr>
          <w:t>http://aulaplaneta.planetasaber.com/Error.asp?ts=1436891758</w:t>
        </w:r>
      </w:hyperlink>
      <w:r w:rsidR="0054510F" w:rsidRPr="00C86A14">
        <w:rPr>
          <w:rStyle w:val="apple-converted-space"/>
          <w:rFonts w:ascii="Arial" w:eastAsia="Arial Unicode MS" w:hAnsi="Arial" w:cs="Arial"/>
          <w:color w:val="333333"/>
        </w:rPr>
        <w:t xml:space="preserve"> )</w:t>
      </w:r>
      <w:r w:rsidRPr="00C86A14">
        <w:rPr>
          <w:rStyle w:val="un"/>
          <w:rFonts w:ascii="Arial" w:eastAsia="Arial Unicode MS" w:hAnsi="Arial" w:cs="Arial"/>
          <w:color w:val="333333"/>
        </w:rPr>
        <w:t>.</w:t>
      </w:r>
    </w:p>
    <w:p w14:paraId="3E217E2F" w14:textId="77777777" w:rsidR="000834C3" w:rsidRPr="00C86A14" w:rsidRDefault="000834C3" w:rsidP="00C86A14">
      <w:pPr>
        <w:pStyle w:val="u"/>
        <w:shd w:val="clear" w:color="auto" w:fill="FFFFFF"/>
        <w:spacing w:before="0" w:beforeAutospacing="0" w:after="0" w:afterAutospacing="0" w:line="360" w:lineRule="auto"/>
        <w:jc w:val="both"/>
        <w:rPr>
          <w:rFonts w:ascii="Arial" w:eastAsia="Arial Unicode MS" w:hAnsi="Arial" w:cs="Arial"/>
          <w:color w:val="333333"/>
        </w:rPr>
      </w:pPr>
    </w:p>
    <w:tbl>
      <w:tblPr>
        <w:tblStyle w:val="Tablaconcuadrcula"/>
        <w:tblW w:w="0" w:type="auto"/>
        <w:tblLook w:val="04A0" w:firstRow="1" w:lastRow="0" w:firstColumn="1" w:lastColumn="0" w:noHBand="0" w:noVBand="1"/>
      </w:tblPr>
      <w:tblGrid>
        <w:gridCol w:w="2451"/>
        <w:gridCol w:w="6377"/>
      </w:tblGrid>
      <w:tr w:rsidR="0054510F" w:rsidRPr="00C86A14" w14:paraId="4921A8D9" w14:textId="77777777" w:rsidTr="00A947BC">
        <w:tc>
          <w:tcPr>
            <w:tcW w:w="8828" w:type="dxa"/>
            <w:gridSpan w:val="2"/>
            <w:shd w:val="clear" w:color="auto" w:fill="0D0D0D" w:themeFill="text1" w:themeFillTint="F2"/>
          </w:tcPr>
          <w:p w14:paraId="1FF65B84" w14:textId="77777777" w:rsidR="0054510F" w:rsidRPr="00C86A14" w:rsidRDefault="0054510F"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54510F" w:rsidRPr="00C86A14" w14:paraId="73AC1212" w14:textId="77777777" w:rsidTr="00A947BC">
        <w:tc>
          <w:tcPr>
            <w:tcW w:w="2451" w:type="dxa"/>
          </w:tcPr>
          <w:p w14:paraId="2B577B21" w14:textId="77777777" w:rsidR="0054510F" w:rsidRPr="00C86A14" w:rsidRDefault="0054510F"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77" w:type="dxa"/>
          </w:tcPr>
          <w:p w14:paraId="561B62D9" w14:textId="2DF91FCA" w:rsidR="0054510F" w:rsidRPr="00C86A14" w:rsidRDefault="0054510F"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_IMG12</w:t>
            </w:r>
          </w:p>
        </w:tc>
      </w:tr>
      <w:tr w:rsidR="0054510F" w:rsidRPr="00C86A14" w14:paraId="56A48B91" w14:textId="77777777" w:rsidTr="00A947BC">
        <w:tc>
          <w:tcPr>
            <w:tcW w:w="2451" w:type="dxa"/>
          </w:tcPr>
          <w:p w14:paraId="2B3E2451" w14:textId="77777777" w:rsidR="0054510F" w:rsidRPr="00C86A14" w:rsidRDefault="0054510F"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77" w:type="dxa"/>
          </w:tcPr>
          <w:p w14:paraId="0A0400EF" w14:textId="755E6FE0" w:rsidR="0054510F" w:rsidRPr="00C86A14" w:rsidRDefault="0054510F"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Isaac Newton </w:t>
            </w:r>
          </w:p>
        </w:tc>
      </w:tr>
      <w:tr w:rsidR="0054510F" w:rsidRPr="00C86A14" w14:paraId="6E26458C" w14:textId="77777777" w:rsidTr="00A947BC">
        <w:tc>
          <w:tcPr>
            <w:tcW w:w="2451" w:type="dxa"/>
          </w:tcPr>
          <w:p w14:paraId="018B231B" w14:textId="77777777" w:rsidR="0054510F" w:rsidRPr="00C86A14" w:rsidRDefault="0054510F"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Código Shutterstock (o URL o la ruta en AulaPlaneta)</w:t>
            </w:r>
          </w:p>
        </w:tc>
        <w:tc>
          <w:tcPr>
            <w:tcW w:w="6377" w:type="dxa"/>
          </w:tcPr>
          <w:p w14:paraId="69406C93" w14:textId="3536702B" w:rsidR="006B34C1" w:rsidRPr="00C86A14" w:rsidRDefault="006B34C1"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3° ESO/Física y Química/La ciencia/5. La física: la materia, el espacio y el tiempo</w:t>
            </w:r>
          </w:p>
          <w:p w14:paraId="67922DCC" w14:textId="77777777" w:rsidR="006B34C1" w:rsidRPr="00C86A14" w:rsidRDefault="006B34C1" w:rsidP="00C86A14">
            <w:pPr>
              <w:spacing w:line="360" w:lineRule="auto"/>
              <w:jc w:val="both"/>
              <w:rPr>
                <w:rFonts w:ascii="Arial" w:eastAsia="Arial Unicode MS" w:hAnsi="Arial" w:cs="Arial"/>
                <w:sz w:val="24"/>
                <w:szCs w:val="24"/>
              </w:rPr>
            </w:pPr>
          </w:p>
          <w:p w14:paraId="1C544DFC" w14:textId="77777777" w:rsidR="0054510F" w:rsidRPr="00C86A14" w:rsidRDefault="0054510F" w:rsidP="00C86A14">
            <w:pPr>
              <w:spacing w:line="360" w:lineRule="auto"/>
              <w:jc w:val="both"/>
              <w:rPr>
                <w:rFonts w:ascii="Arial" w:eastAsia="Arial Unicode MS" w:hAnsi="Arial" w:cs="Arial"/>
                <w:sz w:val="24"/>
                <w:szCs w:val="24"/>
              </w:rPr>
            </w:pPr>
            <w:r w:rsidRPr="00C86A14">
              <w:rPr>
                <w:rFonts w:ascii="Arial" w:eastAsia="Arial Unicode MS" w:hAnsi="Arial" w:cs="Arial"/>
                <w:noProof/>
                <w:color w:val="9D8573"/>
                <w:sz w:val="24"/>
                <w:szCs w:val="24"/>
                <w:lang w:val="es-ES" w:eastAsia="es-ES"/>
              </w:rPr>
              <w:drawing>
                <wp:inline distT="0" distB="0" distL="0" distR="0" wp14:anchorId="41361B60" wp14:editId="53C512E8">
                  <wp:extent cx="2473960" cy="3509645"/>
                  <wp:effectExtent l="0" t="0" r="2540" b="0"/>
                  <wp:docPr id="13" name="Imagen 13" descr="http://profesores.aulaplaneta.com/DNNPlayerPackages/Package14289/InfoGuion/cuadernoestudio/images_xml/FQ_09_01_img3_small.jp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rofesores.aulaplaneta.com/DNNPlayerPackages/Package14289/InfoGuion/cuadernoestudio/images_xml/FQ_09_01_img3_small.jp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3960" cy="3509645"/>
                          </a:xfrm>
                          <a:prstGeom prst="rect">
                            <a:avLst/>
                          </a:prstGeom>
                          <a:noFill/>
                          <a:ln>
                            <a:noFill/>
                          </a:ln>
                        </pic:spPr>
                      </pic:pic>
                    </a:graphicData>
                  </a:graphic>
                </wp:inline>
              </w:drawing>
            </w:r>
          </w:p>
          <w:p w14:paraId="614D50EC" w14:textId="500DEC7B" w:rsidR="006B34C1" w:rsidRPr="00C86A14" w:rsidRDefault="006B34C1" w:rsidP="00C86A14">
            <w:pPr>
              <w:spacing w:line="360" w:lineRule="auto"/>
              <w:jc w:val="both"/>
              <w:rPr>
                <w:rFonts w:ascii="Arial" w:eastAsia="Arial Unicode MS" w:hAnsi="Arial" w:cs="Arial"/>
                <w:sz w:val="24"/>
                <w:szCs w:val="24"/>
              </w:rPr>
            </w:pPr>
          </w:p>
        </w:tc>
      </w:tr>
      <w:tr w:rsidR="0054510F" w:rsidRPr="00C86A14" w14:paraId="6DF6E3DD" w14:textId="77777777" w:rsidTr="00A947BC">
        <w:tc>
          <w:tcPr>
            <w:tcW w:w="2451" w:type="dxa"/>
          </w:tcPr>
          <w:p w14:paraId="4D470791" w14:textId="77777777" w:rsidR="0054510F" w:rsidRPr="00C86A14" w:rsidRDefault="0054510F"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Pie de imagen</w:t>
            </w:r>
          </w:p>
        </w:tc>
        <w:tc>
          <w:tcPr>
            <w:tcW w:w="6377" w:type="dxa"/>
          </w:tcPr>
          <w:p w14:paraId="38FA1B52" w14:textId="5EB746D4" w:rsidR="0054510F" w:rsidRPr="00C86A14" w:rsidRDefault="0054510F" w:rsidP="00C86A14">
            <w:pPr>
              <w:pStyle w:val="NormalWeb"/>
              <w:shd w:val="clear" w:color="auto" w:fill="58585A"/>
              <w:spacing w:before="75" w:beforeAutospacing="0" w:after="0" w:afterAutospacing="0" w:line="360" w:lineRule="auto"/>
              <w:jc w:val="both"/>
              <w:rPr>
                <w:rFonts w:ascii="Arial" w:eastAsia="Arial Unicode MS" w:hAnsi="Arial" w:cs="Arial"/>
              </w:rPr>
            </w:pPr>
            <w:r w:rsidRPr="00C86A14">
              <w:rPr>
                <w:rFonts w:ascii="Arial" w:eastAsia="Arial Unicode MS" w:hAnsi="Arial" w:cs="Arial"/>
              </w:rPr>
              <w:t>Sir Isaac Newton, físico y matemático inglés (1642-1727). Aunque es conocido por su ley de la gravitación universal y por los principios fundamentales de la dinámica, también realizó estudios sobre la naturaleza de la luz, el sonido y los fluidos</w:t>
            </w:r>
            <w:ins w:id="59" w:author="María" w:date="2015-09-18T23:50:00Z">
              <w:r w:rsidR="00F95D37">
                <w:rPr>
                  <w:rFonts w:ascii="Arial" w:eastAsia="Arial Unicode MS" w:hAnsi="Arial" w:cs="Arial"/>
                </w:rPr>
                <w:t>,</w:t>
              </w:r>
            </w:ins>
            <w:r w:rsidRPr="00C86A14">
              <w:rPr>
                <w:rFonts w:ascii="Arial" w:eastAsia="Arial Unicode MS" w:hAnsi="Arial" w:cs="Arial"/>
              </w:rPr>
              <w:t xml:space="preserve"> y contribuyó al desarrollo de la </w:t>
            </w:r>
            <w:r w:rsidRPr="00C86A14">
              <w:rPr>
                <w:rFonts w:ascii="Arial" w:eastAsia="Arial Unicode MS" w:hAnsi="Arial" w:cs="Arial"/>
              </w:rPr>
              <w:lastRenderedPageBreak/>
              <w:t>matemática.</w:t>
            </w:r>
          </w:p>
        </w:tc>
      </w:tr>
      <w:tr w:rsidR="0054510F" w:rsidRPr="00C86A14" w14:paraId="6689E8AB" w14:textId="77777777" w:rsidTr="00A947BC">
        <w:tc>
          <w:tcPr>
            <w:tcW w:w="2451" w:type="dxa"/>
          </w:tcPr>
          <w:p w14:paraId="339095A3" w14:textId="77777777" w:rsidR="0054510F" w:rsidRPr="00C86A14" w:rsidRDefault="0054510F"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Ubicación del pie de imagen</w:t>
            </w:r>
          </w:p>
        </w:tc>
        <w:tc>
          <w:tcPr>
            <w:tcW w:w="6377" w:type="dxa"/>
          </w:tcPr>
          <w:p w14:paraId="4CC96DE6" w14:textId="4F334D1F" w:rsidR="0054510F" w:rsidRPr="00C86A14" w:rsidRDefault="0054510F"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Lateral </w:t>
            </w:r>
          </w:p>
        </w:tc>
      </w:tr>
    </w:tbl>
    <w:p w14:paraId="3D3BE523" w14:textId="77777777" w:rsidR="0054510F" w:rsidRPr="00C86A14" w:rsidRDefault="0054510F" w:rsidP="00C86A14">
      <w:pPr>
        <w:pStyle w:val="u"/>
        <w:shd w:val="clear" w:color="auto" w:fill="FFFFFF"/>
        <w:spacing w:before="0" w:beforeAutospacing="0" w:after="0" w:afterAutospacing="0" w:line="360" w:lineRule="auto"/>
        <w:jc w:val="both"/>
        <w:rPr>
          <w:rFonts w:ascii="Arial" w:eastAsia="Arial Unicode MS" w:hAnsi="Arial" w:cs="Arial"/>
          <w:color w:val="333333"/>
        </w:rPr>
      </w:pPr>
    </w:p>
    <w:p w14:paraId="6DE50573" w14:textId="6654EA0E" w:rsidR="005E267A" w:rsidRPr="00C86A14" w:rsidRDefault="005E267A"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Entre los físicos más destacados por sus logros, se encuentran:</w:t>
      </w:r>
    </w:p>
    <w:p w14:paraId="7A1B3C9A" w14:textId="77777777" w:rsidR="00B434CB" w:rsidRPr="00C86A14" w:rsidRDefault="00B434CB" w:rsidP="00C86A14">
      <w:pPr>
        <w:shd w:val="clear" w:color="auto" w:fill="FFFFFF"/>
        <w:spacing w:after="0" w:line="360" w:lineRule="auto"/>
        <w:jc w:val="both"/>
        <w:rPr>
          <w:rStyle w:val="un"/>
          <w:rFonts w:ascii="Arial" w:eastAsia="Arial Unicode MS" w:hAnsi="Arial" w:cs="Arial"/>
          <w:color w:val="333333"/>
          <w:sz w:val="24"/>
          <w:szCs w:val="24"/>
          <w:lang w:eastAsia="es-CO"/>
        </w:rPr>
      </w:pPr>
    </w:p>
    <w:p w14:paraId="060F0A36" w14:textId="77FB24F1" w:rsidR="005E267A" w:rsidRPr="00C86A14" w:rsidRDefault="005E267A" w:rsidP="00C86A14">
      <w:pPr>
        <w:pStyle w:val="Prrafodelista"/>
        <w:numPr>
          <w:ilvl w:val="0"/>
          <w:numId w:val="17"/>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Arquímedes</w:t>
      </w:r>
      <w:r w:rsidR="00B434CB" w:rsidRPr="00C86A14">
        <w:rPr>
          <w:rStyle w:val="un"/>
          <w:rFonts w:ascii="Arial" w:eastAsia="Arial Unicode MS" w:hAnsi="Arial" w:cs="Arial"/>
          <w:color w:val="333333"/>
          <w:sz w:val="24"/>
          <w:szCs w:val="24"/>
        </w:rPr>
        <w:t xml:space="preserve"> [VER] (</w:t>
      </w:r>
      <w:hyperlink r:id="rId65" w:history="1">
        <w:r w:rsidR="00B434CB" w:rsidRPr="00C86A14">
          <w:rPr>
            <w:rStyle w:val="Hipervnculo"/>
            <w:rFonts w:ascii="Arial" w:eastAsia="Arial Unicode MS" w:hAnsi="Arial" w:cs="Arial"/>
            <w:sz w:val="24"/>
            <w:szCs w:val="24"/>
          </w:rPr>
          <w:t>http://aulaplaneta.planetasaber.com/Error.asp?ts=1436892085</w:t>
        </w:r>
      </w:hyperlink>
      <w:r w:rsidR="00B434CB" w:rsidRPr="00C86A14">
        <w:rPr>
          <w:rStyle w:val="un"/>
          <w:rFonts w:ascii="Arial" w:eastAsia="Arial Unicode MS" w:hAnsi="Arial" w:cs="Arial"/>
          <w:color w:val="333333"/>
          <w:sz w:val="24"/>
          <w:szCs w:val="24"/>
        </w:rPr>
        <w:t xml:space="preserve"> ).</w:t>
      </w:r>
    </w:p>
    <w:p w14:paraId="08ED9D9D" w14:textId="77777777" w:rsidR="00B434CB" w:rsidRPr="00C86A14" w:rsidRDefault="005E267A" w:rsidP="00C86A14">
      <w:pPr>
        <w:numPr>
          <w:ilvl w:val="0"/>
          <w:numId w:val="11"/>
        </w:numPr>
        <w:shd w:val="clear" w:color="auto" w:fill="FFFFFF"/>
        <w:spacing w:after="0" w:line="360" w:lineRule="auto"/>
        <w:ind w:left="300"/>
        <w:jc w:val="both"/>
        <w:rPr>
          <w:rStyle w:val="un"/>
          <w:rFonts w:ascii="Arial" w:eastAsia="Arial Unicode MS" w:hAnsi="Arial" w:cs="Arial"/>
          <w:color w:val="333333"/>
          <w:sz w:val="24"/>
          <w:szCs w:val="24"/>
        </w:rPr>
      </w:pPr>
      <w:r w:rsidRPr="00C86A14">
        <w:rPr>
          <w:rStyle w:val="un"/>
          <w:rFonts w:ascii="Arial" w:eastAsia="Arial Unicode MS" w:hAnsi="Arial" w:cs="Arial"/>
          <w:color w:val="333333"/>
          <w:sz w:val="24"/>
          <w:szCs w:val="24"/>
        </w:rPr>
        <w:t>Isaac Newton</w:t>
      </w:r>
      <w:r w:rsidR="00B434CB" w:rsidRPr="00C86A14">
        <w:rPr>
          <w:rStyle w:val="un"/>
          <w:rFonts w:ascii="Arial" w:eastAsia="Arial Unicode MS" w:hAnsi="Arial" w:cs="Arial"/>
          <w:color w:val="333333"/>
          <w:sz w:val="24"/>
          <w:szCs w:val="24"/>
        </w:rPr>
        <w:t xml:space="preserve"> [VER] (</w:t>
      </w:r>
      <w:hyperlink r:id="rId66" w:history="1">
        <w:r w:rsidR="00B434CB" w:rsidRPr="00C86A14">
          <w:rPr>
            <w:rStyle w:val="Hipervnculo"/>
            <w:rFonts w:ascii="Arial" w:eastAsia="Arial Unicode MS" w:hAnsi="Arial" w:cs="Arial"/>
            <w:sz w:val="24"/>
            <w:szCs w:val="24"/>
          </w:rPr>
          <w:t>http://aulaplaneta.planetasaber.com/Error.asp?ts=1436892161</w:t>
        </w:r>
      </w:hyperlink>
      <w:r w:rsidR="00B434CB" w:rsidRPr="00C86A14">
        <w:rPr>
          <w:rStyle w:val="un"/>
          <w:rFonts w:ascii="Arial" w:eastAsia="Arial Unicode MS" w:hAnsi="Arial" w:cs="Arial"/>
          <w:color w:val="333333"/>
          <w:sz w:val="24"/>
          <w:szCs w:val="24"/>
        </w:rPr>
        <w:t xml:space="preserve"> ).</w:t>
      </w:r>
    </w:p>
    <w:p w14:paraId="5A587EBC" w14:textId="16205BCF" w:rsidR="005E267A" w:rsidRPr="00C86A14" w:rsidRDefault="005E267A" w:rsidP="00C86A14">
      <w:pPr>
        <w:numPr>
          <w:ilvl w:val="0"/>
          <w:numId w:val="11"/>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André-Marie Ampère</w:t>
      </w:r>
      <w:r w:rsidR="00B434CB" w:rsidRPr="00C86A14">
        <w:rPr>
          <w:rStyle w:val="un"/>
          <w:rFonts w:ascii="Arial" w:eastAsia="Arial Unicode MS" w:hAnsi="Arial" w:cs="Arial"/>
          <w:color w:val="333333"/>
          <w:sz w:val="24"/>
          <w:szCs w:val="24"/>
        </w:rPr>
        <w:t xml:space="preserve"> [VER] (</w:t>
      </w:r>
      <w:hyperlink r:id="rId67" w:history="1">
        <w:r w:rsidR="00B434CB" w:rsidRPr="00C86A14">
          <w:rPr>
            <w:rStyle w:val="Hipervnculo"/>
            <w:rFonts w:ascii="Arial" w:eastAsia="Arial Unicode MS" w:hAnsi="Arial" w:cs="Arial"/>
            <w:sz w:val="24"/>
            <w:szCs w:val="24"/>
          </w:rPr>
          <w:t>http://aulaplaneta.planetasaber.com/Error.asp?ts=1436892227</w:t>
        </w:r>
      </w:hyperlink>
      <w:r w:rsidR="00B434CB" w:rsidRPr="00C86A14">
        <w:rPr>
          <w:rStyle w:val="un"/>
          <w:rFonts w:ascii="Arial" w:eastAsia="Arial Unicode MS" w:hAnsi="Arial" w:cs="Arial"/>
          <w:color w:val="333333"/>
          <w:sz w:val="24"/>
          <w:szCs w:val="24"/>
        </w:rPr>
        <w:t xml:space="preserve"> ).</w:t>
      </w:r>
    </w:p>
    <w:p w14:paraId="1002D0C9" w14:textId="052C96F9" w:rsidR="005E267A" w:rsidRPr="00C86A14" w:rsidRDefault="005E267A" w:rsidP="00C86A14">
      <w:pPr>
        <w:numPr>
          <w:ilvl w:val="0"/>
          <w:numId w:val="11"/>
        </w:numPr>
        <w:shd w:val="clear" w:color="auto" w:fill="FFFFFF"/>
        <w:spacing w:after="0" w:line="360" w:lineRule="auto"/>
        <w:jc w:val="both"/>
        <w:rPr>
          <w:rFonts w:ascii="Arial" w:eastAsia="Arial Unicode MS" w:hAnsi="Arial" w:cs="Arial"/>
          <w:color w:val="333333"/>
          <w:sz w:val="24"/>
          <w:szCs w:val="24"/>
          <w:lang w:val="en-US"/>
        </w:rPr>
      </w:pPr>
      <w:r w:rsidRPr="00C86A14">
        <w:rPr>
          <w:rStyle w:val="un"/>
          <w:rFonts w:ascii="Arial" w:eastAsia="Arial Unicode MS" w:hAnsi="Arial" w:cs="Arial"/>
          <w:color w:val="333333"/>
          <w:sz w:val="24"/>
          <w:szCs w:val="24"/>
          <w:lang w:val="en-US"/>
        </w:rPr>
        <w:t>James Prescott Joule</w:t>
      </w:r>
      <w:r w:rsidR="00B434CB" w:rsidRPr="00C86A14">
        <w:rPr>
          <w:rStyle w:val="un"/>
          <w:rFonts w:ascii="Arial" w:eastAsia="Arial Unicode MS" w:hAnsi="Arial" w:cs="Arial"/>
          <w:color w:val="333333"/>
          <w:sz w:val="24"/>
          <w:szCs w:val="24"/>
          <w:lang w:val="en-US"/>
        </w:rPr>
        <w:t xml:space="preserve"> [VER] (</w:t>
      </w:r>
      <w:r w:rsidR="007D2F8B">
        <w:fldChar w:fldCharType="begin"/>
      </w:r>
      <w:r w:rsidR="007D2F8B" w:rsidRPr="00FD4583">
        <w:rPr>
          <w:lang w:val="en-US"/>
          <w:rPrChange w:id="60" w:author="María" w:date="2015-09-20T12:09:00Z">
            <w:rPr/>
          </w:rPrChange>
        </w:rPr>
        <w:instrText xml:space="preserve"> HYPERLINK "http://aulaplaneta.planetasaber.com/Error.asp?ts=1436892263" </w:instrText>
      </w:r>
      <w:r w:rsidR="007D2F8B">
        <w:fldChar w:fldCharType="separate"/>
      </w:r>
      <w:r w:rsidR="00B434CB" w:rsidRPr="00C86A14">
        <w:rPr>
          <w:rStyle w:val="Hipervnculo"/>
          <w:rFonts w:ascii="Arial" w:eastAsia="Arial Unicode MS" w:hAnsi="Arial" w:cs="Arial"/>
          <w:sz w:val="24"/>
          <w:szCs w:val="24"/>
          <w:lang w:val="en-US"/>
        </w:rPr>
        <w:t>http://aulaplaneta.planetasaber.com/Error.asp?ts=1436892263</w:t>
      </w:r>
      <w:r w:rsidR="007D2F8B">
        <w:rPr>
          <w:rStyle w:val="Hipervnculo"/>
          <w:rFonts w:ascii="Arial" w:eastAsia="Arial Unicode MS" w:hAnsi="Arial" w:cs="Arial"/>
          <w:sz w:val="24"/>
          <w:szCs w:val="24"/>
          <w:lang w:val="en-US"/>
        </w:rPr>
        <w:fldChar w:fldCharType="end"/>
      </w:r>
      <w:proofErr w:type="gramStart"/>
      <w:r w:rsidR="00B434CB" w:rsidRPr="00C86A14">
        <w:rPr>
          <w:rStyle w:val="un"/>
          <w:rFonts w:ascii="Arial" w:eastAsia="Arial Unicode MS" w:hAnsi="Arial" w:cs="Arial"/>
          <w:color w:val="333333"/>
          <w:sz w:val="24"/>
          <w:szCs w:val="24"/>
          <w:lang w:val="en-US"/>
        </w:rPr>
        <w:t xml:space="preserve"> )</w:t>
      </w:r>
      <w:proofErr w:type="gramEnd"/>
      <w:r w:rsidR="00B434CB" w:rsidRPr="00C86A14">
        <w:rPr>
          <w:rStyle w:val="un"/>
          <w:rFonts w:ascii="Arial" w:eastAsia="Arial Unicode MS" w:hAnsi="Arial" w:cs="Arial"/>
          <w:color w:val="333333"/>
          <w:sz w:val="24"/>
          <w:szCs w:val="24"/>
          <w:lang w:val="en-US"/>
        </w:rPr>
        <w:t>.</w:t>
      </w:r>
    </w:p>
    <w:p w14:paraId="5710645E" w14:textId="2AE503FA" w:rsidR="005E267A" w:rsidRPr="00C86A14" w:rsidRDefault="005E267A" w:rsidP="00C86A14">
      <w:pPr>
        <w:numPr>
          <w:ilvl w:val="0"/>
          <w:numId w:val="11"/>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Thomas Alva Edison</w:t>
      </w:r>
      <w:r w:rsidRPr="00C86A14">
        <w:rPr>
          <w:rStyle w:val="apple-converted-space"/>
          <w:rFonts w:ascii="Arial" w:eastAsia="Arial Unicode MS" w:hAnsi="Arial" w:cs="Arial"/>
          <w:color w:val="333333"/>
          <w:sz w:val="24"/>
          <w:szCs w:val="24"/>
        </w:rPr>
        <w:t> </w:t>
      </w:r>
      <w:r w:rsidR="00B434CB" w:rsidRPr="00C86A14">
        <w:rPr>
          <w:rStyle w:val="apple-converted-space"/>
          <w:rFonts w:ascii="Arial" w:eastAsia="Arial Unicode MS" w:hAnsi="Arial" w:cs="Arial"/>
          <w:color w:val="333333"/>
          <w:sz w:val="24"/>
          <w:szCs w:val="24"/>
        </w:rPr>
        <w:t>[VER] (</w:t>
      </w:r>
      <w:hyperlink r:id="rId68" w:history="1">
        <w:r w:rsidR="00B434CB" w:rsidRPr="00C86A14">
          <w:rPr>
            <w:rStyle w:val="Hipervnculo"/>
            <w:rFonts w:ascii="Arial" w:eastAsia="Arial Unicode MS" w:hAnsi="Arial" w:cs="Arial"/>
            <w:sz w:val="24"/>
            <w:szCs w:val="24"/>
          </w:rPr>
          <w:t>http://aulaplaneta.planetasaber.com/Error.asp?ts=1436892302</w:t>
        </w:r>
      </w:hyperlink>
      <w:r w:rsidR="00B434CB" w:rsidRPr="00C86A14">
        <w:rPr>
          <w:rStyle w:val="apple-converted-space"/>
          <w:rFonts w:ascii="Arial" w:eastAsia="Arial Unicode MS" w:hAnsi="Arial" w:cs="Arial"/>
          <w:color w:val="333333"/>
          <w:sz w:val="24"/>
          <w:szCs w:val="24"/>
        </w:rPr>
        <w:t xml:space="preserve"> ).</w:t>
      </w:r>
    </w:p>
    <w:p w14:paraId="2AE75094" w14:textId="28D55458" w:rsidR="005E267A" w:rsidRPr="00C86A14" w:rsidRDefault="005E267A" w:rsidP="00C86A14">
      <w:pPr>
        <w:numPr>
          <w:ilvl w:val="0"/>
          <w:numId w:val="11"/>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Blaise Pascal</w:t>
      </w:r>
      <w:r w:rsidR="00B434CB" w:rsidRPr="00C86A14">
        <w:rPr>
          <w:rStyle w:val="un"/>
          <w:rFonts w:ascii="Arial" w:eastAsia="Arial Unicode MS" w:hAnsi="Arial" w:cs="Arial"/>
          <w:color w:val="333333"/>
          <w:sz w:val="24"/>
          <w:szCs w:val="24"/>
        </w:rPr>
        <w:t xml:space="preserve"> [VER] (</w:t>
      </w:r>
      <w:hyperlink r:id="rId69" w:history="1">
        <w:r w:rsidR="00B434CB" w:rsidRPr="00C86A14">
          <w:rPr>
            <w:rStyle w:val="Hipervnculo"/>
            <w:rFonts w:ascii="Arial" w:eastAsia="Arial Unicode MS" w:hAnsi="Arial" w:cs="Arial"/>
            <w:sz w:val="24"/>
            <w:szCs w:val="24"/>
          </w:rPr>
          <w:t>http://aulaplaneta.planetasaber.com/Error.asp?ts=1436892345</w:t>
        </w:r>
      </w:hyperlink>
      <w:r w:rsidR="00B434CB" w:rsidRPr="00C86A14">
        <w:rPr>
          <w:rStyle w:val="un"/>
          <w:rFonts w:ascii="Arial" w:eastAsia="Arial Unicode MS" w:hAnsi="Arial" w:cs="Arial"/>
          <w:color w:val="333333"/>
          <w:sz w:val="24"/>
          <w:szCs w:val="24"/>
        </w:rPr>
        <w:t xml:space="preserve"> ).</w:t>
      </w:r>
      <w:r w:rsidRPr="00C86A14">
        <w:rPr>
          <w:rStyle w:val="apple-converted-space"/>
          <w:rFonts w:ascii="Arial" w:eastAsia="Arial Unicode MS" w:hAnsi="Arial" w:cs="Arial"/>
          <w:color w:val="333333"/>
          <w:sz w:val="24"/>
          <w:szCs w:val="24"/>
        </w:rPr>
        <w:t> </w:t>
      </w:r>
    </w:p>
    <w:p w14:paraId="070AFCDC" w14:textId="29B1B0BA" w:rsidR="005E267A" w:rsidRPr="00C86A14" w:rsidRDefault="005E267A" w:rsidP="00C86A14">
      <w:pPr>
        <w:numPr>
          <w:ilvl w:val="0"/>
          <w:numId w:val="11"/>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Michael Faraday</w:t>
      </w:r>
      <w:r w:rsidR="00B434CB" w:rsidRPr="00C86A14">
        <w:rPr>
          <w:rStyle w:val="un"/>
          <w:rFonts w:ascii="Arial" w:eastAsia="Arial Unicode MS" w:hAnsi="Arial" w:cs="Arial"/>
          <w:color w:val="333333"/>
          <w:sz w:val="24"/>
          <w:szCs w:val="24"/>
        </w:rPr>
        <w:t xml:space="preserve"> [VER] (</w:t>
      </w:r>
      <w:hyperlink r:id="rId70" w:history="1">
        <w:r w:rsidR="00B434CB" w:rsidRPr="00C86A14">
          <w:rPr>
            <w:rStyle w:val="Hipervnculo"/>
            <w:rFonts w:ascii="Arial" w:eastAsia="Arial Unicode MS" w:hAnsi="Arial" w:cs="Arial"/>
            <w:sz w:val="24"/>
            <w:szCs w:val="24"/>
          </w:rPr>
          <w:t>http://aulaplaneta.planetasaber.com/Error.asp?ts=1436892370</w:t>
        </w:r>
      </w:hyperlink>
      <w:r w:rsidR="00B434CB" w:rsidRPr="00C86A14">
        <w:rPr>
          <w:rStyle w:val="un"/>
          <w:rFonts w:ascii="Arial" w:eastAsia="Arial Unicode MS" w:hAnsi="Arial" w:cs="Arial"/>
          <w:color w:val="333333"/>
          <w:sz w:val="24"/>
          <w:szCs w:val="24"/>
        </w:rPr>
        <w:t xml:space="preserve"> ).</w:t>
      </w:r>
      <w:r w:rsidRPr="00C86A14">
        <w:rPr>
          <w:rStyle w:val="apple-converted-space"/>
          <w:rFonts w:ascii="Arial" w:eastAsia="Arial Unicode MS" w:hAnsi="Arial" w:cs="Arial"/>
          <w:color w:val="333333"/>
          <w:sz w:val="24"/>
          <w:szCs w:val="24"/>
        </w:rPr>
        <w:t> </w:t>
      </w:r>
    </w:p>
    <w:p w14:paraId="4B933526" w14:textId="4651A083" w:rsidR="005E267A" w:rsidRPr="00C86A14" w:rsidRDefault="005E267A" w:rsidP="00C86A14">
      <w:pPr>
        <w:numPr>
          <w:ilvl w:val="0"/>
          <w:numId w:val="11"/>
        </w:numPr>
        <w:shd w:val="clear" w:color="auto" w:fill="FFFFFF"/>
        <w:spacing w:after="0" w:line="360" w:lineRule="auto"/>
        <w:jc w:val="both"/>
        <w:rPr>
          <w:rFonts w:ascii="Arial" w:eastAsia="Arial Unicode MS" w:hAnsi="Arial" w:cs="Arial"/>
          <w:color w:val="333333"/>
          <w:sz w:val="24"/>
          <w:szCs w:val="24"/>
          <w:lang w:val="en-US"/>
        </w:rPr>
      </w:pPr>
      <w:r w:rsidRPr="00C86A14">
        <w:rPr>
          <w:rStyle w:val="un"/>
          <w:rFonts w:ascii="Arial" w:eastAsia="Arial Unicode MS" w:hAnsi="Arial" w:cs="Arial"/>
          <w:color w:val="333333"/>
          <w:sz w:val="24"/>
          <w:szCs w:val="24"/>
          <w:lang w:val="en-US"/>
        </w:rPr>
        <w:t>Georg Simon Ohm</w:t>
      </w:r>
      <w:r w:rsidR="00B434CB" w:rsidRPr="00C86A14">
        <w:rPr>
          <w:rStyle w:val="un"/>
          <w:rFonts w:ascii="Arial" w:eastAsia="Arial Unicode MS" w:hAnsi="Arial" w:cs="Arial"/>
          <w:color w:val="333333"/>
          <w:sz w:val="24"/>
          <w:szCs w:val="24"/>
          <w:lang w:val="en-US"/>
        </w:rPr>
        <w:t xml:space="preserve"> [VER]</w:t>
      </w:r>
      <w:r w:rsidRPr="00C86A14">
        <w:rPr>
          <w:rStyle w:val="apple-converted-space"/>
          <w:rFonts w:ascii="Arial" w:eastAsia="Arial Unicode MS" w:hAnsi="Arial" w:cs="Arial"/>
          <w:color w:val="333333"/>
          <w:sz w:val="24"/>
          <w:szCs w:val="24"/>
          <w:lang w:val="en-US"/>
        </w:rPr>
        <w:t> </w:t>
      </w:r>
      <w:r w:rsidR="00B434CB" w:rsidRPr="00C86A14">
        <w:rPr>
          <w:rStyle w:val="apple-converted-space"/>
          <w:rFonts w:ascii="Arial" w:eastAsia="Arial Unicode MS" w:hAnsi="Arial" w:cs="Arial"/>
          <w:color w:val="333333"/>
          <w:sz w:val="24"/>
          <w:szCs w:val="24"/>
          <w:lang w:val="en-US"/>
        </w:rPr>
        <w:t>(</w:t>
      </w:r>
      <w:r w:rsidR="007D2F8B">
        <w:fldChar w:fldCharType="begin"/>
      </w:r>
      <w:r w:rsidR="007D2F8B" w:rsidRPr="00FD4583">
        <w:rPr>
          <w:lang w:val="en-US"/>
          <w:rPrChange w:id="61" w:author="María" w:date="2015-09-20T12:09:00Z">
            <w:rPr/>
          </w:rPrChange>
        </w:rPr>
        <w:instrText xml:space="preserve"> HYPERLINK "http://aulaplaneta.planetasaber.com/Error.asp?ts=1436892412" </w:instrText>
      </w:r>
      <w:r w:rsidR="007D2F8B">
        <w:fldChar w:fldCharType="separate"/>
      </w:r>
      <w:r w:rsidR="00B434CB" w:rsidRPr="00C86A14">
        <w:rPr>
          <w:rStyle w:val="Hipervnculo"/>
          <w:rFonts w:ascii="Arial" w:eastAsia="Arial Unicode MS" w:hAnsi="Arial" w:cs="Arial"/>
          <w:sz w:val="24"/>
          <w:szCs w:val="24"/>
          <w:lang w:val="en-US"/>
        </w:rPr>
        <w:t>http://aulaplaneta.planetasaber.com/Error.asp?ts=1436892412</w:t>
      </w:r>
      <w:r w:rsidR="007D2F8B">
        <w:rPr>
          <w:rStyle w:val="Hipervnculo"/>
          <w:rFonts w:ascii="Arial" w:eastAsia="Arial Unicode MS" w:hAnsi="Arial" w:cs="Arial"/>
          <w:sz w:val="24"/>
          <w:szCs w:val="24"/>
          <w:lang w:val="en-US"/>
        </w:rPr>
        <w:fldChar w:fldCharType="end"/>
      </w:r>
      <w:proofErr w:type="gramStart"/>
      <w:r w:rsidR="00B434CB" w:rsidRPr="00C86A14">
        <w:rPr>
          <w:rStyle w:val="apple-converted-space"/>
          <w:rFonts w:ascii="Arial" w:eastAsia="Arial Unicode MS" w:hAnsi="Arial" w:cs="Arial"/>
          <w:color w:val="333333"/>
          <w:sz w:val="24"/>
          <w:szCs w:val="24"/>
          <w:lang w:val="en-US"/>
        </w:rPr>
        <w:t xml:space="preserve"> )</w:t>
      </w:r>
      <w:proofErr w:type="gramEnd"/>
      <w:r w:rsidR="00B434CB" w:rsidRPr="00C86A14">
        <w:rPr>
          <w:rStyle w:val="apple-converted-space"/>
          <w:rFonts w:ascii="Arial" w:eastAsia="Arial Unicode MS" w:hAnsi="Arial" w:cs="Arial"/>
          <w:color w:val="333333"/>
          <w:sz w:val="24"/>
          <w:szCs w:val="24"/>
          <w:lang w:val="en-US"/>
        </w:rPr>
        <w:t>.</w:t>
      </w:r>
    </w:p>
    <w:p w14:paraId="696AD99B" w14:textId="7464CEB3" w:rsidR="005E267A" w:rsidRPr="00C86A14" w:rsidRDefault="005E267A" w:rsidP="00C86A14">
      <w:pPr>
        <w:numPr>
          <w:ilvl w:val="0"/>
          <w:numId w:val="11"/>
        </w:numPr>
        <w:shd w:val="clear" w:color="auto" w:fill="FFFFFF"/>
        <w:spacing w:after="0" w:line="360" w:lineRule="auto"/>
        <w:jc w:val="both"/>
        <w:rPr>
          <w:rFonts w:ascii="Arial" w:eastAsia="Arial Unicode MS" w:hAnsi="Arial" w:cs="Arial"/>
          <w:color w:val="333333"/>
          <w:sz w:val="24"/>
          <w:szCs w:val="24"/>
          <w:lang w:val="en-US"/>
        </w:rPr>
      </w:pPr>
      <w:r w:rsidRPr="00C86A14">
        <w:rPr>
          <w:rStyle w:val="un"/>
          <w:rFonts w:ascii="Arial" w:eastAsia="Arial Unicode MS" w:hAnsi="Arial" w:cs="Arial"/>
          <w:color w:val="333333"/>
          <w:sz w:val="24"/>
          <w:szCs w:val="24"/>
          <w:lang w:val="en-US"/>
        </w:rPr>
        <w:t>William Thomson Kelvin</w:t>
      </w:r>
      <w:r w:rsidRPr="00C86A14">
        <w:rPr>
          <w:rStyle w:val="apple-converted-space"/>
          <w:rFonts w:ascii="Arial" w:eastAsia="Arial Unicode MS" w:hAnsi="Arial" w:cs="Arial"/>
          <w:color w:val="333333"/>
          <w:sz w:val="24"/>
          <w:szCs w:val="24"/>
          <w:lang w:val="en-US"/>
        </w:rPr>
        <w:t> </w:t>
      </w:r>
      <w:r w:rsidR="00B434CB" w:rsidRPr="00C86A14">
        <w:rPr>
          <w:rStyle w:val="apple-converted-space"/>
          <w:rFonts w:ascii="Arial" w:eastAsia="Arial Unicode MS" w:hAnsi="Arial" w:cs="Arial"/>
          <w:color w:val="333333"/>
          <w:sz w:val="24"/>
          <w:szCs w:val="24"/>
          <w:lang w:val="en-US"/>
        </w:rPr>
        <w:t>[VER] (</w:t>
      </w:r>
      <w:r w:rsidR="007D2F8B">
        <w:fldChar w:fldCharType="begin"/>
      </w:r>
      <w:r w:rsidR="007D2F8B" w:rsidRPr="00FD4583">
        <w:rPr>
          <w:lang w:val="en-US"/>
          <w:rPrChange w:id="62" w:author="María" w:date="2015-09-20T12:09:00Z">
            <w:rPr/>
          </w:rPrChange>
        </w:rPr>
        <w:instrText xml:space="preserve"> HYPERLINK "http://aulaplaneta.planetasaber.com/Error.asp?ts=1436892463" </w:instrText>
      </w:r>
      <w:r w:rsidR="007D2F8B">
        <w:fldChar w:fldCharType="separate"/>
      </w:r>
      <w:r w:rsidR="00B434CB" w:rsidRPr="00C86A14">
        <w:rPr>
          <w:rStyle w:val="Hipervnculo"/>
          <w:rFonts w:ascii="Arial" w:eastAsia="Arial Unicode MS" w:hAnsi="Arial" w:cs="Arial"/>
          <w:sz w:val="24"/>
          <w:szCs w:val="24"/>
          <w:lang w:val="en-US"/>
        </w:rPr>
        <w:t>http://aulaplaneta.planetasaber.com/Error.asp?ts=1436892463</w:t>
      </w:r>
      <w:r w:rsidR="007D2F8B">
        <w:rPr>
          <w:rStyle w:val="Hipervnculo"/>
          <w:rFonts w:ascii="Arial" w:eastAsia="Arial Unicode MS" w:hAnsi="Arial" w:cs="Arial"/>
          <w:sz w:val="24"/>
          <w:szCs w:val="24"/>
          <w:lang w:val="en-US"/>
        </w:rPr>
        <w:fldChar w:fldCharType="end"/>
      </w:r>
      <w:proofErr w:type="gramStart"/>
      <w:r w:rsidR="00B434CB" w:rsidRPr="00C86A14">
        <w:rPr>
          <w:rStyle w:val="apple-converted-space"/>
          <w:rFonts w:ascii="Arial" w:eastAsia="Arial Unicode MS" w:hAnsi="Arial" w:cs="Arial"/>
          <w:color w:val="333333"/>
          <w:sz w:val="24"/>
          <w:szCs w:val="24"/>
          <w:lang w:val="en-US"/>
        </w:rPr>
        <w:t xml:space="preserve"> )</w:t>
      </w:r>
      <w:proofErr w:type="gramEnd"/>
      <w:r w:rsidR="00B434CB" w:rsidRPr="00C86A14">
        <w:rPr>
          <w:rStyle w:val="apple-converted-space"/>
          <w:rFonts w:ascii="Arial" w:eastAsia="Arial Unicode MS" w:hAnsi="Arial" w:cs="Arial"/>
          <w:color w:val="333333"/>
          <w:sz w:val="24"/>
          <w:szCs w:val="24"/>
          <w:lang w:val="en-US"/>
        </w:rPr>
        <w:t xml:space="preserve">. </w:t>
      </w:r>
    </w:p>
    <w:p w14:paraId="432AF13D" w14:textId="391EFE7F" w:rsidR="005E267A" w:rsidRPr="00C86A14" w:rsidRDefault="005E267A" w:rsidP="00C86A14">
      <w:pPr>
        <w:numPr>
          <w:ilvl w:val="0"/>
          <w:numId w:val="11"/>
        </w:numPr>
        <w:shd w:val="clear" w:color="auto" w:fill="FFFFFF"/>
        <w:spacing w:after="0" w:line="360" w:lineRule="auto"/>
        <w:jc w:val="both"/>
        <w:rPr>
          <w:rFonts w:ascii="Arial" w:eastAsia="Arial Unicode MS" w:hAnsi="Arial" w:cs="Arial"/>
          <w:color w:val="333333"/>
          <w:sz w:val="24"/>
          <w:szCs w:val="24"/>
          <w:lang w:val="it-IT"/>
        </w:rPr>
      </w:pPr>
      <w:r w:rsidRPr="00C86A14">
        <w:rPr>
          <w:rStyle w:val="un"/>
          <w:rFonts w:ascii="Arial" w:eastAsia="Arial Unicode MS" w:hAnsi="Arial" w:cs="Arial"/>
          <w:color w:val="333333"/>
          <w:sz w:val="24"/>
          <w:szCs w:val="24"/>
          <w:lang w:val="it-IT"/>
        </w:rPr>
        <w:t>Alessandro Volta</w:t>
      </w:r>
      <w:r w:rsidR="00B434CB" w:rsidRPr="00C86A14">
        <w:rPr>
          <w:rStyle w:val="un"/>
          <w:rFonts w:ascii="Arial" w:eastAsia="Arial Unicode MS" w:hAnsi="Arial" w:cs="Arial"/>
          <w:color w:val="333333"/>
          <w:sz w:val="24"/>
          <w:szCs w:val="24"/>
          <w:lang w:val="it-IT"/>
        </w:rPr>
        <w:t xml:space="preserve"> [VER] (</w:t>
      </w:r>
      <w:hyperlink r:id="rId71" w:history="1">
        <w:r w:rsidR="00B434CB" w:rsidRPr="00C86A14">
          <w:rPr>
            <w:rStyle w:val="Hipervnculo"/>
            <w:rFonts w:ascii="Arial" w:eastAsia="Arial Unicode MS" w:hAnsi="Arial" w:cs="Arial"/>
            <w:sz w:val="24"/>
            <w:szCs w:val="24"/>
            <w:lang w:val="it-IT"/>
          </w:rPr>
          <w:t>http://aulaplaneta.planetasaber.com/Error.asp?ts=1436892488</w:t>
        </w:r>
      </w:hyperlink>
      <w:r w:rsidR="00B434CB" w:rsidRPr="00C86A14">
        <w:rPr>
          <w:rStyle w:val="un"/>
          <w:rFonts w:ascii="Arial" w:eastAsia="Arial Unicode MS" w:hAnsi="Arial" w:cs="Arial"/>
          <w:color w:val="333333"/>
          <w:sz w:val="24"/>
          <w:szCs w:val="24"/>
          <w:lang w:val="it-IT"/>
        </w:rPr>
        <w:t xml:space="preserve"> ).</w:t>
      </w:r>
      <w:r w:rsidRPr="00C86A14">
        <w:rPr>
          <w:rStyle w:val="apple-converted-space"/>
          <w:rFonts w:ascii="Arial" w:eastAsia="Arial Unicode MS" w:hAnsi="Arial" w:cs="Arial"/>
          <w:color w:val="333333"/>
          <w:sz w:val="24"/>
          <w:szCs w:val="24"/>
          <w:lang w:val="it-IT"/>
        </w:rPr>
        <w:t> </w:t>
      </w:r>
    </w:p>
    <w:p w14:paraId="61759A82" w14:textId="174B6B90" w:rsidR="005E267A" w:rsidRPr="00C86A14" w:rsidRDefault="005E267A" w:rsidP="00C86A14">
      <w:pPr>
        <w:numPr>
          <w:ilvl w:val="0"/>
          <w:numId w:val="11"/>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Albert Einstein</w:t>
      </w:r>
      <w:r w:rsidRPr="00C86A14">
        <w:rPr>
          <w:rStyle w:val="apple-converted-space"/>
          <w:rFonts w:ascii="Arial" w:eastAsia="Arial Unicode MS" w:hAnsi="Arial" w:cs="Arial"/>
          <w:color w:val="333333"/>
          <w:sz w:val="24"/>
          <w:szCs w:val="24"/>
        </w:rPr>
        <w:t> </w:t>
      </w:r>
      <w:r w:rsidR="009F586D" w:rsidRPr="00C86A14">
        <w:rPr>
          <w:rStyle w:val="apple-converted-space"/>
          <w:rFonts w:ascii="Arial" w:eastAsia="Arial Unicode MS" w:hAnsi="Arial" w:cs="Arial"/>
          <w:color w:val="333333"/>
          <w:sz w:val="24"/>
          <w:szCs w:val="24"/>
        </w:rPr>
        <w:t>[VER] (</w:t>
      </w:r>
      <w:hyperlink r:id="rId72" w:history="1">
        <w:r w:rsidR="009F586D" w:rsidRPr="00C86A14">
          <w:rPr>
            <w:rStyle w:val="Hipervnculo"/>
            <w:rFonts w:ascii="Arial" w:eastAsia="Arial Unicode MS" w:hAnsi="Arial" w:cs="Arial"/>
            <w:sz w:val="24"/>
            <w:szCs w:val="24"/>
          </w:rPr>
          <w:t>http://aulaplaneta.planetasaber.com/Error.asp?ts=1436892523</w:t>
        </w:r>
      </w:hyperlink>
      <w:r w:rsidR="009F586D" w:rsidRPr="00C86A14">
        <w:rPr>
          <w:rStyle w:val="apple-converted-space"/>
          <w:rFonts w:ascii="Arial" w:eastAsia="Arial Unicode MS" w:hAnsi="Arial" w:cs="Arial"/>
          <w:color w:val="333333"/>
          <w:sz w:val="24"/>
          <w:szCs w:val="24"/>
        </w:rPr>
        <w:t xml:space="preserve"> ).</w:t>
      </w:r>
    </w:p>
    <w:p w14:paraId="77B555E6" w14:textId="56084F94" w:rsidR="005E267A" w:rsidRPr="00C86A14" w:rsidRDefault="005E267A" w:rsidP="00C86A14">
      <w:pPr>
        <w:numPr>
          <w:ilvl w:val="0"/>
          <w:numId w:val="11"/>
        </w:numPr>
        <w:shd w:val="clear" w:color="auto" w:fill="FFFFFF"/>
        <w:spacing w:after="0" w:line="360" w:lineRule="auto"/>
        <w:jc w:val="both"/>
        <w:rPr>
          <w:rFonts w:ascii="Arial" w:eastAsia="Arial Unicode MS" w:hAnsi="Arial" w:cs="Arial"/>
          <w:color w:val="333333"/>
          <w:sz w:val="24"/>
          <w:szCs w:val="24"/>
          <w:lang w:val="en-US"/>
        </w:rPr>
      </w:pPr>
      <w:r w:rsidRPr="00C86A14">
        <w:rPr>
          <w:rStyle w:val="un"/>
          <w:rFonts w:ascii="Arial" w:eastAsia="Arial Unicode MS" w:hAnsi="Arial" w:cs="Arial"/>
          <w:color w:val="333333"/>
          <w:sz w:val="24"/>
          <w:szCs w:val="24"/>
          <w:lang w:val="en-US"/>
        </w:rPr>
        <w:t>Stephen Hawking</w:t>
      </w:r>
      <w:r w:rsidRPr="00C86A14">
        <w:rPr>
          <w:rStyle w:val="apple-converted-space"/>
          <w:rFonts w:ascii="Arial" w:eastAsia="Arial Unicode MS" w:hAnsi="Arial" w:cs="Arial"/>
          <w:color w:val="333333"/>
          <w:sz w:val="24"/>
          <w:szCs w:val="24"/>
          <w:lang w:val="en-US"/>
        </w:rPr>
        <w:t> </w:t>
      </w:r>
      <w:r w:rsidR="009F586D" w:rsidRPr="00C86A14">
        <w:rPr>
          <w:rStyle w:val="apple-converted-space"/>
          <w:rFonts w:ascii="Arial" w:eastAsia="Arial Unicode MS" w:hAnsi="Arial" w:cs="Arial"/>
          <w:color w:val="333333"/>
          <w:sz w:val="24"/>
          <w:szCs w:val="24"/>
          <w:lang w:val="en-US"/>
        </w:rPr>
        <w:t>[VER] (</w:t>
      </w:r>
      <w:r w:rsidR="007D2F8B">
        <w:fldChar w:fldCharType="begin"/>
      </w:r>
      <w:r w:rsidR="007D2F8B" w:rsidRPr="00FD4583">
        <w:rPr>
          <w:lang w:val="en-US"/>
          <w:rPrChange w:id="63" w:author="María" w:date="2015-09-20T12:09:00Z">
            <w:rPr/>
          </w:rPrChange>
        </w:rPr>
        <w:instrText xml:space="preserve"> HYPERLINK "http://aulaplaneta.planetasaber.com/Error.asp?ts=1436892564" </w:instrText>
      </w:r>
      <w:r w:rsidR="007D2F8B">
        <w:fldChar w:fldCharType="separate"/>
      </w:r>
      <w:r w:rsidR="009F586D" w:rsidRPr="00C86A14">
        <w:rPr>
          <w:rStyle w:val="Hipervnculo"/>
          <w:rFonts w:ascii="Arial" w:eastAsia="Arial Unicode MS" w:hAnsi="Arial" w:cs="Arial"/>
          <w:sz w:val="24"/>
          <w:szCs w:val="24"/>
          <w:lang w:val="en-US"/>
        </w:rPr>
        <w:t>http://aulaplaneta.planetasaber.com/Error.asp?ts=1436892564</w:t>
      </w:r>
      <w:r w:rsidR="007D2F8B">
        <w:rPr>
          <w:rStyle w:val="Hipervnculo"/>
          <w:rFonts w:ascii="Arial" w:eastAsia="Arial Unicode MS" w:hAnsi="Arial" w:cs="Arial"/>
          <w:sz w:val="24"/>
          <w:szCs w:val="24"/>
          <w:lang w:val="en-US"/>
        </w:rPr>
        <w:fldChar w:fldCharType="end"/>
      </w:r>
      <w:proofErr w:type="gramStart"/>
      <w:r w:rsidR="009F586D" w:rsidRPr="00C86A14">
        <w:rPr>
          <w:rStyle w:val="apple-converted-space"/>
          <w:rFonts w:ascii="Arial" w:eastAsia="Arial Unicode MS" w:hAnsi="Arial" w:cs="Arial"/>
          <w:color w:val="333333"/>
          <w:sz w:val="24"/>
          <w:szCs w:val="24"/>
          <w:lang w:val="en-US"/>
        </w:rPr>
        <w:t xml:space="preserve"> )</w:t>
      </w:r>
      <w:proofErr w:type="gramEnd"/>
      <w:r w:rsidR="009F586D" w:rsidRPr="00C86A14">
        <w:rPr>
          <w:rStyle w:val="apple-converted-space"/>
          <w:rFonts w:ascii="Arial" w:eastAsia="Arial Unicode MS" w:hAnsi="Arial" w:cs="Arial"/>
          <w:color w:val="333333"/>
          <w:sz w:val="24"/>
          <w:szCs w:val="24"/>
          <w:lang w:val="en-US"/>
        </w:rPr>
        <w:t>.</w:t>
      </w:r>
    </w:p>
    <w:p w14:paraId="60E40DC5" w14:textId="574B70EE" w:rsidR="005E267A" w:rsidRPr="00C86A14" w:rsidRDefault="005E267A" w:rsidP="00C86A14">
      <w:pPr>
        <w:shd w:val="clear" w:color="auto" w:fill="FFFFFF"/>
        <w:spacing w:line="360" w:lineRule="auto"/>
        <w:jc w:val="both"/>
        <w:rPr>
          <w:rFonts w:ascii="Arial" w:eastAsia="Arial Unicode MS" w:hAnsi="Arial" w:cs="Arial"/>
          <w:color w:val="FFFFFF"/>
          <w:sz w:val="24"/>
          <w:szCs w:val="24"/>
          <w:lang w:val="en-US"/>
        </w:rPr>
      </w:pPr>
    </w:p>
    <w:tbl>
      <w:tblPr>
        <w:tblStyle w:val="Tablaconcuadrcula"/>
        <w:tblW w:w="0" w:type="auto"/>
        <w:tblLook w:val="04A0" w:firstRow="1" w:lastRow="0" w:firstColumn="1" w:lastColumn="0" w:noHBand="0" w:noVBand="1"/>
      </w:tblPr>
      <w:tblGrid>
        <w:gridCol w:w="1323"/>
        <w:gridCol w:w="7731"/>
      </w:tblGrid>
      <w:tr w:rsidR="00F56AC2" w:rsidRPr="00C86A14" w14:paraId="47C16FAA" w14:textId="77777777" w:rsidTr="00A947B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9C5E3D0" w14:textId="11AB41C9" w:rsidR="00F56AC2" w:rsidRPr="00C86A14" w:rsidRDefault="00D44711"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lastRenderedPageBreak/>
              <w:t>Profundiza</w:t>
            </w:r>
            <w:r w:rsidR="00F56AC2" w:rsidRPr="00C86A14">
              <w:rPr>
                <w:rFonts w:ascii="Arial" w:eastAsia="Arial Unicode MS" w:hAnsi="Arial" w:cs="Arial"/>
                <w:b/>
                <w:color w:val="FFFFFF" w:themeColor="background1"/>
                <w:sz w:val="24"/>
                <w:szCs w:val="24"/>
              </w:rPr>
              <w:t>: recurso aprovechado</w:t>
            </w:r>
          </w:p>
        </w:tc>
      </w:tr>
      <w:tr w:rsidR="00F56AC2" w:rsidRPr="00C86A14" w14:paraId="0FE94B10"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E5A313" w14:textId="77777777" w:rsidR="00F56AC2" w:rsidRPr="00C86A14" w:rsidRDefault="00F56AC2"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ADF356" w14:textId="6A5E8A96" w:rsidR="00F56AC2" w:rsidRPr="00C86A14" w:rsidRDefault="00F56AC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_REC250</w:t>
            </w:r>
          </w:p>
          <w:p w14:paraId="125CDF25" w14:textId="77777777" w:rsidR="00F56AC2" w:rsidRPr="00C86A14" w:rsidRDefault="00F56AC2" w:rsidP="00C86A14">
            <w:pPr>
              <w:spacing w:line="360" w:lineRule="auto"/>
              <w:jc w:val="both"/>
              <w:rPr>
                <w:rFonts w:ascii="Arial" w:eastAsia="Arial Unicode MS" w:hAnsi="Arial" w:cs="Arial"/>
                <w:b/>
                <w:color w:val="000000"/>
                <w:sz w:val="24"/>
                <w:szCs w:val="24"/>
              </w:rPr>
            </w:pPr>
          </w:p>
        </w:tc>
      </w:tr>
      <w:tr w:rsidR="00F56AC2" w:rsidRPr="00C86A14" w14:paraId="4C4A55ED"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F15645" w14:textId="77777777" w:rsidR="00F56AC2" w:rsidRPr="00C86A14" w:rsidRDefault="00F56AC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87440C" w14:textId="53F6967D" w:rsidR="00F56AC2" w:rsidRPr="00C86A14" w:rsidRDefault="00F56AC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ciencia/5. La física: la materia, el espacio y el tiempo/Profundiza/La física: concepto y aplicaciones</w:t>
            </w:r>
          </w:p>
        </w:tc>
      </w:tr>
      <w:tr w:rsidR="00F56AC2" w:rsidRPr="00C86A14" w14:paraId="3B54048E"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CF4F92" w14:textId="77777777" w:rsidR="00F56AC2" w:rsidRPr="00C86A14" w:rsidRDefault="00F56AC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071FAE" w14:textId="0A301B9F" w:rsidR="00F56AC2" w:rsidRPr="00C86A14" w:rsidRDefault="00590904" w:rsidP="00C86A14">
            <w:pPr>
              <w:spacing w:line="360" w:lineRule="auto"/>
              <w:jc w:val="both"/>
              <w:rPr>
                <w:rFonts w:ascii="Arial" w:eastAsia="Arial Unicode MS" w:hAnsi="Arial" w:cs="Arial"/>
                <w:b/>
                <w:sz w:val="24"/>
                <w:szCs w:val="24"/>
                <w:u w:val="single"/>
              </w:rPr>
            </w:pPr>
            <w:r w:rsidRPr="00C86A14">
              <w:rPr>
                <w:rFonts w:ascii="Arial" w:eastAsia="Arial Unicode MS" w:hAnsi="Arial" w:cs="Arial"/>
                <w:b/>
                <w:color w:val="000000"/>
                <w:sz w:val="24"/>
                <w:szCs w:val="24"/>
                <w:u w:val="single"/>
              </w:rPr>
              <w:t>FICHA DEL ESTUD</w:t>
            </w:r>
            <w:r w:rsidRPr="00C86A14">
              <w:rPr>
                <w:rFonts w:ascii="Arial" w:eastAsia="Arial Unicode MS" w:hAnsi="Arial" w:cs="Arial"/>
                <w:b/>
                <w:sz w:val="24"/>
                <w:szCs w:val="24"/>
                <w:u w:val="single"/>
              </w:rPr>
              <w:t>IANTE</w:t>
            </w:r>
          </w:p>
          <w:p w14:paraId="5E572974" w14:textId="77777777" w:rsidR="00590904" w:rsidRPr="00C86A14" w:rsidRDefault="00590904" w:rsidP="00C86A14">
            <w:pPr>
              <w:spacing w:line="360" w:lineRule="auto"/>
              <w:jc w:val="both"/>
              <w:rPr>
                <w:rFonts w:ascii="Arial" w:eastAsia="Arial Unicode MS" w:hAnsi="Arial" w:cs="Arial"/>
                <w:sz w:val="24"/>
                <w:szCs w:val="24"/>
                <w:u w:val="single"/>
              </w:rPr>
            </w:pPr>
          </w:p>
          <w:p w14:paraId="4D45FB3C" w14:textId="77777777" w:rsidR="00590904" w:rsidRPr="00C86A14" w:rsidRDefault="00590904" w:rsidP="00C86A14">
            <w:pPr>
              <w:pStyle w:val="cabecera2"/>
              <w:shd w:val="clear" w:color="auto" w:fill="FFFFFF"/>
              <w:spacing w:before="150" w:beforeAutospacing="0" w:after="150" w:afterAutospacing="0" w:line="360" w:lineRule="auto"/>
              <w:jc w:val="both"/>
              <w:rPr>
                <w:rFonts w:ascii="Arial" w:eastAsia="Arial Unicode MS" w:hAnsi="Arial" w:cs="Arial"/>
                <w:b/>
              </w:rPr>
            </w:pPr>
            <w:r w:rsidRPr="00C86A14">
              <w:rPr>
                <w:rFonts w:ascii="Arial" w:eastAsia="Arial Unicode MS" w:hAnsi="Arial" w:cs="Arial"/>
                <w:b/>
              </w:rPr>
              <w:t>¿Qué es la física?</w:t>
            </w:r>
          </w:p>
          <w:p w14:paraId="10C413E7" w14:textId="03172F6A" w:rsidR="00590904" w:rsidRPr="00C86A14" w:rsidRDefault="00590904" w:rsidP="00C86A14">
            <w:pPr>
              <w:pStyle w:val="Normal2"/>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La</w:t>
            </w:r>
            <w:r w:rsidRPr="00C86A14">
              <w:rPr>
                <w:rStyle w:val="apple-converted-space"/>
                <w:rFonts w:ascii="Arial" w:eastAsia="Arial Unicode MS" w:hAnsi="Arial" w:cs="Arial"/>
              </w:rPr>
              <w:t> </w:t>
            </w:r>
            <w:r w:rsidRPr="00C86A14">
              <w:rPr>
                <w:rStyle w:val="negrita"/>
                <w:rFonts w:ascii="Arial" w:eastAsia="Arial Unicode MS" w:hAnsi="Arial" w:cs="Arial"/>
                <w:b/>
                <w:bCs/>
              </w:rPr>
              <w:t>física</w:t>
            </w:r>
            <w:r w:rsidRPr="00C86A14">
              <w:rPr>
                <w:rStyle w:val="apple-converted-space"/>
                <w:rFonts w:ascii="Arial" w:eastAsia="Arial Unicode MS" w:hAnsi="Arial" w:cs="Arial"/>
              </w:rPr>
              <w:t> </w:t>
            </w:r>
            <w:r w:rsidRPr="00C86A14">
              <w:rPr>
                <w:rFonts w:ascii="Arial" w:eastAsia="Arial Unicode MS" w:hAnsi="Arial" w:cs="Arial"/>
              </w:rPr>
              <w:t>es una ciencia natural que estudia las propiedades del</w:t>
            </w:r>
            <w:r w:rsidRPr="00C86A14">
              <w:rPr>
                <w:rStyle w:val="apple-converted-space"/>
                <w:rFonts w:ascii="Arial" w:eastAsia="Arial Unicode MS" w:hAnsi="Arial" w:cs="Arial"/>
              </w:rPr>
              <w:t> </w:t>
            </w:r>
            <w:r w:rsidRPr="00C86A14">
              <w:rPr>
                <w:rStyle w:val="negrita"/>
                <w:rFonts w:ascii="Arial" w:eastAsia="Arial Unicode MS" w:hAnsi="Arial" w:cs="Arial"/>
                <w:b/>
                <w:bCs/>
              </w:rPr>
              <w:t>espacio</w:t>
            </w:r>
            <w:r w:rsidRPr="00C86A14">
              <w:rPr>
                <w:rFonts w:ascii="Arial" w:eastAsia="Arial Unicode MS" w:hAnsi="Arial" w:cs="Arial"/>
              </w:rPr>
              <w:t>, el</w:t>
            </w:r>
            <w:r w:rsidRPr="00C86A14">
              <w:rPr>
                <w:rStyle w:val="apple-converted-space"/>
                <w:rFonts w:ascii="Arial" w:eastAsia="Arial Unicode MS" w:hAnsi="Arial" w:cs="Arial"/>
              </w:rPr>
              <w:t> </w:t>
            </w:r>
            <w:r w:rsidRPr="00C86A14">
              <w:rPr>
                <w:rStyle w:val="negrita"/>
                <w:rFonts w:ascii="Arial" w:eastAsia="Arial Unicode MS" w:hAnsi="Arial" w:cs="Arial"/>
                <w:b/>
                <w:bCs/>
              </w:rPr>
              <w:t>tiempo</w:t>
            </w:r>
            <w:r w:rsidRPr="00C86A14">
              <w:rPr>
                <w:rFonts w:ascii="Arial" w:eastAsia="Arial Unicode MS" w:hAnsi="Arial" w:cs="Arial"/>
              </w:rPr>
              <w:t xml:space="preserve">, el </w:t>
            </w:r>
            <w:r w:rsidRPr="00C86A14">
              <w:rPr>
                <w:rStyle w:val="negrita"/>
                <w:rFonts w:ascii="Arial" w:eastAsia="Arial Unicode MS" w:hAnsi="Arial" w:cs="Arial"/>
                <w:b/>
                <w:bCs/>
              </w:rPr>
              <w:t>movimiento</w:t>
            </w:r>
            <w:r w:rsidRPr="00C86A14">
              <w:rPr>
                <w:rFonts w:ascii="Arial" w:eastAsia="Arial Unicode MS" w:hAnsi="Arial" w:cs="Arial"/>
              </w:rPr>
              <w:t>, la</w:t>
            </w:r>
            <w:r w:rsidRPr="00C86A14">
              <w:rPr>
                <w:rStyle w:val="apple-converted-space"/>
                <w:rFonts w:ascii="Arial" w:eastAsia="Arial Unicode MS" w:hAnsi="Arial" w:cs="Arial"/>
              </w:rPr>
              <w:t> </w:t>
            </w:r>
            <w:r w:rsidRPr="00C86A14">
              <w:rPr>
                <w:rStyle w:val="negrita"/>
                <w:rFonts w:ascii="Arial" w:eastAsia="Arial Unicode MS" w:hAnsi="Arial" w:cs="Arial"/>
                <w:b/>
                <w:bCs/>
              </w:rPr>
              <w:t>materia</w:t>
            </w:r>
            <w:r w:rsidRPr="00C86A14">
              <w:rPr>
                <w:rStyle w:val="apple-converted-space"/>
                <w:rFonts w:ascii="Arial" w:eastAsia="Arial Unicode MS" w:hAnsi="Arial" w:cs="Arial"/>
              </w:rPr>
              <w:t> </w:t>
            </w:r>
            <w:r w:rsidRPr="00C86A14">
              <w:rPr>
                <w:rFonts w:ascii="Arial" w:eastAsia="Arial Unicode MS" w:hAnsi="Arial" w:cs="Arial"/>
              </w:rPr>
              <w:t>y la</w:t>
            </w:r>
            <w:r w:rsidRPr="00C86A14">
              <w:rPr>
                <w:rStyle w:val="apple-converted-space"/>
                <w:rFonts w:ascii="Arial" w:eastAsia="Arial Unicode MS" w:hAnsi="Arial" w:cs="Arial"/>
              </w:rPr>
              <w:t> </w:t>
            </w:r>
            <w:r w:rsidRPr="00C86A14">
              <w:rPr>
                <w:rStyle w:val="negrita"/>
                <w:rFonts w:ascii="Arial" w:eastAsia="Arial Unicode MS" w:hAnsi="Arial" w:cs="Arial"/>
                <w:b/>
                <w:bCs/>
              </w:rPr>
              <w:t>energía</w:t>
            </w:r>
            <w:r w:rsidRPr="00C86A14">
              <w:rPr>
                <w:rFonts w:ascii="Arial" w:eastAsia="Arial Unicode MS" w:hAnsi="Arial" w:cs="Arial"/>
              </w:rPr>
              <w:t>, así como sus interacciones. Se considera una</w:t>
            </w:r>
            <w:r w:rsidRPr="00C86A14">
              <w:rPr>
                <w:rStyle w:val="apple-converted-space"/>
                <w:rFonts w:ascii="Arial" w:eastAsia="Arial Unicode MS" w:hAnsi="Arial" w:cs="Arial"/>
              </w:rPr>
              <w:t> </w:t>
            </w:r>
            <w:r w:rsidRPr="00C86A14">
              <w:rPr>
                <w:rStyle w:val="negrita"/>
                <w:rFonts w:ascii="Arial" w:eastAsia="Arial Unicode MS" w:hAnsi="Arial" w:cs="Arial"/>
                <w:b/>
                <w:bCs/>
              </w:rPr>
              <w:t>ciencia teórica</w:t>
            </w:r>
            <w:r w:rsidRPr="00C86A14">
              <w:rPr>
                <w:rStyle w:val="apple-converted-space"/>
                <w:rFonts w:ascii="Arial" w:eastAsia="Arial Unicode MS" w:hAnsi="Arial" w:cs="Arial"/>
              </w:rPr>
              <w:t> </w:t>
            </w:r>
            <w:r w:rsidRPr="00C86A14">
              <w:rPr>
                <w:rFonts w:ascii="Arial" w:eastAsia="Arial Unicode MS" w:hAnsi="Arial" w:cs="Arial"/>
              </w:rPr>
              <w:t>y</w:t>
            </w:r>
            <w:r w:rsidRPr="00C86A14">
              <w:rPr>
                <w:rStyle w:val="apple-converted-space"/>
                <w:rFonts w:ascii="Arial" w:eastAsia="Arial Unicode MS" w:hAnsi="Arial" w:cs="Arial"/>
              </w:rPr>
              <w:t> </w:t>
            </w:r>
            <w:r w:rsidRPr="00C86A14">
              <w:rPr>
                <w:rStyle w:val="negrita"/>
                <w:rFonts w:ascii="Arial" w:eastAsia="Arial Unicode MS" w:hAnsi="Arial" w:cs="Arial"/>
                <w:b/>
                <w:bCs/>
              </w:rPr>
              <w:t>empírica</w:t>
            </w:r>
            <w:r w:rsidRPr="00C86A14">
              <w:rPr>
                <w:rFonts w:ascii="Arial" w:eastAsia="Arial Unicode MS" w:hAnsi="Arial" w:cs="Arial"/>
              </w:rPr>
              <w:t>. Mediante experimentos prácticos, intenta justificar fenómenos observados, mientras que la teoría puede servir para realizar predicciones sobre futuros experimentos.</w:t>
            </w:r>
          </w:p>
          <w:p w14:paraId="4D3C35FF" w14:textId="77777777" w:rsidR="00590904" w:rsidRPr="00C86A14" w:rsidRDefault="00590904" w:rsidP="00C86A14">
            <w:pPr>
              <w:pStyle w:val="Normal2"/>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La física intenta buscar la verdad sobre la naturaleza y clasifica sus</w:t>
            </w:r>
            <w:r w:rsidRPr="00C86A14">
              <w:rPr>
                <w:rStyle w:val="apple-converted-space"/>
                <w:rFonts w:ascii="Arial" w:eastAsia="Arial Unicode MS" w:hAnsi="Arial" w:cs="Arial"/>
              </w:rPr>
              <w:t> </w:t>
            </w:r>
            <w:r w:rsidRPr="00C86A14">
              <w:rPr>
                <w:rStyle w:val="negrita"/>
                <w:rFonts w:ascii="Arial" w:eastAsia="Arial Unicode MS" w:hAnsi="Arial" w:cs="Arial"/>
                <w:b/>
                <w:bCs/>
              </w:rPr>
              <w:t>teorías</w:t>
            </w:r>
            <w:r w:rsidRPr="00C86A14">
              <w:rPr>
                <w:rStyle w:val="apple-converted-space"/>
                <w:rFonts w:ascii="Arial" w:eastAsia="Arial Unicode MS" w:hAnsi="Arial" w:cs="Arial"/>
              </w:rPr>
              <w:t> </w:t>
            </w:r>
            <w:r w:rsidRPr="00C86A14">
              <w:rPr>
                <w:rFonts w:ascii="Arial" w:eastAsia="Arial Unicode MS" w:hAnsi="Arial" w:cs="Arial"/>
              </w:rPr>
              <w:t>en varias disciplinas:</w:t>
            </w:r>
          </w:p>
          <w:p w14:paraId="19F05081" w14:textId="26A6290B"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 La</w:t>
            </w:r>
            <w:r w:rsidRPr="00C86A14">
              <w:rPr>
                <w:rStyle w:val="apple-converted-space"/>
                <w:rFonts w:ascii="Arial" w:eastAsia="Arial Unicode MS" w:hAnsi="Arial" w:cs="Arial"/>
              </w:rPr>
              <w:t> </w:t>
            </w:r>
            <w:r w:rsidRPr="00C86A14">
              <w:rPr>
                <w:rStyle w:val="negrita"/>
                <w:rFonts w:ascii="Arial" w:eastAsia="Arial Unicode MS" w:hAnsi="Arial" w:cs="Arial"/>
                <w:b/>
                <w:bCs/>
              </w:rPr>
              <w:t>mecánica clásica</w:t>
            </w:r>
            <w:del w:id="64" w:author="María" w:date="2015-09-18T23:56:00Z">
              <w:r w:rsidRPr="00C86A14" w:rsidDel="00F95D37">
                <w:rPr>
                  <w:rFonts w:ascii="Arial" w:eastAsia="Arial Unicode MS" w:hAnsi="Arial" w:cs="Arial"/>
                </w:rPr>
                <w:delText>, que</w:delText>
              </w:r>
            </w:del>
            <w:ins w:id="65" w:author="María" w:date="2015-09-18T23:56:00Z">
              <w:r w:rsidR="00F95D37">
                <w:rPr>
                  <w:rFonts w:ascii="Arial" w:eastAsia="Arial Unicode MS" w:hAnsi="Arial" w:cs="Arial"/>
                </w:rPr>
                <w:t>:</w:t>
              </w:r>
            </w:ins>
            <w:r w:rsidRPr="00C86A14">
              <w:rPr>
                <w:rFonts w:ascii="Arial" w:eastAsia="Arial Unicode MS" w:hAnsi="Arial" w:cs="Arial"/>
              </w:rPr>
              <w:t xml:space="preserve"> describe el movimiento de cuerpos macroscópicos a velocidades pequeñas.</w:t>
            </w:r>
          </w:p>
          <w:p w14:paraId="334D28AD" w14:textId="2CB97475"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 El</w:t>
            </w:r>
            <w:r w:rsidRPr="00C86A14">
              <w:rPr>
                <w:rStyle w:val="apple-converted-space"/>
                <w:rFonts w:ascii="Arial" w:eastAsia="Arial Unicode MS" w:hAnsi="Arial" w:cs="Arial"/>
              </w:rPr>
              <w:t> </w:t>
            </w:r>
            <w:r w:rsidRPr="00C86A14">
              <w:rPr>
                <w:rStyle w:val="negrita"/>
                <w:rFonts w:ascii="Arial" w:eastAsia="Arial Unicode MS" w:hAnsi="Arial" w:cs="Arial"/>
                <w:b/>
                <w:bCs/>
              </w:rPr>
              <w:t>electromagnetismo</w:t>
            </w:r>
            <w:del w:id="66" w:author="María" w:date="2015-09-18T23:56:00Z">
              <w:r w:rsidRPr="00C86A14" w:rsidDel="00F95D37">
                <w:rPr>
                  <w:rFonts w:ascii="Arial" w:eastAsia="Arial Unicode MS" w:hAnsi="Arial" w:cs="Arial"/>
                </w:rPr>
                <w:delText>, que</w:delText>
              </w:r>
            </w:del>
            <w:ins w:id="67" w:author="María" w:date="2015-09-18T23:56:00Z">
              <w:r w:rsidR="00F95D37">
                <w:rPr>
                  <w:rFonts w:ascii="Arial" w:eastAsia="Arial Unicode MS" w:hAnsi="Arial" w:cs="Arial"/>
                </w:rPr>
                <w:t>:</w:t>
              </w:r>
            </w:ins>
            <w:r w:rsidRPr="00C86A14">
              <w:rPr>
                <w:rFonts w:ascii="Arial" w:eastAsia="Arial Unicode MS" w:hAnsi="Arial" w:cs="Arial"/>
              </w:rPr>
              <w:t xml:space="preserve"> trata la interacción de partículas cargadas eléctricamente con campos eléctricos y magnéticos. A su vez, se divide en electrostática y electrodinámica.</w:t>
            </w:r>
          </w:p>
          <w:p w14:paraId="321E3716" w14:textId="0A298414"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 La</w:t>
            </w:r>
            <w:r w:rsidRPr="00C86A14">
              <w:rPr>
                <w:rStyle w:val="apple-converted-space"/>
                <w:rFonts w:ascii="Arial" w:eastAsia="Arial Unicode MS" w:hAnsi="Arial" w:cs="Arial"/>
              </w:rPr>
              <w:t> </w:t>
            </w:r>
            <w:r w:rsidRPr="00C86A14">
              <w:rPr>
                <w:rStyle w:val="negrita"/>
                <w:rFonts w:ascii="Arial" w:eastAsia="Arial Unicode MS" w:hAnsi="Arial" w:cs="Arial"/>
                <w:b/>
                <w:bCs/>
              </w:rPr>
              <w:t>relatividad</w:t>
            </w:r>
            <w:del w:id="68" w:author="María" w:date="2015-09-18T23:56:00Z">
              <w:r w:rsidRPr="00C86A14" w:rsidDel="00F95D37">
                <w:rPr>
                  <w:rFonts w:ascii="Arial" w:eastAsia="Arial Unicode MS" w:hAnsi="Arial" w:cs="Arial"/>
                </w:rPr>
                <w:delText>, que</w:delText>
              </w:r>
            </w:del>
            <w:ins w:id="69" w:author="María" w:date="2015-09-18T23:56:00Z">
              <w:r w:rsidR="00F95D37">
                <w:rPr>
                  <w:rFonts w:ascii="Arial" w:eastAsia="Arial Unicode MS" w:hAnsi="Arial" w:cs="Arial"/>
                </w:rPr>
                <w:t>:</w:t>
              </w:r>
            </w:ins>
            <w:r w:rsidRPr="00C86A14">
              <w:rPr>
                <w:rFonts w:ascii="Arial" w:eastAsia="Arial Unicode MS" w:hAnsi="Arial" w:cs="Arial"/>
              </w:rPr>
              <w:t xml:space="preserve"> fue una disciplina establecida por Albert Einstein a principios del siglo XX. Su estudio se divide en dos ramas principales: relatividad especial y relatividad general.</w:t>
            </w:r>
          </w:p>
          <w:p w14:paraId="4C341059" w14:textId="611C1B48"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 La</w:t>
            </w:r>
            <w:r w:rsidRPr="00C86A14">
              <w:rPr>
                <w:rStyle w:val="apple-converted-space"/>
                <w:rFonts w:ascii="Arial" w:eastAsia="Arial Unicode MS" w:hAnsi="Arial" w:cs="Arial"/>
              </w:rPr>
              <w:t> </w:t>
            </w:r>
            <w:r w:rsidRPr="00C86A14">
              <w:rPr>
                <w:rStyle w:val="negrita"/>
                <w:rFonts w:ascii="Arial" w:eastAsia="Arial Unicode MS" w:hAnsi="Arial" w:cs="Arial"/>
                <w:b/>
                <w:bCs/>
              </w:rPr>
              <w:t>termodinámica</w:t>
            </w:r>
            <w:del w:id="70" w:author="María" w:date="2015-09-18T23:56:00Z">
              <w:r w:rsidRPr="00C86A14" w:rsidDel="00F95D37">
                <w:rPr>
                  <w:rFonts w:ascii="Arial" w:eastAsia="Arial Unicode MS" w:hAnsi="Arial" w:cs="Arial"/>
                </w:rPr>
                <w:delText>, que</w:delText>
              </w:r>
            </w:del>
            <w:ins w:id="71" w:author="María" w:date="2015-09-18T23:56:00Z">
              <w:r w:rsidR="00F95D37">
                <w:rPr>
                  <w:rFonts w:ascii="Arial" w:eastAsia="Arial Unicode MS" w:hAnsi="Arial" w:cs="Arial"/>
                </w:rPr>
                <w:t>:</w:t>
              </w:r>
            </w:ins>
            <w:r w:rsidRPr="00C86A14">
              <w:rPr>
                <w:rFonts w:ascii="Arial" w:eastAsia="Arial Unicode MS" w:hAnsi="Arial" w:cs="Arial"/>
              </w:rPr>
              <w:t xml:space="preserve"> trata procesos en los que se produce una transferencia de calor. La mecánica estadística estudia dichos procesos desde un punto de vista molecular.</w:t>
            </w:r>
          </w:p>
          <w:p w14:paraId="0463F982" w14:textId="19CA6900"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lastRenderedPageBreak/>
              <w:t>- La</w:t>
            </w:r>
            <w:r w:rsidRPr="00C86A14">
              <w:rPr>
                <w:rStyle w:val="apple-converted-space"/>
                <w:rFonts w:ascii="Arial" w:eastAsia="Arial Unicode MS" w:hAnsi="Arial" w:cs="Arial"/>
              </w:rPr>
              <w:t> </w:t>
            </w:r>
            <w:r w:rsidRPr="00C86A14">
              <w:rPr>
                <w:rStyle w:val="negrita"/>
                <w:rFonts w:ascii="Arial" w:eastAsia="Arial Unicode MS" w:hAnsi="Arial" w:cs="Arial"/>
                <w:b/>
                <w:bCs/>
              </w:rPr>
              <w:t>mecánica cuántica</w:t>
            </w:r>
            <w:del w:id="72" w:author="María" w:date="2015-09-18T23:57:00Z">
              <w:r w:rsidRPr="00C86A14" w:rsidDel="00F95D37">
                <w:rPr>
                  <w:rFonts w:ascii="Arial" w:eastAsia="Arial Unicode MS" w:hAnsi="Arial" w:cs="Arial"/>
                </w:rPr>
                <w:delText>, que</w:delText>
              </w:r>
            </w:del>
            <w:ins w:id="73" w:author="María" w:date="2015-09-18T23:57:00Z">
              <w:r w:rsidR="00F95D37">
                <w:rPr>
                  <w:rFonts w:ascii="Arial" w:eastAsia="Arial Unicode MS" w:hAnsi="Arial" w:cs="Arial"/>
                </w:rPr>
                <w:t>:</w:t>
              </w:r>
            </w:ins>
            <w:r w:rsidRPr="00C86A14">
              <w:rPr>
                <w:rFonts w:ascii="Arial" w:eastAsia="Arial Unicode MS" w:hAnsi="Arial" w:cs="Arial"/>
              </w:rPr>
              <w:t xml:space="preserve"> describe los sistemas atómicos y subatómicos, y sus interacciones con la radiación electromagnética.</w:t>
            </w:r>
          </w:p>
          <w:p w14:paraId="0A67952B" w14:textId="77777777" w:rsidR="00590904" w:rsidRPr="00C86A14" w:rsidRDefault="00590904" w:rsidP="00C86A14">
            <w:pPr>
              <w:pStyle w:val="cabecera2"/>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Vocabulario adicional</w:t>
            </w:r>
          </w:p>
          <w:p w14:paraId="42D25B27" w14:textId="77777777"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Magnitud física</w:t>
            </w:r>
            <w:r w:rsidRPr="00C86A14">
              <w:rPr>
                <w:rFonts w:ascii="Arial" w:eastAsia="Arial Unicode MS" w:hAnsi="Arial" w:cs="Arial"/>
              </w:rPr>
              <w:t>: propiedad medible de un cuerpo o de un sistema físico. Por ejemplo: la longitud, el volumen, la masa, etc.</w:t>
            </w:r>
          </w:p>
          <w:p w14:paraId="1AFFBA6A" w14:textId="5A68452C"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Energía</w:t>
            </w:r>
            <w:r w:rsidRPr="00C86A14">
              <w:rPr>
                <w:rFonts w:ascii="Arial" w:eastAsia="Arial Unicode MS" w:hAnsi="Arial" w:cs="Arial"/>
              </w:rPr>
              <w:t>: capacidad para realizar un trabajo.</w:t>
            </w:r>
          </w:p>
          <w:p w14:paraId="5F9F46C7" w14:textId="77777777"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Masa</w:t>
            </w:r>
            <w:r w:rsidRPr="00C86A14">
              <w:rPr>
                <w:rFonts w:ascii="Arial" w:eastAsia="Arial Unicode MS" w:hAnsi="Arial" w:cs="Arial"/>
              </w:rPr>
              <w:t>: cantidad de materia de un cuerpo.</w:t>
            </w:r>
          </w:p>
          <w:p w14:paraId="7C6B2B10" w14:textId="77777777"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Entropía</w:t>
            </w:r>
            <w:r w:rsidRPr="00C86A14">
              <w:rPr>
                <w:rFonts w:ascii="Arial" w:eastAsia="Arial Unicode MS" w:hAnsi="Arial" w:cs="Arial"/>
              </w:rPr>
              <w:t>: magnitud física que permite conocer la parte de la energía que no puede utilizarse para realizar un trabajo.</w:t>
            </w:r>
          </w:p>
          <w:p w14:paraId="365FFECC" w14:textId="497F197A"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Materia</w:t>
            </w:r>
            <w:r w:rsidRPr="00C86A14">
              <w:rPr>
                <w:rFonts w:ascii="Arial" w:eastAsia="Arial Unicode MS" w:hAnsi="Arial" w:cs="Arial"/>
              </w:rPr>
              <w:t xml:space="preserve">: todo aquello que ocupa un lugar en el espacio, presenta una energía medible y está </w:t>
            </w:r>
            <w:del w:id="74" w:author="María" w:date="2015-09-18T23:58:00Z">
              <w:r w:rsidRPr="00C86A14" w:rsidDel="00F95D37">
                <w:rPr>
                  <w:rFonts w:ascii="Arial" w:eastAsia="Arial Unicode MS" w:hAnsi="Arial" w:cs="Arial"/>
                </w:rPr>
                <w:delText xml:space="preserve">sujeto </w:delText>
              </w:r>
            </w:del>
            <w:ins w:id="75" w:author="María" w:date="2015-09-18T23:58:00Z">
              <w:r w:rsidR="00F95D37" w:rsidRPr="00C86A14">
                <w:rPr>
                  <w:rFonts w:ascii="Arial" w:eastAsia="Arial Unicode MS" w:hAnsi="Arial" w:cs="Arial"/>
                </w:rPr>
                <w:t>sujet</w:t>
              </w:r>
              <w:r w:rsidR="00F95D37">
                <w:rPr>
                  <w:rFonts w:ascii="Arial" w:eastAsia="Arial Unicode MS" w:hAnsi="Arial" w:cs="Arial"/>
                </w:rPr>
                <w:t>a</w:t>
              </w:r>
              <w:r w:rsidR="00F95D37" w:rsidRPr="00C86A14">
                <w:rPr>
                  <w:rFonts w:ascii="Arial" w:eastAsia="Arial Unicode MS" w:hAnsi="Arial" w:cs="Arial"/>
                </w:rPr>
                <w:t xml:space="preserve"> </w:t>
              </w:r>
            </w:ins>
            <w:r w:rsidRPr="00C86A14">
              <w:rPr>
                <w:rFonts w:ascii="Arial" w:eastAsia="Arial Unicode MS" w:hAnsi="Arial" w:cs="Arial"/>
              </w:rPr>
              <w:t>a cambios en el tiempo y a interacciones.</w:t>
            </w:r>
          </w:p>
          <w:p w14:paraId="1BBEA6DD" w14:textId="77777777"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Partícula</w:t>
            </w:r>
            <w:r w:rsidRPr="00C86A14">
              <w:rPr>
                <w:rFonts w:ascii="Arial" w:eastAsia="Arial Unicode MS" w:hAnsi="Arial" w:cs="Arial"/>
              </w:rPr>
              <w:t>: constituyente elemental de la materia.</w:t>
            </w:r>
          </w:p>
          <w:p w14:paraId="7C141C16" w14:textId="77777777" w:rsidR="00590904" w:rsidRPr="00C86A14" w:rsidRDefault="00590904"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Onda</w:t>
            </w:r>
            <w:r w:rsidRPr="00C86A14">
              <w:rPr>
                <w:rFonts w:ascii="Arial" w:eastAsia="Arial Unicode MS" w:hAnsi="Arial" w:cs="Arial"/>
              </w:rPr>
              <w:t>: propagación de una perturbación de alguna propiedad de un medio (campo eléctrico, campo magnético o presión) que se desplaza a través del espacio transportando energía. </w:t>
            </w:r>
          </w:p>
          <w:p w14:paraId="72A050D7" w14:textId="77777777" w:rsidR="00590904" w:rsidRPr="00C86A14" w:rsidRDefault="00BF443A" w:rsidP="00C86A14">
            <w:pPr>
              <w:pStyle w:val="tab1"/>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Para saber más sobre los modelos científicos, vale la pena hacer click en el enlace del Proyecto Newton [VER] (</w:t>
            </w:r>
            <w:hyperlink r:id="rId73" w:history="1">
              <w:r w:rsidRPr="00C86A14">
                <w:rPr>
                  <w:rStyle w:val="Hipervnculo"/>
                  <w:rFonts w:ascii="Arial" w:eastAsia="Arial Unicode MS" w:hAnsi="Arial" w:cs="Arial"/>
                </w:rPr>
                <w:t>http://recursostic.educacion.es/newton/web/materiales_didacticos/mcientifico/modelos.htm</w:t>
              </w:r>
            </w:hyperlink>
            <w:r w:rsidRPr="00C86A14">
              <w:rPr>
                <w:rFonts w:ascii="Arial" w:eastAsia="Arial Unicode MS" w:hAnsi="Arial" w:cs="Arial"/>
              </w:rPr>
              <w:t xml:space="preserve"> ), donde se pueden practicar los pasos que hay que llevar a cabo en el método experimental. </w:t>
            </w:r>
          </w:p>
          <w:p w14:paraId="0B4A3D26" w14:textId="77777777" w:rsidR="0068186A" w:rsidRPr="00C86A14" w:rsidRDefault="0068186A" w:rsidP="00C86A14">
            <w:pPr>
              <w:pStyle w:val="tab1"/>
              <w:shd w:val="clear" w:color="auto" w:fill="FFFFFF"/>
              <w:spacing w:before="150" w:beforeAutospacing="0" w:after="150" w:afterAutospacing="0" w:line="360" w:lineRule="auto"/>
              <w:jc w:val="both"/>
              <w:rPr>
                <w:rFonts w:ascii="Arial" w:eastAsia="Arial Unicode MS" w:hAnsi="Arial" w:cs="Arial"/>
              </w:rPr>
            </w:pPr>
          </w:p>
          <w:p w14:paraId="3A1883CB" w14:textId="77777777" w:rsidR="0068186A" w:rsidRPr="00C86A14" w:rsidRDefault="0068186A" w:rsidP="00C86A14">
            <w:pPr>
              <w:spacing w:line="360" w:lineRule="auto"/>
              <w:jc w:val="both"/>
              <w:rPr>
                <w:rFonts w:ascii="Arial" w:eastAsia="Arial Unicode MS" w:hAnsi="Arial" w:cs="Arial"/>
                <w:b/>
                <w:color w:val="000000"/>
                <w:sz w:val="24"/>
                <w:szCs w:val="24"/>
                <w:u w:val="single"/>
              </w:rPr>
            </w:pPr>
            <w:r w:rsidRPr="00C86A14">
              <w:rPr>
                <w:rFonts w:ascii="Arial" w:eastAsia="Arial Unicode MS" w:hAnsi="Arial" w:cs="Arial"/>
                <w:b/>
                <w:color w:val="000000"/>
                <w:sz w:val="24"/>
                <w:szCs w:val="24"/>
                <w:u w:val="single"/>
              </w:rPr>
              <w:t>FICHA DEL PROFESOR</w:t>
            </w:r>
          </w:p>
          <w:p w14:paraId="5984C3EF" w14:textId="2D5EF765" w:rsidR="0068186A" w:rsidRPr="00C86A14" w:rsidRDefault="0068186A"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Título: </w:t>
            </w:r>
            <w:r w:rsidR="00066067" w:rsidRPr="00C86A14">
              <w:rPr>
                <w:rFonts w:ascii="Arial" w:eastAsia="Arial Unicode MS" w:hAnsi="Arial" w:cs="Arial"/>
                <w:sz w:val="24"/>
                <w:szCs w:val="24"/>
              </w:rPr>
              <w:t>La física: concepto</w:t>
            </w:r>
            <w:r w:rsidRPr="00C86A14">
              <w:rPr>
                <w:rFonts w:ascii="Arial" w:eastAsia="Arial Unicode MS" w:hAnsi="Arial" w:cs="Arial"/>
                <w:sz w:val="24"/>
                <w:szCs w:val="24"/>
              </w:rPr>
              <w:t xml:space="preserve"> y aplicaciones </w:t>
            </w:r>
          </w:p>
          <w:p w14:paraId="555D82B6" w14:textId="6611B698" w:rsidR="0068186A" w:rsidRPr="00C86A14" w:rsidRDefault="0068186A"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Descripción</w:t>
            </w:r>
            <w:r w:rsidRPr="00C86A14">
              <w:rPr>
                <w:rFonts w:ascii="Arial" w:eastAsia="Arial Unicode MS" w:hAnsi="Arial" w:cs="Arial"/>
                <w:sz w:val="24"/>
                <w:szCs w:val="24"/>
              </w:rPr>
              <w:t xml:space="preserve">: </w:t>
            </w:r>
            <w:del w:id="76" w:author="María" w:date="2015-09-19T00:39:00Z">
              <w:r w:rsidRPr="00C86A14" w:rsidDel="003D5C05">
                <w:rPr>
                  <w:rFonts w:ascii="Arial" w:eastAsia="Arial Unicode MS" w:hAnsi="Arial" w:cs="Arial"/>
                  <w:sz w:val="24"/>
                  <w:szCs w:val="24"/>
                </w:rPr>
                <w:delText xml:space="preserve">Secuencia </w:delText>
              </w:r>
            </w:del>
            <w:ins w:id="77" w:author="María" w:date="2015-09-19T00:39:00Z">
              <w:r w:rsidR="003D5C05">
                <w:rPr>
                  <w:rFonts w:ascii="Arial" w:eastAsia="Arial Unicode MS" w:hAnsi="Arial" w:cs="Arial"/>
                  <w:sz w:val="24"/>
                  <w:szCs w:val="24"/>
                </w:rPr>
                <w:t>s</w:t>
              </w:r>
              <w:r w:rsidR="003D5C05" w:rsidRPr="00C86A14">
                <w:rPr>
                  <w:rFonts w:ascii="Arial" w:eastAsia="Arial Unicode MS" w:hAnsi="Arial" w:cs="Arial"/>
                  <w:sz w:val="24"/>
                  <w:szCs w:val="24"/>
                </w:rPr>
                <w:t xml:space="preserve">ecuencia </w:t>
              </w:r>
            </w:ins>
            <w:r w:rsidRPr="00C86A14">
              <w:rPr>
                <w:rFonts w:ascii="Arial" w:eastAsia="Arial Unicode MS" w:hAnsi="Arial" w:cs="Arial"/>
                <w:sz w:val="24"/>
                <w:szCs w:val="24"/>
              </w:rPr>
              <w:t xml:space="preserve">de imágenes que presenta la más </w:t>
            </w:r>
            <w:r w:rsidRPr="00FF6C71">
              <w:rPr>
                <w:rFonts w:ascii="Arial" w:eastAsia="Arial Unicode MS" w:hAnsi="Arial" w:cs="Arial"/>
                <w:sz w:val="24"/>
                <w:szCs w:val="24"/>
              </w:rPr>
              <w:t>básica</w:t>
            </w:r>
            <w:r w:rsidRPr="00C86A14">
              <w:rPr>
                <w:rFonts w:ascii="Arial" w:eastAsia="Arial Unicode MS" w:hAnsi="Arial" w:cs="Arial"/>
                <w:sz w:val="24"/>
                <w:szCs w:val="24"/>
              </w:rPr>
              <w:t xml:space="preserve"> de las ciencias experimentales: la física.</w:t>
            </w:r>
          </w:p>
          <w:p w14:paraId="7F6C669E" w14:textId="7B65B9A6" w:rsidR="0068186A" w:rsidRPr="00C86A14" w:rsidRDefault="0068186A" w:rsidP="00C86A14">
            <w:pPr>
              <w:spacing w:line="360" w:lineRule="auto"/>
              <w:jc w:val="both"/>
              <w:rPr>
                <w:rFonts w:ascii="Arial" w:eastAsia="Arial Unicode MS" w:hAnsi="Arial" w:cs="Arial"/>
                <w:sz w:val="24"/>
                <w:szCs w:val="24"/>
              </w:rPr>
            </w:pPr>
            <w:del w:id="78" w:author="María" w:date="2015-09-18T09:49:00Z">
              <w:r w:rsidRPr="00C86A14" w:rsidDel="00030270">
                <w:rPr>
                  <w:rFonts w:ascii="Arial" w:eastAsia="Arial Unicode MS" w:hAnsi="Arial" w:cs="Arial"/>
                  <w:b/>
                  <w:sz w:val="24"/>
                  <w:szCs w:val="24"/>
                </w:rPr>
                <w:delText>Temporalización</w:delText>
              </w:r>
            </w:del>
            <w:ins w:id="79" w:author="María" w:date="2015-09-18T09:49:00Z">
              <w:r w:rsidR="00030270">
                <w:rPr>
                  <w:rFonts w:ascii="Arial" w:eastAsia="Arial Unicode MS" w:hAnsi="Arial" w:cs="Arial"/>
                  <w:b/>
                  <w:sz w:val="24"/>
                  <w:szCs w:val="24"/>
                </w:rPr>
                <w:t>Tiempo</w:t>
              </w:r>
            </w:ins>
            <w:r w:rsidRPr="00C86A14">
              <w:rPr>
                <w:rFonts w:ascii="Arial" w:eastAsia="Arial Unicode MS" w:hAnsi="Arial" w:cs="Arial"/>
                <w:sz w:val="24"/>
                <w:szCs w:val="24"/>
              </w:rPr>
              <w:t xml:space="preserve">: 30 minutos </w:t>
            </w:r>
          </w:p>
          <w:p w14:paraId="7CA9A7D1" w14:textId="64C8000A" w:rsidR="0068186A" w:rsidRPr="00C86A14" w:rsidRDefault="0068186A"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lastRenderedPageBreak/>
              <w:t xml:space="preserve">Tipo de recurso: </w:t>
            </w:r>
            <w:del w:id="80" w:author="María" w:date="2015-09-19T00:39:00Z">
              <w:r w:rsidRPr="00C86A14" w:rsidDel="003D5C05">
                <w:rPr>
                  <w:rFonts w:ascii="Arial" w:eastAsia="Arial Unicode MS" w:hAnsi="Arial" w:cs="Arial"/>
                  <w:sz w:val="24"/>
                  <w:szCs w:val="24"/>
                </w:rPr>
                <w:delText xml:space="preserve">Secuencia </w:delText>
              </w:r>
            </w:del>
            <w:ins w:id="81" w:author="María" w:date="2015-09-19T00:39:00Z">
              <w:r w:rsidR="003D5C05">
                <w:rPr>
                  <w:rFonts w:ascii="Arial" w:eastAsia="Arial Unicode MS" w:hAnsi="Arial" w:cs="Arial"/>
                  <w:sz w:val="24"/>
                  <w:szCs w:val="24"/>
                </w:rPr>
                <w:t>s</w:t>
              </w:r>
              <w:r w:rsidR="003D5C05" w:rsidRPr="00C86A14">
                <w:rPr>
                  <w:rFonts w:ascii="Arial" w:eastAsia="Arial Unicode MS" w:hAnsi="Arial" w:cs="Arial"/>
                  <w:sz w:val="24"/>
                  <w:szCs w:val="24"/>
                </w:rPr>
                <w:t xml:space="preserve">ecuencia </w:t>
              </w:r>
            </w:ins>
            <w:r w:rsidRPr="00C86A14">
              <w:rPr>
                <w:rFonts w:ascii="Arial" w:eastAsia="Arial Unicode MS" w:hAnsi="Arial" w:cs="Arial"/>
                <w:sz w:val="24"/>
                <w:szCs w:val="24"/>
              </w:rPr>
              <w:t>de imágenes</w:t>
            </w:r>
            <w:r w:rsidRPr="00C86A14">
              <w:rPr>
                <w:rFonts w:ascii="Arial" w:eastAsia="Arial Unicode MS" w:hAnsi="Arial" w:cs="Arial"/>
                <w:b/>
                <w:sz w:val="24"/>
                <w:szCs w:val="24"/>
              </w:rPr>
              <w:t xml:space="preserve"> </w:t>
            </w:r>
          </w:p>
          <w:p w14:paraId="1397F6D6" w14:textId="53AA05DA" w:rsidR="0068186A" w:rsidRPr="00C86A14" w:rsidRDefault="0068186A"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Objetivo del recurso: </w:t>
            </w:r>
            <w:del w:id="82" w:author="María" w:date="2015-09-19T00:39:00Z">
              <w:r w:rsidR="00516302" w:rsidRPr="00C86A14" w:rsidDel="003D5C05">
                <w:rPr>
                  <w:rFonts w:ascii="Arial" w:eastAsia="Arial Unicode MS" w:hAnsi="Arial" w:cs="Arial"/>
                  <w:sz w:val="24"/>
                  <w:szCs w:val="24"/>
                </w:rPr>
                <w:delText xml:space="preserve">Esta </w:delText>
              </w:r>
            </w:del>
            <w:ins w:id="83" w:author="María" w:date="2015-09-19T00:39:00Z">
              <w:r w:rsidR="003D5C05">
                <w:rPr>
                  <w:rFonts w:ascii="Arial" w:eastAsia="Arial Unicode MS" w:hAnsi="Arial" w:cs="Arial"/>
                  <w:sz w:val="24"/>
                  <w:szCs w:val="24"/>
                </w:rPr>
                <w:t>e</w:t>
              </w:r>
              <w:r w:rsidR="003D5C05" w:rsidRPr="00C86A14">
                <w:rPr>
                  <w:rFonts w:ascii="Arial" w:eastAsia="Arial Unicode MS" w:hAnsi="Arial" w:cs="Arial"/>
                  <w:sz w:val="24"/>
                  <w:szCs w:val="24"/>
                </w:rPr>
                <w:t xml:space="preserve">sta </w:t>
              </w:r>
            </w:ins>
            <w:r w:rsidR="00516302" w:rsidRPr="00C86A14">
              <w:rPr>
                <w:rFonts w:ascii="Arial" w:eastAsia="Arial Unicode MS" w:hAnsi="Arial" w:cs="Arial"/>
                <w:sz w:val="24"/>
                <w:szCs w:val="24"/>
              </w:rPr>
              <w:t>secuencia de imágenes permite conocer los campos de estudio de la física y sus aplicaciones prácticas.</w:t>
            </w:r>
            <w:r w:rsidR="00516302" w:rsidRPr="00C86A14">
              <w:rPr>
                <w:rFonts w:ascii="Arial" w:eastAsia="Arial Unicode MS" w:hAnsi="Arial" w:cs="Arial"/>
                <w:b/>
                <w:sz w:val="24"/>
                <w:szCs w:val="24"/>
              </w:rPr>
              <w:t xml:space="preserve"> </w:t>
            </w:r>
          </w:p>
          <w:p w14:paraId="446E1B4B" w14:textId="77777777" w:rsidR="00AA590D" w:rsidRPr="00C86A14" w:rsidRDefault="0068186A"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Antes de la presentación: </w:t>
            </w:r>
          </w:p>
          <w:p w14:paraId="47E53799" w14:textId="4E2E6AEB" w:rsidR="0068186A" w:rsidRPr="00C86A14" w:rsidRDefault="00DD3829" w:rsidP="00C86A14">
            <w:pPr>
              <w:spacing w:line="360" w:lineRule="auto"/>
              <w:jc w:val="both"/>
              <w:rPr>
                <w:rFonts w:ascii="Arial" w:eastAsia="Arial Unicode MS" w:hAnsi="Arial" w:cs="Arial"/>
                <w:sz w:val="24"/>
                <w:szCs w:val="24"/>
              </w:rPr>
            </w:pPr>
            <w:del w:id="84" w:author="María" w:date="2015-09-19T00:02:00Z">
              <w:r w:rsidRPr="00C86A14" w:rsidDel="00FF6C71">
                <w:rPr>
                  <w:rFonts w:ascii="Arial" w:eastAsia="Arial Unicode MS" w:hAnsi="Arial" w:cs="Arial"/>
                  <w:sz w:val="24"/>
                  <w:szCs w:val="24"/>
                </w:rPr>
                <w:delText>El docente puede pedir a los estudiantes, la clase anterior</w:delText>
              </w:r>
            </w:del>
            <w:ins w:id="85" w:author="María" w:date="2015-09-19T00:02:00Z">
              <w:r w:rsidR="00FF6C71">
                <w:rPr>
                  <w:rFonts w:ascii="Arial" w:eastAsia="Arial Unicode MS" w:hAnsi="Arial" w:cs="Arial"/>
                  <w:sz w:val="24"/>
                  <w:szCs w:val="24"/>
                </w:rPr>
                <w:t>Pida a los estudiantes que, antes de la clase,</w:t>
              </w:r>
            </w:ins>
            <w:r w:rsidRPr="00C86A14">
              <w:rPr>
                <w:rFonts w:ascii="Arial" w:eastAsia="Arial Unicode MS" w:hAnsi="Arial" w:cs="Arial"/>
                <w:sz w:val="24"/>
                <w:szCs w:val="24"/>
              </w:rPr>
              <w:t xml:space="preserve"> </w:t>
            </w:r>
            <w:del w:id="86" w:author="María" w:date="2015-09-19T00:02:00Z">
              <w:r w:rsidRPr="00C86A14" w:rsidDel="00FF6C71">
                <w:rPr>
                  <w:rFonts w:ascii="Arial" w:eastAsia="Arial Unicode MS" w:hAnsi="Arial" w:cs="Arial"/>
                  <w:sz w:val="24"/>
                  <w:szCs w:val="24"/>
                </w:rPr>
                <w:delText xml:space="preserve">que </w:delText>
              </w:r>
            </w:del>
            <w:r w:rsidRPr="00C86A14">
              <w:rPr>
                <w:rFonts w:ascii="Arial" w:eastAsia="Arial Unicode MS" w:hAnsi="Arial" w:cs="Arial"/>
                <w:sz w:val="24"/>
                <w:szCs w:val="24"/>
              </w:rPr>
              <w:t>consulten sobre los orígenes de la física como ciencia natural.</w:t>
            </w:r>
            <w:r w:rsidR="00623D00">
              <w:rPr>
                <w:rFonts w:ascii="Arial" w:eastAsia="Arial Unicode MS" w:hAnsi="Arial" w:cs="Arial"/>
                <w:sz w:val="24"/>
                <w:szCs w:val="24"/>
              </w:rPr>
              <w:t xml:space="preserve"> </w:t>
            </w:r>
          </w:p>
          <w:p w14:paraId="6F387514" w14:textId="77777777" w:rsidR="00AA590D" w:rsidRPr="00C86A14" w:rsidRDefault="00AA590D" w:rsidP="00C86A14">
            <w:pPr>
              <w:spacing w:line="360" w:lineRule="auto"/>
              <w:jc w:val="both"/>
              <w:rPr>
                <w:rFonts w:ascii="Arial" w:eastAsia="Arial Unicode MS" w:hAnsi="Arial" w:cs="Arial"/>
                <w:b/>
                <w:sz w:val="24"/>
                <w:szCs w:val="24"/>
              </w:rPr>
            </w:pPr>
          </w:p>
          <w:p w14:paraId="3F92C9D7" w14:textId="4F1FF41F" w:rsidR="0068186A" w:rsidRPr="00C86A14" w:rsidRDefault="0068186A"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Durante la presentación:</w:t>
            </w:r>
            <w:r w:rsidR="00DD3829" w:rsidRPr="00C86A14">
              <w:rPr>
                <w:rFonts w:ascii="Arial" w:eastAsia="Arial Unicode MS" w:hAnsi="Arial" w:cs="Arial"/>
                <w:b/>
                <w:sz w:val="24"/>
                <w:szCs w:val="24"/>
              </w:rPr>
              <w:t xml:space="preserve"> </w:t>
            </w:r>
          </w:p>
          <w:p w14:paraId="07D4BACE" w14:textId="504769AF" w:rsidR="00AA590D" w:rsidRPr="00C86A14" w:rsidRDefault="00AA590D" w:rsidP="00C86A14">
            <w:pPr>
              <w:pStyle w:val="Normal2"/>
              <w:shd w:val="clear" w:color="auto" w:fill="FFFFFF"/>
              <w:spacing w:before="0" w:beforeAutospacing="0" w:line="360" w:lineRule="auto"/>
              <w:rPr>
                <w:rFonts w:ascii="Arial" w:eastAsia="Arial Unicode MS" w:hAnsi="Arial" w:cs="Arial"/>
              </w:rPr>
            </w:pPr>
            <w:del w:id="87" w:author="María" w:date="2015-09-19T00:02:00Z">
              <w:r w:rsidRPr="00C86A14" w:rsidDel="00FF6C71">
                <w:rPr>
                  <w:rFonts w:ascii="Arial" w:eastAsia="Arial Unicode MS" w:hAnsi="Arial" w:cs="Arial"/>
                </w:rPr>
                <w:delText>Se puede invitar</w:delText>
              </w:r>
            </w:del>
            <w:ins w:id="88" w:author="María" w:date="2015-09-19T00:02:00Z">
              <w:r w:rsidR="00FF6C71">
                <w:rPr>
                  <w:rFonts w:ascii="Arial" w:eastAsia="Arial Unicode MS" w:hAnsi="Arial" w:cs="Arial"/>
                </w:rPr>
                <w:t>Invite</w:t>
              </w:r>
            </w:ins>
            <w:r w:rsidRPr="00C86A14">
              <w:rPr>
                <w:rFonts w:ascii="Arial" w:eastAsia="Arial Unicode MS" w:hAnsi="Arial" w:cs="Arial"/>
              </w:rPr>
              <w:t xml:space="preserve"> a los </w:t>
            </w:r>
            <w:del w:id="89" w:author="María" w:date="2015-09-18T11:39:00Z">
              <w:r w:rsidRPr="00C86A14" w:rsidDel="001643D3">
                <w:rPr>
                  <w:rFonts w:ascii="Arial" w:eastAsia="Arial Unicode MS" w:hAnsi="Arial" w:cs="Arial"/>
                </w:rPr>
                <w:delText>alumno</w:delText>
              </w:r>
            </w:del>
            <w:ins w:id="90" w:author="María" w:date="2015-09-18T11:39:00Z">
              <w:r w:rsidR="001643D3">
                <w:rPr>
                  <w:rFonts w:ascii="Arial" w:eastAsia="Arial Unicode MS" w:hAnsi="Arial" w:cs="Arial"/>
                </w:rPr>
                <w:t>estudiante</w:t>
              </w:r>
            </w:ins>
            <w:r w:rsidRPr="00C86A14">
              <w:rPr>
                <w:rFonts w:ascii="Arial" w:eastAsia="Arial Unicode MS" w:hAnsi="Arial" w:cs="Arial"/>
              </w:rPr>
              <w:t>s a que respondan</w:t>
            </w:r>
            <w:ins w:id="91" w:author="María" w:date="2015-09-19T00:02:00Z">
              <w:r w:rsidR="00FF6C71">
                <w:rPr>
                  <w:rFonts w:ascii="Arial" w:eastAsia="Arial Unicode MS" w:hAnsi="Arial" w:cs="Arial"/>
                </w:rPr>
                <w:t xml:space="preserve"> las siguientes</w:t>
              </w:r>
            </w:ins>
            <w:r w:rsidRPr="00C86A14">
              <w:rPr>
                <w:rFonts w:ascii="Arial" w:eastAsia="Arial Unicode MS" w:hAnsi="Arial" w:cs="Arial"/>
              </w:rPr>
              <w:t xml:space="preserve"> preguntas</w:t>
            </w:r>
            <w:del w:id="92" w:author="María" w:date="2015-09-19T00:02:00Z">
              <w:r w:rsidRPr="00C86A14" w:rsidDel="00FF6C71">
                <w:rPr>
                  <w:rFonts w:ascii="Arial" w:eastAsia="Arial Unicode MS" w:hAnsi="Arial" w:cs="Arial"/>
                </w:rPr>
                <w:delText xml:space="preserve"> como</w:delText>
              </w:r>
            </w:del>
            <w:r w:rsidRPr="00C86A14">
              <w:rPr>
                <w:rFonts w:ascii="Arial" w:eastAsia="Arial Unicode MS" w:hAnsi="Arial" w:cs="Arial"/>
              </w:rPr>
              <w:t>:</w:t>
            </w:r>
          </w:p>
          <w:p w14:paraId="070F1900" w14:textId="77777777" w:rsidR="00AA590D" w:rsidRPr="00C86A14" w:rsidRDefault="00AA590D"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¿Qué es la física?</w:t>
            </w:r>
          </w:p>
          <w:p w14:paraId="693ED643" w14:textId="5EAE308C" w:rsidR="00AA590D" w:rsidRPr="00C86A14" w:rsidRDefault="00AA590D"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xml:space="preserve">- ¿Qué aplicaciones </w:t>
            </w:r>
            <w:del w:id="93" w:author="María" w:date="2015-09-19T00:03:00Z">
              <w:r w:rsidRPr="00C86A14" w:rsidDel="00FF6C71">
                <w:rPr>
                  <w:rFonts w:ascii="Arial" w:eastAsia="Arial Unicode MS" w:hAnsi="Arial" w:cs="Arial"/>
                </w:rPr>
                <w:delText xml:space="preserve">creéis que </w:delText>
              </w:r>
            </w:del>
            <w:r w:rsidRPr="00C86A14">
              <w:rPr>
                <w:rFonts w:ascii="Arial" w:eastAsia="Arial Unicode MS" w:hAnsi="Arial" w:cs="Arial"/>
              </w:rPr>
              <w:t>tiene?</w:t>
            </w:r>
          </w:p>
          <w:p w14:paraId="2AAEAA33" w14:textId="4170BE59" w:rsidR="00AA590D" w:rsidRPr="00C86A14" w:rsidRDefault="00AA590D"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¿Qué es una ciencia teórica?</w:t>
            </w:r>
            <w:ins w:id="94" w:author="María" w:date="2015-09-19T00:03:00Z">
              <w:r w:rsidR="00FF6C71">
                <w:rPr>
                  <w:rFonts w:ascii="Arial" w:eastAsia="Arial Unicode MS" w:hAnsi="Arial" w:cs="Arial"/>
                </w:rPr>
                <w:t>,</w:t>
              </w:r>
            </w:ins>
            <w:r w:rsidRPr="00C86A14">
              <w:rPr>
                <w:rFonts w:ascii="Arial" w:eastAsia="Arial Unicode MS" w:hAnsi="Arial" w:cs="Arial"/>
              </w:rPr>
              <w:t xml:space="preserve"> ¿</w:t>
            </w:r>
            <w:del w:id="95" w:author="María" w:date="2015-09-19T00:03:00Z">
              <w:r w:rsidRPr="00C86A14" w:rsidDel="00FF6C71">
                <w:rPr>
                  <w:rFonts w:ascii="Arial" w:eastAsia="Arial Unicode MS" w:hAnsi="Arial" w:cs="Arial"/>
                </w:rPr>
                <w:delText xml:space="preserve">Y </w:delText>
              </w:r>
            </w:del>
            <w:ins w:id="96" w:author="María" w:date="2015-09-19T00:03:00Z">
              <w:r w:rsidR="00FF6C71">
                <w:rPr>
                  <w:rFonts w:ascii="Arial" w:eastAsia="Arial Unicode MS" w:hAnsi="Arial" w:cs="Arial"/>
                </w:rPr>
                <w:t>y</w:t>
              </w:r>
              <w:r w:rsidR="00FF6C71" w:rsidRPr="00C86A14">
                <w:rPr>
                  <w:rFonts w:ascii="Arial" w:eastAsia="Arial Unicode MS" w:hAnsi="Arial" w:cs="Arial"/>
                </w:rPr>
                <w:t xml:space="preserve"> </w:t>
              </w:r>
            </w:ins>
            <w:r w:rsidRPr="00C86A14">
              <w:rPr>
                <w:rFonts w:ascii="Arial" w:eastAsia="Arial Unicode MS" w:hAnsi="Arial" w:cs="Arial"/>
              </w:rPr>
              <w:t>una experimental?</w:t>
            </w:r>
          </w:p>
          <w:p w14:paraId="09C4228C" w14:textId="77777777" w:rsidR="00AA590D" w:rsidRPr="00C86A14" w:rsidRDefault="00AA590D"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¿Qué significa que la física tiene un carácter teórico y empírico?</w:t>
            </w:r>
          </w:p>
          <w:p w14:paraId="7D560E19" w14:textId="77777777" w:rsidR="0068186A" w:rsidRPr="00C86A14" w:rsidRDefault="0068186A"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Después de la presentación: </w:t>
            </w:r>
          </w:p>
          <w:p w14:paraId="0CD39AB9" w14:textId="353496A9" w:rsidR="00AA590D" w:rsidRPr="00C86A14" w:rsidRDefault="00AA590D" w:rsidP="00C86A14">
            <w:pPr>
              <w:pStyle w:val="Normal2"/>
              <w:shd w:val="clear" w:color="auto" w:fill="FFFFFF"/>
              <w:spacing w:before="0" w:beforeAutospacing="0" w:line="360" w:lineRule="auto"/>
              <w:rPr>
                <w:rFonts w:ascii="Arial" w:eastAsia="Arial Unicode MS" w:hAnsi="Arial" w:cs="Arial"/>
              </w:rPr>
            </w:pPr>
            <w:del w:id="97" w:author="María" w:date="2015-09-19T00:03:00Z">
              <w:r w:rsidRPr="00C86A14" w:rsidDel="00FF6C71">
                <w:rPr>
                  <w:rFonts w:ascii="Arial" w:eastAsia="Arial Unicode MS" w:hAnsi="Arial" w:cs="Arial"/>
                </w:rPr>
                <w:delText>Se puede iniciar</w:delText>
              </w:r>
            </w:del>
            <w:ins w:id="98" w:author="María" w:date="2015-09-19T00:03:00Z">
              <w:r w:rsidR="00FF6C71">
                <w:rPr>
                  <w:rFonts w:ascii="Arial" w:eastAsia="Arial Unicode MS" w:hAnsi="Arial" w:cs="Arial"/>
                </w:rPr>
                <w:t>Proponga</w:t>
              </w:r>
            </w:ins>
            <w:r w:rsidRPr="00C86A14">
              <w:rPr>
                <w:rFonts w:ascii="Arial" w:eastAsia="Arial Unicode MS" w:hAnsi="Arial" w:cs="Arial"/>
              </w:rPr>
              <w:t xml:space="preserve"> un debate en el que se trate la importancia del estudio del</w:t>
            </w:r>
            <w:r w:rsidR="00EC2FCE" w:rsidRPr="00C86A14">
              <w:rPr>
                <w:rFonts w:ascii="Arial" w:eastAsia="Arial Unicode MS" w:hAnsi="Arial" w:cs="Arial"/>
              </w:rPr>
              <w:t xml:space="preserve"> conocimiento sobre el </w:t>
            </w:r>
            <w:r w:rsidRPr="00C86A14">
              <w:rPr>
                <w:rFonts w:ascii="Arial" w:eastAsia="Arial Unicode MS" w:hAnsi="Arial" w:cs="Arial"/>
              </w:rPr>
              <w:t>universo para la sociedad:</w:t>
            </w:r>
          </w:p>
          <w:p w14:paraId="2CE36CB2" w14:textId="77777777" w:rsidR="00AA590D" w:rsidRPr="00C86A14" w:rsidRDefault="00AA590D"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¿Para qué puede servirnos conocer a fondo el espacio?</w:t>
            </w:r>
          </w:p>
          <w:p w14:paraId="2BCDB910" w14:textId="28A72A47" w:rsidR="00AA590D" w:rsidRPr="00C86A14" w:rsidRDefault="00AA590D"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¿Nos interesa conocer la posible existencia de vida en otros planetas?</w:t>
            </w:r>
            <w:ins w:id="99" w:author="María" w:date="2015-09-19T00:03:00Z">
              <w:r w:rsidR="00FF6C71">
                <w:rPr>
                  <w:rFonts w:ascii="Arial" w:eastAsia="Arial Unicode MS" w:hAnsi="Arial" w:cs="Arial"/>
                </w:rPr>
                <w:t>,</w:t>
              </w:r>
            </w:ins>
            <w:r w:rsidRPr="00C86A14">
              <w:rPr>
                <w:rFonts w:ascii="Arial" w:eastAsia="Arial Unicode MS" w:hAnsi="Arial" w:cs="Arial"/>
              </w:rPr>
              <w:t xml:space="preserve"> ¿</w:t>
            </w:r>
            <w:del w:id="100" w:author="María" w:date="2015-09-19T00:03:00Z">
              <w:r w:rsidRPr="00C86A14" w:rsidDel="00FF6C71">
                <w:rPr>
                  <w:rFonts w:ascii="Arial" w:eastAsia="Arial Unicode MS" w:hAnsi="Arial" w:cs="Arial"/>
                </w:rPr>
                <w:delText xml:space="preserve">Por </w:delText>
              </w:r>
            </w:del>
            <w:ins w:id="101" w:author="María" w:date="2015-09-19T00:03:00Z">
              <w:r w:rsidR="00FF6C71">
                <w:rPr>
                  <w:rFonts w:ascii="Arial" w:eastAsia="Arial Unicode MS" w:hAnsi="Arial" w:cs="Arial"/>
                </w:rPr>
                <w:t>p</w:t>
              </w:r>
              <w:r w:rsidR="00FF6C71" w:rsidRPr="00C86A14">
                <w:rPr>
                  <w:rFonts w:ascii="Arial" w:eastAsia="Arial Unicode MS" w:hAnsi="Arial" w:cs="Arial"/>
                </w:rPr>
                <w:t xml:space="preserve">or </w:t>
              </w:r>
            </w:ins>
            <w:r w:rsidRPr="00C86A14">
              <w:rPr>
                <w:rFonts w:ascii="Arial" w:eastAsia="Arial Unicode MS" w:hAnsi="Arial" w:cs="Arial"/>
              </w:rPr>
              <w:t>qué?</w:t>
            </w:r>
          </w:p>
          <w:p w14:paraId="0E4170D5" w14:textId="0C39C5C7" w:rsidR="00AA590D" w:rsidRPr="00C86A14" w:rsidRDefault="00AA590D"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¿Cómo te imaginas el futuro?</w:t>
            </w:r>
          </w:p>
          <w:p w14:paraId="7F9262EF" w14:textId="6969C58E" w:rsidR="00AA590D" w:rsidRPr="00C86A14" w:rsidRDefault="00AA590D" w:rsidP="00C86A14">
            <w:pPr>
              <w:pStyle w:val="Normal2"/>
              <w:shd w:val="clear" w:color="auto" w:fill="FFFFFF"/>
              <w:spacing w:before="0" w:beforeAutospacing="0" w:line="360" w:lineRule="auto"/>
              <w:jc w:val="both"/>
              <w:rPr>
                <w:rFonts w:ascii="Arial" w:eastAsia="Arial Unicode MS" w:hAnsi="Arial" w:cs="Arial"/>
              </w:rPr>
            </w:pPr>
            <w:r w:rsidRPr="00C86A14">
              <w:rPr>
                <w:rFonts w:ascii="Arial" w:eastAsia="Arial Unicode MS" w:hAnsi="Arial" w:cs="Arial"/>
              </w:rPr>
              <w:t xml:space="preserve">Aunque </w:t>
            </w:r>
            <w:del w:id="102" w:author="María" w:date="2015-09-19T00:05:00Z">
              <w:r w:rsidRPr="00C86A14" w:rsidDel="00FF6C71">
                <w:rPr>
                  <w:rFonts w:ascii="Arial" w:eastAsia="Arial Unicode MS" w:hAnsi="Arial" w:cs="Arial"/>
                </w:rPr>
                <w:delText>estemos trabajando un</w:delText>
              </w:r>
            </w:del>
            <w:ins w:id="103" w:author="María" w:date="2015-09-19T00:05:00Z">
              <w:r w:rsidR="00FF6C71">
                <w:rPr>
                  <w:rFonts w:ascii="Arial" w:eastAsia="Arial Unicode MS" w:hAnsi="Arial" w:cs="Arial"/>
                </w:rPr>
                <w:t>los</w:t>
              </w:r>
            </w:ins>
            <w:r w:rsidRPr="00C86A14">
              <w:rPr>
                <w:rFonts w:ascii="Arial" w:eastAsia="Arial Unicode MS" w:hAnsi="Arial" w:cs="Arial"/>
              </w:rPr>
              <w:t xml:space="preserve"> tema</w:t>
            </w:r>
            <w:ins w:id="104" w:author="María" w:date="2015-09-19T00:05:00Z">
              <w:r w:rsidR="00FF6C71">
                <w:rPr>
                  <w:rFonts w:ascii="Arial" w:eastAsia="Arial Unicode MS" w:hAnsi="Arial" w:cs="Arial"/>
                </w:rPr>
                <w:t>s</w:t>
              </w:r>
            </w:ins>
            <w:r w:rsidRPr="00C86A14">
              <w:rPr>
                <w:rFonts w:ascii="Arial" w:eastAsia="Arial Unicode MS" w:hAnsi="Arial" w:cs="Arial"/>
              </w:rPr>
              <w:t xml:space="preserve"> </w:t>
            </w:r>
            <w:del w:id="105" w:author="María" w:date="2015-09-19T00:05:00Z">
              <w:r w:rsidRPr="00C86A14" w:rsidDel="00FF6C71">
                <w:rPr>
                  <w:rFonts w:ascii="Arial" w:eastAsia="Arial Unicode MS" w:hAnsi="Arial" w:cs="Arial"/>
                </w:rPr>
                <w:delText xml:space="preserve">de </w:delText>
              </w:r>
            </w:del>
            <w:ins w:id="106" w:author="María" w:date="2015-09-19T00:05:00Z">
              <w:r w:rsidR="00FF6C71">
                <w:rPr>
                  <w:rFonts w:ascii="Arial" w:eastAsia="Arial Unicode MS" w:hAnsi="Arial" w:cs="Arial"/>
                </w:rPr>
                <w:t>son la</w:t>
              </w:r>
              <w:r w:rsidR="00FF6C71" w:rsidRPr="00C86A14">
                <w:rPr>
                  <w:rFonts w:ascii="Arial" w:eastAsia="Arial Unicode MS" w:hAnsi="Arial" w:cs="Arial"/>
                </w:rPr>
                <w:t xml:space="preserve"> </w:t>
              </w:r>
            </w:ins>
            <w:del w:id="107" w:author="María" w:date="2015-09-19T00:03:00Z">
              <w:r w:rsidRPr="00C86A14" w:rsidDel="00FF6C71">
                <w:rPr>
                  <w:rFonts w:ascii="Arial" w:eastAsia="Arial Unicode MS" w:hAnsi="Arial" w:cs="Arial"/>
                </w:rPr>
                <w:delText xml:space="preserve">Física </w:delText>
              </w:r>
            </w:del>
            <w:ins w:id="108" w:author="María" w:date="2015-09-19T00:03:00Z">
              <w:r w:rsidR="00FF6C71">
                <w:rPr>
                  <w:rFonts w:ascii="Arial" w:eastAsia="Arial Unicode MS" w:hAnsi="Arial" w:cs="Arial"/>
                </w:rPr>
                <w:t>f</w:t>
              </w:r>
              <w:r w:rsidR="00FF6C71" w:rsidRPr="00C86A14">
                <w:rPr>
                  <w:rFonts w:ascii="Arial" w:eastAsia="Arial Unicode MS" w:hAnsi="Arial" w:cs="Arial"/>
                </w:rPr>
                <w:t xml:space="preserve">ísica </w:t>
              </w:r>
            </w:ins>
            <w:r w:rsidRPr="00C86A14">
              <w:rPr>
                <w:rFonts w:ascii="Arial" w:eastAsia="Arial Unicode MS" w:hAnsi="Arial" w:cs="Arial"/>
              </w:rPr>
              <w:t xml:space="preserve">y </w:t>
            </w:r>
            <w:ins w:id="109" w:author="María" w:date="2015-09-19T00:05:00Z">
              <w:r w:rsidR="00FF6C71">
                <w:rPr>
                  <w:rFonts w:ascii="Arial" w:eastAsia="Arial Unicode MS" w:hAnsi="Arial" w:cs="Arial"/>
                </w:rPr>
                <w:t xml:space="preserve">la </w:t>
              </w:r>
            </w:ins>
            <w:r w:rsidRPr="00C86A14">
              <w:rPr>
                <w:rFonts w:ascii="Arial" w:eastAsia="Arial Unicode MS" w:hAnsi="Arial" w:cs="Arial"/>
              </w:rPr>
              <w:t>química, en este caso se está trabajando especialmente la competencia social y ciudadana, al plantearse preguntas que están en el centro del debate social actual.</w:t>
            </w:r>
          </w:p>
          <w:p w14:paraId="0162834E" w14:textId="0EC9A51B" w:rsidR="00AA590D" w:rsidRPr="00C86A14" w:rsidRDefault="00AA590D" w:rsidP="00C86A14">
            <w:pPr>
              <w:pStyle w:val="Normal2"/>
              <w:shd w:val="clear" w:color="auto" w:fill="FFFFFF"/>
              <w:spacing w:before="0" w:beforeAutospacing="0" w:line="360" w:lineRule="auto"/>
              <w:jc w:val="both"/>
              <w:rPr>
                <w:rFonts w:ascii="Arial" w:eastAsia="Arial Unicode MS" w:hAnsi="Arial" w:cs="Arial"/>
                <w:color w:val="000000"/>
                <w:u w:val="single"/>
              </w:rPr>
            </w:pPr>
            <w:del w:id="110" w:author="María" w:date="2015-09-19T00:04:00Z">
              <w:r w:rsidRPr="00C86A14" w:rsidDel="00FF6C71">
                <w:rPr>
                  <w:rFonts w:ascii="Arial" w:eastAsia="Arial Unicode MS" w:hAnsi="Arial" w:cs="Arial"/>
                </w:rPr>
                <w:delText>Si se desea</w:delText>
              </w:r>
            </w:del>
            <w:ins w:id="111" w:author="María" w:date="2015-09-19T00:04:00Z">
              <w:r w:rsidR="00FF6C71">
                <w:rPr>
                  <w:rFonts w:ascii="Arial" w:eastAsia="Arial Unicode MS" w:hAnsi="Arial" w:cs="Arial"/>
                </w:rPr>
                <w:t>Para</w:t>
              </w:r>
            </w:ins>
            <w:r w:rsidRPr="00C86A14">
              <w:rPr>
                <w:rFonts w:ascii="Arial" w:eastAsia="Arial Unicode MS" w:hAnsi="Arial" w:cs="Arial"/>
              </w:rPr>
              <w:t xml:space="preserve"> profundizar en el tema, vale la pena entrar en el enla</w:t>
            </w:r>
            <w:r w:rsidR="00EC2FCE" w:rsidRPr="00C86A14">
              <w:rPr>
                <w:rFonts w:ascii="Arial" w:eastAsia="Arial Unicode MS" w:hAnsi="Arial" w:cs="Arial"/>
              </w:rPr>
              <w:t xml:space="preserve">ce del </w:t>
            </w:r>
            <w:r w:rsidR="00EC2FCE" w:rsidRPr="00C86A14">
              <w:rPr>
                <w:rFonts w:ascii="Arial" w:eastAsia="Arial Unicode MS" w:hAnsi="Arial" w:cs="Arial"/>
              </w:rPr>
              <w:lastRenderedPageBreak/>
              <w:t>Ministerio de Educación español [VER] (</w:t>
            </w:r>
            <w:hyperlink r:id="rId74" w:history="1">
              <w:r w:rsidR="00EC2FCE" w:rsidRPr="00C86A14">
                <w:rPr>
                  <w:rStyle w:val="Hipervnculo"/>
                  <w:rFonts w:ascii="Arial" w:eastAsia="Arial Unicode MS" w:hAnsi="Arial" w:cs="Arial"/>
                </w:rPr>
                <w:t>http://recursos.cnice.mec.es/biosfera/alumno/1ESO/Astro/index.htm</w:t>
              </w:r>
            </w:hyperlink>
            <w:r w:rsidR="00EC2FCE" w:rsidRPr="00C86A14">
              <w:rPr>
                <w:rFonts w:ascii="Arial" w:eastAsia="Arial Unicode MS" w:hAnsi="Arial" w:cs="Arial"/>
              </w:rPr>
              <w:t xml:space="preserve"> ), </w:t>
            </w:r>
            <w:r w:rsidRPr="00C86A14">
              <w:rPr>
                <w:rFonts w:ascii="Arial" w:eastAsia="Arial Unicode MS" w:hAnsi="Arial" w:cs="Arial"/>
              </w:rPr>
              <w:t>en el que se ofrece información sobre el universo, la Vía Láctea y el sistema solar.</w:t>
            </w:r>
          </w:p>
        </w:tc>
      </w:tr>
      <w:tr w:rsidR="00F56AC2" w:rsidRPr="00C86A14" w14:paraId="42AC283C"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3F7E6D" w14:textId="77777777" w:rsidR="00F56AC2" w:rsidRPr="00C86A14" w:rsidRDefault="00F56AC2"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E1DB70" w14:textId="5B6BD04A" w:rsidR="00F56AC2" w:rsidRPr="00C86A14" w:rsidRDefault="00F56AC2"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La física: conceptos y aplicaciones </w:t>
            </w:r>
          </w:p>
        </w:tc>
      </w:tr>
      <w:tr w:rsidR="00F56AC2" w:rsidRPr="00C86A14" w14:paraId="3789D218"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9069C0" w14:textId="77777777" w:rsidR="00F56AC2" w:rsidRPr="00C86A14" w:rsidRDefault="00F56AC2"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35D06D" w14:textId="776A5743" w:rsidR="00F56AC2" w:rsidRPr="00C86A14" w:rsidRDefault="00F56AC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Secuencia de imágenes que representa la más básica de las ciencias empíricas: la física</w:t>
            </w:r>
          </w:p>
        </w:tc>
      </w:tr>
    </w:tbl>
    <w:p w14:paraId="128D175C" w14:textId="77777777" w:rsidR="00F56AC2" w:rsidRPr="00C86A14" w:rsidRDefault="00F56AC2" w:rsidP="00C86A14">
      <w:pPr>
        <w:shd w:val="clear" w:color="auto" w:fill="FFFFFF"/>
        <w:spacing w:line="360" w:lineRule="auto"/>
        <w:jc w:val="both"/>
        <w:rPr>
          <w:rFonts w:ascii="Arial" w:eastAsia="Arial Unicode MS" w:hAnsi="Arial" w:cs="Arial"/>
          <w:color w:val="FFFFFF"/>
          <w:sz w:val="24"/>
          <w:szCs w:val="24"/>
        </w:rPr>
      </w:pPr>
    </w:p>
    <w:p w14:paraId="4BEC11DE" w14:textId="10E1E260" w:rsidR="002B2B8F" w:rsidRPr="00C86A14" w:rsidRDefault="002B2B8F" w:rsidP="00C86A14">
      <w:pPr>
        <w:tabs>
          <w:tab w:val="right" w:pos="8498"/>
        </w:tabs>
        <w:spacing w:after="0" w:line="360" w:lineRule="auto"/>
        <w:rPr>
          <w:rFonts w:ascii="Arial" w:eastAsia="Arial Unicode MS" w:hAnsi="Arial" w:cs="Arial"/>
          <w:b/>
          <w:sz w:val="24"/>
          <w:szCs w:val="24"/>
        </w:rPr>
      </w:pPr>
      <w:r w:rsidRPr="00C86A14">
        <w:rPr>
          <w:rFonts w:ascii="Arial" w:eastAsia="Arial Unicode MS" w:hAnsi="Arial" w:cs="Arial"/>
          <w:sz w:val="24"/>
          <w:szCs w:val="24"/>
          <w:highlight w:val="yellow"/>
        </w:rPr>
        <w:t>[SECCIÓN 1]</w:t>
      </w:r>
      <w:r w:rsidRPr="00C86A14">
        <w:rPr>
          <w:rFonts w:ascii="Arial" w:eastAsia="Arial Unicode MS" w:hAnsi="Arial" w:cs="Arial"/>
          <w:sz w:val="24"/>
          <w:szCs w:val="24"/>
        </w:rPr>
        <w:t xml:space="preserve"> </w:t>
      </w:r>
      <w:r w:rsidRPr="00C86A14">
        <w:rPr>
          <w:rFonts w:ascii="Arial" w:eastAsia="Arial Unicode MS" w:hAnsi="Arial" w:cs="Arial"/>
          <w:b/>
          <w:sz w:val="24"/>
          <w:szCs w:val="24"/>
        </w:rPr>
        <w:t xml:space="preserve">Consolidación </w:t>
      </w:r>
    </w:p>
    <w:p w14:paraId="44B62470" w14:textId="77777777" w:rsidR="002B2B8F" w:rsidRPr="00C86A14" w:rsidRDefault="002B2B8F"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42872A4C" w14:textId="77777777" w:rsidR="005E267A" w:rsidRPr="00C86A14" w:rsidRDefault="005E267A"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Actividades para consolidar lo que has aprendido en esta sección.</w:t>
      </w:r>
    </w:p>
    <w:p w14:paraId="72076BD2" w14:textId="77777777" w:rsidR="00D44711" w:rsidRPr="00C86A14" w:rsidRDefault="00D44711"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60"/>
        <w:gridCol w:w="6368"/>
      </w:tblGrid>
      <w:tr w:rsidR="00D44711" w:rsidRPr="00C86A14" w14:paraId="4BE3A46D" w14:textId="77777777" w:rsidTr="00A947B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DFE327C" w14:textId="77777777" w:rsidR="00D44711" w:rsidRPr="00C86A14" w:rsidRDefault="00D44711"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D44711" w:rsidRPr="00C86A14" w14:paraId="7D95540C"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27BA4B" w14:textId="77777777" w:rsidR="00D44711" w:rsidRPr="00C86A14" w:rsidRDefault="00D44711"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22C123" w14:textId="58681088" w:rsidR="00D44711" w:rsidRPr="00C86A14" w:rsidRDefault="00D4471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_REC260</w:t>
            </w:r>
          </w:p>
          <w:p w14:paraId="32583927" w14:textId="77777777" w:rsidR="00D44711" w:rsidRPr="00C86A14" w:rsidRDefault="00D44711" w:rsidP="00C86A14">
            <w:pPr>
              <w:spacing w:line="360" w:lineRule="auto"/>
              <w:jc w:val="both"/>
              <w:rPr>
                <w:rFonts w:ascii="Arial" w:eastAsia="Arial Unicode MS" w:hAnsi="Arial" w:cs="Arial"/>
                <w:b/>
                <w:color w:val="000000"/>
                <w:sz w:val="24"/>
                <w:szCs w:val="24"/>
              </w:rPr>
            </w:pPr>
          </w:p>
        </w:tc>
      </w:tr>
      <w:tr w:rsidR="00D44711" w:rsidRPr="00C86A14" w14:paraId="3ECF6B36"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C64A1E" w14:textId="77777777" w:rsidR="00D44711" w:rsidRPr="00C86A14" w:rsidRDefault="00D4471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16412F" w14:textId="3C7A2209" w:rsidR="00D44711" w:rsidRPr="00C86A14" w:rsidRDefault="00D4471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3° ESO/Física y Química/La ciencia/5. La física: la materia, el espacio y el tiempo/Profundiza/5.1 Consolidación </w:t>
            </w:r>
          </w:p>
        </w:tc>
      </w:tr>
      <w:tr w:rsidR="00D44711" w:rsidRPr="00C86A14" w14:paraId="6CE1E1FC"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50C6DE" w14:textId="77777777" w:rsidR="00D44711" w:rsidRPr="00C86A14" w:rsidRDefault="00D4471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E9FABB" w14:textId="77777777" w:rsidR="00D44711" w:rsidRPr="00C86A14" w:rsidRDefault="00D44711" w:rsidP="00C86A14">
            <w:pPr>
              <w:spacing w:after="160" w:line="360" w:lineRule="auto"/>
              <w:jc w:val="both"/>
              <w:rPr>
                <w:rFonts w:ascii="Arial" w:eastAsia="Arial Unicode MS" w:hAnsi="Arial" w:cs="Arial"/>
                <w:color w:val="000000"/>
                <w:sz w:val="24"/>
                <w:szCs w:val="24"/>
              </w:rPr>
            </w:pPr>
          </w:p>
          <w:p w14:paraId="5244A7BB" w14:textId="77777777" w:rsidR="00D44711" w:rsidRPr="00C86A14" w:rsidRDefault="00D44711"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Sin cambio</w:t>
            </w:r>
          </w:p>
          <w:p w14:paraId="2EE39BEF" w14:textId="77777777" w:rsidR="00D44711" w:rsidRPr="00C86A14" w:rsidRDefault="00D44711" w:rsidP="00C86A14">
            <w:pPr>
              <w:spacing w:after="160" w:line="360" w:lineRule="auto"/>
              <w:jc w:val="both"/>
              <w:rPr>
                <w:rFonts w:ascii="Arial" w:eastAsia="Arial Unicode MS" w:hAnsi="Arial" w:cs="Arial"/>
                <w:color w:val="000000"/>
                <w:sz w:val="24"/>
                <w:szCs w:val="24"/>
              </w:rPr>
            </w:pPr>
          </w:p>
        </w:tc>
      </w:tr>
      <w:tr w:rsidR="00D44711" w:rsidRPr="00C86A14" w14:paraId="2E94AB97"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A7694C" w14:textId="77777777" w:rsidR="00D44711" w:rsidRPr="00C86A14" w:rsidRDefault="00D44711"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7F600E" w14:textId="09BFCA51" w:rsidR="00D44711" w:rsidRPr="00C86A14" w:rsidRDefault="00D44711"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Refuerza tu aprendizaje: </w:t>
            </w:r>
            <w:r w:rsidR="006F17B0" w:rsidRPr="00C86A14">
              <w:rPr>
                <w:rFonts w:ascii="Arial" w:eastAsia="Arial Unicode MS" w:hAnsi="Arial" w:cs="Arial"/>
                <w:color w:val="000000"/>
                <w:sz w:val="24"/>
                <w:szCs w:val="24"/>
              </w:rPr>
              <w:t>La física y el calor</w:t>
            </w:r>
          </w:p>
        </w:tc>
      </w:tr>
      <w:tr w:rsidR="00D44711" w:rsidRPr="00C86A14" w14:paraId="35B507C7"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8783AB" w14:textId="77777777" w:rsidR="00D44711" w:rsidRPr="00C86A14" w:rsidRDefault="00D44711"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D2F95C" w14:textId="402DE8F2" w:rsidR="00D44711" w:rsidRPr="00C86A14" w:rsidRDefault="00D44711" w:rsidP="00FF6C71">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que permite indagar sobre el trabajo del </w:t>
            </w:r>
            <w:del w:id="112" w:author="María" w:date="2015-09-19T00:06:00Z">
              <w:r w:rsidRPr="00C86A14" w:rsidDel="00FF6C71">
                <w:rPr>
                  <w:rFonts w:ascii="Arial" w:eastAsia="Arial Unicode MS" w:hAnsi="Arial" w:cs="Arial"/>
                  <w:color w:val="000000"/>
                  <w:sz w:val="24"/>
                  <w:szCs w:val="24"/>
                </w:rPr>
                <w:delText xml:space="preserve">física </w:delText>
              </w:r>
            </w:del>
            <w:ins w:id="113" w:author="María" w:date="2015-09-19T00:06:00Z">
              <w:r w:rsidR="00FF6C71" w:rsidRPr="00C86A14">
                <w:rPr>
                  <w:rFonts w:ascii="Arial" w:eastAsia="Arial Unicode MS" w:hAnsi="Arial" w:cs="Arial"/>
                  <w:color w:val="000000"/>
                  <w:sz w:val="24"/>
                  <w:szCs w:val="24"/>
                </w:rPr>
                <w:t>físic</w:t>
              </w:r>
              <w:r w:rsidR="00FF6C71">
                <w:rPr>
                  <w:rFonts w:ascii="Arial" w:eastAsia="Arial Unicode MS" w:hAnsi="Arial" w:cs="Arial"/>
                  <w:color w:val="000000"/>
                  <w:sz w:val="24"/>
                  <w:szCs w:val="24"/>
                </w:rPr>
                <w:t>o</w:t>
              </w:r>
              <w:r w:rsidR="00FF6C71" w:rsidRPr="00C86A14">
                <w:rPr>
                  <w:rFonts w:ascii="Arial" w:eastAsia="Arial Unicode MS" w:hAnsi="Arial" w:cs="Arial"/>
                  <w:color w:val="000000"/>
                  <w:sz w:val="24"/>
                  <w:szCs w:val="24"/>
                </w:rPr>
                <w:t xml:space="preserve"> </w:t>
              </w:r>
            </w:ins>
            <w:r w:rsidRPr="00C86A14">
              <w:rPr>
                <w:rFonts w:ascii="Arial" w:eastAsia="Arial Unicode MS" w:hAnsi="Arial" w:cs="Arial"/>
                <w:color w:val="000000"/>
                <w:sz w:val="24"/>
                <w:szCs w:val="24"/>
              </w:rPr>
              <w:t>James Jou</w:t>
            </w:r>
            <w:r w:rsidR="00416FE0" w:rsidRPr="00C86A14">
              <w:rPr>
                <w:rFonts w:ascii="Arial" w:eastAsia="Arial Unicode MS" w:hAnsi="Arial" w:cs="Arial"/>
                <w:color w:val="000000"/>
                <w:sz w:val="24"/>
                <w:szCs w:val="24"/>
              </w:rPr>
              <w:t>l</w:t>
            </w:r>
            <w:r w:rsidRPr="00C86A14">
              <w:rPr>
                <w:rFonts w:ascii="Arial" w:eastAsia="Arial Unicode MS" w:hAnsi="Arial" w:cs="Arial"/>
                <w:color w:val="000000"/>
                <w:sz w:val="24"/>
                <w:szCs w:val="24"/>
              </w:rPr>
              <w:t>e</w:t>
            </w:r>
            <w:r w:rsidR="00416FE0" w:rsidRPr="00C86A14">
              <w:rPr>
                <w:rFonts w:ascii="Arial" w:eastAsia="Arial Unicode MS" w:hAnsi="Arial" w:cs="Arial"/>
                <w:color w:val="000000"/>
                <w:sz w:val="24"/>
                <w:szCs w:val="24"/>
              </w:rPr>
              <w:t xml:space="preserve">. </w:t>
            </w:r>
          </w:p>
        </w:tc>
      </w:tr>
    </w:tbl>
    <w:p w14:paraId="429BCC6C" w14:textId="77777777" w:rsidR="00D44711" w:rsidRPr="00C86A14" w:rsidRDefault="00D44711"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1E04DA93" w14:textId="597B22FB" w:rsidR="006002EB" w:rsidRPr="00C86A14" w:rsidRDefault="002B2B8F" w:rsidP="00C86A14">
      <w:pPr>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t xml:space="preserve"> </w:t>
      </w:r>
      <w:r w:rsidR="006002EB" w:rsidRPr="00C86A14">
        <w:rPr>
          <w:rFonts w:ascii="Arial" w:eastAsia="Arial Unicode MS" w:hAnsi="Arial" w:cs="Arial"/>
          <w:sz w:val="24"/>
          <w:szCs w:val="24"/>
          <w:highlight w:val="yellow"/>
        </w:rPr>
        <w:t>[SECCIÓN 1</w:t>
      </w:r>
      <w:r w:rsidR="006002EB" w:rsidRPr="00C86A14">
        <w:rPr>
          <w:rFonts w:ascii="Arial" w:eastAsia="Arial Unicode MS" w:hAnsi="Arial" w:cs="Arial"/>
          <w:b/>
          <w:sz w:val="24"/>
          <w:szCs w:val="24"/>
          <w:highlight w:val="yellow"/>
        </w:rPr>
        <w:t>]</w:t>
      </w:r>
      <w:r w:rsidR="006002EB" w:rsidRPr="00C86A14">
        <w:rPr>
          <w:rFonts w:ascii="Arial" w:eastAsia="Arial Unicode MS" w:hAnsi="Arial" w:cs="Arial"/>
          <w:b/>
          <w:sz w:val="24"/>
          <w:szCs w:val="24"/>
        </w:rPr>
        <w:t xml:space="preserve"> La química: </w:t>
      </w:r>
      <w:del w:id="114" w:author="María" w:date="2015-09-19T00:08:00Z">
        <w:r w:rsidR="006002EB" w:rsidRPr="00C86A14" w:rsidDel="00FF6C71">
          <w:rPr>
            <w:rFonts w:ascii="Arial" w:eastAsia="Arial Unicode MS" w:hAnsi="Arial" w:cs="Arial"/>
            <w:b/>
            <w:sz w:val="24"/>
            <w:szCs w:val="24"/>
          </w:rPr>
          <w:delText xml:space="preserve">Las </w:delText>
        </w:r>
      </w:del>
      <w:ins w:id="115" w:author="María" w:date="2015-09-19T00:08:00Z">
        <w:r w:rsidR="00FF6C71">
          <w:rPr>
            <w:rFonts w:ascii="Arial" w:eastAsia="Arial Unicode MS" w:hAnsi="Arial" w:cs="Arial"/>
            <w:b/>
            <w:sz w:val="24"/>
            <w:szCs w:val="24"/>
          </w:rPr>
          <w:t>l</w:t>
        </w:r>
        <w:r w:rsidR="00FF6C71" w:rsidRPr="00C86A14">
          <w:rPr>
            <w:rFonts w:ascii="Arial" w:eastAsia="Arial Unicode MS" w:hAnsi="Arial" w:cs="Arial"/>
            <w:b/>
            <w:sz w:val="24"/>
            <w:szCs w:val="24"/>
          </w:rPr>
          <w:t xml:space="preserve">as </w:t>
        </w:r>
      </w:ins>
      <w:r w:rsidR="006002EB" w:rsidRPr="00C86A14">
        <w:rPr>
          <w:rFonts w:ascii="Arial" w:eastAsia="Arial Unicode MS" w:hAnsi="Arial" w:cs="Arial"/>
          <w:b/>
          <w:sz w:val="24"/>
          <w:szCs w:val="24"/>
        </w:rPr>
        <w:t>transformaciones de la materia</w:t>
      </w:r>
    </w:p>
    <w:p w14:paraId="377E2EE3" w14:textId="0D794A5D" w:rsidR="005E267A" w:rsidRPr="00C86A14" w:rsidRDefault="005E267A"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Fonts w:ascii="Arial" w:eastAsia="Arial Unicode MS" w:hAnsi="Arial" w:cs="Arial"/>
          <w:color w:val="333333"/>
        </w:rPr>
        <w:br/>
      </w:r>
      <w:r w:rsidRPr="00C86A14">
        <w:rPr>
          <w:rStyle w:val="un"/>
          <w:rFonts w:ascii="Arial" w:eastAsia="Arial Unicode MS" w:hAnsi="Arial" w:cs="Arial"/>
          <w:color w:val="333333"/>
        </w:rPr>
        <w:t>La</w:t>
      </w:r>
      <w:r w:rsidRPr="00C86A14">
        <w:rPr>
          <w:rStyle w:val="apple-converted-space"/>
          <w:rFonts w:ascii="Arial" w:eastAsia="Arial Unicode MS" w:hAnsi="Arial" w:cs="Arial"/>
          <w:color w:val="333333"/>
        </w:rPr>
        <w:t> </w:t>
      </w:r>
      <w:r w:rsidRPr="00C86A14">
        <w:rPr>
          <w:rStyle w:val="Textoennegrita"/>
          <w:rFonts w:ascii="Arial" w:eastAsia="Arial Unicode MS" w:hAnsi="Arial" w:cs="Arial"/>
          <w:color w:val="333333"/>
        </w:rPr>
        <w:t>química</w:t>
      </w:r>
      <w:r w:rsidRPr="00C86A14">
        <w:rPr>
          <w:rStyle w:val="apple-converted-space"/>
          <w:rFonts w:ascii="Arial" w:eastAsia="Arial Unicode MS" w:hAnsi="Arial" w:cs="Arial"/>
          <w:color w:val="333333"/>
        </w:rPr>
        <w:t> </w:t>
      </w:r>
      <w:r w:rsidRPr="00C86A14">
        <w:rPr>
          <w:rStyle w:val="un"/>
          <w:rFonts w:ascii="Arial" w:eastAsia="Arial Unicode MS" w:hAnsi="Arial" w:cs="Arial"/>
          <w:color w:val="333333"/>
        </w:rPr>
        <w:t xml:space="preserve">es una ciencia empírica cuyo objeto de estudio se centra en la </w:t>
      </w:r>
      <w:r w:rsidRPr="00C86A14">
        <w:rPr>
          <w:rStyle w:val="un"/>
          <w:rFonts w:ascii="Arial" w:eastAsia="Arial Unicode MS" w:hAnsi="Arial" w:cs="Arial"/>
          <w:color w:val="333333"/>
        </w:rPr>
        <w:lastRenderedPageBreak/>
        <w:t xml:space="preserve">composición, </w:t>
      </w:r>
      <w:ins w:id="116" w:author="María" w:date="2015-09-19T00:07:00Z">
        <w:r w:rsidR="00FF6C71">
          <w:rPr>
            <w:rStyle w:val="un"/>
            <w:rFonts w:ascii="Arial" w:eastAsia="Arial Unicode MS" w:hAnsi="Arial" w:cs="Arial"/>
            <w:color w:val="333333"/>
          </w:rPr>
          <w:t xml:space="preserve">la </w:t>
        </w:r>
      </w:ins>
      <w:r w:rsidRPr="00C86A14">
        <w:rPr>
          <w:rStyle w:val="un"/>
          <w:rFonts w:ascii="Arial" w:eastAsia="Arial Unicode MS" w:hAnsi="Arial" w:cs="Arial"/>
          <w:color w:val="333333"/>
        </w:rPr>
        <w:t xml:space="preserve">estructura, </w:t>
      </w:r>
      <w:ins w:id="117" w:author="María" w:date="2015-09-19T00:07:00Z">
        <w:r w:rsidR="00FF6C71">
          <w:rPr>
            <w:rStyle w:val="un"/>
            <w:rFonts w:ascii="Arial" w:eastAsia="Arial Unicode MS" w:hAnsi="Arial" w:cs="Arial"/>
            <w:color w:val="333333"/>
          </w:rPr>
          <w:t xml:space="preserve">las </w:t>
        </w:r>
      </w:ins>
      <w:r w:rsidRPr="00C86A14">
        <w:rPr>
          <w:rStyle w:val="un"/>
          <w:rFonts w:ascii="Arial" w:eastAsia="Arial Unicode MS" w:hAnsi="Arial" w:cs="Arial"/>
          <w:color w:val="333333"/>
        </w:rPr>
        <w:t>propiedades y</w:t>
      </w:r>
      <w:ins w:id="118" w:author="María" w:date="2015-09-19T00:07:00Z">
        <w:r w:rsidR="00FF6C71">
          <w:rPr>
            <w:rStyle w:val="un"/>
            <w:rFonts w:ascii="Arial" w:eastAsia="Arial Unicode MS" w:hAnsi="Arial" w:cs="Arial"/>
            <w:color w:val="333333"/>
          </w:rPr>
          <w:t xml:space="preserve"> las</w:t>
        </w:r>
      </w:ins>
      <w:r w:rsidRPr="00C86A14">
        <w:rPr>
          <w:rStyle w:val="un"/>
          <w:rFonts w:ascii="Arial" w:eastAsia="Arial Unicode MS" w:hAnsi="Arial" w:cs="Arial"/>
          <w:color w:val="333333"/>
        </w:rPr>
        <w:t xml:space="preserve"> transformaciones de la materia.</w:t>
      </w:r>
      <w:r w:rsidR="008839D2" w:rsidRPr="00C86A14">
        <w:rPr>
          <w:rStyle w:val="un"/>
          <w:rFonts w:ascii="Arial" w:eastAsia="Arial Unicode MS" w:hAnsi="Arial" w:cs="Arial"/>
          <w:color w:val="333333"/>
        </w:rPr>
        <w:t xml:space="preserve"> En sus orígenes, l</w:t>
      </w:r>
      <w:r w:rsidRPr="00C86A14">
        <w:rPr>
          <w:rStyle w:val="un"/>
          <w:rFonts w:ascii="Arial" w:eastAsia="Arial Unicode MS" w:hAnsi="Arial" w:cs="Arial"/>
          <w:color w:val="333333"/>
        </w:rPr>
        <w:t>a labor de los alquimistas contribuyó a que se acumularan datos experimentales, lo cual fue una condición necesaria para que la química pudiera convertirse en ciencia racional.</w:t>
      </w:r>
    </w:p>
    <w:p w14:paraId="3DE5A21F" w14:textId="77777777" w:rsidR="009860F3" w:rsidRPr="00C86A14" w:rsidRDefault="009860F3" w:rsidP="00C86A14">
      <w:pPr>
        <w:pStyle w:val="u"/>
        <w:shd w:val="clear" w:color="auto" w:fill="FFFFFF"/>
        <w:spacing w:before="0" w:beforeAutospacing="0" w:after="0" w:afterAutospacing="0" w:line="360" w:lineRule="auto"/>
        <w:jc w:val="both"/>
        <w:rPr>
          <w:rFonts w:ascii="Arial" w:eastAsia="Arial Unicode MS" w:hAnsi="Arial" w:cs="Arial"/>
          <w:color w:val="333333"/>
        </w:rPr>
      </w:pPr>
    </w:p>
    <w:tbl>
      <w:tblPr>
        <w:tblStyle w:val="Tablaconcuadrcula"/>
        <w:tblW w:w="0" w:type="auto"/>
        <w:tblLook w:val="04A0" w:firstRow="1" w:lastRow="0" w:firstColumn="1" w:lastColumn="0" w:noHBand="0" w:noVBand="1"/>
      </w:tblPr>
      <w:tblGrid>
        <w:gridCol w:w="2451"/>
        <w:gridCol w:w="6377"/>
      </w:tblGrid>
      <w:tr w:rsidR="006B565B" w:rsidRPr="00C86A14" w14:paraId="52F115E0" w14:textId="77777777" w:rsidTr="00A947BC">
        <w:tc>
          <w:tcPr>
            <w:tcW w:w="8828" w:type="dxa"/>
            <w:gridSpan w:val="2"/>
            <w:shd w:val="clear" w:color="auto" w:fill="0D0D0D" w:themeFill="text1" w:themeFillTint="F2"/>
          </w:tcPr>
          <w:p w14:paraId="449CEB06" w14:textId="77777777" w:rsidR="006B565B" w:rsidRPr="00C86A14" w:rsidRDefault="006B565B"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Imagen (fotografía, gráfica o ilustración)</w:t>
            </w:r>
          </w:p>
        </w:tc>
      </w:tr>
      <w:tr w:rsidR="006B565B" w:rsidRPr="00C86A14" w14:paraId="0FDF85F7" w14:textId="77777777" w:rsidTr="00A947BC">
        <w:tc>
          <w:tcPr>
            <w:tcW w:w="2451" w:type="dxa"/>
          </w:tcPr>
          <w:p w14:paraId="05E12445" w14:textId="77777777" w:rsidR="006B565B" w:rsidRPr="00C86A14" w:rsidRDefault="006B565B"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77" w:type="dxa"/>
          </w:tcPr>
          <w:p w14:paraId="29392224" w14:textId="0946E09E" w:rsidR="006B565B" w:rsidRPr="00C86A14" w:rsidRDefault="006B565B"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_IMG13</w:t>
            </w:r>
          </w:p>
        </w:tc>
      </w:tr>
      <w:tr w:rsidR="006B565B" w:rsidRPr="00C86A14" w14:paraId="20488CE4" w14:textId="77777777" w:rsidTr="00A947BC">
        <w:tc>
          <w:tcPr>
            <w:tcW w:w="2451" w:type="dxa"/>
          </w:tcPr>
          <w:p w14:paraId="0D2301C4" w14:textId="77777777" w:rsidR="006B565B" w:rsidRPr="00C86A14" w:rsidRDefault="006B565B"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377" w:type="dxa"/>
          </w:tcPr>
          <w:p w14:paraId="1307760D" w14:textId="0289BCB5" w:rsidR="006B565B" w:rsidRPr="00C86A14" w:rsidRDefault="006B565B" w:rsidP="00FF6C71">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Obra </w:t>
            </w:r>
            <w:del w:id="119" w:author="María" w:date="2015-09-19T00:07:00Z">
              <w:r w:rsidRPr="00FF6C71" w:rsidDel="00FF6C71">
                <w:rPr>
                  <w:rFonts w:ascii="Arial" w:eastAsia="Arial Unicode MS" w:hAnsi="Arial" w:cs="Arial"/>
                  <w:i/>
                  <w:color w:val="000000"/>
                  <w:sz w:val="24"/>
                  <w:szCs w:val="24"/>
                  <w:rPrChange w:id="120" w:author="María" w:date="2015-09-19T00:07:00Z">
                    <w:rPr>
                      <w:rFonts w:ascii="Arial" w:eastAsia="Arial Unicode MS" w:hAnsi="Arial" w:cs="Arial"/>
                      <w:color w:val="000000"/>
                      <w:sz w:val="24"/>
                      <w:szCs w:val="24"/>
                    </w:rPr>
                  </w:rPrChange>
                </w:rPr>
                <w:delText xml:space="preserve">el </w:delText>
              </w:r>
            </w:del>
            <w:ins w:id="121" w:author="María" w:date="2015-09-19T00:07:00Z">
              <w:r w:rsidR="00FF6C71" w:rsidRPr="00FF6C71">
                <w:rPr>
                  <w:rFonts w:ascii="Arial" w:eastAsia="Arial Unicode MS" w:hAnsi="Arial" w:cs="Arial"/>
                  <w:i/>
                  <w:color w:val="000000"/>
                  <w:sz w:val="24"/>
                  <w:szCs w:val="24"/>
                  <w:rPrChange w:id="122" w:author="María" w:date="2015-09-19T00:07:00Z">
                    <w:rPr>
                      <w:rFonts w:ascii="Arial" w:eastAsia="Arial Unicode MS" w:hAnsi="Arial" w:cs="Arial"/>
                      <w:color w:val="000000"/>
                      <w:sz w:val="24"/>
                      <w:szCs w:val="24"/>
                    </w:rPr>
                  </w:rPrChange>
                </w:rPr>
                <w:t xml:space="preserve">El </w:t>
              </w:r>
            </w:ins>
            <w:r w:rsidRPr="00FF6C71">
              <w:rPr>
                <w:rFonts w:ascii="Arial" w:eastAsia="Arial Unicode MS" w:hAnsi="Arial" w:cs="Arial"/>
                <w:i/>
                <w:color w:val="000000"/>
                <w:sz w:val="24"/>
                <w:szCs w:val="24"/>
                <w:rPrChange w:id="123" w:author="María" w:date="2015-09-19T00:07:00Z">
                  <w:rPr>
                    <w:rFonts w:ascii="Arial" w:eastAsia="Arial Unicode MS" w:hAnsi="Arial" w:cs="Arial"/>
                    <w:color w:val="000000"/>
                    <w:sz w:val="24"/>
                    <w:szCs w:val="24"/>
                  </w:rPr>
                </w:rPrChange>
              </w:rPr>
              <w:t xml:space="preserve">laboratorio de </w:t>
            </w:r>
            <w:ins w:id="124" w:author="María" w:date="2015-09-19T00:08:00Z">
              <w:r w:rsidR="00FF6C71">
                <w:rPr>
                  <w:rFonts w:ascii="Arial" w:eastAsia="Arial Unicode MS" w:hAnsi="Arial" w:cs="Arial"/>
                  <w:i/>
                  <w:color w:val="000000"/>
                  <w:sz w:val="24"/>
                  <w:szCs w:val="24"/>
                </w:rPr>
                <w:t>a</w:t>
              </w:r>
            </w:ins>
            <w:del w:id="125" w:author="María" w:date="2015-09-19T00:08:00Z">
              <w:r w:rsidRPr="00FF6C71" w:rsidDel="00FF6C71">
                <w:rPr>
                  <w:rFonts w:ascii="Arial" w:eastAsia="Arial Unicode MS" w:hAnsi="Arial" w:cs="Arial"/>
                  <w:i/>
                  <w:color w:val="000000"/>
                  <w:sz w:val="24"/>
                  <w:szCs w:val="24"/>
                  <w:rPrChange w:id="126" w:author="María" w:date="2015-09-19T00:07:00Z">
                    <w:rPr>
                      <w:rFonts w:ascii="Arial" w:eastAsia="Arial Unicode MS" w:hAnsi="Arial" w:cs="Arial"/>
                      <w:color w:val="000000"/>
                      <w:sz w:val="24"/>
                      <w:szCs w:val="24"/>
                    </w:rPr>
                  </w:rPrChange>
                </w:rPr>
                <w:delText>A</w:delText>
              </w:r>
            </w:del>
            <w:r w:rsidRPr="00FF6C71">
              <w:rPr>
                <w:rFonts w:ascii="Arial" w:eastAsia="Arial Unicode MS" w:hAnsi="Arial" w:cs="Arial"/>
                <w:i/>
                <w:color w:val="000000"/>
                <w:sz w:val="24"/>
                <w:szCs w:val="24"/>
                <w:rPrChange w:id="127" w:author="María" w:date="2015-09-19T00:07:00Z">
                  <w:rPr>
                    <w:rFonts w:ascii="Arial" w:eastAsia="Arial Unicode MS" w:hAnsi="Arial" w:cs="Arial"/>
                    <w:color w:val="000000"/>
                    <w:sz w:val="24"/>
                    <w:szCs w:val="24"/>
                  </w:rPr>
                </w:rPrChange>
              </w:rPr>
              <w:t>lquimia</w:t>
            </w:r>
          </w:p>
        </w:tc>
      </w:tr>
      <w:tr w:rsidR="006B565B" w:rsidRPr="00C86A14" w14:paraId="563A5303" w14:textId="77777777" w:rsidTr="00A947BC">
        <w:tc>
          <w:tcPr>
            <w:tcW w:w="2451" w:type="dxa"/>
          </w:tcPr>
          <w:p w14:paraId="1A51DB33" w14:textId="77777777" w:rsidR="006B565B" w:rsidRPr="00C86A14" w:rsidRDefault="006B565B"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Código Shutterstock (o URL o la ruta en AulaPlaneta)</w:t>
            </w:r>
          </w:p>
        </w:tc>
        <w:tc>
          <w:tcPr>
            <w:tcW w:w="6377" w:type="dxa"/>
          </w:tcPr>
          <w:p w14:paraId="56A20164" w14:textId="6B893946" w:rsidR="006B565B" w:rsidRPr="00C86A14" w:rsidRDefault="006B565B"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3° ESO/Física y Química/La ciencia/6. La química: las transformaciones de la materia. </w:t>
            </w:r>
          </w:p>
          <w:p w14:paraId="38C13A88" w14:textId="77777777" w:rsidR="006B565B" w:rsidRPr="00C86A14" w:rsidRDefault="006B565B" w:rsidP="00C86A14">
            <w:pPr>
              <w:spacing w:line="360" w:lineRule="auto"/>
              <w:jc w:val="both"/>
              <w:rPr>
                <w:rFonts w:ascii="Arial" w:eastAsia="Arial Unicode MS" w:hAnsi="Arial" w:cs="Arial"/>
                <w:sz w:val="24"/>
                <w:szCs w:val="24"/>
              </w:rPr>
            </w:pPr>
          </w:p>
          <w:p w14:paraId="1D941D72" w14:textId="67EF4C45" w:rsidR="006B565B" w:rsidRPr="00C86A14" w:rsidRDefault="006B565B" w:rsidP="00C86A14">
            <w:pPr>
              <w:spacing w:line="360" w:lineRule="auto"/>
              <w:jc w:val="both"/>
              <w:rPr>
                <w:rFonts w:ascii="Arial" w:eastAsia="Arial Unicode MS" w:hAnsi="Arial" w:cs="Arial"/>
                <w:sz w:val="24"/>
                <w:szCs w:val="24"/>
              </w:rPr>
            </w:pPr>
            <w:r w:rsidRPr="00C86A14">
              <w:rPr>
                <w:rFonts w:ascii="Arial" w:eastAsia="Arial Unicode MS" w:hAnsi="Arial" w:cs="Arial"/>
                <w:noProof/>
                <w:color w:val="9D8573"/>
                <w:sz w:val="24"/>
                <w:szCs w:val="24"/>
                <w:lang w:val="es-ES" w:eastAsia="es-ES"/>
              </w:rPr>
              <w:drawing>
                <wp:inline distT="0" distB="0" distL="0" distR="0" wp14:anchorId="624DDD3D" wp14:editId="602D55C2">
                  <wp:extent cx="2487930" cy="3509645"/>
                  <wp:effectExtent l="0" t="0" r="7620" b="0"/>
                  <wp:docPr id="24" name="Imagen 24" descr="http://profesores.aulaplaneta.com/DNNPlayerPackages/Package14289/InfoGuion/cuadernoestudio/images_xml/FQ_09_01_img1_small.jp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rofesores.aulaplaneta.com/DNNPlayerPackages/Package14289/InfoGuion/cuadernoestudio/images_xml/FQ_09_01_img1_small.jp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87930" cy="3509645"/>
                          </a:xfrm>
                          <a:prstGeom prst="rect">
                            <a:avLst/>
                          </a:prstGeom>
                          <a:noFill/>
                          <a:ln>
                            <a:noFill/>
                          </a:ln>
                        </pic:spPr>
                      </pic:pic>
                    </a:graphicData>
                  </a:graphic>
                </wp:inline>
              </w:drawing>
            </w:r>
          </w:p>
        </w:tc>
      </w:tr>
      <w:tr w:rsidR="006B565B" w:rsidRPr="00C86A14" w14:paraId="75AFA818" w14:textId="77777777" w:rsidTr="00A947BC">
        <w:tc>
          <w:tcPr>
            <w:tcW w:w="2451" w:type="dxa"/>
          </w:tcPr>
          <w:p w14:paraId="168F8790" w14:textId="77777777" w:rsidR="006B565B" w:rsidRPr="00C86A14" w:rsidRDefault="006B565B"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Pie de imagen</w:t>
            </w:r>
          </w:p>
        </w:tc>
        <w:tc>
          <w:tcPr>
            <w:tcW w:w="6377" w:type="dxa"/>
          </w:tcPr>
          <w:p w14:paraId="33EEA3F2" w14:textId="791927B2" w:rsidR="006B565B" w:rsidRPr="00C86A14" w:rsidRDefault="006B565B" w:rsidP="00C86A14">
            <w:pPr>
              <w:pStyle w:val="NormalWeb"/>
              <w:shd w:val="clear" w:color="auto" w:fill="58585A"/>
              <w:spacing w:before="75" w:beforeAutospacing="0" w:after="0" w:afterAutospacing="0" w:line="360" w:lineRule="auto"/>
              <w:jc w:val="both"/>
              <w:rPr>
                <w:rFonts w:ascii="Arial" w:eastAsia="Arial Unicode MS" w:hAnsi="Arial" w:cs="Arial"/>
              </w:rPr>
            </w:pPr>
            <w:r w:rsidRPr="00C86A14">
              <w:rPr>
                <w:rFonts w:ascii="Arial" w:eastAsia="Arial Unicode MS" w:hAnsi="Arial" w:cs="Arial"/>
              </w:rPr>
              <w:t>Los</w:t>
            </w:r>
            <w:r w:rsidRPr="00C86A14">
              <w:rPr>
                <w:rStyle w:val="apple-converted-space"/>
                <w:rFonts w:ascii="Arial" w:eastAsia="Arial Unicode MS" w:hAnsi="Arial" w:cs="Arial"/>
              </w:rPr>
              <w:t> </w:t>
            </w:r>
            <w:r w:rsidRPr="00C86A14">
              <w:rPr>
                <w:rStyle w:val="Textoennegrita"/>
                <w:rFonts w:ascii="Arial" w:eastAsia="Arial Unicode MS" w:hAnsi="Arial" w:cs="Arial"/>
              </w:rPr>
              <w:t>alquimistas</w:t>
            </w:r>
            <w:r w:rsidRPr="00C86A14">
              <w:rPr>
                <w:rStyle w:val="apple-converted-space"/>
                <w:rFonts w:ascii="Arial" w:eastAsia="Arial Unicode MS" w:hAnsi="Arial" w:cs="Arial"/>
              </w:rPr>
              <w:t> </w:t>
            </w:r>
            <w:r w:rsidRPr="00C86A14">
              <w:rPr>
                <w:rFonts w:ascii="Arial" w:eastAsia="Arial Unicode MS" w:hAnsi="Arial" w:cs="Arial"/>
              </w:rPr>
              <w:t xml:space="preserve">contribuyeron al progreso de la química de laboratorio, con nuevos aparatos y experimentos. </w:t>
            </w:r>
            <w:r w:rsidRPr="00C86A14">
              <w:rPr>
                <w:rFonts w:ascii="Arial" w:eastAsia="Arial Unicode MS" w:hAnsi="Arial" w:cs="Arial"/>
                <w:i/>
                <w:iCs/>
              </w:rPr>
              <w:t>El laboratorio de alquimia</w:t>
            </w:r>
            <w:r w:rsidRPr="00C86A14">
              <w:rPr>
                <w:rFonts w:ascii="Arial" w:eastAsia="Arial Unicode MS" w:hAnsi="Arial" w:cs="Arial"/>
              </w:rPr>
              <w:t>, obra del pintor Giovanni Stradano</w:t>
            </w:r>
            <w:ins w:id="128" w:author="María" w:date="2015-09-19T00:08:00Z">
              <w:r w:rsidR="00FF6C71">
                <w:rPr>
                  <w:rFonts w:ascii="Arial" w:eastAsia="Arial Unicode MS" w:hAnsi="Arial" w:cs="Arial"/>
                </w:rPr>
                <w:t>,</w:t>
              </w:r>
            </w:ins>
            <w:r w:rsidRPr="00C86A14">
              <w:rPr>
                <w:rFonts w:ascii="Arial" w:eastAsia="Arial Unicode MS" w:hAnsi="Arial" w:cs="Arial"/>
              </w:rPr>
              <w:t xml:space="preserve"> realizada en 1570 (Palazzo Vecchio, Florencia, Italia).</w:t>
            </w:r>
          </w:p>
          <w:p w14:paraId="1B506141" w14:textId="47786AD1" w:rsidR="006B565B" w:rsidRPr="00C86A14" w:rsidRDefault="006B565B" w:rsidP="00C86A14">
            <w:pPr>
              <w:pStyle w:val="NormalWeb"/>
              <w:shd w:val="clear" w:color="auto" w:fill="58585A"/>
              <w:spacing w:before="75" w:beforeAutospacing="0" w:after="0" w:afterAutospacing="0" w:line="360" w:lineRule="auto"/>
              <w:jc w:val="both"/>
              <w:rPr>
                <w:rFonts w:ascii="Arial" w:eastAsia="Arial Unicode MS" w:hAnsi="Arial" w:cs="Arial"/>
              </w:rPr>
            </w:pPr>
          </w:p>
        </w:tc>
      </w:tr>
      <w:tr w:rsidR="006B565B" w:rsidRPr="00C86A14" w14:paraId="6BBF49A4" w14:textId="77777777" w:rsidTr="00A947BC">
        <w:tc>
          <w:tcPr>
            <w:tcW w:w="2451" w:type="dxa"/>
          </w:tcPr>
          <w:p w14:paraId="6ED0845F" w14:textId="77777777" w:rsidR="006B565B" w:rsidRPr="00C86A14" w:rsidRDefault="006B565B"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Ubicación del pie de imagen</w:t>
            </w:r>
          </w:p>
        </w:tc>
        <w:tc>
          <w:tcPr>
            <w:tcW w:w="6377" w:type="dxa"/>
          </w:tcPr>
          <w:p w14:paraId="507320D4" w14:textId="77777777" w:rsidR="006B565B" w:rsidRPr="00C86A14" w:rsidRDefault="006B565B"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Lateral </w:t>
            </w:r>
          </w:p>
        </w:tc>
      </w:tr>
    </w:tbl>
    <w:p w14:paraId="33E3C8D9" w14:textId="77777777" w:rsidR="006B565B" w:rsidRPr="00C86A14" w:rsidRDefault="006B565B" w:rsidP="00C86A14">
      <w:pPr>
        <w:pStyle w:val="u"/>
        <w:shd w:val="clear" w:color="auto" w:fill="FFFFFF"/>
        <w:spacing w:before="0" w:beforeAutospacing="0" w:after="0" w:afterAutospacing="0" w:line="360" w:lineRule="auto"/>
        <w:jc w:val="both"/>
        <w:rPr>
          <w:rFonts w:ascii="Arial" w:eastAsia="Arial Unicode MS" w:hAnsi="Arial" w:cs="Arial"/>
          <w:color w:val="333333"/>
        </w:rPr>
      </w:pPr>
    </w:p>
    <w:p w14:paraId="5F04F973" w14:textId="5514BD7E" w:rsidR="005E267A" w:rsidRPr="00C86A14" w:rsidRDefault="005E267A"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Hoy en día, la química se subdivide en varias ramas, como la química inorgánica, la bioquímica o la físico-química, entre otras, que se especializan en ámbitos de estudio muy concretos.</w:t>
      </w:r>
    </w:p>
    <w:p w14:paraId="5D34C2B3" w14:textId="77777777" w:rsidR="008839D2" w:rsidRPr="00C86A14" w:rsidRDefault="008839D2" w:rsidP="00C86A14">
      <w:pPr>
        <w:pStyle w:val="u"/>
        <w:shd w:val="clear" w:color="auto" w:fill="FFFFFF"/>
        <w:spacing w:before="0" w:beforeAutospacing="0" w:after="0" w:afterAutospacing="0" w:line="360" w:lineRule="auto"/>
        <w:jc w:val="both"/>
        <w:rPr>
          <w:rFonts w:ascii="Arial" w:eastAsia="Arial Unicode MS" w:hAnsi="Arial" w:cs="Arial"/>
          <w:color w:val="333333"/>
        </w:rPr>
      </w:pPr>
    </w:p>
    <w:p w14:paraId="5CE2AC2F" w14:textId="77777777" w:rsidR="005E267A" w:rsidRPr="00C86A14" w:rsidRDefault="005E267A" w:rsidP="00C86A14">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86A14">
        <w:rPr>
          <w:rStyle w:val="un"/>
          <w:rFonts w:ascii="Arial" w:eastAsia="Arial Unicode MS" w:hAnsi="Arial" w:cs="Arial"/>
          <w:color w:val="333333"/>
        </w:rPr>
        <w:t>Entre los químicos más notables por sus logros, se encuentran:</w:t>
      </w:r>
    </w:p>
    <w:p w14:paraId="1EAC8FC2" w14:textId="77777777" w:rsidR="00443BA0" w:rsidRPr="00C86A14" w:rsidRDefault="00443BA0" w:rsidP="00C86A14">
      <w:pPr>
        <w:pStyle w:val="u"/>
        <w:shd w:val="clear" w:color="auto" w:fill="FFFFFF"/>
        <w:spacing w:before="0" w:beforeAutospacing="0" w:after="0" w:afterAutospacing="0" w:line="360" w:lineRule="auto"/>
        <w:jc w:val="both"/>
        <w:rPr>
          <w:rFonts w:ascii="Arial" w:eastAsia="Arial Unicode MS" w:hAnsi="Arial" w:cs="Arial"/>
          <w:color w:val="333333"/>
        </w:rPr>
      </w:pPr>
    </w:p>
    <w:p w14:paraId="7EF46721" w14:textId="435A9A9F" w:rsidR="005E267A" w:rsidRPr="00C86A14" w:rsidRDefault="005E267A" w:rsidP="00C86A14">
      <w:pPr>
        <w:numPr>
          <w:ilvl w:val="0"/>
          <w:numId w:val="14"/>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Antoine Lavoisier</w:t>
      </w:r>
      <w:r w:rsidR="00A947BC" w:rsidRPr="00C86A14">
        <w:rPr>
          <w:rStyle w:val="un"/>
          <w:rFonts w:ascii="Arial" w:eastAsia="Arial Unicode MS" w:hAnsi="Arial" w:cs="Arial"/>
          <w:color w:val="333333"/>
          <w:sz w:val="24"/>
          <w:szCs w:val="24"/>
        </w:rPr>
        <w:t xml:space="preserve"> [VER] (</w:t>
      </w:r>
      <w:hyperlink r:id="rId77" w:history="1">
        <w:r w:rsidR="00A947BC" w:rsidRPr="00C86A14">
          <w:rPr>
            <w:rStyle w:val="Hipervnculo"/>
            <w:rFonts w:ascii="Arial" w:eastAsia="Arial Unicode MS" w:hAnsi="Arial" w:cs="Arial"/>
            <w:sz w:val="24"/>
            <w:szCs w:val="24"/>
          </w:rPr>
          <w:t>http://aulaplaneta.planetasaber.com/Error.asp?ts=1436894361</w:t>
        </w:r>
      </w:hyperlink>
      <w:r w:rsidR="00A947BC" w:rsidRPr="00C86A14">
        <w:rPr>
          <w:rStyle w:val="un"/>
          <w:rFonts w:ascii="Arial" w:eastAsia="Arial Unicode MS" w:hAnsi="Arial" w:cs="Arial"/>
          <w:color w:val="333333"/>
          <w:sz w:val="24"/>
          <w:szCs w:val="24"/>
        </w:rPr>
        <w:t xml:space="preserve"> ).</w:t>
      </w:r>
    </w:p>
    <w:p w14:paraId="012557F3" w14:textId="242ACEFF" w:rsidR="005E267A" w:rsidRPr="00C86A14" w:rsidRDefault="005E267A" w:rsidP="00C86A14">
      <w:pPr>
        <w:numPr>
          <w:ilvl w:val="0"/>
          <w:numId w:val="14"/>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Niels Bohr</w:t>
      </w:r>
      <w:r w:rsidR="00A947BC" w:rsidRPr="00C86A14">
        <w:rPr>
          <w:rStyle w:val="un"/>
          <w:rFonts w:ascii="Arial" w:eastAsia="Arial Unicode MS" w:hAnsi="Arial" w:cs="Arial"/>
          <w:color w:val="333333"/>
          <w:sz w:val="24"/>
          <w:szCs w:val="24"/>
        </w:rPr>
        <w:t xml:space="preserve"> [VER] (</w:t>
      </w:r>
      <w:hyperlink r:id="rId78" w:history="1">
        <w:r w:rsidR="00A947BC" w:rsidRPr="00C86A14">
          <w:rPr>
            <w:rStyle w:val="Hipervnculo"/>
            <w:rFonts w:ascii="Arial" w:eastAsia="Arial Unicode MS" w:hAnsi="Arial" w:cs="Arial"/>
            <w:sz w:val="24"/>
            <w:szCs w:val="24"/>
          </w:rPr>
          <w:t>http://aulaplaneta.planetasaber.com/Error.asp?ts=1436894395</w:t>
        </w:r>
      </w:hyperlink>
      <w:r w:rsidR="00A947BC" w:rsidRPr="00C86A14">
        <w:rPr>
          <w:rStyle w:val="un"/>
          <w:rFonts w:ascii="Arial" w:eastAsia="Arial Unicode MS" w:hAnsi="Arial" w:cs="Arial"/>
          <w:color w:val="333333"/>
          <w:sz w:val="24"/>
          <w:szCs w:val="24"/>
        </w:rPr>
        <w:t xml:space="preserve"> ).</w:t>
      </w:r>
    </w:p>
    <w:p w14:paraId="10ABBB9B" w14:textId="757FBCE9" w:rsidR="005E267A" w:rsidRPr="00C86A14" w:rsidRDefault="005E267A" w:rsidP="00C86A14">
      <w:pPr>
        <w:numPr>
          <w:ilvl w:val="0"/>
          <w:numId w:val="14"/>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Amedeo Avogadro</w:t>
      </w:r>
      <w:r w:rsidR="00A947BC" w:rsidRPr="00C86A14">
        <w:rPr>
          <w:rStyle w:val="un"/>
          <w:rFonts w:ascii="Arial" w:eastAsia="Arial Unicode MS" w:hAnsi="Arial" w:cs="Arial"/>
          <w:color w:val="333333"/>
          <w:sz w:val="24"/>
          <w:szCs w:val="24"/>
        </w:rPr>
        <w:t xml:space="preserve"> [VER]</w:t>
      </w:r>
      <w:r w:rsidR="00C33343" w:rsidRPr="00C86A14">
        <w:rPr>
          <w:rStyle w:val="un"/>
          <w:rFonts w:ascii="Arial" w:eastAsia="Arial Unicode MS" w:hAnsi="Arial" w:cs="Arial"/>
          <w:color w:val="333333"/>
          <w:sz w:val="24"/>
          <w:szCs w:val="24"/>
        </w:rPr>
        <w:t xml:space="preserve"> (</w:t>
      </w:r>
      <w:hyperlink r:id="rId79" w:history="1">
        <w:r w:rsidR="00C33343" w:rsidRPr="00C86A14">
          <w:rPr>
            <w:rStyle w:val="Hipervnculo"/>
            <w:rFonts w:ascii="Arial" w:eastAsia="Arial Unicode MS" w:hAnsi="Arial" w:cs="Arial"/>
            <w:sz w:val="24"/>
            <w:szCs w:val="24"/>
          </w:rPr>
          <w:t>http://aulaplaneta.planetasaber.com/Error.asp?ts=1436894502</w:t>
        </w:r>
      </w:hyperlink>
      <w:r w:rsidR="00C33343" w:rsidRPr="00C86A14">
        <w:rPr>
          <w:rStyle w:val="un"/>
          <w:rFonts w:ascii="Arial" w:eastAsia="Arial Unicode MS" w:hAnsi="Arial" w:cs="Arial"/>
          <w:color w:val="333333"/>
          <w:sz w:val="24"/>
          <w:szCs w:val="24"/>
        </w:rPr>
        <w:t xml:space="preserve"> ).</w:t>
      </w:r>
    </w:p>
    <w:p w14:paraId="2748D0E0" w14:textId="14C6E94C" w:rsidR="005E267A" w:rsidRPr="00C86A14" w:rsidRDefault="005E267A" w:rsidP="00C86A14">
      <w:pPr>
        <w:numPr>
          <w:ilvl w:val="0"/>
          <w:numId w:val="14"/>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John Dalton</w:t>
      </w:r>
      <w:r w:rsidRPr="00C86A14">
        <w:rPr>
          <w:rStyle w:val="apple-converted-space"/>
          <w:rFonts w:ascii="Arial" w:eastAsia="Arial Unicode MS" w:hAnsi="Arial" w:cs="Arial"/>
          <w:color w:val="333333"/>
          <w:sz w:val="24"/>
          <w:szCs w:val="24"/>
        </w:rPr>
        <w:t> </w:t>
      </w:r>
      <w:r w:rsidR="00C33343" w:rsidRPr="00C86A14">
        <w:rPr>
          <w:rStyle w:val="apple-converted-space"/>
          <w:rFonts w:ascii="Arial" w:eastAsia="Arial Unicode MS" w:hAnsi="Arial" w:cs="Arial"/>
          <w:color w:val="333333"/>
          <w:sz w:val="24"/>
          <w:szCs w:val="24"/>
        </w:rPr>
        <w:t>[VER] (</w:t>
      </w:r>
      <w:hyperlink r:id="rId80" w:history="1">
        <w:r w:rsidR="00C33343" w:rsidRPr="00C86A14">
          <w:rPr>
            <w:rStyle w:val="Hipervnculo"/>
            <w:rFonts w:ascii="Arial" w:eastAsia="Arial Unicode MS" w:hAnsi="Arial" w:cs="Arial"/>
            <w:sz w:val="24"/>
            <w:szCs w:val="24"/>
          </w:rPr>
          <w:t>http://aulaplaneta.planetasaber.com/Error.asp?ts=1436894539</w:t>
        </w:r>
      </w:hyperlink>
      <w:r w:rsidR="00C33343" w:rsidRPr="00C86A14">
        <w:rPr>
          <w:rStyle w:val="apple-converted-space"/>
          <w:rFonts w:ascii="Arial" w:eastAsia="Arial Unicode MS" w:hAnsi="Arial" w:cs="Arial"/>
          <w:color w:val="333333"/>
          <w:sz w:val="24"/>
          <w:szCs w:val="24"/>
        </w:rPr>
        <w:t xml:space="preserve"> ).</w:t>
      </w:r>
    </w:p>
    <w:p w14:paraId="2F81DCC2" w14:textId="252EF7DD" w:rsidR="005E267A" w:rsidRPr="00C86A14" w:rsidRDefault="005E267A" w:rsidP="00C86A14">
      <w:pPr>
        <w:numPr>
          <w:ilvl w:val="0"/>
          <w:numId w:val="14"/>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Louis Joseph Gay-Lussac</w:t>
      </w:r>
      <w:r w:rsidRPr="00C86A14">
        <w:rPr>
          <w:rStyle w:val="apple-converted-space"/>
          <w:rFonts w:ascii="Arial" w:eastAsia="Arial Unicode MS" w:hAnsi="Arial" w:cs="Arial"/>
          <w:color w:val="333333"/>
          <w:sz w:val="24"/>
          <w:szCs w:val="24"/>
        </w:rPr>
        <w:t> </w:t>
      </w:r>
      <w:r w:rsidR="00C33343" w:rsidRPr="00C86A14">
        <w:rPr>
          <w:rStyle w:val="apple-converted-space"/>
          <w:rFonts w:ascii="Arial" w:eastAsia="Arial Unicode MS" w:hAnsi="Arial" w:cs="Arial"/>
          <w:color w:val="333333"/>
          <w:sz w:val="24"/>
          <w:szCs w:val="24"/>
        </w:rPr>
        <w:t>[VER] (</w:t>
      </w:r>
      <w:hyperlink r:id="rId81" w:history="1">
        <w:r w:rsidR="00C33343" w:rsidRPr="00C86A14">
          <w:rPr>
            <w:rStyle w:val="Hipervnculo"/>
            <w:rFonts w:ascii="Arial" w:eastAsia="Arial Unicode MS" w:hAnsi="Arial" w:cs="Arial"/>
            <w:sz w:val="24"/>
            <w:szCs w:val="24"/>
          </w:rPr>
          <w:t>http://aulaplaneta.planetasaber.com/Error.asp?ts=1436894571</w:t>
        </w:r>
      </w:hyperlink>
      <w:r w:rsidR="00C33343" w:rsidRPr="00C86A14">
        <w:rPr>
          <w:rStyle w:val="apple-converted-space"/>
          <w:rFonts w:ascii="Arial" w:eastAsia="Arial Unicode MS" w:hAnsi="Arial" w:cs="Arial"/>
          <w:color w:val="333333"/>
          <w:sz w:val="24"/>
          <w:szCs w:val="24"/>
        </w:rPr>
        <w:t xml:space="preserve"> ).</w:t>
      </w:r>
    </w:p>
    <w:p w14:paraId="23FEC33A" w14:textId="7C283012" w:rsidR="005E267A" w:rsidRPr="00C86A14" w:rsidRDefault="005E267A" w:rsidP="00C86A14">
      <w:pPr>
        <w:numPr>
          <w:ilvl w:val="0"/>
          <w:numId w:val="14"/>
        </w:numPr>
        <w:shd w:val="clear" w:color="auto" w:fill="FFFFFF"/>
        <w:spacing w:after="0" w:line="360" w:lineRule="auto"/>
        <w:jc w:val="both"/>
        <w:rPr>
          <w:rFonts w:ascii="Arial" w:eastAsia="Arial Unicode MS" w:hAnsi="Arial" w:cs="Arial"/>
          <w:color w:val="333333"/>
          <w:sz w:val="24"/>
          <w:szCs w:val="24"/>
        </w:rPr>
      </w:pPr>
      <w:r w:rsidRPr="00C86A14">
        <w:rPr>
          <w:rStyle w:val="un"/>
          <w:rFonts w:ascii="Arial" w:eastAsia="Arial Unicode MS" w:hAnsi="Arial" w:cs="Arial"/>
          <w:color w:val="333333"/>
          <w:sz w:val="24"/>
          <w:szCs w:val="24"/>
        </w:rPr>
        <w:t>Dmitri Mendeléiev</w:t>
      </w:r>
      <w:r w:rsidRPr="00C86A14">
        <w:rPr>
          <w:rStyle w:val="apple-converted-space"/>
          <w:rFonts w:ascii="Arial" w:eastAsia="Arial Unicode MS" w:hAnsi="Arial" w:cs="Arial"/>
          <w:color w:val="333333"/>
          <w:sz w:val="24"/>
          <w:szCs w:val="24"/>
        </w:rPr>
        <w:t> </w:t>
      </w:r>
      <w:r w:rsidR="00C33343" w:rsidRPr="00C86A14">
        <w:rPr>
          <w:rStyle w:val="apple-converted-space"/>
          <w:rFonts w:ascii="Arial" w:eastAsia="Arial Unicode MS" w:hAnsi="Arial" w:cs="Arial"/>
          <w:color w:val="333333"/>
          <w:sz w:val="24"/>
          <w:szCs w:val="24"/>
        </w:rPr>
        <w:t>[VER] (</w:t>
      </w:r>
      <w:hyperlink r:id="rId82" w:history="1">
        <w:r w:rsidR="00BF27CE" w:rsidRPr="00C86A14">
          <w:rPr>
            <w:rStyle w:val="Hipervnculo"/>
            <w:rFonts w:ascii="Arial" w:eastAsia="Arial Unicode MS" w:hAnsi="Arial" w:cs="Arial"/>
            <w:sz w:val="24"/>
            <w:szCs w:val="24"/>
          </w:rPr>
          <w:t>http://aulaplaneta.planetasaber.com/Error.asp?ts=1436894611</w:t>
        </w:r>
      </w:hyperlink>
      <w:r w:rsidR="00BF27CE" w:rsidRPr="00C86A14">
        <w:rPr>
          <w:rStyle w:val="apple-converted-space"/>
          <w:rFonts w:ascii="Arial" w:eastAsia="Arial Unicode MS" w:hAnsi="Arial" w:cs="Arial"/>
          <w:color w:val="333333"/>
          <w:sz w:val="24"/>
          <w:szCs w:val="24"/>
        </w:rPr>
        <w:t xml:space="preserve"> </w:t>
      </w:r>
      <w:r w:rsidR="00C33343" w:rsidRPr="00C86A14">
        <w:rPr>
          <w:rStyle w:val="apple-converted-space"/>
          <w:rFonts w:ascii="Arial" w:eastAsia="Arial Unicode MS" w:hAnsi="Arial" w:cs="Arial"/>
          <w:color w:val="333333"/>
          <w:sz w:val="24"/>
          <w:szCs w:val="24"/>
        </w:rPr>
        <w:t>).</w:t>
      </w:r>
    </w:p>
    <w:p w14:paraId="7F944180" w14:textId="609774D9" w:rsidR="005E267A" w:rsidRPr="00C86A14" w:rsidRDefault="005E267A" w:rsidP="00C86A14">
      <w:pPr>
        <w:numPr>
          <w:ilvl w:val="0"/>
          <w:numId w:val="14"/>
        </w:numPr>
        <w:shd w:val="clear" w:color="auto" w:fill="FFFFFF"/>
        <w:spacing w:after="0" w:line="360" w:lineRule="auto"/>
        <w:jc w:val="both"/>
        <w:rPr>
          <w:rStyle w:val="apple-converted-space"/>
          <w:rFonts w:ascii="Arial" w:eastAsia="Arial Unicode MS" w:hAnsi="Arial" w:cs="Arial"/>
          <w:color w:val="333333"/>
          <w:sz w:val="24"/>
          <w:szCs w:val="24"/>
        </w:rPr>
      </w:pPr>
      <w:r w:rsidRPr="00C86A14">
        <w:rPr>
          <w:rStyle w:val="un"/>
          <w:rFonts w:ascii="Arial" w:eastAsia="Arial Unicode MS" w:hAnsi="Arial" w:cs="Arial"/>
          <w:color w:val="333333"/>
          <w:sz w:val="24"/>
          <w:szCs w:val="24"/>
        </w:rPr>
        <w:t>Marie Curie</w:t>
      </w:r>
      <w:r w:rsidR="00BF27CE" w:rsidRPr="00C86A14">
        <w:rPr>
          <w:rStyle w:val="un"/>
          <w:rFonts w:ascii="Arial" w:eastAsia="Arial Unicode MS" w:hAnsi="Arial" w:cs="Arial"/>
          <w:color w:val="333333"/>
          <w:sz w:val="24"/>
          <w:szCs w:val="24"/>
        </w:rPr>
        <w:t xml:space="preserve"> [VER] (</w:t>
      </w:r>
      <w:hyperlink r:id="rId83" w:history="1">
        <w:r w:rsidR="00BF27CE" w:rsidRPr="00C86A14">
          <w:rPr>
            <w:rStyle w:val="Hipervnculo"/>
            <w:rFonts w:ascii="Arial" w:eastAsia="Arial Unicode MS" w:hAnsi="Arial" w:cs="Arial"/>
            <w:sz w:val="24"/>
            <w:szCs w:val="24"/>
          </w:rPr>
          <w:t>http://aulaplaneta.planetasaber.com/Error.asp?ts=1436894641</w:t>
        </w:r>
      </w:hyperlink>
      <w:r w:rsidR="00BF27CE" w:rsidRPr="00C86A14">
        <w:rPr>
          <w:rStyle w:val="un"/>
          <w:rFonts w:ascii="Arial" w:eastAsia="Arial Unicode MS" w:hAnsi="Arial" w:cs="Arial"/>
          <w:color w:val="333333"/>
          <w:sz w:val="24"/>
          <w:szCs w:val="24"/>
        </w:rPr>
        <w:t xml:space="preserve"> ).</w:t>
      </w:r>
      <w:r w:rsidR="00623D00">
        <w:rPr>
          <w:rStyle w:val="un"/>
          <w:rFonts w:ascii="Arial" w:eastAsia="Arial Unicode MS" w:hAnsi="Arial" w:cs="Arial"/>
          <w:color w:val="333333"/>
          <w:sz w:val="24"/>
          <w:szCs w:val="24"/>
        </w:rPr>
        <w:t xml:space="preserve"> </w:t>
      </w:r>
    </w:p>
    <w:p w14:paraId="59781A84" w14:textId="77777777" w:rsidR="006B51B5" w:rsidRPr="00C86A14" w:rsidRDefault="006B51B5" w:rsidP="00C86A14">
      <w:pPr>
        <w:shd w:val="clear" w:color="auto" w:fill="FFFFFF"/>
        <w:spacing w:after="0" w:line="360" w:lineRule="auto"/>
        <w:ind w:left="720"/>
        <w:jc w:val="both"/>
        <w:rPr>
          <w:rFonts w:ascii="Arial" w:eastAsia="Arial Unicode MS" w:hAnsi="Arial" w:cs="Arial"/>
          <w:color w:val="333333"/>
          <w:sz w:val="24"/>
          <w:szCs w:val="24"/>
        </w:rPr>
      </w:pPr>
    </w:p>
    <w:tbl>
      <w:tblPr>
        <w:tblStyle w:val="Tablaconcuadrcula"/>
        <w:tblW w:w="0" w:type="auto"/>
        <w:tblLook w:val="04A0" w:firstRow="1" w:lastRow="0" w:firstColumn="1" w:lastColumn="0" w:noHBand="0" w:noVBand="1"/>
      </w:tblPr>
      <w:tblGrid>
        <w:gridCol w:w="1277"/>
        <w:gridCol w:w="7777"/>
      </w:tblGrid>
      <w:tr w:rsidR="00EA55AE" w:rsidRPr="00C86A14" w14:paraId="25BF2BF7"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B805810" w14:textId="77777777" w:rsidR="00EA55AE" w:rsidRPr="00C86A14" w:rsidRDefault="00EA55AE"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Profundiza: recurso aprovechado</w:t>
            </w:r>
          </w:p>
        </w:tc>
      </w:tr>
      <w:tr w:rsidR="00EA55AE" w:rsidRPr="00C86A14" w14:paraId="4731B179"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066784" w14:textId="77777777" w:rsidR="00EA55AE" w:rsidRPr="00C86A14" w:rsidRDefault="00EA55A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BE030D" w14:textId="50129642" w:rsidR="00EA55AE" w:rsidRPr="00C86A14" w:rsidRDefault="00EA55A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_REC270</w:t>
            </w:r>
          </w:p>
          <w:p w14:paraId="2687EA3B" w14:textId="77777777" w:rsidR="00EA55AE" w:rsidRPr="00C86A14" w:rsidRDefault="00EA55AE" w:rsidP="00C86A14">
            <w:pPr>
              <w:spacing w:line="360" w:lineRule="auto"/>
              <w:jc w:val="both"/>
              <w:rPr>
                <w:rFonts w:ascii="Arial" w:eastAsia="Arial Unicode MS" w:hAnsi="Arial" w:cs="Arial"/>
                <w:b/>
                <w:color w:val="000000"/>
                <w:sz w:val="24"/>
                <w:szCs w:val="24"/>
              </w:rPr>
            </w:pPr>
          </w:p>
        </w:tc>
      </w:tr>
      <w:tr w:rsidR="00EA55AE" w:rsidRPr="00C86A14" w14:paraId="49BEE71A"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725934" w14:textId="77777777" w:rsidR="00EA55AE" w:rsidRPr="00C86A14" w:rsidRDefault="00EA55A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 xml:space="preserve">Ubicación en </w:t>
            </w:r>
            <w:r w:rsidRPr="00C86A14">
              <w:rPr>
                <w:rFonts w:ascii="Arial" w:eastAsia="Arial Unicode MS" w:hAnsi="Arial" w:cs="Arial"/>
                <w:b/>
                <w:color w:val="000000"/>
                <w:sz w:val="24"/>
                <w:szCs w:val="24"/>
              </w:rPr>
              <w:lastRenderedPageBreak/>
              <w:t>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D50F76" w14:textId="77777777" w:rsidR="00EA55AE" w:rsidRPr="00C86A14" w:rsidRDefault="00EA55A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lastRenderedPageBreak/>
              <w:t>3° ESO/Física y Química/La ciencia/5. La física: la materia, el espacio y el tiempo/Profundiza/La física: concepto y aplicaciones</w:t>
            </w:r>
          </w:p>
        </w:tc>
      </w:tr>
      <w:tr w:rsidR="00C6313F" w:rsidRPr="00C86A14" w14:paraId="7305198C"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B4A3FE" w14:textId="77777777" w:rsidR="00EA55AE" w:rsidRPr="00C86A14" w:rsidRDefault="00EA55AE"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lastRenderedPageBreak/>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C96D94" w14:textId="77777777" w:rsidR="00574E75" w:rsidRPr="00C86A14" w:rsidRDefault="00574E75"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Sin cambios</w:t>
            </w:r>
          </w:p>
          <w:p w14:paraId="43DB9A54" w14:textId="77777777" w:rsidR="00574E75" w:rsidRPr="00C86A14" w:rsidRDefault="00574E75" w:rsidP="00C86A14">
            <w:pPr>
              <w:spacing w:line="360" w:lineRule="auto"/>
              <w:jc w:val="both"/>
              <w:rPr>
                <w:rFonts w:ascii="Arial" w:eastAsia="Arial Unicode MS" w:hAnsi="Arial" w:cs="Arial"/>
                <w:sz w:val="24"/>
                <w:szCs w:val="24"/>
              </w:rPr>
            </w:pPr>
          </w:p>
          <w:p w14:paraId="1C040F0F" w14:textId="26F298C6" w:rsidR="00EA55AE" w:rsidRPr="00C86A14" w:rsidRDefault="00EA55AE" w:rsidP="00C86A14">
            <w:pPr>
              <w:spacing w:line="360" w:lineRule="auto"/>
              <w:jc w:val="both"/>
              <w:rPr>
                <w:rFonts w:ascii="Arial" w:eastAsia="Arial Unicode MS" w:hAnsi="Arial" w:cs="Arial"/>
                <w:b/>
                <w:sz w:val="24"/>
                <w:szCs w:val="24"/>
                <w:u w:val="single"/>
              </w:rPr>
            </w:pPr>
            <w:r w:rsidRPr="00C86A14">
              <w:rPr>
                <w:rFonts w:ascii="Arial" w:eastAsia="Arial Unicode MS" w:hAnsi="Arial" w:cs="Arial"/>
                <w:b/>
                <w:sz w:val="24"/>
                <w:szCs w:val="24"/>
                <w:u w:val="single"/>
              </w:rPr>
              <w:t>FICHA DEL ESTUDIANTE</w:t>
            </w:r>
          </w:p>
          <w:p w14:paraId="18AFDA2B" w14:textId="77777777" w:rsidR="00EA55AE" w:rsidRPr="00C86A14" w:rsidRDefault="00EA55AE" w:rsidP="00C86A14">
            <w:pPr>
              <w:pStyle w:val="cabecera2"/>
              <w:shd w:val="clear" w:color="auto" w:fill="FFFFFF"/>
              <w:spacing w:before="150" w:beforeAutospacing="0" w:after="150" w:afterAutospacing="0" w:line="360" w:lineRule="auto"/>
              <w:rPr>
                <w:rFonts w:ascii="Arial" w:eastAsia="Arial Unicode MS" w:hAnsi="Arial" w:cs="Arial"/>
                <w:b/>
              </w:rPr>
            </w:pPr>
            <w:r w:rsidRPr="00C86A14">
              <w:rPr>
                <w:rFonts w:ascii="Arial" w:eastAsia="Arial Unicode MS" w:hAnsi="Arial" w:cs="Arial"/>
                <w:b/>
              </w:rPr>
              <w:t>¿Qué es la química?</w:t>
            </w:r>
          </w:p>
          <w:p w14:paraId="2D51523A" w14:textId="77777777" w:rsidR="00EA55AE" w:rsidRPr="00C86A14" w:rsidRDefault="00EA55AE" w:rsidP="00C86A14">
            <w:pPr>
              <w:pStyle w:val="Normal3"/>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La</w:t>
            </w:r>
            <w:r w:rsidRPr="00C86A14">
              <w:rPr>
                <w:rStyle w:val="apple-converted-space"/>
                <w:rFonts w:ascii="Arial" w:eastAsia="Arial Unicode MS" w:hAnsi="Arial" w:cs="Arial"/>
              </w:rPr>
              <w:t> </w:t>
            </w:r>
            <w:r w:rsidRPr="00C86A14">
              <w:rPr>
                <w:rStyle w:val="negrita"/>
                <w:rFonts w:ascii="Arial" w:eastAsia="Arial Unicode MS" w:hAnsi="Arial" w:cs="Arial"/>
                <w:b/>
                <w:bCs/>
              </w:rPr>
              <w:t>química</w:t>
            </w:r>
            <w:r w:rsidRPr="00C86A14">
              <w:rPr>
                <w:rStyle w:val="apple-converted-space"/>
                <w:rFonts w:ascii="Arial" w:eastAsia="Arial Unicode MS" w:hAnsi="Arial" w:cs="Arial"/>
              </w:rPr>
              <w:t> </w:t>
            </w:r>
            <w:r w:rsidRPr="00C86A14">
              <w:rPr>
                <w:rFonts w:ascii="Arial" w:eastAsia="Arial Unicode MS" w:hAnsi="Arial" w:cs="Arial"/>
              </w:rPr>
              <w:t>es una</w:t>
            </w:r>
            <w:r w:rsidRPr="00C86A14">
              <w:rPr>
                <w:rStyle w:val="apple-converted-space"/>
                <w:rFonts w:ascii="Arial" w:eastAsia="Arial Unicode MS" w:hAnsi="Arial" w:cs="Arial"/>
              </w:rPr>
              <w:t> </w:t>
            </w:r>
            <w:r w:rsidRPr="00C86A14">
              <w:rPr>
                <w:rStyle w:val="negrita"/>
                <w:rFonts w:ascii="Arial" w:eastAsia="Arial Unicode MS" w:hAnsi="Arial" w:cs="Arial"/>
                <w:b/>
                <w:bCs/>
              </w:rPr>
              <w:t>ciencia empírica</w:t>
            </w:r>
            <w:r w:rsidRPr="00C86A14">
              <w:rPr>
                <w:rStyle w:val="apple-converted-space"/>
                <w:rFonts w:ascii="Arial" w:eastAsia="Arial Unicode MS" w:hAnsi="Arial" w:cs="Arial"/>
                <w:b/>
                <w:bCs/>
              </w:rPr>
              <w:t> </w:t>
            </w:r>
            <w:r w:rsidRPr="00C86A14">
              <w:rPr>
                <w:rFonts w:ascii="Arial" w:eastAsia="Arial Unicode MS" w:hAnsi="Arial" w:cs="Arial"/>
              </w:rPr>
              <w:t>que estudia la composición, la estructura y las propiedades de la materia, las interacciones entre átomos, los enlaces químicos y las reacciones químicas.</w:t>
            </w:r>
          </w:p>
          <w:p w14:paraId="23CC5429" w14:textId="77777777" w:rsidR="00EA55AE" w:rsidRPr="00C86A14" w:rsidRDefault="00EA55AE" w:rsidP="00C86A14">
            <w:pPr>
              <w:pStyle w:val="Normal3"/>
              <w:shd w:val="clear" w:color="auto" w:fill="FFFFFF"/>
              <w:spacing w:before="150" w:beforeAutospacing="0" w:after="150" w:afterAutospacing="0" w:line="360" w:lineRule="auto"/>
              <w:jc w:val="both"/>
              <w:rPr>
                <w:rFonts w:ascii="Arial" w:eastAsia="Arial Unicode MS" w:hAnsi="Arial" w:cs="Arial"/>
              </w:rPr>
            </w:pPr>
            <w:r w:rsidRPr="00C86A14">
              <w:rPr>
                <w:rFonts w:ascii="Arial" w:eastAsia="Arial Unicode MS" w:hAnsi="Arial" w:cs="Arial"/>
              </w:rPr>
              <w:t>La</w:t>
            </w:r>
            <w:r w:rsidRPr="00C86A14">
              <w:rPr>
                <w:rStyle w:val="apple-converted-space"/>
                <w:rFonts w:ascii="Arial" w:eastAsia="Arial Unicode MS" w:hAnsi="Arial" w:cs="Arial"/>
              </w:rPr>
              <w:t> </w:t>
            </w:r>
            <w:r w:rsidRPr="00C86A14">
              <w:rPr>
                <w:rStyle w:val="negrita"/>
                <w:rFonts w:ascii="Arial" w:eastAsia="Arial Unicode MS" w:hAnsi="Arial" w:cs="Arial"/>
                <w:b/>
                <w:bCs/>
              </w:rPr>
              <w:t>bioquímica</w:t>
            </w:r>
            <w:r w:rsidRPr="00C86A14">
              <w:rPr>
                <w:rStyle w:val="apple-converted-space"/>
                <w:rFonts w:ascii="Arial" w:eastAsia="Arial Unicode MS" w:hAnsi="Arial" w:cs="Arial"/>
              </w:rPr>
              <w:t> </w:t>
            </w:r>
            <w:r w:rsidRPr="00C86A14">
              <w:rPr>
                <w:rFonts w:ascii="Arial" w:eastAsia="Arial Unicode MS" w:hAnsi="Arial" w:cs="Arial"/>
              </w:rPr>
              <w:t>es una rama de la química que estudia el</w:t>
            </w:r>
            <w:r w:rsidRPr="00C86A14">
              <w:rPr>
                <w:rStyle w:val="apple-converted-space"/>
                <w:rFonts w:ascii="Arial" w:eastAsia="Arial Unicode MS" w:hAnsi="Arial" w:cs="Arial"/>
              </w:rPr>
              <w:t> </w:t>
            </w:r>
            <w:r w:rsidRPr="00C86A14">
              <w:rPr>
                <w:rStyle w:val="negrita"/>
                <w:rFonts w:ascii="Arial" w:eastAsia="Arial Unicode MS" w:hAnsi="Arial" w:cs="Arial"/>
                <w:b/>
                <w:bCs/>
              </w:rPr>
              <w:t>metabolismo</w:t>
            </w:r>
            <w:r w:rsidRPr="00C86A14">
              <w:rPr>
                <w:rStyle w:val="apple-converted-space"/>
                <w:rFonts w:ascii="Arial" w:eastAsia="Arial Unicode MS" w:hAnsi="Arial" w:cs="Arial"/>
              </w:rPr>
              <w:t> </w:t>
            </w:r>
            <w:r w:rsidRPr="00C86A14">
              <w:rPr>
                <w:rFonts w:ascii="Arial" w:eastAsia="Arial Unicode MS" w:hAnsi="Arial" w:cs="Arial"/>
              </w:rPr>
              <w:t>de los seres vivos, ya sean seres humanos, vegetales o animales. Sus descubrimientos resultan muy importantes en medicina, ya que investiga todo tipo de procesos vitales.</w:t>
            </w:r>
          </w:p>
          <w:p w14:paraId="70C5819B" w14:textId="440691FF" w:rsidR="00EA55AE" w:rsidRPr="00C86A14" w:rsidRDefault="00EA55AE" w:rsidP="00C86A14">
            <w:pPr>
              <w:pStyle w:val="Normal3"/>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L</w:t>
            </w:r>
            <w:r w:rsidR="00574E75" w:rsidRPr="00C86A14">
              <w:rPr>
                <w:rFonts w:ascii="Arial" w:eastAsia="Arial Unicode MS" w:hAnsi="Arial" w:cs="Arial"/>
              </w:rPr>
              <w:t xml:space="preserve">a química se divide en varias </w:t>
            </w:r>
            <w:r w:rsidRPr="00C86A14">
              <w:rPr>
                <w:rFonts w:ascii="Arial" w:eastAsia="Arial Unicode MS" w:hAnsi="Arial" w:cs="Arial"/>
              </w:rPr>
              <w:t>ramas:</w:t>
            </w:r>
          </w:p>
          <w:p w14:paraId="640A19E8" w14:textId="77777777" w:rsidR="00EA55AE" w:rsidRPr="00DA6FB3" w:rsidRDefault="00EA55AE" w:rsidP="00C86A14">
            <w:pPr>
              <w:pStyle w:val="tab1"/>
              <w:shd w:val="clear" w:color="auto" w:fill="FFFFFF"/>
              <w:spacing w:before="150" w:beforeAutospacing="0" w:after="150" w:afterAutospacing="0" w:line="360" w:lineRule="auto"/>
              <w:rPr>
                <w:rFonts w:ascii="Arial" w:eastAsia="Arial Unicode MS" w:hAnsi="Arial" w:cs="Arial"/>
              </w:rPr>
            </w:pPr>
            <w:r w:rsidRPr="00DA6FB3">
              <w:rPr>
                <w:rFonts w:ascii="Arial" w:eastAsia="Arial Unicode MS" w:hAnsi="Arial" w:cs="Arial"/>
              </w:rPr>
              <w:t>-</w:t>
            </w:r>
            <w:r w:rsidRPr="00DA6FB3">
              <w:rPr>
                <w:rStyle w:val="apple-converted-space"/>
                <w:rFonts w:ascii="Arial" w:eastAsia="Arial Unicode MS" w:hAnsi="Arial" w:cs="Arial"/>
              </w:rPr>
              <w:t> </w:t>
            </w:r>
            <w:r w:rsidRPr="00DA6FB3">
              <w:rPr>
                <w:rStyle w:val="negrita"/>
                <w:rFonts w:ascii="Arial" w:eastAsia="Arial Unicode MS" w:hAnsi="Arial" w:cs="Arial"/>
                <w:bCs/>
                <w:rPrChange w:id="129" w:author="María" w:date="2015-09-20T12:13:00Z">
                  <w:rPr>
                    <w:rStyle w:val="negrita"/>
                    <w:rFonts w:ascii="Arial" w:eastAsia="Arial Unicode MS" w:hAnsi="Arial" w:cs="Arial"/>
                    <w:b/>
                    <w:bCs/>
                  </w:rPr>
                </w:rPrChange>
              </w:rPr>
              <w:t>Química inorgánica</w:t>
            </w:r>
            <w:del w:id="130" w:author="María" w:date="2015-09-20T12:13:00Z">
              <w:r w:rsidRPr="00DA6FB3" w:rsidDel="00DA6FB3">
                <w:rPr>
                  <w:rFonts w:ascii="Arial" w:eastAsia="Arial Unicode MS" w:hAnsi="Arial" w:cs="Arial"/>
                </w:rPr>
                <w:delText>.</w:delText>
              </w:r>
            </w:del>
          </w:p>
          <w:p w14:paraId="7290CA32" w14:textId="77777777" w:rsidR="00EA55AE" w:rsidRPr="00DA6FB3" w:rsidRDefault="00EA55AE" w:rsidP="00C86A14">
            <w:pPr>
              <w:pStyle w:val="tab1"/>
              <w:shd w:val="clear" w:color="auto" w:fill="FFFFFF"/>
              <w:spacing w:before="150" w:beforeAutospacing="0" w:after="150" w:afterAutospacing="0" w:line="360" w:lineRule="auto"/>
              <w:rPr>
                <w:rFonts w:ascii="Arial" w:eastAsia="Arial Unicode MS" w:hAnsi="Arial" w:cs="Arial"/>
              </w:rPr>
            </w:pPr>
            <w:r w:rsidRPr="00DA6FB3">
              <w:rPr>
                <w:rFonts w:ascii="Arial" w:eastAsia="Arial Unicode MS" w:hAnsi="Arial" w:cs="Arial"/>
              </w:rPr>
              <w:t>-</w:t>
            </w:r>
            <w:r w:rsidRPr="00DA6FB3">
              <w:rPr>
                <w:rStyle w:val="apple-converted-space"/>
                <w:rFonts w:ascii="Arial" w:eastAsia="Arial Unicode MS" w:hAnsi="Arial" w:cs="Arial"/>
              </w:rPr>
              <w:t> </w:t>
            </w:r>
            <w:r w:rsidRPr="00DA6FB3">
              <w:rPr>
                <w:rStyle w:val="negrita"/>
                <w:rFonts w:ascii="Arial" w:eastAsia="Arial Unicode MS" w:hAnsi="Arial" w:cs="Arial"/>
                <w:bCs/>
                <w:rPrChange w:id="131" w:author="María" w:date="2015-09-20T12:13:00Z">
                  <w:rPr>
                    <w:rStyle w:val="negrita"/>
                    <w:rFonts w:ascii="Arial" w:eastAsia="Arial Unicode MS" w:hAnsi="Arial" w:cs="Arial"/>
                    <w:b/>
                    <w:bCs/>
                  </w:rPr>
                </w:rPrChange>
              </w:rPr>
              <w:t>Química orgánica</w:t>
            </w:r>
            <w:del w:id="132" w:author="María" w:date="2015-09-20T12:13:00Z">
              <w:r w:rsidRPr="00DA6FB3" w:rsidDel="00DA6FB3">
                <w:rPr>
                  <w:rFonts w:ascii="Arial" w:eastAsia="Arial Unicode MS" w:hAnsi="Arial" w:cs="Arial"/>
                </w:rPr>
                <w:delText>.</w:delText>
              </w:r>
            </w:del>
          </w:p>
          <w:p w14:paraId="37A9D61A" w14:textId="77777777" w:rsidR="00EA55AE" w:rsidRPr="00DA6FB3" w:rsidRDefault="00EA55AE" w:rsidP="00C86A14">
            <w:pPr>
              <w:pStyle w:val="tab1"/>
              <w:shd w:val="clear" w:color="auto" w:fill="FFFFFF"/>
              <w:spacing w:before="150" w:beforeAutospacing="0" w:after="150" w:afterAutospacing="0" w:line="360" w:lineRule="auto"/>
              <w:rPr>
                <w:rFonts w:ascii="Arial" w:eastAsia="Arial Unicode MS" w:hAnsi="Arial" w:cs="Arial"/>
              </w:rPr>
            </w:pPr>
            <w:r w:rsidRPr="00DA6FB3">
              <w:rPr>
                <w:rFonts w:ascii="Arial" w:eastAsia="Arial Unicode MS" w:hAnsi="Arial" w:cs="Arial"/>
              </w:rPr>
              <w:t>-</w:t>
            </w:r>
            <w:r w:rsidRPr="00DA6FB3">
              <w:rPr>
                <w:rStyle w:val="apple-converted-space"/>
                <w:rFonts w:ascii="Arial" w:eastAsia="Arial Unicode MS" w:hAnsi="Arial" w:cs="Arial"/>
              </w:rPr>
              <w:t> </w:t>
            </w:r>
            <w:r w:rsidRPr="00DA6FB3">
              <w:rPr>
                <w:rStyle w:val="negrita"/>
                <w:rFonts w:ascii="Arial" w:eastAsia="Arial Unicode MS" w:hAnsi="Arial" w:cs="Arial"/>
                <w:bCs/>
                <w:rPrChange w:id="133" w:author="María" w:date="2015-09-20T12:13:00Z">
                  <w:rPr>
                    <w:rStyle w:val="negrita"/>
                    <w:rFonts w:ascii="Arial" w:eastAsia="Arial Unicode MS" w:hAnsi="Arial" w:cs="Arial"/>
                    <w:b/>
                    <w:bCs/>
                  </w:rPr>
                </w:rPrChange>
              </w:rPr>
              <w:t>Química física</w:t>
            </w:r>
            <w:del w:id="134" w:author="María" w:date="2015-09-20T12:13:00Z">
              <w:r w:rsidRPr="00DA6FB3" w:rsidDel="00DA6FB3">
                <w:rPr>
                  <w:rFonts w:ascii="Arial" w:eastAsia="Arial Unicode MS" w:hAnsi="Arial" w:cs="Arial"/>
                </w:rPr>
                <w:delText>.</w:delText>
              </w:r>
            </w:del>
          </w:p>
          <w:p w14:paraId="098779B1" w14:textId="77777777" w:rsidR="00EA55AE" w:rsidRPr="00DA6FB3" w:rsidRDefault="00EA55AE" w:rsidP="00C86A14">
            <w:pPr>
              <w:pStyle w:val="tab1"/>
              <w:shd w:val="clear" w:color="auto" w:fill="FFFFFF"/>
              <w:spacing w:before="150" w:beforeAutospacing="0" w:after="150" w:afterAutospacing="0" w:line="360" w:lineRule="auto"/>
              <w:rPr>
                <w:rFonts w:ascii="Arial" w:eastAsia="Arial Unicode MS" w:hAnsi="Arial" w:cs="Arial"/>
              </w:rPr>
            </w:pPr>
            <w:r w:rsidRPr="00DA6FB3">
              <w:rPr>
                <w:rFonts w:ascii="Arial" w:eastAsia="Arial Unicode MS" w:hAnsi="Arial" w:cs="Arial"/>
              </w:rPr>
              <w:t>-</w:t>
            </w:r>
            <w:r w:rsidRPr="00DA6FB3">
              <w:rPr>
                <w:rStyle w:val="apple-converted-space"/>
                <w:rFonts w:ascii="Arial" w:eastAsia="Arial Unicode MS" w:hAnsi="Arial" w:cs="Arial"/>
              </w:rPr>
              <w:t> </w:t>
            </w:r>
            <w:r w:rsidRPr="00DA6FB3">
              <w:rPr>
                <w:rStyle w:val="negrita"/>
                <w:rFonts w:ascii="Arial" w:eastAsia="Arial Unicode MS" w:hAnsi="Arial" w:cs="Arial"/>
                <w:bCs/>
                <w:rPrChange w:id="135" w:author="María" w:date="2015-09-20T12:13:00Z">
                  <w:rPr>
                    <w:rStyle w:val="negrita"/>
                    <w:rFonts w:ascii="Arial" w:eastAsia="Arial Unicode MS" w:hAnsi="Arial" w:cs="Arial"/>
                    <w:b/>
                    <w:bCs/>
                  </w:rPr>
                </w:rPrChange>
              </w:rPr>
              <w:t>Química analítica</w:t>
            </w:r>
            <w:del w:id="136" w:author="María" w:date="2015-09-20T12:13:00Z">
              <w:r w:rsidRPr="00DA6FB3" w:rsidDel="00DA6FB3">
                <w:rPr>
                  <w:rFonts w:ascii="Arial" w:eastAsia="Arial Unicode MS" w:hAnsi="Arial" w:cs="Arial"/>
                </w:rPr>
                <w:delText>.</w:delText>
              </w:r>
            </w:del>
          </w:p>
          <w:p w14:paraId="2D543167" w14:textId="77777777" w:rsidR="00EA55AE" w:rsidRPr="00DA6FB3" w:rsidRDefault="00EA55AE" w:rsidP="00C86A14">
            <w:pPr>
              <w:pStyle w:val="tab1"/>
              <w:shd w:val="clear" w:color="auto" w:fill="FFFFFF"/>
              <w:spacing w:before="150" w:beforeAutospacing="0" w:after="150" w:afterAutospacing="0" w:line="360" w:lineRule="auto"/>
              <w:rPr>
                <w:rFonts w:ascii="Arial" w:eastAsia="Arial Unicode MS" w:hAnsi="Arial" w:cs="Arial"/>
              </w:rPr>
            </w:pPr>
            <w:r w:rsidRPr="00DA6FB3">
              <w:rPr>
                <w:rFonts w:ascii="Arial" w:eastAsia="Arial Unicode MS" w:hAnsi="Arial" w:cs="Arial"/>
              </w:rPr>
              <w:t>-</w:t>
            </w:r>
            <w:r w:rsidRPr="00DA6FB3">
              <w:rPr>
                <w:rStyle w:val="apple-converted-space"/>
                <w:rFonts w:ascii="Arial" w:eastAsia="Arial Unicode MS" w:hAnsi="Arial" w:cs="Arial"/>
              </w:rPr>
              <w:t> </w:t>
            </w:r>
            <w:r w:rsidRPr="00DA6FB3">
              <w:rPr>
                <w:rStyle w:val="negrita"/>
                <w:rFonts w:ascii="Arial" w:eastAsia="Arial Unicode MS" w:hAnsi="Arial" w:cs="Arial"/>
                <w:bCs/>
                <w:rPrChange w:id="137" w:author="María" w:date="2015-09-20T12:13:00Z">
                  <w:rPr>
                    <w:rStyle w:val="negrita"/>
                    <w:rFonts w:ascii="Arial" w:eastAsia="Arial Unicode MS" w:hAnsi="Arial" w:cs="Arial"/>
                    <w:b/>
                    <w:bCs/>
                  </w:rPr>
                </w:rPrChange>
              </w:rPr>
              <w:t>Bioquímica</w:t>
            </w:r>
            <w:del w:id="138" w:author="María" w:date="2015-09-20T12:13:00Z">
              <w:r w:rsidRPr="00DA6FB3" w:rsidDel="00DA6FB3">
                <w:rPr>
                  <w:rFonts w:ascii="Arial" w:eastAsia="Arial Unicode MS" w:hAnsi="Arial" w:cs="Arial"/>
                </w:rPr>
                <w:delText>.</w:delText>
              </w:r>
            </w:del>
          </w:p>
          <w:p w14:paraId="7D49539F" w14:textId="77777777" w:rsidR="00F85729" w:rsidRPr="00C86A14" w:rsidRDefault="00F85729" w:rsidP="00C86A14">
            <w:pPr>
              <w:pStyle w:val="cabecera2"/>
              <w:shd w:val="clear" w:color="auto" w:fill="FFFFFF"/>
              <w:spacing w:before="150" w:beforeAutospacing="0" w:after="150" w:afterAutospacing="0" w:line="360" w:lineRule="auto"/>
              <w:rPr>
                <w:rFonts w:ascii="Arial" w:eastAsia="Arial Unicode MS" w:hAnsi="Arial" w:cs="Arial"/>
                <w:b/>
              </w:rPr>
            </w:pPr>
          </w:p>
          <w:p w14:paraId="11F7F571" w14:textId="77777777" w:rsidR="00EA55AE" w:rsidRPr="00C86A14" w:rsidRDefault="00EA55AE" w:rsidP="00C86A14">
            <w:pPr>
              <w:pStyle w:val="cabecera2"/>
              <w:shd w:val="clear" w:color="auto" w:fill="FFFFFF"/>
              <w:spacing w:before="150" w:beforeAutospacing="0" w:after="150" w:afterAutospacing="0" w:line="360" w:lineRule="auto"/>
              <w:rPr>
                <w:rFonts w:ascii="Arial" w:eastAsia="Arial Unicode MS" w:hAnsi="Arial" w:cs="Arial"/>
                <w:b/>
              </w:rPr>
            </w:pPr>
            <w:r w:rsidRPr="00C86A14">
              <w:rPr>
                <w:rFonts w:ascii="Arial" w:eastAsia="Arial Unicode MS" w:hAnsi="Arial" w:cs="Arial"/>
                <w:b/>
              </w:rPr>
              <w:t>Vocabulario adicional</w:t>
            </w:r>
          </w:p>
          <w:p w14:paraId="708FAC4A" w14:textId="77777777" w:rsidR="00EA55AE" w:rsidRPr="00C86A14" w:rsidRDefault="00EA55AE"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Átomo</w:t>
            </w:r>
            <w:r w:rsidRPr="00C86A14">
              <w:rPr>
                <w:rFonts w:ascii="Arial" w:eastAsia="Arial Unicode MS" w:hAnsi="Arial" w:cs="Arial"/>
              </w:rPr>
              <w:t>: unidad más pequeña de un elemento químico que mantiene su identidad y sus propiedades, y que no puede ser dividida en un proceso químico.</w:t>
            </w:r>
          </w:p>
          <w:p w14:paraId="52D19495" w14:textId="77777777" w:rsidR="00EA55AE" w:rsidRPr="00C86A14" w:rsidRDefault="00EA55AE"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Molécula</w:t>
            </w:r>
            <w:r w:rsidRPr="00C86A14">
              <w:rPr>
                <w:rFonts w:ascii="Arial" w:eastAsia="Arial Unicode MS" w:hAnsi="Arial" w:cs="Arial"/>
              </w:rPr>
              <w:t xml:space="preserve">: conjunto de al menos dos átomos, unidos por un enlace covalente, que forman un sistema estable y sin carga. Es la parte más </w:t>
            </w:r>
            <w:r w:rsidRPr="00C86A14">
              <w:rPr>
                <w:rFonts w:ascii="Arial" w:eastAsia="Arial Unicode MS" w:hAnsi="Arial" w:cs="Arial"/>
              </w:rPr>
              <w:lastRenderedPageBreak/>
              <w:t>pequeña de una sustancia que conserva sus propiedades químicas. Existen moléculas monoatómicas (O</w:t>
            </w:r>
            <w:r w:rsidRPr="00C86A14">
              <w:rPr>
                <w:rStyle w:val="subindice"/>
                <w:rFonts w:ascii="Arial" w:eastAsia="Arial Unicode MS" w:hAnsi="Arial" w:cs="Arial"/>
                <w:vertAlign w:val="subscript"/>
              </w:rPr>
              <w:t>2</w:t>
            </w:r>
            <w:r w:rsidRPr="00C86A14">
              <w:rPr>
                <w:rFonts w:ascii="Arial" w:eastAsia="Arial Unicode MS" w:hAnsi="Arial" w:cs="Arial"/>
              </w:rPr>
              <w:t>) o poliatómicas (H</w:t>
            </w:r>
            <w:r w:rsidRPr="00C86A14">
              <w:rPr>
                <w:rStyle w:val="subindice"/>
                <w:rFonts w:ascii="Arial" w:eastAsia="Arial Unicode MS" w:hAnsi="Arial" w:cs="Arial"/>
                <w:vertAlign w:val="subscript"/>
              </w:rPr>
              <w:t>2</w:t>
            </w:r>
            <w:r w:rsidRPr="00C86A14">
              <w:rPr>
                <w:rFonts w:ascii="Arial" w:eastAsia="Arial Unicode MS" w:hAnsi="Arial" w:cs="Arial"/>
              </w:rPr>
              <w:t>O).</w:t>
            </w:r>
          </w:p>
          <w:p w14:paraId="4D3E0227" w14:textId="77777777" w:rsidR="00EA55AE" w:rsidRPr="00C86A14" w:rsidRDefault="00EA55AE"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Enlace químico</w:t>
            </w:r>
            <w:r w:rsidRPr="00C86A14">
              <w:rPr>
                <w:rFonts w:ascii="Arial" w:eastAsia="Arial Unicode MS" w:hAnsi="Arial" w:cs="Arial"/>
              </w:rPr>
              <w:t>: proceso físico responsable de las interacciones atractivas de átomos y moléculas. Confiere estabilidad a los compuestos químicos diatómicos y poliatómicos.</w:t>
            </w:r>
          </w:p>
          <w:p w14:paraId="5EE56CD4" w14:textId="77777777" w:rsidR="00EA55AE" w:rsidRPr="00C86A14" w:rsidRDefault="00EA55AE"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w:t>
            </w:r>
            <w:r w:rsidRPr="00C86A14">
              <w:rPr>
                <w:rStyle w:val="apple-converted-space"/>
                <w:rFonts w:ascii="Arial" w:eastAsia="Arial Unicode MS" w:hAnsi="Arial" w:cs="Arial"/>
              </w:rPr>
              <w:t> </w:t>
            </w:r>
            <w:r w:rsidRPr="00C86A14">
              <w:rPr>
                <w:rStyle w:val="negrita"/>
                <w:rFonts w:ascii="Arial" w:eastAsia="Arial Unicode MS" w:hAnsi="Arial" w:cs="Arial"/>
                <w:b/>
                <w:bCs/>
              </w:rPr>
              <w:t>Reacción química</w:t>
            </w:r>
            <w:r w:rsidRPr="00C86A14">
              <w:rPr>
                <w:rFonts w:ascii="Arial" w:eastAsia="Arial Unicode MS" w:hAnsi="Arial" w:cs="Arial"/>
              </w:rPr>
              <w:t>: proceso químico por el cual dos o más sustancias (reactivos) se transforman en otras sustancias (productos).</w:t>
            </w:r>
          </w:p>
          <w:p w14:paraId="17FA5FF4" w14:textId="22C4AFBC" w:rsidR="00FF04D9" w:rsidRPr="00C86A14" w:rsidRDefault="00FF04D9"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 xml:space="preserve">Para conocer más sobre </w:t>
            </w:r>
            <w:ins w:id="139" w:author="María" w:date="2015-09-19T00:17:00Z">
              <w:r w:rsidR="006F08CA">
                <w:rPr>
                  <w:rFonts w:ascii="Arial" w:eastAsia="Arial Unicode MS" w:hAnsi="Arial" w:cs="Arial"/>
                </w:rPr>
                <w:t>e</w:t>
              </w:r>
              <w:r w:rsidR="006F08CA" w:rsidRPr="00C86A14">
                <w:rPr>
                  <w:rFonts w:ascii="Arial" w:eastAsia="Arial Unicode MS" w:hAnsi="Arial" w:cs="Arial"/>
                </w:rPr>
                <w:t xml:space="preserve">l </w:t>
              </w:r>
              <w:r w:rsidR="006F08CA">
                <w:rPr>
                  <w:rFonts w:ascii="Arial" w:eastAsia="Arial Unicode MS" w:hAnsi="Arial" w:cs="Arial"/>
                </w:rPr>
                <w:t>c</w:t>
              </w:r>
              <w:r w:rsidR="006F08CA" w:rsidRPr="00C86A14">
                <w:rPr>
                  <w:rFonts w:ascii="Arial" w:eastAsia="Arial Unicode MS" w:hAnsi="Arial" w:cs="Arial"/>
                </w:rPr>
                <w:t xml:space="preserve">arbono, </w:t>
              </w:r>
            </w:ins>
            <w:r w:rsidRPr="00C86A14">
              <w:rPr>
                <w:rFonts w:ascii="Arial" w:eastAsia="Arial Unicode MS" w:hAnsi="Arial" w:cs="Arial"/>
              </w:rPr>
              <w:t xml:space="preserve">el átomo que “forma la vida”, </w:t>
            </w:r>
            <w:del w:id="140" w:author="María" w:date="2015-09-19T00:17:00Z">
              <w:r w:rsidRPr="00C86A14" w:rsidDel="006F08CA">
                <w:rPr>
                  <w:rFonts w:ascii="Arial" w:eastAsia="Arial Unicode MS" w:hAnsi="Arial" w:cs="Arial"/>
                </w:rPr>
                <w:delText xml:space="preserve">El Carbono, </w:delText>
              </w:r>
            </w:del>
          </w:p>
          <w:p w14:paraId="228CF8FA" w14:textId="0501D623" w:rsidR="00EA55AE" w:rsidRPr="00C86A14" w:rsidRDefault="00A44493" w:rsidP="00C86A14">
            <w:pPr>
              <w:pStyle w:val="tab1"/>
              <w:shd w:val="clear" w:color="auto" w:fill="FFFFFF"/>
              <w:spacing w:before="150" w:beforeAutospacing="0" w:after="150" w:afterAutospacing="0" w:line="360" w:lineRule="auto"/>
              <w:rPr>
                <w:rFonts w:ascii="Arial" w:eastAsia="Arial Unicode MS" w:hAnsi="Arial" w:cs="Arial"/>
              </w:rPr>
            </w:pPr>
            <w:r w:rsidRPr="00C86A14">
              <w:rPr>
                <w:rFonts w:ascii="Arial" w:eastAsia="Arial Unicode MS" w:hAnsi="Arial" w:cs="Arial"/>
              </w:rPr>
              <w:t>no dejes de hacer click en el enlace de la comunidad virtual educativa Educatrachos [VER] (</w:t>
            </w:r>
            <w:hyperlink r:id="rId84" w:history="1">
              <w:r w:rsidR="00FF04D9" w:rsidRPr="00C86A14">
                <w:rPr>
                  <w:rStyle w:val="Hipervnculo"/>
                  <w:rFonts w:ascii="Arial" w:eastAsia="Arial Unicode MS" w:hAnsi="Arial" w:cs="Arial"/>
                  <w:color w:val="auto"/>
                </w:rPr>
                <w:t>http://www.educatrachos.hn/Repositorio%20Central/quimica/quimica/html/multimedia1192.html</w:t>
              </w:r>
            </w:hyperlink>
            <w:r w:rsidR="00FF04D9" w:rsidRPr="00C86A14">
              <w:rPr>
                <w:rFonts w:ascii="Arial" w:eastAsia="Arial Unicode MS" w:hAnsi="Arial" w:cs="Arial"/>
              </w:rPr>
              <w:t xml:space="preserve"> ).</w:t>
            </w:r>
          </w:p>
          <w:p w14:paraId="38D131D8" w14:textId="77777777" w:rsidR="00EA55AE" w:rsidRPr="00C86A14" w:rsidRDefault="00EA55AE" w:rsidP="00C86A14">
            <w:pPr>
              <w:pStyle w:val="tab1"/>
              <w:shd w:val="clear" w:color="auto" w:fill="FFFFFF"/>
              <w:spacing w:before="150" w:beforeAutospacing="0" w:after="150" w:afterAutospacing="0" w:line="360" w:lineRule="auto"/>
              <w:jc w:val="both"/>
              <w:rPr>
                <w:rFonts w:ascii="Arial" w:eastAsia="Arial Unicode MS" w:hAnsi="Arial" w:cs="Arial"/>
              </w:rPr>
            </w:pPr>
          </w:p>
          <w:p w14:paraId="4C7203F5" w14:textId="77777777" w:rsidR="00EA55AE" w:rsidRPr="00C86A14" w:rsidRDefault="00EA55AE" w:rsidP="00C86A14">
            <w:pPr>
              <w:spacing w:line="360" w:lineRule="auto"/>
              <w:jc w:val="both"/>
              <w:rPr>
                <w:rFonts w:ascii="Arial" w:eastAsia="Arial Unicode MS" w:hAnsi="Arial" w:cs="Arial"/>
                <w:b/>
                <w:sz w:val="24"/>
                <w:szCs w:val="24"/>
                <w:u w:val="single"/>
              </w:rPr>
            </w:pPr>
            <w:r w:rsidRPr="00C86A14">
              <w:rPr>
                <w:rFonts w:ascii="Arial" w:eastAsia="Arial Unicode MS" w:hAnsi="Arial" w:cs="Arial"/>
                <w:b/>
                <w:sz w:val="24"/>
                <w:szCs w:val="24"/>
                <w:u w:val="single"/>
              </w:rPr>
              <w:t>FICHA DEL PROFESOR</w:t>
            </w:r>
          </w:p>
          <w:p w14:paraId="4D0EBBB3" w14:textId="26BE4263" w:rsidR="00EA55AE" w:rsidRPr="00C86A14" w:rsidRDefault="00EA55AE"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Título: </w:t>
            </w:r>
            <w:r w:rsidR="00066067" w:rsidRPr="00C86A14">
              <w:rPr>
                <w:rFonts w:ascii="Arial" w:eastAsia="Arial Unicode MS" w:hAnsi="Arial" w:cs="Arial"/>
                <w:sz w:val="24"/>
                <w:szCs w:val="24"/>
              </w:rPr>
              <w:t>La química: concepto</w:t>
            </w:r>
            <w:r w:rsidRPr="00C86A14">
              <w:rPr>
                <w:rFonts w:ascii="Arial" w:eastAsia="Arial Unicode MS" w:hAnsi="Arial" w:cs="Arial"/>
                <w:sz w:val="24"/>
                <w:szCs w:val="24"/>
              </w:rPr>
              <w:t xml:space="preserve"> y aplicaciones </w:t>
            </w:r>
          </w:p>
          <w:p w14:paraId="494398DE" w14:textId="00438FCA" w:rsidR="00EA55AE" w:rsidRPr="00C86A14" w:rsidRDefault="00EA55AE"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Descripción</w:t>
            </w:r>
            <w:r w:rsidRPr="00C86A14">
              <w:rPr>
                <w:rFonts w:ascii="Arial" w:eastAsia="Arial Unicode MS" w:hAnsi="Arial" w:cs="Arial"/>
                <w:sz w:val="24"/>
                <w:szCs w:val="24"/>
              </w:rPr>
              <w:t xml:space="preserve">: </w:t>
            </w:r>
            <w:del w:id="141" w:author="María" w:date="2015-09-19T00:39:00Z">
              <w:r w:rsidRPr="00C86A14" w:rsidDel="003D5C05">
                <w:rPr>
                  <w:rFonts w:ascii="Arial" w:eastAsia="Arial Unicode MS" w:hAnsi="Arial" w:cs="Arial"/>
                  <w:sz w:val="24"/>
                  <w:szCs w:val="24"/>
                </w:rPr>
                <w:delText xml:space="preserve">Secuencia </w:delText>
              </w:r>
            </w:del>
            <w:ins w:id="142" w:author="María" w:date="2015-09-19T00:39:00Z">
              <w:r w:rsidR="003D5C05">
                <w:rPr>
                  <w:rFonts w:ascii="Arial" w:eastAsia="Arial Unicode MS" w:hAnsi="Arial" w:cs="Arial"/>
                  <w:sz w:val="24"/>
                  <w:szCs w:val="24"/>
                </w:rPr>
                <w:t>s</w:t>
              </w:r>
              <w:r w:rsidR="003D5C05" w:rsidRPr="00C86A14">
                <w:rPr>
                  <w:rFonts w:ascii="Arial" w:eastAsia="Arial Unicode MS" w:hAnsi="Arial" w:cs="Arial"/>
                  <w:sz w:val="24"/>
                  <w:szCs w:val="24"/>
                </w:rPr>
                <w:t xml:space="preserve">ecuencia </w:t>
              </w:r>
            </w:ins>
            <w:r w:rsidRPr="00C86A14">
              <w:rPr>
                <w:rFonts w:ascii="Arial" w:eastAsia="Arial Unicode MS" w:hAnsi="Arial" w:cs="Arial"/>
                <w:sz w:val="24"/>
                <w:szCs w:val="24"/>
              </w:rPr>
              <w:t xml:space="preserve">de imágenes que </w:t>
            </w:r>
            <w:r w:rsidR="00066067" w:rsidRPr="00C86A14">
              <w:rPr>
                <w:rFonts w:ascii="Arial" w:eastAsia="Arial Unicode MS" w:hAnsi="Arial" w:cs="Arial"/>
                <w:sz w:val="24"/>
                <w:szCs w:val="24"/>
              </w:rPr>
              <w:t xml:space="preserve">permite conocer el objeto de estudio de la química y sus aplicaciones en la vida cotidiana. </w:t>
            </w:r>
          </w:p>
          <w:p w14:paraId="414C6A7E" w14:textId="1B6D845A" w:rsidR="00EA55AE" w:rsidRPr="00C86A14" w:rsidRDefault="00EA55AE" w:rsidP="00C86A14">
            <w:pPr>
              <w:spacing w:line="360" w:lineRule="auto"/>
              <w:jc w:val="both"/>
              <w:rPr>
                <w:rFonts w:ascii="Arial" w:eastAsia="Arial Unicode MS" w:hAnsi="Arial" w:cs="Arial"/>
                <w:sz w:val="24"/>
                <w:szCs w:val="24"/>
              </w:rPr>
            </w:pPr>
            <w:del w:id="143" w:author="María" w:date="2015-09-18T09:49:00Z">
              <w:r w:rsidRPr="00C86A14" w:rsidDel="00030270">
                <w:rPr>
                  <w:rFonts w:ascii="Arial" w:eastAsia="Arial Unicode MS" w:hAnsi="Arial" w:cs="Arial"/>
                  <w:b/>
                  <w:sz w:val="24"/>
                  <w:szCs w:val="24"/>
                </w:rPr>
                <w:delText>Temporalización</w:delText>
              </w:r>
            </w:del>
            <w:ins w:id="144" w:author="María" w:date="2015-09-18T09:49:00Z">
              <w:r w:rsidR="00030270">
                <w:rPr>
                  <w:rFonts w:ascii="Arial" w:eastAsia="Arial Unicode MS" w:hAnsi="Arial" w:cs="Arial"/>
                  <w:b/>
                  <w:sz w:val="24"/>
                  <w:szCs w:val="24"/>
                </w:rPr>
                <w:t>Tiempo</w:t>
              </w:r>
            </w:ins>
            <w:r w:rsidRPr="00C86A14">
              <w:rPr>
                <w:rFonts w:ascii="Arial" w:eastAsia="Arial Unicode MS" w:hAnsi="Arial" w:cs="Arial"/>
                <w:sz w:val="24"/>
                <w:szCs w:val="24"/>
              </w:rPr>
              <w:t xml:space="preserve">: 30 minutos </w:t>
            </w:r>
          </w:p>
          <w:p w14:paraId="2B9E488E" w14:textId="4C3976EB" w:rsidR="00EA55AE" w:rsidRPr="00C86A14" w:rsidRDefault="00EA55AE"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Tipo de recurso: </w:t>
            </w:r>
            <w:del w:id="145" w:author="María" w:date="2015-09-19T00:39:00Z">
              <w:r w:rsidRPr="00C86A14" w:rsidDel="003D5C05">
                <w:rPr>
                  <w:rFonts w:ascii="Arial" w:eastAsia="Arial Unicode MS" w:hAnsi="Arial" w:cs="Arial"/>
                  <w:sz w:val="24"/>
                  <w:szCs w:val="24"/>
                </w:rPr>
                <w:delText xml:space="preserve">Secuencia </w:delText>
              </w:r>
            </w:del>
            <w:ins w:id="146" w:author="María" w:date="2015-09-19T00:39:00Z">
              <w:r w:rsidR="003D5C05">
                <w:rPr>
                  <w:rFonts w:ascii="Arial" w:eastAsia="Arial Unicode MS" w:hAnsi="Arial" w:cs="Arial"/>
                  <w:sz w:val="24"/>
                  <w:szCs w:val="24"/>
                </w:rPr>
                <w:t>s</w:t>
              </w:r>
              <w:r w:rsidR="003D5C05" w:rsidRPr="00C86A14">
                <w:rPr>
                  <w:rFonts w:ascii="Arial" w:eastAsia="Arial Unicode MS" w:hAnsi="Arial" w:cs="Arial"/>
                  <w:sz w:val="24"/>
                  <w:szCs w:val="24"/>
                </w:rPr>
                <w:t xml:space="preserve">ecuencia </w:t>
              </w:r>
            </w:ins>
            <w:r w:rsidRPr="00C86A14">
              <w:rPr>
                <w:rFonts w:ascii="Arial" w:eastAsia="Arial Unicode MS" w:hAnsi="Arial" w:cs="Arial"/>
                <w:sz w:val="24"/>
                <w:szCs w:val="24"/>
              </w:rPr>
              <w:t>de imágenes</w:t>
            </w:r>
            <w:r w:rsidRPr="00C86A14">
              <w:rPr>
                <w:rFonts w:ascii="Arial" w:eastAsia="Arial Unicode MS" w:hAnsi="Arial" w:cs="Arial"/>
                <w:b/>
                <w:sz w:val="24"/>
                <w:szCs w:val="24"/>
              </w:rPr>
              <w:t xml:space="preserve"> </w:t>
            </w:r>
          </w:p>
          <w:p w14:paraId="72522ED3" w14:textId="24F617EB" w:rsidR="00EA55AE" w:rsidRPr="00C86A14" w:rsidRDefault="00EA55AE"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Objetivo del recurso: </w:t>
            </w:r>
            <w:del w:id="147" w:author="María" w:date="2015-09-19T00:40:00Z">
              <w:r w:rsidRPr="00C86A14" w:rsidDel="003D5C05">
                <w:rPr>
                  <w:rFonts w:ascii="Arial" w:eastAsia="Arial Unicode MS" w:hAnsi="Arial" w:cs="Arial"/>
                  <w:sz w:val="24"/>
                  <w:szCs w:val="24"/>
                </w:rPr>
                <w:delText xml:space="preserve">Esta </w:delText>
              </w:r>
            </w:del>
            <w:ins w:id="148" w:author="María" w:date="2015-09-19T00:40:00Z">
              <w:r w:rsidR="003D5C05">
                <w:rPr>
                  <w:rFonts w:ascii="Arial" w:eastAsia="Arial Unicode MS" w:hAnsi="Arial" w:cs="Arial"/>
                  <w:sz w:val="24"/>
                  <w:szCs w:val="24"/>
                </w:rPr>
                <w:t>e</w:t>
              </w:r>
              <w:r w:rsidR="003D5C05" w:rsidRPr="00C86A14">
                <w:rPr>
                  <w:rFonts w:ascii="Arial" w:eastAsia="Arial Unicode MS" w:hAnsi="Arial" w:cs="Arial"/>
                  <w:sz w:val="24"/>
                  <w:szCs w:val="24"/>
                </w:rPr>
                <w:t xml:space="preserve">sta </w:t>
              </w:r>
            </w:ins>
            <w:r w:rsidRPr="00C86A14">
              <w:rPr>
                <w:rFonts w:ascii="Arial" w:eastAsia="Arial Unicode MS" w:hAnsi="Arial" w:cs="Arial"/>
                <w:sz w:val="24"/>
                <w:szCs w:val="24"/>
              </w:rPr>
              <w:t xml:space="preserve">secuencia de imágenes permite conocer los campos de estudio de la </w:t>
            </w:r>
            <w:del w:id="149" w:author="María" w:date="2015-09-19T00:18:00Z">
              <w:r w:rsidRPr="00C86A14" w:rsidDel="006F08CA">
                <w:rPr>
                  <w:rFonts w:ascii="Arial" w:eastAsia="Arial Unicode MS" w:hAnsi="Arial" w:cs="Arial"/>
                  <w:sz w:val="24"/>
                  <w:szCs w:val="24"/>
                </w:rPr>
                <w:delText xml:space="preserve">física </w:delText>
              </w:r>
            </w:del>
            <w:ins w:id="150" w:author="María" w:date="2015-09-19T00:18:00Z">
              <w:r w:rsidR="006F08CA">
                <w:rPr>
                  <w:rFonts w:ascii="Arial" w:eastAsia="Arial Unicode MS" w:hAnsi="Arial" w:cs="Arial"/>
                  <w:sz w:val="24"/>
                  <w:szCs w:val="24"/>
                </w:rPr>
                <w:t>química</w:t>
              </w:r>
              <w:r w:rsidR="006F08CA" w:rsidRPr="00C86A14">
                <w:rPr>
                  <w:rFonts w:ascii="Arial" w:eastAsia="Arial Unicode MS" w:hAnsi="Arial" w:cs="Arial"/>
                  <w:sz w:val="24"/>
                  <w:szCs w:val="24"/>
                </w:rPr>
                <w:t xml:space="preserve"> </w:t>
              </w:r>
            </w:ins>
            <w:r w:rsidRPr="00C86A14">
              <w:rPr>
                <w:rFonts w:ascii="Arial" w:eastAsia="Arial Unicode MS" w:hAnsi="Arial" w:cs="Arial"/>
                <w:sz w:val="24"/>
                <w:szCs w:val="24"/>
              </w:rPr>
              <w:t>y sus aplicaciones prácticas.</w:t>
            </w:r>
            <w:r w:rsidRPr="00C86A14">
              <w:rPr>
                <w:rFonts w:ascii="Arial" w:eastAsia="Arial Unicode MS" w:hAnsi="Arial" w:cs="Arial"/>
                <w:b/>
                <w:sz w:val="24"/>
                <w:szCs w:val="24"/>
              </w:rPr>
              <w:t xml:space="preserve"> </w:t>
            </w:r>
          </w:p>
          <w:p w14:paraId="50DAAEA8" w14:textId="77777777" w:rsidR="00C6313F" w:rsidRPr="00C86A14" w:rsidRDefault="00C6313F" w:rsidP="00C86A14">
            <w:pPr>
              <w:spacing w:line="360" w:lineRule="auto"/>
              <w:jc w:val="both"/>
              <w:rPr>
                <w:rFonts w:ascii="Arial" w:eastAsia="Arial Unicode MS" w:hAnsi="Arial" w:cs="Arial"/>
                <w:b/>
                <w:sz w:val="24"/>
                <w:szCs w:val="24"/>
              </w:rPr>
            </w:pPr>
          </w:p>
          <w:p w14:paraId="55DB3A2E" w14:textId="77777777" w:rsidR="00EA55AE" w:rsidRPr="00C86A14" w:rsidRDefault="00EA55A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Antes de la presentación: </w:t>
            </w:r>
          </w:p>
          <w:p w14:paraId="5653D558" w14:textId="741C7AEE" w:rsidR="00EA55AE" w:rsidRPr="00C86A14" w:rsidRDefault="00EA55AE" w:rsidP="00C86A14">
            <w:pPr>
              <w:spacing w:line="360" w:lineRule="auto"/>
              <w:jc w:val="both"/>
              <w:rPr>
                <w:rFonts w:ascii="Arial" w:eastAsia="Arial Unicode MS" w:hAnsi="Arial" w:cs="Arial"/>
                <w:sz w:val="24"/>
                <w:szCs w:val="24"/>
              </w:rPr>
            </w:pPr>
            <w:del w:id="151" w:author="María" w:date="2015-09-19T00:19:00Z">
              <w:r w:rsidRPr="00C86A14" w:rsidDel="006F08CA">
                <w:rPr>
                  <w:rFonts w:ascii="Arial" w:eastAsia="Arial Unicode MS" w:hAnsi="Arial" w:cs="Arial"/>
                  <w:sz w:val="24"/>
                  <w:szCs w:val="24"/>
                </w:rPr>
                <w:delText>El docente puede pedir</w:delText>
              </w:r>
            </w:del>
            <w:ins w:id="152" w:author="María" w:date="2015-09-19T00:19:00Z">
              <w:r w:rsidR="006F08CA">
                <w:rPr>
                  <w:rFonts w:ascii="Arial" w:eastAsia="Arial Unicode MS" w:hAnsi="Arial" w:cs="Arial"/>
                  <w:sz w:val="24"/>
                  <w:szCs w:val="24"/>
                </w:rPr>
                <w:t>Pida</w:t>
              </w:r>
            </w:ins>
            <w:r w:rsidRPr="00C86A14">
              <w:rPr>
                <w:rFonts w:ascii="Arial" w:eastAsia="Arial Unicode MS" w:hAnsi="Arial" w:cs="Arial"/>
                <w:sz w:val="24"/>
                <w:szCs w:val="24"/>
              </w:rPr>
              <w:t xml:space="preserve"> a los estudiantes</w:t>
            </w:r>
            <w:del w:id="153" w:author="María" w:date="2015-09-19T00:19:00Z">
              <w:r w:rsidRPr="00C86A14" w:rsidDel="006F08CA">
                <w:rPr>
                  <w:rFonts w:ascii="Arial" w:eastAsia="Arial Unicode MS" w:hAnsi="Arial" w:cs="Arial"/>
                  <w:sz w:val="24"/>
                  <w:szCs w:val="24"/>
                </w:rPr>
                <w:delText>, la clase anterior</w:delText>
              </w:r>
            </w:del>
            <w:r w:rsidRPr="00C86A14">
              <w:rPr>
                <w:rFonts w:ascii="Arial" w:eastAsia="Arial Unicode MS" w:hAnsi="Arial" w:cs="Arial"/>
                <w:sz w:val="24"/>
                <w:szCs w:val="24"/>
              </w:rPr>
              <w:t xml:space="preserve"> que consulten </w:t>
            </w:r>
            <w:ins w:id="154" w:author="María" w:date="2015-09-19T00:19:00Z">
              <w:r w:rsidR="006F08CA">
                <w:rPr>
                  <w:rFonts w:ascii="Arial" w:eastAsia="Arial Unicode MS" w:hAnsi="Arial" w:cs="Arial"/>
                  <w:sz w:val="24"/>
                  <w:szCs w:val="24"/>
                </w:rPr>
                <w:t xml:space="preserve">previamente </w:t>
              </w:r>
            </w:ins>
            <w:r w:rsidRPr="00C86A14">
              <w:rPr>
                <w:rFonts w:ascii="Arial" w:eastAsia="Arial Unicode MS" w:hAnsi="Arial" w:cs="Arial"/>
                <w:sz w:val="24"/>
                <w:szCs w:val="24"/>
              </w:rPr>
              <w:t xml:space="preserve">sobre los orígenes de la </w:t>
            </w:r>
            <w:r w:rsidR="00DE40A1" w:rsidRPr="00C86A14">
              <w:rPr>
                <w:rFonts w:ascii="Arial" w:eastAsia="Arial Unicode MS" w:hAnsi="Arial" w:cs="Arial"/>
                <w:sz w:val="24"/>
                <w:szCs w:val="24"/>
              </w:rPr>
              <w:t>química</w:t>
            </w:r>
            <w:r w:rsidRPr="00C86A14">
              <w:rPr>
                <w:rFonts w:ascii="Arial" w:eastAsia="Arial Unicode MS" w:hAnsi="Arial" w:cs="Arial"/>
                <w:sz w:val="24"/>
                <w:szCs w:val="24"/>
              </w:rPr>
              <w:t>.</w:t>
            </w:r>
            <w:r w:rsidR="00623D00">
              <w:rPr>
                <w:rFonts w:ascii="Arial" w:eastAsia="Arial Unicode MS" w:hAnsi="Arial" w:cs="Arial"/>
                <w:sz w:val="24"/>
                <w:szCs w:val="24"/>
              </w:rPr>
              <w:t xml:space="preserve"> </w:t>
            </w:r>
          </w:p>
          <w:p w14:paraId="692C7A9E" w14:textId="77777777" w:rsidR="00EA55AE" w:rsidRPr="00C86A14" w:rsidRDefault="00EA55AE" w:rsidP="00C86A14">
            <w:pPr>
              <w:spacing w:line="360" w:lineRule="auto"/>
              <w:jc w:val="both"/>
              <w:rPr>
                <w:rFonts w:ascii="Arial" w:eastAsia="Arial Unicode MS" w:hAnsi="Arial" w:cs="Arial"/>
                <w:b/>
                <w:sz w:val="24"/>
                <w:szCs w:val="24"/>
              </w:rPr>
            </w:pPr>
          </w:p>
          <w:p w14:paraId="6A68DD95" w14:textId="77777777" w:rsidR="00EA55AE" w:rsidRPr="00C86A14" w:rsidRDefault="00EA55A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 xml:space="preserve">Durante la presentación: </w:t>
            </w:r>
          </w:p>
          <w:p w14:paraId="18107325" w14:textId="3AF78423" w:rsidR="00C6313F" w:rsidRPr="00E74C87" w:rsidDel="00E74C87" w:rsidRDefault="00E74C87" w:rsidP="00C86A14">
            <w:pPr>
              <w:shd w:val="clear" w:color="auto" w:fill="FFFFFF"/>
              <w:spacing w:after="100" w:afterAutospacing="1" w:line="360" w:lineRule="auto"/>
              <w:rPr>
                <w:del w:id="155" w:author="María" w:date="2015-09-19T00:20:00Z"/>
                <w:rFonts w:ascii="Arial" w:eastAsia="Arial Unicode MS" w:hAnsi="Arial" w:cs="Arial"/>
                <w:sz w:val="24"/>
                <w:szCs w:val="24"/>
                <w:lang w:eastAsia="es-CO"/>
              </w:rPr>
            </w:pPr>
            <w:ins w:id="156" w:author="María" w:date="2015-09-19T00:20:00Z">
              <w:r w:rsidRPr="00E74C87">
                <w:rPr>
                  <w:rFonts w:ascii="Arial" w:eastAsia="Arial Unicode MS" w:hAnsi="Arial" w:cs="Arial"/>
                  <w:sz w:val="24"/>
                  <w:szCs w:val="24"/>
                </w:rPr>
                <w:t>Invite a los estudiantes a que respondan las siguientes preguntas:</w:t>
              </w:r>
            </w:ins>
            <w:del w:id="157" w:author="María" w:date="2015-09-19T00:20:00Z">
              <w:r w:rsidR="00C6313F" w:rsidRPr="00E74C87" w:rsidDel="00E74C87">
                <w:rPr>
                  <w:rFonts w:ascii="Arial" w:eastAsia="Arial Unicode MS" w:hAnsi="Arial" w:cs="Arial"/>
                  <w:sz w:val="24"/>
                  <w:szCs w:val="24"/>
                  <w:lang w:eastAsia="es-CO"/>
                </w:rPr>
                <w:delText xml:space="preserve">Se puede promover la participación de los </w:delText>
              </w:r>
            </w:del>
            <w:del w:id="158" w:author="María" w:date="2015-09-18T11:39:00Z">
              <w:r w:rsidR="00C6313F" w:rsidRPr="00E74C87" w:rsidDel="001643D3">
                <w:rPr>
                  <w:rFonts w:ascii="Arial" w:eastAsia="Arial Unicode MS" w:hAnsi="Arial" w:cs="Arial"/>
                  <w:sz w:val="24"/>
                  <w:szCs w:val="24"/>
                  <w:lang w:eastAsia="es-CO"/>
                </w:rPr>
                <w:delText>alumno</w:delText>
              </w:r>
            </w:del>
            <w:del w:id="159" w:author="María" w:date="2015-09-19T00:20:00Z">
              <w:r w:rsidR="00C6313F" w:rsidRPr="00E74C87" w:rsidDel="00E74C87">
                <w:rPr>
                  <w:rFonts w:ascii="Arial" w:eastAsia="Arial Unicode MS" w:hAnsi="Arial" w:cs="Arial"/>
                  <w:sz w:val="24"/>
                  <w:szCs w:val="24"/>
                  <w:lang w:eastAsia="es-CO"/>
                </w:rPr>
                <w:delText>s realizando preguntas durante el visionado del recurso:</w:delText>
              </w:r>
            </w:del>
          </w:p>
          <w:p w14:paraId="44950789" w14:textId="77777777" w:rsidR="00E74C87" w:rsidRPr="00E74C87" w:rsidRDefault="00E74C87" w:rsidP="00C86A14">
            <w:pPr>
              <w:shd w:val="clear" w:color="auto" w:fill="FFFFFF"/>
              <w:spacing w:after="100" w:afterAutospacing="1" w:line="360" w:lineRule="auto"/>
              <w:rPr>
                <w:ins w:id="160" w:author="María" w:date="2015-09-19T00:20:00Z"/>
                <w:rFonts w:ascii="Arial" w:eastAsia="Arial Unicode MS" w:hAnsi="Arial" w:cs="Arial"/>
                <w:sz w:val="24"/>
                <w:szCs w:val="24"/>
                <w:lang w:eastAsia="es-CO"/>
              </w:rPr>
            </w:pPr>
          </w:p>
          <w:p w14:paraId="4A1E1B6C" w14:textId="65001821" w:rsidR="00C6313F" w:rsidRPr="00C86A14" w:rsidRDefault="00C6313F"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lastRenderedPageBreak/>
              <w:t xml:space="preserve">- ¿Cómo </w:t>
            </w:r>
            <w:del w:id="161" w:author="María" w:date="2015-09-19T00:21:00Z">
              <w:r w:rsidRPr="00C86A14" w:rsidDel="00E74C87">
                <w:rPr>
                  <w:rFonts w:ascii="Arial" w:eastAsia="Arial Unicode MS" w:hAnsi="Arial" w:cs="Arial"/>
                  <w:sz w:val="24"/>
                  <w:szCs w:val="24"/>
                  <w:lang w:eastAsia="es-CO"/>
                </w:rPr>
                <w:delText xml:space="preserve">describiríais </w:delText>
              </w:r>
            </w:del>
            <w:ins w:id="162" w:author="María" w:date="2015-09-19T00:21:00Z">
              <w:r w:rsidR="00E74C87" w:rsidRPr="00C86A14">
                <w:rPr>
                  <w:rFonts w:ascii="Arial" w:eastAsia="Arial Unicode MS" w:hAnsi="Arial" w:cs="Arial"/>
                  <w:sz w:val="24"/>
                  <w:szCs w:val="24"/>
                  <w:lang w:eastAsia="es-CO"/>
                </w:rPr>
                <w:t>describirí</w:t>
              </w:r>
              <w:r w:rsidR="00E74C87">
                <w:rPr>
                  <w:rFonts w:ascii="Arial" w:eastAsia="Arial Unicode MS" w:hAnsi="Arial" w:cs="Arial"/>
                  <w:sz w:val="24"/>
                  <w:szCs w:val="24"/>
                  <w:lang w:eastAsia="es-CO"/>
                </w:rPr>
                <w:t>as</w:t>
              </w:r>
              <w:r w:rsidR="00E74C87" w:rsidRPr="00C86A14">
                <w:rPr>
                  <w:rFonts w:ascii="Arial" w:eastAsia="Arial Unicode MS" w:hAnsi="Arial" w:cs="Arial"/>
                  <w:sz w:val="24"/>
                  <w:szCs w:val="24"/>
                  <w:lang w:eastAsia="es-CO"/>
                </w:rPr>
                <w:t xml:space="preserve"> </w:t>
              </w:r>
            </w:ins>
            <w:r w:rsidRPr="00C86A14">
              <w:rPr>
                <w:rFonts w:ascii="Arial" w:eastAsia="Arial Unicode MS" w:hAnsi="Arial" w:cs="Arial"/>
                <w:sz w:val="24"/>
                <w:szCs w:val="24"/>
                <w:lang w:eastAsia="es-CO"/>
              </w:rPr>
              <w:t>la química?</w:t>
            </w:r>
          </w:p>
          <w:p w14:paraId="000ED4EE" w14:textId="77777777" w:rsidR="00C6313F" w:rsidRPr="00C86A14" w:rsidRDefault="00C6313F"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¿Qué es un átomo?</w:t>
            </w:r>
          </w:p>
          <w:p w14:paraId="540B6801" w14:textId="77777777" w:rsidR="00C6313F" w:rsidRPr="00C86A14" w:rsidRDefault="00C6313F"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¿Cuál es la diferencia entre una molécula y un compuesto?</w:t>
            </w:r>
          </w:p>
          <w:p w14:paraId="54A1DB62" w14:textId="5CE91E2B" w:rsidR="00C6313F" w:rsidRPr="00C86A14" w:rsidRDefault="00C6313F"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w:t>
            </w:r>
            <w:del w:id="163" w:author="María" w:date="2015-09-19T00:21:00Z">
              <w:r w:rsidRPr="00C86A14" w:rsidDel="00E74C87">
                <w:rPr>
                  <w:rFonts w:ascii="Arial" w:eastAsia="Arial Unicode MS" w:hAnsi="Arial" w:cs="Arial"/>
                  <w:sz w:val="24"/>
                  <w:szCs w:val="24"/>
                  <w:lang w:eastAsia="es-CO"/>
                </w:rPr>
                <w:delText>Sabéis c</w:delText>
              </w:r>
            </w:del>
            <w:ins w:id="164" w:author="María" w:date="2015-09-19T00:21:00Z">
              <w:r w:rsidR="00E74C87">
                <w:rPr>
                  <w:rFonts w:ascii="Arial" w:eastAsia="Arial Unicode MS" w:hAnsi="Arial" w:cs="Arial"/>
                  <w:sz w:val="24"/>
                  <w:szCs w:val="24"/>
                  <w:lang w:eastAsia="es-CO"/>
                </w:rPr>
                <w:t>C</w:t>
              </w:r>
            </w:ins>
            <w:r w:rsidRPr="00C86A14">
              <w:rPr>
                <w:rFonts w:ascii="Arial" w:eastAsia="Arial Unicode MS" w:hAnsi="Arial" w:cs="Arial"/>
                <w:sz w:val="24"/>
                <w:szCs w:val="24"/>
                <w:lang w:eastAsia="es-CO"/>
              </w:rPr>
              <w:t>uáles son las funciones vitales?</w:t>
            </w:r>
          </w:p>
          <w:p w14:paraId="606A3117" w14:textId="77777777" w:rsidR="00C6313F" w:rsidRPr="00C86A14" w:rsidRDefault="00C6313F" w:rsidP="00C86A14">
            <w:pPr>
              <w:shd w:val="clear" w:color="auto" w:fill="FFFFFF"/>
              <w:spacing w:after="100" w:afterAutospacing="1"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xml:space="preserve">- </w:t>
            </w:r>
            <w:commentRangeStart w:id="165"/>
            <w:r w:rsidRPr="00C86A14">
              <w:rPr>
                <w:rFonts w:ascii="Arial" w:eastAsia="Arial Unicode MS" w:hAnsi="Arial" w:cs="Arial"/>
                <w:sz w:val="24"/>
                <w:szCs w:val="24"/>
                <w:lang w:eastAsia="es-CO"/>
              </w:rPr>
              <w:t>¿Todas las reacciones químicas se pueden llevar a cabo en condiciones ambientales?</w:t>
            </w:r>
            <w:commentRangeEnd w:id="165"/>
            <w:r w:rsidR="00E74C87">
              <w:rPr>
                <w:rStyle w:val="Refdecomentario"/>
              </w:rPr>
              <w:commentReference w:id="165"/>
            </w:r>
          </w:p>
          <w:p w14:paraId="64EA2E2C" w14:textId="01CE73F5" w:rsidR="00C6313F" w:rsidRPr="00C86A14" w:rsidRDefault="00C6313F" w:rsidP="00C86A14">
            <w:pPr>
              <w:shd w:val="clear" w:color="auto" w:fill="FFFFFF"/>
              <w:spacing w:after="100" w:afterAutospacing="1" w:line="360" w:lineRule="auto"/>
              <w:rPr>
                <w:rFonts w:ascii="Arial" w:eastAsia="Arial Unicode MS" w:hAnsi="Arial" w:cs="Arial"/>
                <w:sz w:val="24"/>
                <w:szCs w:val="24"/>
                <w:lang w:eastAsia="es-CO"/>
              </w:rPr>
            </w:pPr>
            <w:del w:id="166" w:author="María" w:date="2015-09-19T00:22:00Z">
              <w:r w:rsidRPr="00C86A14" w:rsidDel="00E74C87">
                <w:rPr>
                  <w:rFonts w:ascii="Arial" w:eastAsia="Arial Unicode MS" w:hAnsi="Arial" w:cs="Arial"/>
                  <w:sz w:val="24"/>
                  <w:szCs w:val="24"/>
                  <w:lang w:eastAsia="es-CO"/>
                </w:rPr>
                <w:delText xml:space="preserve">Con </w:delText>
              </w:r>
            </w:del>
            <w:ins w:id="167" w:author="María" w:date="2015-09-19T00:22:00Z">
              <w:r w:rsidR="00E74C87">
                <w:rPr>
                  <w:rFonts w:ascii="Arial" w:eastAsia="Arial Unicode MS" w:hAnsi="Arial" w:cs="Arial"/>
                  <w:sz w:val="24"/>
                  <w:szCs w:val="24"/>
                  <w:lang w:eastAsia="es-CO"/>
                </w:rPr>
                <w:t>El objetivo de</w:t>
              </w:r>
              <w:r w:rsidR="00E74C87" w:rsidRPr="00C86A14">
                <w:rPr>
                  <w:rFonts w:ascii="Arial" w:eastAsia="Arial Unicode MS" w:hAnsi="Arial" w:cs="Arial"/>
                  <w:sz w:val="24"/>
                  <w:szCs w:val="24"/>
                  <w:lang w:eastAsia="es-CO"/>
                </w:rPr>
                <w:t xml:space="preserve"> </w:t>
              </w:r>
            </w:ins>
            <w:r w:rsidRPr="00C86A14">
              <w:rPr>
                <w:rFonts w:ascii="Arial" w:eastAsia="Arial Unicode MS" w:hAnsi="Arial" w:cs="Arial"/>
                <w:sz w:val="24"/>
                <w:szCs w:val="24"/>
                <w:lang w:eastAsia="es-CO"/>
              </w:rPr>
              <w:t xml:space="preserve">estas preguntas </w:t>
            </w:r>
            <w:del w:id="168" w:author="María" w:date="2015-09-19T00:22:00Z">
              <w:r w:rsidRPr="00C86A14" w:rsidDel="00E74C87">
                <w:rPr>
                  <w:rFonts w:ascii="Arial" w:eastAsia="Arial Unicode MS" w:hAnsi="Arial" w:cs="Arial"/>
                  <w:sz w:val="24"/>
                  <w:szCs w:val="24"/>
                  <w:lang w:eastAsia="es-CO"/>
                </w:rPr>
                <w:delText xml:space="preserve">no se pretenderá tanto evaluar a los </w:delText>
              </w:r>
            </w:del>
            <w:del w:id="169" w:author="María" w:date="2015-09-18T11:39:00Z">
              <w:r w:rsidRPr="00C86A14" w:rsidDel="001643D3">
                <w:rPr>
                  <w:rFonts w:ascii="Arial" w:eastAsia="Arial Unicode MS" w:hAnsi="Arial" w:cs="Arial"/>
                  <w:sz w:val="24"/>
                  <w:szCs w:val="24"/>
                  <w:lang w:eastAsia="es-CO"/>
                </w:rPr>
                <w:delText>alumno</w:delText>
              </w:r>
            </w:del>
            <w:del w:id="170" w:author="María" w:date="2015-09-19T00:22:00Z">
              <w:r w:rsidRPr="00C86A14" w:rsidDel="00E74C87">
                <w:rPr>
                  <w:rFonts w:ascii="Arial" w:eastAsia="Arial Unicode MS" w:hAnsi="Arial" w:cs="Arial"/>
                  <w:sz w:val="24"/>
                  <w:szCs w:val="24"/>
                  <w:lang w:eastAsia="es-CO"/>
                </w:rPr>
                <w:delText>s como</w:delText>
              </w:r>
            </w:del>
            <w:ins w:id="171" w:author="María" w:date="2015-09-19T00:22:00Z">
              <w:r w:rsidR="00E74C87">
                <w:rPr>
                  <w:rFonts w:ascii="Arial" w:eastAsia="Arial Unicode MS" w:hAnsi="Arial" w:cs="Arial"/>
                  <w:sz w:val="24"/>
                  <w:szCs w:val="24"/>
                  <w:lang w:eastAsia="es-CO"/>
                </w:rPr>
                <w:t>es</w:t>
              </w:r>
            </w:ins>
            <w:r w:rsidRPr="00C86A14">
              <w:rPr>
                <w:rFonts w:ascii="Arial" w:eastAsia="Arial Unicode MS" w:hAnsi="Arial" w:cs="Arial"/>
                <w:sz w:val="24"/>
                <w:szCs w:val="24"/>
                <w:lang w:eastAsia="es-CO"/>
              </w:rPr>
              <w:t xml:space="preserve"> descubrir si hay algún punto poco claro que convenga despejar antes de seguir adelante.</w:t>
            </w:r>
          </w:p>
          <w:p w14:paraId="1BF93809" w14:textId="77777777" w:rsidR="00EA55AE" w:rsidRPr="00C86A14" w:rsidRDefault="00EA55AE"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Después de la presentación</w:t>
            </w:r>
            <w:del w:id="172" w:author="María" w:date="2015-09-19T00:24:00Z">
              <w:r w:rsidRPr="00C86A14" w:rsidDel="00E74C87">
                <w:rPr>
                  <w:rFonts w:ascii="Arial" w:eastAsia="Arial Unicode MS" w:hAnsi="Arial" w:cs="Arial"/>
                  <w:b/>
                  <w:sz w:val="24"/>
                  <w:szCs w:val="24"/>
                </w:rPr>
                <w:delText>:</w:delText>
              </w:r>
            </w:del>
            <w:r w:rsidRPr="00C86A14">
              <w:rPr>
                <w:rFonts w:ascii="Arial" w:eastAsia="Arial Unicode MS" w:hAnsi="Arial" w:cs="Arial"/>
                <w:b/>
                <w:sz w:val="24"/>
                <w:szCs w:val="24"/>
              </w:rPr>
              <w:t xml:space="preserve"> </w:t>
            </w:r>
          </w:p>
          <w:p w14:paraId="672D7E74" w14:textId="0EC8ACAB" w:rsidR="00C6313F" w:rsidRPr="00C86A14" w:rsidRDefault="00C6313F" w:rsidP="00C86A14">
            <w:pPr>
              <w:pStyle w:val="Normal3"/>
              <w:shd w:val="clear" w:color="auto" w:fill="FFFFFF"/>
              <w:spacing w:before="0" w:beforeAutospacing="0" w:line="360" w:lineRule="auto"/>
              <w:rPr>
                <w:rFonts w:ascii="Arial" w:eastAsia="Arial Unicode MS" w:hAnsi="Arial" w:cs="Arial"/>
              </w:rPr>
            </w:pPr>
            <w:del w:id="173" w:author="María" w:date="2015-09-19T00:27:00Z">
              <w:r w:rsidRPr="00C86A14" w:rsidDel="00E74C87">
                <w:rPr>
                  <w:rFonts w:ascii="Arial" w:eastAsia="Arial Unicode MS" w:hAnsi="Arial" w:cs="Arial"/>
                </w:rPr>
                <w:delText>Se propone la realización de</w:delText>
              </w:r>
            </w:del>
            <w:ins w:id="174" w:author="María" w:date="2015-09-19T00:27:00Z">
              <w:r w:rsidR="00E74C87">
                <w:rPr>
                  <w:rFonts w:ascii="Arial" w:eastAsia="Arial Unicode MS" w:hAnsi="Arial" w:cs="Arial"/>
                </w:rPr>
                <w:t>Proponga</w:t>
              </w:r>
            </w:ins>
            <w:r w:rsidRPr="00C86A14">
              <w:rPr>
                <w:rFonts w:ascii="Arial" w:eastAsia="Arial Unicode MS" w:hAnsi="Arial" w:cs="Arial"/>
              </w:rPr>
              <w:t xml:space="preserve"> una actividad</w:t>
            </w:r>
            <w:del w:id="175" w:author="María" w:date="2015-09-19T00:25:00Z">
              <w:r w:rsidRPr="00C86A14" w:rsidDel="00E74C87">
                <w:rPr>
                  <w:rFonts w:ascii="Arial" w:eastAsia="Arial Unicode MS" w:hAnsi="Arial" w:cs="Arial"/>
                </w:rPr>
                <w:delText>,</w:delText>
              </w:r>
            </w:del>
            <w:r w:rsidRPr="00C86A14">
              <w:rPr>
                <w:rFonts w:ascii="Arial" w:eastAsia="Arial Unicode MS" w:hAnsi="Arial" w:cs="Arial"/>
              </w:rPr>
              <w:t xml:space="preserve"> en la que se sugieran átomos diferentes (por ejemplo, C, N y O) y donde los </w:t>
            </w:r>
            <w:del w:id="176" w:author="María" w:date="2015-09-18T11:39:00Z">
              <w:r w:rsidRPr="00C86A14" w:rsidDel="001643D3">
                <w:rPr>
                  <w:rFonts w:ascii="Arial" w:eastAsia="Arial Unicode MS" w:hAnsi="Arial" w:cs="Arial"/>
                </w:rPr>
                <w:delText>alumno</w:delText>
              </w:r>
            </w:del>
            <w:ins w:id="177" w:author="María" w:date="2015-09-18T11:39:00Z">
              <w:r w:rsidR="001643D3">
                <w:rPr>
                  <w:rFonts w:ascii="Arial" w:eastAsia="Arial Unicode MS" w:hAnsi="Arial" w:cs="Arial"/>
                </w:rPr>
                <w:t>estudiante</w:t>
              </w:r>
            </w:ins>
            <w:r w:rsidRPr="00C86A14">
              <w:rPr>
                <w:rFonts w:ascii="Arial" w:eastAsia="Arial Unicode MS" w:hAnsi="Arial" w:cs="Arial"/>
              </w:rPr>
              <w:t>s deberán nombrar moléculas o compuestos que contengan cada uno de dichos átomos. También deberán indicar de qué tipo son, o incluso, dibujar su estructura en el caso de moléculas sencillas.</w:t>
            </w:r>
          </w:p>
          <w:p w14:paraId="575919CE" w14:textId="43EDFACC" w:rsidR="00C6313F" w:rsidRPr="00C86A14" w:rsidRDefault="00C6313F" w:rsidP="00C86A14">
            <w:pPr>
              <w:pStyle w:val="Normal3"/>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xml:space="preserve">Todo el trabajo deberá </w:t>
            </w:r>
            <w:del w:id="178" w:author="María" w:date="2015-09-19T00:28:00Z">
              <w:r w:rsidRPr="00C86A14" w:rsidDel="00E74C87">
                <w:rPr>
                  <w:rFonts w:ascii="Arial" w:eastAsia="Arial Unicode MS" w:hAnsi="Arial" w:cs="Arial"/>
                </w:rPr>
                <w:delText>empezarse y finalizarse</w:delText>
              </w:r>
            </w:del>
            <w:ins w:id="179" w:author="María" w:date="2015-09-19T00:28:00Z">
              <w:r w:rsidR="00E74C87">
                <w:rPr>
                  <w:rFonts w:ascii="Arial" w:eastAsia="Arial Unicode MS" w:hAnsi="Arial" w:cs="Arial"/>
                </w:rPr>
                <w:t>hacerse</w:t>
              </w:r>
            </w:ins>
            <w:r w:rsidRPr="00C86A14">
              <w:rPr>
                <w:rFonts w:ascii="Arial" w:eastAsia="Arial Unicode MS" w:hAnsi="Arial" w:cs="Arial"/>
              </w:rPr>
              <w:t xml:space="preserve"> en clase, en este caso no se dejará nada para corregir al día siguiente. Si se plantean dudas, </w:t>
            </w:r>
            <w:del w:id="180" w:author="María" w:date="2015-09-19T00:28:00Z">
              <w:r w:rsidRPr="00C86A14" w:rsidDel="00E74C87">
                <w:rPr>
                  <w:rFonts w:ascii="Arial" w:eastAsia="Arial Unicode MS" w:hAnsi="Arial" w:cs="Arial"/>
                </w:rPr>
                <w:delText>conviene animar</w:delText>
              </w:r>
            </w:del>
            <w:ins w:id="181" w:author="María" w:date="2015-09-19T00:28:00Z">
              <w:r w:rsidR="00E74C87">
                <w:rPr>
                  <w:rFonts w:ascii="Arial" w:eastAsia="Arial Unicode MS" w:hAnsi="Arial" w:cs="Arial"/>
                </w:rPr>
                <w:t>anime</w:t>
              </w:r>
            </w:ins>
            <w:r w:rsidRPr="00C86A14">
              <w:rPr>
                <w:rFonts w:ascii="Arial" w:eastAsia="Arial Unicode MS" w:hAnsi="Arial" w:cs="Arial"/>
              </w:rPr>
              <w:t xml:space="preserve"> a los </w:t>
            </w:r>
            <w:del w:id="182" w:author="María" w:date="2015-09-18T11:39:00Z">
              <w:r w:rsidRPr="00C86A14" w:rsidDel="001643D3">
                <w:rPr>
                  <w:rFonts w:ascii="Arial" w:eastAsia="Arial Unicode MS" w:hAnsi="Arial" w:cs="Arial"/>
                </w:rPr>
                <w:delText>alumno</w:delText>
              </w:r>
            </w:del>
            <w:ins w:id="183" w:author="María" w:date="2015-09-18T11:39:00Z">
              <w:r w:rsidR="001643D3">
                <w:rPr>
                  <w:rFonts w:ascii="Arial" w:eastAsia="Arial Unicode MS" w:hAnsi="Arial" w:cs="Arial"/>
                </w:rPr>
                <w:t>estudiante</w:t>
              </w:r>
            </w:ins>
            <w:r w:rsidRPr="00C86A14">
              <w:rPr>
                <w:rFonts w:ascii="Arial" w:eastAsia="Arial Unicode MS" w:hAnsi="Arial" w:cs="Arial"/>
              </w:rPr>
              <w:t xml:space="preserve">s a que pregunten en voz alta, ya que a veces la respuesta que se le da a un </w:t>
            </w:r>
            <w:del w:id="184" w:author="María" w:date="2015-09-18T11:39:00Z">
              <w:r w:rsidRPr="00C86A14" w:rsidDel="001643D3">
                <w:rPr>
                  <w:rFonts w:ascii="Arial" w:eastAsia="Arial Unicode MS" w:hAnsi="Arial" w:cs="Arial"/>
                </w:rPr>
                <w:delText>alumno</w:delText>
              </w:r>
            </w:del>
            <w:ins w:id="185" w:author="María" w:date="2015-09-18T11:39:00Z">
              <w:r w:rsidR="001643D3">
                <w:rPr>
                  <w:rFonts w:ascii="Arial" w:eastAsia="Arial Unicode MS" w:hAnsi="Arial" w:cs="Arial"/>
                </w:rPr>
                <w:t>estudiante</w:t>
              </w:r>
            </w:ins>
            <w:r w:rsidRPr="00C86A14">
              <w:rPr>
                <w:rFonts w:ascii="Arial" w:eastAsia="Arial Unicode MS" w:hAnsi="Arial" w:cs="Arial"/>
              </w:rPr>
              <w:t xml:space="preserve"> sirve para todos, lo que permite avanzar más rápido.</w:t>
            </w:r>
          </w:p>
          <w:p w14:paraId="103FE2BC" w14:textId="1AA42A39" w:rsidR="00C6313F" w:rsidRPr="00C86A14" w:rsidRDefault="00C6313F" w:rsidP="00C86A14">
            <w:pPr>
              <w:pStyle w:val="Normal3"/>
              <w:shd w:val="clear" w:color="auto" w:fill="FFFFFF"/>
              <w:spacing w:before="0" w:beforeAutospacing="0" w:line="360" w:lineRule="auto"/>
              <w:rPr>
                <w:rFonts w:ascii="Arial" w:eastAsia="Arial Unicode MS" w:hAnsi="Arial" w:cs="Arial"/>
              </w:rPr>
            </w:pPr>
            <w:del w:id="186" w:author="María" w:date="2015-09-19T00:30:00Z">
              <w:r w:rsidRPr="00C86A14" w:rsidDel="00E74C87">
                <w:rPr>
                  <w:rFonts w:ascii="Arial" w:eastAsia="Arial Unicode MS" w:hAnsi="Arial" w:cs="Arial"/>
                </w:rPr>
                <w:delText>Otra opción sería iniciar</w:delText>
              </w:r>
            </w:del>
            <w:ins w:id="187" w:author="María" w:date="2015-09-19T00:30:00Z">
              <w:r w:rsidR="00E74C87">
                <w:rPr>
                  <w:rFonts w:ascii="Arial" w:eastAsia="Arial Unicode MS" w:hAnsi="Arial" w:cs="Arial"/>
                </w:rPr>
                <w:t>Inicie</w:t>
              </w:r>
            </w:ins>
            <w:r w:rsidRPr="00C86A14">
              <w:rPr>
                <w:rFonts w:ascii="Arial" w:eastAsia="Arial Unicode MS" w:hAnsi="Arial" w:cs="Arial"/>
              </w:rPr>
              <w:t xml:space="preserve"> un debate sobre el tema </w:t>
            </w:r>
            <w:del w:id="188" w:author="María" w:date="2015-09-19T00:30:00Z">
              <w:r w:rsidRPr="00C86A14" w:rsidDel="005F3280">
                <w:rPr>
                  <w:rFonts w:ascii="Arial" w:eastAsia="Arial Unicode MS" w:hAnsi="Arial" w:cs="Arial"/>
                </w:rPr>
                <w:delText>en el que se plantearían preguntas como</w:delText>
              </w:r>
            </w:del>
            <w:ins w:id="189" w:author="María" w:date="2015-09-19T00:30:00Z">
              <w:r w:rsidR="005F3280">
                <w:rPr>
                  <w:rFonts w:ascii="Arial" w:eastAsia="Arial Unicode MS" w:hAnsi="Arial" w:cs="Arial"/>
                </w:rPr>
                <w:t>a partir de las siguientes preguntas</w:t>
              </w:r>
            </w:ins>
            <w:r w:rsidRPr="00C86A14">
              <w:rPr>
                <w:rFonts w:ascii="Arial" w:eastAsia="Arial Unicode MS" w:hAnsi="Arial" w:cs="Arial"/>
              </w:rPr>
              <w:t>:</w:t>
            </w:r>
          </w:p>
          <w:p w14:paraId="7DE9F32D" w14:textId="5C9AEDBA" w:rsidR="00C6313F" w:rsidRPr="00C86A14" w:rsidRDefault="00C6313F"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¿Piensas que la química es una ciencia con futuro?</w:t>
            </w:r>
          </w:p>
          <w:p w14:paraId="1322FDFC" w14:textId="62169B50" w:rsidR="00C6313F" w:rsidRPr="00C86A14" w:rsidRDefault="00C6313F" w:rsidP="00C86A14">
            <w:pPr>
              <w:pStyle w:val="tab1"/>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 Aparte de aplicaciones en el mundo de la bioquímica, ¿en qué otros campos crees que pueden tener importancia sus investigaciones?</w:t>
            </w:r>
          </w:p>
          <w:p w14:paraId="4076711B" w14:textId="392A1A41" w:rsidR="00C6313F" w:rsidRPr="00C86A14" w:rsidRDefault="00C6313F" w:rsidP="00C86A14">
            <w:pPr>
              <w:pStyle w:val="Normal3"/>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lastRenderedPageBreak/>
              <w:t xml:space="preserve">Si </w:t>
            </w:r>
            <w:del w:id="190" w:author="María" w:date="2015-09-19T00:31:00Z">
              <w:r w:rsidRPr="00C86A14" w:rsidDel="005F3280">
                <w:rPr>
                  <w:rFonts w:ascii="Arial" w:eastAsia="Arial Unicode MS" w:hAnsi="Arial" w:cs="Arial"/>
                </w:rPr>
                <w:delText xml:space="preserve">en este recurso </w:delText>
              </w:r>
            </w:del>
            <w:r w:rsidRPr="00C86A14">
              <w:rPr>
                <w:rFonts w:ascii="Arial" w:eastAsia="Arial Unicode MS" w:hAnsi="Arial" w:cs="Arial"/>
              </w:rPr>
              <w:t xml:space="preserve">se opta por </w:t>
            </w:r>
            <w:del w:id="191" w:author="María" w:date="2015-09-19T00:31:00Z">
              <w:r w:rsidRPr="00C86A14" w:rsidDel="005F3280">
                <w:rPr>
                  <w:rFonts w:ascii="Arial" w:eastAsia="Arial Unicode MS" w:hAnsi="Arial" w:cs="Arial"/>
                </w:rPr>
                <w:delText>la posibilidad de</w:delText>
              </w:r>
            </w:del>
            <w:ins w:id="192" w:author="María" w:date="2015-09-19T00:31:00Z">
              <w:r w:rsidR="005F3280">
                <w:rPr>
                  <w:rFonts w:ascii="Arial" w:eastAsia="Arial Unicode MS" w:hAnsi="Arial" w:cs="Arial"/>
                </w:rPr>
                <w:t>realizar</w:t>
              </w:r>
            </w:ins>
            <w:r w:rsidRPr="00C86A14">
              <w:rPr>
                <w:rFonts w:ascii="Arial" w:eastAsia="Arial Unicode MS" w:hAnsi="Arial" w:cs="Arial"/>
              </w:rPr>
              <w:t xml:space="preserve"> un debate en clase, además de la</w:t>
            </w:r>
            <w:r w:rsidRPr="00C86A14">
              <w:rPr>
                <w:rStyle w:val="apple-converted-space"/>
                <w:rFonts w:ascii="Arial" w:eastAsia="Arial Unicode MS" w:hAnsi="Arial" w:cs="Arial"/>
              </w:rPr>
              <w:t> </w:t>
            </w:r>
            <w:r w:rsidRPr="00C86A14">
              <w:rPr>
                <w:rStyle w:val="negrita"/>
                <w:rFonts w:ascii="Arial" w:eastAsia="Arial Unicode MS" w:hAnsi="Arial" w:cs="Arial"/>
              </w:rPr>
              <w:t>competencia en el conocimiento y la interacción con el mundo físico</w:t>
            </w:r>
            <w:r w:rsidRPr="00C86A14">
              <w:rPr>
                <w:rStyle w:val="apple-converted-space"/>
                <w:rFonts w:ascii="Arial" w:eastAsia="Arial Unicode MS" w:hAnsi="Arial" w:cs="Arial"/>
              </w:rPr>
              <w:t> </w:t>
            </w:r>
            <w:r w:rsidRPr="00C86A14">
              <w:rPr>
                <w:rFonts w:ascii="Arial" w:eastAsia="Arial Unicode MS" w:hAnsi="Arial" w:cs="Arial"/>
              </w:rPr>
              <w:t>se estará trabajando la</w:t>
            </w:r>
            <w:r w:rsidRPr="00C86A14">
              <w:rPr>
                <w:rStyle w:val="apple-converted-space"/>
                <w:rFonts w:ascii="Arial" w:eastAsia="Arial Unicode MS" w:hAnsi="Arial" w:cs="Arial"/>
              </w:rPr>
              <w:t> </w:t>
            </w:r>
            <w:r w:rsidRPr="00C86A14">
              <w:rPr>
                <w:rStyle w:val="negrita"/>
                <w:rFonts w:ascii="Arial" w:eastAsia="Arial Unicode MS" w:hAnsi="Arial" w:cs="Arial"/>
              </w:rPr>
              <w:t>competencia social y ciudadana</w:t>
            </w:r>
            <w:r w:rsidRPr="00C86A14">
              <w:rPr>
                <w:rFonts w:ascii="Arial" w:eastAsia="Arial Unicode MS" w:hAnsi="Arial" w:cs="Arial"/>
              </w:rPr>
              <w:t>, puesto que el desarrollo de la química ha tenido y tiene un papel predominante en el avance de la humanidad.</w:t>
            </w:r>
          </w:p>
          <w:p w14:paraId="6F8C4377" w14:textId="2FB054BC" w:rsidR="00EA55AE" w:rsidRPr="00C86A14" w:rsidRDefault="00C6313F" w:rsidP="00C86A14">
            <w:pPr>
              <w:pStyle w:val="Normal3"/>
              <w:shd w:val="clear" w:color="auto" w:fill="FFFFFF"/>
              <w:spacing w:before="0" w:beforeAutospacing="0" w:line="360" w:lineRule="auto"/>
              <w:rPr>
                <w:rFonts w:ascii="Arial" w:eastAsia="Arial Unicode MS" w:hAnsi="Arial" w:cs="Arial"/>
              </w:rPr>
            </w:pPr>
            <w:r w:rsidRPr="00C86A14">
              <w:rPr>
                <w:rFonts w:ascii="Arial" w:eastAsia="Arial Unicode MS" w:hAnsi="Arial" w:cs="Arial"/>
              </w:rPr>
              <w:t>Para ampliar la información sobre el tema, se sugiere hacer clic en el enlace de la comunidad virtual educativa Educatrachos [VER] (</w:t>
            </w:r>
            <w:hyperlink r:id="rId85" w:history="1">
              <w:r w:rsidRPr="00C86A14">
                <w:rPr>
                  <w:rStyle w:val="Hipervnculo"/>
                  <w:rFonts w:ascii="Arial" w:eastAsia="Arial Unicode MS" w:hAnsi="Arial" w:cs="Arial"/>
                </w:rPr>
                <w:t>http://www.educatrachos.hn/Repositorio%20Central/quimica/quimica/html/lista-multimedia200_1.html</w:t>
              </w:r>
            </w:hyperlink>
            <w:r w:rsidRPr="00C86A14">
              <w:rPr>
                <w:rFonts w:ascii="Arial" w:eastAsia="Arial Unicode MS" w:hAnsi="Arial" w:cs="Arial"/>
              </w:rPr>
              <w:t xml:space="preserve"> )</w:t>
            </w:r>
          </w:p>
        </w:tc>
      </w:tr>
      <w:tr w:rsidR="00EA55AE" w:rsidRPr="00C86A14" w14:paraId="22A5286F"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B210AA" w14:textId="5ABC5D68" w:rsidR="00EA55AE" w:rsidRPr="00C86A14" w:rsidRDefault="00EA55A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60686" w14:textId="0402EF15" w:rsidR="00EA55AE" w:rsidRPr="00C86A14" w:rsidRDefault="00066067"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La </w:t>
            </w:r>
            <w:r w:rsidR="00DE40A1" w:rsidRPr="00C86A14">
              <w:rPr>
                <w:rFonts w:ascii="Arial" w:eastAsia="Arial Unicode MS" w:hAnsi="Arial" w:cs="Arial"/>
                <w:color w:val="000000"/>
                <w:sz w:val="24"/>
                <w:szCs w:val="24"/>
              </w:rPr>
              <w:t>química</w:t>
            </w:r>
            <w:r w:rsidRPr="00C86A14">
              <w:rPr>
                <w:rFonts w:ascii="Arial" w:eastAsia="Arial Unicode MS" w:hAnsi="Arial" w:cs="Arial"/>
                <w:color w:val="000000"/>
                <w:sz w:val="24"/>
                <w:szCs w:val="24"/>
              </w:rPr>
              <w:t>: concepto</w:t>
            </w:r>
            <w:r w:rsidR="00EA55AE" w:rsidRPr="00C86A14">
              <w:rPr>
                <w:rFonts w:ascii="Arial" w:eastAsia="Arial Unicode MS" w:hAnsi="Arial" w:cs="Arial"/>
                <w:color w:val="000000"/>
                <w:sz w:val="24"/>
                <w:szCs w:val="24"/>
              </w:rPr>
              <w:t xml:space="preserve"> y aplicaciones </w:t>
            </w:r>
          </w:p>
        </w:tc>
      </w:tr>
      <w:tr w:rsidR="00EA55AE" w:rsidRPr="00C86A14" w14:paraId="4BB38270"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0CF76D" w14:textId="77777777" w:rsidR="00EA55AE" w:rsidRPr="00C86A14" w:rsidRDefault="00EA55AE"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7CE6EA" w14:textId="64DFFA34" w:rsidR="00EA55AE" w:rsidRPr="00C86A14" w:rsidRDefault="00751161"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shd w:val="clear" w:color="auto" w:fill="FFFFFF"/>
              </w:rPr>
              <w:t>Secuencia de imágenes que muestran la química como el estudio de las reacciones químicas</w:t>
            </w:r>
          </w:p>
        </w:tc>
      </w:tr>
    </w:tbl>
    <w:p w14:paraId="51F6255E" w14:textId="77777777" w:rsidR="006B51B5" w:rsidRPr="00C86A14" w:rsidRDefault="006B51B5" w:rsidP="00C86A14">
      <w:pPr>
        <w:shd w:val="clear" w:color="auto" w:fill="FFFFFF"/>
        <w:spacing w:after="0" w:line="360" w:lineRule="auto"/>
        <w:ind w:left="720"/>
        <w:jc w:val="both"/>
        <w:rPr>
          <w:rFonts w:ascii="Arial" w:eastAsia="Arial Unicode MS" w:hAnsi="Arial" w:cs="Arial"/>
          <w:color w:val="333333"/>
          <w:sz w:val="24"/>
          <w:szCs w:val="24"/>
        </w:rPr>
      </w:pPr>
    </w:p>
    <w:p w14:paraId="07D3354D" w14:textId="77777777" w:rsidR="00A40FFA" w:rsidRPr="00C86A14" w:rsidRDefault="00A40FFA" w:rsidP="00C86A14">
      <w:pPr>
        <w:shd w:val="clear" w:color="auto" w:fill="FFFFFF"/>
        <w:spacing w:after="0" w:line="360" w:lineRule="auto"/>
        <w:ind w:left="720"/>
        <w:jc w:val="both"/>
        <w:rPr>
          <w:rFonts w:ascii="Arial" w:eastAsia="Arial Unicode MS" w:hAnsi="Arial" w:cs="Arial"/>
          <w:color w:val="333333"/>
          <w:sz w:val="24"/>
          <w:szCs w:val="24"/>
        </w:rPr>
      </w:pPr>
    </w:p>
    <w:p w14:paraId="343030C9" w14:textId="77777777" w:rsidR="004771A8" w:rsidRPr="00C86A14" w:rsidRDefault="004771A8" w:rsidP="00C86A14">
      <w:pPr>
        <w:shd w:val="clear" w:color="auto" w:fill="FFFFFF"/>
        <w:spacing w:after="0" w:line="360" w:lineRule="auto"/>
        <w:ind w:left="720"/>
        <w:jc w:val="both"/>
        <w:rPr>
          <w:rFonts w:ascii="Arial" w:eastAsia="Arial Unicode MS" w:hAnsi="Arial" w:cs="Arial"/>
          <w:color w:val="333333"/>
          <w:sz w:val="24"/>
          <w:szCs w:val="24"/>
        </w:rPr>
      </w:pPr>
    </w:p>
    <w:tbl>
      <w:tblPr>
        <w:tblStyle w:val="Tablaconcuadrcula"/>
        <w:tblW w:w="0" w:type="auto"/>
        <w:tblLook w:val="04A0" w:firstRow="1" w:lastRow="0" w:firstColumn="1" w:lastColumn="0" w:noHBand="0" w:noVBand="1"/>
      </w:tblPr>
      <w:tblGrid>
        <w:gridCol w:w="1114"/>
        <w:gridCol w:w="7940"/>
      </w:tblGrid>
      <w:tr w:rsidR="00CF3B89" w:rsidRPr="00C86A14" w14:paraId="7EDDF639"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F2739B6" w14:textId="77777777" w:rsidR="00CF3B89" w:rsidRPr="00C86A14" w:rsidRDefault="00CF3B89"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Profundiza: recurso aprovechado</w:t>
            </w:r>
          </w:p>
        </w:tc>
      </w:tr>
      <w:tr w:rsidR="00CF3B89" w:rsidRPr="00C86A14" w14:paraId="60C01955"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3BD342" w14:textId="77777777" w:rsidR="00CF3B89" w:rsidRPr="00C86A14" w:rsidRDefault="00CF3B89"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2449D8" w14:textId="29715924" w:rsidR="00CF3B89" w:rsidRPr="00C86A14" w:rsidRDefault="00CF3B8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_REC2</w:t>
            </w:r>
            <w:r w:rsidR="00A40FFA" w:rsidRPr="00C86A14">
              <w:rPr>
                <w:rFonts w:ascii="Arial" w:eastAsia="Arial Unicode MS" w:hAnsi="Arial" w:cs="Arial"/>
                <w:color w:val="000000"/>
                <w:sz w:val="24"/>
                <w:szCs w:val="24"/>
              </w:rPr>
              <w:t>8</w:t>
            </w:r>
            <w:r w:rsidRPr="00C86A14">
              <w:rPr>
                <w:rFonts w:ascii="Arial" w:eastAsia="Arial Unicode MS" w:hAnsi="Arial" w:cs="Arial"/>
                <w:color w:val="000000"/>
                <w:sz w:val="24"/>
                <w:szCs w:val="24"/>
              </w:rPr>
              <w:t>0</w:t>
            </w:r>
          </w:p>
          <w:p w14:paraId="5931A627" w14:textId="77777777" w:rsidR="00CF3B89" w:rsidRPr="00C86A14" w:rsidRDefault="00CF3B89" w:rsidP="00C86A14">
            <w:pPr>
              <w:spacing w:line="360" w:lineRule="auto"/>
              <w:jc w:val="both"/>
              <w:rPr>
                <w:rFonts w:ascii="Arial" w:eastAsia="Arial Unicode MS" w:hAnsi="Arial" w:cs="Arial"/>
                <w:b/>
                <w:color w:val="000000"/>
                <w:sz w:val="24"/>
                <w:szCs w:val="24"/>
              </w:rPr>
            </w:pPr>
          </w:p>
        </w:tc>
      </w:tr>
      <w:tr w:rsidR="00CF3B89" w:rsidRPr="00C86A14" w14:paraId="2E56B02D"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98B2B0" w14:textId="77777777" w:rsidR="00CF3B89" w:rsidRPr="00C86A14" w:rsidRDefault="00CF3B8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0BD77D" w14:textId="0D2BD4FE" w:rsidR="00CF3B89" w:rsidRPr="00C86A14" w:rsidRDefault="00CF3B8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ciencia/5. La física: la materia, el espacio y el tiempo/Profundiza/Algunos científicos notables</w:t>
            </w:r>
          </w:p>
        </w:tc>
      </w:tr>
      <w:tr w:rsidR="00CF3B89" w:rsidRPr="00C86A14" w14:paraId="55B1A932"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B1790D" w14:textId="77777777" w:rsidR="00CF3B89" w:rsidRPr="00C86A14" w:rsidRDefault="00CF3B89"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7DC53D" w14:textId="77777777" w:rsidR="00CF3B89" w:rsidRPr="00C86A14" w:rsidRDefault="00CF3B89" w:rsidP="00C86A14">
            <w:pPr>
              <w:spacing w:line="360" w:lineRule="auto"/>
              <w:jc w:val="both"/>
              <w:rPr>
                <w:rFonts w:ascii="Arial" w:eastAsia="Arial Unicode MS" w:hAnsi="Arial" w:cs="Arial"/>
                <w:b/>
                <w:sz w:val="24"/>
                <w:szCs w:val="24"/>
                <w:u w:val="single"/>
              </w:rPr>
            </w:pPr>
            <w:r w:rsidRPr="00C86A14">
              <w:rPr>
                <w:rFonts w:ascii="Arial" w:eastAsia="Arial Unicode MS" w:hAnsi="Arial" w:cs="Arial"/>
                <w:b/>
                <w:sz w:val="24"/>
                <w:szCs w:val="24"/>
                <w:u w:val="single"/>
              </w:rPr>
              <w:t>FICHA DEL ESTUDIANTE</w:t>
            </w:r>
          </w:p>
          <w:p w14:paraId="769CA2C2" w14:textId="721AC3B7" w:rsidR="00A40FFA" w:rsidRPr="00C86A14" w:rsidRDefault="00A40FFA" w:rsidP="00C86A14">
            <w:pPr>
              <w:shd w:val="clear" w:color="auto" w:fill="FFFFFF"/>
              <w:spacing w:before="150" w:after="150" w:line="360" w:lineRule="auto"/>
              <w:rPr>
                <w:rFonts w:ascii="Arial" w:eastAsia="Arial Unicode MS" w:hAnsi="Arial" w:cs="Arial"/>
                <w:b/>
                <w:sz w:val="24"/>
                <w:szCs w:val="24"/>
                <w:lang w:eastAsia="es-CO"/>
              </w:rPr>
            </w:pPr>
            <w:r w:rsidRPr="00C86A14">
              <w:rPr>
                <w:rFonts w:ascii="Arial" w:eastAsia="Arial Unicode MS" w:hAnsi="Arial" w:cs="Arial"/>
                <w:b/>
                <w:sz w:val="24"/>
                <w:szCs w:val="24"/>
                <w:lang w:eastAsia="es-CO"/>
              </w:rPr>
              <w:t>¿Quién es quién en la historia de la ciencia?</w:t>
            </w:r>
          </w:p>
          <w:p w14:paraId="721CEDF3" w14:textId="7B57404E" w:rsidR="00A40FFA" w:rsidRPr="00C86A14" w:rsidRDefault="00A40FFA" w:rsidP="00C86A14">
            <w:pPr>
              <w:shd w:val="clear" w:color="auto" w:fill="FFFFFF"/>
              <w:spacing w:before="150" w:after="150"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xml:space="preserve">A lo largo de su evolución, la ciencia ha avanzado de manera notable </w:t>
            </w:r>
            <w:del w:id="193" w:author="María" w:date="2015-09-19T00:34:00Z">
              <w:r w:rsidRPr="00C86A14" w:rsidDel="003D5C05">
                <w:rPr>
                  <w:rFonts w:ascii="Arial" w:eastAsia="Arial Unicode MS" w:hAnsi="Arial" w:cs="Arial"/>
                  <w:sz w:val="24"/>
                  <w:szCs w:val="24"/>
                  <w:lang w:eastAsia="es-CO"/>
                </w:rPr>
                <w:delText xml:space="preserve">y lo ha hecho </w:delText>
              </w:r>
            </w:del>
            <w:r w:rsidRPr="00C86A14">
              <w:rPr>
                <w:rFonts w:ascii="Arial" w:eastAsia="Arial Unicode MS" w:hAnsi="Arial" w:cs="Arial"/>
                <w:sz w:val="24"/>
                <w:szCs w:val="24"/>
                <w:lang w:eastAsia="es-CO"/>
              </w:rPr>
              <w:t>gracias a una gran variedad de descubrimientos, que han permitido establecer leyes, hipótesis y teoremas en los más diversos campos: física, química, biología, etc.</w:t>
            </w:r>
          </w:p>
          <w:p w14:paraId="5AE17EAF" w14:textId="77777777" w:rsidR="00A40FFA" w:rsidRPr="00C86A14" w:rsidRDefault="00A40FFA" w:rsidP="00C86A14">
            <w:pPr>
              <w:shd w:val="clear" w:color="auto" w:fill="FFFFFF"/>
              <w:spacing w:before="150" w:after="150"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lastRenderedPageBreak/>
              <w:t>Existen muchos </w:t>
            </w:r>
            <w:r w:rsidRPr="00C86A14">
              <w:rPr>
                <w:rFonts w:ascii="Arial" w:eastAsia="Arial Unicode MS" w:hAnsi="Arial" w:cs="Arial"/>
                <w:b/>
                <w:bCs/>
                <w:sz w:val="24"/>
                <w:szCs w:val="24"/>
                <w:lang w:eastAsia="es-CO"/>
              </w:rPr>
              <w:t>científicos </w:t>
            </w:r>
            <w:r w:rsidRPr="00C86A14">
              <w:rPr>
                <w:rFonts w:ascii="Arial" w:eastAsia="Arial Unicode MS" w:hAnsi="Arial" w:cs="Arial"/>
                <w:sz w:val="24"/>
                <w:szCs w:val="24"/>
                <w:lang w:eastAsia="es-CO"/>
              </w:rPr>
              <w:t>conocidos por sus </w:t>
            </w:r>
            <w:r w:rsidRPr="00C86A14">
              <w:rPr>
                <w:rFonts w:ascii="Arial" w:eastAsia="Arial Unicode MS" w:hAnsi="Arial" w:cs="Arial"/>
                <w:b/>
                <w:bCs/>
                <w:sz w:val="24"/>
                <w:szCs w:val="24"/>
                <w:lang w:eastAsia="es-CO"/>
              </w:rPr>
              <w:t>logros</w:t>
            </w:r>
            <w:r w:rsidRPr="00C86A14">
              <w:rPr>
                <w:rFonts w:ascii="Arial" w:eastAsia="Arial Unicode MS" w:hAnsi="Arial" w:cs="Arial"/>
                <w:sz w:val="24"/>
                <w:szCs w:val="24"/>
                <w:lang w:eastAsia="es-CO"/>
              </w:rPr>
              <w:t>. Entre los nombres más destacados de todos los tiempos, figuran:</w:t>
            </w:r>
          </w:p>
          <w:p w14:paraId="17C5DFB6" w14:textId="77777777" w:rsidR="00A40FFA" w:rsidRPr="00C86A14" w:rsidRDefault="00A40FFA" w:rsidP="00C86A14">
            <w:pPr>
              <w:shd w:val="clear" w:color="auto" w:fill="FFFFFF"/>
              <w:spacing w:before="150" w:after="150" w:line="360" w:lineRule="auto"/>
              <w:jc w:val="both"/>
              <w:rPr>
                <w:rFonts w:ascii="Arial" w:eastAsia="Arial Unicode MS" w:hAnsi="Arial" w:cs="Arial"/>
                <w:sz w:val="24"/>
                <w:szCs w:val="24"/>
                <w:lang w:eastAsia="es-CO"/>
              </w:rPr>
            </w:pPr>
            <w:r w:rsidRPr="00C86A14">
              <w:rPr>
                <w:rFonts w:ascii="Arial" w:eastAsia="Arial Unicode MS" w:hAnsi="Arial" w:cs="Arial"/>
                <w:b/>
                <w:bCs/>
                <w:sz w:val="24"/>
                <w:szCs w:val="24"/>
                <w:lang w:eastAsia="es-CO"/>
              </w:rPr>
              <w:t>Albert Einstein</w:t>
            </w:r>
          </w:p>
          <w:p w14:paraId="1D23FE52"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Teoría de la relatividad.</w:t>
            </w:r>
          </w:p>
          <w:p w14:paraId="08E041EB"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Modelo de la estructura del universo.</w:t>
            </w:r>
          </w:p>
          <w:p w14:paraId="1E4D9BB5"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Estudios sobre mecánica cuántica.</w:t>
            </w:r>
          </w:p>
          <w:p w14:paraId="225B1F3C"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b/>
                <w:bCs/>
                <w:sz w:val="24"/>
                <w:szCs w:val="24"/>
                <w:lang w:eastAsia="es-CO"/>
              </w:rPr>
              <w:t>Isaac Newton</w:t>
            </w:r>
          </w:p>
          <w:p w14:paraId="1CCA0848"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Ley de la gravitación universal.</w:t>
            </w:r>
          </w:p>
          <w:p w14:paraId="0DAC7093"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Leyes de la mecánica clásica.</w:t>
            </w:r>
          </w:p>
          <w:p w14:paraId="2B6776A5"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Cálculo matemático.</w:t>
            </w:r>
          </w:p>
          <w:p w14:paraId="3B3F571B"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Teorema del binomio.</w:t>
            </w:r>
          </w:p>
          <w:p w14:paraId="07FD855F"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Ley de la viscosidad.</w:t>
            </w:r>
          </w:p>
          <w:p w14:paraId="23F249D5"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Estudios sobre el movimiento de la Tierra.</w:t>
            </w:r>
          </w:p>
          <w:p w14:paraId="21072C53"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b/>
                <w:bCs/>
                <w:sz w:val="24"/>
                <w:szCs w:val="24"/>
                <w:lang w:eastAsia="es-CO"/>
              </w:rPr>
              <w:t>Louis Pasteur</w:t>
            </w:r>
          </w:p>
          <w:p w14:paraId="2B3C2B9E"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Vacuna contra la rabia y el ántrax.</w:t>
            </w:r>
          </w:p>
          <w:p w14:paraId="3E622078"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Pasteurización.</w:t>
            </w:r>
          </w:p>
          <w:p w14:paraId="55846DCA"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Teoría microbiana de la enfermedad.</w:t>
            </w:r>
          </w:p>
          <w:p w14:paraId="5474C230"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b/>
                <w:bCs/>
                <w:sz w:val="24"/>
                <w:szCs w:val="24"/>
                <w:lang w:eastAsia="es-CO"/>
              </w:rPr>
              <w:t>Charles Darwin</w:t>
            </w:r>
          </w:p>
          <w:p w14:paraId="1E4A832E"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Teoría de la evolución.</w:t>
            </w:r>
          </w:p>
          <w:p w14:paraId="2B974A16"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b/>
                <w:bCs/>
                <w:sz w:val="24"/>
                <w:szCs w:val="24"/>
                <w:lang w:eastAsia="es-CO"/>
              </w:rPr>
              <w:t>Galileo Galilei</w:t>
            </w:r>
          </w:p>
          <w:p w14:paraId="660207AE"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Observaciones astronómicas.</w:t>
            </w:r>
          </w:p>
          <w:p w14:paraId="76ED884E"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Ley del movimiento.</w:t>
            </w:r>
          </w:p>
          <w:p w14:paraId="11932055"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Vía Láctea.</w:t>
            </w:r>
          </w:p>
          <w:p w14:paraId="544C2A6E"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lastRenderedPageBreak/>
              <w:t>- Manchas solares.</w:t>
            </w:r>
          </w:p>
          <w:p w14:paraId="090497BB"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b/>
                <w:bCs/>
                <w:sz w:val="24"/>
                <w:szCs w:val="24"/>
                <w:lang w:eastAsia="es-CO"/>
              </w:rPr>
              <w:t>Arquímedes</w:t>
            </w:r>
          </w:p>
          <w:p w14:paraId="103D8547"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Principio de la hidrostática.</w:t>
            </w:r>
          </w:p>
          <w:p w14:paraId="232EABF1"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Principio de la palanca.</w:t>
            </w:r>
          </w:p>
          <w:p w14:paraId="50870A67"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Aproximación del número π.</w:t>
            </w:r>
          </w:p>
          <w:p w14:paraId="67A6E0B1"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b/>
                <w:bCs/>
                <w:sz w:val="24"/>
                <w:szCs w:val="24"/>
                <w:lang w:eastAsia="es-CO"/>
              </w:rPr>
              <w:t>Johannes Kepler</w:t>
            </w:r>
          </w:p>
          <w:p w14:paraId="0806C6E3"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Movimiento de los planetas.</w:t>
            </w:r>
          </w:p>
          <w:p w14:paraId="0708AB1D"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Estrella de Kepler.</w:t>
            </w:r>
          </w:p>
          <w:p w14:paraId="7299374C"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b/>
                <w:bCs/>
                <w:sz w:val="24"/>
                <w:szCs w:val="24"/>
                <w:lang w:eastAsia="es-CO"/>
              </w:rPr>
              <w:t>Nicolás Copérnico</w:t>
            </w:r>
          </w:p>
          <w:p w14:paraId="7AEB4E8D"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Teoría heliocéntrica del sistema solar.</w:t>
            </w:r>
          </w:p>
          <w:p w14:paraId="30315F73"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Astronomía moderna.</w:t>
            </w:r>
          </w:p>
          <w:p w14:paraId="71278BBA"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Existen muchos otros científicos que realizaron descubrimientos importantes, como:</w:t>
            </w:r>
          </w:p>
          <w:p w14:paraId="15284D51"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w:t>
            </w:r>
            <w:r w:rsidRPr="00C86A14">
              <w:rPr>
                <w:rFonts w:ascii="Arial" w:eastAsia="Arial Unicode MS" w:hAnsi="Arial" w:cs="Arial"/>
                <w:b/>
                <w:bCs/>
                <w:sz w:val="24"/>
                <w:szCs w:val="24"/>
                <w:lang w:eastAsia="es-CO"/>
              </w:rPr>
              <w:t>James D. Watson</w:t>
            </w:r>
            <w:r w:rsidRPr="00C86A14">
              <w:rPr>
                <w:rFonts w:ascii="Arial" w:eastAsia="Arial Unicode MS" w:hAnsi="Arial" w:cs="Arial"/>
                <w:sz w:val="24"/>
                <w:szCs w:val="24"/>
                <w:lang w:eastAsia="es-CO"/>
              </w:rPr>
              <w:t> y </w:t>
            </w:r>
            <w:r w:rsidRPr="00C86A14">
              <w:rPr>
                <w:rFonts w:ascii="Arial" w:eastAsia="Arial Unicode MS" w:hAnsi="Arial" w:cs="Arial"/>
                <w:b/>
                <w:bCs/>
                <w:sz w:val="24"/>
                <w:szCs w:val="24"/>
                <w:lang w:eastAsia="es-CO"/>
              </w:rPr>
              <w:t>Francis Crick</w:t>
            </w:r>
            <w:r w:rsidRPr="00C86A14">
              <w:rPr>
                <w:rFonts w:ascii="Arial" w:eastAsia="Arial Unicode MS" w:hAnsi="Arial" w:cs="Arial"/>
                <w:sz w:val="24"/>
                <w:szCs w:val="24"/>
                <w:lang w:eastAsia="es-CO"/>
              </w:rPr>
              <w:t>, descubridores de la estructura del ADN.</w:t>
            </w:r>
          </w:p>
          <w:p w14:paraId="462AE1E2" w14:textId="77777777" w:rsidR="00A40FFA" w:rsidRPr="00C86A14" w:rsidRDefault="00A40FFA" w:rsidP="00C86A14">
            <w:pPr>
              <w:shd w:val="clear" w:color="auto" w:fill="FFFFFF"/>
              <w:spacing w:before="150" w:after="150" w:line="360" w:lineRule="auto"/>
              <w:rPr>
                <w:rFonts w:ascii="Arial" w:eastAsia="Arial Unicode MS" w:hAnsi="Arial" w:cs="Arial"/>
                <w:sz w:val="24"/>
                <w:szCs w:val="24"/>
                <w:lang w:eastAsia="es-CO"/>
              </w:rPr>
            </w:pPr>
            <w:r w:rsidRPr="00C86A14">
              <w:rPr>
                <w:rFonts w:ascii="Arial" w:eastAsia="Arial Unicode MS" w:hAnsi="Arial" w:cs="Arial"/>
                <w:sz w:val="24"/>
                <w:szCs w:val="24"/>
                <w:lang w:eastAsia="es-CO"/>
              </w:rPr>
              <w:t>- </w:t>
            </w:r>
            <w:r w:rsidRPr="00C86A14">
              <w:rPr>
                <w:rFonts w:ascii="Arial" w:eastAsia="Arial Unicode MS" w:hAnsi="Arial" w:cs="Arial"/>
                <w:b/>
                <w:bCs/>
                <w:sz w:val="24"/>
                <w:szCs w:val="24"/>
                <w:lang w:eastAsia="es-CO"/>
              </w:rPr>
              <w:t>Marie Curie</w:t>
            </w:r>
            <w:r w:rsidRPr="00C86A14">
              <w:rPr>
                <w:rFonts w:ascii="Arial" w:eastAsia="Arial Unicode MS" w:hAnsi="Arial" w:cs="Arial"/>
                <w:sz w:val="24"/>
                <w:szCs w:val="24"/>
                <w:lang w:eastAsia="es-CO"/>
              </w:rPr>
              <w:t>, química pionera en el campo de la radiactividad.</w:t>
            </w:r>
          </w:p>
          <w:p w14:paraId="7628838C" w14:textId="77777777" w:rsidR="00A40FFA" w:rsidRPr="00C86A14" w:rsidRDefault="00A40FFA" w:rsidP="00C86A14">
            <w:pPr>
              <w:shd w:val="clear" w:color="auto" w:fill="FFFFFF"/>
              <w:spacing w:before="150" w:after="150" w:line="360" w:lineRule="auto"/>
              <w:rPr>
                <w:rFonts w:ascii="Arial" w:eastAsia="Arial Unicode MS" w:hAnsi="Arial" w:cs="Arial"/>
                <w:color w:val="333333"/>
                <w:sz w:val="24"/>
                <w:szCs w:val="24"/>
                <w:lang w:eastAsia="es-CO"/>
              </w:rPr>
            </w:pPr>
            <w:r w:rsidRPr="00C86A14">
              <w:rPr>
                <w:rFonts w:ascii="Arial" w:eastAsia="Arial Unicode MS" w:hAnsi="Arial" w:cs="Arial"/>
                <w:sz w:val="24"/>
                <w:szCs w:val="24"/>
                <w:lang w:eastAsia="es-CO"/>
              </w:rPr>
              <w:t>- </w:t>
            </w:r>
            <w:r w:rsidRPr="00C86A14">
              <w:rPr>
                <w:rFonts w:ascii="Arial" w:eastAsia="Arial Unicode MS" w:hAnsi="Arial" w:cs="Arial"/>
                <w:b/>
                <w:bCs/>
                <w:sz w:val="24"/>
                <w:szCs w:val="24"/>
                <w:lang w:eastAsia="es-CO"/>
              </w:rPr>
              <w:t>Max Planck</w:t>
            </w:r>
            <w:r w:rsidRPr="00C86A14">
              <w:rPr>
                <w:rFonts w:ascii="Arial" w:eastAsia="Arial Unicode MS" w:hAnsi="Arial" w:cs="Arial"/>
                <w:sz w:val="24"/>
                <w:szCs w:val="24"/>
                <w:lang w:eastAsia="es-CO"/>
              </w:rPr>
              <w:t>, creador de la física cuántica.</w:t>
            </w:r>
          </w:p>
          <w:p w14:paraId="4F337AEC" w14:textId="77777777" w:rsidR="00CF3B89" w:rsidRPr="00C86A14" w:rsidRDefault="00CF3B89" w:rsidP="00C86A14">
            <w:pPr>
              <w:pStyle w:val="tab1"/>
              <w:shd w:val="clear" w:color="auto" w:fill="FFFFFF"/>
              <w:spacing w:before="150" w:beforeAutospacing="0" w:after="150" w:afterAutospacing="0" w:line="360" w:lineRule="auto"/>
              <w:jc w:val="both"/>
              <w:rPr>
                <w:rFonts w:ascii="Arial" w:eastAsia="Arial Unicode MS" w:hAnsi="Arial" w:cs="Arial"/>
              </w:rPr>
            </w:pPr>
          </w:p>
          <w:p w14:paraId="04FF9438" w14:textId="77777777" w:rsidR="00CF3B89" w:rsidRPr="00C86A14" w:rsidRDefault="00CF3B89" w:rsidP="00C86A14">
            <w:pPr>
              <w:spacing w:line="360" w:lineRule="auto"/>
              <w:jc w:val="both"/>
              <w:rPr>
                <w:rFonts w:ascii="Arial" w:eastAsia="Arial Unicode MS" w:hAnsi="Arial" w:cs="Arial"/>
                <w:b/>
                <w:sz w:val="24"/>
                <w:szCs w:val="24"/>
                <w:u w:val="single"/>
              </w:rPr>
            </w:pPr>
            <w:r w:rsidRPr="00C86A14">
              <w:rPr>
                <w:rFonts w:ascii="Arial" w:eastAsia="Arial Unicode MS" w:hAnsi="Arial" w:cs="Arial"/>
                <w:b/>
                <w:sz w:val="24"/>
                <w:szCs w:val="24"/>
                <w:u w:val="single"/>
              </w:rPr>
              <w:t>FICHA DEL PROFESOR</w:t>
            </w:r>
          </w:p>
          <w:p w14:paraId="5BE5CBB5" w14:textId="01E25741" w:rsidR="00CF3B89" w:rsidRPr="00C86A14" w:rsidRDefault="00CF3B89"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Título: </w:t>
            </w:r>
            <w:r w:rsidR="00ED0A7F" w:rsidRPr="00C86A14">
              <w:rPr>
                <w:rFonts w:ascii="Arial" w:eastAsia="Arial Unicode MS" w:hAnsi="Arial" w:cs="Arial"/>
                <w:sz w:val="24"/>
                <w:szCs w:val="24"/>
              </w:rPr>
              <w:t>Algunos científ</w:t>
            </w:r>
            <w:r w:rsidR="00F70ABF" w:rsidRPr="00C86A14">
              <w:rPr>
                <w:rFonts w:ascii="Arial" w:eastAsia="Arial Unicode MS" w:hAnsi="Arial" w:cs="Arial"/>
                <w:sz w:val="24"/>
                <w:szCs w:val="24"/>
              </w:rPr>
              <w:t>icos notables</w:t>
            </w:r>
          </w:p>
          <w:p w14:paraId="19C4D4C5" w14:textId="726EC71E" w:rsidR="00CF3B89" w:rsidRPr="00C86A14" w:rsidRDefault="00CF3B89"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Descripción</w:t>
            </w:r>
            <w:r w:rsidRPr="00C86A14">
              <w:rPr>
                <w:rFonts w:ascii="Arial" w:eastAsia="Arial Unicode MS" w:hAnsi="Arial" w:cs="Arial"/>
                <w:sz w:val="24"/>
                <w:szCs w:val="24"/>
              </w:rPr>
              <w:t xml:space="preserve">: </w:t>
            </w:r>
            <w:del w:id="194" w:author="María" w:date="2015-09-19T00:36:00Z">
              <w:r w:rsidR="00ED0A7F" w:rsidRPr="00C86A14" w:rsidDel="003D5C05">
                <w:rPr>
                  <w:rFonts w:ascii="Arial" w:eastAsia="Arial Unicode MS" w:hAnsi="Arial" w:cs="Arial"/>
                  <w:sz w:val="24"/>
                  <w:szCs w:val="24"/>
                </w:rPr>
                <w:delText xml:space="preserve">Interactivo </w:delText>
              </w:r>
            </w:del>
            <w:ins w:id="195" w:author="María" w:date="2015-09-19T00:36:00Z">
              <w:r w:rsidR="003D5C05">
                <w:rPr>
                  <w:rFonts w:ascii="Arial" w:eastAsia="Arial Unicode MS" w:hAnsi="Arial" w:cs="Arial"/>
                  <w:sz w:val="24"/>
                  <w:szCs w:val="24"/>
                </w:rPr>
                <w:t>i</w:t>
              </w:r>
              <w:r w:rsidR="003D5C05" w:rsidRPr="00C86A14">
                <w:rPr>
                  <w:rFonts w:ascii="Arial" w:eastAsia="Arial Unicode MS" w:hAnsi="Arial" w:cs="Arial"/>
                  <w:sz w:val="24"/>
                  <w:szCs w:val="24"/>
                </w:rPr>
                <w:t xml:space="preserve">nteractivo </w:t>
              </w:r>
            </w:ins>
            <w:r w:rsidR="00ED0A7F" w:rsidRPr="00C86A14">
              <w:rPr>
                <w:rFonts w:ascii="Arial" w:eastAsia="Arial Unicode MS" w:hAnsi="Arial" w:cs="Arial"/>
                <w:sz w:val="24"/>
                <w:szCs w:val="24"/>
              </w:rPr>
              <w:t xml:space="preserve">cuyo objetivo es presentar quiénes fueron los científicos más destacados </w:t>
            </w:r>
            <w:r w:rsidR="004771A8" w:rsidRPr="00C86A14">
              <w:rPr>
                <w:rFonts w:ascii="Arial" w:eastAsia="Arial Unicode MS" w:hAnsi="Arial" w:cs="Arial"/>
                <w:sz w:val="24"/>
                <w:szCs w:val="24"/>
              </w:rPr>
              <w:t xml:space="preserve">de todos los tiempos y qué logros alcanzaron. </w:t>
            </w:r>
          </w:p>
          <w:p w14:paraId="2F234044" w14:textId="37D98A21" w:rsidR="00CF3B89" w:rsidRPr="00C86A14" w:rsidRDefault="00CF3B89" w:rsidP="00C86A14">
            <w:pPr>
              <w:spacing w:line="360" w:lineRule="auto"/>
              <w:jc w:val="both"/>
              <w:rPr>
                <w:rFonts w:ascii="Arial" w:eastAsia="Arial Unicode MS" w:hAnsi="Arial" w:cs="Arial"/>
                <w:sz w:val="24"/>
                <w:szCs w:val="24"/>
              </w:rPr>
            </w:pPr>
            <w:del w:id="196" w:author="María" w:date="2015-09-18T09:49:00Z">
              <w:r w:rsidRPr="00C86A14" w:rsidDel="00030270">
                <w:rPr>
                  <w:rFonts w:ascii="Arial" w:eastAsia="Arial Unicode MS" w:hAnsi="Arial" w:cs="Arial"/>
                  <w:b/>
                  <w:sz w:val="24"/>
                  <w:szCs w:val="24"/>
                </w:rPr>
                <w:delText>Temporalización</w:delText>
              </w:r>
            </w:del>
            <w:ins w:id="197" w:author="María" w:date="2015-09-18T09:49:00Z">
              <w:r w:rsidR="00030270">
                <w:rPr>
                  <w:rFonts w:ascii="Arial" w:eastAsia="Arial Unicode MS" w:hAnsi="Arial" w:cs="Arial"/>
                  <w:b/>
                  <w:sz w:val="24"/>
                  <w:szCs w:val="24"/>
                </w:rPr>
                <w:t>Tiempo</w:t>
              </w:r>
            </w:ins>
            <w:r w:rsidRPr="00C86A14">
              <w:rPr>
                <w:rFonts w:ascii="Arial" w:eastAsia="Arial Unicode MS" w:hAnsi="Arial" w:cs="Arial"/>
                <w:sz w:val="24"/>
                <w:szCs w:val="24"/>
              </w:rPr>
              <w:t xml:space="preserve">: 30 minutos </w:t>
            </w:r>
          </w:p>
          <w:p w14:paraId="76653B1B" w14:textId="22BE9429" w:rsidR="00CF3B89" w:rsidRPr="00C86A14" w:rsidRDefault="00CF3B89" w:rsidP="00C86A14">
            <w:pPr>
              <w:spacing w:line="360" w:lineRule="auto"/>
              <w:jc w:val="both"/>
              <w:rPr>
                <w:rFonts w:ascii="Arial" w:eastAsia="Arial Unicode MS" w:hAnsi="Arial" w:cs="Arial"/>
                <w:sz w:val="24"/>
                <w:szCs w:val="24"/>
              </w:rPr>
            </w:pPr>
            <w:r w:rsidRPr="00C86A14">
              <w:rPr>
                <w:rFonts w:ascii="Arial" w:eastAsia="Arial Unicode MS" w:hAnsi="Arial" w:cs="Arial"/>
                <w:b/>
                <w:sz w:val="24"/>
                <w:szCs w:val="24"/>
              </w:rPr>
              <w:t xml:space="preserve">Tipo de recurso: </w:t>
            </w:r>
            <w:del w:id="198" w:author="María" w:date="2015-09-19T00:36:00Z">
              <w:r w:rsidRPr="00C86A14" w:rsidDel="003D5C05">
                <w:rPr>
                  <w:rFonts w:ascii="Arial" w:eastAsia="Arial Unicode MS" w:hAnsi="Arial" w:cs="Arial"/>
                  <w:sz w:val="24"/>
                  <w:szCs w:val="24"/>
                </w:rPr>
                <w:delText xml:space="preserve">Secuencia </w:delText>
              </w:r>
            </w:del>
            <w:ins w:id="199" w:author="María" w:date="2015-09-19T00:36:00Z">
              <w:r w:rsidR="003D5C05">
                <w:rPr>
                  <w:rFonts w:ascii="Arial" w:eastAsia="Arial Unicode MS" w:hAnsi="Arial" w:cs="Arial"/>
                  <w:sz w:val="24"/>
                  <w:szCs w:val="24"/>
                </w:rPr>
                <w:t>s</w:t>
              </w:r>
              <w:r w:rsidR="003D5C05" w:rsidRPr="00C86A14">
                <w:rPr>
                  <w:rFonts w:ascii="Arial" w:eastAsia="Arial Unicode MS" w:hAnsi="Arial" w:cs="Arial"/>
                  <w:sz w:val="24"/>
                  <w:szCs w:val="24"/>
                </w:rPr>
                <w:t xml:space="preserve">ecuencia </w:t>
              </w:r>
            </w:ins>
            <w:r w:rsidRPr="00C86A14">
              <w:rPr>
                <w:rFonts w:ascii="Arial" w:eastAsia="Arial Unicode MS" w:hAnsi="Arial" w:cs="Arial"/>
                <w:sz w:val="24"/>
                <w:szCs w:val="24"/>
              </w:rPr>
              <w:t>de imágenes</w:t>
            </w:r>
            <w:r w:rsidRPr="00C86A14">
              <w:rPr>
                <w:rFonts w:ascii="Arial" w:eastAsia="Arial Unicode MS" w:hAnsi="Arial" w:cs="Arial"/>
                <w:b/>
                <w:sz w:val="24"/>
                <w:szCs w:val="24"/>
              </w:rPr>
              <w:t xml:space="preserve"> </w:t>
            </w:r>
          </w:p>
          <w:p w14:paraId="2B707D89" w14:textId="69698DCD" w:rsidR="00CF3B89" w:rsidRPr="00C86A14" w:rsidRDefault="00CF3B89"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lastRenderedPageBreak/>
              <w:t xml:space="preserve">Objetivo del recurso: </w:t>
            </w:r>
            <w:del w:id="200" w:author="María" w:date="2015-09-19T00:36:00Z">
              <w:r w:rsidR="004771A8" w:rsidRPr="00C86A14" w:rsidDel="003D5C05">
                <w:rPr>
                  <w:rFonts w:ascii="Arial" w:eastAsia="Arial Unicode MS" w:hAnsi="Arial" w:cs="Arial"/>
                  <w:sz w:val="24"/>
                  <w:szCs w:val="24"/>
                  <w:shd w:val="clear" w:color="auto" w:fill="FFFFFF"/>
                </w:rPr>
                <w:delText xml:space="preserve">Este </w:delText>
              </w:r>
            </w:del>
            <w:ins w:id="201" w:author="María" w:date="2015-09-19T00:36:00Z">
              <w:r w:rsidR="003D5C05">
                <w:rPr>
                  <w:rFonts w:ascii="Arial" w:eastAsia="Arial Unicode MS" w:hAnsi="Arial" w:cs="Arial"/>
                  <w:sz w:val="24"/>
                  <w:szCs w:val="24"/>
                  <w:shd w:val="clear" w:color="auto" w:fill="FFFFFF"/>
                </w:rPr>
                <w:t>e</w:t>
              </w:r>
              <w:r w:rsidR="003D5C05" w:rsidRPr="00C86A14">
                <w:rPr>
                  <w:rFonts w:ascii="Arial" w:eastAsia="Arial Unicode MS" w:hAnsi="Arial" w:cs="Arial"/>
                  <w:sz w:val="24"/>
                  <w:szCs w:val="24"/>
                  <w:shd w:val="clear" w:color="auto" w:fill="FFFFFF"/>
                </w:rPr>
                <w:t xml:space="preserve">ste </w:t>
              </w:r>
            </w:ins>
            <w:r w:rsidR="004771A8" w:rsidRPr="00C86A14">
              <w:rPr>
                <w:rFonts w:ascii="Arial" w:eastAsia="Arial Unicode MS" w:hAnsi="Arial" w:cs="Arial"/>
                <w:sz w:val="24"/>
                <w:szCs w:val="24"/>
                <w:shd w:val="clear" w:color="auto" w:fill="FFFFFF"/>
              </w:rPr>
              <w:t>interactivo pretende presentar a los científicos más relevantes de la historia, además de informar sobre sus investigaciones y descubrimientos.</w:t>
            </w:r>
          </w:p>
          <w:p w14:paraId="4E22AF1D" w14:textId="77777777" w:rsidR="004771A8" w:rsidRPr="00C86A14" w:rsidRDefault="004771A8" w:rsidP="00C86A14">
            <w:pPr>
              <w:spacing w:line="360" w:lineRule="auto"/>
              <w:jc w:val="both"/>
              <w:rPr>
                <w:rFonts w:ascii="Arial" w:eastAsia="Arial Unicode MS" w:hAnsi="Arial" w:cs="Arial"/>
                <w:b/>
                <w:sz w:val="24"/>
                <w:szCs w:val="24"/>
              </w:rPr>
            </w:pPr>
          </w:p>
          <w:p w14:paraId="7BCCA000" w14:textId="77777777" w:rsidR="00CF3B89" w:rsidRPr="00C86A14" w:rsidRDefault="00CF3B89" w:rsidP="00C86A14">
            <w:pPr>
              <w:spacing w:line="360" w:lineRule="auto"/>
              <w:jc w:val="both"/>
              <w:rPr>
                <w:rFonts w:ascii="Arial" w:eastAsia="Arial Unicode MS" w:hAnsi="Arial" w:cs="Arial"/>
                <w:b/>
                <w:sz w:val="24"/>
                <w:szCs w:val="24"/>
              </w:rPr>
            </w:pPr>
            <w:r w:rsidRPr="003D5C05">
              <w:rPr>
                <w:rFonts w:ascii="Arial" w:eastAsia="Arial Unicode MS" w:hAnsi="Arial" w:cs="Arial"/>
                <w:b/>
                <w:sz w:val="24"/>
                <w:szCs w:val="24"/>
              </w:rPr>
              <w:t>Durante</w:t>
            </w:r>
            <w:r w:rsidRPr="00C86A14">
              <w:rPr>
                <w:rFonts w:ascii="Arial" w:eastAsia="Arial Unicode MS" w:hAnsi="Arial" w:cs="Arial"/>
                <w:b/>
                <w:sz w:val="24"/>
                <w:szCs w:val="24"/>
              </w:rPr>
              <w:t xml:space="preserve"> la presentación</w:t>
            </w:r>
            <w:del w:id="202" w:author="María" w:date="2015-09-19T00:40:00Z">
              <w:r w:rsidRPr="00C86A14" w:rsidDel="003D5C05">
                <w:rPr>
                  <w:rFonts w:ascii="Arial" w:eastAsia="Arial Unicode MS" w:hAnsi="Arial" w:cs="Arial"/>
                  <w:b/>
                  <w:sz w:val="24"/>
                  <w:szCs w:val="24"/>
                </w:rPr>
                <w:delText>:</w:delText>
              </w:r>
            </w:del>
            <w:r w:rsidRPr="00C86A14">
              <w:rPr>
                <w:rFonts w:ascii="Arial" w:eastAsia="Arial Unicode MS" w:hAnsi="Arial" w:cs="Arial"/>
                <w:b/>
                <w:sz w:val="24"/>
                <w:szCs w:val="24"/>
              </w:rPr>
              <w:t xml:space="preserve"> </w:t>
            </w:r>
          </w:p>
          <w:p w14:paraId="0534EDCB" w14:textId="0B1F6C3A"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xml:space="preserve">El interactivo presenta ocho partes, cada una de las cuales contiene información sobre un científico determinado. Al desplegar cada una de ellas, </w:t>
            </w:r>
            <w:del w:id="203" w:author="María" w:date="2015-09-19T00:40:00Z">
              <w:r w:rsidRPr="00C86A14" w:rsidDel="007125CF">
                <w:rPr>
                  <w:rFonts w:ascii="Arial" w:eastAsia="Arial Unicode MS" w:hAnsi="Arial" w:cs="Arial"/>
                  <w:sz w:val="24"/>
                  <w:szCs w:val="24"/>
                  <w:lang w:eastAsia="es-CO"/>
                </w:rPr>
                <w:delText xml:space="preserve">vale la pena </w:delText>
              </w:r>
            </w:del>
            <w:r w:rsidRPr="00C86A14">
              <w:rPr>
                <w:rFonts w:ascii="Arial" w:eastAsia="Arial Unicode MS" w:hAnsi="Arial" w:cs="Arial"/>
                <w:sz w:val="24"/>
                <w:szCs w:val="24"/>
                <w:lang w:eastAsia="es-CO"/>
              </w:rPr>
              <w:t>plante</w:t>
            </w:r>
            <w:del w:id="204" w:author="María" w:date="2015-09-19T00:40:00Z">
              <w:r w:rsidRPr="00C86A14" w:rsidDel="007125CF">
                <w:rPr>
                  <w:rFonts w:ascii="Arial" w:eastAsia="Arial Unicode MS" w:hAnsi="Arial" w:cs="Arial"/>
                  <w:sz w:val="24"/>
                  <w:szCs w:val="24"/>
                  <w:lang w:eastAsia="es-CO"/>
                </w:rPr>
                <w:delText>ar</w:delText>
              </w:r>
            </w:del>
            <w:ins w:id="205" w:author="María" w:date="2015-09-19T00:40:00Z">
              <w:r w:rsidR="007125CF">
                <w:rPr>
                  <w:rFonts w:ascii="Arial" w:eastAsia="Arial Unicode MS" w:hAnsi="Arial" w:cs="Arial"/>
                  <w:sz w:val="24"/>
                  <w:szCs w:val="24"/>
                  <w:lang w:eastAsia="es-CO"/>
                </w:rPr>
                <w:t>e</w:t>
              </w:r>
            </w:ins>
            <w:r w:rsidRPr="00C86A14">
              <w:rPr>
                <w:rFonts w:ascii="Arial" w:eastAsia="Arial Unicode MS" w:hAnsi="Arial" w:cs="Arial"/>
                <w:sz w:val="24"/>
                <w:szCs w:val="24"/>
                <w:lang w:eastAsia="es-CO"/>
              </w:rPr>
              <w:t xml:space="preserve"> a los estudiantes las siguientes preguntas:</w:t>
            </w:r>
          </w:p>
          <w:p w14:paraId="5A932C15" w14:textId="77777777" w:rsidR="004771A8" w:rsidRPr="00C86A14" w:rsidRDefault="004771A8" w:rsidP="00C86A14">
            <w:pPr>
              <w:shd w:val="clear" w:color="auto" w:fill="FFFFFF"/>
              <w:spacing w:after="100" w:afterAutospacing="1" w:line="360" w:lineRule="auto"/>
              <w:jc w:val="both"/>
              <w:rPr>
                <w:rFonts w:ascii="Arial" w:eastAsia="Arial Unicode MS" w:hAnsi="Arial" w:cs="Arial"/>
                <w:b/>
                <w:sz w:val="24"/>
                <w:szCs w:val="24"/>
                <w:lang w:eastAsia="es-CO"/>
              </w:rPr>
            </w:pPr>
            <w:r w:rsidRPr="00C86A14">
              <w:rPr>
                <w:rFonts w:ascii="Arial" w:eastAsia="Arial Unicode MS" w:hAnsi="Arial" w:cs="Arial"/>
                <w:b/>
                <w:sz w:val="24"/>
                <w:szCs w:val="24"/>
                <w:lang w:eastAsia="es-CO"/>
              </w:rPr>
              <w:t>- Albert Einstein</w:t>
            </w:r>
            <w:del w:id="206" w:author="María" w:date="2015-09-19T00:41:00Z">
              <w:r w:rsidRPr="00C86A14" w:rsidDel="007125CF">
                <w:rPr>
                  <w:rFonts w:ascii="Arial" w:eastAsia="Arial Unicode MS" w:hAnsi="Arial" w:cs="Arial"/>
                  <w:b/>
                  <w:sz w:val="24"/>
                  <w:szCs w:val="24"/>
                  <w:lang w:eastAsia="es-CO"/>
                </w:rPr>
                <w:delText>:</w:delText>
              </w:r>
            </w:del>
          </w:p>
          <w:p w14:paraId="5B0F0954" w14:textId="4A7F8CC6" w:rsidR="004771A8" w:rsidRPr="00C86A14" w:rsidRDefault="00F70ABF"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¿Conoces</w:t>
            </w:r>
            <w:r w:rsidR="004771A8" w:rsidRPr="00C86A14">
              <w:rPr>
                <w:rFonts w:ascii="Arial" w:eastAsia="Arial Unicode MS" w:hAnsi="Arial" w:cs="Arial"/>
                <w:sz w:val="24"/>
                <w:szCs w:val="24"/>
                <w:lang w:eastAsia="es-CO"/>
              </w:rPr>
              <w:t xml:space="preserve"> cuál fue su mayor descubrimiento?</w:t>
            </w:r>
          </w:p>
          <w:p w14:paraId="6AE5C457" w14:textId="68AFF3A5" w:rsidR="004771A8" w:rsidRPr="00C86A14" w:rsidRDefault="00F70ABF"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¿Sabes</w:t>
            </w:r>
            <w:r w:rsidR="004771A8" w:rsidRPr="00C86A14">
              <w:rPr>
                <w:rFonts w:ascii="Arial" w:eastAsia="Arial Unicode MS" w:hAnsi="Arial" w:cs="Arial"/>
                <w:sz w:val="24"/>
                <w:szCs w:val="24"/>
                <w:lang w:eastAsia="es-CO"/>
              </w:rPr>
              <w:t xml:space="preserve"> qué explica la teoría de la relatividad?</w:t>
            </w:r>
          </w:p>
          <w:p w14:paraId="0BAA1BDE" w14:textId="77777777" w:rsidR="004771A8" w:rsidRPr="00C86A14" w:rsidRDefault="004771A8" w:rsidP="00C86A14">
            <w:pPr>
              <w:shd w:val="clear" w:color="auto" w:fill="FFFFFF"/>
              <w:spacing w:after="100" w:afterAutospacing="1" w:line="360" w:lineRule="auto"/>
              <w:jc w:val="both"/>
              <w:rPr>
                <w:rFonts w:ascii="Arial" w:eastAsia="Arial Unicode MS" w:hAnsi="Arial" w:cs="Arial"/>
                <w:b/>
                <w:sz w:val="24"/>
                <w:szCs w:val="24"/>
                <w:lang w:eastAsia="es-CO"/>
              </w:rPr>
            </w:pPr>
            <w:r w:rsidRPr="00C86A14">
              <w:rPr>
                <w:rFonts w:ascii="Arial" w:eastAsia="Arial Unicode MS" w:hAnsi="Arial" w:cs="Arial"/>
                <w:b/>
                <w:sz w:val="24"/>
                <w:szCs w:val="24"/>
                <w:lang w:eastAsia="es-CO"/>
              </w:rPr>
              <w:t>- Isaac Newton</w:t>
            </w:r>
            <w:del w:id="207" w:author="María" w:date="2015-09-19T00:41:00Z">
              <w:r w:rsidRPr="00C86A14" w:rsidDel="007125CF">
                <w:rPr>
                  <w:rFonts w:ascii="Arial" w:eastAsia="Arial Unicode MS" w:hAnsi="Arial" w:cs="Arial"/>
                  <w:b/>
                  <w:sz w:val="24"/>
                  <w:szCs w:val="24"/>
                  <w:lang w:eastAsia="es-CO"/>
                </w:rPr>
                <w:delText>:</w:delText>
              </w:r>
            </w:del>
          </w:p>
          <w:p w14:paraId="17FBDA9C" w14:textId="7676FF8B" w:rsidR="004771A8" w:rsidRPr="00C86A14" w:rsidRDefault="00F70ABF"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¿Sabes</w:t>
            </w:r>
            <w:r w:rsidR="004771A8" w:rsidRPr="00C86A14">
              <w:rPr>
                <w:rFonts w:ascii="Arial" w:eastAsia="Arial Unicode MS" w:hAnsi="Arial" w:cs="Arial"/>
                <w:sz w:val="24"/>
                <w:szCs w:val="24"/>
                <w:lang w:eastAsia="es-CO"/>
              </w:rPr>
              <w:t xml:space="preserve"> qué estudia la mecánica clásica?</w:t>
            </w:r>
          </w:p>
          <w:p w14:paraId="33FE46AC" w14:textId="17BB00E2"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w:t>
            </w:r>
            <w:r w:rsidR="00F70ABF" w:rsidRPr="00C86A14">
              <w:rPr>
                <w:rFonts w:ascii="Arial" w:eastAsia="Arial Unicode MS" w:hAnsi="Arial" w:cs="Arial"/>
                <w:sz w:val="24"/>
                <w:szCs w:val="24"/>
                <w:lang w:eastAsia="es-CO"/>
              </w:rPr>
              <w:t>Conoces las leyes de Newton</w:t>
            </w:r>
            <w:r w:rsidRPr="00C86A14">
              <w:rPr>
                <w:rFonts w:ascii="Arial" w:eastAsia="Arial Unicode MS" w:hAnsi="Arial" w:cs="Arial"/>
                <w:sz w:val="24"/>
                <w:szCs w:val="24"/>
                <w:lang w:eastAsia="es-CO"/>
              </w:rPr>
              <w:t>?</w:t>
            </w:r>
          </w:p>
          <w:p w14:paraId="7A8A93F1" w14:textId="77777777" w:rsidR="004771A8" w:rsidRPr="00C86A14" w:rsidRDefault="004771A8" w:rsidP="00C86A14">
            <w:pPr>
              <w:shd w:val="clear" w:color="auto" w:fill="FFFFFF"/>
              <w:spacing w:after="100" w:afterAutospacing="1" w:line="360" w:lineRule="auto"/>
              <w:jc w:val="both"/>
              <w:rPr>
                <w:rFonts w:ascii="Arial" w:eastAsia="Arial Unicode MS" w:hAnsi="Arial" w:cs="Arial"/>
                <w:b/>
                <w:sz w:val="24"/>
                <w:szCs w:val="24"/>
                <w:lang w:eastAsia="es-CO"/>
              </w:rPr>
            </w:pPr>
            <w:r w:rsidRPr="00C86A14">
              <w:rPr>
                <w:rFonts w:ascii="Arial" w:eastAsia="Arial Unicode MS" w:hAnsi="Arial" w:cs="Arial"/>
                <w:b/>
                <w:sz w:val="24"/>
                <w:szCs w:val="24"/>
                <w:lang w:eastAsia="es-CO"/>
              </w:rPr>
              <w:t>- Louis Pasteur</w:t>
            </w:r>
            <w:del w:id="208" w:author="María" w:date="2015-09-19T00:41:00Z">
              <w:r w:rsidRPr="00C86A14" w:rsidDel="007125CF">
                <w:rPr>
                  <w:rFonts w:ascii="Arial" w:eastAsia="Arial Unicode MS" w:hAnsi="Arial" w:cs="Arial"/>
                  <w:b/>
                  <w:sz w:val="24"/>
                  <w:szCs w:val="24"/>
                  <w:lang w:eastAsia="es-CO"/>
                </w:rPr>
                <w:delText>:</w:delText>
              </w:r>
            </w:del>
          </w:p>
          <w:p w14:paraId="315A7BC3" w14:textId="77777777"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¿Cuál fue su mayor logro?</w:t>
            </w:r>
          </w:p>
          <w:p w14:paraId="774AC160" w14:textId="77777777"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¿Qué es una vacuna?</w:t>
            </w:r>
          </w:p>
          <w:p w14:paraId="09E98267" w14:textId="1001B5E8"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w:t>
            </w:r>
            <w:del w:id="209" w:author="María" w:date="2015-09-19T00:41:00Z">
              <w:r w:rsidRPr="00C86A14" w:rsidDel="007125CF">
                <w:rPr>
                  <w:rFonts w:ascii="Arial" w:eastAsia="Arial Unicode MS" w:hAnsi="Arial" w:cs="Arial"/>
                  <w:sz w:val="24"/>
                  <w:szCs w:val="24"/>
                  <w:lang w:eastAsia="es-CO"/>
                </w:rPr>
                <w:delText xml:space="preserve">Conocéis </w:delText>
              </w:r>
            </w:del>
            <w:ins w:id="210" w:author="María" w:date="2015-09-19T00:41:00Z">
              <w:r w:rsidR="007125CF" w:rsidRPr="00C86A14">
                <w:rPr>
                  <w:rFonts w:ascii="Arial" w:eastAsia="Arial Unicode MS" w:hAnsi="Arial" w:cs="Arial"/>
                  <w:sz w:val="24"/>
                  <w:szCs w:val="24"/>
                  <w:lang w:eastAsia="es-CO"/>
                </w:rPr>
                <w:t>Conoc</w:t>
              </w:r>
              <w:r w:rsidR="007125CF">
                <w:rPr>
                  <w:rFonts w:ascii="Arial" w:eastAsia="Arial Unicode MS" w:hAnsi="Arial" w:cs="Arial"/>
                  <w:sz w:val="24"/>
                  <w:szCs w:val="24"/>
                  <w:lang w:eastAsia="es-CO"/>
                </w:rPr>
                <w:t>e</w:t>
              </w:r>
              <w:r w:rsidR="007125CF" w:rsidRPr="00C86A14">
                <w:rPr>
                  <w:rFonts w:ascii="Arial" w:eastAsia="Arial Unicode MS" w:hAnsi="Arial" w:cs="Arial"/>
                  <w:sz w:val="24"/>
                  <w:szCs w:val="24"/>
                  <w:lang w:eastAsia="es-CO"/>
                </w:rPr>
                <w:t xml:space="preserve">s </w:t>
              </w:r>
            </w:ins>
            <w:r w:rsidRPr="00C86A14">
              <w:rPr>
                <w:rFonts w:ascii="Arial" w:eastAsia="Arial Unicode MS" w:hAnsi="Arial" w:cs="Arial"/>
                <w:sz w:val="24"/>
                <w:szCs w:val="24"/>
                <w:lang w:eastAsia="es-CO"/>
              </w:rPr>
              <w:t>las enfermedades de la rabia y el ántrax?</w:t>
            </w:r>
          </w:p>
          <w:p w14:paraId="5E3C6D14" w14:textId="0AD6673A"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¿Se sigue utilizando la pasteurización en la actualidad?</w:t>
            </w:r>
            <w:ins w:id="211" w:author="María" w:date="2015-09-19T00:43:00Z">
              <w:r w:rsidR="007125CF">
                <w:rPr>
                  <w:rFonts w:ascii="Arial" w:eastAsia="Arial Unicode MS" w:hAnsi="Arial" w:cs="Arial"/>
                  <w:sz w:val="24"/>
                  <w:szCs w:val="24"/>
                  <w:lang w:eastAsia="es-CO"/>
                </w:rPr>
                <w:t>,</w:t>
              </w:r>
            </w:ins>
            <w:r w:rsidRPr="00C86A14">
              <w:rPr>
                <w:rFonts w:ascii="Arial" w:eastAsia="Arial Unicode MS" w:hAnsi="Arial" w:cs="Arial"/>
                <w:sz w:val="24"/>
                <w:szCs w:val="24"/>
                <w:lang w:eastAsia="es-CO"/>
              </w:rPr>
              <w:t xml:space="preserve"> ¿</w:t>
            </w:r>
            <w:del w:id="212" w:author="María" w:date="2015-09-19T00:43:00Z">
              <w:r w:rsidRPr="00C86A14" w:rsidDel="007125CF">
                <w:rPr>
                  <w:rFonts w:ascii="Arial" w:eastAsia="Arial Unicode MS" w:hAnsi="Arial" w:cs="Arial"/>
                  <w:sz w:val="24"/>
                  <w:szCs w:val="24"/>
                  <w:lang w:eastAsia="es-CO"/>
                </w:rPr>
                <w:delText xml:space="preserve">Para </w:delText>
              </w:r>
            </w:del>
            <w:ins w:id="213" w:author="María" w:date="2015-09-19T00:43:00Z">
              <w:r w:rsidR="007125CF">
                <w:rPr>
                  <w:rFonts w:ascii="Arial" w:eastAsia="Arial Unicode MS" w:hAnsi="Arial" w:cs="Arial"/>
                  <w:sz w:val="24"/>
                  <w:szCs w:val="24"/>
                  <w:lang w:eastAsia="es-CO"/>
                </w:rPr>
                <w:t>p</w:t>
              </w:r>
              <w:r w:rsidR="007125CF" w:rsidRPr="00C86A14">
                <w:rPr>
                  <w:rFonts w:ascii="Arial" w:eastAsia="Arial Unicode MS" w:hAnsi="Arial" w:cs="Arial"/>
                  <w:sz w:val="24"/>
                  <w:szCs w:val="24"/>
                  <w:lang w:eastAsia="es-CO"/>
                </w:rPr>
                <w:t xml:space="preserve">ara </w:t>
              </w:r>
            </w:ins>
            <w:r w:rsidRPr="00C86A14">
              <w:rPr>
                <w:rFonts w:ascii="Arial" w:eastAsia="Arial Unicode MS" w:hAnsi="Arial" w:cs="Arial"/>
                <w:sz w:val="24"/>
                <w:szCs w:val="24"/>
                <w:lang w:eastAsia="es-CO"/>
              </w:rPr>
              <w:t>qué?</w:t>
            </w:r>
          </w:p>
          <w:p w14:paraId="4F3172EE" w14:textId="77777777" w:rsidR="004771A8" w:rsidRPr="00C86A14" w:rsidRDefault="004771A8" w:rsidP="00C86A14">
            <w:pPr>
              <w:shd w:val="clear" w:color="auto" w:fill="FFFFFF"/>
              <w:spacing w:after="100" w:afterAutospacing="1" w:line="360" w:lineRule="auto"/>
              <w:jc w:val="both"/>
              <w:rPr>
                <w:rFonts w:ascii="Arial" w:eastAsia="Arial Unicode MS" w:hAnsi="Arial" w:cs="Arial"/>
                <w:b/>
                <w:sz w:val="24"/>
                <w:szCs w:val="24"/>
                <w:lang w:eastAsia="es-CO"/>
              </w:rPr>
            </w:pPr>
            <w:r w:rsidRPr="00C86A14">
              <w:rPr>
                <w:rFonts w:ascii="Arial" w:eastAsia="Arial Unicode MS" w:hAnsi="Arial" w:cs="Arial"/>
                <w:b/>
                <w:sz w:val="24"/>
                <w:szCs w:val="24"/>
                <w:lang w:eastAsia="es-CO"/>
              </w:rPr>
              <w:t>- Charles Darwin</w:t>
            </w:r>
            <w:del w:id="214" w:author="María" w:date="2015-09-19T00:43:00Z">
              <w:r w:rsidRPr="00C86A14" w:rsidDel="007125CF">
                <w:rPr>
                  <w:rFonts w:ascii="Arial" w:eastAsia="Arial Unicode MS" w:hAnsi="Arial" w:cs="Arial"/>
                  <w:b/>
                  <w:sz w:val="24"/>
                  <w:szCs w:val="24"/>
                  <w:lang w:eastAsia="es-CO"/>
                </w:rPr>
                <w:delText>:</w:delText>
              </w:r>
            </w:del>
          </w:p>
          <w:p w14:paraId="3712E60F" w14:textId="77777777"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¿En qué consiste la teoría de la selección natural?</w:t>
            </w:r>
          </w:p>
          <w:p w14:paraId="6B109FDE" w14:textId="0651ADFC" w:rsidR="004771A8" w:rsidRPr="00C86A14" w:rsidRDefault="00F70ABF"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lastRenderedPageBreak/>
              <w:t xml:space="preserve">- ¿Crees </w:t>
            </w:r>
            <w:r w:rsidR="004771A8" w:rsidRPr="00C86A14">
              <w:rPr>
                <w:rFonts w:ascii="Arial" w:eastAsia="Arial Unicode MS" w:hAnsi="Arial" w:cs="Arial"/>
                <w:sz w:val="24"/>
                <w:szCs w:val="24"/>
                <w:lang w:eastAsia="es-CO"/>
              </w:rPr>
              <w:t>que fue aceptada en aquella época?</w:t>
            </w:r>
          </w:p>
          <w:p w14:paraId="77D2005B" w14:textId="77777777" w:rsidR="004771A8" w:rsidRPr="00C86A14" w:rsidRDefault="004771A8" w:rsidP="00C86A14">
            <w:pPr>
              <w:shd w:val="clear" w:color="auto" w:fill="FFFFFF"/>
              <w:spacing w:after="100" w:afterAutospacing="1" w:line="360" w:lineRule="auto"/>
              <w:jc w:val="both"/>
              <w:rPr>
                <w:rFonts w:ascii="Arial" w:eastAsia="Arial Unicode MS" w:hAnsi="Arial" w:cs="Arial"/>
                <w:b/>
                <w:sz w:val="24"/>
                <w:szCs w:val="24"/>
                <w:lang w:eastAsia="es-CO"/>
              </w:rPr>
            </w:pPr>
            <w:r w:rsidRPr="00C86A14">
              <w:rPr>
                <w:rFonts w:ascii="Arial" w:eastAsia="Arial Unicode MS" w:hAnsi="Arial" w:cs="Arial"/>
                <w:b/>
                <w:sz w:val="24"/>
                <w:szCs w:val="24"/>
                <w:lang w:eastAsia="es-CO"/>
              </w:rPr>
              <w:t>- Galileo Galilei</w:t>
            </w:r>
            <w:del w:id="215" w:author="María" w:date="2015-09-19T00:43:00Z">
              <w:r w:rsidRPr="00C86A14" w:rsidDel="007125CF">
                <w:rPr>
                  <w:rFonts w:ascii="Arial" w:eastAsia="Arial Unicode MS" w:hAnsi="Arial" w:cs="Arial"/>
                  <w:b/>
                  <w:sz w:val="24"/>
                  <w:szCs w:val="24"/>
                  <w:lang w:eastAsia="es-CO"/>
                </w:rPr>
                <w:delText>:</w:delText>
              </w:r>
            </w:del>
          </w:p>
          <w:p w14:paraId="4E6494E0" w14:textId="77777777"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¿Qué es la Vía Láctea?</w:t>
            </w:r>
          </w:p>
          <w:p w14:paraId="03B02BEC" w14:textId="77777777"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¿Y la constelación de Orión?</w:t>
            </w:r>
          </w:p>
          <w:p w14:paraId="068C6023" w14:textId="52875095" w:rsidR="00F70ABF" w:rsidRPr="00C86A14" w:rsidRDefault="00F70ABF"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¿Cuál es la relación de Galileo con el método científico?</w:t>
            </w:r>
          </w:p>
          <w:p w14:paraId="1891A858" w14:textId="77777777" w:rsidR="004771A8" w:rsidRPr="00C86A14" w:rsidRDefault="004771A8" w:rsidP="00C86A14">
            <w:pPr>
              <w:shd w:val="clear" w:color="auto" w:fill="FFFFFF"/>
              <w:spacing w:after="100" w:afterAutospacing="1" w:line="360" w:lineRule="auto"/>
              <w:jc w:val="both"/>
              <w:rPr>
                <w:rFonts w:ascii="Arial" w:eastAsia="Arial Unicode MS" w:hAnsi="Arial" w:cs="Arial"/>
                <w:b/>
                <w:sz w:val="24"/>
                <w:szCs w:val="24"/>
                <w:lang w:eastAsia="es-CO"/>
              </w:rPr>
            </w:pPr>
            <w:r w:rsidRPr="00C86A14">
              <w:rPr>
                <w:rFonts w:ascii="Arial" w:eastAsia="Arial Unicode MS" w:hAnsi="Arial" w:cs="Arial"/>
                <w:b/>
                <w:sz w:val="24"/>
                <w:szCs w:val="24"/>
                <w:lang w:eastAsia="es-CO"/>
              </w:rPr>
              <w:t>- Arquímedes</w:t>
            </w:r>
            <w:del w:id="216" w:author="María" w:date="2015-09-19T00:44:00Z">
              <w:r w:rsidRPr="00C86A14" w:rsidDel="007125CF">
                <w:rPr>
                  <w:rFonts w:ascii="Arial" w:eastAsia="Arial Unicode MS" w:hAnsi="Arial" w:cs="Arial"/>
                  <w:b/>
                  <w:sz w:val="24"/>
                  <w:szCs w:val="24"/>
                  <w:lang w:eastAsia="es-CO"/>
                </w:rPr>
                <w:delText>:</w:delText>
              </w:r>
            </w:del>
          </w:p>
          <w:p w14:paraId="26F406DF" w14:textId="77777777"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¿En qué consiste el principio de la palanca?</w:t>
            </w:r>
          </w:p>
          <w:p w14:paraId="7AB856C0" w14:textId="77777777"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¿Cuáles son los fundamentos de la hidrostática?</w:t>
            </w:r>
          </w:p>
          <w:p w14:paraId="0CE4F75E" w14:textId="77777777" w:rsidR="004771A8" w:rsidRPr="00C86A14" w:rsidRDefault="004771A8" w:rsidP="00C86A14">
            <w:pPr>
              <w:shd w:val="clear" w:color="auto" w:fill="FFFFFF"/>
              <w:spacing w:after="100" w:afterAutospacing="1" w:line="360" w:lineRule="auto"/>
              <w:jc w:val="both"/>
              <w:rPr>
                <w:rFonts w:ascii="Arial" w:eastAsia="Arial Unicode MS" w:hAnsi="Arial" w:cs="Arial"/>
                <w:b/>
                <w:sz w:val="24"/>
                <w:szCs w:val="24"/>
                <w:lang w:eastAsia="es-CO"/>
              </w:rPr>
            </w:pPr>
            <w:r w:rsidRPr="00C86A14">
              <w:rPr>
                <w:rFonts w:ascii="Arial" w:eastAsia="Arial Unicode MS" w:hAnsi="Arial" w:cs="Arial"/>
                <w:b/>
                <w:sz w:val="24"/>
                <w:szCs w:val="24"/>
                <w:lang w:eastAsia="es-CO"/>
              </w:rPr>
              <w:t>- Johannes Kepler</w:t>
            </w:r>
            <w:del w:id="217" w:author="María" w:date="2015-09-19T00:44:00Z">
              <w:r w:rsidRPr="00C86A14" w:rsidDel="007125CF">
                <w:rPr>
                  <w:rFonts w:ascii="Arial" w:eastAsia="Arial Unicode MS" w:hAnsi="Arial" w:cs="Arial"/>
                  <w:b/>
                  <w:sz w:val="24"/>
                  <w:szCs w:val="24"/>
                  <w:lang w:eastAsia="es-CO"/>
                </w:rPr>
                <w:delText>:</w:delText>
              </w:r>
            </w:del>
          </w:p>
          <w:p w14:paraId="46F28F1D" w14:textId="11F0D4ED"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¿C</w:t>
            </w:r>
            <w:r w:rsidR="00F70ABF" w:rsidRPr="00C86A14">
              <w:rPr>
                <w:rFonts w:ascii="Arial" w:eastAsia="Arial Unicode MS" w:hAnsi="Arial" w:cs="Arial"/>
                <w:sz w:val="24"/>
                <w:szCs w:val="24"/>
                <w:lang w:eastAsia="es-CO"/>
              </w:rPr>
              <w:t>onsideras</w:t>
            </w:r>
            <w:r w:rsidRPr="00C86A14">
              <w:rPr>
                <w:rFonts w:ascii="Arial" w:eastAsia="Arial Unicode MS" w:hAnsi="Arial" w:cs="Arial"/>
                <w:sz w:val="24"/>
                <w:szCs w:val="24"/>
                <w:lang w:eastAsia="es-CO"/>
              </w:rPr>
              <w:t xml:space="preserve"> que fue revolucionaria la ley que estableció los movimientos de los planetas alrededor del Sol? ¿Por qué?</w:t>
            </w:r>
          </w:p>
          <w:p w14:paraId="62692DB0" w14:textId="77777777" w:rsidR="004771A8" w:rsidRPr="00C86A14" w:rsidRDefault="004771A8" w:rsidP="00C86A14">
            <w:pPr>
              <w:shd w:val="clear" w:color="auto" w:fill="FFFFFF"/>
              <w:spacing w:after="100" w:afterAutospacing="1" w:line="360" w:lineRule="auto"/>
              <w:jc w:val="both"/>
              <w:rPr>
                <w:rFonts w:ascii="Arial" w:eastAsia="Arial Unicode MS" w:hAnsi="Arial" w:cs="Arial"/>
                <w:b/>
                <w:sz w:val="24"/>
                <w:szCs w:val="24"/>
                <w:lang w:eastAsia="es-CO"/>
              </w:rPr>
            </w:pPr>
            <w:r w:rsidRPr="00C86A14">
              <w:rPr>
                <w:rFonts w:ascii="Arial" w:eastAsia="Arial Unicode MS" w:hAnsi="Arial" w:cs="Arial"/>
                <w:b/>
                <w:sz w:val="24"/>
                <w:szCs w:val="24"/>
                <w:lang w:eastAsia="es-CO"/>
              </w:rPr>
              <w:t>- Nicolás Copérnico</w:t>
            </w:r>
            <w:del w:id="218" w:author="María" w:date="2015-09-19T00:44:00Z">
              <w:r w:rsidRPr="00C86A14" w:rsidDel="007125CF">
                <w:rPr>
                  <w:rFonts w:ascii="Arial" w:eastAsia="Arial Unicode MS" w:hAnsi="Arial" w:cs="Arial"/>
                  <w:b/>
                  <w:sz w:val="24"/>
                  <w:szCs w:val="24"/>
                  <w:lang w:eastAsia="es-CO"/>
                </w:rPr>
                <w:delText>:</w:delText>
              </w:r>
            </w:del>
          </w:p>
          <w:p w14:paraId="780AB730" w14:textId="77777777" w:rsidR="004771A8" w:rsidRPr="00C86A14" w:rsidRDefault="004771A8"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 ¿Qué es el sistema solar?</w:t>
            </w:r>
          </w:p>
          <w:p w14:paraId="5F253DD2" w14:textId="3AAACE3C" w:rsidR="00F70ABF" w:rsidRPr="00C86A14" w:rsidRDefault="00F70ABF" w:rsidP="00C86A14">
            <w:pPr>
              <w:shd w:val="clear" w:color="auto" w:fill="FFFFFF"/>
              <w:spacing w:after="100" w:afterAutospacing="1" w:line="360" w:lineRule="auto"/>
              <w:jc w:val="both"/>
              <w:rPr>
                <w:rFonts w:ascii="Arial" w:eastAsia="Arial Unicode MS" w:hAnsi="Arial" w:cs="Arial"/>
                <w:sz w:val="24"/>
                <w:szCs w:val="24"/>
                <w:lang w:eastAsia="es-CO"/>
              </w:rPr>
            </w:pPr>
            <w:r w:rsidRPr="00C86A14">
              <w:rPr>
                <w:rFonts w:ascii="Arial" w:eastAsia="Arial Unicode MS" w:hAnsi="Arial" w:cs="Arial"/>
                <w:sz w:val="24"/>
                <w:szCs w:val="24"/>
                <w:lang w:eastAsia="es-CO"/>
              </w:rPr>
              <w:t>-¿Qué sabemos hoy en día de la estructura del sistema solar?</w:t>
            </w:r>
          </w:p>
          <w:p w14:paraId="299D90FA" w14:textId="5425356F" w:rsidR="00CF3B89" w:rsidRPr="00C86A14" w:rsidRDefault="00CF3B89" w:rsidP="00C86A14">
            <w:pPr>
              <w:spacing w:line="360" w:lineRule="auto"/>
              <w:jc w:val="both"/>
              <w:rPr>
                <w:rFonts w:ascii="Arial" w:eastAsia="Arial Unicode MS" w:hAnsi="Arial" w:cs="Arial"/>
                <w:b/>
                <w:sz w:val="24"/>
                <w:szCs w:val="24"/>
              </w:rPr>
            </w:pPr>
            <w:r w:rsidRPr="00C86A14">
              <w:rPr>
                <w:rFonts w:ascii="Arial" w:eastAsia="Arial Unicode MS" w:hAnsi="Arial" w:cs="Arial"/>
                <w:b/>
                <w:sz w:val="24"/>
                <w:szCs w:val="24"/>
              </w:rPr>
              <w:t>Después de la presentación</w:t>
            </w:r>
            <w:del w:id="219" w:author="María" w:date="2015-09-19T00:44:00Z">
              <w:r w:rsidRPr="00C86A14" w:rsidDel="007125CF">
                <w:rPr>
                  <w:rFonts w:ascii="Arial" w:eastAsia="Arial Unicode MS" w:hAnsi="Arial" w:cs="Arial"/>
                  <w:b/>
                  <w:sz w:val="24"/>
                  <w:szCs w:val="24"/>
                </w:rPr>
                <w:delText>:</w:delText>
              </w:r>
            </w:del>
          </w:p>
          <w:p w14:paraId="5CB0AD2B" w14:textId="4315AB8F" w:rsidR="004771A8" w:rsidRPr="00C86A14" w:rsidRDefault="004771A8" w:rsidP="00C86A14">
            <w:pPr>
              <w:pStyle w:val="Normal3"/>
              <w:shd w:val="clear" w:color="auto" w:fill="FFFFFF"/>
              <w:spacing w:before="0" w:beforeAutospacing="0" w:line="360" w:lineRule="auto"/>
              <w:jc w:val="both"/>
              <w:rPr>
                <w:rFonts w:ascii="Arial" w:eastAsia="Arial Unicode MS" w:hAnsi="Arial" w:cs="Arial"/>
              </w:rPr>
            </w:pPr>
            <w:r w:rsidRPr="00C86A14">
              <w:rPr>
                <w:rFonts w:ascii="Arial" w:eastAsia="Arial Unicode MS" w:hAnsi="Arial" w:cs="Arial"/>
              </w:rPr>
              <w:t xml:space="preserve">Para profundizar en el tema, </w:t>
            </w:r>
            <w:del w:id="220" w:author="María" w:date="2015-09-19T00:44:00Z">
              <w:r w:rsidRPr="00C86A14" w:rsidDel="007125CF">
                <w:rPr>
                  <w:rFonts w:ascii="Arial" w:eastAsia="Arial Unicode MS" w:hAnsi="Arial" w:cs="Arial"/>
                </w:rPr>
                <w:delText>se puede proponer</w:delText>
              </w:r>
            </w:del>
            <w:ins w:id="221" w:author="María" w:date="2015-09-19T00:44:00Z">
              <w:r w:rsidR="007125CF">
                <w:rPr>
                  <w:rFonts w:ascii="Arial" w:eastAsia="Arial Unicode MS" w:hAnsi="Arial" w:cs="Arial"/>
                </w:rPr>
                <w:t>proponga</w:t>
              </w:r>
            </w:ins>
            <w:r w:rsidRPr="00C86A14">
              <w:rPr>
                <w:rFonts w:ascii="Arial" w:eastAsia="Arial Unicode MS" w:hAnsi="Arial" w:cs="Arial"/>
              </w:rPr>
              <w:t xml:space="preserve"> a los </w:t>
            </w:r>
            <w:del w:id="222" w:author="María" w:date="2015-09-18T11:39:00Z">
              <w:r w:rsidRPr="00C86A14" w:rsidDel="001643D3">
                <w:rPr>
                  <w:rFonts w:ascii="Arial" w:eastAsia="Arial Unicode MS" w:hAnsi="Arial" w:cs="Arial"/>
                </w:rPr>
                <w:delText>alumno</w:delText>
              </w:r>
            </w:del>
            <w:ins w:id="223" w:author="María" w:date="2015-09-18T11:39:00Z">
              <w:r w:rsidR="001643D3">
                <w:rPr>
                  <w:rFonts w:ascii="Arial" w:eastAsia="Arial Unicode MS" w:hAnsi="Arial" w:cs="Arial"/>
                </w:rPr>
                <w:t>estudiante</w:t>
              </w:r>
            </w:ins>
            <w:r w:rsidRPr="00C86A14">
              <w:rPr>
                <w:rFonts w:ascii="Arial" w:eastAsia="Arial Unicode MS" w:hAnsi="Arial" w:cs="Arial"/>
              </w:rPr>
              <w:t>s que redacten un breve trabajo que exponga el descubrimiento que consideren más importante de los mostrados en el interactivo. El trabajo deberá incluir un párrafo final que presente la defensa de su opinión y se devolverá corregido al cabo de unos días.</w:t>
            </w:r>
          </w:p>
          <w:p w14:paraId="00F03A45" w14:textId="554A0C5F" w:rsidR="004771A8" w:rsidRPr="00C86A14" w:rsidRDefault="004771A8" w:rsidP="00C86A14">
            <w:pPr>
              <w:pStyle w:val="Normal3"/>
              <w:shd w:val="clear" w:color="auto" w:fill="FFFFFF"/>
              <w:spacing w:before="0" w:beforeAutospacing="0" w:line="360" w:lineRule="auto"/>
              <w:jc w:val="both"/>
              <w:rPr>
                <w:rFonts w:ascii="Arial" w:eastAsia="Arial Unicode MS" w:hAnsi="Arial" w:cs="Arial"/>
              </w:rPr>
            </w:pPr>
            <w:r w:rsidRPr="00C86A14">
              <w:rPr>
                <w:rFonts w:ascii="Arial" w:eastAsia="Arial Unicode MS" w:hAnsi="Arial" w:cs="Arial"/>
              </w:rPr>
              <w:t xml:space="preserve">La vida de los científicos, sus descubrimientos y los sucesos que </w:t>
            </w:r>
            <w:r w:rsidR="00F70ABF" w:rsidRPr="00C86A14">
              <w:rPr>
                <w:rFonts w:ascii="Arial" w:eastAsia="Arial Unicode MS" w:hAnsi="Arial" w:cs="Arial"/>
              </w:rPr>
              <w:lastRenderedPageBreak/>
              <w:t>tuvieron que</w:t>
            </w:r>
            <w:r w:rsidRPr="00C86A14">
              <w:rPr>
                <w:rFonts w:ascii="Arial" w:eastAsia="Arial Unicode MS" w:hAnsi="Arial" w:cs="Arial"/>
              </w:rPr>
              <w:t xml:space="preserve"> vivir servirían también para plantear un debate en clase sobre la evolución de la ciencia a lo largo de la historia. Comentar</w:t>
            </w:r>
            <w:ins w:id="224" w:author="María" w:date="2015-09-19T00:46:00Z">
              <w:r w:rsidR="007125CF">
                <w:rPr>
                  <w:rFonts w:ascii="Arial" w:eastAsia="Arial Unicode MS" w:hAnsi="Arial" w:cs="Arial"/>
                </w:rPr>
                <w:t>,</w:t>
              </w:r>
            </w:ins>
            <w:r w:rsidRPr="00C86A14">
              <w:rPr>
                <w:rFonts w:ascii="Arial" w:eastAsia="Arial Unicode MS" w:hAnsi="Arial" w:cs="Arial"/>
              </w:rPr>
              <w:t xml:space="preserve"> por ejemplo, los problemas que Copérnico tuvo </w:t>
            </w:r>
            <w:ins w:id="225" w:author="María" w:date="2015-09-19T00:47:00Z">
              <w:r w:rsidR="007125CF" w:rsidRPr="00C86A14">
                <w:rPr>
                  <w:rFonts w:ascii="Arial" w:eastAsia="Arial Unicode MS" w:hAnsi="Arial" w:cs="Arial"/>
                </w:rPr>
                <w:t xml:space="preserve">con la Iglesia </w:t>
              </w:r>
            </w:ins>
            <w:r w:rsidRPr="00C86A14">
              <w:rPr>
                <w:rFonts w:ascii="Arial" w:eastAsia="Arial Unicode MS" w:hAnsi="Arial" w:cs="Arial"/>
              </w:rPr>
              <w:t>al presentar su teoría</w:t>
            </w:r>
            <w:del w:id="226" w:author="María" w:date="2015-09-19T00:47:00Z">
              <w:r w:rsidRPr="00C86A14" w:rsidDel="007125CF">
                <w:rPr>
                  <w:rFonts w:ascii="Arial" w:eastAsia="Arial Unicode MS" w:hAnsi="Arial" w:cs="Arial"/>
                </w:rPr>
                <w:delText xml:space="preserve"> con la Iglesia</w:delText>
              </w:r>
            </w:del>
            <w:del w:id="227" w:author="María" w:date="2015-09-19T00:46:00Z">
              <w:r w:rsidRPr="00C86A14" w:rsidDel="007125CF">
                <w:rPr>
                  <w:rFonts w:ascii="Arial" w:eastAsia="Arial Unicode MS" w:hAnsi="Arial" w:cs="Arial"/>
                </w:rPr>
                <w:delText xml:space="preserve"> de entonces</w:delText>
              </w:r>
            </w:del>
            <w:r w:rsidRPr="00C86A14">
              <w:rPr>
                <w:rFonts w:ascii="Arial" w:eastAsia="Arial Unicode MS" w:hAnsi="Arial" w:cs="Arial"/>
              </w:rPr>
              <w:t>, sería un tema destacable.</w:t>
            </w:r>
          </w:p>
          <w:p w14:paraId="1AF80EE8" w14:textId="14C9695D" w:rsidR="004771A8" w:rsidRPr="00C86A14" w:rsidRDefault="004771A8" w:rsidP="00C86A14">
            <w:pPr>
              <w:pStyle w:val="Normal3"/>
              <w:shd w:val="clear" w:color="auto" w:fill="FFFFFF"/>
              <w:spacing w:before="0" w:beforeAutospacing="0" w:line="360" w:lineRule="auto"/>
              <w:jc w:val="both"/>
              <w:rPr>
                <w:rFonts w:ascii="Arial" w:eastAsia="Arial Unicode MS" w:hAnsi="Arial" w:cs="Arial"/>
              </w:rPr>
            </w:pPr>
            <w:r w:rsidRPr="00C86A14">
              <w:rPr>
                <w:rFonts w:ascii="Arial" w:eastAsia="Arial Unicode MS" w:hAnsi="Arial" w:cs="Arial"/>
              </w:rPr>
              <w:t xml:space="preserve">Como en otros recursos de este mismo tema, además de la </w:t>
            </w:r>
            <w:r w:rsidRPr="00C86A14">
              <w:rPr>
                <w:rStyle w:val="negrita"/>
                <w:rFonts w:ascii="Arial" w:eastAsia="Arial Unicode MS" w:hAnsi="Arial" w:cs="Arial"/>
              </w:rPr>
              <w:t>competencia en el conocimiento y la interacción con el mundo físico</w:t>
            </w:r>
            <w:r w:rsidRPr="00C86A14">
              <w:rPr>
                <w:rFonts w:ascii="Arial" w:eastAsia="Arial Unicode MS" w:hAnsi="Arial" w:cs="Arial"/>
              </w:rPr>
              <w:t>, en este recurso se trabaja la</w:t>
            </w:r>
            <w:r w:rsidRPr="00C86A14">
              <w:rPr>
                <w:rStyle w:val="apple-converted-space"/>
                <w:rFonts w:ascii="Arial" w:eastAsia="Arial Unicode MS" w:hAnsi="Arial" w:cs="Arial"/>
              </w:rPr>
              <w:t> </w:t>
            </w:r>
            <w:r w:rsidRPr="00C86A14">
              <w:rPr>
                <w:rStyle w:val="negrita"/>
                <w:rFonts w:ascii="Arial" w:eastAsia="Arial Unicode MS" w:hAnsi="Arial" w:cs="Arial"/>
              </w:rPr>
              <w:t>competencia social y ciudadana</w:t>
            </w:r>
            <w:r w:rsidRPr="00C86A14">
              <w:rPr>
                <w:rFonts w:ascii="Arial" w:eastAsia="Arial Unicode MS" w:hAnsi="Arial" w:cs="Arial"/>
              </w:rPr>
              <w:t xml:space="preserve">, al estudiarse no solo los avances científicos sino a sus protagonistas y la época </w:t>
            </w:r>
            <w:del w:id="228" w:author="María" w:date="2015-09-19T00:50:00Z">
              <w:r w:rsidRPr="00C86A14" w:rsidDel="007125CF">
                <w:rPr>
                  <w:rFonts w:ascii="Arial" w:eastAsia="Arial Unicode MS" w:hAnsi="Arial" w:cs="Arial"/>
                </w:rPr>
                <w:delText xml:space="preserve">en </w:delText>
              </w:r>
            </w:del>
            <w:r w:rsidRPr="00C86A14">
              <w:rPr>
                <w:rFonts w:ascii="Arial" w:eastAsia="Arial Unicode MS" w:hAnsi="Arial" w:cs="Arial"/>
              </w:rPr>
              <w:t>que les tocó vivir.</w:t>
            </w:r>
          </w:p>
          <w:p w14:paraId="7D7D945D" w14:textId="17652F16" w:rsidR="004771A8" w:rsidRPr="00C86A14" w:rsidRDefault="004771A8" w:rsidP="00BE0646">
            <w:pPr>
              <w:pStyle w:val="Normal3"/>
              <w:shd w:val="clear" w:color="auto" w:fill="FFFFFF"/>
              <w:spacing w:before="0" w:beforeAutospacing="0" w:line="360" w:lineRule="auto"/>
              <w:jc w:val="both"/>
              <w:rPr>
                <w:rFonts w:ascii="Arial" w:eastAsia="Arial Unicode MS" w:hAnsi="Arial" w:cs="Arial"/>
                <w:color w:val="0D3158"/>
              </w:rPr>
            </w:pPr>
            <w:r w:rsidRPr="00C86A14">
              <w:rPr>
                <w:rFonts w:ascii="Arial" w:eastAsia="Arial Unicode MS" w:hAnsi="Arial" w:cs="Arial"/>
              </w:rPr>
              <w:t>Si se desea realizar una actividad adicional,</w:t>
            </w:r>
            <w:r w:rsidR="00F70ABF" w:rsidRPr="00C86A14">
              <w:rPr>
                <w:rFonts w:ascii="Arial" w:eastAsia="Arial Unicode MS" w:hAnsi="Arial" w:cs="Arial"/>
              </w:rPr>
              <w:t xml:space="preserve"> </w:t>
            </w:r>
            <w:del w:id="229" w:author="María" w:date="2015-09-19T00:51:00Z">
              <w:r w:rsidR="00F70ABF" w:rsidRPr="00C86A14" w:rsidDel="00BE0646">
                <w:rPr>
                  <w:rFonts w:ascii="Arial" w:eastAsia="Arial Unicode MS" w:hAnsi="Arial" w:cs="Arial"/>
                </w:rPr>
                <w:delText xml:space="preserve">a </w:delText>
              </w:r>
            </w:del>
            <w:ins w:id="230" w:author="María" w:date="2015-09-19T00:51:00Z">
              <w:r w:rsidR="00BE0646">
                <w:rPr>
                  <w:rFonts w:ascii="Arial" w:eastAsia="Arial Unicode MS" w:hAnsi="Arial" w:cs="Arial"/>
                </w:rPr>
                <w:t>de</w:t>
              </w:r>
              <w:r w:rsidR="00BE0646" w:rsidRPr="00C86A14">
                <w:rPr>
                  <w:rFonts w:ascii="Arial" w:eastAsia="Arial Unicode MS" w:hAnsi="Arial" w:cs="Arial"/>
                </w:rPr>
                <w:t xml:space="preserve"> </w:t>
              </w:r>
            </w:ins>
            <w:r w:rsidR="00F70ABF" w:rsidRPr="00C86A14">
              <w:rPr>
                <w:rFonts w:ascii="Arial" w:eastAsia="Arial Unicode MS" w:hAnsi="Arial" w:cs="Arial"/>
              </w:rPr>
              <w:t xml:space="preserve">manera </w:t>
            </w:r>
            <w:del w:id="231" w:author="María" w:date="2015-09-19T00:51:00Z">
              <w:r w:rsidR="00F70ABF" w:rsidRPr="00C86A14" w:rsidDel="00BE0646">
                <w:rPr>
                  <w:rFonts w:ascii="Arial" w:eastAsia="Arial Unicode MS" w:hAnsi="Arial" w:cs="Arial"/>
                </w:rPr>
                <w:delText xml:space="preserve">de </w:delText>
              </w:r>
            </w:del>
            <w:r w:rsidR="00F70ABF" w:rsidRPr="00C86A14">
              <w:rPr>
                <w:rFonts w:ascii="Arial" w:eastAsia="Arial Unicode MS" w:hAnsi="Arial" w:cs="Arial"/>
              </w:rPr>
              <w:t>lúdica,</w:t>
            </w:r>
            <w:r w:rsidRPr="00C86A14">
              <w:rPr>
                <w:rFonts w:ascii="Arial" w:eastAsia="Arial Unicode MS" w:hAnsi="Arial" w:cs="Arial"/>
              </w:rPr>
              <w:t xml:space="preserve"> vale la pena acceder a este enlace del Instituto Nacional de Tecnologías Educativas y de Formación del Profesorado (INTEF) y resolver </w:t>
            </w:r>
            <w:r w:rsidR="00F70ABF" w:rsidRPr="00C86A14">
              <w:rPr>
                <w:rFonts w:ascii="Arial" w:eastAsia="Arial Unicode MS" w:hAnsi="Arial" w:cs="Arial"/>
              </w:rPr>
              <w:t>el famoso acertijo</w:t>
            </w:r>
            <w:r w:rsidRPr="00C86A14">
              <w:rPr>
                <w:rFonts w:ascii="Arial" w:eastAsia="Arial Unicode MS" w:hAnsi="Arial" w:cs="Arial"/>
              </w:rPr>
              <w:t xml:space="preserve"> de Einstein</w:t>
            </w:r>
            <w:r w:rsidR="00F70ABF" w:rsidRPr="00C86A14">
              <w:rPr>
                <w:rFonts w:ascii="Arial" w:eastAsia="Arial Unicode MS" w:hAnsi="Arial" w:cs="Arial"/>
              </w:rPr>
              <w:t xml:space="preserve"> [VER] (</w:t>
            </w:r>
            <w:hyperlink r:id="rId86" w:history="1">
              <w:r w:rsidR="00F70ABF" w:rsidRPr="00C86A14">
                <w:rPr>
                  <w:rStyle w:val="Hipervnculo"/>
                  <w:rFonts w:ascii="Arial" w:eastAsia="Arial Unicode MS" w:hAnsi="Arial" w:cs="Arial"/>
                </w:rPr>
                <w:t>http://ntic.educacion.es/w3/eos/MaterialesEducativos/mem2003/logica/logica/actividades/juegos/juegoeinstein.html</w:t>
              </w:r>
            </w:hyperlink>
            <w:r w:rsidR="00F70ABF" w:rsidRPr="00C86A14">
              <w:rPr>
                <w:rFonts w:ascii="Arial" w:eastAsia="Arial Unicode MS" w:hAnsi="Arial" w:cs="Arial"/>
              </w:rPr>
              <w:t xml:space="preserve"> ).</w:t>
            </w:r>
            <w:r w:rsidRPr="00C86A14">
              <w:rPr>
                <w:rFonts w:ascii="Arial" w:eastAsia="Arial Unicode MS" w:hAnsi="Arial" w:cs="Arial"/>
              </w:rPr>
              <w:t xml:space="preserve"> </w:t>
            </w:r>
          </w:p>
        </w:tc>
      </w:tr>
      <w:tr w:rsidR="00CF3B89" w:rsidRPr="00C86A14" w14:paraId="2023B43C"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B4D548" w14:textId="77777777" w:rsidR="00CF3B89" w:rsidRPr="00C86A14" w:rsidRDefault="00CF3B89"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66F723" w14:textId="5DED8256" w:rsidR="00CF3B89" w:rsidRPr="00C86A14" w:rsidRDefault="00524BB9"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Algunos científicos notables</w:t>
            </w:r>
          </w:p>
        </w:tc>
      </w:tr>
      <w:tr w:rsidR="00CF3B89" w:rsidRPr="00C86A14" w14:paraId="1796589F"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C63652" w14:textId="77777777" w:rsidR="00CF3B89" w:rsidRPr="00C86A14" w:rsidRDefault="00CF3B89"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1E9712" w14:textId="2D70349E" w:rsidR="00CF3B89" w:rsidRPr="00C86A14" w:rsidRDefault="00524BB9" w:rsidP="00C86A14">
            <w:pPr>
              <w:spacing w:line="360" w:lineRule="auto"/>
              <w:jc w:val="both"/>
              <w:rPr>
                <w:rFonts w:ascii="Arial" w:eastAsia="Arial Unicode MS" w:hAnsi="Arial" w:cs="Arial"/>
                <w:sz w:val="24"/>
                <w:szCs w:val="24"/>
              </w:rPr>
            </w:pPr>
            <w:r w:rsidRPr="00C86A14">
              <w:rPr>
                <w:rFonts w:ascii="Arial" w:eastAsia="Arial Unicode MS" w:hAnsi="Arial" w:cs="Arial"/>
                <w:sz w:val="24"/>
                <w:szCs w:val="24"/>
              </w:rPr>
              <w:t xml:space="preserve">Interactivo cuyo objetivo es presentar quiénes fueron los científicos más destacados de todos los tiempos y qué logros alcanzaron. </w:t>
            </w:r>
          </w:p>
        </w:tc>
      </w:tr>
    </w:tbl>
    <w:p w14:paraId="1814F8CE" w14:textId="77777777" w:rsidR="00CF3B89" w:rsidRPr="00C86A14" w:rsidRDefault="00CF3B89" w:rsidP="00C86A14">
      <w:pPr>
        <w:tabs>
          <w:tab w:val="right" w:pos="8498"/>
        </w:tabs>
        <w:spacing w:after="0" w:line="360" w:lineRule="auto"/>
        <w:rPr>
          <w:rFonts w:ascii="Arial" w:eastAsia="Arial Unicode MS" w:hAnsi="Arial" w:cs="Arial"/>
          <w:sz w:val="24"/>
          <w:szCs w:val="24"/>
          <w:highlight w:val="yellow"/>
        </w:rPr>
      </w:pPr>
    </w:p>
    <w:p w14:paraId="65DF909F" w14:textId="77777777" w:rsidR="001B6BCD" w:rsidRPr="00C86A14" w:rsidRDefault="001B6BCD" w:rsidP="00C86A14">
      <w:pPr>
        <w:tabs>
          <w:tab w:val="right" w:pos="8498"/>
        </w:tabs>
        <w:spacing w:after="0" w:line="360" w:lineRule="auto"/>
        <w:rPr>
          <w:rFonts w:ascii="Arial" w:eastAsia="Arial Unicode MS" w:hAnsi="Arial" w:cs="Arial"/>
          <w:sz w:val="24"/>
          <w:szCs w:val="24"/>
          <w:highlight w:val="yellow"/>
        </w:rPr>
      </w:pPr>
    </w:p>
    <w:tbl>
      <w:tblPr>
        <w:tblStyle w:val="Tablaconcuadrcula"/>
        <w:tblW w:w="0" w:type="auto"/>
        <w:tblLook w:val="04A0" w:firstRow="1" w:lastRow="0" w:firstColumn="1" w:lastColumn="0" w:noHBand="0" w:noVBand="1"/>
      </w:tblPr>
      <w:tblGrid>
        <w:gridCol w:w="2460"/>
        <w:gridCol w:w="6368"/>
      </w:tblGrid>
      <w:tr w:rsidR="000F4F95" w:rsidRPr="00C86A14" w14:paraId="26D42F31"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639EA08" w14:textId="77777777" w:rsidR="000F4F95" w:rsidRPr="00C86A14" w:rsidRDefault="000F4F95"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0F4F95" w:rsidRPr="00C86A14" w14:paraId="7ACF7867"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232F10" w14:textId="77777777" w:rsidR="000F4F95" w:rsidRPr="00C86A14" w:rsidRDefault="000F4F95"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D13E7F" w14:textId="0740A53E" w:rsidR="000F4F95" w:rsidRPr="00C86A14" w:rsidRDefault="000F4F95"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_REC290</w:t>
            </w:r>
          </w:p>
          <w:p w14:paraId="73576520" w14:textId="77777777" w:rsidR="000F4F95" w:rsidRPr="00C86A14" w:rsidRDefault="000F4F95" w:rsidP="00C86A14">
            <w:pPr>
              <w:spacing w:line="360" w:lineRule="auto"/>
              <w:jc w:val="both"/>
              <w:rPr>
                <w:rFonts w:ascii="Arial" w:eastAsia="Arial Unicode MS" w:hAnsi="Arial" w:cs="Arial"/>
                <w:b/>
                <w:color w:val="000000"/>
                <w:sz w:val="24"/>
                <w:szCs w:val="24"/>
              </w:rPr>
            </w:pPr>
          </w:p>
        </w:tc>
      </w:tr>
      <w:tr w:rsidR="000F4F95" w:rsidRPr="00C86A14" w14:paraId="65E8AFA5"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4B0A52" w14:textId="77777777" w:rsidR="000F4F95" w:rsidRPr="00C86A14" w:rsidRDefault="000F4F95"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D7ABDA" w14:textId="1FCC2FD8" w:rsidR="000F4F95" w:rsidRPr="00C86A14" w:rsidRDefault="000F4F95" w:rsidP="00BE0646">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3° ESO/Física y Química/La ciencia/6. La química: las transformaciones de la materia/Practica/Aprende acerca de los fenómenos físicos y </w:t>
            </w:r>
            <w:del w:id="232" w:author="María" w:date="2015-09-19T00:51:00Z">
              <w:r w:rsidRPr="00C86A14" w:rsidDel="00BE0646">
                <w:rPr>
                  <w:rFonts w:ascii="Arial" w:eastAsia="Arial Unicode MS" w:hAnsi="Arial" w:cs="Arial"/>
                  <w:sz w:val="24"/>
                  <w:szCs w:val="24"/>
                </w:rPr>
                <w:delText xml:space="preserve">los </w:delText>
              </w:r>
            </w:del>
            <w:r w:rsidRPr="00C86A14">
              <w:rPr>
                <w:rFonts w:ascii="Arial" w:eastAsia="Arial Unicode MS" w:hAnsi="Arial" w:cs="Arial"/>
                <w:sz w:val="24"/>
                <w:szCs w:val="24"/>
              </w:rPr>
              <w:t>químicos</w:t>
            </w:r>
          </w:p>
        </w:tc>
      </w:tr>
      <w:tr w:rsidR="000F4F95" w:rsidRPr="00C86A14" w14:paraId="2B3DCFB5"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A74AE6" w14:textId="77777777" w:rsidR="000F4F95" w:rsidRPr="00C86A14" w:rsidRDefault="000F4F95"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 xml:space="preserve">Cambio (descripción o capturas de </w:t>
            </w:r>
            <w:r w:rsidRPr="00C86A14">
              <w:rPr>
                <w:rFonts w:ascii="Arial" w:eastAsia="Arial Unicode MS" w:hAnsi="Arial" w:cs="Arial"/>
                <w:b/>
                <w:color w:val="000000"/>
                <w:sz w:val="24"/>
                <w:szCs w:val="24"/>
              </w:rPr>
              <w:lastRenderedPageBreak/>
              <w:t>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119FE" w14:textId="77777777" w:rsidR="000F4F95" w:rsidRPr="00C86A14" w:rsidRDefault="000F4F95" w:rsidP="00C86A14">
            <w:pPr>
              <w:spacing w:after="160" w:line="360" w:lineRule="auto"/>
              <w:jc w:val="both"/>
              <w:rPr>
                <w:rFonts w:ascii="Arial" w:eastAsia="Arial Unicode MS" w:hAnsi="Arial" w:cs="Arial"/>
                <w:color w:val="000000"/>
                <w:sz w:val="24"/>
                <w:szCs w:val="24"/>
              </w:rPr>
            </w:pPr>
          </w:p>
          <w:p w14:paraId="327F0735" w14:textId="77777777" w:rsidR="000F4F95" w:rsidRPr="00C86A14" w:rsidRDefault="000F4F95"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Sin cambio</w:t>
            </w:r>
          </w:p>
          <w:p w14:paraId="4E443F50" w14:textId="77777777" w:rsidR="000F4F95" w:rsidRPr="00C86A14" w:rsidRDefault="000F4F95" w:rsidP="00C86A14">
            <w:pPr>
              <w:spacing w:after="160" w:line="360" w:lineRule="auto"/>
              <w:jc w:val="both"/>
              <w:rPr>
                <w:rFonts w:ascii="Arial" w:eastAsia="Arial Unicode MS" w:hAnsi="Arial" w:cs="Arial"/>
                <w:color w:val="000000"/>
                <w:sz w:val="24"/>
                <w:szCs w:val="24"/>
              </w:rPr>
            </w:pPr>
          </w:p>
        </w:tc>
      </w:tr>
      <w:tr w:rsidR="000F4F95" w:rsidRPr="00C86A14" w14:paraId="34C2801E"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561EF4" w14:textId="77777777" w:rsidR="000F4F95" w:rsidRPr="00C86A14" w:rsidRDefault="000F4F95"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EE6C6D" w14:textId="77542491" w:rsidR="000F4F95" w:rsidRPr="00C86A14" w:rsidRDefault="000F4F95" w:rsidP="00BE0646">
            <w:pPr>
              <w:spacing w:after="160"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Aprende acerca de los fenómenos físicos y </w:t>
            </w:r>
            <w:del w:id="233" w:author="María" w:date="2015-09-19T00:51:00Z">
              <w:r w:rsidRPr="00C86A14" w:rsidDel="00BE0646">
                <w:rPr>
                  <w:rFonts w:ascii="Arial" w:eastAsia="Arial Unicode MS" w:hAnsi="Arial" w:cs="Arial"/>
                  <w:sz w:val="24"/>
                  <w:szCs w:val="24"/>
                </w:rPr>
                <w:delText xml:space="preserve">los </w:delText>
              </w:r>
            </w:del>
            <w:r w:rsidRPr="00C86A14">
              <w:rPr>
                <w:rFonts w:ascii="Arial" w:eastAsia="Arial Unicode MS" w:hAnsi="Arial" w:cs="Arial"/>
                <w:sz w:val="24"/>
                <w:szCs w:val="24"/>
              </w:rPr>
              <w:t>químicos</w:t>
            </w:r>
          </w:p>
        </w:tc>
      </w:tr>
      <w:tr w:rsidR="000F4F95" w:rsidRPr="00C86A14" w14:paraId="0BC5B6A5"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B9D5BE" w14:textId="77777777" w:rsidR="000F4F95" w:rsidRPr="00C86A14" w:rsidRDefault="000F4F95"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49A182" w14:textId="60DB217A" w:rsidR="000F4F95" w:rsidRPr="00C86A14" w:rsidRDefault="000F4F95"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para consolidar el aprendizaje de los conceptos de fenómeno físico y químico. </w:t>
            </w:r>
          </w:p>
        </w:tc>
      </w:tr>
    </w:tbl>
    <w:p w14:paraId="39F7E5DC" w14:textId="77777777" w:rsidR="000F4F95" w:rsidRPr="00C86A14" w:rsidRDefault="000F4F95" w:rsidP="00C86A14">
      <w:pPr>
        <w:tabs>
          <w:tab w:val="right" w:pos="8498"/>
        </w:tabs>
        <w:spacing w:after="0" w:line="360" w:lineRule="auto"/>
        <w:rPr>
          <w:rFonts w:ascii="Arial" w:eastAsia="Arial Unicode MS" w:hAnsi="Arial" w:cs="Arial"/>
          <w:sz w:val="24"/>
          <w:szCs w:val="24"/>
          <w:highlight w:val="yellow"/>
        </w:rPr>
      </w:pPr>
    </w:p>
    <w:p w14:paraId="7799B7A5" w14:textId="77777777" w:rsidR="00CF3B89" w:rsidRPr="00C86A14" w:rsidRDefault="00CF3B89" w:rsidP="00C86A14">
      <w:pPr>
        <w:tabs>
          <w:tab w:val="right" w:pos="8498"/>
        </w:tabs>
        <w:spacing w:after="0" w:line="360" w:lineRule="auto"/>
        <w:rPr>
          <w:rFonts w:ascii="Arial" w:eastAsia="Arial Unicode MS" w:hAnsi="Arial" w:cs="Arial"/>
          <w:sz w:val="24"/>
          <w:szCs w:val="24"/>
          <w:highlight w:val="yellow"/>
        </w:rPr>
      </w:pPr>
    </w:p>
    <w:p w14:paraId="15B0CC93" w14:textId="4A381791" w:rsidR="005E267A" w:rsidRPr="00C86A14" w:rsidRDefault="00DF0410" w:rsidP="00C86A14">
      <w:pPr>
        <w:tabs>
          <w:tab w:val="right" w:pos="8498"/>
        </w:tabs>
        <w:spacing w:after="0" w:line="360" w:lineRule="auto"/>
        <w:rPr>
          <w:rFonts w:ascii="Arial" w:eastAsia="Arial Unicode MS" w:hAnsi="Arial" w:cs="Arial"/>
          <w:b/>
          <w:sz w:val="24"/>
          <w:szCs w:val="24"/>
        </w:rPr>
      </w:pPr>
      <w:r w:rsidRPr="00C86A14">
        <w:rPr>
          <w:rFonts w:ascii="Arial" w:eastAsia="Arial Unicode MS" w:hAnsi="Arial" w:cs="Arial"/>
          <w:sz w:val="24"/>
          <w:szCs w:val="24"/>
          <w:highlight w:val="yellow"/>
        </w:rPr>
        <w:t>[SECCIÓN 1]</w:t>
      </w:r>
      <w:r w:rsidRPr="00C86A14">
        <w:rPr>
          <w:rFonts w:ascii="Arial" w:eastAsia="Arial Unicode MS" w:hAnsi="Arial" w:cs="Arial"/>
          <w:sz w:val="24"/>
          <w:szCs w:val="24"/>
        </w:rPr>
        <w:t xml:space="preserve"> </w:t>
      </w:r>
      <w:r w:rsidRPr="00C86A14">
        <w:rPr>
          <w:rFonts w:ascii="Arial" w:eastAsia="Arial Unicode MS" w:hAnsi="Arial" w:cs="Arial"/>
          <w:b/>
          <w:sz w:val="24"/>
          <w:szCs w:val="24"/>
        </w:rPr>
        <w:t xml:space="preserve">Consolidación </w:t>
      </w:r>
    </w:p>
    <w:p w14:paraId="64ECFBA7" w14:textId="77777777" w:rsidR="00DF0410" w:rsidRPr="00C86A14" w:rsidRDefault="00DF0410" w:rsidP="00C86A14">
      <w:pPr>
        <w:tabs>
          <w:tab w:val="right" w:pos="8498"/>
        </w:tabs>
        <w:spacing w:after="0" w:line="360" w:lineRule="auto"/>
        <w:rPr>
          <w:rFonts w:ascii="Arial" w:eastAsia="Arial Unicode MS" w:hAnsi="Arial" w:cs="Arial"/>
          <w:b/>
          <w:sz w:val="24"/>
          <w:szCs w:val="24"/>
        </w:rPr>
      </w:pPr>
    </w:p>
    <w:p w14:paraId="3AA4CF63" w14:textId="77777777" w:rsidR="005E267A" w:rsidRPr="00C86A14" w:rsidRDefault="005E267A" w:rsidP="00C86A14">
      <w:pPr>
        <w:pStyle w:val="u"/>
        <w:shd w:val="clear" w:color="auto" w:fill="FFFFFF"/>
        <w:spacing w:before="0" w:beforeAutospacing="0" w:after="0" w:afterAutospacing="0" w:line="360" w:lineRule="auto"/>
        <w:jc w:val="both"/>
        <w:rPr>
          <w:rFonts w:ascii="Arial" w:eastAsia="Arial Unicode MS" w:hAnsi="Arial" w:cs="Arial"/>
          <w:color w:val="333333"/>
        </w:rPr>
      </w:pPr>
      <w:r w:rsidRPr="00C86A14">
        <w:rPr>
          <w:rStyle w:val="un"/>
          <w:rFonts w:ascii="Arial" w:eastAsia="Arial Unicode MS" w:hAnsi="Arial" w:cs="Arial"/>
          <w:color w:val="333333"/>
        </w:rPr>
        <w:t>Actividades para consolidar lo que has aprendido en esta sección.</w:t>
      </w:r>
    </w:p>
    <w:p w14:paraId="180744C3" w14:textId="77777777" w:rsidR="005E267A" w:rsidRPr="00C86A14" w:rsidRDefault="005E267A" w:rsidP="00C86A14">
      <w:pPr>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60"/>
        <w:gridCol w:w="6368"/>
      </w:tblGrid>
      <w:tr w:rsidR="00897B15" w:rsidRPr="00C86A14" w14:paraId="2B9A5D99"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53C767C" w14:textId="77777777" w:rsidR="00897B15" w:rsidRPr="00C86A14" w:rsidRDefault="00897B15"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897B15" w:rsidRPr="00C86A14" w14:paraId="70D0A4B6"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057572" w14:textId="77777777" w:rsidR="00897B15" w:rsidRPr="00C86A14" w:rsidRDefault="00897B15"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777F76" w14:textId="510B9C60" w:rsidR="00897B15" w:rsidRPr="00C86A14" w:rsidRDefault="00897B15"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_REC300</w:t>
            </w:r>
          </w:p>
          <w:p w14:paraId="7B61C507" w14:textId="77777777" w:rsidR="00897B15" w:rsidRPr="00C86A14" w:rsidRDefault="00897B15" w:rsidP="00C86A14">
            <w:pPr>
              <w:spacing w:line="360" w:lineRule="auto"/>
              <w:jc w:val="both"/>
              <w:rPr>
                <w:rFonts w:ascii="Arial" w:eastAsia="Arial Unicode MS" w:hAnsi="Arial" w:cs="Arial"/>
                <w:b/>
                <w:color w:val="000000"/>
                <w:sz w:val="24"/>
                <w:szCs w:val="24"/>
              </w:rPr>
            </w:pPr>
          </w:p>
        </w:tc>
      </w:tr>
      <w:tr w:rsidR="00897B15" w:rsidRPr="00C86A14" w14:paraId="30A68B0F"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4BCE09" w14:textId="77777777" w:rsidR="00897B15" w:rsidRPr="00C86A14" w:rsidRDefault="00897B15"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2BE2BE" w14:textId="1F4051C3" w:rsidR="00897B15" w:rsidRPr="00C86A14" w:rsidRDefault="00897B15"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ciencia/6. La química: las transformaciones de la materia/6.1 Consolidación/Practica/Refuerza tu aprendizaje: La química</w:t>
            </w:r>
          </w:p>
        </w:tc>
      </w:tr>
      <w:tr w:rsidR="00897B15" w:rsidRPr="00C86A14" w14:paraId="35B9E818"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3197D8" w14:textId="77777777" w:rsidR="00897B15" w:rsidRPr="00C86A14" w:rsidRDefault="00897B15"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9AE156" w14:textId="77777777" w:rsidR="00897B15" w:rsidRPr="00C86A14" w:rsidRDefault="00897B15" w:rsidP="00C86A14">
            <w:pPr>
              <w:spacing w:after="160" w:line="360" w:lineRule="auto"/>
              <w:jc w:val="both"/>
              <w:rPr>
                <w:rFonts w:ascii="Arial" w:eastAsia="Arial Unicode MS" w:hAnsi="Arial" w:cs="Arial"/>
                <w:color w:val="000000"/>
                <w:sz w:val="24"/>
                <w:szCs w:val="24"/>
              </w:rPr>
            </w:pPr>
          </w:p>
          <w:p w14:paraId="15C345A3" w14:textId="77777777" w:rsidR="00897B15" w:rsidRPr="00C86A14" w:rsidRDefault="00897B15"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Sin cambio</w:t>
            </w:r>
          </w:p>
          <w:p w14:paraId="7F533234" w14:textId="77777777" w:rsidR="00897B15" w:rsidRPr="00C86A14" w:rsidRDefault="00897B15" w:rsidP="00C86A14">
            <w:pPr>
              <w:spacing w:after="160" w:line="360" w:lineRule="auto"/>
              <w:jc w:val="both"/>
              <w:rPr>
                <w:rFonts w:ascii="Arial" w:eastAsia="Arial Unicode MS" w:hAnsi="Arial" w:cs="Arial"/>
                <w:color w:val="000000"/>
                <w:sz w:val="24"/>
                <w:szCs w:val="24"/>
              </w:rPr>
            </w:pPr>
          </w:p>
        </w:tc>
      </w:tr>
      <w:tr w:rsidR="00897B15" w:rsidRPr="00C86A14" w14:paraId="07FC9ED7"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09B1DE" w14:textId="77777777" w:rsidR="00897B15" w:rsidRPr="00C86A14" w:rsidRDefault="00897B15"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F9609F" w14:textId="7BB64D14" w:rsidR="00897B15" w:rsidRPr="00C86A14" w:rsidRDefault="00897B15"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Refuerza tu aprendizaje: La química</w:t>
            </w:r>
          </w:p>
        </w:tc>
      </w:tr>
      <w:tr w:rsidR="00897B15" w:rsidRPr="00C86A14" w14:paraId="313A5E3F"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6640E0" w14:textId="77777777" w:rsidR="00897B15" w:rsidRPr="00C86A14" w:rsidRDefault="00897B15"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D38FA4" w14:textId="447C091E" w:rsidR="00897B15" w:rsidRPr="00C86A14" w:rsidRDefault="00897B15"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Actividad sobre la química en la vida cotidiana</w:t>
            </w:r>
          </w:p>
        </w:tc>
      </w:tr>
    </w:tbl>
    <w:p w14:paraId="0D0CBC09" w14:textId="77777777" w:rsidR="006002EB" w:rsidRPr="00C86A14" w:rsidRDefault="006002EB" w:rsidP="00C86A14">
      <w:pPr>
        <w:spacing w:after="0" w:line="360" w:lineRule="auto"/>
        <w:jc w:val="both"/>
        <w:rPr>
          <w:rFonts w:ascii="Arial" w:eastAsia="Arial Unicode MS" w:hAnsi="Arial" w:cs="Arial"/>
          <w:b/>
          <w:sz w:val="24"/>
          <w:szCs w:val="24"/>
        </w:rPr>
      </w:pPr>
    </w:p>
    <w:p w14:paraId="3C6C7766" w14:textId="77777777" w:rsidR="006002EB" w:rsidRPr="00C86A14" w:rsidRDefault="006002EB" w:rsidP="00C86A14">
      <w:pPr>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t>[SECCIÓN 1</w:t>
      </w:r>
      <w:r w:rsidRPr="00C86A14">
        <w:rPr>
          <w:rFonts w:ascii="Arial" w:eastAsia="Arial Unicode MS" w:hAnsi="Arial" w:cs="Arial"/>
          <w:b/>
          <w:sz w:val="24"/>
          <w:szCs w:val="24"/>
          <w:highlight w:val="yellow"/>
        </w:rPr>
        <w:t>]</w:t>
      </w:r>
      <w:r w:rsidRPr="00C86A14">
        <w:rPr>
          <w:rFonts w:ascii="Arial" w:eastAsia="Arial Unicode MS" w:hAnsi="Arial" w:cs="Arial"/>
          <w:b/>
          <w:sz w:val="24"/>
          <w:szCs w:val="24"/>
        </w:rPr>
        <w:t xml:space="preserve"> Ejercitación y competencias</w:t>
      </w:r>
    </w:p>
    <w:p w14:paraId="59260A36" w14:textId="71C4D0EF" w:rsidR="007436AA" w:rsidRPr="00C86A14" w:rsidRDefault="00290D7D" w:rsidP="00C86A14">
      <w:pPr>
        <w:spacing w:line="360" w:lineRule="auto"/>
        <w:rPr>
          <w:rFonts w:ascii="Arial" w:eastAsia="Arial Unicode MS" w:hAnsi="Arial" w:cs="Arial"/>
          <w:b/>
          <w:sz w:val="24"/>
          <w:szCs w:val="24"/>
        </w:rPr>
      </w:pPr>
      <w:r w:rsidRPr="00C86A14">
        <w:rPr>
          <w:rFonts w:ascii="Arial" w:eastAsia="Arial Unicode MS" w:hAnsi="Arial" w:cs="Arial"/>
          <w:sz w:val="24"/>
          <w:szCs w:val="24"/>
        </w:rPr>
        <w:br/>
      </w:r>
      <w:r w:rsidRPr="00C86A14">
        <w:rPr>
          <w:rFonts w:ascii="Arial" w:eastAsia="Arial Unicode MS" w:hAnsi="Arial" w:cs="Arial"/>
          <w:color w:val="333333"/>
          <w:sz w:val="24"/>
          <w:szCs w:val="24"/>
          <w:shd w:val="clear" w:color="auto" w:fill="FFFFFF"/>
        </w:rPr>
        <w:t>Pon a prueba tus capacidades y aplica lo aprendido con estos recursos.</w:t>
      </w:r>
    </w:p>
    <w:p w14:paraId="5677865A" w14:textId="77777777" w:rsidR="00290D7D" w:rsidRPr="00C86A14" w:rsidRDefault="00290D7D" w:rsidP="00C86A14">
      <w:pPr>
        <w:spacing w:after="0" w:line="360" w:lineRule="auto"/>
        <w:ind w:left="708" w:hanging="708"/>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60"/>
        <w:gridCol w:w="6368"/>
      </w:tblGrid>
      <w:tr w:rsidR="00290D7D" w:rsidRPr="00C86A14" w14:paraId="07F5F39B"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8DCC172" w14:textId="77777777" w:rsidR="00290D7D" w:rsidRPr="00C86A14" w:rsidRDefault="00290D7D"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290D7D" w:rsidRPr="00C86A14" w14:paraId="5B0DB9FA"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8F35D6" w14:textId="77777777" w:rsidR="00290D7D" w:rsidRPr="00C86A14" w:rsidRDefault="00290D7D"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1112E1" w14:textId="7DF6BD81" w:rsidR="00290D7D" w:rsidRPr="00C86A14" w:rsidRDefault="00290D7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_REC310</w:t>
            </w:r>
          </w:p>
          <w:p w14:paraId="200E2E2A" w14:textId="77777777" w:rsidR="00290D7D" w:rsidRPr="00C86A14" w:rsidRDefault="00290D7D" w:rsidP="00C86A14">
            <w:pPr>
              <w:spacing w:line="360" w:lineRule="auto"/>
              <w:jc w:val="both"/>
              <w:rPr>
                <w:rFonts w:ascii="Arial" w:eastAsia="Arial Unicode MS" w:hAnsi="Arial" w:cs="Arial"/>
                <w:b/>
                <w:color w:val="000000"/>
                <w:sz w:val="24"/>
                <w:szCs w:val="24"/>
              </w:rPr>
            </w:pPr>
          </w:p>
        </w:tc>
      </w:tr>
      <w:tr w:rsidR="00290D7D" w:rsidRPr="00C86A14" w14:paraId="00769178"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A498EB" w14:textId="77777777" w:rsidR="00290D7D" w:rsidRPr="00C86A14" w:rsidRDefault="00290D7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8B34D5" w14:textId="45FD911E" w:rsidR="00290D7D" w:rsidRPr="00C86A14" w:rsidRDefault="00290D7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ciencia/6. La química: las transformaciones de la materia/7. Ejercitación y competencias/Practica/Competencias: uso del material de laboratorio</w:t>
            </w:r>
          </w:p>
        </w:tc>
      </w:tr>
      <w:tr w:rsidR="00290D7D" w:rsidRPr="00C86A14" w14:paraId="6D002DC7"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B76403" w14:textId="77777777" w:rsidR="00290D7D" w:rsidRPr="00C86A14" w:rsidRDefault="00290D7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84A282" w14:textId="77777777" w:rsidR="00290D7D" w:rsidRPr="00C86A14" w:rsidRDefault="00290D7D" w:rsidP="00C86A14">
            <w:pPr>
              <w:spacing w:after="160" w:line="360" w:lineRule="auto"/>
              <w:jc w:val="both"/>
              <w:rPr>
                <w:rFonts w:ascii="Arial" w:eastAsia="Arial Unicode MS" w:hAnsi="Arial" w:cs="Arial"/>
                <w:color w:val="000000"/>
                <w:sz w:val="24"/>
                <w:szCs w:val="24"/>
              </w:rPr>
            </w:pPr>
          </w:p>
          <w:p w14:paraId="105B04E2" w14:textId="77777777" w:rsidR="00290D7D" w:rsidRPr="00C86A14" w:rsidRDefault="00290D7D"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Sin cambio</w:t>
            </w:r>
          </w:p>
          <w:p w14:paraId="0ED719A9" w14:textId="77777777" w:rsidR="00290D7D" w:rsidRPr="00C86A14" w:rsidRDefault="00290D7D" w:rsidP="00C86A14">
            <w:pPr>
              <w:spacing w:after="160" w:line="360" w:lineRule="auto"/>
              <w:jc w:val="both"/>
              <w:rPr>
                <w:rFonts w:ascii="Arial" w:eastAsia="Arial Unicode MS" w:hAnsi="Arial" w:cs="Arial"/>
                <w:color w:val="000000"/>
                <w:sz w:val="24"/>
                <w:szCs w:val="24"/>
              </w:rPr>
            </w:pPr>
          </w:p>
        </w:tc>
      </w:tr>
      <w:tr w:rsidR="00290D7D" w:rsidRPr="00C86A14" w14:paraId="0E02BF4A"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E90CC6" w14:textId="77777777" w:rsidR="00290D7D" w:rsidRPr="00C86A14" w:rsidRDefault="00290D7D"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9BEDE9" w14:textId="68BE0389" w:rsidR="00290D7D" w:rsidRPr="00C86A14" w:rsidRDefault="00290D7D"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Competencias: uso del material de laboratorio</w:t>
            </w:r>
          </w:p>
        </w:tc>
      </w:tr>
      <w:tr w:rsidR="00290D7D" w:rsidRPr="00C86A14" w14:paraId="05562D50"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7143D7" w14:textId="77777777" w:rsidR="00290D7D" w:rsidRPr="00C86A14" w:rsidRDefault="00290D7D"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444D4D" w14:textId="40FAF0C8" w:rsidR="00290D7D" w:rsidRPr="00C86A14" w:rsidRDefault="00290D7D"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Actividad que propone realizar un experimento para aprender a usar el material del laboratorio de química</w:t>
            </w:r>
          </w:p>
        </w:tc>
      </w:tr>
    </w:tbl>
    <w:p w14:paraId="1B1968F8" w14:textId="77777777" w:rsidR="00290D7D" w:rsidRPr="00C86A14" w:rsidRDefault="00290D7D" w:rsidP="00C86A14">
      <w:pPr>
        <w:spacing w:after="0" w:line="360" w:lineRule="auto"/>
        <w:ind w:left="708" w:hanging="708"/>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60"/>
        <w:gridCol w:w="6368"/>
      </w:tblGrid>
      <w:tr w:rsidR="00817602" w:rsidRPr="00C86A14" w14:paraId="5D8D78F8"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D616C88" w14:textId="77777777" w:rsidR="00817602" w:rsidRPr="00C86A14" w:rsidRDefault="00817602"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Practica: recurso aprovechado</w:t>
            </w:r>
          </w:p>
        </w:tc>
      </w:tr>
      <w:tr w:rsidR="00817602" w:rsidRPr="00C86A14" w14:paraId="73A05B9E"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669A96" w14:textId="77777777" w:rsidR="00817602" w:rsidRPr="00C86A14" w:rsidRDefault="00817602"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4533D3" w14:textId="00FAA2E1" w:rsidR="00817602" w:rsidRPr="00C86A14" w:rsidRDefault="0081760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highlight w:val="yellow"/>
              </w:rPr>
              <w:t>CN_10_01_CO</w:t>
            </w:r>
            <w:r w:rsidRPr="00C86A14">
              <w:rPr>
                <w:rFonts w:ascii="Arial" w:eastAsia="Arial Unicode MS" w:hAnsi="Arial" w:cs="Arial"/>
                <w:color w:val="000000"/>
                <w:sz w:val="24"/>
                <w:szCs w:val="24"/>
              </w:rPr>
              <w:t xml:space="preserve"> _REC320</w:t>
            </w:r>
          </w:p>
          <w:p w14:paraId="37E1FC7F" w14:textId="77777777" w:rsidR="00817602" w:rsidRPr="00C86A14" w:rsidRDefault="00817602" w:rsidP="00C86A14">
            <w:pPr>
              <w:spacing w:line="360" w:lineRule="auto"/>
              <w:jc w:val="both"/>
              <w:rPr>
                <w:rFonts w:ascii="Arial" w:eastAsia="Arial Unicode MS" w:hAnsi="Arial" w:cs="Arial"/>
                <w:b/>
                <w:color w:val="000000"/>
                <w:sz w:val="24"/>
                <w:szCs w:val="24"/>
              </w:rPr>
            </w:pPr>
          </w:p>
        </w:tc>
      </w:tr>
      <w:tr w:rsidR="00817602" w:rsidRPr="00C86A14" w14:paraId="2342CFAE"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E7A12D" w14:textId="77777777" w:rsidR="00817602" w:rsidRPr="00C86A14" w:rsidRDefault="0081760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1F2106" w14:textId="1838A8ED" w:rsidR="00817602" w:rsidRPr="00C86A14" w:rsidRDefault="0081760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3° ESO/Física y Química/La ciencia/6. La química: las transformaciones de la materia/7. Ejercitación y competencias/Practica/Competencias: Aplicación del método científico</w:t>
            </w:r>
          </w:p>
        </w:tc>
      </w:tr>
      <w:tr w:rsidR="00817602" w:rsidRPr="00C86A14" w14:paraId="2ED1B257"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25FA49" w14:textId="77777777" w:rsidR="00817602" w:rsidRPr="00C86A14" w:rsidRDefault="0081760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b/>
                <w:color w:val="000000"/>
                <w:sz w:val="24"/>
                <w:szCs w:val="24"/>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FFA594" w14:textId="77777777" w:rsidR="00817602" w:rsidRPr="00C86A14" w:rsidRDefault="00817602" w:rsidP="00C86A14">
            <w:pPr>
              <w:spacing w:after="160" w:line="360" w:lineRule="auto"/>
              <w:jc w:val="both"/>
              <w:rPr>
                <w:rFonts w:ascii="Arial" w:eastAsia="Arial Unicode MS" w:hAnsi="Arial" w:cs="Arial"/>
                <w:color w:val="000000"/>
                <w:sz w:val="24"/>
                <w:szCs w:val="24"/>
              </w:rPr>
            </w:pPr>
          </w:p>
          <w:p w14:paraId="667FD72F" w14:textId="77777777" w:rsidR="00817602" w:rsidRPr="00C86A14" w:rsidRDefault="00817602" w:rsidP="00C86A14">
            <w:pPr>
              <w:spacing w:after="160"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Sin cambio</w:t>
            </w:r>
          </w:p>
          <w:p w14:paraId="516F1DA9" w14:textId="77777777" w:rsidR="00817602" w:rsidRPr="00C86A14" w:rsidRDefault="00817602" w:rsidP="00C86A14">
            <w:pPr>
              <w:spacing w:after="160" w:line="360" w:lineRule="auto"/>
              <w:jc w:val="both"/>
              <w:rPr>
                <w:rFonts w:ascii="Arial" w:eastAsia="Arial Unicode MS" w:hAnsi="Arial" w:cs="Arial"/>
                <w:color w:val="000000"/>
                <w:sz w:val="24"/>
                <w:szCs w:val="24"/>
              </w:rPr>
            </w:pPr>
          </w:p>
        </w:tc>
      </w:tr>
      <w:tr w:rsidR="00817602" w:rsidRPr="00C86A14" w14:paraId="6E98603A"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37432" w14:textId="77777777" w:rsidR="00817602" w:rsidRPr="00C86A14" w:rsidRDefault="00817602"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7D6BAC" w14:textId="2C2FCDBF" w:rsidR="00817602" w:rsidRPr="00C86A14" w:rsidRDefault="00817602" w:rsidP="00BE0646">
            <w:pPr>
              <w:spacing w:after="160" w:line="360" w:lineRule="auto"/>
              <w:jc w:val="both"/>
              <w:rPr>
                <w:rFonts w:ascii="Arial" w:eastAsia="Arial Unicode MS" w:hAnsi="Arial" w:cs="Arial"/>
                <w:color w:val="000000"/>
                <w:sz w:val="24"/>
                <w:szCs w:val="24"/>
              </w:rPr>
            </w:pPr>
            <w:r w:rsidRPr="00C86A14">
              <w:rPr>
                <w:rFonts w:ascii="Arial" w:eastAsia="Arial Unicode MS" w:hAnsi="Arial" w:cs="Arial"/>
                <w:sz w:val="24"/>
                <w:szCs w:val="24"/>
              </w:rPr>
              <w:t xml:space="preserve">Competencias: </w:t>
            </w:r>
            <w:del w:id="234" w:author="María" w:date="2015-09-19T00:53:00Z">
              <w:r w:rsidRPr="00C86A14" w:rsidDel="00BE0646">
                <w:rPr>
                  <w:rFonts w:ascii="Arial" w:eastAsia="Arial Unicode MS" w:hAnsi="Arial" w:cs="Arial"/>
                  <w:sz w:val="24"/>
                  <w:szCs w:val="24"/>
                </w:rPr>
                <w:delText xml:space="preserve">Aplicación </w:delText>
              </w:r>
            </w:del>
            <w:ins w:id="235" w:author="María" w:date="2015-09-19T00:53:00Z">
              <w:r w:rsidR="00BE0646">
                <w:rPr>
                  <w:rFonts w:ascii="Arial" w:eastAsia="Arial Unicode MS" w:hAnsi="Arial" w:cs="Arial"/>
                  <w:sz w:val="24"/>
                  <w:szCs w:val="24"/>
                </w:rPr>
                <w:t>a</w:t>
              </w:r>
              <w:r w:rsidR="00BE0646" w:rsidRPr="00C86A14">
                <w:rPr>
                  <w:rFonts w:ascii="Arial" w:eastAsia="Arial Unicode MS" w:hAnsi="Arial" w:cs="Arial"/>
                  <w:sz w:val="24"/>
                  <w:szCs w:val="24"/>
                </w:rPr>
                <w:t xml:space="preserve">plicación </w:t>
              </w:r>
            </w:ins>
            <w:r w:rsidRPr="00C86A14">
              <w:rPr>
                <w:rFonts w:ascii="Arial" w:eastAsia="Arial Unicode MS" w:hAnsi="Arial" w:cs="Arial"/>
                <w:sz w:val="24"/>
                <w:szCs w:val="24"/>
              </w:rPr>
              <w:t>del método científico</w:t>
            </w:r>
          </w:p>
        </w:tc>
      </w:tr>
      <w:tr w:rsidR="00817602" w:rsidRPr="00C86A14" w14:paraId="1F566BF2"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B07A7E" w14:textId="77777777" w:rsidR="00817602" w:rsidRPr="00C86A14" w:rsidRDefault="00817602" w:rsidP="00C86A14">
            <w:pPr>
              <w:spacing w:line="360" w:lineRule="auto"/>
              <w:jc w:val="both"/>
              <w:rPr>
                <w:rFonts w:ascii="Arial" w:eastAsia="Arial Unicode MS" w:hAnsi="Arial" w:cs="Arial"/>
                <w:b/>
                <w:color w:val="000000"/>
                <w:sz w:val="24"/>
                <w:szCs w:val="24"/>
              </w:rPr>
            </w:pPr>
            <w:r w:rsidRPr="00C86A14">
              <w:rPr>
                <w:rFonts w:ascii="Arial" w:eastAsia="Arial Unicode MS" w:hAnsi="Arial" w:cs="Arial"/>
                <w:b/>
                <w:color w:val="000000"/>
                <w:sz w:val="24"/>
                <w:szCs w:val="24"/>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58237E" w14:textId="29B52EC5" w:rsidR="00817602" w:rsidRPr="00C86A14" w:rsidRDefault="00817602" w:rsidP="00C86A14">
            <w:pPr>
              <w:spacing w:line="360" w:lineRule="auto"/>
              <w:jc w:val="both"/>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Actividad que propone el desarrollo de un experimento para aplicar los pasos del método científico. </w:t>
            </w:r>
          </w:p>
        </w:tc>
      </w:tr>
    </w:tbl>
    <w:p w14:paraId="18BE518C" w14:textId="77777777" w:rsidR="00290D7D" w:rsidRPr="00C86A14" w:rsidRDefault="00290D7D" w:rsidP="00C86A14">
      <w:pPr>
        <w:spacing w:after="0" w:line="360" w:lineRule="auto"/>
        <w:ind w:left="708" w:hanging="708"/>
        <w:jc w:val="both"/>
        <w:rPr>
          <w:rFonts w:ascii="Arial" w:eastAsia="Arial Unicode MS" w:hAnsi="Arial" w:cs="Arial"/>
          <w:b/>
          <w:sz w:val="24"/>
          <w:szCs w:val="24"/>
        </w:rPr>
      </w:pPr>
    </w:p>
    <w:p w14:paraId="16FFA65F" w14:textId="77777777" w:rsidR="00764F8D" w:rsidRPr="00C86A14" w:rsidRDefault="00764F8D" w:rsidP="00C86A14">
      <w:pPr>
        <w:spacing w:after="0" w:line="360" w:lineRule="auto"/>
        <w:jc w:val="both"/>
        <w:rPr>
          <w:rFonts w:ascii="Arial" w:eastAsia="Arial Unicode MS" w:hAnsi="Arial" w:cs="Arial"/>
          <w:b/>
          <w:sz w:val="24"/>
          <w:szCs w:val="24"/>
        </w:rPr>
      </w:pPr>
    </w:p>
    <w:p w14:paraId="689E3B37" w14:textId="44B73D34" w:rsidR="00764F8D" w:rsidRPr="00C86A14" w:rsidRDefault="00764F8D" w:rsidP="00C86A14">
      <w:pPr>
        <w:spacing w:after="0" w:line="360" w:lineRule="auto"/>
        <w:jc w:val="both"/>
        <w:rPr>
          <w:rFonts w:ascii="Arial" w:eastAsia="Arial Unicode MS" w:hAnsi="Arial" w:cs="Arial"/>
          <w:b/>
          <w:sz w:val="24"/>
          <w:szCs w:val="24"/>
        </w:rPr>
      </w:pPr>
      <w:r w:rsidRPr="00C86A14">
        <w:rPr>
          <w:rFonts w:ascii="Arial" w:eastAsia="Arial Unicode MS" w:hAnsi="Arial" w:cs="Arial"/>
          <w:sz w:val="24"/>
          <w:szCs w:val="24"/>
          <w:highlight w:val="yellow"/>
        </w:rPr>
        <w:t>SECCIÓN 1</w:t>
      </w:r>
      <w:r w:rsidRPr="00C86A14">
        <w:rPr>
          <w:rFonts w:ascii="Arial" w:eastAsia="Arial Unicode MS" w:hAnsi="Arial" w:cs="Arial"/>
          <w:b/>
          <w:sz w:val="24"/>
          <w:szCs w:val="24"/>
          <w:highlight w:val="yellow"/>
        </w:rPr>
        <w:t>]</w:t>
      </w:r>
      <w:r w:rsidR="008B4AB7" w:rsidRPr="00C86A14">
        <w:rPr>
          <w:rFonts w:ascii="Arial" w:eastAsia="Arial Unicode MS" w:hAnsi="Arial" w:cs="Arial"/>
          <w:b/>
          <w:sz w:val="24"/>
          <w:szCs w:val="24"/>
        </w:rPr>
        <w:t xml:space="preserve"> Fin de unidad </w:t>
      </w:r>
    </w:p>
    <w:p w14:paraId="13E5DEC7" w14:textId="77777777" w:rsidR="008B4AB7" w:rsidRPr="00C86A14" w:rsidRDefault="008B4AB7" w:rsidP="00C86A14">
      <w:pPr>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518"/>
        <w:gridCol w:w="6515"/>
      </w:tblGrid>
      <w:tr w:rsidR="008B4AB7" w:rsidRPr="00C86A14" w14:paraId="5E2E3B22" w14:textId="77777777" w:rsidTr="002C596C">
        <w:tc>
          <w:tcPr>
            <w:tcW w:w="9033" w:type="dxa"/>
            <w:gridSpan w:val="2"/>
            <w:shd w:val="clear" w:color="auto" w:fill="000000" w:themeFill="text1"/>
          </w:tcPr>
          <w:p w14:paraId="3EF87F08" w14:textId="77777777" w:rsidR="008B4AB7" w:rsidRPr="00C86A14" w:rsidRDefault="008B4AB7"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Mapa conceptual</w:t>
            </w:r>
          </w:p>
        </w:tc>
      </w:tr>
      <w:tr w:rsidR="008B4AB7" w:rsidRPr="00C86A14" w14:paraId="061E0128" w14:textId="77777777" w:rsidTr="002C596C">
        <w:tc>
          <w:tcPr>
            <w:tcW w:w="2518" w:type="dxa"/>
          </w:tcPr>
          <w:p w14:paraId="2E9F7067" w14:textId="77777777" w:rsidR="008B4AB7" w:rsidRPr="00C86A14" w:rsidRDefault="008B4AB7" w:rsidP="00C86A14">
            <w:pPr>
              <w:spacing w:line="360" w:lineRule="auto"/>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15" w:type="dxa"/>
          </w:tcPr>
          <w:p w14:paraId="35A7EC38" w14:textId="7B11BB76" w:rsidR="008B4AB7" w:rsidRPr="00C86A14" w:rsidRDefault="008B4AB7" w:rsidP="00C86A14">
            <w:pPr>
              <w:spacing w:line="360" w:lineRule="auto"/>
              <w:rPr>
                <w:rFonts w:ascii="Arial" w:eastAsia="Arial Unicode MS" w:hAnsi="Arial" w:cs="Arial"/>
                <w:b/>
                <w:color w:val="000000"/>
                <w:sz w:val="24"/>
                <w:szCs w:val="24"/>
              </w:rPr>
            </w:pPr>
            <w:r w:rsidRPr="00C86A14">
              <w:rPr>
                <w:rFonts w:ascii="Arial" w:eastAsia="Arial Unicode MS" w:hAnsi="Arial" w:cs="Arial"/>
                <w:sz w:val="24"/>
                <w:szCs w:val="24"/>
              </w:rPr>
              <w:t>CN_10_0</w:t>
            </w:r>
            <w:r w:rsidR="006528A5" w:rsidRPr="00C86A14">
              <w:rPr>
                <w:rFonts w:ascii="Arial" w:eastAsia="Arial Unicode MS" w:hAnsi="Arial" w:cs="Arial"/>
                <w:sz w:val="24"/>
                <w:szCs w:val="24"/>
              </w:rPr>
              <w:t>1</w:t>
            </w:r>
            <w:r w:rsidR="004A6D42" w:rsidRPr="00C86A14">
              <w:rPr>
                <w:rFonts w:ascii="Arial" w:eastAsia="Arial Unicode MS" w:hAnsi="Arial" w:cs="Arial"/>
                <w:sz w:val="24"/>
                <w:szCs w:val="24"/>
              </w:rPr>
              <w:t>_REC33</w:t>
            </w:r>
            <w:r w:rsidRPr="00C86A14">
              <w:rPr>
                <w:rFonts w:ascii="Arial" w:eastAsia="Arial Unicode MS" w:hAnsi="Arial" w:cs="Arial"/>
                <w:sz w:val="24"/>
                <w:szCs w:val="24"/>
              </w:rPr>
              <w:t>0</w:t>
            </w:r>
          </w:p>
        </w:tc>
      </w:tr>
      <w:tr w:rsidR="008B4AB7" w:rsidRPr="00C86A14" w14:paraId="7BADF95F" w14:textId="77777777" w:rsidTr="002C596C">
        <w:tc>
          <w:tcPr>
            <w:tcW w:w="2518" w:type="dxa"/>
          </w:tcPr>
          <w:p w14:paraId="481F02B8" w14:textId="77777777" w:rsidR="008B4AB7" w:rsidRPr="00C86A14" w:rsidRDefault="008B4AB7" w:rsidP="00C86A14">
            <w:pPr>
              <w:spacing w:line="360" w:lineRule="auto"/>
              <w:rPr>
                <w:rFonts w:ascii="Arial" w:eastAsia="Arial Unicode MS" w:hAnsi="Arial" w:cs="Arial"/>
                <w:color w:val="000000"/>
                <w:sz w:val="24"/>
                <w:szCs w:val="24"/>
              </w:rPr>
            </w:pPr>
            <w:r w:rsidRPr="00C86A14">
              <w:rPr>
                <w:rFonts w:ascii="Arial" w:eastAsia="Arial Unicode MS" w:hAnsi="Arial" w:cs="Arial"/>
                <w:b/>
                <w:color w:val="000000"/>
                <w:sz w:val="24"/>
                <w:szCs w:val="24"/>
              </w:rPr>
              <w:t>Título</w:t>
            </w:r>
          </w:p>
        </w:tc>
        <w:tc>
          <w:tcPr>
            <w:tcW w:w="6515" w:type="dxa"/>
          </w:tcPr>
          <w:p w14:paraId="68B8269B" w14:textId="77777777" w:rsidR="008B4AB7" w:rsidRPr="00C86A14" w:rsidRDefault="008B4AB7" w:rsidP="00C86A14">
            <w:pPr>
              <w:spacing w:line="360" w:lineRule="auto"/>
              <w:rPr>
                <w:rFonts w:ascii="Arial" w:eastAsia="Arial Unicode MS" w:hAnsi="Arial" w:cs="Arial"/>
                <w:color w:val="000000"/>
                <w:sz w:val="24"/>
                <w:szCs w:val="24"/>
              </w:rPr>
            </w:pPr>
            <w:r w:rsidRPr="00C86A14">
              <w:rPr>
                <w:rFonts w:ascii="Arial" w:eastAsia="Arial Unicode MS" w:hAnsi="Arial" w:cs="Arial"/>
                <w:color w:val="000000"/>
                <w:sz w:val="24"/>
                <w:szCs w:val="24"/>
              </w:rPr>
              <w:t>Mapa conceptual</w:t>
            </w:r>
          </w:p>
        </w:tc>
      </w:tr>
      <w:tr w:rsidR="008B4AB7" w:rsidRPr="00C86A14" w14:paraId="44FB7533" w14:textId="77777777" w:rsidTr="002C596C">
        <w:tc>
          <w:tcPr>
            <w:tcW w:w="2518" w:type="dxa"/>
          </w:tcPr>
          <w:p w14:paraId="5C44B562" w14:textId="77777777" w:rsidR="008B4AB7" w:rsidRPr="00C86A14" w:rsidRDefault="008B4AB7" w:rsidP="00C86A14">
            <w:pPr>
              <w:spacing w:line="360" w:lineRule="auto"/>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515" w:type="dxa"/>
          </w:tcPr>
          <w:p w14:paraId="52EF64D1" w14:textId="20629520" w:rsidR="008B4AB7" w:rsidRPr="00C86A14" w:rsidRDefault="008B4AB7" w:rsidP="00BE0646">
            <w:pPr>
              <w:spacing w:line="360" w:lineRule="auto"/>
              <w:rPr>
                <w:rFonts w:ascii="Arial" w:eastAsia="Arial Unicode MS" w:hAnsi="Arial" w:cs="Arial"/>
                <w:color w:val="000000"/>
                <w:sz w:val="24"/>
                <w:szCs w:val="24"/>
              </w:rPr>
            </w:pPr>
            <w:r w:rsidRPr="00C86A14">
              <w:rPr>
                <w:rFonts w:ascii="Arial" w:eastAsia="Arial Unicode MS" w:hAnsi="Arial" w:cs="Arial"/>
                <w:color w:val="000000"/>
                <w:sz w:val="24"/>
                <w:szCs w:val="24"/>
              </w:rPr>
              <w:t xml:space="preserve">Mapa conceptual con la definición de ciencia, </w:t>
            </w:r>
            <w:del w:id="236" w:author="María" w:date="2015-09-19T00:54:00Z">
              <w:r w:rsidRPr="00C86A14" w:rsidDel="00BE0646">
                <w:rPr>
                  <w:rFonts w:ascii="Arial" w:eastAsia="Arial Unicode MS" w:hAnsi="Arial" w:cs="Arial"/>
                  <w:color w:val="000000"/>
                  <w:sz w:val="24"/>
                  <w:szCs w:val="24"/>
                </w:rPr>
                <w:delText xml:space="preserve">concepto </w:delText>
              </w:r>
            </w:del>
            <w:ins w:id="237" w:author="María" w:date="2015-09-19T00:54:00Z">
              <w:r w:rsidR="00BE0646" w:rsidRPr="00C86A14">
                <w:rPr>
                  <w:rFonts w:ascii="Arial" w:eastAsia="Arial Unicode MS" w:hAnsi="Arial" w:cs="Arial"/>
                  <w:color w:val="000000"/>
                  <w:sz w:val="24"/>
                  <w:szCs w:val="24"/>
                </w:rPr>
                <w:t>concept</w:t>
              </w:r>
              <w:r w:rsidR="00BE0646">
                <w:rPr>
                  <w:rFonts w:ascii="Arial" w:eastAsia="Arial Unicode MS" w:hAnsi="Arial" w:cs="Arial"/>
                  <w:color w:val="000000"/>
                  <w:sz w:val="24"/>
                  <w:szCs w:val="24"/>
                </w:rPr>
                <w:t>os</w:t>
              </w:r>
              <w:r w:rsidR="00BE0646" w:rsidRPr="00C86A14">
                <w:rPr>
                  <w:rFonts w:ascii="Arial" w:eastAsia="Arial Unicode MS" w:hAnsi="Arial" w:cs="Arial"/>
                  <w:color w:val="000000"/>
                  <w:sz w:val="24"/>
                  <w:szCs w:val="24"/>
                </w:rPr>
                <w:t xml:space="preserve"> </w:t>
              </w:r>
            </w:ins>
            <w:r w:rsidRPr="00C86A14">
              <w:rPr>
                <w:rFonts w:ascii="Arial" w:eastAsia="Arial Unicode MS" w:hAnsi="Arial" w:cs="Arial"/>
                <w:color w:val="000000"/>
                <w:sz w:val="24"/>
                <w:szCs w:val="24"/>
              </w:rPr>
              <w:t>de física y química, método científico, teoría de las mediciones y de los errores en las mismas.</w:t>
            </w:r>
            <w:r w:rsidR="00623D00">
              <w:rPr>
                <w:rFonts w:ascii="Arial" w:eastAsia="Arial Unicode MS" w:hAnsi="Arial" w:cs="Arial"/>
                <w:color w:val="000000"/>
                <w:sz w:val="24"/>
                <w:szCs w:val="24"/>
              </w:rPr>
              <w:t xml:space="preserve"> </w:t>
            </w:r>
          </w:p>
        </w:tc>
      </w:tr>
    </w:tbl>
    <w:p w14:paraId="74A026AC" w14:textId="77777777" w:rsidR="008B4AB7" w:rsidRPr="00C86A14" w:rsidRDefault="008B4AB7" w:rsidP="00C86A14">
      <w:pPr>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518"/>
        <w:gridCol w:w="6515"/>
      </w:tblGrid>
      <w:tr w:rsidR="00BE39C7" w:rsidRPr="00C86A14" w14:paraId="3A2EED7D" w14:textId="77777777" w:rsidTr="002C596C">
        <w:tc>
          <w:tcPr>
            <w:tcW w:w="9033" w:type="dxa"/>
            <w:gridSpan w:val="2"/>
            <w:shd w:val="clear" w:color="auto" w:fill="000000" w:themeFill="text1"/>
          </w:tcPr>
          <w:p w14:paraId="3B07ED7F" w14:textId="77777777" w:rsidR="00BE39C7" w:rsidRPr="00C86A14" w:rsidRDefault="00BE39C7"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Evaluación: recurso nuevo</w:t>
            </w:r>
          </w:p>
        </w:tc>
      </w:tr>
      <w:tr w:rsidR="00BE39C7" w:rsidRPr="00C86A14" w14:paraId="6F910DFB" w14:textId="77777777" w:rsidTr="002C596C">
        <w:tc>
          <w:tcPr>
            <w:tcW w:w="2518" w:type="dxa"/>
          </w:tcPr>
          <w:p w14:paraId="3559B1C6" w14:textId="77777777" w:rsidR="00BE39C7" w:rsidRPr="00C86A14" w:rsidRDefault="00BE39C7" w:rsidP="00C86A14">
            <w:pPr>
              <w:spacing w:line="360" w:lineRule="auto"/>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6515" w:type="dxa"/>
          </w:tcPr>
          <w:p w14:paraId="4D05B8D8" w14:textId="3D97A7FA" w:rsidR="00BE39C7" w:rsidRPr="00C86A14" w:rsidRDefault="006528A5" w:rsidP="00C86A14">
            <w:pPr>
              <w:spacing w:line="360" w:lineRule="auto"/>
              <w:rPr>
                <w:rFonts w:ascii="Arial" w:eastAsia="Arial Unicode MS" w:hAnsi="Arial" w:cs="Arial"/>
                <w:b/>
                <w:color w:val="000000"/>
                <w:sz w:val="24"/>
                <w:szCs w:val="24"/>
              </w:rPr>
            </w:pPr>
            <w:r w:rsidRPr="00C86A14">
              <w:rPr>
                <w:rFonts w:ascii="Arial" w:eastAsia="Arial Unicode MS" w:hAnsi="Arial" w:cs="Arial"/>
                <w:sz w:val="24"/>
                <w:szCs w:val="24"/>
              </w:rPr>
              <w:t>CN_10_01</w:t>
            </w:r>
            <w:r w:rsidR="004A6D42" w:rsidRPr="00C86A14">
              <w:rPr>
                <w:rFonts w:ascii="Arial" w:eastAsia="Arial Unicode MS" w:hAnsi="Arial" w:cs="Arial"/>
                <w:sz w:val="24"/>
                <w:szCs w:val="24"/>
              </w:rPr>
              <w:t>_REC34</w:t>
            </w:r>
            <w:r w:rsidR="00BE39C7" w:rsidRPr="00C86A14">
              <w:rPr>
                <w:rFonts w:ascii="Arial" w:eastAsia="Arial Unicode MS" w:hAnsi="Arial" w:cs="Arial"/>
                <w:sz w:val="24"/>
                <w:szCs w:val="24"/>
              </w:rPr>
              <w:t>0</w:t>
            </w:r>
          </w:p>
        </w:tc>
      </w:tr>
      <w:tr w:rsidR="00BE39C7" w:rsidRPr="00C86A14" w14:paraId="17A26EBB" w14:textId="77777777" w:rsidTr="002C596C">
        <w:tc>
          <w:tcPr>
            <w:tcW w:w="2518" w:type="dxa"/>
          </w:tcPr>
          <w:p w14:paraId="2AD25C62" w14:textId="77777777" w:rsidR="00BE39C7" w:rsidRPr="00C86A14" w:rsidRDefault="00BE39C7" w:rsidP="00C86A14">
            <w:pPr>
              <w:spacing w:line="360" w:lineRule="auto"/>
              <w:rPr>
                <w:rFonts w:ascii="Arial" w:eastAsia="Arial Unicode MS" w:hAnsi="Arial" w:cs="Arial"/>
                <w:color w:val="000000"/>
                <w:sz w:val="24"/>
                <w:szCs w:val="24"/>
              </w:rPr>
            </w:pPr>
            <w:r w:rsidRPr="00C86A14">
              <w:rPr>
                <w:rFonts w:ascii="Arial" w:eastAsia="Arial Unicode MS" w:hAnsi="Arial" w:cs="Arial"/>
                <w:b/>
                <w:color w:val="000000"/>
                <w:sz w:val="24"/>
                <w:szCs w:val="24"/>
              </w:rPr>
              <w:t>Título</w:t>
            </w:r>
          </w:p>
        </w:tc>
        <w:tc>
          <w:tcPr>
            <w:tcW w:w="6515" w:type="dxa"/>
          </w:tcPr>
          <w:p w14:paraId="632EDB5D" w14:textId="2F37EAA1" w:rsidR="00BE39C7" w:rsidRPr="00C86A14" w:rsidRDefault="00BE39C7" w:rsidP="00C86A14">
            <w:pPr>
              <w:spacing w:line="360" w:lineRule="auto"/>
              <w:rPr>
                <w:rFonts w:ascii="Arial" w:eastAsia="Arial Unicode MS" w:hAnsi="Arial" w:cs="Arial"/>
                <w:color w:val="000000"/>
                <w:sz w:val="24"/>
                <w:szCs w:val="24"/>
              </w:rPr>
            </w:pPr>
            <w:r w:rsidRPr="00C86A14">
              <w:rPr>
                <w:rFonts w:ascii="Arial" w:eastAsia="Arial Unicode MS" w:hAnsi="Arial" w:cs="Arial"/>
                <w:color w:val="000000"/>
                <w:sz w:val="24"/>
                <w:szCs w:val="24"/>
              </w:rPr>
              <w:t>Evalúa tus competencias sobre el tema de la ciencia</w:t>
            </w:r>
          </w:p>
        </w:tc>
      </w:tr>
      <w:tr w:rsidR="00BE39C7" w:rsidRPr="00C86A14" w14:paraId="7A66628A" w14:textId="77777777" w:rsidTr="002C596C">
        <w:tc>
          <w:tcPr>
            <w:tcW w:w="2518" w:type="dxa"/>
          </w:tcPr>
          <w:p w14:paraId="4D7EBDA5" w14:textId="77777777" w:rsidR="00BE39C7" w:rsidRPr="00C86A14" w:rsidRDefault="00BE39C7" w:rsidP="00C86A14">
            <w:pPr>
              <w:spacing w:line="360" w:lineRule="auto"/>
              <w:rPr>
                <w:rFonts w:ascii="Arial" w:eastAsia="Arial Unicode MS" w:hAnsi="Arial" w:cs="Arial"/>
                <w:color w:val="000000"/>
                <w:sz w:val="24"/>
                <w:szCs w:val="24"/>
              </w:rPr>
            </w:pPr>
            <w:r w:rsidRPr="00C86A14">
              <w:rPr>
                <w:rFonts w:ascii="Arial" w:eastAsia="Arial Unicode MS" w:hAnsi="Arial" w:cs="Arial"/>
                <w:b/>
                <w:color w:val="000000"/>
                <w:sz w:val="24"/>
                <w:szCs w:val="24"/>
              </w:rPr>
              <w:t>Descripción</w:t>
            </w:r>
          </w:p>
        </w:tc>
        <w:tc>
          <w:tcPr>
            <w:tcW w:w="6515" w:type="dxa"/>
          </w:tcPr>
          <w:p w14:paraId="123E483F" w14:textId="77777777" w:rsidR="00BE39C7" w:rsidRPr="00C86A14" w:rsidRDefault="00BE39C7" w:rsidP="00C86A14">
            <w:pPr>
              <w:spacing w:line="360" w:lineRule="auto"/>
              <w:rPr>
                <w:rFonts w:ascii="Arial" w:eastAsia="Arial Unicode MS" w:hAnsi="Arial" w:cs="Arial"/>
                <w:color w:val="000000"/>
                <w:sz w:val="24"/>
                <w:szCs w:val="24"/>
              </w:rPr>
            </w:pPr>
          </w:p>
        </w:tc>
      </w:tr>
    </w:tbl>
    <w:p w14:paraId="59480580" w14:textId="77777777" w:rsidR="00BE39C7" w:rsidRPr="00C86A14" w:rsidRDefault="00BE39C7" w:rsidP="00C86A14">
      <w:pPr>
        <w:spacing w:after="0" w:line="360" w:lineRule="auto"/>
        <w:jc w:val="both"/>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710"/>
        <w:gridCol w:w="1952"/>
        <w:gridCol w:w="6392"/>
      </w:tblGrid>
      <w:tr w:rsidR="006528A5" w:rsidRPr="00C86A14" w14:paraId="7C0731F7" w14:textId="77777777" w:rsidTr="002C596C">
        <w:tc>
          <w:tcPr>
            <w:tcW w:w="8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AA4B6D7" w14:textId="77777777" w:rsidR="006528A5" w:rsidRPr="00C86A14" w:rsidRDefault="006528A5" w:rsidP="00C86A14">
            <w:pPr>
              <w:spacing w:line="360" w:lineRule="auto"/>
              <w:jc w:val="center"/>
              <w:rPr>
                <w:rFonts w:ascii="Arial" w:eastAsia="Arial Unicode MS" w:hAnsi="Arial" w:cs="Arial"/>
                <w:b/>
                <w:color w:val="FFFFFF" w:themeColor="background1"/>
                <w:sz w:val="24"/>
                <w:szCs w:val="24"/>
              </w:rPr>
            </w:pPr>
            <w:r w:rsidRPr="00C86A14">
              <w:rPr>
                <w:rFonts w:ascii="Arial" w:eastAsia="Arial Unicode MS" w:hAnsi="Arial" w:cs="Arial"/>
                <w:b/>
                <w:color w:val="FFFFFF" w:themeColor="background1"/>
                <w:sz w:val="24"/>
                <w:szCs w:val="24"/>
              </w:rPr>
              <w:t>Webs de referencia</w:t>
            </w:r>
          </w:p>
        </w:tc>
      </w:tr>
      <w:tr w:rsidR="006528A5" w:rsidRPr="00C86A14" w14:paraId="154B90AD" w14:textId="77777777" w:rsidTr="002C596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14C518" w14:textId="77777777" w:rsidR="006528A5" w:rsidRPr="00C86A14" w:rsidRDefault="006528A5" w:rsidP="00C86A14">
            <w:pPr>
              <w:spacing w:line="360" w:lineRule="auto"/>
              <w:rPr>
                <w:rFonts w:ascii="Arial" w:eastAsia="Arial Unicode MS" w:hAnsi="Arial" w:cs="Arial"/>
                <w:b/>
                <w:color w:val="000000"/>
                <w:sz w:val="24"/>
                <w:szCs w:val="24"/>
              </w:rPr>
            </w:pPr>
            <w:r w:rsidRPr="00C86A14">
              <w:rPr>
                <w:rFonts w:ascii="Arial" w:eastAsia="Arial Unicode MS" w:hAnsi="Arial" w:cs="Arial"/>
                <w:b/>
                <w:color w:val="000000"/>
                <w:sz w:val="24"/>
                <w:szCs w:val="24"/>
              </w:rPr>
              <w:t>Código</w:t>
            </w:r>
          </w:p>
        </w:tc>
        <w:tc>
          <w:tcPr>
            <w:tcW w:w="82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DA0702" w14:textId="5F65572B" w:rsidR="006528A5" w:rsidRPr="00C86A14" w:rsidRDefault="006528A5" w:rsidP="00C86A14">
            <w:pPr>
              <w:spacing w:line="360" w:lineRule="auto"/>
              <w:rPr>
                <w:rFonts w:ascii="Arial" w:eastAsia="Arial Unicode MS" w:hAnsi="Arial" w:cs="Arial"/>
                <w:b/>
                <w:color w:val="000000"/>
                <w:sz w:val="24"/>
                <w:szCs w:val="24"/>
              </w:rPr>
            </w:pPr>
            <w:r w:rsidRPr="00C86A14">
              <w:rPr>
                <w:rFonts w:ascii="Arial" w:eastAsia="Arial Unicode MS" w:hAnsi="Arial" w:cs="Arial"/>
                <w:sz w:val="24"/>
                <w:szCs w:val="24"/>
              </w:rPr>
              <w:t>CN_10_01_CO_REC3</w:t>
            </w:r>
            <w:r w:rsidR="004A6D42" w:rsidRPr="00C86A14">
              <w:rPr>
                <w:rFonts w:ascii="Arial" w:eastAsia="Arial Unicode MS" w:hAnsi="Arial" w:cs="Arial"/>
                <w:sz w:val="24"/>
                <w:szCs w:val="24"/>
              </w:rPr>
              <w:t>5</w:t>
            </w:r>
            <w:r w:rsidRPr="00C86A14">
              <w:rPr>
                <w:rFonts w:ascii="Arial" w:eastAsia="Arial Unicode MS" w:hAnsi="Arial" w:cs="Arial"/>
                <w:sz w:val="24"/>
                <w:szCs w:val="24"/>
              </w:rPr>
              <w:t>0</w:t>
            </w:r>
          </w:p>
        </w:tc>
      </w:tr>
      <w:tr w:rsidR="006528A5" w:rsidRPr="00C86A14" w14:paraId="05071852" w14:textId="77777777" w:rsidTr="006528A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F9F220" w14:textId="77777777" w:rsidR="006528A5" w:rsidRPr="00C86A14" w:rsidRDefault="006528A5" w:rsidP="00C86A14">
            <w:pPr>
              <w:spacing w:line="360" w:lineRule="auto"/>
              <w:rPr>
                <w:rFonts w:ascii="Arial" w:eastAsia="Arial Unicode MS" w:hAnsi="Arial" w:cs="Arial"/>
                <w:color w:val="000000"/>
                <w:sz w:val="24"/>
                <w:szCs w:val="24"/>
              </w:rPr>
            </w:pPr>
            <w:r w:rsidRPr="00C86A14">
              <w:rPr>
                <w:rFonts w:ascii="Arial" w:eastAsia="Arial Unicode MS" w:hAnsi="Arial" w:cs="Arial"/>
                <w:b/>
                <w:color w:val="000000"/>
                <w:sz w:val="24"/>
                <w:szCs w:val="24"/>
              </w:rPr>
              <w:t>Web 01</w:t>
            </w:r>
          </w:p>
        </w:tc>
        <w:tc>
          <w:tcPr>
            <w:tcW w:w="32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CA6EB9" w14:textId="5B300C5B" w:rsidR="006528A5" w:rsidRPr="00C86A14" w:rsidRDefault="006528A5" w:rsidP="00BE0646">
            <w:pPr>
              <w:spacing w:line="360" w:lineRule="auto"/>
              <w:jc w:val="center"/>
              <w:rPr>
                <w:rFonts w:ascii="Arial" w:eastAsia="Arial Unicode MS" w:hAnsi="Arial" w:cs="Arial"/>
                <w:i/>
                <w:color w:val="BFBFBF" w:themeColor="background1" w:themeShade="BF"/>
                <w:sz w:val="24"/>
                <w:szCs w:val="24"/>
              </w:rPr>
            </w:pPr>
            <w:r w:rsidRPr="00C86A14">
              <w:rPr>
                <w:rFonts w:ascii="Arial" w:eastAsia="Arial Unicode MS" w:hAnsi="Arial" w:cs="Arial"/>
                <w:i/>
                <w:color w:val="BFBFBF" w:themeColor="background1" w:themeShade="BF"/>
                <w:sz w:val="24"/>
                <w:szCs w:val="24"/>
              </w:rPr>
              <w:t xml:space="preserve">Puedes ampliar la información </w:t>
            </w:r>
            <w:r w:rsidR="00011A1A" w:rsidRPr="00C86A14">
              <w:rPr>
                <w:rFonts w:ascii="Arial" w:eastAsia="Arial Unicode MS" w:hAnsi="Arial" w:cs="Arial"/>
                <w:i/>
                <w:color w:val="BFBFBF" w:themeColor="background1" w:themeShade="BF"/>
                <w:sz w:val="24"/>
                <w:szCs w:val="24"/>
              </w:rPr>
              <w:t>sobre conceptos y aplicaciones de la química</w:t>
            </w:r>
            <w:r w:rsidRPr="00C86A14">
              <w:rPr>
                <w:rFonts w:ascii="Arial" w:eastAsia="Arial Unicode MS" w:hAnsi="Arial" w:cs="Arial"/>
                <w:i/>
                <w:color w:val="BFBFBF" w:themeColor="background1" w:themeShade="BF"/>
                <w:sz w:val="24"/>
                <w:szCs w:val="24"/>
              </w:rPr>
              <w:t xml:space="preserve"> </w:t>
            </w:r>
            <w:r w:rsidR="002C596C" w:rsidRPr="00C86A14">
              <w:rPr>
                <w:rFonts w:ascii="Arial" w:eastAsia="Arial Unicode MS" w:hAnsi="Arial" w:cs="Arial"/>
                <w:i/>
                <w:color w:val="BFBFBF" w:themeColor="background1" w:themeShade="BF"/>
                <w:sz w:val="24"/>
                <w:szCs w:val="24"/>
              </w:rPr>
              <w:t xml:space="preserve">en el material audiovisual de </w:t>
            </w:r>
            <w:del w:id="238" w:author="María" w:date="2015-09-19T00:54:00Z">
              <w:r w:rsidR="002C596C" w:rsidRPr="00C86A14" w:rsidDel="00BE0646">
                <w:rPr>
                  <w:rFonts w:ascii="Arial" w:eastAsia="Arial Unicode MS" w:hAnsi="Arial" w:cs="Arial"/>
                  <w:i/>
                  <w:color w:val="BFBFBF" w:themeColor="background1" w:themeShade="BF"/>
                  <w:sz w:val="24"/>
                  <w:szCs w:val="24"/>
                </w:rPr>
                <w:delText>educatrachos</w:delText>
              </w:r>
            </w:del>
            <w:ins w:id="239" w:author="María" w:date="2015-09-19T00:54:00Z">
              <w:r w:rsidR="00BE0646">
                <w:rPr>
                  <w:rFonts w:ascii="Arial" w:eastAsia="Arial Unicode MS" w:hAnsi="Arial" w:cs="Arial"/>
                  <w:i/>
                  <w:color w:val="BFBFBF" w:themeColor="background1" w:themeShade="BF"/>
                  <w:sz w:val="24"/>
                  <w:szCs w:val="24"/>
                </w:rPr>
                <w:t>E</w:t>
              </w:r>
              <w:r w:rsidR="00BE0646" w:rsidRPr="00C86A14">
                <w:rPr>
                  <w:rFonts w:ascii="Arial" w:eastAsia="Arial Unicode MS" w:hAnsi="Arial" w:cs="Arial"/>
                  <w:i/>
                  <w:color w:val="BFBFBF" w:themeColor="background1" w:themeShade="BF"/>
                  <w:sz w:val="24"/>
                  <w:szCs w:val="24"/>
                </w:rPr>
                <w:t>ducatrachos</w:t>
              </w:r>
            </w:ins>
          </w:p>
        </w:tc>
        <w:tc>
          <w:tcPr>
            <w:tcW w:w="325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8A487A" w14:textId="4BC23368" w:rsidR="006528A5" w:rsidRPr="00C86A14" w:rsidRDefault="001E60B4" w:rsidP="00C86A14">
            <w:pPr>
              <w:spacing w:line="360" w:lineRule="auto"/>
              <w:rPr>
                <w:rFonts w:ascii="Arial" w:eastAsia="Arial Unicode MS" w:hAnsi="Arial" w:cs="Arial"/>
                <w:sz w:val="24"/>
                <w:szCs w:val="24"/>
              </w:rPr>
            </w:pPr>
            <w:hyperlink r:id="rId87" w:history="1">
              <w:r w:rsidR="00011A1A" w:rsidRPr="00C86A14">
                <w:rPr>
                  <w:rStyle w:val="Hipervnculo"/>
                  <w:rFonts w:ascii="Arial" w:eastAsia="Arial Unicode MS" w:hAnsi="Arial" w:cs="Arial"/>
                  <w:sz w:val="24"/>
                  <w:szCs w:val="24"/>
                </w:rPr>
                <w:t>http://www.educatrachos.hn/Repositorio%20Central/quimica/quimica/html/lista-multimedia200_2.html</w:t>
              </w:r>
            </w:hyperlink>
          </w:p>
          <w:p w14:paraId="2C604A17" w14:textId="42CE2C67" w:rsidR="00011A1A" w:rsidRPr="00C86A14" w:rsidRDefault="00011A1A" w:rsidP="00C86A14">
            <w:pPr>
              <w:spacing w:line="360" w:lineRule="auto"/>
              <w:rPr>
                <w:rFonts w:ascii="Arial" w:eastAsia="Arial Unicode MS" w:hAnsi="Arial" w:cs="Arial"/>
                <w:sz w:val="24"/>
                <w:szCs w:val="24"/>
              </w:rPr>
            </w:pPr>
          </w:p>
        </w:tc>
      </w:tr>
      <w:tr w:rsidR="002C596C" w:rsidRPr="00C86A14" w14:paraId="3C8C8A81" w14:textId="77777777" w:rsidTr="002C596C">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3CAB99" w14:textId="40EA01BE" w:rsidR="002C596C" w:rsidRPr="00C86A14" w:rsidRDefault="002C596C" w:rsidP="00C86A14">
            <w:pPr>
              <w:spacing w:line="360" w:lineRule="auto"/>
              <w:rPr>
                <w:rFonts w:ascii="Arial" w:eastAsia="Arial Unicode MS" w:hAnsi="Arial" w:cs="Arial"/>
                <w:color w:val="000000"/>
                <w:sz w:val="24"/>
                <w:szCs w:val="24"/>
              </w:rPr>
            </w:pPr>
            <w:r w:rsidRPr="00C86A14">
              <w:rPr>
                <w:rFonts w:ascii="Arial" w:eastAsia="Arial Unicode MS" w:hAnsi="Arial" w:cs="Arial"/>
                <w:b/>
                <w:color w:val="000000"/>
                <w:sz w:val="24"/>
                <w:szCs w:val="24"/>
              </w:rPr>
              <w:t>Web 01</w:t>
            </w:r>
          </w:p>
        </w:tc>
        <w:tc>
          <w:tcPr>
            <w:tcW w:w="32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8FF40F" w14:textId="1DAEE7A6" w:rsidR="002C596C" w:rsidRPr="00C86A14" w:rsidRDefault="002C596C" w:rsidP="00BE0646">
            <w:pPr>
              <w:spacing w:line="360" w:lineRule="auto"/>
              <w:jc w:val="center"/>
              <w:rPr>
                <w:rFonts w:ascii="Arial" w:eastAsia="Arial Unicode MS" w:hAnsi="Arial" w:cs="Arial"/>
                <w:i/>
                <w:color w:val="BFBFBF" w:themeColor="background1" w:themeShade="BF"/>
                <w:sz w:val="24"/>
                <w:szCs w:val="24"/>
              </w:rPr>
            </w:pPr>
            <w:r w:rsidRPr="00C86A14">
              <w:rPr>
                <w:rFonts w:ascii="Arial" w:eastAsia="Arial Unicode MS" w:hAnsi="Arial" w:cs="Arial"/>
                <w:i/>
                <w:color w:val="BFBFBF" w:themeColor="background1" w:themeShade="BF"/>
                <w:sz w:val="24"/>
                <w:szCs w:val="24"/>
              </w:rPr>
              <w:t xml:space="preserve">Puedes ampliar la información sobre </w:t>
            </w:r>
            <w:r w:rsidRPr="00C86A14">
              <w:rPr>
                <w:rFonts w:ascii="Arial" w:eastAsia="Arial Unicode MS" w:hAnsi="Arial" w:cs="Arial"/>
                <w:i/>
                <w:color w:val="BFBFBF" w:themeColor="background1" w:themeShade="BF"/>
                <w:sz w:val="24"/>
                <w:szCs w:val="24"/>
              </w:rPr>
              <w:lastRenderedPageBreak/>
              <w:t xml:space="preserve">conceptos y aplicaciones de la física en el material audiovisual de </w:t>
            </w:r>
            <w:del w:id="240" w:author="María" w:date="2015-09-19T00:55:00Z">
              <w:r w:rsidRPr="00C86A14" w:rsidDel="00BE0646">
                <w:rPr>
                  <w:rFonts w:ascii="Arial" w:eastAsia="Arial Unicode MS" w:hAnsi="Arial" w:cs="Arial"/>
                  <w:i/>
                  <w:color w:val="BFBFBF" w:themeColor="background1" w:themeShade="BF"/>
                  <w:sz w:val="24"/>
                  <w:szCs w:val="24"/>
                </w:rPr>
                <w:delText>educatrachos</w:delText>
              </w:r>
            </w:del>
            <w:ins w:id="241" w:author="María" w:date="2015-09-19T00:55:00Z">
              <w:r w:rsidR="00BE0646">
                <w:rPr>
                  <w:rFonts w:ascii="Arial" w:eastAsia="Arial Unicode MS" w:hAnsi="Arial" w:cs="Arial"/>
                  <w:i/>
                  <w:color w:val="BFBFBF" w:themeColor="background1" w:themeShade="BF"/>
                  <w:sz w:val="24"/>
                  <w:szCs w:val="24"/>
                </w:rPr>
                <w:t>E</w:t>
              </w:r>
              <w:r w:rsidR="00BE0646" w:rsidRPr="00C86A14">
                <w:rPr>
                  <w:rFonts w:ascii="Arial" w:eastAsia="Arial Unicode MS" w:hAnsi="Arial" w:cs="Arial"/>
                  <w:i/>
                  <w:color w:val="BFBFBF" w:themeColor="background1" w:themeShade="BF"/>
                  <w:sz w:val="24"/>
                  <w:szCs w:val="24"/>
                </w:rPr>
                <w:t>ducatrachos</w:t>
              </w:r>
            </w:ins>
          </w:p>
        </w:tc>
        <w:tc>
          <w:tcPr>
            <w:tcW w:w="325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D57CE9" w14:textId="781A721D" w:rsidR="002C596C" w:rsidRPr="00BE0646" w:rsidRDefault="00623D00" w:rsidP="00C86A14">
            <w:pPr>
              <w:spacing w:after="160" w:line="360" w:lineRule="auto"/>
              <w:rPr>
                <w:rFonts w:ascii="Arial" w:eastAsia="Arial Unicode MS" w:hAnsi="Arial" w:cs="Arial"/>
                <w:color w:val="BFBFBF" w:themeColor="background1" w:themeShade="BF"/>
                <w:sz w:val="24"/>
                <w:szCs w:val="24"/>
                <w:rPrChange w:id="242" w:author="María" w:date="2015-09-19T00:55:00Z">
                  <w:rPr>
                    <w:rFonts w:ascii="Arial" w:eastAsia="Arial Unicode MS" w:hAnsi="Arial" w:cs="Arial"/>
                    <w:i/>
                    <w:color w:val="BFBFBF" w:themeColor="background1" w:themeShade="BF"/>
                    <w:sz w:val="24"/>
                    <w:szCs w:val="24"/>
                  </w:rPr>
                </w:rPrChange>
              </w:rPr>
            </w:pPr>
            <w:r w:rsidRPr="00BE0646">
              <w:lastRenderedPageBreak/>
              <w:fldChar w:fldCharType="begin"/>
            </w:r>
            <w:r w:rsidRPr="00BE0646">
              <w:instrText xml:space="preserve"> HYPERLINK "http://www.educatrachos.hn/Repositorio%20Central/Escritorio%20de%20fisica/fisica/html/lista-multimedia162_1.html" </w:instrText>
            </w:r>
            <w:r w:rsidRPr="00BE0646">
              <w:rPr>
                <w:rPrChange w:id="243" w:author="María" w:date="2015-09-19T00:55:00Z">
                  <w:rPr>
                    <w:rStyle w:val="Hipervnculo"/>
                    <w:rFonts w:ascii="Arial" w:eastAsia="Arial Unicode MS" w:hAnsi="Arial" w:cs="Arial"/>
                    <w:i/>
                    <w:sz w:val="24"/>
                    <w:szCs w:val="24"/>
                  </w:rPr>
                </w:rPrChange>
              </w:rPr>
              <w:fldChar w:fldCharType="separate"/>
            </w:r>
            <w:r w:rsidR="002C596C" w:rsidRPr="00BE0646">
              <w:rPr>
                <w:rStyle w:val="Hipervnculo"/>
                <w:rFonts w:ascii="Arial" w:eastAsia="Arial Unicode MS" w:hAnsi="Arial" w:cs="Arial"/>
                <w:sz w:val="24"/>
                <w:szCs w:val="24"/>
                <w:rPrChange w:id="244" w:author="María" w:date="2015-09-19T00:55:00Z">
                  <w:rPr>
                    <w:rStyle w:val="Hipervnculo"/>
                    <w:rFonts w:ascii="Arial" w:eastAsia="Arial Unicode MS" w:hAnsi="Arial" w:cs="Arial"/>
                    <w:i/>
                    <w:sz w:val="24"/>
                    <w:szCs w:val="24"/>
                  </w:rPr>
                </w:rPrChange>
              </w:rPr>
              <w:t>http://www.educatrachos.hn/Repositorio%20Central/Escritorio%20de%20fisica/fisica/html/lista-multimedia162_1.html</w:t>
            </w:r>
            <w:r w:rsidRPr="00BE0646">
              <w:rPr>
                <w:rStyle w:val="Hipervnculo"/>
                <w:rFonts w:ascii="Arial" w:eastAsia="Arial Unicode MS" w:hAnsi="Arial" w:cs="Arial"/>
                <w:sz w:val="24"/>
                <w:szCs w:val="24"/>
                <w:rPrChange w:id="245" w:author="María" w:date="2015-09-19T00:55:00Z">
                  <w:rPr>
                    <w:rStyle w:val="Hipervnculo"/>
                    <w:rFonts w:ascii="Arial" w:eastAsia="Arial Unicode MS" w:hAnsi="Arial" w:cs="Arial"/>
                    <w:i/>
                    <w:sz w:val="24"/>
                    <w:szCs w:val="24"/>
                  </w:rPr>
                </w:rPrChange>
              </w:rPr>
              <w:fldChar w:fldCharType="end"/>
            </w:r>
          </w:p>
          <w:p w14:paraId="1E945BA5" w14:textId="50DBF868" w:rsidR="002C596C" w:rsidRPr="00BE0646" w:rsidRDefault="002C596C" w:rsidP="00C86A14">
            <w:pPr>
              <w:tabs>
                <w:tab w:val="center" w:pos="4419"/>
                <w:tab w:val="right" w:pos="8838"/>
              </w:tabs>
              <w:spacing w:after="160" w:line="360" w:lineRule="auto"/>
              <w:rPr>
                <w:rFonts w:ascii="Arial" w:eastAsia="Arial Unicode MS" w:hAnsi="Arial" w:cs="Arial"/>
                <w:color w:val="BFBFBF" w:themeColor="background1" w:themeShade="BF"/>
                <w:sz w:val="24"/>
                <w:szCs w:val="24"/>
                <w:rPrChange w:id="246" w:author="María" w:date="2015-09-19T00:55:00Z">
                  <w:rPr>
                    <w:rFonts w:ascii="Arial" w:eastAsia="Arial Unicode MS" w:hAnsi="Arial" w:cs="Arial"/>
                    <w:i/>
                    <w:color w:val="BFBFBF" w:themeColor="background1" w:themeShade="BF"/>
                    <w:sz w:val="24"/>
                    <w:szCs w:val="24"/>
                  </w:rPr>
                </w:rPrChange>
              </w:rPr>
            </w:pPr>
          </w:p>
        </w:tc>
      </w:tr>
      <w:tr w:rsidR="002C596C" w:rsidRPr="00C86A14" w14:paraId="6BE6243C" w14:textId="77777777" w:rsidTr="002C596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AA4E3A" w14:textId="22CDF2FF" w:rsidR="002C596C" w:rsidRPr="00C86A14" w:rsidRDefault="002C596C" w:rsidP="00C86A14">
            <w:pPr>
              <w:spacing w:line="360" w:lineRule="auto"/>
              <w:rPr>
                <w:rFonts w:ascii="Arial" w:eastAsia="Arial Unicode MS" w:hAnsi="Arial" w:cs="Arial"/>
                <w:b/>
                <w:color w:val="000000"/>
                <w:sz w:val="24"/>
                <w:szCs w:val="24"/>
              </w:rPr>
            </w:pPr>
            <w:r w:rsidRPr="00C86A14">
              <w:rPr>
                <w:rFonts w:ascii="Arial" w:eastAsia="Arial Unicode MS" w:hAnsi="Arial" w:cs="Arial"/>
                <w:b/>
                <w:color w:val="000000"/>
                <w:sz w:val="24"/>
                <w:szCs w:val="24"/>
              </w:rPr>
              <w:lastRenderedPageBreak/>
              <w:t>Web 03</w:t>
            </w:r>
          </w:p>
        </w:tc>
        <w:tc>
          <w:tcPr>
            <w:tcW w:w="11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87FF54" w14:textId="0F37906A" w:rsidR="002C596C" w:rsidRPr="00C86A14" w:rsidRDefault="002C596C" w:rsidP="00C86A14">
            <w:pPr>
              <w:spacing w:line="360" w:lineRule="auto"/>
              <w:rPr>
                <w:rFonts w:ascii="Arial" w:eastAsia="Arial Unicode MS" w:hAnsi="Arial" w:cs="Arial"/>
                <w:i/>
                <w:color w:val="BFBFBF" w:themeColor="background1" w:themeShade="BF"/>
                <w:sz w:val="24"/>
                <w:szCs w:val="24"/>
              </w:rPr>
            </w:pPr>
            <w:r w:rsidRPr="00C86A14">
              <w:rPr>
                <w:rFonts w:ascii="Arial" w:eastAsia="Arial Unicode MS" w:hAnsi="Arial" w:cs="Arial"/>
                <w:i/>
                <w:color w:val="BFBFBF" w:themeColor="background1" w:themeShade="BF"/>
                <w:sz w:val="24"/>
                <w:szCs w:val="24"/>
              </w:rPr>
              <w:t>Puedes complementar la información sobre los modelos del método científico: el método experimental y el deductivo</w:t>
            </w:r>
            <w:r w:rsidR="00623D00">
              <w:rPr>
                <w:rFonts w:ascii="Arial" w:eastAsia="Arial Unicode MS" w:hAnsi="Arial" w:cs="Arial"/>
                <w:i/>
                <w:color w:val="BFBFBF" w:themeColor="background1" w:themeShade="BF"/>
                <w:sz w:val="24"/>
                <w:szCs w:val="24"/>
              </w:rPr>
              <w:t xml:space="preserve"> </w:t>
            </w:r>
          </w:p>
        </w:tc>
        <w:tc>
          <w:tcPr>
            <w:tcW w:w="70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261B8" w14:textId="2A4674D3" w:rsidR="002C596C" w:rsidRPr="00BE0646" w:rsidRDefault="00623D00" w:rsidP="00C86A14">
            <w:pPr>
              <w:spacing w:after="160" w:line="360" w:lineRule="auto"/>
              <w:jc w:val="center"/>
              <w:rPr>
                <w:rFonts w:ascii="Arial" w:eastAsia="Arial Unicode MS" w:hAnsi="Arial" w:cs="Arial"/>
                <w:color w:val="BFBFBF" w:themeColor="background1" w:themeShade="BF"/>
                <w:sz w:val="24"/>
                <w:szCs w:val="24"/>
                <w:rPrChange w:id="247" w:author="María" w:date="2015-09-19T00:55:00Z">
                  <w:rPr>
                    <w:rFonts w:ascii="Arial" w:eastAsia="Arial Unicode MS" w:hAnsi="Arial" w:cs="Arial"/>
                    <w:i/>
                    <w:color w:val="BFBFBF" w:themeColor="background1" w:themeShade="BF"/>
                    <w:sz w:val="24"/>
                    <w:szCs w:val="24"/>
                  </w:rPr>
                </w:rPrChange>
              </w:rPr>
            </w:pPr>
            <w:r w:rsidRPr="00BE0646">
              <w:fldChar w:fldCharType="begin"/>
            </w:r>
            <w:r w:rsidRPr="00BE0646">
              <w:instrText xml:space="preserve"> HYPERLINK "http://recursostic.educacion.es/newton/web/materiales_didacticos/mcientifico/modelos.htm" </w:instrText>
            </w:r>
            <w:r w:rsidRPr="00BE0646">
              <w:rPr>
                <w:rPrChange w:id="248" w:author="María" w:date="2015-09-19T00:55:00Z">
                  <w:rPr>
                    <w:rStyle w:val="Hipervnculo"/>
                    <w:rFonts w:ascii="Arial" w:eastAsia="Arial Unicode MS" w:hAnsi="Arial" w:cs="Arial"/>
                    <w:i/>
                    <w:sz w:val="24"/>
                    <w:szCs w:val="24"/>
                  </w:rPr>
                </w:rPrChange>
              </w:rPr>
              <w:fldChar w:fldCharType="separate"/>
            </w:r>
            <w:r w:rsidR="002C596C" w:rsidRPr="00BE0646">
              <w:rPr>
                <w:rStyle w:val="Hipervnculo"/>
                <w:rFonts w:ascii="Arial" w:eastAsia="Arial Unicode MS" w:hAnsi="Arial" w:cs="Arial"/>
                <w:sz w:val="24"/>
                <w:szCs w:val="24"/>
                <w:rPrChange w:id="249" w:author="María" w:date="2015-09-19T00:55:00Z">
                  <w:rPr>
                    <w:rStyle w:val="Hipervnculo"/>
                    <w:rFonts w:ascii="Arial" w:eastAsia="Arial Unicode MS" w:hAnsi="Arial" w:cs="Arial"/>
                    <w:i/>
                    <w:sz w:val="24"/>
                    <w:szCs w:val="24"/>
                  </w:rPr>
                </w:rPrChange>
              </w:rPr>
              <w:t>http://recursostic.educacion.es/newton/web/materiales_didacticos/mcientifico/modelos.htm</w:t>
            </w:r>
            <w:r w:rsidRPr="00BE0646">
              <w:rPr>
                <w:rStyle w:val="Hipervnculo"/>
                <w:rFonts w:ascii="Arial" w:eastAsia="Arial Unicode MS" w:hAnsi="Arial" w:cs="Arial"/>
                <w:sz w:val="24"/>
                <w:szCs w:val="24"/>
                <w:rPrChange w:id="250" w:author="María" w:date="2015-09-19T00:55:00Z">
                  <w:rPr>
                    <w:rStyle w:val="Hipervnculo"/>
                    <w:rFonts w:ascii="Arial" w:eastAsia="Arial Unicode MS" w:hAnsi="Arial" w:cs="Arial"/>
                    <w:i/>
                    <w:sz w:val="24"/>
                    <w:szCs w:val="24"/>
                  </w:rPr>
                </w:rPrChange>
              </w:rPr>
              <w:fldChar w:fldCharType="end"/>
            </w:r>
          </w:p>
          <w:p w14:paraId="3E15F85F" w14:textId="044C165B" w:rsidR="002C596C" w:rsidRPr="00BE0646" w:rsidRDefault="002C596C" w:rsidP="00C86A14">
            <w:pPr>
              <w:tabs>
                <w:tab w:val="center" w:pos="4419"/>
                <w:tab w:val="right" w:pos="8838"/>
              </w:tabs>
              <w:spacing w:after="160" w:line="360" w:lineRule="auto"/>
              <w:jc w:val="center"/>
              <w:rPr>
                <w:rFonts w:ascii="Arial" w:eastAsia="Arial Unicode MS" w:hAnsi="Arial" w:cs="Arial"/>
                <w:color w:val="BFBFBF" w:themeColor="background1" w:themeShade="BF"/>
                <w:sz w:val="24"/>
                <w:szCs w:val="24"/>
                <w:rPrChange w:id="251" w:author="María" w:date="2015-09-19T00:55:00Z">
                  <w:rPr>
                    <w:rFonts w:ascii="Arial" w:eastAsia="Arial Unicode MS" w:hAnsi="Arial" w:cs="Arial"/>
                    <w:i/>
                    <w:color w:val="BFBFBF" w:themeColor="background1" w:themeShade="BF"/>
                    <w:sz w:val="24"/>
                    <w:szCs w:val="24"/>
                  </w:rPr>
                </w:rPrChange>
              </w:rPr>
            </w:pPr>
          </w:p>
        </w:tc>
      </w:tr>
      <w:tr w:rsidR="002C596C" w:rsidRPr="00C86A14" w14:paraId="063BF1D1" w14:textId="77777777" w:rsidTr="002C596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70C24A" w14:textId="2497997D" w:rsidR="002C596C" w:rsidRPr="00C86A14" w:rsidRDefault="002C596C" w:rsidP="00C86A14">
            <w:pPr>
              <w:spacing w:line="360" w:lineRule="auto"/>
              <w:rPr>
                <w:rFonts w:ascii="Arial" w:eastAsia="Arial Unicode MS" w:hAnsi="Arial" w:cs="Arial"/>
                <w:b/>
                <w:color w:val="000000"/>
                <w:sz w:val="24"/>
                <w:szCs w:val="24"/>
              </w:rPr>
            </w:pPr>
            <w:r w:rsidRPr="00C86A14">
              <w:rPr>
                <w:rFonts w:ascii="Arial" w:eastAsia="Arial Unicode MS" w:hAnsi="Arial" w:cs="Arial"/>
                <w:b/>
                <w:color w:val="000000"/>
                <w:sz w:val="24"/>
                <w:szCs w:val="24"/>
              </w:rPr>
              <w:t>Web 04</w:t>
            </w:r>
          </w:p>
        </w:tc>
        <w:tc>
          <w:tcPr>
            <w:tcW w:w="11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DA6209" w14:textId="59353373" w:rsidR="002C596C" w:rsidRPr="00C86A14" w:rsidRDefault="002C596C" w:rsidP="00C86A14">
            <w:pPr>
              <w:spacing w:line="360" w:lineRule="auto"/>
              <w:rPr>
                <w:rFonts w:ascii="Arial" w:eastAsia="Arial Unicode MS" w:hAnsi="Arial" w:cs="Arial"/>
                <w:i/>
                <w:color w:val="BFBFBF" w:themeColor="background1" w:themeShade="BF"/>
                <w:sz w:val="24"/>
                <w:szCs w:val="24"/>
              </w:rPr>
            </w:pPr>
            <w:r w:rsidRPr="00C86A14">
              <w:rPr>
                <w:rFonts w:ascii="Arial" w:eastAsia="Arial Unicode MS" w:hAnsi="Arial" w:cs="Arial"/>
                <w:i/>
                <w:color w:val="BFBFBF" w:themeColor="background1" w:themeShade="BF"/>
                <w:sz w:val="24"/>
                <w:szCs w:val="24"/>
              </w:rPr>
              <w:t xml:space="preserve">Puedes ampliar tus conocimientos sobre la naturaleza del conocimiento científico. </w:t>
            </w:r>
          </w:p>
        </w:tc>
        <w:tc>
          <w:tcPr>
            <w:tcW w:w="70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6E549C" w14:textId="21C91BDF" w:rsidR="002C596C" w:rsidRPr="00BE0646" w:rsidRDefault="00623D00" w:rsidP="00C86A14">
            <w:pPr>
              <w:spacing w:after="160" w:line="360" w:lineRule="auto"/>
              <w:jc w:val="center"/>
              <w:rPr>
                <w:rFonts w:ascii="Arial" w:eastAsia="Arial Unicode MS" w:hAnsi="Arial" w:cs="Arial"/>
                <w:color w:val="BFBFBF" w:themeColor="background1" w:themeShade="BF"/>
                <w:sz w:val="24"/>
                <w:szCs w:val="24"/>
                <w:rPrChange w:id="252" w:author="María" w:date="2015-09-19T00:55:00Z">
                  <w:rPr>
                    <w:rFonts w:ascii="Arial" w:eastAsia="Arial Unicode MS" w:hAnsi="Arial" w:cs="Arial"/>
                    <w:i/>
                    <w:color w:val="BFBFBF" w:themeColor="background1" w:themeShade="BF"/>
                    <w:sz w:val="24"/>
                    <w:szCs w:val="24"/>
                  </w:rPr>
                </w:rPrChange>
              </w:rPr>
            </w:pPr>
            <w:r w:rsidRPr="00BE0646">
              <w:fldChar w:fldCharType="begin"/>
            </w:r>
            <w:r w:rsidRPr="00BE0646">
              <w:instrText xml:space="preserve"> HYPERLINK "http://recursos.cnice.mec.es/filosofia/libro1.php?tipo=2&amp;seccion=1&amp;ruta=2&amp;etapa=&amp;conclusion=4" </w:instrText>
            </w:r>
            <w:r w:rsidRPr="00BE0646">
              <w:rPr>
                <w:rPrChange w:id="253" w:author="María" w:date="2015-09-19T00:55:00Z">
                  <w:rPr>
                    <w:rStyle w:val="Hipervnculo"/>
                    <w:rFonts w:ascii="Arial" w:eastAsia="Arial Unicode MS" w:hAnsi="Arial" w:cs="Arial"/>
                    <w:i/>
                    <w:sz w:val="24"/>
                    <w:szCs w:val="24"/>
                  </w:rPr>
                </w:rPrChange>
              </w:rPr>
              <w:fldChar w:fldCharType="separate"/>
            </w:r>
            <w:r w:rsidR="002C596C" w:rsidRPr="00BE0646">
              <w:rPr>
                <w:rStyle w:val="Hipervnculo"/>
                <w:rFonts w:ascii="Arial" w:eastAsia="Arial Unicode MS" w:hAnsi="Arial" w:cs="Arial"/>
                <w:sz w:val="24"/>
                <w:szCs w:val="24"/>
                <w:rPrChange w:id="254" w:author="María" w:date="2015-09-19T00:55:00Z">
                  <w:rPr>
                    <w:rStyle w:val="Hipervnculo"/>
                    <w:rFonts w:ascii="Arial" w:eastAsia="Arial Unicode MS" w:hAnsi="Arial" w:cs="Arial"/>
                    <w:i/>
                    <w:sz w:val="24"/>
                    <w:szCs w:val="24"/>
                  </w:rPr>
                </w:rPrChange>
              </w:rPr>
              <w:t>http://recursos.cnice.mec.es/filosofia/libro1.php?tipo=2&amp;seccion=1&amp;ruta=2&amp;etapa=&amp;conclusion=4</w:t>
            </w:r>
            <w:r w:rsidRPr="00BE0646">
              <w:rPr>
                <w:rStyle w:val="Hipervnculo"/>
                <w:rFonts w:ascii="Arial" w:eastAsia="Arial Unicode MS" w:hAnsi="Arial" w:cs="Arial"/>
                <w:sz w:val="24"/>
                <w:szCs w:val="24"/>
                <w:rPrChange w:id="255" w:author="María" w:date="2015-09-19T00:55:00Z">
                  <w:rPr>
                    <w:rStyle w:val="Hipervnculo"/>
                    <w:rFonts w:ascii="Arial" w:eastAsia="Arial Unicode MS" w:hAnsi="Arial" w:cs="Arial"/>
                    <w:i/>
                    <w:sz w:val="24"/>
                    <w:szCs w:val="24"/>
                  </w:rPr>
                </w:rPrChange>
              </w:rPr>
              <w:fldChar w:fldCharType="end"/>
            </w:r>
          </w:p>
          <w:p w14:paraId="5FEF9BE1" w14:textId="4E40DD15" w:rsidR="002C596C" w:rsidRPr="00BE0646" w:rsidRDefault="002C596C" w:rsidP="00C86A14">
            <w:pPr>
              <w:tabs>
                <w:tab w:val="center" w:pos="4419"/>
                <w:tab w:val="right" w:pos="8838"/>
              </w:tabs>
              <w:spacing w:after="160" w:line="360" w:lineRule="auto"/>
              <w:jc w:val="center"/>
              <w:rPr>
                <w:rFonts w:ascii="Arial" w:eastAsia="Arial Unicode MS" w:hAnsi="Arial" w:cs="Arial"/>
                <w:color w:val="BFBFBF" w:themeColor="background1" w:themeShade="BF"/>
                <w:sz w:val="24"/>
                <w:szCs w:val="24"/>
                <w:rPrChange w:id="256" w:author="María" w:date="2015-09-19T00:55:00Z">
                  <w:rPr>
                    <w:rFonts w:ascii="Arial" w:eastAsia="Arial Unicode MS" w:hAnsi="Arial" w:cs="Arial"/>
                    <w:i/>
                    <w:color w:val="BFBFBF" w:themeColor="background1" w:themeShade="BF"/>
                    <w:sz w:val="24"/>
                    <w:szCs w:val="24"/>
                  </w:rPr>
                </w:rPrChange>
              </w:rPr>
            </w:pPr>
          </w:p>
        </w:tc>
      </w:tr>
    </w:tbl>
    <w:p w14:paraId="6AC0652E" w14:textId="77777777" w:rsidR="00764F8D" w:rsidRPr="00C86A14" w:rsidRDefault="00764F8D" w:rsidP="00C86A14">
      <w:pPr>
        <w:spacing w:after="0" w:line="360" w:lineRule="auto"/>
        <w:jc w:val="both"/>
        <w:rPr>
          <w:rFonts w:ascii="Arial" w:eastAsia="Arial Unicode MS" w:hAnsi="Arial" w:cs="Arial"/>
          <w:b/>
          <w:sz w:val="24"/>
          <w:szCs w:val="24"/>
        </w:rPr>
      </w:pPr>
    </w:p>
    <w:p w14:paraId="1E1AC345" w14:textId="77777777" w:rsidR="00666EDD" w:rsidRPr="00C86A14" w:rsidRDefault="00666EDD" w:rsidP="00C86A14">
      <w:pPr>
        <w:pStyle w:val="Ttulo4"/>
        <w:shd w:val="clear" w:color="auto" w:fill="FFFFFF"/>
        <w:spacing w:before="120" w:beforeAutospacing="0" w:after="120" w:afterAutospacing="0" w:line="360" w:lineRule="auto"/>
        <w:jc w:val="both"/>
        <w:rPr>
          <w:rFonts w:ascii="Arial" w:eastAsia="Arial Unicode MS" w:hAnsi="Arial" w:cs="Arial"/>
          <w:b w:val="0"/>
          <w:bCs w:val="0"/>
          <w:color w:val="41853B"/>
        </w:rPr>
      </w:pPr>
    </w:p>
    <w:p w14:paraId="03C1F614" w14:textId="77777777" w:rsidR="00666EDD" w:rsidRPr="00C86A14" w:rsidRDefault="00666EDD" w:rsidP="00C86A14">
      <w:pPr>
        <w:pStyle w:val="Ttulo4"/>
        <w:shd w:val="clear" w:color="auto" w:fill="FFFFFF"/>
        <w:spacing w:before="120" w:beforeAutospacing="0" w:after="120" w:afterAutospacing="0" w:line="360" w:lineRule="auto"/>
        <w:jc w:val="both"/>
        <w:rPr>
          <w:rFonts w:ascii="Arial" w:eastAsia="Arial Unicode MS" w:hAnsi="Arial" w:cs="Arial"/>
          <w:b w:val="0"/>
          <w:bCs w:val="0"/>
          <w:color w:val="41853B"/>
        </w:rPr>
      </w:pPr>
    </w:p>
    <w:p w14:paraId="4309FFBC" w14:textId="77777777" w:rsidR="00666EDD" w:rsidRPr="00C86A14" w:rsidRDefault="00666EDD" w:rsidP="00C86A14">
      <w:pPr>
        <w:pStyle w:val="Ttulo4"/>
        <w:shd w:val="clear" w:color="auto" w:fill="FFFFFF"/>
        <w:spacing w:before="120" w:beforeAutospacing="0" w:after="120" w:afterAutospacing="0" w:line="360" w:lineRule="auto"/>
        <w:jc w:val="both"/>
        <w:rPr>
          <w:rFonts w:ascii="Arial" w:eastAsia="Arial Unicode MS" w:hAnsi="Arial" w:cs="Arial"/>
          <w:b w:val="0"/>
          <w:bCs w:val="0"/>
          <w:color w:val="41853B"/>
        </w:rPr>
      </w:pPr>
    </w:p>
    <w:sectPr w:rsidR="00666EDD" w:rsidRPr="00C86A14">
      <w:headerReference w:type="default" r:id="rId88"/>
      <w:footerReference w:type="default" r:id="rId89"/>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María" w:date="2015-09-18T08:37:00Z" w:initials="M">
    <w:p w14:paraId="3CC3FD4F" w14:textId="5408605A" w:rsidR="00CA336D" w:rsidRDefault="00CA336D">
      <w:pPr>
        <w:pStyle w:val="Textocomentario"/>
      </w:pPr>
      <w:r>
        <w:rPr>
          <w:rStyle w:val="Refdecomentario"/>
        </w:rPr>
        <w:annotationRef/>
      </w:r>
      <w:r>
        <w:t>OJO, aquí no dice qué es la ciencia y está repitiendo lo de la descripción.</w:t>
      </w:r>
    </w:p>
  </w:comment>
  <w:comment w:id="33" w:author="María" w:date="2015-09-18T23:01:00Z" w:initials="M">
    <w:p w14:paraId="78739DE0" w14:textId="27D120AB" w:rsidR="00CA336D" w:rsidRDefault="00CA336D">
      <w:pPr>
        <w:pStyle w:val="Textocomentario"/>
      </w:pPr>
      <w:r>
        <w:rPr>
          <w:rStyle w:val="Refdecomentario"/>
        </w:rPr>
        <w:annotationRef/>
      </w:r>
      <w:r>
        <w:t>OJO, en la ecuación debe haber un espacio fino (Alt 08201) entre el número y el símbolo</w:t>
      </w:r>
    </w:p>
  </w:comment>
  <w:comment w:id="35" w:author="María" w:date="2015-09-18T23:01:00Z" w:initials="M">
    <w:p w14:paraId="565AA66A" w14:textId="4B9750BA" w:rsidR="00CA336D" w:rsidRDefault="00CA336D">
      <w:pPr>
        <w:pStyle w:val="Textocomentario"/>
      </w:pPr>
      <w:r>
        <w:rPr>
          <w:rStyle w:val="Refdecomentario"/>
        </w:rPr>
        <w:annotationRef/>
      </w:r>
      <w:r>
        <w:t>OJO, en la ecuación debe haber un espacio fino (Alt 08201) entre el número y el símbolo</w:t>
      </w:r>
    </w:p>
  </w:comment>
  <w:comment w:id="39" w:author="María" w:date="2015-09-18T23:04:00Z" w:initials="M">
    <w:p w14:paraId="5EC53B6B" w14:textId="77777777" w:rsidR="00CA336D" w:rsidRDefault="00CA336D">
      <w:pPr>
        <w:pStyle w:val="Textocomentario"/>
      </w:pPr>
      <w:r>
        <w:rPr>
          <w:rStyle w:val="Refdecomentario"/>
        </w:rPr>
        <w:annotationRef/>
      </w:r>
      <w:r>
        <w:t>OJO, en la ecuación debe haber un espacio fino (Alt 08201) entre el número y el símbolo</w:t>
      </w:r>
    </w:p>
    <w:p w14:paraId="0BB2EDB5" w14:textId="30EAD53B" w:rsidR="00CA336D" w:rsidRDefault="00CA336D">
      <w:pPr>
        <w:pStyle w:val="Textocomentario"/>
      </w:pPr>
      <w:r w:rsidRPr="00BD3175">
        <w:rPr>
          <w:highlight w:val="yellow"/>
        </w:rPr>
        <w:t>km con minúscula.</w:t>
      </w:r>
    </w:p>
  </w:comment>
  <w:comment w:id="41" w:author="María" w:date="2015-09-18T23:09:00Z" w:initials="M">
    <w:p w14:paraId="6C3C2CAD" w14:textId="77777777" w:rsidR="00CA336D" w:rsidRDefault="00CA336D" w:rsidP="00B306E3">
      <w:pPr>
        <w:pStyle w:val="Textocomentario"/>
      </w:pPr>
      <w:r>
        <w:rPr>
          <w:rStyle w:val="Refdecomentario"/>
        </w:rPr>
        <w:annotationRef/>
      </w:r>
      <w:r>
        <w:t>OJO, en la ecuación debe haber un espacio fino (Alt 08201) entre el número y el símbolo</w:t>
      </w:r>
    </w:p>
    <w:p w14:paraId="4A715571" w14:textId="5B8ADD5C" w:rsidR="00CA336D" w:rsidRDefault="00CA336D" w:rsidP="00B306E3">
      <w:pPr>
        <w:pStyle w:val="Textocomentario"/>
      </w:pPr>
      <w:r w:rsidRPr="00BD3175">
        <w:rPr>
          <w:highlight w:val="yellow"/>
        </w:rPr>
        <w:t>km con minúscula.</w:t>
      </w:r>
    </w:p>
  </w:comment>
  <w:comment w:id="58" w:author="María" w:date="2015-09-19T00:01:00Z" w:initials="M">
    <w:p w14:paraId="05289E9F" w14:textId="14FE1BF5" w:rsidR="00CA336D" w:rsidRDefault="00CA336D">
      <w:pPr>
        <w:pStyle w:val="Textocomentario"/>
      </w:pPr>
      <w:r>
        <w:rPr>
          <w:rStyle w:val="Refdecomentario"/>
        </w:rPr>
        <w:annotationRef/>
      </w:r>
      <w:r>
        <w:t>¿básica?</w:t>
      </w:r>
    </w:p>
  </w:comment>
  <w:comment w:id="165" w:author="María" w:date="2015-09-19T00:21:00Z" w:initials="M">
    <w:p w14:paraId="76373534" w14:textId="25792F0F" w:rsidR="00CA336D" w:rsidRDefault="00CA336D">
      <w:pPr>
        <w:pStyle w:val="Textocomentario"/>
      </w:pPr>
      <w:r>
        <w:rPr>
          <w:rStyle w:val="Refdecomentario"/>
        </w:rPr>
        <w:annotationRef/>
      </w:r>
      <w:r>
        <w: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379CA6" w14:textId="77777777" w:rsidR="00CA336D" w:rsidRDefault="00CA336D">
      <w:pPr>
        <w:spacing w:after="0" w:line="240" w:lineRule="auto"/>
      </w:pPr>
      <w:r>
        <w:separator/>
      </w:r>
    </w:p>
  </w:endnote>
  <w:endnote w:type="continuationSeparator" w:id="0">
    <w:p w14:paraId="273DFF59" w14:textId="77777777" w:rsidR="00CA336D" w:rsidRDefault="00CA33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Segoe UI">
    <w:altName w:val="Arial"/>
    <w:charset w:val="00"/>
    <w:family w:val="swiss"/>
    <w:pitch w:val="variable"/>
    <w:sig w:usb0="E4002EFF" w:usb1="C000E47F" w:usb2="00000009" w:usb3="00000000" w:csb0="000001FF"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155497"/>
      <w:docPartObj>
        <w:docPartGallery w:val="Page Numbers (Bottom of Page)"/>
        <w:docPartUnique/>
      </w:docPartObj>
    </w:sdtPr>
    <w:sdtContent>
      <w:p w14:paraId="54D33333" w14:textId="77777777" w:rsidR="00CA336D" w:rsidRDefault="00CA336D">
        <w:pPr>
          <w:pStyle w:val="Piedepgina"/>
          <w:jc w:val="right"/>
        </w:pPr>
        <w:r>
          <w:fldChar w:fldCharType="begin"/>
        </w:r>
        <w:r>
          <w:instrText>PAGE   \* MERGEFORMAT</w:instrText>
        </w:r>
        <w:r>
          <w:fldChar w:fldCharType="separate"/>
        </w:r>
        <w:r w:rsidR="00462ADD" w:rsidRPr="00462ADD">
          <w:rPr>
            <w:noProof/>
            <w:lang w:val="es-ES"/>
          </w:rPr>
          <w:t>1</w:t>
        </w:r>
        <w:r>
          <w:fldChar w:fldCharType="end"/>
        </w:r>
      </w:p>
    </w:sdtContent>
  </w:sdt>
  <w:p w14:paraId="45601028" w14:textId="77777777" w:rsidR="00CA336D" w:rsidRDefault="00CA336D">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FF28C7" w14:textId="77777777" w:rsidR="00CA336D" w:rsidRDefault="00CA336D">
      <w:pPr>
        <w:spacing w:after="0" w:line="240" w:lineRule="auto"/>
      </w:pPr>
      <w:r>
        <w:separator/>
      </w:r>
    </w:p>
  </w:footnote>
  <w:footnote w:type="continuationSeparator" w:id="0">
    <w:p w14:paraId="6AD6FD9D" w14:textId="77777777" w:rsidR="00CA336D" w:rsidRDefault="00CA336D">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3CDE2C" w14:textId="77777777" w:rsidR="00CA336D" w:rsidRPr="00402BB5" w:rsidRDefault="00CA336D" w:rsidP="00806E71">
    <w:pPr>
      <w:pStyle w:val="Encabezado"/>
      <w:ind w:right="360"/>
      <w:rPr>
        <w:rFonts w:ascii="Arial Unicode MS" w:eastAsia="Arial Unicode MS" w:hAnsi="Arial Unicode MS" w:cs="Arial Unicode MS"/>
        <w:sz w:val="20"/>
        <w:szCs w:val="20"/>
      </w:rPr>
    </w:pPr>
    <w:r w:rsidRPr="00402BB5">
      <w:rPr>
        <w:rFonts w:ascii="Arial Unicode MS" w:eastAsia="Arial Unicode MS" w:hAnsi="Arial Unicode MS" w:cs="Arial Unicode MS"/>
        <w:sz w:val="20"/>
        <w:szCs w:val="20"/>
        <w:highlight w:val="yellow"/>
      </w:rPr>
      <w:t>[GUION CN_10_01_CO]</w:t>
    </w:r>
    <w:r w:rsidRPr="00402BB5">
      <w:rPr>
        <w:rFonts w:ascii="Arial Unicode MS" w:eastAsia="Arial Unicode MS" w:hAnsi="Arial Unicode MS" w:cs="Arial Unicode MS"/>
        <w:sz w:val="20"/>
        <w:szCs w:val="20"/>
      </w:rPr>
      <w:t xml:space="preserve"> Guion 1. </w:t>
    </w:r>
    <w:r w:rsidRPr="00402BB5">
      <w:rPr>
        <w:rFonts w:ascii="Arial Unicode MS" w:eastAsia="Arial Unicode MS" w:hAnsi="Arial Unicode MS" w:cs="Arial Unicode MS"/>
        <w:b/>
        <w:sz w:val="20"/>
        <w:szCs w:val="20"/>
      </w:rPr>
      <w:t>El mund</w:t>
    </w:r>
    <w:r w:rsidRPr="00402BB5">
      <w:rPr>
        <w:rFonts w:ascii="Arial Unicode MS" w:eastAsia="Arial Unicode MS" w:hAnsi="Arial Unicode MS" w:cs="Arial Unicode MS"/>
        <w:b/>
      </w:rPr>
      <w:t>o de la Física y la Química</w:t>
    </w:r>
  </w:p>
  <w:p w14:paraId="27240F22" w14:textId="77777777" w:rsidR="00CA336D" w:rsidRPr="00402BB5" w:rsidRDefault="00CA336D">
    <w:pPr>
      <w:pStyle w:val="Encabezado"/>
      <w:rPr>
        <w:rFonts w:ascii="Arial Unicode MS" w:eastAsia="Arial Unicode MS" w:hAnsi="Arial Unicode MS" w:cs="Arial Unicode MS"/>
      </w:rPr>
    </w:pPr>
  </w:p>
  <w:p w14:paraId="2D655A54" w14:textId="77777777" w:rsidR="00CA336D" w:rsidRDefault="00CA336D">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010C8"/>
    <w:multiLevelType w:val="hybridMultilevel"/>
    <w:tmpl w:val="E564EE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AC30989"/>
    <w:multiLevelType w:val="multilevel"/>
    <w:tmpl w:val="DD86D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5E800BD"/>
    <w:multiLevelType w:val="multilevel"/>
    <w:tmpl w:val="F430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13F0BE8"/>
    <w:multiLevelType w:val="multilevel"/>
    <w:tmpl w:val="0534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471116F"/>
    <w:multiLevelType w:val="multilevel"/>
    <w:tmpl w:val="1370F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032062D"/>
    <w:multiLevelType w:val="multilevel"/>
    <w:tmpl w:val="416C5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57D109C"/>
    <w:multiLevelType w:val="multilevel"/>
    <w:tmpl w:val="D158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23F0414"/>
    <w:multiLevelType w:val="multilevel"/>
    <w:tmpl w:val="3534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35C2DB4"/>
    <w:multiLevelType w:val="multilevel"/>
    <w:tmpl w:val="05DC1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8A50443"/>
    <w:multiLevelType w:val="multilevel"/>
    <w:tmpl w:val="7CAA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D141B7B"/>
    <w:multiLevelType w:val="multilevel"/>
    <w:tmpl w:val="E6D6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5F0877AB"/>
    <w:multiLevelType w:val="multilevel"/>
    <w:tmpl w:val="71E4C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BC52ECA"/>
    <w:multiLevelType w:val="multilevel"/>
    <w:tmpl w:val="935A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A0740C3"/>
    <w:multiLevelType w:val="multilevel"/>
    <w:tmpl w:val="5F8E5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C6201A6"/>
    <w:multiLevelType w:val="multilevel"/>
    <w:tmpl w:val="B4A6B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D8B23EA"/>
    <w:multiLevelType w:val="multilevel"/>
    <w:tmpl w:val="FD2A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DA876D9"/>
    <w:multiLevelType w:val="multilevel"/>
    <w:tmpl w:val="8F60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6"/>
  </w:num>
  <w:num w:numId="4">
    <w:abstractNumId w:val="4"/>
  </w:num>
  <w:num w:numId="5">
    <w:abstractNumId w:val="5"/>
  </w:num>
  <w:num w:numId="6">
    <w:abstractNumId w:val="9"/>
  </w:num>
  <w:num w:numId="7">
    <w:abstractNumId w:val="1"/>
  </w:num>
  <w:num w:numId="8">
    <w:abstractNumId w:val="15"/>
  </w:num>
  <w:num w:numId="9">
    <w:abstractNumId w:val="11"/>
  </w:num>
  <w:num w:numId="10">
    <w:abstractNumId w:val="14"/>
  </w:num>
  <w:num w:numId="11">
    <w:abstractNumId w:val="7"/>
  </w:num>
  <w:num w:numId="12">
    <w:abstractNumId w:val="12"/>
  </w:num>
  <w:num w:numId="13">
    <w:abstractNumId w:val="13"/>
  </w:num>
  <w:num w:numId="14">
    <w:abstractNumId w:val="10"/>
  </w:num>
  <w:num w:numId="15">
    <w:abstractNumId w:val="16"/>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157E"/>
    <w:rsid w:val="00004E8E"/>
    <w:rsid w:val="00011A1A"/>
    <w:rsid w:val="00012D45"/>
    <w:rsid w:val="00014067"/>
    <w:rsid w:val="00024DD1"/>
    <w:rsid w:val="00030270"/>
    <w:rsid w:val="00031BCD"/>
    <w:rsid w:val="00040CEB"/>
    <w:rsid w:val="00066067"/>
    <w:rsid w:val="00070806"/>
    <w:rsid w:val="00082D82"/>
    <w:rsid w:val="000834C3"/>
    <w:rsid w:val="00092C2B"/>
    <w:rsid w:val="00094FB6"/>
    <w:rsid w:val="00096710"/>
    <w:rsid w:val="000B22B7"/>
    <w:rsid w:val="000C1C9D"/>
    <w:rsid w:val="000C5CF8"/>
    <w:rsid w:val="000D0CB4"/>
    <w:rsid w:val="000F3E7F"/>
    <w:rsid w:val="000F4F95"/>
    <w:rsid w:val="00107CF7"/>
    <w:rsid w:val="00110D65"/>
    <w:rsid w:val="0011157E"/>
    <w:rsid w:val="00131F4C"/>
    <w:rsid w:val="00132D59"/>
    <w:rsid w:val="00135CE4"/>
    <w:rsid w:val="00141249"/>
    <w:rsid w:val="00156A24"/>
    <w:rsid w:val="00157651"/>
    <w:rsid w:val="00162C5F"/>
    <w:rsid w:val="001643D3"/>
    <w:rsid w:val="00167536"/>
    <w:rsid w:val="00174FF4"/>
    <w:rsid w:val="001842BB"/>
    <w:rsid w:val="001904EA"/>
    <w:rsid w:val="00191C11"/>
    <w:rsid w:val="00192671"/>
    <w:rsid w:val="001A0D5C"/>
    <w:rsid w:val="001B051C"/>
    <w:rsid w:val="001B4DFA"/>
    <w:rsid w:val="001B6BCD"/>
    <w:rsid w:val="001C1290"/>
    <w:rsid w:val="001E60B4"/>
    <w:rsid w:val="001F297C"/>
    <w:rsid w:val="001F5389"/>
    <w:rsid w:val="002837DD"/>
    <w:rsid w:val="00284BF9"/>
    <w:rsid w:val="00290D7D"/>
    <w:rsid w:val="00292E5F"/>
    <w:rsid w:val="00296B5E"/>
    <w:rsid w:val="002A3CD6"/>
    <w:rsid w:val="002B2B8F"/>
    <w:rsid w:val="002C1D37"/>
    <w:rsid w:val="002C21A5"/>
    <w:rsid w:val="002C596C"/>
    <w:rsid w:val="002C5C71"/>
    <w:rsid w:val="002C768E"/>
    <w:rsid w:val="002E1237"/>
    <w:rsid w:val="002E44EA"/>
    <w:rsid w:val="002E6318"/>
    <w:rsid w:val="002F005D"/>
    <w:rsid w:val="003002A8"/>
    <w:rsid w:val="00330A25"/>
    <w:rsid w:val="00344F00"/>
    <w:rsid w:val="0034599C"/>
    <w:rsid w:val="003466FA"/>
    <w:rsid w:val="00347460"/>
    <w:rsid w:val="00353A90"/>
    <w:rsid w:val="003655E8"/>
    <w:rsid w:val="00372785"/>
    <w:rsid w:val="00374792"/>
    <w:rsid w:val="00397AC7"/>
    <w:rsid w:val="003D5C05"/>
    <w:rsid w:val="003E57C7"/>
    <w:rsid w:val="003F0A0A"/>
    <w:rsid w:val="003F1D54"/>
    <w:rsid w:val="00401BBD"/>
    <w:rsid w:val="00402BB5"/>
    <w:rsid w:val="0040559F"/>
    <w:rsid w:val="00406AA7"/>
    <w:rsid w:val="004118E0"/>
    <w:rsid w:val="0041293E"/>
    <w:rsid w:val="004135AB"/>
    <w:rsid w:val="00416931"/>
    <w:rsid w:val="00416FE0"/>
    <w:rsid w:val="0041780E"/>
    <w:rsid w:val="0043334A"/>
    <w:rsid w:val="0043339B"/>
    <w:rsid w:val="00443BA0"/>
    <w:rsid w:val="004461F3"/>
    <w:rsid w:val="00454CC9"/>
    <w:rsid w:val="00461484"/>
    <w:rsid w:val="00462ADD"/>
    <w:rsid w:val="004705B0"/>
    <w:rsid w:val="00476431"/>
    <w:rsid w:val="004771A8"/>
    <w:rsid w:val="00477DB2"/>
    <w:rsid w:val="004874C4"/>
    <w:rsid w:val="00491A7C"/>
    <w:rsid w:val="0049366D"/>
    <w:rsid w:val="004A51A9"/>
    <w:rsid w:val="004A6D42"/>
    <w:rsid w:val="004B3483"/>
    <w:rsid w:val="004C402C"/>
    <w:rsid w:val="004C53B5"/>
    <w:rsid w:val="004C65AC"/>
    <w:rsid w:val="004D06D3"/>
    <w:rsid w:val="004D11AD"/>
    <w:rsid w:val="004E2279"/>
    <w:rsid w:val="004E7774"/>
    <w:rsid w:val="004F0666"/>
    <w:rsid w:val="004F6A62"/>
    <w:rsid w:val="00504B7F"/>
    <w:rsid w:val="00516302"/>
    <w:rsid w:val="00521DB9"/>
    <w:rsid w:val="00524BB9"/>
    <w:rsid w:val="00534F83"/>
    <w:rsid w:val="00536998"/>
    <w:rsid w:val="0054510F"/>
    <w:rsid w:val="00574E75"/>
    <w:rsid w:val="0057512C"/>
    <w:rsid w:val="005847B6"/>
    <w:rsid w:val="00590904"/>
    <w:rsid w:val="00592688"/>
    <w:rsid w:val="005B5E03"/>
    <w:rsid w:val="005B77A3"/>
    <w:rsid w:val="005C153A"/>
    <w:rsid w:val="005C78F6"/>
    <w:rsid w:val="005D05BE"/>
    <w:rsid w:val="005D1C38"/>
    <w:rsid w:val="005E267A"/>
    <w:rsid w:val="005E5035"/>
    <w:rsid w:val="005F0647"/>
    <w:rsid w:val="005F0E23"/>
    <w:rsid w:val="005F3280"/>
    <w:rsid w:val="005F4C72"/>
    <w:rsid w:val="005F65FE"/>
    <w:rsid w:val="006002EB"/>
    <w:rsid w:val="006134DE"/>
    <w:rsid w:val="00613B06"/>
    <w:rsid w:val="00613F70"/>
    <w:rsid w:val="00616D8B"/>
    <w:rsid w:val="00617FE9"/>
    <w:rsid w:val="00623D00"/>
    <w:rsid w:val="0063058B"/>
    <w:rsid w:val="00632D13"/>
    <w:rsid w:val="0063582C"/>
    <w:rsid w:val="00641EC0"/>
    <w:rsid w:val="00647DCA"/>
    <w:rsid w:val="00650900"/>
    <w:rsid w:val="006528A5"/>
    <w:rsid w:val="00666EDD"/>
    <w:rsid w:val="00670FB7"/>
    <w:rsid w:val="00672A8C"/>
    <w:rsid w:val="0068186A"/>
    <w:rsid w:val="00683E02"/>
    <w:rsid w:val="00686251"/>
    <w:rsid w:val="00690ED1"/>
    <w:rsid w:val="006940F3"/>
    <w:rsid w:val="0069429D"/>
    <w:rsid w:val="006B2980"/>
    <w:rsid w:val="006B34C1"/>
    <w:rsid w:val="006B51B5"/>
    <w:rsid w:val="006B565B"/>
    <w:rsid w:val="006C0748"/>
    <w:rsid w:val="006C641F"/>
    <w:rsid w:val="006D07D0"/>
    <w:rsid w:val="006D0FED"/>
    <w:rsid w:val="006E240F"/>
    <w:rsid w:val="006E328B"/>
    <w:rsid w:val="006E6B99"/>
    <w:rsid w:val="006E7C43"/>
    <w:rsid w:val="006F08CA"/>
    <w:rsid w:val="006F0943"/>
    <w:rsid w:val="006F17B0"/>
    <w:rsid w:val="006F39DE"/>
    <w:rsid w:val="007074F1"/>
    <w:rsid w:val="00710A85"/>
    <w:rsid w:val="00710AF2"/>
    <w:rsid w:val="00711DCE"/>
    <w:rsid w:val="007125CF"/>
    <w:rsid w:val="00713F0D"/>
    <w:rsid w:val="00717E1C"/>
    <w:rsid w:val="00720364"/>
    <w:rsid w:val="00721012"/>
    <w:rsid w:val="00732CBB"/>
    <w:rsid w:val="0073310F"/>
    <w:rsid w:val="007348B8"/>
    <w:rsid w:val="007350F1"/>
    <w:rsid w:val="00736DB1"/>
    <w:rsid w:val="00743051"/>
    <w:rsid w:val="007436AA"/>
    <w:rsid w:val="00750CFE"/>
    <w:rsid w:val="00751161"/>
    <w:rsid w:val="007519CB"/>
    <w:rsid w:val="0075358C"/>
    <w:rsid w:val="007536DC"/>
    <w:rsid w:val="00764ECB"/>
    <w:rsid w:val="00764F8D"/>
    <w:rsid w:val="007739C9"/>
    <w:rsid w:val="0077520B"/>
    <w:rsid w:val="00785F71"/>
    <w:rsid w:val="00785FF3"/>
    <w:rsid w:val="00792F7D"/>
    <w:rsid w:val="007A07F0"/>
    <w:rsid w:val="007B6C76"/>
    <w:rsid w:val="007C7586"/>
    <w:rsid w:val="007D2F8B"/>
    <w:rsid w:val="007E2E4E"/>
    <w:rsid w:val="007F3960"/>
    <w:rsid w:val="00800791"/>
    <w:rsid w:val="00804DBF"/>
    <w:rsid w:val="00806E71"/>
    <w:rsid w:val="00807310"/>
    <w:rsid w:val="00812EB9"/>
    <w:rsid w:val="00817602"/>
    <w:rsid w:val="00822860"/>
    <w:rsid w:val="00822F6A"/>
    <w:rsid w:val="008431E1"/>
    <w:rsid w:val="00847C30"/>
    <w:rsid w:val="00847ED9"/>
    <w:rsid w:val="00856151"/>
    <w:rsid w:val="00856B00"/>
    <w:rsid w:val="008806F8"/>
    <w:rsid w:val="008839D2"/>
    <w:rsid w:val="00895C41"/>
    <w:rsid w:val="00897B15"/>
    <w:rsid w:val="008A7951"/>
    <w:rsid w:val="008B4AB7"/>
    <w:rsid w:val="008C08E7"/>
    <w:rsid w:val="008F32CD"/>
    <w:rsid w:val="008F35C9"/>
    <w:rsid w:val="00902E10"/>
    <w:rsid w:val="0091131F"/>
    <w:rsid w:val="009338A5"/>
    <w:rsid w:val="00940C6F"/>
    <w:rsid w:val="0095110D"/>
    <w:rsid w:val="009532E8"/>
    <w:rsid w:val="009544D0"/>
    <w:rsid w:val="00954785"/>
    <w:rsid w:val="00954E80"/>
    <w:rsid w:val="009658E2"/>
    <w:rsid w:val="00970885"/>
    <w:rsid w:val="00973438"/>
    <w:rsid w:val="009860F3"/>
    <w:rsid w:val="00991188"/>
    <w:rsid w:val="00995B2F"/>
    <w:rsid w:val="009A5833"/>
    <w:rsid w:val="009A5D19"/>
    <w:rsid w:val="009B340C"/>
    <w:rsid w:val="009B63AA"/>
    <w:rsid w:val="009C28F0"/>
    <w:rsid w:val="009D2634"/>
    <w:rsid w:val="009E11F0"/>
    <w:rsid w:val="009E33D4"/>
    <w:rsid w:val="009F00B3"/>
    <w:rsid w:val="009F04A2"/>
    <w:rsid w:val="009F22E5"/>
    <w:rsid w:val="009F586D"/>
    <w:rsid w:val="009F68AD"/>
    <w:rsid w:val="00A12AE0"/>
    <w:rsid w:val="00A2718A"/>
    <w:rsid w:val="00A32544"/>
    <w:rsid w:val="00A40FFA"/>
    <w:rsid w:val="00A44493"/>
    <w:rsid w:val="00A5188B"/>
    <w:rsid w:val="00A539A8"/>
    <w:rsid w:val="00A55447"/>
    <w:rsid w:val="00A6135A"/>
    <w:rsid w:val="00A6663A"/>
    <w:rsid w:val="00A7520C"/>
    <w:rsid w:val="00A947BC"/>
    <w:rsid w:val="00A94C01"/>
    <w:rsid w:val="00AA1BF1"/>
    <w:rsid w:val="00AA590D"/>
    <w:rsid w:val="00AA68B6"/>
    <w:rsid w:val="00AB4E2F"/>
    <w:rsid w:val="00AC5210"/>
    <w:rsid w:val="00AD072F"/>
    <w:rsid w:val="00AD2F24"/>
    <w:rsid w:val="00AD3B64"/>
    <w:rsid w:val="00AE070C"/>
    <w:rsid w:val="00AE5EF9"/>
    <w:rsid w:val="00B02F21"/>
    <w:rsid w:val="00B22307"/>
    <w:rsid w:val="00B22E45"/>
    <w:rsid w:val="00B24E4A"/>
    <w:rsid w:val="00B27283"/>
    <w:rsid w:val="00B306E3"/>
    <w:rsid w:val="00B316BD"/>
    <w:rsid w:val="00B4021D"/>
    <w:rsid w:val="00B402AB"/>
    <w:rsid w:val="00B434CB"/>
    <w:rsid w:val="00B50EB5"/>
    <w:rsid w:val="00B5767E"/>
    <w:rsid w:val="00B60181"/>
    <w:rsid w:val="00B6651E"/>
    <w:rsid w:val="00B66E15"/>
    <w:rsid w:val="00B67C4F"/>
    <w:rsid w:val="00B815B1"/>
    <w:rsid w:val="00B925AF"/>
    <w:rsid w:val="00BA2D49"/>
    <w:rsid w:val="00BA7EEF"/>
    <w:rsid w:val="00BB1170"/>
    <w:rsid w:val="00BB3FBC"/>
    <w:rsid w:val="00BB63A3"/>
    <w:rsid w:val="00BD2266"/>
    <w:rsid w:val="00BD3175"/>
    <w:rsid w:val="00BD6709"/>
    <w:rsid w:val="00BE0646"/>
    <w:rsid w:val="00BE0FD8"/>
    <w:rsid w:val="00BE36B4"/>
    <w:rsid w:val="00BE3908"/>
    <w:rsid w:val="00BE39C7"/>
    <w:rsid w:val="00BE47E5"/>
    <w:rsid w:val="00BE737E"/>
    <w:rsid w:val="00BF27CE"/>
    <w:rsid w:val="00BF443A"/>
    <w:rsid w:val="00C01E70"/>
    <w:rsid w:val="00C05827"/>
    <w:rsid w:val="00C0607B"/>
    <w:rsid w:val="00C111A0"/>
    <w:rsid w:val="00C15DDD"/>
    <w:rsid w:val="00C21174"/>
    <w:rsid w:val="00C23F11"/>
    <w:rsid w:val="00C264DA"/>
    <w:rsid w:val="00C30517"/>
    <w:rsid w:val="00C328A5"/>
    <w:rsid w:val="00C33343"/>
    <w:rsid w:val="00C449F9"/>
    <w:rsid w:val="00C44F00"/>
    <w:rsid w:val="00C56D54"/>
    <w:rsid w:val="00C6313F"/>
    <w:rsid w:val="00C7019C"/>
    <w:rsid w:val="00C72B9F"/>
    <w:rsid w:val="00C86A14"/>
    <w:rsid w:val="00C901EA"/>
    <w:rsid w:val="00C90262"/>
    <w:rsid w:val="00C915EF"/>
    <w:rsid w:val="00C9221A"/>
    <w:rsid w:val="00C9223B"/>
    <w:rsid w:val="00C965DE"/>
    <w:rsid w:val="00CA336D"/>
    <w:rsid w:val="00CB7D52"/>
    <w:rsid w:val="00CC58C0"/>
    <w:rsid w:val="00CC7CF8"/>
    <w:rsid w:val="00CD16FC"/>
    <w:rsid w:val="00CD4040"/>
    <w:rsid w:val="00CF3B89"/>
    <w:rsid w:val="00D050BC"/>
    <w:rsid w:val="00D13B01"/>
    <w:rsid w:val="00D15436"/>
    <w:rsid w:val="00D30DFE"/>
    <w:rsid w:val="00D3355B"/>
    <w:rsid w:val="00D401D7"/>
    <w:rsid w:val="00D41711"/>
    <w:rsid w:val="00D44711"/>
    <w:rsid w:val="00D576E1"/>
    <w:rsid w:val="00D5785F"/>
    <w:rsid w:val="00D57D99"/>
    <w:rsid w:val="00D6139F"/>
    <w:rsid w:val="00D7167A"/>
    <w:rsid w:val="00D72300"/>
    <w:rsid w:val="00D73FB7"/>
    <w:rsid w:val="00D74C3E"/>
    <w:rsid w:val="00D761D9"/>
    <w:rsid w:val="00D775EA"/>
    <w:rsid w:val="00D84F36"/>
    <w:rsid w:val="00D93FA5"/>
    <w:rsid w:val="00DA0CE8"/>
    <w:rsid w:val="00DA2273"/>
    <w:rsid w:val="00DA3D46"/>
    <w:rsid w:val="00DA6FB3"/>
    <w:rsid w:val="00DC118B"/>
    <w:rsid w:val="00DC1718"/>
    <w:rsid w:val="00DC3C43"/>
    <w:rsid w:val="00DC6B26"/>
    <w:rsid w:val="00DD046B"/>
    <w:rsid w:val="00DD2624"/>
    <w:rsid w:val="00DD30B6"/>
    <w:rsid w:val="00DD3829"/>
    <w:rsid w:val="00DE0111"/>
    <w:rsid w:val="00DE40A1"/>
    <w:rsid w:val="00DE4E96"/>
    <w:rsid w:val="00DF0410"/>
    <w:rsid w:val="00DF1FB2"/>
    <w:rsid w:val="00E00DC8"/>
    <w:rsid w:val="00E01CF2"/>
    <w:rsid w:val="00E04C42"/>
    <w:rsid w:val="00E0520E"/>
    <w:rsid w:val="00E1129A"/>
    <w:rsid w:val="00E1268F"/>
    <w:rsid w:val="00E1599F"/>
    <w:rsid w:val="00E16362"/>
    <w:rsid w:val="00E22579"/>
    <w:rsid w:val="00E3102A"/>
    <w:rsid w:val="00E400A8"/>
    <w:rsid w:val="00E4420D"/>
    <w:rsid w:val="00E54BB7"/>
    <w:rsid w:val="00E574BC"/>
    <w:rsid w:val="00E62E03"/>
    <w:rsid w:val="00E74C87"/>
    <w:rsid w:val="00E76E7F"/>
    <w:rsid w:val="00E901A5"/>
    <w:rsid w:val="00E97451"/>
    <w:rsid w:val="00EA55AE"/>
    <w:rsid w:val="00EB1C3D"/>
    <w:rsid w:val="00EC2FCE"/>
    <w:rsid w:val="00EC6C8F"/>
    <w:rsid w:val="00ED0A7F"/>
    <w:rsid w:val="00ED2318"/>
    <w:rsid w:val="00EE4BC1"/>
    <w:rsid w:val="00EE7021"/>
    <w:rsid w:val="00EF7EA8"/>
    <w:rsid w:val="00F13451"/>
    <w:rsid w:val="00F21B67"/>
    <w:rsid w:val="00F27515"/>
    <w:rsid w:val="00F33DCE"/>
    <w:rsid w:val="00F41113"/>
    <w:rsid w:val="00F41D1C"/>
    <w:rsid w:val="00F42D14"/>
    <w:rsid w:val="00F52EAF"/>
    <w:rsid w:val="00F56AC2"/>
    <w:rsid w:val="00F650C2"/>
    <w:rsid w:val="00F679CC"/>
    <w:rsid w:val="00F70ABF"/>
    <w:rsid w:val="00F72122"/>
    <w:rsid w:val="00F72180"/>
    <w:rsid w:val="00F72746"/>
    <w:rsid w:val="00F77380"/>
    <w:rsid w:val="00F83E84"/>
    <w:rsid w:val="00F856C9"/>
    <w:rsid w:val="00F85729"/>
    <w:rsid w:val="00F95D37"/>
    <w:rsid w:val="00F9690B"/>
    <w:rsid w:val="00FA544D"/>
    <w:rsid w:val="00FA75B6"/>
    <w:rsid w:val="00FD4583"/>
    <w:rsid w:val="00FD478F"/>
    <w:rsid w:val="00FD5DFB"/>
    <w:rsid w:val="00FD7CE7"/>
    <w:rsid w:val="00FE01FB"/>
    <w:rsid w:val="00FE2B10"/>
    <w:rsid w:val="00FF04D9"/>
    <w:rsid w:val="00FF1447"/>
    <w:rsid w:val="00FF3AB0"/>
    <w:rsid w:val="00FF4EE3"/>
    <w:rsid w:val="00FF5817"/>
    <w:rsid w:val="00FF5A58"/>
    <w:rsid w:val="00FF5FE4"/>
    <w:rsid w:val="00FF6727"/>
    <w:rsid w:val="00FF6C71"/>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6"/>
    <o:shapelayout v:ext="edit">
      <o:idmap v:ext="edit" data="1"/>
    </o:shapelayout>
  </w:shapeDefaults>
  <w:decimalSymbol w:val=","/>
  <w:listSeparator w:val=";"/>
  <w14:docId w14:val="4B1AA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7E"/>
  </w:style>
  <w:style w:type="paragraph" w:styleId="Ttulo3">
    <w:name w:val="heading 3"/>
    <w:basedOn w:val="Normal"/>
    <w:next w:val="Normal"/>
    <w:link w:val="Ttulo3Car"/>
    <w:uiPriority w:val="9"/>
    <w:semiHidden/>
    <w:unhideWhenUsed/>
    <w:qFormat/>
    <w:rsid w:val="001115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qFormat/>
    <w:rsid w:val="0011157E"/>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semiHidden/>
    <w:rsid w:val="0011157E"/>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11157E"/>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11157E"/>
    <w:rPr>
      <w:color w:val="0563C1" w:themeColor="hyperlink"/>
      <w:u w:val="single"/>
    </w:rPr>
  </w:style>
  <w:style w:type="character" w:styleId="Hipervnculovisitado">
    <w:name w:val="FollowedHyperlink"/>
    <w:basedOn w:val="Fuentedeprrafopredeter"/>
    <w:uiPriority w:val="99"/>
    <w:semiHidden/>
    <w:unhideWhenUsed/>
    <w:rsid w:val="0011157E"/>
    <w:rPr>
      <w:color w:val="954F72" w:themeColor="followedHyperlink"/>
      <w:u w:val="single"/>
    </w:rPr>
  </w:style>
  <w:style w:type="table" w:customStyle="1" w:styleId="Tablaconcuadrcula3">
    <w:name w:val="Tabla con cuadrícula3"/>
    <w:basedOn w:val="Tablanormal"/>
    <w:next w:val="Tablaconcuadrcula"/>
    <w:rsid w:val="0011157E"/>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aconcuadrcula">
    <w:name w:val="Table Grid"/>
    <w:basedOn w:val="Tablanormal"/>
    <w:rsid w:val="001115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11157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1157E"/>
  </w:style>
  <w:style w:type="paragraph" w:styleId="Piedepgina">
    <w:name w:val="footer"/>
    <w:basedOn w:val="Normal"/>
    <w:link w:val="PiedepginaCar"/>
    <w:uiPriority w:val="99"/>
    <w:unhideWhenUsed/>
    <w:rsid w:val="0011157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1157E"/>
  </w:style>
  <w:style w:type="paragraph" w:customStyle="1" w:styleId="u">
    <w:name w:val="u"/>
    <w:basedOn w:val="Normal"/>
    <w:rsid w:val="0011157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11157E"/>
  </w:style>
  <w:style w:type="paragraph" w:styleId="NormalWeb">
    <w:name w:val="Normal (Web)"/>
    <w:basedOn w:val="Normal"/>
    <w:uiPriority w:val="99"/>
    <w:unhideWhenUsed/>
    <w:rsid w:val="0011157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11157E"/>
  </w:style>
  <w:style w:type="character" w:styleId="Textoennegrita">
    <w:name w:val="Strong"/>
    <w:basedOn w:val="Fuentedeprrafopredeter"/>
    <w:uiPriority w:val="22"/>
    <w:qFormat/>
    <w:rsid w:val="0011157E"/>
    <w:rPr>
      <w:b/>
      <w:bCs/>
    </w:rPr>
  </w:style>
  <w:style w:type="table" w:customStyle="1" w:styleId="Tablaconcuadrcula2">
    <w:name w:val="Tabla con cuadrícula2"/>
    <w:basedOn w:val="Tablanormal"/>
    <w:rsid w:val="0011157E"/>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1">
    <w:name w:val="Tabla con cuadrícula1"/>
    <w:basedOn w:val="Tablanormal"/>
    <w:rsid w:val="0011157E"/>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11157E"/>
    <w:rPr>
      <w:color w:val="808080"/>
    </w:rPr>
  </w:style>
  <w:style w:type="paragraph" w:styleId="Prrafodelista">
    <w:name w:val="List Paragraph"/>
    <w:basedOn w:val="Normal"/>
    <w:uiPriority w:val="34"/>
    <w:qFormat/>
    <w:rsid w:val="0011157E"/>
    <w:pPr>
      <w:ind w:left="720"/>
      <w:contextualSpacing/>
    </w:pPr>
  </w:style>
  <w:style w:type="character" w:styleId="Refdecomentario">
    <w:name w:val="annotation reference"/>
    <w:basedOn w:val="Fuentedeprrafopredeter"/>
    <w:uiPriority w:val="99"/>
    <w:semiHidden/>
    <w:unhideWhenUsed/>
    <w:rsid w:val="00DD30B6"/>
    <w:rPr>
      <w:sz w:val="16"/>
      <w:szCs w:val="16"/>
    </w:rPr>
  </w:style>
  <w:style w:type="paragraph" w:styleId="Textocomentario">
    <w:name w:val="annotation text"/>
    <w:basedOn w:val="Normal"/>
    <w:link w:val="TextocomentarioCar"/>
    <w:uiPriority w:val="99"/>
    <w:semiHidden/>
    <w:unhideWhenUsed/>
    <w:rsid w:val="00DD30B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D30B6"/>
    <w:rPr>
      <w:sz w:val="20"/>
      <w:szCs w:val="20"/>
    </w:rPr>
  </w:style>
  <w:style w:type="paragraph" w:styleId="Asuntodelcomentario">
    <w:name w:val="annotation subject"/>
    <w:basedOn w:val="Textocomentario"/>
    <w:next w:val="Textocomentario"/>
    <w:link w:val="AsuntodelcomentarioCar"/>
    <w:uiPriority w:val="99"/>
    <w:semiHidden/>
    <w:unhideWhenUsed/>
    <w:rsid w:val="00DD30B6"/>
    <w:rPr>
      <w:b/>
      <w:bCs/>
    </w:rPr>
  </w:style>
  <w:style w:type="character" w:customStyle="1" w:styleId="AsuntodelcomentarioCar">
    <w:name w:val="Asunto del comentario Car"/>
    <w:basedOn w:val="TextocomentarioCar"/>
    <w:link w:val="Asuntodelcomentario"/>
    <w:uiPriority w:val="99"/>
    <w:semiHidden/>
    <w:rsid w:val="00DD30B6"/>
    <w:rPr>
      <w:b/>
      <w:bCs/>
      <w:sz w:val="20"/>
      <w:szCs w:val="20"/>
    </w:rPr>
  </w:style>
  <w:style w:type="paragraph" w:styleId="Textodeglobo">
    <w:name w:val="Balloon Text"/>
    <w:basedOn w:val="Normal"/>
    <w:link w:val="TextodegloboCar"/>
    <w:uiPriority w:val="99"/>
    <w:semiHidden/>
    <w:unhideWhenUsed/>
    <w:rsid w:val="00DD30B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D30B6"/>
    <w:rPr>
      <w:rFonts w:ascii="Segoe UI" w:hAnsi="Segoe UI" w:cs="Segoe UI"/>
      <w:sz w:val="18"/>
      <w:szCs w:val="18"/>
    </w:rPr>
  </w:style>
  <w:style w:type="paragraph" w:customStyle="1" w:styleId="cabecera2">
    <w:name w:val="cabecera2"/>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1">
    <w:name w:val="Normal1"/>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812EB9"/>
  </w:style>
  <w:style w:type="paragraph" w:customStyle="1" w:styleId="cabecera3">
    <w:name w:val="cabecera3"/>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1">
    <w:name w:val="tab1"/>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2">
    <w:name w:val="Normal2"/>
    <w:basedOn w:val="Normal"/>
    <w:rsid w:val="0059090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3">
    <w:name w:val="Normal3"/>
    <w:basedOn w:val="Normal"/>
    <w:rsid w:val="00EA55A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subindice">
    <w:name w:val="subindice"/>
    <w:basedOn w:val="Fuentedeprrafopredeter"/>
    <w:rsid w:val="00EA55AE"/>
  </w:style>
  <w:style w:type="paragraph" w:customStyle="1" w:styleId="tab2">
    <w:name w:val="tab2"/>
    <w:basedOn w:val="Normal"/>
    <w:rsid w:val="004771A8"/>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4">
    <w:name w:val="Normal4"/>
    <w:basedOn w:val="Normal"/>
    <w:rsid w:val="00E3102A"/>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7E"/>
  </w:style>
  <w:style w:type="paragraph" w:styleId="Ttulo3">
    <w:name w:val="heading 3"/>
    <w:basedOn w:val="Normal"/>
    <w:next w:val="Normal"/>
    <w:link w:val="Ttulo3Car"/>
    <w:uiPriority w:val="9"/>
    <w:semiHidden/>
    <w:unhideWhenUsed/>
    <w:qFormat/>
    <w:rsid w:val="001115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qFormat/>
    <w:rsid w:val="0011157E"/>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semiHidden/>
    <w:rsid w:val="0011157E"/>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11157E"/>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11157E"/>
    <w:rPr>
      <w:color w:val="0563C1" w:themeColor="hyperlink"/>
      <w:u w:val="single"/>
    </w:rPr>
  </w:style>
  <w:style w:type="character" w:styleId="Hipervnculovisitado">
    <w:name w:val="FollowedHyperlink"/>
    <w:basedOn w:val="Fuentedeprrafopredeter"/>
    <w:uiPriority w:val="99"/>
    <w:semiHidden/>
    <w:unhideWhenUsed/>
    <w:rsid w:val="0011157E"/>
    <w:rPr>
      <w:color w:val="954F72" w:themeColor="followedHyperlink"/>
      <w:u w:val="single"/>
    </w:rPr>
  </w:style>
  <w:style w:type="table" w:customStyle="1" w:styleId="Tablaconcuadrcula3">
    <w:name w:val="Tabla con cuadrícula3"/>
    <w:basedOn w:val="Tablanormal"/>
    <w:next w:val="Tablaconcuadrcula"/>
    <w:rsid w:val="0011157E"/>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aconcuadrcula">
    <w:name w:val="Table Grid"/>
    <w:basedOn w:val="Tablanormal"/>
    <w:rsid w:val="001115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11157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1157E"/>
  </w:style>
  <w:style w:type="paragraph" w:styleId="Piedepgina">
    <w:name w:val="footer"/>
    <w:basedOn w:val="Normal"/>
    <w:link w:val="PiedepginaCar"/>
    <w:uiPriority w:val="99"/>
    <w:unhideWhenUsed/>
    <w:rsid w:val="0011157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1157E"/>
  </w:style>
  <w:style w:type="paragraph" w:customStyle="1" w:styleId="u">
    <w:name w:val="u"/>
    <w:basedOn w:val="Normal"/>
    <w:rsid w:val="0011157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11157E"/>
  </w:style>
  <w:style w:type="paragraph" w:styleId="NormalWeb">
    <w:name w:val="Normal (Web)"/>
    <w:basedOn w:val="Normal"/>
    <w:uiPriority w:val="99"/>
    <w:unhideWhenUsed/>
    <w:rsid w:val="0011157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11157E"/>
  </w:style>
  <w:style w:type="character" w:styleId="Textoennegrita">
    <w:name w:val="Strong"/>
    <w:basedOn w:val="Fuentedeprrafopredeter"/>
    <w:uiPriority w:val="22"/>
    <w:qFormat/>
    <w:rsid w:val="0011157E"/>
    <w:rPr>
      <w:b/>
      <w:bCs/>
    </w:rPr>
  </w:style>
  <w:style w:type="table" w:customStyle="1" w:styleId="Tablaconcuadrcula2">
    <w:name w:val="Tabla con cuadrícula2"/>
    <w:basedOn w:val="Tablanormal"/>
    <w:rsid w:val="0011157E"/>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1">
    <w:name w:val="Tabla con cuadrícula1"/>
    <w:basedOn w:val="Tablanormal"/>
    <w:rsid w:val="0011157E"/>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11157E"/>
    <w:rPr>
      <w:color w:val="808080"/>
    </w:rPr>
  </w:style>
  <w:style w:type="paragraph" w:styleId="Prrafodelista">
    <w:name w:val="List Paragraph"/>
    <w:basedOn w:val="Normal"/>
    <w:uiPriority w:val="34"/>
    <w:qFormat/>
    <w:rsid w:val="0011157E"/>
    <w:pPr>
      <w:ind w:left="720"/>
      <w:contextualSpacing/>
    </w:pPr>
  </w:style>
  <w:style w:type="character" w:styleId="Refdecomentario">
    <w:name w:val="annotation reference"/>
    <w:basedOn w:val="Fuentedeprrafopredeter"/>
    <w:uiPriority w:val="99"/>
    <w:semiHidden/>
    <w:unhideWhenUsed/>
    <w:rsid w:val="00DD30B6"/>
    <w:rPr>
      <w:sz w:val="16"/>
      <w:szCs w:val="16"/>
    </w:rPr>
  </w:style>
  <w:style w:type="paragraph" w:styleId="Textocomentario">
    <w:name w:val="annotation text"/>
    <w:basedOn w:val="Normal"/>
    <w:link w:val="TextocomentarioCar"/>
    <w:uiPriority w:val="99"/>
    <w:semiHidden/>
    <w:unhideWhenUsed/>
    <w:rsid w:val="00DD30B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D30B6"/>
    <w:rPr>
      <w:sz w:val="20"/>
      <w:szCs w:val="20"/>
    </w:rPr>
  </w:style>
  <w:style w:type="paragraph" w:styleId="Asuntodelcomentario">
    <w:name w:val="annotation subject"/>
    <w:basedOn w:val="Textocomentario"/>
    <w:next w:val="Textocomentario"/>
    <w:link w:val="AsuntodelcomentarioCar"/>
    <w:uiPriority w:val="99"/>
    <w:semiHidden/>
    <w:unhideWhenUsed/>
    <w:rsid w:val="00DD30B6"/>
    <w:rPr>
      <w:b/>
      <w:bCs/>
    </w:rPr>
  </w:style>
  <w:style w:type="character" w:customStyle="1" w:styleId="AsuntodelcomentarioCar">
    <w:name w:val="Asunto del comentario Car"/>
    <w:basedOn w:val="TextocomentarioCar"/>
    <w:link w:val="Asuntodelcomentario"/>
    <w:uiPriority w:val="99"/>
    <w:semiHidden/>
    <w:rsid w:val="00DD30B6"/>
    <w:rPr>
      <w:b/>
      <w:bCs/>
      <w:sz w:val="20"/>
      <w:szCs w:val="20"/>
    </w:rPr>
  </w:style>
  <w:style w:type="paragraph" w:styleId="Textodeglobo">
    <w:name w:val="Balloon Text"/>
    <w:basedOn w:val="Normal"/>
    <w:link w:val="TextodegloboCar"/>
    <w:uiPriority w:val="99"/>
    <w:semiHidden/>
    <w:unhideWhenUsed/>
    <w:rsid w:val="00DD30B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D30B6"/>
    <w:rPr>
      <w:rFonts w:ascii="Segoe UI" w:hAnsi="Segoe UI" w:cs="Segoe UI"/>
      <w:sz w:val="18"/>
      <w:szCs w:val="18"/>
    </w:rPr>
  </w:style>
  <w:style w:type="paragraph" w:customStyle="1" w:styleId="cabecera2">
    <w:name w:val="cabecera2"/>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1">
    <w:name w:val="Normal1"/>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812EB9"/>
  </w:style>
  <w:style w:type="paragraph" w:customStyle="1" w:styleId="cabecera3">
    <w:name w:val="cabecera3"/>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1">
    <w:name w:val="tab1"/>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2">
    <w:name w:val="Normal2"/>
    <w:basedOn w:val="Normal"/>
    <w:rsid w:val="0059090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3">
    <w:name w:val="Normal3"/>
    <w:basedOn w:val="Normal"/>
    <w:rsid w:val="00EA55A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subindice">
    <w:name w:val="subindice"/>
    <w:basedOn w:val="Fuentedeprrafopredeter"/>
    <w:rsid w:val="00EA55AE"/>
  </w:style>
  <w:style w:type="paragraph" w:customStyle="1" w:styleId="tab2">
    <w:name w:val="tab2"/>
    <w:basedOn w:val="Normal"/>
    <w:rsid w:val="004771A8"/>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4">
    <w:name w:val="Normal4"/>
    <w:basedOn w:val="Normal"/>
    <w:rsid w:val="00E3102A"/>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291833">
      <w:bodyDiv w:val="1"/>
      <w:marLeft w:val="0"/>
      <w:marRight w:val="0"/>
      <w:marTop w:val="0"/>
      <w:marBottom w:val="0"/>
      <w:divBdr>
        <w:top w:val="none" w:sz="0" w:space="0" w:color="auto"/>
        <w:left w:val="none" w:sz="0" w:space="0" w:color="auto"/>
        <w:bottom w:val="none" w:sz="0" w:space="0" w:color="auto"/>
        <w:right w:val="none" w:sz="0" w:space="0" w:color="auto"/>
      </w:divBdr>
      <w:divsChild>
        <w:div w:id="2022584125">
          <w:marLeft w:val="0"/>
          <w:marRight w:val="0"/>
          <w:marTop w:val="0"/>
          <w:marBottom w:val="0"/>
          <w:divBdr>
            <w:top w:val="none" w:sz="0" w:space="0" w:color="auto"/>
            <w:left w:val="none" w:sz="0" w:space="0" w:color="auto"/>
            <w:bottom w:val="none" w:sz="0" w:space="0" w:color="auto"/>
            <w:right w:val="none" w:sz="0" w:space="0" w:color="auto"/>
          </w:divBdr>
          <w:divsChild>
            <w:div w:id="1673415124">
              <w:marLeft w:val="0"/>
              <w:marRight w:val="0"/>
              <w:marTop w:val="0"/>
              <w:marBottom w:val="0"/>
              <w:divBdr>
                <w:top w:val="none" w:sz="0" w:space="0" w:color="auto"/>
                <w:left w:val="none" w:sz="0" w:space="0" w:color="auto"/>
                <w:bottom w:val="none" w:sz="0" w:space="0" w:color="auto"/>
                <w:right w:val="none" w:sz="0" w:space="0" w:color="auto"/>
              </w:divBdr>
              <w:divsChild>
                <w:div w:id="1265111729">
                  <w:marLeft w:val="0"/>
                  <w:marRight w:val="0"/>
                  <w:marTop w:val="0"/>
                  <w:marBottom w:val="0"/>
                  <w:divBdr>
                    <w:top w:val="none" w:sz="0" w:space="0" w:color="auto"/>
                    <w:left w:val="none" w:sz="0" w:space="0" w:color="auto"/>
                    <w:bottom w:val="none" w:sz="0" w:space="0" w:color="auto"/>
                    <w:right w:val="none" w:sz="0" w:space="0" w:color="auto"/>
                  </w:divBdr>
                </w:div>
                <w:div w:id="1607931946">
                  <w:marLeft w:val="150"/>
                  <w:marRight w:val="0"/>
                  <w:marTop w:val="225"/>
                  <w:marBottom w:val="225"/>
                  <w:divBdr>
                    <w:top w:val="none" w:sz="0" w:space="0" w:color="auto"/>
                    <w:left w:val="none" w:sz="0" w:space="0" w:color="auto"/>
                    <w:bottom w:val="none" w:sz="0" w:space="0" w:color="auto"/>
                    <w:right w:val="none" w:sz="0" w:space="0" w:color="auto"/>
                  </w:divBdr>
                  <w:divsChild>
                    <w:div w:id="1854564205">
                      <w:marLeft w:val="0"/>
                      <w:marRight w:val="0"/>
                      <w:marTop w:val="0"/>
                      <w:marBottom w:val="0"/>
                      <w:divBdr>
                        <w:top w:val="none" w:sz="0" w:space="0" w:color="auto"/>
                        <w:left w:val="none" w:sz="0" w:space="0" w:color="auto"/>
                        <w:bottom w:val="none" w:sz="0" w:space="0" w:color="auto"/>
                        <w:right w:val="none" w:sz="0" w:space="0" w:color="auto"/>
                      </w:divBdr>
                      <w:divsChild>
                        <w:div w:id="27460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17462">
                  <w:marLeft w:val="0"/>
                  <w:marRight w:val="0"/>
                  <w:marTop w:val="0"/>
                  <w:marBottom w:val="0"/>
                  <w:divBdr>
                    <w:top w:val="none" w:sz="0" w:space="0" w:color="auto"/>
                    <w:left w:val="none" w:sz="0" w:space="0" w:color="auto"/>
                    <w:bottom w:val="none" w:sz="0" w:space="0" w:color="auto"/>
                    <w:right w:val="none" w:sz="0" w:space="0" w:color="auto"/>
                  </w:divBdr>
                </w:div>
                <w:div w:id="1806511470">
                  <w:marLeft w:val="0"/>
                  <w:marRight w:val="0"/>
                  <w:marTop w:val="0"/>
                  <w:marBottom w:val="0"/>
                  <w:divBdr>
                    <w:top w:val="none" w:sz="0" w:space="0" w:color="auto"/>
                    <w:left w:val="none" w:sz="0" w:space="0" w:color="auto"/>
                    <w:bottom w:val="none" w:sz="0" w:space="0" w:color="auto"/>
                    <w:right w:val="none" w:sz="0" w:space="0" w:color="auto"/>
                  </w:divBdr>
                </w:div>
                <w:div w:id="90665050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889299106">
                      <w:marLeft w:val="0"/>
                      <w:marRight w:val="0"/>
                      <w:marTop w:val="0"/>
                      <w:marBottom w:val="0"/>
                      <w:divBdr>
                        <w:top w:val="none" w:sz="0" w:space="0" w:color="auto"/>
                        <w:left w:val="none" w:sz="0" w:space="0" w:color="auto"/>
                        <w:bottom w:val="none" w:sz="0" w:space="0" w:color="auto"/>
                        <w:right w:val="none" w:sz="0" w:space="0" w:color="auto"/>
                      </w:divBdr>
                    </w:div>
                    <w:div w:id="1113356281">
                      <w:marLeft w:val="0"/>
                      <w:marRight w:val="0"/>
                      <w:marTop w:val="0"/>
                      <w:marBottom w:val="0"/>
                      <w:divBdr>
                        <w:top w:val="none" w:sz="0" w:space="0" w:color="auto"/>
                        <w:left w:val="none" w:sz="0" w:space="0" w:color="auto"/>
                        <w:bottom w:val="none" w:sz="0" w:space="0" w:color="auto"/>
                        <w:right w:val="none" w:sz="0" w:space="0" w:color="auto"/>
                      </w:divBdr>
                      <w:divsChild>
                        <w:div w:id="108017196">
                          <w:marLeft w:val="0"/>
                          <w:marRight w:val="0"/>
                          <w:marTop w:val="0"/>
                          <w:marBottom w:val="0"/>
                          <w:divBdr>
                            <w:top w:val="none" w:sz="0" w:space="0" w:color="auto"/>
                            <w:left w:val="none" w:sz="0" w:space="0" w:color="auto"/>
                            <w:bottom w:val="none" w:sz="0" w:space="0" w:color="auto"/>
                            <w:right w:val="none" w:sz="0" w:space="0" w:color="auto"/>
                          </w:divBdr>
                          <w:divsChild>
                            <w:div w:id="44718495">
                              <w:marLeft w:val="0"/>
                              <w:marRight w:val="0"/>
                              <w:marTop w:val="0"/>
                              <w:marBottom w:val="0"/>
                              <w:divBdr>
                                <w:top w:val="none" w:sz="0" w:space="0" w:color="auto"/>
                                <w:left w:val="none" w:sz="0" w:space="0" w:color="auto"/>
                                <w:bottom w:val="none" w:sz="0" w:space="0" w:color="auto"/>
                                <w:right w:val="none" w:sz="0" w:space="0" w:color="auto"/>
                              </w:divBdr>
                            </w:div>
                            <w:div w:id="1154222485">
                              <w:marLeft w:val="0"/>
                              <w:marRight w:val="0"/>
                              <w:marTop w:val="0"/>
                              <w:marBottom w:val="0"/>
                              <w:divBdr>
                                <w:top w:val="none" w:sz="0" w:space="0" w:color="auto"/>
                                <w:left w:val="none" w:sz="0" w:space="0" w:color="auto"/>
                                <w:bottom w:val="none" w:sz="0" w:space="0" w:color="auto"/>
                                <w:right w:val="none" w:sz="0" w:space="0" w:color="auto"/>
                              </w:divBdr>
                            </w:div>
                            <w:div w:id="1748066374">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544754286">
          <w:marLeft w:val="0"/>
          <w:marRight w:val="0"/>
          <w:marTop w:val="150"/>
          <w:marBottom w:val="0"/>
          <w:divBdr>
            <w:top w:val="none" w:sz="0" w:space="0" w:color="auto"/>
            <w:left w:val="none" w:sz="0" w:space="0" w:color="auto"/>
            <w:bottom w:val="none" w:sz="0" w:space="0" w:color="auto"/>
            <w:right w:val="none" w:sz="0" w:space="0" w:color="auto"/>
          </w:divBdr>
          <w:divsChild>
            <w:div w:id="590088964">
              <w:marLeft w:val="0"/>
              <w:marRight w:val="0"/>
              <w:marTop w:val="150"/>
              <w:marBottom w:val="0"/>
              <w:divBdr>
                <w:top w:val="none" w:sz="0" w:space="0" w:color="auto"/>
                <w:left w:val="none" w:sz="0" w:space="0" w:color="auto"/>
                <w:bottom w:val="none" w:sz="0" w:space="0" w:color="auto"/>
                <w:right w:val="none" w:sz="0" w:space="0" w:color="auto"/>
              </w:divBdr>
              <w:divsChild>
                <w:div w:id="1144346763">
                  <w:marLeft w:val="0"/>
                  <w:marRight w:val="0"/>
                  <w:marTop w:val="0"/>
                  <w:marBottom w:val="225"/>
                  <w:divBdr>
                    <w:top w:val="none" w:sz="0" w:space="0" w:color="auto"/>
                    <w:left w:val="none" w:sz="0" w:space="0" w:color="auto"/>
                    <w:bottom w:val="none" w:sz="0" w:space="0" w:color="auto"/>
                    <w:right w:val="none" w:sz="0" w:space="0" w:color="auto"/>
                  </w:divBdr>
                  <w:divsChild>
                    <w:div w:id="1064067877">
                      <w:marLeft w:val="0"/>
                      <w:marRight w:val="0"/>
                      <w:marTop w:val="0"/>
                      <w:marBottom w:val="0"/>
                      <w:divBdr>
                        <w:top w:val="none" w:sz="0" w:space="0" w:color="auto"/>
                        <w:left w:val="none" w:sz="0" w:space="0" w:color="auto"/>
                        <w:bottom w:val="none" w:sz="0" w:space="0" w:color="auto"/>
                        <w:right w:val="none" w:sz="0" w:space="0" w:color="auto"/>
                      </w:divBdr>
                      <w:divsChild>
                        <w:div w:id="1141508131">
                          <w:marLeft w:val="0"/>
                          <w:marRight w:val="360"/>
                          <w:marTop w:val="0"/>
                          <w:marBottom w:val="0"/>
                          <w:divBdr>
                            <w:top w:val="none" w:sz="0" w:space="0" w:color="auto"/>
                            <w:left w:val="none" w:sz="0" w:space="0" w:color="auto"/>
                            <w:bottom w:val="none" w:sz="0" w:space="0" w:color="auto"/>
                            <w:right w:val="none" w:sz="0" w:space="0" w:color="auto"/>
                          </w:divBdr>
                        </w:div>
                      </w:divsChild>
                    </w:div>
                    <w:div w:id="840241792">
                      <w:marLeft w:val="0"/>
                      <w:marRight w:val="0"/>
                      <w:marTop w:val="0"/>
                      <w:marBottom w:val="0"/>
                      <w:divBdr>
                        <w:top w:val="none" w:sz="0" w:space="0" w:color="auto"/>
                        <w:left w:val="none" w:sz="0" w:space="0" w:color="auto"/>
                        <w:bottom w:val="none" w:sz="0" w:space="0" w:color="auto"/>
                        <w:right w:val="none" w:sz="0" w:space="0" w:color="auto"/>
                      </w:divBdr>
                    </w:div>
                  </w:divsChild>
                </w:div>
                <w:div w:id="1990673437">
                  <w:marLeft w:val="0"/>
                  <w:marRight w:val="0"/>
                  <w:marTop w:val="0"/>
                  <w:marBottom w:val="0"/>
                  <w:divBdr>
                    <w:top w:val="none" w:sz="0" w:space="0" w:color="auto"/>
                    <w:left w:val="none" w:sz="0" w:space="0" w:color="auto"/>
                    <w:bottom w:val="none" w:sz="0" w:space="0" w:color="auto"/>
                    <w:right w:val="none" w:sz="0" w:space="0" w:color="auto"/>
                  </w:divBdr>
                  <w:divsChild>
                    <w:div w:id="2070031102">
                      <w:marLeft w:val="0"/>
                      <w:marRight w:val="0"/>
                      <w:marTop w:val="0"/>
                      <w:marBottom w:val="0"/>
                      <w:divBdr>
                        <w:top w:val="none" w:sz="0" w:space="0" w:color="auto"/>
                        <w:left w:val="none" w:sz="0" w:space="0" w:color="auto"/>
                        <w:bottom w:val="none" w:sz="0" w:space="0" w:color="auto"/>
                        <w:right w:val="none" w:sz="0" w:space="0" w:color="auto"/>
                      </w:divBdr>
                      <w:divsChild>
                        <w:div w:id="1654800185">
                          <w:marLeft w:val="90"/>
                          <w:marRight w:val="90"/>
                          <w:marTop w:val="90"/>
                          <w:marBottom w:val="90"/>
                          <w:divBdr>
                            <w:top w:val="none" w:sz="0" w:space="0" w:color="auto"/>
                            <w:left w:val="none" w:sz="0" w:space="0" w:color="auto"/>
                            <w:bottom w:val="none" w:sz="0" w:space="0" w:color="auto"/>
                            <w:right w:val="none" w:sz="0" w:space="0" w:color="auto"/>
                          </w:divBdr>
                        </w:div>
                      </w:divsChild>
                    </w:div>
                    <w:div w:id="1072968317">
                      <w:marLeft w:val="0"/>
                      <w:marRight w:val="0"/>
                      <w:marTop w:val="0"/>
                      <w:marBottom w:val="0"/>
                      <w:divBdr>
                        <w:top w:val="none" w:sz="0" w:space="0" w:color="auto"/>
                        <w:left w:val="none" w:sz="0" w:space="0" w:color="auto"/>
                        <w:bottom w:val="none" w:sz="0" w:space="0" w:color="auto"/>
                        <w:right w:val="none" w:sz="0" w:space="0" w:color="auto"/>
                      </w:divBdr>
                      <w:divsChild>
                        <w:div w:id="2092266542">
                          <w:marLeft w:val="0"/>
                          <w:marRight w:val="0"/>
                          <w:marTop w:val="0"/>
                          <w:marBottom w:val="0"/>
                          <w:divBdr>
                            <w:top w:val="none" w:sz="0" w:space="0" w:color="auto"/>
                            <w:left w:val="none" w:sz="0" w:space="0" w:color="auto"/>
                            <w:bottom w:val="none" w:sz="0" w:space="0" w:color="auto"/>
                            <w:right w:val="none" w:sz="0" w:space="0" w:color="auto"/>
                          </w:divBdr>
                          <w:divsChild>
                            <w:div w:id="1963421533">
                              <w:marLeft w:val="0"/>
                              <w:marRight w:val="0"/>
                              <w:marTop w:val="0"/>
                              <w:marBottom w:val="0"/>
                              <w:divBdr>
                                <w:top w:val="none" w:sz="0" w:space="0" w:color="auto"/>
                                <w:left w:val="none" w:sz="0" w:space="0" w:color="auto"/>
                                <w:bottom w:val="none" w:sz="0" w:space="0" w:color="auto"/>
                                <w:right w:val="none" w:sz="0" w:space="0" w:color="auto"/>
                              </w:divBdr>
                            </w:div>
                            <w:div w:id="47765292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45492285">
                                  <w:marLeft w:val="0"/>
                                  <w:marRight w:val="0"/>
                                  <w:marTop w:val="0"/>
                                  <w:marBottom w:val="0"/>
                                  <w:divBdr>
                                    <w:top w:val="none" w:sz="0" w:space="0" w:color="auto"/>
                                    <w:left w:val="none" w:sz="0" w:space="0" w:color="auto"/>
                                    <w:bottom w:val="none" w:sz="0" w:space="0" w:color="auto"/>
                                    <w:right w:val="none" w:sz="0" w:space="0" w:color="auto"/>
                                  </w:divBdr>
                                </w:div>
                                <w:div w:id="1494711919">
                                  <w:marLeft w:val="0"/>
                                  <w:marRight w:val="0"/>
                                  <w:marTop w:val="0"/>
                                  <w:marBottom w:val="0"/>
                                  <w:divBdr>
                                    <w:top w:val="none" w:sz="0" w:space="0" w:color="auto"/>
                                    <w:left w:val="none" w:sz="0" w:space="0" w:color="auto"/>
                                    <w:bottom w:val="none" w:sz="0" w:space="0" w:color="auto"/>
                                    <w:right w:val="none" w:sz="0" w:space="0" w:color="auto"/>
                                  </w:divBdr>
                                  <w:divsChild>
                                    <w:div w:id="162649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397038">
      <w:bodyDiv w:val="1"/>
      <w:marLeft w:val="0"/>
      <w:marRight w:val="0"/>
      <w:marTop w:val="0"/>
      <w:marBottom w:val="0"/>
      <w:divBdr>
        <w:top w:val="none" w:sz="0" w:space="0" w:color="auto"/>
        <w:left w:val="none" w:sz="0" w:space="0" w:color="auto"/>
        <w:bottom w:val="none" w:sz="0" w:space="0" w:color="auto"/>
        <w:right w:val="none" w:sz="0" w:space="0" w:color="auto"/>
      </w:divBdr>
      <w:divsChild>
        <w:div w:id="1291088320">
          <w:marLeft w:val="0"/>
          <w:marRight w:val="0"/>
          <w:marTop w:val="300"/>
          <w:marBottom w:val="150"/>
          <w:divBdr>
            <w:top w:val="none" w:sz="0" w:space="0" w:color="auto"/>
            <w:left w:val="none" w:sz="0" w:space="0" w:color="auto"/>
            <w:bottom w:val="none" w:sz="0" w:space="0" w:color="auto"/>
            <w:right w:val="none" w:sz="0" w:space="0" w:color="auto"/>
          </w:divBdr>
        </w:div>
      </w:divsChild>
    </w:div>
    <w:div w:id="90394844">
      <w:bodyDiv w:val="1"/>
      <w:marLeft w:val="0"/>
      <w:marRight w:val="0"/>
      <w:marTop w:val="0"/>
      <w:marBottom w:val="0"/>
      <w:divBdr>
        <w:top w:val="none" w:sz="0" w:space="0" w:color="auto"/>
        <w:left w:val="none" w:sz="0" w:space="0" w:color="auto"/>
        <w:bottom w:val="none" w:sz="0" w:space="0" w:color="auto"/>
        <w:right w:val="none" w:sz="0" w:space="0" w:color="auto"/>
      </w:divBdr>
      <w:divsChild>
        <w:div w:id="1990548604">
          <w:marLeft w:val="0"/>
          <w:marRight w:val="0"/>
          <w:marTop w:val="0"/>
          <w:marBottom w:val="0"/>
          <w:divBdr>
            <w:top w:val="none" w:sz="0" w:space="0" w:color="auto"/>
            <w:left w:val="none" w:sz="0" w:space="0" w:color="auto"/>
            <w:bottom w:val="none" w:sz="0" w:space="0" w:color="auto"/>
            <w:right w:val="none" w:sz="0" w:space="0" w:color="auto"/>
          </w:divBdr>
        </w:div>
        <w:div w:id="846402170">
          <w:marLeft w:val="0"/>
          <w:marRight w:val="0"/>
          <w:marTop w:val="0"/>
          <w:marBottom w:val="375"/>
          <w:divBdr>
            <w:top w:val="none" w:sz="0" w:space="0" w:color="auto"/>
            <w:left w:val="none" w:sz="0" w:space="0" w:color="auto"/>
            <w:bottom w:val="none" w:sz="0" w:space="0" w:color="auto"/>
            <w:right w:val="none" w:sz="0" w:space="0" w:color="auto"/>
          </w:divBdr>
        </w:div>
      </w:divsChild>
    </w:div>
    <w:div w:id="177352188">
      <w:bodyDiv w:val="1"/>
      <w:marLeft w:val="0"/>
      <w:marRight w:val="0"/>
      <w:marTop w:val="0"/>
      <w:marBottom w:val="0"/>
      <w:divBdr>
        <w:top w:val="none" w:sz="0" w:space="0" w:color="auto"/>
        <w:left w:val="none" w:sz="0" w:space="0" w:color="auto"/>
        <w:bottom w:val="none" w:sz="0" w:space="0" w:color="auto"/>
        <w:right w:val="none" w:sz="0" w:space="0" w:color="auto"/>
      </w:divBdr>
    </w:div>
    <w:div w:id="244193853">
      <w:bodyDiv w:val="1"/>
      <w:marLeft w:val="0"/>
      <w:marRight w:val="0"/>
      <w:marTop w:val="0"/>
      <w:marBottom w:val="0"/>
      <w:divBdr>
        <w:top w:val="none" w:sz="0" w:space="0" w:color="auto"/>
        <w:left w:val="none" w:sz="0" w:space="0" w:color="auto"/>
        <w:bottom w:val="none" w:sz="0" w:space="0" w:color="auto"/>
        <w:right w:val="none" w:sz="0" w:space="0" w:color="auto"/>
      </w:divBdr>
    </w:div>
    <w:div w:id="316424584">
      <w:bodyDiv w:val="1"/>
      <w:marLeft w:val="0"/>
      <w:marRight w:val="0"/>
      <w:marTop w:val="0"/>
      <w:marBottom w:val="0"/>
      <w:divBdr>
        <w:top w:val="none" w:sz="0" w:space="0" w:color="auto"/>
        <w:left w:val="none" w:sz="0" w:space="0" w:color="auto"/>
        <w:bottom w:val="none" w:sz="0" w:space="0" w:color="auto"/>
        <w:right w:val="none" w:sz="0" w:space="0" w:color="auto"/>
      </w:divBdr>
    </w:div>
    <w:div w:id="364797816">
      <w:bodyDiv w:val="1"/>
      <w:marLeft w:val="0"/>
      <w:marRight w:val="0"/>
      <w:marTop w:val="0"/>
      <w:marBottom w:val="0"/>
      <w:divBdr>
        <w:top w:val="none" w:sz="0" w:space="0" w:color="auto"/>
        <w:left w:val="none" w:sz="0" w:space="0" w:color="auto"/>
        <w:bottom w:val="none" w:sz="0" w:space="0" w:color="auto"/>
        <w:right w:val="none" w:sz="0" w:space="0" w:color="auto"/>
      </w:divBdr>
    </w:div>
    <w:div w:id="755438800">
      <w:bodyDiv w:val="1"/>
      <w:marLeft w:val="0"/>
      <w:marRight w:val="0"/>
      <w:marTop w:val="0"/>
      <w:marBottom w:val="0"/>
      <w:divBdr>
        <w:top w:val="none" w:sz="0" w:space="0" w:color="auto"/>
        <w:left w:val="none" w:sz="0" w:space="0" w:color="auto"/>
        <w:bottom w:val="none" w:sz="0" w:space="0" w:color="auto"/>
        <w:right w:val="none" w:sz="0" w:space="0" w:color="auto"/>
      </w:divBdr>
    </w:div>
    <w:div w:id="815221614">
      <w:bodyDiv w:val="1"/>
      <w:marLeft w:val="0"/>
      <w:marRight w:val="0"/>
      <w:marTop w:val="0"/>
      <w:marBottom w:val="0"/>
      <w:divBdr>
        <w:top w:val="none" w:sz="0" w:space="0" w:color="auto"/>
        <w:left w:val="none" w:sz="0" w:space="0" w:color="auto"/>
        <w:bottom w:val="none" w:sz="0" w:space="0" w:color="auto"/>
        <w:right w:val="none" w:sz="0" w:space="0" w:color="auto"/>
      </w:divBdr>
    </w:div>
    <w:div w:id="1040862245">
      <w:bodyDiv w:val="1"/>
      <w:marLeft w:val="0"/>
      <w:marRight w:val="0"/>
      <w:marTop w:val="0"/>
      <w:marBottom w:val="0"/>
      <w:divBdr>
        <w:top w:val="none" w:sz="0" w:space="0" w:color="auto"/>
        <w:left w:val="none" w:sz="0" w:space="0" w:color="auto"/>
        <w:bottom w:val="none" w:sz="0" w:space="0" w:color="auto"/>
        <w:right w:val="none" w:sz="0" w:space="0" w:color="auto"/>
      </w:divBdr>
      <w:divsChild>
        <w:div w:id="1579824860">
          <w:marLeft w:val="0"/>
          <w:marRight w:val="0"/>
          <w:marTop w:val="300"/>
          <w:marBottom w:val="150"/>
          <w:divBdr>
            <w:top w:val="none" w:sz="0" w:space="0" w:color="auto"/>
            <w:left w:val="none" w:sz="0" w:space="0" w:color="auto"/>
            <w:bottom w:val="none" w:sz="0" w:space="0" w:color="auto"/>
            <w:right w:val="none" w:sz="0" w:space="0" w:color="auto"/>
          </w:divBdr>
        </w:div>
      </w:divsChild>
    </w:div>
    <w:div w:id="1043168000">
      <w:bodyDiv w:val="1"/>
      <w:marLeft w:val="0"/>
      <w:marRight w:val="0"/>
      <w:marTop w:val="0"/>
      <w:marBottom w:val="0"/>
      <w:divBdr>
        <w:top w:val="none" w:sz="0" w:space="0" w:color="auto"/>
        <w:left w:val="none" w:sz="0" w:space="0" w:color="auto"/>
        <w:bottom w:val="none" w:sz="0" w:space="0" w:color="auto"/>
        <w:right w:val="none" w:sz="0" w:space="0" w:color="auto"/>
      </w:divBdr>
    </w:div>
    <w:div w:id="1107848036">
      <w:bodyDiv w:val="1"/>
      <w:marLeft w:val="0"/>
      <w:marRight w:val="0"/>
      <w:marTop w:val="0"/>
      <w:marBottom w:val="0"/>
      <w:divBdr>
        <w:top w:val="none" w:sz="0" w:space="0" w:color="auto"/>
        <w:left w:val="none" w:sz="0" w:space="0" w:color="auto"/>
        <w:bottom w:val="none" w:sz="0" w:space="0" w:color="auto"/>
        <w:right w:val="none" w:sz="0" w:space="0" w:color="auto"/>
      </w:divBdr>
    </w:div>
    <w:div w:id="1239435279">
      <w:bodyDiv w:val="1"/>
      <w:marLeft w:val="0"/>
      <w:marRight w:val="0"/>
      <w:marTop w:val="0"/>
      <w:marBottom w:val="0"/>
      <w:divBdr>
        <w:top w:val="none" w:sz="0" w:space="0" w:color="auto"/>
        <w:left w:val="none" w:sz="0" w:space="0" w:color="auto"/>
        <w:bottom w:val="none" w:sz="0" w:space="0" w:color="auto"/>
        <w:right w:val="none" w:sz="0" w:space="0" w:color="auto"/>
      </w:divBdr>
    </w:div>
    <w:div w:id="1275989008">
      <w:bodyDiv w:val="1"/>
      <w:marLeft w:val="0"/>
      <w:marRight w:val="0"/>
      <w:marTop w:val="0"/>
      <w:marBottom w:val="0"/>
      <w:divBdr>
        <w:top w:val="none" w:sz="0" w:space="0" w:color="auto"/>
        <w:left w:val="none" w:sz="0" w:space="0" w:color="auto"/>
        <w:bottom w:val="none" w:sz="0" w:space="0" w:color="auto"/>
        <w:right w:val="none" w:sz="0" w:space="0" w:color="auto"/>
      </w:divBdr>
      <w:divsChild>
        <w:div w:id="213396716">
          <w:marLeft w:val="0"/>
          <w:marRight w:val="0"/>
          <w:marTop w:val="0"/>
          <w:marBottom w:val="0"/>
          <w:divBdr>
            <w:top w:val="none" w:sz="0" w:space="0" w:color="auto"/>
            <w:left w:val="none" w:sz="0" w:space="0" w:color="auto"/>
            <w:bottom w:val="none" w:sz="0" w:space="0" w:color="auto"/>
            <w:right w:val="none" w:sz="0" w:space="0" w:color="auto"/>
          </w:divBdr>
        </w:div>
        <w:div w:id="27606246">
          <w:marLeft w:val="0"/>
          <w:marRight w:val="0"/>
          <w:marTop w:val="0"/>
          <w:marBottom w:val="0"/>
          <w:divBdr>
            <w:top w:val="none" w:sz="0" w:space="0" w:color="auto"/>
            <w:left w:val="none" w:sz="0" w:space="0" w:color="auto"/>
            <w:bottom w:val="none" w:sz="0" w:space="0" w:color="auto"/>
            <w:right w:val="none" w:sz="0" w:space="0" w:color="auto"/>
          </w:divBdr>
        </w:div>
        <w:div w:id="1600411570">
          <w:marLeft w:val="0"/>
          <w:marRight w:val="0"/>
          <w:marTop w:val="0"/>
          <w:marBottom w:val="0"/>
          <w:divBdr>
            <w:top w:val="none" w:sz="0" w:space="0" w:color="auto"/>
            <w:left w:val="none" w:sz="0" w:space="0" w:color="auto"/>
            <w:bottom w:val="none" w:sz="0" w:space="0" w:color="auto"/>
            <w:right w:val="none" w:sz="0" w:space="0" w:color="auto"/>
          </w:divBdr>
        </w:div>
        <w:div w:id="2041543117">
          <w:marLeft w:val="0"/>
          <w:marRight w:val="0"/>
          <w:marTop w:val="0"/>
          <w:marBottom w:val="0"/>
          <w:divBdr>
            <w:top w:val="none" w:sz="0" w:space="0" w:color="auto"/>
            <w:left w:val="none" w:sz="0" w:space="0" w:color="auto"/>
            <w:bottom w:val="none" w:sz="0" w:space="0" w:color="auto"/>
            <w:right w:val="none" w:sz="0" w:space="0" w:color="auto"/>
          </w:divBdr>
        </w:div>
        <w:div w:id="1814448942">
          <w:marLeft w:val="150"/>
          <w:marRight w:val="0"/>
          <w:marTop w:val="225"/>
          <w:marBottom w:val="225"/>
          <w:divBdr>
            <w:top w:val="none" w:sz="0" w:space="0" w:color="auto"/>
            <w:left w:val="none" w:sz="0" w:space="0" w:color="auto"/>
            <w:bottom w:val="none" w:sz="0" w:space="0" w:color="auto"/>
            <w:right w:val="none" w:sz="0" w:space="0" w:color="auto"/>
          </w:divBdr>
          <w:divsChild>
            <w:div w:id="1703702302">
              <w:marLeft w:val="0"/>
              <w:marRight w:val="0"/>
              <w:marTop w:val="0"/>
              <w:marBottom w:val="0"/>
              <w:divBdr>
                <w:top w:val="none" w:sz="0" w:space="0" w:color="auto"/>
                <w:left w:val="none" w:sz="0" w:space="0" w:color="auto"/>
                <w:bottom w:val="none" w:sz="0" w:space="0" w:color="auto"/>
                <w:right w:val="none" w:sz="0" w:space="0" w:color="auto"/>
              </w:divBdr>
              <w:divsChild>
                <w:div w:id="143740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425315">
          <w:marLeft w:val="0"/>
          <w:marRight w:val="0"/>
          <w:marTop w:val="0"/>
          <w:marBottom w:val="0"/>
          <w:divBdr>
            <w:top w:val="none" w:sz="0" w:space="0" w:color="auto"/>
            <w:left w:val="none" w:sz="0" w:space="0" w:color="auto"/>
            <w:bottom w:val="none" w:sz="0" w:space="0" w:color="auto"/>
            <w:right w:val="none" w:sz="0" w:space="0" w:color="auto"/>
          </w:divBdr>
        </w:div>
        <w:div w:id="392587480">
          <w:marLeft w:val="0"/>
          <w:marRight w:val="0"/>
          <w:marTop w:val="0"/>
          <w:marBottom w:val="0"/>
          <w:divBdr>
            <w:top w:val="none" w:sz="0" w:space="0" w:color="auto"/>
            <w:left w:val="none" w:sz="0" w:space="0" w:color="auto"/>
            <w:bottom w:val="none" w:sz="0" w:space="0" w:color="auto"/>
            <w:right w:val="none" w:sz="0" w:space="0" w:color="auto"/>
          </w:divBdr>
        </w:div>
        <w:div w:id="2139762216">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97505613">
              <w:marLeft w:val="0"/>
              <w:marRight w:val="0"/>
              <w:marTop w:val="0"/>
              <w:marBottom w:val="0"/>
              <w:divBdr>
                <w:top w:val="none" w:sz="0" w:space="0" w:color="auto"/>
                <w:left w:val="none" w:sz="0" w:space="0" w:color="auto"/>
                <w:bottom w:val="none" w:sz="0" w:space="0" w:color="auto"/>
                <w:right w:val="none" w:sz="0" w:space="0" w:color="auto"/>
              </w:divBdr>
            </w:div>
            <w:div w:id="1864901474">
              <w:marLeft w:val="0"/>
              <w:marRight w:val="0"/>
              <w:marTop w:val="0"/>
              <w:marBottom w:val="0"/>
              <w:divBdr>
                <w:top w:val="none" w:sz="0" w:space="0" w:color="auto"/>
                <w:left w:val="none" w:sz="0" w:space="0" w:color="auto"/>
                <w:bottom w:val="none" w:sz="0" w:space="0" w:color="auto"/>
                <w:right w:val="none" w:sz="0" w:space="0" w:color="auto"/>
              </w:divBdr>
              <w:divsChild>
                <w:div w:id="596251832">
                  <w:marLeft w:val="0"/>
                  <w:marRight w:val="0"/>
                  <w:marTop w:val="0"/>
                  <w:marBottom w:val="0"/>
                  <w:divBdr>
                    <w:top w:val="none" w:sz="0" w:space="0" w:color="auto"/>
                    <w:left w:val="none" w:sz="0" w:space="0" w:color="auto"/>
                    <w:bottom w:val="none" w:sz="0" w:space="0" w:color="auto"/>
                    <w:right w:val="none" w:sz="0" w:space="0" w:color="auto"/>
                  </w:divBdr>
                  <w:divsChild>
                    <w:div w:id="1537890474">
                      <w:marLeft w:val="0"/>
                      <w:marRight w:val="0"/>
                      <w:marTop w:val="0"/>
                      <w:marBottom w:val="0"/>
                      <w:divBdr>
                        <w:top w:val="none" w:sz="0" w:space="0" w:color="auto"/>
                        <w:left w:val="none" w:sz="0" w:space="0" w:color="auto"/>
                        <w:bottom w:val="none" w:sz="0" w:space="0" w:color="auto"/>
                        <w:right w:val="none" w:sz="0" w:space="0" w:color="auto"/>
                      </w:divBdr>
                    </w:div>
                    <w:div w:id="1378240031">
                      <w:marLeft w:val="0"/>
                      <w:marRight w:val="270"/>
                      <w:marTop w:val="300"/>
                      <w:marBottom w:val="300"/>
                      <w:divBdr>
                        <w:top w:val="none" w:sz="0" w:space="0" w:color="auto"/>
                        <w:left w:val="none" w:sz="0" w:space="0" w:color="auto"/>
                        <w:bottom w:val="none" w:sz="0" w:space="0" w:color="auto"/>
                        <w:right w:val="none" w:sz="0" w:space="0" w:color="auto"/>
                      </w:divBdr>
                    </w:div>
                    <w:div w:id="1147629934">
                      <w:marLeft w:val="0"/>
                      <w:marRight w:val="0"/>
                      <w:marTop w:val="0"/>
                      <w:marBottom w:val="0"/>
                      <w:divBdr>
                        <w:top w:val="none" w:sz="0" w:space="0" w:color="auto"/>
                        <w:left w:val="none" w:sz="0" w:space="0" w:color="auto"/>
                        <w:bottom w:val="none" w:sz="0" w:space="0" w:color="auto"/>
                        <w:right w:val="none" w:sz="0" w:space="0" w:color="auto"/>
                      </w:divBdr>
                    </w:div>
                    <w:div w:id="1098987677">
                      <w:marLeft w:val="0"/>
                      <w:marRight w:val="270"/>
                      <w:marTop w:val="300"/>
                      <w:marBottom w:val="300"/>
                      <w:divBdr>
                        <w:top w:val="none" w:sz="0" w:space="0" w:color="auto"/>
                        <w:left w:val="none" w:sz="0" w:space="0" w:color="auto"/>
                        <w:bottom w:val="none" w:sz="0" w:space="0" w:color="auto"/>
                        <w:right w:val="none" w:sz="0" w:space="0" w:color="auto"/>
                      </w:divBdr>
                    </w:div>
                    <w:div w:id="1901820343">
                      <w:marLeft w:val="0"/>
                      <w:marRight w:val="0"/>
                      <w:marTop w:val="0"/>
                      <w:marBottom w:val="0"/>
                      <w:divBdr>
                        <w:top w:val="none" w:sz="0" w:space="0" w:color="auto"/>
                        <w:left w:val="none" w:sz="0" w:space="0" w:color="auto"/>
                        <w:bottom w:val="none" w:sz="0" w:space="0" w:color="auto"/>
                        <w:right w:val="none" w:sz="0" w:space="0" w:color="auto"/>
                      </w:divBdr>
                    </w:div>
                    <w:div w:id="1360737904">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 w:id="1309359360">
      <w:bodyDiv w:val="1"/>
      <w:marLeft w:val="0"/>
      <w:marRight w:val="0"/>
      <w:marTop w:val="0"/>
      <w:marBottom w:val="0"/>
      <w:divBdr>
        <w:top w:val="none" w:sz="0" w:space="0" w:color="auto"/>
        <w:left w:val="none" w:sz="0" w:space="0" w:color="auto"/>
        <w:bottom w:val="none" w:sz="0" w:space="0" w:color="auto"/>
        <w:right w:val="none" w:sz="0" w:space="0" w:color="auto"/>
      </w:divBdr>
      <w:divsChild>
        <w:div w:id="1608921774">
          <w:marLeft w:val="0"/>
          <w:marRight w:val="0"/>
          <w:marTop w:val="300"/>
          <w:marBottom w:val="150"/>
          <w:divBdr>
            <w:top w:val="none" w:sz="0" w:space="0" w:color="auto"/>
            <w:left w:val="none" w:sz="0" w:space="0" w:color="auto"/>
            <w:bottom w:val="none" w:sz="0" w:space="0" w:color="auto"/>
            <w:right w:val="none" w:sz="0" w:space="0" w:color="auto"/>
          </w:divBdr>
        </w:div>
      </w:divsChild>
    </w:div>
    <w:div w:id="1390617686">
      <w:bodyDiv w:val="1"/>
      <w:marLeft w:val="0"/>
      <w:marRight w:val="0"/>
      <w:marTop w:val="0"/>
      <w:marBottom w:val="0"/>
      <w:divBdr>
        <w:top w:val="none" w:sz="0" w:space="0" w:color="auto"/>
        <w:left w:val="none" w:sz="0" w:space="0" w:color="auto"/>
        <w:bottom w:val="none" w:sz="0" w:space="0" w:color="auto"/>
        <w:right w:val="none" w:sz="0" w:space="0" w:color="auto"/>
      </w:divBdr>
    </w:div>
    <w:div w:id="1539080021">
      <w:bodyDiv w:val="1"/>
      <w:marLeft w:val="0"/>
      <w:marRight w:val="0"/>
      <w:marTop w:val="0"/>
      <w:marBottom w:val="0"/>
      <w:divBdr>
        <w:top w:val="none" w:sz="0" w:space="0" w:color="auto"/>
        <w:left w:val="none" w:sz="0" w:space="0" w:color="auto"/>
        <w:bottom w:val="none" w:sz="0" w:space="0" w:color="auto"/>
        <w:right w:val="none" w:sz="0" w:space="0" w:color="auto"/>
      </w:divBdr>
    </w:div>
    <w:div w:id="1600873706">
      <w:bodyDiv w:val="1"/>
      <w:marLeft w:val="0"/>
      <w:marRight w:val="0"/>
      <w:marTop w:val="0"/>
      <w:marBottom w:val="0"/>
      <w:divBdr>
        <w:top w:val="none" w:sz="0" w:space="0" w:color="auto"/>
        <w:left w:val="none" w:sz="0" w:space="0" w:color="auto"/>
        <w:bottom w:val="none" w:sz="0" w:space="0" w:color="auto"/>
        <w:right w:val="none" w:sz="0" w:space="0" w:color="auto"/>
      </w:divBdr>
    </w:div>
    <w:div w:id="1648970641">
      <w:bodyDiv w:val="1"/>
      <w:marLeft w:val="0"/>
      <w:marRight w:val="0"/>
      <w:marTop w:val="0"/>
      <w:marBottom w:val="0"/>
      <w:divBdr>
        <w:top w:val="none" w:sz="0" w:space="0" w:color="auto"/>
        <w:left w:val="none" w:sz="0" w:space="0" w:color="auto"/>
        <w:bottom w:val="none" w:sz="0" w:space="0" w:color="auto"/>
        <w:right w:val="none" w:sz="0" w:space="0" w:color="auto"/>
      </w:divBdr>
    </w:div>
    <w:div w:id="1656764011">
      <w:bodyDiv w:val="1"/>
      <w:marLeft w:val="0"/>
      <w:marRight w:val="0"/>
      <w:marTop w:val="0"/>
      <w:marBottom w:val="0"/>
      <w:divBdr>
        <w:top w:val="none" w:sz="0" w:space="0" w:color="auto"/>
        <w:left w:val="none" w:sz="0" w:space="0" w:color="auto"/>
        <w:bottom w:val="none" w:sz="0" w:space="0" w:color="auto"/>
        <w:right w:val="none" w:sz="0" w:space="0" w:color="auto"/>
      </w:divBdr>
    </w:div>
    <w:div w:id="1723676458">
      <w:bodyDiv w:val="1"/>
      <w:marLeft w:val="0"/>
      <w:marRight w:val="0"/>
      <w:marTop w:val="0"/>
      <w:marBottom w:val="0"/>
      <w:divBdr>
        <w:top w:val="none" w:sz="0" w:space="0" w:color="auto"/>
        <w:left w:val="none" w:sz="0" w:space="0" w:color="auto"/>
        <w:bottom w:val="none" w:sz="0" w:space="0" w:color="auto"/>
        <w:right w:val="none" w:sz="0" w:space="0" w:color="auto"/>
      </w:divBdr>
    </w:div>
    <w:div w:id="1802385073">
      <w:bodyDiv w:val="1"/>
      <w:marLeft w:val="0"/>
      <w:marRight w:val="0"/>
      <w:marTop w:val="0"/>
      <w:marBottom w:val="0"/>
      <w:divBdr>
        <w:top w:val="none" w:sz="0" w:space="0" w:color="auto"/>
        <w:left w:val="none" w:sz="0" w:space="0" w:color="auto"/>
        <w:bottom w:val="none" w:sz="0" w:space="0" w:color="auto"/>
        <w:right w:val="none" w:sz="0" w:space="0" w:color="auto"/>
      </w:divBdr>
      <w:divsChild>
        <w:div w:id="1117220585">
          <w:marLeft w:val="150"/>
          <w:marRight w:val="0"/>
          <w:marTop w:val="225"/>
          <w:marBottom w:val="225"/>
          <w:divBdr>
            <w:top w:val="none" w:sz="0" w:space="0" w:color="auto"/>
            <w:left w:val="none" w:sz="0" w:space="0" w:color="auto"/>
            <w:bottom w:val="none" w:sz="0" w:space="0" w:color="auto"/>
            <w:right w:val="none" w:sz="0" w:space="0" w:color="auto"/>
          </w:divBdr>
          <w:divsChild>
            <w:div w:id="1664747302">
              <w:marLeft w:val="0"/>
              <w:marRight w:val="0"/>
              <w:marTop w:val="0"/>
              <w:marBottom w:val="0"/>
              <w:divBdr>
                <w:top w:val="none" w:sz="0" w:space="0" w:color="auto"/>
                <w:left w:val="none" w:sz="0" w:space="0" w:color="auto"/>
                <w:bottom w:val="none" w:sz="0" w:space="0" w:color="auto"/>
                <w:right w:val="none" w:sz="0" w:space="0" w:color="auto"/>
              </w:divBdr>
            </w:div>
          </w:divsChild>
        </w:div>
        <w:div w:id="324631999">
          <w:marLeft w:val="0"/>
          <w:marRight w:val="0"/>
          <w:marTop w:val="225"/>
          <w:marBottom w:val="150"/>
          <w:divBdr>
            <w:top w:val="none" w:sz="0" w:space="0" w:color="auto"/>
            <w:left w:val="none" w:sz="0" w:space="0" w:color="auto"/>
            <w:bottom w:val="none" w:sz="0" w:space="0" w:color="auto"/>
            <w:right w:val="none" w:sz="0" w:space="0" w:color="auto"/>
          </w:divBdr>
        </w:div>
        <w:div w:id="614141046">
          <w:marLeft w:val="0"/>
          <w:marRight w:val="0"/>
          <w:marTop w:val="225"/>
          <w:marBottom w:val="150"/>
          <w:divBdr>
            <w:top w:val="none" w:sz="0" w:space="0" w:color="auto"/>
            <w:left w:val="none" w:sz="0" w:space="0" w:color="auto"/>
            <w:bottom w:val="none" w:sz="0" w:space="0" w:color="auto"/>
            <w:right w:val="none" w:sz="0" w:space="0" w:color="auto"/>
          </w:divBdr>
        </w:div>
        <w:div w:id="691879397">
          <w:marLeft w:val="0"/>
          <w:marRight w:val="0"/>
          <w:marTop w:val="225"/>
          <w:marBottom w:val="150"/>
          <w:divBdr>
            <w:top w:val="none" w:sz="0" w:space="0" w:color="auto"/>
            <w:left w:val="none" w:sz="0" w:space="0" w:color="auto"/>
            <w:bottom w:val="none" w:sz="0" w:space="0" w:color="auto"/>
            <w:right w:val="none" w:sz="0" w:space="0" w:color="auto"/>
          </w:divBdr>
        </w:div>
        <w:div w:id="150021536">
          <w:marLeft w:val="135"/>
          <w:marRight w:val="0"/>
          <w:marTop w:val="225"/>
          <w:marBottom w:val="225"/>
          <w:divBdr>
            <w:top w:val="dashed" w:sz="6" w:space="0" w:color="BFBFBF"/>
            <w:left w:val="dashed" w:sz="6" w:space="0" w:color="BFBFBF"/>
            <w:bottom w:val="dashed" w:sz="6" w:space="0" w:color="BFBFBF"/>
            <w:right w:val="dashed" w:sz="6" w:space="0" w:color="BFBFBF"/>
          </w:divBdr>
          <w:divsChild>
            <w:div w:id="347566243">
              <w:marLeft w:val="0"/>
              <w:marRight w:val="0"/>
              <w:marTop w:val="0"/>
              <w:marBottom w:val="0"/>
              <w:divBdr>
                <w:top w:val="none" w:sz="0" w:space="0" w:color="auto"/>
                <w:left w:val="none" w:sz="0" w:space="0" w:color="auto"/>
                <w:bottom w:val="none" w:sz="0" w:space="0" w:color="auto"/>
                <w:right w:val="none" w:sz="0" w:space="0" w:color="auto"/>
              </w:divBdr>
            </w:div>
            <w:div w:id="351037097">
              <w:marLeft w:val="0"/>
              <w:marRight w:val="0"/>
              <w:marTop w:val="0"/>
              <w:marBottom w:val="0"/>
              <w:divBdr>
                <w:top w:val="none" w:sz="0" w:space="0" w:color="auto"/>
                <w:left w:val="none" w:sz="0" w:space="0" w:color="auto"/>
                <w:bottom w:val="none" w:sz="0" w:space="0" w:color="auto"/>
                <w:right w:val="none" w:sz="0" w:space="0" w:color="auto"/>
              </w:divBdr>
              <w:divsChild>
                <w:div w:id="1657952733">
                  <w:marLeft w:val="0"/>
                  <w:marRight w:val="0"/>
                  <w:marTop w:val="0"/>
                  <w:marBottom w:val="0"/>
                  <w:divBdr>
                    <w:top w:val="none" w:sz="0" w:space="0" w:color="auto"/>
                    <w:left w:val="none" w:sz="0" w:space="0" w:color="auto"/>
                    <w:bottom w:val="none" w:sz="0" w:space="0" w:color="auto"/>
                    <w:right w:val="none" w:sz="0" w:space="0" w:color="auto"/>
                  </w:divBdr>
                  <w:divsChild>
                    <w:div w:id="1537810310">
                      <w:marLeft w:val="0"/>
                      <w:marRight w:val="0"/>
                      <w:marTop w:val="0"/>
                      <w:marBottom w:val="0"/>
                      <w:divBdr>
                        <w:top w:val="none" w:sz="0" w:space="0" w:color="auto"/>
                        <w:left w:val="none" w:sz="0" w:space="0" w:color="auto"/>
                        <w:bottom w:val="none" w:sz="0" w:space="0" w:color="auto"/>
                        <w:right w:val="none" w:sz="0" w:space="0" w:color="auto"/>
                      </w:divBdr>
                    </w:div>
                    <w:div w:id="1565018817">
                      <w:marLeft w:val="0"/>
                      <w:marRight w:val="270"/>
                      <w:marTop w:val="300"/>
                      <w:marBottom w:val="300"/>
                      <w:divBdr>
                        <w:top w:val="none" w:sz="0" w:space="0" w:color="auto"/>
                        <w:left w:val="none" w:sz="0" w:space="0" w:color="auto"/>
                        <w:bottom w:val="none" w:sz="0" w:space="0" w:color="auto"/>
                        <w:right w:val="none" w:sz="0" w:space="0" w:color="auto"/>
                      </w:divBdr>
                    </w:div>
                    <w:div w:id="204039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207798">
      <w:bodyDiv w:val="1"/>
      <w:marLeft w:val="0"/>
      <w:marRight w:val="0"/>
      <w:marTop w:val="0"/>
      <w:marBottom w:val="0"/>
      <w:divBdr>
        <w:top w:val="none" w:sz="0" w:space="0" w:color="auto"/>
        <w:left w:val="none" w:sz="0" w:space="0" w:color="auto"/>
        <w:bottom w:val="none" w:sz="0" w:space="0" w:color="auto"/>
        <w:right w:val="none" w:sz="0" w:space="0" w:color="auto"/>
      </w:divBdr>
      <w:divsChild>
        <w:div w:id="2066836271">
          <w:marLeft w:val="150"/>
          <w:marRight w:val="0"/>
          <w:marTop w:val="225"/>
          <w:marBottom w:val="225"/>
          <w:divBdr>
            <w:top w:val="none" w:sz="0" w:space="0" w:color="auto"/>
            <w:left w:val="none" w:sz="0" w:space="0" w:color="auto"/>
            <w:bottom w:val="none" w:sz="0" w:space="0" w:color="auto"/>
            <w:right w:val="none" w:sz="0" w:space="0" w:color="auto"/>
          </w:divBdr>
          <w:divsChild>
            <w:div w:id="1750350345">
              <w:marLeft w:val="0"/>
              <w:marRight w:val="0"/>
              <w:marTop w:val="0"/>
              <w:marBottom w:val="0"/>
              <w:divBdr>
                <w:top w:val="none" w:sz="0" w:space="0" w:color="auto"/>
                <w:left w:val="none" w:sz="0" w:space="0" w:color="auto"/>
                <w:bottom w:val="none" w:sz="0" w:space="0" w:color="auto"/>
                <w:right w:val="none" w:sz="0" w:space="0" w:color="auto"/>
              </w:divBdr>
            </w:div>
          </w:divsChild>
        </w:div>
        <w:div w:id="358943410">
          <w:marLeft w:val="0"/>
          <w:marRight w:val="0"/>
          <w:marTop w:val="225"/>
          <w:marBottom w:val="150"/>
          <w:divBdr>
            <w:top w:val="none" w:sz="0" w:space="0" w:color="auto"/>
            <w:left w:val="none" w:sz="0" w:space="0" w:color="auto"/>
            <w:bottom w:val="none" w:sz="0" w:space="0" w:color="auto"/>
            <w:right w:val="none" w:sz="0" w:space="0" w:color="auto"/>
          </w:divBdr>
        </w:div>
        <w:div w:id="1365055200">
          <w:marLeft w:val="0"/>
          <w:marRight w:val="0"/>
          <w:marTop w:val="225"/>
          <w:marBottom w:val="150"/>
          <w:divBdr>
            <w:top w:val="none" w:sz="0" w:space="0" w:color="auto"/>
            <w:left w:val="none" w:sz="0" w:space="0" w:color="auto"/>
            <w:bottom w:val="none" w:sz="0" w:space="0" w:color="auto"/>
            <w:right w:val="none" w:sz="0" w:space="0" w:color="auto"/>
          </w:divBdr>
        </w:div>
        <w:div w:id="516239848">
          <w:marLeft w:val="0"/>
          <w:marRight w:val="0"/>
          <w:marTop w:val="225"/>
          <w:marBottom w:val="150"/>
          <w:divBdr>
            <w:top w:val="none" w:sz="0" w:space="0" w:color="auto"/>
            <w:left w:val="none" w:sz="0" w:space="0" w:color="auto"/>
            <w:bottom w:val="none" w:sz="0" w:space="0" w:color="auto"/>
            <w:right w:val="none" w:sz="0" w:space="0" w:color="auto"/>
          </w:divBdr>
        </w:div>
        <w:div w:id="1330866316">
          <w:marLeft w:val="135"/>
          <w:marRight w:val="0"/>
          <w:marTop w:val="225"/>
          <w:marBottom w:val="225"/>
          <w:divBdr>
            <w:top w:val="dashed" w:sz="6" w:space="0" w:color="BFBFBF"/>
            <w:left w:val="dashed" w:sz="6" w:space="0" w:color="BFBFBF"/>
            <w:bottom w:val="dashed" w:sz="6" w:space="0" w:color="BFBFBF"/>
            <w:right w:val="dashed" w:sz="6" w:space="0" w:color="BFBFBF"/>
          </w:divBdr>
          <w:divsChild>
            <w:div w:id="364256031">
              <w:marLeft w:val="0"/>
              <w:marRight w:val="0"/>
              <w:marTop w:val="0"/>
              <w:marBottom w:val="0"/>
              <w:divBdr>
                <w:top w:val="none" w:sz="0" w:space="0" w:color="auto"/>
                <w:left w:val="none" w:sz="0" w:space="0" w:color="auto"/>
                <w:bottom w:val="none" w:sz="0" w:space="0" w:color="auto"/>
                <w:right w:val="none" w:sz="0" w:space="0" w:color="auto"/>
              </w:divBdr>
            </w:div>
            <w:div w:id="1355693446">
              <w:marLeft w:val="0"/>
              <w:marRight w:val="0"/>
              <w:marTop w:val="0"/>
              <w:marBottom w:val="0"/>
              <w:divBdr>
                <w:top w:val="none" w:sz="0" w:space="0" w:color="auto"/>
                <w:left w:val="none" w:sz="0" w:space="0" w:color="auto"/>
                <w:bottom w:val="none" w:sz="0" w:space="0" w:color="auto"/>
                <w:right w:val="none" w:sz="0" w:space="0" w:color="auto"/>
              </w:divBdr>
              <w:divsChild>
                <w:div w:id="1083142114">
                  <w:marLeft w:val="0"/>
                  <w:marRight w:val="0"/>
                  <w:marTop w:val="0"/>
                  <w:marBottom w:val="0"/>
                  <w:divBdr>
                    <w:top w:val="none" w:sz="0" w:space="0" w:color="auto"/>
                    <w:left w:val="none" w:sz="0" w:space="0" w:color="auto"/>
                    <w:bottom w:val="none" w:sz="0" w:space="0" w:color="auto"/>
                    <w:right w:val="none" w:sz="0" w:space="0" w:color="auto"/>
                  </w:divBdr>
                  <w:divsChild>
                    <w:div w:id="944265397">
                      <w:marLeft w:val="0"/>
                      <w:marRight w:val="0"/>
                      <w:marTop w:val="0"/>
                      <w:marBottom w:val="0"/>
                      <w:divBdr>
                        <w:top w:val="none" w:sz="0" w:space="0" w:color="auto"/>
                        <w:left w:val="none" w:sz="0" w:space="0" w:color="auto"/>
                        <w:bottom w:val="none" w:sz="0" w:space="0" w:color="auto"/>
                        <w:right w:val="none" w:sz="0" w:space="0" w:color="auto"/>
                      </w:divBdr>
                    </w:div>
                    <w:div w:id="297348150">
                      <w:marLeft w:val="0"/>
                      <w:marRight w:val="270"/>
                      <w:marTop w:val="300"/>
                      <w:marBottom w:val="300"/>
                      <w:divBdr>
                        <w:top w:val="none" w:sz="0" w:space="0" w:color="auto"/>
                        <w:left w:val="none" w:sz="0" w:space="0" w:color="auto"/>
                        <w:bottom w:val="none" w:sz="0" w:space="0" w:color="auto"/>
                        <w:right w:val="none" w:sz="0" w:space="0" w:color="auto"/>
                      </w:divBdr>
                    </w:div>
                    <w:div w:id="57928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107318">
      <w:bodyDiv w:val="1"/>
      <w:marLeft w:val="0"/>
      <w:marRight w:val="0"/>
      <w:marTop w:val="0"/>
      <w:marBottom w:val="0"/>
      <w:divBdr>
        <w:top w:val="none" w:sz="0" w:space="0" w:color="auto"/>
        <w:left w:val="none" w:sz="0" w:space="0" w:color="auto"/>
        <w:bottom w:val="none" w:sz="0" w:space="0" w:color="auto"/>
        <w:right w:val="none" w:sz="0" w:space="0" w:color="auto"/>
      </w:divBdr>
      <w:divsChild>
        <w:div w:id="1233739966">
          <w:marLeft w:val="0"/>
          <w:marRight w:val="0"/>
          <w:marTop w:val="300"/>
          <w:marBottom w:val="150"/>
          <w:divBdr>
            <w:top w:val="none" w:sz="0" w:space="0" w:color="auto"/>
            <w:left w:val="none" w:sz="0" w:space="0" w:color="auto"/>
            <w:bottom w:val="none" w:sz="0" w:space="0" w:color="auto"/>
            <w:right w:val="none" w:sz="0" w:space="0" w:color="auto"/>
          </w:divBdr>
        </w:div>
      </w:divsChild>
    </w:div>
    <w:div w:id="1942641278">
      <w:bodyDiv w:val="1"/>
      <w:marLeft w:val="0"/>
      <w:marRight w:val="0"/>
      <w:marTop w:val="0"/>
      <w:marBottom w:val="0"/>
      <w:divBdr>
        <w:top w:val="none" w:sz="0" w:space="0" w:color="auto"/>
        <w:left w:val="none" w:sz="0" w:space="0" w:color="auto"/>
        <w:bottom w:val="none" w:sz="0" w:space="0" w:color="auto"/>
        <w:right w:val="none" w:sz="0" w:space="0" w:color="auto"/>
      </w:divBdr>
    </w:div>
    <w:div w:id="1951740163">
      <w:bodyDiv w:val="1"/>
      <w:marLeft w:val="0"/>
      <w:marRight w:val="0"/>
      <w:marTop w:val="0"/>
      <w:marBottom w:val="0"/>
      <w:divBdr>
        <w:top w:val="none" w:sz="0" w:space="0" w:color="auto"/>
        <w:left w:val="none" w:sz="0" w:space="0" w:color="auto"/>
        <w:bottom w:val="none" w:sz="0" w:space="0" w:color="auto"/>
        <w:right w:val="none" w:sz="0" w:space="0" w:color="auto"/>
      </w:divBdr>
    </w:div>
    <w:div w:id="2063169389">
      <w:bodyDiv w:val="1"/>
      <w:marLeft w:val="0"/>
      <w:marRight w:val="0"/>
      <w:marTop w:val="0"/>
      <w:marBottom w:val="0"/>
      <w:divBdr>
        <w:top w:val="none" w:sz="0" w:space="0" w:color="auto"/>
        <w:left w:val="none" w:sz="0" w:space="0" w:color="auto"/>
        <w:bottom w:val="none" w:sz="0" w:space="0" w:color="auto"/>
        <w:right w:val="none" w:sz="0" w:space="0" w:color="auto"/>
      </w:divBdr>
    </w:div>
    <w:div w:id="2072539032">
      <w:bodyDiv w:val="1"/>
      <w:marLeft w:val="0"/>
      <w:marRight w:val="0"/>
      <w:marTop w:val="0"/>
      <w:marBottom w:val="0"/>
      <w:divBdr>
        <w:top w:val="none" w:sz="0" w:space="0" w:color="auto"/>
        <w:left w:val="none" w:sz="0" w:space="0" w:color="auto"/>
        <w:bottom w:val="none" w:sz="0" w:space="0" w:color="auto"/>
        <w:right w:val="none" w:sz="0" w:space="0" w:color="auto"/>
      </w:divBdr>
      <w:divsChild>
        <w:div w:id="7678797">
          <w:marLeft w:val="0"/>
          <w:marRight w:val="0"/>
          <w:marTop w:val="0"/>
          <w:marBottom w:val="0"/>
          <w:divBdr>
            <w:top w:val="none" w:sz="0" w:space="0" w:color="auto"/>
            <w:left w:val="none" w:sz="0" w:space="0" w:color="auto"/>
            <w:bottom w:val="none" w:sz="0" w:space="0" w:color="auto"/>
            <w:right w:val="none" w:sz="0" w:space="0" w:color="auto"/>
          </w:divBdr>
          <w:divsChild>
            <w:div w:id="567883142">
              <w:marLeft w:val="0"/>
              <w:marRight w:val="0"/>
              <w:marTop w:val="0"/>
              <w:marBottom w:val="0"/>
              <w:divBdr>
                <w:top w:val="none" w:sz="0" w:space="0" w:color="auto"/>
                <w:left w:val="none" w:sz="0" w:space="0" w:color="auto"/>
                <w:bottom w:val="none" w:sz="0" w:space="0" w:color="auto"/>
                <w:right w:val="none" w:sz="0" w:space="0" w:color="auto"/>
              </w:divBdr>
              <w:divsChild>
                <w:div w:id="1357731619">
                  <w:marLeft w:val="0"/>
                  <w:marRight w:val="0"/>
                  <w:marTop w:val="0"/>
                  <w:marBottom w:val="0"/>
                  <w:divBdr>
                    <w:top w:val="none" w:sz="0" w:space="0" w:color="auto"/>
                    <w:left w:val="none" w:sz="0" w:space="0" w:color="auto"/>
                    <w:bottom w:val="none" w:sz="0" w:space="0" w:color="auto"/>
                    <w:right w:val="none" w:sz="0" w:space="0" w:color="auto"/>
                  </w:divBdr>
                </w:div>
                <w:div w:id="47726740">
                  <w:marLeft w:val="0"/>
                  <w:marRight w:val="0"/>
                  <w:marTop w:val="0"/>
                  <w:marBottom w:val="0"/>
                  <w:divBdr>
                    <w:top w:val="none" w:sz="0" w:space="0" w:color="auto"/>
                    <w:left w:val="none" w:sz="0" w:space="0" w:color="auto"/>
                    <w:bottom w:val="none" w:sz="0" w:space="0" w:color="auto"/>
                    <w:right w:val="none" w:sz="0" w:space="0" w:color="auto"/>
                  </w:divBdr>
                </w:div>
                <w:div w:id="784613914">
                  <w:marLeft w:val="150"/>
                  <w:marRight w:val="0"/>
                  <w:marTop w:val="225"/>
                  <w:marBottom w:val="225"/>
                  <w:divBdr>
                    <w:top w:val="none" w:sz="0" w:space="0" w:color="auto"/>
                    <w:left w:val="none" w:sz="0" w:space="0" w:color="auto"/>
                    <w:bottom w:val="none" w:sz="0" w:space="0" w:color="auto"/>
                    <w:right w:val="none" w:sz="0" w:space="0" w:color="auto"/>
                  </w:divBdr>
                  <w:divsChild>
                    <w:div w:id="2062441089">
                      <w:marLeft w:val="0"/>
                      <w:marRight w:val="0"/>
                      <w:marTop w:val="0"/>
                      <w:marBottom w:val="0"/>
                      <w:divBdr>
                        <w:top w:val="none" w:sz="0" w:space="0" w:color="auto"/>
                        <w:left w:val="none" w:sz="0" w:space="0" w:color="auto"/>
                        <w:bottom w:val="none" w:sz="0" w:space="0" w:color="auto"/>
                        <w:right w:val="none" w:sz="0" w:space="0" w:color="auto"/>
                      </w:divBdr>
                      <w:divsChild>
                        <w:div w:id="1724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81928">
                  <w:marLeft w:val="0"/>
                  <w:marRight w:val="0"/>
                  <w:marTop w:val="0"/>
                  <w:marBottom w:val="0"/>
                  <w:divBdr>
                    <w:top w:val="none" w:sz="0" w:space="0" w:color="auto"/>
                    <w:left w:val="none" w:sz="0" w:space="0" w:color="auto"/>
                    <w:bottom w:val="none" w:sz="0" w:space="0" w:color="auto"/>
                    <w:right w:val="none" w:sz="0" w:space="0" w:color="auto"/>
                  </w:divBdr>
                </w:div>
                <w:div w:id="740059816">
                  <w:marLeft w:val="0"/>
                  <w:marRight w:val="0"/>
                  <w:marTop w:val="0"/>
                  <w:marBottom w:val="0"/>
                  <w:divBdr>
                    <w:top w:val="none" w:sz="0" w:space="0" w:color="auto"/>
                    <w:left w:val="none" w:sz="0" w:space="0" w:color="auto"/>
                    <w:bottom w:val="none" w:sz="0" w:space="0" w:color="auto"/>
                    <w:right w:val="none" w:sz="0" w:space="0" w:color="auto"/>
                  </w:divBdr>
                </w:div>
                <w:div w:id="1895770097">
                  <w:marLeft w:val="0"/>
                  <w:marRight w:val="0"/>
                  <w:marTop w:val="0"/>
                  <w:marBottom w:val="0"/>
                  <w:divBdr>
                    <w:top w:val="none" w:sz="0" w:space="0" w:color="auto"/>
                    <w:left w:val="none" w:sz="0" w:space="0" w:color="auto"/>
                    <w:bottom w:val="none" w:sz="0" w:space="0" w:color="auto"/>
                    <w:right w:val="none" w:sz="0" w:space="0" w:color="auto"/>
                  </w:divBdr>
                </w:div>
                <w:div w:id="1109425834">
                  <w:marLeft w:val="135"/>
                  <w:marRight w:val="0"/>
                  <w:marTop w:val="225"/>
                  <w:marBottom w:val="225"/>
                  <w:divBdr>
                    <w:top w:val="dashed" w:sz="6" w:space="0" w:color="BFBFBF"/>
                    <w:left w:val="dashed" w:sz="6" w:space="0" w:color="BFBFBF"/>
                    <w:bottom w:val="dashed" w:sz="6" w:space="0" w:color="BFBFBF"/>
                    <w:right w:val="dashed" w:sz="6" w:space="0" w:color="BFBFBF"/>
                  </w:divBdr>
                  <w:divsChild>
                    <w:div w:id="1484547119">
                      <w:marLeft w:val="0"/>
                      <w:marRight w:val="0"/>
                      <w:marTop w:val="0"/>
                      <w:marBottom w:val="0"/>
                      <w:divBdr>
                        <w:top w:val="none" w:sz="0" w:space="0" w:color="auto"/>
                        <w:left w:val="none" w:sz="0" w:space="0" w:color="auto"/>
                        <w:bottom w:val="none" w:sz="0" w:space="0" w:color="auto"/>
                        <w:right w:val="none" w:sz="0" w:space="0" w:color="auto"/>
                      </w:divBdr>
                    </w:div>
                    <w:div w:id="91584115">
                      <w:marLeft w:val="0"/>
                      <w:marRight w:val="0"/>
                      <w:marTop w:val="0"/>
                      <w:marBottom w:val="0"/>
                      <w:divBdr>
                        <w:top w:val="none" w:sz="0" w:space="0" w:color="auto"/>
                        <w:left w:val="none" w:sz="0" w:space="0" w:color="auto"/>
                        <w:bottom w:val="none" w:sz="0" w:space="0" w:color="auto"/>
                        <w:right w:val="none" w:sz="0" w:space="0" w:color="auto"/>
                      </w:divBdr>
                      <w:divsChild>
                        <w:div w:id="1388258310">
                          <w:marLeft w:val="0"/>
                          <w:marRight w:val="0"/>
                          <w:marTop w:val="0"/>
                          <w:marBottom w:val="0"/>
                          <w:divBdr>
                            <w:top w:val="none" w:sz="0" w:space="0" w:color="auto"/>
                            <w:left w:val="none" w:sz="0" w:space="0" w:color="auto"/>
                            <w:bottom w:val="none" w:sz="0" w:space="0" w:color="auto"/>
                            <w:right w:val="none" w:sz="0" w:space="0" w:color="auto"/>
                          </w:divBdr>
                          <w:divsChild>
                            <w:div w:id="1153987504">
                              <w:marLeft w:val="0"/>
                              <w:marRight w:val="0"/>
                              <w:marTop w:val="0"/>
                              <w:marBottom w:val="0"/>
                              <w:divBdr>
                                <w:top w:val="none" w:sz="0" w:space="0" w:color="auto"/>
                                <w:left w:val="none" w:sz="0" w:space="0" w:color="auto"/>
                                <w:bottom w:val="none" w:sz="0" w:space="0" w:color="auto"/>
                                <w:right w:val="none" w:sz="0" w:space="0" w:color="auto"/>
                              </w:divBdr>
                            </w:div>
                            <w:div w:id="2084377058">
                              <w:marLeft w:val="0"/>
                              <w:marRight w:val="0"/>
                              <w:marTop w:val="0"/>
                              <w:marBottom w:val="0"/>
                              <w:divBdr>
                                <w:top w:val="none" w:sz="0" w:space="0" w:color="auto"/>
                                <w:left w:val="none" w:sz="0" w:space="0" w:color="auto"/>
                                <w:bottom w:val="none" w:sz="0" w:space="0" w:color="auto"/>
                                <w:right w:val="none" w:sz="0" w:space="0" w:color="auto"/>
                              </w:divBdr>
                            </w:div>
                            <w:div w:id="1316492893">
                              <w:marLeft w:val="0"/>
                              <w:marRight w:val="270"/>
                              <w:marTop w:val="300"/>
                              <w:marBottom w:val="300"/>
                              <w:divBdr>
                                <w:top w:val="none" w:sz="0" w:space="0" w:color="auto"/>
                                <w:left w:val="none" w:sz="0" w:space="0" w:color="auto"/>
                                <w:bottom w:val="none" w:sz="0" w:space="0" w:color="auto"/>
                                <w:right w:val="none" w:sz="0" w:space="0" w:color="auto"/>
                              </w:divBdr>
                            </w:div>
                            <w:div w:id="1525828236">
                              <w:marLeft w:val="0"/>
                              <w:marRight w:val="0"/>
                              <w:marTop w:val="0"/>
                              <w:marBottom w:val="0"/>
                              <w:divBdr>
                                <w:top w:val="none" w:sz="0" w:space="0" w:color="auto"/>
                                <w:left w:val="none" w:sz="0" w:space="0" w:color="auto"/>
                                <w:bottom w:val="none" w:sz="0" w:space="0" w:color="auto"/>
                                <w:right w:val="none" w:sz="0" w:space="0" w:color="auto"/>
                              </w:divBdr>
                            </w:div>
                            <w:div w:id="658390140">
                              <w:marLeft w:val="0"/>
                              <w:marRight w:val="0"/>
                              <w:marTop w:val="0"/>
                              <w:marBottom w:val="0"/>
                              <w:divBdr>
                                <w:top w:val="none" w:sz="0" w:space="0" w:color="auto"/>
                                <w:left w:val="none" w:sz="0" w:space="0" w:color="auto"/>
                                <w:bottom w:val="none" w:sz="0" w:space="0" w:color="auto"/>
                                <w:right w:val="none" w:sz="0" w:space="0" w:color="auto"/>
                              </w:divBdr>
                            </w:div>
                            <w:div w:id="836270911">
                              <w:marLeft w:val="0"/>
                              <w:marRight w:val="270"/>
                              <w:marTop w:val="300"/>
                              <w:marBottom w:val="300"/>
                              <w:divBdr>
                                <w:top w:val="none" w:sz="0" w:space="0" w:color="auto"/>
                                <w:left w:val="none" w:sz="0" w:space="0" w:color="auto"/>
                                <w:bottom w:val="none" w:sz="0" w:space="0" w:color="auto"/>
                                <w:right w:val="none" w:sz="0" w:space="0" w:color="auto"/>
                              </w:divBdr>
                            </w:div>
                            <w:div w:id="322707595">
                              <w:marLeft w:val="0"/>
                              <w:marRight w:val="0"/>
                              <w:marTop w:val="0"/>
                              <w:marBottom w:val="0"/>
                              <w:divBdr>
                                <w:top w:val="none" w:sz="0" w:space="0" w:color="auto"/>
                                <w:left w:val="none" w:sz="0" w:space="0" w:color="auto"/>
                                <w:bottom w:val="none" w:sz="0" w:space="0" w:color="auto"/>
                                <w:right w:val="none" w:sz="0" w:space="0" w:color="auto"/>
                              </w:divBdr>
                            </w:div>
                            <w:div w:id="323627380">
                              <w:marLeft w:val="0"/>
                              <w:marRight w:val="0"/>
                              <w:marTop w:val="0"/>
                              <w:marBottom w:val="0"/>
                              <w:divBdr>
                                <w:top w:val="none" w:sz="0" w:space="0" w:color="auto"/>
                                <w:left w:val="none" w:sz="0" w:space="0" w:color="auto"/>
                                <w:bottom w:val="none" w:sz="0" w:space="0" w:color="auto"/>
                                <w:right w:val="none" w:sz="0" w:space="0" w:color="auto"/>
                              </w:divBdr>
                            </w:div>
                            <w:div w:id="391579500">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1455252091">
                  <w:marLeft w:val="135"/>
                  <w:marRight w:val="0"/>
                  <w:marTop w:val="225"/>
                  <w:marBottom w:val="225"/>
                  <w:divBdr>
                    <w:top w:val="dashed" w:sz="6" w:space="0" w:color="BFBFBF"/>
                    <w:left w:val="dashed" w:sz="6" w:space="0" w:color="BFBFBF"/>
                    <w:bottom w:val="dashed" w:sz="6" w:space="0" w:color="BFBFBF"/>
                    <w:right w:val="dashed" w:sz="6" w:space="0" w:color="BFBFBF"/>
                  </w:divBdr>
                  <w:divsChild>
                    <w:div w:id="4023332">
                      <w:marLeft w:val="0"/>
                      <w:marRight w:val="0"/>
                      <w:marTop w:val="0"/>
                      <w:marBottom w:val="0"/>
                      <w:divBdr>
                        <w:top w:val="none" w:sz="0" w:space="0" w:color="auto"/>
                        <w:left w:val="none" w:sz="0" w:space="0" w:color="auto"/>
                        <w:bottom w:val="none" w:sz="0" w:space="0" w:color="auto"/>
                        <w:right w:val="none" w:sz="0" w:space="0" w:color="auto"/>
                      </w:divBdr>
                    </w:div>
                    <w:div w:id="1603217807">
                      <w:marLeft w:val="0"/>
                      <w:marRight w:val="0"/>
                      <w:marTop w:val="0"/>
                      <w:marBottom w:val="0"/>
                      <w:divBdr>
                        <w:top w:val="none" w:sz="0" w:space="0" w:color="auto"/>
                        <w:left w:val="none" w:sz="0" w:space="0" w:color="auto"/>
                        <w:bottom w:val="none" w:sz="0" w:space="0" w:color="auto"/>
                        <w:right w:val="none" w:sz="0" w:space="0" w:color="auto"/>
                      </w:divBdr>
                      <w:divsChild>
                        <w:div w:id="1463496903">
                          <w:marLeft w:val="0"/>
                          <w:marRight w:val="0"/>
                          <w:marTop w:val="0"/>
                          <w:marBottom w:val="0"/>
                          <w:divBdr>
                            <w:top w:val="none" w:sz="0" w:space="0" w:color="auto"/>
                            <w:left w:val="none" w:sz="0" w:space="0" w:color="auto"/>
                            <w:bottom w:val="none" w:sz="0" w:space="0" w:color="auto"/>
                            <w:right w:val="none" w:sz="0" w:space="0" w:color="auto"/>
                          </w:divBdr>
                          <w:divsChild>
                            <w:div w:id="1900748597">
                              <w:marLeft w:val="0"/>
                              <w:marRight w:val="0"/>
                              <w:marTop w:val="0"/>
                              <w:marBottom w:val="0"/>
                              <w:divBdr>
                                <w:top w:val="none" w:sz="0" w:space="0" w:color="auto"/>
                                <w:left w:val="none" w:sz="0" w:space="0" w:color="auto"/>
                                <w:bottom w:val="none" w:sz="0" w:space="0" w:color="auto"/>
                                <w:right w:val="none" w:sz="0" w:space="0" w:color="auto"/>
                              </w:divBdr>
                            </w:div>
                            <w:div w:id="214053781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010255660">
          <w:marLeft w:val="0"/>
          <w:marRight w:val="0"/>
          <w:marTop w:val="150"/>
          <w:marBottom w:val="0"/>
          <w:divBdr>
            <w:top w:val="none" w:sz="0" w:space="0" w:color="auto"/>
            <w:left w:val="none" w:sz="0" w:space="0" w:color="auto"/>
            <w:bottom w:val="none" w:sz="0" w:space="0" w:color="auto"/>
            <w:right w:val="none" w:sz="0" w:space="0" w:color="auto"/>
          </w:divBdr>
          <w:divsChild>
            <w:div w:id="1179194067">
              <w:marLeft w:val="0"/>
              <w:marRight w:val="0"/>
              <w:marTop w:val="150"/>
              <w:marBottom w:val="0"/>
              <w:divBdr>
                <w:top w:val="none" w:sz="0" w:space="0" w:color="auto"/>
                <w:left w:val="none" w:sz="0" w:space="0" w:color="auto"/>
                <w:bottom w:val="none" w:sz="0" w:space="0" w:color="auto"/>
                <w:right w:val="none" w:sz="0" w:space="0" w:color="auto"/>
              </w:divBdr>
              <w:divsChild>
                <w:div w:id="1076591737">
                  <w:marLeft w:val="0"/>
                  <w:marRight w:val="0"/>
                  <w:marTop w:val="0"/>
                  <w:marBottom w:val="225"/>
                  <w:divBdr>
                    <w:top w:val="none" w:sz="0" w:space="0" w:color="auto"/>
                    <w:left w:val="none" w:sz="0" w:space="0" w:color="auto"/>
                    <w:bottom w:val="none" w:sz="0" w:space="0" w:color="auto"/>
                    <w:right w:val="none" w:sz="0" w:space="0" w:color="auto"/>
                  </w:divBdr>
                  <w:divsChild>
                    <w:div w:id="670567205">
                      <w:marLeft w:val="0"/>
                      <w:marRight w:val="0"/>
                      <w:marTop w:val="0"/>
                      <w:marBottom w:val="0"/>
                      <w:divBdr>
                        <w:top w:val="none" w:sz="0" w:space="0" w:color="auto"/>
                        <w:left w:val="none" w:sz="0" w:space="0" w:color="auto"/>
                        <w:bottom w:val="none" w:sz="0" w:space="0" w:color="auto"/>
                        <w:right w:val="none" w:sz="0" w:space="0" w:color="auto"/>
                      </w:divBdr>
                      <w:divsChild>
                        <w:div w:id="759790605">
                          <w:marLeft w:val="0"/>
                          <w:marRight w:val="360"/>
                          <w:marTop w:val="0"/>
                          <w:marBottom w:val="0"/>
                          <w:divBdr>
                            <w:top w:val="none" w:sz="0" w:space="0" w:color="auto"/>
                            <w:left w:val="none" w:sz="0" w:space="0" w:color="auto"/>
                            <w:bottom w:val="none" w:sz="0" w:space="0" w:color="auto"/>
                            <w:right w:val="none" w:sz="0" w:space="0" w:color="auto"/>
                          </w:divBdr>
                        </w:div>
                      </w:divsChild>
                    </w:div>
                    <w:div w:id="432164471">
                      <w:marLeft w:val="0"/>
                      <w:marRight w:val="0"/>
                      <w:marTop w:val="0"/>
                      <w:marBottom w:val="0"/>
                      <w:divBdr>
                        <w:top w:val="none" w:sz="0" w:space="0" w:color="auto"/>
                        <w:left w:val="none" w:sz="0" w:space="0" w:color="auto"/>
                        <w:bottom w:val="none" w:sz="0" w:space="0" w:color="auto"/>
                        <w:right w:val="none" w:sz="0" w:space="0" w:color="auto"/>
                      </w:divBdr>
                    </w:div>
                  </w:divsChild>
                </w:div>
                <w:div w:id="1207570642">
                  <w:marLeft w:val="0"/>
                  <w:marRight w:val="0"/>
                  <w:marTop w:val="0"/>
                  <w:marBottom w:val="0"/>
                  <w:divBdr>
                    <w:top w:val="none" w:sz="0" w:space="0" w:color="auto"/>
                    <w:left w:val="none" w:sz="0" w:space="0" w:color="auto"/>
                    <w:bottom w:val="none" w:sz="0" w:space="0" w:color="auto"/>
                    <w:right w:val="none" w:sz="0" w:space="0" w:color="auto"/>
                  </w:divBdr>
                  <w:divsChild>
                    <w:div w:id="1934244469">
                      <w:marLeft w:val="0"/>
                      <w:marRight w:val="0"/>
                      <w:marTop w:val="0"/>
                      <w:marBottom w:val="0"/>
                      <w:divBdr>
                        <w:top w:val="none" w:sz="0" w:space="0" w:color="auto"/>
                        <w:left w:val="none" w:sz="0" w:space="0" w:color="auto"/>
                        <w:bottom w:val="none" w:sz="0" w:space="0" w:color="auto"/>
                        <w:right w:val="none" w:sz="0" w:space="0" w:color="auto"/>
                      </w:divBdr>
                      <w:divsChild>
                        <w:div w:id="59400529">
                          <w:marLeft w:val="90"/>
                          <w:marRight w:val="90"/>
                          <w:marTop w:val="90"/>
                          <w:marBottom w:val="90"/>
                          <w:divBdr>
                            <w:top w:val="none" w:sz="0" w:space="0" w:color="auto"/>
                            <w:left w:val="none" w:sz="0" w:space="0" w:color="auto"/>
                            <w:bottom w:val="none" w:sz="0" w:space="0" w:color="auto"/>
                            <w:right w:val="none" w:sz="0" w:space="0" w:color="auto"/>
                          </w:divBdr>
                        </w:div>
                      </w:divsChild>
                    </w:div>
                    <w:div w:id="1336302246">
                      <w:marLeft w:val="0"/>
                      <w:marRight w:val="0"/>
                      <w:marTop w:val="0"/>
                      <w:marBottom w:val="0"/>
                      <w:divBdr>
                        <w:top w:val="none" w:sz="0" w:space="0" w:color="auto"/>
                        <w:left w:val="none" w:sz="0" w:space="0" w:color="auto"/>
                        <w:bottom w:val="none" w:sz="0" w:space="0" w:color="auto"/>
                        <w:right w:val="none" w:sz="0" w:space="0" w:color="auto"/>
                      </w:divBdr>
                      <w:divsChild>
                        <w:div w:id="893392286">
                          <w:marLeft w:val="0"/>
                          <w:marRight w:val="0"/>
                          <w:marTop w:val="0"/>
                          <w:marBottom w:val="0"/>
                          <w:divBdr>
                            <w:top w:val="none" w:sz="0" w:space="0" w:color="auto"/>
                            <w:left w:val="none" w:sz="0" w:space="0" w:color="auto"/>
                            <w:bottom w:val="none" w:sz="0" w:space="0" w:color="auto"/>
                            <w:right w:val="none" w:sz="0" w:space="0" w:color="auto"/>
                          </w:divBdr>
                          <w:divsChild>
                            <w:div w:id="692074190">
                              <w:marLeft w:val="0"/>
                              <w:marRight w:val="0"/>
                              <w:marTop w:val="0"/>
                              <w:marBottom w:val="0"/>
                              <w:divBdr>
                                <w:top w:val="none" w:sz="0" w:space="0" w:color="auto"/>
                                <w:left w:val="none" w:sz="0" w:space="0" w:color="auto"/>
                                <w:bottom w:val="none" w:sz="0" w:space="0" w:color="auto"/>
                                <w:right w:val="none" w:sz="0" w:space="0" w:color="auto"/>
                              </w:divBdr>
                            </w:div>
                            <w:div w:id="1766073922">
                              <w:marLeft w:val="135"/>
                              <w:marRight w:val="0"/>
                              <w:marTop w:val="225"/>
                              <w:marBottom w:val="225"/>
                              <w:divBdr>
                                <w:top w:val="dashed" w:sz="6" w:space="0" w:color="BFBFBF"/>
                                <w:left w:val="dashed" w:sz="6" w:space="0" w:color="BFBFBF"/>
                                <w:bottom w:val="dashed" w:sz="6" w:space="0" w:color="BFBFBF"/>
                                <w:right w:val="dashed" w:sz="6" w:space="0" w:color="BFBFBF"/>
                              </w:divBdr>
                              <w:divsChild>
                                <w:div w:id="452677258">
                                  <w:marLeft w:val="0"/>
                                  <w:marRight w:val="0"/>
                                  <w:marTop w:val="0"/>
                                  <w:marBottom w:val="0"/>
                                  <w:divBdr>
                                    <w:top w:val="none" w:sz="0" w:space="0" w:color="auto"/>
                                    <w:left w:val="none" w:sz="0" w:space="0" w:color="auto"/>
                                    <w:bottom w:val="none" w:sz="0" w:space="0" w:color="auto"/>
                                    <w:right w:val="none" w:sz="0" w:space="0" w:color="auto"/>
                                  </w:divBdr>
                                </w:div>
                                <w:div w:id="276103474">
                                  <w:marLeft w:val="0"/>
                                  <w:marRight w:val="0"/>
                                  <w:marTop w:val="0"/>
                                  <w:marBottom w:val="0"/>
                                  <w:divBdr>
                                    <w:top w:val="none" w:sz="0" w:space="0" w:color="auto"/>
                                    <w:left w:val="none" w:sz="0" w:space="0" w:color="auto"/>
                                    <w:bottom w:val="none" w:sz="0" w:space="0" w:color="auto"/>
                                    <w:right w:val="none" w:sz="0" w:space="0" w:color="auto"/>
                                  </w:divBdr>
                                  <w:divsChild>
                                    <w:div w:id="67333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openxmlformats.org/officeDocument/2006/relationships/hyperlink" Target="http://profesores.aulaplaneta.com/DNNPlayerPackages/Package13141/InfoGuion/cuadernoestudio/images_xml/FQ_09_01_img2_zoom.jpg" TargetMode="External"/><Relationship Id="rId10" Type="http://schemas.openxmlformats.org/officeDocument/2006/relationships/image" Target="media/image1.jpeg"/><Relationship Id="rId11" Type="http://schemas.openxmlformats.org/officeDocument/2006/relationships/hyperlink" Target="http://www.librosmaravillosos.com/grandesideasdelaciencia/capitulo01.html" TargetMode="External"/><Relationship Id="rId12" Type="http://schemas.openxmlformats.org/officeDocument/2006/relationships/hyperlink" Target="http://profesores.aulaplaneta.com/DNNPlayerPackages/Package13141/InfoGuion/cuadernoestudio/images_xml/FQ_09_01_img4_zoom.jpg" TargetMode="External"/><Relationship Id="rId13" Type="http://schemas.openxmlformats.org/officeDocument/2006/relationships/image" Target="media/image2.jpeg"/><Relationship Id="rId14" Type="http://schemas.openxmlformats.org/officeDocument/2006/relationships/hyperlink" Target="http://aulaplaneta.planetasaber.com/Error.asp?ts=1436290762" TargetMode="External"/><Relationship Id="rId15" Type="http://schemas.openxmlformats.org/officeDocument/2006/relationships/hyperlink" Target="http://mars.jpl.nasa.gov/" TargetMode="External"/><Relationship Id="rId16" Type="http://schemas.openxmlformats.org/officeDocument/2006/relationships/image" Target="media/image3.jpeg"/><Relationship Id="rId17" Type="http://schemas.openxmlformats.org/officeDocument/2006/relationships/hyperlink" Target="http://recursos.cnice.mec.es/filosofia/A2-2a.htm" TargetMode="External"/><Relationship Id="rId18" Type="http://schemas.openxmlformats.org/officeDocument/2006/relationships/hyperlink" Target="http://recursos.cnice.mec.es/filosofia/libro1.php?tipo=2&amp;seccion=1&amp;ruta=2&amp;etapa=&amp;conclusion=4" TargetMode="External"/><Relationship Id="rId19" Type="http://schemas.openxmlformats.org/officeDocument/2006/relationships/hyperlink" Target="http://conteni2.educarex.es/mats/14344/contenido/" TargetMode="External"/><Relationship Id="rId30" Type="http://schemas.openxmlformats.org/officeDocument/2006/relationships/hyperlink" Target="https://upload.wikimedia.org/wikipedia/commons/c/c1/FourMetricInstruments.JPG" TargetMode="External"/><Relationship Id="rId31" Type="http://schemas.openxmlformats.org/officeDocument/2006/relationships/image" Target="media/image7.png"/><Relationship Id="rId32" Type="http://schemas.openxmlformats.org/officeDocument/2006/relationships/oleObject" Target="embeddings/oleObject4.bin"/><Relationship Id="rId33" Type="http://schemas.openxmlformats.org/officeDocument/2006/relationships/hyperlink" Target="http://aulaplaneta.planetasaber.com/Error.asp?ts=1436290762" TargetMode="External"/><Relationship Id="rId34" Type="http://schemas.openxmlformats.org/officeDocument/2006/relationships/hyperlink" Target="http://aulaplaneta.planetasaber.com/Error.asp?ts=1436290762" TargetMode="External"/><Relationship Id="rId35" Type="http://schemas.openxmlformats.org/officeDocument/2006/relationships/image" Target="media/image8.png"/><Relationship Id="rId36" Type="http://schemas.openxmlformats.org/officeDocument/2006/relationships/oleObject" Target="embeddings/oleObject5.bin"/><Relationship Id="rId37" Type="http://schemas.openxmlformats.org/officeDocument/2006/relationships/hyperlink" Target="https://upload.wikimedia.org/wikipedia/commons/1/1d/Avogadro's_number_in_e_notation.jpg" TargetMode="External"/><Relationship Id="rId38" Type="http://schemas.openxmlformats.org/officeDocument/2006/relationships/image" Target="media/image9.jpeg"/><Relationship Id="rId39" Type="http://schemas.openxmlformats.org/officeDocument/2006/relationships/image" Target="media/image10.png"/><Relationship Id="rId50" Type="http://schemas.openxmlformats.org/officeDocument/2006/relationships/image" Target="media/image18.jpeg"/><Relationship Id="rId51" Type="http://schemas.openxmlformats.org/officeDocument/2006/relationships/hyperlink" Target="https://www.flickr.com/photos/iliahi/408971482/sizes/l" TargetMode="External"/><Relationship Id="rId52" Type="http://schemas.openxmlformats.org/officeDocument/2006/relationships/image" Target="media/image19.png"/><Relationship Id="rId53" Type="http://schemas.openxmlformats.org/officeDocument/2006/relationships/oleObject" Target="embeddings/oleObject7.bin"/><Relationship Id="rId54" Type="http://schemas.openxmlformats.org/officeDocument/2006/relationships/hyperlink" Target="https://upload.wikimedia.org/wikipedia/commons/thumb/3/3a/High_precision_Low_accuracy.svg/1024px-High_precision_Low_accuracy.svg.png" TargetMode="External"/><Relationship Id="rId55" Type="http://schemas.openxmlformats.org/officeDocument/2006/relationships/hyperlink" Target="http://www.mbfys.ru.nl/staff/j.vangisbergen/endnote/endnotepdfs/colleges/NEUROBIOFYSICA/HC%20colleges/plaatjes%20en%20files/vestibulair/high-accuracy-low-precision.jpg" TargetMode="External"/><Relationship Id="rId56" Type="http://schemas.openxmlformats.org/officeDocument/2006/relationships/image" Target="media/image20.png"/><Relationship Id="rId57" Type="http://schemas.openxmlformats.org/officeDocument/2006/relationships/image" Target="media/image21.png"/><Relationship Id="rId58" Type="http://schemas.openxmlformats.org/officeDocument/2006/relationships/image" Target="media/image22.png"/><Relationship Id="rId59" Type="http://schemas.openxmlformats.org/officeDocument/2006/relationships/hyperlink" Target="http://www.educaplus.org/formularios/cifrassignificativas.html" TargetMode="External"/><Relationship Id="rId70" Type="http://schemas.openxmlformats.org/officeDocument/2006/relationships/hyperlink" Target="http://aulaplaneta.planetasaber.com/Error.asp?ts=1436892370" TargetMode="External"/><Relationship Id="rId71" Type="http://schemas.openxmlformats.org/officeDocument/2006/relationships/hyperlink" Target="http://aulaplaneta.planetasaber.com/Error.asp?ts=1436892488" TargetMode="External"/><Relationship Id="rId72" Type="http://schemas.openxmlformats.org/officeDocument/2006/relationships/hyperlink" Target="http://aulaplaneta.planetasaber.com/Error.asp?ts=1436892523" TargetMode="External"/><Relationship Id="rId73" Type="http://schemas.openxmlformats.org/officeDocument/2006/relationships/hyperlink" Target="http://recursostic.educacion.es/newton/web/materiales_didacticos/mcientifico/modelos.htm" TargetMode="External"/><Relationship Id="rId74" Type="http://schemas.openxmlformats.org/officeDocument/2006/relationships/hyperlink" Target="http://recursos.cnice.mec.es/biosfera/alumno/1ESO/Astro/index.htm" TargetMode="External"/><Relationship Id="rId75" Type="http://schemas.openxmlformats.org/officeDocument/2006/relationships/hyperlink" Target="http://profesores.aulaplaneta.com/DNNPlayerPackages/Package14289/InfoGuion/cuadernoestudio/images_xml/FQ_09_01_img1_zoom.jpg" TargetMode="External"/><Relationship Id="rId76" Type="http://schemas.openxmlformats.org/officeDocument/2006/relationships/image" Target="media/image25.jpeg"/><Relationship Id="rId77" Type="http://schemas.openxmlformats.org/officeDocument/2006/relationships/hyperlink" Target="http://aulaplaneta.planetasaber.com/Error.asp?ts=1436894361" TargetMode="External"/><Relationship Id="rId78" Type="http://schemas.openxmlformats.org/officeDocument/2006/relationships/hyperlink" Target="http://aulaplaneta.planetasaber.com/Error.asp?ts=1436894395" TargetMode="External"/><Relationship Id="rId79" Type="http://schemas.openxmlformats.org/officeDocument/2006/relationships/hyperlink" Target="http://aulaplaneta.planetasaber.com/Error.asp?ts=1436894502" TargetMode="External"/><Relationship Id="rId90" Type="http://schemas.openxmlformats.org/officeDocument/2006/relationships/fontTable" Target="fontTable.xml"/><Relationship Id="rId91" Type="http://schemas.openxmlformats.org/officeDocument/2006/relationships/theme" Target="theme/theme1.xml"/><Relationship Id="rId20" Type="http://schemas.openxmlformats.org/officeDocument/2006/relationships/hyperlink" Target="http://conteni2.educarex.es/mats/14344/contenido/" TargetMode="External"/><Relationship Id="rId21" Type="http://schemas.openxmlformats.org/officeDocument/2006/relationships/hyperlink" Target="http://www3.uah.es/edejesus/seguridad.htm" TargetMode="External"/><Relationship Id="rId22" Type="http://schemas.openxmlformats.org/officeDocument/2006/relationships/hyperlink" Target="http://www.juntadeandalucia.es/averroes/~04000134/fisiqui/practicasq/node2.html" TargetMode="External"/><Relationship Id="rId23" Type="http://schemas.openxmlformats.org/officeDocument/2006/relationships/image" Target="media/image4.png"/><Relationship Id="rId24" Type="http://schemas.openxmlformats.org/officeDocument/2006/relationships/oleObject" Target="embeddings/oleObject1.bin"/><Relationship Id="rId25" Type="http://schemas.openxmlformats.org/officeDocument/2006/relationships/image" Target="media/image5.png"/><Relationship Id="rId26" Type="http://schemas.openxmlformats.org/officeDocument/2006/relationships/oleObject" Target="embeddings/oleObject2.bin"/><Relationship Id="rId27" Type="http://schemas.openxmlformats.org/officeDocument/2006/relationships/hyperlink" Target="http://www.ub.edu/oblq/oblq%20castellano/pictogrames.html" TargetMode="External"/><Relationship Id="rId28" Type="http://schemas.openxmlformats.org/officeDocument/2006/relationships/image" Target="media/image6.png"/><Relationship Id="rId29" Type="http://schemas.openxmlformats.org/officeDocument/2006/relationships/oleObject" Target="embeddings/oleObject3.bin"/><Relationship Id="rId40" Type="http://schemas.openxmlformats.org/officeDocument/2006/relationships/image" Target="media/image11.gif"/><Relationship Id="rId41" Type="http://schemas.openxmlformats.org/officeDocument/2006/relationships/image" Target="media/image12.gif"/><Relationship Id="rId42" Type="http://schemas.openxmlformats.org/officeDocument/2006/relationships/image" Target="media/image13.png"/><Relationship Id="rId43" Type="http://schemas.openxmlformats.org/officeDocument/2006/relationships/image" Target="media/image14.gif"/><Relationship Id="rId44" Type="http://schemas.openxmlformats.org/officeDocument/2006/relationships/image" Target="media/image15.gif"/><Relationship Id="rId45" Type="http://schemas.openxmlformats.org/officeDocument/2006/relationships/image" Target="media/image16.gif"/><Relationship Id="rId46" Type="http://schemas.openxmlformats.org/officeDocument/2006/relationships/hyperlink" Target="https://www.flickr.com/photos/bekathwia/5808402119/sizes/l" TargetMode="External"/><Relationship Id="rId47" Type="http://schemas.openxmlformats.org/officeDocument/2006/relationships/image" Target="media/image17.png"/><Relationship Id="rId48" Type="http://schemas.openxmlformats.org/officeDocument/2006/relationships/oleObject" Target="embeddings/oleObject6.bin"/><Relationship Id="rId49" Type="http://schemas.openxmlformats.org/officeDocument/2006/relationships/hyperlink" Target="http://profesores.aulaplaneta.com/DNNPlayerPackages/Package14289/InfoGuion/cuadernoestudio/images_xml/FQ_09_01_img5_zoom.jpg" TargetMode="External"/><Relationship Id="rId60" Type="http://schemas.openxmlformats.org/officeDocument/2006/relationships/image" Target="media/image23.png"/><Relationship Id="rId61" Type="http://schemas.openxmlformats.org/officeDocument/2006/relationships/oleObject" Target="embeddings/oleObject8.bin"/><Relationship Id="rId62" Type="http://schemas.openxmlformats.org/officeDocument/2006/relationships/hyperlink" Target="http://aulaplaneta.planetasaber.com/Error.asp?ts=1436891758" TargetMode="External"/><Relationship Id="rId63" Type="http://schemas.openxmlformats.org/officeDocument/2006/relationships/hyperlink" Target="http://profesores.aulaplaneta.com/DNNPlayerPackages/Package14289/InfoGuion/cuadernoestudio/images_xml/FQ_09_01_img3_zoom.jpg" TargetMode="External"/><Relationship Id="rId64" Type="http://schemas.openxmlformats.org/officeDocument/2006/relationships/image" Target="media/image24.jpeg"/><Relationship Id="rId65" Type="http://schemas.openxmlformats.org/officeDocument/2006/relationships/hyperlink" Target="http://aulaplaneta.planetasaber.com/Error.asp?ts=1436892085" TargetMode="External"/><Relationship Id="rId66" Type="http://schemas.openxmlformats.org/officeDocument/2006/relationships/hyperlink" Target="http://aulaplaneta.planetasaber.com/Error.asp?ts=1436892161" TargetMode="External"/><Relationship Id="rId67" Type="http://schemas.openxmlformats.org/officeDocument/2006/relationships/hyperlink" Target="http://aulaplaneta.planetasaber.com/Error.asp?ts=1436892227" TargetMode="External"/><Relationship Id="rId68" Type="http://schemas.openxmlformats.org/officeDocument/2006/relationships/hyperlink" Target="http://aulaplaneta.planetasaber.com/Error.asp?ts=1436892302" TargetMode="External"/><Relationship Id="rId69" Type="http://schemas.openxmlformats.org/officeDocument/2006/relationships/hyperlink" Target="http://aulaplaneta.planetasaber.com/Error.asp?ts=1436892345" TargetMode="External"/><Relationship Id="rId80" Type="http://schemas.openxmlformats.org/officeDocument/2006/relationships/hyperlink" Target="http://aulaplaneta.planetasaber.com/Error.asp?ts=1436894539" TargetMode="External"/><Relationship Id="rId81" Type="http://schemas.openxmlformats.org/officeDocument/2006/relationships/hyperlink" Target="http://aulaplaneta.planetasaber.com/Error.asp?ts=1436894571" TargetMode="External"/><Relationship Id="rId82" Type="http://schemas.openxmlformats.org/officeDocument/2006/relationships/hyperlink" Target="http://aulaplaneta.planetasaber.com/Error.asp?ts=1436894611" TargetMode="External"/><Relationship Id="rId83" Type="http://schemas.openxmlformats.org/officeDocument/2006/relationships/hyperlink" Target="http://aulaplaneta.planetasaber.com/Error.asp?ts=1436894641" TargetMode="External"/><Relationship Id="rId84" Type="http://schemas.openxmlformats.org/officeDocument/2006/relationships/hyperlink" Target="http://www.educatrachos.hn/Repositorio%20Central/quimica/quimica/html/multimedia1192.html" TargetMode="External"/><Relationship Id="rId85" Type="http://schemas.openxmlformats.org/officeDocument/2006/relationships/hyperlink" Target="http://www.educatrachos.hn/Repositorio%20Central/quimica/quimica/html/lista-multimedia200_1.html" TargetMode="External"/><Relationship Id="rId86" Type="http://schemas.openxmlformats.org/officeDocument/2006/relationships/hyperlink" Target="http://ntic.educacion.es/w3/eos/MaterialesEducativos/mem2003/logica/logica/actividades/juegos/juegoeinstein.html" TargetMode="External"/><Relationship Id="rId87" Type="http://schemas.openxmlformats.org/officeDocument/2006/relationships/hyperlink" Target="http://www.educatrachos.hn/Repositorio%20Central/quimica/quimica/html/lista-multimedia200_2.html" TargetMode="External"/><Relationship Id="rId88" Type="http://schemas.openxmlformats.org/officeDocument/2006/relationships/header" Target="header1.xml"/><Relationship Id="rId8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2506</TotalTime>
  <Pages>72</Pages>
  <Words>12085</Words>
  <Characters>66473</Characters>
  <Application>Microsoft Macintosh Word</Application>
  <DocSecurity>0</DocSecurity>
  <Lines>553</Lines>
  <Paragraphs>156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78402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Gonzalez</dc:creator>
  <cp:keywords/>
  <dc:description/>
  <cp:lastModifiedBy>Sergio Cuellar</cp:lastModifiedBy>
  <cp:revision>222</cp:revision>
  <dcterms:created xsi:type="dcterms:W3CDTF">2015-07-13T22:16:00Z</dcterms:created>
  <dcterms:modified xsi:type="dcterms:W3CDTF">2015-10-08T21:33:00Z</dcterms:modified>
</cp:coreProperties>
</file>