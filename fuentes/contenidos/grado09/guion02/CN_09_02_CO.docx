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610670" w:rsidTr="00610670">
        <w:trPr>
          <w:ins w:id="0" w:author="Miguel" w:date="2015-07-31T11:22:00Z"/>
        </w:trPr>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rsidR="00610670" w:rsidRDefault="00610670">
            <w:pPr>
              <w:tabs>
                <w:tab w:val="right" w:pos="8498"/>
              </w:tabs>
              <w:spacing w:line="360" w:lineRule="auto"/>
              <w:rPr>
                <w:ins w:id="1" w:author="Miguel" w:date="2015-07-31T11:22:00Z"/>
                <w:rFonts w:ascii="Arial" w:hAnsi="Arial" w:cs="Arial"/>
              </w:rPr>
            </w:pPr>
            <w:ins w:id="2" w:author="Miguel" w:date="2015-07-31T11:22:00Z">
              <w:r>
                <w:rPr>
                  <w:rFonts w:ascii="Arial" w:hAnsi="Arial" w:cs="Arial"/>
                </w:rPr>
                <w:t>Título del guion</w:t>
              </w:r>
            </w:ins>
          </w:p>
        </w:tc>
        <w:tc>
          <w:tcPr>
            <w:tcW w:w="7027" w:type="dxa"/>
            <w:tcBorders>
              <w:top w:val="single" w:sz="4" w:space="0" w:color="000000"/>
              <w:left w:val="single" w:sz="4" w:space="0" w:color="000000"/>
              <w:bottom w:val="single" w:sz="4" w:space="0" w:color="000000"/>
              <w:right w:val="single" w:sz="4" w:space="0" w:color="000000"/>
            </w:tcBorders>
            <w:hideMark/>
          </w:tcPr>
          <w:p w:rsidR="00610670" w:rsidRDefault="00977324">
            <w:pPr>
              <w:pStyle w:val="Encabezado"/>
              <w:spacing w:line="360" w:lineRule="auto"/>
              <w:ind w:right="360"/>
              <w:rPr>
                <w:ins w:id="3" w:author="Miguel" w:date="2015-07-31T11:22:00Z"/>
                <w:rFonts w:ascii="Arial" w:hAnsi="Arial" w:cs="Arial"/>
              </w:rPr>
            </w:pPr>
            <w:ins w:id="4" w:author="Miguel" w:date="2015-07-31T11:23:00Z">
              <w:r>
                <w:rPr>
                  <w:rFonts w:ascii="Arial" w:hAnsi="Arial" w:cs="Arial"/>
                  <w:b/>
                </w:rPr>
                <w:t>La genética molecular moderna</w:t>
              </w:r>
            </w:ins>
          </w:p>
        </w:tc>
      </w:tr>
      <w:tr w:rsidR="00610670" w:rsidTr="00610670">
        <w:trPr>
          <w:ins w:id="5" w:author="Miguel" w:date="2015-07-31T11:22:00Z"/>
        </w:trPr>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rsidR="00610670" w:rsidRDefault="00610670">
            <w:pPr>
              <w:tabs>
                <w:tab w:val="right" w:pos="8498"/>
              </w:tabs>
              <w:spacing w:line="360" w:lineRule="auto"/>
              <w:rPr>
                <w:ins w:id="6" w:author="Miguel" w:date="2015-07-31T11:22:00Z"/>
                <w:rFonts w:ascii="Arial" w:hAnsi="Arial" w:cs="Arial"/>
              </w:rPr>
            </w:pPr>
            <w:ins w:id="7" w:author="Miguel" w:date="2015-07-31T11:22:00Z">
              <w:r>
                <w:rPr>
                  <w:rFonts w:ascii="Arial" w:hAnsi="Arial" w:cs="Arial"/>
                </w:rPr>
                <w:t>Código del guion</w:t>
              </w:r>
            </w:ins>
          </w:p>
        </w:tc>
        <w:tc>
          <w:tcPr>
            <w:tcW w:w="7027" w:type="dxa"/>
            <w:tcBorders>
              <w:top w:val="single" w:sz="4" w:space="0" w:color="000000"/>
              <w:left w:val="single" w:sz="4" w:space="0" w:color="000000"/>
              <w:bottom w:val="single" w:sz="4" w:space="0" w:color="000000"/>
              <w:right w:val="single" w:sz="4" w:space="0" w:color="000000"/>
            </w:tcBorders>
            <w:hideMark/>
          </w:tcPr>
          <w:p w:rsidR="00610670" w:rsidRDefault="00977324">
            <w:pPr>
              <w:tabs>
                <w:tab w:val="right" w:pos="8498"/>
              </w:tabs>
              <w:spacing w:line="360" w:lineRule="auto"/>
              <w:rPr>
                <w:ins w:id="8" w:author="Miguel" w:date="2015-07-31T11:22:00Z"/>
                <w:rFonts w:ascii="Arial" w:hAnsi="Arial" w:cs="Arial"/>
                <w:highlight w:val="yellow"/>
              </w:rPr>
            </w:pPr>
            <w:ins w:id="9" w:author="Miguel" w:date="2015-07-31T11:22:00Z">
              <w:r>
                <w:rPr>
                  <w:rFonts w:ascii="Arial" w:hAnsi="Arial" w:cs="Arial"/>
                  <w:highlight w:val="yellow"/>
                  <w:lang w:val="es-CO"/>
                </w:rPr>
                <w:t>GUION CN_09_0</w:t>
              </w:r>
            </w:ins>
            <w:ins w:id="10" w:author="Miguel" w:date="2015-07-31T11:23:00Z">
              <w:r>
                <w:rPr>
                  <w:rFonts w:ascii="Arial" w:hAnsi="Arial" w:cs="Arial"/>
                  <w:highlight w:val="yellow"/>
                  <w:lang w:val="es-CO"/>
                </w:rPr>
                <w:t>2</w:t>
              </w:r>
            </w:ins>
            <w:ins w:id="11" w:author="Miguel" w:date="2015-07-31T11:22:00Z">
              <w:r w:rsidR="00610670">
                <w:rPr>
                  <w:rFonts w:ascii="Arial" w:hAnsi="Arial" w:cs="Arial"/>
                  <w:highlight w:val="yellow"/>
                  <w:lang w:val="es-CO"/>
                </w:rPr>
                <w:t>_CO</w:t>
              </w:r>
            </w:ins>
          </w:p>
        </w:tc>
      </w:tr>
      <w:tr w:rsidR="00610670" w:rsidTr="00610670">
        <w:trPr>
          <w:ins w:id="12" w:author="Miguel" w:date="2015-07-31T11:22:00Z"/>
        </w:trPr>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rsidR="00610670" w:rsidRDefault="00610670">
            <w:pPr>
              <w:tabs>
                <w:tab w:val="right" w:pos="8498"/>
              </w:tabs>
              <w:spacing w:line="360" w:lineRule="auto"/>
              <w:rPr>
                <w:ins w:id="13" w:author="Miguel" w:date="2015-07-31T11:22:00Z"/>
                <w:rFonts w:ascii="Arial" w:hAnsi="Arial" w:cs="Arial"/>
              </w:rPr>
            </w:pPr>
            <w:ins w:id="14" w:author="Miguel" w:date="2015-07-31T11:22:00Z">
              <w:r>
                <w:rPr>
                  <w:rFonts w:ascii="Arial" w:hAnsi="Arial" w:cs="Arial"/>
                </w:rPr>
                <w:t>Descripción</w:t>
              </w:r>
            </w:ins>
          </w:p>
        </w:tc>
        <w:tc>
          <w:tcPr>
            <w:tcW w:w="7027" w:type="dxa"/>
            <w:tcBorders>
              <w:top w:val="single" w:sz="4" w:space="0" w:color="000000"/>
              <w:left w:val="single" w:sz="4" w:space="0" w:color="000000"/>
              <w:bottom w:val="single" w:sz="4" w:space="0" w:color="000000"/>
              <w:right w:val="single" w:sz="4" w:space="0" w:color="000000"/>
            </w:tcBorders>
            <w:hideMark/>
          </w:tcPr>
          <w:p w:rsidR="00610670" w:rsidRDefault="00977324">
            <w:pPr>
              <w:autoSpaceDE w:val="0"/>
              <w:autoSpaceDN w:val="0"/>
              <w:adjustRightInd w:val="0"/>
              <w:rPr>
                <w:ins w:id="15" w:author="Miguel" w:date="2015-07-31T11:22:00Z"/>
                <w:rFonts w:ascii="Arial" w:hAnsi="Arial" w:cs="Arial"/>
              </w:rPr>
            </w:pPr>
            <w:moveToRangeStart w:id="16" w:author="Miguel" w:date="2015-07-31T11:23:00Z" w:name="move426105112"/>
            <w:r w:rsidRPr="00977324">
              <w:rPr>
                <w:rFonts w:ascii="Arial" w:hAnsi="Arial" w:cs="Arial"/>
              </w:rPr>
              <w:t xml:space="preserve">La genética molecular es dinámica, apasionante y avanza rápido. Reconoce cómo esta disciplina y las herramientas biotecnológicas modifican el material genético.  </w:t>
            </w:r>
            <w:moveToRangeEnd w:id="16"/>
          </w:p>
        </w:tc>
      </w:tr>
    </w:tbl>
    <w:p w:rsidR="00610670" w:rsidRDefault="00610670" w:rsidP="00CE077D">
      <w:pPr>
        <w:rPr>
          <w:ins w:id="17" w:author="Miguel" w:date="2015-07-31T11:22:00Z"/>
          <w:rFonts w:ascii="Arial" w:hAnsi="Arial" w:cs="Arial"/>
          <w:lang w:val="es-CO"/>
        </w:rPr>
      </w:pPr>
    </w:p>
    <w:p w:rsidR="00876F5A" w:rsidDel="00977324" w:rsidRDefault="00977324" w:rsidP="00CE077D">
      <w:pPr>
        <w:rPr>
          <w:rFonts w:ascii="Arial" w:hAnsi="Arial" w:cs="Arial"/>
        </w:rPr>
      </w:pPr>
      <w:ins w:id="18" w:author="Miguel" w:date="2015-07-31T11:22:00Z">
        <w:r w:rsidDel="00977324">
          <w:rPr>
            <w:rFonts w:ascii="Arial" w:hAnsi="Arial" w:cs="Arial"/>
          </w:rPr>
          <w:t xml:space="preserve"> </w:t>
        </w:r>
      </w:ins>
      <w:moveFromRangeStart w:id="19" w:author="Miguel" w:date="2015-07-31T11:23:00Z" w:name="move426105112"/>
      <w:moveFrom w:id="20" w:author="Miguel" w:date="2015-07-31T11:23:00Z">
        <w:r w:rsidR="00CE077D" w:rsidDel="00977324">
          <w:rPr>
            <w:rFonts w:ascii="Arial" w:hAnsi="Arial" w:cs="Arial"/>
          </w:rPr>
          <w:t xml:space="preserve">La genética molecular es </w:t>
        </w:r>
        <w:r w:rsidR="00844ABD" w:rsidDel="00977324">
          <w:rPr>
            <w:rFonts w:ascii="Arial" w:hAnsi="Arial" w:cs="Arial"/>
          </w:rPr>
          <w:t xml:space="preserve">dinámica, </w:t>
        </w:r>
        <w:r w:rsidR="00CE077D" w:rsidDel="00977324">
          <w:rPr>
            <w:rFonts w:ascii="Arial" w:hAnsi="Arial" w:cs="Arial"/>
          </w:rPr>
          <w:t>apasionante</w:t>
        </w:r>
        <w:r w:rsidR="00844ABD" w:rsidDel="00977324">
          <w:rPr>
            <w:rFonts w:ascii="Arial" w:hAnsi="Arial" w:cs="Arial"/>
          </w:rPr>
          <w:t xml:space="preserve"> y</w:t>
        </w:r>
        <w:r w:rsidR="00CE077D" w:rsidDel="00977324">
          <w:rPr>
            <w:rFonts w:ascii="Arial" w:hAnsi="Arial" w:cs="Arial"/>
          </w:rPr>
          <w:t xml:space="preserve"> avanza r</w:t>
        </w:r>
        <w:r w:rsidR="00844ABD" w:rsidDel="00977324">
          <w:rPr>
            <w:rFonts w:ascii="Arial" w:hAnsi="Arial" w:cs="Arial"/>
          </w:rPr>
          <w:t>ápido</w:t>
        </w:r>
        <w:r w:rsidR="00CE077D" w:rsidDel="00977324">
          <w:rPr>
            <w:rFonts w:ascii="Arial" w:hAnsi="Arial" w:cs="Arial"/>
          </w:rPr>
          <w:t>. Rec</w:t>
        </w:r>
        <w:r w:rsidR="00480003" w:rsidDel="00977324">
          <w:rPr>
            <w:rFonts w:ascii="Arial" w:hAnsi="Arial" w:cs="Arial"/>
          </w:rPr>
          <w:t xml:space="preserve">onoce </w:t>
        </w:r>
        <w:r w:rsidR="00F8161F" w:rsidDel="00977324">
          <w:rPr>
            <w:rFonts w:ascii="Arial" w:hAnsi="Arial" w:cs="Arial"/>
          </w:rPr>
          <w:t>cómo</w:t>
        </w:r>
        <w:r w:rsidR="00B038C4" w:rsidDel="00977324">
          <w:rPr>
            <w:rFonts w:ascii="Arial" w:hAnsi="Arial" w:cs="Arial"/>
          </w:rPr>
          <w:t xml:space="preserve"> esta disciplina y las herramientas biotecnológicas modifica</w:t>
        </w:r>
        <w:r w:rsidR="00F8161F" w:rsidDel="00977324">
          <w:rPr>
            <w:rFonts w:ascii="Arial" w:hAnsi="Arial" w:cs="Arial"/>
          </w:rPr>
          <w:t>n</w:t>
        </w:r>
        <w:r w:rsidR="00B038C4" w:rsidDel="00977324">
          <w:rPr>
            <w:rFonts w:ascii="Arial" w:hAnsi="Arial" w:cs="Arial"/>
          </w:rPr>
          <w:t xml:space="preserve"> el material genético</w:t>
        </w:r>
        <w:r w:rsidR="00CE077D" w:rsidDel="00977324">
          <w:rPr>
            <w:rFonts w:ascii="Arial" w:hAnsi="Arial" w:cs="Arial"/>
          </w:rPr>
          <w:t xml:space="preserve">.  </w:t>
        </w:r>
      </w:moveFrom>
    </w:p>
    <w:moveFromRangeEnd w:id="19"/>
    <w:p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 xml:space="preserve">1 </w:t>
      </w:r>
      <w:r w:rsidR="00AE1EDC">
        <w:rPr>
          <w:rFonts w:ascii="Arial" w:hAnsi="Arial" w:cs="Arial"/>
          <w:b/>
        </w:rPr>
        <w:t>La genética molecular: definición e importancia</w:t>
      </w:r>
    </w:p>
    <w:p w:rsidR="00557020" w:rsidRDefault="005B4ABF" w:rsidP="00E914FB">
      <w:pPr>
        <w:rPr>
          <w:rFonts w:ascii="Arial" w:hAnsi="Arial" w:cs="Arial"/>
        </w:rPr>
      </w:pPr>
      <w:r>
        <w:rPr>
          <w:rFonts w:ascii="Arial" w:hAnsi="Arial" w:cs="Arial"/>
        </w:rPr>
        <w:t>La experimentación con virus y bacterias que empezaron a realizar los biólogos</w:t>
      </w:r>
      <w:r w:rsidR="00E60BA8">
        <w:rPr>
          <w:rFonts w:ascii="Arial" w:hAnsi="Arial" w:cs="Arial"/>
        </w:rPr>
        <w:t xml:space="preserve"> hace algunos años</w:t>
      </w:r>
      <w:r>
        <w:rPr>
          <w:rFonts w:ascii="Arial" w:hAnsi="Arial" w:cs="Arial"/>
        </w:rPr>
        <w:t>, di</w:t>
      </w:r>
      <w:r w:rsidR="00E60BA8">
        <w:rPr>
          <w:rFonts w:ascii="Arial" w:hAnsi="Arial" w:cs="Arial"/>
        </w:rPr>
        <w:t>o</w:t>
      </w:r>
      <w:r>
        <w:rPr>
          <w:rFonts w:ascii="Arial" w:hAnsi="Arial" w:cs="Arial"/>
        </w:rPr>
        <w:t xml:space="preserve"> cabida a avances</w:t>
      </w:r>
      <w:r w:rsidR="00557020">
        <w:rPr>
          <w:rFonts w:ascii="Arial" w:hAnsi="Arial" w:cs="Arial"/>
        </w:rPr>
        <w:t xml:space="preserve"> importantes </w:t>
      </w:r>
      <w:r>
        <w:rPr>
          <w:rFonts w:ascii="Arial" w:hAnsi="Arial" w:cs="Arial"/>
        </w:rPr>
        <w:t>en</w:t>
      </w:r>
      <w:r w:rsidR="00677E5A">
        <w:rPr>
          <w:rFonts w:ascii="Arial" w:hAnsi="Arial" w:cs="Arial"/>
        </w:rPr>
        <w:t xml:space="preserve"> </w:t>
      </w:r>
      <w:r w:rsidR="0008524C">
        <w:rPr>
          <w:rFonts w:ascii="Arial" w:hAnsi="Arial" w:cs="Arial"/>
        </w:rPr>
        <w:t>genética molecular</w:t>
      </w:r>
      <w:ins w:id="21" w:author="Miguel" w:date="2015-07-31T13:22:00Z">
        <w:r w:rsidR="00CE33BA">
          <w:rPr>
            <w:rFonts w:ascii="Arial" w:hAnsi="Arial" w:cs="Arial"/>
          </w:rPr>
          <w:t>,</w:t>
        </w:r>
      </w:ins>
      <w:del w:id="22" w:author="Miguel" w:date="2015-07-31T13:22:00Z">
        <w:r w:rsidDel="00CE33BA">
          <w:rPr>
            <w:rFonts w:ascii="Arial" w:hAnsi="Arial" w:cs="Arial"/>
          </w:rPr>
          <w:delText>;</w:delText>
        </w:r>
      </w:del>
      <w:r>
        <w:rPr>
          <w:rFonts w:ascii="Arial" w:hAnsi="Arial" w:cs="Arial"/>
        </w:rPr>
        <w:t xml:space="preserve"> entre ellos</w:t>
      </w:r>
      <w:r w:rsidR="00557020">
        <w:rPr>
          <w:rFonts w:ascii="Arial" w:hAnsi="Arial" w:cs="Arial"/>
        </w:rPr>
        <w:t>:</w:t>
      </w:r>
    </w:p>
    <w:p w:rsidR="00557020" w:rsidRDefault="00557020" w:rsidP="00557020">
      <w:pPr>
        <w:pStyle w:val="Prrafodelista"/>
        <w:numPr>
          <w:ilvl w:val="0"/>
          <w:numId w:val="24"/>
        </w:numPr>
        <w:rPr>
          <w:rFonts w:ascii="Arial" w:hAnsi="Arial" w:cs="Arial"/>
        </w:rPr>
      </w:pPr>
      <w:r>
        <w:rPr>
          <w:rFonts w:ascii="Arial" w:hAnsi="Arial" w:cs="Arial"/>
        </w:rPr>
        <w:t>E</w:t>
      </w:r>
      <w:r w:rsidR="005B4ABF" w:rsidRPr="00557020">
        <w:rPr>
          <w:rFonts w:ascii="Arial" w:hAnsi="Arial" w:cs="Arial"/>
        </w:rPr>
        <w:t xml:space="preserve">l </w:t>
      </w:r>
      <w:r w:rsidR="00677E5A" w:rsidRPr="00557020">
        <w:rPr>
          <w:rFonts w:ascii="Arial" w:hAnsi="Arial" w:cs="Arial"/>
        </w:rPr>
        <w:t>descubr</w:t>
      </w:r>
      <w:r w:rsidR="005B4ABF" w:rsidRPr="00557020">
        <w:rPr>
          <w:rFonts w:ascii="Arial" w:hAnsi="Arial" w:cs="Arial"/>
        </w:rPr>
        <w:t>imiento d</w:t>
      </w:r>
      <w:r w:rsidR="00677E5A" w:rsidRPr="00557020">
        <w:rPr>
          <w:rFonts w:ascii="Arial" w:hAnsi="Arial" w:cs="Arial"/>
        </w:rPr>
        <w:t xml:space="preserve">el ADN </w:t>
      </w:r>
      <w:r w:rsidR="005B4ABF" w:rsidRPr="00557020">
        <w:rPr>
          <w:rFonts w:ascii="Arial" w:hAnsi="Arial" w:cs="Arial"/>
        </w:rPr>
        <w:t>como la molécula de la herencia</w:t>
      </w:r>
    </w:p>
    <w:p w:rsidR="00557020" w:rsidRDefault="00557020" w:rsidP="00557020">
      <w:pPr>
        <w:pStyle w:val="Prrafodelista"/>
        <w:numPr>
          <w:ilvl w:val="0"/>
          <w:numId w:val="24"/>
        </w:numPr>
        <w:rPr>
          <w:rFonts w:ascii="Arial" w:hAnsi="Arial" w:cs="Arial"/>
        </w:rPr>
      </w:pPr>
      <w:r>
        <w:rPr>
          <w:rFonts w:ascii="Arial" w:hAnsi="Arial" w:cs="Arial"/>
        </w:rPr>
        <w:t>L</w:t>
      </w:r>
      <w:r w:rsidR="005B4ABF" w:rsidRPr="00557020">
        <w:rPr>
          <w:rFonts w:ascii="Arial" w:hAnsi="Arial" w:cs="Arial"/>
        </w:rPr>
        <w:t xml:space="preserve">a </w:t>
      </w:r>
      <w:r w:rsidR="00677E5A" w:rsidRPr="00557020">
        <w:rPr>
          <w:rFonts w:ascii="Arial" w:hAnsi="Arial" w:cs="Arial"/>
        </w:rPr>
        <w:t>compren</w:t>
      </w:r>
      <w:r w:rsidR="005B4ABF" w:rsidRPr="00557020">
        <w:rPr>
          <w:rFonts w:ascii="Arial" w:hAnsi="Arial" w:cs="Arial"/>
        </w:rPr>
        <w:t>sión d</w:t>
      </w:r>
      <w:r w:rsidR="00677E5A" w:rsidRPr="00557020">
        <w:rPr>
          <w:rFonts w:ascii="Arial" w:hAnsi="Arial" w:cs="Arial"/>
        </w:rPr>
        <w:t>el código</w:t>
      </w:r>
      <w:r w:rsidR="005B4ABF" w:rsidRPr="00557020">
        <w:rPr>
          <w:rFonts w:ascii="Arial" w:hAnsi="Arial" w:cs="Arial"/>
        </w:rPr>
        <w:t xml:space="preserve"> genético</w:t>
      </w:r>
      <w:del w:id="23" w:author="Miguel" w:date="2015-07-31T17:11:00Z">
        <w:r w:rsidR="00EE1CD4" w:rsidDel="00AE6499">
          <w:rPr>
            <w:rFonts w:ascii="Arial" w:hAnsi="Arial" w:cs="Arial"/>
          </w:rPr>
          <w:delText>, y</w:delText>
        </w:r>
      </w:del>
    </w:p>
    <w:p w:rsidR="00557020" w:rsidRDefault="00557020" w:rsidP="00557020">
      <w:pPr>
        <w:pStyle w:val="Prrafodelista"/>
        <w:numPr>
          <w:ilvl w:val="0"/>
          <w:numId w:val="24"/>
        </w:numPr>
        <w:rPr>
          <w:rFonts w:ascii="Arial" w:hAnsi="Arial" w:cs="Arial"/>
        </w:rPr>
      </w:pPr>
      <w:r>
        <w:rPr>
          <w:rFonts w:ascii="Arial" w:hAnsi="Arial" w:cs="Arial"/>
        </w:rPr>
        <w:t>E</w:t>
      </w:r>
      <w:r w:rsidR="005B4ABF" w:rsidRPr="00557020">
        <w:rPr>
          <w:rFonts w:ascii="Arial" w:hAnsi="Arial" w:cs="Arial"/>
        </w:rPr>
        <w:t xml:space="preserve">l conocimiento de los detalles de la transcripción y la traducción </w:t>
      </w:r>
    </w:p>
    <w:p w:rsidR="0008524C" w:rsidRPr="00557020" w:rsidRDefault="00557020" w:rsidP="00557020">
      <w:pPr>
        <w:rPr>
          <w:rFonts w:ascii="Arial" w:hAnsi="Arial" w:cs="Arial"/>
        </w:rPr>
      </w:pPr>
      <w:commentRangeStart w:id="24"/>
      <w:r>
        <w:rPr>
          <w:rFonts w:ascii="Arial" w:hAnsi="Arial" w:cs="Arial"/>
        </w:rPr>
        <w:t xml:space="preserve">Estos </w:t>
      </w:r>
      <w:r w:rsidR="00EE1CD4">
        <w:rPr>
          <w:rFonts w:ascii="Arial" w:hAnsi="Arial" w:cs="Arial"/>
        </w:rPr>
        <w:t xml:space="preserve">avances </w:t>
      </w:r>
      <w:r>
        <w:rPr>
          <w:rFonts w:ascii="Arial" w:hAnsi="Arial" w:cs="Arial"/>
        </w:rPr>
        <w:t xml:space="preserve">abrieron </w:t>
      </w:r>
      <w:r w:rsidR="005B4ABF" w:rsidRPr="00557020">
        <w:rPr>
          <w:rFonts w:ascii="Arial" w:hAnsi="Arial" w:cs="Arial"/>
        </w:rPr>
        <w:t>paso a un mundo antes insospechado para los biólogos.</w:t>
      </w:r>
    </w:p>
    <w:p w:rsidR="00850BD5" w:rsidRDefault="008B1E6D" w:rsidP="00E914FB">
      <w:pPr>
        <w:rPr>
          <w:rFonts w:ascii="Arial" w:hAnsi="Arial" w:cs="Arial"/>
        </w:rPr>
      </w:pPr>
      <w:r>
        <w:rPr>
          <w:rFonts w:ascii="Arial" w:hAnsi="Arial" w:cs="Arial"/>
        </w:rPr>
        <w:t xml:space="preserve">La </w:t>
      </w:r>
      <w:r w:rsidRPr="008B1E6D">
        <w:rPr>
          <w:rFonts w:ascii="Arial" w:hAnsi="Arial" w:cs="Arial"/>
          <w:b/>
        </w:rPr>
        <w:t>genética molecular</w:t>
      </w:r>
      <w:r>
        <w:rPr>
          <w:rFonts w:ascii="Arial" w:hAnsi="Arial" w:cs="Arial"/>
        </w:rPr>
        <w:t xml:space="preserve"> es un campo de la biología que se encarga de estudiar la estructura y la función de los </w:t>
      </w:r>
      <w:r w:rsidRPr="00937398">
        <w:rPr>
          <w:rFonts w:ascii="Arial" w:hAnsi="Arial" w:cs="Arial"/>
          <w:b/>
        </w:rPr>
        <w:t>genes</w:t>
      </w:r>
      <w:r>
        <w:rPr>
          <w:rFonts w:ascii="Arial" w:hAnsi="Arial" w:cs="Arial"/>
        </w:rPr>
        <w:t xml:space="preserve"> desde el punto de vista molecular.</w:t>
      </w:r>
      <w:r w:rsidR="00854318">
        <w:rPr>
          <w:rFonts w:ascii="Arial" w:hAnsi="Arial" w:cs="Arial"/>
        </w:rPr>
        <w:t xml:space="preserve"> </w:t>
      </w:r>
      <w:commentRangeEnd w:id="24"/>
      <w:r w:rsidR="00AE6499">
        <w:rPr>
          <w:rStyle w:val="Refdecomentario"/>
          <w:rFonts w:ascii="Calibri" w:eastAsia="Calibri" w:hAnsi="Calibri"/>
          <w:lang w:val="es-MX"/>
        </w:rPr>
        <w:commentReference w:id="24"/>
      </w:r>
      <w:r w:rsidR="00854318">
        <w:rPr>
          <w:rFonts w:ascii="Arial" w:hAnsi="Arial" w:cs="Arial"/>
        </w:rPr>
        <w:t>Para hacerlo, utiliza los métodos tanto de la genética como de la biología molecular.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54318" w:rsidRPr="00330107" w:rsidTr="007745C3">
        <w:tc>
          <w:tcPr>
            <w:tcW w:w="8828" w:type="dxa"/>
            <w:gridSpan w:val="2"/>
            <w:shd w:val="clear" w:color="auto" w:fill="000000"/>
          </w:tcPr>
          <w:p w:rsidR="00854318" w:rsidRPr="00330107" w:rsidRDefault="00854318" w:rsidP="007745C3">
            <w:pPr>
              <w:spacing w:after="0"/>
              <w:jc w:val="center"/>
              <w:rPr>
                <w:rFonts w:ascii="Arial" w:hAnsi="Arial" w:cs="Arial"/>
                <w:b/>
                <w:color w:val="FFFFFF"/>
                <w:lang w:val="es-MX"/>
              </w:rPr>
            </w:pPr>
            <w:r w:rsidRPr="00330107">
              <w:rPr>
                <w:rFonts w:ascii="Arial" w:hAnsi="Arial" w:cs="Arial"/>
                <w:b/>
                <w:color w:val="FFFFFF"/>
                <w:lang w:val="es-MX"/>
              </w:rPr>
              <w:t>Recuerda</w:t>
            </w:r>
          </w:p>
        </w:tc>
      </w:tr>
      <w:tr w:rsidR="00854318" w:rsidRPr="00330107" w:rsidTr="007745C3">
        <w:tc>
          <w:tcPr>
            <w:tcW w:w="2482" w:type="dxa"/>
            <w:shd w:val="clear" w:color="auto" w:fill="auto"/>
          </w:tcPr>
          <w:p w:rsidR="00854318" w:rsidRPr="00330107" w:rsidRDefault="00854318" w:rsidP="007745C3">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854318" w:rsidRDefault="00854318" w:rsidP="00854318">
            <w:pPr>
              <w:spacing w:after="0"/>
              <w:rPr>
                <w:rFonts w:ascii="Arial" w:hAnsi="Arial" w:cs="Arial"/>
                <w:lang w:val="es-CO"/>
              </w:rPr>
            </w:pPr>
            <w:r w:rsidRPr="0049185D">
              <w:rPr>
                <w:rFonts w:ascii="Arial" w:hAnsi="Arial" w:cs="Arial"/>
                <w:lang w:val="es-CO"/>
              </w:rPr>
              <w:t xml:space="preserve">La </w:t>
            </w:r>
            <w:r w:rsidRPr="00854318">
              <w:rPr>
                <w:rFonts w:ascii="Arial" w:hAnsi="Arial" w:cs="Arial"/>
                <w:b/>
                <w:lang w:val="es-CO"/>
              </w:rPr>
              <w:t>genética</w:t>
            </w:r>
            <w:r w:rsidRPr="0049185D">
              <w:rPr>
                <w:rFonts w:ascii="Arial" w:hAnsi="Arial" w:cs="Arial"/>
                <w:lang w:val="es-CO"/>
              </w:rPr>
              <w:t xml:space="preserve"> es la rama de la biología que estudia la </w:t>
            </w:r>
            <w:r w:rsidRPr="00854318">
              <w:rPr>
                <w:rFonts w:ascii="Arial" w:hAnsi="Arial" w:cs="Arial"/>
                <w:lang w:val="es-CO"/>
              </w:rPr>
              <w:t>herencia biológica, es decir, la manera en que los padres les transmiten las características a sus hijos a través de la reproducción.</w:t>
            </w:r>
          </w:p>
          <w:p w:rsidR="00854318" w:rsidRDefault="00854318" w:rsidP="00854318">
            <w:pPr>
              <w:spacing w:after="0"/>
              <w:rPr>
                <w:rFonts w:ascii="Arial" w:hAnsi="Arial" w:cs="Arial"/>
                <w:lang w:val="es-CO"/>
              </w:rPr>
            </w:pPr>
          </w:p>
          <w:p w:rsidR="00854318" w:rsidRPr="00854318" w:rsidRDefault="00854318" w:rsidP="00854318">
            <w:pPr>
              <w:spacing w:after="0"/>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es un campo de la biología que se encarga de estudiar los procesos de los seres vivos</w:t>
            </w:r>
            <w:ins w:id="25" w:author="Miguel" w:date="2015-07-31T17:14:00Z">
              <w:r w:rsidR="00AE6499">
                <w:rPr>
                  <w:rFonts w:ascii="Arial" w:hAnsi="Arial" w:cs="Arial"/>
                </w:rPr>
                <w:t xml:space="preserve"> a nivel de átomos y moléculas.</w:t>
              </w:r>
            </w:ins>
            <w:del w:id="26" w:author="Miguel" w:date="2015-07-31T17:14:00Z">
              <w:r w:rsidDel="00AE6499">
                <w:rPr>
                  <w:rFonts w:ascii="Arial" w:hAnsi="Arial" w:cs="Arial"/>
                </w:rPr>
                <w:delText xml:space="preserve"> desde el punto de vista molecular.</w:delText>
              </w:r>
            </w:del>
          </w:p>
        </w:tc>
      </w:tr>
    </w:tbl>
    <w:p w:rsidR="00AE6499" w:rsidRDefault="00AE6499" w:rsidP="00E914FB">
      <w:pPr>
        <w:rPr>
          <w:ins w:id="27" w:author="Miguel" w:date="2015-07-31T17:14:00Z"/>
          <w:rFonts w:ascii="Arial" w:hAnsi="Arial" w:cs="Arial"/>
        </w:rPr>
      </w:pPr>
    </w:p>
    <w:p w:rsidR="00854318" w:rsidRDefault="00935899" w:rsidP="00E914FB">
      <w:pPr>
        <w:rPr>
          <w:rFonts w:ascii="Arial" w:hAnsi="Arial" w:cs="Arial"/>
        </w:rPr>
      </w:pPr>
      <w:r>
        <w:rPr>
          <w:rFonts w:ascii="Arial" w:hAnsi="Arial" w:cs="Arial"/>
        </w:rPr>
        <w:t xml:space="preserve">En la actualidad, los conocimientos en genética molecular </w:t>
      </w:r>
      <w:r w:rsidR="005A1BE4">
        <w:rPr>
          <w:rFonts w:ascii="Arial" w:hAnsi="Arial" w:cs="Arial"/>
        </w:rPr>
        <w:t>les</w:t>
      </w:r>
      <w:r>
        <w:rPr>
          <w:rFonts w:ascii="Arial" w:hAnsi="Arial" w:cs="Arial"/>
        </w:rPr>
        <w:t xml:space="preserve"> permiten a los biólogos </w:t>
      </w:r>
      <w:r w:rsidR="005B4ABF">
        <w:rPr>
          <w:rFonts w:ascii="Arial" w:hAnsi="Arial" w:cs="Arial"/>
        </w:rPr>
        <w:t xml:space="preserve">manipular los genes </w:t>
      </w:r>
      <w:r w:rsidR="00EE1CD4">
        <w:rPr>
          <w:rFonts w:ascii="Arial" w:hAnsi="Arial" w:cs="Arial"/>
        </w:rPr>
        <w:t xml:space="preserve">a niveles </w:t>
      </w:r>
      <w:r>
        <w:rPr>
          <w:rFonts w:ascii="Arial" w:hAnsi="Arial" w:cs="Arial"/>
        </w:rPr>
        <w:t xml:space="preserve">muy </w:t>
      </w:r>
      <w:r w:rsidR="00EE1CD4">
        <w:rPr>
          <w:rFonts w:ascii="Arial" w:hAnsi="Arial" w:cs="Arial"/>
        </w:rPr>
        <w:t>específicos</w:t>
      </w:r>
      <w:r>
        <w:rPr>
          <w:rFonts w:ascii="Arial" w:hAnsi="Arial" w:cs="Arial"/>
        </w:rPr>
        <w:t>, lo cual ha generado un</w:t>
      </w:r>
      <w:r w:rsidR="00B710D1">
        <w:rPr>
          <w:rFonts w:ascii="Arial" w:hAnsi="Arial" w:cs="Arial"/>
        </w:rPr>
        <w:t>a</w:t>
      </w:r>
      <w:r>
        <w:rPr>
          <w:rFonts w:ascii="Arial" w:hAnsi="Arial" w:cs="Arial"/>
        </w:rPr>
        <w:t xml:space="preserve"> revolución excepcional en </w:t>
      </w:r>
      <w:ins w:id="28" w:author="Miguel" w:date="2015-07-31T17:14:00Z">
        <w:r w:rsidR="00AE6499">
          <w:rPr>
            <w:rFonts w:ascii="Arial" w:hAnsi="Arial" w:cs="Arial"/>
          </w:rPr>
          <w:t>términos científicos y tecnológicos</w:t>
        </w:r>
      </w:ins>
      <w:del w:id="29" w:author="Miguel" w:date="2015-07-31T17:14:00Z">
        <w:r w:rsidDel="00AE6499">
          <w:rPr>
            <w:rFonts w:ascii="Arial" w:hAnsi="Arial" w:cs="Arial"/>
          </w:rPr>
          <w:delText>este campo</w:delText>
        </w:r>
      </w:del>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rsidTr="00850BD5">
        <w:tc>
          <w:tcPr>
            <w:tcW w:w="8828" w:type="dxa"/>
            <w:gridSpan w:val="2"/>
            <w:shd w:val="clear" w:color="auto" w:fill="0D0D0D"/>
          </w:tcPr>
          <w:p w:rsidR="003124F2" w:rsidRPr="00330107" w:rsidRDefault="003124F2" w:rsidP="00850BD5">
            <w:pPr>
              <w:spacing w:after="0"/>
              <w:jc w:val="center"/>
              <w:rPr>
                <w:rFonts w:ascii="Arial" w:hAnsi="Arial" w:cs="Arial"/>
                <w:b/>
                <w:color w:val="FFFFFF"/>
                <w:lang w:val="es-MX"/>
              </w:rPr>
            </w:pPr>
            <w:commentRangeStart w:id="30"/>
            <w:r w:rsidRPr="00330107">
              <w:rPr>
                <w:rFonts w:ascii="Arial" w:hAnsi="Arial" w:cs="Arial"/>
                <w:b/>
                <w:color w:val="FFFFFF"/>
                <w:lang w:val="es-MX"/>
              </w:rPr>
              <w:t>Imagen (fotografía, gráfica o ilustración)</w:t>
            </w:r>
            <w:commentRangeEnd w:id="30"/>
            <w:r w:rsidR="00AE6499">
              <w:rPr>
                <w:rStyle w:val="Refdecomentario"/>
                <w:rFonts w:ascii="Calibri" w:eastAsia="Calibri" w:hAnsi="Calibri"/>
                <w:lang w:val="es-MX"/>
              </w:rPr>
              <w:commentReference w:id="30"/>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3124F2" w:rsidRPr="00DA35C8" w:rsidRDefault="003124F2" w:rsidP="007064B7">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064B7">
              <w:rPr>
                <w:rFonts w:ascii="Arial" w:hAnsi="Arial" w:cs="Arial"/>
                <w:color w:val="000000"/>
                <w:lang w:val="es-MX"/>
              </w:rPr>
              <w:t>2</w:t>
            </w:r>
            <w:r>
              <w:rPr>
                <w:rFonts w:ascii="Arial" w:hAnsi="Arial" w:cs="Arial"/>
                <w:color w:val="000000"/>
                <w:lang w:val="es-MX"/>
              </w:rPr>
              <w:t>_CO_IMG1</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281" w:type="dxa"/>
            <w:shd w:val="clear" w:color="auto" w:fill="auto"/>
          </w:tcPr>
          <w:p w:rsidR="003124F2" w:rsidRPr="00330107" w:rsidRDefault="00526C40" w:rsidP="00E12969">
            <w:pPr>
              <w:spacing w:after="0"/>
              <w:rPr>
                <w:rFonts w:ascii="Arial" w:hAnsi="Arial" w:cs="Arial"/>
                <w:color w:val="000000"/>
                <w:lang w:val="es-MX"/>
              </w:rPr>
            </w:pPr>
            <w:r>
              <w:rPr>
                <w:rFonts w:ascii="Arial" w:hAnsi="Arial" w:cs="Arial"/>
                <w:color w:val="000000"/>
                <w:lang w:val="es-MX"/>
              </w:rPr>
              <w:t>ADN en un tubo de ensayo</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3124F2" w:rsidRPr="00330107" w:rsidRDefault="00967674" w:rsidP="004E7994">
            <w:pPr>
              <w:rPr>
                <w:rFonts w:ascii="Arial" w:hAnsi="Arial" w:cs="Arial"/>
                <w:color w:val="000000"/>
                <w:lang w:val="es-MX"/>
              </w:rPr>
            </w:pPr>
            <w:r>
              <w:rPr>
                <w:rFonts w:ascii="Arial" w:hAnsi="Arial" w:cs="Arial"/>
                <w:color w:val="000000"/>
                <w:lang w:val="es-MX"/>
              </w:rPr>
              <w:t>58224664</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3124F2" w:rsidRPr="005A1BE4" w:rsidRDefault="005A1BE4" w:rsidP="00BD3AC7">
            <w:pPr>
              <w:rPr>
                <w:rFonts w:ascii="Arial" w:hAnsi="Arial" w:cs="Arial"/>
              </w:rPr>
            </w:pPr>
            <w:r>
              <w:rPr>
                <w:rFonts w:ascii="Arial" w:hAnsi="Arial" w:cs="Arial"/>
              </w:rPr>
              <w:t>La genética molecular</w:t>
            </w:r>
            <w:r w:rsidR="00E60BA8">
              <w:rPr>
                <w:rFonts w:ascii="Arial" w:hAnsi="Arial" w:cs="Arial"/>
              </w:rPr>
              <w:t xml:space="preserve"> </w:t>
            </w:r>
            <w:r>
              <w:rPr>
                <w:rFonts w:ascii="Arial" w:hAnsi="Arial" w:cs="Arial"/>
              </w:rPr>
              <w:t xml:space="preserve">y </w:t>
            </w:r>
            <w:r w:rsidR="00E60BA8">
              <w:rPr>
                <w:rFonts w:ascii="Arial" w:hAnsi="Arial" w:cs="Arial"/>
              </w:rPr>
              <w:t xml:space="preserve">sus </w:t>
            </w:r>
            <w:r>
              <w:rPr>
                <w:rFonts w:ascii="Arial" w:hAnsi="Arial" w:cs="Arial"/>
              </w:rPr>
              <w:t>técnicas permiten modificar genes</w:t>
            </w:r>
            <w:r w:rsidR="00E60BA8">
              <w:rPr>
                <w:rFonts w:ascii="Arial" w:hAnsi="Arial" w:cs="Arial"/>
              </w:rPr>
              <w:t xml:space="preserve"> y </w:t>
            </w:r>
            <w:r>
              <w:rPr>
                <w:rFonts w:ascii="Arial" w:hAnsi="Arial" w:cs="Arial"/>
              </w:rPr>
              <w:t>mezclar fragmentos de ADN provenientes de diferentes organismos</w:t>
            </w:r>
            <w:r w:rsidR="00E60BA8">
              <w:rPr>
                <w:rFonts w:ascii="Arial" w:hAnsi="Arial" w:cs="Arial"/>
              </w:rPr>
              <w:t>,</w:t>
            </w:r>
            <w:r>
              <w:rPr>
                <w:rFonts w:ascii="Arial" w:hAnsi="Arial" w:cs="Arial"/>
              </w:rPr>
              <w:t xml:space="preserve"> e insertar estas moléculas modificadas en nuevas células</w:t>
            </w:r>
            <w:ins w:id="31" w:author="Miguel" w:date="2015-07-31T17:16:00Z">
              <w:r w:rsidR="00AE6499">
                <w:rPr>
                  <w:rFonts w:ascii="Arial" w:hAnsi="Arial" w:cs="Arial"/>
                </w:rPr>
                <w:t>,</w:t>
              </w:r>
            </w:ins>
            <w:r>
              <w:rPr>
                <w:rFonts w:ascii="Arial" w:hAnsi="Arial" w:cs="Arial"/>
              </w:rPr>
              <w:t xml:space="preserve"> donde son expresadas.  </w:t>
            </w:r>
            <w:r w:rsidR="00E60BA8">
              <w:rPr>
                <w:rFonts w:ascii="Arial" w:hAnsi="Arial" w:cs="Arial"/>
              </w:rPr>
              <w:t>E</w:t>
            </w:r>
            <w:r>
              <w:rPr>
                <w:rFonts w:ascii="Arial" w:hAnsi="Arial" w:cs="Arial"/>
              </w:rPr>
              <w:t xml:space="preserve">sto </w:t>
            </w:r>
            <w:ins w:id="32" w:author="Miguel" w:date="2015-07-31T17:16:00Z">
              <w:r w:rsidR="00AE6499">
                <w:rPr>
                  <w:rFonts w:ascii="Arial" w:hAnsi="Arial" w:cs="Arial"/>
                </w:rPr>
                <w:t xml:space="preserve">es de gran </w:t>
              </w:r>
              <w:proofErr w:type="spellStart"/>
              <w:r w:rsidR="00AE6499">
                <w:rPr>
                  <w:rFonts w:ascii="Arial" w:hAnsi="Arial" w:cs="Arial"/>
                </w:rPr>
                <w:t>impotancia</w:t>
              </w:r>
            </w:ins>
            <w:proofErr w:type="spellEnd"/>
            <w:del w:id="33" w:author="Miguel" w:date="2015-07-31T17:16:00Z">
              <w:r w:rsidDel="00AE6499">
                <w:rPr>
                  <w:rFonts w:ascii="Arial" w:hAnsi="Arial" w:cs="Arial"/>
                </w:rPr>
                <w:delText>reviste importancia</w:delText>
              </w:r>
            </w:del>
            <w:r>
              <w:rPr>
                <w:rFonts w:ascii="Arial" w:hAnsi="Arial" w:cs="Arial"/>
              </w:rPr>
              <w:t xml:space="preserve"> en el mundo actual, </w:t>
            </w:r>
            <w:r w:rsidR="00E60BA8">
              <w:rPr>
                <w:rFonts w:ascii="Arial" w:hAnsi="Arial" w:cs="Arial"/>
              </w:rPr>
              <w:t xml:space="preserve">ya que hace </w:t>
            </w:r>
            <w:r w:rsidR="00BD3AC7">
              <w:rPr>
                <w:rFonts w:ascii="Arial" w:hAnsi="Arial" w:cs="Arial"/>
              </w:rPr>
              <w:t>posible</w:t>
            </w:r>
            <w:ins w:id="34" w:author="Miguel" w:date="2015-07-31T17:16:00Z">
              <w:r w:rsidR="00AE6499">
                <w:rPr>
                  <w:rFonts w:ascii="Arial" w:hAnsi="Arial" w:cs="Arial"/>
                </w:rPr>
                <w:t>,</w:t>
              </w:r>
            </w:ins>
            <w:r w:rsidR="00BD3AC7">
              <w:rPr>
                <w:rFonts w:ascii="Arial" w:hAnsi="Arial" w:cs="Arial"/>
              </w:rPr>
              <w:t xml:space="preserve"> entre otras cosas</w:t>
            </w:r>
            <w:ins w:id="35" w:author="Miguel" w:date="2015-07-31T17:17:00Z">
              <w:r w:rsidR="00AE6499">
                <w:rPr>
                  <w:rFonts w:ascii="Arial" w:hAnsi="Arial" w:cs="Arial"/>
                </w:rPr>
                <w:t>,</w:t>
              </w:r>
            </w:ins>
            <w:del w:id="36" w:author="Miguel" w:date="2015-07-31T17:17:00Z">
              <w:r w:rsidR="00BD3AC7" w:rsidDel="00AE6499">
                <w:rPr>
                  <w:rFonts w:ascii="Arial" w:hAnsi="Arial" w:cs="Arial"/>
                </w:rPr>
                <w:delText>:</w:delText>
              </w:r>
            </w:del>
            <w:r w:rsidR="00BD3AC7">
              <w:rPr>
                <w:rFonts w:ascii="Arial" w:hAnsi="Arial" w:cs="Arial"/>
              </w:rPr>
              <w:t xml:space="preserve"> </w:t>
            </w:r>
            <w:r>
              <w:rPr>
                <w:rFonts w:ascii="Arial" w:hAnsi="Arial" w:cs="Arial"/>
              </w:rPr>
              <w:t>conocer con mayor profundidad la estructura y la función de los genes</w:t>
            </w:r>
            <w:r w:rsidR="00BD3AC7">
              <w:rPr>
                <w:rFonts w:ascii="Arial" w:hAnsi="Arial" w:cs="Arial"/>
              </w:rPr>
              <w:t>,</w:t>
            </w:r>
            <w:del w:id="37" w:author="Miguel" w:date="2015-07-31T17:17:00Z">
              <w:r w:rsidR="00BD3AC7" w:rsidDel="00AE6499">
                <w:rPr>
                  <w:rFonts w:ascii="Arial" w:hAnsi="Arial" w:cs="Arial"/>
                </w:rPr>
                <w:delText xml:space="preserve"> </w:delText>
              </w:r>
              <w:r w:rsidR="005B19EA" w:rsidDel="00AE6499">
                <w:rPr>
                  <w:rFonts w:ascii="Arial" w:hAnsi="Arial" w:cs="Arial"/>
                </w:rPr>
                <w:delText>la</w:delText>
              </w:r>
            </w:del>
            <w:r w:rsidR="005B19EA">
              <w:rPr>
                <w:rFonts w:ascii="Arial" w:hAnsi="Arial" w:cs="Arial"/>
              </w:rPr>
              <w:t xml:space="preserve"> compren</w:t>
            </w:r>
            <w:ins w:id="38" w:author="Miguel" w:date="2015-07-31T17:17:00Z">
              <w:r w:rsidR="00AE6499">
                <w:rPr>
                  <w:rFonts w:ascii="Arial" w:hAnsi="Arial" w:cs="Arial"/>
                </w:rPr>
                <w:t>der</w:t>
              </w:r>
            </w:ins>
            <w:del w:id="39" w:author="Miguel" w:date="2015-07-31T17:17:00Z">
              <w:r w:rsidR="005B19EA" w:rsidDel="00AE6499">
                <w:rPr>
                  <w:rFonts w:ascii="Arial" w:hAnsi="Arial" w:cs="Arial"/>
                </w:rPr>
                <w:delText>sión</w:delText>
              </w:r>
            </w:del>
            <w:r w:rsidR="005B19EA">
              <w:rPr>
                <w:rFonts w:ascii="Arial" w:hAnsi="Arial" w:cs="Arial"/>
              </w:rPr>
              <w:t xml:space="preserve"> </w:t>
            </w:r>
            <w:del w:id="40" w:author="Miguel" w:date="2015-07-31T17:17:00Z">
              <w:r w:rsidR="005B19EA" w:rsidDel="00AE6499">
                <w:rPr>
                  <w:rFonts w:ascii="Arial" w:hAnsi="Arial" w:cs="Arial"/>
                </w:rPr>
                <w:delText xml:space="preserve">de </w:delText>
              </w:r>
            </w:del>
            <w:r w:rsidR="005B19EA">
              <w:rPr>
                <w:rFonts w:ascii="Arial" w:hAnsi="Arial" w:cs="Arial"/>
              </w:rPr>
              <w:t>la genética humana</w:t>
            </w:r>
            <w:r w:rsidR="00BD3AC7">
              <w:rPr>
                <w:rFonts w:ascii="Arial" w:hAnsi="Arial" w:cs="Arial"/>
              </w:rPr>
              <w:t xml:space="preserve">, </w:t>
            </w:r>
            <w:del w:id="41" w:author="Miguel" w:date="2015-07-31T17:17:00Z">
              <w:r w:rsidR="00BD3AC7" w:rsidDel="00AE6499">
                <w:rPr>
                  <w:rFonts w:ascii="Arial" w:hAnsi="Arial" w:cs="Arial"/>
                </w:rPr>
                <w:delText xml:space="preserve">el </w:delText>
              </w:r>
            </w:del>
            <w:ins w:id="42" w:author="Miguel" w:date="2015-07-31T17:17:00Z">
              <w:r w:rsidR="00AE6499">
                <w:rPr>
                  <w:rFonts w:ascii="Arial" w:hAnsi="Arial" w:cs="Arial"/>
                </w:rPr>
                <w:t xml:space="preserve"> </w:t>
              </w:r>
            </w:ins>
            <w:r w:rsidR="005B19EA">
              <w:rPr>
                <w:rFonts w:ascii="Arial" w:hAnsi="Arial" w:cs="Arial"/>
              </w:rPr>
              <w:t>diagn</w:t>
            </w:r>
            <w:ins w:id="43" w:author="Miguel" w:date="2015-07-31T17:17:00Z">
              <w:r w:rsidR="00AE6499">
                <w:rPr>
                  <w:rFonts w:ascii="Arial" w:hAnsi="Arial" w:cs="Arial"/>
                </w:rPr>
                <w:t>o</w:t>
              </w:r>
            </w:ins>
            <w:del w:id="44" w:author="Miguel" w:date="2015-07-31T17:17:00Z">
              <w:r w:rsidR="005B19EA" w:rsidDel="00AE6499">
                <w:rPr>
                  <w:rFonts w:ascii="Arial" w:hAnsi="Arial" w:cs="Arial"/>
                </w:rPr>
                <w:delText>ó</w:delText>
              </w:r>
            </w:del>
            <w:r w:rsidR="005B19EA">
              <w:rPr>
                <w:rFonts w:ascii="Arial" w:hAnsi="Arial" w:cs="Arial"/>
              </w:rPr>
              <w:t>stic</w:t>
            </w:r>
            <w:ins w:id="45" w:author="Miguel" w:date="2015-07-31T17:17:00Z">
              <w:r w:rsidR="00AE6499">
                <w:rPr>
                  <w:rFonts w:ascii="Arial" w:hAnsi="Arial" w:cs="Arial"/>
                </w:rPr>
                <w:t>ar</w:t>
              </w:r>
            </w:ins>
            <w:del w:id="46" w:author="Miguel" w:date="2015-07-31T17:17:00Z">
              <w:r w:rsidR="005B19EA" w:rsidDel="00AE6499">
                <w:rPr>
                  <w:rFonts w:ascii="Arial" w:hAnsi="Arial" w:cs="Arial"/>
                </w:rPr>
                <w:delText>o</w:delText>
              </w:r>
            </w:del>
            <w:r w:rsidR="005B19EA">
              <w:rPr>
                <w:rFonts w:ascii="Arial" w:hAnsi="Arial" w:cs="Arial"/>
              </w:rPr>
              <w:t xml:space="preserve"> de</w:t>
            </w:r>
            <w:ins w:id="47" w:author="Miguel" w:date="2015-07-31T17:17:00Z">
              <w:r w:rsidR="00AE6499">
                <w:rPr>
                  <w:rFonts w:ascii="Arial" w:hAnsi="Arial" w:cs="Arial"/>
                </w:rPr>
                <w:t xml:space="preserve"> </w:t>
              </w:r>
            </w:ins>
            <w:del w:id="48" w:author="Miguel" w:date="2015-07-31T17:17:00Z">
              <w:r w:rsidR="005B19EA" w:rsidDel="00AE6499">
                <w:rPr>
                  <w:rFonts w:ascii="Arial" w:hAnsi="Arial" w:cs="Arial"/>
                </w:rPr>
                <w:delText xml:space="preserve"> muchas </w:delText>
              </w:r>
            </w:del>
            <w:r w:rsidR="005B19EA">
              <w:rPr>
                <w:rFonts w:ascii="Arial" w:hAnsi="Arial" w:cs="Arial"/>
              </w:rPr>
              <w:t>enfermedades genéticas</w:t>
            </w:r>
            <w:r w:rsidR="00BD3AC7">
              <w:rPr>
                <w:rFonts w:ascii="Arial" w:hAnsi="Arial" w:cs="Arial"/>
              </w:rPr>
              <w:t>,</w:t>
            </w:r>
            <w:r w:rsidR="005B19EA">
              <w:rPr>
                <w:rFonts w:ascii="Arial" w:hAnsi="Arial" w:cs="Arial"/>
              </w:rPr>
              <w:t xml:space="preserve"> y</w:t>
            </w:r>
            <w:r w:rsidR="00BD3AC7">
              <w:rPr>
                <w:rFonts w:ascii="Arial" w:hAnsi="Arial" w:cs="Arial"/>
              </w:rPr>
              <w:t xml:space="preserve"> abre </w:t>
            </w:r>
            <w:r w:rsidR="005B19EA">
              <w:rPr>
                <w:rFonts w:ascii="Arial" w:hAnsi="Arial" w:cs="Arial"/>
              </w:rPr>
              <w:t>puertas a posibles tratamientos exitosos.</w:t>
            </w:r>
          </w:p>
        </w:tc>
      </w:tr>
    </w:tbl>
    <w:p w:rsidR="00891A2B" w:rsidRDefault="003307B5" w:rsidP="00E914FB">
      <w:pPr>
        <w:rPr>
          <w:rFonts w:ascii="Arial" w:hAnsi="Arial" w:cs="Arial"/>
        </w:rPr>
      </w:pPr>
      <w:commentRangeStart w:id="49"/>
      <w:r>
        <w:rPr>
          <w:rFonts w:ascii="Arial" w:hAnsi="Arial" w:cs="Arial"/>
        </w:rPr>
        <w:t xml:space="preserve">Reconoce la relación entre la genética y la biología molecular, y repasa conocimientos asociados a este tema, en el artículo de la Revista Médica de la Universidad Veracruzana </w:t>
      </w:r>
      <w:hyperlink r:id="rId10" w:history="1">
        <w:r w:rsidRPr="003307B5">
          <w:rPr>
            <w:rStyle w:val="Hipervnculo"/>
            <w:rFonts w:ascii="Arial" w:hAnsi="Arial" w:cs="Arial"/>
          </w:rPr>
          <w:t>[VER]</w:t>
        </w:r>
      </w:hyperlink>
      <w:r>
        <w:rPr>
          <w:rFonts w:ascii="Arial" w:hAnsi="Arial" w:cs="Arial"/>
        </w:rPr>
        <w:t>.</w:t>
      </w:r>
      <w:r>
        <w:t xml:space="preserve"> </w:t>
      </w:r>
      <w:commentRangeEnd w:id="49"/>
      <w:r w:rsidR="00AE6499">
        <w:rPr>
          <w:rStyle w:val="Refdecomentario"/>
          <w:rFonts w:ascii="Calibri" w:eastAsia="Calibri" w:hAnsi="Calibri"/>
          <w:lang w:val="es-MX"/>
        </w:rPr>
        <w:commentReference w:id="49"/>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C32DA" w:rsidRPr="00330107" w:rsidTr="00CC32DA">
        <w:tc>
          <w:tcPr>
            <w:tcW w:w="8828" w:type="dxa"/>
            <w:gridSpan w:val="2"/>
            <w:shd w:val="clear" w:color="auto" w:fill="000000"/>
          </w:tcPr>
          <w:p w:rsidR="00CC32DA" w:rsidRPr="00330107" w:rsidRDefault="00CC32DA"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C32DA" w:rsidRPr="00330107" w:rsidTr="00CC32DA">
        <w:tc>
          <w:tcPr>
            <w:tcW w:w="2481" w:type="dxa"/>
            <w:shd w:val="clear" w:color="auto" w:fill="auto"/>
          </w:tcPr>
          <w:p w:rsidR="00CC32DA" w:rsidRPr="00330107" w:rsidRDefault="00CC32DA" w:rsidP="00CC32DA">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CC32DA" w:rsidRPr="00330107" w:rsidRDefault="00CC32DA"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w:t>
            </w:r>
          </w:p>
        </w:tc>
      </w:tr>
      <w:tr w:rsidR="00CC32DA" w:rsidRPr="00330107" w:rsidTr="00CC32DA">
        <w:tc>
          <w:tcPr>
            <w:tcW w:w="2481" w:type="dxa"/>
            <w:shd w:val="clear" w:color="auto" w:fill="auto"/>
          </w:tcPr>
          <w:p w:rsidR="00CC32DA" w:rsidRPr="00330107" w:rsidRDefault="00CC32DA" w:rsidP="00CC32DA">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CC32DA" w:rsidRDefault="00D06381" w:rsidP="00CC32DA">
            <w:pPr>
              <w:spacing w:after="0"/>
              <w:rPr>
                <w:rFonts w:ascii="Arial" w:hAnsi="Arial" w:cs="Arial"/>
                <w:color w:val="000000"/>
                <w:lang w:val="es-MX"/>
              </w:rPr>
            </w:pPr>
            <w:r>
              <w:rPr>
                <w:rFonts w:ascii="Arial" w:hAnsi="Arial" w:cs="Arial"/>
                <w:color w:val="000000"/>
                <w:lang w:val="es-MX"/>
              </w:rPr>
              <w:t>A</w:t>
            </w:r>
            <w:r w:rsidR="00CC32DA">
              <w:rPr>
                <w:rFonts w:ascii="Arial" w:hAnsi="Arial" w:cs="Arial"/>
                <w:color w:val="000000"/>
                <w:lang w:val="es-MX"/>
              </w:rPr>
              <w:t xml:space="preserve">ctividad para </w:t>
            </w:r>
            <w:r>
              <w:rPr>
                <w:rFonts w:ascii="Arial" w:hAnsi="Arial" w:cs="Arial"/>
                <w:color w:val="000000"/>
                <w:lang w:val="es-MX"/>
              </w:rPr>
              <w:t>resaltar la definición e importancia de la genética molecular</w:t>
            </w:r>
            <w:r w:rsidR="00CC32DA">
              <w:rPr>
                <w:rFonts w:ascii="Arial" w:hAnsi="Arial" w:cs="Arial"/>
                <w:color w:val="000000"/>
                <w:lang w:val="es-MX"/>
              </w:rPr>
              <w:t xml:space="preserve"> </w:t>
            </w:r>
          </w:p>
          <w:p w:rsidR="00CC32DA" w:rsidRDefault="00D06381" w:rsidP="00CC32DA">
            <w:pPr>
              <w:spacing w:after="0"/>
              <w:rPr>
                <w:rFonts w:ascii="Arial" w:hAnsi="Arial" w:cs="Arial"/>
                <w:color w:val="FF0000"/>
                <w:lang w:val="es-MX"/>
              </w:rPr>
            </w:pPr>
            <w:r>
              <w:rPr>
                <w:rFonts w:ascii="Arial" w:hAnsi="Arial" w:cs="Arial"/>
                <w:color w:val="FF0000"/>
                <w:lang w:val="es-MX"/>
              </w:rPr>
              <w:t>Motor M101 con preguntas como:</w:t>
            </w:r>
          </w:p>
          <w:p w:rsidR="00CC32DA" w:rsidRDefault="00CC32DA" w:rsidP="00CC32DA">
            <w:pPr>
              <w:pStyle w:val="Prrafodelista"/>
              <w:numPr>
                <w:ilvl w:val="0"/>
                <w:numId w:val="1"/>
              </w:numPr>
              <w:spacing w:after="0"/>
              <w:rPr>
                <w:rFonts w:ascii="Arial" w:hAnsi="Arial" w:cs="Arial"/>
                <w:color w:val="FF0000"/>
                <w:lang w:val="es-MX"/>
              </w:rPr>
            </w:pPr>
            <w:r>
              <w:rPr>
                <w:rFonts w:ascii="Arial" w:hAnsi="Arial" w:cs="Arial"/>
                <w:color w:val="FF0000"/>
                <w:lang w:val="es-MX"/>
              </w:rPr>
              <w:t>¿</w:t>
            </w:r>
            <w:r w:rsidR="00D06381">
              <w:rPr>
                <w:rFonts w:ascii="Arial" w:hAnsi="Arial" w:cs="Arial"/>
                <w:color w:val="FF0000"/>
                <w:lang w:val="es-MX"/>
              </w:rPr>
              <w:t>En qué se diferencia la genética molecular de la biología molecular?</w:t>
            </w:r>
          </w:p>
          <w:p w:rsidR="003E382D" w:rsidRDefault="003E382D" w:rsidP="00CC32DA">
            <w:pPr>
              <w:pStyle w:val="Prrafodelista"/>
              <w:numPr>
                <w:ilvl w:val="0"/>
                <w:numId w:val="1"/>
              </w:numPr>
              <w:spacing w:after="0"/>
              <w:rPr>
                <w:rFonts w:ascii="Arial" w:hAnsi="Arial" w:cs="Arial"/>
                <w:color w:val="FF0000"/>
                <w:lang w:val="es-MX"/>
              </w:rPr>
            </w:pPr>
            <w:r>
              <w:rPr>
                <w:rFonts w:ascii="Arial" w:hAnsi="Arial" w:cs="Arial"/>
                <w:color w:val="FF0000"/>
                <w:lang w:val="es-MX"/>
              </w:rPr>
              <w:t>Lista y explica al menos tres avances en genética molecular</w:t>
            </w:r>
          </w:p>
          <w:p w:rsidR="00CC32DA" w:rsidRDefault="00CC32DA" w:rsidP="00CC32DA">
            <w:pPr>
              <w:pStyle w:val="Prrafodelista"/>
              <w:numPr>
                <w:ilvl w:val="0"/>
                <w:numId w:val="1"/>
              </w:numPr>
              <w:spacing w:after="0"/>
              <w:rPr>
                <w:rFonts w:ascii="Arial" w:hAnsi="Arial" w:cs="Arial"/>
                <w:color w:val="FF0000"/>
                <w:lang w:val="es-MX"/>
              </w:rPr>
            </w:pPr>
            <w:r>
              <w:rPr>
                <w:rFonts w:ascii="Arial" w:hAnsi="Arial" w:cs="Arial"/>
                <w:color w:val="FF0000"/>
                <w:lang w:val="es-MX"/>
              </w:rPr>
              <w:t xml:space="preserve">¿Qué </w:t>
            </w:r>
            <w:r w:rsidR="00D06381">
              <w:rPr>
                <w:rFonts w:ascii="Arial" w:hAnsi="Arial" w:cs="Arial"/>
                <w:color w:val="FF0000"/>
                <w:lang w:val="es-MX"/>
              </w:rPr>
              <w:t>relación tienen: la genética, la biología molecular y la genética molecular?</w:t>
            </w:r>
          </w:p>
          <w:p w:rsidR="00CC32DA" w:rsidRPr="003E382D" w:rsidRDefault="007B71CB" w:rsidP="003E382D">
            <w:pPr>
              <w:pStyle w:val="Prrafodelista"/>
              <w:numPr>
                <w:ilvl w:val="0"/>
                <w:numId w:val="1"/>
              </w:numPr>
              <w:spacing w:after="0"/>
              <w:rPr>
                <w:rFonts w:ascii="Arial" w:hAnsi="Arial" w:cs="Arial"/>
                <w:color w:val="FF0000"/>
                <w:lang w:val="es-MX"/>
              </w:rPr>
            </w:pPr>
            <w:r>
              <w:rPr>
                <w:rFonts w:ascii="Arial" w:hAnsi="Arial" w:cs="Arial"/>
                <w:color w:val="FF0000"/>
                <w:lang w:val="es-MX"/>
              </w:rPr>
              <w:t>Describe la importancia de la genética molecular en el mundo actual</w:t>
            </w:r>
          </w:p>
        </w:tc>
      </w:tr>
      <w:tr w:rsidR="00CC32DA" w:rsidRPr="00330107" w:rsidTr="00CC32DA">
        <w:tc>
          <w:tcPr>
            <w:tcW w:w="2481" w:type="dxa"/>
            <w:shd w:val="clear" w:color="auto" w:fill="auto"/>
          </w:tcPr>
          <w:p w:rsidR="00CC32DA" w:rsidRPr="00330107" w:rsidRDefault="00CC32DA"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CC32DA" w:rsidRPr="00330107" w:rsidRDefault="00CC32DA" w:rsidP="00562A4B">
            <w:pPr>
              <w:spacing w:after="0"/>
              <w:rPr>
                <w:rFonts w:ascii="Arial" w:hAnsi="Arial" w:cs="Arial"/>
                <w:color w:val="000000"/>
                <w:lang w:val="es-MX"/>
              </w:rPr>
            </w:pPr>
            <w:r w:rsidRPr="00881B06">
              <w:rPr>
                <w:rFonts w:ascii="Arial" w:hAnsi="Arial" w:cs="Arial"/>
              </w:rPr>
              <w:t xml:space="preserve">Actividad que </w:t>
            </w:r>
            <w:r w:rsidR="00562A4B">
              <w:rPr>
                <w:rFonts w:ascii="Arial" w:hAnsi="Arial" w:cs="Arial"/>
              </w:rPr>
              <w:t xml:space="preserve">retoma </w:t>
            </w:r>
            <w:r>
              <w:rPr>
                <w:rFonts w:ascii="Arial" w:hAnsi="Arial" w:cs="Arial"/>
              </w:rPr>
              <w:t>conocimientos asociados a</w:t>
            </w:r>
            <w:r w:rsidR="00562A4B">
              <w:rPr>
                <w:rFonts w:ascii="Arial" w:hAnsi="Arial" w:cs="Arial"/>
              </w:rPr>
              <w:t xml:space="preserve"> </w:t>
            </w:r>
            <w:r>
              <w:rPr>
                <w:rFonts w:ascii="Arial" w:hAnsi="Arial" w:cs="Arial"/>
              </w:rPr>
              <w:t>l</w:t>
            </w:r>
            <w:r w:rsidR="00562A4B">
              <w:rPr>
                <w:rFonts w:ascii="Arial" w:hAnsi="Arial" w:cs="Arial"/>
              </w:rPr>
              <w:t>a definición e importancia de la genética molecular</w:t>
            </w:r>
          </w:p>
        </w:tc>
      </w:tr>
    </w:tbl>
    <w:p w:rsidR="00CC32DA" w:rsidRPr="00891A2B" w:rsidRDefault="00CC32DA" w:rsidP="00E914FB">
      <w:pPr>
        <w:rPr>
          <w:rFonts w:ascii="Arial" w:hAnsi="Arial" w:cs="Arial"/>
        </w:rPr>
      </w:pPr>
    </w:p>
    <w:p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AE1EDC">
        <w:rPr>
          <w:rFonts w:ascii="Arial" w:hAnsi="Arial" w:cs="Arial"/>
          <w:b/>
        </w:rPr>
        <w:t xml:space="preserve">La definición </w:t>
      </w:r>
      <w:r w:rsidR="00E551AC">
        <w:rPr>
          <w:rFonts w:ascii="Arial" w:hAnsi="Arial" w:cs="Arial"/>
          <w:b/>
        </w:rPr>
        <w:t>moderna</w:t>
      </w:r>
      <w:r w:rsidR="00AE1EDC">
        <w:rPr>
          <w:rFonts w:ascii="Arial" w:hAnsi="Arial" w:cs="Arial"/>
          <w:b/>
        </w:rPr>
        <w:t xml:space="preserve"> de GEN</w:t>
      </w:r>
    </w:p>
    <w:p w:rsidR="00937398" w:rsidRDefault="003C07AF" w:rsidP="00E914FB">
      <w:pPr>
        <w:rPr>
          <w:rFonts w:ascii="Arial" w:hAnsi="Arial" w:cs="Arial"/>
        </w:rPr>
      </w:pPr>
      <w:r>
        <w:rPr>
          <w:rFonts w:ascii="Arial" w:hAnsi="Arial" w:cs="Arial"/>
        </w:rPr>
        <w:t>Dado que l</w:t>
      </w:r>
      <w:r w:rsidR="00937398">
        <w:rPr>
          <w:rFonts w:ascii="Arial" w:hAnsi="Arial" w:cs="Arial"/>
        </w:rPr>
        <w:t>a genética molecular tiene como objetivo el estudio de los genes</w:t>
      </w:r>
      <w:r>
        <w:rPr>
          <w:rFonts w:ascii="Arial" w:hAnsi="Arial" w:cs="Arial"/>
        </w:rPr>
        <w:t xml:space="preserve">; los avances en esta disciplina </w:t>
      </w:r>
      <w:ins w:id="50" w:author="Miguel" w:date="2015-07-31T17:20:00Z">
        <w:r w:rsidR="00AE6499">
          <w:rPr>
            <w:rFonts w:ascii="Arial" w:hAnsi="Arial" w:cs="Arial"/>
          </w:rPr>
          <w:t>permitieron</w:t>
        </w:r>
      </w:ins>
      <w:del w:id="51" w:author="Miguel" w:date="2015-07-31T17:20:00Z">
        <w:r w:rsidDel="00AE6499">
          <w:rPr>
            <w:rFonts w:ascii="Arial" w:hAnsi="Arial" w:cs="Arial"/>
          </w:rPr>
          <w:delText>dieron paso a</w:delText>
        </w:r>
      </w:del>
      <w:r>
        <w:rPr>
          <w:rFonts w:ascii="Arial" w:hAnsi="Arial" w:cs="Arial"/>
        </w:rPr>
        <w:t xml:space="preserve"> ajustar la definición de gen.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937398" w:rsidRPr="00330107" w:rsidTr="007745C3">
        <w:tc>
          <w:tcPr>
            <w:tcW w:w="8828" w:type="dxa"/>
            <w:gridSpan w:val="2"/>
            <w:shd w:val="clear" w:color="auto" w:fill="000000"/>
          </w:tcPr>
          <w:p w:rsidR="00937398" w:rsidRPr="00330107" w:rsidRDefault="00937398" w:rsidP="007745C3">
            <w:pPr>
              <w:spacing w:after="0"/>
              <w:jc w:val="center"/>
              <w:rPr>
                <w:rFonts w:ascii="Arial" w:hAnsi="Arial" w:cs="Arial"/>
                <w:b/>
                <w:color w:val="FFFFFF"/>
                <w:lang w:val="es-MX"/>
              </w:rPr>
            </w:pPr>
            <w:r w:rsidRPr="00330107">
              <w:rPr>
                <w:rFonts w:ascii="Arial" w:hAnsi="Arial" w:cs="Arial"/>
                <w:b/>
                <w:color w:val="FFFFFF"/>
                <w:lang w:val="es-MX"/>
              </w:rPr>
              <w:t>Recuerda</w:t>
            </w:r>
          </w:p>
        </w:tc>
      </w:tr>
      <w:tr w:rsidR="00937398" w:rsidRPr="00330107" w:rsidTr="007745C3">
        <w:tc>
          <w:tcPr>
            <w:tcW w:w="2482" w:type="dxa"/>
            <w:shd w:val="clear" w:color="auto" w:fill="auto"/>
          </w:tcPr>
          <w:p w:rsidR="00937398" w:rsidRPr="00330107" w:rsidRDefault="00937398" w:rsidP="007745C3">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937398" w:rsidRPr="00854318" w:rsidRDefault="00A218B1" w:rsidP="00A218B1">
            <w:pPr>
              <w:rPr>
                <w:rFonts w:ascii="Arial" w:hAnsi="Arial" w:cs="Arial"/>
              </w:rPr>
            </w:pPr>
            <w:r>
              <w:rPr>
                <w:rFonts w:ascii="Arial" w:hAnsi="Arial" w:cs="Arial"/>
              </w:rPr>
              <w:t>Tradicionalmente se</w:t>
            </w:r>
            <w:r w:rsidR="003C07AF">
              <w:rPr>
                <w:rFonts w:ascii="Arial" w:hAnsi="Arial" w:cs="Arial"/>
              </w:rPr>
              <w:t xml:space="preserve"> definía un gen como </w:t>
            </w:r>
            <w:r w:rsidR="003C07AF" w:rsidRPr="0049185D">
              <w:rPr>
                <w:rFonts w:ascii="Arial" w:eastAsia="Times New Roman" w:hAnsi="Arial" w:cs="Arial"/>
              </w:rPr>
              <w:t xml:space="preserve">un fragmento de ADN que tiene las instrucciones para hacer una </w:t>
            </w:r>
            <w:r w:rsidR="003C07AF" w:rsidRPr="003C07AF">
              <w:rPr>
                <w:rFonts w:ascii="Arial" w:eastAsia="Times New Roman" w:hAnsi="Arial" w:cs="Arial"/>
                <w:b/>
              </w:rPr>
              <w:t>proteína</w:t>
            </w:r>
            <w:r w:rsidR="003C07AF" w:rsidRPr="0049185D">
              <w:rPr>
                <w:rFonts w:ascii="Arial" w:eastAsia="Times New Roman" w:hAnsi="Arial" w:cs="Arial"/>
              </w:rPr>
              <w:t xml:space="preserve">. </w:t>
            </w:r>
          </w:p>
        </w:tc>
      </w:tr>
    </w:tbl>
    <w:p w:rsidR="007745C3" w:rsidRDefault="007745C3" w:rsidP="00E914FB">
      <w:pPr>
        <w:rPr>
          <w:rFonts w:ascii="Arial" w:hAnsi="Arial" w:cs="Arial"/>
        </w:rPr>
      </w:pPr>
    </w:p>
    <w:p w:rsidR="00E551AC" w:rsidRDefault="00534713" w:rsidP="00E914FB">
      <w:pPr>
        <w:rPr>
          <w:rFonts w:ascii="Arial" w:hAnsi="Arial" w:cs="Arial"/>
          <w:b/>
        </w:rPr>
      </w:pPr>
      <w:r>
        <w:rPr>
          <w:rFonts w:ascii="Arial" w:hAnsi="Arial" w:cs="Arial"/>
        </w:rPr>
        <w:lastRenderedPageBreak/>
        <w:t>La definición moderna</w:t>
      </w:r>
      <w:del w:id="52" w:author="Miguel" w:date="2015-07-31T17:20:00Z">
        <w:r w:rsidDel="00AE6499">
          <w:rPr>
            <w:rFonts w:ascii="Arial" w:hAnsi="Arial" w:cs="Arial"/>
          </w:rPr>
          <w:delText>,</w:delText>
        </w:r>
      </w:del>
      <w:r>
        <w:rPr>
          <w:rFonts w:ascii="Arial" w:hAnsi="Arial" w:cs="Arial"/>
        </w:rPr>
        <w:t xml:space="preserve"> </w:t>
      </w:r>
      <w:r w:rsidR="00A218B1">
        <w:rPr>
          <w:rFonts w:ascii="Arial" w:hAnsi="Arial" w:cs="Arial"/>
        </w:rPr>
        <w:t>considera</w:t>
      </w:r>
      <w:r>
        <w:rPr>
          <w:rFonts w:ascii="Arial" w:hAnsi="Arial" w:cs="Arial"/>
        </w:rPr>
        <w:t xml:space="preserve"> los genes como </w:t>
      </w:r>
      <w:r w:rsidR="003C07AF" w:rsidRPr="003C07AF">
        <w:rPr>
          <w:rFonts w:ascii="Arial" w:hAnsi="Arial" w:cs="Arial"/>
        </w:rPr>
        <w:t>fragmentos de ADN</w:t>
      </w:r>
      <w:r w:rsidR="003C07AF">
        <w:rPr>
          <w:rFonts w:ascii="Arial" w:hAnsi="Arial" w:cs="Arial"/>
        </w:rPr>
        <w:t xml:space="preserve"> (secuencias de nucleótidos) que contienen información necesaria para producir una molécula con </w:t>
      </w:r>
      <w:r w:rsidR="003C07AF" w:rsidRPr="003C07AF">
        <w:rPr>
          <w:rFonts w:ascii="Arial" w:hAnsi="Arial" w:cs="Arial"/>
          <w:b/>
        </w:rPr>
        <w:t>función</w:t>
      </w:r>
      <w:r w:rsidR="003C07AF">
        <w:rPr>
          <w:rFonts w:ascii="Arial" w:hAnsi="Arial" w:cs="Arial"/>
        </w:rPr>
        <w:t xml:space="preserve"> específica en la célula. Esto </w:t>
      </w:r>
      <w:ins w:id="53" w:author="Miguel" w:date="2015-07-31T17:20:00Z">
        <w:r w:rsidR="00AE6499">
          <w:rPr>
            <w:rFonts w:ascii="Arial" w:hAnsi="Arial" w:cs="Arial"/>
          </w:rPr>
          <w:t>incluye a</w:t>
        </w:r>
      </w:ins>
      <w:del w:id="54" w:author="Miguel" w:date="2015-07-31T17:20:00Z">
        <w:r w:rsidR="003C07AF" w:rsidDel="00AE6499">
          <w:rPr>
            <w:rFonts w:ascii="Arial" w:hAnsi="Arial" w:cs="Arial"/>
          </w:rPr>
          <w:delText>significa que</w:delText>
        </w:r>
      </w:del>
      <w:r w:rsidR="003C07AF">
        <w:rPr>
          <w:rFonts w:ascii="Arial" w:hAnsi="Arial" w:cs="Arial"/>
        </w:rPr>
        <w:t xml:space="preserve"> los genes </w:t>
      </w:r>
      <w:ins w:id="55" w:author="Miguel" w:date="2015-07-31T17:21:00Z">
        <w:r w:rsidR="00AE6499">
          <w:rPr>
            <w:rFonts w:ascii="Arial" w:hAnsi="Arial" w:cs="Arial"/>
          </w:rPr>
          <w:t xml:space="preserve">que </w:t>
        </w:r>
      </w:ins>
      <w:r w:rsidR="003C07AF">
        <w:rPr>
          <w:rFonts w:ascii="Arial" w:hAnsi="Arial" w:cs="Arial"/>
        </w:rPr>
        <w:t xml:space="preserve">producen </w:t>
      </w:r>
      <w:r w:rsidR="00A218B1">
        <w:rPr>
          <w:rFonts w:ascii="Arial" w:hAnsi="Arial" w:cs="Arial"/>
        </w:rPr>
        <w:t>proteínas</w:t>
      </w:r>
      <w:del w:id="56" w:author="Miguel" w:date="2015-07-31T17:21:00Z">
        <w:r w:rsidR="004B1E28" w:rsidDel="00AE6499">
          <w:rPr>
            <w:rFonts w:ascii="Arial" w:hAnsi="Arial" w:cs="Arial"/>
          </w:rPr>
          <w:delText xml:space="preserve"> regularmente</w:delText>
        </w:r>
      </w:del>
      <w:r w:rsidR="00A218B1">
        <w:rPr>
          <w:rFonts w:ascii="Arial" w:hAnsi="Arial" w:cs="Arial"/>
        </w:rPr>
        <w:t>, y además</w:t>
      </w:r>
      <w:r>
        <w:rPr>
          <w:rFonts w:ascii="Arial" w:hAnsi="Arial" w:cs="Arial"/>
        </w:rPr>
        <w:t xml:space="preserve"> los </w:t>
      </w:r>
      <w:ins w:id="57" w:author="Miguel" w:date="2015-07-31T17:21:00Z">
        <w:r w:rsidR="00AE6499">
          <w:rPr>
            <w:rFonts w:ascii="Arial" w:hAnsi="Arial" w:cs="Arial"/>
          </w:rPr>
          <w:t xml:space="preserve">que producen </w:t>
        </w:r>
      </w:ins>
      <w:r w:rsidR="003C07AF">
        <w:rPr>
          <w:rFonts w:ascii="Arial" w:hAnsi="Arial" w:cs="Arial"/>
        </w:rPr>
        <w:t xml:space="preserve">diferentes </w:t>
      </w:r>
      <w:proofErr w:type="spellStart"/>
      <w:r w:rsidR="003C07AF" w:rsidRPr="00A218B1">
        <w:rPr>
          <w:rFonts w:ascii="Arial" w:hAnsi="Arial" w:cs="Arial"/>
          <w:b/>
        </w:rPr>
        <w:t>ARN</w:t>
      </w:r>
      <w:r w:rsidRPr="00534713">
        <w:rPr>
          <w:rFonts w:ascii="Arial" w:hAnsi="Arial" w:cs="Arial"/>
        </w:rPr>
        <w:t>s</w:t>
      </w:r>
      <w:proofErr w:type="spellEnd"/>
      <w:r>
        <w:rPr>
          <w:rFonts w:ascii="Arial" w:hAnsi="Arial" w:cs="Arial"/>
        </w:rPr>
        <w:t xml:space="preserve"> celulares</w:t>
      </w:r>
      <w:r w:rsidR="00A218B1">
        <w:rPr>
          <w:rFonts w:ascii="Arial" w:hAnsi="Arial" w:cs="Arial"/>
        </w:rPr>
        <w:t xml:space="preserve"> (</w:t>
      </w:r>
      <w:proofErr w:type="spellStart"/>
      <w:r w:rsidR="00A218B1">
        <w:rPr>
          <w:rFonts w:ascii="Arial" w:hAnsi="Arial" w:cs="Arial"/>
        </w:rPr>
        <w:t>ARNm</w:t>
      </w:r>
      <w:proofErr w:type="spellEnd"/>
      <w:r w:rsidR="00A218B1">
        <w:rPr>
          <w:rFonts w:ascii="Arial" w:hAnsi="Arial" w:cs="Arial"/>
        </w:rPr>
        <w:t xml:space="preserve">, </w:t>
      </w:r>
      <w:proofErr w:type="spellStart"/>
      <w:r w:rsidR="00A218B1">
        <w:rPr>
          <w:rFonts w:ascii="Arial" w:hAnsi="Arial" w:cs="Arial"/>
        </w:rPr>
        <w:t>ARNr</w:t>
      </w:r>
      <w:proofErr w:type="spellEnd"/>
      <w:r w:rsidR="00A218B1">
        <w:rPr>
          <w:rFonts w:ascii="Arial" w:hAnsi="Arial" w:cs="Arial"/>
        </w:rPr>
        <w:t xml:space="preserve"> y </w:t>
      </w:r>
      <w:proofErr w:type="spellStart"/>
      <w:r w:rsidR="00A218B1">
        <w:rPr>
          <w:rFonts w:ascii="Arial" w:hAnsi="Arial" w:cs="Arial"/>
        </w:rPr>
        <w:t>ARNt</w:t>
      </w:r>
      <w:proofErr w:type="spellEnd"/>
      <w:r w:rsidR="00A218B1">
        <w:rPr>
          <w:rFonts w:ascii="Arial" w:hAnsi="Arial" w:cs="Arial"/>
        </w:rPr>
        <w:t>)</w:t>
      </w:r>
      <w:ins w:id="58" w:author="Miguel" w:date="2015-07-31T17:21:00Z">
        <w:r w:rsidR="00AE6499">
          <w:rPr>
            <w:rFonts w:ascii="Arial" w:hAnsi="Arial" w:cs="Arial"/>
          </w:rPr>
          <w:t>,</w:t>
        </w:r>
      </w:ins>
      <w:r>
        <w:rPr>
          <w:rFonts w:ascii="Arial" w:hAnsi="Arial" w:cs="Arial"/>
        </w:rPr>
        <w:t xml:space="preserve"> que también son moléculas funcionales</w:t>
      </w:r>
      <w:r w:rsidR="00A218B1">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rsidTr="00B053B2">
        <w:tc>
          <w:tcPr>
            <w:tcW w:w="8828" w:type="dxa"/>
            <w:gridSpan w:val="2"/>
            <w:shd w:val="clear" w:color="auto" w:fill="0D0D0D"/>
          </w:tcPr>
          <w:p w:rsidR="00B053B2" w:rsidRPr="00330107" w:rsidRDefault="00B053B2" w:rsidP="00B053B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B053B2" w:rsidRPr="00330107" w:rsidRDefault="00B053B2" w:rsidP="002B55C0">
            <w:pPr>
              <w:spacing w:after="0"/>
              <w:rPr>
                <w:rFonts w:ascii="Arial" w:hAnsi="Arial" w:cs="Arial"/>
                <w:b/>
                <w:color w:val="000000"/>
                <w:lang w:val="es-MX"/>
              </w:rPr>
            </w:pPr>
            <w:commentRangeStart w:id="59"/>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5C0">
              <w:rPr>
                <w:rFonts w:ascii="Arial" w:hAnsi="Arial" w:cs="Arial"/>
                <w:color w:val="000000"/>
                <w:lang w:val="es-MX"/>
              </w:rPr>
              <w:t>2</w:t>
            </w:r>
            <w:r>
              <w:rPr>
                <w:rFonts w:ascii="Arial" w:hAnsi="Arial" w:cs="Arial"/>
                <w:color w:val="000000"/>
                <w:lang w:val="es-MX"/>
              </w:rPr>
              <w:t>_CO_IMG2</w:t>
            </w:r>
            <w:commentRangeEnd w:id="59"/>
            <w:r w:rsidR="00D011DE">
              <w:rPr>
                <w:rStyle w:val="Refdecomentario"/>
                <w:rFonts w:ascii="Calibri" w:eastAsia="Calibri" w:hAnsi="Calibri"/>
                <w:lang w:val="es-MX"/>
              </w:rPr>
              <w:commentReference w:id="59"/>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B053B2" w:rsidRPr="00330107" w:rsidRDefault="00BF10E7" w:rsidP="00B053B2">
            <w:pPr>
              <w:spacing w:after="0"/>
              <w:rPr>
                <w:rFonts w:ascii="Arial" w:hAnsi="Arial" w:cs="Arial"/>
                <w:color w:val="000000"/>
                <w:lang w:val="es-MX"/>
              </w:rPr>
            </w:pPr>
            <w:r>
              <w:rPr>
                <w:rFonts w:ascii="Arial" w:hAnsi="Arial" w:cs="Arial"/>
                <w:color w:val="000000"/>
                <w:lang w:val="es-MX"/>
              </w:rPr>
              <w:t>Gen</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BF10E7" w:rsidRDefault="0010347E" w:rsidP="00B053B2">
            <w:pPr>
              <w:spacing w:after="0"/>
              <w:rPr>
                <w:rFonts w:ascii="Arial" w:hAnsi="Arial" w:cs="Arial"/>
                <w:color w:val="000000"/>
                <w:lang w:val="es-MX"/>
              </w:rPr>
            </w:pPr>
            <w:hyperlink r:id="rId11" w:anchor="/media/File:Gene.png" w:history="1">
              <w:r w:rsidR="00BF10E7" w:rsidRPr="00566EC9">
                <w:rPr>
                  <w:rStyle w:val="Hipervnculo"/>
                  <w:rFonts w:ascii="Arial" w:hAnsi="Arial" w:cs="Arial"/>
                  <w:lang w:val="es-MX"/>
                </w:rPr>
                <w:t>https://en.wikipedia.org/wiki/Intron#/media/File:Gene.png</w:t>
              </w:r>
            </w:hyperlink>
          </w:p>
          <w:p w:rsidR="00B053B2" w:rsidRPr="00330107" w:rsidRDefault="00BF10E7" w:rsidP="00BF10E7">
            <w:pPr>
              <w:spacing w:after="0"/>
              <w:rPr>
                <w:rFonts w:ascii="Arial" w:hAnsi="Arial" w:cs="Arial"/>
                <w:color w:val="000000"/>
                <w:lang w:val="es-MX"/>
              </w:rPr>
            </w:pPr>
            <w:r>
              <w:rPr>
                <w:rFonts w:ascii="Arial" w:hAnsi="Arial" w:cs="Arial"/>
                <w:color w:val="000000"/>
                <w:lang w:val="es-MX"/>
              </w:rPr>
              <w:t>Modificar en la imagen el término Gene por Gen; además, eliminar los corchetes y textos denominados: Exon, Intron, Exon.</w:t>
            </w:r>
            <w:r w:rsidRPr="00BF10E7">
              <w:rPr>
                <w:rFonts w:ascii="Arial" w:hAnsi="Arial" w:cs="Arial"/>
                <w:color w:val="000000"/>
                <w:lang w:val="es-MX"/>
              </w:rPr>
              <w:t xml:space="preserve"> </w:t>
            </w:r>
            <w:r>
              <w:rPr>
                <w:rFonts w:ascii="Arial" w:hAnsi="Arial" w:cs="Arial"/>
                <w:color w:val="000000"/>
                <w:lang w:val="es-MX"/>
              </w:rPr>
              <w:t xml:space="preserve"> </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B053B2" w:rsidRPr="00330107" w:rsidRDefault="00BF10E7" w:rsidP="00282A81">
            <w:pPr>
              <w:spacing w:after="0"/>
              <w:rPr>
                <w:rFonts w:ascii="Arial" w:hAnsi="Arial" w:cs="Arial"/>
                <w:color w:val="000000"/>
                <w:lang w:val="es-MX"/>
              </w:rPr>
            </w:pPr>
            <w:r w:rsidRPr="00E16059">
              <w:rPr>
                <w:rFonts w:ascii="Arial" w:hAnsi="Arial" w:cs="Arial"/>
                <w:color w:val="000000"/>
              </w:rPr>
              <w:t xml:space="preserve">Desde que </w:t>
            </w:r>
            <w:r>
              <w:rPr>
                <w:rFonts w:ascii="Arial" w:hAnsi="Arial" w:cs="Arial"/>
                <w:color w:val="000000"/>
              </w:rPr>
              <w:t xml:space="preserve">Gergor Mendel propuso </w:t>
            </w:r>
            <w:r w:rsidR="00282A81">
              <w:rPr>
                <w:rFonts w:ascii="Arial" w:hAnsi="Arial" w:cs="Arial"/>
                <w:color w:val="000000"/>
              </w:rPr>
              <w:t xml:space="preserve">que en las células existían </w:t>
            </w:r>
            <w:r>
              <w:rPr>
                <w:rFonts w:ascii="Arial" w:hAnsi="Arial" w:cs="Arial"/>
                <w:color w:val="000000"/>
              </w:rPr>
              <w:t xml:space="preserve">unidades discretas encargadas de generar las características de los seres vivos, se han </w:t>
            </w:r>
            <w:r w:rsidR="00282A81">
              <w:rPr>
                <w:rFonts w:ascii="Arial" w:hAnsi="Arial" w:cs="Arial"/>
                <w:color w:val="000000"/>
              </w:rPr>
              <w:t>hecho</w:t>
            </w:r>
            <w:r>
              <w:rPr>
                <w:rFonts w:ascii="Arial" w:hAnsi="Arial" w:cs="Arial"/>
                <w:color w:val="000000"/>
              </w:rPr>
              <w:t xml:space="preserve"> varias modificaciones al concepto de gen. El genetista George Beadle en 1945 fue el primero en plantear la propuesta </w:t>
            </w:r>
            <w:commentRangeStart w:id="60"/>
            <w:r>
              <w:rPr>
                <w:rFonts w:ascii="Arial" w:hAnsi="Arial" w:cs="Arial"/>
                <w:color w:val="000000"/>
              </w:rPr>
              <w:t xml:space="preserve">un gen – una proteína </w:t>
            </w:r>
            <w:commentRangeEnd w:id="60"/>
            <w:r w:rsidR="00D011DE">
              <w:rPr>
                <w:rStyle w:val="Refdecomentario"/>
                <w:rFonts w:ascii="Calibri" w:eastAsia="Calibri" w:hAnsi="Calibri"/>
                <w:lang w:val="es-MX"/>
              </w:rPr>
              <w:commentReference w:id="60"/>
            </w:r>
            <w:r>
              <w:rPr>
                <w:rFonts w:ascii="Arial" w:hAnsi="Arial" w:cs="Arial"/>
                <w:color w:val="000000"/>
              </w:rPr>
              <w:t>que se mantuvo desde entonces; sin embargo, las técnicas que surgieron hacia los setentas y ochentas, llevaron al concepto moderno de gen, que lo reconoce como una unidad funcional que genera</w:t>
            </w:r>
            <w:ins w:id="61" w:author="Miguel" w:date="2015-07-31T17:22:00Z">
              <w:r w:rsidR="00D011DE">
                <w:rPr>
                  <w:rFonts w:ascii="Arial" w:hAnsi="Arial" w:cs="Arial"/>
                  <w:color w:val="000000"/>
                </w:rPr>
                <w:t>,</w:t>
              </w:r>
            </w:ins>
            <w:r>
              <w:rPr>
                <w:rFonts w:ascii="Arial" w:hAnsi="Arial" w:cs="Arial"/>
                <w:color w:val="000000"/>
              </w:rPr>
              <w:t xml:space="preserve"> además de proteínas, ARNs.</w:t>
            </w:r>
          </w:p>
        </w:tc>
      </w:tr>
    </w:tbl>
    <w:p w:rsidR="00024742" w:rsidRDefault="00024742"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F3D4C" w:rsidRPr="00330107" w:rsidTr="00CC32DA">
        <w:tc>
          <w:tcPr>
            <w:tcW w:w="8828" w:type="dxa"/>
            <w:gridSpan w:val="2"/>
            <w:shd w:val="clear" w:color="auto" w:fill="000000"/>
          </w:tcPr>
          <w:p w:rsidR="006F3D4C" w:rsidRPr="00330107" w:rsidRDefault="006F3D4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F3D4C" w:rsidRPr="00330107" w:rsidTr="00CC32DA">
        <w:tc>
          <w:tcPr>
            <w:tcW w:w="2481" w:type="dxa"/>
            <w:shd w:val="clear" w:color="auto" w:fill="auto"/>
          </w:tcPr>
          <w:p w:rsidR="006F3D4C" w:rsidRPr="00330107" w:rsidRDefault="006F3D4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6F3D4C" w:rsidRPr="00330107" w:rsidRDefault="006F3D4C"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2</w:t>
            </w:r>
            <w:r>
              <w:rPr>
                <w:rFonts w:ascii="Arial" w:hAnsi="Arial" w:cs="Arial"/>
                <w:color w:val="000000"/>
                <w:lang w:val="es-MX"/>
              </w:rPr>
              <w:t>0</w:t>
            </w:r>
          </w:p>
        </w:tc>
      </w:tr>
      <w:tr w:rsidR="006F3D4C" w:rsidRPr="00330107" w:rsidTr="00CC32DA">
        <w:tc>
          <w:tcPr>
            <w:tcW w:w="2481" w:type="dxa"/>
            <w:shd w:val="clear" w:color="auto" w:fill="auto"/>
          </w:tcPr>
          <w:p w:rsidR="006F3D4C" w:rsidRPr="00330107" w:rsidRDefault="006F3D4C" w:rsidP="00CC32DA">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6F3D4C" w:rsidRDefault="00B134C2" w:rsidP="00CC32DA">
            <w:pPr>
              <w:spacing w:after="0"/>
              <w:rPr>
                <w:rFonts w:ascii="Arial" w:hAnsi="Arial" w:cs="Arial"/>
                <w:color w:val="000000"/>
                <w:lang w:val="es-MX"/>
              </w:rPr>
            </w:pPr>
            <w:r>
              <w:rPr>
                <w:rFonts w:ascii="Arial" w:hAnsi="Arial" w:cs="Arial"/>
                <w:color w:val="000000"/>
                <w:lang w:val="es-MX"/>
              </w:rPr>
              <w:t>A</w:t>
            </w:r>
            <w:r w:rsidR="006F3D4C">
              <w:rPr>
                <w:rFonts w:ascii="Arial" w:hAnsi="Arial" w:cs="Arial"/>
                <w:color w:val="000000"/>
                <w:lang w:val="es-MX"/>
              </w:rPr>
              <w:t>ctividad para practicar l</w:t>
            </w:r>
            <w:r>
              <w:rPr>
                <w:rFonts w:ascii="Arial" w:hAnsi="Arial" w:cs="Arial"/>
                <w:color w:val="000000"/>
                <w:lang w:val="es-MX"/>
              </w:rPr>
              <w:t>as diferentes definiciones de gen</w:t>
            </w:r>
            <w:r w:rsidR="006F3D4C">
              <w:rPr>
                <w:rFonts w:ascii="Arial" w:hAnsi="Arial" w:cs="Arial"/>
                <w:color w:val="000000"/>
                <w:lang w:val="es-MX"/>
              </w:rPr>
              <w:t xml:space="preserve"> </w:t>
            </w:r>
          </w:p>
          <w:p w:rsidR="006F3D4C" w:rsidRDefault="00B134C2" w:rsidP="00CC32DA">
            <w:pPr>
              <w:spacing w:after="0"/>
              <w:rPr>
                <w:rFonts w:ascii="Arial" w:hAnsi="Arial" w:cs="Arial"/>
                <w:color w:val="FF0000"/>
                <w:lang w:val="es-MX"/>
              </w:rPr>
            </w:pPr>
            <w:r>
              <w:rPr>
                <w:rFonts w:ascii="Arial" w:hAnsi="Arial" w:cs="Arial"/>
                <w:color w:val="FF0000"/>
                <w:lang w:val="es-MX"/>
              </w:rPr>
              <w:t xml:space="preserve">Motor </w:t>
            </w:r>
            <w:r w:rsidR="006F3D4C">
              <w:rPr>
                <w:rFonts w:ascii="Arial" w:hAnsi="Arial" w:cs="Arial"/>
                <w:color w:val="FF0000"/>
                <w:lang w:val="es-MX"/>
              </w:rPr>
              <w:t>M1</w:t>
            </w:r>
            <w:r>
              <w:rPr>
                <w:rFonts w:ascii="Arial" w:hAnsi="Arial" w:cs="Arial"/>
                <w:color w:val="FF0000"/>
                <w:lang w:val="es-MX"/>
              </w:rPr>
              <w:t xml:space="preserve">2A </w:t>
            </w:r>
            <w:r w:rsidR="00CE7F2D">
              <w:rPr>
                <w:rFonts w:ascii="Arial" w:hAnsi="Arial" w:cs="Arial"/>
                <w:color w:val="FF0000"/>
                <w:lang w:val="es-MX"/>
              </w:rPr>
              <w:t>así</w:t>
            </w:r>
            <w:r w:rsidR="006F3D4C">
              <w:rPr>
                <w:rFonts w:ascii="Arial" w:hAnsi="Arial" w:cs="Arial"/>
                <w:color w:val="FF0000"/>
                <w:lang w:val="es-MX"/>
              </w:rPr>
              <w:t>:</w:t>
            </w:r>
          </w:p>
          <w:p w:rsidR="006F3D4C" w:rsidRDefault="00CE7F2D" w:rsidP="00CE7F2D">
            <w:pPr>
              <w:spacing w:after="0"/>
              <w:rPr>
                <w:rFonts w:ascii="Arial" w:hAnsi="Arial" w:cs="Arial"/>
                <w:color w:val="FF0000"/>
                <w:lang w:val="es-MX"/>
              </w:rPr>
            </w:pPr>
            <w:r w:rsidRPr="00CE7F2D">
              <w:rPr>
                <w:rFonts w:ascii="Arial" w:hAnsi="Arial" w:cs="Arial"/>
                <w:color w:val="FF0000"/>
                <w:lang w:val="es-MX"/>
              </w:rPr>
              <w:t>Ordena las diferentes definiciones de gen, de la más antigua a la más reciente.</w:t>
            </w:r>
          </w:p>
          <w:p w:rsidR="00CE7F2D" w:rsidRDefault="005D6698" w:rsidP="00CE7F2D">
            <w:pPr>
              <w:spacing w:after="0"/>
              <w:rPr>
                <w:rFonts w:ascii="Arial" w:hAnsi="Arial" w:cs="Arial"/>
                <w:color w:val="FF0000"/>
                <w:lang w:val="es-MX"/>
              </w:rPr>
            </w:pPr>
            <w:r>
              <w:rPr>
                <w:rFonts w:ascii="Arial" w:hAnsi="Arial" w:cs="Arial"/>
                <w:color w:val="FF0000"/>
                <w:lang w:val="es-MX"/>
              </w:rPr>
              <w:t>Definiciones:</w:t>
            </w:r>
          </w:p>
          <w:p w:rsidR="005D6698" w:rsidRPr="005D6698" w:rsidRDefault="005D6698" w:rsidP="005D6698">
            <w:pPr>
              <w:pStyle w:val="Prrafodelista"/>
              <w:numPr>
                <w:ilvl w:val="0"/>
                <w:numId w:val="25"/>
              </w:numPr>
              <w:spacing w:after="0"/>
              <w:rPr>
                <w:rFonts w:ascii="Arial" w:hAnsi="Arial" w:cs="Arial"/>
                <w:color w:val="FF0000"/>
                <w:lang w:val="es-MX"/>
              </w:rPr>
            </w:pPr>
            <w:r>
              <w:rPr>
                <w:rFonts w:ascii="Arial" w:hAnsi="Arial" w:cs="Arial"/>
                <w:color w:val="FF0000"/>
                <w:lang w:val="es-MX"/>
              </w:rPr>
              <w:t>Un</w:t>
            </w:r>
            <w:r w:rsidRPr="005D6698">
              <w:rPr>
                <w:rFonts w:ascii="Arial" w:hAnsi="Arial" w:cs="Arial"/>
                <w:color w:val="FF0000"/>
                <w:lang w:val="es-MX"/>
              </w:rPr>
              <w:t>idades discretas que contienen las características de los seres vivos.</w:t>
            </w:r>
          </w:p>
          <w:p w:rsidR="005D6698" w:rsidRPr="005D6698" w:rsidRDefault="00AE23F4" w:rsidP="005D6698">
            <w:pPr>
              <w:pStyle w:val="Prrafodelista"/>
              <w:numPr>
                <w:ilvl w:val="0"/>
                <w:numId w:val="25"/>
              </w:numPr>
              <w:spacing w:after="0"/>
              <w:rPr>
                <w:rFonts w:ascii="Arial" w:hAnsi="Arial" w:cs="Arial"/>
                <w:color w:val="FF0000"/>
                <w:lang w:val="es-MX"/>
              </w:rPr>
            </w:pPr>
            <w:r>
              <w:rPr>
                <w:rFonts w:ascii="Arial" w:hAnsi="Arial" w:cs="Arial"/>
                <w:color w:val="FF0000"/>
                <w:lang w:val="es-MX"/>
              </w:rPr>
              <w:t>Fragmento de ADN que</w:t>
            </w:r>
            <w:r w:rsidR="005D6698" w:rsidRPr="005D6698">
              <w:rPr>
                <w:rFonts w:ascii="Arial" w:hAnsi="Arial" w:cs="Arial"/>
                <w:color w:val="FF0000"/>
                <w:lang w:val="es-MX"/>
              </w:rPr>
              <w:t xml:space="preserve"> contiene información para una proteína</w:t>
            </w:r>
          </w:p>
          <w:p w:rsidR="00CE7F2D" w:rsidRPr="005D6698" w:rsidRDefault="005D6698" w:rsidP="005D6698">
            <w:pPr>
              <w:pStyle w:val="Prrafodelista"/>
              <w:numPr>
                <w:ilvl w:val="0"/>
                <w:numId w:val="25"/>
              </w:numPr>
              <w:spacing w:after="0"/>
              <w:rPr>
                <w:rFonts w:ascii="Arial" w:hAnsi="Arial" w:cs="Arial"/>
                <w:color w:val="000000"/>
                <w:lang w:val="es-MX"/>
              </w:rPr>
            </w:pPr>
            <w:r w:rsidRPr="005D6698">
              <w:rPr>
                <w:rFonts w:ascii="Arial" w:hAnsi="Arial" w:cs="Arial"/>
                <w:color w:val="FF0000"/>
                <w:lang w:val="es-MX"/>
              </w:rPr>
              <w:t>Fragmento de ADN con información para moléculas funcionales</w:t>
            </w:r>
          </w:p>
        </w:tc>
      </w:tr>
      <w:tr w:rsidR="006F3D4C" w:rsidRPr="00330107" w:rsidTr="00CC32DA">
        <w:tc>
          <w:tcPr>
            <w:tcW w:w="2481" w:type="dxa"/>
            <w:shd w:val="clear" w:color="auto" w:fill="auto"/>
          </w:tcPr>
          <w:p w:rsidR="006F3D4C" w:rsidRPr="00330107" w:rsidRDefault="006F3D4C"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6F3D4C" w:rsidRPr="00330107" w:rsidRDefault="00C83601" w:rsidP="00C83601">
            <w:pPr>
              <w:spacing w:after="0"/>
              <w:rPr>
                <w:rFonts w:ascii="Arial" w:hAnsi="Arial" w:cs="Arial"/>
                <w:color w:val="000000"/>
                <w:lang w:val="es-MX"/>
              </w:rPr>
            </w:pPr>
            <w:r>
              <w:rPr>
                <w:rFonts w:ascii="Arial" w:hAnsi="Arial" w:cs="Arial"/>
              </w:rPr>
              <w:t>Actividad que permite reconocer los cambios en la definición de gen a través del tiempo</w:t>
            </w:r>
          </w:p>
        </w:tc>
      </w:tr>
    </w:tbl>
    <w:p w:rsidR="006F3D4C" w:rsidRDefault="006F3D4C" w:rsidP="00330107">
      <w:pPr>
        <w:rPr>
          <w:rFonts w:ascii="Arial" w:hAnsi="Arial" w:cs="Arial"/>
          <w:highlight w:val="yellow"/>
        </w:rPr>
      </w:pPr>
    </w:p>
    <w:p w:rsidR="00B053B2" w:rsidRDefault="00AE1EDC" w:rsidP="00E3516C">
      <w:pPr>
        <w:rPr>
          <w:rFonts w:ascii="Arial" w:hAnsi="Arial" w:cs="Arial"/>
          <w:b/>
        </w:rPr>
      </w:pPr>
      <w:r w:rsidRPr="00330107">
        <w:rPr>
          <w:rFonts w:ascii="Arial" w:hAnsi="Arial" w:cs="Arial"/>
          <w:highlight w:val="yellow"/>
        </w:rPr>
        <w:t>[SECCIÓN 2]</w:t>
      </w:r>
      <w:r w:rsidRPr="00330107">
        <w:rPr>
          <w:rFonts w:ascii="Arial" w:hAnsi="Arial" w:cs="Arial"/>
          <w:b/>
        </w:rPr>
        <w:t>1.</w:t>
      </w:r>
      <w:r>
        <w:rPr>
          <w:rFonts w:ascii="Arial" w:hAnsi="Arial" w:cs="Arial"/>
          <w:b/>
        </w:rPr>
        <w:t>2 Las ciencias OMICAS</w:t>
      </w:r>
    </w:p>
    <w:p w:rsidR="00E51218" w:rsidRDefault="00E51218" w:rsidP="00E3516C">
      <w:pPr>
        <w:rPr>
          <w:rFonts w:ascii="Arial" w:hAnsi="Arial" w:cs="Arial"/>
        </w:rPr>
      </w:pPr>
      <w:r>
        <w:rPr>
          <w:rFonts w:ascii="Arial" w:hAnsi="Arial" w:cs="Arial"/>
        </w:rPr>
        <w:t xml:space="preserve">Hoy en día </w:t>
      </w:r>
      <w:r w:rsidR="003A1E02">
        <w:rPr>
          <w:rFonts w:ascii="Arial" w:hAnsi="Arial" w:cs="Arial"/>
        </w:rPr>
        <w:t>se suele decir que nos</w:t>
      </w:r>
      <w:r>
        <w:rPr>
          <w:rFonts w:ascii="Arial" w:hAnsi="Arial" w:cs="Arial"/>
        </w:rPr>
        <w:t xml:space="preserve"> encontramos en la era de la ómicas, pero ¿qué significa esto?</w:t>
      </w:r>
    </w:p>
    <w:p w:rsidR="009B1375" w:rsidRDefault="006114FC" w:rsidP="00E3516C">
      <w:pPr>
        <w:rPr>
          <w:rFonts w:ascii="Arial" w:hAnsi="Arial" w:cs="Arial"/>
        </w:rPr>
      </w:pPr>
      <w:r>
        <w:rPr>
          <w:rFonts w:ascii="Arial" w:hAnsi="Arial" w:cs="Arial"/>
        </w:rPr>
        <w:lastRenderedPageBreak/>
        <w:t>Los avances científicos han permitido el surgimiento de una nueva forma de ver los procesos biológicos denominada “la era ómica”. La palabra oma significa “conjunto de”;</w:t>
      </w:r>
      <w:r w:rsidR="009B1375">
        <w:rPr>
          <w:rFonts w:ascii="Arial" w:hAnsi="Arial" w:cs="Arial"/>
        </w:rPr>
        <w:t xml:space="preserve"> este término </w:t>
      </w:r>
      <w:r>
        <w:rPr>
          <w:rFonts w:ascii="Arial" w:hAnsi="Arial" w:cs="Arial"/>
        </w:rPr>
        <w:t>a</w:t>
      </w:r>
      <w:r w:rsidR="009B1375">
        <w:rPr>
          <w:rFonts w:ascii="Arial" w:hAnsi="Arial" w:cs="Arial"/>
        </w:rPr>
        <w:t>ctualmente a</w:t>
      </w:r>
      <w:r>
        <w:rPr>
          <w:rFonts w:ascii="Arial" w:hAnsi="Arial" w:cs="Arial"/>
        </w:rPr>
        <w:t xml:space="preserve">compaña diferentes estudios que se hacen </w:t>
      </w:r>
      <w:r w:rsidR="009B1375">
        <w:rPr>
          <w:rFonts w:ascii="Arial" w:hAnsi="Arial" w:cs="Arial"/>
        </w:rPr>
        <w:t>en b</w:t>
      </w:r>
      <w:r>
        <w:rPr>
          <w:rFonts w:ascii="Arial" w:hAnsi="Arial" w:cs="Arial"/>
        </w:rPr>
        <w:t>iología,</w:t>
      </w:r>
      <w:r w:rsidR="009B1375">
        <w:rPr>
          <w:rFonts w:ascii="Arial" w:hAnsi="Arial" w:cs="Arial"/>
        </w:rPr>
        <w:t xml:space="preserve"> dándole identidad a los nuevos enfoques de la biología moderna.</w:t>
      </w:r>
    </w:p>
    <w:p w:rsidR="009B1375" w:rsidRDefault="00E42B2E" w:rsidP="00E3516C">
      <w:pPr>
        <w:rPr>
          <w:rFonts w:ascii="Arial" w:hAnsi="Arial" w:cs="Arial"/>
        </w:rPr>
      </w:pPr>
      <w:r>
        <w:rPr>
          <w:rFonts w:ascii="Arial" w:hAnsi="Arial" w:cs="Arial"/>
        </w:rPr>
        <w:t xml:space="preserve">Así, </w:t>
      </w:r>
      <w:r w:rsidR="009B1375">
        <w:rPr>
          <w:rFonts w:ascii="Arial" w:hAnsi="Arial" w:cs="Arial"/>
        </w:rPr>
        <w:t xml:space="preserve">hoy en día es posible hablar de </w:t>
      </w:r>
      <w:r>
        <w:rPr>
          <w:rFonts w:ascii="Arial" w:hAnsi="Arial" w:cs="Arial"/>
        </w:rPr>
        <w:t>las ciencias ómicas, las cuales tienen en común que se encargan de analizar una gran cantidad de datos. Algunas de estas ciencias son: la g</w:t>
      </w:r>
      <w:r w:rsidR="009B1375">
        <w:rPr>
          <w:rFonts w:ascii="Arial" w:hAnsi="Arial" w:cs="Arial"/>
        </w:rPr>
        <w:t>enómica,</w:t>
      </w:r>
      <w:r>
        <w:rPr>
          <w:rFonts w:ascii="Arial" w:hAnsi="Arial" w:cs="Arial"/>
        </w:rPr>
        <w:t xml:space="preserve"> la t</w:t>
      </w:r>
      <w:r w:rsidR="009B1375">
        <w:rPr>
          <w:rFonts w:ascii="Arial" w:hAnsi="Arial" w:cs="Arial"/>
        </w:rPr>
        <w:t>ranscriptómica,</w:t>
      </w:r>
      <w:r>
        <w:rPr>
          <w:rFonts w:ascii="Arial" w:hAnsi="Arial" w:cs="Arial"/>
        </w:rPr>
        <w:t xml:space="preserve"> </w:t>
      </w:r>
      <w:r w:rsidR="009B1375">
        <w:rPr>
          <w:rFonts w:ascii="Arial" w:hAnsi="Arial" w:cs="Arial"/>
        </w:rPr>
        <w:t>y</w:t>
      </w:r>
      <w:r>
        <w:rPr>
          <w:rFonts w:ascii="Arial" w:hAnsi="Arial" w:cs="Arial"/>
        </w:rPr>
        <w:t xml:space="preserve"> la </w:t>
      </w:r>
      <w:r w:rsidR="007B5A5A">
        <w:rPr>
          <w:rFonts w:ascii="Arial" w:hAnsi="Arial" w:cs="Arial"/>
        </w:rPr>
        <w:t>proteómica</w:t>
      </w:r>
      <w:r w:rsidR="009B1375">
        <w:rPr>
          <w:rFonts w:ascii="Arial" w:hAnsi="Arial" w:cs="Arial"/>
        </w:rPr>
        <w:t>. Veamos en que consiste cada una de ellas.</w:t>
      </w:r>
    </w:p>
    <w:p w:rsidR="00E51218" w:rsidRDefault="009B1375" w:rsidP="00E3516C">
      <w:pPr>
        <w:rPr>
          <w:rFonts w:ascii="Arial" w:hAnsi="Arial" w:cs="Arial"/>
        </w:rPr>
      </w:pPr>
      <w:r>
        <w:rPr>
          <w:rFonts w:ascii="Arial" w:hAnsi="Arial" w:cs="Arial"/>
        </w:rPr>
        <w:t xml:space="preserve"> </w:t>
      </w:r>
      <w:r w:rsidR="006114FC">
        <w:rPr>
          <w:rFonts w:ascii="Arial" w:hAnsi="Arial" w:cs="Arial"/>
        </w:rPr>
        <w:t xml:space="preserve"> </w:t>
      </w:r>
    </w:p>
    <w:p w:rsidR="007E24CB" w:rsidRPr="00600E72" w:rsidRDefault="007E24CB" w:rsidP="007E24CB">
      <w:pPr>
        <w:tabs>
          <w:tab w:val="right" w:pos="8498"/>
        </w:tabs>
        <w:spacing w:after="0"/>
        <w:jc w:val="center"/>
        <w:rPr>
          <w:rFonts w:ascii="Arial" w:hAnsi="Arial" w:cs="Arial"/>
        </w:rPr>
      </w:pPr>
      <w:r>
        <w:rPr>
          <w:rFonts w:ascii="Arial" w:hAnsi="Arial" w:cs="Arial"/>
          <w:b/>
        </w:rPr>
        <w:t>Las ciencias ómicas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7E24CB" w:rsidRPr="00600E72" w:rsidTr="00774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7E24CB" w:rsidRPr="00600E72" w:rsidRDefault="007E24CB" w:rsidP="007E24CB">
            <w:pPr>
              <w:rPr>
                <w:rFonts w:ascii="Arial" w:hAnsi="Arial" w:cs="Arial"/>
              </w:rPr>
            </w:pPr>
            <w:r>
              <w:rPr>
                <w:rFonts w:ascii="Arial" w:hAnsi="Arial" w:cs="Arial"/>
              </w:rPr>
              <w:t>Genómica</w:t>
            </w:r>
          </w:p>
        </w:tc>
        <w:tc>
          <w:tcPr>
            <w:tcW w:w="6374" w:type="dxa"/>
          </w:tcPr>
          <w:p w:rsidR="007E24CB" w:rsidRPr="005D3852" w:rsidRDefault="005D3852" w:rsidP="005D3852">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5D3852">
              <w:rPr>
                <w:rFonts w:ascii="Arial" w:hAnsi="Arial" w:cs="Arial"/>
                <w:b w:val="0"/>
              </w:rPr>
              <w:t>Es</w:t>
            </w:r>
            <w:r>
              <w:rPr>
                <w:rFonts w:ascii="Arial" w:hAnsi="Arial" w:cs="Arial"/>
                <w:b w:val="0"/>
              </w:rPr>
              <w:t xml:space="preserve"> el conjunto de técnicas y </w:t>
            </w:r>
            <w:ins w:id="62" w:author="Miguel" w:date="2015-07-31T17:24:00Z">
              <w:r w:rsidR="00D011DE">
                <w:rPr>
                  <w:rFonts w:ascii="Arial" w:hAnsi="Arial" w:cs="Arial"/>
                  <w:b w:val="0"/>
                </w:rPr>
                <w:t>disciplinas</w:t>
              </w:r>
            </w:ins>
            <w:del w:id="63" w:author="Miguel" w:date="2015-07-31T17:24:00Z">
              <w:r w:rsidDel="00D011DE">
                <w:rPr>
                  <w:rFonts w:ascii="Arial" w:hAnsi="Arial" w:cs="Arial"/>
                  <w:b w:val="0"/>
                </w:rPr>
                <w:delText>ciencias</w:delText>
              </w:r>
            </w:del>
            <w:r>
              <w:rPr>
                <w:rFonts w:ascii="Arial" w:hAnsi="Arial" w:cs="Arial"/>
                <w:b w:val="0"/>
              </w:rPr>
              <w:t xml:space="preserve"> que estudian las características de los genomas.</w:t>
            </w:r>
          </w:p>
        </w:tc>
      </w:tr>
      <w:tr w:rsidR="007E24CB" w:rsidRPr="00600E72" w:rsidTr="00774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5D3852" w:rsidRDefault="005D3852" w:rsidP="007E24CB">
            <w:pPr>
              <w:spacing w:after="0"/>
              <w:rPr>
                <w:rFonts w:ascii="Arial" w:hAnsi="Arial" w:cs="Arial"/>
              </w:rPr>
            </w:pPr>
            <w:r>
              <w:rPr>
                <w:rFonts w:ascii="Arial" w:hAnsi="Arial" w:cs="Arial"/>
              </w:rPr>
              <w:t>Transcriptómica</w:t>
            </w:r>
          </w:p>
          <w:p w:rsidR="007E24CB" w:rsidRDefault="007E24CB" w:rsidP="007E24CB">
            <w:pPr>
              <w:spacing w:after="0"/>
              <w:rPr>
                <w:rFonts w:ascii="Arial" w:hAnsi="Arial" w:cs="Arial"/>
              </w:rPr>
            </w:pPr>
          </w:p>
        </w:tc>
        <w:tc>
          <w:tcPr>
            <w:tcW w:w="6374" w:type="dxa"/>
          </w:tcPr>
          <w:p w:rsidR="007E24CB" w:rsidRDefault="00012F1F" w:rsidP="005D385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Estudia el </w:t>
            </w:r>
            <w:r w:rsidR="005D3852">
              <w:rPr>
                <w:rFonts w:ascii="Arial" w:hAnsi="Arial" w:cs="Arial"/>
              </w:rPr>
              <w:t>total de los genes transcritos en los diferentes organismos.</w:t>
            </w:r>
          </w:p>
        </w:tc>
      </w:tr>
      <w:tr w:rsidR="007E24CB" w:rsidRPr="00600E72" w:rsidTr="007745C3">
        <w:tc>
          <w:tcPr>
            <w:cnfStyle w:val="001000000000" w:firstRow="0" w:lastRow="0" w:firstColumn="1" w:lastColumn="0" w:oddVBand="0" w:evenVBand="0" w:oddHBand="0" w:evenHBand="0" w:firstRowFirstColumn="0" w:firstRowLastColumn="0" w:lastRowFirstColumn="0" w:lastRowLastColumn="0"/>
            <w:tcW w:w="2410" w:type="dxa"/>
          </w:tcPr>
          <w:p w:rsidR="007E24CB" w:rsidRPr="00600E72" w:rsidRDefault="005D3852" w:rsidP="007E24CB">
            <w:pPr>
              <w:spacing w:after="0"/>
              <w:rPr>
                <w:rFonts w:ascii="Arial" w:hAnsi="Arial" w:cs="Arial"/>
              </w:rPr>
            </w:pPr>
            <w:r>
              <w:rPr>
                <w:rFonts w:ascii="Arial" w:hAnsi="Arial" w:cs="Arial"/>
              </w:rPr>
              <w:t>Proteómica</w:t>
            </w:r>
          </w:p>
        </w:tc>
        <w:tc>
          <w:tcPr>
            <w:tcW w:w="6374" w:type="dxa"/>
          </w:tcPr>
          <w:p w:rsidR="007E24CB" w:rsidRPr="00600E72" w:rsidRDefault="005D3852" w:rsidP="007745C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Estudia el conjunto de proteínas de un sistema biológico.</w:t>
            </w:r>
          </w:p>
        </w:tc>
      </w:tr>
    </w:tbl>
    <w:p w:rsidR="00E3516C" w:rsidRDefault="00E3516C" w:rsidP="00E3516C">
      <w:pPr>
        <w:rPr>
          <w:rFonts w:ascii="Arial" w:hAnsi="Arial" w:cs="Arial"/>
          <w:b/>
        </w:rPr>
      </w:pPr>
    </w:p>
    <w:tbl>
      <w:tblPr>
        <w:tblStyle w:val="Tablaconcuadrcula"/>
        <w:tblW w:w="0" w:type="auto"/>
        <w:tblLayout w:type="fixed"/>
        <w:tblLook w:val="04A0" w:firstRow="1" w:lastRow="0" w:firstColumn="1" w:lastColumn="0" w:noHBand="0" w:noVBand="1"/>
      </w:tblPr>
      <w:tblGrid>
        <w:gridCol w:w="2547"/>
        <w:gridCol w:w="6281"/>
      </w:tblGrid>
      <w:tr w:rsidR="006F3D4C" w:rsidRPr="004656B0" w:rsidTr="00CC32DA">
        <w:tc>
          <w:tcPr>
            <w:tcW w:w="8828" w:type="dxa"/>
            <w:gridSpan w:val="2"/>
            <w:shd w:val="clear" w:color="auto" w:fill="000000" w:themeFill="text1"/>
          </w:tcPr>
          <w:p w:rsidR="006F3D4C" w:rsidRPr="004656B0" w:rsidRDefault="006F3D4C" w:rsidP="00CC32DA">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6F3D4C" w:rsidRPr="004656B0" w:rsidTr="00CC32DA">
        <w:tc>
          <w:tcPr>
            <w:tcW w:w="2547" w:type="dxa"/>
          </w:tcPr>
          <w:p w:rsidR="006F3D4C" w:rsidRPr="004656B0" w:rsidRDefault="006F3D4C" w:rsidP="00CC32DA">
            <w:pPr>
              <w:rPr>
                <w:rFonts w:ascii="Arial" w:hAnsi="Arial" w:cs="Arial"/>
                <w:b/>
                <w:color w:val="000000"/>
              </w:rPr>
            </w:pPr>
            <w:r w:rsidRPr="004656B0">
              <w:rPr>
                <w:rFonts w:ascii="Arial" w:hAnsi="Arial" w:cs="Arial"/>
                <w:b/>
                <w:color w:val="000000"/>
              </w:rPr>
              <w:t>Código</w:t>
            </w:r>
          </w:p>
        </w:tc>
        <w:tc>
          <w:tcPr>
            <w:tcW w:w="6281" w:type="dxa"/>
          </w:tcPr>
          <w:p w:rsidR="006F3D4C" w:rsidRPr="004656B0" w:rsidRDefault="006F3D4C" w:rsidP="00CC32DA">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3</w:t>
            </w:r>
            <w:r>
              <w:rPr>
                <w:rFonts w:ascii="Arial" w:hAnsi="Arial" w:cs="Arial"/>
                <w:color w:val="000000"/>
                <w:lang w:val="es-MX"/>
              </w:rPr>
              <w:t>0</w:t>
            </w:r>
          </w:p>
        </w:tc>
      </w:tr>
      <w:tr w:rsidR="006F3D4C" w:rsidRPr="004656B0" w:rsidTr="00CC32DA">
        <w:tc>
          <w:tcPr>
            <w:tcW w:w="2547" w:type="dxa"/>
          </w:tcPr>
          <w:p w:rsidR="006F3D4C" w:rsidRPr="004656B0" w:rsidRDefault="006F3D4C" w:rsidP="00CC32DA">
            <w:pPr>
              <w:rPr>
                <w:rFonts w:ascii="Arial" w:hAnsi="Arial" w:cs="Arial"/>
                <w:color w:val="000000"/>
              </w:rPr>
            </w:pPr>
            <w:r w:rsidRPr="004656B0">
              <w:rPr>
                <w:rFonts w:ascii="Arial" w:hAnsi="Arial" w:cs="Arial"/>
                <w:b/>
                <w:color w:val="000000"/>
              </w:rPr>
              <w:t>Título</w:t>
            </w:r>
          </w:p>
        </w:tc>
        <w:tc>
          <w:tcPr>
            <w:tcW w:w="6281" w:type="dxa"/>
          </w:tcPr>
          <w:p w:rsidR="006F3D4C" w:rsidRPr="004656B0" w:rsidRDefault="006F3D4C" w:rsidP="00B97E52">
            <w:pPr>
              <w:rPr>
                <w:rFonts w:ascii="Arial" w:hAnsi="Arial" w:cs="Arial"/>
                <w:color w:val="000000"/>
              </w:rPr>
            </w:pPr>
            <w:r>
              <w:rPr>
                <w:rFonts w:ascii="Arial" w:hAnsi="Arial" w:cs="Arial"/>
                <w:b/>
              </w:rPr>
              <w:t>Profundiza acerca de la</w:t>
            </w:r>
            <w:r w:rsidR="00B97E52">
              <w:rPr>
                <w:rFonts w:ascii="Arial" w:hAnsi="Arial" w:cs="Arial"/>
                <w:b/>
              </w:rPr>
              <w:t>s ciencias ómicas</w:t>
            </w:r>
          </w:p>
        </w:tc>
      </w:tr>
      <w:tr w:rsidR="006F3D4C" w:rsidRPr="004656B0" w:rsidTr="00CC32DA">
        <w:tc>
          <w:tcPr>
            <w:tcW w:w="2547" w:type="dxa"/>
          </w:tcPr>
          <w:p w:rsidR="006F3D4C" w:rsidRPr="004656B0" w:rsidRDefault="006F3D4C" w:rsidP="00CC32DA">
            <w:pPr>
              <w:rPr>
                <w:rFonts w:ascii="Arial" w:hAnsi="Arial" w:cs="Arial"/>
                <w:color w:val="000000"/>
              </w:rPr>
            </w:pPr>
            <w:r w:rsidRPr="004656B0">
              <w:rPr>
                <w:rFonts w:ascii="Arial" w:hAnsi="Arial" w:cs="Arial"/>
                <w:b/>
                <w:color w:val="000000"/>
              </w:rPr>
              <w:t>Descripción</w:t>
            </w:r>
          </w:p>
        </w:tc>
        <w:tc>
          <w:tcPr>
            <w:tcW w:w="6281" w:type="dxa"/>
          </w:tcPr>
          <w:p w:rsidR="006F3D4C" w:rsidRDefault="00B97E52" w:rsidP="00CC32DA">
            <w:pPr>
              <w:rPr>
                <w:rFonts w:ascii="Arial" w:hAnsi="Arial" w:cs="Arial"/>
              </w:rPr>
            </w:pPr>
            <w:r>
              <w:rPr>
                <w:rFonts w:ascii="Arial" w:hAnsi="Arial" w:cs="Arial"/>
              </w:rPr>
              <w:t>Actividad que permite profundizar acerca de las ciencias ómicas</w:t>
            </w:r>
          </w:p>
          <w:p w:rsidR="006F3D4C" w:rsidRPr="004143C3" w:rsidRDefault="006F3D4C" w:rsidP="00B97E52">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w:t>
            </w:r>
            <w:r w:rsidR="00B97E52">
              <w:rPr>
                <w:rFonts w:ascii="Arial" w:hAnsi="Arial" w:cs="Arial"/>
                <w:color w:val="FF0000"/>
              </w:rPr>
              <w:t>6</w:t>
            </w:r>
            <w:r>
              <w:rPr>
                <w:rFonts w:ascii="Arial" w:hAnsi="Arial" w:cs="Arial"/>
                <w:color w:val="FF0000"/>
              </w:rPr>
              <w:t xml:space="preserve"> acerca de la</w:t>
            </w:r>
            <w:r w:rsidR="00B97E52">
              <w:rPr>
                <w:rFonts w:ascii="Arial" w:hAnsi="Arial" w:cs="Arial"/>
                <w:color w:val="FF0000"/>
              </w:rPr>
              <w:t>s ciencias ómicas, el cual hace énfasis en la genómica, la transcriptómica y la proteómica.</w:t>
            </w:r>
          </w:p>
        </w:tc>
      </w:tr>
    </w:tbl>
    <w:p w:rsidR="006F3D4C" w:rsidRDefault="006F3D4C"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AE1EDC">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rsidTr="00407451">
        <w:tc>
          <w:tcPr>
            <w:tcW w:w="8828" w:type="dxa"/>
            <w:gridSpan w:val="2"/>
            <w:shd w:val="clear" w:color="auto" w:fill="000000"/>
          </w:tcPr>
          <w:p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B05FC" w:rsidRPr="00330107" w:rsidRDefault="005C542F"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F3D4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w:t>
            </w:r>
            <w:r w:rsidR="00CC32DA">
              <w:rPr>
                <w:rFonts w:ascii="Arial" w:hAnsi="Arial" w:cs="Arial"/>
                <w:color w:val="000000"/>
                <w:lang w:val="es-MX"/>
              </w:rPr>
              <w:t>4</w:t>
            </w:r>
            <w:r>
              <w:rPr>
                <w:rFonts w:ascii="Arial" w:hAnsi="Arial" w:cs="Arial"/>
                <w:color w:val="000000"/>
                <w:lang w:val="es-MX"/>
              </w:rPr>
              <w:t>0</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57FAB" w:rsidRDefault="00414665" w:rsidP="006F3B7B">
            <w:pPr>
              <w:spacing w:after="0"/>
              <w:rPr>
                <w:rFonts w:ascii="Arial" w:hAnsi="Arial" w:cs="Arial"/>
                <w:color w:val="000000"/>
                <w:lang w:val="es-MX"/>
              </w:rPr>
            </w:pPr>
            <w:r>
              <w:rPr>
                <w:rFonts w:ascii="Arial" w:hAnsi="Arial" w:cs="Arial"/>
                <w:color w:val="000000"/>
                <w:lang w:val="es-MX"/>
              </w:rPr>
              <w:t xml:space="preserve">Refuerza tu aprendizaje: actividad </w:t>
            </w:r>
            <w:r w:rsidR="0061524E">
              <w:rPr>
                <w:rFonts w:ascii="Arial" w:hAnsi="Arial" w:cs="Arial"/>
                <w:color w:val="000000"/>
                <w:lang w:val="es-MX"/>
              </w:rPr>
              <w:t>para</w:t>
            </w:r>
            <w:r>
              <w:rPr>
                <w:rFonts w:ascii="Arial" w:hAnsi="Arial" w:cs="Arial"/>
                <w:color w:val="000000"/>
                <w:lang w:val="es-MX"/>
              </w:rPr>
              <w:t xml:space="preserve"> </w:t>
            </w:r>
            <w:r w:rsidR="0061524E">
              <w:rPr>
                <w:rFonts w:ascii="Arial" w:hAnsi="Arial" w:cs="Arial"/>
                <w:color w:val="000000"/>
                <w:lang w:val="es-MX"/>
              </w:rPr>
              <w:t>practicar</w:t>
            </w:r>
            <w:r>
              <w:rPr>
                <w:rFonts w:ascii="Arial" w:hAnsi="Arial" w:cs="Arial"/>
                <w:color w:val="000000"/>
                <w:lang w:val="es-MX"/>
              </w:rPr>
              <w:t xml:space="preserve"> conocimientos </w:t>
            </w:r>
            <w:r w:rsidR="00825EB9">
              <w:rPr>
                <w:rFonts w:ascii="Arial" w:hAnsi="Arial" w:cs="Arial"/>
                <w:color w:val="000000"/>
                <w:lang w:val="es-MX"/>
              </w:rPr>
              <w:t>relacionados con: genética molecular, genes y las ciencias ómicas</w:t>
            </w:r>
            <w:r w:rsidR="0028398B">
              <w:rPr>
                <w:rFonts w:ascii="Arial" w:hAnsi="Arial" w:cs="Arial"/>
                <w:color w:val="000000"/>
                <w:lang w:val="es-MX"/>
              </w:rPr>
              <w:t xml:space="preserve"> </w:t>
            </w:r>
          </w:p>
          <w:p w:rsidR="001F4920" w:rsidRDefault="00266019" w:rsidP="00266019">
            <w:pPr>
              <w:spacing w:after="0"/>
              <w:rPr>
                <w:rFonts w:ascii="Arial" w:hAnsi="Arial" w:cs="Arial"/>
                <w:color w:val="FF0000"/>
                <w:lang w:val="es-MX"/>
              </w:rPr>
            </w:pPr>
            <w:r>
              <w:rPr>
                <w:rFonts w:ascii="Arial" w:hAnsi="Arial" w:cs="Arial"/>
                <w:color w:val="FF0000"/>
                <w:lang w:val="es-MX"/>
              </w:rPr>
              <w:t>Motor</w:t>
            </w:r>
            <w:r w:rsidR="00906277">
              <w:rPr>
                <w:rFonts w:ascii="Arial" w:hAnsi="Arial" w:cs="Arial"/>
                <w:color w:val="FF0000"/>
                <w:lang w:val="es-MX"/>
              </w:rPr>
              <w:t xml:space="preserve"> M</w:t>
            </w:r>
            <w:r>
              <w:rPr>
                <w:rFonts w:ascii="Arial" w:hAnsi="Arial" w:cs="Arial"/>
                <w:color w:val="FF0000"/>
                <w:lang w:val="es-MX"/>
              </w:rPr>
              <w:t xml:space="preserve">2C que incluya conocimientos abordados en el </w:t>
            </w:r>
            <w:r>
              <w:rPr>
                <w:rFonts w:ascii="Arial" w:hAnsi="Arial" w:cs="Arial"/>
                <w:color w:val="FF0000"/>
                <w:lang w:val="es-MX"/>
              </w:rPr>
              <w:lastRenderedPageBreak/>
              <w:t xml:space="preserve">tema 1. Algunas palabras </w:t>
            </w:r>
            <w:r w:rsidRPr="00266019">
              <w:rPr>
                <w:rFonts w:ascii="Arial" w:hAnsi="Arial" w:cs="Arial"/>
                <w:color w:val="FF0000"/>
                <w:lang w:val="es-MX"/>
              </w:rPr>
              <w:t>que irían en el menú desplegable</w:t>
            </w:r>
            <w:r>
              <w:rPr>
                <w:rFonts w:ascii="Arial" w:hAnsi="Arial" w:cs="Arial"/>
                <w:color w:val="FF0000"/>
                <w:lang w:val="es-MX"/>
              </w:rPr>
              <w:t xml:space="preserve"> son:</w:t>
            </w:r>
          </w:p>
          <w:p w:rsidR="00266019" w:rsidRDefault="00266019" w:rsidP="00266019">
            <w:pPr>
              <w:spacing w:after="0"/>
              <w:rPr>
                <w:rFonts w:ascii="Arial" w:hAnsi="Arial" w:cs="Arial"/>
                <w:color w:val="FF0000"/>
                <w:lang w:val="es-MX"/>
              </w:rPr>
            </w:pPr>
            <w:r>
              <w:rPr>
                <w:rFonts w:ascii="Arial" w:hAnsi="Arial" w:cs="Arial"/>
                <w:color w:val="FF0000"/>
                <w:lang w:val="es-MX"/>
              </w:rPr>
              <w:t>Genética</w:t>
            </w:r>
          </w:p>
          <w:p w:rsidR="00266019" w:rsidRDefault="00266019" w:rsidP="00266019">
            <w:pPr>
              <w:spacing w:after="0"/>
              <w:rPr>
                <w:rFonts w:ascii="Arial" w:hAnsi="Arial" w:cs="Arial"/>
                <w:color w:val="FF0000"/>
                <w:lang w:val="es-MX"/>
              </w:rPr>
            </w:pPr>
            <w:r>
              <w:rPr>
                <w:rFonts w:ascii="Arial" w:hAnsi="Arial" w:cs="Arial"/>
                <w:color w:val="FF0000"/>
                <w:lang w:val="es-MX"/>
              </w:rPr>
              <w:t>Genética molecular</w:t>
            </w:r>
          </w:p>
          <w:p w:rsidR="00266019" w:rsidRDefault="00266019" w:rsidP="00266019">
            <w:pPr>
              <w:spacing w:after="0"/>
              <w:rPr>
                <w:rFonts w:ascii="Arial" w:hAnsi="Arial" w:cs="Arial"/>
                <w:color w:val="FF0000"/>
                <w:lang w:val="es-MX"/>
              </w:rPr>
            </w:pPr>
            <w:r>
              <w:rPr>
                <w:rFonts w:ascii="Arial" w:hAnsi="Arial" w:cs="Arial"/>
                <w:color w:val="FF0000"/>
                <w:lang w:val="es-MX"/>
              </w:rPr>
              <w:t>Biología molecular</w:t>
            </w:r>
          </w:p>
          <w:p w:rsidR="00266019" w:rsidRDefault="00266019" w:rsidP="00266019">
            <w:pPr>
              <w:spacing w:after="0"/>
              <w:rPr>
                <w:rFonts w:ascii="Arial" w:hAnsi="Arial" w:cs="Arial"/>
                <w:color w:val="FF0000"/>
                <w:lang w:val="es-MX"/>
              </w:rPr>
            </w:pPr>
            <w:r>
              <w:rPr>
                <w:rFonts w:ascii="Arial" w:hAnsi="Arial" w:cs="Arial"/>
                <w:color w:val="FF0000"/>
                <w:lang w:val="es-MX"/>
              </w:rPr>
              <w:t>Gen</w:t>
            </w:r>
          </w:p>
          <w:p w:rsidR="00266019" w:rsidRDefault="00266019" w:rsidP="00266019">
            <w:pPr>
              <w:spacing w:after="0"/>
              <w:rPr>
                <w:rFonts w:ascii="Arial" w:hAnsi="Arial" w:cs="Arial"/>
                <w:color w:val="FF0000"/>
                <w:lang w:val="es-MX"/>
              </w:rPr>
            </w:pPr>
            <w:r>
              <w:rPr>
                <w:rFonts w:ascii="Arial" w:hAnsi="Arial" w:cs="Arial"/>
                <w:color w:val="FF0000"/>
                <w:lang w:val="es-MX"/>
              </w:rPr>
              <w:t>ARNs celulares</w:t>
            </w:r>
          </w:p>
          <w:p w:rsidR="00266019" w:rsidRDefault="00266019" w:rsidP="00266019">
            <w:pPr>
              <w:spacing w:after="0"/>
              <w:rPr>
                <w:rFonts w:ascii="Arial" w:hAnsi="Arial" w:cs="Arial"/>
                <w:color w:val="FF0000"/>
                <w:lang w:val="es-MX"/>
              </w:rPr>
            </w:pPr>
            <w:r>
              <w:rPr>
                <w:rFonts w:ascii="Arial" w:hAnsi="Arial" w:cs="Arial"/>
                <w:color w:val="FF0000"/>
                <w:lang w:val="es-MX"/>
              </w:rPr>
              <w:t>Genómica</w:t>
            </w:r>
          </w:p>
          <w:p w:rsidR="00266019" w:rsidRDefault="00266019" w:rsidP="00266019">
            <w:pPr>
              <w:spacing w:after="0"/>
              <w:rPr>
                <w:rFonts w:ascii="Arial" w:hAnsi="Arial" w:cs="Arial"/>
                <w:color w:val="FF0000"/>
                <w:lang w:val="es-MX"/>
              </w:rPr>
            </w:pPr>
            <w:r>
              <w:rPr>
                <w:rFonts w:ascii="Arial" w:hAnsi="Arial" w:cs="Arial"/>
                <w:color w:val="FF0000"/>
                <w:lang w:val="es-MX"/>
              </w:rPr>
              <w:t>Transcriptómica</w:t>
            </w:r>
          </w:p>
          <w:p w:rsidR="00266019" w:rsidRPr="00266019" w:rsidRDefault="00266019" w:rsidP="00266019">
            <w:pPr>
              <w:spacing w:after="0"/>
              <w:rPr>
                <w:rFonts w:ascii="Arial" w:hAnsi="Arial" w:cs="Arial"/>
                <w:color w:val="000000"/>
                <w:lang w:val="es-MX"/>
              </w:rPr>
            </w:pPr>
            <w:r>
              <w:rPr>
                <w:rFonts w:ascii="Arial" w:hAnsi="Arial" w:cs="Arial"/>
                <w:color w:val="FF0000"/>
                <w:lang w:val="es-MX"/>
              </w:rPr>
              <w:t>Proteómica</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rsidR="005B05FC" w:rsidRPr="00330107" w:rsidRDefault="0028398B" w:rsidP="000B60DA">
            <w:pPr>
              <w:spacing w:after="0"/>
              <w:rPr>
                <w:rFonts w:ascii="Arial" w:hAnsi="Arial" w:cs="Arial"/>
                <w:color w:val="000000"/>
                <w:lang w:val="es-MX"/>
              </w:rPr>
            </w:pPr>
            <w:r w:rsidRPr="00881B06">
              <w:rPr>
                <w:rFonts w:ascii="Arial" w:hAnsi="Arial" w:cs="Arial"/>
              </w:rPr>
              <w:t xml:space="preserve">Actividad que </w:t>
            </w:r>
            <w:r>
              <w:rPr>
                <w:rFonts w:ascii="Arial" w:hAnsi="Arial" w:cs="Arial"/>
              </w:rPr>
              <w:t xml:space="preserve">consolida </w:t>
            </w:r>
            <w:r w:rsidR="00D21AC9">
              <w:rPr>
                <w:rFonts w:ascii="Arial" w:hAnsi="Arial" w:cs="Arial"/>
              </w:rPr>
              <w:t>conocimientos asociados a</w:t>
            </w:r>
            <w:r w:rsidR="00825EB9">
              <w:rPr>
                <w:rFonts w:ascii="Arial" w:hAnsi="Arial" w:cs="Arial"/>
              </w:rPr>
              <w:t xml:space="preserve"> </w:t>
            </w:r>
            <w:r w:rsidR="000B60DA">
              <w:rPr>
                <w:rFonts w:ascii="Arial" w:hAnsi="Arial" w:cs="Arial"/>
              </w:rPr>
              <w:t xml:space="preserve">la </w:t>
            </w:r>
            <w:r w:rsidR="000B60DA">
              <w:rPr>
                <w:rFonts w:ascii="Arial" w:hAnsi="Arial" w:cs="Arial"/>
                <w:color w:val="000000"/>
                <w:lang w:val="es-MX"/>
              </w:rPr>
              <w:t xml:space="preserve">genética molecular, los genes y las ciencias ómicas </w:t>
            </w:r>
          </w:p>
        </w:tc>
      </w:tr>
    </w:tbl>
    <w:p w:rsidR="007745C3" w:rsidRDefault="007745C3" w:rsidP="00330107">
      <w:pPr>
        <w:tabs>
          <w:tab w:val="right" w:pos="8498"/>
        </w:tabs>
        <w:rPr>
          <w:rFonts w:ascii="Arial" w:hAnsi="Arial" w:cs="Arial"/>
          <w:highlight w:val="yellow"/>
        </w:rPr>
      </w:pPr>
    </w:p>
    <w:p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A701DB">
        <w:rPr>
          <w:rFonts w:ascii="Arial" w:hAnsi="Arial" w:cs="Arial"/>
          <w:b/>
        </w:rPr>
        <w:t xml:space="preserve"> biotecnología</w:t>
      </w:r>
      <w:r w:rsidR="0061662D">
        <w:rPr>
          <w:rFonts w:ascii="Arial" w:hAnsi="Arial" w:cs="Arial"/>
          <w:b/>
        </w:rPr>
        <w:t xml:space="preserve"> moderna y sus aplicaciones</w:t>
      </w:r>
    </w:p>
    <w:p w:rsidR="00485D85" w:rsidRDefault="00D011DE" w:rsidP="00CD0460">
      <w:pPr>
        <w:tabs>
          <w:tab w:val="right" w:pos="8498"/>
        </w:tabs>
        <w:rPr>
          <w:rFonts w:ascii="Arial" w:hAnsi="Arial" w:cs="Arial"/>
        </w:rPr>
      </w:pPr>
      <w:ins w:id="64" w:author="Miguel" w:date="2015-07-31T17:24:00Z">
        <w:r>
          <w:rPr>
            <w:rFonts w:ascii="Arial" w:hAnsi="Arial" w:cs="Arial"/>
          </w:rPr>
          <w:t>L</w:t>
        </w:r>
      </w:ins>
      <w:del w:id="65" w:author="Miguel" w:date="2015-07-31T17:24:00Z">
        <w:r w:rsidR="0066757B" w:rsidDel="00D011DE">
          <w:rPr>
            <w:rFonts w:ascii="Arial" w:hAnsi="Arial" w:cs="Arial"/>
          </w:rPr>
          <w:delText>Al definir biotecnología ha de tenerse en cuenta cada uno de los componentes de la palabra: “</w:delText>
        </w:r>
        <w:r w:rsidR="0066757B" w:rsidRPr="00485D85" w:rsidDel="00D011DE">
          <w:rPr>
            <w:rFonts w:ascii="Arial" w:hAnsi="Arial" w:cs="Arial"/>
            <w:b/>
          </w:rPr>
          <w:delText>bio</w:delText>
        </w:r>
        <w:r w:rsidR="0066757B" w:rsidDel="00D011DE">
          <w:rPr>
            <w:rFonts w:ascii="Arial" w:hAnsi="Arial" w:cs="Arial"/>
          </w:rPr>
          <w:delText>” y “</w:delText>
        </w:r>
        <w:r w:rsidR="0066757B" w:rsidRPr="00485D85" w:rsidDel="00D011DE">
          <w:rPr>
            <w:rFonts w:ascii="Arial" w:hAnsi="Arial" w:cs="Arial"/>
            <w:b/>
          </w:rPr>
          <w:delText>tecnología</w:delText>
        </w:r>
        <w:r w:rsidR="0066757B" w:rsidDel="00D011DE">
          <w:rPr>
            <w:rFonts w:ascii="Arial" w:hAnsi="Arial" w:cs="Arial"/>
          </w:rPr>
          <w:delText>”; de este modo, l</w:delText>
        </w:r>
      </w:del>
      <w:r w:rsidR="0066757B">
        <w:rPr>
          <w:rFonts w:ascii="Arial" w:hAnsi="Arial" w:cs="Arial"/>
        </w:rPr>
        <w:t>a biotecnología es el uso de organismos vivos o sus derivados (moléculas o células) para fabricar productos útiles o solucionar problemas.</w:t>
      </w:r>
      <w:r w:rsidR="00691B8D">
        <w:rPr>
          <w:rFonts w:ascii="Arial" w:hAnsi="Arial" w:cs="Arial"/>
        </w:rPr>
        <w:t xml:space="preserve">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E11595" w:rsidRPr="00330107" w:rsidTr="007745C3">
        <w:tc>
          <w:tcPr>
            <w:tcW w:w="8828" w:type="dxa"/>
            <w:gridSpan w:val="2"/>
            <w:shd w:val="clear" w:color="auto" w:fill="0D0D0D"/>
          </w:tcPr>
          <w:p w:rsidR="00E11595" w:rsidRPr="00330107" w:rsidRDefault="00E11595" w:rsidP="007745C3">
            <w:pPr>
              <w:spacing w:after="0"/>
              <w:jc w:val="center"/>
              <w:rPr>
                <w:rFonts w:ascii="Arial" w:hAnsi="Arial" w:cs="Arial"/>
                <w:b/>
                <w:color w:val="FFFFFF"/>
                <w:lang w:val="es-MX"/>
              </w:rPr>
            </w:pPr>
            <w:commentRangeStart w:id="66"/>
            <w:r w:rsidRPr="00330107">
              <w:rPr>
                <w:rFonts w:ascii="Arial" w:hAnsi="Arial" w:cs="Arial"/>
                <w:b/>
                <w:color w:val="FFFFFF"/>
                <w:lang w:val="es-MX"/>
              </w:rPr>
              <w:t>Imagen (fotografía, gráfica o ilustración)</w:t>
            </w:r>
            <w:commentRangeEnd w:id="66"/>
            <w:r w:rsidR="00D011DE">
              <w:rPr>
                <w:rStyle w:val="Refdecomentario"/>
                <w:rFonts w:ascii="Calibri" w:eastAsia="Calibri" w:hAnsi="Calibri"/>
                <w:lang w:val="es-MX"/>
              </w:rPr>
              <w:commentReference w:id="66"/>
            </w:r>
          </w:p>
        </w:tc>
      </w:tr>
      <w:tr w:rsidR="00E11595" w:rsidRPr="00330107" w:rsidTr="007745C3">
        <w:tc>
          <w:tcPr>
            <w:tcW w:w="2405" w:type="dxa"/>
            <w:shd w:val="clear" w:color="auto" w:fill="auto"/>
          </w:tcPr>
          <w:p w:rsidR="00E11595" w:rsidRPr="00330107" w:rsidRDefault="00E11595" w:rsidP="007745C3">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E11595" w:rsidRPr="00330107" w:rsidRDefault="00E11595" w:rsidP="00C32ACE">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32ACE">
              <w:rPr>
                <w:rFonts w:ascii="Arial" w:hAnsi="Arial" w:cs="Arial"/>
                <w:color w:val="000000"/>
                <w:lang w:val="es-MX"/>
              </w:rPr>
              <w:t>2</w:t>
            </w:r>
            <w:r>
              <w:rPr>
                <w:rFonts w:ascii="Arial" w:hAnsi="Arial" w:cs="Arial"/>
                <w:color w:val="000000"/>
                <w:lang w:val="es-MX"/>
              </w:rPr>
              <w:t>_CO_IMG3</w:t>
            </w:r>
          </w:p>
        </w:tc>
      </w:tr>
      <w:tr w:rsidR="00E11595" w:rsidRPr="00330107" w:rsidTr="007745C3">
        <w:tc>
          <w:tcPr>
            <w:tcW w:w="2405" w:type="dxa"/>
            <w:shd w:val="clear" w:color="auto" w:fill="auto"/>
          </w:tcPr>
          <w:p w:rsidR="00E11595" w:rsidRPr="00330107" w:rsidRDefault="00E11595" w:rsidP="007745C3">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E11595" w:rsidRPr="00330107" w:rsidRDefault="00C32ACE" w:rsidP="007745C3">
            <w:pPr>
              <w:spacing w:after="0"/>
              <w:rPr>
                <w:rFonts w:ascii="Arial" w:hAnsi="Arial" w:cs="Arial"/>
                <w:color w:val="000000"/>
                <w:lang w:val="es-MX"/>
              </w:rPr>
            </w:pPr>
            <w:r>
              <w:rPr>
                <w:rFonts w:ascii="Arial" w:hAnsi="Arial" w:cs="Arial"/>
                <w:color w:val="000000"/>
                <w:lang w:val="es-MX"/>
              </w:rPr>
              <w:t>Biotecnología</w:t>
            </w:r>
          </w:p>
        </w:tc>
      </w:tr>
      <w:tr w:rsidR="00E11595" w:rsidRPr="00330107" w:rsidTr="007745C3">
        <w:tc>
          <w:tcPr>
            <w:tcW w:w="2405" w:type="dxa"/>
            <w:shd w:val="clear" w:color="auto" w:fill="auto"/>
          </w:tcPr>
          <w:p w:rsidR="00E11595" w:rsidRPr="00330107" w:rsidRDefault="00E11595" w:rsidP="007745C3">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E11595" w:rsidRDefault="00C32ACE" w:rsidP="007745C3">
            <w:pPr>
              <w:spacing w:after="0"/>
              <w:rPr>
                <w:rFonts w:ascii="Arial" w:hAnsi="Arial" w:cs="Arial"/>
                <w:color w:val="000000"/>
                <w:lang w:val="es-MX"/>
              </w:rPr>
            </w:pPr>
            <w:r>
              <w:rPr>
                <w:rFonts w:ascii="Arial" w:hAnsi="Arial" w:cs="Arial"/>
                <w:color w:val="000000"/>
                <w:lang w:val="es-MX"/>
              </w:rPr>
              <w:t>125266361</w:t>
            </w:r>
          </w:p>
          <w:p w:rsidR="00E11595" w:rsidRPr="00223699" w:rsidRDefault="00E11595" w:rsidP="007745C3">
            <w:pPr>
              <w:spacing w:after="0"/>
              <w:rPr>
                <w:rFonts w:ascii="Arial" w:hAnsi="Arial" w:cs="Arial"/>
                <w:lang w:val="es-MX"/>
              </w:rPr>
            </w:pPr>
          </w:p>
        </w:tc>
      </w:tr>
      <w:tr w:rsidR="00E11595" w:rsidRPr="00330107" w:rsidTr="007745C3">
        <w:tc>
          <w:tcPr>
            <w:tcW w:w="2405" w:type="dxa"/>
            <w:shd w:val="clear" w:color="auto" w:fill="auto"/>
          </w:tcPr>
          <w:p w:rsidR="00E11595" w:rsidRPr="00330107" w:rsidRDefault="00E11595" w:rsidP="007745C3">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E11595" w:rsidRPr="009536AC" w:rsidRDefault="00C32ACE" w:rsidP="00691B8D">
            <w:pPr>
              <w:spacing w:after="0"/>
              <w:rPr>
                <w:rFonts w:ascii="Arial" w:hAnsi="Arial" w:cs="Arial"/>
                <w:color w:val="000000"/>
                <w:lang w:val="es-MX"/>
              </w:rPr>
            </w:pPr>
            <w:r>
              <w:rPr>
                <w:rFonts w:ascii="Arial" w:hAnsi="Arial" w:cs="Arial"/>
                <w:color w:val="000000"/>
                <w:lang w:val="es-MX"/>
              </w:rPr>
              <w:t xml:space="preserve">Desde hace muchos años </w:t>
            </w:r>
            <w:r w:rsidR="00844ABD">
              <w:rPr>
                <w:rFonts w:ascii="Arial" w:hAnsi="Arial" w:cs="Arial"/>
                <w:color w:val="000000"/>
                <w:lang w:val="es-MX"/>
              </w:rPr>
              <w:t>se</w:t>
            </w:r>
            <w:r>
              <w:rPr>
                <w:rFonts w:ascii="Arial" w:hAnsi="Arial" w:cs="Arial"/>
                <w:color w:val="000000"/>
                <w:lang w:val="es-MX"/>
              </w:rPr>
              <w:t xml:space="preserve"> utiliza</w:t>
            </w:r>
            <w:r w:rsidR="00844ABD">
              <w:rPr>
                <w:rFonts w:ascii="Arial" w:hAnsi="Arial" w:cs="Arial"/>
                <w:color w:val="000000"/>
                <w:lang w:val="es-MX"/>
              </w:rPr>
              <w:t>n</w:t>
            </w:r>
            <w:r>
              <w:rPr>
                <w:rFonts w:ascii="Arial" w:hAnsi="Arial" w:cs="Arial"/>
                <w:color w:val="000000"/>
                <w:lang w:val="es-MX"/>
              </w:rPr>
              <w:t xml:space="preserve"> bacterias y levaduras en la fabricación de productos como el queso, el yogurt, el vino y el pan</w:t>
            </w:r>
            <w:ins w:id="67" w:author="Miguel" w:date="2015-07-31T17:26:00Z">
              <w:r w:rsidR="00D011DE">
                <w:rPr>
                  <w:rFonts w:ascii="Arial" w:hAnsi="Arial" w:cs="Arial"/>
                  <w:color w:val="000000"/>
                  <w:lang w:val="es-MX"/>
                </w:rPr>
                <w:t>.</w:t>
              </w:r>
            </w:ins>
            <w:del w:id="68" w:author="Miguel" w:date="2015-07-31T17:26:00Z">
              <w:r w:rsidDel="00D011DE">
                <w:rPr>
                  <w:rFonts w:ascii="Arial" w:hAnsi="Arial" w:cs="Arial"/>
                  <w:color w:val="000000"/>
                  <w:lang w:val="es-MX"/>
                </w:rPr>
                <w:delText>;</w:delText>
              </w:r>
            </w:del>
            <w:r>
              <w:rPr>
                <w:rFonts w:ascii="Arial" w:hAnsi="Arial" w:cs="Arial"/>
                <w:color w:val="000000"/>
                <w:lang w:val="es-MX"/>
              </w:rPr>
              <w:t xml:space="preserve"> </w:t>
            </w:r>
            <w:ins w:id="69" w:author="Miguel" w:date="2015-07-31T17:26:00Z">
              <w:r w:rsidR="00D011DE">
                <w:rPr>
                  <w:rFonts w:ascii="Arial" w:hAnsi="Arial" w:cs="Arial"/>
                  <w:color w:val="000000"/>
                  <w:lang w:val="es-MX"/>
                </w:rPr>
                <w:t>D</w:t>
              </w:r>
            </w:ins>
            <w:del w:id="70" w:author="Miguel" w:date="2015-07-31T17:26:00Z">
              <w:r w:rsidDel="00D011DE">
                <w:rPr>
                  <w:rFonts w:ascii="Arial" w:hAnsi="Arial" w:cs="Arial"/>
                  <w:color w:val="000000"/>
                  <w:lang w:val="es-MX"/>
                </w:rPr>
                <w:delText>d</w:delText>
              </w:r>
            </w:del>
            <w:r>
              <w:rPr>
                <w:rFonts w:ascii="Arial" w:hAnsi="Arial" w:cs="Arial"/>
                <w:color w:val="000000"/>
                <w:lang w:val="es-MX"/>
              </w:rPr>
              <w:t xml:space="preserve">e los microrganismos también </w:t>
            </w:r>
            <w:r w:rsidR="00844ABD">
              <w:rPr>
                <w:rFonts w:ascii="Arial" w:hAnsi="Arial" w:cs="Arial"/>
                <w:color w:val="000000"/>
                <w:lang w:val="es-MX"/>
              </w:rPr>
              <w:t>se han</w:t>
            </w:r>
            <w:r>
              <w:rPr>
                <w:rFonts w:ascii="Arial" w:hAnsi="Arial" w:cs="Arial"/>
                <w:color w:val="000000"/>
                <w:lang w:val="es-MX"/>
              </w:rPr>
              <w:t xml:space="preserve"> obtenido la mayoría de los antibiót</w:t>
            </w:r>
            <w:r w:rsidR="00FE72BA">
              <w:rPr>
                <w:rFonts w:ascii="Arial" w:hAnsi="Arial" w:cs="Arial"/>
                <w:color w:val="000000"/>
                <w:lang w:val="es-MX"/>
              </w:rPr>
              <w:t>icos y las vitaminas, entre otras cosas</w:t>
            </w:r>
            <w:r>
              <w:rPr>
                <w:rFonts w:ascii="Arial" w:hAnsi="Arial" w:cs="Arial"/>
                <w:color w:val="000000"/>
                <w:lang w:val="es-MX"/>
              </w:rPr>
              <w:t xml:space="preserve">. Esto </w:t>
            </w:r>
            <w:r w:rsidR="00844ABD">
              <w:rPr>
                <w:rFonts w:ascii="Arial" w:hAnsi="Arial" w:cs="Arial"/>
                <w:color w:val="000000"/>
                <w:lang w:val="es-MX"/>
              </w:rPr>
              <w:t xml:space="preserve">muestra </w:t>
            </w:r>
            <w:r>
              <w:rPr>
                <w:rFonts w:ascii="Arial" w:hAnsi="Arial" w:cs="Arial"/>
                <w:color w:val="000000"/>
                <w:lang w:val="es-MX"/>
              </w:rPr>
              <w:t>que la biotecnología es una actividad antigua; sin embargo</w:t>
            </w:r>
            <w:r w:rsidR="00691B8D">
              <w:rPr>
                <w:rFonts w:ascii="Arial" w:hAnsi="Arial" w:cs="Arial"/>
                <w:color w:val="000000"/>
                <w:lang w:val="es-MX"/>
              </w:rPr>
              <w:t xml:space="preserve"> la</w:t>
            </w:r>
            <w:r>
              <w:rPr>
                <w:rFonts w:ascii="Arial" w:hAnsi="Arial" w:cs="Arial"/>
                <w:color w:val="000000"/>
                <w:lang w:val="es-MX"/>
              </w:rPr>
              <w:t xml:space="preserve"> </w:t>
            </w:r>
            <w:r w:rsidR="00691B8D" w:rsidRPr="00844ABD">
              <w:rPr>
                <w:rFonts w:ascii="Arial" w:hAnsi="Arial" w:cs="Arial"/>
                <w:b/>
                <w:color w:val="000000"/>
                <w:lang w:val="es-MX"/>
              </w:rPr>
              <w:t xml:space="preserve"> biotecnología moderna</w:t>
            </w:r>
            <w:r w:rsidR="00691B8D">
              <w:rPr>
                <w:rFonts w:ascii="Arial" w:hAnsi="Arial" w:cs="Arial"/>
                <w:color w:val="000000"/>
                <w:lang w:val="es-MX"/>
              </w:rPr>
              <w:t xml:space="preserve"> </w:t>
            </w:r>
            <w:r w:rsidR="00770A7A">
              <w:rPr>
                <w:rFonts w:ascii="Arial" w:hAnsi="Arial" w:cs="Arial"/>
                <w:color w:val="000000"/>
                <w:lang w:val="es-MX"/>
              </w:rPr>
              <w:t>modifica</w:t>
            </w:r>
            <w:r w:rsidR="00844ABD">
              <w:rPr>
                <w:rFonts w:ascii="Arial" w:hAnsi="Arial" w:cs="Arial"/>
                <w:color w:val="000000"/>
                <w:lang w:val="es-MX"/>
              </w:rPr>
              <w:t xml:space="preserve"> </w:t>
            </w:r>
            <w:r>
              <w:rPr>
                <w:rFonts w:ascii="Arial" w:hAnsi="Arial" w:cs="Arial"/>
                <w:color w:val="000000"/>
                <w:lang w:val="es-MX"/>
              </w:rPr>
              <w:t>seres vivos o sus productos</w:t>
            </w:r>
            <w:r w:rsidR="00770A7A">
              <w:rPr>
                <w:rFonts w:ascii="Arial" w:hAnsi="Arial" w:cs="Arial"/>
                <w:color w:val="000000"/>
                <w:lang w:val="es-MX"/>
              </w:rPr>
              <w:t xml:space="preserve"> </w:t>
            </w:r>
            <w:commentRangeStart w:id="71"/>
            <w:r w:rsidR="00691B8D">
              <w:rPr>
                <w:rFonts w:ascii="Arial" w:hAnsi="Arial" w:cs="Arial"/>
                <w:color w:val="000000"/>
                <w:lang w:val="es-MX"/>
              </w:rPr>
              <w:t xml:space="preserve">de una forma </w:t>
            </w:r>
            <w:r w:rsidR="00770A7A">
              <w:rPr>
                <w:rFonts w:ascii="Arial" w:hAnsi="Arial" w:cs="Arial"/>
                <w:color w:val="000000"/>
                <w:lang w:val="es-MX"/>
              </w:rPr>
              <w:t>distinta</w:t>
            </w:r>
            <w:commentRangeEnd w:id="71"/>
            <w:r w:rsidR="00D011DE">
              <w:rPr>
                <w:rStyle w:val="Refdecomentario"/>
                <w:rFonts w:ascii="Calibri" w:eastAsia="Calibri" w:hAnsi="Calibri"/>
                <w:lang w:val="es-MX"/>
              </w:rPr>
              <w:commentReference w:id="71"/>
            </w:r>
            <w:r>
              <w:rPr>
                <w:rFonts w:ascii="Arial" w:hAnsi="Arial" w:cs="Arial"/>
                <w:color w:val="000000"/>
                <w:lang w:val="es-MX"/>
              </w:rPr>
              <w:t>,</w:t>
            </w:r>
            <w:r w:rsidR="00770A7A">
              <w:rPr>
                <w:rFonts w:ascii="Arial" w:hAnsi="Arial" w:cs="Arial"/>
                <w:color w:val="000000"/>
                <w:lang w:val="es-MX"/>
              </w:rPr>
              <w:t xml:space="preserve"> e implica la</w:t>
            </w:r>
            <w:r w:rsidR="00690A7A">
              <w:rPr>
                <w:rFonts w:ascii="Arial" w:hAnsi="Arial" w:cs="Arial"/>
                <w:color w:val="000000"/>
                <w:lang w:val="es-MX"/>
              </w:rPr>
              <w:t xml:space="preserve"> utilización de células y moléculas biológicas</w:t>
            </w:r>
            <w:r w:rsidR="00770A7A">
              <w:rPr>
                <w:rFonts w:ascii="Arial" w:hAnsi="Arial" w:cs="Arial"/>
                <w:color w:val="000000"/>
                <w:lang w:val="es-MX"/>
              </w:rPr>
              <w:t xml:space="preserve">, </w:t>
            </w:r>
            <w:r w:rsidR="00844ABD">
              <w:rPr>
                <w:rFonts w:ascii="Arial" w:hAnsi="Arial" w:cs="Arial"/>
                <w:color w:val="000000"/>
                <w:lang w:val="es-MX"/>
              </w:rPr>
              <w:t xml:space="preserve">que </w:t>
            </w:r>
            <w:r w:rsidR="00690A7A">
              <w:rPr>
                <w:rFonts w:ascii="Arial" w:hAnsi="Arial" w:cs="Arial"/>
                <w:color w:val="000000"/>
                <w:lang w:val="es-MX"/>
              </w:rPr>
              <w:t xml:space="preserve">son </w:t>
            </w:r>
            <w:r w:rsidR="00770A7A">
              <w:rPr>
                <w:rFonts w:ascii="Arial" w:hAnsi="Arial" w:cs="Arial"/>
                <w:color w:val="000000"/>
                <w:lang w:val="es-MX"/>
              </w:rPr>
              <w:t>más específica</w:t>
            </w:r>
            <w:r w:rsidR="00690A7A">
              <w:rPr>
                <w:rFonts w:ascii="Arial" w:hAnsi="Arial" w:cs="Arial"/>
                <w:color w:val="000000"/>
                <w:lang w:val="es-MX"/>
              </w:rPr>
              <w:t>s</w:t>
            </w:r>
            <w:r w:rsidR="00770A7A">
              <w:rPr>
                <w:rFonts w:ascii="Arial" w:hAnsi="Arial" w:cs="Arial"/>
                <w:color w:val="000000"/>
                <w:lang w:val="es-MX"/>
              </w:rPr>
              <w:t xml:space="preserve"> y permite</w:t>
            </w:r>
            <w:r w:rsidR="00690A7A">
              <w:rPr>
                <w:rFonts w:ascii="Arial" w:hAnsi="Arial" w:cs="Arial"/>
                <w:color w:val="000000"/>
                <w:lang w:val="es-MX"/>
              </w:rPr>
              <w:t>n</w:t>
            </w:r>
            <w:r w:rsidR="00770A7A">
              <w:rPr>
                <w:rFonts w:ascii="Arial" w:hAnsi="Arial" w:cs="Arial"/>
                <w:color w:val="000000"/>
                <w:lang w:val="es-MX"/>
              </w:rPr>
              <w:t xml:space="preserve"> predecir el efecto que tendrá el cambio deseado.</w:t>
            </w:r>
          </w:p>
        </w:tc>
      </w:tr>
    </w:tbl>
    <w:p w:rsidR="003F79FA" w:rsidRDefault="003F79FA" w:rsidP="00CD0460">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F24D83" w:rsidRPr="00330107" w:rsidTr="003A26DD">
        <w:tc>
          <w:tcPr>
            <w:tcW w:w="8828" w:type="dxa"/>
            <w:gridSpan w:val="2"/>
            <w:shd w:val="clear" w:color="auto" w:fill="000000"/>
          </w:tcPr>
          <w:p w:rsidR="00F24D83" w:rsidRPr="00330107" w:rsidRDefault="00F24D83" w:rsidP="00956FFB">
            <w:pPr>
              <w:spacing w:after="0"/>
              <w:jc w:val="center"/>
              <w:rPr>
                <w:rFonts w:ascii="Arial" w:hAnsi="Arial" w:cs="Arial"/>
                <w:b/>
                <w:color w:val="FFFFFF"/>
                <w:lang w:val="es-MX"/>
              </w:rPr>
            </w:pPr>
            <w:r w:rsidRPr="00330107">
              <w:rPr>
                <w:rFonts w:ascii="Arial" w:hAnsi="Arial" w:cs="Arial"/>
                <w:b/>
                <w:color w:val="FFFFFF"/>
                <w:lang w:val="es-MX"/>
              </w:rPr>
              <w:t>Destacado</w:t>
            </w:r>
          </w:p>
        </w:tc>
      </w:tr>
      <w:tr w:rsidR="00F24D83" w:rsidRPr="00330107" w:rsidTr="003A26DD">
        <w:tc>
          <w:tcPr>
            <w:tcW w:w="2405" w:type="dxa"/>
            <w:shd w:val="clear" w:color="auto" w:fill="auto"/>
          </w:tcPr>
          <w:p w:rsidR="00F24D83" w:rsidRPr="00330107" w:rsidRDefault="00F24D83" w:rsidP="00956FFB">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rsidR="00F24D83" w:rsidRPr="00330107" w:rsidRDefault="00F43470" w:rsidP="00F43470">
            <w:pPr>
              <w:spacing w:after="0"/>
              <w:jc w:val="center"/>
              <w:rPr>
                <w:rFonts w:ascii="Arial" w:hAnsi="Arial" w:cs="Arial"/>
                <w:b/>
                <w:lang w:val="es-MX"/>
              </w:rPr>
            </w:pPr>
            <w:r>
              <w:rPr>
                <w:rFonts w:ascii="Arial" w:hAnsi="Arial" w:cs="Arial"/>
                <w:b/>
                <w:lang w:val="es-MX"/>
              </w:rPr>
              <w:t>Conceptos básicos en b</w:t>
            </w:r>
            <w:r w:rsidR="00F24D83">
              <w:rPr>
                <w:rFonts w:ascii="Arial" w:hAnsi="Arial" w:cs="Arial"/>
                <w:b/>
                <w:lang w:val="es-MX"/>
              </w:rPr>
              <w:t>iotecnología</w:t>
            </w:r>
          </w:p>
        </w:tc>
      </w:tr>
      <w:tr w:rsidR="00F24D83" w:rsidRPr="00330107" w:rsidTr="003A26DD">
        <w:tc>
          <w:tcPr>
            <w:tcW w:w="2405" w:type="dxa"/>
            <w:shd w:val="clear" w:color="auto" w:fill="auto"/>
          </w:tcPr>
          <w:p w:rsidR="00F24D83" w:rsidRPr="00330107" w:rsidRDefault="00F24D83" w:rsidP="00956FFB">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Organismos genéticamente modificados</w:t>
            </w:r>
            <w:r w:rsidRPr="00F43470">
              <w:rPr>
                <w:rFonts w:ascii="Arial" w:hAnsi="Arial" w:cs="Arial"/>
                <w:color w:val="000000"/>
                <w:lang w:val="es-MX"/>
              </w:rPr>
              <w:t xml:space="preserve">: son aquellos organismos obtenidos mediante </w:t>
            </w:r>
            <w:commentRangeStart w:id="72"/>
            <w:r w:rsidRPr="00F43470">
              <w:rPr>
                <w:rFonts w:ascii="Arial" w:hAnsi="Arial" w:cs="Arial"/>
                <w:color w:val="000000"/>
                <w:lang w:val="es-MX"/>
              </w:rPr>
              <w:t>ingeniería genética</w:t>
            </w:r>
            <w:commentRangeEnd w:id="72"/>
            <w:r w:rsidR="000750E8">
              <w:rPr>
                <w:rStyle w:val="Refdecomentario"/>
                <w:rFonts w:ascii="Calibri" w:eastAsia="Calibri" w:hAnsi="Calibri"/>
                <w:lang w:val="es-MX"/>
              </w:rPr>
              <w:commentReference w:id="72"/>
            </w:r>
            <w:r w:rsidRPr="00F43470">
              <w:rPr>
                <w:rFonts w:ascii="Arial" w:hAnsi="Arial" w:cs="Arial"/>
                <w:color w:val="000000"/>
                <w:lang w:val="es-MX"/>
              </w:rPr>
              <w:t>.</w:t>
            </w:r>
          </w:p>
          <w:p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Organismos transgénicos</w:t>
            </w:r>
            <w:r w:rsidRPr="00F43470">
              <w:rPr>
                <w:rFonts w:ascii="Arial" w:hAnsi="Arial" w:cs="Arial"/>
                <w:color w:val="000000"/>
                <w:lang w:val="es-MX"/>
              </w:rPr>
              <w:t xml:space="preserve">: son aquellos organismos cuyo material genético ha sido manipulado, de modo </w:t>
            </w:r>
            <w:r w:rsidRPr="00F43470">
              <w:rPr>
                <w:rFonts w:ascii="Arial" w:hAnsi="Arial" w:cs="Arial"/>
                <w:color w:val="000000"/>
                <w:lang w:val="es-MX"/>
              </w:rPr>
              <w:lastRenderedPageBreak/>
              <w:t>que se le han añadido uno o varios genes procedentes de otra especie.</w:t>
            </w:r>
          </w:p>
          <w:p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ADN recombinante</w:t>
            </w:r>
            <w:r w:rsidRPr="00F43470">
              <w:rPr>
                <w:rFonts w:ascii="Arial" w:hAnsi="Arial" w:cs="Arial"/>
                <w:color w:val="000000"/>
                <w:lang w:val="es-MX"/>
              </w:rPr>
              <w:t xml:space="preserve">: es el ADN que contiene fragmentos de un ADN </w:t>
            </w:r>
            <w:commentRangeStart w:id="73"/>
            <w:r w:rsidRPr="00F43470">
              <w:rPr>
                <w:rFonts w:ascii="Arial" w:hAnsi="Arial" w:cs="Arial"/>
                <w:color w:val="000000"/>
                <w:lang w:val="es-MX"/>
              </w:rPr>
              <w:t>de distinto origen.</w:t>
            </w:r>
            <w:commentRangeEnd w:id="73"/>
            <w:r w:rsidR="00F54DB6">
              <w:rPr>
                <w:rStyle w:val="Refdecomentario"/>
                <w:rFonts w:ascii="Calibri" w:eastAsia="Calibri" w:hAnsi="Calibri"/>
                <w:lang w:val="es-MX"/>
              </w:rPr>
              <w:commentReference w:id="73"/>
            </w:r>
          </w:p>
          <w:p w:rsidR="00F43470" w:rsidRPr="00F43470" w:rsidRDefault="00F43470" w:rsidP="00F43470">
            <w:pPr>
              <w:pStyle w:val="Prrafodelista"/>
              <w:numPr>
                <w:ilvl w:val="0"/>
                <w:numId w:val="36"/>
              </w:numPr>
              <w:spacing w:after="0"/>
              <w:rPr>
                <w:rFonts w:ascii="Arial" w:hAnsi="Arial" w:cs="Arial"/>
                <w:color w:val="000000"/>
                <w:lang w:val="es-MX"/>
              </w:rPr>
            </w:pPr>
            <w:r w:rsidRPr="00F43470">
              <w:rPr>
                <w:rFonts w:ascii="Arial" w:hAnsi="Arial" w:cs="Arial"/>
                <w:b/>
                <w:color w:val="000000"/>
                <w:lang w:val="es-MX"/>
              </w:rPr>
              <w:t>Clonación génica</w:t>
            </w:r>
            <w:r w:rsidRPr="00F43470">
              <w:rPr>
                <w:rFonts w:ascii="Arial" w:hAnsi="Arial" w:cs="Arial"/>
                <w:color w:val="000000"/>
                <w:lang w:val="es-MX"/>
              </w:rPr>
              <w:t>: proceso mediante el cual se obtienen muchas copias idénticas de un gen.</w:t>
            </w:r>
          </w:p>
          <w:p w:rsidR="00F24D83" w:rsidRPr="00ED222E" w:rsidRDefault="00700AB6" w:rsidP="003775D3">
            <w:pPr>
              <w:tabs>
                <w:tab w:val="right" w:pos="8498"/>
              </w:tabs>
              <w:rPr>
                <w:rFonts w:ascii="Arial" w:eastAsia="Times New Roman" w:hAnsi="Arial" w:cs="Arial"/>
                <w:sz w:val="18"/>
                <w:szCs w:val="18"/>
                <w:lang w:eastAsia="es-MX"/>
              </w:rPr>
            </w:pPr>
            <w:r>
              <w:rPr>
                <w:rFonts w:ascii="Arial" w:hAnsi="Arial" w:cs="Arial"/>
                <w:color w:val="000000"/>
                <w:lang w:val="es-MX"/>
              </w:rPr>
              <w:t>En biotecnología es frecuente el uso de organismos transgénicos para la obtención de</w:t>
            </w:r>
            <w:r w:rsidR="00B40881">
              <w:rPr>
                <w:rFonts w:ascii="Arial" w:hAnsi="Arial" w:cs="Arial"/>
                <w:color w:val="000000"/>
                <w:lang w:val="es-MX"/>
              </w:rPr>
              <w:t xml:space="preserve"> </w:t>
            </w:r>
            <w:r>
              <w:rPr>
                <w:rFonts w:ascii="Arial" w:hAnsi="Arial" w:cs="Arial"/>
                <w:color w:val="000000"/>
                <w:lang w:val="es-MX"/>
              </w:rPr>
              <w:t>l</w:t>
            </w:r>
            <w:r w:rsidR="00B40881">
              <w:rPr>
                <w:rFonts w:ascii="Arial" w:hAnsi="Arial" w:cs="Arial"/>
                <w:color w:val="000000"/>
                <w:lang w:val="es-MX"/>
              </w:rPr>
              <w:t>os</w:t>
            </w:r>
            <w:r>
              <w:rPr>
                <w:rFonts w:ascii="Arial" w:hAnsi="Arial" w:cs="Arial"/>
                <w:color w:val="000000"/>
                <w:lang w:val="es-MX"/>
              </w:rPr>
              <w:t xml:space="preserve"> producto</w:t>
            </w:r>
            <w:r w:rsidR="00B40881">
              <w:rPr>
                <w:rFonts w:ascii="Arial" w:hAnsi="Arial" w:cs="Arial"/>
                <w:color w:val="000000"/>
                <w:lang w:val="es-MX"/>
              </w:rPr>
              <w:t>s</w:t>
            </w:r>
            <w:r>
              <w:rPr>
                <w:rFonts w:ascii="Arial" w:hAnsi="Arial" w:cs="Arial"/>
                <w:color w:val="000000"/>
                <w:lang w:val="es-MX"/>
              </w:rPr>
              <w:t xml:space="preserve"> deseado</w:t>
            </w:r>
            <w:r w:rsidR="00B40881">
              <w:rPr>
                <w:rFonts w:ascii="Arial" w:hAnsi="Arial" w:cs="Arial"/>
                <w:color w:val="000000"/>
                <w:lang w:val="es-MX"/>
              </w:rPr>
              <w:t>s</w:t>
            </w:r>
            <w:r>
              <w:rPr>
                <w:rFonts w:ascii="Arial" w:hAnsi="Arial" w:cs="Arial"/>
                <w:color w:val="000000"/>
                <w:lang w:val="es-MX"/>
              </w:rPr>
              <w:t xml:space="preserve">. </w:t>
            </w:r>
            <w:r w:rsidR="003A26DD">
              <w:rPr>
                <w:rFonts w:ascii="Arial" w:hAnsi="Arial" w:cs="Arial"/>
                <w:color w:val="000000"/>
                <w:lang w:val="es-MX"/>
              </w:rPr>
              <w:t>Observa un ejemplo acerca de la obtención de un organismo transgénico en</w:t>
            </w:r>
            <w:ins w:id="74" w:author="Miguel" w:date="2015-07-31T17:40:00Z">
              <w:r w:rsidR="00F54DB6">
                <w:rPr>
                  <w:rFonts w:ascii="Arial" w:hAnsi="Arial" w:cs="Arial"/>
                  <w:color w:val="000000"/>
                  <w:lang w:val="es-MX"/>
                </w:rPr>
                <w:t xml:space="preserve"> el siguiente enlace</w:t>
              </w:r>
            </w:ins>
            <w:r w:rsidR="003A26DD">
              <w:rPr>
                <w:rFonts w:ascii="Arial" w:hAnsi="Arial" w:cs="Arial"/>
                <w:color w:val="000000"/>
                <w:lang w:val="es-MX"/>
              </w:rPr>
              <w:t xml:space="preserve"> </w:t>
            </w:r>
            <w:commentRangeStart w:id="75"/>
            <w:r w:rsidR="00610670">
              <w:fldChar w:fldCharType="begin"/>
            </w:r>
            <w:r w:rsidR="00610670">
              <w:instrText xml:space="preserve"> HYPERLINK "http://recursostic.educacion.es/secundaria/edad/4esobiologia/4quincena8/imagenes5/transge.swf" </w:instrText>
            </w:r>
            <w:r w:rsidR="00610670">
              <w:fldChar w:fldCharType="separate"/>
            </w:r>
            <w:r w:rsidR="003A26DD" w:rsidRPr="003A26DD">
              <w:rPr>
                <w:rStyle w:val="Hipervnculo"/>
                <w:rFonts w:ascii="Arial" w:hAnsi="Arial" w:cs="Arial"/>
                <w:lang w:val="es-MX"/>
              </w:rPr>
              <w:t>[VER]</w:t>
            </w:r>
            <w:r w:rsidR="00610670">
              <w:rPr>
                <w:rStyle w:val="Hipervnculo"/>
                <w:rFonts w:ascii="Arial" w:hAnsi="Arial" w:cs="Arial"/>
                <w:lang w:val="es-MX"/>
              </w:rPr>
              <w:fldChar w:fldCharType="end"/>
            </w:r>
            <w:commentRangeEnd w:id="75"/>
            <w:r w:rsidR="00B45FBD">
              <w:rPr>
                <w:rStyle w:val="Refdecomentario"/>
                <w:rFonts w:ascii="Calibri" w:eastAsia="Calibri" w:hAnsi="Calibri"/>
                <w:lang w:val="es-MX"/>
              </w:rPr>
              <w:commentReference w:id="75"/>
            </w:r>
            <w:ins w:id="76" w:author="Miguel" w:date="2015-07-31T17:40:00Z">
              <w:r w:rsidR="00F54DB6">
                <w:rPr>
                  <w:color w:val="000000"/>
                </w:rPr>
                <w:t>.</w:t>
              </w:r>
            </w:ins>
            <w:del w:id="77" w:author="Miguel" w:date="2015-07-31T17:40:00Z">
              <w:r w:rsidR="00ED222E" w:rsidDel="00F54DB6">
                <w:rPr>
                  <w:rFonts w:ascii="Arial" w:hAnsi="Arial" w:cs="Arial"/>
                  <w:color w:val="000000"/>
                  <w:lang w:val="es-MX"/>
                </w:rPr>
                <w:delText>,</w:delText>
              </w:r>
            </w:del>
            <w:r w:rsidR="00ED222E">
              <w:rPr>
                <w:rFonts w:ascii="Arial" w:hAnsi="Arial" w:cs="Arial"/>
                <w:color w:val="000000"/>
                <w:lang w:val="es-MX"/>
              </w:rPr>
              <w:t xml:space="preserve"> </w:t>
            </w:r>
            <w:commentRangeStart w:id="78"/>
            <w:proofErr w:type="gramStart"/>
            <w:r w:rsidR="003775D3">
              <w:rPr>
                <w:rFonts w:ascii="Arial" w:hAnsi="Arial" w:cs="Arial"/>
                <w:color w:val="000000"/>
                <w:lang w:val="es-MX"/>
              </w:rPr>
              <w:t>además</w:t>
            </w:r>
            <w:proofErr w:type="gramEnd"/>
            <w:r w:rsidR="003775D3">
              <w:rPr>
                <w:rFonts w:ascii="Arial" w:hAnsi="Arial" w:cs="Arial"/>
                <w:color w:val="000000"/>
                <w:lang w:val="es-MX"/>
              </w:rPr>
              <w:t xml:space="preserve"> </w:t>
            </w:r>
            <w:r w:rsidR="00ED222E">
              <w:rPr>
                <w:rFonts w:ascii="Arial" w:hAnsi="Arial" w:cs="Arial"/>
                <w:color w:val="000000"/>
                <w:lang w:val="es-MX"/>
              </w:rPr>
              <w:t xml:space="preserve">profundiza en los </w:t>
            </w:r>
            <w:r w:rsidR="00ED222E">
              <w:rPr>
                <w:rFonts w:ascii="Arial" w:hAnsi="Arial" w:cs="Arial"/>
              </w:rPr>
              <w:t xml:space="preserve"> términos relevantes en biotecnología consultando la página web de la Universidad de Concepción de Chile </w:t>
            </w:r>
            <w:hyperlink r:id="rId12" w:history="1">
              <w:r w:rsidR="00ED222E">
                <w:rPr>
                  <w:rStyle w:val="Hipervnculo"/>
                  <w:rFonts w:ascii="Arial" w:hAnsi="Arial" w:cs="Arial"/>
                </w:rPr>
                <w:t>[VER]</w:t>
              </w:r>
            </w:hyperlink>
            <w:r w:rsidR="00ED222E">
              <w:rPr>
                <w:rFonts w:ascii="Arial" w:hAnsi="Arial" w:cs="Arial"/>
              </w:rPr>
              <w:t>.</w:t>
            </w:r>
            <w:commentRangeEnd w:id="78"/>
            <w:r w:rsidR="00F54DB6">
              <w:rPr>
                <w:rStyle w:val="Refdecomentario"/>
                <w:rFonts w:ascii="Calibri" w:eastAsia="Calibri" w:hAnsi="Calibri"/>
                <w:lang w:val="es-MX"/>
              </w:rPr>
              <w:commentReference w:id="78"/>
            </w:r>
          </w:p>
        </w:tc>
      </w:tr>
    </w:tbl>
    <w:p w:rsidR="00F24D83" w:rsidRDefault="00F24D83" w:rsidP="00CD0460">
      <w:pPr>
        <w:tabs>
          <w:tab w:val="right" w:pos="8498"/>
        </w:tabs>
        <w:rPr>
          <w:rFonts w:ascii="Arial" w:hAnsi="Arial" w:cs="Arial"/>
        </w:rPr>
      </w:pPr>
    </w:p>
    <w:p w:rsidR="009536AC" w:rsidRDefault="00B845CB" w:rsidP="00B038C4">
      <w:pPr>
        <w:rPr>
          <w:rFonts w:ascii="Arial" w:hAnsi="Arial" w:cs="Arial"/>
        </w:rPr>
      </w:pPr>
      <w:r>
        <w:rPr>
          <w:rFonts w:ascii="Arial" w:hAnsi="Arial" w:cs="Arial"/>
        </w:rPr>
        <w:t>L</w:t>
      </w:r>
      <w:r w:rsidR="00AC469F">
        <w:rPr>
          <w:rFonts w:ascii="Arial" w:hAnsi="Arial" w:cs="Arial"/>
        </w:rPr>
        <w:t>a biotecnología moderna incluye una amplia gama de tecnologías que permiten la obtención de diversos productos</w:t>
      </w:r>
      <w:ins w:id="79" w:author="Miguel" w:date="2015-07-31T17:43:00Z">
        <w:r w:rsidR="002F2E64">
          <w:rPr>
            <w:rFonts w:ascii="Arial" w:hAnsi="Arial" w:cs="Arial"/>
          </w:rPr>
          <w:t>.</w:t>
        </w:r>
      </w:ins>
      <w:del w:id="80" w:author="Miguel" w:date="2015-07-31T17:43:00Z">
        <w:r w:rsidR="00AC469F" w:rsidDel="002F2E64">
          <w:rPr>
            <w:rFonts w:ascii="Arial" w:hAnsi="Arial" w:cs="Arial"/>
          </w:rPr>
          <w:delText>;</w:delText>
        </w:r>
      </w:del>
      <w:r w:rsidR="00AC469F">
        <w:rPr>
          <w:rFonts w:ascii="Arial" w:hAnsi="Arial" w:cs="Arial"/>
        </w:rPr>
        <w:t xml:space="preserve"> </w:t>
      </w:r>
      <w:ins w:id="81" w:author="Miguel" w:date="2015-07-31T17:43:00Z">
        <w:r w:rsidR="002F2E64">
          <w:rPr>
            <w:rFonts w:ascii="Arial" w:hAnsi="Arial" w:cs="Arial"/>
          </w:rPr>
          <w:t>A</w:t>
        </w:r>
      </w:ins>
      <w:del w:id="82" w:author="Miguel" w:date="2015-07-31T17:43:00Z">
        <w:r w:rsidR="00AC469F" w:rsidDel="002F2E64">
          <w:rPr>
            <w:rFonts w:ascii="Arial" w:hAnsi="Arial" w:cs="Arial"/>
          </w:rPr>
          <w:delText>a</w:delText>
        </w:r>
      </w:del>
      <w:r w:rsidR="00AC469F">
        <w:rPr>
          <w:rFonts w:ascii="Arial" w:hAnsi="Arial" w:cs="Arial"/>
        </w:rPr>
        <w:t xml:space="preserve">unque sus aplicaciones son variadas, aquí </w:t>
      </w:r>
      <w:r w:rsidR="002C2E94">
        <w:rPr>
          <w:rFonts w:ascii="Arial" w:hAnsi="Arial" w:cs="Arial"/>
        </w:rPr>
        <w:t>haremos énfasis solamente en</w:t>
      </w:r>
      <w:r w:rsidR="00EC3595">
        <w:rPr>
          <w:rFonts w:ascii="Arial" w:hAnsi="Arial" w:cs="Arial"/>
        </w:rPr>
        <w:t xml:space="preserve"> algunos</w:t>
      </w:r>
      <w:r w:rsidR="002C2E94">
        <w:rPr>
          <w:rFonts w:ascii="Arial" w:hAnsi="Arial" w:cs="Arial"/>
        </w:rPr>
        <w:t xml:space="preserve"> campos de gran relevancia en los que la biotecnología </w:t>
      </w:r>
      <w:r w:rsidR="009F5397">
        <w:rPr>
          <w:rFonts w:ascii="Arial" w:hAnsi="Arial" w:cs="Arial"/>
        </w:rPr>
        <w:t>ofrece soluciones</w:t>
      </w:r>
      <w:ins w:id="83" w:author="Miguel" w:date="2015-07-31T17:43:00Z">
        <w:r w:rsidR="002F2E64">
          <w:rPr>
            <w:rFonts w:ascii="Arial" w:hAnsi="Arial" w:cs="Arial"/>
          </w:rPr>
          <w:t>;</w:t>
        </w:r>
      </w:ins>
      <w:del w:id="84" w:author="Miguel" w:date="2015-07-31T17:43:00Z">
        <w:r w:rsidR="002C2E94" w:rsidDel="002F2E64">
          <w:rPr>
            <w:rFonts w:ascii="Arial" w:hAnsi="Arial" w:cs="Arial"/>
          </w:rPr>
          <w:delText>,</w:delText>
        </w:r>
      </w:del>
      <w:r w:rsidR="002C2E94">
        <w:rPr>
          <w:rFonts w:ascii="Arial" w:hAnsi="Arial" w:cs="Arial"/>
        </w:rPr>
        <w:t xml:space="preserve"> estos son: la salud humana, la agricultura</w:t>
      </w:r>
      <w:r w:rsidR="00EC3595">
        <w:rPr>
          <w:rFonts w:ascii="Arial" w:hAnsi="Arial" w:cs="Arial"/>
        </w:rPr>
        <w:t xml:space="preserve">, </w:t>
      </w:r>
      <w:r w:rsidR="006A350F">
        <w:rPr>
          <w:rFonts w:ascii="Arial" w:hAnsi="Arial" w:cs="Arial"/>
        </w:rPr>
        <w:t>la ganadería,</w:t>
      </w:r>
      <w:r w:rsidR="002C2E94">
        <w:rPr>
          <w:rFonts w:ascii="Arial" w:hAnsi="Arial" w:cs="Arial"/>
        </w:rPr>
        <w:t xml:space="preserve"> y el medio ambiente.</w:t>
      </w:r>
      <w:r w:rsidR="00B038C4">
        <w:rPr>
          <w:rFonts w:ascii="Arial" w:hAnsi="Arial" w:cs="Arial"/>
        </w:rPr>
        <w:t xml:space="preserve"> </w:t>
      </w:r>
    </w:p>
    <w:p w:rsidR="00D61DDF" w:rsidRDefault="001210C7" w:rsidP="00F43470">
      <w:pPr>
        <w:rPr>
          <w:rFonts w:ascii="Arial" w:hAnsi="Arial" w:cs="Arial"/>
        </w:rPr>
      </w:pPr>
      <w:r>
        <w:rPr>
          <w:rFonts w:ascii="Arial" w:hAnsi="Arial" w:cs="Arial"/>
        </w:rPr>
        <w:t>Si i</w:t>
      </w:r>
      <w:r w:rsidR="005D4531">
        <w:rPr>
          <w:rFonts w:ascii="Arial" w:hAnsi="Arial" w:cs="Arial"/>
        </w:rPr>
        <w:t>ngresa</w:t>
      </w:r>
      <w:r>
        <w:rPr>
          <w:rFonts w:ascii="Arial" w:hAnsi="Arial" w:cs="Arial"/>
        </w:rPr>
        <w:t>s</w:t>
      </w:r>
      <w:r w:rsidR="005D4531">
        <w:rPr>
          <w:rFonts w:ascii="Arial" w:hAnsi="Arial" w:cs="Arial"/>
        </w:rPr>
        <w:t xml:space="preserve"> al link del IBUN de la universidad Nacional de Colombia </w:t>
      </w:r>
      <w:r>
        <w:rPr>
          <w:rFonts w:ascii="Arial" w:hAnsi="Arial" w:cs="Arial"/>
        </w:rPr>
        <w:t xml:space="preserve">podrás </w:t>
      </w:r>
      <w:r w:rsidR="005D4531">
        <w:rPr>
          <w:rFonts w:ascii="Arial" w:hAnsi="Arial" w:cs="Arial"/>
        </w:rPr>
        <w:t>identifica</w:t>
      </w:r>
      <w:r>
        <w:rPr>
          <w:rFonts w:ascii="Arial" w:hAnsi="Arial" w:cs="Arial"/>
        </w:rPr>
        <w:t>r</w:t>
      </w:r>
      <w:r w:rsidR="005D4531">
        <w:rPr>
          <w:rFonts w:ascii="Arial" w:hAnsi="Arial" w:cs="Arial"/>
        </w:rPr>
        <w:t xml:space="preserve"> las áreas de la biotecnología en las cuales se enc</w:t>
      </w:r>
      <w:ins w:id="85" w:author="Miguel" w:date="2015-07-31T17:43:00Z">
        <w:r w:rsidR="002F2E64">
          <w:rPr>
            <w:rFonts w:ascii="Arial" w:hAnsi="Arial" w:cs="Arial"/>
          </w:rPr>
          <w:t>u</w:t>
        </w:r>
      </w:ins>
      <w:r w:rsidR="005D4531">
        <w:rPr>
          <w:rFonts w:ascii="Arial" w:hAnsi="Arial" w:cs="Arial"/>
        </w:rPr>
        <w:t xml:space="preserve">entran trabajando </w:t>
      </w:r>
      <w:r>
        <w:rPr>
          <w:rFonts w:ascii="Arial" w:hAnsi="Arial" w:cs="Arial"/>
        </w:rPr>
        <w:t xml:space="preserve">allí </w:t>
      </w:r>
      <w:hyperlink r:id="rId13" w:history="1">
        <w:r w:rsidR="005D4531">
          <w:rPr>
            <w:rStyle w:val="Hipervnculo"/>
            <w:rFonts w:ascii="Arial" w:hAnsi="Arial" w:cs="Arial"/>
          </w:rPr>
          <w:t>[VER]</w:t>
        </w:r>
      </w:hyperlink>
      <w:r w:rsidR="005D4531">
        <w:rPr>
          <w:rFonts w:ascii="Arial" w:hAnsi="Arial" w:cs="Arial"/>
        </w:rPr>
        <w:t xml:space="preserve"> ¿</w:t>
      </w:r>
      <w:ins w:id="86" w:author="Miguel" w:date="2015-07-31T17:44:00Z">
        <w:r w:rsidR="002F2E64">
          <w:rPr>
            <w:rFonts w:ascii="Arial" w:hAnsi="Arial" w:cs="Arial"/>
          </w:rPr>
          <w:t>C</w:t>
        </w:r>
      </w:ins>
      <w:del w:id="87" w:author="Miguel" w:date="2015-07-31T17:44:00Z">
        <w:r w:rsidR="005D4531" w:rsidDel="002F2E64">
          <w:rPr>
            <w:rFonts w:ascii="Arial" w:hAnsi="Arial" w:cs="Arial"/>
          </w:rPr>
          <w:delText>c</w:delText>
        </w:r>
      </w:del>
      <w:r w:rsidR="005D4531">
        <w:rPr>
          <w:rFonts w:ascii="Arial" w:hAnsi="Arial" w:cs="Arial"/>
        </w:rPr>
        <w:t>uál de ellas te parece más interesante? ¿Por qué?</w:t>
      </w:r>
      <w:del w:id="88" w:author="Miguel" w:date="2015-07-31T17:47:00Z">
        <w:r w:rsidR="00F43470" w:rsidDel="00EE6200">
          <w:rPr>
            <w:rFonts w:ascii="Arial" w:hAnsi="Arial" w:cs="Arial"/>
          </w:rPr>
          <w:delText xml:space="preserve"> </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61DDF" w:rsidRPr="00330107" w:rsidTr="00956FFB">
        <w:tc>
          <w:tcPr>
            <w:tcW w:w="8828" w:type="dxa"/>
            <w:gridSpan w:val="2"/>
            <w:shd w:val="clear" w:color="auto" w:fill="000000"/>
          </w:tcPr>
          <w:p w:rsidR="00D61DDF" w:rsidRPr="00330107" w:rsidRDefault="00D61DDF" w:rsidP="00956FFB">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61DDF" w:rsidRPr="00330107" w:rsidTr="00956FFB">
        <w:tc>
          <w:tcPr>
            <w:tcW w:w="2481" w:type="dxa"/>
            <w:shd w:val="clear" w:color="auto" w:fill="auto"/>
          </w:tcPr>
          <w:p w:rsidR="00D61DDF" w:rsidRPr="00330107" w:rsidRDefault="00D61DDF" w:rsidP="00956FFB">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D61DDF" w:rsidRPr="00330107" w:rsidRDefault="00D61DDF" w:rsidP="00956FF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2_CO_REC50</w:t>
            </w:r>
          </w:p>
        </w:tc>
      </w:tr>
      <w:tr w:rsidR="00D61DDF" w:rsidRPr="00330107" w:rsidTr="00956FFB">
        <w:tc>
          <w:tcPr>
            <w:tcW w:w="2481" w:type="dxa"/>
            <w:shd w:val="clear" w:color="auto" w:fill="auto"/>
          </w:tcPr>
          <w:p w:rsidR="00D61DDF" w:rsidRPr="00330107" w:rsidRDefault="00D61DDF" w:rsidP="00956FFB">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D61DDF" w:rsidRPr="00330107" w:rsidRDefault="00D61DDF" w:rsidP="00956FFB">
            <w:pPr>
              <w:spacing w:after="0"/>
              <w:rPr>
                <w:rFonts w:ascii="Arial" w:hAnsi="Arial" w:cs="Arial"/>
                <w:color w:val="000000"/>
                <w:lang w:val="es-MX"/>
              </w:rPr>
            </w:pPr>
            <w:r>
              <w:rPr>
                <w:rFonts w:ascii="Arial" w:hAnsi="Arial" w:cs="Arial"/>
                <w:color w:val="000000"/>
                <w:lang w:val="es-MX"/>
              </w:rPr>
              <w:t>Argumenta las ventajas de los proyectos especiales de Colciencias en biotecnología</w:t>
            </w:r>
            <w:del w:id="89" w:author="Miguel" w:date="2015-07-31T17:45:00Z">
              <w:r w:rsidDel="002430A5">
                <w:rPr>
                  <w:rFonts w:ascii="Arial" w:hAnsi="Arial" w:cs="Arial"/>
                  <w:color w:val="000000"/>
                  <w:lang w:val="es-MX"/>
                </w:rPr>
                <w:delText xml:space="preserve"> </w:delText>
              </w:r>
            </w:del>
          </w:p>
        </w:tc>
      </w:tr>
      <w:tr w:rsidR="00D61DDF" w:rsidRPr="00330107" w:rsidTr="00956FFB">
        <w:tc>
          <w:tcPr>
            <w:tcW w:w="2481" w:type="dxa"/>
            <w:shd w:val="clear" w:color="auto" w:fill="auto"/>
          </w:tcPr>
          <w:p w:rsidR="00D61DDF" w:rsidRPr="00330107" w:rsidRDefault="00D61DDF" w:rsidP="00956FFB">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D61DDF" w:rsidRDefault="00D61DDF" w:rsidP="00956FFB">
            <w:pPr>
              <w:tabs>
                <w:tab w:val="right" w:pos="8498"/>
              </w:tabs>
              <w:spacing w:after="0"/>
              <w:rPr>
                <w:rFonts w:ascii="Arial" w:hAnsi="Arial" w:cs="Arial"/>
                <w:color w:val="000000"/>
                <w:lang w:val="es-MX"/>
              </w:rPr>
            </w:pPr>
            <w:r w:rsidRPr="00881B06">
              <w:rPr>
                <w:rFonts w:ascii="Arial" w:hAnsi="Arial" w:cs="Arial"/>
              </w:rPr>
              <w:t xml:space="preserve">Actividad </w:t>
            </w:r>
            <w:r>
              <w:rPr>
                <w:rFonts w:ascii="Arial" w:hAnsi="Arial" w:cs="Arial"/>
              </w:rPr>
              <w:t xml:space="preserve">que permite </w:t>
            </w:r>
            <w:r>
              <w:rPr>
                <w:rFonts w:ascii="Arial" w:hAnsi="Arial" w:cs="Arial"/>
                <w:color w:val="000000"/>
                <w:lang w:val="es-MX"/>
              </w:rPr>
              <w:t>argumentar las ventajas de los proyectos especiales de Colciencias en biotecnología</w:t>
            </w:r>
            <w:del w:id="90" w:author="Miguel" w:date="2015-07-31T17:45:00Z">
              <w:r w:rsidDel="007E27D2">
                <w:rPr>
                  <w:rFonts w:ascii="Arial" w:hAnsi="Arial" w:cs="Arial"/>
                  <w:color w:val="000000"/>
                  <w:lang w:val="es-MX"/>
                </w:rPr>
                <w:delText xml:space="preserve"> </w:delText>
              </w:r>
            </w:del>
          </w:p>
          <w:p w:rsidR="00D61DDF" w:rsidRDefault="00D61DDF" w:rsidP="00956FFB">
            <w:pPr>
              <w:tabs>
                <w:tab w:val="right" w:pos="8498"/>
              </w:tabs>
              <w:spacing w:after="0"/>
              <w:rPr>
                <w:rFonts w:ascii="Arial" w:hAnsi="Arial" w:cs="Arial"/>
                <w:color w:val="000000"/>
                <w:lang w:val="es-MX"/>
              </w:rPr>
            </w:pPr>
          </w:p>
          <w:p w:rsidR="00D61DDF" w:rsidRDefault="00D61DDF" w:rsidP="00956FFB">
            <w:pPr>
              <w:tabs>
                <w:tab w:val="right" w:pos="8498"/>
              </w:tabs>
              <w:spacing w:after="0"/>
              <w:rPr>
                <w:rFonts w:ascii="Arial" w:hAnsi="Arial" w:cs="Arial"/>
                <w:color w:val="FF0000"/>
                <w:lang w:val="es-MX"/>
              </w:rPr>
            </w:pPr>
            <w:r>
              <w:rPr>
                <w:rFonts w:ascii="Arial" w:hAnsi="Arial" w:cs="Arial"/>
                <w:color w:val="FF0000"/>
                <w:lang w:val="es-MX"/>
              </w:rPr>
              <w:t>Motor M2C que incluya lo siguiente:</w:t>
            </w:r>
          </w:p>
          <w:p w:rsidR="00D61DDF" w:rsidRPr="00DA40E3" w:rsidRDefault="00D61DDF" w:rsidP="00956FFB">
            <w:pPr>
              <w:tabs>
                <w:tab w:val="right" w:pos="8498"/>
              </w:tabs>
              <w:spacing w:after="0"/>
              <w:rPr>
                <w:rFonts w:ascii="Arial" w:hAnsi="Arial" w:cs="Arial"/>
                <w:color w:val="FF0000"/>
                <w:lang w:val="es-MX"/>
              </w:rPr>
            </w:pPr>
            <w:r>
              <w:rPr>
                <w:rFonts w:ascii="Arial" w:hAnsi="Arial" w:cs="Arial"/>
                <w:color w:val="FF0000"/>
                <w:lang w:val="es-MX"/>
              </w:rPr>
              <w:t>I</w:t>
            </w:r>
            <w:r w:rsidRPr="00DA40E3">
              <w:rPr>
                <w:rFonts w:ascii="Arial" w:hAnsi="Arial" w:cs="Arial"/>
                <w:color w:val="FF0000"/>
                <w:lang w:val="es-MX"/>
              </w:rPr>
              <w:t xml:space="preserve">ngresa al link de biotecnología de Colciencias </w:t>
            </w:r>
            <w:hyperlink r:id="rId14" w:history="1">
              <w:r w:rsidRPr="00DA40E3">
                <w:rPr>
                  <w:color w:val="FF0000"/>
                  <w:lang w:val="es-MX"/>
                </w:rPr>
                <w:t>[VER]</w:t>
              </w:r>
            </w:hyperlink>
            <w:r w:rsidRPr="00DA40E3">
              <w:rPr>
                <w:rFonts w:ascii="Arial" w:hAnsi="Arial" w:cs="Arial"/>
                <w:color w:val="FF0000"/>
                <w:lang w:val="es-MX"/>
              </w:rPr>
              <w:t xml:space="preserve"> y lee </w:t>
            </w:r>
            <w:r>
              <w:rPr>
                <w:rFonts w:ascii="Arial" w:hAnsi="Arial" w:cs="Arial"/>
                <w:color w:val="FF0000"/>
                <w:lang w:val="es-MX"/>
              </w:rPr>
              <w:t xml:space="preserve">allí, </w:t>
            </w:r>
            <w:r w:rsidRPr="00DA40E3">
              <w:rPr>
                <w:rFonts w:ascii="Arial" w:hAnsi="Arial" w:cs="Arial"/>
                <w:color w:val="FF0000"/>
                <w:lang w:val="es-MX"/>
              </w:rPr>
              <w:t>la información relacionada con los proyectos especiales. Luego en grupos de trabajo</w:t>
            </w:r>
            <w:r>
              <w:rPr>
                <w:rFonts w:ascii="Arial" w:hAnsi="Arial" w:cs="Arial"/>
                <w:color w:val="FF0000"/>
                <w:lang w:val="es-MX"/>
              </w:rPr>
              <w:t>,</w:t>
            </w:r>
            <w:r w:rsidRPr="00DA40E3">
              <w:rPr>
                <w:rFonts w:ascii="Arial" w:hAnsi="Arial" w:cs="Arial"/>
                <w:color w:val="FF0000"/>
                <w:lang w:val="es-MX"/>
              </w:rPr>
              <w:t xml:space="preserve"> discutan con argumentos</w:t>
            </w:r>
            <w:r>
              <w:rPr>
                <w:rFonts w:ascii="Arial" w:hAnsi="Arial" w:cs="Arial"/>
                <w:color w:val="FF0000"/>
                <w:lang w:val="es-MX"/>
              </w:rPr>
              <w:t xml:space="preserve"> </w:t>
            </w:r>
            <w:r w:rsidRPr="00DA40E3">
              <w:rPr>
                <w:rFonts w:ascii="Arial" w:hAnsi="Arial" w:cs="Arial"/>
                <w:color w:val="FF0000"/>
                <w:lang w:val="es-MX"/>
              </w:rPr>
              <w:t>las ventajas que estos representan. Juntos consoliden l</w:t>
            </w:r>
            <w:r>
              <w:rPr>
                <w:rFonts w:ascii="Arial" w:hAnsi="Arial" w:cs="Arial"/>
                <w:color w:val="FF0000"/>
                <w:lang w:val="es-MX"/>
              </w:rPr>
              <w:t xml:space="preserve">as conclusiones de su trabajo, realicen un escrito de máximo 200 palabras </w:t>
            </w:r>
            <w:r w:rsidRPr="00DA40E3">
              <w:rPr>
                <w:rFonts w:ascii="Arial" w:hAnsi="Arial" w:cs="Arial"/>
                <w:color w:val="FF0000"/>
                <w:lang w:val="es-MX"/>
              </w:rPr>
              <w:t>y preséntenlo al resto de la clase.</w:t>
            </w:r>
            <w:r>
              <w:rPr>
                <w:rFonts w:ascii="Arial" w:hAnsi="Arial" w:cs="Arial"/>
                <w:color w:val="FF0000"/>
                <w:lang w:val="es-MX"/>
              </w:rPr>
              <w:t xml:space="preserve"> ¿Cuál de los argumentos presentados es el más convincente?</w:t>
            </w:r>
          </w:p>
        </w:tc>
      </w:tr>
    </w:tbl>
    <w:p w:rsidR="00D61DDF" w:rsidRDefault="00D61DDF" w:rsidP="00B038C4">
      <w:pPr>
        <w:rPr>
          <w:rFonts w:ascii="Arial" w:hAnsi="Arial" w:cs="Arial"/>
        </w:rPr>
      </w:pPr>
    </w:p>
    <w:p w:rsidR="00A701DB" w:rsidRDefault="00A701DB" w:rsidP="00A701DB">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1 La biotecnología en medicina</w:t>
      </w:r>
    </w:p>
    <w:p w:rsidR="00E13F7E" w:rsidRDefault="0066757B" w:rsidP="00A701DB">
      <w:pPr>
        <w:rPr>
          <w:rFonts w:ascii="Arial" w:hAnsi="Arial" w:cs="Arial"/>
        </w:rPr>
      </w:pPr>
      <w:r>
        <w:rPr>
          <w:rFonts w:ascii="Arial" w:hAnsi="Arial" w:cs="Arial"/>
        </w:rPr>
        <w:lastRenderedPageBreak/>
        <w:t>En medicina y salud humana, la biotecnología ha proporcionado opciones de diagnóstico</w:t>
      </w:r>
      <w:r w:rsidR="00E13F7E">
        <w:rPr>
          <w:rFonts w:ascii="Arial" w:hAnsi="Arial" w:cs="Arial"/>
        </w:rPr>
        <w:t xml:space="preserve"> más rápid</w:t>
      </w:r>
      <w:ins w:id="91" w:author="Miguel" w:date="2015-07-31T17:47:00Z">
        <w:r w:rsidR="00315E35">
          <w:rPr>
            <w:rFonts w:ascii="Arial" w:hAnsi="Arial" w:cs="Arial"/>
          </w:rPr>
          <w:t>a</w:t>
        </w:r>
      </w:ins>
      <w:del w:id="92" w:author="Miguel" w:date="2015-07-31T17:47:00Z">
        <w:r w:rsidR="00E13F7E" w:rsidDel="00315E35">
          <w:rPr>
            <w:rFonts w:ascii="Arial" w:hAnsi="Arial" w:cs="Arial"/>
          </w:rPr>
          <w:delText>o</w:delText>
        </w:r>
      </w:del>
      <w:r w:rsidR="00E13F7E">
        <w:rPr>
          <w:rFonts w:ascii="Arial" w:hAnsi="Arial" w:cs="Arial"/>
        </w:rPr>
        <w:t>s y precis</w:t>
      </w:r>
      <w:ins w:id="93" w:author="Miguel" w:date="2015-07-31T17:47:00Z">
        <w:r w:rsidR="00315E35">
          <w:rPr>
            <w:rFonts w:ascii="Arial" w:hAnsi="Arial" w:cs="Arial"/>
          </w:rPr>
          <w:t>a</w:t>
        </w:r>
      </w:ins>
      <w:del w:id="94" w:author="Miguel" w:date="2015-07-31T17:47:00Z">
        <w:r w:rsidR="00E13F7E" w:rsidDel="00315E35">
          <w:rPr>
            <w:rFonts w:ascii="Arial" w:hAnsi="Arial" w:cs="Arial"/>
          </w:rPr>
          <w:delText>o</w:delText>
        </w:r>
      </w:del>
      <w:r w:rsidR="00E13F7E">
        <w:rPr>
          <w:rFonts w:ascii="Arial" w:hAnsi="Arial" w:cs="Arial"/>
        </w:rPr>
        <w:t>s, fármacos con menos efectos secundarios</w:t>
      </w:r>
      <w:ins w:id="95" w:author="Miguel" w:date="2015-07-31T17:48:00Z">
        <w:r w:rsidR="000B2BA1">
          <w:rPr>
            <w:rFonts w:ascii="Arial" w:hAnsi="Arial" w:cs="Arial"/>
          </w:rPr>
          <w:t>,</w:t>
        </w:r>
      </w:ins>
      <w:r w:rsidR="00E13F7E">
        <w:rPr>
          <w:rFonts w:ascii="Arial" w:hAnsi="Arial" w:cs="Arial"/>
        </w:rPr>
        <w:t xml:space="preserve"> y vacunas más seguras.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EC4B68" w:rsidRPr="00330107" w:rsidTr="00956FFB">
        <w:tc>
          <w:tcPr>
            <w:tcW w:w="8828" w:type="dxa"/>
            <w:gridSpan w:val="2"/>
            <w:shd w:val="clear" w:color="auto" w:fill="0D0D0D"/>
          </w:tcPr>
          <w:p w:rsidR="00EC4B68" w:rsidRPr="00330107" w:rsidRDefault="00EC4B68" w:rsidP="00956FFB">
            <w:pPr>
              <w:spacing w:after="0"/>
              <w:jc w:val="center"/>
              <w:rPr>
                <w:rFonts w:ascii="Arial" w:hAnsi="Arial" w:cs="Arial"/>
                <w:b/>
                <w:color w:val="FFFFFF"/>
                <w:lang w:val="es-MX"/>
              </w:rPr>
            </w:pPr>
            <w:commentRangeStart w:id="96"/>
            <w:r w:rsidRPr="00330107">
              <w:rPr>
                <w:rFonts w:ascii="Arial" w:hAnsi="Arial" w:cs="Arial"/>
                <w:b/>
                <w:color w:val="FFFFFF"/>
                <w:lang w:val="es-MX"/>
              </w:rPr>
              <w:t>Imagen (fotografía, gráfica o ilustración)</w:t>
            </w:r>
            <w:commentRangeEnd w:id="96"/>
            <w:r w:rsidR="000B2BA1">
              <w:rPr>
                <w:rStyle w:val="Refdecomentario"/>
                <w:rFonts w:ascii="Calibri" w:eastAsia="Calibri" w:hAnsi="Calibri"/>
                <w:lang w:val="es-MX"/>
              </w:rPr>
              <w:commentReference w:id="96"/>
            </w:r>
          </w:p>
        </w:tc>
      </w:tr>
      <w:tr w:rsidR="00EC4B68" w:rsidRPr="00330107" w:rsidTr="00956FFB">
        <w:tc>
          <w:tcPr>
            <w:tcW w:w="2405" w:type="dxa"/>
            <w:shd w:val="clear" w:color="auto" w:fill="auto"/>
          </w:tcPr>
          <w:p w:rsidR="00EC4B68" w:rsidRPr="00330107" w:rsidRDefault="00EC4B68" w:rsidP="00956FFB">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EC4B68" w:rsidRPr="00330107" w:rsidRDefault="00EC4B68" w:rsidP="00956FF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2_CO_IMG4</w:t>
            </w:r>
          </w:p>
        </w:tc>
      </w:tr>
      <w:tr w:rsidR="00EC4B68" w:rsidRPr="00330107" w:rsidTr="00956FFB">
        <w:tc>
          <w:tcPr>
            <w:tcW w:w="2405" w:type="dxa"/>
            <w:shd w:val="clear" w:color="auto" w:fill="auto"/>
          </w:tcPr>
          <w:p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EC4B68" w:rsidRPr="00330107" w:rsidRDefault="00EC4B68" w:rsidP="00EC4B68">
            <w:pPr>
              <w:spacing w:after="0"/>
              <w:rPr>
                <w:rFonts w:ascii="Arial" w:hAnsi="Arial" w:cs="Arial"/>
                <w:color w:val="000000"/>
                <w:lang w:val="es-MX"/>
              </w:rPr>
            </w:pPr>
            <w:r>
              <w:rPr>
                <w:rFonts w:ascii="Arial" w:hAnsi="Arial" w:cs="Arial"/>
                <w:color w:val="000000"/>
                <w:lang w:val="es-MX"/>
              </w:rPr>
              <w:t xml:space="preserve">Mujer con caja de </w:t>
            </w:r>
            <w:del w:id="97" w:author="Miguel" w:date="2015-07-31T17:48:00Z">
              <w:r w:rsidDel="000B2BA1">
                <w:rPr>
                  <w:rFonts w:ascii="Arial" w:hAnsi="Arial" w:cs="Arial"/>
                  <w:color w:val="000000"/>
                  <w:lang w:val="es-MX"/>
                </w:rPr>
                <w:delText>petri</w:delText>
              </w:r>
            </w:del>
            <w:ins w:id="98" w:author="Miguel" w:date="2015-07-31T17:48:00Z">
              <w:r w:rsidR="000B2BA1">
                <w:rPr>
                  <w:rFonts w:ascii="Arial" w:hAnsi="Arial" w:cs="Arial"/>
                  <w:color w:val="000000"/>
                  <w:lang w:val="es-MX"/>
                </w:rPr>
                <w:t>Petri</w:t>
              </w:r>
            </w:ins>
          </w:p>
        </w:tc>
      </w:tr>
      <w:tr w:rsidR="00EC4B68" w:rsidRPr="00330107" w:rsidTr="00956FFB">
        <w:tc>
          <w:tcPr>
            <w:tcW w:w="2405" w:type="dxa"/>
            <w:shd w:val="clear" w:color="auto" w:fill="auto"/>
          </w:tcPr>
          <w:p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EC4B68" w:rsidRPr="00223699" w:rsidRDefault="00EC4B68" w:rsidP="00EC4B68">
            <w:pPr>
              <w:spacing w:after="0"/>
              <w:rPr>
                <w:rFonts w:ascii="Arial" w:hAnsi="Arial" w:cs="Arial"/>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biotecnología/ primera imagen</w:t>
            </w:r>
          </w:p>
        </w:tc>
      </w:tr>
      <w:tr w:rsidR="00EC4B68" w:rsidRPr="00330107" w:rsidTr="000C1966">
        <w:trPr>
          <w:trHeight w:val="1124"/>
        </w:trPr>
        <w:tc>
          <w:tcPr>
            <w:tcW w:w="2405" w:type="dxa"/>
            <w:shd w:val="clear" w:color="auto" w:fill="auto"/>
          </w:tcPr>
          <w:p w:rsidR="00EC4B68" w:rsidRPr="00330107" w:rsidRDefault="00EC4B68" w:rsidP="00956FFB">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EC4B68" w:rsidRPr="000C1966" w:rsidRDefault="00EC4B68" w:rsidP="005214E9">
            <w:pPr>
              <w:tabs>
                <w:tab w:val="right" w:pos="8498"/>
              </w:tabs>
              <w:rPr>
                <w:rFonts w:ascii="Arial" w:hAnsi="Arial" w:cs="Arial"/>
                <w:lang w:val="es-MX"/>
              </w:rPr>
            </w:pPr>
            <w:r>
              <w:rPr>
                <w:rFonts w:ascii="Arial" w:hAnsi="Arial" w:cs="Arial"/>
                <w:color w:val="000000"/>
                <w:lang w:val="es-MX"/>
              </w:rPr>
              <w:t>Las bacterias son los organismos más usados en la producción de sustancias terapéuticas.</w:t>
            </w:r>
            <w:r w:rsidR="000C1966">
              <w:rPr>
                <w:rFonts w:ascii="Arial" w:hAnsi="Arial" w:cs="Arial"/>
                <w:color w:val="000000"/>
                <w:lang w:val="es-MX"/>
              </w:rPr>
              <w:t xml:space="preserve"> </w:t>
            </w:r>
            <w:r w:rsidR="000C1966" w:rsidRPr="00B038C4">
              <w:rPr>
                <w:rFonts w:ascii="Arial" w:hAnsi="Arial" w:cs="Arial"/>
              </w:rPr>
              <w:t xml:space="preserve">Gracias a </w:t>
            </w:r>
            <w:r w:rsidR="000C1966">
              <w:rPr>
                <w:rFonts w:ascii="Arial" w:hAnsi="Arial" w:cs="Arial"/>
              </w:rPr>
              <w:t xml:space="preserve">la biotecnología, </w:t>
            </w:r>
            <w:r w:rsidR="000C1966" w:rsidRPr="00B038C4">
              <w:rPr>
                <w:rFonts w:ascii="Arial" w:hAnsi="Arial" w:cs="Arial"/>
              </w:rPr>
              <w:t>se pueden producir</w:t>
            </w:r>
            <w:del w:id="99" w:author="Miguel" w:date="2015-07-31T17:50:00Z">
              <w:r w:rsidR="000C1966" w:rsidRPr="00B038C4" w:rsidDel="000B2BA1">
                <w:rPr>
                  <w:rFonts w:ascii="Arial" w:hAnsi="Arial" w:cs="Arial"/>
                </w:rPr>
                <w:delText xml:space="preserve"> por ejemplo</w:delText>
              </w:r>
            </w:del>
            <w:r w:rsidR="000C1966" w:rsidRPr="00B038C4">
              <w:rPr>
                <w:rFonts w:ascii="Arial" w:hAnsi="Arial" w:cs="Arial"/>
              </w:rPr>
              <w:t xml:space="preserve"> grandes cantidades de determinadas proteínas</w:t>
            </w:r>
            <w:r w:rsidR="005214E9">
              <w:rPr>
                <w:rFonts w:ascii="Arial" w:hAnsi="Arial" w:cs="Arial"/>
              </w:rPr>
              <w:t xml:space="preserve"> útiles en salud humana; tal es el caso de la </w:t>
            </w:r>
            <w:r w:rsidR="000C1966" w:rsidRPr="00B038C4">
              <w:rPr>
                <w:rFonts w:ascii="Arial" w:hAnsi="Arial" w:cs="Arial"/>
              </w:rPr>
              <w:t>insulina</w:t>
            </w:r>
            <w:r w:rsidR="005214E9">
              <w:rPr>
                <w:rFonts w:ascii="Arial" w:hAnsi="Arial" w:cs="Arial"/>
              </w:rPr>
              <w:t xml:space="preserve">, </w:t>
            </w:r>
            <w:r w:rsidR="000C1966" w:rsidRPr="00B038C4">
              <w:rPr>
                <w:rFonts w:ascii="Arial" w:hAnsi="Arial" w:cs="Arial"/>
              </w:rPr>
              <w:t xml:space="preserve">una </w:t>
            </w:r>
            <w:r w:rsidR="000C1966">
              <w:rPr>
                <w:rFonts w:ascii="Arial" w:hAnsi="Arial" w:cs="Arial"/>
              </w:rPr>
              <w:t xml:space="preserve">hormona </w:t>
            </w:r>
            <w:r w:rsidR="000C1966" w:rsidRPr="00B038C4">
              <w:rPr>
                <w:rFonts w:ascii="Arial" w:hAnsi="Arial" w:cs="Arial"/>
              </w:rPr>
              <w:t xml:space="preserve">que regula la cantidad de glucosa </w:t>
            </w:r>
            <w:r w:rsidR="000C1966">
              <w:rPr>
                <w:rFonts w:ascii="Arial" w:hAnsi="Arial" w:cs="Arial"/>
              </w:rPr>
              <w:t xml:space="preserve">(azúcar) </w:t>
            </w:r>
            <w:r w:rsidR="000C1966" w:rsidRPr="00B038C4">
              <w:rPr>
                <w:rFonts w:ascii="Arial" w:hAnsi="Arial" w:cs="Arial"/>
              </w:rPr>
              <w:t>en sangre. Las personas diabéticas</w:t>
            </w:r>
            <w:r w:rsidR="000C1966">
              <w:rPr>
                <w:rFonts w:ascii="Arial" w:hAnsi="Arial" w:cs="Arial"/>
              </w:rPr>
              <w:t xml:space="preserve"> que no producen naturalmente suficiente insulina, o en las que esta sustancia no actúa correctamente, deben i</w:t>
            </w:r>
            <w:r w:rsidR="000C1966" w:rsidRPr="00B038C4">
              <w:rPr>
                <w:rFonts w:ascii="Arial" w:hAnsi="Arial" w:cs="Arial"/>
              </w:rPr>
              <w:t xml:space="preserve">nyectarse insulina durante toda su vida, por lo que la posibilidad de </w:t>
            </w:r>
            <w:r w:rsidR="005214E9">
              <w:rPr>
                <w:rFonts w:ascii="Arial" w:hAnsi="Arial" w:cs="Arial"/>
              </w:rPr>
              <w:t xml:space="preserve">modificar bacterias para que sinteticen </w:t>
            </w:r>
            <w:r w:rsidR="000C1966" w:rsidRPr="00B038C4">
              <w:rPr>
                <w:rFonts w:ascii="Arial" w:hAnsi="Arial" w:cs="Arial"/>
              </w:rPr>
              <w:t>esta proteína en un laboratorio ha constituido un gran avance médico</w:t>
            </w:r>
            <w:r w:rsidR="000C1966" w:rsidRPr="00B038C4">
              <w:rPr>
                <w:rFonts w:ascii="Arial" w:eastAsia="Times New Roman" w:hAnsi="Arial" w:cs="Arial"/>
                <w:sz w:val="18"/>
                <w:szCs w:val="18"/>
                <w:lang w:val="es-MX" w:eastAsia="es-MX"/>
              </w:rPr>
              <w:t>.</w:t>
            </w:r>
          </w:p>
        </w:tc>
      </w:tr>
    </w:tbl>
    <w:p w:rsidR="00EC4B68" w:rsidRDefault="00EC4B68" w:rsidP="00A701DB">
      <w:pPr>
        <w:rPr>
          <w:rFonts w:ascii="Arial" w:hAnsi="Arial" w:cs="Arial"/>
        </w:rPr>
      </w:pPr>
    </w:p>
    <w:p w:rsidR="00E13F7E" w:rsidRPr="00600E72" w:rsidRDefault="00E13F7E" w:rsidP="00E13F7E">
      <w:pPr>
        <w:tabs>
          <w:tab w:val="right" w:pos="8498"/>
        </w:tabs>
        <w:spacing w:after="0"/>
        <w:jc w:val="center"/>
        <w:rPr>
          <w:rFonts w:ascii="Arial" w:hAnsi="Arial" w:cs="Arial"/>
        </w:rPr>
      </w:pPr>
      <w:r>
        <w:rPr>
          <w:rFonts w:ascii="Arial" w:hAnsi="Arial" w:cs="Arial"/>
          <w:b/>
        </w:rPr>
        <w:t xml:space="preserve">Los aportes </w:t>
      </w:r>
      <w:r w:rsidR="00E13284">
        <w:rPr>
          <w:rFonts w:ascii="Arial" w:hAnsi="Arial" w:cs="Arial"/>
          <w:b/>
        </w:rPr>
        <w:t xml:space="preserve">en </w:t>
      </w:r>
      <w:r>
        <w:rPr>
          <w:rFonts w:ascii="Arial" w:hAnsi="Arial" w:cs="Arial"/>
          <w:b/>
        </w:rPr>
        <w:t>biotecnol</w:t>
      </w:r>
      <w:r w:rsidR="00E13284">
        <w:rPr>
          <w:rFonts w:ascii="Arial" w:hAnsi="Arial" w:cs="Arial"/>
          <w:b/>
        </w:rPr>
        <w:t>ogía médica</w:t>
      </w:r>
    </w:p>
    <w:tbl>
      <w:tblPr>
        <w:tblStyle w:val="Tabladelista2-nfasis21"/>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3814"/>
        <w:gridCol w:w="3304"/>
      </w:tblGrid>
      <w:tr w:rsidR="00273C98" w:rsidRPr="00600E72" w:rsidTr="00C81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855B65" w:rsidRPr="00855B65" w:rsidRDefault="00273C98" w:rsidP="00273C98">
            <w:pPr>
              <w:jc w:val="center"/>
              <w:rPr>
                <w:rFonts w:ascii="Arial" w:hAnsi="Arial" w:cs="Arial"/>
              </w:rPr>
            </w:pPr>
            <w:r>
              <w:rPr>
                <w:rFonts w:ascii="Arial" w:hAnsi="Arial" w:cs="Arial"/>
              </w:rPr>
              <w:t>Contribución</w:t>
            </w:r>
          </w:p>
        </w:tc>
        <w:tc>
          <w:tcPr>
            <w:tcW w:w="3814" w:type="dxa"/>
          </w:tcPr>
          <w:p w:rsidR="00855B65" w:rsidRPr="00855B65" w:rsidRDefault="00855B65" w:rsidP="00846C7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855B65">
              <w:rPr>
                <w:rFonts w:ascii="Arial" w:hAnsi="Arial" w:cs="Arial"/>
                <w:color w:val="000000"/>
              </w:rPr>
              <w:t>Descripción</w:t>
            </w:r>
          </w:p>
        </w:tc>
        <w:tc>
          <w:tcPr>
            <w:tcW w:w="3304" w:type="dxa"/>
          </w:tcPr>
          <w:p w:rsidR="00846C7D" w:rsidRPr="005B2CF1" w:rsidRDefault="005B2CF1" w:rsidP="005B2CF1">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Información complementaria</w:t>
            </w:r>
          </w:p>
        </w:tc>
      </w:tr>
      <w:tr w:rsidR="00273C98" w:rsidRPr="00600E72" w:rsidTr="00C8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855B65" w:rsidRPr="00855B65" w:rsidRDefault="00855B65" w:rsidP="00B76F69">
            <w:pPr>
              <w:rPr>
                <w:rFonts w:ascii="Arial" w:hAnsi="Arial" w:cs="Arial"/>
                <w:b w:val="0"/>
              </w:rPr>
            </w:pPr>
            <w:r w:rsidRPr="00855B65">
              <w:rPr>
                <w:rFonts w:ascii="Arial" w:hAnsi="Arial" w:cs="Arial"/>
                <w:b w:val="0"/>
              </w:rPr>
              <w:t>Diagnóstico</w:t>
            </w:r>
          </w:p>
        </w:tc>
        <w:tc>
          <w:tcPr>
            <w:tcW w:w="3814" w:type="dxa"/>
          </w:tcPr>
          <w:p w:rsidR="00855B65" w:rsidRPr="00855B65" w:rsidRDefault="00C9076F" w:rsidP="00C9076F">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ins w:id="100" w:author="Miguel" w:date="2015-07-31T17:51:00Z">
              <w:r>
                <w:rPr>
                  <w:rFonts w:ascii="Arial" w:hAnsi="Arial" w:cs="Arial"/>
                  <w:color w:val="000000"/>
                </w:rPr>
                <w:t>A partir de una muestra de sangre, l</w:t>
              </w:r>
            </w:ins>
            <w:del w:id="101" w:author="Miguel" w:date="2015-07-31T17:51:00Z">
              <w:r w:rsidR="00855B65" w:rsidDel="00C9076F">
                <w:rPr>
                  <w:rFonts w:ascii="Arial" w:hAnsi="Arial" w:cs="Arial"/>
                  <w:color w:val="000000"/>
                </w:rPr>
                <w:delText>L</w:delText>
              </w:r>
            </w:del>
            <w:r w:rsidR="00855B65">
              <w:rPr>
                <w:rFonts w:ascii="Arial" w:hAnsi="Arial" w:cs="Arial"/>
                <w:color w:val="000000"/>
              </w:rPr>
              <w:t xml:space="preserve">a </w:t>
            </w:r>
            <w:r w:rsidR="005B2CF1">
              <w:rPr>
                <w:rFonts w:ascii="Arial" w:hAnsi="Arial" w:cs="Arial"/>
                <w:color w:val="000000"/>
              </w:rPr>
              <w:t xml:space="preserve">biotecnología </w:t>
            </w:r>
            <w:r w:rsidR="00855B65">
              <w:rPr>
                <w:rFonts w:ascii="Arial" w:hAnsi="Arial" w:cs="Arial"/>
                <w:color w:val="000000"/>
              </w:rPr>
              <w:t>permite</w:t>
            </w:r>
            <w:r w:rsidR="0003694E">
              <w:rPr>
                <w:rFonts w:ascii="Arial" w:hAnsi="Arial" w:cs="Arial"/>
                <w:color w:val="000000"/>
              </w:rPr>
              <w:t xml:space="preserve"> </w:t>
            </w:r>
            <w:del w:id="102" w:author="Miguel" w:date="2015-07-31T17:51:00Z">
              <w:r w:rsidR="0003694E" w:rsidDel="00C9076F">
                <w:rPr>
                  <w:rFonts w:ascii="Arial" w:hAnsi="Arial" w:cs="Arial"/>
                  <w:color w:val="000000"/>
                </w:rPr>
                <w:delText>a partir de una muestra de sangre,</w:delText>
              </w:r>
              <w:r w:rsidR="00855B65" w:rsidDel="00C9076F">
                <w:rPr>
                  <w:rFonts w:ascii="Arial" w:hAnsi="Arial" w:cs="Arial"/>
                  <w:color w:val="000000"/>
                </w:rPr>
                <w:delText xml:space="preserve"> </w:delText>
              </w:r>
            </w:del>
            <w:ins w:id="103" w:author="Miguel" w:date="2015-07-31T17:51:00Z">
              <w:r>
                <w:rPr>
                  <w:rFonts w:ascii="Arial" w:hAnsi="Arial" w:cs="Arial"/>
                  <w:color w:val="000000"/>
                </w:rPr>
                <w:t>hacer un</w:t>
              </w:r>
            </w:ins>
            <w:del w:id="104" w:author="Miguel" w:date="2015-07-31T17:51:00Z">
              <w:r w:rsidR="00855B65" w:rsidDel="00C9076F">
                <w:rPr>
                  <w:rFonts w:ascii="Arial" w:hAnsi="Arial" w:cs="Arial"/>
                  <w:color w:val="000000"/>
                </w:rPr>
                <w:delText>el</w:delText>
              </w:r>
            </w:del>
            <w:r w:rsidR="00855B65">
              <w:rPr>
                <w:rFonts w:ascii="Arial" w:hAnsi="Arial" w:cs="Arial"/>
                <w:color w:val="000000"/>
              </w:rPr>
              <w:t xml:space="preserve"> di</w:t>
            </w:r>
            <w:r w:rsidR="00273C98">
              <w:rPr>
                <w:rFonts w:ascii="Arial" w:hAnsi="Arial" w:cs="Arial"/>
                <w:color w:val="000000"/>
              </w:rPr>
              <w:t>ctamen</w:t>
            </w:r>
            <w:r w:rsidR="00855B65" w:rsidRPr="00855B65">
              <w:rPr>
                <w:rFonts w:ascii="Arial" w:hAnsi="Arial" w:cs="Arial"/>
                <w:color w:val="000000"/>
              </w:rPr>
              <w:t xml:space="preserve"> rápid</w:t>
            </w:r>
            <w:r w:rsidR="00855B65">
              <w:rPr>
                <w:rFonts w:ascii="Arial" w:hAnsi="Arial" w:cs="Arial"/>
                <w:color w:val="000000"/>
              </w:rPr>
              <w:t>o y seguro de</w:t>
            </w:r>
            <w:r w:rsidR="00855B65" w:rsidRPr="00855B65">
              <w:rPr>
                <w:rFonts w:ascii="Arial" w:hAnsi="Arial" w:cs="Arial"/>
                <w:color w:val="000000"/>
              </w:rPr>
              <w:t xml:space="preserve"> ciertos tipos de cáncer,</w:t>
            </w:r>
            <w:ins w:id="105" w:author="Miguel" w:date="2015-07-31T17:52:00Z">
              <w:r>
                <w:rPr>
                  <w:rFonts w:ascii="Arial" w:hAnsi="Arial" w:cs="Arial"/>
                  <w:color w:val="000000"/>
                </w:rPr>
                <w:t xml:space="preserve"> y varias</w:t>
              </w:r>
            </w:ins>
            <w:del w:id="106" w:author="Miguel" w:date="2015-07-31T17:52:00Z">
              <w:r w:rsidR="00855B65" w:rsidRPr="00855B65" w:rsidDel="00C9076F">
                <w:rPr>
                  <w:rFonts w:ascii="Arial" w:hAnsi="Arial" w:cs="Arial"/>
                  <w:color w:val="000000"/>
                </w:rPr>
                <w:delText xml:space="preserve"> </w:delText>
              </w:r>
            </w:del>
            <w:ins w:id="107" w:author="Miguel" w:date="2015-07-31T17:51:00Z">
              <w:r>
                <w:rPr>
                  <w:rFonts w:ascii="Arial" w:hAnsi="Arial" w:cs="Arial"/>
                  <w:color w:val="000000"/>
                </w:rPr>
                <w:t xml:space="preserve"> </w:t>
              </w:r>
            </w:ins>
            <w:r w:rsidR="004F3ABD">
              <w:rPr>
                <w:rFonts w:ascii="Arial" w:hAnsi="Arial" w:cs="Arial"/>
                <w:color w:val="000000"/>
              </w:rPr>
              <w:t xml:space="preserve">enfermedades </w:t>
            </w:r>
            <w:r w:rsidR="00855B65" w:rsidRPr="00855B65">
              <w:rPr>
                <w:rFonts w:ascii="Arial" w:hAnsi="Arial" w:cs="Arial"/>
                <w:color w:val="000000"/>
              </w:rPr>
              <w:t>hereditarias</w:t>
            </w:r>
            <w:del w:id="108" w:author="Miguel" w:date="2015-07-31T17:51:00Z">
              <w:r w:rsidR="005B2CF1" w:rsidDel="00C9076F">
                <w:rPr>
                  <w:rFonts w:ascii="Arial" w:hAnsi="Arial" w:cs="Arial"/>
                  <w:color w:val="000000"/>
                </w:rPr>
                <w:delText>,</w:delText>
              </w:r>
            </w:del>
            <w:r w:rsidR="005B2CF1">
              <w:rPr>
                <w:rFonts w:ascii="Arial" w:hAnsi="Arial" w:cs="Arial"/>
                <w:color w:val="000000"/>
              </w:rPr>
              <w:t xml:space="preserve"> </w:t>
            </w:r>
            <w:r w:rsidR="00855B65" w:rsidRPr="00855B65">
              <w:rPr>
                <w:rFonts w:ascii="Arial" w:hAnsi="Arial" w:cs="Arial"/>
                <w:color w:val="000000"/>
              </w:rPr>
              <w:t>y de origen bacteriano.</w:t>
            </w:r>
            <w:r w:rsidR="0003694E">
              <w:rPr>
                <w:rFonts w:ascii="Arial" w:hAnsi="Arial" w:cs="Arial"/>
                <w:color w:val="000000"/>
              </w:rPr>
              <w:t xml:space="preserve"> </w:t>
            </w:r>
            <w:r w:rsidR="00855B65" w:rsidRPr="00855B65">
              <w:rPr>
                <w:rFonts w:ascii="Arial" w:hAnsi="Arial" w:cs="Arial"/>
                <w:color w:val="000000"/>
              </w:rPr>
              <w:t xml:space="preserve"> </w:t>
            </w:r>
          </w:p>
        </w:tc>
        <w:tc>
          <w:tcPr>
            <w:tcW w:w="3304" w:type="dxa"/>
          </w:tcPr>
          <w:p w:rsidR="005B2CF1" w:rsidRPr="005B2CF1" w:rsidRDefault="005B2CF1" w:rsidP="005B2CF1">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 xml:space="preserve">Técnicas usadas </w:t>
            </w:r>
          </w:p>
          <w:p w:rsidR="00577EB5" w:rsidRDefault="00577EB5" w:rsidP="0045677A">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Reconocimiento de </w:t>
            </w:r>
            <w:r w:rsidRPr="00577EB5">
              <w:rPr>
                <w:rFonts w:ascii="Arial" w:hAnsi="Arial" w:cs="Arial"/>
                <w:color w:val="000000"/>
              </w:rPr>
              <w:t>variantes genéticas</w:t>
            </w:r>
          </w:p>
          <w:p w:rsidR="0003694E" w:rsidRPr="00577EB5" w:rsidRDefault="00577EB5" w:rsidP="0045677A">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Copiar el gen </w:t>
            </w:r>
            <w:r w:rsidRPr="00577EB5">
              <w:rPr>
                <w:rFonts w:ascii="Arial" w:hAnsi="Arial" w:cs="Arial"/>
                <w:color w:val="000000"/>
              </w:rPr>
              <w:t xml:space="preserve">múltiples </w:t>
            </w:r>
            <w:r>
              <w:rPr>
                <w:rFonts w:ascii="Arial" w:hAnsi="Arial" w:cs="Arial"/>
                <w:color w:val="000000"/>
              </w:rPr>
              <w:t>veces</w:t>
            </w:r>
            <w:r w:rsidRPr="00577EB5">
              <w:rPr>
                <w:rFonts w:ascii="Arial" w:hAnsi="Arial" w:cs="Arial"/>
                <w:color w:val="000000"/>
              </w:rPr>
              <w:t xml:space="preserve"> para su análisis</w:t>
            </w:r>
          </w:p>
          <w:p w:rsidR="00CC238A" w:rsidRPr="00577EB5" w:rsidRDefault="00577EB5" w:rsidP="00577EB5">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Observar la secuencia de los genes</w:t>
            </w:r>
          </w:p>
        </w:tc>
      </w:tr>
      <w:tr w:rsidR="00273C98" w:rsidRPr="00600E72" w:rsidTr="00C8179D">
        <w:trPr>
          <w:trHeight w:val="3109"/>
        </w:trPr>
        <w:tc>
          <w:tcPr>
            <w:cnfStyle w:val="001000000000" w:firstRow="0" w:lastRow="0" w:firstColumn="1" w:lastColumn="0" w:oddVBand="0" w:evenVBand="0" w:oddHBand="0" w:evenHBand="0" w:firstRowFirstColumn="0" w:firstRowLastColumn="0" w:lastRowFirstColumn="0" w:lastRowLastColumn="0"/>
            <w:tcW w:w="1710" w:type="dxa"/>
          </w:tcPr>
          <w:p w:rsidR="00855B65" w:rsidRPr="00855B65" w:rsidRDefault="00855B65" w:rsidP="00B76F69">
            <w:pPr>
              <w:spacing w:after="0"/>
              <w:rPr>
                <w:rFonts w:ascii="Arial" w:hAnsi="Arial" w:cs="Arial"/>
                <w:b w:val="0"/>
              </w:rPr>
            </w:pPr>
            <w:r w:rsidRPr="00855B65">
              <w:rPr>
                <w:rFonts w:ascii="Arial" w:hAnsi="Arial" w:cs="Arial"/>
                <w:b w:val="0"/>
              </w:rPr>
              <w:lastRenderedPageBreak/>
              <w:t>Terapia</w:t>
            </w:r>
          </w:p>
        </w:tc>
        <w:tc>
          <w:tcPr>
            <w:tcW w:w="3814" w:type="dxa"/>
          </w:tcPr>
          <w:p w:rsidR="00855B65" w:rsidRPr="00855B65" w:rsidRDefault="00273C98" w:rsidP="004F3AB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 xml:space="preserve">La biotecnología </w:t>
            </w:r>
            <w:r w:rsidR="004F3ABD">
              <w:rPr>
                <w:rFonts w:ascii="Arial" w:hAnsi="Arial" w:cs="Arial"/>
                <w:bCs/>
                <w:color w:val="000000"/>
              </w:rPr>
              <w:t>ofrece</w:t>
            </w:r>
            <w:r>
              <w:rPr>
                <w:rFonts w:ascii="Arial" w:hAnsi="Arial" w:cs="Arial"/>
                <w:bCs/>
                <w:color w:val="000000"/>
              </w:rPr>
              <w:t xml:space="preserve"> tratamientos mejorados a diferentes problemas de salud.</w:t>
            </w:r>
            <w:r w:rsidR="005B2CF1">
              <w:rPr>
                <w:rFonts w:ascii="Arial" w:hAnsi="Arial" w:cs="Arial"/>
                <w:bCs/>
                <w:color w:val="000000"/>
              </w:rPr>
              <w:t xml:space="preserve"> </w:t>
            </w:r>
            <w:r w:rsidR="005B2CF1" w:rsidRPr="005B2CF1">
              <w:rPr>
                <w:rFonts w:ascii="Arial" w:hAnsi="Arial" w:cs="Arial"/>
                <w:bCs/>
                <w:color w:val="000000"/>
              </w:rPr>
              <w:t>La industria farmacéutica</w:t>
            </w:r>
            <w:r w:rsidR="005B2CF1">
              <w:rPr>
                <w:rFonts w:ascii="Arial" w:hAnsi="Arial" w:cs="Arial"/>
                <w:bCs/>
                <w:color w:val="000000"/>
              </w:rPr>
              <w:t xml:space="preserve"> genera </w:t>
            </w:r>
            <w:r w:rsidR="005B2CF1" w:rsidRPr="005B2CF1">
              <w:rPr>
                <w:rFonts w:ascii="Arial" w:hAnsi="Arial" w:cs="Arial"/>
                <w:bCs/>
                <w:color w:val="000000"/>
              </w:rPr>
              <w:t xml:space="preserve">medicamentos </w:t>
            </w:r>
            <w:r w:rsidR="00F50C4E">
              <w:rPr>
                <w:rFonts w:ascii="Arial" w:hAnsi="Arial" w:cs="Arial"/>
                <w:bCs/>
                <w:color w:val="000000"/>
              </w:rPr>
              <w:t>de base biotecnológica</w:t>
            </w:r>
            <w:r w:rsidR="00C7700A">
              <w:rPr>
                <w:rFonts w:ascii="Arial" w:hAnsi="Arial" w:cs="Arial"/>
                <w:bCs/>
                <w:color w:val="000000"/>
              </w:rPr>
              <w:t xml:space="preserve"> usando </w:t>
            </w:r>
            <w:r w:rsidR="005B2CF1" w:rsidRPr="005B2CF1">
              <w:rPr>
                <w:rFonts w:ascii="Arial" w:hAnsi="Arial" w:cs="Arial"/>
                <w:bCs/>
                <w:color w:val="000000"/>
              </w:rPr>
              <w:t>microorganismos modificados</w:t>
            </w:r>
            <w:r w:rsidR="005B2CF1">
              <w:rPr>
                <w:rFonts w:ascii="Arial" w:hAnsi="Arial" w:cs="Arial"/>
                <w:bCs/>
                <w:color w:val="000000"/>
              </w:rPr>
              <w:t xml:space="preserve"> genéticamente para que produzcan sustancias como antibióticos y proteínas</w:t>
            </w:r>
            <w:r w:rsidR="00C7700A">
              <w:rPr>
                <w:rFonts w:ascii="Arial" w:hAnsi="Arial" w:cs="Arial"/>
                <w:bCs/>
                <w:color w:val="000000"/>
              </w:rPr>
              <w:t>, entre otras</w:t>
            </w:r>
            <w:r w:rsidR="005B2CF1">
              <w:rPr>
                <w:rFonts w:ascii="Arial" w:hAnsi="Arial" w:cs="Arial"/>
                <w:bCs/>
                <w:color w:val="000000"/>
              </w:rPr>
              <w:t>.</w:t>
            </w:r>
          </w:p>
        </w:tc>
        <w:tc>
          <w:tcPr>
            <w:tcW w:w="3304" w:type="dxa"/>
          </w:tcPr>
          <w:p w:rsidR="005B2CF1" w:rsidRPr="005B2CF1" w:rsidRDefault="005B2CF1" w:rsidP="005B2CF1">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rsidR="005B4F6A" w:rsidRPr="004F3ABD" w:rsidRDefault="005B4F6A" w:rsidP="00B76F69">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4F3ABD">
              <w:rPr>
                <w:rFonts w:ascii="Arial" w:hAnsi="Arial" w:cs="Arial"/>
                <w:bCs/>
                <w:color w:val="000000"/>
              </w:rPr>
              <w:t>Fármacos naturales</w:t>
            </w:r>
            <w:r w:rsidR="004F3ABD" w:rsidRPr="004F3ABD">
              <w:rPr>
                <w:rFonts w:ascii="Arial" w:hAnsi="Arial" w:cs="Arial"/>
                <w:bCs/>
                <w:color w:val="000000"/>
              </w:rPr>
              <w:t xml:space="preserve"> o </w:t>
            </w:r>
            <w:r w:rsidRPr="004F3ABD">
              <w:rPr>
                <w:rFonts w:ascii="Arial" w:hAnsi="Arial" w:cs="Arial"/>
                <w:bCs/>
                <w:color w:val="000000"/>
              </w:rPr>
              <w:t xml:space="preserve"> generados por ordenador</w:t>
            </w:r>
          </w:p>
          <w:p w:rsidR="005B4F6A" w:rsidRDefault="005B4F6A" w:rsidP="005B2CF1">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genética (reemplazar genes o proteínas </w:t>
            </w:r>
            <w:r w:rsidR="00857F0A">
              <w:rPr>
                <w:rFonts w:ascii="Arial" w:hAnsi="Arial" w:cs="Arial"/>
                <w:bCs/>
                <w:color w:val="000000"/>
              </w:rPr>
              <w:t xml:space="preserve">dañadas </w:t>
            </w:r>
            <w:r w:rsidRPr="005B2CF1">
              <w:rPr>
                <w:rFonts w:ascii="Arial" w:hAnsi="Arial" w:cs="Arial"/>
                <w:bCs/>
                <w:color w:val="000000"/>
              </w:rPr>
              <w:t>por otras funcionales)</w:t>
            </w:r>
          </w:p>
          <w:p w:rsidR="00C7700A" w:rsidRPr="005B2CF1" w:rsidRDefault="00C7700A" w:rsidP="004F3ABD">
            <w:pPr>
              <w:pStyle w:val="Prrafodelista"/>
              <w:numPr>
                <w:ilvl w:val="0"/>
                <w:numId w:val="29"/>
              </w:num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w:t>
            </w:r>
            <w:r>
              <w:rPr>
                <w:rFonts w:ascii="Arial" w:hAnsi="Arial" w:cs="Arial"/>
                <w:bCs/>
                <w:color w:val="000000"/>
              </w:rPr>
              <w:t xml:space="preserve">celular </w:t>
            </w:r>
            <w:r w:rsidRPr="005B2CF1">
              <w:rPr>
                <w:rFonts w:ascii="Arial" w:hAnsi="Arial" w:cs="Arial"/>
                <w:bCs/>
                <w:color w:val="000000"/>
              </w:rPr>
              <w:t>(</w:t>
            </w:r>
            <w:r>
              <w:rPr>
                <w:rFonts w:ascii="Arial" w:hAnsi="Arial" w:cs="Arial"/>
                <w:bCs/>
                <w:color w:val="000000"/>
              </w:rPr>
              <w:t>su</w:t>
            </w:r>
            <w:r w:rsidR="004F3ABD">
              <w:rPr>
                <w:rFonts w:ascii="Arial" w:hAnsi="Arial" w:cs="Arial"/>
                <w:bCs/>
                <w:color w:val="000000"/>
              </w:rPr>
              <w:t>stituir</w:t>
            </w:r>
            <w:r>
              <w:rPr>
                <w:rFonts w:ascii="Arial" w:hAnsi="Arial" w:cs="Arial"/>
                <w:bCs/>
                <w:color w:val="000000"/>
              </w:rPr>
              <w:t xml:space="preserve"> </w:t>
            </w:r>
            <w:r w:rsidR="004F3ABD">
              <w:rPr>
                <w:rFonts w:ascii="Arial" w:hAnsi="Arial" w:cs="Arial"/>
                <w:bCs/>
                <w:color w:val="000000"/>
              </w:rPr>
              <w:t xml:space="preserve">células inservibles por </w:t>
            </w:r>
            <w:r>
              <w:rPr>
                <w:rFonts w:ascii="Arial" w:hAnsi="Arial" w:cs="Arial"/>
                <w:bCs/>
                <w:color w:val="000000"/>
              </w:rPr>
              <w:t>“células saludables”)</w:t>
            </w:r>
          </w:p>
        </w:tc>
      </w:tr>
      <w:tr w:rsidR="00273C98" w:rsidRPr="00600E72" w:rsidTr="00C81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855B65" w:rsidRPr="00855B65" w:rsidRDefault="00855B65" w:rsidP="00B76F69">
            <w:pPr>
              <w:spacing w:after="0"/>
              <w:rPr>
                <w:rFonts w:ascii="Arial" w:hAnsi="Arial" w:cs="Arial"/>
                <w:b w:val="0"/>
              </w:rPr>
            </w:pPr>
            <w:r w:rsidRPr="00855B65">
              <w:rPr>
                <w:rFonts w:ascii="Arial" w:hAnsi="Arial" w:cs="Arial"/>
                <w:b w:val="0"/>
              </w:rPr>
              <w:t>Vacunas</w:t>
            </w:r>
          </w:p>
        </w:tc>
        <w:tc>
          <w:tcPr>
            <w:tcW w:w="3814" w:type="dxa"/>
          </w:tcPr>
          <w:p w:rsidR="00855B65" w:rsidRPr="00855B65" w:rsidRDefault="00100A80" w:rsidP="00100A80">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Las vacunas permiten </w:t>
            </w:r>
            <w:commentRangeStart w:id="109"/>
            <w:r>
              <w:rPr>
                <w:rFonts w:ascii="Arial" w:hAnsi="Arial" w:cs="Arial"/>
              </w:rPr>
              <w:t xml:space="preserve">“prevenir” </w:t>
            </w:r>
            <w:commentRangeEnd w:id="109"/>
            <w:r w:rsidR="00C9076F">
              <w:rPr>
                <w:rStyle w:val="Refdecomentario"/>
                <w:rFonts w:ascii="Calibri" w:eastAsia="Calibri" w:hAnsi="Calibri"/>
                <w:lang w:val="es-MX"/>
              </w:rPr>
              <w:commentReference w:id="109"/>
            </w:r>
            <w:r>
              <w:rPr>
                <w:rFonts w:ascii="Arial" w:hAnsi="Arial" w:cs="Arial"/>
              </w:rPr>
              <w:t>enfermedades. Actualmente, la biotecnología está perfeccionando las vacunas mediante el uso de solamente algunas moléculas procedentes del virus que causa la infección.</w:t>
            </w:r>
          </w:p>
        </w:tc>
        <w:tc>
          <w:tcPr>
            <w:tcW w:w="3304" w:type="dxa"/>
          </w:tcPr>
          <w:p w:rsidR="00100A80" w:rsidRPr="005B2CF1" w:rsidRDefault="00100A80" w:rsidP="00100A80">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rsidR="00100A80" w:rsidRDefault="00100A80" w:rsidP="00100A80">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p>
          <w:p w:rsidR="00855B65" w:rsidRDefault="00100A80" w:rsidP="00100A80">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Se facilita la producción de </w:t>
            </w:r>
            <w:r w:rsidR="006B7CB8">
              <w:rPr>
                <w:rFonts w:ascii="Arial" w:hAnsi="Arial" w:cs="Arial"/>
                <w:bCs/>
                <w:color w:val="000000"/>
              </w:rPr>
              <w:t xml:space="preserve">una </w:t>
            </w:r>
            <w:r>
              <w:rPr>
                <w:rFonts w:ascii="Arial" w:hAnsi="Arial" w:cs="Arial"/>
                <w:bCs/>
                <w:color w:val="000000"/>
              </w:rPr>
              <w:t>gran cantidad de vacunas.</w:t>
            </w:r>
          </w:p>
        </w:tc>
      </w:tr>
      <w:tr w:rsidR="00273C98" w:rsidRPr="00600E72" w:rsidTr="00C8179D">
        <w:tc>
          <w:tcPr>
            <w:cnfStyle w:val="001000000000" w:firstRow="0" w:lastRow="0" w:firstColumn="1" w:lastColumn="0" w:oddVBand="0" w:evenVBand="0" w:oddHBand="0" w:evenHBand="0" w:firstRowFirstColumn="0" w:firstRowLastColumn="0" w:lastRowFirstColumn="0" w:lastRowLastColumn="0"/>
            <w:tcW w:w="1710" w:type="dxa"/>
          </w:tcPr>
          <w:p w:rsidR="00855B65" w:rsidRPr="00855B65" w:rsidRDefault="00855B65" w:rsidP="00B76F69">
            <w:pPr>
              <w:spacing w:after="0"/>
              <w:rPr>
                <w:rFonts w:ascii="Arial" w:hAnsi="Arial" w:cs="Arial"/>
                <w:b w:val="0"/>
              </w:rPr>
            </w:pPr>
            <w:r w:rsidRPr="00855B65">
              <w:rPr>
                <w:rFonts w:ascii="Arial" w:hAnsi="Arial" w:cs="Arial"/>
                <w:b w:val="0"/>
              </w:rPr>
              <w:t>Investigación médica</w:t>
            </w:r>
          </w:p>
        </w:tc>
        <w:tc>
          <w:tcPr>
            <w:tcW w:w="3814" w:type="dxa"/>
          </w:tcPr>
          <w:p w:rsidR="00855B65" w:rsidRPr="00855B65" w:rsidRDefault="006B7CB8" w:rsidP="006B7CB8">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Los avances en biotecnología han aportado importantes herramientas en investigación que permiten conocer profundamente los sistemas biológicos.</w:t>
            </w:r>
          </w:p>
        </w:tc>
        <w:tc>
          <w:tcPr>
            <w:tcW w:w="3304" w:type="dxa"/>
          </w:tcPr>
          <w:p w:rsidR="00855B65" w:rsidRDefault="006B7CB8" w:rsidP="006B7CB8">
            <w:pPr>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La investigación en biotecnología genera conocimiento que puede ayudar a prevenir </w:t>
            </w:r>
            <w:ins w:id="110" w:author="Miguel" w:date="2015-07-31T17:54:00Z">
              <w:r w:rsidR="00C9076F">
                <w:rPr>
                  <w:rFonts w:ascii="Arial" w:hAnsi="Arial" w:cs="Arial"/>
                  <w:bCs/>
                  <w:color w:val="000000"/>
                </w:rPr>
                <w:t xml:space="preserve">o curar </w:t>
              </w:r>
            </w:ins>
            <w:r>
              <w:rPr>
                <w:rFonts w:ascii="Arial" w:hAnsi="Arial" w:cs="Arial"/>
                <w:bCs/>
                <w:color w:val="000000"/>
              </w:rPr>
              <w:t>enfermedades.</w:t>
            </w:r>
          </w:p>
        </w:tc>
      </w:tr>
    </w:tbl>
    <w:p w:rsidR="0066757B" w:rsidRDefault="0066757B" w:rsidP="00A701DB">
      <w:pPr>
        <w:rPr>
          <w:rFonts w:ascii="Arial" w:hAnsi="Arial" w:cs="Arial"/>
        </w:rPr>
      </w:pPr>
    </w:p>
    <w:p w:rsidR="00A701DB" w:rsidRDefault="00A701DB" w:rsidP="00A701DB">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2 La biotecnología en agricultura y ganadería</w:t>
      </w:r>
    </w:p>
    <w:p w:rsidR="0059421F" w:rsidRDefault="0059421F" w:rsidP="00790DA1">
      <w:pPr>
        <w:rPr>
          <w:rFonts w:ascii="Arial" w:hAnsi="Arial" w:cs="Arial"/>
        </w:rPr>
      </w:pPr>
      <w:r>
        <w:rPr>
          <w:rFonts w:ascii="Arial" w:hAnsi="Arial" w:cs="Arial"/>
        </w:rPr>
        <w:t xml:space="preserve">La biotecnología realiza </w:t>
      </w:r>
      <w:r w:rsidR="003775D3">
        <w:rPr>
          <w:rFonts w:ascii="Arial" w:hAnsi="Arial" w:cs="Arial"/>
        </w:rPr>
        <w:t>contribuciones</w:t>
      </w:r>
      <w:r>
        <w:rPr>
          <w:rFonts w:ascii="Arial" w:hAnsi="Arial" w:cs="Arial"/>
        </w:rPr>
        <w:t xml:space="preserve"> importantes tanto en el campo de la agricultura como en la ganadería</w:t>
      </w:r>
      <w:ins w:id="111" w:author="Miguel" w:date="2015-07-31T17:55:00Z">
        <w:r w:rsidR="00C55A05">
          <w:rPr>
            <w:rFonts w:ascii="Arial" w:hAnsi="Arial" w:cs="Arial"/>
          </w:rPr>
          <w:t>.</w:t>
        </w:r>
      </w:ins>
      <w:del w:id="112" w:author="Miguel" w:date="2015-07-31T17:55:00Z">
        <w:r w:rsidR="0070385C" w:rsidDel="00C55A05">
          <w:rPr>
            <w:rFonts w:ascii="Arial" w:hAnsi="Arial" w:cs="Arial"/>
          </w:rPr>
          <w:delText>,</w:delText>
        </w:r>
      </w:del>
      <w:r w:rsidR="0070385C">
        <w:rPr>
          <w:rFonts w:ascii="Arial" w:hAnsi="Arial" w:cs="Arial"/>
        </w:rPr>
        <w:t xml:space="preserve"> </w:t>
      </w:r>
      <w:commentRangeStart w:id="113"/>
      <w:del w:id="114" w:author="Miguel" w:date="2015-07-31T17:55:00Z">
        <w:r w:rsidR="0070385C" w:rsidDel="00C55A05">
          <w:rPr>
            <w:rFonts w:ascii="Arial" w:hAnsi="Arial" w:cs="Arial"/>
          </w:rPr>
          <w:delText>o</w:delText>
        </w:r>
      </w:del>
      <w:del w:id="115" w:author="Miguel" w:date="2015-07-31T17:56:00Z">
        <w:r w:rsidR="0070385C" w:rsidDel="00C55A05">
          <w:rPr>
            <w:rFonts w:ascii="Arial" w:hAnsi="Arial" w:cs="Arial"/>
          </w:rPr>
          <w:delText>bserva</w:delText>
        </w:r>
        <w:commentRangeEnd w:id="113"/>
        <w:r w:rsidR="00C55A05" w:rsidDel="00C55A05">
          <w:rPr>
            <w:rStyle w:val="Refdecomentario"/>
            <w:rFonts w:ascii="Calibri" w:eastAsia="Calibri" w:hAnsi="Calibri"/>
            <w:lang w:val="es-MX"/>
          </w:rPr>
          <w:commentReference w:id="113"/>
        </w:r>
        <w:r w:rsidR="0070385C" w:rsidDel="00C55A05">
          <w:rPr>
            <w:rFonts w:ascii="Arial" w:hAnsi="Arial" w:cs="Arial"/>
          </w:rPr>
          <w:delText xml:space="preserve"> </w:delText>
        </w:r>
      </w:del>
      <w:ins w:id="116" w:author="Miguel" w:date="2015-07-31T17:56:00Z">
        <w:r w:rsidR="00C55A05">
          <w:rPr>
            <w:rFonts w:ascii="Arial" w:hAnsi="Arial" w:cs="Arial"/>
          </w:rPr>
          <w:t xml:space="preserve">Encuentra </w:t>
        </w:r>
      </w:ins>
      <w:r w:rsidR="0070385C">
        <w:rPr>
          <w:rFonts w:ascii="Arial" w:hAnsi="Arial" w:cs="Arial"/>
        </w:rPr>
        <w:t>algun</w:t>
      </w:r>
      <w:ins w:id="117" w:author="Miguel" w:date="2015-07-31T17:55:00Z">
        <w:r w:rsidR="00C55A05">
          <w:rPr>
            <w:rFonts w:ascii="Arial" w:hAnsi="Arial" w:cs="Arial"/>
          </w:rPr>
          <w:t>a</w:t>
        </w:r>
      </w:ins>
      <w:del w:id="118" w:author="Miguel" w:date="2015-07-31T17:55:00Z">
        <w:r w:rsidR="0070385C" w:rsidDel="00C55A05">
          <w:rPr>
            <w:rFonts w:ascii="Arial" w:hAnsi="Arial" w:cs="Arial"/>
          </w:rPr>
          <w:delText>o</w:delText>
        </w:r>
      </w:del>
      <w:r w:rsidR="0070385C">
        <w:rPr>
          <w:rFonts w:ascii="Arial" w:hAnsi="Arial" w:cs="Arial"/>
        </w:rPr>
        <w:t>s de ell</w:t>
      </w:r>
      <w:ins w:id="119" w:author="Miguel" w:date="2015-07-31T17:55:00Z">
        <w:r w:rsidR="00C55A05">
          <w:rPr>
            <w:rFonts w:ascii="Arial" w:hAnsi="Arial" w:cs="Arial"/>
          </w:rPr>
          <w:t>a</w:t>
        </w:r>
      </w:ins>
      <w:del w:id="120" w:author="Miguel" w:date="2015-07-31T17:55:00Z">
        <w:r w:rsidR="0070385C" w:rsidDel="00C55A05">
          <w:rPr>
            <w:rFonts w:ascii="Arial" w:hAnsi="Arial" w:cs="Arial"/>
          </w:rPr>
          <w:delText>o</w:delText>
        </w:r>
      </w:del>
      <w:r w:rsidR="0070385C">
        <w:rPr>
          <w:rFonts w:ascii="Arial" w:hAnsi="Arial" w:cs="Arial"/>
        </w:rPr>
        <w:t>s en la siguiente tabla:</w:t>
      </w:r>
    </w:p>
    <w:p w:rsidR="003775D3" w:rsidRPr="00600E72" w:rsidRDefault="003775D3" w:rsidP="003775D3">
      <w:pPr>
        <w:tabs>
          <w:tab w:val="right" w:pos="8498"/>
        </w:tabs>
        <w:spacing w:after="0"/>
        <w:jc w:val="center"/>
        <w:rPr>
          <w:rFonts w:ascii="Arial" w:hAnsi="Arial" w:cs="Arial"/>
        </w:rPr>
      </w:pPr>
      <w:r>
        <w:rPr>
          <w:rFonts w:ascii="Arial" w:hAnsi="Arial" w:cs="Arial"/>
          <w:b/>
        </w:rPr>
        <w:t>Aportes de la biotecnología en la agricultura y la ganadería</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tblGrid>
      <w:tr w:rsidR="003775D3" w:rsidRPr="00600E72" w:rsidTr="00C67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775D3" w:rsidRPr="00855B65" w:rsidRDefault="003775D3" w:rsidP="00956FFB">
            <w:pPr>
              <w:spacing w:after="0"/>
              <w:jc w:val="center"/>
              <w:rPr>
                <w:rFonts w:ascii="Arial" w:hAnsi="Arial" w:cs="Arial"/>
                <w:color w:val="000000"/>
              </w:rPr>
            </w:pPr>
            <w:r>
              <w:rPr>
                <w:rFonts w:ascii="Arial" w:hAnsi="Arial" w:cs="Arial"/>
                <w:color w:val="000000"/>
              </w:rPr>
              <w:t>Agricultura</w:t>
            </w:r>
          </w:p>
        </w:tc>
        <w:tc>
          <w:tcPr>
            <w:tcW w:w="4394" w:type="dxa"/>
          </w:tcPr>
          <w:p w:rsidR="003775D3" w:rsidRPr="005B2CF1" w:rsidRDefault="003775D3" w:rsidP="003775D3">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Ganadería</w:t>
            </w:r>
          </w:p>
        </w:tc>
      </w:tr>
      <w:tr w:rsidR="003775D3" w:rsidRPr="00600E72" w:rsidTr="00C67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775D3" w:rsidRPr="001A7866" w:rsidRDefault="00C675B1" w:rsidP="001A7866">
            <w:pPr>
              <w:pStyle w:val="Prrafodelista"/>
              <w:numPr>
                <w:ilvl w:val="0"/>
                <w:numId w:val="37"/>
              </w:numPr>
              <w:spacing w:after="0"/>
              <w:rPr>
                <w:rFonts w:ascii="Arial" w:hAnsi="Arial" w:cs="Arial"/>
                <w:b w:val="0"/>
                <w:bCs w:val="0"/>
                <w:color w:val="000000"/>
              </w:rPr>
            </w:pPr>
            <w:r>
              <w:rPr>
                <w:rFonts w:ascii="Arial" w:hAnsi="Arial" w:cs="Arial"/>
                <w:b w:val="0"/>
                <w:color w:val="000000"/>
              </w:rPr>
              <w:t xml:space="preserve">Obtención </w:t>
            </w:r>
            <w:r w:rsidR="001A7866" w:rsidRPr="001A7866">
              <w:rPr>
                <w:rFonts w:ascii="Arial" w:hAnsi="Arial" w:cs="Arial"/>
                <w:b w:val="0"/>
                <w:color w:val="000000"/>
              </w:rPr>
              <w:t>de plantas transgénicas más productivas</w:t>
            </w:r>
            <w:r w:rsidR="001A7866">
              <w:rPr>
                <w:rFonts w:ascii="Arial" w:hAnsi="Arial" w:cs="Arial"/>
                <w:b w:val="0"/>
                <w:color w:val="000000"/>
              </w:rPr>
              <w:t xml:space="preserve">, </w:t>
            </w:r>
            <w:r w:rsidR="001A7866" w:rsidRPr="001A7866">
              <w:rPr>
                <w:rFonts w:ascii="Arial" w:hAnsi="Arial" w:cs="Arial"/>
                <w:b w:val="0"/>
                <w:color w:val="000000"/>
              </w:rPr>
              <w:t>resistentes a plagas</w:t>
            </w:r>
            <w:r>
              <w:rPr>
                <w:rFonts w:ascii="Arial" w:hAnsi="Arial" w:cs="Arial"/>
                <w:b w:val="0"/>
                <w:color w:val="000000"/>
              </w:rPr>
              <w:t xml:space="preserve"> o</w:t>
            </w:r>
            <w:r w:rsidR="001A7866">
              <w:rPr>
                <w:rFonts w:ascii="Arial" w:hAnsi="Arial" w:cs="Arial"/>
                <w:b w:val="0"/>
                <w:color w:val="000000"/>
              </w:rPr>
              <w:t xml:space="preserve"> enfermedades, tolerantes a herbicidas</w:t>
            </w:r>
            <w:r>
              <w:rPr>
                <w:rFonts w:ascii="Arial" w:hAnsi="Arial" w:cs="Arial"/>
                <w:b w:val="0"/>
                <w:color w:val="000000"/>
              </w:rPr>
              <w:t xml:space="preserve"> o a condiciones climáticas adversas</w:t>
            </w:r>
            <w:r w:rsidR="001A7866" w:rsidRPr="001A7866">
              <w:rPr>
                <w:rFonts w:ascii="Arial" w:hAnsi="Arial" w:cs="Arial"/>
                <w:b w:val="0"/>
                <w:color w:val="000000"/>
              </w:rPr>
              <w:t>.</w:t>
            </w:r>
          </w:p>
          <w:p w:rsidR="001A7866" w:rsidRDefault="001A7866" w:rsidP="001A7866">
            <w:pPr>
              <w:pStyle w:val="Prrafodelista"/>
              <w:numPr>
                <w:ilvl w:val="0"/>
                <w:numId w:val="37"/>
              </w:numPr>
              <w:spacing w:after="0"/>
              <w:rPr>
                <w:rFonts w:ascii="Arial" w:hAnsi="Arial" w:cs="Arial"/>
                <w:b w:val="0"/>
                <w:bCs w:val="0"/>
                <w:color w:val="000000"/>
              </w:rPr>
            </w:pPr>
            <w:r>
              <w:rPr>
                <w:rFonts w:ascii="Arial" w:hAnsi="Arial" w:cs="Arial"/>
                <w:b w:val="0"/>
                <w:bCs w:val="0"/>
                <w:color w:val="000000"/>
              </w:rPr>
              <w:t>Mejora en la calidad de los alimentos, dado que son más saludables y nutrit</w:t>
            </w:r>
            <w:r w:rsidR="00132878">
              <w:rPr>
                <w:rFonts w:ascii="Arial" w:hAnsi="Arial" w:cs="Arial"/>
                <w:b w:val="0"/>
                <w:bCs w:val="0"/>
                <w:color w:val="000000"/>
              </w:rPr>
              <w:t>i</w:t>
            </w:r>
            <w:r>
              <w:rPr>
                <w:rFonts w:ascii="Arial" w:hAnsi="Arial" w:cs="Arial"/>
                <w:b w:val="0"/>
                <w:bCs w:val="0"/>
                <w:color w:val="000000"/>
              </w:rPr>
              <w:t>vos.</w:t>
            </w:r>
          </w:p>
          <w:p w:rsidR="001A7866" w:rsidRPr="001A7866" w:rsidRDefault="00132878" w:rsidP="001A7866">
            <w:pPr>
              <w:pStyle w:val="Prrafodelista"/>
              <w:numPr>
                <w:ilvl w:val="0"/>
                <w:numId w:val="37"/>
              </w:numPr>
              <w:spacing w:after="0"/>
              <w:rPr>
                <w:rFonts w:ascii="Arial" w:hAnsi="Arial" w:cs="Arial"/>
                <w:b w:val="0"/>
                <w:bCs w:val="0"/>
                <w:color w:val="000000"/>
              </w:rPr>
            </w:pPr>
            <w:r>
              <w:rPr>
                <w:rFonts w:ascii="Arial" w:hAnsi="Arial" w:cs="Arial"/>
                <w:b w:val="0"/>
                <w:bCs w:val="0"/>
                <w:color w:val="000000"/>
              </w:rPr>
              <w:t>Producción de alimentos con mayor cantidad de vitaminas, minerales y/o proteínas.</w:t>
            </w:r>
          </w:p>
        </w:tc>
        <w:tc>
          <w:tcPr>
            <w:tcW w:w="4394" w:type="dxa"/>
          </w:tcPr>
          <w:p w:rsidR="003775D3" w:rsidRDefault="00C675B1" w:rsidP="00956FFB">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Diagnóstico temprano de enfermedades en animales de interés comercial.</w:t>
            </w:r>
          </w:p>
          <w:p w:rsidR="00C675B1" w:rsidRDefault="00C675B1" w:rsidP="00956FFB">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Incremento en la productividad animal (leche, carne, lana, huevos</w:t>
            </w:r>
            <w:ins w:id="121" w:author="Miguel" w:date="2015-07-31T17:57:00Z">
              <w:r w:rsidR="00C55A05">
                <w:rPr>
                  <w:rFonts w:ascii="Arial" w:hAnsi="Arial" w:cs="Arial"/>
                  <w:color w:val="000000"/>
                </w:rPr>
                <w:t>, etc.</w:t>
              </w:r>
            </w:ins>
            <w:r>
              <w:rPr>
                <w:rFonts w:ascii="Arial" w:hAnsi="Arial" w:cs="Arial"/>
                <w:color w:val="000000"/>
              </w:rPr>
              <w:t>).</w:t>
            </w:r>
          </w:p>
          <w:p w:rsidR="00C675B1" w:rsidRPr="001A7866" w:rsidRDefault="00C675B1" w:rsidP="00C675B1">
            <w:pPr>
              <w:pStyle w:val="Prrafodelista"/>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Mejora genética mediante la recolección de óvulos y espermatozoides de animales de interés y fertilización </w:t>
            </w:r>
            <w:r w:rsidRPr="00C675B1">
              <w:rPr>
                <w:rFonts w:ascii="Arial" w:hAnsi="Arial" w:cs="Arial"/>
                <w:i/>
                <w:color w:val="000000"/>
              </w:rPr>
              <w:t>in vitro</w:t>
            </w:r>
            <w:r>
              <w:rPr>
                <w:rFonts w:ascii="Arial" w:hAnsi="Arial" w:cs="Arial"/>
                <w:color w:val="000000"/>
              </w:rPr>
              <w:t xml:space="preserve"> para la obtención de animales con la</w:t>
            </w:r>
            <w:r w:rsidR="00892985">
              <w:rPr>
                <w:rFonts w:ascii="Arial" w:hAnsi="Arial" w:cs="Arial"/>
                <w:color w:val="000000"/>
              </w:rPr>
              <w:t>s</w:t>
            </w:r>
            <w:r>
              <w:rPr>
                <w:rFonts w:ascii="Arial" w:hAnsi="Arial" w:cs="Arial"/>
                <w:color w:val="000000"/>
              </w:rPr>
              <w:t xml:space="preserve"> </w:t>
            </w:r>
            <w:r>
              <w:rPr>
                <w:rFonts w:ascii="Arial" w:hAnsi="Arial" w:cs="Arial"/>
                <w:color w:val="000000"/>
              </w:rPr>
              <w:lastRenderedPageBreak/>
              <w:t>característica</w:t>
            </w:r>
            <w:r w:rsidR="00892985">
              <w:rPr>
                <w:rFonts w:ascii="Arial" w:hAnsi="Arial" w:cs="Arial"/>
                <w:color w:val="000000"/>
              </w:rPr>
              <w:t>s</w:t>
            </w:r>
            <w:r>
              <w:rPr>
                <w:rFonts w:ascii="Arial" w:hAnsi="Arial" w:cs="Arial"/>
                <w:color w:val="000000"/>
              </w:rPr>
              <w:t xml:space="preserve"> deseada</w:t>
            </w:r>
            <w:r w:rsidR="00892985">
              <w:rPr>
                <w:rFonts w:ascii="Arial" w:hAnsi="Arial" w:cs="Arial"/>
                <w:color w:val="000000"/>
              </w:rPr>
              <w:t>s</w:t>
            </w:r>
            <w:r>
              <w:rPr>
                <w:rFonts w:ascii="Arial" w:hAnsi="Arial" w:cs="Arial"/>
                <w:color w:val="000000"/>
              </w:rPr>
              <w:t>.</w:t>
            </w:r>
          </w:p>
        </w:tc>
      </w:tr>
    </w:tbl>
    <w:p w:rsidR="00B845CB" w:rsidRDefault="00C00B3D" w:rsidP="00790DA1">
      <w:pPr>
        <w:rPr>
          <w:rFonts w:ascii="Arial" w:hAnsi="Arial" w:cs="Arial"/>
        </w:rPr>
      </w:pPr>
      <w:ins w:id="122" w:author="Miguel" w:date="2015-08-01T07:56:00Z">
        <w:r>
          <w:rPr>
            <w:rFonts w:ascii="Arial" w:hAnsi="Arial" w:cs="Arial"/>
          </w:rPr>
          <w:lastRenderedPageBreak/>
          <w:tab/>
        </w:r>
      </w:ins>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B25E2" w:rsidRPr="00330107" w:rsidTr="00D95366">
        <w:tc>
          <w:tcPr>
            <w:tcW w:w="8828" w:type="dxa"/>
            <w:gridSpan w:val="2"/>
            <w:shd w:val="clear" w:color="auto" w:fill="0D0D0D"/>
          </w:tcPr>
          <w:p w:rsidR="00BB25E2" w:rsidRPr="00330107" w:rsidRDefault="00BB25E2"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BB25E2" w:rsidRPr="00330107" w:rsidRDefault="00BB25E2" w:rsidP="0070385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E5F5C">
              <w:rPr>
                <w:rFonts w:ascii="Arial" w:hAnsi="Arial" w:cs="Arial"/>
                <w:color w:val="000000"/>
                <w:lang w:val="es-MX"/>
              </w:rPr>
              <w:t>2</w:t>
            </w:r>
            <w:r>
              <w:rPr>
                <w:rFonts w:ascii="Arial" w:hAnsi="Arial" w:cs="Arial"/>
                <w:color w:val="000000"/>
                <w:lang w:val="es-MX"/>
              </w:rPr>
              <w:t>_CO_IMG</w:t>
            </w:r>
            <w:r w:rsidR="0070385C">
              <w:rPr>
                <w:rFonts w:ascii="Arial" w:hAnsi="Arial" w:cs="Arial"/>
                <w:color w:val="000000"/>
                <w:lang w:val="es-MX"/>
              </w:rPr>
              <w:t>5</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BB25E2" w:rsidRPr="00330107" w:rsidRDefault="00AB223C" w:rsidP="007850F2">
            <w:pPr>
              <w:spacing w:after="0"/>
              <w:rPr>
                <w:rFonts w:ascii="Arial" w:hAnsi="Arial" w:cs="Arial"/>
                <w:color w:val="000000"/>
                <w:lang w:val="es-MX"/>
              </w:rPr>
            </w:pPr>
            <w:r>
              <w:rPr>
                <w:rFonts w:ascii="Arial" w:hAnsi="Arial" w:cs="Arial"/>
                <w:color w:val="000000"/>
                <w:lang w:val="es-MX"/>
              </w:rPr>
              <w:t xml:space="preserve">Biotecnología </w:t>
            </w:r>
            <w:r w:rsidR="007850F2">
              <w:rPr>
                <w:rFonts w:ascii="Arial" w:hAnsi="Arial" w:cs="Arial"/>
                <w:color w:val="000000"/>
                <w:lang w:val="es-MX"/>
              </w:rPr>
              <w:t>en animales</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BB25E2" w:rsidRDefault="007850F2" w:rsidP="00D95366">
            <w:pPr>
              <w:spacing w:after="0"/>
              <w:rPr>
                <w:rFonts w:ascii="Arial" w:hAnsi="Arial" w:cs="Arial"/>
                <w:color w:val="000000"/>
                <w:lang w:val="es-MX"/>
              </w:rPr>
            </w:pPr>
            <w:r>
              <w:rPr>
                <w:rFonts w:ascii="Arial" w:hAnsi="Arial" w:cs="Arial"/>
                <w:color w:val="000000"/>
                <w:lang w:val="es-MX"/>
              </w:rPr>
              <w:t>48925885</w:t>
            </w: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F20232" w:rsidRPr="00223699" w:rsidRDefault="00F20232" w:rsidP="00D95366">
            <w:pPr>
              <w:spacing w:after="0"/>
              <w:rPr>
                <w:rFonts w:ascii="Arial" w:hAnsi="Arial" w:cs="Arial"/>
                <w:lang w:val="es-MX"/>
              </w:rPr>
            </w:pPr>
          </w:p>
        </w:tc>
      </w:tr>
      <w:tr w:rsidR="00BB25E2" w:rsidRPr="00330107" w:rsidTr="007850F2">
        <w:trPr>
          <w:trHeight w:val="1572"/>
        </w:trPr>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AD2624" w:rsidRPr="00AD2624" w:rsidRDefault="00AD2624" w:rsidP="00AD2624">
            <w:pPr>
              <w:spacing w:after="0"/>
              <w:rPr>
                <w:rFonts w:ascii="Arial" w:hAnsi="Arial" w:cs="Arial"/>
                <w:color w:val="000000"/>
              </w:rPr>
            </w:pPr>
            <w:r w:rsidRPr="00AD2624">
              <w:rPr>
                <w:rFonts w:ascii="Arial" w:hAnsi="Arial" w:cs="Arial"/>
                <w:color w:val="000000"/>
              </w:rPr>
              <w:t xml:space="preserve">El genoma de los animales es más difícil de modificar que el de las plantas. Para obtener animales transgénicos, se inyecta el gen </w:t>
            </w:r>
            <w:r w:rsidR="007850F2">
              <w:rPr>
                <w:rFonts w:ascii="Arial" w:hAnsi="Arial" w:cs="Arial"/>
                <w:color w:val="000000"/>
              </w:rPr>
              <w:t xml:space="preserve">de interés </w:t>
            </w:r>
            <w:r w:rsidRPr="00AD2624">
              <w:rPr>
                <w:rFonts w:ascii="Arial" w:hAnsi="Arial" w:cs="Arial"/>
                <w:color w:val="000000"/>
              </w:rPr>
              <w:t xml:space="preserve">en </w:t>
            </w:r>
            <w:r w:rsidR="007850F2">
              <w:rPr>
                <w:rFonts w:ascii="Arial" w:hAnsi="Arial" w:cs="Arial"/>
                <w:color w:val="000000"/>
              </w:rPr>
              <w:t xml:space="preserve">un </w:t>
            </w:r>
            <w:r w:rsidRPr="00AD2624">
              <w:rPr>
                <w:rFonts w:ascii="Arial" w:hAnsi="Arial" w:cs="Arial"/>
                <w:color w:val="000000"/>
              </w:rPr>
              <w:t xml:space="preserve">óvulo fecundado. Con estas técnicas, se han obtenido animales capaces de producir medicamentos, como por ejemplo, ovejas que producen proteínas humanas en su leche. </w:t>
            </w:r>
          </w:p>
          <w:p w:rsidR="00BB25E2" w:rsidRPr="009536AC" w:rsidRDefault="00BB25E2" w:rsidP="00BA3842">
            <w:pPr>
              <w:spacing w:after="0"/>
              <w:rPr>
                <w:rFonts w:ascii="Arial" w:hAnsi="Arial" w:cs="Arial"/>
                <w:color w:val="000000"/>
                <w:lang w:val="es-MX"/>
              </w:rPr>
            </w:pPr>
          </w:p>
        </w:tc>
      </w:tr>
    </w:tbl>
    <w:p w:rsidR="004057AD" w:rsidRDefault="004057AD" w:rsidP="00790DA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rsidTr="00D95366">
        <w:tc>
          <w:tcPr>
            <w:tcW w:w="8828" w:type="dxa"/>
            <w:gridSpan w:val="2"/>
            <w:shd w:val="clear" w:color="auto" w:fill="000000"/>
          </w:tcPr>
          <w:p w:rsidR="00C35229" w:rsidRPr="00330107" w:rsidRDefault="00C35229" w:rsidP="00D9536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C35229" w:rsidRPr="00330107" w:rsidRDefault="00C35229" w:rsidP="00C7295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2_CO_REC</w:t>
            </w:r>
            <w:r w:rsidR="00C72958">
              <w:rPr>
                <w:rFonts w:ascii="Arial" w:hAnsi="Arial" w:cs="Arial"/>
                <w:color w:val="000000"/>
                <w:lang w:val="es-MX"/>
              </w:rPr>
              <w:t>6</w:t>
            </w:r>
            <w:r>
              <w:rPr>
                <w:rFonts w:ascii="Arial" w:hAnsi="Arial" w:cs="Arial"/>
                <w:color w:val="000000"/>
                <w:lang w:val="es-MX"/>
              </w:rPr>
              <w:t>0</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C35229" w:rsidRPr="00330107" w:rsidRDefault="002B53B4" w:rsidP="001F6CD8">
            <w:pPr>
              <w:spacing w:after="0"/>
              <w:rPr>
                <w:rFonts w:ascii="Arial" w:hAnsi="Arial" w:cs="Arial"/>
                <w:color w:val="000000"/>
                <w:lang w:val="es-MX"/>
              </w:rPr>
            </w:pPr>
            <w:r>
              <w:rPr>
                <w:rFonts w:ascii="Arial" w:hAnsi="Arial" w:cs="Arial"/>
                <w:color w:val="000000"/>
                <w:lang w:val="es-MX"/>
              </w:rPr>
              <w:t>Repasa l</w:t>
            </w:r>
            <w:r w:rsidR="001F6CD8">
              <w:rPr>
                <w:rFonts w:ascii="Arial" w:hAnsi="Arial" w:cs="Arial"/>
                <w:color w:val="000000"/>
                <w:lang w:val="es-MX"/>
              </w:rPr>
              <w:t>os aportes de la biotecnología animal y vegetal</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F6CD8" w:rsidRPr="001F6CD8" w:rsidRDefault="001F6CD8" w:rsidP="001F6CD8">
            <w:pPr>
              <w:spacing w:after="0"/>
              <w:rPr>
                <w:rFonts w:ascii="Arial" w:hAnsi="Arial" w:cs="Arial"/>
                <w:color w:val="FF0000"/>
                <w:lang w:val="es-MX"/>
              </w:rPr>
            </w:pPr>
            <w:r>
              <w:rPr>
                <w:rFonts w:ascii="Arial" w:hAnsi="Arial" w:cs="Arial"/>
                <w:color w:val="000000"/>
                <w:lang w:val="es-MX"/>
              </w:rPr>
              <w:t>Actividad que permite repasar los aportes de la biotecnología animal y vegetal</w:t>
            </w:r>
          </w:p>
          <w:p w:rsidR="00A96B58" w:rsidRPr="00AC751A" w:rsidRDefault="00185086" w:rsidP="006643FB">
            <w:pPr>
              <w:spacing w:after="0"/>
              <w:rPr>
                <w:rFonts w:ascii="Arial" w:hAnsi="Arial" w:cs="Arial"/>
                <w:color w:val="FF0000"/>
                <w:lang w:val="es-MX"/>
              </w:rPr>
            </w:pPr>
            <w:r>
              <w:rPr>
                <w:rFonts w:ascii="Arial" w:hAnsi="Arial" w:cs="Arial"/>
                <w:color w:val="FF0000"/>
                <w:lang w:val="es-MX"/>
              </w:rPr>
              <w:t>Recurso de contenedores (M10</w:t>
            </w:r>
            <w:r w:rsidR="006643FB">
              <w:rPr>
                <w:rFonts w:ascii="Arial" w:hAnsi="Arial" w:cs="Arial"/>
                <w:color w:val="FF0000"/>
                <w:lang w:val="es-MX"/>
              </w:rPr>
              <w:t>A) acerca de los usos de</w:t>
            </w:r>
            <w:r w:rsidR="00956FFB">
              <w:rPr>
                <w:rFonts w:ascii="Arial" w:hAnsi="Arial" w:cs="Arial"/>
                <w:color w:val="FF0000"/>
                <w:lang w:val="es-MX"/>
              </w:rPr>
              <w:t xml:space="preserve"> la biotecnología en plantas y animales.</w:t>
            </w:r>
          </w:p>
        </w:tc>
      </w:tr>
    </w:tbl>
    <w:p w:rsidR="007E36AB" w:rsidRPr="00185086" w:rsidRDefault="007E36AB" w:rsidP="00294B9F">
      <w:pPr>
        <w:tabs>
          <w:tab w:val="right" w:pos="8498"/>
        </w:tabs>
        <w:rPr>
          <w:rFonts w:ascii="Arial" w:hAnsi="Arial" w:cs="Arial"/>
        </w:rPr>
      </w:pPr>
    </w:p>
    <w:p w:rsidR="0059421F" w:rsidRDefault="0059421F" w:rsidP="0059421F">
      <w:pPr>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3</w:t>
      </w:r>
      <w:r w:rsidR="0061662D">
        <w:rPr>
          <w:rFonts w:ascii="Arial" w:hAnsi="Arial" w:cs="Arial"/>
          <w:b/>
        </w:rPr>
        <w:t xml:space="preserve"> </w:t>
      </w:r>
      <w:r>
        <w:rPr>
          <w:rFonts w:ascii="Arial" w:hAnsi="Arial" w:cs="Arial"/>
          <w:b/>
        </w:rPr>
        <w:t>La biotecnología y el ambiente</w:t>
      </w:r>
    </w:p>
    <w:p w:rsidR="00F746BC" w:rsidRDefault="00F746BC" w:rsidP="0059421F">
      <w:pPr>
        <w:rPr>
          <w:rFonts w:ascii="Arial" w:hAnsi="Arial" w:cs="Arial"/>
        </w:rPr>
      </w:pPr>
      <w:r>
        <w:rPr>
          <w:rFonts w:ascii="Arial" w:hAnsi="Arial" w:cs="Arial"/>
        </w:rPr>
        <w:t>Algunos problemas ambientales pueden solucionarse con ayuda de la biotecnología de una manera muy específica, y con menos efectos secundarios con respecto a las tecnologías físicas y químicas que se han usado.</w:t>
      </w:r>
    </w:p>
    <w:p w:rsidR="00F746BC" w:rsidRDefault="00F746BC" w:rsidP="0059421F">
      <w:pPr>
        <w:rPr>
          <w:rFonts w:ascii="Arial" w:hAnsi="Arial" w:cs="Arial"/>
        </w:rPr>
      </w:pPr>
      <w:r>
        <w:rPr>
          <w:rFonts w:ascii="Arial" w:hAnsi="Arial" w:cs="Arial"/>
        </w:rPr>
        <w:t xml:space="preserve">La </w:t>
      </w:r>
      <w:r w:rsidRPr="00214C91">
        <w:rPr>
          <w:rFonts w:ascii="Arial" w:hAnsi="Arial" w:cs="Arial"/>
          <w:b/>
        </w:rPr>
        <w:t>biotecnología ambiental</w:t>
      </w:r>
      <w:r>
        <w:rPr>
          <w:rFonts w:ascii="Arial" w:hAnsi="Arial" w:cs="Arial"/>
        </w:rPr>
        <w:t xml:space="preserve"> </w:t>
      </w:r>
      <w:r w:rsidR="00D4785A">
        <w:rPr>
          <w:rFonts w:ascii="Arial" w:hAnsi="Arial" w:cs="Arial"/>
        </w:rPr>
        <w:t>permite:</w:t>
      </w:r>
    </w:p>
    <w:p w:rsidR="00326996" w:rsidRPr="00326996" w:rsidRDefault="00326996" w:rsidP="000A22E2">
      <w:pPr>
        <w:pStyle w:val="Prrafodelista"/>
        <w:numPr>
          <w:ilvl w:val="0"/>
          <w:numId w:val="39"/>
        </w:numPr>
        <w:rPr>
          <w:rFonts w:ascii="Arial" w:hAnsi="Arial" w:cs="Arial"/>
        </w:rPr>
      </w:pPr>
      <w:r w:rsidRPr="00326996">
        <w:rPr>
          <w:rFonts w:ascii="Arial" w:hAnsi="Arial" w:cs="Arial"/>
          <w:b/>
        </w:rPr>
        <w:t>Detectar</w:t>
      </w:r>
      <w:r w:rsidRPr="00326996">
        <w:rPr>
          <w:rFonts w:ascii="Arial" w:hAnsi="Arial" w:cs="Arial"/>
        </w:rPr>
        <w:t xml:space="preserve"> contaminantes en el ambiente mediante el uso de organismos modificados genéticamente, los cuales en presencia de ciertos contaminantes producen sustancias (proteínas) que son reconocidas fácilmente por los científicos.</w:t>
      </w:r>
    </w:p>
    <w:p w:rsidR="002D4F79" w:rsidRDefault="00D4785A" w:rsidP="000A22E2">
      <w:pPr>
        <w:pStyle w:val="Prrafodelista"/>
        <w:numPr>
          <w:ilvl w:val="0"/>
          <w:numId w:val="39"/>
        </w:numPr>
        <w:rPr>
          <w:rFonts w:ascii="Arial" w:hAnsi="Arial" w:cs="Arial"/>
        </w:rPr>
      </w:pPr>
      <w:r w:rsidRPr="00326996">
        <w:rPr>
          <w:rFonts w:ascii="Arial" w:hAnsi="Arial" w:cs="Arial"/>
          <w:b/>
        </w:rPr>
        <w:t>Eliminar</w:t>
      </w:r>
      <w:r w:rsidRPr="008A1EEC">
        <w:rPr>
          <w:rFonts w:ascii="Arial" w:hAnsi="Arial" w:cs="Arial"/>
        </w:rPr>
        <w:t xml:space="preserve"> </w:t>
      </w:r>
      <w:r w:rsidR="00326996">
        <w:rPr>
          <w:rFonts w:ascii="Arial" w:hAnsi="Arial" w:cs="Arial"/>
        </w:rPr>
        <w:t>ciertos contaminantes</w:t>
      </w:r>
      <w:r w:rsidRPr="008A1EEC">
        <w:rPr>
          <w:rFonts w:ascii="Arial" w:hAnsi="Arial" w:cs="Arial"/>
        </w:rPr>
        <w:t xml:space="preserve"> </w:t>
      </w:r>
      <w:r w:rsidR="00326996">
        <w:rPr>
          <w:rFonts w:ascii="Arial" w:hAnsi="Arial" w:cs="Arial"/>
        </w:rPr>
        <w:t>mediante</w:t>
      </w:r>
      <w:r w:rsidRPr="008A1EEC">
        <w:rPr>
          <w:rFonts w:ascii="Arial" w:hAnsi="Arial" w:cs="Arial"/>
        </w:rPr>
        <w:t xml:space="preserve"> </w:t>
      </w:r>
      <w:r w:rsidRPr="008A1EEC">
        <w:rPr>
          <w:rFonts w:ascii="Arial" w:hAnsi="Arial" w:cs="Arial"/>
          <w:b/>
        </w:rPr>
        <w:t>biorremediación</w:t>
      </w:r>
      <w:r w:rsidRPr="008A1EEC">
        <w:rPr>
          <w:rFonts w:ascii="Arial" w:hAnsi="Arial" w:cs="Arial"/>
        </w:rPr>
        <w:t>, es decir usa</w:t>
      </w:r>
      <w:r w:rsidR="008A1EEC" w:rsidRPr="008A1EEC">
        <w:rPr>
          <w:rFonts w:ascii="Arial" w:hAnsi="Arial" w:cs="Arial"/>
        </w:rPr>
        <w:t xml:space="preserve">r </w:t>
      </w:r>
      <w:r w:rsidRPr="008A1EEC">
        <w:rPr>
          <w:rFonts w:ascii="Arial" w:hAnsi="Arial" w:cs="Arial"/>
        </w:rPr>
        <w:t xml:space="preserve">microorganismos que </w:t>
      </w:r>
      <w:r w:rsidR="00214C91">
        <w:rPr>
          <w:rFonts w:ascii="Arial" w:hAnsi="Arial" w:cs="Arial"/>
        </w:rPr>
        <w:t>l</w:t>
      </w:r>
      <w:r w:rsidR="00214C91" w:rsidRPr="008A1EEC">
        <w:rPr>
          <w:rFonts w:ascii="Arial" w:hAnsi="Arial" w:cs="Arial"/>
        </w:rPr>
        <w:t>impia</w:t>
      </w:r>
      <w:r w:rsidR="00214C91">
        <w:rPr>
          <w:rFonts w:ascii="Arial" w:hAnsi="Arial" w:cs="Arial"/>
        </w:rPr>
        <w:t>n el</w:t>
      </w:r>
      <w:commentRangeStart w:id="123"/>
      <w:r w:rsidR="00214C91">
        <w:rPr>
          <w:rFonts w:ascii="Arial" w:hAnsi="Arial" w:cs="Arial"/>
        </w:rPr>
        <w:t xml:space="preserve"> agua</w:t>
      </w:r>
      <w:commentRangeEnd w:id="123"/>
      <w:r w:rsidR="00122D45">
        <w:rPr>
          <w:rStyle w:val="Refdecomentario"/>
          <w:rFonts w:ascii="Calibri" w:eastAsia="Calibri" w:hAnsi="Calibri"/>
          <w:lang w:val="es-MX"/>
        </w:rPr>
        <w:commentReference w:id="123"/>
      </w:r>
      <w:r w:rsidR="00214C91">
        <w:rPr>
          <w:rFonts w:ascii="Arial" w:hAnsi="Arial" w:cs="Arial"/>
        </w:rPr>
        <w:t xml:space="preserve">, dado que </w:t>
      </w:r>
      <w:r w:rsidRPr="008A1EEC">
        <w:rPr>
          <w:rFonts w:ascii="Arial" w:hAnsi="Arial" w:cs="Arial"/>
        </w:rPr>
        <w:t>toman</w:t>
      </w:r>
      <w:r w:rsidR="008A1EEC" w:rsidRPr="008A1EEC">
        <w:rPr>
          <w:rFonts w:ascii="Arial" w:hAnsi="Arial" w:cs="Arial"/>
        </w:rPr>
        <w:t xml:space="preserve"> y degradan</w:t>
      </w:r>
      <w:r w:rsidRPr="008A1EEC">
        <w:rPr>
          <w:rFonts w:ascii="Arial" w:hAnsi="Arial" w:cs="Arial"/>
        </w:rPr>
        <w:t xml:space="preserve"> residuos </w:t>
      </w:r>
      <w:r w:rsidR="008A1EEC" w:rsidRPr="008A1EEC">
        <w:rPr>
          <w:rFonts w:ascii="Arial" w:hAnsi="Arial" w:cs="Arial"/>
        </w:rPr>
        <w:t xml:space="preserve">orgánicos sólidos </w:t>
      </w:r>
      <w:r w:rsidR="00214C91">
        <w:rPr>
          <w:rFonts w:ascii="Arial" w:hAnsi="Arial" w:cs="Arial"/>
        </w:rPr>
        <w:t>presentes allí</w:t>
      </w:r>
      <w:r w:rsidR="008A1EEC" w:rsidRPr="008A1EEC">
        <w:rPr>
          <w:rFonts w:ascii="Arial" w:hAnsi="Arial" w:cs="Arial"/>
        </w:rPr>
        <w:t>.</w:t>
      </w:r>
    </w:p>
    <w:p w:rsidR="00243424" w:rsidRPr="00D0235B" w:rsidRDefault="00326996" w:rsidP="00415B4F">
      <w:pPr>
        <w:pStyle w:val="Prrafodelista"/>
        <w:numPr>
          <w:ilvl w:val="0"/>
          <w:numId w:val="39"/>
        </w:numPr>
        <w:rPr>
          <w:rFonts w:ascii="Arial" w:hAnsi="Arial" w:cs="Arial"/>
        </w:rPr>
      </w:pPr>
      <w:r w:rsidRPr="00D0235B">
        <w:rPr>
          <w:rFonts w:ascii="Arial" w:hAnsi="Arial" w:cs="Arial"/>
          <w:b/>
        </w:rPr>
        <w:t>Prevenir</w:t>
      </w:r>
      <w:r w:rsidRPr="00D0235B">
        <w:rPr>
          <w:rFonts w:ascii="Arial" w:hAnsi="Arial" w:cs="Arial"/>
        </w:rPr>
        <w:t xml:space="preserve"> problemas medioambientales, gracias a la generación de productos biotecnológicos reciclables o biodegradables.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557D4E" w:rsidRPr="00330107" w:rsidTr="000A22E2">
        <w:tc>
          <w:tcPr>
            <w:tcW w:w="8828" w:type="dxa"/>
            <w:gridSpan w:val="2"/>
            <w:shd w:val="clear" w:color="auto" w:fill="0D0D0D"/>
          </w:tcPr>
          <w:p w:rsidR="00557D4E" w:rsidRPr="00330107" w:rsidRDefault="00557D4E" w:rsidP="000A22E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57D4E" w:rsidRPr="00330107" w:rsidTr="000A22E2">
        <w:tc>
          <w:tcPr>
            <w:tcW w:w="2405" w:type="dxa"/>
            <w:shd w:val="clear" w:color="auto" w:fill="auto"/>
          </w:tcPr>
          <w:p w:rsidR="00557D4E" w:rsidRPr="00330107" w:rsidRDefault="00557D4E" w:rsidP="000A22E2">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423" w:type="dxa"/>
            <w:shd w:val="clear" w:color="auto" w:fill="auto"/>
          </w:tcPr>
          <w:p w:rsidR="00557D4E" w:rsidRPr="00330107" w:rsidRDefault="00557D4E" w:rsidP="00557D4E">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2_CO_IMG6</w:t>
            </w:r>
          </w:p>
        </w:tc>
      </w:tr>
      <w:tr w:rsidR="00557D4E" w:rsidRPr="00330107" w:rsidTr="000A22E2">
        <w:tc>
          <w:tcPr>
            <w:tcW w:w="2405" w:type="dxa"/>
            <w:shd w:val="clear" w:color="auto" w:fill="auto"/>
          </w:tcPr>
          <w:p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557D4E" w:rsidRPr="00330107" w:rsidRDefault="00D0235B" w:rsidP="00D0235B">
            <w:pPr>
              <w:spacing w:after="0"/>
              <w:rPr>
                <w:rFonts w:ascii="Arial" w:hAnsi="Arial" w:cs="Arial"/>
                <w:color w:val="000000"/>
                <w:lang w:val="es-MX"/>
              </w:rPr>
            </w:pPr>
            <w:r>
              <w:rPr>
                <w:rFonts w:ascii="Arial" w:hAnsi="Arial" w:cs="Arial"/>
                <w:color w:val="000000"/>
                <w:lang w:val="es-MX"/>
              </w:rPr>
              <w:t>Parque Yellowstone</w:t>
            </w:r>
          </w:p>
        </w:tc>
      </w:tr>
      <w:tr w:rsidR="00557D4E" w:rsidRPr="00330107" w:rsidTr="000A22E2">
        <w:tc>
          <w:tcPr>
            <w:tcW w:w="2405" w:type="dxa"/>
            <w:shd w:val="clear" w:color="auto" w:fill="auto"/>
          </w:tcPr>
          <w:p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557D4E" w:rsidRDefault="000A22E2" w:rsidP="000A22E2">
            <w:pPr>
              <w:spacing w:after="0"/>
              <w:rPr>
                <w:rFonts w:ascii="Arial" w:hAnsi="Arial" w:cs="Arial"/>
                <w:color w:val="000000"/>
                <w:lang w:val="es-MX"/>
              </w:rPr>
            </w:pPr>
            <w:r>
              <w:rPr>
                <w:rFonts w:ascii="Arial" w:hAnsi="Arial" w:cs="Arial"/>
                <w:color w:val="000000"/>
                <w:lang w:val="es-MX"/>
              </w:rPr>
              <w:t>90422620</w:t>
            </w:r>
          </w:p>
          <w:p w:rsidR="00557D4E" w:rsidRDefault="00557D4E" w:rsidP="000A22E2">
            <w:pPr>
              <w:spacing w:after="0"/>
              <w:rPr>
                <w:rFonts w:ascii="Arial" w:hAnsi="Arial" w:cs="Arial"/>
                <w:color w:val="000000"/>
                <w:lang w:val="es-MX"/>
              </w:rPr>
            </w:pPr>
          </w:p>
          <w:p w:rsidR="00557D4E" w:rsidRDefault="00557D4E" w:rsidP="000A22E2">
            <w:pPr>
              <w:spacing w:after="0"/>
              <w:rPr>
                <w:rFonts w:ascii="Arial" w:hAnsi="Arial" w:cs="Arial"/>
                <w:color w:val="000000"/>
                <w:lang w:val="es-MX"/>
              </w:rPr>
            </w:pPr>
          </w:p>
          <w:p w:rsidR="00557D4E" w:rsidRPr="00223699" w:rsidRDefault="00557D4E" w:rsidP="000A22E2">
            <w:pPr>
              <w:spacing w:after="0"/>
              <w:rPr>
                <w:rFonts w:ascii="Arial" w:hAnsi="Arial" w:cs="Arial"/>
                <w:lang w:val="es-MX"/>
              </w:rPr>
            </w:pPr>
          </w:p>
        </w:tc>
      </w:tr>
      <w:tr w:rsidR="00557D4E" w:rsidRPr="00330107" w:rsidTr="000A22E2">
        <w:trPr>
          <w:trHeight w:val="1572"/>
        </w:trPr>
        <w:tc>
          <w:tcPr>
            <w:tcW w:w="2405" w:type="dxa"/>
            <w:shd w:val="clear" w:color="auto" w:fill="auto"/>
          </w:tcPr>
          <w:p w:rsidR="00557D4E" w:rsidRPr="00330107" w:rsidRDefault="00557D4E" w:rsidP="000A22E2">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557D4E" w:rsidRPr="009536AC" w:rsidRDefault="009F2931" w:rsidP="009F2931">
            <w:pPr>
              <w:spacing w:after="0"/>
              <w:rPr>
                <w:rFonts w:ascii="Arial" w:hAnsi="Arial" w:cs="Arial"/>
                <w:color w:val="000000"/>
                <w:lang w:val="es-MX"/>
              </w:rPr>
            </w:pPr>
            <w:r>
              <w:rPr>
                <w:rFonts w:ascii="Arial" w:hAnsi="Arial" w:cs="Arial"/>
                <w:color w:val="000000"/>
              </w:rPr>
              <w:t xml:space="preserve">En biotecnología ambiental suelen usarse microorganismos que habitan lugares extremos como los géiseres del Parque </w:t>
            </w:r>
            <w:r w:rsidR="00102E0E">
              <w:rPr>
                <w:rFonts w:ascii="Arial" w:hAnsi="Arial" w:cs="Arial"/>
                <w:color w:val="000000"/>
              </w:rPr>
              <w:t xml:space="preserve">Nacional de </w:t>
            </w:r>
            <w:r>
              <w:rPr>
                <w:rFonts w:ascii="Arial" w:hAnsi="Arial" w:cs="Arial"/>
                <w:color w:val="000000"/>
              </w:rPr>
              <w:t>Yellowstone en Estados Unidos o las aguas termales de Colombia. En dichos organismos se han encontrado enzimas que transforman sustancias tóxicas presentes en el ambiente</w:t>
            </w:r>
            <w:ins w:id="124" w:author="Miguel" w:date="2015-07-31T18:02:00Z">
              <w:r w:rsidR="00122D45">
                <w:rPr>
                  <w:rFonts w:ascii="Arial" w:hAnsi="Arial" w:cs="Arial"/>
                  <w:color w:val="000000"/>
                </w:rPr>
                <w:t xml:space="preserve"> en</w:t>
              </w:r>
            </w:ins>
            <w:del w:id="125" w:author="Miguel" w:date="2015-07-31T18:02:00Z">
              <w:r w:rsidDel="00122D45">
                <w:rPr>
                  <w:rFonts w:ascii="Arial" w:hAnsi="Arial" w:cs="Arial"/>
                  <w:color w:val="000000"/>
                </w:rPr>
                <w:delText>, por</w:delText>
              </w:r>
            </w:del>
            <w:r>
              <w:rPr>
                <w:rFonts w:ascii="Arial" w:hAnsi="Arial" w:cs="Arial"/>
                <w:color w:val="000000"/>
              </w:rPr>
              <w:t xml:space="preserve"> otras que no lo son</w:t>
            </w:r>
            <w:ins w:id="126" w:author="Miguel" w:date="2015-07-31T18:03:00Z">
              <w:r w:rsidR="00122D45">
                <w:rPr>
                  <w:rFonts w:ascii="Arial" w:hAnsi="Arial" w:cs="Arial"/>
                  <w:color w:val="000000"/>
                </w:rPr>
                <w:t>.</w:t>
              </w:r>
            </w:ins>
            <w:del w:id="127" w:author="Miguel" w:date="2015-07-31T18:03:00Z">
              <w:r w:rsidDel="00122D45">
                <w:rPr>
                  <w:rFonts w:ascii="Arial" w:hAnsi="Arial" w:cs="Arial"/>
                  <w:color w:val="000000"/>
                </w:rPr>
                <w:delText>; motivo por el cual son importantes en este campo</w:delText>
              </w:r>
            </w:del>
            <w:del w:id="128" w:author="Miguel" w:date="2015-07-31T18:02:00Z">
              <w:r w:rsidDel="00122D45">
                <w:rPr>
                  <w:rFonts w:ascii="Arial" w:hAnsi="Arial" w:cs="Arial"/>
                  <w:color w:val="000000"/>
                </w:rPr>
                <w:delText xml:space="preserve">. </w:delText>
              </w:r>
            </w:del>
          </w:p>
        </w:tc>
      </w:tr>
    </w:tbl>
    <w:p w:rsidR="00557D4E" w:rsidRDefault="00557D4E" w:rsidP="00243424">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243424" w:rsidRPr="00330107" w:rsidTr="000A22E2">
        <w:tc>
          <w:tcPr>
            <w:tcW w:w="8828" w:type="dxa"/>
            <w:gridSpan w:val="2"/>
            <w:shd w:val="clear" w:color="auto" w:fill="000000"/>
          </w:tcPr>
          <w:p w:rsidR="00243424" w:rsidRPr="00330107" w:rsidRDefault="00243424" w:rsidP="000A22E2">
            <w:pPr>
              <w:spacing w:after="0"/>
              <w:jc w:val="center"/>
              <w:rPr>
                <w:rFonts w:ascii="Arial" w:hAnsi="Arial" w:cs="Arial"/>
                <w:b/>
                <w:color w:val="FFFFFF"/>
                <w:lang w:val="es-MX"/>
              </w:rPr>
            </w:pPr>
            <w:r w:rsidRPr="00330107">
              <w:rPr>
                <w:rFonts w:ascii="Arial" w:hAnsi="Arial" w:cs="Arial"/>
                <w:b/>
                <w:color w:val="FFFFFF"/>
                <w:lang w:val="es-MX"/>
              </w:rPr>
              <w:t>Destacado</w:t>
            </w:r>
          </w:p>
        </w:tc>
      </w:tr>
      <w:tr w:rsidR="00243424" w:rsidRPr="00330107" w:rsidTr="000A22E2">
        <w:tc>
          <w:tcPr>
            <w:tcW w:w="2405" w:type="dxa"/>
            <w:shd w:val="clear" w:color="auto" w:fill="auto"/>
          </w:tcPr>
          <w:p w:rsidR="00243424" w:rsidRPr="00330107" w:rsidRDefault="00243424" w:rsidP="000A22E2">
            <w:pPr>
              <w:spacing w:after="0"/>
              <w:rPr>
                <w:rFonts w:ascii="Arial" w:hAnsi="Arial" w:cs="Arial"/>
                <w:b/>
                <w:lang w:val="es-MX"/>
              </w:rPr>
            </w:pPr>
            <w:r w:rsidRPr="00330107">
              <w:rPr>
                <w:rFonts w:ascii="Arial" w:hAnsi="Arial" w:cs="Arial"/>
                <w:b/>
                <w:lang w:val="es-MX"/>
              </w:rPr>
              <w:t>Título</w:t>
            </w:r>
          </w:p>
        </w:tc>
        <w:tc>
          <w:tcPr>
            <w:tcW w:w="6423" w:type="dxa"/>
            <w:shd w:val="clear" w:color="auto" w:fill="auto"/>
          </w:tcPr>
          <w:p w:rsidR="00243424" w:rsidRPr="00330107" w:rsidRDefault="00243424" w:rsidP="00243424">
            <w:pPr>
              <w:spacing w:after="0"/>
              <w:jc w:val="center"/>
              <w:rPr>
                <w:rFonts w:ascii="Arial" w:hAnsi="Arial" w:cs="Arial"/>
                <w:b/>
                <w:lang w:val="es-MX"/>
              </w:rPr>
            </w:pPr>
            <w:r>
              <w:rPr>
                <w:rFonts w:ascii="Arial" w:hAnsi="Arial" w:cs="Arial"/>
                <w:b/>
                <w:lang w:val="es-MX"/>
              </w:rPr>
              <w:t>¿Toda la contaminación es de origen humano?</w:t>
            </w:r>
          </w:p>
        </w:tc>
      </w:tr>
      <w:tr w:rsidR="00243424" w:rsidRPr="00330107" w:rsidTr="000A22E2">
        <w:tc>
          <w:tcPr>
            <w:tcW w:w="2405" w:type="dxa"/>
            <w:shd w:val="clear" w:color="auto" w:fill="auto"/>
          </w:tcPr>
          <w:p w:rsidR="00243424" w:rsidRPr="00330107" w:rsidRDefault="00243424" w:rsidP="000A22E2">
            <w:pPr>
              <w:spacing w:after="0"/>
              <w:rPr>
                <w:rFonts w:ascii="Arial" w:hAnsi="Arial" w:cs="Arial"/>
                <w:lang w:val="es-MX"/>
              </w:rPr>
            </w:pPr>
            <w:r w:rsidRPr="00330107">
              <w:rPr>
                <w:rFonts w:ascii="Arial" w:hAnsi="Arial" w:cs="Arial"/>
                <w:b/>
                <w:lang w:val="es-MX"/>
              </w:rPr>
              <w:t>Contenido</w:t>
            </w:r>
          </w:p>
        </w:tc>
        <w:tc>
          <w:tcPr>
            <w:tcW w:w="6423" w:type="dxa"/>
            <w:shd w:val="clear" w:color="auto" w:fill="auto"/>
          </w:tcPr>
          <w:p w:rsidR="00243424" w:rsidRPr="00ED222E" w:rsidRDefault="00416120" w:rsidP="00390D9F">
            <w:pPr>
              <w:tabs>
                <w:tab w:val="right" w:pos="8498"/>
              </w:tabs>
              <w:rPr>
                <w:rFonts w:ascii="Arial" w:eastAsia="Times New Roman" w:hAnsi="Arial" w:cs="Arial"/>
                <w:sz w:val="18"/>
                <w:szCs w:val="18"/>
                <w:lang w:eastAsia="es-MX"/>
              </w:rPr>
            </w:pPr>
            <w:r w:rsidRPr="00416120">
              <w:rPr>
                <w:rFonts w:ascii="Arial" w:hAnsi="Arial" w:cs="Arial"/>
              </w:rPr>
              <w:t>Si bien es cierto</w:t>
            </w:r>
            <w:ins w:id="129" w:author="Miguel" w:date="2015-07-31T18:03:00Z">
              <w:r w:rsidR="00122D45">
                <w:rPr>
                  <w:rFonts w:ascii="Arial" w:hAnsi="Arial" w:cs="Arial"/>
                </w:rPr>
                <w:t xml:space="preserve"> que</w:t>
              </w:r>
            </w:ins>
            <w:del w:id="130" w:author="Miguel" w:date="2015-07-31T18:03:00Z">
              <w:r w:rsidR="00DD564E" w:rsidDel="00122D45">
                <w:rPr>
                  <w:rFonts w:ascii="Arial" w:hAnsi="Arial" w:cs="Arial"/>
                </w:rPr>
                <w:delText>,</w:delText>
              </w:r>
            </w:del>
            <w:r w:rsidRPr="00416120">
              <w:rPr>
                <w:rFonts w:ascii="Arial" w:hAnsi="Arial" w:cs="Arial"/>
              </w:rPr>
              <w:t xml:space="preserve"> las actividades humanas generan contaminación, </w:t>
            </w:r>
            <w:r w:rsidR="00390D9F">
              <w:rPr>
                <w:rFonts w:ascii="Arial" w:hAnsi="Arial" w:cs="Arial"/>
              </w:rPr>
              <w:t xml:space="preserve">esta no siempre </w:t>
            </w:r>
            <w:r>
              <w:rPr>
                <w:rFonts w:ascii="Arial" w:hAnsi="Arial" w:cs="Arial"/>
              </w:rPr>
              <w:t xml:space="preserve">es responsabilidad nuestra. </w:t>
            </w:r>
            <w:ins w:id="131" w:author="Miguel" w:date="2015-07-31T18:03:00Z">
              <w:r w:rsidR="00122D45">
                <w:rPr>
                  <w:rFonts w:ascii="Arial" w:hAnsi="Arial" w:cs="Arial"/>
                </w:rPr>
                <w:t>Por ejemplo, e</w:t>
              </w:r>
            </w:ins>
            <w:del w:id="132" w:author="Miguel" w:date="2015-07-31T18:03:00Z">
              <w:r w:rsidDel="00122D45">
                <w:rPr>
                  <w:rFonts w:ascii="Arial" w:hAnsi="Arial" w:cs="Arial"/>
                </w:rPr>
                <w:delText>E</w:delText>
              </w:r>
            </w:del>
            <w:r>
              <w:rPr>
                <w:rFonts w:ascii="Arial" w:hAnsi="Arial" w:cs="Arial"/>
              </w:rPr>
              <w:t xml:space="preserve">n Australia durante el verano las cianobacterias acuáticas liberan en el agua sustancias carcinógenas (que generan cáncer); </w:t>
            </w:r>
            <w:r w:rsidR="00C0434D">
              <w:rPr>
                <w:rFonts w:ascii="Arial" w:hAnsi="Arial" w:cs="Arial"/>
              </w:rPr>
              <w:t xml:space="preserve">en dichas fuentes de agua, </w:t>
            </w:r>
            <w:r>
              <w:rPr>
                <w:rFonts w:ascii="Arial" w:hAnsi="Arial" w:cs="Arial"/>
              </w:rPr>
              <w:t xml:space="preserve">los científicos </w:t>
            </w:r>
            <w:r w:rsidR="00DD564E">
              <w:rPr>
                <w:rFonts w:ascii="Arial" w:hAnsi="Arial" w:cs="Arial"/>
              </w:rPr>
              <w:t xml:space="preserve">también </w:t>
            </w:r>
            <w:r>
              <w:rPr>
                <w:rFonts w:ascii="Arial" w:hAnsi="Arial" w:cs="Arial"/>
              </w:rPr>
              <w:t>descubrieron otra bacteria que produce tres enzimas</w:t>
            </w:r>
            <w:r w:rsidR="00DD564E">
              <w:rPr>
                <w:rFonts w:ascii="Arial" w:hAnsi="Arial" w:cs="Arial"/>
              </w:rPr>
              <w:t>,</w:t>
            </w:r>
            <w:r>
              <w:rPr>
                <w:rFonts w:ascii="Arial" w:hAnsi="Arial" w:cs="Arial"/>
              </w:rPr>
              <w:t xml:space="preserve"> </w:t>
            </w:r>
            <w:r w:rsidR="00C0434D">
              <w:rPr>
                <w:rFonts w:ascii="Arial" w:hAnsi="Arial" w:cs="Arial"/>
              </w:rPr>
              <w:t>encargadas de t</w:t>
            </w:r>
            <w:r>
              <w:rPr>
                <w:rFonts w:ascii="Arial" w:hAnsi="Arial" w:cs="Arial"/>
              </w:rPr>
              <w:t>ransforma</w:t>
            </w:r>
            <w:r w:rsidR="00C0434D">
              <w:rPr>
                <w:rFonts w:ascii="Arial" w:hAnsi="Arial" w:cs="Arial"/>
              </w:rPr>
              <w:t>r</w:t>
            </w:r>
            <w:r>
              <w:rPr>
                <w:rFonts w:ascii="Arial" w:hAnsi="Arial" w:cs="Arial"/>
              </w:rPr>
              <w:t xml:space="preserve"> las toxinas de las cianobacterias hasta convertirlas en sustancias inofensivas</w:t>
            </w:r>
            <w:ins w:id="133" w:author="Miguel" w:date="2015-07-31T18:03:00Z">
              <w:r w:rsidR="00122D45">
                <w:rPr>
                  <w:rFonts w:ascii="Arial" w:hAnsi="Arial" w:cs="Arial"/>
                </w:rPr>
                <w:t>.</w:t>
              </w:r>
            </w:ins>
            <w:del w:id="134" w:author="Miguel" w:date="2015-07-31T18:03:00Z">
              <w:r w:rsidR="00C0434D" w:rsidDel="00122D45">
                <w:rPr>
                  <w:rFonts w:ascii="Arial" w:hAnsi="Arial" w:cs="Arial"/>
                </w:rPr>
                <w:delText>;</w:delText>
              </w:r>
            </w:del>
            <w:r w:rsidR="00C0434D">
              <w:rPr>
                <w:rFonts w:ascii="Arial" w:hAnsi="Arial" w:cs="Arial"/>
              </w:rPr>
              <w:t xml:space="preserve"> </w:t>
            </w:r>
            <w:ins w:id="135" w:author="Miguel" w:date="2015-07-31T18:03:00Z">
              <w:r w:rsidR="00122D45">
                <w:rPr>
                  <w:rFonts w:ascii="Arial" w:hAnsi="Arial" w:cs="Arial"/>
                </w:rPr>
                <w:t>E</w:t>
              </w:r>
            </w:ins>
            <w:del w:id="136" w:author="Miguel" w:date="2015-07-31T18:03:00Z">
              <w:r w:rsidR="00C0434D" w:rsidDel="00122D45">
                <w:rPr>
                  <w:rFonts w:ascii="Arial" w:hAnsi="Arial" w:cs="Arial"/>
                </w:rPr>
                <w:delText>e</w:delText>
              </w:r>
            </w:del>
            <w:r w:rsidR="00C0434D">
              <w:rPr>
                <w:rFonts w:ascii="Arial" w:hAnsi="Arial" w:cs="Arial"/>
              </w:rPr>
              <w:t xml:space="preserve">stos microorganismos y sus enzimas están siendo utilizadas por la biotecnología moderna para solucionar </w:t>
            </w:r>
            <w:r w:rsidR="00F2736D">
              <w:rPr>
                <w:rFonts w:ascii="Arial" w:hAnsi="Arial" w:cs="Arial"/>
              </w:rPr>
              <w:t xml:space="preserve">tal problemática </w:t>
            </w:r>
            <w:r w:rsidR="00DD564E">
              <w:rPr>
                <w:rFonts w:ascii="Arial" w:hAnsi="Arial" w:cs="Arial"/>
              </w:rPr>
              <w:t>ambiental</w:t>
            </w:r>
            <w:r w:rsidR="00C0434D">
              <w:rPr>
                <w:rFonts w:ascii="Arial" w:hAnsi="Arial" w:cs="Arial"/>
              </w:rPr>
              <w:t>.</w:t>
            </w:r>
          </w:p>
        </w:tc>
      </w:tr>
    </w:tbl>
    <w:p w:rsidR="00243424" w:rsidRDefault="00243424" w:rsidP="00243424">
      <w:pPr>
        <w:rPr>
          <w:rFonts w:ascii="Arial" w:hAnsi="Arial" w:cs="Arial"/>
        </w:rPr>
      </w:pPr>
    </w:p>
    <w:p w:rsidR="00415B4F" w:rsidRDefault="00415B4F" w:rsidP="00415B4F">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4 La biotecnología en la investigación científica</w:t>
      </w:r>
    </w:p>
    <w:p w:rsidR="00415B4F" w:rsidRPr="00415B4F" w:rsidRDefault="00415B4F" w:rsidP="00415B4F">
      <w:pPr>
        <w:tabs>
          <w:tab w:val="right" w:pos="8498"/>
        </w:tabs>
        <w:rPr>
          <w:rFonts w:ascii="Arial" w:hAnsi="Arial" w:cs="Arial"/>
        </w:rPr>
      </w:pPr>
      <w:r w:rsidRPr="00415B4F">
        <w:rPr>
          <w:rFonts w:ascii="Arial" w:hAnsi="Arial" w:cs="Arial"/>
        </w:rPr>
        <w:t xml:space="preserve">La aportación más importante de la biotecnología a la investigación científica ha sido el Proyecto Genoma Humano, que comenzó a desarrollarse en 1990 con el objetivo de investigar el </w:t>
      </w:r>
      <w:ins w:id="137" w:author="Miguel" w:date="2015-07-31T18:05:00Z">
        <w:r w:rsidR="00122D45">
          <w:rPr>
            <w:rFonts w:ascii="Arial" w:hAnsi="Arial" w:cs="Arial"/>
          </w:rPr>
          <w:t>genoma</w:t>
        </w:r>
      </w:ins>
      <w:del w:id="138" w:author="Miguel" w:date="2015-07-31T18:05:00Z">
        <w:r w:rsidRPr="00415B4F" w:rsidDel="00122D45">
          <w:rPr>
            <w:rFonts w:ascii="Arial" w:hAnsi="Arial" w:cs="Arial"/>
          </w:rPr>
          <w:delText>mapa genético</w:delText>
        </w:r>
      </w:del>
      <w:del w:id="139" w:author="Miguel" w:date="2015-07-31T18:06:00Z">
        <w:r w:rsidRPr="00415B4F" w:rsidDel="00122D45">
          <w:rPr>
            <w:rFonts w:ascii="Arial" w:hAnsi="Arial" w:cs="Arial"/>
          </w:rPr>
          <w:delText xml:space="preserve"> completo</w:delText>
        </w:r>
      </w:del>
      <w:r w:rsidRPr="00415B4F">
        <w:rPr>
          <w:rFonts w:ascii="Arial" w:hAnsi="Arial" w:cs="Arial"/>
        </w:rPr>
        <w:t xml:space="preserve"> del ser humano. </w:t>
      </w:r>
      <w:commentRangeStart w:id="140"/>
      <w:r w:rsidRPr="00415B4F">
        <w:rPr>
          <w:rFonts w:ascii="Arial" w:hAnsi="Arial" w:cs="Arial"/>
        </w:rPr>
        <w:t xml:space="preserve">Mediante el mapa genético, los científicos quieren </w:t>
      </w:r>
      <w:ins w:id="141" w:author="Miguel" w:date="2015-07-31T18:05:00Z">
        <w:r w:rsidR="00122D45">
          <w:rPr>
            <w:rFonts w:ascii="Arial" w:hAnsi="Arial" w:cs="Arial"/>
          </w:rPr>
          <w:t>conocer</w:t>
        </w:r>
      </w:ins>
      <w:del w:id="142" w:author="Miguel" w:date="2015-07-31T18:05:00Z">
        <w:r w:rsidRPr="00415B4F" w:rsidDel="00122D45">
          <w:rPr>
            <w:rFonts w:ascii="Arial" w:hAnsi="Arial" w:cs="Arial"/>
          </w:rPr>
          <w:delText>mostrar</w:delText>
        </w:r>
      </w:del>
      <w:r w:rsidRPr="00415B4F">
        <w:rPr>
          <w:rFonts w:ascii="Arial" w:hAnsi="Arial" w:cs="Arial"/>
        </w:rPr>
        <w:t xml:space="preserve"> el número de genes de la especie humana y su ubicación exacta dentro de cada cromosoma, así como otras características importantes, como la secuencia de bases nitrogenadas dentro de cada gen. </w:t>
      </w:r>
      <w:commentRangeEnd w:id="140"/>
      <w:r w:rsidR="00D87ECA">
        <w:rPr>
          <w:rStyle w:val="Refdecomentario"/>
          <w:rFonts w:ascii="Calibri" w:eastAsia="Calibri" w:hAnsi="Calibri"/>
          <w:lang w:val="es-MX"/>
        </w:rPr>
        <w:commentReference w:id="140"/>
      </w:r>
    </w:p>
    <w:p w:rsidR="00415B4F" w:rsidRPr="00415B4F" w:rsidRDefault="00415B4F" w:rsidP="00415B4F">
      <w:pPr>
        <w:tabs>
          <w:tab w:val="right" w:pos="8498"/>
        </w:tabs>
        <w:rPr>
          <w:rFonts w:ascii="Arial" w:hAnsi="Arial" w:cs="Arial"/>
        </w:rPr>
      </w:pPr>
      <w:r w:rsidRPr="00415B4F">
        <w:rPr>
          <w:rFonts w:ascii="Arial" w:hAnsi="Arial" w:cs="Arial"/>
        </w:rPr>
        <w:t>Esta información posibilitaría grandes avances en los estudios de biomedicina y genética clínica, la investigación de enfermedades poco estudiadas, la creación de nuevas medicinas o la obtención de diagnósticos más fiables y rápidos.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B76F69" w:rsidRPr="00600E72" w:rsidTr="00B76F69">
        <w:tc>
          <w:tcPr>
            <w:tcW w:w="8828" w:type="dxa"/>
            <w:gridSpan w:val="2"/>
            <w:shd w:val="clear" w:color="auto" w:fill="000000"/>
          </w:tcPr>
          <w:p w:rsidR="00B76F69" w:rsidRPr="00600E72" w:rsidRDefault="00B76F69" w:rsidP="00B76F69">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B76F69" w:rsidRPr="00600E72" w:rsidTr="00B76F69">
        <w:tc>
          <w:tcPr>
            <w:tcW w:w="2480" w:type="dxa"/>
            <w:shd w:val="clear" w:color="auto" w:fill="auto"/>
          </w:tcPr>
          <w:p w:rsidR="00B76F69" w:rsidRPr="00600E72" w:rsidRDefault="00B76F69" w:rsidP="00B76F69">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B76F69" w:rsidRPr="00600E72" w:rsidRDefault="00B76F69" w:rsidP="00B76F69">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7</w:t>
            </w:r>
            <w:r w:rsidRPr="00600E72">
              <w:rPr>
                <w:rFonts w:ascii="Arial" w:hAnsi="Arial" w:cs="Arial"/>
                <w:color w:val="000000"/>
                <w:lang w:val="es-MX"/>
              </w:rPr>
              <w:t>0</w:t>
            </w:r>
          </w:p>
        </w:tc>
      </w:tr>
      <w:tr w:rsidR="00B76F69" w:rsidRPr="00600E72" w:rsidTr="00B76F69">
        <w:tc>
          <w:tcPr>
            <w:tcW w:w="2480" w:type="dxa"/>
            <w:shd w:val="clear" w:color="auto" w:fill="auto"/>
          </w:tcPr>
          <w:p w:rsidR="00B76F69" w:rsidRPr="00600E72" w:rsidRDefault="00B76F69" w:rsidP="00B76F69">
            <w:pPr>
              <w:spacing w:after="0"/>
              <w:rPr>
                <w:rFonts w:ascii="Arial" w:hAnsi="Arial" w:cs="Arial"/>
                <w:color w:val="000000"/>
                <w:lang w:val="es-MX"/>
              </w:rPr>
            </w:pPr>
            <w:r w:rsidRPr="00600E72">
              <w:rPr>
                <w:rFonts w:ascii="Arial" w:hAnsi="Arial" w:cs="Arial"/>
                <w:b/>
                <w:color w:val="000000"/>
                <w:lang w:val="es-MX"/>
              </w:rPr>
              <w:lastRenderedPageBreak/>
              <w:t>Ubicación en Aula Planeta</w:t>
            </w:r>
          </w:p>
        </w:tc>
        <w:tc>
          <w:tcPr>
            <w:tcW w:w="6348" w:type="dxa"/>
            <w:shd w:val="clear" w:color="auto" w:fill="auto"/>
          </w:tcPr>
          <w:p w:rsidR="00B76F69" w:rsidRPr="00600E72" w:rsidRDefault="00B76F69" w:rsidP="0061662D">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w:t>
            </w:r>
            <w:r w:rsidR="0061662D">
              <w:rPr>
                <w:rFonts w:ascii="Arial" w:hAnsi="Arial" w:cs="Arial"/>
                <w:color w:val="000000"/>
                <w:lang w:val="es-MX"/>
              </w:rPr>
              <w:t>os organismos transgénicos</w:t>
            </w:r>
          </w:p>
        </w:tc>
      </w:tr>
      <w:tr w:rsidR="00B76F69" w:rsidRPr="00600E72" w:rsidTr="00B76F69">
        <w:tc>
          <w:tcPr>
            <w:tcW w:w="2480" w:type="dxa"/>
            <w:shd w:val="clear" w:color="auto" w:fill="auto"/>
          </w:tcPr>
          <w:p w:rsidR="00B76F69" w:rsidRPr="00600E72" w:rsidRDefault="00B76F69" w:rsidP="00B76F69">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B76F69" w:rsidRPr="00600E72" w:rsidRDefault="00D71DC0" w:rsidP="00B76F69">
            <w:pPr>
              <w:spacing w:after="0"/>
              <w:rPr>
                <w:rFonts w:ascii="Arial" w:hAnsi="Arial" w:cs="Arial"/>
                <w:color w:val="FF0000"/>
                <w:lang w:val="es-MX"/>
              </w:rPr>
            </w:pPr>
            <w:r>
              <w:rPr>
                <w:noProof/>
                <w:lang w:val="es-CO" w:eastAsia="es-CO"/>
              </w:rPr>
              <w:drawing>
                <wp:anchor distT="0" distB="0" distL="114300" distR="114300" simplePos="0" relativeHeight="251680768" behindDoc="0" locked="0" layoutInCell="1" allowOverlap="1" wp14:anchorId="548305FE" wp14:editId="4189CC32">
                  <wp:simplePos x="0" y="0"/>
                  <wp:positionH relativeFrom="column">
                    <wp:posOffset>602615</wp:posOffset>
                  </wp:positionH>
                  <wp:positionV relativeFrom="paragraph">
                    <wp:posOffset>170815</wp:posOffset>
                  </wp:positionV>
                  <wp:extent cx="2953385" cy="2240915"/>
                  <wp:effectExtent l="0" t="0" r="0" b="698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485" t="6918" r="19980" b="10067"/>
                          <a:stretch/>
                        </pic:blipFill>
                        <pic:spPr bwMode="auto">
                          <a:xfrm>
                            <a:off x="0" y="0"/>
                            <a:ext cx="2953385" cy="224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6F69" w:rsidRPr="00600E72">
              <w:rPr>
                <w:rFonts w:ascii="Arial" w:hAnsi="Arial" w:cs="Arial"/>
                <w:color w:val="FF0000"/>
                <w:lang w:val="es-MX"/>
              </w:rPr>
              <w:t>Cambios en el</w:t>
            </w:r>
            <w:r>
              <w:rPr>
                <w:rFonts w:ascii="Arial" w:hAnsi="Arial" w:cs="Arial"/>
                <w:color w:val="FF0000"/>
                <w:lang w:val="es-MX"/>
              </w:rPr>
              <w:t xml:space="preserve"> interactivo</w:t>
            </w:r>
          </w:p>
          <w:p w:rsidR="00B76F69" w:rsidRPr="00600E72" w:rsidRDefault="00B76F69" w:rsidP="00B76F69">
            <w:pPr>
              <w:spacing w:after="0"/>
              <w:rPr>
                <w:rFonts w:ascii="Arial" w:hAnsi="Arial" w:cs="Arial"/>
                <w:color w:val="00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FF0000"/>
                <w:lang w:val="es-MX"/>
              </w:rPr>
            </w:pPr>
          </w:p>
          <w:p w:rsidR="00D71DC0" w:rsidRDefault="00D71DC0" w:rsidP="00B76F69">
            <w:pPr>
              <w:spacing w:after="0"/>
              <w:rPr>
                <w:rFonts w:ascii="Arial" w:hAnsi="Arial" w:cs="Arial"/>
                <w:color w:val="000000"/>
                <w:lang w:val="es-MX"/>
              </w:rPr>
            </w:pPr>
            <w:r>
              <w:rPr>
                <w:rFonts w:ascii="Arial" w:hAnsi="Arial" w:cs="Arial"/>
                <w:color w:val="000000"/>
                <w:lang w:val="es-MX"/>
              </w:rPr>
              <w:t xml:space="preserve">Modificar el título por: </w:t>
            </w:r>
            <w:ins w:id="143" w:author="Miguel" w:date="2015-07-31T18:18:00Z">
              <w:r w:rsidR="00CD0CC5">
                <w:rPr>
                  <w:rFonts w:ascii="Arial" w:hAnsi="Arial" w:cs="Arial"/>
                  <w:color w:val="000000"/>
                  <w:lang w:val="es-MX"/>
                </w:rPr>
                <w:t>Los u</w:t>
              </w:r>
            </w:ins>
            <w:del w:id="144" w:author="Miguel" w:date="2015-07-31T18:18:00Z">
              <w:r w:rsidDel="00CD0CC5">
                <w:rPr>
                  <w:rFonts w:ascii="Arial" w:hAnsi="Arial" w:cs="Arial"/>
                  <w:color w:val="000000"/>
                  <w:lang w:val="es-MX"/>
                </w:rPr>
                <w:delText>U</w:delText>
              </w:r>
            </w:del>
            <w:r>
              <w:rPr>
                <w:rFonts w:ascii="Arial" w:hAnsi="Arial" w:cs="Arial"/>
                <w:color w:val="000000"/>
                <w:lang w:val="es-MX"/>
              </w:rPr>
              <w:t xml:space="preserve">sos de </w:t>
            </w:r>
            <w:r w:rsidR="00D9486F">
              <w:rPr>
                <w:rFonts w:ascii="Arial" w:hAnsi="Arial" w:cs="Arial"/>
                <w:color w:val="000000"/>
                <w:lang w:val="es-MX"/>
              </w:rPr>
              <w:t xml:space="preserve">los </w:t>
            </w:r>
            <w:r>
              <w:rPr>
                <w:rFonts w:ascii="Arial" w:hAnsi="Arial" w:cs="Arial"/>
                <w:color w:val="000000"/>
                <w:lang w:val="es-MX"/>
              </w:rPr>
              <w:t>organismos transgénicos en biotecnología</w:t>
            </w:r>
          </w:p>
          <w:p w:rsidR="00D9486F" w:rsidRDefault="00D9486F" w:rsidP="00B76F69">
            <w:pPr>
              <w:spacing w:after="0"/>
              <w:rPr>
                <w:rFonts w:ascii="Arial" w:hAnsi="Arial" w:cs="Arial"/>
                <w:color w:val="FF0000"/>
                <w:lang w:val="es-MX"/>
              </w:rPr>
            </w:pPr>
            <w:r>
              <w:rPr>
                <w:rFonts w:ascii="Arial" w:hAnsi="Arial" w:cs="Arial"/>
                <w:color w:val="000000"/>
                <w:lang w:val="es-MX"/>
              </w:rPr>
              <w:t>Cambiar el título de la ficha denominada “Medicina” por “Medicina y medio ambiente”</w:t>
            </w:r>
          </w:p>
          <w:p w:rsidR="00D71DC0" w:rsidRPr="00D9486F" w:rsidRDefault="00D9486F" w:rsidP="00B76F69">
            <w:pPr>
              <w:spacing w:after="0"/>
              <w:rPr>
                <w:rFonts w:ascii="Arial" w:hAnsi="Arial" w:cs="Arial"/>
                <w:lang w:val="es-MX"/>
              </w:rPr>
            </w:pPr>
            <w:r w:rsidRPr="00D9486F">
              <w:rPr>
                <w:rFonts w:ascii="Arial" w:hAnsi="Arial" w:cs="Arial"/>
                <w:lang w:val="es-MX"/>
              </w:rPr>
              <w:t>Lo demás se conserva igual.</w:t>
            </w:r>
          </w:p>
          <w:p w:rsidR="00D9486F" w:rsidRDefault="00D9486F" w:rsidP="00B76F69">
            <w:pPr>
              <w:spacing w:after="0"/>
              <w:rPr>
                <w:rFonts w:ascii="Arial" w:hAnsi="Arial" w:cs="Arial"/>
                <w:color w:val="FF0000"/>
                <w:lang w:val="es-MX"/>
              </w:rPr>
            </w:pPr>
          </w:p>
          <w:p w:rsidR="00B76F69" w:rsidRDefault="00B76F69" w:rsidP="00B76F69">
            <w:pPr>
              <w:spacing w:after="0"/>
              <w:rPr>
                <w:rFonts w:ascii="Arial" w:hAnsi="Arial" w:cs="Arial"/>
                <w:color w:val="FF0000"/>
                <w:lang w:val="es-MX"/>
              </w:rPr>
            </w:pPr>
            <w:r w:rsidRPr="00600E72">
              <w:rPr>
                <w:rFonts w:ascii="Arial" w:hAnsi="Arial" w:cs="Arial"/>
                <w:color w:val="FF0000"/>
                <w:lang w:val="es-MX"/>
              </w:rPr>
              <w:t>Cambios en la ficha del profesor</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Objetivo</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Este interactivo tiene como objetivo dar a conocer las diferentes aplicaciones de l</w:t>
            </w:r>
            <w:r>
              <w:rPr>
                <w:rFonts w:ascii="Arial" w:hAnsi="Arial" w:cs="Arial"/>
                <w:color w:val="000000"/>
                <w:lang w:val="es-MX"/>
              </w:rPr>
              <w:t>a biotecnología y</w:t>
            </w:r>
            <w:r w:rsidRPr="00355C63">
              <w:rPr>
                <w:rFonts w:ascii="Arial" w:hAnsi="Arial" w:cs="Arial"/>
                <w:color w:val="000000"/>
                <w:lang w:val="es-MX"/>
              </w:rPr>
              <w:t xml:space="preserve"> los principales productos que se consiguen.</w:t>
            </w:r>
          </w:p>
          <w:p w:rsidR="00355C63" w:rsidRDefault="00355C63" w:rsidP="00355C63">
            <w:pPr>
              <w:spacing w:after="0"/>
              <w:rPr>
                <w:rFonts w:ascii="Arial" w:hAnsi="Arial" w:cs="Arial"/>
                <w:color w:val="000000"/>
                <w:lang w:val="es-MX"/>
              </w:rPr>
            </w:pP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Propuesta</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Antes de la presentación</w:t>
            </w:r>
          </w:p>
          <w:p w:rsidR="00355C63" w:rsidRDefault="00355C63" w:rsidP="00355C63">
            <w:pPr>
              <w:spacing w:after="0"/>
              <w:rPr>
                <w:rFonts w:ascii="Arial" w:hAnsi="Arial" w:cs="Arial"/>
                <w:color w:val="000000"/>
                <w:lang w:val="es-MX"/>
              </w:rPr>
            </w:pPr>
            <w:r>
              <w:rPr>
                <w:rFonts w:ascii="Arial" w:hAnsi="Arial" w:cs="Arial"/>
                <w:color w:val="000000"/>
                <w:lang w:val="es-MX"/>
              </w:rPr>
              <w:t>R</w:t>
            </w:r>
            <w:r w:rsidRPr="00355C63">
              <w:rPr>
                <w:rFonts w:ascii="Arial" w:hAnsi="Arial" w:cs="Arial"/>
                <w:color w:val="000000"/>
                <w:lang w:val="es-MX"/>
              </w:rPr>
              <w:t>ealice</w:t>
            </w:r>
            <w:r>
              <w:rPr>
                <w:rFonts w:ascii="Arial" w:hAnsi="Arial" w:cs="Arial"/>
                <w:color w:val="000000"/>
                <w:lang w:val="es-MX"/>
              </w:rPr>
              <w:t xml:space="preserve"> a </w:t>
            </w:r>
            <w:r w:rsidRPr="00355C63">
              <w:rPr>
                <w:rFonts w:ascii="Arial" w:hAnsi="Arial" w:cs="Arial"/>
                <w:color w:val="000000"/>
                <w:lang w:val="es-MX"/>
              </w:rPr>
              <w:t>los</w:t>
            </w:r>
            <w:r>
              <w:rPr>
                <w:rFonts w:ascii="Arial" w:hAnsi="Arial" w:cs="Arial"/>
                <w:color w:val="000000"/>
                <w:lang w:val="es-MX"/>
              </w:rPr>
              <w:t xml:space="preserve"> estudiantes las siguientes preguntas: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xml:space="preserve">- ¿Qué es la </w:t>
            </w:r>
            <w:r>
              <w:rPr>
                <w:rFonts w:ascii="Arial" w:hAnsi="Arial" w:cs="Arial"/>
                <w:color w:val="000000"/>
                <w:lang w:val="es-MX"/>
              </w:rPr>
              <w:t>biotecnología</w:t>
            </w:r>
            <w:r w:rsidRPr="00355C63">
              <w:rPr>
                <w:rFonts w:ascii="Arial" w:hAnsi="Arial" w:cs="Arial"/>
                <w:color w:val="000000"/>
                <w:lang w:val="es-MX"/>
              </w:rPr>
              <w:t>?</w:t>
            </w:r>
          </w:p>
          <w:p w:rsidR="00355C63" w:rsidRPr="00355C63" w:rsidRDefault="00355C63" w:rsidP="00355C63">
            <w:pPr>
              <w:spacing w:after="0"/>
              <w:rPr>
                <w:rFonts w:ascii="Arial" w:hAnsi="Arial" w:cs="Arial"/>
                <w:color w:val="000000"/>
                <w:lang w:val="es-MX"/>
              </w:rPr>
            </w:pPr>
            <w:r>
              <w:rPr>
                <w:rFonts w:ascii="Arial" w:hAnsi="Arial" w:cs="Arial"/>
                <w:color w:val="000000"/>
                <w:lang w:val="es-MX"/>
              </w:rPr>
              <w:t>- ¿Cuáles son los insumos de la biotecnología</w:t>
            </w:r>
            <w:r w:rsidRPr="00355C63">
              <w:rPr>
                <w:rFonts w:ascii="Arial" w:hAnsi="Arial" w:cs="Arial"/>
                <w:color w:val="000000"/>
                <w:lang w:val="es-MX"/>
              </w:rPr>
              <w:t>?</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w:t>
            </w:r>
            <w:r>
              <w:rPr>
                <w:rFonts w:ascii="Arial" w:hAnsi="Arial" w:cs="Arial"/>
                <w:color w:val="000000"/>
                <w:lang w:val="es-MX"/>
              </w:rPr>
              <w:t>Cómo se obtienen los productos de la biotecnología</w:t>
            </w:r>
            <w:r w:rsidRPr="00355C63">
              <w:rPr>
                <w:rFonts w:ascii="Arial" w:hAnsi="Arial" w:cs="Arial"/>
                <w:color w:val="000000"/>
                <w:lang w:val="es-MX"/>
              </w:rPr>
              <w:t>?</w:t>
            </w:r>
          </w:p>
          <w:p w:rsidR="00355C63" w:rsidRDefault="00355C63" w:rsidP="00355C63">
            <w:pPr>
              <w:spacing w:after="0"/>
              <w:rPr>
                <w:rFonts w:ascii="Arial" w:hAnsi="Arial" w:cs="Arial"/>
                <w:color w:val="000000"/>
                <w:lang w:val="es-MX"/>
              </w:rPr>
            </w:pP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Diri</w:t>
            </w:r>
            <w:r>
              <w:rPr>
                <w:rFonts w:ascii="Arial" w:hAnsi="Arial" w:cs="Arial"/>
                <w:color w:val="000000"/>
                <w:lang w:val="es-MX"/>
              </w:rPr>
              <w:t>ja</w:t>
            </w:r>
            <w:r w:rsidRPr="00355C63">
              <w:rPr>
                <w:rFonts w:ascii="Arial" w:hAnsi="Arial" w:cs="Arial"/>
                <w:color w:val="000000"/>
                <w:lang w:val="es-MX"/>
              </w:rPr>
              <w:t> las respuestas hacia la</w:t>
            </w:r>
            <w:r>
              <w:rPr>
                <w:rFonts w:ascii="Arial" w:hAnsi="Arial" w:cs="Arial"/>
                <w:color w:val="000000"/>
                <w:lang w:val="es-MX"/>
              </w:rPr>
              <w:t xml:space="preserve"> importancia de la manipulación genética y la </w:t>
            </w:r>
            <w:r w:rsidRPr="00355C63">
              <w:rPr>
                <w:rFonts w:ascii="Arial" w:hAnsi="Arial" w:cs="Arial"/>
                <w:color w:val="000000"/>
                <w:lang w:val="es-MX"/>
              </w:rPr>
              <w:t>modificación de organismos para obtener beneficios, la producción de medicamentos y los estudios de enfermedades, con algunas preguntas como:</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¿Qué es un organismo transgénico?</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¿Cómo se consiguen estos organismos?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xml:space="preserve">También puede recordar a los </w:t>
            </w:r>
            <w:r>
              <w:rPr>
                <w:rFonts w:ascii="Arial" w:hAnsi="Arial" w:cs="Arial"/>
                <w:color w:val="000000"/>
                <w:lang w:val="es-MX"/>
              </w:rPr>
              <w:t xml:space="preserve">estudiantes </w:t>
            </w:r>
            <w:r w:rsidRPr="00355C63">
              <w:rPr>
                <w:rFonts w:ascii="Arial" w:hAnsi="Arial" w:cs="Arial"/>
                <w:color w:val="000000"/>
                <w:lang w:val="es-MX"/>
              </w:rPr>
              <w:t xml:space="preserve">que el uso de transgénicos </w:t>
            </w:r>
            <w:r w:rsidR="00C43D0E">
              <w:rPr>
                <w:rFonts w:ascii="Arial" w:hAnsi="Arial" w:cs="Arial"/>
                <w:color w:val="000000"/>
                <w:lang w:val="es-MX"/>
              </w:rPr>
              <w:t xml:space="preserve">es una técnica biotecnológica </w:t>
            </w:r>
            <w:r>
              <w:rPr>
                <w:rFonts w:ascii="Arial" w:hAnsi="Arial" w:cs="Arial"/>
                <w:color w:val="000000"/>
                <w:lang w:val="es-MX"/>
              </w:rPr>
              <w:t>antigua</w:t>
            </w:r>
            <w:r w:rsidRPr="00355C63">
              <w:rPr>
                <w:rFonts w:ascii="Arial" w:hAnsi="Arial" w:cs="Arial"/>
                <w:color w:val="000000"/>
                <w:lang w:val="es-MX"/>
              </w:rPr>
              <w:t>,</w:t>
            </w:r>
            <w:r w:rsidR="00C43D0E">
              <w:rPr>
                <w:rFonts w:ascii="Arial" w:hAnsi="Arial" w:cs="Arial"/>
                <w:color w:val="000000"/>
                <w:lang w:val="es-MX"/>
              </w:rPr>
              <w:t xml:space="preserve"> </w:t>
            </w:r>
            <w:r w:rsidRPr="00355C63">
              <w:rPr>
                <w:rFonts w:ascii="Arial" w:hAnsi="Arial" w:cs="Arial"/>
                <w:color w:val="000000"/>
                <w:lang w:val="es-MX"/>
              </w:rPr>
              <w:t>ya se insertaban esquejes de plantas en otras para conseguir híbridos.</w:t>
            </w:r>
          </w:p>
          <w:p w:rsidR="00C43D0E" w:rsidRDefault="00C43D0E" w:rsidP="00355C63">
            <w:pPr>
              <w:spacing w:after="0"/>
              <w:rPr>
                <w:rFonts w:ascii="Arial" w:hAnsi="Arial" w:cs="Arial"/>
                <w:color w:val="000000"/>
                <w:lang w:val="es-MX"/>
              </w:rPr>
            </w:pP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lastRenderedPageBreak/>
              <w:t>Durante la presentación</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El interactivo se divide en los usos de l</w:t>
            </w:r>
            <w:r w:rsidR="00D0254C">
              <w:rPr>
                <w:rFonts w:ascii="Arial" w:hAnsi="Arial" w:cs="Arial"/>
                <w:color w:val="000000"/>
                <w:lang w:val="es-MX"/>
              </w:rPr>
              <w:t xml:space="preserve">a biotecnología y los </w:t>
            </w:r>
            <w:r w:rsidRPr="00355C63">
              <w:rPr>
                <w:rFonts w:ascii="Arial" w:hAnsi="Arial" w:cs="Arial"/>
                <w:color w:val="000000"/>
                <w:lang w:val="es-MX"/>
              </w:rPr>
              <w:t>organismos transgénicos en campos diferentes: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Uso en medicina</w:t>
            </w:r>
            <w:r w:rsidR="00D0254C">
              <w:rPr>
                <w:rFonts w:ascii="Arial" w:hAnsi="Arial" w:cs="Arial"/>
                <w:color w:val="000000"/>
                <w:lang w:val="es-MX"/>
              </w:rPr>
              <w:t xml:space="preserve"> y medio ambiente</w:t>
            </w:r>
            <w:r w:rsidRPr="00355C63">
              <w:rPr>
                <w:rFonts w:ascii="Arial" w:hAnsi="Arial" w:cs="Arial"/>
                <w:color w:val="000000"/>
                <w:lang w:val="es-MX"/>
              </w:rPr>
              <w:t>.</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Uso en la agricultura.</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Uso en la ganadería.</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Uso en la investigación.</w:t>
            </w:r>
          </w:p>
          <w:p w:rsidR="00D0254C" w:rsidRDefault="00355C63" w:rsidP="00355C63">
            <w:pPr>
              <w:spacing w:after="0"/>
              <w:rPr>
                <w:rFonts w:ascii="Arial" w:hAnsi="Arial" w:cs="Arial"/>
                <w:color w:val="000000"/>
                <w:lang w:val="es-MX"/>
              </w:rPr>
            </w:pPr>
            <w:r w:rsidRPr="00355C63">
              <w:rPr>
                <w:rFonts w:ascii="Arial" w:hAnsi="Arial" w:cs="Arial"/>
                <w:color w:val="000000"/>
                <w:lang w:val="es-MX"/>
              </w:rPr>
              <w:t xml:space="preserve">Antes de </w:t>
            </w:r>
            <w:r w:rsidR="00D0254C">
              <w:rPr>
                <w:rFonts w:ascii="Arial" w:hAnsi="Arial" w:cs="Arial"/>
                <w:color w:val="000000"/>
                <w:lang w:val="es-MX"/>
              </w:rPr>
              <w:t>profundizar en el interactivo, organice a</w:t>
            </w:r>
            <w:r w:rsidRPr="00355C63">
              <w:rPr>
                <w:rFonts w:ascii="Arial" w:hAnsi="Arial" w:cs="Arial"/>
                <w:color w:val="000000"/>
                <w:lang w:val="es-MX"/>
              </w:rPr>
              <w:t xml:space="preserve"> los </w:t>
            </w:r>
            <w:r w:rsidR="00D0254C">
              <w:rPr>
                <w:rFonts w:ascii="Arial" w:hAnsi="Arial" w:cs="Arial"/>
                <w:color w:val="000000"/>
                <w:lang w:val="es-MX"/>
              </w:rPr>
              <w:t>estudiantes</w:t>
            </w:r>
            <w:r w:rsidRPr="00355C63">
              <w:rPr>
                <w:rFonts w:ascii="Arial" w:hAnsi="Arial" w:cs="Arial"/>
                <w:color w:val="000000"/>
                <w:lang w:val="es-MX"/>
              </w:rPr>
              <w:t xml:space="preserve"> en cuatro grupos</w:t>
            </w:r>
            <w:r w:rsidR="00D0254C">
              <w:rPr>
                <w:rFonts w:ascii="Arial" w:hAnsi="Arial" w:cs="Arial"/>
                <w:color w:val="000000"/>
                <w:lang w:val="es-MX"/>
              </w:rPr>
              <w:t xml:space="preserve"> y asigne un apartado a cada equipo de trabajo. P</w:t>
            </w:r>
            <w:r w:rsidR="00D0254C" w:rsidRPr="00355C63">
              <w:rPr>
                <w:rFonts w:ascii="Arial" w:hAnsi="Arial" w:cs="Arial"/>
                <w:color w:val="000000"/>
                <w:lang w:val="es-MX"/>
              </w:rPr>
              <w:t>íd</w:t>
            </w:r>
            <w:r w:rsidR="00D0254C">
              <w:rPr>
                <w:rFonts w:ascii="Arial" w:hAnsi="Arial" w:cs="Arial"/>
                <w:color w:val="000000"/>
                <w:lang w:val="es-MX"/>
              </w:rPr>
              <w:t xml:space="preserve">ales que </w:t>
            </w:r>
            <w:r w:rsidRPr="00355C63">
              <w:rPr>
                <w:rFonts w:ascii="Arial" w:hAnsi="Arial" w:cs="Arial"/>
                <w:color w:val="000000"/>
                <w:lang w:val="es-MX"/>
              </w:rPr>
              <w:t>elabore</w:t>
            </w:r>
            <w:r w:rsidR="00D0254C">
              <w:rPr>
                <w:rFonts w:ascii="Arial" w:hAnsi="Arial" w:cs="Arial"/>
                <w:color w:val="000000"/>
                <w:lang w:val="es-MX"/>
              </w:rPr>
              <w:t>n</w:t>
            </w:r>
            <w:r w:rsidRPr="00355C63">
              <w:rPr>
                <w:rFonts w:ascii="Arial" w:hAnsi="Arial" w:cs="Arial"/>
                <w:color w:val="000000"/>
                <w:lang w:val="es-MX"/>
              </w:rPr>
              <w:t xml:space="preserve"> un listado de posibles usos que puede tener l</w:t>
            </w:r>
            <w:r w:rsidR="00D0254C">
              <w:rPr>
                <w:rFonts w:ascii="Arial" w:hAnsi="Arial" w:cs="Arial"/>
                <w:color w:val="000000"/>
                <w:lang w:val="es-MX"/>
              </w:rPr>
              <w:t xml:space="preserve">a biotecnología en el campo que </w:t>
            </w:r>
            <w:r w:rsidRPr="00355C63">
              <w:rPr>
                <w:rFonts w:ascii="Arial" w:hAnsi="Arial" w:cs="Arial"/>
                <w:color w:val="000000"/>
                <w:lang w:val="es-MX"/>
              </w:rPr>
              <w:t xml:space="preserve">les haya correspondido. </w:t>
            </w:r>
            <w:r w:rsidR="00D0254C">
              <w:rPr>
                <w:rFonts w:ascii="Arial" w:hAnsi="Arial" w:cs="Arial"/>
                <w:color w:val="000000"/>
                <w:lang w:val="es-MX"/>
              </w:rPr>
              <w:t>Cada g</w:t>
            </w:r>
            <w:r w:rsidRPr="00355C63">
              <w:rPr>
                <w:rFonts w:ascii="Arial" w:hAnsi="Arial" w:cs="Arial"/>
                <w:color w:val="000000"/>
                <w:lang w:val="es-MX"/>
              </w:rPr>
              <w:t>rupo lee su listado y, a continuación</w:t>
            </w:r>
            <w:r w:rsidR="00D0254C">
              <w:rPr>
                <w:rFonts w:ascii="Arial" w:hAnsi="Arial" w:cs="Arial"/>
                <w:color w:val="000000"/>
                <w:lang w:val="es-MX"/>
              </w:rPr>
              <w:t xml:space="preserve"> con ayuda del interactivo</w:t>
            </w:r>
            <w:r w:rsidRPr="00355C63">
              <w:rPr>
                <w:rFonts w:ascii="Arial" w:hAnsi="Arial" w:cs="Arial"/>
                <w:color w:val="000000"/>
                <w:lang w:val="es-MX"/>
              </w:rPr>
              <w:t xml:space="preserve">, </w:t>
            </w:r>
            <w:r w:rsidR="00D0254C">
              <w:rPr>
                <w:rFonts w:ascii="Arial" w:hAnsi="Arial" w:cs="Arial"/>
                <w:color w:val="000000"/>
                <w:lang w:val="es-MX"/>
              </w:rPr>
              <w:t>c</w:t>
            </w:r>
            <w:r w:rsidRPr="00355C63">
              <w:rPr>
                <w:rFonts w:ascii="Arial" w:hAnsi="Arial" w:cs="Arial"/>
                <w:color w:val="000000"/>
                <w:lang w:val="es-MX"/>
              </w:rPr>
              <w:t>ompr</w:t>
            </w:r>
            <w:r w:rsidR="00D0254C">
              <w:rPr>
                <w:rFonts w:ascii="Arial" w:hAnsi="Arial" w:cs="Arial"/>
                <w:color w:val="000000"/>
                <w:lang w:val="es-MX"/>
              </w:rPr>
              <w:t xml:space="preserve">ueben juntos </w:t>
            </w:r>
            <w:r w:rsidRPr="00355C63">
              <w:rPr>
                <w:rFonts w:ascii="Arial" w:hAnsi="Arial" w:cs="Arial"/>
                <w:color w:val="000000"/>
                <w:lang w:val="es-MX"/>
              </w:rPr>
              <w:t xml:space="preserve">la información </w:t>
            </w:r>
            <w:r w:rsidR="00D0254C">
              <w:rPr>
                <w:rFonts w:ascii="Arial" w:hAnsi="Arial" w:cs="Arial"/>
                <w:color w:val="000000"/>
                <w:lang w:val="es-MX"/>
              </w:rPr>
              <w:t xml:space="preserve">presentada. </w:t>
            </w:r>
          </w:p>
          <w:p w:rsidR="00D0254C" w:rsidRDefault="00D0254C" w:rsidP="00355C63">
            <w:pPr>
              <w:spacing w:after="0"/>
              <w:rPr>
                <w:rFonts w:ascii="Arial" w:hAnsi="Arial" w:cs="Arial"/>
                <w:color w:val="000000"/>
                <w:lang w:val="es-MX"/>
              </w:rPr>
            </w:pP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Después de la presentación</w:t>
            </w:r>
          </w:p>
          <w:p w:rsidR="0097430D" w:rsidRDefault="00D0254C" w:rsidP="00355C63">
            <w:pPr>
              <w:spacing w:after="0"/>
              <w:rPr>
                <w:rFonts w:ascii="Arial" w:hAnsi="Arial" w:cs="Arial"/>
                <w:color w:val="000000"/>
                <w:lang w:val="es-MX"/>
              </w:rPr>
            </w:pPr>
            <w:r>
              <w:rPr>
                <w:rFonts w:ascii="Arial" w:hAnsi="Arial" w:cs="Arial"/>
                <w:color w:val="000000"/>
                <w:lang w:val="es-MX"/>
              </w:rPr>
              <w:t xml:space="preserve">Al finalizar la presentación </w:t>
            </w:r>
            <w:r w:rsidRPr="00355C63">
              <w:rPr>
                <w:rFonts w:ascii="Arial" w:hAnsi="Arial" w:cs="Arial"/>
                <w:color w:val="000000"/>
                <w:lang w:val="es-MX"/>
              </w:rPr>
              <w:t>organi</w:t>
            </w:r>
            <w:r>
              <w:rPr>
                <w:rFonts w:ascii="Arial" w:hAnsi="Arial" w:cs="Arial"/>
                <w:color w:val="000000"/>
                <w:lang w:val="es-MX"/>
              </w:rPr>
              <w:t>ce</w:t>
            </w:r>
            <w:r w:rsidRPr="00355C63">
              <w:rPr>
                <w:rFonts w:ascii="Arial" w:hAnsi="Arial" w:cs="Arial"/>
                <w:color w:val="000000"/>
                <w:lang w:val="es-MX"/>
              </w:rPr>
              <w:t xml:space="preserve"> un debate </w:t>
            </w:r>
            <w:r>
              <w:rPr>
                <w:rFonts w:ascii="Arial" w:hAnsi="Arial" w:cs="Arial"/>
                <w:color w:val="000000"/>
                <w:lang w:val="es-MX"/>
              </w:rPr>
              <w:t xml:space="preserve">acerca de la importancia de los </w:t>
            </w:r>
            <w:r w:rsidRPr="00355C63">
              <w:rPr>
                <w:rFonts w:ascii="Arial" w:hAnsi="Arial" w:cs="Arial"/>
                <w:color w:val="000000"/>
                <w:lang w:val="es-MX"/>
              </w:rPr>
              <w:t>organismos transgénicos</w:t>
            </w:r>
            <w:r>
              <w:rPr>
                <w:rFonts w:ascii="Arial" w:hAnsi="Arial" w:cs="Arial"/>
                <w:color w:val="000000"/>
                <w:lang w:val="es-MX"/>
              </w:rPr>
              <w:t xml:space="preserve"> en biotecnología; para ello, </w:t>
            </w:r>
            <w:r w:rsidR="001B6EFC">
              <w:rPr>
                <w:rFonts w:ascii="Arial" w:hAnsi="Arial" w:cs="Arial"/>
                <w:color w:val="000000"/>
                <w:lang w:val="es-MX"/>
              </w:rPr>
              <w:t>pídale a la clase que formen dos grupos, uno de ellos planteará argumentos a favor, mientras que el otro presentará argumentos en contra.</w:t>
            </w:r>
          </w:p>
          <w:p w:rsidR="00355C63" w:rsidRDefault="001B6EFC" w:rsidP="00355C63">
            <w:pPr>
              <w:spacing w:after="0"/>
              <w:rPr>
                <w:rFonts w:ascii="Arial" w:hAnsi="Arial" w:cs="Arial"/>
                <w:color w:val="000000"/>
                <w:lang w:val="es-MX"/>
              </w:rPr>
            </w:pPr>
            <w:r>
              <w:rPr>
                <w:rFonts w:ascii="Arial" w:hAnsi="Arial" w:cs="Arial"/>
                <w:color w:val="000000"/>
                <w:lang w:val="es-MX"/>
              </w:rPr>
              <w:t xml:space="preserve">Guíe el debate con base en </w:t>
            </w:r>
            <w:r w:rsidR="00355C63" w:rsidRPr="00355C63">
              <w:rPr>
                <w:rFonts w:ascii="Arial" w:hAnsi="Arial" w:cs="Arial"/>
                <w:color w:val="000000"/>
                <w:lang w:val="es-MX"/>
              </w:rPr>
              <w:t>la siguiente lista de argumentos: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Argumentos a favor:</w:t>
            </w:r>
          </w:p>
          <w:p w:rsidR="00355C63" w:rsidRPr="001B6EFC" w:rsidRDefault="00355C63" w:rsidP="001B6EFC">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Mejora de los cultivos.</w:t>
            </w:r>
          </w:p>
          <w:p w:rsidR="00355C63" w:rsidRPr="001B6EFC" w:rsidRDefault="00355C63" w:rsidP="001B6EFC">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Posibilidad de cultivar en zonas donde no era posible.</w:t>
            </w:r>
          </w:p>
          <w:p w:rsidR="00355C63" w:rsidRPr="001B6EFC" w:rsidRDefault="00355C63" w:rsidP="001B6EFC">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Reducción de uso de pesticidas y sustancias químicas.</w:t>
            </w:r>
          </w:p>
          <w:p w:rsidR="00355C63" w:rsidRPr="001B6EFC" w:rsidRDefault="00355C63" w:rsidP="001B6EFC">
            <w:pPr>
              <w:pStyle w:val="Prrafodelista"/>
              <w:numPr>
                <w:ilvl w:val="0"/>
                <w:numId w:val="33"/>
              </w:numPr>
              <w:spacing w:after="0"/>
              <w:rPr>
                <w:rFonts w:ascii="Arial" w:hAnsi="Arial" w:cs="Arial"/>
                <w:color w:val="000000"/>
                <w:lang w:val="es-MX"/>
              </w:rPr>
            </w:pPr>
            <w:r w:rsidRPr="001B6EFC">
              <w:rPr>
                <w:rFonts w:ascii="Arial" w:hAnsi="Arial" w:cs="Arial"/>
                <w:color w:val="000000"/>
                <w:lang w:val="es-MX"/>
              </w:rPr>
              <w:t>Son necesarios en la producción de fármacos, vacunas y sustancias terapéuticas.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 Argumentos en contra:</w:t>
            </w:r>
          </w:p>
          <w:p w:rsidR="00355C63" w:rsidRPr="00355C63" w:rsidRDefault="00355C63" w:rsidP="001B6EFC">
            <w:pPr>
              <w:spacing w:after="0"/>
              <w:ind w:left="708"/>
              <w:rPr>
                <w:rFonts w:ascii="Arial" w:hAnsi="Arial" w:cs="Arial"/>
                <w:color w:val="000000"/>
                <w:lang w:val="es-MX"/>
              </w:rPr>
            </w:pPr>
            <w:r w:rsidRPr="00355C63">
              <w:rPr>
                <w:rFonts w:ascii="Arial" w:hAnsi="Arial" w:cs="Arial"/>
                <w:color w:val="000000"/>
                <w:lang w:val="es-MX"/>
              </w:rPr>
              <w:t>- Posibilidad de eliminación de la especie original.</w:t>
            </w:r>
          </w:p>
          <w:p w:rsidR="00355C63" w:rsidRPr="00355C63" w:rsidRDefault="00355C63" w:rsidP="001B6EFC">
            <w:pPr>
              <w:spacing w:after="0"/>
              <w:ind w:left="708"/>
              <w:rPr>
                <w:rFonts w:ascii="Arial" w:hAnsi="Arial" w:cs="Arial"/>
                <w:color w:val="000000"/>
                <w:lang w:val="es-MX"/>
              </w:rPr>
            </w:pPr>
            <w:r w:rsidRPr="00355C63">
              <w:rPr>
                <w:rFonts w:ascii="Arial" w:hAnsi="Arial" w:cs="Arial"/>
                <w:color w:val="000000"/>
                <w:lang w:val="es-MX"/>
              </w:rPr>
              <w:t>- Desconocimiento de los efectos sobre la salud.</w:t>
            </w:r>
          </w:p>
          <w:p w:rsidR="00355C63" w:rsidRPr="00355C63" w:rsidRDefault="00355C63" w:rsidP="001B6EFC">
            <w:pPr>
              <w:spacing w:after="0"/>
              <w:ind w:left="708"/>
              <w:rPr>
                <w:rFonts w:ascii="Arial" w:hAnsi="Arial" w:cs="Arial"/>
                <w:color w:val="000000"/>
                <w:lang w:val="es-MX"/>
              </w:rPr>
            </w:pPr>
            <w:r w:rsidRPr="00355C63">
              <w:rPr>
                <w:rFonts w:ascii="Arial" w:hAnsi="Arial" w:cs="Arial"/>
                <w:color w:val="000000"/>
                <w:lang w:val="es-MX"/>
              </w:rPr>
              <w:t>- Aparición de nuevas alergias.</w:t>
            </w:r>
          </w:p>
          <w:p w:rsidR="00355C63" w:rsidRPr="00355C63" w:rsidRDefault="00355C63" w:rsidP="001B6EFC">
            <w:pPr>
              <w:spacing w:after="0"/>
              <w:ind w:left="708"/>
              <w:rPr>
                <w:rFonts w:ascii="Arial" w:hAnsi="Arial" w:cs="Arial"/>
                <w:color w:val="000000"/>
                <w:lang w:val="es-MX"/>
              </w:rPr>
            </w:pPr>
            <w:r w:rsidRPr="00355C63">
              <w:rPr>
                <w:rFonts w:ascii="Arial" w:hAnsi="Arial" w:cs="Arial"/>
                <w:color w:val="000000"/>
                <w:lang w:val="es-MX"/>
              </w:rPr>
              <w:t>- Control por parte de las grandes corporaciones de los cultivos.</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Puede ampliar la información sobre los organismos transgénicos en la página web del Proyecto Biosfera del Ministerio de Educación [</w:t>
            </w:r>
            <w:hyperlink r:id="rId16" w:tgtFrame="_blank" w:history="1">
              <w:r w:rsidRPr="00355C63">
                <w:rPr>
                  <w:rFonts w:ascii="Arial" w:hAnsi="Arial" w:cs="Arial"/>
                  <w:color w:val="000000"/>
                  <w:lang w:val="es-MX"/>
                </w:rPr>
                <w:t>ver</w:t>
              </w:r>
            </w:hyperlink>
            <w:r w:rsidRPr="00355C63">
              <w:rPr>
                <w:rFonts w:ascii="Arial" w:hAnsi="Arial" w:cs="Arial"/>
                <w:color w:val="000000"/>
                <w:lang w:val="es-MX"/>
              </w:rPr>
              <w:t>].</w:t>
            </w:r>
          </w:p>
          <w:p w:rsidR="00355C63" w:rsidRPr="00355C63" w:rsidRDefault="00355C63" w:rsidP="00355C63">
            <w:pPr>
              <w:spacing w:after="0"/>
              <w:rPr>
                <w:rFonts w:ascii="Arial" w:hAnsi="Arial" w:cs="Arial"/>
                <w:color w:val="000000"/>
                <w:lang w:val="es-MX"/>
              </w:rPr>
            </w:pPr>
            <w:r w:rsidRPr="00355C63">
              <w:rPr>
                <w:rFonts w:ascii="Arial" w:hAnsi="Arial" w:cs="Arial"/>
                <w:color w:val="000000"/>
                <w:lang w:val="es-MX"/>
              </w:rPr>
              <w:t>Si prefiere centrar</w:t>
            </w:r>
            <w:r w:rsidR="001B6EFC">
              <w:rPr>
                <w:rFonts w:ascii="Arial" w:hAnsi="Arial" w:cs="Arial"/>
                <w:color w:val="000000"/>
                <w:lang w:val="es-MX"/>
              </w:rPr>
              <w:t xml:space="preserve"> el debate en los </w:t>
            </w:r>
            <w:r w:rsidRPr="00355C63">
              <w:rPr>
                <w:rFonts w:ascii="Arial" w:hAnsi="Arial" w:cs="Arial"/>
                <w:color w:val="000000"/>
                <w:lang w:val="es-MX"/>
              </w:rPr>
              <w:t>alimentos transgénicos, consult</w:t>
            </w:r>
            <w:r w:rsidR="001B6EFC">
              <w:rPr>
                <w:rFonts w:ascii="Arial" w:hAnsi="Arial" w:cs="Arial"/>
                <w:color w:val="000000"/>
                <w:lang w:val="es-MX"/>
              </w:rPr>
              <w:t>e</w:t>
            </w:r>
            <w:r w:rsidRPr="00355C63">
              <w:rPr>
                <w:rFonts w:ascii="Arial" w:hAnsi="Arial" w:cs="Arial"/>
                <w:color w:val="000000"/>
                <w:lang w:val="es-MX"/>
              </w:rPr>
              <w:t xml:space="preserve"> la información en la página web de la Gran Enciclopedia Planeta [</w:t>
            </w:r>
            <w:hyperlink r:id="rId17" w:tgtFrame="_blank" w:history="1">
              <w:r w:rsidRPr="00355C63">
                <w:rPr>
                  <w:rFonts w:ascii="Arial" w:hAnsi="Arial" w:cs="Arial"/>
                  <w:color w:val="000000"/>
                  <w:lang w:val="es-MX"/>
                </w:rPr>
                <w:t>ver</w:t>
              </w:r>
            </w:hyperlink>
            <w:r w:rsidRPr="00355C63">
              <w:rPr>
                <w:rFonts w:ascii="Arial" w:hAnsi="Arial" w:cs="Arial"/>
                <w:color w:val="000000"/>
                <w:lang w:val="es-MX"/>
              </w:rPr>
              <w:t>].</w:t>
            </w:r>
          </w:p>
          <w:p w:rsidR="00355C63" w:rsidRDefault="00355C63" w:rsidP="00355C63">
            <w:pPr>
              <w:spacing w:after="0"/>
              <w:rPr>
                <w:rFonts w:ascii="Arial" w:hAnsi="Arial" w:cs="Arial"/>
                <w:color w:val="000000"/>
                <w:lang w:val="es-MX"/>
              </w:rPr>
            </w:pPr>
            <w:r w:rsidRPr="00355C63">
              <w:rPr>
                <w:rFonts w:ascii="Arial" w:hAnsi="Arial" w:cs="Arial"/>
                <w:color w:val="000000"/>
                <w:lang w:val="es-MX"/>
              </w:rPr>
              <w:t>Por último, puede seleccionar fragmentos del vídeo de la conferencia "¿Podemos vivir sin transgénicos?", de Amazings Bilbao 2011 [</w:t>
            </w:r>
            <w:hyperlink r:id="rId18" w:tgtFrame="_blank" w:history="1">
              <w:r w:rsidRPr="00355C63">
                <w:rPr>
                  <w:rFonts w:ascii="Arial" w:hAnsi="Arial" w:cs="Arial"/>
                  <w:color w:val="000000"/>
                  <w:lang w:val="es-MX"/>
                </w:rPr>
                <w:t>ver</w:t>
              </w:r>
            </w:hyperlink>
            <w:r w:rsidRPr="00355C63">
              <w:rPr>
                <w:rFonts w:ascii="Arial" w:hAnsi="Arial" w:cs="Arial"/>
                <w:color w:val="000000"/>
                <w:lang w:val="es-MX"/>
              </w:rPr>
              <w:t>].</w:t>
            </w:r>
          </w:p>
          <w:p w:rsidR="00355C63" w:rsidRDefault="00355C63" w:rsidP="00B426A9">
            <w:pPr>
              <w:spacing w:after="0"/>
              <w:rPr>
                <w:rFonts w:ascii="Arial" w:hAnsi="Arial" w:cs="Arial"/>
                <w:color w:val="000000"/>
                <w:lang w:val="es-MX"/>
              </w:rPr>
            </w:pPr>
          </w:p>
          <w:p w:rsidR="00B76F69" w:rsidRDefault="00B76F69" w:rsidP="00B76F69">
            <w:pPr>
              <w:spacing w:after="0"/>
            </w:pPr>
            <w:r w:rsidRPr="00600E72">
              <w:rPr>
                <w:rFonts w:ascii="Arial" w:hAnsi="Arial" w:cs="Arial"/>
                <w:color w:val="FF0000"/>
                <w:lang w:val="es-MX"/>
              </w:rPr>
              <w:lastRenderedPageBreak/>
              <w:t xml:space="preserve">Cambios en la ficha del </w:t>
            </w:r>
            <w:r>
              <w:rPr>
                <w:rFonts w:ascii="Arial" w:hAnsi="Arial" w:cs="Arial"/>
                <w:color w:val="FF0000"/>
                <w:lang w:val="es-MX"/>
              </w:rPr>
              <w:t>estudiante</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xml:space="preserve">La </w:t>
            </w:r>
            <w:r>
              <w:rPr>
                <w:rFonts w:ascii="Arial" w:hAnsi="Arial" w:cs="Arial"/>
                <w:color w:val="000000"/>
                <w:lang w:val="es-MX"/>
              </w:rPr>
              <w:t xml:space="preserve">biotecnología se apoya en la </w:t>
            </w:r>
            <w:r w:rsidRPr="00415B4F">
              <w:rPr>
                <w:rFonts w:ascii="Arial" w:hAnsi="Arial" w:cs="Arial"/>
                <w:color w:val="000000"/>
                <w:lang w:val="es-MX"/>
              </w:rPr>
              <w:t>ingeniería genética</w:t>
            </w:r>
          </w:p>
          <w:p w:rsidR="00415B4F" w:rsidRPr="00415B4F" w:rsidRDefault="00415B4F" w:rsidP="00415B4F">
            <w:pPr>
              <w:spacing w:after="0"/>
              <w:rPr>
                <w:rFonts w:ascii="Arial" w:hAnsi="Arial" w:cs="Arial"/>
                <w:color w:val="000000"/>
                <w:lang w:val="es-MX"/>
              </w:rPr>
            </w:pPr>
            <w:r>
              <w:rPr>
                <w:rFonts w:ascii="Arial" w:hAnsi="Arial" w:cs="Arial"/>
                <w:color w:val="000000"/>
                <w:lang w:val="es-MX"/>
              </w:rPr>
              <w:t xml:space="preserve">Mediante </w:t>
            </w:r>
            <w:r w:rsidRPr="00415B4F">
              <w:rPr>
                <w:rFonts w:ascii="Arial" w:hAnsi="Arial" w:cs="Arial"/>
                <w:color w:val="000000"/>
                <w:lang w:val="es-MX"/>
              </w:rPr>
              <w:t xml:space="preserve">ingeniería genética </w:t>
            </w:r>
            <w:r>
              <w:rPr>
                <w:rFonts w:ascii="Arial" w:hAnsi="Arial" w:cs="Arial"/>
                <w:color w:val="000000"/>
                <w:lang w:val="es-MX"/>
              </w:rPr>
              <w:t xml:space="preserve">se </w:t>
            </w:r>
            <w:r w:rsidRPr="00415B4F">
              <w:rPr>
                <w:rFonts w:ascii="Arial" w:hAnsi="Arial" w:cs="Arial"/>
                <w:color w:val="000000"/>
                <w:lang w:val="es-MX"/>
              </w:rPr>
              <w:t>manipular el material genético de los organismos para conseguir, entre otr</w:t>
            </w:r>
            <w:r>
              <w:rPr>
                <w:rFonts w:ascii="Arial" w:hAnsi="Arial" w:cs="Arial"/>
                <w:color w:val="000000"/>
                <w:lang w:val="es-MX"/>
              </w:rPr>
              <w:t>as cosas</w:t>
            </w:r>
            <w:r w:rsidRPr="00415B4F">
              <w:rPr>
                <w:rFonts w:ascii="Arial" w:hAnsi="Arial" w:cs="Arial"/>
                <w:color w:val="000000"/>
                <w:lang w:val="es-MX"/>
              </w:rPr>
              <w:t xml:space="preserve">, aumentar la productividad </w:t>
            </w:r>
            <w:r>
              <w:rPr>
                <w:rFonts w:ascii="Arial" w:hAnsi="Arial" w:cs="Arial"/>
                <w:color w:val="000000"/>
                <w:lang w:val="es-MX"/>
              </w:rPr>
              <w:t xml:space="preserve">tanto </w:t>
            </w:r>
            <w:r w:rsidRPr="00415B4F">
              <w:rPr>
                <w:rFonts w:ascii="Arial" w:hAnsi="Arial" w:cs="Arial"/>
                <w:color w:val="000000"/>
                <w:lang w:val="es-MX"/>
              </w:rPr>
              <w:t xml:space="preserve">ganadera </w:t>
            </w:r>
            <w:r>
              <w:rPr>
                <w:rFonts w:ascii="Arial" w:hAnsi="Arial" w:cs="Arial"/>
                <w:color w:val="000000"/>
                <w:lang w:val="es-MX"/>
              </w:rPr>
              <w:t xml:space="preserve">como </w:t>
            </w:r>
            <w:r w:rsidRPr="00415B4F">
              <w:rPr>
                <w:rFonts w:ascii="Arial" w:hAnsi="Arial" w:cs="Arial"/>
                <w:color w:val="000000"/>
                <w:lang w:val="es-MX"/>
              </w:rPr>
              <w:t>agrícola, o conseguir especies animales y vegetales más resistentes a las enfermedades.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xml:space="preserve">Aunque actualmente es una aplicación de la biotecnología, la manipulación genética viene practicándose desde la antigüedad. Desde tiempos remotos la humanidad ha cultivado y criado especies </w:t>
            </w:r>
            <w:r w:rsidR="00A26B88">
              <w:rPr>
                <w:rFonts w:ascii="Arial" w:hAnsi="Arial" w:cs="Arial"/>
                <w:color w:val="000000"/>
                <w:lang w:val="es-MX"/>
              </w:rPr>
              <w:t xml:space="preserve">de acuerdo con las necesidades </w:t>
            </w:r>
            <w:r w:rsidRPr="00415B4F">
              <w:rPr>
                <w:rFonts w:ascii="Arial" w:hAnsi="Arial" w:cs="Arial"/>
                <w:color w:val="000000"/>
                <w:lang w:val="es-MX"/>
              </w:rPr>
              <w:t>humanas, por ejemplo: la cría de perros o caballos, el trasplante de esquejes de plantas distintas, o la combinación de semillas más resistentes a las plagas o más eficaces a las condiciones climáticas de la zona.</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Los organismos transgénicos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Uno de los principales campos que desarrolla la ingeniería genética es el de los organismos transgénicos. Estos se consiguen modifica</w:t>
            </w:r>
            <w:r w:rsidR="00A26B88">
              <w:rPr>
                <w:rFonts w:ascii="Arial" w:hAnsi="Arial" w:cs="Arial"/>
                <w:color w:val="000000"/>
                <w:lang w:val="es-MX"/>
              </w:rPr>
              <w:t>ndo</w:t>
            </w:r>
            <w:r w:rsidRPr="00415B4F">
              <w:rPr>
                <w:rFonts w:ascii="Arial" w:hAnsi="Arial" w:cs="Arial"/>
                <w:color w:val="000000"/>
                <w:lang w:val="es-MX"/>
              </w:rPr>
              <w:t xml:space="preserve"> su material genético </w:t>
            </w:r>
            <w:r w:rsidR="00A26B88">
              <w:rPr>
                <w:rFonts w:ascii="Arial" w:hAnsi="Arial" w:cs="Arial"/>
                <w:color w:val="000000"/>
                <w:lang w:val="es-MX"/>
              </w:rPr>
              <w:t>mediante la inclusión de</w:t>
            </w:r>
            <w:r w:rsidRPr="00415B4F">
              <w:rPr>
                <w:rFonts w:ascii="Arial" w:hAnsi="Arial" w:cs="Arial"/>
                <w:color w:val="000000"/>
                <w:lang w:val="es-MX"/>
              </w:rPr>
              <w:t xml:space="preserve"> un fragmento de ADN o gen de otro organismo, que pasa a denominarse transgén.</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Un transgén se inserta en un organismo para conseguir una modificación de las características morfológicas o fisiológicas con un fin determinado, como puede ser mejorar las cualidades nutritivas o desarrollar cierta resistencia a:</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Enfermedades.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Plagas.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Ambientes.</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Las aplica</w:t>
            </w:r>
            <w:r w:rsidR="00A26B88">
              <w:rPr>
                <w:rFonts w:ascii="Arial" w:hAnsi="Arial" w:cs="Arial"/>
                <w:color w:val="000000"/>
                <w:lang w:val="es-MX"/>
              </w:rPr>
              <w:t>ciones de la biotecnología</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Medicina y farmacología</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Utiliza la ingeniería genética en la creación de nuevos medicamentos, vacunas, antibióticos, hormonas, diagnósticos de enfermedades, etc.</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Medio ambiente</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Una de las grandes aportaciones de la ingeniería genética a la mejora del medio ambiente es la obtención de nuevos organismos que consiguen degradar residuos de difícil eliminación.</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Agricultura y ganadería</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xml:space="preserve">Junto con la medicina, son los sectores que más utilizan los organismos transgénicos para obtener mejoras en la </w:t>
            </w:r>
            <w:r w:rsidRPr="00415B4F">
              <w:rPr>
                <w:rFonts w:ascii="Arial" w:hAnsi="Arial" w:cs="Arial"/>
                <w:color w:val="000000"/>
                <w:lang w:val="es-MX"/>
              </w:rPr>
              <w:lastRenderedPageBreak/>
              <w:t>productividad y la calidad nutricional de especies vegetales y animales o, entre otras aplicaciones, para fabricar bioinsecticidas.</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Los inconvenientes de los organismos transgénicos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Aunque todo parecen ventajas, lo cierto es que los organismos transgénicos también generan controversias debido a posibles inconvenientes como:</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Supuesta resistencia a los antibióticos, ya que muchas plantas transgénicas contienen un gen de resistencia a los antibióticos.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Posible generación de nuevas alergias.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Contaminación genética de especies colindantes, es decir, transformación de cultivos convencionales en transgénicos mediante la polinización cruzada.</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Aparición de malas hierbas resistentes.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Desigualdad en el acceso a las semillas transgénicas a los países con menos recursos económicos a causa de las estrategias comerciales de las multinacionales que controlan sus patentes.</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Abandono de las variedades tradicionales por el uso preeminente de semillas transgénicas y, en consecuencia, un empobrecimiento de la biodiversidad. Esta modificación de la biodiversidad afecta directamente al equilibrio de los ecosistemas pudiendo provocar daños colaterales insospechados.</w:t>
            </w:r>
          </w:p>
          <w:p w:rsidR="00A26B88" w:rsidRDefault="00A26B88" w:rsidP="00415B4F">
            <w:pPr>
              <w:spacing w:after="0"/>
              <w:rPr>
                <w:rFonts w:ascii="Arial" w:hAnsi="Arial" w:cs="Arial"/>
                <w:color w:val="000000"/>
                <w:lang w:val="es-MX"/>
              </w:rPr>
            </w:pP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Amplía la información sobre los organismos transgénicos en la página web del Proyecto Biosfera del Ministerio de Educación [</w:t>
            </w:r>
            <w:hyperlink r:id="rId19" w:tgtFrame="_blank" w:history="1">
              <w:r w:rsidRPr="00415B4F">
                <w:rPr>
                  <w:rFonts w:ascii="Arial" w:hAnsi="Arial" w:cs="Arial"/>
                  <w:color w:val="000000"/>
                  <w:lang w:val="es-MX"/>
                </w:rPr>
                <w:t>ver</w:t>
              </w:r>
            </w:hyperlink>
            <w:r w:rsidRPr="00415B4F">
              <w:rPr>
                <w:rFonts w:ascii="Arial" w:hAnsi="Arial" w:cs="Arial"/>
                <w:color w:val="000000"/>
                <w:lang w:val="es-MX"/>
              </w:rPr>
              <w:t>].</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Además, conoce los alimentos transgénicos consultando la página web de la Gran Enciclopedia Planeta [</w:t>
            </w:r>
            <w:hyperlink r:id="rId20" w:tgtFrame="_blank" w:history="1">
              <w:r w:rsidRPr="00415B4F">
                <w:rPr>
                  <w:rFonts w:ascii="Arial" w:hAnsi="Arial" w:cs="Arial"/>
                  <w:color w:val="000000"/>
                  <w:lang w:val="es-MX"/>
                </w:rPr>
                <w:t>ver</w:t>
              </w:r>
            </w:hyperlink>
            <w:r w:rsidRPr="00415B4F">
              <w:rPr>
                <w:rFonts w:ascii="Arial" w:hAnsi="Arial" w:cs="Arial"/>
                <w:color w:val="000000"/>
                <w:lang w:val="es-MX"/>
              </w:rPr>
              <w:t>].</w:t>
            </w:r>
          </w:p>
          <w:p w:rsidR="00415B4F" w:rsidRPr="00415B4F" w:rsidRDefault="00415B4F" w:rsidP="00415B4F">
            <w:pPr>
              <w:spacing w:after="0"/>
              <w:rPr>
                <w:rFonts w:ascii="Arial" w:hAnsi="Arial" w:cs="Arial"/>
                <w:color w:val="000000"/>
                <w:lang w:val="es-MX"/>
              </w:rPr>
            </w:pPr>
            <w:r w:rsidRPr="00415B4F">
              <w:rPr>
                <w:rFonts w:ascii="Arial" w:hAnsi="Arial" w:cs="Arial"/>
                <w:color w:val="000000"/>
                <w:lang w:val="es-MX"/>
              </w:rPr>
              <w:t xml:space="preserve">Por último, </w:t>
            </w:r>
            <w:r w:rsidR="00A26B88">
              <w:rPr>
                <w:rFonts w:ascii="Arial" w:hAnsi="Arial" w:cs="Arial"/>
                <w:color w:val="000000"/>
                <w:lang w:val="es-MX"/>
              </w:rPr>
              <w:t>observa</w:t>
            </w:r>
            <w:r w:rsidRPr="00415B4F">
              <w:rPr>
                <w:rFonts w:ascii="Arial" w:hAnsi="Arial" w:cs="Arial"/>
                <w:color w:val="000000"/>
                <w:lang w:val="es-MX"/>
              </w:rPr>
              <w:t xml:space="preserve"> el vídeo de la conferencia "¿Podemos vivir sin transgénicos?", de Amazings Bilbao 2011 [</w:t>
            </w:r>
            <w:hyperlink r:id="rId21" w:tgtFrame="_blank" w:history="1">
              <w:r w:rsidRPr="00415B4F">
                <w:rPr>
                  <w:rFonts w:ascii="Arial" w:hAnsi="Arial" w:cs="Arial"/>
                  <w:color w:val="000000"/>
                  <w:lang w:val="es-MX"/>
                </w:rPr>
                <w:t>ver</w:t>
              </w:r>
            </w:hyperlink>
            <w:r w:rsidRPr="00415B4F">
              <w:rPr>
                <w:rFonts w:ascii="Arial" w:hAnsi="Arial" w:cs="Arial"/>
                <w:color w:val="000000"/>
                <w:lang w:val="es-MX"/>
              </w:rPr>
              <w:t>].</w:t>
            </w:r>
          </w:p>
          <w:p w:rsidR="00B76F69" w:rsidRPr="00C91E95" w:rsidRDefault="00B76F69" w:rsidP="00415B4F">
            <w:pPr>
              <w:spacing w:after="0"/>
              <w:rPr>
                <w:rFonts w:ascii="Arial" w:hAnsi="Arial" w:cs="Arial"/>
                <w:color w:val="000000"/>
              </w:rPr>
            </w:pPr>
          </w:p>
        </w:tc>
      </w:tr>
      <w:tr w:rsidR="00B76F69" w:rsidRPr="00600E72" w:rsidTr="00B76F69">
        <w:tc>
          <w:tcPr>
            <w:tcW w:w="2480" w:type="dxa"/>
            <w:shd w:val="clear" w:color="auto" w:fill="auto"/>
          </w:tcPr>
          <w:p w:rsidR="00B76F69" w:rsidRPr="00600E72" w:rsidRDefault="00B76F69" w:rsidP="00B76F69">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B76F69" w:rsidRPr="00600E72" w:rsidRDefault="00C91E95" w:rsidP="0031796B">
            <w:pPr>
              <w:spacing w:after="0"/>
              <w:rPr>
                <w:rFonts w:ascii="Arial" w:hAnsi="Arial" w:cs="Arial"/>
                <w:color w:val="000000"/>
                <w:lang w:val="es-MX"/>
              </w:rPr>
            </w:pPr>
            <w:r>
              <w:rPr>
                <w:rFonts w:ascii="Arial" w:hAnsi="Arial" w:cs="Arial"/>
                <w:color w:val="000000"/>
                <w:lang w:val="es-MX"/>
              </w:rPr>
              <w:t>La</w:t>
            </w:r>
            <w:r w:rsidR="00B955D4">
              <w:rPr>
                <w:rFonts w:ascii="Arial" w:hAnsi="Arial" w:cs="Arial"/>
                <w:color w:val="000000"/>
                <w:lang w:val="es-MX"/>
              </w:rPr>
              <w:t>s aplicaciones de la biotecnología y l</w:t>
            </w:r>
            <w:r w:rsidR="0031796B">
              <w:rPr>
                <w:rFonts w:ascii="Arial" w:hAnsi="Arial" w:cs="Arial"/>
                <w:color w:val="000000"/>
                <w:lang w:val="es-MX"/>
              </w:rPr>
              <w:t>os organismos transgénicos</w:t>
            </w:r>
          </w:p>
        </w:tc>
      </w:tr>
      <w:tr w:rsidR="00B76F69" w:rsidRPr="00600E72" w:rsidTr="00B76F69">
        <w:tc>
          <w:tcPr>
            <w:tcW w:w="2480" w:type="dxa"/>
            <w:shd w:val="clear" w:color="auto" w:fill="auto"/>
          </w:tcPr>
          <w:p w:rsidR="00B76F69" w:rsidRPr="00600E72" w:rsidRDefault="00B76F69" w:rsidP="00B76F69">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B76F69" w:rsidRPr="00600E72" w:rsidRDefault="00B955D4" w:rsidP="0031796B">
            <w:pPr>
              <w:spacing w:after="0"/>
              <w:rPr>
                <w:rFonts w:ascii="Arial" w:hAnsi="Arial" w:cs="Arial"/>
                <w:color w:val="000000"/>
                <w:lang w:val="es-MX"/>
              </w:rPr>
            </w:pPr>
            <w:r>
              <w:rPr>
                <w:rFonts w:ascii="Arial" w:hAnsi="Arial" w:cs="Arial"/>
                <w:color w:val="000000"/>
                <w:lang w:val="es-MX"/>
              </w:rPr>
              <w:t>Interactivo acerca de las aplicaciones de la biotecnología y l</w:t>
            </w:r>
            <w:r w:rsidR="0031796B">
              <w:rPr>
                <w:rFonts w:ascii="Arial" w:hAnsi="Arial" w:cs="Arial"/>
                <w:color w:val="000000"/>
                <w:lang w:val="es-MX"/>
              </w:rPr>
              <w:t>os organismos transgénicos</w:t>
            </w:r>
          </w:p>
        </w:tc>
      </w:tr>
    </w:tbl>
    <w:p w:rsidR="00D71DC0" w:rsidRDefault="00D71DC0" w:rsidP="0059421F">
      <w:pPr>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333827">
        <w:rPr>
          <w:rFonts w:ascii="Arial" w:hAnsi="Arial" w:cs="Arial"/>
          <w:b/>
        </w:rPr>
        <w:t>5</w:t>
      </w:r>
      <w:r w:rsidRPr="00330107">
        <w:rPr>
          <w:rFonts w:ascii="Arial" w:hAnsi="Arial" w:cs="Arial"/>
          <w:b/>
        </w:rPr>
        <w:t xml:space="preserve"> Consolidación</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B2196" w:rsidRPr="00600E72" w:rsidTr="0045677A">
        <w:tc>
          <w:tcPr>
            <w:tcW w:w="8828" w:type="dxa"/>
            <w:gridSpan w:val="2"/>
            <w:shd w:val="clear" w:color="auto" w:fill="000000"/>
          </w:tcPr>
          <w:p w:rsidR="003B2196" w:rsidRPr="00600E72" w:rsidRDefault="003B2196" w:rsidP="0045677A">
            <w:pPr>
              <w:spacing w:after="0"/>
              <w:jc w:val="center"/>
              <w:rPr>
                <w:rFonts w:ascii="Arial" w:hAnsi="Arial" w:cs="Arial"/>
                <w:b/>
                <w:color w:val="FFFFFF"/>
                <w:lang w:val="es-MX"/>
              </w:rPr>
            </w:pPr>
            <w:r w:rsidRPr="00600E72">
              <w:rPr>
                <w:rFonts w:ascii="Arial" w:hAnsi="Arial" w:cs="Arial"/>
                <w:b/>
                <w:color w:val="FFFFFF"/>
                <w:lang w:val="es-MX"/>
              </w:rPr>
              <w:lastRenderedPageBreak/>
              <w:t>Practica: recurso aprovechado</w:t>
            </w:r>
          </w:p>
        </w:tc>
      </w:tr>
      <w:tr w:rsidR="003B2196" w:rsidRPr="00600E72" w:rsidTr="0045677A">
        <w:tc>
          <w:tcPr>
            <w:tcW w:w="2480" w:type="dxa"/>
            <w:shd w:val="clear" w:color="auto" w:fill="auto"/>
          </w:tcPr>
          <w:p w:rsidR="003B2196" w:rsidRPr="00600E72" w:rsidRDefault="003B2196" w:rsidP="0045677A">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3B2196" w:rsidRPr="00600E72" w:rsidRDefault="003B2196" w:rsidP="003B2196">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8</w:t>
            </w:r>
            <w:r w:rsidRPr="00600E72">
              <w:rPr>
                <w:rFonts w:ascii="Arial" w:hAnsi="Arial" w:cs="Arial"/>
                <w:color w:val="000000"/>
                <w:lang w:val="es-MX"/>
              </w:rPr>
              <w:t>0</w:t>
            </w:r>
          </w:p>
        </w:tc>
      </w:tr>
      <w:tr w:rsidR="003B2196" w:rsidRPr="00600E72" w:rsidTr="0045677A">
        <w:tc>
          <w:tcPr>
            <w:tcW w:w="2480" w:type="dxa"/>
            <w:shd w:val="clear" w:color="auto" w:fill="auto"/>
          </w:tcPr>
          <w:p w:rsidR="003B2196" w:rsidRPr="00600E72" w:rsidRDefault="003B2196" w:rsidP="0045677A">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3B2196" w:rsidRPr="00600E72" w:rsidRDefault="003B2196" w:rsidP="003B2196">
            <w:pPr>
              <w:spacing w:after="0"/>
              <w:rPr>
                <w:rFonts w:ascii="Arial" w:hAnsi="Arial" w:cs="Arial"/>
                <w:color w:val="000000"/>
                <w:lang w:val="es-MX"/>
              </w:rPr>
            </w:pPr>
            <w:r>
              <w:rPr>
                <w:rFonts w:ascii="Arial" w:hAnsi="Arial" w:cs="Arial"/>
                <w:color w:val="000000"/>
                <w:lang w:val="es-MX"/>
              </w:rPr>
              <w:t>4 ESO/ Biología y Geología/ El material genético y la biotecnología/ ¿Qué es la biotecnología y cuáles son sus aplicaciones?</w:t>
            </w:r>
          </w:p>
        </w:tc>
      </w:tr>
      <w:tr w:rsidR="003B2196" w:rsidRPr="00600E72" w:rsidTr="0045677A">
        <w:tc>
          <w:tcPr>
            <w:tcW w:w="2480" w:type="dxa"/>
            <w:shd w:val="clear" w:color="auto" w:fill="auto"/>
          </w:tcPr>
          <w:p w:rsidR="003B2196" w:rsidRPr="00600E72" w:rsidRDefault="003B2196" w:rsidP="0045677A">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3B2196" w:rsidRPr="0049185D" w:rsidRDefault="00333827" w:rsidP="0045677A">
            <w:pPr>
              <w:rPr>
                <w:rFonts w:ascii="Arial" w:hAnsi="Arial" w:cs="Arial"/>
                <w:color w:val="FF0000"/>
              </w:rPr>
            </w:pPr>
            <w:r>
              <w:rPr>
                <w:rFonts w:ascii="Arial" w:hAnsi="Arial" w:cs="Arial"/>
                <w:color w:val="FF0000"/>
              </w:rPr>
              <w:t>Eliminar la pregunta</w:t>
            </w:r>
            <w:r w:rsidR="003B2196" w:rsidRPr="0049185D">
              <w:rPr>
                <w:rFonts w:ascii="Arial" w:hAnsi="Arial" w:cs="Arial"/>
                <w:color w:val="FF0000"/>
              </w:rPr>
              <w:t>:</w:t>
            </w:r>
          </w:p>
          <w:p w:rsidR="00333827" w:rsidRDefault="00333827" w:rsidP="0045677A">
            <w:pPr>
              <w:rPr>
                <w:rFonts w:ascii="Arial" w:hAnsi="Arial" w:cs="Arial"/>
              </w:rPr>
            </w:pPr>
            <w:r>
              <w:rPr>
                <w:rFonts w:ascii="Arial" w:hAnsi="Arial" w:cs="Arial"/>
              </w:rPr>
              <w:t>¿Cuál fue uno de los primeros usos de la biotecnología en salud? Y sus respectivas opciones de respuesta.</w:t>
            </w:r>
          </w:p>
          <w:p w:rsidR="003B2196" w:rsidRPr="0049185D" w:rsidRDefault="00333827" w:rsidP="0045677A">
            <w:pPr>
              <w:rPr>
                <w:rFonts w:ascii="Arial" w:hAnsi="Arial" w:cs="Arial"/>
                <w:color w:val="000000"/>
              </w:rPr>
            </w:pPr>
            <w:r>
              <w:rPr>
                <w:rFonts w:ascii="Arial" w:hAnsi="Arial" w:cs="Arial"/>
                <w:color w:val="000000"/>
              </w:rPr>
              <w:t>Todo lo demás se conserva igual.</w:t>
            </w:r>
          </w:p>
        </w:tc>
      </w:tr>
      <w:tr w:rsidR="003B2196" w:rsidRPr="00600E72" w:rsidTr="0045677A">
        <w:tc>
          <w:tcPr>
            <w:tcW w:w="2480" w:type="dxa"/>
            <w:shd w:val="clear" w:color="auto" w:fill="auto"/>
          </w:tcPr>
          <w:p w:rsidR="003B2196" w:rsidRPr="00600E72" w:rsidRDefault="003B2196" w:rsidP="0045677A">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rsidR="003B2196" w:rsidRPr="00600E72" w:rsidRDefault="003B2196" w:rsidP="0045677A">
            <w:pPr>
              <w:spacing w:after="0"/>
              <w:rPr>
                <w:rFonts w:ascii="Arial" w:hAnsi="Arial" w:cs="Arial"/>
                <w:color w:val="000000"/>
                <w:lang w:val="es-MX"/>
              </w:rPr>
            </w:pPr>
            <w:r>
              <w:rPr>
                <w:rFonts w:ascii="Arial" w:hAnsi="Arial" w:cs="Arial"/>
                <w:color w:val="000000"/>
                <w:lang w:val="es-MX"/>
              </w:rPr>
              <w:t xml:space="preserve">Refuerza tu aprendizaje: </w:t>
            </w:r>
            <w:r w:rsidR="00241499">
              <w:rPr>
                <w:rFonts w:ascii="Arial" w:hAnsi="Arial" w:cs="Arial"/>
                <w:color w:val="000000"/>
                <w:lang w:val="es-MX"/>
              </w:rPr>
              <w:t>¿Qué es la biotecnología y cuáles son sus aplicaciones?</w:t>
            </w:r>
          </w:p>
        </w:tc>
      </w:tr>
      <w:tr w:rsidR="003B2196" w:rsidRPr="00600E72" w:rsidTr="0045677A">
        <w:tc>
          <w:tcPr>
            <w:tcW w:w="2480" w:type="dxa"/>
            <w:shd w:val="clear" w:color="auto" w:fill="auto"/>
          </w:tcPr>
          <w:p w:rsidR="003B2196" w:rsidRPr="00600E72" w:rsidRDefault="003B2196" w:rsidP="0045677A">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3B2196" w:rsidRPr="00600E72" w:rsidRDefault="003B2196" w:rsidP="00241499">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 xml:space="preserve">que permite </w:t>
            </w:r>
            <w:r w:rsidR="00241499">
              <w:rPr>
                <w:rFonts w:ascii="Arial" w:hAnsi="Arial" w:cs="Arial"/>
                <w:color w:val="000000"/>
                <w:lang w:val="es-MX"/>
              </w:rPr>
              <w:t>consolidar los principales conceptos de la biotecnología y sus aplicaciones</w:t>
            </w:r>
          </w:p>
        </w:tc>
      </w:tr>
    </w:tbl>
    <w:p w:rsidR="003265AC" w:rsidRDefault="003265AC" w:rsidP="00330107">
      <w:pPr>
        <w:tabs>
          <w:tab w:val="right" w:pos="8498"/>
        </w:tabs>
        <w:rPr>
          <w:rFonts w:ascii="Arial" w:hAnsi="Arial" w:cs="Arial"/>
          <w:highlight w:val="yellow"/>
        </w:rPr>
      </w:pPr>
    </w:p>
    <w:p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3265AC">
        <w:rPr>
          <w:rFonts w:ascii="Arial" w:hAnsi="Arial" w:cs="Arial"/>
          <w:b/>
        </w:rPr>
        <w:t>3 La manipulación genética</w:t>
      </w:r>
      <w:r w:rsidR="001E42D0">
        <w:rPr>
          <w:rFonts w:ascii="Arial" w:hAnsi="Arial" w:cs="Arial"/>
          <w:b/>
        </w:rPr>
        <w:t xml:space="preserve"> </w:t>
      </w:r>
    </w:p>
    <w:p w:rsidR="00B30B22" w:rsidRDefault="00B30B22" w:rsidP="00F97E61">
      <w:pPr>
        <w:tabs>
          <w:tab w:val="right" w:pos="8498"/>
        </w:tabs>
        <w:rPr>
          <w:rFonts w:ascii="Arial" w:hAnsi="Arial" w:cs="Arial"/>
        </w:rPr>
      </w:pPr>
      <w:r>
        <w:rPr>
          <w:rFonts w:ascii="Arial" w:hAnsi="Arial" w:cs="Arial"/>
        </w:rPr>
        <w:t>El conocimiento del material genético</w:t>
      </w:r>
      <w:del w:id="145" w:author="Miguel" w:date="2015-07-31T18:19:00Z">
        <w:r w:rsidDel="00CD0CC5">
          <w:rPr>
            <w:rFonts w:ascii="Arial" w:hAnsi="Arial" w:cs="Arial"/>
          </w:rPr>
          <w:delText>,</w:delText>
        </w:r>
      </w:del>
      <w:r>
        <w:rPr>
          <w:rFonts w:ascii="Arial" w:hAnsi="Arial" w:cs="Arial"/>
        </w:rPr>
        <w:t xml:space="preserve"> ha permitido a los biólogos desarrollar </w:t>
      </w:r>
      <w:r w:rsidR="00C8614E">
        <w:rPr>
          <w:rFonts w:ascii="Arial" w:hAnsi="Arial" w:cs="Arial"/>
        </w:rPr>
        <w:t>técnicas</w:t>
      </w:r>
      <w:r>
        <w:rPr>
          <w:rFonts w:ascii="Arial" w:hAnsi="Arial" w:cs="Arial"/>
        </w:rPr>
        <w:t xml:space="preserve"> que actualmente les permiten </w:t>
      </w:r>
      <w:r w:rsidRPr="00BD3EB6">
        <w:rPr>
          <w:rFonts w:ascii="Arial" w:hAnsi="Arial" w:cs="Arial"/>
          <w:b/>
        </w:rPr>
        <w:t>manipular</w:t>
      </w:r>
      <w:r>
        <w:rPr>
          <w:rFonts w:ascii="Arial" w:hAnsi="Arial" w:cs="Arial"/>
        </w:rPr>
        <w:t xml:space="preserve"> </w:t>
      </w:r>
      <w:ins w:id="146" w:author="Miguel" w:date="2015-07-31T18:19:00Z">
        <w:r w:rsidR="00CD0CC5">
          <w:rPr>
            <w:rFonts w:ascii="Arial" w:hAnsi="Arial" w:cs="Arial"/>
          </w:rPr>
          <w:t xml:space="preserve">fuera de la célula </w:t>
        </w:r>
      </w:ins>
      <w:r>
        <w:rPr>
          <w:rFonts w:ascii="Arial" w:hAnsi="Arial" w:cs="Arial"/>
        </w:rPr>
        <w:t>el ADN, el ARN y las proteínas</w:t>
      </w:r>
      <w:del w:id="147" w:author="Miguel" w:date="2015-07-31T18:19:00Z">
        <w:r w:rsidDel="00CD0CC5">
          <w:rPr>
            <w:rFonts w:ascii="Arial" w:hAnsi="Arial" w:cs="Arial"/>
          </w:rPr>
          <w:delText>, fuera de la célula</w:delText>
        </w:r>
      </w:del>
      <w:r>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A923CF" w:rsidRPr="00330107" w:rsidTr="0045677A">
        <w:tc>
          <w:tcPr>
            <w:tcW w:w="8828" w:type="dxa"/>
            <w:gridSpan w:val="2"/>
            <w:shd w:val="clear" w:color="auto" w:fill="0D0D0D"/>
          </w:tcPr>
          <w:p w:rsidR="00A923CF" w:rsidRPr="00330107" w:rsidRDefault="00A923CF" w:rsidP="0045677A">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923CF" w:rsidRPr="00330107" w:rsidTr="0045677A">
        <w:tc>
          <w:tcPr>
            <w:tcW w:w="2405" w:type="dxa"/>
            <w:shd w:val="clear" w:color="auto" w:fill="auto"/>
          </w:tcPr>
          <w:p w:rsidR="00A923CF" w:rsidRPr="00330107" w:rsidRDefault="00A923CF" w:rsidP="0045677A">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A923CF" w:rsidRPr="00330107" w:rsidRDefault="00A923CF" w:rsidP="00A923C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2_CO_IMG7</w:t>
            </w:r>
          </w:p>
        </w:tc>
      </w:tr>
      <w:tr w:rsidR="00A923CF" w:rsidRPr="00330107" w:rsidTr="0045677A">
        <w:tc>
          <w:tcPr>
            <w:tcW w:w="2405" w:type="dxa"/>
            <w:shd w:val="clear" w:color="auto" w:fill="auto"/>
          </w:tcPr>
          <w:p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A923CF" w:rsidRPr="00330107" w:rsidRDefault="00F96959" w:rsidP="0045677A">
            <w:pPr>
              <w:spacing w:after="0"/>
              <w:rPr>
                <w:rFonts w:ascii="Arial" w:hAnsi="Arial" w:cs="Arial"/>
                <w:color w:val="000000"/>
                <w:lang w:val="es-MX"/>
              </w:rPr>
            </w:pPr>
            <w:r>
              <w:rPr>
                <w:rFonts w:ascii="Arial" w:hAnsi="Arial" w:cs="Arial"/>
                <w:color w:val="000000"/>
                <w:lang w:val="es-MX"/>
              </w:rPr>
              <w:t>Investigador y una cadena de ADN</w:t>
            </w:r>
          </w:p>
        </w:tc>
      </w:tr>
      <w:tr w:rsidR="00A923CF" w:rsidRPr="00330107" w:rsidTr="0045677A">
        <w:tc>
          <w:tcPr>
            <w:tcW w:w="2405" w:type="dxa"/>
            <w:shd w:val="clear" w:color="auto" w:fill="auto"/>
          </w:tcPr>
          <w:p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A923CF" w:rsidRDefault="00F96959" w:rsidP="0045677A">
            <w:pPr>
              <w:spacing w:after="0"/>
              <w:rPr>
                <w:rFonts w:ascii="Arial" w:hAnsi="Arial" w:cs="Arial"/>
                <w:color w:val="000000"/>
                <w:lang w:val="es-MX"/>
              </w:rPr>
            </w:pPr>
            <w:r>
              <w:rPr>
                <w:rFonts w:ascii="Arial" w:hAnsi="Arial" w:cs="Arial"/>
                <w:color w:val="000000"/>
                <w:lang w:val="es-MX"/>
              </w:rPr>
              <w:t>76714471</w:t>
            </w:r>
          </w:p>
          <w:p w:rsidR="00A923CF" w:rsidRDefault="00A923CF" w:rsidP="0045677A">
            <w:pPr>
              <w:spacing w:after="0"/>
              <w:rPr>
                <w:rFonts w:ascii="Arial" w:hAnsi="Arial" w:cs="Arial"/>
                <w:color w:val="000000"/>
                <w:lang w:val="es-MX"/>
              </w:rPr>
            </w:pPr>
          </w:p>
          <w:p w:rsidR="00A923CF" w:rsidRDefault="00A923CF" w:rsidP="0045677A">
            <w:pPr>
              <w:spacing w:after="0"/>
              <w:rPr>
                <w:rFonts w:ascii="Arial" w:hAnsi="Arial" w:cs="Arial"/>
                <w:color w:val="000000"/>
                <w:lang w:val="es-MX"/>
              </w:rPr>
            </w:pPr>
          </w:p>
          <w:p w:rsidR="00A923CF" w:rsidRPr="00223699" w:rsidRDefault="00A923CF" w:rsidP="0045677A">
            <w:pPr>
              <w:spacing w:after="0"/>
              <w:rPr>
                <w:rFonts w:ascii="Arial" w:hAnsi="Arial" w:cs="Arial"/>
                <w:lang w:val="es-MX"/>
              </w:rPr>
            </w:pPr>
          </w:p>
        </w:tc>
      </w:tr>
      <w:tr w:rsidR="00A923CF" w:rsidRPr="00330107" w:rsidTr="0045677A">
        <w:trPr>
          <w:trHeight w:val="1572"/>
        </w:trPr>
        <w:tc>
          <w:tcPr>
            <w:tcW w:w="2405" w:type="dxa"/>
            <w:shd w:val="clear" w:color="auto" w:fill="auto"/>
          </w:tcPr>
          <w:p w:rsidR="00A923CF" w:rsidRPr="00330107" w:rsidRDefault="00A923CF" w:rsidP="0045677A">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A923CF" w:rsidRPr="00F96959" w:rsidRDefault="00F96959" w:rsidP="00F07675">
            <w:pPr>
              <w:tabs>
                <w:tab w:val="right" w:pos="8498"/>
              </w:tabs>
              <w:rPr>
                <w:rFonts w:ascii="Arial" w:hAnsi="Arial" w:cs="Arial"/>
              </w:rPr>
            </w:pPr>
            <w:r>
              <w:rPr>
                <w:rFonts w:ascii="Arial" w:hAnsi="Arial" w:cs="Arial"/>
              </w:rPr>
              <w:t xml:space="preserve">Hoy en día, en el laboratorio es posible cortar el ADN en zonas específicas, copiarlo tantas veces como </w:t>
            </w:r>
            <w:ins w:id="148" w:author="Miguel" w:date="2015-07-31T18:19:00Z">
              <w:r w:rsidR="00CD0CC5">
                <w:rPr>
                  <w:rFonts w:ascii="Arial" w:hAnsi="Arial" w:cs="Arial"/>
                </w:rPr>
                <w:t>se quiera</w:t>
              </w:r>
            </w:ins>
            <w:del w:id="149" w:author="Miguel" w:date="2015-07-31T18:19:00Z">
              <w:r w:rsidDel="00CD0CC5">
                <w:rPr>
                  <w:rFonts w:ascii="Arial" w:hAnsi="Arial" w:cs="Arial"/>
                </w:rPr>
                <w:delText>queramos</w:delText>
              </w:r>
            </w:del>
            <w:r>
              <w:rPr>
                <w:rFonts w:ascii="Arial" w:hAnsi="Arial" w:cs="Arial"/>
              </w:rPr>
              <w:t>, unir fragmentos de ADN provenientes de diferentes organismos, e identificar la secuencia de bases del ADN de interés. Todo esto se realiza con el fin de conocer con más detalle los procesos biológicos de los seres vivos, además</w:t>
            </w:r>
            <w:del w:id="150" w:author="Miguel" w:date="2015-07-31T18:20:00Z">
              <w:r w:rsidDel="00CD0CC5">
                <w:rPr>
                  <w:rFonts w:ascii="Arial" w:hAnsi="Arial" w:cs="Arial"/>
                </w:rPr>
                <w:delText xml:space="preserve"> con el propósito</w:delText>
              </w:r>
            </w:del>
            <w:r>
              <w:rPr>
                <w:rFonts w:ascii="Arial" w:hAnsi="Arial" w:cs="Arial"/>
              </w:rPr>
              <w:t xml:space="preserve"> de obtener productos y servicios que facilit</w:t>
            </w:r>
            <w:ins w:id="151" w:author="Miguel" w:date="2015-07-31T18:20:00Z">
              <w:r w:rsidR="00CD0CC5">
                <w:rPr>
                  <w:rFonts w:ascii="Arial" w:hAnsi="Arial" w:cs="Arial"/>
                </w:rPr>
                <w:t>e</w:t>
              </w:r>
            </w:ins>
            <w:del w:id="152" w:author="Miguel" w:date="2015-07-31T18:20:00Z">
              <w:r w:rsidR="00F07675" w:rsidDel="00CD0CC5">
                <w:rPr>
                  <w:rFonts w:ascii="Arial" w:hAnsi="Arial" w:cs="Arial"/>
                </w:rPr>
                <w:delText>a</w:delText>
              </w:r>
            </w:del>
            <w:r>
              <w:rPr>
                <w:rFonts w:ascii="Arial" w:hAnsi="Arial" w:cs="Arial"/>
              </w:rPr>
              <w:t>n nuestra vida</w:t>
            </w:r>
            <w:del w:id="153" w:author="Miguel" w:date="2015-07-31T18:20:00Z">
              <w:r w:rsidDel="00CD0CC5">
                <w:rPr>
                  <w:rFonts w:ascii="Arial" w:hAnsi="Arial" w:cs="Arial"/>
                </w:rPr>
                <w:delText xml:space="preserve"> cotidiana</w:delText>
              </w:r>
            </w:del>
            <w:r>
              <w:rPr>
                <w:rFonts w:ascii="Arial" w:hAnsi="Arial" w:cs="Arial"/>
              </w:rPr>
              <w:t>.</w:t>
            </w:r>
          </w:p>
        </w:tc>
      </w:tr>
    </w:tbl>
    <w:p w:rsidR="00F96959" w:rsidRDefault="00F96959"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B9140A">
        <w:rPr>
          <w:rFonts w:ascii="Arial" w:hAnsi="Arial" w:cs="Arial"/>
          <w:b/>
        </w:rPr>
        <w:t>L</w:t>
      </w:r>
      <w:r w:rsidR="00F07675">
        <w:rPr>
          <w:rFonts w:ascii="Arial" w:hAnsi="Arial" w:cs="Arial"/>
          <w:b/>
        </w:rPr>
        <w:t xml:space="preserve">as </w:t>
      </w:r>
      <w:r w:rsidR="007A6241">
        <w:rPr>
          <w:rFonts w:ascii="Arial" w:hAnsi="Arial" w:cs="Arial"/>
          <w:b/>
        </w:rPr>
        <w:t xml:space="preserve">herramientas en </w:t>
      </w:r>
      <w:r w:rsidR="00F07675">
        <w:rPr>
          <w:rFonts w:ascii="Arial" w:hAnsi="Arial" w:cs="Arial"/>
          <w:b/>
        </w:rPr>
        <w:t>manipula</w:t>
      </w:r>
      <w:r w:rsidR="007A6241">
        <w:rPr>
          <w:rFonts w:ascii="Arial" w:hAnsi="Arial" w:cs="Arial"/>
          <w:b/>
        </w:rPr>
        <w:t xml:space="preserve">ción </w:t>
      </w:r>
      <w:r w:rsidR="00F07675">
        <w:rPr>
          <w:rFonts w:ascii="Arial" w:hAnsi="Arial" w:cs="Arial"/>
          <w:b/>
        </w:rPr>
        <w:t>gen</w:t>
      </w:r>
      <w:r w:rsidR="007A6241">
        <w:rPr>
          <w:rFonts w:ascii="Arial" w:hAnsi="Arial" w:cs="Arial"/>
          <w:b/>
        </w:rPr>
        <w:t>ética</w:t>
      </w:r>
    </w:p>
    <w:p w:rsidR="00341613" w:rsidRDefault="00341613" w:rsidP="009E16C0">
      <w:pPr>
        <w:rPr>
          <w:rFonts w:ascii="Arial" w:hAnsi="Arial" w:cs="Arial"/>
        </w:rPr>
      </w:pPr>
      <w:r>
        <w:rPr>
          <w:rFonts w:ascii="Arial" w:hAnsi="Arial" w:cs="Arial"/>
        </w:rPr>
        <w:t xml:space="preserve">La </w:t>
      </w:r>
      <w:r w:rsidRPr="00E76662">
        <w:rPr>
          <w:rFonts w:ascii="Arial" w:hAnsi="Arial" w:cs="Arial"/>
          <w:b/>
        </w:rPr>
        <w:t>ingeniería genética</w:t>
      </w:r>
      <w:r>
        <w:rPr>
          <w:rFonts w:ascii="Arial" w:hAnsi="Arial" w:cs="Arial"/>
        </w:rPr>
        <w:t xml:space="preserve"> es una disciplina que proporciona toda una serie de tecnologías </w:t>
      </w:r>
      <w:r w:rsidR="00E76662">
        <w:rPr>
          <w:rFonts w:ascii="Arial" w:hAnsi="Arial" w:cs="Arial"/>
        </w:rPr>
        <w:t xml:space="preserve">útiles para </w:t>
      </w:r>
      <w:r>
        <w:rPr>
          <w:rFonts w:ascii="Arial" w:hAnsi="Arial" w:cs="Arial"/>
        </w:rPr>
        <w:t>transferir información genética de un organismo a otro</w:t>
      </w:r>
      <w:r w:rsidR="00EC01FD">
        <w:rPr>
          <w:rFonts w:ascii="Arial" w:hAnsi="Arial" w:cs="Arial"/>
        </w:rPr>
        <w:t xml:space="preserve"> y generar </w:t>
      </w:r>
      <w:r w:rsidR="00EC01FD" w:rsidRPr="00EC01FD">
        <w:rPr>
          <w:rFonts w:ascii="Arial" w:hAnsi="Arial" w:cs="Arial"/>
          <w:b/>
        </w:rPr>
        <w:t>ADN recombinante</w:t>
      </w:r>
      <w:r w:rsidR="00EC01FD">
        <w:rPr>
          <w:rFonts w:ascii="Arial" w:hAnsi="Arial" w:cs="Arial"/>
        </w:rPr>
        <w:t xml:space="preserve">, es decir, moléculas de ADN que contienen información proveniente de distintos individuos.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594DC8" w:rsidRPr="00330107" w:rsidTr="005A1FBD">
        <w:tc>
          <w:tcPr>
            <w:tcW w:w="8828" w:type="dxa"/>
            <w:gridSpan w:val="2"/>
            <w:shd w:val="clear" w:color="auto" w:fill="0D0D0D"/>
          </w:tcPr>
          <w:p w:rsidR="00594DC8" w:rsidRPr="00330107" w:rsidRDefault="00594DC8" w:rsidP="0045677A">
            <w:pPr>
              <w:spacing w:after="0"/>
              <w:jc w:val="center"/>
              <w:rPr>
                <w:rFonts w:ascii="Arial" w:hAnsi="Arial" w:cs="Arial"/>
                <w:b/>
                <w:color w:val="FFFFFF"/>
                <w:lang w:val="es-MX"/>
              </w:rPr>
            </w:pPr>
            <w:r w:rsidRPr="00330107">
              <w:rPr>
                <w:rFonts w:ascii="Arial" w:hAnsi="Arial" w:cs="Arial"/>
                <w:b/>
                <w:color w:val="FFFFFF"/>
                <w:lang w:val="es-MX"/>
              </w:rPr>
              <w:lastRenderedPageBreak/>
              <w:t>Imagen (fotografía, gráfica o ilustración)</w:t>
            </w:r>
          </w:p>
        </w:tc>
      </w:tr>
      <w:tr w:rsidR="00594DC8" w:rsidRPr="00330107" w:rsidTr="005A1FBD">
        <w:tc>
          <w:tcPr>
            <w:tcW w:w="2405" w:type="dxa"/>
            <w:shd w:val="clear" w:color="auto" w:fill="auto"/>
          </w:tcPr>
          <w:p w:rsidR="00594DC8" w:rsidRPr="00330107" w:rsidRDefault="00594DC8" w:rsidP="0045677A">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594DC8" w:rsidRPr="00330107" w:rsidRDefault="00594DC8" w:rsidP="00594DC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2_CO_IMG8</w:t>
            </w:r>
          </w:p>
        </w:tc>
      </w:tr>
      <w:tr w:rsidR="00594DC8" w:rsidRPr="00330107" w:rsidTr="005A1FBD">
        <w:tc>
          <w:tcPr>
            <w:tcW w:w="2405" w:type="dxa"/>
            <w:shd w:val="clear" w:color="auto" w:fill="auto"/>
          </w:tcPr>
          <w:p w:rsidR="00594DC8" w:rsidRPr="00330107" w:rsidRDefault="00594DC8" w:rsidP="0045677A">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594DC8" w:rsidRPr="00330107" w:rsidRDefault="005A1FBD" w:rsidP="0045677A">
            <w:pPr>
              <w:spacing w:after="0"/>
              <w:rPr>
                <w:rFonts w:ascii="Arial" w:hAnsi="Arial" w:cs="Arial"/>
                <w:color w:val="000000"/>
                <w:lang w:val="es-MX"/>
              </w:rPr>
            </w:pPr>
            <w:r>
              <w:rPr>
                <w:rFonts w:ascii="Arial" w:hAnsi="Arial" w:cs="Arial"/>
                <w:color w:val="000000"/>
                <w:lang w:val="es-MX"/>
              </w:rPr>
              <w:t>ADN recombinante</w:t>
            </w:r>
          </w:p>
        </w:tc>
      </w:tr>
      <w:tr w:rsidR="00594DC8" w:rsidRPr="00330107" w:rsidTr="005A1FBD">
        <w:tc>
          <w:tcPr>
            <w:tcW w:w="2405" w:type="dxa"/>
            <w:shd w:val="clear" w:color="auto" w:fill="auto"/>
          </w:tcPr>
          <w:p w:rsidR="00594DC8" w:rsidRPr="00330107" w:rsidRDefault="00594DC8" w:rsidP="0045677A">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594DC8" w:rsidRPr="00330107" w:rsidRDefault="0010347E" w:rsidP="0045677A">
            <w:pPr>
              <w:spacing w:after="0"/>
              <w:rPr>
                <w:rFonts w:ascii="Arial" w:hAnsi="Arial" w:cs="Arial"/>
                <w:color w:val="000000"/>
                <w:lang w:val="es-MX"/>
              </w:rPr>
            </w:pPr>
            <w:hyperlink r:id="rId22" w:history="1">
              <w:r w:rsidR="005A1FBD" w:rsidRPr="005E4A73">
                <w:rPr>
                  <w:rStyle w:val="Hipervnculo"/>
                  <w:rFonts w:ascii="Arial" w:hAnsi="Arial" w:cs="Arial"/>
                  <w:lang w:val="es-MX"/>
                </w:rPr>
                <w:t>https://upload.wikimedia.org/wikipedia/commons/d/de/Blunt_ligation.svg</w:t>
              </w:r>
            </w:hyperlink>
            <w:del w:id="154" w:author="Miguel" w:date="2015-07-31T18:30:00Z">
              <w:r w:rsidR="005A1FBD" w:rsidDel="00561B9E">
                <w:rPr>
                  <w:rFonts w:ascii="Arial" w:hAnsi="Arial" w:cs="Arial"/>
                  <w:color w:val="000000"/>
                  <w:lang w:val="es-MX"/>
                </w:rPr>
                <w:delText xml:space="preserve"> </w:delText>
              </w:r>
            </w:del>
          </w:p>
        </w:tc>
      </w:tr>
      <w:tr w:rsidR="00594DC8" w:rsidRPr="00330107" w:rsidTr="005A1FBD">
        <w:tc>
          <w:tcPr>
            <w:tcW w:w="2405" w:type="dxa"/>
            <w:shd w:val="clear" w:color="auto" w:fill="auto"/>
          </w:tcPr>
          <w:p w:rsidR="00594DC8" w:rsidRPr="00330107" w:rsidRDefault="00594DC8" w:rsidP="0045677A">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594DC8" w:rsidRPr="00EF5929" w:rsidRDefault="005A1FBD" w:rsidP="005A1FBD">
            <w:pPr>
              <w:rPr>
                <w:rFonts w:ascii="Arial" w:hAnsi="Arial" w:cs="Arial"/>
                <w:color w:val="000000"/>
                <w:lang w:val="es-MX"/>
              </w:rPr>
            </w:pPr>
            <w:r>
              <w:rPr>
                <w:rFonts w:ascii="Arial" w:hAnsi="Arial" w:cs="Arial"/>
              </w:rPr>
              <w:t>Una mol</w:t>
            </w:r>
            <w:r w:rsidR="00F07675">
              <w:rPr>
                <w:rFonts w:ascii="Arial" w:hAnsi="Arial" w:cs="Arial"/>
              </w:rPr>
              <w:t xml:space="preserve">écula de </w:t>
            </w:r>
            <w:r w:rsidR="009A66D0" w:rsidRPr="00EC01FD">
              <w:rPr>
                <w:rFonts w:ascii="Arial" w:hAnsi="Arial" w:cs="Arial"/>
                <w:b/>
              </w:rPr>
              <w:t>ADN recombinante</w:t>
            </w:r>
            <w:r w:rsidR="009A66D0">
              <w:rPr>
                <w:rFonts w:ascii="Arial" w:hAnsi="Arial" w:cs="Arial"/>
              </w:rPr>
              <w:t xml:space="preserve"> </w:t>
            </w:r>
            <w:r>
              <w:rPr>
                <w:rFonts w:ascii="Arial" w:hAnsi="Arial" w:cs="Arial"/>
              </w:rPr>
              <w:t xml:space="preserve">se obtiene </w:t>
            </w:r>
            <w:ins w:id="155" w:author="Miguel" w:date="2015-07-31T18:30:00Z">
              <w:r w:rsidR="00D66CF7">
                <w:rPr>
                  <w:rFonts w:ascii="Arial" w:hAnsi="Arial" w:cs="Arial"/>
                </w:rPr>
                <w:t>por</w:t>
              </w:r>
            </w:ins>
            <w:del w:id="156" w:author="Miguel" w:date="2015-07-31T18:30:00Z">
              <w:r w:rsidDel="00D66CF7">
                <w:rPr>
                  <w:rFonts w:ascii="Arial" w:hAnsi="Arial" w:cs="Arial"/>
                </w:rPr>
                <w:delText>debido a</w:delText>
              </w:r>
            </w:del>
            <w:r>
              <w:rPr>
                <w:rFonts w:ascii="Arial" w:hAnsi="Arial" w:cs="Arial"/>
              </w:rPr>
              <w:t xml:space="preserve"> la unión de </w:t>
            </w:r>
            <w:r w:rsidR="009A66D0">
              <w:rPr>
                <w:rFonts w:ascii="Arial" w:hAnsi="Arial" w:cs="Arial"/>
              </w:rPr>
              <w:t xml:space="preserve">información </w:t>
            </w:r>
            <w:r w:rsidR="00F07675">
              <w:rPr>
                <w:rFonts w:ascii="Arial" w:hAnsi="Arial" w:cs="Arial"/>
              </w:rPr>
              <w:t xml:space="preserve">genética </w:t>
            </w:r>
            <w:r w:rsidR="009A66D0">
              <w:rPr>
                <w:rFonts w:ascii="Arial" w:hAnsi="Arial" w:cs="Arial"/>
              </w:rPr>
              <w:t xml:space="preserve">proveniente de distintos organismos. </w:t>
            </w:r>
            <w:r>
              <w:rPr>
                <w:rFonts w:ascii="Arial" w:hAnsi="Arial" w:cs="Arial"/>
              </w:rPr>
              <w:t xml:space="preserve">Es </w:t>
            </w:r>
            <w:r w:rsidR="00F07675">
              <w:rPr>
                <w:rFonts w:ascii="Arial" w:hAnsi="Arial" w:cs="Arial"/>
              </w:rPr>
              <w:t xml:space="preserve">producto de una </w:t>
            </w:r>
            <w:r w:rsidR="009A66D0">
              <w:rPr>
                <w:rFonts w:ascii="Arial" w:hAnsi="Arial" w:cs="Arial"/>
              </w:rPr>
              <w:t>manipulación genética</w:t>
            </w:r>
            <w:r w:rsidR="00F07675">
              <w:rPr>
                <w:rFonts w:ascii="Arial" w:hAnsi="Arial" w:cs="Arial"/>
              </w:rPr>
              <w:t xml:space="preserve"> específica </w:t>
            </w:r>
            <w:r w:rsidR="009A66D0">
              <w:rPr>
                <w:rFonts w:ascii="Arial" w:hAnsi="Arial" w:cs="Arial"/>
              </w:rPr>
              <w:t>realizada artificialmente</w:t>
            </w:r>
            <w:r w:rsidR="00F07675">
              <w:rPr>
                <w:rFonts w:ascii="Arial" w:hAnsi="Arial" w:cs="Arial"/>
              </w:rPr>
              <w:t>, con el uso de técnicas de ingeniería genética</w:t>
            </w:r>
            <w:r w:rsidR="009A66D0">
              <w:rPr>
                <w:rFonts w:ascii="Arial" w:hAnsi="Arial" w:cs="Arial"/>
              </w:rPr>
              <w:t>.</w:t>
            </w:r>
          </w:p>
        </w:tc>
      </w:tr>
    </w:tbl>
    <w:p w:rsidR="001D7C1A" w:rsidRDefault="001D7C1A" w:rsidP="009E16C0">
      <w:pPr>
        <w:rPr>
          <w:rFonts w:ascii="Arial" w:hAnsi="Arial" w:cs="Arial"/>
        </w:rPr>
      </w:pPr>
    </w:p>
    <w:p w:rsidR="00E76662" w:rsidRDefault="00E76662" w:rsidP="009E16C0">
      <w:pPr>
        <w:rPr>
          <w:rFonts w:ascii="Arial" w:hAnsi="Arial" w:cs="Arial"/>
        </w:rPr>
      </w:pPr>
      <w:r>
        <w:rPr>
          <w:rFonts w:ascii="Arial" w:hAnsi="Arial" w:cs="Arial"/>
        </w:rPr>
        <w:t>A continuación encuentras algunos procedimientos que se usan en el laboratorio, para el análisis y la manipulación del material genético.</w:t>
      </w:r>
    </w:p>
    <w:p w:rsidR="004B6A3B" w:rsidRDefault="004B6A3B" w:rsidP="009E16C0">
      <w:pPr>
        <w:rPr>
          <w:rFonts w:ascii="Arial" w:hAnsi="Arial" w:cs="Arial"/>
        </w:rPr>
      </w:pPr>
    </w:p>
    <w:p w:rsidR="00FD4F65" w:rsidRPr="004B6A3B" w:rsidRDefault="004B6A3B" w:rsidP="004B6A3B">
      <w:pPr>
        <w:jc w:val="center"/>
        <w:rPr>
          <w:rFonts w:ascii="Arial" w:hAnsi="Arial" w:cs="Arial"/>
          <w:b/>
        </w:rPr>
      </w:pPr>
      <w:r>
        <w:rPr>
          <w:rFonts w:ascii="Arial" w:hAnsi="Arial" w:cs="Arial"/>
          <w:b/>
        </w:rPr>
        <w:t>Herramientas y t</w:t>
      </w:r>
      <w:r w:rsidR="00FC6178" w:rsidRPr="00FC6178">
        <w:rPr>
          <w:rFonts w:ascii="Arial" w:hAnsi="Arial" w:cs="Arial"/>
          <w:b/>
        </w:rPr>
        <w:t xml:space="preserve">écnicas </w:t>
      </w:r>
      <w:r w:rsidR="003D4A3D">
        <w:rPr>
          <w:rFonts w:ascii="Arial" w:hAnsi="Arial" w:cs="Arial"/>
          <w:b/>
        </w:rPr>
        <w:t>de</w:t>
      </w:r>
      <w:r>
        <w:rPr>
          <w:rFonts w:ascii="Arial" w:hAnsi="Arial" w:cs="Arial"/>
          <w:b/>
        </w:rPr>
        <w:t xml:space="preserve"> </w:t>
      </w:r>
      <w:r w:rsidR="00FC6178" w:rsidRPr="00FC6178">
        <w:rPr>
          <w:rFonts w:ascii="Arial" w:hAnsi="Arial" w:cs="Arial"/>
          <w:b/>
        </w:rPr>
        <w:t>ingeniería genética</w:t>
      </w:r>
      <w:del w:id="157" w:author="Miguel" w:date="2015-07-31T18:28:00Z">
        <w:r w:rsidR="00FC6178" w:rsidRPr="00FC6178" w:rsidDel="00C6009E">
          <w:rPr>
            <w:rFonts w:ascii="Arial" w:hAnsi="Arial" w:cs="Arial"/>
            <w:b/>
          </w:rPr>
          <w:delText xml:space="preserve"> </w:delText>
        </w:r>
      </w:del>
    </w:p>
    <w:tbl>
      <w:tblPr>
        <w:tblStyle w:val="Tabladelista2-nfasis21"/>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3604"/>
        <w:gridCol w:w="3446"/>
      </w:tblGrid>
      <w:tr w:rsidR="003D4A3D" w:rsidRPr="003D4A3D" w:rsidTr="00E76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3D4A3D" w:rsidRPr="003D4A3D" w:rsidRDefault="003D4A3D" w:rsidP="003D4A3D">
            <w:pPr>
              <w:jc w:val="center"/>
              <w:rPr>
                <w:rFonts w:ascii="Arial" w:hAnsi="Arial" w:cs="Arial"/>
              </w:rPr>
            </w:pPr>
            <w:r w:rsidRPr="003D4A3D">
              <w:rPr>
                <w:rFonts w:ascii="Arial" w:hAnsi="Arial" w:cs="Arial"/>
              </w:rPr>
              <w:t>Nombre</w:t>
            </w:r>
          </w:p>
        </w:tc>
        <w:tc>
          <w:tcPr>
            <w:tcW w:w="3604" w:type="dxa"/>
          </w:tcPr>
          <w:p w:rsidR="003D4A3D" w:rsidRPr="003D4A3D" w:rsidRDefault="003D4A3D" w:rsidP="003D4A3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Descripción</w:t>
            </w:r>
          </w:p>
        </w:tc>
        <w:tc>
          <w:tcPr>
            <w:tcW w:w="3446" w:type="dxa"/>
          </w:tcPr>
          <w:p w:rsidR="003D4A3D" w:rsidRPr="003D4A3D" w:rsidRDefault="003D4A3D" w:rsidP="003D4A3D">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Observaciones</w:t>
            </w:r>
          </w:p>
        </w:tc>
      </w:tr>
      <w:tr w:rsidR="00E76662" w:rsidRPr="003D4A3D"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FD4F65" w:rsidRPr="003D4A3D" w:rsidRDefault="003D4A3D" w:rsidP="003D4A3D">
            <w:pPr>
              <w:rPr>
                <w:rFonts w:ascii="Arial" w:hAnsi="Arial" w:cs="Arial"/>
                <w:b w:val="0"/>
              </w:rPr>
            </w:pPr>
            <w:r>
              <w:rPr>
                <w:rFonts w:ascii="Arial" w:hAnsi="Arial" w:cs="Arial"/>
                <w:b w:val="0"/>
              </w:rPr>
              <w:t>Enzimas de restricción</w:t>
            </w:r>
          </w:p>
        </w:tc>
        <w:tc>
          <w:tcPr>
            <w:tcW w:w="3604" w:type="dxa"/>
          </w:tcPr>
          <w:p w:rsidR="00FD4F65" w:rsidRPr="003D4A3D" w:rsidRDefault="00E76662" w:rsidP="00F57704">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Funcionan como unas tijeras moleculares, dado que </w:t>
            </w:r>
            <w:r w:rsidR="00F57704">
              <w:rPr>
                <w:rFonts w:ascii="Arial" w:hAnsi="Arial" w:cs="Arial"/>
                <w:bCs/>
                <w:color w:val="000000"/>
              </w:rPr>
              <w:t xml:space="preserve">digieren (cortan) </w:t>
            </w:r>
            <w:r>
              <w:rPr>
                <w:rFonts w:ascii="Arial" w:hAnsi="Arial" w:cs="Arial"/>
                <w:bCs/>
                <w:color w:val="000000"/>
              </w:rPr>
              <w:t>el ADN en zonas específicas.</w:t>
            </w:r>
          </w:p>
        </w:tc>
        <w:tc>
          <w:tcPr>
            <w:tcW w:w="3446" w:type="dxa"/>
          </w:tcPr>
          <w:p w:rsidR="00FD4F65" w:rsidRPr="00E76662" w:rsidRDefault="00E76662" w:rsidP="00E76662">
            <w:pPr>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Se aíslan de bacterias, muchas de las cuales habitan ambientes extremos.</w:t>
            </w:r>
          </w:p>
        </w:tc>
      </w:tr>
      <w:tr w:rsidR="00E76662" w:rsidRPr="003D4A3D" w:rsidTr="00E76662">
        <w:trPr>
          <w:trHeight w:val="831"/>
        </w:trPr>
        <w:tc>
          <w:tcPr>
            <w:cnfStyle w:val="001000000000" w:firstRow="0" w:lastRow="0" w:firstColumn="1" w:lastColumn="0" w:oddVBand="0" w:evenVBand="0" w:oddHBand="0" w:evenHBand="0" w:firstRowFirstColumn="0" w:firstRowLastColumn="0" w:lastRowFirstColumn="0" w:lastRowLastColumn="0"/>
            <w:tcW w:w="1778" w:type="dxa"/>
          </w:tcPr>
          <w:p w:rsidR="00FD4F65" w:rsidRPr="003D4A3D" w:rsidRDefault="00E76662" w:rsidP="00E76662">
            <w:pPr>
              <w:spacing w:after="0"/>
              <w:rPr>
                <w:rFonts w:ascii="Arial" w:hAnsi="Arial" w:cs="Arial"/>
                <w:b w:val="0"/>
              </w:rPr>
            </w:pPr>
            <w:r>
              <w:rPr>
                <w:rFonts w:ascii="Arial" w:hAnsi="Arial" w:cs="Arial"/>
                <w:b w:val="0"/>
              </w:rPr>
              <w:t>Electroforesis</w:t>
            </w:r>
          </w:p>
        </w:tc>
        <w:tc>
          <w:tcPr>
            <w:tcW w:w="3604" w:type="dxa"/>
          </w:tcPr>
          <w:p w:rsidR="00FD4F65" w:rsidRPr="003D4A3D" w:rsidRDefault="00F57704" w:rsidP="00F57704">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Permite la separación y visualización de fragmentos de ADN de diferentes tamaños. También es posible hacer electroforesis de proteínas.</w:t>
            </w:r>
          </w:p>
        </w:tc>
        <w:tc>
          <w:tcPr>
            <w:tcW w:w="3446" w:type="dxa"/>
          </w:tcPr>
          <w:p w:rsidR="00FD4F65" w:rsidRPr="00F57704" w:rsidRDefault="00F57704" w:rsidP="00F57704">
            <w:p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Los productos de la digestión del ADN mediante enzimas de restricción se observan en geles de electroforesis. </w:t>
            </w:r>
          </w:p>
        </w:tc>
      </w:tr>
      <w:tr w:rsidR="00E76662" w:rsidRPr="003D4A3D"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rsidR="00FD4F65" w:rsidRPr="003D4A3D" w:rsidRDefault="00E76662" w:rsidP="0045677A">
            <w:pPr>
              <w:spacing w:after="0"/>
              <w:rPr>
                <w:rFonts w:ascii="Arial" w:hAnsi="Arial" w:cs="Arial"/>
                <w:b w:val="0"/>
              </w:rPr>
            </w:pPr>
            <w:r>
              <w:rPr>
                <w:rFonts w:ascii="Arial" w:hAnsi="Arial" w:cs="Arial"/>
                <w:b w:val="0"/>
              </w:rPr>
              <w:t>PCR</w:t>
            </w:r>
            <w:r w:rsidR="009D7B5E">
              <w:rPr>
                <w:rFonts w:ascii="Arial" w:hAnsi="Arial" w:cs="Arial"/>
                <w:b w:val="0"/>
              </w:rPr>
              <w:t xml:space="preserve"> (Reacción en cadena de la polimerasa)</w:t>
            </w:r>
          </w:p>
        </w:tc>
        <w:tc>
          <w:tcPr>
            <w:tcW w:w="3604" w:type="dxa"/>
          </w:tcPr>
          <w:p w:rsidR="00FD4F65" w:rsidRPr="003D4A3D" w:rsidRDefault="009D7B5E" w:rsidP="009D7B5E">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Genera múltiples copias del ADN de interés. Esta técnica corresponde a una replicación </w:t>
            </w:r>
            <w:r w:rsidRPr="009D7B5E">
              <w:rPr>
                <w:rFonts w:ascii="Arial" w:hAnsi="Arial" w:cs="Arial"/>
                <w:i/>
              </w:rPr>
              <w:t>in vitro</w:t>
            </w:r>
            <w:ins w:id="158" w:author="Miguel" w:date="2015-07-31T18:36:00Z">
              <w:r w:rsidR="00D2207C">
                <w:rPr>
                  <w:rFonts w:ascii="Arial" w:hAnsi="Arial" w:cs="Arial"/>
                  <w:i/>
                </w:rPr>
                <w:t xml:space="preserve"> </w:t>
              </w:r>
              <w:r w:rsidR="00D2207C">
                <w:rPr>
                  <w:rFonts w:ascii="Arial" w:hAnsi="Arial" w:cs="Arial"/>
                </w:rPr>
                <w:t>(es decir, en un laboratorio y no dentro de un organismo vivo)</w:t>
              </w:r>
            </w:ins>
            <w:r>
              <w:rPr>
                <w:rFonts w:ascii="Arial" w:hAnsi="Arial" w:cs="Arial"/>
              </w:rPr>
              <w:t xml:space="preserve">. </w:t>
            </w:r>
          </w:p>
        </w:tc>
        <w:tc>
          <w:tcPr>
            <w:tcW w:w="3446" w:type="dxa"/>
          </w:tcPr>
          <w:p w:rsidR="00FD4F65" w:rsidRPr="003D4A3D" w:rsidRDefault="009D7B5E" w:rsidP="004A3A9A">
            <w:pPr>
              <w:spacing w:after="0"/>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La PCR supera </w:t>
            </w:r>
            <w:commentRangeStart w:id="159"/>
            <w:r>
              <w:rPr>
                <w:rFonts w:ascii="Arial" w:hAnsi="Arial" w:cs="Arial"/>
                <w:bCs/>
                <w:color w:val="000000"/>
              </w:rPr>
              <w:t xml:space="preserve">la dificultad </w:t>
            </w:r>
            <w:r w:rsidR="004A3A9A">
              <w:rPr>
                <w:rFonts w:ascii="Arial" w:hAnsi="Arial" w:cs="Arial"/>
                <w:bCs/>
                <w:color w:val="000000"/>
              </w:rPr>
              <w:t>de</w:t>
            </w:r>
            <w:r>
              <w:rPr>
                <w:rFonts w:ascii="Arial" w:hAnsi="Arial" w:cs="Arial"/>
                <w:bCs/>
                <w:color w:val="000000"/>
              </w:rPr>
              <w:t xml:space="preserve"> disponer de pequeñas cantidades de ADN</w:t>
            </w:r>
            <w:commentRangeEnd w:id="159"/>
            <w:r w:rsidR="00D2207C">
              <w:rPr>
                <w:rStyle w:val="Refdecomentario"/>
                <w:rFonts w:ascii="Calibri" w:eastAsia="Calibri" w:hAnsi="Calibri"/>
                <w:lang w:val="es-MX"/>
              </w:rPr>
              <w:commentReference w:id="159"/>
            </w:r>
            <w:r w:rsidR="004A3A9A">
              <w:rPr>
                <w:rFonts w:ascii="Arial" w:hAnsi="Arial" w:cs="Arial"/>
                <w:bCs/>
                <w:color w:val="000000"/>
              </w:rPr>
              <w:t>, a la que se enfrentan los científicos</w:t>
            </w:r>
            <w:r>
              <w:rPr>
                <w:rFonts w:ascii="Arial" w:hAnsi="Arial" w:cs="Arial"/>
                <w:bCs/>
                <w:color w:val="000000"/>
              </w:rPr>
              <w:t>.</w:t>
            </w:r>
          </w:p>
        </w:tc>
      </w:tr>
      <w:tr w:rsidR="00E76662" w:rsidRPr="003D4A3D" w:rsidTr="00E76662">
        <w:tc>
          <w:tcPr>
            <w:cnfStyle w:val="001000000000" w:firstRow="0" w:lastRow="0" w:firstColumn="1" w:lastColumn="0" w:oddVBand="0" w:evenVBand="0" w:oddHBand="0" w:evenHBand="0" w:firstRowFirstColumn="0" w:firstRowLastColumn="0" w:lastRowFirstColumn="0" w:lastRowLastColumn="0"/>
            <w:tcW w:w="1778" w:type="dxa"/>
          </w:tcPr>
          <w:p w:rsidR="00E76662" w:rsidRDefault="00E76662" w:rsidP="0045677A">
            <w:pPr>
              <w:spacing w:after="0"/>
              <w:rPr>
                <w:rFonts w:ascii="Arial" w:hAnsi="Arial" w:cs="Arial"/>
                <w:b w:val="0"/>
              </w:rPr>
            </w:pPr>
            <w:r>
              <w:rPr>
                <w:rFonts w:ascii="Arial" w:hAnsi="Arial" w:cs="Arial"/>
                <w:b w:val="0"/>
              </w:rPr>
              <w:t>Secuenciación</w:t>
            </w:r>
          </w:p>
        </w:tc>
        <w:tc>
          <w:tcPr>
            <w:tcW w:w="3604" w:type="dxa"/>
          </w:tcPr>
          <w:p w:rsidR="00E76662" w:rsidRPr="003D4A3D" w:rsidRDefault="008D2BA8" w:rsidP="0045677A">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Determina el orden de los nucleótidos en una molécula de ADN.</w:t>
            </w:r>
          </w:p>
        </w:tc>
        <w:tc>
          <w:tcPr>
            <w:tcW w:w="3446" w:type="dxa"/>
          </w:tcPr>
          <w:p w:rsidR="00E76662" w:rsidRPr="003D4A3D" w:rsidRDefault="008D2BA8" w:rsidP="0045677A">
            <w:pPr>
              <w:spacing w:after="0"/>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Desarrollada a finales de los 70s; ha permitido conocer la secuencia de genomas enteros.</w:t>
            </w:r>
          </w:p>
        </w:tc>
      </w:tr>
    </w:tbl>
    <w:p w:rsidR="001D7C1A" w:rsidRDefault="001D7C1A" w:rsidP="009E16C0">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72958" w:rsidRPr="00600E72" w:rsidTr="00956FFB">
        <w:tc>
          <w:tcPr>
            <w:tcW w:w="8828" w:type="dxa"/>
            <w:gridSpan w:val="2"/>
            <w:shd w:val="clear" w:color="auto" w:fill="000000"/>
          </w:tcPr>
          <w:p w:rsidR="00C72958" w:rsidRPr="00600E72" w:rsidRDefault="00C72958" w:rsidP="00956FFB">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C72958" w:rsidRPr="00600E72" w:rsidTr="00956FFB">
        <w:tc>
          <w:tcPr>
            <w:tcW w:w="2480" w:type="dxa"/>
            <w:shd w:val="clear" w:color="auto" w:fill="auto"/>
          </w:tcPr>
          <w:p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C72958" w:rsidRPr="00600E72" w:rsidRDefault="00C72958" w:rsidP="00C72958">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sidR="00712094">
              <w:rPr>
                <w:rFonts w:ascii="Arial" w:hAnsi="Arial" w:cs="Arial"/>
                <w:color w:val="000000"/>
                <w:lang w:val="es-MX"/>
              </w:rPr>
              <w:t>9</w:t>
            </w:r>
            <w:r w:rsidRPr="00600E72">
              <w:rPr>
                <w:rFonts w:ascii="Arial" w:hAnsi="Arial" w:cs="Arial"/>
                <w:color w:val="000000"/>
                <w:lang w:val="es-MX"/>
              </w:rPr>
              <w:t>0</w:t>
            </w:r>
          </w:p>
        </w:tc>
      </w:tr>
      <w:tr w:rsidR="00C72958" w:rsidRPr="00600E72" w:rsidTr="00956FFB">
        <w:tc>
          <w:tcPr>
            <w:tcW w:w="2480" w:type="dxa"/>
            <w:shd w:val="clear" w:color="auto" w:fill="auto"/>
          </w:tcPr>
          <w:p w:rsidR="00C72958" w:rsidRPr="00600E72" w:rsidRDefault="00C72958" w:rsidP="00956FFB">
            <w:pPr>
              <w:spacing w:after="0"/>
              <w:rPr>
                <w:rFonts w:ascii="Arial" w:hAnsi="Arial" w:cs="Arial"/>
                <w:color w:val="000000"/>
                <w:lang w:val="es-MX"/>
              </w:rPr>
            </w:pPr>
            <w:r w:rsidRPr="00600E72">
              <w:rPr>
                <w:rFonts w:ascii="Arial" w:hAnsi="Arial" w:cs="Arial"/>
                <w:b/>
                <w:color w:val="000000"/>
                <w:lang w:val="es-MX"/>
              </w:rPr>
              <w:lastRenderedPageBreak/>
              <w:t>Ubicación en Aula Planeta</w:t>
            </w:r>
          </w:p>
        </w:tc>
        <w:tc>
          <w:tcPr>
            <w:tcW w:w="6348" w:type="dxa"/>
            <w:shd w:val="clear" w:color="auto" w:fill="auto"/>
          </w:tcPr>
          <w:p w:rsidR="00C72958" w:rsidRPr="00600E72" w:rsidRDefault="00C72958" w:rsidP="00956FFB">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clonación y la terapia génica</w:t>
            </w:r>
          </w:p>
        </w:tc>
      </w:tr>
      <w:tr w:rsidR="00C72958" w:rsidRPr="00600E72" w:rsidTr="00956FFB">
        <w:tc>
          <w:tcPr>
            <w:tcW w:w="2480" w:type="dxa"/>
            <w:shd w:val="clear" w:color="auto" w:fill="auto"/>
          </w:tcPr>
          <w:p w:rsidR="00C72958" w:rsidRPr="00600E72" w:rsidRDefault="00C72958"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C72958" w:rsidRPr="00600E72" w:rsidRDefault="00C72958" w:rsidP="00956FFB">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rsidR="00C72958" w:rsidRDefault="00C72958" w:rsidP="00956FFB">
            <w:pPr>
              <w:spacing w:after="0"/>
              <w:rPr>
                <w:rFonts w:ascii="Arial" w:hAnsi="Arial" w:cs="Arial"/>
                <w:color w:val="000000"/>
                <w:lang w:val="es-MX"/>
              </w:rPr>
            </w:pPr>
            <w:r>
              <w:rPr>
                <w:rFonts w:ascii="Arial" w:hAnsi="Arial" w:cs="Arial"/>
                <w:color w:val="000000"/>
                <w:lang w:val="es-MX"/>
              </w:rPr>
              <w:t>Modificar el audio por una voz colombiana.</w:t>
            </w:r>
          </w:p>
          <w:p w:rsidR="00C72958" w:rsidRPr="00600E72" w:rsidRDefault="00C72958" w:rsidP="00956FFB">
            <w:pPr>
              <w:spacing w:after="0"/>
              <w:rPr>
                <w:rFonts w:ascii="Arial" w:hAnsi="Arial" w:cs="Arial"/>
                <w:color w:val="000000"/>
                <w:lang w:val="es-MX"/>
              </w:rPr>
            </w:pPr>
          </w:p>
          <w:p w:rsidR="00C72958" w:rsidRPr="00600E72" w:rsidRDefault="00C72958" w:rsidP="00956FFB">
            <w:pPr>
              <w:spacing w:after="0"/>
              <w:rPr>
                <w:rFonts w:ascii="Arial" w:hAnsi="Arial" w:cs="Arial"/>
                <w:color w:val="FF0000"/>
                <w:lang w:val="es-MX"/>
              </w:rPr>
            </w:pPr>
            <w:r w:rsidRPr="00600E72">
              <w:rPr>
                <w:rFonts w:ascii="Arial" w:hAnsi="Arial" w:cs="Arial"/>
                <w:color w:val="FF0000"/>
                <w:lang w:val="es-MX"/>
              </w:rPr>
              <w:t>Cambios en la ficha del profesor</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Objetivo</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xml:space="preserve">Esta animación tiene como objetivo mostrar </w:t>
            </w:r>
            <w:r>
              <w:rPr>
                <w:rFonts w:ascii="Arial" w:hAnsi="Arial" w:cs="Arial"/>
                <w:color w:val="000000"/>
                <w:lang w:val="es-MX"/>
              </w:rPr>
              <w:t xml:space="preserve">el procedimiento de clonación de un organismo, </w:t>
            </w:r>
            <w:r w:rsidRPr="00E5463F">
              <w:rPr>
                <w:rFonts w:ascii="Arial" w:hAnsi="Arial" w:cs="Arial"/>
                <w:color w:val="000000"/>
                <w:lang w:val="es-MX"/>
              </w:rPr>
              <w:t>las implicaciones y usos que puede tener esta técnica de manipulación genética.</w:t>
            </w:r>
          </w:p>
          <w:p w:rsidR="00E5463F" w:rsidRDefault="00E5463F" w:rsidP="00E5463F">
            <w:pPr>
              <w:spacing w:after="0"/>
              <w:rPr>
                <w:rFonts w:ascii="Arial" w:hAnsi="Arial" w:cs="Arial"/>
                <w:color w:val="000000"/>
                <w:lang w:val="es-MX"/>
              </w:rPr>
            </w:pP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Propuesta</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Antes de</w:t>
            </w:r>
            <w:r>
              <w:rPr>
                <w:rFonts w:ascii="Arial" w:hAnsi="Arial" w:cs="Arial"/>
                <w:color w:val="000000"/>
                <w:lang w:val="es-MX"/>
              </w:rPr>
              <w:t xml:space="preserve"> </w:t>
            </w:r>
            <w:r w:rsidRPr="00E5463F">
              <w:rPr>
                <w:rFonts w:ascii="Arial" w:hAnsi="Arial" w:cs="Arial"/>
                <w:color w:val="000000"/>
                <w:lang w:val="es-MX"/>
              </w:rPr>
              <w:t>l</w:t>
            </w:r>
            <w:r>
              <w:rPr>
                <w:rFonts w:ascii="Arial" w:hAnsi="Arial" w:cs="Arial"/>
                <w:color w:val="000000"/>
                <w:lang w:val="es-MX"/>
              </w:rPr>
              <w:t>a presentación</w:t>
            </w:r>
          </w:p>
          <w:p w:rsidR="00E5463F" w:rsidRPr="00E5463F" w:rsidRDefault="00612A20" w:rsidP="00E5463F">
            <w:pPr>
              <w:spacing w:after="0"/>
              <w:rPr>
                <w:rFonts w:ascii="Arial" w:hAnsi="Arial" w:cs="Arial"/>
                <w:color w:val="000000"/>
                <w:lang w:val="es-MX"/>
              </w:rPr>
            </w:pPr>
            <w:r>
              <w:rPr>
                <w:rFonts w:ascii="Arial" w:hAnsi="Arial" w:cs="Arial"/>
                <w:color w:val="000000"/>
                <w:lang w:val="es-MX"/>
              </w:rPr>
              <w:t>E</w:t>
            </w:r>
            <w:r w:rsidR="00E5463F" w:rsidRPr="00E5463F">
              <w:rPr>
                <w:rFonts w:ascii="Arial" w:hAnsi="Arial" w:cs="Arial"/>
                <w:color w:val="000000"/>
                <w:lang w:val="es-MX"/>
              </w:rPr>
              <w:t>mp</w:t>
            </w:r>
            <w:r>
              <w:rPr>
                <w:rFonts w:ascii="Arial" w:hAnsi="Arial" w:cs="Arial"/>
                <w:color w:val="000000"/>
                <w:lang w:val="es-MX"/>
              </w:rPr>
              <w:t>i</w:t>
            </w:r>
            <w:r w:rsidR="00E5463F" w:rsidRPr="00E5463F">
              <w:rPr>
                <w:rFonts w:ascii="Arial" w:hAnsi="Arial" w:cs="Arial"/>
                <w:color w:val="000000"/>
                <w:lang w:val="es-MX"/>
              </w:rPr>
              <w:t>e</w:t>
            </w:r>
            <w:r>
              <w:rPr>
                <w:rFonts w:ascii="Arial" w:hAnsi="Arial" w:cs="Arial"/>
                <w:color w:val="000000"/>
                <w:lang w:val="es-MX"/>
              </w:rPr>
              <w:t>ce</w:t>
            </w:r>
            <w:r w:rsidR="00E5463F" w:rsidRPr="00E5463F">
              <w:rPr>
                <w:rFonts w:ascii="Arial" w:hAnsi="Arial" w:cs="Arial"/>
                <w:color w:val="000000"/>
                <w:lang w:val="es-MX"/>
              </w:rPr>
              <w:t xml:space="preserve"> la sesión realizando una serie de preguntas para introducir algunos conceptos previos sobre la clonación y el primer animal clonado en 1996, la oveja Dolly:</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es la clonación?</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es la terapia génica?</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¿Qué se pretende conseguir con la terapia génica?</w:t>
            </w: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¿Ha</w:t>
            </w:r>
            <w:r w:rsidR="00612A20">
              <w:rPr>
                <w:rFonts w:ascii="Arial" w:hAnsi="Arial" w:cs="Arial"/>
                <w:color w:val="000000"/>
                <w:lang w:val="es-MX"/>
              </w:rPr>
              <w:t xml:space="preserve">s </w:t>
            </w:r>
            <w:r w:rsidRPr="00E5463F">
              <w:rPr>
                <w:rFonts w:ascii="Arial" w:hAnsi="Arial" w:cs="Arial"/>
                <w:color w:val="000000"/>
                <w:lang w:val="es-MX"/>
              </w:rPr>
              <w:t>oído hablar de la oveja Dolly?</w:t>
            </w:r>
          </w:p>
          <w:p w:rsidR="00612A20" w:rsidRDefault="00612A20" w:rsidP="00E5463F">
            <w:pPr>
              <w:spacing w:after="0"/>
              <w:rPr>
                <w:rFonts w:ascii="Arial" w:hAnsi="Arial" w:cs="Arial"/>
                <w:color w:val="000000"/>
                <w:lang w:val="es-MX"/>
              </w:rPr>
            </w:pP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Después de</w:t>
            </w:r>
            <w:r w:rsidR="00612A20">
              <w:rPr>
                <w:rFonts w:ascii="Arial" w:hAnsi="Arial" w:cs="Arial"/>
                <w:color w:val="000000"/>
                <w:lang w:val="es-MX"/>
              </w:rPr>
              <w:t xml:space="preserve"> la presentación</w:t>
            </w:r>
          </w:p>
          <w:p w:rsidR="00E5463F" w:rsidRDefault="00612A20" w:rsidP="00E5463F">
            <w:pPr>
              <w:spacing w:after="0"/>
              <w:rPr>
                <w:rFonts w:ascii="Arial" w:hAnsi="Arial" w:cs="Arial"/>
                <w:color w:val="000000"/>
                <w:lang w:val="es-MX"/>
              </w:rPr>
            </w:pPr>
            <w:r>
              <w:rPr>
                <w:rFonts w:ascii="Arial" w:hAnsi="Arial" w:cs="Arial"/>
                <w:color w:val="000000"/>
                <w:lang w:val="es-MX"/>
              </w:rPr>
              <w:t>P</w:t>
            </w:r>
            <w:r w:rsidR="00E5463F" w:rsidRPr="00E5463F">
              <w:rPr>
                <w:rFonts w:ascii="Arial" w:hAnsi="Arial" w:cs="Arial"/>
                <w:color w:val="000000"/>
                <w:lang w:val="es-MX"/>
              </w:rPr>
              <w:t xml:space="preserve">roponga a los </w:t>
            </w:r>
            <w:r>
              <w:rPr>
                <w:rFonts w:ascii="Arial" w:hAnsi="Arial" w:cs="Arial"/>
                <w:color w:val="000000"/>
                <w:lang w:val="es-MX"/>
              </w:rPr>
              <w:t>estudiantes</w:t>
            </w:r>
            <w:r w:rsidR="00E5463F" w:rsidRPr="00E5463F">
              <w:rPr>
                <w:rFonts w:ascii="Arial" w:hAnsi="Arial" w:cs="Arial"/>
                <w:color w:val="000000"/>
                <w:lang w:val="es-MX"/>
              </w:rPr>
              <w:t xml:space="preserve"> que realicen una búsqueda </w:t>
            </w:r>
            <w:r>
              <w:rPr>
                <w:rFonts w:ascii="Arial" w:hAnsi="Arial" w:cs="Arial"/>
                <w:color w:val="000000"/>
                <w:lang w:val="es-MX"/>
              </w:rPr>
              <w:t xml:space="preserve">acerca de </w:t>
            </w:r>
            <w:r w:rsidR="00E5463F" w:rsidRPr="00E5463F">
              <w:rPr>
                <w:rFonts w:ascii="Arial" w:hAnsi="Arial" w:cs="Arial"/>
                <w:color w:val="000000"/>
                <w:lang w:val="es-MX"/>
              </w:rPr>
              <w:t>los últimos avances y animales que se han conseguido clonar después de Dolly.</w:t>
            </w:r>
          </w:p>
          <w:p w:rsidR="00612A20" w:rsidRPr="00E5463F" w:rsidRDefault="00612A20" w:rsidP="00E5463F">
            <w:pPr>
              <w:spacing w:after="0"/>
              <w:rPr>
                <w:rFonts w:ascii="Arial" w:hAnsi="Arial" w:cs="Arial"/>
                <w:color w:val="000000"/>
                <w:lang w:val="es-MX"/>
              </w:rPr>
            </w:pPr>
          </w:p>
          <w:p w:rsidR="00E5463F" w:rsidRPr="00E5463F" w:rsidRDefault="00E5463F" w:rsidP="00E5463F">
            <w:pPr>
              <w:spacing w:after="0"/>
              <w:rPr>
                <w:rFonts w:ascii="Arial" w:hAnsi="Arial" w:cs="Arial"/>
                <w:color w:val="000000"/>
                <w:lang w:val="es-MX"/>
              </w:rPr>
            </w:pPr>
            <w:r w:rsidRPr="00E5463F">
              <w:rPr>
                <w:rFonts w:ascii="Arial" w:hAnsi="Arial" w:cs="Arial"/>
                <w:color w:val="000000"/>
                <w:lang w:val="es-MX"/>
              </w:rPr>
              <w:t xml:space="preserve">Como también se pueden clonar genes, </w:t>
            </w:r>
            <w:r w:rsidR="00612A20">
              <w:rPr>
                <w:rFonts w:ascii="Arial" w:hAnsi="Arial" w:cs="Arial"/>
                <w:color w:val="000000"/>
                <w:lang w:val="es-MX"/>
              </w:rPr>
              <w:t xml:space="preserve">es importante que </w:t>
            </w:r>
            <w:r w:rsidRPr="00E5463F">
              <w:rPr>
                <w:rFonts w:ascii="Arial" w:hAnsi="Arial" w:cs="Arial"/>
                <w:color w:val="000000"/>
                <w:lang w:val="es-MX"/>
              </w:rPr>
              <w:t xml:space="preserve">pida a los </w:t>
            </w:r>
            <w:r w:rsidR="00612A20">
              <w:rPr>
                <w:rFonts w:ascii="Arial" w:hAnsi="Arial" w:cs="Arial"/>
                <w:color w:val="000000"/>
                <w:lang w:val="es-MX"/>
              </w:rPr>
              <w:t xml:space="preserve">estudiantes </w:t>
            </w:r>
            <w:r w:rsidRPr="00E5463F">
              <w:rPr>
                <w:rFonts w:ascii="Arial" w:hAnsi="Arial" w:cs="Arial"/>
                <w:color w:val="000000"/>
                <w:lang w:val="es-MX"/>
              </w:rPr>
              <w:t>que rec</w:t>
            </w:r>
            <w:r w:rsidR="00612A20">
              <w:rPr>
                <w:rFonts w:ascii="Arial" w:hAnsi="Arial" w:cs="Arial"/>
                <w:color w:val="000000"/>
                <w:lang w:val="es-MX"/>
              </w:rPr>
              <w:t xml:space="preserve">opilen </w:t>
            </w:r>
            <w:r w:rsidRPr="00E5463F">
              <w:rPr>
                <w:rFonts w:ascii="Arial" w:hAnsi="Arial" w:cs="Arial"/>
                <w:color w:val="000000"/>
                <w:lang w:val="es-MX"/>
              </w:rPr>
              <w:t>información</w:t>
            </w:r>
            <w:r w:rsidR="00612A20">
              <w:rPr>
                <w:rFonts w:ascii="Arial" w:hAnsi="Arial" w:cs="Arial"/>
                <w:color w:val="000000"/>
                <w:lang w:val="es-MX"/>
              </w:rPr>
              <w:t xml:space="preserve"> actual respecto a este tema y que respondan las siguientes preguntas</w:t>
            </w:r>
            <w:r w:rsidRPr="00E5463F">
              <w:rPr>
                <w:rFonts w:ascii="Arial" w:hAnsi="Arial" w:cs="Arial"/>
                <w:color w:val="000000"/>
                <w:lang w:val="es-MX"/>
              </w:rPr>
              <w:t>:</w:t>
            </w:r>
          </w:p>
          <w:p w:rsidR="00612A20" w:rsidRDefault="00E5463F" w:rsidP="00E5463F">
            <w:pPr>
              <w:spacing w:after="0"/>
              <w:rPr>
                <w:rFonts w:ascii="Arial" w:hAnsi="Arial" w:cs="Arial"/>
                <w:color w:val="000000"/>
                <w:lang w:val="es-MX"/>
              </w:rPr>
            </w:pPr>
            <w:r w:rsidRPr="00E5463F">
              <w:rPr>
                <w:rFonts w:ascii="Arial" w:hAnsi="Arial" w:cs="Arial"/>
                <w:color w:val="000000"/>
                <w:lang w:val="es-MX"/>
              </w:rPr>
              <w:t xml:space="preserve">- ¿Cómo se realizaba </w:t>
            </w:r>
            <w:r w:rsidR="00612A20">
              <w:rPr>
                <w:rFonts w:ascii="Arial" w:hAnsi="Arial" w:cs="Arial"/>
                <w:color w:val="000000"/>
                <w:lang w:val="es-MX"/>
              </w:rPr>
              <w:t xml:space="preserve">la clonación </w:t>
            </w:r>
            <w:r w:rsidRPr="00E5463F">
              <w:rPr>
                <w:rFonts w:ascii="Arial" w:hAnsi="Arial" w:cs="Arial"/>
                <w:color w:val="000000"/>
                <w:lang w:val="es-MX"/>
              </w:rPr>
              <w:t xml:space="preserve">al inicio? </w:t>
            </w:r>
          </w:p>
          <w:p w:rsidR="00E5463F" w:rsidRPr="00E5463F" w:rsidRDefault="00612A20" w:rsidP="00E5463F">
            <w:pPr>
              <w:spacing w:after="0"/>
              <w:rPr>
                <w:rFonts w:ascii="Arial" w:hAnsi="Arial" w:cs="Arial"/>
                <w:color w:val="000000"/>
                <w:lang w:val="es-MX"/>
              </w:rPr>
            </w:pPr>
            <w:r>
              <w:rPr>
                <w:rFonts w:ascii="Arial" w:hAnsi="Arial" w:cs="Arial"/>
                <w:color w:val="000000"/>
                <w:lang w:val="es-MX"/>
              </w:rPr>
              <w:t xml:space="preserve">Rta - </w:t>
            </w:r>
            <w:r w:rsidR="00E5463F" w:rsidRPr="00E5463F">
              <w:rPr>
                <w:rFonts w:ascii="Arial" w:hAnsi="Arial" w:cs="Arial"/>
                <w:color w:val="000000"/>
                <w:lang w:val="es-MX"/>
              </w:rPr>
              <w:t>Con microorganismos y vectores.</w:t>
            </w:r>
          </w:p>
          <w:p w:rsidR="00612A20" w:rsidRDefault="00E5463F" w:rsidP="00E5463F">
            <w:pPr>
              <w:spacing w:after="0"/>
              <w:rPr>
                <w:rFonts w:ascii="Arial" w:hAnsi="Arial" w:cs="Arial"/>
                <w:color w:val="000000"/>
                <w:lang w:val="es-MX"/>
              </w:rPr>
            </w:pPr>
            <w:r w:rsidRPr="00E5463F">
              <w:rPr>
                <w:rFonts w:ascii="Arial" w:hAnsi="Arial" w:cs="Arial"/>
                <w:color w:val="000000"/>
                <w:lang w:val="es-MX"/>
              </w:rPr>
              <w:t xml:space="preserve">- ¿Cómo se realiza </w:t>
            </w:r>
            <w:r w:rsidR="00612A20">
              <w:rPr>
                <w:rFonts w:ascii="Arial" w:hAnsi="Arial" w:cs="Arial"/>
                <w:color w:val="000000"/>
                <w:lang w:val="es-MX"/>
              </w:rPr>
              <w:t xml:space="preserve">la clonación </w:t>
            </w:r>
            <w:r w:rsidRPr="00E5463F">
              <w:rPr>
                <w:rFonts w:ascii="Arial" w:hAnsi="Arial" w:cs="Arial"/>
                <w:color w:val="000000"/>
                <w:lang w:val="es-MX"/>
              </w:rPr>
              <w:t xml:space="preserve">actualmente? </w:t>
            </w:r>
          </w:p>
          <w:p w:rsidR="00E5463F" w:rsidRDefault="00612A20" w:rsidP="00E5463F">
            <w:pPr>
              <w:spacing w:after="0"/>
              <w:rPr>
                <w:rFonts w:ascii="Arial" w:hAnsi="Arial" w:cs="Arial"/>
                <w:color w:val="000000"/>
                <w:lang w:val="es-MX"/>
              </w:rPr>
            </w:pPr>
            <w:r>
              <w:rPr>
                <w:rFonts w:ascii="Arial" w:hAnsi="Arial" w:cs="Arial"/>
                <w:color w:val="000000"/>
                <w:lang w:val="es-MX"/>
              </w:rPr>
              <w:t>Rta -</w:t>
            </w:r>
            <w:r w:rsidR="00E5463F" w:rsidRPr="00E5463F">
              <w:rPr>
                <w:rFonts w:ascii="Arial" w:hAnsi="Arial" w:cs="Arial"/>
                <w:color w:val="000000"/>
                <w:lang w:val="es-MX"/>
              </w:rPr>
              <w:t>Con técnicas moleculares como la PCR.</w:t>
            </w:r>
          </w:p>
          <w:p w:rsidR="00612A20" w:rsidRPr="00E5463F" w:rsidRDefault="00612A20" w:rsidP="00E5463F">
            <w:pPr>
              <w:spacing w:after="0"/>
              <w:rPr>
                <w:rFonts w:ascii="Arial" w:hAnsi="Arial" w:cs="Arial"/>
                <w:color w:val="000000"/>
                <w:lang w:val="es-MX"/>
              </w:rPr>
            </w:pPr>
          </w:p>
          <w:p w:rsidR="00E5463F" w:rsidRDefault="00E5463F" w:rsidP="00E5463F">
            <w:pPr>
              <w:spacing w:after="0"/>
              <w:rPr>
                <w:rFonts w:ascii="Arial" w:hAnsi="Arial" w:cs="Arial"/>
                <w:color w:val="000000"/>
                <w:lang w:val="es-MX"/>
              </w:rPr>
            </w:pPr>
            <w:r w:rsidRPr="00E5463F">
              <w:rPr>
                <w:rFonts w:ascii="Arial" w:hAnsi="Arial" w:cs="Arial"/>
                <w:color w:val="000000"/>
                <w:lang w:val="es-MX"/>
              </w:rPr>
              <w:t>Una vez trabajada la clonación de genes, podrán relacionar este tipo de clonación de genes con la terapia génica para llegar a la siguiente conclusión: para corregir las alteraciones genéticas se necesita introducir muchas copias del gen funcional, por lo que la clonación de genes es imprescindible para realizar esta técnica.</w:t>
            </w:r>
          </w:p>
          <w:p w:rsidR="00612A20" w:rsidRPr="00E5463F" w:rsidRDefault="00612A20" w:rsidP="00E5463F">
            <w:pPr>
              <w:spacing w:after="0"/>
              <w:rPr>
                <w:rFonts w:ascii="Arial" w:hAnsi="Arial" w:cs="Arial"/>
                <w:color w:val="000000"/>
                <w:lang w:val="es-MX"/>
              </w:rPr>
            </w:pPr>
          </w:p>
          <w:p w:rsidR="00C72958" w:rsidRDefault="00E5463F" w:rsidP="00E5463F">
            <w:pPr>
              <w:spacing w:after="0"/>
              <w:rPr>
                <w:rFonts w:ascii="Arial" w:hAnsi="Arial" w:cs="Arial"/>
                <w:color w:val="000000"/>
                <w:lang w:val="es-MX"/>
              </w:rPr>
            </w:pPr>
            <w:r w:rsidRPr="00E5463F">
              <w:rPr>
                <w:rFonts w:ascii="Arial" w:hAnsi="Arial" w:cs="Arial"/>
                <w:color w:val="000000"/>
                <w:lang w:val="es-MX"/>
              </w:rPr>
              <w:t>Puede ampliar la información sobre la clonación en la página web del Proyecto Biosfera del Ministerio de Educación [</w:t>
            </w:r>
            <w:hyperlink r:id="rId23" w:tgtFrame="_blank" w:history="1">
              <w:r w:rsidRPr="00E5463F">
                <w:rPr>
                  <w:rFonts w:ascii="Arial" w:hAnsi="Arial" w:cs="Arial"/>
                  <w:color w:val="000000"/>
                  <w:lang w:val="es-MX"/>
                </w:rPr>
                <w:t>ver</w:t>
              </w:r>
            </w:hyperlink>
            <w:r w:rsidRPr="00E5463F">
              <w:rPr>
                <w:rFonts w:ascii="Arial" w:hAnsi="Arial" w:cs="Arial"/>
                <w:color w:val="000000"/>
                <w:lang w:val="es-MX"/>
              </w:rPr>
              <w:t xml:space="preserve">]. En la Gran Enciclopedia Planeta </w:t>
            </w:r>
            <w:r w:rsidRPr="00E5463F">
              <w:rPr>
                <w:rFonts w:ascii="Arial" w:hAnsi="Arial" w:cs="Arial"/>
                <w:color w:val="000000"/>
                <w:lang w:val="es-MX"/>
              </w:rPr>
              <w:lastRenderedPageBreak/>
              <w:t xml:space="preserve">también </w:t>
            </w:r>
            <w:r w:rsidR="00612A20">
              <w:rPr>
                <w:rFonts w:ascii="Arial" w:hAnsi="Arial" w:cs="Arial"/>
                <w:color w:val="000000"/>
                <w:lang w:val="es-MX"/>
              </w:rPr>
              <w:t xml:space="preserve">se </w:t>
            </w:r>
            <w:r w:rsidRPr="00E5463F">
              <w:rPr>
                <w:rFonts w:ascii="Arial" w:hAnsi="Arial" w:cs="Arial"/>
                <w:color w:val="000000"/>
                <w:lang w:val="es-MX"/>
              </w:rPr>
              <w:t>enc</w:t>
            </w:r>
            <w:r w:rsidR="00612A20">
              <w:rPr>
                <w:rFonts w:ascii="Arial" w:hAnsi="Arial" w:cs="Arial"/>
                <w:color w:val="000000"/>
                <w:lang w:val="es-MX"/>
              </w:rPr>
              <w:t xml:space="preserve">uentra </w:t>
            </w:r>
            <w:r w:rsidRPr="00E5463F">
              <w:rPr>
                <w:rFonts w:ascii="Arial" w:hAnsi="Arial" w:cs="Arial"/>
                <w:color w:val="000000"/>
                <w:lang w:val="es-MX"/>
              </w:rPr>
              <w:t>un artículo relacionado con la clonación [</w:t>
            </w:r>
            <w:hyperlink r:id="rId24" w:tgtFrame="_blank" w:history="1">
              <w:r w:rsidRPr="00E5463F">
                <w:rPr>
                  <w:rFonts w:ascii="Arial" w:hAnsi="Arial" w:cs="Arial"/>
                  <w:color w:val="000000"/>
                  <w:lang w:val="es-MX"/>
                </w:rPr>
                <w:t>ver</w:t>
              </w:r>
            </w:hyperlink>
            <w:r w:rsidRPr="00E5463F">
              <w:rPr>
                <w:rFonts w:ascii="Arial" w:hAnsi="Arial" w:cs="Arial"/>
                <w:color w:val="000000"/>
                <w:lang w:val="es-MX"/>
              </w:rPr>
              <w:t>] y otro con la terapia génica [</w:t>
            </w:r>
            <w:hyperlink r:id="rId25" w:tgtFrame="_blank" w:history="1">
              <w:r w:rsidRPr="00E5463F">
                <w:rPr>
                  <w:rFonts w:ascii="Arial" w:hAnsi="Arial" w:cs="Arial"/>
                  <w:color w:val="000000"/>
                  <w:lang w:val="es-MX"/>
                </w:rPr>
                <w:t>ver</w:t>
              </w:r>
            </w:hyperlink>
            <w:r w:rsidRPr="00E5463F">
              <w:rPr>
                <w:rFonts w:ascii="Arial" w:hAnsi="Arial" w:cs="Arial"/>
                <w:color w:val="000000"/>
                <w:lang w:val="es-MX"/>
              </w:rPr>
              <w:t>].</w:t>
            </w:r>
          </w:p>
          <w:p w:rsidR="00612A20" w:rsidRDefault="00612A20" w:rsidP="00E5463F">
            <w:pPr>
              <w:spacing w:after="0"/>
              <w:rPr>
                <w:rFonts w:ascii="Arial" w:hAnsi="Arial" w:cs="Arial"/>
                <w:color w:val="000000"/>
                <w:lang w:val="es-MX"/>
              </w:rPr>
            </w:pPr>
          </w:p>
          <w:p w:rsidR="00C72958" w:rsidRPr="00E5463F" w:rsidRDefault="00E5463F" w:rsidP="00E5463F">
            <w:pPr>
              <w:spacing w:after="0"/>
            </w:pPr>
            <w:r>
              <w:rPr>
                <w:rFonts w:ascii="Arial" w:hAnsi="Arial" w:cs="Arial"/>
                <w:color w:val="FF0000"/>
                <w:lang w:val="es-MX"/>
              </w:rPr>
              <w:t xml:space="preserve">La </w:t>
            </w:r>
            <w:r w:rsidR="00C72958" w:rsidRPr="00600E72">
              <w:rPr>
                <w:rFonts w:ascii="Arial" w:hAnsi="Arial" w:cs="Arial"/>
                <w:color w:val="FF0000"/>
                <w:lang w:val="es-MX"/>
              </w:rPr>
              <w:t xml:space="preserve">ficha del </w:t>
            </w:r>
            <w:r w:rsidR="00C72958">
              <w:rPr>
                <w:rFonts w:ascii="Arial" w:hAnsi="Arial" w:cs="Arial"/>
                <w:color w:val="FF0000"/>
                <w:lang w:val="es-MX"/>
              </w:rPr>
              <w:t>estudiante</w:t>
            </w:r>
            <w:r>
              <w:rPr>
                <w:rFonts w:ascii="Arial" w:hAnsi="Arial" w:cs="Arial"/>
                <w:color w:val="FF0000"/>
                <w:lang w:val="es-MX"/>
              </w:rPr>
              <w:t xml:space="preserve"> no tiene cambios</w:t>
            </w:r>
            <w:r w:rsidR="009E74E0" w:rsidRPr="009E74E0">
              <w:rPr>
                <w:rFonts w:ascii="Arial" w:hAnsi="Arial" w:cs="Arial"/>
                <w:color w:val="000000"/>
                <w:lang w:val="es-MX"/>
              </w:rPr>
              <w:t xml:space="preserve"> </w:t>
            </w:r>
          </w:p>
        </w:tc>
      </w:tr>
      <w:tr w:rsidR="00C72958" w:rsidRPr="00600E72" w:rsidTr="00956FFB">
        <w:tc>
          <w:tcPr>
            <w:tcW w:w="2480" w:type="dxa"/>
            <w:shd w:val="clear" w:color="auto" w:fill="auto"/>
          </w:tcPr>
          <w:p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C72958" w:rsidRPr="00600E72" w:rsidRDefault="00C72958" w:rsidP="00956FFB">
            <w:pPr>
              <w:spacing w:after="0"/>
              <w:rPr>
                <w:rFonts w:ascii="Arial" w:hAnsi="Arial" w:cs="Arial"/>
                <w:color w:val="000000"/>
                <w:lang w:val="es-MX"/>
              </w:rPr>
            </w:pPr>
            <w:r>
              <w:rPr>
                <w:rFonts w:ascii="Arial" w:hAnsi="Arial" w:cs="Arial"/>
                <w:color w:val="000000"/>
                <w:lang w:val="es-MX"/>
              </w:rPr>
              <w:t>La clonación</w:t>
            </w:r>
          </w:p>
        </w:tc>
      </w:tr>
      <w:tr w:rsidR="00C72958" w:rsidRPr="00600E72" w:rsidTr="00956FFB">
        <w:tc>
          <w:tcPr>
            <w:tcW w:w="2480" w:type="dxa"/>
            <w:shd w:val="clear" w:color="auto" w:fill="auto"/>
          </w:tcPr>
          <w:p w:rsidR="00C72958" w:rsidRPr="00600E72" w:rsidRDefault="00C72958"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C72958" w:rsidRPr="00600E72" w:rsidRDefault="00C72958" w:rsidP="00956FFB">
            <w:pPr>
              <w:spacing w:after="0"/>
              <w:rPr>
                <w:rFonts w:ascii="Arial" w:hAnsi="Arial" w:cs="Arial"/>
                <w:color w:val="000000"/>
                <w:lang w:val="es-MX"/>
              </w:rPr>
            </w:pPr>
            <w:r>
              <w:rPr>
                <w:rFonts w:ascii="Arial" w:hAnsi="Arial" w:cs="Arial"/>
                <w:color w:val="000000"/>
                <w:lang w:val="es-MX"/>
              </w:rPr>
              <w:t>Animación que describe las etapas del proceso de clonación</w:t>
            </w:r>
          </w:p>
        </w:tc>
      </w:tr>
    </w:tbl>
    <w:p w:rsidR="007D279F" w:rsidRPr="00C20A35" w:rsidRDefault="007D279F" w:rsidP="004805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rsidTr="008547AE">
        <w:tc>
          <w:tcPr>
            <w:tcW w:w="8828" w:type="dxa"/>
            <w:gridSpan w:val="2"/>
            <w:shd w:val="clear" w:color="auto" w:fill="000000"/>
          </w:tcPr>
          <w:p w:rsidR="00B36BD3" w:rsidRPr="00330107" w:rsidRDefault="00B36BD3" w:rsidP="008547AE">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B36BD3" w:rsidRPr="00330107" w:rsidRDefault="00B36BD3" w:rsidP="0071209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w:t>
            </w:r>
            <w:r>
              <w:rPr>
                <w:rFonts w:ascii="Arial" w:hAnsi="Arial" w:cs="Arial"/>
                <w:color w:val="000000"/>
                <w:lang w:val="es-MX"/>
              </w:rPr>
              <w:t>_CO_REC</w:t>
            </w:r>
            <w:r w:rsidR="00712094">
              <w:rPr>
                <w:rFonts w:ascii="Arial" w:hAnsi="Arial" w:cs="Arial"/>
                <w:color w:val="000000"/>
                <w:lang w:val="es-MX"/>
              </w:rPr>
              <w:t>100</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1F1809" w:rsidRPr="00881B06" w:rsidRDefault="00E4332F" w:rsidP="00C35F37">
            <w:pPr>
              <w:rPr>
                <w:rFonts w:ascii="Arial" w:hAnsi="Arial" w:cs="Arial"/>
                <w:color w:val="000000"/>
                <w:lang w:val="es-MX"/>
              </w:rPr>
            </w:pPr>
            <w:r>
              <w:rPr>
                <w:rFonts w:ascii="Arial" w:hAnsi="Arial" w:cs="Arial"/>
                <w:color w:val="000000"/>
                <w:lang w:val="es-MX"/>
              </w:rPr>
              <w:t xml:space="preserve">Repasa </w:t>
            </w:r>
            <w:r w:rsidR="00C35F37">
              <w:rPr>
                <w:rFonts w:ascii="Arial" w:hAnsi="Arial" w:cs="Arial"/>
                <w:color w:val="000000"/>
                <w:lang w:val="es-MX"/>
              </w:rPr>
              <w:t>conocimientos básicos de manipulación genética</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B36BD3" w:rsidRDefault="00B36BD3" w:rsidP="0044080F">
            <w:pPr>
              <w:spacing w:after="0"/>
              <w:rPr>
                <w:rFonts w:ascii="Arial" w:hAnsi="Arial" w:cs="Arial"/>
                <w:color w:val="000000"/>
                <w:lang w:val="es-MX"/>
              </w:rPr>
            </w:pPr>
            <w:r>
              <w:rPr>
                <w:rFonts w:ascii="Arial" w:hAnsi="Arial" w:cs="Arial"/>
                <w:color w:val="000000"/>
                <w:lang w:val="es-MX"/>
              </w:rPr>
              <w:t xml:space="preserve">Actividad </w:t>
            </w:r>
            <w:r w:rsidR="00715C0C">
              <w:rPr>
                <w:rFonts w:ascii="Arial" w:hAnsi="Arial" w:cs="Arial"/>
                <w:color w:val="000000"/>
                <w:lang w:val="es-MX"/>
              </w:rPr>
              <w:t>que permite re</w:t>
            </w:r>
            <w:r w:rsidR="00C35F37">
              <w:rPr>
                <w:rFonts w:ascii="Arial" w:hAnsi="Arial" w:cs="Arial"/>
                <w:color w:val="000000"/>
                <w:lang w:val="es-MX"/>
              </w:rPr>
              <w:t>saltar conocimientos importantes acerca de la manipulación genética</w:t>
            </w:r>
          </w:p>
          <w:p w:rsidR="00C35F37" w:rsidRDefault="00C35F37" w:rsidP="0044080F">
            <w:pPr>
              <w:spacing w:after="0"/>
              <w:rPr>
                <w:rFonts w:ascii="Arial" w:hAnsi="Arial" w:cs="Arial"/>
                <w:color w:val="000000"/>
                <w:lang w:val="es-MX"/>
              </w:rPr>
            </w:pPr>
          </w:p>
          <w:p w:rsidR="00C35F37" w:rsidRDefault="001F1809" w:rsidP="00C35F37">
            <w:pPr>
              <w:spacing w:after="0"/>
              <w:rPr>
                <w:rFonts w:ascii="Arial" w:hAnsi="Arial" w:cs="Arial"/>
                <w:color w:val="FF0000"/>
                <w:lang w:val="es-MX"/>
              </w:rPr>
            </w:pPr>
            <w:r>
              <w:rPr>
                <w:rFonts w:ascii="Arial" w:hAnsi="Arial" w:cs="Arial"/>
                <w:color w:val="FF0000"/>
                <w:lang w:val="es-MX"/>
              </w:rPr>
              <w:t>Recurso M1B texto a texto acerca de las</w:t>
            </w:r>
            <w:r w:rsidR="00C35F37">
              <w:rPr>
                <w:rFonts w:ascii="Arial" w:hAnsi="Arial" w:cs="Arial"/>
                <w:color w:val="FF0000"/>
                <w:lang w:val="es-MX"/>
              </w:rPr>
              <w:t xml:space="preserve"> herramientas en manipulación genética; algunos de los textos a usar son:</w:t>
            </w:r>
          </w:p>
          <w:p w:rsidR="001F1809" w:rsidRDefault="001F1809" w:rsidP="00C35F37">
            <w:pPr>
              <w:spacing w:after="0"/>
              <w:rPr>
                <w:rFonts w:ascii="Arial" w:hAnsi="Arial" w:cs="Arial"/>
                <w:color w:val="FF0000"/>
                <w:lang w:val="es-MX"/>
              </w:rPr>
            </w:pPr>
          </w:p>
          <w:p w:rsidR="00C35F37" w:rsidRDefault="00C35F37" w:rsidP="00C35F37">
            <w:pPr>
              <w:spacing w:after="0"/>
              <w:rPr>
                <w:rFonts w:ascii="Arial" w:hAnsi="Arial" w:cs="Arial"/>
                <w:color w:val="FF0000"/>
                <w:lang w:val="es-MX"/>
              </w:rPr>
            </w:pPr>
            <w:r>
              <w:rPr>
                <w:rFonts w:ascii="Arial" w:hAnsi="Arial" w:cs="Arial"/>
                <w:color w:val="FF0000"/>
                <w:lang w:val="es-MX"/>
              </w:rPr>
              <w:t>ADN Recombinante</w:t>
            </w:r>
          </w:p>
          <w:p w:rsidR="00C35F37" w:rsidRDefault="00C35F37" w:rsidP="00C35F37">
            <w:pPr>
              <w:spacing w:after="0"/>
              <w:rPr>
                <w:rFonts w:ascii="Arial" w:hAnsi="Arial" w:cs="Arial"/>
                <w:color w:val="FF0000"/>
                <w:lang w:val="es-MX"/>
              </w:rPr>
            </w:pPr>
            <w:r>
              <w:rPr>
                <w:rFonts w:ascii="Arial" w:hAnsi="Arial" w:cs="Arial"/>
                <w:color w:val="FF0000"/>
                <w:lang w:val="es-MX"/>
              </w:rPr>
              <w:t>Enzimas de restricción</w:t>
            </w:r>
          </w:p>
          <w:p w:rsidR="00C35F37" w:rsidRDefault="00C35F37" w:rsidP="00C35F37">
            <w:pPr>
              <w:spacing w:after="0"/>
              <w:rPr>
                <w:rFonts w:ascii="Arial" w:hAnsi="Arial" w:cs="Arial"/>
                <w:color w:val="FF0000"/>
                <w:lang w:val="es-MX"/>
              </w:rPr>
            </w:pPr>
            <w:r>
              <w:rPr>
                <w:rFonts w:ascii="Arial" w:hAnsi="Arial" w:cs="Arial"/>
                <w:color w:val="FF0000"/>
                <w:lang w:val="es-MX"/>
              </w:rPr>
              <w:t>Ingeniería genética</w:t>
            </w:r>
          </w:p>
          <w:p w:rsidR="00C35F37" w:rsidRDefault="00C35F37" w:rsidP="00C35F37">
            <w:pPr>
              <w:spacing w:after="0"/>
              <w:rPr>
                <w:rFonts w:ascii="Arial" w:hAnsi="Arial" w:cs="Arial"/>
                <w:color w:val="FF0000"/>
                <w:lang w:val="es-MX"/>
              </w:rPr>
            </w:pPr>
            <w:r>
              <w:rPr>
                <w:rFonts w:ascii="Arial" w:hAnsi="Arial" w:cs="Arial"/>
                <w:color w:val="FF0000"/>
                <w:lang w:val="es-MX"/>
              </w:rPr>
              <w:t>PCR</w:t>
            </w:r>
          </w:p>
          <w:p w:rsidR="00C35F37" w:rsidRDefault="00C35F37" w:rsidP="00C35F37">
            <w:pPr>
              <w:spacing w:after="0"/>
              <w:rPr>
                <w:rFonts w:ascii="Arial" w:hAnsi="Arial" w:cs="Arial"/>
                <w:color w:val="FF0000"/>
                <w:lang w:val="es-MX"/>
              </w:rPr>
            </w:pPr>
            <w:r>
              <w:rPr>
                <w:rFonts w:ascii="Arial" w:hAnsi="Arial" w:cs="Arial"/>
                <w:color w:val="FF0000"/>
                <w:lang w:val="es-MX"/>
              </w:rPr>
              <w:t>Electroforesis</w:t>
            </w:r>
          </w:p>
          <w:p w:rsidR="00C35F37" w:rsidRDefault="00C35F37" w:rsidP="00C35F37">
            <w:pPr>
              <w:spacing w:after="0"/>
              <w:rPr>
                <w:rFonts w:ascii="Arial" w:hAnsi="Arial" w:cs="Arial"/>
                <w:color w:val="FF0000"/>
                <w:lang w:val="es-MX"/>
              </w:rPr>
            </w:pPr>
            <w:r>
              <w:rPr>
                <w:rFonts w:ascii="Arial" w:hAnsi="Arial" w:cs="Arial"/>
                <w:color w:val="FF0000"/>
                <w:lang w:val="es-MX"/>
              </w:rPr>
              <w:t>Secuenciación</w:t>
            </w:r>
          </w:p>
          <w:p w:rsidR="00C35F37" w:rsidRPr="001F1809" w:rsidRDefault="00C35F37" w:rsidP="00C35F37">
            <w:pPr>
              <w:spacing w:after="0"/>
              <w:rPr>
                <w:rFonts w:ascii="Arial" w:hAnsi="Arial" w:cs="Arial"/>
                <w:color w:val="FF0000"/>
                <w:lang w:val="es-MX"/>
              </w:rPr>
            </w:pPr>
            <w:r>
              <w:rPr>
                <w:rFonts w:ascii="Arial" w:hAnsi="Arial" w:cs="Arial"/>
                <w:color w:val="FF0000"/>
                <w:lang w:val="es-MX"/>
              </w:rPr>
              <w:t>Clonación</w:t>
            </w:r>
          </w:p>
        </w:tc>
      </w:tr>
    </w:tbl>
    <w:p w:rsidR="006E1FC1" w:rsidRDefault="006E1FC1" w:rsidP="00C04C6A">
      <w:pPr>
        <w:rPr>
          <w:rFonts w:ascii="Arial" w:hAnsi="Arial" w:cs="Arial"/>
          <w:highlight w:val="yellow"/>
        </w:rPr>
      </w:pPr>
    </w:p>
    <w:p w:rsidR="00AD0F2F" w:rsidRDefault="00217256" w:rsidP="00217256">
      <w:pPr>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2</w:t>
      </w:r>
      <w:r w:rsidRPr="00330107">
        <w:rPr>
          <w:rFonts w:ascii="Arial" w:hAnsi="Arial" w:cs="Arial"/>
          <w:b/>
        </w:rPr>
        <w:t xml:space="preserve"> </w:t>
      </w:r>
      <w:commentRangeStart w:id="160"/>
      <w:r>
        <w:rPr>
          <w:rFonts w:ascii="Arial" w:hAnsi="Arial" w:cs="Arial"/>
          <w:b/>
        </w:rPr>
        <w:t xml:space="preserve">Las </w:t>
      </w:r>
      <w:r w:rsidR="00014FC7">
        <w:rPr>
          <w:rFonts w:ascii="Arial" w:hAnsi="Arial" w:cs="Arial"/>
          <w:b/>
        </w:rPr>
        <w:t xml:space="preserve">implicaciones de la </w:t>
      </w:r>
      <w:r w:rsidR="00AB60B2">
        <w:rPr>
          <w:rFonts w:ascii="Arial" w:hAnsi="Arial" w:cs="Arial"/>
          <w:b/>
        </w:rPr>
        <w:t>manipulación genética</w:t>
      </w:r>
      <w:r w:rsidRPr="00330107">
        <w:rPr>
          <w:rFonts w:ascii="Arial" w:hAnsi="Arial" w:cs="Arial"/>
          <w:b/>
        </w:rPr>
        <w:t xml:space="preserve">  </w:t>
      </w:r>
      <w:commentRangeEnd w:id="160"/>
      <w:r w:rsidR="009E188B">
        <w:rPr>
          <w:rStyle w:val="Refdecomentario"/>
          <w:rFonts w:ascii="Calibri" w:eastAsia="Calibri" w:hAnsi="Calibri"/>
          <w:lang w:val="es-MX"/>
        </w:rPr>
        <w:commentReference w:id="160"/>
      </w:r>
    </w:p>
    <w:p w:rsidR="00547607" w:rsidRDefault="009C6E17" w:rsidP="008579C8">
      <w:pPr>
        <w:rPr>
          <w:rFonts w:ascii="Arial" w:hAnsi="Arial" w:cs="Arial"/>
          <w:color w:val="000000"/>
        </w:rPr>
      </w:pPr>
      <w:r>
        <w:rPr>
          <w:rFonts w:ascii="Arial" w:hAnsi="Arial" w:cs="Arial"/>
          <w:color w:val="000000"/>
        </w:rPr>
        <w:t xml:space="preserve">La manipulación genética de los organismos ha desencadenado </w:t>
      </w:r>
      <w:r w:rsidR="00FD0DE6">
        <w:rPr>
          <w:rFonts w:ascii="Arial" w:hAnsi="Arial" w:cs="Arial"/>
          <w:color w:val="000000"/>
        </w:rPr>
        <w:t>controversias</w:t>
      </w:r>
      <w:r>
        <w:rPr>
          <w:rFonts w:ascii="Arial" w:hAnsi="Arial" w:cs="Arial"/>
          <w:color w:val="000000"/>
        </w:rPr>
        <w:t xml:space="preserve"> relacionadas con el uso de las técnicas en biotecnología</w:t>
      </w:r>
      <w:r w:rsidR="00547607">
        <w:rPr>
          <w:rFonts w:ascii="Arial" w:hAnsi="Arial" w:cs="Arial"/>
          <w:color w:val="000000"/>
        </w:rPr>
        <w:t xml:space="preserve"> y las implicaciones que est</w:t>
      </w:r>
      <w:r w:rsidR="001B0C98">
        <w:rPr>
          <w:rFonts w:ascii="Arial" w:hAnsi="Arial" w:cs="Arial"/>
          <w:color w:val="000000"/>
        </w:rPr>
        <w:t>a</w:t>
      </w:r>
      <w:r w:rsidR="00547607">
        <w:rPr>
          <w:rFonts w:ascii="Arial" w:hAnsi="Arial" w:cs="Arial"/>
          <w:color w:val="000000"/>
        </w:rPr>
        <w:t xml:space="preserve"> puede tener</w:t>
      </w:r>
      <w:r>
        <w:rPr>
          <w:rFonts w:ascii="Arial" w:hAnsi="Arial" w:cs="Arial"/>
          <w:color w:val="000000"/>
        </w:rPr>
        <w:t>.</w:t>
      </w:r>
      <w:r w:rsidR="00547607">
        <w:rPr>
          <w:rFonts w:ascii="Arial" w:hAnsi="Arial" w:cs="Arial"/>
          <w:color w:val="000000"/>
        </w:rPr>
        <w:t xml:space="preserve"> Dichas polémicas se concentran tanto en los beneficios como en los posibles problemas derivados de la biotecnología.</w:t>
      </w:r>
    </w:p>
    <w:p w:rsidR="001B0C98" w:rsidRDefault="001B0C98" w:rsidP="008579C8">
      <w:pPr>
        <w:rPr>
          <w:rFonts w:ascii="Arial" w:hAnsi="Arial" w:cs="Arial"/>
          <w:color w:val="000000"/>
        </w:rPr>
      </w:pPr>
      <w:r>
        <w:rPr>
          <w:rFonts w:ascii="Arial" w:hAnsi="Arial" w:cs="Arial"/>
          <w:color w:val="000000"/>
        </w:rPr>
        <w:t>Algun</w:t>
      </w:r>
      <w:r w:rsidR="00DE70EF">
        <w:rPr>
          <w:rFonts w:ascii="Arial" w:hAnsi="Arial" w:cs="Arial"/>
          <w:color w:val="000000"/>
        </w:rPr>
        <w:t xml:space="preserve">os cuestionamientos acerca del uso de la biotecnología que generan </w:t>
      </w:r>
      <w:r w:rsidR="00447D08">
        <w:rPr>
          <w:rFonts w:ascii="Arial" w:hAnsi="Arial" w:cs="Arial"/>
          <w:color w:val="000000"/>
        </w:rPr>
        <w:t>preocupaci</w:t>
      </w:r>
      <w:r w:rsidR="00DE70EF">
        <w:rPr>
          <w:rFonts w:ascii="Arial" w:hAnsi="Arial" w:cs="Arial"/>
          <w:color w:val="000000"/>
        </w:rPr>
        <w:t xml:space="preserve">ón en las </w:t>
      </w:r>
      <w:r w:rsidR="00447D08">
        <w:rPr>
          <w:rFonts w:ascii="Arial" w:hAnsi="Arial" w:cs="Arial"/>
          <w:color w:val="000000"/>
        </w:rPr>
        <w:t xml:space="preserve">personas </w:t>
      </w:r>
      <w:r>
        <w:rPr>
          <w:rFonts w:ascii="Arial" w:hAnsi="Arial" w:cs="Arial"/>
          <w:color w:val="000000"/>
        </w:rPr>
        <w:t>son:</w:t>
      </w:r>
    </w:p>
    <w:p w:rsidR="00DE70EF" w:rsidRDefault="00DE70EF" w:rsidP="001B0C98">
      <w:pPr>
        <w:pStyle w:val="Prrafodelista"/>
        <w:numPr>
          <w:ilvl w:val="0"/>
          <w:numId w:val="41"/>
        </w:numPr>
        <w:rPr>
          <w:rFonts w:ascii="Arial" w:hAnsi="Arial" w:cs="Arial"/>
          <w:color w:val="000000"/>
        </w:rPr>
      </w:pPr>
      <w:r>
        <w:rPr>
          <w:rFonts w:ascii="Arial" w:hAnsi="Arial" w:cs="Arial"/>
          <w:color w:val="000000"/>
        </w:rPr>
        <w:t xml:space="preserve">¿Los </w:t>
      </w:r>
      <w:r w:rsidR="001B0C98">
        <w:rPr>
          <w:rFonts w:ascii="Arial" w:hAnsi="Arial" w:cs="Arial"/>
          <w:color w:val="000000"/>
        </w:rPr>
        <w:t>organismos modificados genéticamente</w:t>
      </w:r>
      <w:r>
        <w:rPr>
          <w:rFonts w:ascii="Arial" w:hAnsi="Arial" w:cs="Arial"/>
          <w:color w:val="000000"/>
        </w:rPr>
        <w:t xml:space="preserve"> que se introducen al ambiente </w:t>
      </w:r>
      <w:r w:rsidR="001B0C98">
        <w:rPr>
          <w:rFonts w:ascii="Arial" w:hAnsi="Arial" w:cs="Arial"/>
          <w:color w:val="000000"/>
        </w:rPr>
        <w:t xml:space="preserve"> podrían modificar a otras especies relacionadas</w:t>
      </w:r>
      <w:r>
        <w:rPr>
          <w:rFonts w:ascii="Arial" w:hAnsi="Arial" w:cs="Arial"/>
          <w:color w:val="000000"/>
        </w:rPr>
        <w:t>?</w:t>
      </w:r>
    </w:p>
    <w:p w:rsidR="00447D08" w:rsidRPr="00DE70EF" w:rsidRDefault="00DE70EF" w:rsidP="0045677A">
      <w:pPr>
        <w:pStyle w:val="Prrafodelista"/>
        <w:numPr>
          <w:ilvl w:val="0"/>
          <w:numId w:val="41"/>
        </w:numPr>
        <w:rPr>
          <w:rFonts w:ascii="Arial" w:hAnsi="Arial" w:cs="Arial"/>
          <w:color w:val="000000"/>
        </w:rPr>
      </w:pPr>
      <w:r>
        <w:rPr>
          <w:rFonts w:ascii="Arial" w:hAnsi="Arial" w:cs="Arial"/>
          <w:color w:val="000000"/>
        </w:rPr>
        <w:t>¿</w:t>
      </w:r>
      <w:r w:rsidRPr="00DE70EF">
        <w:rPr>
          <w:rFonts w:ascii="Arial" w:hAnsi="Arial" w:cs="Arial"/>
          <w:color w:val="000000"/>
        </w:rPr>
        <w:t>L</w:t>
      </w:r>
      <w:r w:rsidR="001B0C98" w:rsidRPr="00DE70EF">
        <w:rPr>
          <w:rFonts w:ascii="Arial" w:hAnsi="Arial" w:cs="Arial"/>
          <w:color w:val="000000"/>
        </w:rPr>
        <w:t>os cultivos resistentes producto de la manipulación genética</w:t>
      </w:r>
      <w:del w:id="161" w:author="Miguel" w:date="2015-07-31T19:41:00Z">
        <w:r w:rsidR="001B0C98" w:rsidRPr="00DE70EF" w:rsidDel="001E75F8">
          <w:rPr>
            <w:rFonts w:ascii="Arial" w:hAnsi="Arial" w:cs="Arial"/>
            <w:color w:val="000000"/>
          </w:rPr>
          <w:delText>,</w:delText>
        </w:r>
      </w:del>
      <w:r w:rsidR="001B0C98" w:rsidRPr="00DE70EF">
        <w:rPr>
          <w:rFonts w:ascii="Arial" w:hAnsi="Arial" w:cs="Arial"/>
          <w:color w:val="000000"/>
        </w:rPr>
        <w:t xml:space="preserve"> podrían despla</w:t>
      </w:r>
      <w:r w:rsidR="00447D08" w:rsidRPr="00DE70EF">
        <w:rPr>
          <w:rFonts w:ascii="Arial" w:hAnsi="Arial" w:cs="Arial"/>
          <w:color w:val="000000"/>
        </w:rPr>
        <w:t>zar</w:t>
      </w:r>
      <w:r w:rsidR="001B0C98" w:rsidRPr="00DE70EF">
        <w:rPr>
          <w:rFonts w:ascii="Arial" w:hAnsi="Arial" w:cs="Arial"/>
          <w:color w:val="000000"/>
        </w:rPr>
        <w:t xml:space="preserve"> a los cultivos nativos</w:t>
      </w:r>
      <w:r>
        <w:rPr>
          <w:rFonts w:ascii="Arial" w:hAnsi="Arial" w:cs="Arial"/>
          <w:color w:val="000000"/>
        </w:rPr>
        <w:t>?</w:t>
      </w:r>
      <w:r w:rsidR="00447D08" w:rsidRPr="00DE70EF">
        <w:rPr>
          <w:rFonts w:ascii="Arial" w:hAnsi="Arial" w:cs="Arial"/>
          <w:color w:val="000000"/>
        </w:rPr>
        <w:t xml:space="preserve"> </w:t>
      </w:r>
    </w:p>
    <w:p w:rsidR="00DE70EF" w:rsidRPr="00DE70EF" w:rsidRDefault="00E713BC" w:rsidP="0045677A">
      <w:pPr>
        <w:pStyle w:val="Prrafodelista"/>
        <w:numPr>
          <w:ilvl w:val="0"/>
          <w:numId w:val="41"/>
        </w:numPr>
        <w:rPr>
          <w:rFonts w:ascii="Arial" w:hAnsi="Arial" w:cs="Arial"/>
          <w:color w:val="000000"/>
        </w:rPr>
      </w:pPr>
      <w:r>
        <w:rPr>
          <w:rFonts w:ascii="Arial" w:hAnsi="Arial" w:cs="Arial"/>
          <w:color w:val="000000"/>
        </w:rPr>
        <w:t xml:space="preserve">¿Es aceptable </w:t>
      </w:r>
      <w:r w:rsidR="00447D08" w:rsidRPr="00DE70EF">
        <w:rPr>
          <w:rFonts w:ascii="Arial" w:hAnsi="Arial" w:cs="Arial"/>
          <w:color w:val="000000"/>
        </w:rPr>
        <w:t>sobrepasar los límites genéticos y reproductivos de la naturaleza</w:t>
      </w:r>
      <w:r w:rsidR="00DE70EF" w:rsidRPr="00DE70EF">
        <w:rPr>
          <w:rFonts w:ascii="Arial" w:hAnsi="Arial" w:cs="Arial"/>
          <w:color w:val="000000"/>
        </w:rPr>
        <w:t xml:space="preserve"> generando artificialmente combinaciones </w:t>
      </w:r>
      <w:r>
        <w:rPr>
          <w:rFonts w:ascii="Arial" w:hAnsi="Arial" w:cs="Arial"/>
          <w:color w:val="000000"/>
        </w:rPr>
        <w:t xml:space="preserve">genéticas </w:t>
      </w:r>
      <w:r w:rsidR="00DE70EF" w:rsidRPr="00DE70EF">
        <w:rPr>
          <w:rFonts w:ascii="Arial" w:hAnsi="Arial" w:cs="Arial"/>
          <w:color w:val="000000"/>
        </w:rPr>
        <w:t>únicas</w:t>
      </w:r>
      <w:r>
        <w:rPr>
          <w:rFonts w:ascii="Arial" w:hAnsi="Arial" w:cs="Arial"/>
          <w:color w:val="000000"/>
        </w:rPr>
        <w:t>?</w:t>
      </w:r>
    </w:p>
    <w:p w:rsidR="00DE70EF" w:rsidRDefault="00DE70EF" w:rsidP="001B0C98">
      <w:pPr>
        <w:pStyle w:val="Prrafodelista"/>
        <w:numPr>
          <w:ilvl w:val="0"/>
          <w:numId w:val="41"/>
        </w:numPr>
        <w:rPr>
          <w:rFonts w:ascii="Arial" w:hAnsi="Arial" w:cs="Arial"/>
          <w:color w:val="000000"/>
        </w:rPr>
      </w:pPr>
      <w:r>
        <w:rPr>
          <w:rFonts w:ascii="Arial" w:hAnsi="Arial" w:cs="Arial"/>
          <w:color w:val="000000"/>
        </w:rPr>
        <w:t>¿Son seguros los alimentos modificados genéticamente?</w:t>
      </w:r>
    </w:p>
    <w:p w:rsidR="00DE70EF" w:rsidRPr="001B0C98" w:rsidRDefault="00DE70EF" w:rsidP="001B0C98">
      <w:pPr>
        <w:pStyle w:val="Prrafodelista"/>
        <w:numPr>
          <w:ilvl w:val="0"/>
          <w:numId w:val="41"/>
        </w:numPr>
        <w:rPr>
          <w:rFonts w:ascii="Arial" w:hAnsi="Arial" w:cs="Arial"/>
          <w:color w:val="000000"/>
        </w:rPr>
      </w:pPr>
      <w:r>
        <w:rPr>
          <w:rFonts w:ascii="Arial" w:hAnsi="Arial" w:cs="Arial"/>
          <w:color w:val="000000"/>
        </w:rPr>
        <w:t xml:space="preserve">¿Quién </w:t>
      </w:r>
      <w:r w:rsidR="00E713BC">
        <w:rPr>
          <w:rFonts w:ascii="Arial" w:hAnsi="Arial" w:cs="Arial"/>
          <w:color w:val="000000"/>
        </w:rPr>
        <w:t>puede acceder a la información obtenida de estudios genéticos y con qué propósito?</w:t>
      </w:r>
    </w:p>
    <w:p w:rsidR="00E713BC" w:rsidRPr="00E713BC" w:rsidRDefault="00E713BC" w:rsidP="00E713BC">
      <w:pPr>
        <w:rPr>
          <w:rFonts w:ascii="Arial" w:hAnsi="Arial" w:cs="Arial"/>
          <w:color w:val="000000"/>
        </w:rPr>
      </w:pPr>
      <w:r>
        <w:rPr>
          <w:rFonts w:ascii="Arial" w:hAnsi="Arial" w:cs="Arial"/>
          <w:color w:val="000000"/>
        </w:rPr>
        <w:lastRenderedPageBreak/>
        <w:t xml:space="preserve">Lo anterior generó la </w:t>
      </w:r>
      <w:r w:rsidRPr="00E713BC">
        <w:rPr>
          <w:rFonts w:ascii="Arial" w:hAnsi="Arial" w:cs="Arial"/>
          <w:color w:val="000000"/>
        </w:rPr>
        <w:t xml:space="preserve">necesidad </w:t>
      </w:r>
      <w:commentRangeStart w:id="162"/>
      <w:r w:rsidRPr="00E713BC">
        <w:rPr>
          <w:rFonts w:ascii="Arial" w:hAnsi="Arial" w:cs="Arial"/>
          <w:color w:val="000000"/>
        </w:rPr>
        <w:t xml:space="preserve">de prevenir </w:t>
      </w:r>
      <w:commentRangeEnd w:id="162"/>
      <w:r w:rsidR="001E75F8">
        <w:rPr>
          <w:rStyle w:val="Refdecomentario"/>
          <w:rFonts w:ascii="Calibri" w:eastAsia="Calibri" w:hAnsi="Calibri"/>
          <w:lang w:val="es-MX"/>
        </w:rPr>
        <w:commentReference w:id="162"/>
      </w:r>
      <w:r w:rsidRPr="00E713BC">
        <w:rPr>
          <w:rFonts w:ascii="Arial" w:hAnsi="Arial" w:cs="Arial"/>
          <w:color w:val="000000"/>
        </w:rPr>
        <w:t xml:space="preserve">y legislar </w:t>
      </w:r>
      <w:r>
        <w:rPr>
          <w:rFonts w:ascii="Arial" w:hAnsi="Arial" w:cs="Arial"/>
          <w:color w:val="000000"/>
        </w:rPr>
        <w:t xml:space="preserve">las </w:t>
      </w:r>
      <w:r w:rsidRPr="00E713BC">
        <w:rPr>
          <w:rFonts w:ascii="Arial" w:hAnsi="Arial" w:cs="Arial"/>
          <w:color w:val="000000"/>
        </w:rPr>
        <w:t xml:space="preserve">prácticas </w:t>
      </w:r>
      <w:r>
        <w:rPr>
          <w:rFonts w:ascii="Arial" w:hAnsi="Arial" w:cs="Arial"/>
          <w:color w:val="000000"/>
        </w:rPr>
        <w:t xml:space="preserve">en biotecnología y </w:t>
      </w:r>
      <w:r w:rsidRPr="00E713BC">
        <w:rPr>
          <w:rFonts w:ascii="Arial" w:hAnsi="Arial" w:cs="Arial"/>
          <w:color w:val="000000"/>
        </w:rPr>
        <w:t xml:space="preserve">ha originado el nacimiento de una nueva rama </w:t>
      </w:r>
      <w:ins w:id="163" w:author="Miguel" w:date="2015-07-31T19:42:00Z">
        <w:r w:rsidR="001E75F8">
          <w:rPr>
            <w:rFonts w:ascii="Arial" w:hAnsi="Arial" w:cs="Arial"/>
            <w:color w:val="000000"/>
          </w:rPr>
          <w:t>de</w:t>
        </w:r>
      </w:ins>
      <w:del w:id="164" w:author="Miguel" w:date="2015-07-31T19:42:00Z">
        <w:r w:rsidRPr="00E713BC" w:rsidDel="001E75F8">
          <w:rPr>
            <w:rFonts w:ascii="Arial" w:hAnsi="Arial" w:cs="Arial"/>
            <w:color w:val="000000"/>
          </w:rPr>
          <w:delText>en</w:delText>
        </w:r>
      </w:del>
      <w:r w:rsidRPr="00E713BC">
        <w:rPr>
          <w:rFonts w:ascii="Arial" w:hAnsi="Arial" w:cs="Arial"/>
          <w:color w:val="000000"/>
        </w:rPr>
        <w:t xml:space="preserve"> la ética llamada </w:t>
      </w:r>
      <w:r w:rsidRPr="00E713BC">
        <w:rPr>
          <w:rFonts w:ascii="Arial" w:hAnsi="Arial" w:cs="Arial"/>
          <w:b/>
          <w:color w:val="000000"/>
        </w:rPr>
        <w:t>bioética</w:t>
      </w:r>
      <w:r w:rsidRPr="00E713BC">
        <w:rPr>
          <w:rFonts w:ascii="Arial" w:hAnsi="Arial" w:cs="Arial"/>
          <w:color w:val="000000"/>
        </w:rPr>
        <w:t>, que vela por el buen uso de los avances en la biología.</w:t>
      </w:r>
      <w:r>
        <w:rPr>
          <w:rFonts w:ascii="Arial" w:hAnsi="Arial" w:cs="Arial"/>
          <w:color w:val="000000"/>
        </w:rPr>
        <w:t xml:space="preserve"> </w:t>
      </w:r>
      <w:commentRangeStart w:id="165"/>
      <w:r>
        <w:rPr>
          <w:rFonts w:ascii="Arial" w:hAnsi="Arial" w:cs="Arial"/>
          <w:color w:val="000000"/>
        </w:rPr>
        <w:t>A pesar de ello, ha de tenerse en cuenta que muchas de las prácticas biotecnológicas son antiguas</w:t>
      </w:r>
      <w:ins w:id="166" w:author="Miguel" w:date="2015-07-31T19:42:00Z">
        <w:r w:rsidR="001E75F8">
          <w:rPr>
            <w:rFonts w:ascii="Arial" w:hAnsi="Arial" w:cs="Arial"/>
            <w:color w:val="000000"/>
          </w:rPr>
          <w:t>;</w:t>
        </w:r>
      </w:ins>
      <w:del w:id="167" w:author="Miguel" w:date="2015-07-31T19:42:00Z">
        <w:r w:rsidDel="001E75F8">
          <w:rPr>
            <w:rFonts w:ascii="Arial" w:hAnsi="Arial" w:cs="Arial"/>
            <w:color w:val="000000"/>
          </w:rPr>
          <w:delText>,</w:delText>
        </w:r>
      </w:del>
      <w:r>
        <w:rPr>
          <w:rFonts w:ascii="Arial" w:hAnsi="Arial" w:cs="Arial"/>
          <w:color w:val="000000"/>
        </w:rPr>
        <w:t xml:space="preserve"> lo que es reciente son las técnicas que se emplean para hacerlo</w:t>
      </w:r>
      <w:commentRangeEnd w:id="165"/>
      <w:r w:rsidR="001E75F8">
        <w:rPr>
          <w:rStyle w:val="Refdecomentario"/>
          <w:rFonts w:ascii="Calibri" w:eastAsia="Calibri" w:hAnsi="Calibri"/>
          <w:lang w:val="es-MX"/>
        </w:rPr>
        <w:commentReference w:id="165"/>
      </w:r>
      <w:r>
        <w:rPr>
          <w:rFonts w:ascii="Arial" w:hAnsi="Arial" w:cs="Arial"/>
          <w:color w:val="000000"/>
        </w:rPr>
        <w:t>.</w:t>
      </w:r>
    </w:p>
    <w:p w:rsidR="00E713BC" w:rsidRPr="00E713BC" w:rsidRDefault="00E713BC" w:rsidP="00E713BC">
      <w:pPr>
        <w:rPr>
          <w:rFonts w:ascii="Arial" w:hAnsi="Arial" w:cs="Arial"/>
          <w:color w:val="000000"/>
        </w:rPr>
      </w:pPr>
      <w:r>
        <w:rPr>
          <w:rFonts w:ascii="Arial" w:hAnsi="Arial" w:cs="Arial"/>
          <w:color w:val="000000"/>
        </w:rPr>
        <w:t>Por otro lado, c</w:t>
      </w:r>
      <w:r w:rsidRPr="00E713BC">
        <w:rPr>
          <w:rFonts w:ascii="Arial" w:hAnsi="Arial" w:cs="Arial"/>
          <w:color w:val="000000"/>
        </w:rPr>
        <w:t xml:space="preserve">onocer con antelación las enfermedades que puede desarrollar un individuo </w:t>
      </w:r>
      <w:ins w:id="168" w:author="Miguel" w:date="2015-07-31T19:43:00Z">
        <w:r w:rsidR="001E75F8">
          <w:rPr>
            <w:rFonts w:ascii="Arial" w:hAnsi="Arial" w:cs="Arial"/>
            <w:color w:val="000000"/>
          </w:rPr>
          <w:t>y modificar</w:t>
        </w:r>
      </w:ins>
      <w:del w:id="169" w:author="Miguel" w:date="2015-07-31T19:43:00Z">
        <w:r w:rsidRPr="00E713BC" w:rsidDel="001E75F8">
          <w:rPr>
            <w:rFonts w:ascii="Arial" w:hAnsi="Arial" w:cs="Arial"/>
            <w:color w:val="000000"/>
          </w:rPr>
          <w:delText>e intervenir en la modificación de</w:delText>
        </w:r>
      </w:del>
      <w:r w:rsidRPr="00E713BC">
        <w:rPr>
          <w:rFonts w:ascii="Arial" w:hAnsi="Arial" w:cs="Arial"/>
          <w:color w:val="000000"/>
        </w:rPr>
        <w:t xml:space="preserve"> algunos de sus genes también ha originado muchos debates éticos, ya que esta posibilidad puede llevar a que se discrimine a determinadas personas o se seleccione el sexo de los recién nacidos atendiendo a ciertos intereses.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1662D" w:rsidRPr="00600E72" w:rsidTr="00956FFB">
        <w:tc>
          <w:tcPr>
            <w:tcW w:w="8828" w:type="dxa"/>
            <w:gridSpan w:val="2"/>
            <w:shd w:val="clear" w:color="auto" w:fill="000000"/>
          </w:tcPr>
          <w:p w:rsidR="0061662D" w:rsidRPr="00600E72" w:rsidRDefault="0061662D" w:rsidP="00956FFB">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61662D" w:rsidRPr="00600E72" w:rsidTr="00956FFB">
        <w:tc>
          <w:tcPr>
            <w:tcW w:w="2480" w:type="dxa"/>
            <w:shd w:val="clear" w:color="auto" w:fill="auto"/>
          </w:tcPr>
          <w:p w:rsidR="0061662D" w:rsidRPr="00600E72" w:rsidRDefault="0061662D"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61662D" w:rsidRPr="00600E72" w:rsidRDefault="0061662D" w:rsidP="00712094">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sidR="00712094">
              <w:rPr>
                <w:rFonts w:ascii="Arial" w:hAnsi="Arial" w:cs="Arial"/>
                <w:color w:val="000000"/>
                <w:lang w:val="es-MX"/>
              </w:rPr>
              <w:t>110</w:t>
            </w:r>
          </w:p>
        </w:tc>
      </w:tr>
      <w:tr w:rsidR="0061662D" w:rsidRPr="00600E72" w:rsidTr="00956FFB">
        <w:tc>
          <w:tcPr>
            <w:tcW w:w="2480" w:type="dxa"/>
            <w:shd w:val="clear" w:color="auto" w:fill="auto"/>
          </w:tcPr>
          <w:p w:rsidR="0061662D" w:rsidRPr="00600E72" w:rsidRDefault="0061662D"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61662D" w:rsidRPr="00600E72" w:rsidRDefault="0061662D" w:rsidP="00956FFB">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clonación y la terapia génica</w:t>
            </w:r>
          </w:p>
        </w:tc>
      </w:tr>
      <w:tr w:rsidR="0061662D" w:rsidRPr="00600E72" w:rsidTr="00956FFB">
        <w:tc>
          <w:tcPr>
            <w:tcW w:w="2480" w:type="dxa"/>
            <w:shd w:val="clear" w:color="auto" w:fill="auto"/>
          </w:tcPr>
          <w:p w:rsidR="0061662D" w:rsidRPr="00600E72" w:rsidRDefault="0061662D"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61662D" w:rsidRPr="00600E72" w:rsidRDefault="0061662D" w:rsidP="00956FFB">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rsidR="0061662D" w:rsidRDefault="0061662D" w:rsidP="00956FFB">
            <w:pPr>
              <w:spacing w:after="0"/>
              <w:rPr>
                <w:rFonts w:ascii="Arial" w:hAnsi="Arial" w:cs="Arial"/>
                <w:color w:val="000000"/>
                <w:lang w:val="es-MX"/>
              </w:rPr>
            </w:pPr>
            <w:r>
              <w:rPr>
                <w:rFonts w:ascii="Arial" w:hAnsi="Arial" w:cs="Arial"/>
                <w:color w:val="000000"/>
                <w:lang w:val="es-MX"/>
              </w:rPr>
              <w:t>Modificar el audio por una voz colombiana.</w:t>
            </w:r>
          </w:p>
          <w:p w:rsidR="0061662D" w:rsidRPr="00600E72" w:rsidRDefault="0061662D" w:rsidP="00956FFB">
            <w:pPr>
              <w:spacing w:after="0"/>
              <w:rPr>
                <w:rFonts w:ascii="Arial" w:hAnsi="Arial" w:cs="Arial"/>
                <w:color w:val="000000"/>
                <w:lang w:val="es-MX"/>
              </w:rPr>
            </w:pPr>
          </w:p>
          <w:p w:rsidR="0061662D" w:rsidRPr="00600E72" w:rsidRDefault="0061662D" w:rsidP="00956FFB">
            <w:pPr>
              <w:spacing w:after="0"/>
              <w:rPr>
                <w:rFonts w:ascii="Arial" w:hAnsi="Arial" w:cs="Arial"/>
                <w:color w:val="FF0000"/>
                <w:lang w:val="es-MX"/>
              </w:rPr>
            </w:pPr>
            <w:r w:rsidRPr="00600E72">
              <w:rPr>
                <w:rFonts w:ascii="Arial" w:hAnsi="Arial" w:cs="Arial"/>
                <w:color w:val="FF0000"/>
                <w:lang w:val="es-MX"/>
              </w:rPr>
              <w:t>Cambios en la ficha del profesor</w:t>
            </w:r>
          </w:p>
          <w:p w:rsidR="0061662D" w:rsidRDefault="0061662D" w:rsidP="00956FFB">
            <w:pPr>
              <w:spacing w:after="0"/>
              <w:rPr>
                <w:rFonts w:ascii="Arial" w:hAnsi="Arial" w:cs="Arial"/>
                <w:color w:val="000000"/>
                <w:lang w:val="es-MX"/>
              </w:rPr>
            </w:pPr>
          </w:p>
          <w:p w:rsidR="0061662D" w:rsidRPr="007E3A51" w:rsidRDefault="007E3A51" w:rsidP="007E3A51">
            <w:pPr>
              <w:spacing w:after="0"/>
            </w:pPr>
            <w:r>
              <w:rPr>
                <w:rFonts w:ascii="Arial" w:hAnsi="Arial" w:cs="Arial"/>
                <w:color w:val="FF0000"/>
                <w:lang w:val="es-MX"/>
              </w:rPr>
              <w:t xml:space="preserve">Sin cambios </w:t>
            </w:r>
            <w:r w:rsidR="0061662D" w:rsidRPr="00600E72">
              <w:rPr>
                <w:rFonts w:ascii="Arial" w:hAnsi="Arial" w:cs="Arial"/>
                <w:color w:val="FF0000"/>
                <w:lang w:val="es-MX"/>
              </w:rPr>
              <w:t xml:space="preserve">en la ficha del </w:t>
            </w:r>
            <w:r w:rsidR="0061662D">
              <w:rPr>
                <w:rFonts w:ascii="Arial" w:hAnsi="Arial" w:cs="Arial"/>
                <w:color w:val="FF0000"/>
                <w:lang w:val="es-MX"/>
              </w:rPr>
              <w:t>estudiante</w:t>
            </w:r>
            <w:r w:rsidRPr="00F93157">
              <w:rPr>
                <w:rFonts w:ascii="Arial" w:hAnsi="Arial" w:cs="Arial"/>
                <w:color w:val="000000"/>
              </w:rPr>
              <w:t xml:space="preserve"> </w:t>
            </w:r>
          </w:p>
        </w:tc>
      </w:tr>
      <w:tr w:rsidR="0061662D" w:rsidRPr="00600E72" w:rsidTr="00956FFB">
        <w:tc>
          <w:tcPr>
            <w:tcW w:w="2480" w:type="dxa"/>
            <w:shd w:val="clear" w:color="auto" w:fill="auto"/>
          </w:tcPr>
          <w:p w:rsidR="0061662D" w:rsidRPr="00600E72" w:rsidRDefault="0061662D" w:rsidP="00956FFB">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rsidR="0061662D" w:rsidRPr="00600E72" w:rsidRDefault="0061662D" w:rsidP="00956FFB">
            <w:pPr>
              <w:spacing w:after="0"/>
              <w:rPr>
                <w:rFonts w:ascii="Arial" w:hAnsi="Arial" w:cs="Arial"/>
                <w:color w:val="000000"/>
                <w:lang w:val="es-MX"/>
              </w:rPr>
            </w:pPr>
            <w:r>
              <w:rPr>
                <w:rFonts w:ascii="Arial" w:hAnsi="Arial" w:cs="Arial"/>
                <w:color w:val="000000"/>
                <w:lang w:val="es-MX"/>
              </w:rPr>
              <w:t>La clonación</w:t>
            </w:r>
          </w:p>
        </w:tc>
      </w:tr>
      <w:tr w:rsidR="0061662D" w:rsidRPr="00600E72" w:rsidTr="00956FFB">
        <w:tc>
          <w:tcPr>
            <w:tcW w:w="2480" w:type="dxa"/>
            <w:shd w:val="clear" w:color="auto" w:fill="auto"/>
          </w:tcPr>
          <w:p w:rsidR="0061662D" w:rsidRPr="00600E72" w:rsidRDefault="0061662D"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61662D" w:rsidRPr="00600E72" w:rsidRDefault="0061662D" w:rsidP="00956FFB">
            <w:pPr>
              <w:spacing w:after="0"/>
              <w:rPr>
                <w:rFonts w:ascii="Arial" w:hAnsi="Arial" w:cs="Arial"/>
                <w:color w:val="000000"/>
                <w:lang w:val="es-MX"/>
              </w:rPr>
            </w:pPr>
            <w:r>
              <w:rPr>
                <w:rFonts w:ascii="Arial" w:hAnsi="Arial" w:cs="Arial"/>
                <w:color w:val="000000"/>
                <w:lang w:val="es-MX"/>
              </w:rPr>
              <w:t>Animación que describe las etapas del proceso de clonación</w:t>
            </w:r>
          </w:p>
        </w:tc>
      </w:tr>
    </w:tbl>
    <w:p w:rsidR="00FD0DE6" w:rsidRDefault="00FD0DE6"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3</w:t>
      </w:r>
      <w:r w:rsidRPr="00330107">
        <w:rPr>
          <w:rFonts w:ascii="Arial" w:hAnsi="Arial" w:cs="Arial"/>
          <w:b/>
        </w:rPr>
        <w:t xml:space="preserve"> Consolidación  </w:t>
      </w:r>
    </w:p>
    <w:p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A47A5" w:rsidRPr="00600E72" w:rsidTr="0045677A">
        <w:tc>
          <w:tcPr>
            <w:tcW w:w="8828" w:type="dxa"/>
            <w:gridSpan w:val="2"/>
            <w:shd w:val="clear" w:color="auto" w:fill="000000"/>
          </w:tcPr>
          <w:p w:rsidR="006A47A5" w:rsidRPr="00600E72" w:rsidRDefault="006A47A5" w:rsidP="0045677A">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6A47A5" w:rsidRPr="00600E72" w:rsidTr="0045677A">
        <w:tc>
          <w:tcPr>
            <w:tcW w:w="2480" w:type="dxa"/>
            <w:shd w:val="clear" w:color="auto" w:fill="auto"/>
          </w:tcPr>
          <w:p w:rsidR="006A47A5" w:rsidRPr="00600E72" w:rsidRDefault="006A47A5" w:rsidP="0045677A">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6A47A5" w:rsidRPr="00600E72" w:rsidRDefault="006A47A5" w:rsidP="006A47A5">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120</w:t>
            </w:r>
          </w:p>
        </w:tc>
      </w:tr>
      <w:tr w:rsidR="006A47A5" w:rsidRPr="00600E72" w:rsidTr="0045677A">
        <w:tc>
          <w:tcPr>
            <w:tcW w:w="2480" w:type="dxa"/>
            <w:shd w:val="clear" w:color="auto" w:fill="auto"/>
          </w:tcPr>
          <w:p w:rsidR="006A47A5" w:rsidRPr="00600E72" w:rsidRDefault="006A47A5" w:rsidP="0045677A">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6A47A5" w:rsidRPr="00600E72" w:rsidRDefault="006A47A5" w:rsidP="006A47A5">
            <w:pPr>
              <w:spacing w:after="0"/>
              <w:rPr>
                <w:rFonts w:ascii="Arial" w:hAnsi="Arial" w:cs="Arial"/>
                <w:color w:val="000000"/>
                <w:lang w:val="es-MX"/>
              </w:rPr>
            </w:pPr>
            <w:r>
              <w:rPr>
                <w:rFonts w:ascii="Arial" w:hAnsi="Arial" w:cs="Arial"/>
                <w:color w:val="000000"/>
                <w:lang w:val="es-MX"/>
              </w:rPr>
              <w:t>4 ESO/ Biología y Geología/ El material genético y la biotecnología/ La manipulación genética y la sociedad</w:t>
            </w:r>
          </w:p>
        </w:tc>
      </w:tr>
      <w:tr w:rsidR="006A47A5" w:rsidRPr="00600E72" w:rsidTr="0045677A">
        <w:tc>
          <w:tcPr>
            <w:tcW w:w="2480" w:type="dxa"/>
            <w:shd w:val="clear" w:color="auto" w:fill="auto"/>
          </w:tcPr>
          <w:p w:rsidR="006A47A5" w:rsidRPr="00600E72" w:rsidRDefault="006A47A5" w:rsidP="0045677A">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C243AA" w:rsidRPr="0049185D" w:rsidRDefault="00C243AA" w:rsidP="00C243AA">
            <w:pPr>
              <w:rPr>
                <w:rFonts w:ascii="Arial" w:hAnsi="Arial" w:cs="Arial"/>
                <w:color w:val="FF0000"/>
              </w:rPr>
            </w:pPr>
            <w:r w:rsidRPr="0049185D">
              <w:rPr>
                <w:rFonts w:ascii="Arial" w:hAnsi="Arial" w:cs="Arial"/>
                <w:color w:val="FF0000"/>
              </w:rPr>
              <w:t>Modificar el enunciado:</w:t>
            </w:r>
          </w:p>
          <w:p w:rsidR="006A47A5" w:rsidRPr="0049185D" w:rsidRDefault="00C243AA" w:rsidP="00C243AA">
            <w:pPr>
              <w:rPr>
                <w:rFonts w:ascii="Arial" w:hAnsi="Arial" w:cs="Arial"/>
                <w:color w:val="000000"/>
              </w:rPr>
            </w:pPr>
            <w:r w:rsidRPr="0049185D">
              <w:rPr>
                <w:rFonts w:ascii="Arial" w:hAnsi="Arial" w:cs="Arial"/>
              </w:rPr>
              <w:t xml:space="preserve">Realiza la siguiente actividad. Cuando termines haz clic en enviar. Si es necesario, entrega las respuestas en mano o por email a tu profesor para que pueda validarlas. </w:t>
            </w:r>
            <w:r w:rsidRPr="0049185D">
              <w:rPr>
                <w:rFonts w:ascii="Arial" w:hAnsi="Arial" w:cs="Arial"/>
                <w:color w:val="FF0000"/>
              </w:rPr>
              <w:t>Por</w:t>
            </w:r>
            <w:r w:rsidRPr="0049185D">
              <w:rPr>
                <w:rFonts w:ascii="Arial" w:hAnsi="Arial" w:cs="Arial"/>
              </w:rPr>
              <w:t xml:space="preserve">  Realiza la siguiente actividad. Cuando termines haz clic en enviar. Si es necesario, entrega las respuestas a mano o por correo electrónico a tu profesor para que pueda validarlas.</w:t>
            </w:r>
          </w:p>
        </w:tc>
      </w:tr>
      <w:tr w:rsidR="006A47A5" w:rsidRPr="00600E72" w:rsidTr="0045677A">
        <w:tc>
          <w:tcPr>
            <w:tcW w:w="2480" w:type="dxa"/>
            <w:shd w:val="clear" w:color="auto" w:fill="auto"/>
          </w:tcPr>
          <w:p w:rsidR="006A47A5" w:rsidRPr="00600E72" w:rsidRDefault="006A47A5" w:rsidP="0045677A">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rsidR="006A47A5" w:rsidRPr="00600E72" w:rsidRDefault="006A47A5" w:rsidP="0045677A">
            <w:pPr>
              <w:spacing w:after="0"/>
              <w:rPr>
                <w:rFonts w:ascii="Arial" w:hAnsi="Arial" w:cs="Arial"/>
                <w:color w:val="000000"/>
                <w:lang w:val="es-MX"/>
              </w:rPr>
            </w:pPr>
            <w:r>
              <w:rPr>
                <w:rFonts w:ascii="Arial" w:hAnsi="Arial" w:cs="Arial"/>
                <w:color w:val="000000"/>
                <w:lang w:val="es-MX"/>
              </w:rPr>
              <w:t>Refuerza tu aprendizaje: la manipulación genética y la sociedad</w:t>
            </w:r>
          </w:p>
        </w:tc>
      </w:tr>
      <w:tr w:rsidR="006A47A5" w:rsidRPr="00600E72" w:rsidTr="0045677A">
        <w:tc>
          <w:tcPr>
            <w:tcW w:w="2480" w:type="dxa"/>
            <w:shd w:val="clear" w:color="auto" w:fill="auto"/>
          </w:tcPr>
          <w:p w:rsidR="006A47A5" w:rsidRPr="00600E72" w:rsidRDefault="006A47A5" w:rsidP="0045677A">
            <w:pPr>
              <w:spacing w:after="0"/>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rsidR="006A47A5" w:rsidRPr="00600E72" w:rsidRDefault="006A47A5" w:rsidP="006A47A5">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acerca de los problemas éticos de la biotecnología</w:t>
            </w:r>
          </w:p>
        </w:tc>
      </w:tr>
    </w:tbl>
    <w:p w:rsidR="00F508BC" w:rsidRDefault="00F508BC" w:rsidP="00B60E0C"/>
    <w:p w:rsidR="00330107" w:rsidRDefault="00330107" w:rsidP="00330107">
      <w:pPr>
        <w:tabs>
          <w:tab w:val="right" w:pos="8498"/>
        </w:tabs>
        <w:rPr>
          <w:rFonts w:ascii="Arial" w:hAnsi="Arial" w:cs="Arial"/>
          <w:b/>
        </w:rPr>
      </w:pPr>
      <w:r w:rsidRPr="00330107">
        <w:rPr>
          <w:rFonts w:ascii="Arial" w:hAnsi="Arial" w:cs="Arial"/>
          <w:highlight w:val="yellow"/>
        </w:rPr>
        <w:t>[SECCIÓN 1]</w:t>
      </w:r>
      <w:r w:rsidR="00D62811">
        <w:rPr>
          <w:rFonts w:ascii="Arial" w:hAnsi="Arial" w:cs="Arial"/>
          <w:b/>
        </w:rPr>
        <w:t xml:space="preserve">4 </w:t>
      </w:r>
      <w:r w:rsidR="00014FC7">
        <w:rPr>
          <w:rFonts w:ascii="Arial" w:hAnsi="Arial" w:cs="Arial"/>
          <w:b/>
        </w:rPr>
        <w:t>La bioinformática</w:t>
      </w:r>
      <w:r w:rsidRPr="00330107">
        <w:rPr>
          <w:rFonts w:ascii="Arial" w:hAnsi="Arial" w:cs="Arial"/>
          <w:b/>
        </w:rPr>
        <w:t xml:space="preserve"> </w:t>
      </w:r>
    </w:p>
    <w:p w:rsidR="003D7E1A" w:rsidRDefault="00832585" w:rsidP="00641B6E">
      <w:pPr>
        <w:rPr>
          <w:rFonts w:ascii="Arial" w:hAnsi="Arial" w:cs="Arial"/>
        </w:rPr>
      </w:pPr>
      <w:r>
        <w:rPr>
          <w:rFonts w:ascii="Arial" w:hAnsi="Arial" w:cs="Arial"/>
        </w:rPr>
        <w:t xml:space="preserve">La biotecnología genera una gran cantidad de información acerca de las secuencias de genes y proteínas de muchos seres vivos. Para hacer fácilmente </w:t>
      </w:r>
      <w:r w:rsidR="00EE557D">
        <w:rPr>
          <w:rFonts w:ascii="Arial" w:hAnsi="Arial" w:cs="Arial"/>
        </w:rPr>
        <w:t>asequible</w:t>
      </w:r>
      <w:r>
        <w:rPr>
          <w:rFonts w:ascii="Arial" w:hAnsi="Arial" w:cs="Arial"/>
        </w:rPr>
        <w:t xml:space="preserve"> la enorme cantidad de datos producidos, surgió la </w:t>
      </w:r>
      <w:r w:rsidRPr="00832585">
        <w:rPr>
          <w:rFonts w:ascii="Arial" w:hAnsi="Arial" w:cs="Arial"/>
          <w:b/>
        </w:rPr>
        <w:t>bioinformática</w:t>
      </w:r>
      <w:r>
        <w:rPr>
          <w:rFonts w:ascii="Arial" w:hAnsi="Arial" w:cs="Arial"/>
        </w:rPr>
        <w:t xml:space="preserve">, una disciplina que utiliza los computadores para gestionar y organizar los datos biológicos y moleculares.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7B0C70" w:rsidRPr="00330107" w:rsidTr="0045677A">
        <w:tc>
          <w:tcPr>
            <w:tcW w:w="8828" w:type="dxa"/>
            <w:gridSpan w:val="2"/>
            <w:shd w:val="clear" w:color="auto" w:fill="0D0D0D"/>
          </w:tcPr>
          <w:p w:rsidR="007B0C70" w:rsidRPr="00330107" w:rsidRDefault="007B0C70" w:rsidP="0045677A">
            <w:pPr>
              <w:spacing w:after="0"/>
              <w:jc w:val="center"/>
              <w:rPr>
                <w:rFonts w:ascii="Arial" w:hAnsi="Arial" w:cs="Arial"/>
                <w:b/>
                <w:color w:val="FFFFFF"/>
                <w:lang w:val="es-MX"/>
              </w:rPr>
            </w:pPr>
            <w:commentRangeStart w:id="170"/>
            <w:r w:rsidRPr="00330107">
              <w:rPr>
                <w:rFonts w:ascii="Arial" w:hAnsi="Arial" w:cs="Arial"/>
                <w:b/>
                <w:color w:val="FFFFFF"/>
                <w:lang w:val="es-MX"/>
              </w:rPr>
              <w:t>Imagen (fotografía, gráfica o ilustración)</w:t>
            </w:r>
            <w:commentRangeEnd w:id="170"/>
            <w:r w:rsidR="00EC4652">
              <w:rPr>
                <w:rStyle w:val="Refdecomentario"/>
                <w:rFonts w:ascii="Calibri" w:eastAsia="Calibri" w:hAnsi="Calibri"/>
                <w:lang w:val="es-MX"/>
              </w:rPr>
              <w:commentReference w:id="170"/>
            </w:r>
          </w:p>
        </w:tc>
      </w:tr>
      <w:tr w:rsidR="007B0C70" w:rsidRPr="00330107" w:rsidTr="0045677A">
        <w:tc>
          <w:tcPr>
            <w:tcW w:w="2405" w:type="dxa"/>
            <w:shd w:val="clear" w:color="auto" w:fill="auto"/>
          </w:tcPr>
          <w:p w:rsidR="007B0C70" w:rsidRPr="00330107" w:rsidRDefault="007B0C70" w:rsidP="0045677A">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7B0C70" w:rsidRPr="00330107" w:rsidRDefault="007B0C70" w:rsidP="007B0C7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2_CO_IMG8</w:t>
            </w:r>
          </w:p>
        </w:tc>
      </w:tr>
      <w:tr w:rsidR="007B0C70" w:rsidRPr="00330107" w:rsidTr="0045677A">
        <w:tc>
          <w:tcPr>
            <w:tcW w:w="2405" w:type="dxa"/>
            <w:shd w:val="clear" w:color="auto" w:fill="auto"/>
          </w:tcPr>
          <w:p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7B0C70" w:rsidRPr="00330107" w:rsidRDefault="00832585" w:rsidP="0045677A">
            <w:pPr>
              <w:spacing w:after="0"/>
              <w:rPr>
                <w:rFonts w:ascii="Arial" w:hAnsi="Arial" w:cs="Arial"/>
                <w:color w:val="000000"/>
                <w:lang w:val="es-MX"/>
              </w:rPr>
            </w:pPr>
            <w:r>
              <w:rPr>
                <w:rFonts w:ascii="Arial" w:hAnsi="Arial" w:cs="Arial"/>
                <w:color w:val="000000"/>
                <w:lang w:val="es-MX"/>
              </w:rPr>
              <w:t>Bioinformática</w:t>
            </w:r>
          </w:p>
        </w:tc>
      </w:tr>
      <w:tr w:rsidR="007B0C70" w:rsidRPr="00330107" w:rsidTr="0045677A">
        <w:tc>
          <w:tcPr>
            <w:tcW w:w="2405" w:type="dxa"/>
            <w:shd w:val="clear" w:color="auto" w:fill="auto"/>
          </w:tcPr>
          <w:p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7B0C70" w:rsidRDefault="0010347E" w:rsidP="0045677A">
            <w:pPr>
              <w:spacing w:after="0"/>
              <w:rPr>
                <w:rFonts w:ascii="Arial" w:hAnsi="Arial" w:cs="Arial"/>
                <w:color w:val="000000"/>
                <w:lang w:val="es-MX"/>
              </w:rPr>
            </w:pPr>
            <w:hyperlink r:id="rId26" w:history="1">
              <w:r w:rsidR="00832585" w:rsidRPr="005E4A73">
                <w:rPr>
                  <w:rStyle w:val="Hipervnculo"/>
                  <w:rFonts w:ascii="Arial" w:hAnsi="Arial" w:cs="Arial"/>
                  <w:lang w:val="es-MX"/>
                </w:rPr>
                <w:t>https://upload.wikimedia.org/wikipedia/commons/e/e8/Protein_alignment.jpg</w:t>
              </w:r>
            </w:hyperlink>
            <w:r w:rsidR="00832585">
              <w:rPr>
                <w:rFonts w:ascii="Arial" w:hAnsi="Arial" w:cs="Arial"/>
                <w:color w:val="000000"/>
                <w:lang w:val="es-MX"/>
              </w:rPr>
              <w:t xml:space="preserve"> </w:t>
            </w:r>
          </w:p>
          <w:p w:rsidR="007B0C70" w:rsidRDefault="007B0C70" w:rsidP="0045677A">
            <w:pPr>
              <w:spacing w:after="0"/>
              <w:rPr>
                <w:rFonts w:ascii="Arial" w:hAnsi="Arial" w:cs="Arial"/>
                <w:color w:val="000000"/>
                <w:lang w:val="es-MX"/>
              </w:rPr>
            </w:pPr>
          </w:p>
          <w:p w:rsidR="007B0C70" w:rsidRPr="00223699" w:rsidRDefault="007B0C70" w:rsidP="0045677A">
            <w:pPr>
              <w:spacing w:after="0"/>
              <w:rPr>
                <w:rFonts w:ascii="Arial" w:hAnsi="Arial" w:cs="Arial"/>
                <w:lang w:val="es-MX"/>
              </w:rPr>
            </w:pPr>
          </w:p>
        </w:tc>
      </w:tr>
      <w:tr w:rsidR="007B0C70" w:rsidRPr="00330107" w:rsidTr="0045677A">
        <w:trPr>
          <w:trHeight w:val="1572"/>
        </w:trPr>
        <w:tc>
          <w:tcPr>
            <w:tcW w:w="2405" w:type="dxa"/>
            <w:shd w:val="clear" w:color="auto" w:fill="auto"/>
          </w:tcPr>
          <w:p w:rsidR="007B0C70" w:rsidRPr="00330107" w:rsidRDefault="007B0C70" w:rsidP="0045677A">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7B0C70" w:rsidRPr="00F96959" w:rsidRDefault="00EE557D" w:rsidP="004011E9">
            <w:pPr>
              <w:tabs>
                <w:tab w:val="right" w:pos="8498"/>
              </w:tabs>
              <w:rPr>
                <w:rFonts w:ascii="Arial" w:hAnsi="Arial" w:cs="Arial"/>
              </w:rPr>
            </w:pPr>
            <w:r>
              <w:rPr>
                <w:rFonts w:ascii="Arial" w:hAnsi="Arial" w:cs="Arial"/>
              </w:rPr>
              <w:t xml:space="preserve">El Centro Nacional de Información Biotecnológica o </w:t>
            </w:r>
            <w:r w:rsidRPr="00EE557D">
              <w:rPr>
                <w:rFonts w:ascii="Arial" w:hAnsi="Arial" w:cs="Arial"/>
                <w:b/>
              </w:rPr>
              <w:t>NCBI</w:t>
            </w:r>
            <w:r>
              <w:rPr>
                <w:rFonts w:ascii="Arial" w:hAnsi="Arial" w:cs="Arial"/>
              </w:rPr>
              <w:t xml:space="preserve"> (por sus siglas en inglés) es una base de datos pública establecida por el gobierno de Estados Unidos en 1988. Esta gran base de datos contiene información de biología molecular y desarrolla programas bioinformáticos para analizar los datos generados por la biotecnología. Si como investigador determinas una secuencia, lo primero que debes hacer es compararla con aquellas registradas en NCBI</w:t>
            </w:r>
            <w:ins w:id="171" w:author="Miguel" w:date="2015-07-31T19:49:00Z">
              <w:r w:rsidR="00EC4652">
                <w:rPr>
                  <w:rFonts w:ascii="Arial" w:hAnsi="Arial" w:cs="Arial"/>
                </w:rPr>
                <w:t>;</w:t>
              </w:r>
            </w:ins>
            <w:del w:id="172" w:author="Miguel" w:date="2015-07-31T19:49:00Z">
              <w:r w:rsidDel="00EC4652">
                <w:rPr>
                  <w:rFonts w:ascii="Arial" w:hAnsi="Arial" w:cs="Arial"/>
                </w:rPr>
                <w:delText>,</w:delText>
              </w:r>
            </w:del>
            <w:r>
              <w:rPr>
                <w:rFonts w:ascii="Arial" w:hAnsi="Arial" w:cs="Arial"/>
              </w:rPr>
              <w:t xml:space="preserve"> esto te puede dar información valiosa acerca de las características de tu secuencia. </w:t>
            </w:r>
          </w:p>
        </w:tc>
      </w:tr>
    </w:tbl>
    <w:p w:rsidR="007B0C70" w:rsidRDefault="007B0C70" w:rsidP="00641B6E">
      <w:pPr>
        <w:rPr>
          <w:rFonts w:ascii="Arial" w:hAnsi="Arial" w:cs="Arial"/>
        </w:rPr>
      </w:pPr>
    </w:p>
    <w:p w:rsidR="00EE557D" w:rsidDel="00EC4652" w:rsidRDefault="00EE557D" w:rsidP="00641B6E">
      <w:pPr>
        <w:rPr>
          <w:del w:id="173" w:author="Miguel" w:date="2015-07-31T19:51:00Z"/>
          <w:rFonts w:ascii="Arial" w:hAnsi="Arial" w:cs="Arial"/>
        </w:rPr>
      </w:pPr>
      <w:commentRangeStart w:id="174"/>
      <w:del w:id="175" w:author="Miguel" w:date="2015-07-31T19:51:00Z">
        <w:r w:rsidDel="00EC4652">
          <w:rPr>
            <w:rFonts w:ascii="Arial" w:hAnsi="Arial" w:cs="Arial"/>
          </w:rPr>
          <w:delText xml:space="preserve">Explora la página del NCBI y reconoce allí las diferentes herramientas bioinformáticas que esta ofrece </w:delText>
        </w:r>
        <w:r w:rsidR="00CD0CC5" w:rsidDel="00EC4652">
          <w:fldChar w:fldCharType="begin"/>
        </w:r>
        <w:r w:rsidR="00CD0CC5" w:rsidDel="00EC4652">
          <w:delInstrText xml:space="preserve"> HYPERLINK "http://www.ncbi.nlm.nih.gov/" </w:delInstrText>
        </w:r>
        <w:r w:rsidR="00CD0CC5" w:rsidDel="00EC4652">
          <w:fldChar w:fldCharType="separate"/>
        </w:r>
        <w:r w:rsidDel="00EC4652">
          <w:rPr>
            <w:rStyle w:val="Hipervnculo"/>
            <w:rFonts w:ascii="Arial" w:hAnsi="Arial" w:cs="Arial"/>
          </w:rPr>
          <w:delText>[VER]</w:delText>
        </w:r>
        <w:r w:rsidR="00CD0CC5" w:rsidDel="00EC4652">
          <w:rPr>
            <w:rStyle w:val="Hipervnculo"/>
            <w:rFonts w:ascii="Arial" w:hAnsi="Arial" w:cs="Arial"/>
          </w:rPr>
          <w:fldChar w:fldCharType="end"/>
        </w:r>
        <w:r w:rsidDel="00EC4652">
          <w:rPr>
            <w:rFonts w:ascii="Arial" w:hAnsi="Arial" w:cs="Arial"/>
          </w:rPr>
          <w:delText xml:space="preserve">.  </w:delText>
        </w:r>
      </w:del>
      <w:commentRangeEnd w:id="174"/>
      <w:r w:rsidR="00EC4652">
        <w:rPr>
          <w:rStyle w:val="Refdecomentario"/>
          <w:rFonts w:ascii="Calibri" w:eastAsia="Calibri" w:hAnsi="Calibri"/>
          <w:lang w:val="es-MX"/>
        </w:rPr>
        <w:commentReference w:id="174"/>
      </w:r>
    </w:p>
    <w:p w:rsidR="00620DAE" w:rsidRPr="001E73E4" w:rsidRDefault="00620DAE" w:rsidP="001E73E4">
      <w:pPr>
        <w:rPr>
          <w:rFonts w:ascii="Arial" w:hAnsi="Arial" w:cs="Arial"/>
        </w:rPr>
      </w:pPr>
      <w:r w:rsidRPr="001E73E4">
        <w:rPr>
          <w:rFonts w:ascii="Arial" w:hAnsi="Arial" w:cs="Arial"/>
          <w:highlight w:val="yellow"/>
        </w:rPr>
        <w:t>[SECCIÓN 2]</w:t>
      </w:r>
      <w:r w:rsidRPr="001E73E4">
        <w:rPr>
          <w:rFonts w:ascii="Arial" w:hAnsi="Arial" w:cs="Arial"/>
          <w:b/>
        </w:rPr>
        <w:t xml:space="preserve">4.1 </w:t>
      </w:r>
      <w:r w:rsidR="008059B1">
        <w:rPr>
          <w:rFonts w:ascii="Arial" w:hAnsi="Arial" w:cs="Arial"/>
          <w:b/>
        </w:rPr>
        <w:t>La</w:t>
      </w:r>
      <w:r w:rsidR="00850ED7">
        <w:rPr>
          <w:rFonts w:ascii="Arial" w:hAnsi="Arial" w:cs="Arial"/>
          <w:b/>
        </w:rPr>
        <w:t xml:space="preserve"> utilidad de la </w:t>
      </w:r>
      <w:r w:rsidR="00014FC7">
        <w:rPr>
          <w:rFonts w:ascii="Arial" w:hAnsi="Arial" w:cs="Arial"/>
          <w:b/>
        </w:rPr>
        <w:t>bioinformática</w:t>
      </w:r>
      <w:r w:rsidR="0099285A" w:rsidRPr="001E73E4">
        <w:rPr>
          <w:rFonts w:ascii="Arial" w:hAnsi="Arial" w:cs="Arial"/>
          <w:b/>
        </w:rPr>
        <w:t xml:space="preserve"> </w:t>
      </w:r>
    </w:p>
    <w:p w:rsidR="003F518B" w:rsidRDefault="003F518B" w:rsidP="00C57D2E">
      <w:pPr>
        <w:rPr>
          <w:rFonts w:ascii="Arial" w:hAnsi="Arial" w:cs="Arial"/>
        </w:rPr>
      </w:pPr>
      <w:r>
        <w:rPr>
          <w:rFonts w:ascii="Arial" w:hAnsi="Arial" w:cs="Arial"/>
        </w:rPr>
        <w:t xml:space="preserve">Por medio de las herramientas bioinformáticas </w:t>
      </w:r>
      <w:del w:id="176" w:author="Miguel" w:date="2015-07-31T19:53:00Z">
        <w:r w:rsidDel="004843A2">
          <w:rPr>
            <w:rFonts w:ascii="Arial" w:hAnsi="Arial" w:cs="Arial"/>
          </w:rPr>
          <w:delText xml:space="preserve">que ofrece NCBI </w:delText>
        </w:r>
      </w:del>
      <w:r>
        <w:rPr>
          <w:rFonts w:ascii="Arial" w:hAnsi="Arial" w:cs="Arial"/>
        </w:rPr>
        <w:t>es posible:</w:t>
      </w:r>
    </w:p>
    <w:p w:rsidR="003F518B" w:rsidRDefault="003F518B" w:rsidP="003F518B">
      <w:pPr>
        <w:pStyle w:val="Prrafodelista"/>
        <w:numPr>
          <w:ilvl w:val="0"/>
          <w:numId w:val="43"/>
        </w:numPr>
        <w:rPr>
          <w:rFonts w:ascii="Arial" w:hAnsi="Arial" w:cs="Arial"/>
        </w:rPr>
      </w:pPr>
      <w:r>
        <w:rPr>
          <w:rFonts w:ascii="Arial" w:hAnsi="Arial" w:cs="Arial"/>
        </w:rPr>
        <w:t xml:space="preserve">Buscar referencias bibliográficas con </w:t>
      </w:r>
      <w:r w:rsidRPr="003F518B">
        <w:rPr>
          <w:rFonts w:ascii="Arial" w:hAnsi="Arial" w:cs="Arial"/>
          <w:b/>
        </w:rPr>
        <w:t>información biomédica</w:t>
      </w:r>
      <w:r>
        <w:rPr>
          <w:rFonts w:ascii="Arial" w:hAnsi="Arial" w:cs="Arial"/>
        </w:rPr>
        <w:t xml:space="preserve"> disponible en internet</w:t>
      </w:r>
    </w:p>
    <w:p w:rsidR="003F518B" w:rsidRDefault="003F518B" w:rsidP="003F518B">
      <w:pPr>
        <w:pStyle w:val="Prrafodelista"/>
        <w:numPr>
          <w:ilvl w:val="0"/>
          <w:numId w:val="43"/>
        </w:numPr>
        <w:rPr>
          <w:rFonts w:ascii="Arial" w:hAnsi="Arial" w:cs="Arial"/>
        </w:rPr>
      </w:pPr>
      <w:r>
        <w:rPr>
          <w:rFonts w:ascii="Arial" w:hAnsi="Arial" w:cs="Arial"/>
        </w:rPr>
        <w:t xml:space="preserve">Analizar y comparar secuencias </w:t>
      </w:r>
      <w:ins w:id="177" w:author="Miguel" w:date="2015-07-31T20:10:00Z">
        <w:r w:rsidR="00C53A3C">
          <w:rPr>
            <w:rFonts w:ascii="Arial" w:hAnsi="Arial" w:cs="Arial"/>
          </w:rPr>
          <w:t>de nucleótidos o amino</w:t>
        </w:r>
      </w:ins>
      <w:ins w:id="178" w:author="Miguel" w:date="2015-07-31T20:11:00Z">
        <w:r w:rsidR="00C53A3C">
          <w:rPr>
            <w:rFonts w:ascii="Arial" w:hAnsi="Arial" w:cs="Arial"/>
          </w:rPr>
          <w:t>ácidos</w:t>
        </w:r>
      </w:ins>
    </w:p>
    <w:p w:rsidR="003F518B" w:rsidRDefault="003F518B" w:rsidP="003F518B">
      <w:pPr>
        <w:pStyle w:val="Prrafodelista"/>
        <w:numPr>
          <w:ilvl w:val="0"/>
          <w:numId w:val="43"/>
        </w:numPr>
        <w:rPr>
          <w:rFonts w:ascii="Arial" w:hAnsi="Arial" w:cs="Arial"/>
        </w:rPr>
      </w:pPr>
      <w:r>
        <w:rPr>
          <w:rFonts w:ascii="Arial" w:hAnsi="Arial" w:cs="Arial"/>
        </w:rPr>
        <w:t>Reconocer organismos portadores de la secuencia en estudio</w:t>
      </w:r>
    </w:p>
    <w:p w:rsidR="006C304E" w:rsidRDefault="003F518B" w:rsidP="003F518B">
      <w:pPr>
        <w:pStyle w:val="Prrafodelista"/>
        <w:numPr>
          <w:ilvl w:val="0"/>
          <w:numId w:val="43"/>
        </w:numPr>
        <w:rPr>
          <w:rFonts w:ascii="Arial" w:hAnsi="Arial" w:cs="Arial"/>
        </w:rPr>
      </w:pPr>
      <w:r>
        <w:rPr>
          <w:rFonts w:ascii="Arial" w:hAnsi="Arial" w:cs="Arial"/>
        </w:rPr>
        <w:t>Identificar la función de cierta secuencia de interés</w:t>
      </w:r>
    </w:p>
    <w:p w:rsidR="003F518B" w:rsidRDefault="003F518B" w:rsidP="0045677A">
      <w:pPr>
        <w:pStyle w:val="Prrafodelista"/>
        <w:numPr>
          <w:ilvl w:val="0"/>
          <w:numId w:val="43"/>
        </w:numPr>
        <w:rPr>
          <w:rFonts w:ascii="Arial" w:hAnsi="Arial" w:cs="Arial"/>
        </w:rPr>
      </w:pPr>
      <w:r w:rsidRPr="003F518B">
        <w:rPr>
          <w:rFonts w:ascii="Arial" w:hAnsi="Arial" w:cs="Arial"/>
        </w:rPr>
        <w:t xml:space="preserve">Predecir la estructura de </w:t>
      </w:r>
      <w:r>
        <w:rPr>
          <w:rFonts w:ascii="Arial" w:hAnsi="Arial" w:cs="Arial"/>
        </w:rPr>
        <w:t xml:space="preserve">las </w:t>
      </w:r>
      <w:r w:rsidRPr="003F518B">
        <w:rPr>
          <w:rFonts w:ascii="Arial" w:hAnsi="Arial" w:cs="Arial"/>
        </w:rPr>
        <w:t>proteínas</w:t>
      </w:r>
    </w:p>
    <w:p w:rsidR="003F518B" w:rsidRPr="00F462B4" w:rsidRDefault="003F518B" w:rsidP="0045677A">
      <w:pPr>
        <w:pStyle w:val="Prrafodelista"/>
        <w:numPr>
          <w:ilvl w:val="0"/>
          <w:numId w:val="43"/>
        </w:numPr>
        <w:rPr>
          <w:rFonts w:ascii="Arial" w:hAnsi="Arial" w:cs="Arial"/>
        </w:rPr>
      </w:pPr>
      <w:r>
        <w:rPr>
          <w:rFonts w:ascii="Arial" w:hAnsi="Arial" w:cs="Arial"/>
        </w:rPr>
        <w:t xml:space="preserve">Comparar secuencias entre especies y hacer </w:t>
      </w:r>
      <w:commentRangeStart w:id="179"/>
      <w:r w:rsidRPr="003F518B">
        <w:rPr>
          <w:rFonts w:ascii="Arial" w:hAnsi="Arial" w:cs="Arial"/>
          <w:b/>
        </w:rPr>
        <w:t xml:space="preserve">biología evolutiva computacional </w:t>
      </w:r>
      <w:commentRangeEnd w:id="179"/>
      <w:r w:rsidR="00C53A3C">
        <w:rPr>
          <w:rStyle w:val="Refdecomentario"/>
          <w:rFonts w:ascii="Calibri" w:eastAsia="Calibri" w:hAnsi="Calibri"/>
          <w:lang w:val="es-MX"/>
        </w:rPr>
        <w:commentReference w:id="179"/>
      </w:r>
    </w:p>
    <w:p w:rsidR="00F462B4" w:rsidRPr="00F462B4" w:rsidRDefault="00F462B4" w:rsidP="0045677A">
      <w:pPr>
        <w:pStyle w:val="Prrafodelista"/>
        <w:numPr>
          <w:ilvl w:val="0"/>
          <w:numId w:val="43"/>
        </w:numPr>
        <w:rPr>
          <w:rFonts w:ascii="Arial" w:hAnsi="Arial" w:cs="Arial"/>
        </w:rPr>
      </w:pPr>
      <w:r w:rsidRPr="00F462B4">
        <w:rPr>
          <w:rFonts w:ascii="Arial" w:hAnsi="Arial" w:cs="Arial"/>
        </w:rPr>
        <w:lastRenderedPageBreak/>
        <w:t>Comparar genomas de diferentes organismos</w:t>
      </w:r>
    </w:p>
    <w:tbl>
      <w:tblPr>
        <w:tblStyle w:val="Tablaconcuadrcula"/>
        <w:tblW w:w="0" w:type="auto"/>
        <w:tblLayout w:type="fixed"/>
        <w:tblLook w:val="04A0" w:firstRow="1" w:lastRow="0" w:firstColumn="1" w:lastColumn="0" w:noHBand="0" w:noVBand="1"/>
      </w:tblPr>
      <w:tblGrid>
        <w:gridCol w:w="2547"/>
        <w:gridCol w:w="6281"/>
      </w:tblGrid>
      <w:tr w:rsidR="00F508BC" w:rsidRPr="004656B0" w:rsidTr="00CC32DA">
        <w:tc>
          <w:tcPr>
            <w:tcW w:w="8828" w:type="dxa"/>
            <w:gridSpan w:val="2"/>
            <w:shd w:val="clear" w:color="auto" w:fill="000000" w:themeFill="text1"/>
          </w:tcPr>
          <w:p w:rsidR="00F508BC" w:rsidRPr="004656B0" w:rsidRDefault="00F508BC" w:rsidP="00CC32DA">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F508BC" w:rsidRPr="004656B0" w:rsidTr="00CC32DA">
        <w:tc>
          <w:tcPr>
            <w:tcW w:w="2547" w:type="dxa"/>
          </w:tcPr>
          <w:p w:rsidR="00F508BC" w:rsidRPr="004656B0" w:rsidRDefault="00F508BC" w:rsidP="00CC32DA">
            <w:pPr>
              <w:rPr>
                <w:rFonts w:ascii="Arial" w:hAnsi="Arial" w:cs="Arial"/>
                <w:b/>
                <w:color w:val="000000"/>
              </w:rPr>
            </w:pPr>
            <w:r w:rsidRPr="004656B0">
              <w:rPr>
                <w:rFonts w:ascii="Arial" w:hAnsi="Arial" w:cs="Arial"/>
                <w:b/>
                <w:color w:val="000000"/>
              </w:rPr>
              <w:t>Código</w:t>
            </w:r>
          </w:p>
        </w:tc>
        <w:tc>
          <w:tcPr>
            <w:tcW w:w="6281" w:type="dxa"/>
          </w:tcPr>
          <w:p w:rsidR="00F508BC" w:rsidRPr="004656B0" w:rsidRDefault="00F508BC" w:rsidP="00CC32DA">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w:t>
            </w:r>
            <w:r w:rsidR="00CC32DA">
              <w:rPr>
                <w:rFonts w:ascii="Arial" w:hAnsi="Arial" w:cs="Arial"/>
                <w:color w:val="000000"/>
                <w:lang w:val="es-MX"/>
              </w:rPr>
              <w:t>3</w:t>
            </w:r>
            <w:r>
              <w:rPr>
                <w:rFonts w:ascii="Arial" w:hAnsi="Arial" w:cs="Arial"/>
                <w:color w:val="000000"/>
                <w:lang w:val="es-MX"/>
              </w:rPr>
              <w:t>0</w:t>
            </w:r>
          </w:p>
        </w:tc>
      </w:tr>
      <w:tr w:rsidR="00F508BC" w:rsidRPr="004656B0" w:rsidTr="00CC32DA">
        <w:tc>
          <w:tcPr>
            <w:tcW w:w="2547" w:type="dxa"/>
          </w:tcPr>
          <w:p w:rsidR="00F508BC" w:rsidRPr="004656B0" w:rsidRDefault="00F508BC" w:rsidP="00CC32DA">
            <w:pPr>
              <w:rPr>
                <w:rFonts w:ascii="Arial" w:hAnsi="Arial" w:cs="Arial"/>
                <w:color w:val="000000"/>
              </w:rPr>
            </w:pPr>
            <w:r w:rsidRPr="004656B0">
              <w:rPr>
                <w:rFonts w:ascii="Arial" w:hAnsi="Arial" w:cs="Arial"/>
                <w:b/>
                <w:color w:val="000000"/>
              </w:rPr>
              <w:t>Título</w:t>
            </w:r>
          </w:p>
        </w:tc>
        <w:tc>
          <w:tcPr>
            <w:tcW w:w="6281" w:type="dxa"/>
          </w:tcPr>
          <w:p w:rsidR="00F508BC" w:rsidRPr="004656B0" w:rsidRDefault="00F508BC" w:rsidP="00506294">
            <w:pPr>
              <w:rPr>
                <w:rFonts w:ascii="Arial" w:hAnsi="Arial" w:cs="Arial"/>
                <w:color w:val="000000"/>
              </w:rPr>
            </w:pPr>
            <w:r>
              <w:rPr>
                <w:rFonts w:ascii="Arial" w:hAnsi="Arial" w:cs="Arial"/>
                <w:b/>
              </w:rPr>
              <w:t>Profundiza acerca de l</w:t>
            </w:r>
            <w:r w:rsidR="00506294">
              <w:rPr>
                <w:rFonts w:ascii="Arial" w:hAnsi="Arial" w:cs="Arial"/>
                <w:b/>
              </w:rPr>
              <w:t>os campos de acción de la bioinformática</w:t>
            </w:r>
          </w:p>
        </w:tc>
      </w:tr>
      <w:tr w:rsidR="00F508BC" w:rsidRPr="004656B0" w:rsidTr="00CC32DA">
        <w:tc>
          <w:tcPr>
            <w:tcW w:w="2547" w:type="dxa"/>
          </w:tcPr>
          <w:p w:rsidR="00F508BC" w:rsidRPr="004656B0" w:rsidRDefault="00F508BC" w:rsidP="00CC32DA">
            <w:pPr>
              <w:rPr>
                <w:rFonts w:ascii="Arial" w:hAnsi="Arial" w:cs="Arial"/>
                <w:color w:val="000000"/>
              </w:rPr>
            </w:pPr>
            <w:r w:rsidRPr="004656B0">
              <w:rPr>
                <w:rFonts w:ascii="Arial" w:hAnsi="Arial" w:cs="Arial"/>
                <w:b/>
                <w:color w:val="000000"/>
              </w:rPr>
              <w:t>Descripción</w:t>
            </w:r>
          </w:p>
        </w:tc>
        <w:tc>
          <w:tcPr>
            <w:tcW w:w="6281" w:type="dxa"/>
          </w:tcPr>
          <w:p w:rsidR="00F508BC" w:rsidRDefault="00506294" w:rsidP="00CC32DA">
            <w:pPr>
              <w:rPr>
                <w:rFonts w:ascii="Arial" w:hAnsi="Arial" w:cs="Arial"/>
              </w:rPr>
            </w:pPr>
            <w:r>
              <w:rPr>
                <w:rFonts w:ascii="Arial" w:hAnsi="Arial" w:cs="Arial"/>
              </w:rPr>
              <w:t>Actividad que permite profundizar acerca de diferentes campos en los que actúa la bioinformática</w:t>
            </w:r>
          </w:p>
          <w:p w:rsidR="001E0913" w:rsidRDefault="00F508BC" w:rsidP="001E0913">
            <w:pPr>
              <w:spacing w:after="0"/>
              <w:rPr>
                <w:rFonts w:ascii="Arial" w:hAnsi="Arial" w:cs="Arial"/>
                <w:color w:val="FF0000"/>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w:t>
            </w:r>
            <w:r w:rsidR="001E0913">
              <w:rPr>
                <w:rFonts w:ascii="Arial" w:hAnsi="Arial" w:cs="Arial"/>
                <w:color w:val="FF0000"/>
              </w:rPr>
              <w:t>4</w:t>
            </w:r>
            <w:r>
              <w:rPr>
                <w:rFonts w:ascii="Arial" w:hAnsi="Arial" w:cs="Arial"/>
                <w:color w:val="FF0000"/>
              </w:rPr>
              <w:t xml:space="preserve"> </w:t>
            </w:r>
            <w:r w:rsidR="001E0913">
              <w:rPr>
                <w:rFonts w:ascii="Arial" w:hAnsi="Arial" w:cs="Arial"/>
                <w:color w:val="FF0000"/>
              </w:rPr>
              <w:t>Incluir los siguientes campos de acción:</w:t>
            </w:r>
          </w:p>
          <w:p w:rsidR="001E0913" w:rsidRPr="001E0913" w:rsidRDefault="001E0913" w:rsidP="001E0913">
            <w:pPr>
              <w:pStyle w:val="Prrafodelista"/>
              <w:numPr>
                <w:ilvl w:val="0"/>
                <w:numId w:val="44"/>
              </w:numPr>
              <w:spacing w:after="0"/>
              <w:rPr>
                <w:rFonts w:ascii="Arial" w:hAnsi="Arial" w:cs="Arial"/>
                <w:color w:val="FF0000"/>
              </w:rPr>
            </w:pPr>
            <w:r w:rsidRPr="001E0913">
              <w:rPr>
                <w:rFonts w:ascii="Arial" w:hAnsi="Arial" w:cs="Arial"/>
                <w:color w:val="FF0000"/>
              </w:rPr>
              <w:t>Búsqueda de información biomédica</w:t>
            </w:r>
          </w:p>
          <w:p w:rsidR="001E0913" w:rsidRPr="001E0913" w:rsidRDefault="001E0913" w:rsidP="001E0913">
            <w:pPr>
              <w:pStyle w:val="Prrafodelista"/>
              <w:numPr>
                <w:ilvl w:val="0"/>
                <w:numId w:val="44"/>
              </w:numPr>
              <w:spacing w:after="0"/>
              <w:rPr>
                <w:rFonts w:ascii="Arial" w:hAnsi="Arial" w:cs="Arial"/>
                <w:color w:val="FF0000"/>
              </w:rPr>
            </w:pPr>
            <w:r w:rsidRPr="001E0913">
              <w:rPr>
                <w:rFonts w:ascii="Arial" w:hAnsi="Arial" w:cs="Arial"/>
                <w:color w:val="FF0000"/>
              </w:rPr>
              <w:t>Comparación de secuencias BLAST</w:t>
            </w:r>
          </w:p>
          <w:p w:rsidR="001E0913" w:rsidRPr="001E0913" w:rsidRDefault="001E0913" w:rsidP="001E0913">
            <w:pPr>
              <w:pStyle w:val="Prrafodelista"/>
              <w:numPr>
                <w:ilvl w:val="0"/>
                <w:numId w:val="44"/>
              </w:numPr>
              <w:spacing w:after="0"/>
              <w:rPr>
                <w:rFonts w:ascii="Arial" w:hAnsi="Arial" w:cs="Arial"/>
                <w:color w:val="FF0000"/>
              </w:rPr>
            </w:pPr>
            <w:r w:rsidRPr="001E0913">
              <w:rPr>
                <w:rFonts w:ascii="Arial" w:hAnsi="Arial" w:cs="Arial"/>
                <w:color w:val="FF0000"/>
              </w:rPr>
              <w:t>Biología evolutiva computacional</w:t>
            </w:r>
          </w:p>
          <w:p w:rsidR="00F508BC" w:rsidRPr="001E0913" w:rsidRDefault="001E0913" w:rsidP="001E0913">
            <w:pPr>
              <w:pStyle w:val="Prrafodelista"/>
              <w:numPr>
                <w:ilvl w:val="0"/>
                <w:numId w:val="44"/>
              </w:numPr>
              <w:spacing w:after="0"/>
              <w:rPr>
                <w:rFonts w:ascii="Arial" w:hAnsi="Arial" w:cs="Arial"/>
                <w:color w:val="FF0000"/>
              </w:rPr>
            </w:pPr>
            <w:r w:rsidRPr="001E0913">
              <w:rPr>
                <w:rFonts w:ascii="Arial" w:hAnsi="Arial" w:cs="Arial"/>
                <w:color w:val="FF0000"/>
              </w:rPr>
              <w:t>Genómica comparativa</w:t>
            </w:r>
          </w:p>
        </w:tc>
      </w:tr>
    </w:tbl>
    <w:p w:rsidR="00846547" w:rsidDel="00B1755C" w:rsidRDefault="00846547" w:rsidP="00330107">
      <w:pPr>
        <w:rPr>
          <w:del w:id="180" w:author="Miguel" w:date="2015-08-01T11:15:00Z"/>
          <w:rFonts w:ascii="Arial" w:hAnsi="Arial" w:cs="Arial"/>
          <w:highlight w:val="yellow"/>
        </w:rPr>
      </w:pPr>
    </w:p>
    <w:p w:rsidR="00292BD6" w:rsidRPr="001E0913" w:rsidRDefault="00292BD6"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004F36C1">
        <w:rPr>
          <w:rFonts w:ascii="Arial" w:hAnsi="Arial" w:cs="Arial"/>
          <w:b/>
        </w:rPr>
        <w:t>4.</w:t>
      </w:r>
      <w:r w:rsidR="008059B1">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rsidR="00843822" w:rsidRDefault="00843822" w:rsidP="00843822">
      <w:pPr>
        <w:spacing w:before="100" w:beforeAutospacing="1" w:after="100" w:afterAutospacing="1"/>
        <w:rPr>
          <w:rFonts w:ascii="Arial" w:eastAsia="Times New Roman" w:hAnsi="Arial" w:cs="Arial"/>
          <w:lang w:val="es-CO"/>
        </w:rPr>
      </w:pPr>
      <w:bookmarkStart w:id="181" w:name="_GoBack"/>
      <w:bookmarkEnd w:id="181"/>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rsidTr="002341AF">
        <w:tc>
          <w:tcPr>
            <w:tcW w:w="8828" w:type="dxa"/>
            <w:gridSpan w:val="2"/>
            <w:shd w:val="clear" w:color="auto" w:fill="000000"/>
          </w:tcPr>
          <w:p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rsidTr="002341AF">
        <w:tc>
          <w:tcPr>
            <w:tcW w:w="2478" w:type="dxa"/>
            <w:shd w:val="clear" w:color="auto" w:fill="auto"/>
          </w:tcPr>
          <w:p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22A71" w:rsidRPr="00330107" w:rsidRDefault="00F22A71"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C32DA">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REC1</w:t>
            </w:r>
            <w:r w:rsidR="00CC32DA">
              <w:rPr>
                <w:rFonts w:ascii="Arial" w:hAnsi="Arial" w:cs="Arial"/>
                <w:color w:val="000000"/>
                <w:lang w:val="es-MX"/>
              </w:rPr>
              <w:t>4</w:t>
            </w:r>
            <w:r>
              <w:rPr>
                <w:rFonts w:ascii="Arial" w:hAnsi="Arial" w:cs="Arial"/>
                <w:color w:val="000000"/>
                <w:lang w:val="es-MX"/>
              </w:rPr>
              <w:t>0</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C1CBD" w:rsidRPr="00720AE1" w:rsidRDefault="00BC1CBD" w:rsidP="002D1003">
            <w:pPr>
              <w:spacing w:after="0"/>
              <w:rPr>
                <w:rFonts w:ascii="Arial" w:hAnsi="Arial" w:cs="Arial"/>
                <w:lang w:val="es-MX"/>
              </w:rPr>
            </w:pPr>
            <w:r>
              <w:rPr>
                <w:rFonts w:ascii="Arial" w:hAnsi="Arial" w:cs="Arial"/>
              </w:rPr>
              <w:t xml:space="preserve">Refuerza tu aprendizaje: </w:t>
            </w:r>
            <w:r w:rsidR="002D1003">
              <w:rPr>
                <w:rFonts w:ascii="Arial" w:hAnsi="Arial" w:cs="Arial"/>
              </w:rPr>
              <w:t>reconozco las ventajas de la bioinformática</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8E5F25" w:rsidRDefault="007E2524" w:rsidP="008E5F25">
            <w:pPr>
              <w:spacing w:after="0"/>
              <w:rPr>
                <w:rFonts w:ascii="Arial" w:hAnsi="Arial" w:cs="Arial"/>
                <w:color w:val="FF0000"/>
                <w:lang w:val="es-MX"/>
              </w:rPr>
            </w:pPr>
            <w:r>
              <w:rPr>
                <w:rFonts w:ascii="Arial" w:hAnsi="Arial" w:cs="Arial"/>
              </w:rPr>
              <w:t xml:space="preserve">Actividad para </w:t>
            </w:r>
            <w:r w:rsidR="002D1003">
              <w:rPr>
                <w:rFonts w:ascii="Arial" w:hAnsi="Arial" w:cs="Arial"/>
              </w:rPr>
              <w:t>reconocer las ventajas de la bioinformática</w:t>
            </w:r>
            <w:r w:rsidR="002D1003" w:rsidRPr="002D1003">
              <w:rPr>
                <w:rFonts w:ascii="Arial" w:hAnsi="Arial" w:cs="Arial"/>
              </w:rPr>
              <w:t>, mediante la exploración del NCBI</w:t>
            </w:r>
          </w:p>
          <w:p w:rsidR="002D1003" w:rsidRDefault="002D1003" w:rsidP="008E5F25">
            <w:pPr>
              <w:spacing w:after="0"/>
              <w:rPr>
                <w:rFonts w:ascii="Arial" w:hAnsi="Arial" w:cs="Arial"/>
                <w:color w:val="FF0000"/>
                <w:lang w:val="es-MX"/>
              </w:rPr>
            </w:pPr>
          </w:p>
          <w:p w:rsidR="007E2524" w:rsidRDefault="00AE0643" w:rsidP="00AE0643">
            <w:pPr>
              <w:spacing w:after="0"/>
              <w:rPr>
                <w:rFonts w:ascii="Arial" w:hAnsi="Arial" w:cs="Arial"/>
                <w:color w:val="FF0000"/>
                <w:lang w:val="es-MX"/>
              </w:rPr>
            </w:pPr>
            <w:r>
              <w:rPr>
                <w:rFonts w:ascii="Arial" w:hAnsi="Arial" w:cs="Arial"/>
                <w:color w:val="FF0000"/>
                <w:lang w:val="es-MX"/>
              </w:rPr>
              <w:t>Recurso M101</w:t>
            </w:r>
          </w:p>
          <w:p w:rsidR="006A46BC" w:rsidRPr="00906277" w:rsidRDefault="006A46BC" w:rsidP="00AE0643">
            <w:pPr>
              <w:spacing w:after="0"/>
              <w:rPr>
                <w:rFonts w:ascii="Arial" w:hAnsi="Arial" w:cs="Arial"/>
              </w:rPr>
            </w:pPr>
            <w:r>
              <w:rPr>
                <w:rFonts w:ascii="Arial" w:hAnsi="Arial" w:cs="Arial"/>
                <w:color w:val="FF0000"/>
                <w:lang w:val="es-MX"/>
              </w:rPr>
              <w:t xml:space="preserve">Se otorgan las indicaciones necesarias para que los estudiantes ingresen a la página del NCBI y </w:t>
            </w:r>
            <w:r w:rsidR="004139A5">
              <w:rPr>
                <w:rFonts w:ascii="Arial" w:hAnsi="Arial" w:cs="Arial"/>
                <w:color w:val="FF0000"/>
                <w:lang w:val="es-MX"/>
              </w:rPr>
              <w:t xml:space="preserve">luego de explorarla, </w:t>
            </w:r>
            <w:r>
              <w:rPr>
                <w:rFonts w:ascii="Arial" w:hAnsi="Arial" w:cs="Arial"/>
                <w:color w:val="FF0000"/>
                <w:lang w:val="es-MX"/>
              </w:rPr>
              <w:t>resuelvan preguntas que les permita reconocer la importancia de la bioinformática en el análisis y la organización de</w:t>
            </w:r>
            <w:r w:rsidR="004139A5">
              <w:rPr>
                <w:rFonts w:ascii="Arial" w:hAnsi="Arial" w:cs="Arial"/>
                <w:color w:val="FF0000"/>
                <w:lang w:val="es-MX"/>
              </w:rPr>
              <w:t xml:space="preserve"> la</w:t>
            </w:r>
            <w:r>
              <w:rPr>
                <w:rFonts w:ascii="Arial" w:hAnsi="Arial" w:cs="Arial"/>
                <w:color w:val="FF0000"/>
                <w:lang w:val="es-MX"/>
              </w:rPr>
              <w:t xml:space="preserve"> información molecular.</w:t>
            </w:r>
          </w:p>
        </w:tc>
      </w:tr>
    </w:tbl>
    <w:p w:rsidR="00F22A71" w:rsidRDefault="00F22A71" w:rsidP="00330107">
      <w:pPr>
        <w:tabs>
          <w:tab w:val="right" w:pos="8498"/>
        </w:tabs>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508BC" w:rsidRPr="00330107" w:rsidTr="00CC32DA">
        <w:tc>
          <w:tcPr>
            <w:tcW w:w="8828" w:type="dxa"/>
            <w:gridSpan w:val="2"/>
            <w:shd w:val="clear" w:color="auto" w:fill="000000"/>
          </w:tcPr>
          <w:p w:rsidR="00F508BC" w:rsidRPr="00330107" w:rsidRDefault="00F508BC" w:rsidP="00CC32DA">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F508BC" w:rsidRPr="00330107" w:rsidTr="00CC32DA">
        <w:tc>
          <w:tcPr>
            <w:tcW w:w="2478" w:type="dxa"/>
            <w:shd w:val="clear" w:color="auto" w:fill="auto"/>
          </w:tcPr>
          <w:p w:rsidR="00F508BC" w:rsidRPr="00330107" w:rsidRDefault="00F508BC" w:rsidP="00CC32DA">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508BC" w:rsidRPr="00330107" w:rsidRDefault="00F508BC"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C32DA">
              <w:rPr>
                <w:rFonts w:ascii="Arial" w:hAnsi="Arial" w:cs="Arial"/>
                <w:color w:val="000000"/>
                <w:lang w:val="es-MX"/>
              </w:rPr>
              <w:t>2</w:t>
            </w:r>
            <w:r>
              <w:rPr>
                <w:rFonts w:ascii="Arial" w:hAnsi="Arial" w:cs="Arial"/>
                <w:color w:val="000000"/>
                <w:lang w:val="es-MX"/>
              </w:rPr>
              <w:t>_CO_REC1</w:t>
            </w:r>
            <w:r w:rsidR="00CC32DA">
              <w:rPr>
                <w:rFonts w:ascii="Arial" w:hAnsi="Arial" w:cs="Arial"/>
                <w:color w:val="000000"/>
                <w:lang w:val="es-MX"/>
              </w:rPr>
              <w:t>5</w:t>
            </w:r>
            <w:r>
              <w:rPr>
                <w:rFonts w:ascii="Arial" w:hAnsi="Arial" w:cs="Arial"/>
                <w:color w:val="000000"/>
                <w:lang w:val="es-MX"/>
              </w:rPr>
              <w:t>0</w:t>
            </w:r>
          </w:p>
        </w:tc>
      </w:tr>
      <w:tr w:rsidR="00F508BC" w:rsidRPr="00330107" w:rsidTr="00CC32DA">
        <w:tc>
          <w:tcPr>
            <w:tcW w:w="2478" w:type="dxa"/>
            <w:shd w:val="clear" w:color="auto" w:fill="auto"/>
          </w:tcPr>
          <w:p w:rsidR="00F508BC" w:rsidRPr="00330107" w:rsidRDefault="00F508BC" w:rsidP="00CC32DA">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F508BC" w:rsidRPr="00720AE1" w:rsidRDefault="00F508BC" w:rsidP="00CC32DA">
            <w:pPr>
              <w:spacing w:after="0"/>
              <w:rPr>
                <w:rFonts w:ascii="Arial" w:hAnsi="Arial" w:cs="Arial"/>
                <w:lang w:val="es-MX"/>
              </w:rPr>
            </w:pPr>
            <w:r>
              <w:rPr>
                <w:rFonts w:ascii="Arial" w:hAnsi="Arial" w:cs="Arial"/>
              </w:rPr>
              <w:t xml:space="preserve">Refuerza tu aprendizaje: pongo en práctica </w:t>
            </w:r>
            <w:r w:rsidR="002D1003">
              <w:rPr>
                <w:rFonts w:ascii="Arial" w:hAnsi="Arial" w:cs="Arial"/>
              </w:rPr>
              <w:t>pongo en práctica mis conocimientos acerca de la bioinformática</w:t>
            </w:r>
          </w:p>
        </w:tc>
      </w:tr>
      <w:tr w:rsidR="00F508BC" w:rsidRPr="00330107" w:rsidTr="00CC32DA">
        <w:tc>
          <w:tcPr>
            <w:tcW w:w="2478" w:type="dxa"/>
            <w:shd w:val="clear" w:color="auto" w:fill="auto"/>
          </w:tcPr>
          <w:p w:rsidR="00F508BC" w:rsidRPr="00330107" w:rsidRDefault="00F508BC" w:rsidP="00CC32DA">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2D1003" w:rsidRPr="00720AE1" w:rsidRDefault="002D1003" w:rsidP="002D1003">
            <w:pPr>
              <w:spacing w:after="0"/>
              <w:rPr>
                <w:rFonts w:ascii="Arial" w:hAnsi="Arial" w:cs="Arial"/>
                <w:lang w:val="es-MX"/>
              </w:rPr>
            </w:pPr>
            <w:r>
              <w:rPr>
                <w:rFonts w:ascii="Arial" w:hAnsi="Arial" w:cs="Arial"/>
              </w:rPr>
              <w:t>Actividad para poner en práctica conocimientos acerca de la bioinformática</w:t>
            </w:r>
          </w:p>
          <w:p w:rsidR="00F508BC" w:rsidRDefault="00F508BC" w:rsidP="00CC32DA">
            <w:pPr>
              <w:spacing w:after="0"/>
              <w:rPr>
                <w:rFonts w:ascii="Arial" w:hAnsi="Arial" w:cs="Arial"/>
                <w:color w:val="FF0000"/>
                <w:lang w:val="es-MX"/>
              </w:rPr>
            </w:pPr>
          </w:p>
          <w:p w:rsidR="00F508BC" w:rsidRPr="00906277" w:rsidRDefault="00234D72" w:rsidP="00234D72">
            <w:pPr>
              <w:spacing w:after="0"/>
              <w:rPr>
                <w:rFonts w:ascii="Arial" w:hAnsi="Arial" w:cs="Arial"/>
              </w:rPr>
            </w:pPr>
            <w:r>
              <w:rPr>
                <w:rFonts w:ascii="Arial" w:hAnsi="Arial" w:cs="Arial"/>
                <w:color w:val="FF0000"/>
                <w:lang w:val="es-MX"/>
              </w:rPr>
              <w:lastRenderedPageBreak/>
              <w:t>Motor M16A – Sopa de letras acerca de la bioinformática</w:t>
            </w:r>
          </w:p>
        </w:tc>
      </w:tr>
    </w:tbl>
    <w:p w:rsidR="00F508BC" w:rsidRDefault="00F508BC" w:rsidP="00330107">
      <w:pPr>
        <w:tabs>
          <w:tab w:val="right" w:pos="8498"/>
        </w:tabs>
        <w:rPr>
          <w:rFonts w:ascii="Arial" w:hAnsi="Arial" w:cs="Arial"/>
          <w:highlight w:val="yellow"/>
        </w:rPr>
      </w:pPr>
    </w:p>
    <w:p w:rsidR="00014FC7" w:rsidRDefault="00330107" w:rsidP="00014FC7">
      <w:pPr>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014FC7">
        <w:rPr>
          <w:rFonts w:ascii="Arial" w:hAnsi="Arial" w:cs="Arial"/>
          <w:b/>
        </w:rPr>
        <w:t>La genética molecular humana</w:t>
      </w:r>
    </w:p>
    <w:p w:rsidR="0045677A" w:rsidRDefault="00561571" w:rsidP="00561571">
      <w:pPr>
        <w:rPr>
          <w:rFonts w:ascii="Arial" w:hAnsi="Arial" w:cs="Arial"/>
        </w:rPr>
      </w:pPr>
      <w:r w:rsidRPr="00561571">
        <w:rPr>
          <w:rFonts w:ascii="Arial" w:hAnsi="Arial" w:cs="Arial"/>
        </w:rPr>
        <w:t>La</w:t>
      </w:r>
      <w:r w:rsidR="0045677A">
        <w:rPr>
          <w:rFonts w:ascii="Arial" w:hAnsi="Arial" w:cs="Arial"/>
        </w:rPr>
        <w:t xml:space="preserve"> gran diferencia entre la genética molecular humana y la de cualquier otro organismo, </w:t>
      </w:r>
      <w:commentRangeStart w:id="182"/>
      <w:r w:rsidR="0045677A">
        <w:rPr>
          <w:rFonts w:ascii="Arial" w:hAnsi="Arial" w:cs="Arial"/>
        </w:rPr>
        <w:t>es que no se realiza experimentación con humanos</w:t>
      </w:r>
      <w:commentRangeEnd w:id="182"/>
      <w:r w:rsidR="00900800">
        <w:rPr>
          <w:rStyle w:val="Refdecomentario"/>
          <w:rFonts w:ascii="Calibri" w:eastAsia="Calibri" w:hAnsi="Calibri"/>
          <w:lang w:val="es-MX"/>
        </w:rPr>
        <w:commentReference w:id="182"/>
      </w:r>
      <w:r w:rsidR="0045677A">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A00A0" w:rsidRPr="00330107" w:rsidTr="00610670">
        <w:tc>
          <w:tcPr>
            <w:tcW w:w="8828" w:type="dxa"/>
            <w:gridSpan w:val="2"/>
            <w:shd w:val="clear" w:color="auto" w:fill="0D0D0D"/>
          </w:tcPr>
          <w:p w:rsidR="008A00A0" w:rsidRPr="00330107" w:rsidRDefault="008A00A0" w:rsidP="0061067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8A00A0" w:rsidRPr="00330107" w:rsidTr="00610670">
        <w:tc>
          <w:tcPr>
            <w:tcW w:w="2405" w:type="dxa"/>
            <w:shd w:val="clear" w:color="auto" w:fill="auto"/>
          </w:tcPr>
          <w:p w:rsidR="008A00A0" w:rsidRPr="00330107" w:rsidRDefault="008A00A0" w:rsidP="00610670">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8A00A0" w:rsidRPr="00330107" w:rsidRDefault="008A00A0" w:rsidP="008A00A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2_CO_IMG9</w:t>
            </w:r>
          </w:p>
        </w:tc>
      </w:tr>
      <w:tr w:rsidR="008A00A0" w:rsidRPr="00330107" w:rsidTr="00610670">
        <w:tc>
          <w:tcPr>
            <w:tcW w:w="2405" w:type="dxa"/>
            <w:shd w:val="clear" w:color="auto" w:fill="auto"/>
          </w:tcPr>
          <w:p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8A00A0" w:rsidRPr="00330107" w:rsidRDefault="008A00A0" w:rsidP="00610670">
            <w:pPr>
              <w:spacing w:after="0"/>
              <w:rPr>
                <w:rFonts w:ascii="Arial" w:hAnsi="Arial" w:cs="Arial"/>
                <w:color w:val="000000"/>
                <w:lang w:val="es-MX"/>
              </w:rPr>
            </w:pPr>
            <w:r>
              <w:rPr>
                <w:rFonts w:ascii="Arial" w:hAnsi="Arial" w:cs="Arial"/>
                <w:color w:val="000000"/>
                <w:lang w:val="es-MX"/>
              </w:rPr>
              <w:t>Experimentos con ratones</w:t>
            </w:r>
          </w:p>
        </w:tc>
      </w:tr>
      <w:tr w:rsidR="008A00A0" w:rsidRPr="00330107" w:rsidTr="00610670">
        <w:tc>
          <w:tcPr>
            <w:tcW w:w="2405" w:type="dxa"/>
            <w:shd w:val="clear" w:color="auto" w:fill="auto"/>
          </w:tcPr>
          <w:p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8A00A0" w:rsidRDefault="008A00A0" w:rsidP="00610670">
            <w:pPr>
              <w:spacing w:after="0"/>
              <w:rPr>
                <w:rFonts w:ascii="Arial" w:hAnsi="Arial" w:cs="Arial"/>
                <w:color w:val="000000"/>
                <w:lang w:val="es-MX"/>
              </w:rPr>
            </w:pPr>
            <w:r>
              <w:rPr>
                <w:rFonts w:ascii="Arial" w:hAnsi="Arial" w:cs="Arial"/>
                <w:color w:val="000000"/>
                <w:lang w:val="es-MX"/>
              </w:rPr>
              <w:t>108638480</w:t>
            </w:r>
          </w:p>
          <w:p w:rsidR="008A00A0" w:rsidRDefault="008A00A0" w:rsidP="00610670">
            <w:pPr>
              <w:spacing w:after="0"/>
              <w:rPr>
                <w:rFonts w:ascii="Arial" w:hAnsi="Arial" w:cs="Arial"/>
                <w:color w:val="000000"/>
                <w:lang w:val="es-MX"/>
              </w:rPr>
            </w:pPr>
          </w:p>
          <w:p w:rsidR="008A00A0" w:rsidRPr="00223699" w:rsidRDefault="008A00A0" w:rsidP="00610670">
            <w:pPr>
              <w:spacing w:after="0"/>
              <w:rPr>
                <w:rFonts w:ascii="Arial" w:hAnsi="Arial" w:cs="Arial"/>
                <w:lang w:val="es-MX"/>
              </w:rPr>
            </w:pPr>
          </w:p>
        </w:tc>
      </w:tr>
      <w:tr w:rsidR="008A00A0" w:rsidRPr="00330107" w:rsidTr="00610670">
        <w:trPr>
          <w:trHeight w:val="1572"/>
        </w:trPr>
        <w:tc>
          <w:tcPr>
            <w:tcW w:w="2405" w:type="dxa"/>
            <w:shd w:val="clear" w:color="auto" w:fill="auto"/>
          </w:tcPr>
          <w:p w:rsidR="008A00A0" w:rsidRPr="00330107" w:rsidRDefault="008A00A0" w:rsidP="00610670">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8A00A0" w:rsidRPr="00F96959" w:rsidRDefault="008A00A0" w:rsidP="00610670">
            <w:pPr>
              <w:tabs>
                <w:tab w:val="right" w:pos="8498"/>
              </w:tabs>
              <w:rPr>
                <w:rFonts w:ascii="Arial" w:hAnsi="Arial" w:cs="Arial"/>
              </w:rPr>
            </w:pPr>
            <w:r>
              <w:rPr>
                <w:rFonts w:ascii="Arial" w:hAnsi="Arial" w:cs="Arial"/>
              </w:rPr>
              <w:t>Un enfoque actual que permite obtener conocimiento acerca de la genética humana, consiste en realizar estudios de biología molecular en animales pequeños y de fácil manipulación</w:t>
            </w:r>
            <w:ins w:id="183" w:author="Miguel" w:date="2015-07-31T20:15:00Z">
              <w:r w:rsidR="00310939">
                <w:rPr>
                  <w:rFonts w:ascii="Arial" w:hAnsi="Arial" w:cs="Arial"/>
                </w:rPr>
                <w:t>,</w:t>
              </w:r>
            </w:ins>
            <w:r>
              <w:rPr>
                <w:rFonts w:ascii="Arial" w:hAnsi="Arial" w:cs="Arial"/>
              </w:rPr>
              <w:t xml:space="preserve"> como los ratones o las moscas de la fruta, y a partir de lo que se encuentra en estos, buscar genes homólogos en humanos</w:t>
            </w:r>
            <w:del w:id="184" w:author="Miguel" w:date="2015-07-31T20:32:00Z">
              <w:r w:rsidDel="00293DFD">
                <w:rPr>
                  <w:rFonts w:ascii="Arial" w:hAnsi="Arial" w:cs="Arial"/>
                </w:rPr>
                <w:delText>,</w:delText>
              </w:r>
            </w:del>
            <w:r>
              <w:rPr>
                <w:rFonts w:ascii="Arial" w:hAnsi="Arial" w:cs="Arial"/>
              </w:rPr>
              <w:t xml:space="preserve"> mediante técnicas de ingeniería genética. De este modo, se han identificado una gran cantidad de genes humanos, </w:t>
            </w:r>
            <w:commentRangeStart w:id="185"/>
            <w:r>
              <w:rPr>
                <w:rFonts w:ascii="Arial" w:hAnsi="Arial" w:cs="Arial"/>
              </w:rPr>
              <w:t>entre ellos el de la obesidad.</w:t>
            </w:r>
            <w:commentRangeEnd w:id="185"/>
            <w:r w:rsidR="00310939">
              <w:rPr>
                <w:rStyle w:val="Refdecomentario"/>
                <w:rFonts w:ascii="Calibri" w:eastAsia="Calibri" w:hAnsi="Calibri"/>
                <w:lang w:val="es-MX"/>
              </w:rPr>
              <w:commentReference w:id="185"/>
            </w:r>
          </w:p>
        </w:tc>
      </w:tr>
    </w:tbl>
    <w:p w:rsidR="008A00A0" w:rsidRDefault="008A00A0" w:rsidP="0056157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C72FF7" w:rsidRPr="00330107" w:rsidTr="00610670">
        <w:tc>
          <w:tcPr>
            <w:tcW w:w="8828" w:type="dxa"/>
            <w:gridSpan w:val="2"/>
            <w:shd w:val="clear" w:color="auto" w:fill="000000"/>
          </w:tcPr>
          <w:p w:rsidR="00C72FF7" w:rsidRPr="00330107" w:rsidRDefault="00C72FF7" w:rsidP="00610670">
            <w:pPr>
              <w:spacing w:after="0"/>
              <w:jc w:val="center"/>
              <w:rPr>
                <w:rFonts w:ascii="Arial" w:hAnsi="Arial" w:cs="Arial"/>
                <w:b/>
                <w:color w:val="FFFFFF"/>
                <w:lang w:val="es-MX"/>
              </w:rPr>
            </w:pPr>
            <w:commentRangeStart w:id="186"/>
            <w:r w:rsidRPr="00330107">
              <w:rPr>
                <w:rFonts w:ascii="Arial" w:hAnsi="Arial" w:cs="Arial"/>
                <w:b/>
                <w:color w:val="FFFFFF"/>
                <w:lang w:val="es-MX"/>
              </w:rPr>
              <w:t>Recuerda</w:t>
            </w:r>
            <w:commentRangeEnd w:id="186"/>
            <w:r w:rsidR="00293DFD">
              <w:rPr>
                <w:rStyle w:val="Refdecomentario"/>
                <w:rFonts w:ascii="Calibri" w:eastAsia="Calibri" w:hAnsi="Calibri"/>
                <w:lang w:val="es-MX"/>
              </w:rPr>
              <w:commentReference w:id="186"/>
            </w:r>
          </w:p>
        </w:tc>
      </w:tr>
      <w:tr w:rsidR="00C72FF7" w:rsidRPr="00330107" w:rsidTr="00610670">
        <w:tc>
          <w:tcPr>
            <w:tcW w:w="2482" w:type="dxa"/>
            <w:shd w:val="clear" w:color="auto" w:fill="auto"/>
          </w:tcPr>
          <w:p w:rsidR="00C72FF7" w:rsidRPr="00330107" w:rsidRDefault="00C72FF7" w:rsidP="00610670">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B757E8" w:rsidDel="00293DFD" w:rsidRDefault="00B757E8" w:rsidP="00F67CCC">
            <w:pPr>
              <w:rPr>
                <w:del w:id="187" w:author="Miguel" w:date="2015-07-31T20:30:00Z"/>
                <w:rFonts w:ascii="Arial" w:hAnsi="Arial" w:cs="Arial"/>
                <w:lang w:val="es-MX"/>
              </w:rPr>
            </w:pPr>
          </w:p>
          <w:p w:rsidR="00B757E8" w:rsidRPr="00B757E8" w:rsidRDefault="00F67CCC" w:rsidP="00F67CCC">
            <w:pPr>
              <w:rPr>
                <w:rFonts w:ascii="Arial" w:hAnsi="Arial" w:cs="Arial"/>
                <w:lang w:val="es-MX"/>
              </w:rPr>
            </w:pPr>
            <w:r>
              <w:rPr>
                <w:rFonts w:ascii="Arial" w:hAnsi="Arial" w:cs="Arial"/>
                <w:lang w:val="es-MX"/>
              </w:rPr>
              <w:t xml:space="preserve">Los genes </w:t>
            </w:r>
            <w:r w:rsidRPr="000F337D">
              <w:rPr>
                <w:rFonts w:ascii="Arial" w:hAnsi="Arial" w:cs="Arial"/>
                <w:b/>
                <w:lang w:val="es-MX"/>
              </w:rPr>
              <w:t>homólogos</w:t>
            </w:r>
            <w:r>
              <w:rPr>
                <w:rFonts w:ascii="Arial" w:hAnsi="Arial" w:cs="Arial"/>
                <w:lang w:val="es-MX"/>
              </w:rPr>
              <w:t xml:space="preserve"> son aquellos que aunque provienen de especies distintas</w:t>
            </w:r>
            <w:ins w:id="188" w:author="Miguel" w:date="2015-07-31T20:30:00Z">
              <w:r w:rsidR="00293DFD">
                <w:rPr>
                  <w:rFonts w:ascii="Arial" w:hAnsi="Arial" w:cs="Arial"/>
                  <w:lang w:val="es-MX"/>
                </w:rPr>
                <w:t>,</w:t>
              </w:r>
            </w:ins>
            <w:r>
              <w:rPr>
                <w:rFonts w:ascii="Arial" w:hAnsi="Arial" w:cs="Arial"/>
                <w:lang w:val="es-MX"/>
              </w:rPr>
              <w:t xml:space="preserve"> se expresan de manera similar; es decir, generan pro</w:t>
            </w:r>
            <w:ins w:id="189" w:author="Miguel" w:date="2015-07-31T20:30:00Z">
              <w:r w:rsidR="00293DFD">
                <w:rPr>
                  <w:rFonts w:ascii="Arial" w:hAnsi="Arial" w:cs="Arial"/>
                  <w:lang w:val="es-MX"/>
                </w:rPr>
                <w:t>teínas</w:t>
              </w:r>
            </w:ins>
            <w:del w:id="190" w:author="Miguel" w:date="2015-07-31T20:30:00Z">
              <w:r w:rsidDel="00293DFD">
                <w:rPr>
                  <w:rFonts w:ascii="Arial" w:hAnsi="Arial" w:cs="Arial"/>
                  <w:lang w:val="es-MX"/>
                </w:rPr>
                <w:delText>ductos proteicos</w:delText>
              </w:r>
            </w:del>
            <w:r>
              <w:rPr>
                <w:rFonts w:ascii="Arial" w:hAnsi="Arial" w:cs="Arial"/>
                <w:lang w:val="es-MX"/>
              </w:rPr>
              <w:t xml:space="preserve"> similares.</w:t>
            </w:r>
          </w:p>
        </w:tc>
      </w:tr>
    </w:tbl>
    <w:p w:rsidR="00C72FF7" w:rsidRDefault="00C72FF7" w:rsidP="00561571">
      <w:pPr>
        <w:rPr>
          <w:rFonts w:ascii="Arial" w:hAnsi="Arial" w:cs="Arial"/>
        </w:rPr>
      </w:pPr>
    </w:p>
    <w:p w:rsidR="00640561" w:rsidRDefault="00640561" w:rsidP="00561571">
      <w:pPr>
        <w:rPr>
          <w:rFonts w:ascii="Arial" w:hAnsi="Arial" w:cs="Arial"/>
        </w:rPr>
      </w:pPr>
      <w:r>
        <w:rPr>
          <w:rFonts w:ascii="Arial" w:hAnsi="Arial" w:cs="Arial"/>
        </w:rPr>
        <w:t xml:space="preserve">Dos grandes proyectos han sido de gran </w:t>
      </w:r>
      <w:ins w:id="191" w:author="Miguel" w:date="2015-07-31T20:34:00Z">
        <w:r w:rsidR="00293DFD">
          <w:rPr>
            <w:rFonts w:ascii="Arial" w:hAnsi="Arial" w:cs="Arial"/>
          </w:rPr>
          <w:t>importancia</w:t>
        </w:r>
      </w:ins>
      <w:del w:id="192" w:author="Miguel" w:date="2015-07-31T20:34:00Z">
        <w:r w:rsidDel="00293DFD">
          <w:rPr>
            <w:rFonts w:ascii="Arial" w:hAnsi="Arial" w:cs="Arial"/>
          </w:rPr>
          <w:delText>relevancia</w:delText>
        </w:r>
      </w:del>
      <w:r>
        <w:rPr>
          <w:rFonts w:ascii="Arial" w:hAnsi="Arial" w:cs="Arial"/>
        </w:rPr>
        <w:t xml:space="preserve"> en genética molecular humana</w:t>
      </w:r>
      <w:ins w:id="193" w:author="Miguel" w:date="2015-07-31T20:34:00Z">
        <w:r w:rsidR="00293DFD">
          <w:rPr>
            <w:rFonts w:ascii="Arial" w:hAnsi="Arial" w:cs="Arial"/>
          </w:rPr>
          <w:t>,</w:t>
        </w:r>
      </w:ins>
      <w:r>
        <w:rPr>
          <w:rFonts w:ascii="Arial" w:hAnsi="Arial" w:cs="Arial"/>
        </w:rPr>
        <w:t xml:space="preserve"> y han generado </w:t>
      </w:r>
      <w:ins w:id="194" w:author="Miguel" w:date="2015-07-31T20:34:00Z">
        <w:r w:rsidR="00293DFD">
          <w:rPr>
            <w:rFonts w:ascii="Arial" w:hAnsi="Arial" w:cs="Arial"/>
          </w:rPr>
          <w:t>gran parte d</w:t>
        </w:r>
      </w:ins>
      <w:r>
        <w:rPr>
          <w:rFonts w:ascii="Arial" w:hAnsi="Arial" w:cs="Arial"/>
        </w:rPr>
        <w:t>el conocimiento que hoy en día se tiene al respecto</w:t>
      </w:r>
      <w:ins w:id="195" w:author="Miguel" w:date="2015-07-31T20:35:00Z">
        <w:r w:rsidR="00293DFD">
          <w:rPr>
            <w:rFonts w:ascii="Arial" w:hAnsi="Arial" w:cs="Arial"/>
          </w:rPr>
          <w:t>.</w:t>
        </w:r>
      </w:ins>
      <w:del w:id="196" w:author="Miguel" w:date="2015-07-31T20:35:00Z">
        <w:r w:rsidDel="00293DFD">
          <w:rPr>
            <w:rFonts w:ascii="Arial" w:hAnsi="Arial" w:cs="Arial"/>
          </w:rPr>
          <w:delText>,</w:delText>
        </w:r>
      </w:del>
      <w:r>
        <w:rPr>
          <w:rFonts w:ascii="Arial" w:hAnsi="Arial" w:cs="Arial"/>
        </w:rPr>
        <w:t xml:space="preserve"> </w:t>
      </w:r>
      <w:r w:rsidR="00293DFD">
        <w:rPr>
          <w:rFonts w:ascii="Arial" w:hAnsi="Arial" w:cs="Arial"/>
        </w:rPr>
        <w:t>E</w:t>
      </w:r>
      <w:del w:id="197" w:author="Miguel" w:date="2015-07-31T20:36:00Z">
        <w:r w:rsidR="00293DFD" w:rsidDel="00293DFD">
          <w:rPr>
            <w:rFonts w:ascii="Arial" w:hAnsi="Arial" w:cs="Arial"/>
          </w:rPr>
          <w:delText xml:space="preserve">stos </w:delText>
        </w:r>
      </w:del>
      <w:r>
        <w:rPr>
          <w:rFonts w:ascii="Arial" w:hAnsi="Arial" w:cs="Arial"/>
        </w:rPr>
        <w:t>stos son</w:t>
      </w:r>
      <w:del w:id="198" w:author="Miguel" w:date="2015-07-31T20:35:00Z">
        <w:r w:rsidDel="00293DFD">
          <w:rPr>
            <w:rFonts w:ascii="Arial" w:hAnsi="Arial" w:cs="Arial"/>
          </w:rPr>
          <w:delText>:</w:delText>
        </w:r>
      </w:del>
      <w:r>
        <w:rPr>
          <w:rFonts w:ascii="Arial" w:hAnsi="Arial" w:cs="Arial"/>
        </w:rPr>
        <w:t xml:space="preserve"> </w:t>
      </w:r>
      <w:ins w:id="199" w:author="Miguel" w:date="2015-07-31T20:35:00Z">
        <w:r w:rsidR="00293DFD">
          <w:rPr>
            <w:rFonts w:ascii="Arial" w:hAnsi="Arial" w:cs="Arial"/>
          </w:rPr>
          <w:t>e</w:t>
        </w:r>
      </w:ins>
      <w:del w:id="200" w:author="Miguel" w:date="2015-07-31T20:35:00Z">
        <w:r w:rsidDel="00293DFD">
          <w:rPr>
            <w:rFonts w:ascii="Arial" w:hAnsi="Arial" w:cs="Arial"/>
          </w:rPr>
          <w:delText>E</w:delText>
        </w:r>
      </w:del>
      <w:r>
        <w:rPr>
          <w:rFonts w:ascii="Arial" w:hAnsi="Arial" w:cs="Arial"/>
        </w:rPr>
        <w:t xml:space="preserve">l </w:t>
      </w:r>
      <w:ins w:id="201" w:author="Miguel" w:date="2015-07-31T20:35:00Z">
        <w:r w:rsidR="00293DFD" w:rsidRPr="00293DFD">
          <w:rPr>
            <w:rFonts w:ascii="Arial" w:hAnsi="Arial" w:cs="Arial"/>
            <w:b/>
            <w:rPrChange w:id="202" w:author="Miguel" w:date="2015-07-31T20:36:00Z">
              <w:rPr>
                <w:rFonts w:ascii="Arial" w:hAnsi="Arial" w:cs="Arial"/>
              </w:rPr>
            </w:rPrChange>
          </w:rPr>
          <w:t>P</w:t>
        </w:r>
      </w:ins>
      <w:del w:id="203" w:author="Miguel" w:date="2015-07-31T20:35:00Z">
        <w:r w:rsidRPr="00293DFD" w:rsidDel="00293DFD">
          <w:rPr>
            <w:rFonts w:ascii="Arial" w:hAnsi="Arial" w:cs="Arial"/>
            <w:b/>
            <w:rPrChange w:id="204" w:author="Miguel" w:date="2015-07-31T20:36:00Z">
              <w:rPr>
                <w:rFonts w:ascii="Arial" w:hAnsi="Arial" w:cs="Arial"/>
              </w:rPr>
            </w:rPrChange>
          </w:rPr>
          <w:delText>p</w:delText>
        </w:r>
      </w:del>
      <w:r w:rsidRPr="00293DFD">
        <w:rPr>
          <w:rFonts w:ascii="Arial" w:hAnsi="Arial" w:cs="Arial"/>
          <w:b/>
          <w:rPrChange w:id="205" w:author="Miguel" w:date="2015-07-31T20:36:00Z">
            <w:rPr>
              <w:rFonts w:ascii="Arial" w:hAnsi="Arial" w:cs="Arial"/>
            </w:rPr>
          </w:rPrChange>
        </w:rPr>
        <w:t>royecto</w:t>
      </w:r>
      <w:r>
        <w:rPr>
          <w:rFonts w:ascii="Arial" w:hAnsi="Arial" w:cs="Arial"/>
        </w:rPr>
        <w:t xml:space="preserve"> </w:t>
      </w:r>
      <w:r w:rsidRPr="00293DFD">
        <w:rPr>
          <w:rFonts w:ascii="Arial" w:hAnsi="Arial" w:cs="Arial"/>
          <w:b/>
          <w:rPrChange w:id="206" w:author="Miguel" w:date="2015-07-31T20:36:00Z">
            <w:rPr>
              <w:rFonts w:ascii="Arial" w:hAnsi="Arial" w:cs="Arial"/>
            </w:rPr>
          </w:rPrChange>
        </w:rPr>
        <w:t>genoma</w:t>
      </w:r>
      <w:r>
        <w:rPr>
          <w:rFonts w:ascii="Arial" w:hAnsi="Arial" w:cs="Arial"/>
        </w:rPr>
        <w:t xml:space="preserve"> </w:t>
      </w:r>
      <w:r w:rsidRPr="00293DFD">
        <w:rPr>
          <w:rFonts w:ascii="Arial" w:hAnsi="Arial" w:cs="Arial"/>
          <w:b/>
          <w:rPrChange w:id="207" w:author="Miguel" w:date="2015-07-31T20:36:00Z">
            <w:rPr>
              <w:rFonts w:ascii="Arial" w:hAnsi="Arial" w:cs="Arial"/>
            </w:rPr>
          </w:rPrChange>
        </w:rPr>
        <w:t>humano</w:t>
      </w:r>
      <w:r>
        <w:rPr>
          <w:rFonts w:ascii="Arial" w:hAnsi="Arial" w:cs="Arial"/>
        </w:rPr>
        <w:t xml:space="preserve"> y el proyecto </w:t>
      </w:r>
      <w:r w:rsidRPr="00293DFD">
        <w:rPr>
          <w:rFonts w:ascii="Arial" w:hAnsi="Arial" w:cs="Arial"/>
          <w:b/>
          <w:rPrChange w:id="208" w:author="Miguel" w:date="2015-07-31T20:37:00Z">
            <w:rPr>
              <w:rFonts w:ascii="Arial" w:hAnsi="Arial" w:cs="Arial"/>
            </w:rPr>
          </w:rPrChange>
        </w:rPr>
        <w:t>ENCODE</w:t>
      </w:r>
      <w:ins w:id="209" w:author="Miguel" w:date="2015-07-31T20:36:00Z">
        <w:r w:rsidR="00293DFD">
          <w:rPr>
            <w:rFonts w:ascii="Arial" w:hAnsi="Arial" w:cs="Arial"/>
          </w:rPr>
          <w:t>.</w:t>
        </w:r>
      </w:ins>
      <w:del w:id="210" w:author="Miguel" w:date="2015-07-31T20:36:00Z">
        <w:r w:rsidDel="00293DFD">
          <w:rPr>
            <w:rFonts w:ascii="Arial" w:hAnsi="Arial" w:cs="Arial"/>
          </w:rPr>
          <w:delText>; veamos</w:delText>
        </w:r>
        <w:r w:rsidR="00903456" w:rsidDel="00293DFD">
          <w:rPr>
            <w:rFonts w:ascii="Arial" w:hAnsi="Arial" w:cs="Arial"/>
          </w:rPr>
          <w:delText xml:space="preserve"> en </w:delText>
        </w:r>
        <w:r w:rsidDel="00293DFD">
          <w:rPr>
            <w:rFonts w:ascii="Arial" w:hAnsi="Arial" w:cs="Arial"/>
          </w:rPr>
          <w:delText xml:space="preserve">qué </w:delText>
        </w:r>
        <w:r w:rsidR="00903456" w:rsidDel="00293DFD">
          <w:rPr>
            <w:rFonts w:ascii="Arial" w:hAnsi="Arial" w:cs="Arial"/>
          </w:rPr>
          <w:delText xml:space="preserve">consiste </w:delText>
        </w:r>
        <w:r w:rsidDel="00293DFD">
          <w:rPr>
            <w:rFonts w:ascii="Arial" w:hAnsi="Arial" w:cs="Arial"/>
          </w:rPr>
          <w:delText>cada uno de ellos.</w:delText>
        </w:r>
      </w:del>
    </w:p>
    <w:p w:rsidR="00A937CA" w:rsidRDefault="00A937CA" w:rsidP="00561571">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sidR="00014FC7">
        <w:rPr>
          <w:rFonts w:ascii="Arial" w:hAnsi="Arial" w:cs="Arial"/>
          <w:b/>
        </w:rPr>
        <w:t>El proyecto genoma humano</w:t>
      </w:r>
    </w:p>
    <w:p w:rsidR="000249CF" w:rsidRDefault="00561571" w:rsidP="00561571">
      <w:pPr>
        <w:rPr>
          <w:rFonts w:ascii="Arial" w:hAnsi="Arial" w:cs="Arial"/>
        </w:rPr>
      </w:pPr>
      <w:r w:rsidRPr="00561571">
        <w:rPr>
          <w:rFonts w:ascii="Arial" w:hAnsi="Arial" w:cs="Arial"/>
        </w:rPr>
        <w:t xml:space="preserve">El </w:t>
      </w:r>
      <w:r w:rsidRPr="00055366">
        <w:rPr>
          <w:rFonts w:ascii="Arial" w:hAnsi="Arial" w:cs="Arial"/>
          <w:b/>
        </w:rPr>
        <w:t>genoma</w:t>
      </w:r>
      <w:r w:rsidRPr="00561571">
        <w:rPr>
          <w:rFonts w:ascii="Arial" w:hAnsi="Arial" w:cs="Arial"/>
        </w:rPr>
        <w:t xml:space="preserve"> es el conjunto de genes de</w:t>
      </w:r>
      <w:r w:rsidR="00055366">
        <w:rPr>
          <w:rFonts w:ascii="Arial" w:hAnsi="Arial" w:cs="Arial"/>
        </w:rPr>
        <w:t xml:space="preserve"> un</w:t>
      </w:r>
      <w:r w:rsidRPr="00561571">
        <w:rPr>
          <w:rFonts w:ascii="Arial" w:hAnsi="Arial" w:cs="Arial"/>
        </w:rPr>
        <w:t xml:space="preserve"> organismo, es decir, la secuencia de ADN </w:t>
      </w:r>
      <w:r w:rsidR="00055366">
        <w:rPr>
          <w:rFonts w:ascii="Arial" w:hAnsi="Arial" w:cs="Arial"/>
        </w:rPr>
        <w:t xml:space="preserve">presente en sus </w:t>
      </w:r>
      <w:r w:rsidRPr="00561571">
        <w:rPr>
          <w:rFonts w:ascii="Arial" w:hAnsi="Arial" w:cs="Arial"/>
        </w:rPr>
        <w:t>células. E</w:t>
      </w:r>
      <w:r w:rsidR="00055366">
        <w:rPr>
          <w:rFonts w:ascii="Arial" w:hAnsi="Arial" w:cs="Arial"/>
        </w:rPr>
        <w:t>l genoma humano e</w:t>
      </w:r>
      <w:r w:rsidRPr="00561571">
        <w:rPr>
          <w:rFonts w:ascii="Arial" w:hAnsi="Arial" w:cs="Arial"/>
        </w:rPr>
        <w:t xml:space="preserve">stá formado por </w:t>
      </w:r>
      <w:r w:rsidR="00055366">
        <w:rPr>
          <w:rFonts w:ascii="Arial" w:hAnsi="Arial" w:cs="Arial"/>
        </w:rPr>
        <w:t xml:space="preserve">cerca de </w:t>
      </w:r>
      <w:commentRangeStart w:id="211"/>
      <w:r w:rsidRPr="00561571">
        <w:rPr>
          <w:rFonts w:ascii="Arial" w:hAnsi="Arial" w:cs="Arial"/>
        </w:rPr>
        <w:t xml:space="preserve">30.000 </w:t>
      </w:r>
      <w:commentRangeEnd w:id="211"/>
      <w:r w:rsidR="00BB1DEF">
        <w:rPr>
          <w:rStyle w:val="Refdecomentario"/>
          <w:rFonts w:ascii="Calibri" w:eastAsia="Calibri" w:hAnsi="Calibri"/>
          <w:lang w:val="es-MX"/>
        </w:rPr>
        <w:commentReference w:id="211"/>
      </w:r>
      <w:r w:rsidRPr="00561571">
        <w:rPr>
          <w:rFonts w:ascii="Arial" w:hAnsi="Arial" w:cs="Arial"/>
        </w:rPr>
        <w:t>genes</w:t>
      </w:r>
      <w:r w:rsidR="00055366">
        <w:rPr>
          <w:rFonts w:ascii="Arial" w:hAnsi="Arial" w:cs="Arial"/>
        </w:rPr>
        <w:t xml:space="preserve"> </w:t>
      </w:r>
      <w:r w:rsidRPr="00561571">
        <w:rPr>
          <w:rFonts w:ascii="Arial" w:hAnsi="Arial" w:cs="Arial"/>
        </w:rPr>
        <w:t xml:space="preserve">que se distribuyen en los 23 pares de cromosomas </w:t>
      </w:r>
      <w:r w:rsidR="00C61B59">
        <w:rPr>
          <w:rFonts w:ascii="Arial" w:hAnsi="Arial" w:cs="Arial"/>
        </w:rPr>
        <w:t xml:space="preserve">presentes en </w:t>
      </w:r>
      <w:r w:rsidRPr="00561571">
        <w:rPr>
          <w:rFonts w:ascii="Arial" w:hAnsi="Arial" w:cs="Arial"/>
        </w:rPr>
        <w:t xml:space="preserve">las </w:t>
      </w:r>
      <w:r w:rsidRPr="00561571">
        <w:rPr>
          <w:rFonts w:ascii="Arial" w:hAnsi="Arial" w:cs="Arial"/>
        </w:rPr>
        <w:lastRenderedPageBreak/>
        <w:t xml:space="preserve">células humanas. En ellos pueden encontrarse alrededor de 3.000 millones de pares de bases nitrogenadas. </w:t>
      </w:r>
      <w:r w:rsidR="000249CF">
        <w:rPr>
          <w:rFonts w:ascii="Arial" w:hAnsi="Arial" w:cs="Arial"/>
        </w:rPr>
        <w:t xml:space="preserve"> </w:t>
      </w:r>
    </w:p>
    <w:p w:rsidR="000249CF" w:rsidRDefault="000249CF" w:rsidP="00561571">
      <w:pPr>
        <w:rPr>
          <w:rFonts w:ascii="Arial" w:hAnsi="Arial" w:cs="Arial"/>
        </w:rPr>
      </w:pPr>
      <w:r>
        <w:rPr>
          <w:rFonts w:ascii="Arial" w:hAnsi="Arial" w:cs="Arial"/>
        </w:rPr>
        <w:t xml:space="preserve">Los datos anteriores </w:t>
      </w:r>
      <w:r w:rsidR="00561571" w:rsidRPr="00561571">
        <w:rPr>
          <w:rFonts w:ascii="Arial" w:hAnsi="Arial" w:cs="Arial"/>
        </w:rPr>
        <w:t xml:space="preserve">se conocen hoy en día gracias al Proyecto Genoma Humano, </w:t>
      </w:r>
      <w:r w:rsidR="00055366">
        <w:rPr>
          <w:rFonts w:ascii="Arial" w:hAnsi="Arial" w:cs="Arial"/>
        </w:rPr>
        <w:t xml:space="preserve">una propuesta iniciada en 1990 </w:t>
      </w:r>
      <w:ins w:id="212" w:author="Miguel" w:date="2015-07-31T20:37:00Z">
        <w:r w:rsidR="00BB1DEF">
          <w:rPr>
            <w:rFonts w:ascii="Arial" w:hAnsi="Arial" w:cs="Arial"/>
          </w:rPr>
          <w:t xml:space="preserve">y </w:t>
        </w:r>
      </w:ins>
      <w:r w:rsidR="00055366">
        <w:rPr>
          <w:rFonts w:ascii="Arial" w:hAnsi="Arial" w:cs="Arial"/>
        </w:rPr>
        <w:t>cuyos resultados iniciales se publicaron en el año 2000</w:t>
      </w:r>
      <w:r>
        <w:rPr>
          <w:rFonts w:ascii="Arial" w:hAnsi="Arial" w:cs="Arial"/>
        </w:rPr>
        <w:t>.</w:t>
      </w:r>
    </w:p>
    <w:p w:rsidR="000249CF" w:rsidRPr="00561571" w:rsidRDefault="000249CF" w:rsidP="000249CF">
      <w:pPr>
        <w:rPr>
          <w:rFonts w:ascii="Arial" w:hAnsi="Arial" w:cs="Arial"/>
        </w:rPr>
      </w:pPr>
      <w:r>
        <w:rPr>
          <w:rFonts w:ascii="Arial" w:hAnsi="Arial" w:cs="Arial"/>
        </w:rPr>
        <w:t xml:space="preserve">El proyecto Genoma Humano pretendía </w:t>
      </w:r>
      <w:r w:rsidRPr="00561571">
        <w:rPr>
          <w:rFonts w:ascii="Arial" w:hAnsi="Arial" w:cs="Arial"/>
        </w:rPr>
        <w:t xml:space="preserve">secuenciar el contenido de todo el genoma humano y conocer la localización exacta de los genes </w:t>
      </w:r>
      <w:commentRangeStart w:id="213"/>
      <w:r w:rsidRPr="00561571">
        <w:rPr>
          <w:rFonts w:ascii="Arial" w:hAnsi="Arial" w:cs="Arial"/>
        </w:rPr>
        <w:t>para poder detectar y curar enfermedades genéticas antes de que</w:t>
      </w:r>
      <w:r>
        <w:rPr>
          <w:rFonts w:ascii="Arial" w:hAnsi="Arial" w:cs="Arial"/>
        </w:rPr>
        <w:t xml:space="preserve"> </w:t>
      </w:r>
      <w:r w:rsidRPr="00561571">
        <w:rPr>
          <w:rFonts w:ascii="Arial" w:hAnsi="Arial" w:cs="Arial"/>
        </w:rPr>
        <w:t xml:space="preserve">se produzcan. </w:t>
      </w:r>
      <w:commentRangeEnd w:id="213"/>
      <w:r w:rsidR="00BF6698">
        <w:rPr>
          <w:rStyle w:val="Refdecomentario"/>
          <w:rFonts w:ascii="Calibri" w:eastAsia="Calibri" w:hAnsi="Calibri"/>
          <w:lang w:val="es-MX"/>
        </w:rPr>
        <w:commentReference w:id="213"/>
      </w:r>
      <w:r w:rsidRPr="00561571">
        <w:rPr>
          <w:rFonts w:ascii="Arial" w:hAnsi="Arial" w:cs="Arial"/>
        </w:rPr>
        <w:t xml:space="preserve">Esto supondría la sustitución de los genes defectuosos por otros normales.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249CF" w:rsidRPr="00330107" w:rsidTr="00610670">
        <w:tc>
          <w:tcPr>
            <w:tcW w:w="8828" w:type="dxa"/>
            <w:gridSpan w:val="2"/>
            <w:shd w:val="clear" w:color="auto" w:fill="0D0D0D"/>
          </w:tcPr>
          <w:p w:rsidR="000249CF" w:rsidRPr="00330107" w:rsidRDefault="000249CF" w:rsidP="0061067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249CF" w:rsidRPr="00330107" w:rsidTr="00610670">
        <w:tc>
          <w:tcPr>
            <w:tcW w:w="2494" w:type="dxa"/>
            <w:shd w:val="clear" w:color="auto" w:fill="auto"/>
          </w:tcPr>
          <w:p w:rsidR="000249CF" w:rsidRPr="00330107" w:rsidRDefault="000249CF" w:rsidP="0061067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0249CF" w:rsidRPr="00330107" w:rsidRDefault="000249CF" w:rsidP="00EA3A7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A3A7A">
              <w:rPr>
                <w:rFonts w:ascii="Arial" w:hAnsi="Arial" w:cs="Arial"/>
                <w:color w:val="000000"/>
                <w:lang w:val="es-MX"/>
              </w:rPr>
              <w:t>2</w:t>
            </w:r>
            <w:r>
              <w:rPr>
                <w:rFonts w:ascii="Arial" w:hAnsi="Arial" w:cs="Arial"/>
                <w:color w:val="000000"/>
                <w:lang w:val="es-MX"/>
              </w:rPr>
              <w:t>_CO_IMG1</w:t>
            </w:r>
            <w:r w:rsidR="00EA3A7A">
              <w:rPr>
                <w:rFonts w:ascii="Arial" w:hAnsi="Arial" w:cs="Arial"/>
                <w:color w:val="000000"/>
                <w:lang w:val="es-MX"/>
              </w:rPr>
              <w:t>0</w:t>
            </w:r>
          </w:p>
        </w:tc>
      </w:tr>
      <w:tr w:rsidR="000249CF" w:rsidRPr="00330107" w:rsidTr="00610670">
        <w:tc>
          <w:tcPr>
            <w:tcW w:w="2494" w:type="dxa"/>
            <w:shd w:val="clear" w:color="auto" w:fill="auto"/>
          </w:tcPr>
          <w:p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0249CF" w:rsidRPr="00330107" w:rsidRDefault="000249CF" w:rsidP="00610670">
            <w:pPr>
              <w:spacing w:after="0"/>
              <w:rPr>
                <w:rFonts w:ascii="Arial" w:hAnsi="Arial" w:cs="Arial"/>
                <w:color w:val="000000"/>
                <w:lang w:val="es-MX"/>
              </w:rPr>
            </w:pPr>
            <w:r>
              <w:rPr>
                <w:rFonts w:ascii="Arial" w:hAnsi="Arial" w:cs="Arial"/>
                <w:color w:val="000000"/>
                <w:lang w:val="es-MX"/>
              </w:rPr>
              <w:t>Genoma humano</w:t>
            </w:r>
          </w:p>
        </w:tc>
      </w:tr>
      <w:tr w:rsidR="000249CF" w:rsidRPr="00330107" w:rsidTr="00610670">
        <w:tc>
          <w:tcPr>
            <w:tcW w:w="2494" w:type="dxa"/>
            <w:shd w:val="clear" w:color="auto" w:fill="auto"/>
          </w:tcPr>
          <w:p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0249CF" w:rsidRPr="00330107" w:rsidRDefault="000249CF" w:rsidP="000249CF">
            <w:pPr>
              <w:spacing w:after="0"/>
              <w:rPr>
                <w:rFonts w:ascii="Arial" w:hAnsi="Arial" w:cs="Arial"/>
                <w:color w:val="000000"/>
                <w:lang w:val="es-MX"/>
              </w:rPr>
            </w:pPr>
            <w:r>
              <w:rPr>
                <w:rFonts w:ascii="Arial" w:hAnsi="Arial" w:cs="Arial"/>
                <w:color w:val="000000"/>
                <w:lang w:val="es-MX"/>
              </w:rPr>
              <w:t>4 ESO/ Biología y Geología/ El material genético y la biotecnología/ 3. La biotecnología/ 3.3 La biotecnología en la investigación científica/ 3.3.1 El genoma humano/ Imagen 1</w:t>
            </w:r>
          </w:p>
        </w:tc>
      </w:tr>
      <w:tr w:rsidR="000249CF" w:rsidRPr="00330107" w:rsidTr="00610670">
        <w:tc>
          <w:tcPr>
            <w:tcW w:w="2494" w:type="dxa"/>
            <w:shd w:val="clear" w:color="auto" w:fill="auto"/>
          </w:tcPr>
          <w:p w:rsidR="000249CF" w:rsidRPr="00330107" w:rsidRDefault="000249CF" w:rsidP="0061067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0249CF" w:rsidRPr="00826F11" w:rsidRDefault="000249CF" w:rsidP="000249CF">
            <w:pPr>
              <w:rPr>
                <w:rFonts w:ascii="Arial" w:hAnsi="Arial" w:cs="Arial"/>
              </w:rPr>
            </w:pPr>
            <w:commentRangeStart w:id="214"/>
            <w:r w:rsidRPr="000249CF">
              <w:rPr>
                <w:rFonts w:ascii="Arial" w:hAnsi="Arial" w:cs="Arial"/>
              </w:rPr>
              <w:t>Conocer toda la secuencia del genoma humano permite ubicar los genes, saber cómo se heredan y prevenir ciertas enfermedades genéticas</w:t>
            </w:r>
            <w:commentRangeEnd w:id="214"/>
            <w:r w:rsidR="00BF6698">
              <w:rPr>
                <w:rStyle w:val="Refdecomentario"/>
                <w:rFonts w:ascii="Calibri" w:eastAsia="Calibri" w:hAnsi="Calibri"/>
                <w:lang w:val="es-MX"/>
              </w:rPr>
              <w:commentReference w:id="214"/>
            </w:r>
            <w:r w:rsidRPr="000249CF">
              <w:rPr>
                <w:rFonts w:ascii="Arial" w:hAnsi="Arial" w:cs="Arial"/>
              </w:rPr>
              <w:t>, pero también puede conllevar algunos problemas éticos y morales.</w:t>
            </w:r>
            <w:r w:rsidR="00AB2CEA">
              <w:rPr>
                <w:rFonts w:ascii="Arial" w:hAnsi="Arial" w:cs="Arial"/>
              </w:rPr>
              <w:t xml:space="preserve"> </w:t>
            </w:r>
            <w:commentRangeStart w:id="215"/>
            <w:r w:rsidR="00AB2CEA">
              <w:rPr>
                <w:rFonts w:ascii="Arial" w:hAnsi="Arial" w:cs="Arial"/>
              </w:rPr>
              <w:t>Uno de los resultados más relevantes del Proyecto Genoma Humano determinó que gran parte de nuestro AND no contiene información codificante, a este se le denominó “</w:t>
            </w:r>
            <w:commentRangeStart w:id="216"/>
            <w:r w:rsidR="00AB2CEA" w:rsidRPr="00AB2CEA">
              <w:rPr>
                <w:rFonts w:ascii="Arial" w:hAnsi="Arial" w:cs="Arial"/>
                <w:b/>
              </w:rPr>
              <w:t>ADN basura</w:t>
            </w:r>
            <w:commentRangeEnd w:id="216"/>
            <w:r w:rsidR="00BF6698">
              <w:rPr>
                <w:rStyle w:val="Refdecomentario"/>
                <w:rFonts w:ascii="Calibri" w:eastAsia="Calibri" w:hAnsi="Calibri"/>
                <w:lang w:val="es-MX"/>
              </w:rPr>
              <w:commentReference w:id="216"/>
            </w:r>
            <w:r w:rsidR="00AB2CEA">
              <w:rPr>
                <w:rFonts w:ascii="Arial" w:hAnsi="Arial" w:cs="Arial"/>
              </w:rPr>
              <w:t>”.</w:t>
            </w:r>
            <w:commentRangeEnd w:id="215"/>
            <w:r w:rsidR="00BF6698">
              <w:rPr>
                <w:rStyle w:val="Refdecomentario"/>
                <w:rFonts w:ascii="Calibri" w:eastAsia="Calibri" w:hAnsi="Calibri"/>
                <w:lang w:val="es-MX"/>
              </w:rPr>
              <w:commentReference w:id="215"/>
            </w:r>
          </w:p>
        </w:tc>
      </w:tr>
    </w:tbl>
    <w:p w:rsidR="000249CF" w:rsidRDefault="00561571" w:rsidP="00561571">
      <w:pPr>
        <w:rPr>
          <w:rFonts w:ascii="Arial" w:hAnsi="Arial" w:cs="Arial"/>
        </w:rPr>
      </w:pPr>
      <w:r w:rsidRPr="00561571">
        <w:rPr>
          <w:rFonts w:ascii="Arial" w:hAnsi="Arial" w:cs="Arial"/>
        </w:rPr>
        <w:t xml:space="preserve">A pesar de los grandes avances </w:t>
      </w:r>
      <w:r w:rsidR="00163C7B">
        <w:rPr>
          <w:rFonts w:ascii="Arial" w:hAnsi="Arial" w:cs="Arial"/>
        </w:rPr>
        <w:t xml:space="preserve">propios del </w:t>
      </w:r>
      <w:r w:rsidRPr="00561571">
        <w:rPr>
          <w:rFonts w:ascii="Arial" w:hAnsi="Arial" w:cs="Arial"/>
        </w:rPr>
        <w:t>proyecto</w:t>
      </w:r>
      <w:r w:rsidR="00163C7B">
        <w:rPr>
          <w:rFonts w:ascii="Arial" w:hAnsi="Arial" w:cs="Arial"/>
        </w:rPr>
        <w:t>, este</w:t>
      </w:r>
      <w:r w:rsidRPr="00561571">
        <w:rPr>
          <w:rFonts w:ascii="Arial" w:hAnsi="Arial" w:cs="Arial"/>
        </w:rPr>
        <w:t xml:space="preserve"> también podría suponer ciertos problemas éticos y morales que van en contra </w:t>
      </w:r>
      <w:commentRangeStart w:id="217"/>
      <w:r w:rsidRPr="00561571">
        <w:rPr>
          <w:rFonts w:ascii="Arial" w:hAnsi="Arial" w:cs="Arial"/>
        </w:rPr>
        <w:t>de la igualdad de las personas</w:t>
      </w:r>
      <w:commentRangeEnd w:id="217"/>
      <w:r w:rsidR="00162DAB">
        <w:rPr>
          <w:rStyle w:val="Refdecomentario"/>
          <w:rFonts w:ascii="Calibri" w:eastAsia="Calibri" w:hAnsi="Calibri"/>
          <w:lang w:val="es-MX"/>
        </w:rPr>
        <w:commentReference w:id="217"/>
      </w:r>
      <w:r w:rsidRPr="00561571">
        <w:rPr>
          <w:rFonts w:ascii="Arial" w:hAnsi="Arial" w:cs="Arial"/>
        </w:rPr>
        <w:t xml:space="preserve">. Por eso resulta necesario trabajar los aspectos bioéticos de la investigación. Puedes </w:t>
      </w:r>
      <w:commentRangeStart w:id="218"/>
      <w:r w:rsidRPr="00561571">
        <w:rPr>
          <w:rFonts w:ascii="Arial" w:hAnsi="Arial" w:cs="Arial"/>
        </w:rPr>
        <w:t xml:space="preserve">visualizar </w:t>
      </w:r>
      <w:commentRangeEnd w:id="218"/>
      <w:r w:rsidR="00575BE3">
        <w:rPr>
          <w:rStyle w:val="Refdecomentario"/>
          <w:rFonts w:ascii="Calibri" w:eastAsia="Calibri" w:hAnsi="Calibri"/>
          <w:lang w:val="es-MX"/>
        </w:rPr>
        <w:commentReference w:id="218"/>
      </w:r>
      <w:r w:rsidRPr="00561571">
        <w:rPr>
          <w:rFonts w:ascii="Arial" w:hAnsi="Arial" w:cs="Arial"/>
        </w:rPr>
        <w:t xml:space="preserve">un vídeo sobre el Proyecto Genoma Humano en el siguiente enlace </w:t>
      </w:r>
      <w:commentRangeStart w:id="219"/>
      <w:r w:rsidR="00CD0CC5">
        <w:fldChar w:fldCharType="begin"/>
      </w:r>
      <w:r w:rsidR="00CD0CC5">
        <w:instrText xml:space="preserve"> HYPERLINK "http://www.youtube.com/watch?v=ZwBZpKWwYQo" \t "_blank" </w:instrText>
      </w:r>
      <w:r w:rsidR="00CD0CC5">
        <w:fldChar w:fldCharType="separate"/>
      </w:r>
      <w:r w:rsidR="000249CF">
        <w:rPr>
          <w:rFonts w:ascii="Arial" w:hAnsi="Arial" w:cs="Arial"/>
        </w:rPr>
        <w:t>[VER]</w:t>
      </w:r>
      <w:r w:rsidR="00CD0CC5">
        <w:rPr>
          <w:rFonts w:ascii="Arial" w:hAnsi="Arial" w:cs="Arial"/>
        </w:rPr>
        <w:fldChar w:fldCharType="end"/>
      </w:r>
      <w:commentRangeEnd w:id="219"/>
      <w:r w:rsidR="00162DAB">
        <w:rPr>
          <w:rStyle w:val="Refdecomentario"/>
          <w:rFonts w:ascii="Calibri" w:eastAsia="Calibri" w:hAnsi="Calibri"/>
          <w:lang w:val="es-MX"/>
        </w:rPr>
        <w:commentReference w:id="219"/>
      </w:r>
      <w:r w:rsidR="00C33F24">
        <w:rPr>
          <w:rFonts w:ascii="Arial" w:hAnsi="Arial" w:cs="Arial"/>
        </w:rPr>
        <w:t>.</w:t>
      </w:r>
      <w:r w:rsidR="000249CF">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61571" w:rsidRPr="00600E72" w:rsidTr="00B76F69">
        <w:tc>
          <w:tcPr>
            <w:tcW w:w="8828" w:type="dxa"/>
            <w:gridSpan w:val="2"/>
            <w:shd w:val="clear" w:color="auto" w:fill="000000"/>
          </w:tcPr>
          <w:p w:rsidR="00561571" w:rsidRPr="00600E72" w:rsidRDefault="000249CF" w:rsidP="00B76F69">
            <w:pPr>
              <w:spacing w:after="0"/>
              <w:jc w:val="center"/>
              <w:rPr>
                <w:rFonts w:ascii="Arial" w:hAnsi="Arial" w:cs="Arial"/>
                <w:b/>
                <w:color w:val="FFFFFF"/>
                <w:lang w:val="es-MX"/>
              </w:rPr>
            </w:pPr>
            <w:r>
              <w:rPr>
                <w:rFonts w:ascii="Arial" w:hAnsi="Arial" w:cs="Arial"/>
              </w:rPr>
              <w:t xml:space="preserve"> </w:t>
            </w:r>
            <w:r w:rsidR="00561571" w:rsidRPr="00600E72">
              <w:rPr>
                <w:rFonts w:ascii="Arial" w:hAnsi="Arial" w:cs="Arial"/>
                <w:b/>
                <w:color w:val="FFFFFF"/>
                <w:lang w:val="es-MX"/>
              </w:rPr>
              <w:t>Profundiza: recurso aprovechado</w:t>
            </w:r>
          </w:p>
        </w:tc>
      </w:tr>
      <w:tr w:rsidR="00561571" w:rsidRPr="00600E72" w:rsidTr="00B76F69">
        <w:tc>
          <w:tcPr>
            <w:tcW w:w="2480" w:type="dxa"/>
            <w:shd w:val="clear" w:color="auto" w:fill="auto"/>
          </w:tcPr>
          <w:p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561571" w:rsidRPr="00600E72" w:rsidRDefault="00561571" w:rsidP="00712094">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1</w:t>
            </w:r>
            <w:r w:rsidR="00712094">
              <w:rPr>
                <w:rFonts w:ascii="Arial" w:hAnsi="Arial" w:cs="Arial"/>
                <w:color w:val="000000"/>
                <w:lang w:val="es-MX"/>
              </w:rPr>
              <w:t>6</w:t>
            </w:r>
            <w:r>
              <w:rPr>
                <w:rFonts w:ascii="Arial" w:hAnsi="Arial" w:cs="Arial"/>
                <w:color w:val="000000"/>
                <w:lang w:val="es-MX"/>
              </w:rPr>
              <w:t>0</w:t>
            </w:r>
          </w:p>
        </w:tc>
      </w:tr>
      <w:tr w:rsidR="00561571" w:rsidRPr="00600E72" w:rsidTr="00B76F69">
        <w:tc>
          <w:tcPr>
            <w:tcW w:w="2480" w:type="dxa"/>
            <w:shd w:val="clear" w:color="auto" w:fill="auto"/>
          </w:tcPr>
          <w:p w:rsidR="00561571" w:rsidRPr="00600E72" w:rsidRDefault="00561571" w:rsidP="00B76F69">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561571" w:rsidRPr="00600E72" w:rsidRDefault="00561571" w:rsidP="00561571">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genoma humano</w:t>
            </w:r>
          </w:p>
        </w:tc>
      </w:tr>
      <w:tr w:rsidR="00561571" w:rsidRPr="00600E72" w:rsidTr="00B76F69">
        <w:tc>
          <w:tcPr>
            <w:tcW w:w="2480" w:type="dxa"/>
            <w:shd w:val="clear" w:color="auto" w:fill="auto"/>
          </w:tcPr>
          <w:p w:rsidR="00561571" w:rsidRPr="00600E72" w:rsidRDefault="00561571" w:rsidP="00B76F69">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561571" w:rsidRPr="00600E72" w:rsidRDefault="00561571" w:rsidP="00B76F69">
            <w:pPr>
              <w:spacing w:after="0"/>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w:t>
            </w:r>
            <w:r w:rsidR="00A5004F">
              <w:rPr>
                <w:rFonts w:ascii="Arial" w:hAnsi="Arial" w:cs="Arial"/>
                <w:color w:val="FF0000"/>
                <w:lang w:val="es-MX"/>
              </w:rPr>
              <w:t>Webquest</w:t>
            </w:r>
          </w:p>
          <w:p w:rsidR="009F7615" w:rsidRDefault="004A541C" w:rsidP="00B76F69">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simplePos x="0" y="0"/>
                      <wp:positionH relativeFrom="column">
                        <wp:posOffset>293347</wp:posOffset>
                      </wp:positionH>
                      <wp:positionV relativeFrom="paragraph">
                        <wp:posOffset>100464</wp:posOffset>
                      </wp:positionV>
                      <wp:extent cx="3053080" cy="1476451"/>
                      <wp:effectExtent l="0" t="0" r="0" b="28575"/>
                      <wp:wrapNone/>
                      <wp:docPr id="14" name="Grupo 14"/>
                      <wp:cNvGraphicFramePr/>
                      <a:graphic xmlns:a="http://schemas.openxmlformats.org/drawingml/2006/main">
                        <a:graphicData uri="http://schemas.microsoft.com/office/word/2010/wordprocessingGroup">
                          <wpg:wgp>
                            <wpg:cNvGrpSpPr/>
                            <wpg:grpSpPr>
                              <a:xfrm>
                                <a:off x="0" y="0"/>
                                <a:ext cx="3053080" cy="1476451"/>
                                <a:chOff x="0" y="0"/>
                                <a:chExt cx="3053080" cy="1476451"/>
                              </a:xfrm>
                            </wpg:grpSpPr>
                            <pic:pic xmlns:pic="http://schemas.openxmlformats.org/drawingml/2006/picture">
                              <pic:nvPicPr>
                                <pic:cNvPr id="4" name="Imagen 4"/>
                                <pic:cNvPicPr>
                                  <a:picLocks noChangeAspect="1"/>
                                </pic:cNvPicPr>
                              </pic:nvPicPr>
                              <pic:blipFill rotWithShape="1">
                                <a:blip r:embed="rId27">
                                  <a:extLst>
                                    <a:ext uri="{28A0092B-C50C-407E-A947-70E740481C1C}">
                                      <a14:useLocalDpi xmlns:a14="http://schemas.microsoft.com/office/drawing/2010/main" val="0"/>
                                    </a:ext>
                                  </a:extLst>
                                </a:blip>
                                <a:srcRect l="28714" t="10365" r="32858" b="57738"/>
                                <a:stretch/>
                              </pic:blipFill>
                              <pic:spPr bwMode="auto">
                                <a:xfrm>
                                  <a:off x="0" y="0"/>
                                  <a:ext cx="3053080" cy="1424940"/>
                                </a:xfrm>
                                <a:prstGeom prst="rect">
                                  <a:avLst/>
                                </a:prstGeom>
                                <a:ln>
                                  <a:noFill/>
                                </a:ln>
                                <a:extLst>
                                  <a:ext uri="{53640926-AAD7-44D8-BBD7-CCE9431645EC}">
                                    <a14:shadowObscured xmlns:a14="http://schemas.microsoft.com/office/drawing/2010/main"/>
                                  </a:ext>
                                </a:extLst>
                              </pic:spPr>
                            </pic:pic>
                            <wps:wsp>
                              <wps:cNvPr id="6" name="Elipse 6"/>
                              <wps:cNvSpPr/>
                              <wps:spPr>
                                <a:xfrm>
                                  <a:off x="67112" y="1090569"/>
                                  <a:ext cx="1946245" cy="38588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4A541C" w:rsidRDefault="00C00B3D" w:rsidP="004A541C">
                                    <w:pPr>
                                      <w:jc w:val="center"/>
                                      <w:rPr>
                                        <w:color w:val="FF0000"/>
                                      </w:rPr>
                                    </w:pPr>
                                    <w:r w:rsidRPr="004A541C">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4" o:spid="_x0000_s1026" style="position:absolute;margin-left:23.1pt;margin-top:7.9pt;width:240.4pt;height:116.25pt;z-index:251683840" coordsize="30530,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0530;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zMzDAAAA2gAAAA8AAABkcnMvZG93bnJldi54bWxEj0FrwkAUhO+F/oflCb3Vja2WNnWVUDCI&#10;N2NLr6/ZZzaYfRuya5L+e1cQPA4z8w2zXI+2ET11vnasYDZNQBCXTtdcKfg+bJ7fQfiArLFxTAr+&#10;ycN69fiwxFS7gffUF6ESEcI+RQUmhDaV0peGLPqpa4mjd3SdxRBlV0nd4RDhtpEvSfImLdYcFwy2&#10;9GWoPBVnqyDbnbcf/ZC9LorhJ98sTP732+ZKPU3G7BNEoDHcw7f2ViuYw/VKvAFyd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7MzMMAAADaAAAADwAAAAAAAAAAAAAAAACf&#10;AgAAZHJzL2Rvd25yZXYueG1sUEsFBgAAAAAEAAQA9wAAAI8DAAAAAA==&#10;">
                        <v:imagedata r:id="rId28" o:title="" croptop="6793f" cropbottom="37839f" cropleft="18818f" cropright="21534f"/>
                        <v:path arrowok="t"/>
                      </v:shape>
                      <v:oval id="Elipse 6" o:spid="_x0000_s1028" style="position:absolute;left:671;top:10905;width:19462;height:3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xYMIA&#10;AADaAAAADwAAAGRycy9kb3ducmV2LnhtbESPT4vCMBTE7wt+h/CEva2pHkS7RlkEwYMe/HPw+Eze&#10;tl2Tl9LE2vXTG0HwOMzMb5jZonNWtNSEyrOC4SADQay9qbhQcDysviYgQkQ2aD2Tgn8KsJj3PmaY&#10;G3/jHbX7WIgE4ZCjgjLGOpcy6JIchoGviZP36xuHMcmmkKbBW4I7K0dZNpYOK04LJda0LElf9len&#10;QJtj8be53Nt41vZ0MHbqudoq9dnvfr5BROriO/xqr42CMTyvpBs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XFgwgAAANoAAAAPAAAAAAAAAAAAAAAAAJgCAABkcnMvZG93&#10;bnJldi54bWxQSwUGAAAAAAQABAD1AAAAhwMAAAAA&#10;" filled="f" strokecolor="#1f4d78 [1604]" strokeweight="1pt">
                        <v:stroke joinstyle="miter"/>
                        <v:textbox>
                          <w:txbxContent>
                            <w:p w:rsidR="00C00B3D" w:rsidRPr="004A541C" w:rsidRDefault="00C00B3D" w:rsidP="004A541C">
                              <w:pPr>
                                <w:jc w:val="center"/>
                                <w:rPr>
                                  <w:color w:val="FF0000"/>
                                </w:rPr>
                              </w:pPr>
                              <w:r w:rsidRPr="004A541C">
                                <w:rPr>
                                  <w:color w:val="FF0000"/>
                                </w:rPr>
                                <w:t>1</w:t>
                              </w:r>
                            </w:p>
                          </w:txbxContent>
                        </v:textbox>
                      </v:oval>
                    </v:group>
                  </w:pict>
                </mc:Fallback>
              </mc:AlternateContent>
            </w: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9F7615" w:rsidRDefault="009F7615" w:rsidP="00B76F69">
            <w:pPr>
              <w:spacing w:after="0"/>
              <w:rPr>
                <w:rFonts w:ascii="Arial" w:hAnsi="Arial" w:cs="Arial"/>
                <w:color w:val="000000"/>
                <w:lang w:val="es-MX"/>
              </w:rPr>
            </w:pPr>
          </w:p>
          <w:p w:rsidR="00BD4FCB" w:rsidRDefault="00561571" w:rsidP="00B76F69">
            <w:pPr>
              <w:spacing w:after="0"/>
              <w:rPr>
                <w:rFonts w:ascii="Arial" w:hAnsi="Arial" w:cs="Arial"/>
                <w:color w:val="000000"/>
                <w:lang w:val="es-MX"/>
              </w:rPr>
            </w:pPr>
            <w:r>
              <w:rPr>
                <w:rFonts w:ascii="Arial" w:hAnsi="Arial" w:cs="Arial"/>
                <w:color w:val="000000"/>
                <w:lang w:val="es-MX"/>
              </w:rPr>
              <w:t xml:space="preserve">Modificar el </w:t>
            </w:r>
            <w:r w:rsidR="00BD4FCB">
              <w:rPr>
                <w:rFonts w:ascii="Arial" w:hAnsi="Arial" w:cs="Arial"/>
                <w:color w:val="000000"/>
                <w:lang w:val="es-MX"/>
              </w:rPr>
              <w:t xml:space="preserve">párrafo </w:t>
            </w:r>
            <w:r w:rsidR="004A541C">
              <w:rPr>
                <w:rFonts w:ascii="Arial" w:hAnsi="Arial" w:cs="Arial"/>
                <w:color w:val="000000"/>
                <w:lang w:val="es-MX"/>
              </w:rPr>
              <w:t>1</w:t>
            </w:r>
            <w:r w:rsidR="00BD4FCB">
              <w:rPr>
                <w:rFonts w:ascii="Arial" w:hAnsi="Arial" w:cs="Arial"/>
                <w:color w:val="000000"/>
                <w:lang w:val="es-MX"/>
              </w:rPr>
              <w:t xml:space="preserve"> por:</w:t>
            </w:r>
          </w:p>
          <w:p w:rsidR="00BD4FCB" w:rsidRDefault="00BD4FCB" w:rsidP="00B76F69">
            <w:pPr>
              <w:spacing w:after="0"/>
              <w:rPr>
                <w:rFonts w:ascii="Arial" w:hAnsi="Arial" w:cs="Arial"/>
                <w:color w:val="000000"/>
                <w:lang w:val="es-MX"/>
              </w:rPr>
            </w:pPr>
            <w:r>
              <w:rPr>
                <w:rFonts w:ascii="Arial" w:hAnsi="Arial" w:cs="Arial"/>
                <w:color w:val="000000"/>
                <w:lang w:val="es-MX"/>
              </w:rPr>
              <w:t>Como es posible que sea la primera vez que escuches hablar acerca del genoma humano y el Proyecto Genoma Humano (PGH), te proponemos que descubras qué son y cómo puede influir su investigación en la evolución de nuestra especie.</w:t>
            </w:r>
            <w:r w:rsidR="004A541C">
              <w:rPr>
                <w:rFonts w:ascii="Arial" w:hAnsi="Arial" w:cs="Arial"/>
                <w:noProof/>
                <w:color w:val="000000"/>
                <w:lang w:val="es-MX" w:eastAsia="es-MX"/>
              </w:rPr>
              <w:t xml:space="preserve"> </w:t>
            </w:r>
          </w:p>
          <w:p w:rsidR="004A541C" w:rsidRDefault="004A541C" w:rsidP="00B76F69">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9984" behindDoc="0" locked="0" layoutInCell="1" allowOverlap="1">
                      <wp:simplePos x="0" y="0"/>
                      <wp:positionH relativeFrom="column">
                        <wp:posOffset>318514</wp:posOffset>
                      </wp:positionH>
                      <wp:positionV relativeFrom="paragraph">
                        <wp:posOffset>98227</wp:posOffset>
                      </wp:positionV>
                      <wp:extent cx="3355340" cy="1539875"/>
                      <wp:effectExtent l="0" t="0" r="0" b="3175"/>
                      <wp:wrapNone/>
                      <wp:docPr id="15" name="Grupo 15"/>
                      <wp:cNvGraphicFramePr/>
                      <a:graphic xmlns:a="http://schemas.openxmlformats.org/drawingml/2006/main">
                        <a:graphicData uri="http://schemas.microsoft.com/office/word/2010/wordprocessingGroup">
                          <wpg:wgp>
                            <wpg:cNvGrpSpPr/>
                            <wpg:grpSpPr>
                              <a:xfrm>
                                <a:off x="0" y="0"/>
                                <a:ext cx="3355340" cy="1539875"/>
                                <a:chOff x="0" y="0"/>
                                <a:chExt cx="3355340" cy="1539875"/>
                              </a:xfrm>
                            </wpg:grpSpPr>
                            <pic:pic xmlns:pic="http://schemas.openxmlformats.org/drawingml/2006/picture">
                              <pic:nvPicPr>
                                <pic:cNvPr id="8" name="Imagen 8"/>
                                <pic:cNvPicPr>
                                  <a:picLocks noChangeAspect="1"/>
                                </pic:cNvPicPr>
                              </pic:nvPicPr>
                              <pic:blipFill rotWithShape="1">
                                <a:blip r:embed="rId29">
                                  <a:extLst>
                                    <a:ext uri="{28A0092B-C50C-407E-A947-70E740481C1C}">
                                      <a14:useLocalDpi xmlns:a14="http://schemas.microsoft.com/office/drawing/2010/main" val="0"/>
                                    </a:ext>
                                  </a:extLst>
                                </a:blip>
                                <a:srcRect l="27368" t="15148" r="30616" b="50561"/>
                                <a:stretch/>
                              </pic:blipFill>
                              <pic:spPr bwMode="auto">
                                <a:xfrm>
                                  <a:off x="0" y="0"/>
                                  <a:ext cx="3355340" cy="1539875"/>
                                </a:xfrm>
                                <a:prstGeom prst="rect">
                                  <a:avLst/>
                                </a:prstGeom>
                                <a:ln>
                                  <a:noFill/>
                                </a:ln>
                                <a:extLst>
                                  <a:ext uri="{53640926-AAD7-44D8-BBD7-CCE9431645EC}">
                                    <a14:shadowObscured xmlns:a14="http://schemas.microsoft.com/office/drawing/2010/main"/>
                                  </a:ext>
                                </a:extLst>
                              </pic:spPr>
                            </pic:pic>
                            <wps:wsp>
                              <wps:cNvPr id="10" name="Elipse 10"/>
                              <wps:cNvSpPr/>
                              <wps:spPr>
                                <a:xfrm>
                                  <a:off x="92279" y="192947"/>
                                  <a:ext cx="2155970" cy="3355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4A541C" w:rsidRDefault="00C00B3D" w:rsidP="004A541C">
                                    <w:pPr>
                                      <w:jc w:val="center"/>
                                      <w:rPr>
                                        <w:b/>
                                        <w:color w:val="FF0000"/>
                                        <w:sz w:val="20"/>
                                        <w:szCs w:val="20"/>
                                      </w:rPr>
                                    </w:pPr>
                                    <w:r w:rsidRPr="004A541C">
                                      <w:rPr>
                                        <w:b/>
                                        <w:color w:val="FF000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00668" y="746620"/>
                                  <a:ext cx="1996440" cy="4944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4A541C" w:rsidRDefault="00C00B3D" w:rsidP="004A541C">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5" o:spid="_x0000_s1029" style="position:absolute;margin-left:25.1pt;margin-top:7.75pt;width:264.2pt;height:121.25pt;z-index:251689984" coordsize="33553,1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">
                      <v:shape id="Imagen 8" o:spid="_x0000_s1030" type="#_x0000_t75" style="position:absolute;width:33553;height:1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TLV6+AAAA2gAAAA8AAABkcnMvZG93bnJldi54bWxET81qwkAQvgu+wzKF3nRjoSWkriKFqNWD&#10;aH2AITtNQrOzITtN0rd3C4LHj+9/uR5do3rqQu3ZwGKegCIuvK25NHD9ymcpqCDIFhvPZOCPAqxX&#10;08kSM+sHPlN/kVLFEA4ZGqhE2kzrUFTkMMx9Sxy5b985lAi7UtsOhxjuGv2SJG/aYc2xocKWPioq&#10;fi6/7r93d5B0e/w8Xxe5fz2Jo3rjjHl+GjfvoIRGeYjv7r01ELfGK/EG6NU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UTLV6+AAAA2gAAAA8AAAAAAAAAAAAAAAAAnwIAAGRy&#10;cy9kb3ducmV2LnhtbFBLBQYAAAAABAAEAPcAAACKAwAAAAA=&#10;">
                        <v:imagedata r:id="rId30" o:title="" croptop="9927f" cropbottom="33136f" cropleft="17936f" cropright="20065f"/>
                        <v:path arrowok="t"/>
                      </v:shape>
                      <v:oval id="Elipse 10" o:spid="_x0000_s1031" style="position:absolute;left:922;top:1929;width:21560;height:3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iYkMQA&#10;AADbAAAADwAAAGRycy9kb3ducmV2LnhtbESPvW7DMAyE9wB5B4EBusVyOxStGyUICgTI0A75GTIy&#10;Ems7kSjDUh23Tx8OBbqRuOPdx8VqDF4N1Kc2soHHogRFbKNruTZwPGzmL6BSRnboI5OBH0qwWk4n&#10;C6xcvPGOhn2ulYRwqtBAk3NXaZ1sQwFTETti0b5iHzDL2tfa9XiT8OD1U1k+64AtS0ODHb03ZK/7&#10;72DAumN9+bj+Dvls/eng/Gvk9tOYh9m4fgOVacz/5r/rrRN8oZd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mJDEAAAA2wAAAA8AAAAAAAAAAAAAAAAAmAIAAGRycy9k&#10;b3ducmV2LnhtbFBLBQYAAAAABAAEAPUAAACJAwAAAAA=&#10;" filled="f" strokecolor="#1f4d78 [1604]" strokeweight="1pt">
                        <v:stroke joinstyle="miter"/>
                        <v:textbox>
                          <w:txbxContent>
                            <w:p w:rsidR="00C00B3D" w:rsidRPr="004A541C" w:rsidRDefault="00C00B3D" w:rsidP="004A541C">
                              <w:pPr>
                                <w:jc w:val="center"/>
                                <w:rPr>
                                  <w:b/>
                                  <w:color w:val="FF0000"/>
                                  <w:sz w:val="20"/>
                                  <w:szCs w:val="20"/>
                                </w:rPr>
                              </w:pPr>
                              <w:r w:rsidRPr="004A541C">
                                <w:rPr>
                                  <w:b/>
                                  <w:color w:val="FF0000"/>
                                  <w:sz w:val="20"/>
                                  <w:szCs w:val="20"/>
                                </w:rPr>
                                <w:t>2</w:t>
                              </w:r>
                            </w:p>
                          </w:txbxContent>
                        </v:textbox>
                      </v:oval>
                      <v:oval id="Elipse 13" o:spid="_x0000_s1032" style="position:absolute;left:1006;top:7466;width:19965;height:4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G58EA&#10;AADbAAAADwAAAGRycy9kb3ducmV2LnhtbERPTWsCMRC9F/wPYQRvNVuFoqtRiiB4sIfqHjyOyXR3&#10;azJZNnHd+utNoeBtHu9zluveWdFRG2rPCt7GGQhi7U3NpYLiuH2dgQgR2aD1TAp+KcB6NXhZYm78&#10;jb+oO8RSpBAOOSqoYmxyKYOuyGEY+4Y4cd++dRgTbEtpWrylcGflJMvepcOaU0OFDW0q0pfD1SnQ&#10;pih/9pd7F8/ano7Gzj3Xn0qNhv3HAkSkPj7F/+6dSfOn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KBufBAAAA2wAAAA8AAAAAAAAAAAAAAAAAmAIAAGRycy9kb3du&#10;cmV2LnhtbFBLBQYAAAAABAAEAPUAAACGAwAAAAA=&#10;" filled="f" strokecolor="#1f4d78 [1604]" strokeweight="1pt">
                        <v:stroke joinstyle="miter"/>
                        <v:textbox>
                          <w:txbxContent>
                            <w:p w:rsidR="00C00B3D" w:rsidRPr="004A541C" w:rsidRDefault="00C00B3D" w:rsidP="004A541C">
                              <w:pPr>
                                <w:jc w:val="center"/>
                                <w:rPr>
                                  <w:color w:val="FF0000"/>
                                </w:rPr>
                              </w:pPr>
                              <w:r>
                                <w:rPr>
                                  <w:color w:val="FF0000"/>
                                </w:rPr>
                                <w:t>3</w:t>
                              </w:r>
                            </w:p>
                          </w:txbxContent>
                        </v:textbox>
                      </v:oval>
                    </v:group>
                  </w:pict>
                </mc:Fallback>
              </mc:AlternateContent>
            </w: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BD4FCB" w:rsidRDefault="00BD4FCB"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B76F69">
            <w:pPr>
              <w:spacing w:after="0"/>
              <w:rPr>
                <w:rFonts w:ascii="Arial" w:hAnsi="Arial" w:cs="Arial"/>
                <w:color w:val="000000"/>
                <w:lang w:val="es-MX"/>
              </w:rPr>
            </w:pPr>
          </w:p>
          <w:p w:rsidR="004A541C" w:rsidRDefault="004A541C" w:rsidP="004A541C">
            <w:pPr>
              <w:spacing w:after="0"/>
              <w:rPr>
                <w:rFonts w:ascii="Arial" w:hAnsi="Arial" w:cs="Arial"/>
                <w:color w:val="000000"/>
                <w:lang w:val="es-MX"/>
              </w:rPr>
            </w:pPr>
            <w:r>
              <w:rPr>
                <w:rFonts w:ascii="Arial" w:hAnsi="Arial" w:cs="Arial"/>
                <w:color w:val="000000"/>
                <w:lang w:val="es-MX"/>
              </w:rPr>
              <w:t>Modificar el párrafo 2 por:</w:t>
            </w:r>
          </w:p>
          <w:p w:rsidR="00AE3269" w:rsidRDefault="00AE3269" w:rsidP="004A541C">
            <w:pPr>
              <w:spacing w:after="0"/>
              <w:rPr>
                <w:rFonts w:ascii="Arial" w:hAnsi="Arial" w:cs="Arial"/>
                <w:color w:val="000000"/>
                <w:lang w:val="es-MX"/>
              </w:rPr>
            </w:pPr>
            <w:r>
              <w:rPr>
                <w:rFonts w:ascii="Arial" w:hAnsi="Arial" w:cs="Arial"/>
                <w:color w:val="000000"/>
                <w:lang w:val="es-MX"/>
              </w:rPr>
              <w:t>La tarea consiste en trabajar en grupos de 4 personas que, a su vez, se dividirán en dos subgrupos de dos integrantes cada uno:</w:t>
            </w:r>
          </w:p>
          <w:p w:rsidR="00AE3269" w:rsidRDefault="00AE3269" w:rsidP="004A541C">
            <w:pPr>
              <w:spacing w:after="0"/>
              <w:rPr>
                <w:rFonts w:ascii="Arial" w:hAnsi="Arial" w:cs="Arial"/>
                <w:color w:val="000000"/>
                <w:lang w:val="es-MX"/>
              </w:rPr>
            </w:pPr>
          </w:p>
          <w:p w:rsidR="00AE3269" w:rsidRDefault="00AE3269" w:rsidP="00AE3269">
            <w:pPr>
              <w:spacing w:after="0"/>
              <w:rPr>
                <w:rFonts w:ascii="Arial" w:hAnsi="Arial" w:cs="Arial"/>
                <w:color w:val="000000"/>
                <w:lang w:val="es-MX"/>
              </w:rPr>
            </w:pPr>
            <w:r>
              <w:rPr>
                <w:rFonts w:ascii="Arial" w:hAnsi="Arial" w:cs="Arial"/>
                <w:color w:val="000000"/>
                <w:lang w:val="es-MX"/>
              </w:rPr>
              <w:t>Modificar el párrafo 3 por:</w:t>
            </w:r>
          </w:p>
          <w:p w:rsidR="00AE3269" w:rsidRDefault="00AE3269" w:rsidP="004A541C">
            <w:pPr>
              <w:spacing w:after="0"/>
              <w:rPr>
                <w:rFonts w:ascii="Arial" w:hAnsi="Arial" w:cs="Arial"/>
                <w:color w:val="000000"/>
                <w:lang w:val="es-MX"/>
              </w:rPr>
            </w:pPr>
            <w:r>
              <w:rPr>
                <w:rFonts w:ascii="Arial" w:hAnsi="Arial" w:cs="Arial"/>
                <w:color w:val="000000"/>
                <w:lang w:val="es-MX"/>
              </w:rPr>
              <w:t>A continuación el grupo con sus cuatro integrantes realizan una presentación de diapositivas sobre ambos teas (en power point), explican el contenido en una exposición oral, promueven el debate con el resto de compañeros y presentan por escrito el documento elaborado.</w:t>
            </w:r>
            <w:r w:rsidR="004C612B">
              <w:rPr>
                <w:noProof/>
                <w:lang w:val="es-MX" w:eastAsia="es-MX"/>
              </w:rPr>
              <w:t xml:space="preserve"> </w:t>
            </w:r>
          </w:p>
          <w:p w:rsidR="004A541C" w:rsidRDefault="00C33F24" w:rsidP="004A541C">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96128" behindDoc="0" locked="0" layoutInCell="1" allowOverlap="1">
                      <wp:simplePos x="0" y="0"/>
                      <wp:positionH relativeFrom="column">
                        <wp:posOffset>58455</wp:posOffset>
                      </wp:positionH>
                      <wp:positionV relativeFrom="paragraph">
                        <wp:posOffset>118920</wp:posOffset>
                      </wp:positionV>
                      <wp:extent cx="3764280" cy="1974215"/>
                      <wp:effectExtent l="0" t="0" r="7620" b="26035"/>
                      <wp:wrapNone/>
                      <wp:docPr id="23" name="Grupo 23"/>
                      <wp:cNvGraphicFramePr/>
                      <a:graphic xmlns:a="http://schemas.openxmlformats.org/drawingml/2006/main">
                        <a:graphicData uri="http://schemas.microsoft.com/office/word/2010/wordprocessingGroup">
                          <wpg:wgp>
                            <wpg:cNvGrpSpPr/>
                            <wpg:grpSpPr>
                              <a:xfrm>
                                <a:off x="0" y="0"/>
                                <a:ext cx="3764280" cy="1974215"/>
                                <a:chOff x="0" y="0"/>
                                <a:chExt cx="3764280" cy="1974215"/>
                              </a:xfrm>
                            </wpg:grpSpPr>
                            <pic:pic xmlns:pic="http://schemas.openxmlformats.org/drawingml/2006/picture">
                              <pic:nvPicPr>
                                <pic:cNvPr id="16" name="Imagen 16"/>
                                <pic:cNvPicPr>
                                  <a:picLocks noChangeAspect="1"/>
                                </pic:cNvPicPr>
                              </pic:nvPicPr>
                              <pic:blipFill rotWithShape="1">
                                <a:blip r:embed="rId31">
                                  <a:extLst>
                                    <a:ext uri="{28A0092B-C50C-407E-A947-70E740481C1C}">
                                      <a14:useLocalDpi xmlns:a14="http://schemas.microsoft.com/office/drawing/2010/main" val="0"/>
                                    </a:ext>
                                  </a:extLst>
                                </a:blip>
                                <a:srcRect l="29460" t="14085" r="30915" b="48967"/>
                                <a:stretch/>
                              </pic:blipFill>
                              <pic:spPr bwMode="auto">
                                <a:xfrm>
                                  <a:off x="0" y="0"/>
                                  <a:ext cx="3764280" cy="1974215"/>
                                </a:xfrm>
                                <a:prstGeom prst="rect">
                                  <a:avLst/>
                                </a:prstGeom>
                                <a:ln>
                                  <a:noFill/>
                                </a:ln>
                                <a:extLst>
                                  <a:ext uri="{53640926-AAD7-44D8-BBD7-CCE9431645EC}">
                                    <a14:shadowObscured xmlns:a14="http://schemas.microsoft.com/office/drawing/2010/main"/>
                                  </a:ext>
                                </a:extLst>
                              </pic:spPr>
                            </pic:pic>
                            <wps:wsp>
                              <wps:cNvPr id="17" name="Elipse 17"/>
                              <wps:cNvSpPr/>
                              <wps:spPr>
                                <a:xfrm>
                                  <a:off x="100668" y="352337"/>
                                  <a:ext cx="2306955" cy="922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4A541C" w:rsidRDefault="00C00B3D" w:rsidP="004C612B">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16778" y="1652631"/>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FD341F" w:rsidRDefault="00C00B3D" w:rsidP="00FD341F">
                                    <w:pPr>
                                      <w:jc w:val="center"/>
                                      <w:rPr>
                                        <w:b/>
                                        <w:color w:val="FF0000"/>
                                        <w:sz w:val="20"/>
                                        <w:szCs w:val="20"/>
                                      </w:rPr>
                                    </w:pPr>
                                    <w:r w:rsidRPr="00FD341F">
                                      <w:rPr>
                                        <w:b/>
                                        <w:color w:val="FF000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3" o:spid="_x0000_s1033" style="position:absolute;margin-left:4.6pt;margin-top:9.35pt;width:296.4pt;height:155.45pt;z-index:251696128" coordsize="37642,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">
                      <v:shape id="Imagen 16" o:spid="_x0000_s1034" type="#_x0000_t75" style="position:absolute;width:37642;height:19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EdLBAAAA2wAAAA8AAABkcnMvZG93bnJldi54bWxET0uLwjAQvgv+hzCCN03cgyvVKCK4CB52&#10;fYAex2Zsi82kNNG2/36zsOBtPr7nLFatLcWLal841jAZKxDEqTMFZxrOp+1oBsIHZIOlY9LQkYfV&#10;st9bYGJcwwd6HUMmYgj7BDXkIVSJlD7NyaIfu4o4cndXWwwR1pk0NTYx3JbyQ6mptFhwbMixok1O&#10;6eP4tBq+wvWy+bSHU1d9d4/sR90UNXuth4N2PQcRqA1v8b97Z+L8Kfz9E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hEdLBAAAA2wAAAA8AAAAAAAAAAAAAAAAAnwIA&#10;AGRycy9kb3ducmV2LnhtbFBLBQYAAAAABAAEAPcAAACNAwAAAAA=&#10;">
                        <v:imagedata r:id="rId32" o:title="" croptop="9231f" cropbottom="32091f" cropleft="19307f" cropright="20260f"/>
                        <v:path arrowok="t"/>
                      </v:shape>
                      <v:oval id="Elipse 17" o:spid="_x0000_s1035" style="position:absolute;left:1006;top:3523;width:23070;height:9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A5MEA&#10;AADbAAAADwAAAGRycy9kb3ducmV2LnhtbERPPW/CMBDdK/EfrENiK04ZKAQMqpCQGOhQyMB42Nck&#10;xT5HsQkpvx5XqsR2T+/zluveWdFRG2rPCt7GGQhi7U3NpYLiuH2dgQgR2aD1TAp+KcB6NXhZYm78&#10;jb+oO8RSpBAOOSqoYmxyKYOuyGEY+4Y4cd++dRgTbEtpWrylcGflJMum0mHNqaHChjYV6cvh6hRo&#10;U5Q/+8u9i2dtT0dj557rT6VGw/5jASJSH5/if/fOpPnv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AOTBAAAA2wAAAA8AAAAAAAAAAAAAAAAAmAIAAGRycy9kb3du&#10;cmV2LnhtbFBLBQYAAAAABAAEAPUAAACGAwAAAAA=&#10;" filled="f" strokecolor="#1f4d78 [1604]" strokeweight="1pt">
                        <v:stroke joinstyle="miter"/>
                        <v:textbox>
                          <w:txbxContent>
                            <w:p w:rsidR="00C00B3D" w:rsidRPr="004A541C" w:rsidRDefault="00C00B3D" w:rsidP="004C612B">
                              <w:pPr>
                                <w:jc w:val="center"/>
                                <w:rPr>
                                  <w:color w:val="FF0000"/>
                                </w:rPr>
                              </w:pPr>
                              <w:r>
                                <w:rPr>
                                  <w:color w:val="FF0000"/>
                                </w:rPr>
                                <w:t>4</w:t>
                              </w:r>
                            </w:p>
                          </w:txbxContent>
                        </v:textbox>
                      </v:oval>
                      <v:oval id="Elipse 18" o:spid="_x0000_s1036" style="position:absolute;left:167;top:16526;width:22818;height:3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UlsQA&#10;AADbAAAADwAAAGRycy9kb3ducmV2LnhtbESPvW7DMAyE9wB5B4EBusVyOxStGyUICgTI0A75GTIy&#10;Ems7kSjDUh23Tx8OBbqRuOPdx8VqDF4N1Kc2soHHogRFbKNruTZwPGzmL6BSRnboI5OBH0qwWk4n&#10;C6xcvPGOhn2ulYRwqtBAk3NXaZ1sQwFTETti0b5iHzDL2tfa9XiT8OD1U1k+64AtS0ODHb03ZK/7&#10;72DAumN9+bj+Dvls/eng/Gvk9tOYh9m4fgOVacz/5r/rrRN8gZV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ulJbEAAAA2wAAAA8AAAAAAAAAAAAAAAAAmAIAAGRycy9k&#10;b3ducmV2LnhtbFBLBQYAAAAABAAEAPUAAACJAwAAAAA=&#10;" filled="f" strokecolor="#1f4d78 [1604]" strokeweight="1pt">
                        <v:stroke joinstyle="miter"/>
                        <v:textbox>
                          <w:txbxContent>
                            <w:p w:rsidR="00C00B3D" w:rsidRPr="00FD341F" w:rsidRDefault="00C00B3D" w:rsidP="00FD341F">
                              <w:pPr>
                                <w:jc w:val="center"/>
                                <w:rPr>
                                  <w:b/>
                                  <w:color w:val="FF0000"/>
                                  <w:sz w:val="20"/>
                                  <w:szCs w:val="20"/>
                                </w:rPr>
                              </w:pPr>
                              <w:r w:rsidRPr="00FD341F">
                                <w:rPr>
                                  <w:b/>
                                  <w:color w:val="FF0000"/>
                                  <w:sz w:val="20"/>
                                  <w:szCs w:val="20"/>
                                </w:rPr>
                                <w:t>5</w:t>
                              </w:r>
                            </w:p>
                          </w:txbxContent>
                        </v:textbox>
                      </v:oval>
                    </v:group>
                  </w:pict>
                </mc:Fallback>
              </mc:AlternateContent>
            </w:r>
            <w:r w:rsidR="004A541C">
              <w:rPr>
                <w:rFonts w:ascii="Arial" w:hAnsi="Arial" w:cs="Arial"/>
                <w:noProof/>
                <w:color w:val="000000"/>
                <w:lang w:val="es-MX" w:eastAsia="es-MX"/>
              </w:rPr>
              <w:t xml:space="preserve"> </w:t>
            </w:r>
          </w:p>
          <w:p w:rsidR="00561571" w:rsidRDefault="00561571" w:rsidP="00B76F69">
            <w:pPr>
              <w:spacing w:after="0"/>
              <w:rPr>
                <w:rFonts w:ascii="Arial" w:hAnsi="Arial" w:cs="Arial"/>
                <w:color w:val="000000"/>
                <w:lang w:val="es-MX"/>
              </w:rPr>
            </w:pPr>
          </w:p>
          <w:p w:rsidR="004C612B" w:rsidRDefault="004C612B" w:rsidP="00B76F69">
            <w:pPr>
              <w:spacing w:after="0"/>
              <w:rPr>
                <w:rFonts w:ascii="Arial" w:hAnsi="Arial" w:cs="Arial"/>
                <w:color w:val="000000"/>
                <w:lang w:val="es-MX"/>
              </w:rPr>
            </w:pPr>
          </w:p>
          <w:p w:rsidR="004C612B" w:rsidRDefault="004C612B" w:rsidP="00B76F69">
            <w:pPr>
              <w:spacing w:after="0"/>
              <w:rPr>
                <w:rFonts w:ascii="Arial" w:hAnsi="Arial" w:cs="Arial"/>
                <w:color w:val="000000"/>
                <w:lang w:val="es-MX"/>
              </w:rPr>
            </w:pPr>
          </w:p>
          <w:p w:rsidR="004C612B" w:rsidRDefault="004C612B" w:rsidP="00B76F69">
            <w:pPr>
              <w:spacing w:after="0"/>
              <w:rPr>
                <w:rFonts w:ascii="Arial" w:hAnsi="Arial" w:cs="Arial"/>
                <w:color w:val="000000"/>
                <w:lang w:val="es-MX"/>
              </w:rPr>
            </w:pPr>
          </w:p>
          <w:p w:rsidR="004C612B" w:rsidRDefault="004C612B" w:rsidP="00B76F69">
            <w:pPr>
              <w:spacing w:after="0"/>
              <w:rPr>
                <w:rFonts w:ascii="Arial" w:hAnsi="Arial" w:cs="Arial"/>
                <w:color w:val="000000"/>
                <w:lang w:val="es-MX"/>
              </w:rPr>
            </w:pPr>
          </w:p>
          <w:p w:rsidR="004C612B" w:rsidRPr="00600E72" w:rsidRDefault="004C612B" w:rsidP="00B76F69">
            <w:pPr>
              <w:spacing w:after="0"/>
              <w:rPr>
                <w:rFonts w:ascii="Arial" w:hAnsi="Arial" w:cs="Arial"/>
                <w:color w:val="000000"/>
                <w:lang w:val="es-MX"/>
              </w:rPr>
            </w:pPr>
          </w:p>
          <w:p w:rsidR="004C612B" w:rsidRDefault="004C612B" w:rsidP="00B76F69">
            <w:pPr>
              <w:spacing w:after="0"/>
              <w:rPr>
                <w:rFonts w:ascii="Arial" w:hAnsi="Arial" w:cs="Arial"/>
                <w:color w:val="FF0000"/>
                <w:lang w:val="es-MX"/>
              </w:rPr>
            </w:pPr>
          </w:p>
          <w:p w:rsidR="004C612B" w:rsidRDefault="004C612B" w:rsidP="00B76F69">
            <w:pPr>
              <w:spacing w:after="0"/>
              <w:rPr>
                <w:rFonts w:ascii="Arial" w:hAnsi="Arial" w:cs="Arial"/>
                <w:color w:val="FF0000"/>
                <w:lang w:val="es-MX"/>
              </w:rPr>
            </w:pPr>
          </w:p>
          <w:p w:rsidR="004C612B" w:rsidRDefault="004C612B" w:rsidP="00B76F69">
            <w:pPr>
              <w:spacing w:after="0"/>
              <w:rPr>
                <w:rFonts w:ascii="Arial" w:hAnsi="Arial" w:cs="Arial"/>
                <w:color w:val="FF0000"/>
                <w:lang w:val="es-MX"/>
              </w:rPr>
            </w:pPr>
          </w:p>
          <w:p w:rsidR="004C612B" w:rsidRDefault="004C612B" w:rsidP="00B76F69">
            <w:pPr>
              <w:spacing w:after="0"/>
              <w:rPr>
                <w:rFonts w:ascii="Arial" w:hAnsi="Arial" w:cs="Arial"/>
                <w:color w:val="FF0000"/>
                <w:lang w:val="es-MX"/>
              </w:rPr>
            </w:pPr>
          </w:p>
          <w:p w:rsidR="004C612B" w:rsidRDefault="004C612B" w:rsidP="00B76F69">
            <w:pPr>
              <w:spacing w:after="0"/>
              <w:rPr>
                <w:rFonts w:ascii="Arial" w:hAnsi="Arial" w:cs="Arial"/>
                <w:color w:val="FF0000"/>
                <w:lang w:val="es-MX"/>
              </w:rPr>
            </w:pPr>
          </w:p>
          <w:p w:rsidR="004C612B" w:rsidRDefault="004C612B" w:rsidP="00B76F69">
            <w:pPr>
              <w:spacing w:after="0"/>
              <w:rPr>
                <w:rFonts w:ascii="Arial" w:hAnsi="Arial" w:cs="Arial"/>
                <w:color w:val="FF0000"/>
                <w:lang w:val="es-MX"/>
              </w:rPr>
            </w:pPr>
          </w:p>
          <w:p w:rsidR="00C33F24" w:rsidRDefault="00C33F24" w:rsidP="00C33F24">
            <w:pPr>
              <w:spacing w:after="0"/>
              <w:rPr>
                <w:rFonts w:ascii="Arial" w:hAnsi="Arial" w:cs="Arial"/>
                <w:color w:val="000000"/>
                <w:lang w:val="es-MX"/>
              </w:rPr>
            </w:pPr>
            <w:r>
              <w:rPr>
                <w:rFonts w:ascii="Arial" w:hAnsi="Arial" w:cs="Arial"/>
                <w:color w:val="000000"/>
                <w:lang w:val="es-MX"/>
              </w:rPr>
              <w:t>Modificar el párrafo 4 por:</w:t>
            </w:r>
          </w:p>
          <w:p w:rsidR="00C33F24" w:rsidRDefault="00C33F24" w:rsidP="00C33F24">
            <w:pPr>
              <w:spacing w:after="0"/>
              <w:rPr>
                <w:rFonts w:ascii="Arial" w:hAnsi="Arial" w:cs="Arial"/>
                <w:color w:val="000000"/>
                <w:lang w:val="es-MX"/>
              </w:rPr>
            </w:pPr>
            <w:r>
              <w:rPr>
                <w:rFonts w:ascii="Arial" w:hAnsi="Arial" w:cs="Arial"/>
                <w:color w:val="000000"/>
                <w:lang w:val="es-MX"/>
              </w:rPr>
              <w:t>Para realizar la tarea propuesta puedes buscar la información necesaria en las páginas web propuestas, buscar libros especializados en este tema y consultar la Gran Enciclopedia Planeta.</w:t>
            </w:r>
          </w:p>
          <w:p w:rsidR="00C33F24" w:rsidRDefault="00C33F24" w:rsidP="00C33F24">
            <w:pPr>
              <w:spacing w:after="0"/>
              <w:rPr>
                <w:rFonts w:ascii="Arial" w:hAnsi="Arial" w:cs="Arial"/>
                <w:color w:val="000000"/>
                <w:lang w:val="es-MX"/>
              </w:rPr>
            </w:pPr>
          </w:p>
          <w:p w:rsidR="00C33F24" w:rsidRDefault="00C33F24" w:rsidP="00C33F24">
            <w:pPr>
              <w:spacing w:after="0"/>
              <w:rPr>
                <w:rFonts w:ascii="Arial" w:hAnsi="Arial" w:cs="Arial"/>
                <w:color w:val="000000"/>
                <w:lang w:val="es-MX"/>
              </w:rPr>
            </w:pPr>
            <w:r>
              <w:rPr>
                <w:rFonts w:ascii="Arial" w:hAnsi="Arial" w:cs="Arial"/>
                <w:color w:val="000000"/>
                <w:lang w:val="es-MX"/>
              </w:rPr>
              <w:t>Modificar el párrafo 5 por:</w:t>
            </w:r>
            <w:r>
              <w:rPr>
                <w:noProof/>
                <w:lang w:val="es-MX" w:eastAsia="es-MX"/>
              </w:rPr>
              <w:t xml:space="preserve"> </w:t>
            </w:r>
          </w:p>
          <w:p w:rsidR="00C33F24" w:rsidRDefault="00C33F24" w:rsidP="00C33F24">
            <w:pPr>
              <w:spacing w:after="0"/>
              <w:rPr>
                <w:rFonts w:ascii="Arial" w:hAnsi="Arial" w:cs="Arial"/>
                <w:color w:val="000000"/>
                <w:lang w:val="es-MX"/>
              </w:rPr>
            </w:pPr>
            <w:r>
              <w:rPr>
                <w:rFonts w:ascii="Arial" w:hAnsi="Arial" w:cs="Arial"/>
                <w:color w:val="000000"/>
                <w:lang w:val="es-MX"/>
              </w:rPr>
              <w:t xml:space="preserve">Busca información en las siguientes páginas web: </w:t>
            </w:r>
          </w:p>
          <w:p w:rsidR="00C33F24" w:rsidRDefault="00C33F24" w:rsidP="00C33F24">
            <w:pPr>
              <w:spacing w:after="0"/>
              <w:rPr>
                <w:rFonts w:ascii="Arial" w:hAnsi="Arial" w:cs="Arial"/>
                <w:color w:val="000000"/>
                <w:lang w:val="es-MX"/>
              </w:rPr>
            </w:pPr>
            <w:r>
              <w:rPr>
                <w:noProof/>
                <w:lang w:val="es-CO" w:eastAsia="es-CO"/>
              </w:rPr>
              <w:drawing>
                <wp:anchor distT="0" distB="0" distL="114300" distR="114300" simplePos="0" relativeHeight="251697152" behindDoc="0" locked="0" layoutInCell="1" allowOverlap="1" wp14:anchorId="6AE472B0" wp14:editId="5910C917">
                  <wp:simplePos x="0" y="0"/>
                  <wp:positionH relativeFrom="column">
                    <wp:posOffset>133955</wp:posOffset>
                  </wp:positionH>
                  <wp:positionV relativeFrom="paragraph">
                    <wp:posOffset>72437</wp:posOffset>
                  </wp:positionV>
                  <wp:extent cx="3397541" cy="1765129"/>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8565" t="14882" r="33753" b="50302"/>
                          <a:stretch/>
                        </pic:blipFill>
                        <pic:spPr bwMode="auto">
                          <a:xfrm>
                            <a:off x="0" y="0"/>
                            <a:ext cx="3405787" cy="176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3F24" w:rsidRDefault="00C33F24" w:rsidP="00C33F24">
            <w:pPr>
              <w:spacing w:after="0"/>
              <w:rPr>
                <w:rFonts w:ascii="Arial" w:hAnsi="Arial" w:cs="Arial"/>
                <w:color w:val="000000"/>
                <w:lang w:val="es-MX"/>
              </w:rPr>
            </w:pPr>
            <w:r>
              <w:rPr>
                <w:noProof/>
                <w:lang w:val="es-CO" w:eastAsia="es-CO"/>
              </w:rPr>
              <mc:AlternateContent>
                <mc:Choice Requires="wps">
                  <w:drawing>
                    <wp:anchor distT="0" distB="0" distL="114300" distR="114300" simplePos="0" relativeHeight="251699200" behindDoc="0" locked="0" layoutInCell="1" allowOverlap="1" wp14:anchorId="73FF5AA2" wp14:editId="2644EC8B">
                      <wp:simplePos x="0" y="0"/>
                      <wp:positionH relativeFrom="column">
                        <wp:posOffset>214304</wp:posOffset>
                      </wp:positionH>
                      <wp:positionV relativeFrom="paragraph">
                        <wp:posOffset>142391</wp:posOffset>
                      </wp:positionV>
                      <wp:extent cx="2281805" cy="321584"/>
                      <wp:effectExtent l="0" t="0" r="23495" b="21590"/>
                      <wp:wrapNone/>
                      <wp:docPr id="21" name="Elipse 21"/>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FD341F" w:rsidRDefault="00C00B3D" w:rsidP="00C33F24">
                                  <w:pPr>
                                    <w:jc w:val="center"/>
                                    <w:rPr>
                                      <w:b/>
                                      <w:color w:val="FF0000"/>
                                      <w:sz w:val="20"/>
                                      <w:szCs w:val="20"/>
                                    </w:rPr>
                                  </w:pPr>
                                  <w:r>
                                    <w:rPr>
                                      <w:b/>
                                      <w:color w:val="FF0000"/>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1" o:spid="_x0000_s1037" style="position:absolute;margin-left:16.85pt;margin-top:11.2pt;width:179.65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" filled="f" strokecolor="#1f4d78 [1604]" strokeweight="1pt">
                      <v:stroke joinstyle="miter"/>
                      <v:textbox>
                        <w:txbxContent>
                          <w:p w:rsidR="00C00B3D" w:rsidRPr="00FD341F" w:rsidRDefault="00C00B3D" w:rsidP="00C33F24">
                            <w:pPr>
                              <w:jc w:val="center"/>
                              <w:rPr>
                                <w:b/>
                                <w:color w:val="FF0000"/>
                                <w:sz w:val="20"/>
                                <w:szCs w:val="20"/>
                              </w:rPr>
                            </w:pPr>
                            <w:r>
                              <w:rPr>
                                <w:b/>
                                <w:color w:val="FF0000"/>
                                <w:sz w:val="20"/>
                                <w:szCs w:val="20"/>
                              </w:rPr>
                              <w:t>6</w:t>
                            </w:r>
                          </w:p>
                        </w:txbxContent>
                      </v:textbox>
                    </v:oval>
                  </w:pict>
                </mc:Fallback>
              </mc:AlternateContent>
            </w:r>
          </w:p>
          <w:p w:rsidR="00C33F24" w:rsidRDefault="00C33F24" w:rsidP="00C33F24">
            <w:pPr>
              <w:spacing w:after="0"/>
              <w:rPr>
                <w:rFonts w:ascii="Arial" w:hAnsi="Arial" w:cs="Arial"/>
                <w:color w:val="000000"/>
                <w:lang w:val="es-MX"/>
              </w:rPr>
            </w:pPr>
          </w:p>
          <w:p w:rsidR="004C612B" w:rsidRDefault="004C612B" w:rsidP="00B76F69">
            <w:pPr>
              <w:spacing w:after="0"/>
              <w:rPr>
                <w:rFonts w:ascii="Arial" w:hAnsi="Arial" w:cs="Arial"/>
                <w:color w:val="000000"/>
                <w:lang w:val="es-MX"/>
              </w:rPr>
            </w:pPr>
          </w:p>
          <w:p w:rsidR="00C33F24" w:rsidRDefault="00C33F24" w:rsidP="00B76F69">
            <w:pPr>
              <w:spacing w:after="0"/>
              <w:rPr>
                <w:rFonts w:ascii="Arial" w:hAnsi="Arial" w:cs="Arial"/>
                <w:color w:val="FF0000"/>
                <w:lang w:val="es-MX"/>
              </w:rPr>
            </w:pPr>
          </w:p>
          <w:p w:rsidR="00C33F24" w:rsidRDefault="00C33F24" w:rsidP="00B76F69">
            <w:pPr>
              <w:spacing w:after="0"/>
              <w:rPr>
                <w:rFonts w:ascii="Arial" w:hAnsi="Arial" w:cs="Arial"/>
                <w:color w:val="FF0000"/>
                <w:lang w:val="es-MX"/>
              </w:rPr>
            </w:pPr>
            <w:r>
              <w:rPr>
                <w:noProof/>
                <w:lang w:val="es-CO" w:eastAsia="es-CO"/>
              </w:rPr>
              <mc:AlternateContent>
                <mc:Choice Requires="wps">
                  <w:drawing>
                    <wp:anchor distT="0" distB="0" distL="114300" distR="114300" simplePos="0" relativeHeight="251701248" behindDoc="0" locked="0" layoutInCell="1" allowOverlap="1" wp14:anchorId="618A25F1" wp14:editId="0BDE7595">
                      <wp:simplePos x="0" y="0"/>
                      <wp:positionH relativeFrom="column">
                        <wp:posOffset>214001</wp:posOffset>
                      </wp:positionH>
                      <wp:positionV relativeFrom="paragraph">
                        <wp:posOffset>95250</wp:posOffset>
                      </wp:positionV>
                      <wp:extent cx="2281805" cy="321584"/>
                      <wp:effectExtent l="0" t="0" r="23495" b="21590"/>
                      <wp:wrapNone/>
                      <wp:docPr id="22" name="Elipse 22"/>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FD341F" w:rsidRDefault="00C00B3D" w:rsidP="00C33F24">
                                  <w:pPr>
                                    <w:jc w:val="center"/>
                                    <w:rPr>
                                      <w:b/>
                                      <w:color w:val="FF0000"/>
                                      <w:sz w:val="20"/>
                                      <w:szCs w:val="20"/>
                                    </w:rPr>
                                  </w:pPr>
                                  <w:r>
                                    <w:rPr>
                                      <w:b/>
                                      <w:color w:val="FF0000"/>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2" o:spid="_x0000_s1038" style="position:absolute;margin-left:16.85pt;margin-top:7.5pt;width:179.65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" filled="f" strokecolor="#1f4d78 [1604]" strokeweight="1pt">
                      <v:stroke joinstyle="miter"/>
                      <v:textbox>
                        <w:txbxContent>
                          <w:p w:rsidR="00C00B3D" w:rsidRPr="00FD341F" w:rsidRDefault="00C00B3D" w:rsidP="00C33F24">
                            <w:pPr>
                              <w:jc w:val="center"/>
                              <w:rPr>
                                <w:b/>
                                <w:color w:val="FF0000"/>
                                <w:sz w:val="20"/>
                                <w:szCs w:val="20"/>
                              </w:rPr>
                            </w:pPr>
                            <w:r>
                              <w:rPr>
                                <w:b/>
                                <w:color w:val="FF0000"/>
                                <w:sz w:val="20"/>
                                <w:szCs w:val="20"/>
                              </w:rPr>
                              <w:t>7</w:t>
                            </w:r>
                          </w:p>
                        </w:txbxContent>
                      </v:textbox>
                    </v:oval>
                  </w:pict>
                </mc:Fallback>
              </mc:AlternateContent>
            </w:r>
          </w:p>
          <w:p w:rsidR="00C33F24" w:rsidRDefault="00C33F24" w:rsidP="00B76F69">
            <w:pPr>
              <w:spacing w:after="0"/>
              <w:rPr>
                <w:rFonts w:ascii="Arial" w:hAnsi="Arial" w:cs="Arial"/>
                <w:color w:val="FF0000"/>
                <w:lang w:val="es-MX"/>
              </w:rPr>
            </w:pPr>
          </w:p>
          <w:p w:rsidR="00C33F24" w:rsidRDefault="00C33F24" w:rsidP="00B76F69">
            <w:pPr>
              <w:spacing w:after="0"/>
              <w:rPr>
                <w:rFonts w:ascii="Arial" w:hAnsi="Arial" w:cs="Arial"/>
                <w:color w:val="FF0000"/>
                <w:lang w:val="es-MX"/>
              </w:rPr>
            </w:pPr>
            <w:r>
              <w:rPr>
                <w:noProof/>
                <w:lang w:val="es-CO" w:eastAsia="es-CO"/>
              </w:rPr>
              <mc:AlternateContent>
                <mc:Choice Requires="wps">
                  <w:drawing>
                    <wp:anchor distT="0" distB="0" distL="114300" distR="114300" simplePos="0" relativeHeight="251703296" behindDoc="0" locked="0" layoutInCell="1" allowOverlap="1" wp14:anchorId="17FC2F98" wp14:editId="40BA8FCB">
                      <wp:simplePos x="0" y="0"/>
                      <wp:positionH relativeFrom="column">
                        <wp:posOffset>326903</wp:posOffset>
                      </wp:positionH>
                      <wp:positionV relativeFrom="paragraph">
                        <wp:posOffset>170167</wp:posOffset>
                      </wp:positionV>
                      <wp:extent cx="2281805" cy="439205"/>
                      <wp:effectExtent l="0" t="0" r="23495" b="18415"/>
                      <wp:wrapNone/>
                      <wp:docPr id="24" name="Elipse 24"/>
                      <wp:cNvGraphicFramePr/>
                      <a:graphic xmlns:a="http://schemas.openxmlformats.org/drawingml/2006/main">
                        <a:graphicData uri="http://schemas.microsoft.com/office/word/2010/wordprocessingShape">
                          <wps:wsp>
                            <wps:cNvSpPr/>
                            <wps:spPr>
                              <a:xfrm>
                                <a:off x="0" y="0"/>
                                <a:ext cx="2281805" cy="4392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FD341F" w:rsidRDefault="00C00B3D" w:rsidP="00C33F24">
                                  <w:pPr>
                                    <w:jc w:val="center"/>
                                    <w:rPr>
                                      <w:b/>
                                      <w:color w:val="FF0000"/>
                                      <w:sz w:val="20"/>
                                      <w:szCs w:val="20"/>
                                    </w:rPr>
                                  </w:pPr>
                                  <w:r>
                                    <w:rPr>
                                      <w:b/>
                                      <w:color w:val="FF0000"/>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39" style="position:absolute;margin-left:25.75pt;margin-top:13.4pt;width:179.65pt;height:3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" filled="f" strokecolor="#1f4d78 [1604]" strokeweight="1pt">
                      <v:stroke joinstyle="miter"/>
                      <v:textbox>
                        <w:txbxContent>
                          <w:p w:rsidR="00C00B3D" w:rsidRPr="00FD341F" w:rsidRDefault="00C00B3D" w:rsidP="00C33F24">
                            <w:pPr>
                              <w:jc w:val="center"/>
                              <w:rPr>
                                <w:b/>
                                <w:color w:val="FF0000"/>
                                <w:sz w:val="20"/>
                                <w:szCs w:val="20"/>
                              </w:rPr>
                            </w:pPr>
                            <w:r>
                              <w:rPr>
                                <w:b/>
                                <w:color w:val="FF0000"/>
                                <w:sz w:val="20"/>
                                <w:szCs w:val="20"/>
                              </w:rPr>
                              <w:t>8</w:t>
                            </w:r>
                          </w:p>
                        </w:txbxContent>
                      </v:textbox>
                    </v:oval>
                  </w:pict>
                </mc:Fallback>
              </mc:AlternateContent>
            </w:r>
          </w:p>
          <w:p w:rsidR="00C33F24" w:rsidRDefault="00C33F24" w:rsidP="00B76F69">
            <w:pPr>
              <w:spacing w:after="0"/>
              <w:rPr>
                <w:rFonts w:ascii="Arial" w:hAnsi="Arial" w:cs="Arial"/>
                <w:color w:val="FF0000"/>
                <w:lang w:val="es-MX"/>
              </w:rPr>
            </w:pPr>
          </w:p>
          <w:p w:rsidR="00C33F24" w:rsidRDefault="00C33F24" w:rsidP="00B76F69">
            <w:pPr>
              <w:spacing w:after="0"/>
              <w:rPr>
                <w:rFonts w:ascii="Arial" w:hAnsi="Arial" w:cs="Arial"/>
                <w:color w:val="FF0000"/>
                <w:lang w:val="es-MX"/>
              </w:rPr>
            </w:pPr>
          </w:p>
          <w:p w:rsidR="00C33F24" w:rsidRDefault="00C33F24" w:rsidP="00B76F69">
            <w:pPr>
              <w:spacing w:after="0"/>
              <w:rPr>
                <w:rFonts w:ascii="Arial" w:hAnsi="Arial" w:cs="Arial"/>
                <w:color w:val="FF0000"/>
                <w:lang w:val="es-MX"/>
              </w:rPr>
            </w:pPr>
          </w:p>
          <w:p w:rsidR="00E94BAE" w:rsidRDefault="00E94BAE" w:rsidP="00E94BAE">
            <w:pPr>
              <w:spacing w:after="0"/>
              <w:rPr>
                <w:rFonts w:ascii="Arial" w:hAnsi="Arial" w:cs="Arial"/>
                <w:color w:val="000000"/>
                <w:lang w:val="es-MX"/>
              </w:rPr>
            </w:pPr>
            <w:r>
              <w:rPr>
                <w:rFonts w:ascii="Arial" w:hAnsi="Arial" w:cs="Arial"/>
                <w:color w:val="000000"/>
                <w:lang w:val="es-MX"/>
              </w:rPr>
              <w:t>Modificar el párrafo 6 por:</w:t>
            </w:r>
            <w:r>
              <w:rPr>
                <w:noProof/>
                <w:lang w:val="es-MX" w:eastAsia="es-MX"/>
              </w:rPr>
              <w:t xml:space="preserve"> </w:t>
            </w:r>
          </w:p>
          <w:p w:rsidR="00E94BAE" w:rsidRDefault="00E94BAE" w:rsidP="00E94BAE">
            <w:pPr>
              <w:spacing w:after="0"/>
              <w:rPr>
                <w:rFonts w:ascii="Arial" w:hAnsi="Arial" w:cs="Arial"/>
                <w:color w:val="000000"/>
                <w:lang w:val="es-MX"/>
              </w:rPr>
            </w:pPr>
            <w:r>
              <w:rPr>
                <w:rFonts w:ascii="Arial" w:hAnsi="Arial" w:cs="Arial"/>
                <w:color w:val="000000"/>
                <w:lang w:val="es-MX"/>
              </w:rPr>
              <w:t xml:space="preserve">Busca información en las siguientes páginas web: </w:t>
            </w:r>
          </w:p>
          <w:p w:rsidR="004C612B" w:rsidRDefault="004C612B" w:rsidP="00B76F69">
            <w:pPr>
              <w:spacing w:after="0"/>
              <w:rPr>
                <w:rFonts w:ascii="Arial" w:hAnsi="Arial" w:cs="Arial"/>
                <w:color w:val="FF0000"/>
                <w:lang w:val="es-MX"/>
              </w:rPr>
            </w:pPr>
          </w:p>
          <w:p w:rsidR="00E94BAE" w:rsidRDefault="00E94BAE" w:rsidP="00E94BAE">
            <w:pPr>
              <w:spacing w:after="0"/>
              <w:rPr>
                <w:rFonts w:ascii="Arial" w:hAnsi="Arial" w:cs="Arial"/>
                <w:color w:val="000000"/>
                <w:lang w:val="es-MX"/>
              </w:rPr>
            </w:pPr>
            <w:r>
              <w:rPr>
                <w:rFonts w:ascii="Arial" w:hAnsi="Arial" w:cs="Arial"/>
                <w:color w:val="000000"/>
                <w:lang w:val="es-MX"/>
              </w:rPr>
              <w:t>Modificar el párrafo 7 por:</w:t>
            </w:r>
            <w:r>
              <w:rPr>
                <w:noProof/>
                <w:lang w:val="es-MX" w:eastAsia="es-MX"/>
              </w:rPr>
              <w:t xml:space="preserve"> </w:t>
            </w:r>
          </w:p>
          <w:p w:rsidR="00E94BAE" w:rsidRDefault="00E94BAE" w:rsidP="00E94BAE">
            <w:pPr>
              <w:spacing w:after="0"/>
              <w:rPr>
                <w:rFonts w:ascii="Arial" w:hAnsi="Arial" w:cs="Arial"/>
                <w:color w:val="000000"/>
                <w:lang w:val="es-MX"/>
              </w:rPr>
            </w:pPr>
            <w:r>
              <w:rPr>
                <w:rFonts w:ascii="Arial" w:hAnsi="Arial" w:cs="Arial"/>
                <w:color w:val="000000"/>
                <w:lang w:val="es-MX"/>
              </w:rPr>
              <w:t>Por último y después de lo aprendido, les proponemos que ambos grupos realicen las siguientes actividades:</w:t>
            </w:r>
          </w:p>
          <w:p w:rsidR="00E94BAE" w:rsidRDefault="00E94BAE" w:rsidP="00E94BAE">
            <w:pPr>
              <w:spacing w:after="0"/>
              <w:rPr>
                <w:rFonts w:ascii="Arial" w:hAnsi="Arial" w:cs="Arial"/>
                <w:color w:val="000000"/>
                <w:lang w:val="es-MX"/>
              </w:rPr>
            </w:pPr>
          </w:p>
          <w:p w:rsidR="00E94BAE" w:rsidRDefault="00E94BAE" w:rsidP="00E94BAE">
            <w:pPr>
              <w:spacing w:after="0"/>
              <w:rPr>
                <w:rFonts w:ascii="Arial" w:hAnsi="Arial" w:cs="Arial"/>
                <w:color w:val="000000"/>
                <w:lang w:val="es-MX"/>
              </w:rPr>
            </w:pPr>
            <w:r>
              <w:rPr>
                <w:rFonts w:ascii="Arial" w:hAnsi="Arial" w:cs="Arial"/>
                <w:color w:val="000000"/>
                <w:lang w:val="es-MX"/>
              </w:rPr>
              <w:t>Modificar el párrafo 8 por:</w:t>
            </w:r>
            <w:r>
              <w:rPr>
                <w:noProof/>
                <w:lang w:val="es-MX" w:eastAsia="es-MX"/>
              </w:rPr>
              <w:t xml:space="preserve"> </w:t>
            </w:r>
          </w:p>
          <w:p w:rsidR="00E94BAE" w:rsidRDefault="00E94BAE" w:rsidP="00E94BAE">
            <w:pPr>
              <w:spacing w:after="0"/>
              <w:rPr>
                <w:rFonts w:ascii="Arial" w:hAnsi="Arial" w:cs="Arial"/>
                <w:color w:val="000000"/>
                <w:lang w:val="es-MX"/>
              </w:rPr>
            </w:pPr>
            <w:r>
              <w:rPr>
                <w:rFonts w:ascii="Arial" w:hAnsi="Arial" w:cs="Arial"/>
                <w:color w:val="000000"/>
                <w:lang w:val="es-MX"/>
              </w:rPr>
              <w:t>Reúne las aplicaciones que creas que puede tener el conocimiento del genoma. Establece una relación entre los aspectos favorables y los inconvenientes derivados de este conocimiento.</w:t>
            </w:r>
          </w:p>
          <w:p w:rsidR="00E94BAE" w:rsidRDefault="00E94BAE" w:rsidP="00E94BAE">
            <w:pPr>
              <w:spacing w:after="0"/>
              <w:rPr>
                <w:rFonts w:ascii="Arial" w:hAnsi="Arial" w:cs="Arial"/>
                <w:color w:val="000000"/>
                <w:lang w:val="es-MX"/>
              </w:rPr>
            </w:pPr>
            <w:r>
              <w:rPr>
                <w:rFonts w:ascii="Arial" w:hAnsi="Arial" w:cs="Arial"/>
                <w:color w:val="000000"/>
                <w:lang w:val="es-MX"/>
              </w:rPr>
              <w:t xml:space="preserve">A continuación, promueve un debate en clase al respecto. </w:t>
            </w: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r>
              <w:rPr>
                <w:noProof/>
                <w:lang w:val="es-CO" w:eastAsia="es-CO"/>
              </w:rPr>
              <w:drawing>
                <wp:anchor distT="0" distB="0" distL="114300" distR="114300" simplePos="0" relativeHeight="251704320" behindDoc="0" locked="0" layoutInCell="1" allowOverlap="1" wp14:anchorId="25235F03" wp14:editId="5900ACA3">
                  <wp:simplePos x="0" y="0"/>
                  <wp:positionH relativeFrom="column">
                    <wp:posOffset>100400</wp:posOffset>
                  </wp:positionH>
                  <wp:positionV relativeFrom="paragraph">
                    <wp:posOffset>59287</wp:posOffset>
                  </wp:positionV>
                  <wp:extent cx="3691080" cy="1837189"/>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9157" t="14882" r="33314" b="51896"/>
                          <a:stretch/>
                        </pic:blipFill>
                        <pic:spPr bwMode="auto">
                          <a:xfrm>
                            <a:off x="0" y="0"/>
                            <a:ext cx="3699978" cy="1841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5E9B" w:rsidRDefault="00CF5E9B" w:rsidP="00E94BAE">
            <w:pPr>
              <w:spacing w:after="0"/>
              <w:rPr>
                <w:rFonts w:ascii="Arial" w:hAnsi="Arial" w:cs="Arial"/>
                <w:color w:val="000000"/>
                <w:lang w:val="es-MX"/>
              </w:rPr>
            </w:pPr>
            <w:r>
              <w:rPr>
                <w:noProof/>
                <w:lang w:val="es-CO" w:eastAsia="es-CO"/>
              </w:rPr>
              <mc:AlternateContent>
                <mc:Choice Requires="wps">
                  <w:drawing>
                    <wp:anchor distT="0" distB="0" distL="114300" distR="114300" simplePos="0" relativeHeight="251706368" behindDoc="0" locked="0" layoutInCell="1" allowOverlap="1" wp14:anchorId="11EFF8E0" wp14:editId="3E2B544F">
                      <wp:simplePos x="0" y="0"/>
                      <wp:positionH relativeFrom="column">
                        <wp:posOffset>259791</wp:posOffset>
                      </wp:positionH>
                      <wp:positionV relativeFrom="paragraph">
                        <wp:posOffset>153385</wp:posOffset>
                      </wp:positionV>
                      <wp:extent cx="2281805" cy="1686187"/>
                      <wp:effectExtent l="0" t="0" r="23495" b="28575"/>
                      <wp:wrapNone/>
                      <wp:docPr id="26" name="Elipse 26"/>
                      <wp:cNvGraphicFramePr/>
                      <a:graphic xmlns:a="http://schemas.openxmlformats.org/drawingml/2006/main">
                        <a:graphicData uri="http://schemas.microsoft.com/office/word/2010/wordprocessingShape">
                          <wps:wsp>
                            <wps:cNvSpPr/>
                            <wps:spPr>
                              <a:xfrm>
                                <a:off x="0" y="0"/>
                                <a:ext cx="2281805" cy="168618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00B3D" w:rsidRPr="00FD341F" w:rsidRDefault="00C00B3D" w:rsidP="00CF5E9B">
                                  <w:pPr>
                                    <w:jc w:val="center"/>
                                    <w:rPr>
                                      <w:b/>
                                      <w:color w:val="FF0000"/>
                                      <w:sz w:val="20"/>
                                      <w:szCs w:val="20"/>
                                    </w:rPr>
                                  </w:pPr>
                                  <w:r>
                                    <w:rPr>
                                      <w:b/>
                                      <w:color w:val="FF0000"/>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6" o:spid="_x0000_s1040" style="position:absolute;margin-left:20.45pt;margin-top:12.1pt;width:179.65pt;height:1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" filled="f" strokecolor="#1f4d78 [1604]" strokeweight="1pt">
                      <v:stroke joinstyle="miter"/>
                      <v:textbox>
                        <w:txbxContent>
                          <w:p w:rsidR="00C00B3D" w:rsidRPr="00FD341F" w:rsidRDefault="00C00B3D" w:rsidP="00CF5E9B">
                            <w:pPr>
                              <w:jc w:val="center"/>
                              <w:rPr>
                                <w:b/>
                                <w:color w:val="FF0000"/>
                                <w:sz w:val="20"/>
                                <w:szCs w:val="20"/>
                              </w:rPr>
                            </w:pPr>
                            <w:r>
                              <w:rPr>
                                <w:b/>
                                <w:color w:val="FF0000"/>
                                <w:sz w:val="20"/>
                                <w:szCs w:val="20"/>
                              </w:rPr>
                              <w:t>9</w:t>
                            </w:r>
                          </w:p>
                        </w:txbxContent>
                      </v:textbox>
                    </v:oval>
                  </w:pict>
                </mc:Fallback>
              </mc:AlternateContent>
            </w: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E94BAE" w:rsidRDefault="00E94BAE" w:rsidP="00E94BAE">
            <w:pPr>
              <w:spacing w:after="0"/>
              <w:rPr>
                <w:rFonts w:ascii="Arial" w:hAnsi="Arial" w:cs="Arial"/>
                <w:color w:val="000000"/>
                <w:lang w:val="es-MX"/>
              </w:rPr>
            </w:pPr>
            <w:r>
              <w:rPr>
                <w:rFonts w:ascii="Arial" w:hAnsi="Arial" w:cs="Arial"/>
                <w:color w:val="000000"/>
                <w:lang w:val="es-MX"/>
              </w:rPr>
              <w:t xml:space="preserve"> </w:t>
            </w: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E94BAE">
            <w:pPr>
              <w:spacing w:after="0"/>
              <w:rPr>
                <w:rFonts w:ascii="Arial" w:hAnsi="Arial" w:cs="Arial"/>
                <w:color w:val="000000"/>
                <w:lang w:val="es-MX"/>
              </w:rPr>
            </w:pPr>
          </w:p>
          <w:p w:rsidR="00CF5E9B" w:rsidRDefault="00CF5E9B" w:rsidP="00CF5E9B">
            <w:pPr>
              <w:spacing w:after="0"/>
              <w:rPr>
                <w:rFonts w:ascii="Arial" w:hAnsi="Arial" w:cs="Arial"/>
                <w:color w:val="000000"/>
                <w:lang w:val="es-MX"/>
              </w:rPr>
            </w:pPr>
            <w:r>
              <w:rPr>
                <w:rFonts w:ascii="Arial" w:hAnsi="Arial" w:cs="Arial"/>
                <w:color w:val="000000"/>
                <w:lang w:val="es-MX"/>
              </w:rPr>
              <w:t>Modificar el contenido del círculo 9, por:</w:t>
            </w:r>
            <w:r>
              <w:rPr>
                <w:noProof/>
                <w:lang w:val="es-MX" w:eastAsia="es-MX"/>
              </w:rPr>
              <w:t xml:space="preserve"> </w:t>
            </w:r>
          </w:p>
          <w:p w:rsidR="00CF5E9B" w:rsidRDefault="00CF5E9B" w:rsidP="00CF5E9B">
            <w:pPr>
              <w:spacing w:after="0"/>
              <w:rPr>
                <w:rFonts w:ascii="Arial" w:hAnsi="Arial" w:cs="Arial"/>
                <w:color w:val="000000"/>
                <w:lang w:val="es-MX"/>
              </w:rPr>
            </w:pPr>
            <w:r>
              <w:rPr>
                <w:rFonts w:ascii="Arial" w:hAnsi="Arial" w:cs="Arial"/>
                <w:color w:val="000000"/>
                <w:lang w:val="es-MX"/>
              </w:rPr>
              <w:t xml:space="preserve">Con la realización de este trabajo has ampliado tu conocimiento acerca del genoma humano. Ahora conoces las características de nuestro genoma, su composición, su estructura y el número de genes que </w:t>
            </w:r>
            <w:r>
              <w:rPr>
                <w:rFonts w:ascii="Arial" w:hAnsi="Arial" w:cs="Arial"/>
                <w:color w:val="000000"/>
                <w:lang w:val="es-MX"/>
              </w:rPr>
              <w:lastRenderedPageBreak/>
              <w:t>determinan nuestros caracteres.</w:t>
            </w:r>
          </w:p>
          <w:p w:rsidR="00CF5E9B" w:rsidRDefault="00CF5E9B" w:rsidP="00CF5E9B">
            <w:pPr>
              <w:spacing w:after="0"/>
              <w:rPr>
                <w:rFonts w:ascii="Arial" w:hAnsi="Arial" w:cs="Arial"/>
                <w:color w:val="000000"/>
                <w:lang w:val="es-MX"/>
              </w:rPr>
            </w:pPr>
          </w:p>
          <w:p w:rsidR="00CF5E9B" w:rsidRDefault="00CF5E9B" w:rsidP="00CF5E9B">
            <w:pPr>
              <w:spacing w:after="0"/>
              <w:rPr>
                <w:rFonts w:ascii="Arial" w:hAnsi="Arial" w:cs="Arial"/>
                <w:color w:val="000000"/>
                <w:lang w:val="es-MX"/>
              </w:rPr>
            </w:pPr>
            <w:r>
              <w:rPr>
                <w:rFonts w:ascii="Arial" w:hAnsi="Arial" w:cs="Arial"/>
                <w:color w:val="000000"/>
                <w:lang w:val="es-MX"/>
              </w:rPr>
              <w:t>También, has reconocido el inicio de este proyecto y la carrera que se sostuvo con la empresa Celera para secuenciar el genoma humano.</w:t>
            </w:r>
          </w:p>
          <w:p w:rsidR="00CF5E9B" w:rsidRDefault="00CF5E9B" w:rsidP="00CF5E9B">
            <w:pPr>
              <w:spacing w:after="0"/>
              <w:rPr>
                <w:rFonts w:ascii="Arial" w:hAnsi="Arial" w:cs="Arial"/>
                <w:color w:val="000000"/>
                <w:lang w:val="es-MX"/>
              </w:rPr>
            </w:pPr>
          </w:p>
          <w:p w:rsidR="00CF5E9B" w:rsidRDefault="00CF5E9B" w:rsidP="00CF5E9B">
            <w:pPr>
              <w:spacing w:after="0"/>
              <w:rPr>
                <w:rFonts w:ascii="Arial" w:hAnsi="Arial" w:cs="Arial"/>
                <w:color w:val="000000"/>
                <w:lang w:val="es-MX"/>
              </w:rPr>
            </w:pPr>
            <w:r>
              <w:rPr>
                <w:rFonts w:ascii="Arial" w:hAnsi="Arial" w:cs="Arial"/>
                <w:color w:val="000000"/>
                <w:lang w:val="es-MX"/>
              </w:rPr>
              <w:t xml:space="preserve">Durante el </w:t>
            </w:r>
            <w:r w:rsidR="006D1562">
              <w:rPr>
                <w:rFonts w:ascii="Arial" w:hAnsi="Arial" w:cs="Arial"/>
                <w:color w:val="000000"/>
                <w:lang w:val="es-MX"/>
              </w:rPr>
              <w:t>transcurso</w:t>
            </w:r>
            <w:r>
              <w:rPr>
                <w:rFonts w:ascii="Arial" w:hAnsi="Arial" w:cs="Arial"/>
                <w:color w:val="000000"/>
                <w:lang w:val="es-MX"/>
              </w:rPr>
              <w:t xml:space="preserve"> de este trabajo reconociste que en el estudio de la ciencia no hay un solo camino para alcanzar un fin, sino </w:t>
            </w:r>
            <w:r w:rsidR="006D1562">
              <w:rPr>
                <w:rFonts w:ascii="Arial" w:hAnsi="Arial" w:cs="Arial"/>
                <w:color w:val="000000"/>
                <w:lang w:val="es-MX"/>
              </w:rPr>
              <w:t>que</w:t>
            </w:r>
            <w:r>
              <w:rPr>
                <w:rFonts w:ascii="Arial" w:hAnsi="Arial" w:cs="Arial"/>
                <w:color w:val="000000"/>
                <w:lang w:val="es-MX"/>
              </w:rPr>
              <w:t xml:space="preserve"> se puede llegar al mismo destino mediante el uso de diferentes estrategias de investigación. Además, pudiste </w:t>
            </w:r>
            <w:r w:rsidR="006D1562">
              <w:rPr>
                <w:rFonts w:ascii="Arial" w:hAnsi="Arial" w:cs="Arial"/>
                <w:color w:val="000000"/>
                <w:lang w:val="es-MX"/>
              </w:rPr>
              <w:t>notar que la ciencia avanza día a día gracias a la investigación.</w:t>
            </w:r>
          </w:p>
          <w:p w:rsidR="00CF5E9B" w:rsidRDefault="00CF5E9B" w:rsidP="00E94BAE">
            <w:pPr>
              <w:spacing w:after="0"/>
              <w:rPr>
                <w:rFonts w:ascii="Arial" w:hAnsi="Arial" w:cs="Arial"/>
                <w:color w:val="000000"/>
                <w:lang w:val="es-MX"/>
              </w:rPr>
            </w:pPr>
          </w:p>
          <w:p w:rsidR="00CF5E9B" w:rsidRDefault="006D1562" w:rsidP="00E94BAE">
            <w:pPr>
              <w:spacing w:after="0"/>
              <w:rPr>
                <w:rFonts w:ascii="Arial" w:hAnsi="Arial" w:cs="Arial"/>
                <w:color w:val="000000"/>
                <w:lang w:val="es-MX"/>
              </w:rPr>
            </w:pPr>
            <w:r>
              <w:rPr>
                <w:rFonts w:ascii="Arial" w:hAnsi="Arial" w:cs="Arial"/>
                <w:color w:val="000000"/>
                <w:lang w:val="es-MX"/>
              </w:rPr>
              <w:t>Por último, fuiste capaz de trabajar en grupo, de recopilar información acerca de un tema de interés científico, de contrastar tus conocimientos y sintetizarlos en una presentación. Obtuviste tus propias conclusiones y avanzaste en la construcción de tu propio conocimiento.</w:t>
            </w:r>
          </w:p>
          <w:p w:rsidR="00561571" w:rsidRPr="00600E72" w:rsidRDefault="00561571" w:rsidP="00B76F69">
            <w:pPr>
              <w:spacing w:after="0"/>
              <w:rPr>
                <w:rFonts w:ascii="Arial" w:hAnsi="Arial" w:cs="Arial"/>
                <w:color w:val="FF0000"/>
                <w:lang w:val="es-MX"/>
              </w:rPr>
            </w:pPr>
            <w:r w:rsidRPr="00600E72">
              <w:rPr>
                <w:rFonts w:ascii="Arial" w:hAnsi="Arial" w:cs="Arial"/>
                <w:color w:val="FF0000"/>
                <w:lang w:val="es-MX"/>
              </w:rPr>
              <w:t>Cambios en la ficha del profesor</w:t>
            </w:r>
          </w:p>
          <w:p w:rsidR="00561571" w:rsidRDefault="00BA0E52" w:rsidP="00B76F69">
            <w:pPr>
              <w:spacing w:after="0"/>
              <w:rPr>
                <w:rFonts w:ascii="Arial" w:hAnsi="Arial" w:cs="Arial"/>
                <w:color w:val="000000"/>
                <w:lang w:val="es-MX"/>
              </w:rPr>
            </w:pPr>
            <w:r>
              <w:rPr>
                <w:rFonts w:ascii="Arial" w:hAnsi="Arial" w:cs="Arial"/>
                <w:color w:val="000000"/>
                <w:lang w:val="es-MX"/>
              </w:rPr>
              <w:t>Esta ficha requiere ajustes en cuanto a la manera en la que se dirige al profesor (se le tutea).</w:t>
            </w:r>
          </w:p>
          <w:p w:rsidR="00BA0E52" w:rsidRDefault="00BA0E52" w:rsidP="00B76F69">
            <w:pPr>
              <w:spacing w:after="0"/>
              <w:rPr>
                <w:rFonts w:ascii="Arial" w:hAnsi="Arial" w:cs="Arial"/>
                <w:color w:val="000000"/>
                <w:lang w:val="es-MX"/>
              </w:rPr>
            </w:pPr>
          </w:p>
          <w:p w:rsidR="00561571" w:rsidRPr="00BA0E52" w:rsidRDefault="00925C19" w:rsidP="00925C19">
            <w:pPr>
              <w:spacing w:after="0"/>
              <w:rPr>
                <w:lang w:val="es-MX"/>
              </w:rPr>
            </w:pPr>
            <w:r>
              <w:rPr>
                <w:rFonts w:ascii="Arial" w:hAnsi="Arial" w:cs="Arial"/>
                <w:color w:val="FF0000"/>
                <w:lang w:val="es-MX"/>
              </w:rPr>
              <w:t>Lo que se encuentra en la ficha del estudiante se conserva y además deben incluirse los principales resultados obtenidos en el proyecto genoma humano.</w:t>
            </w:r>
          </w:p>
        </w:tc>
      </w:tr>
      <w:tr w:rsidR="00561571" w:rsidRPr="00600E72" w:rsidTr="00B76F69">
        <w:tc>
          <w:tcPr>
            <w:tcW w:w="2480" w:type="dxa"/>
            <w:shd w:val="clear" w:color="auto" w:fill="auto"/>
          </w:tcPr>
          <w:p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561571" w:rsidRPr="00600E72" w:rsidRDefault="00735BE2" w:rsidP="00735BE2">
            <w:pPr>
              <w:spacing w:after="0"/>
              <w:rPr>
                <w:rFonts w:ascii="Arial" w:hAnsi="Arial" w:cs="Arial"/>
                <w:color w:val="000000"/>
                <w:lang w:val="es-MX"/>
              </w:rPr>
            </w:pPr>
            <w:r>
              <w:rPr>
                <w:rFonts w:ascii="Arial" w:hAnsi="Arial" w:cs="Arial"/>
                <w:color w:val="000000"/>
                <w:lang w:val="es-MX"/>
              </w:rPr>
              <w:t>El genoma humano</w:t>
            </w:r>
          </w:p>
        </w:tc>
      </w:tr>
      <w:tr w:rsidR="00561571" w:rsidRPr="00600E72" w:rsidTr="00B76F69">
        <w:tc>
          <w:tcPr>
            <w:tcW w:w="2480" w:type="dxa"/>
            <w:shd w:val="clear" w:color="auto" w:fill="auto"/>
          </w:tcPr>
          <w:p w:rsidR="00561571" w:rsidRPr="00600E72" w:rsidRDefault="00561571" w:rsidP="00B76F69">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561571" w:rsidRPr="00600E72" w:rsidRDefault="00735BE2" w:rsidP="00735BE2">
            <w:pPr>
              <w:spacing w:after="0"/>
              <w:rPr>
                <w:rFonts w:ascii="Arial" w:hAnsi="Arial" w:cs="Arial"/>
                <w:color w:val="000000"/>
                <w:lang w:val="es-MX"/>
              </w:rPr>
            </w:pPr>
            <w:r>
              <w:rPr>
                <w:rFonts w:ascii="Arial" w:hAnsi="Arial" w:cs="Arial"/>
                <w:color w:val="000000"/>
                <w:lang w:val="es-MX"/>
              </w:rPr>
              <w:t>Webquest acerca del Proyecto Genoma Humano</w:t>
            </w:r>
          </w:p>
        </w:tc>
      </w:tr>
    </w:tbl>
    <w:p w:rsidR="00561571" w:rsidRDefault="00561571" w:rsidP="00631F8C">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rsidTr="00CC32DA">
        <w:tc>
          <w:tcPr>
            <w:tcW w:w="8828" w:type="dxa"/>
            <w:gridSpan w:val="2"/>
            <w:shd w:val="clear" w:color="auto" w:fill="000000"/>
          </w:tcPr>
          <w:p w:rsidR="00631F8C" w:rsidRPr="00330107" w:rsidRDefault="00631F8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631F8C" w:rsidRPr="00330107" w:rsidRDefault="00631F8C" w:rsidP="0071209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C32DA">
              <w:rPr>
                <w:rFonts w:ascii="Arial" w:hAnsi="Arial" w:cs="Arial"/>
                <w:color w:val="000000"/>
                <w:lang w:val="es-MX"/>
              </w:rPr>
              <w:t>2</w:t>
            </w:r>
            <w:r>
              <w:rPr>
                <w:rFonts w:ascii="Arial" w:hAnsi="Arial" w:cs="Arial"/>
                <w:color w:val="000000"/>
                <w:lang w:val="es-MX"/>
              </w:rPr>
              <w:t>_CO_REC1</w:t>
            </w:r>
            <w:r w:rsidR="00712094">
              <w:rPr>
                <w:rFonts w:ascii="Arial" w:hAnsi="Arial" w:cs="Arial"/>
                <w:color w:val="000000"/>
                <w:lang w:val="es-MX"/>
              </w:rPr>
              <w:t>7</w:t>
            </w:r>
            <w:r>
              <w:rPr>
                <w:rFonts w:ascii="Arial" w:hAnsi="Arial" w:cs="Arial"/>
                <w:color w:val="000000"/>
                <w:lang w:val="es-MX"/>
              </w:rPr>
              <w:t>0</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631F8C" w:rsidRPr="00881B06" w:rsidRDefault="00206D5E" w:rsidP="00925C19">
            <w:pPr>
              <w:rPr>
                <w:rFonts w:ascii="Arial" w:hAnsi="Arial" w:cs="Arial"/>
                <w:color w:val="000000"/>
                <w:lang w:val="es-MX"/>
              </w:rPr>
            </w:pPr>
            <w:r>
              <w:rPr>
                <w:rFonts w:ascii="Arial" w:hAnsi="Arial" w:cs="Arial"/>
              </w:rPr>
              <w:t xml:space="preserve">¿Qué </w:t>
            </w:r>
            <w:r w:rsidR="00925C19">
              <w:rPr>
                <w:rFonts w:ascii="Arial" w:hAnsi="Arial" w:cs="Arial"/>
              </w:rPr>
              <w:t>resultados obtuvo</w:t>
            </w:r>
            <w:r>
              <w:rPr>
                <w:rFonts w:ascii="Arial" w:hAnsi="Arial" w:cs="Arial"/>
              </w:rPr>
              <w:t xml:space="preserve"> el proyecto genoma humano?</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206D5E" w:rsidRDefault="00631F8C" w:rsidP="00206D5E">
            <w:pPr>
              <w:rPr>
                <w:rFonts w:ascii="Arial" w:hAnsi="Arial" w:cs="Arial"/>
              </w:rPr>
            </w:pPr>
            <w:r>
              <w:rPr>
                <w:rFonts w:ascii="Arial" w:hAnsi="Arial" w:cs="Arial"/>
                <w:color w:val="000000"/>
                <w:lang w:val="es-MX"/>
              </w:rPr>
              <w:t xml:space="preserve">Actividad que permite </w:t>
            </w:r>
            <w:r w:rsidR="00206D5E">
              <w:rPr>
                <w:rFonts w:ascii="Arial" w:hAnsi="Arial" w:cs="Arial"/>
                <w:color w:val="000000"/>
                <w:lang w:val="es-MX"/>
              </w:rPr>
              <w:t>reconocer l</w:t>
            </w:r>
            <w:r w:rsidR="00925C19">
              <w:rPr>
                <w:rFonts w:ascii="Arial" w:hAnsi="Arial" w:cs="Arial"/>
                <w:color w:val="000000"/>
                <w:lang w:val="es-MX"/>
              </w:rPr>
              <w:t>os resultados d</w:t>
            </w:r>
            <w:r w:rsidR="00206D5E">
              <w:rPr>
                <w:rFonts w:ascii="Arial" w:hAnsi="Arial" w:cs="Arial"/>
              </w:rPr>
              <w:t>el proyecto genoma humano</w:t>
            </w:r>
          </w:p>
          <w:p w:rsidR="00631F8C" w:rsidRPr="00B54710" w:rsidRDefault="00631F8C" w:rsidP="00B54710">
            <w:pPr>
              <w:rPr>
                <w:rFonts w:ascii="Arial" w:hAnsi="Arial" w:cs="Arial"/>
                <w:color w:val="FF0000"/>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M2</w:t>
            </w:r>
            <w:r w:rsidR="00B54710">
              <w:rPr>
                <w:rFonts w:ascii="Arial" w:hAnsi="Arial" w:cs="Arial"/>
                <w:color w:val="FF0000"/>
              </w:rPr>
              <w:t>C</w:t>
            </w:r>
          </w:p>
        </w:tc>
      </w:tr>
    </w:tbl>
    <w:p w:rsidR="00631F8C" w:rsidRDefault="00631F8C" w:rsidP="00631F8C">
      <w:pPr>
        <w:rPr>
          <w:rFonts w:ascii="Arial" w:hAnsi="Arial" w:cs="Arial"/>
          <w:highlight w:val="yellow"/>
        </w:rPr>
      </w:pPr>
    </w:p>
    <w:p w:rsidR="00104B96" w:rsidRDefault="00104B96" w:rsidP="00104B96">
      <w:pPr>
        <w:rPr>
          <w:rFonts w:ascii="Arial" w:hAnsi="Arial" w:cs="Arial"/>
        </w:rPr>
      </w:pPr>
      <w:r w:rsidRPr="00330107">
        <w:rPr>
          <w:rFonts w:ascii="Arial" w:hAnsi="Arial" w:cs="Arial"/>
          <w:highlight w:val="yellow"/>
        </w:rPr>
        <w:t>[SECCIÓN 2]</w:t>
      </w:r>
      <w:r w:rsidRPr="00330107">
        <w:rPr>
          <w:rFonts w:ascii="Arial" w:hAnsi="Arial" w:cs="Arial"/>
          <w:b/>
        </w:rPr>
        <w:t>5.</w:t>
      </w:r>
      <w:r w:rsidR="00014FC7">
        <w:rPr>
          <w:rFonts w:ascii="Arial" w:hAnsi="Arial" w:cs="Arial"/>
          <w:b/>
        </w:rPr>
        <w:t>2 El proyecto ENCODE</w:t>
      </w:r>
      <w:r w:rsidRPr="00330107">
        <w:rPr>
          <w:rFonts w:ascii="Arial" w:hAnsi="Arial" w:cs="Arial"/>
        </w:rPr>
        <w:t xml:space="preserve">  </w:t>
      </w:r>
    </w:p>
    <w:p w:rsidR="00191138" w:rsidRDefault="00191138" w:rsidP="00104B96">
      <w:pPr>
        <w:rPr>
          <w:rFonts w:ascii="Arial" w:hAnsi="Arial" w:cs="Arial"/>
        </w:rPr>
      </w:pPr>
      <w:r>
        <w:rPr>
          <w:rFonts w:ascii="Arial" w:hAnsi="Arial" w:cs="Arial"/>
        </w:rPr>
        <w:t xml:space="preserve">La </w:t>
      </w:r>
      <w:r w:rsidR="00844B03">
        <w:rPr>
          <w:rFonts w:ascii="Arial" w:hAnsi="Arial" w:cs="Arial"/>
        </w:rPr>
        <w:t xml:space="preserve">publicación de </w:t>
      </w:r>
      <w:r>
        <w:rPr>
          <w:rFonts w:ascii="Arial" w:hAnsi="Arial" w:cs="Arial"/>
        </w:rPr>
        <w:t xml:space="preserve">la secuencia del </w:t>
      </w:r>
      <w:r w:rsidR="00844B03">
        <w:rPr>
          <w:rFonts w:ascii="Arial" w:hAnsi="Arial" w:cs="Arial"/>
        </w:rPr>
        <w:t>genoma humano</w:t>
      </w:r>
      <w:del w:id="220" w:author="Miguel" w:date="2015-07-31T21:08:00Z">
        <w:r w:rsidR="00844B03" w:rsidDel="00447082">
          <w:rPr>
            <w:rFonts w:ascii="Arial" w:hAnsi="Arial" w:cs="Arial"/>
          </w:rPr>
          <w:delText>,</w:delText>
        </w:r>
      </w:del>
      <w:r>
        <w:rPr>
          <w:rFonts w:ascii="Arial" w:hAnsi="Arial" w:cs="Arial"/>
        </w:rPr>
        <w:t xml:space="preserve"> </w:t>
      </w:r>
      <w:commentRangeStart w:id="221"/>
      <w:r>
        <w:rPr>
          <w:rFonts w:ascii="Arial" w:hAnsi="Arial" w:cs="Arial"/>
        </w:rPr>
        <w:t xml:space="preserve">produjo la necesidad </w:t>
      </w:r>
      <w:commentRangeEnd w:id="221"/>
      <w:r w:rsidR="00447082">
        <w:rPr>
          <w:rStyle w:val="Refdecomentario"/>
          <w:rFonts w:ascii="Calibri" w:eastAsia="Calibri" w:hAnsi="Calibri"/>
          <w:lang w:val="es-MX"/>
        </w:rPr>
        <w:commentReference w:id="221"/>
      </w:r>
      <w:r>
        <w:rPr>
          <w:rFonts w:ascii="Arial" w:hAnsi="Arial" w:cs="Arial"/>
        </w:rPr>
        <w:t>de continuar investigando acerca del funcionamiento detallado del genoma</w:t>
      </w:r>
      <w:ins w:id="222" w:author="Miguel" w:date="2015-07-31T21:08:00Z">
        <w:r w:rsidR="00447082">
          <w:rPr>
            <w:rFonts w:ascii="Arial" w:hAnsi="Arial" w:cs="Arial"/>
          </w:rPr>
          <w:t>.</w:t>
        </w:r>
      </w:ins>
      <w:del w:id="223" w:author="Miguel" w:date="2015-07-31T21:08:00Z">
        <w:r w:rsidDel="00447082">
          <w:rPr>
            <w:rFonts w:ascii="Arial" w:hAnsi="Arial" w:cs="Arial"/>
          </w:rPr>
          <w:delText>;</w:delText>
        </w:r>
      </w:del>
      <w:r>
        <w:rPr>
          <w:rFonts w:ascii="Arial" w:hAnsi="Arial" w:cs="Arial"/>
        </w:rPr>
        <w:t xml:space="preserve"> </w:t>
      </w:r>
      <w:ins w:id="224" w:author="Miguel" w:date="2015-07-31T21:10:00Z">
        <w:r w:rsidR="00447082">
          <w:rPr>
            <w:rFonts w:ascii="Arial" w:hAnsi="Arial" w:cs="Arial"/>
          </w:rPr>
          <w:t>Por ello,</w:t>
        </w:r>
      </w:ins>
      <w:del w:id="225" w:author="Miguel" w:date="2015-07-31T21:10:00Z">
        <w:r w:rsidDel="00447082">
          <w:rPr>
            <w:rFonts w:ascii="Arial" w:hAnsi="Arial" w:cs="Arial"/>
          </w:rPr>
          <w:delText>entonces,</w:delText>
        </w:r>
      </w:del>
      <w:r>
        <w:rPr>
          <w:rFonts w:ascii="Arial" w:hAnsi="Arial" w:cs="Arial"/>
        </w:rPr>
        <w:t xml:space="preserve"> en el 2003 el Instituto Nacional de Investigación en Genoma Humano de Estados Unidos (NHGRI) lanzó el proyecto </w:t>
      </w:r>
      <w:r w:rsidRPr="00BF18D9">
        <w:rPr>
          <w:rFonts w:ascii="Arial" w:hAnsi="Arial" w:cs="Arial"/>
          <w:b/>
        </w:rPr>
        <w:t>ENCODE</w:t>
      </w:r>
      <w:ins w:id="226" w:author="Miguel" w:date="2015-07-31T21:08:00Z">
        <w:r w:rsidR="00447082">
          <w:rPr>
            <w:rFonts w:ascii="Arial" w:hAnsi="Arial" w:cs="Arial"/>
          </w:rPr>
          <w:t>,</w:t>
        </w:r>
      </w:ins>
      <w:r w:rsidR="006462ED">
        <w:rPr>
          <w:rFonts w:ascii="Arial" w:hAnsi="Arial" w:cs="Arial"/>
        </w:rPr>
        <w:t xml:space="preserve"> cuya publicación de resultados se llevó a cabo en septiembre de 2012.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F275EE" w:rsidRPr="00330107" w:rsidTr="00720E00">
        <w:tc>
          <w:tcPr>
            <w:tcW w:w="8828" w:type="dxa"/>
            <w:gridSpan w:val="2"/>
            <w:shd w:val="clear" w:color="auto" w:fill="0D0D0D"/>
          </w:tcPr>
          <w:p w:rsidR="00F275EE" w:rsidRPr="00330107" w:rsidRDefault="00F275EE" w:rsidP="00720E00">
            <w:pPr>
              <w:spacing w:after="0"/>
              <w:jc w:val="center"/>
              <w:rPr>
                <w:rFonts w:ascii="Arial" w:hAnsi="Arial" w:cs="Arial"/>
                <w:b/>
                <w:color w:val="FFFFFF"/>
                <w:lang w:val="es-MX"/>
              </w:rPr>
            </w:pPr>
            <w:r w:rsidRPr="00330107">
              <w:rPr>
                <w:rFonts w:ascii="Arial" w:hAnsi="Arial" w:cs="Arial"/>
                <w:b/>
                <w:color w:val="FFFFFF"/>
                <w:lang w:val="es-MX"/>
              </w:rPr>
              <w:lastRenderedPageBreak/>
              <w:t>Imagen (fotografía, gráfica o ilustración)</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F275EE" w:rsidRPr="00330107" w:rsidRDefault="00F275EE" w:rsidP="002421A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421A0">
              <w:rPr>
                <w:rFonts w:ascii="Arial" w:hAnsi="Arial" w:cs="Arial"/>
                <w:color w:val="000000"/>
                <w:lang w:val="es-MX"/>
              </w:rPr>
              <w:t>2</w:t>
            </w:r>
            <w:r>
              <w:rPr>
                <w:rFonts w:ascii="Arial" w:hAnsi="Arial" w:cs="Arial"/>
                <w:color w:val="000000"/>
                <w:lang w:val="es-MX"/>
              </w:rPr>
              <w:t>_CO_IMG1</w:t>
            </w:r>
            <w:r w:rsidR="002421A0">
              <w:rPr>
                <w:rFonts w:ascii="Arial" w:hAnsi="Arial" w:cs="Arial"/>
                <w:color w:val="000000"/>
                <w:lang w:val="es-MX"/>
              </w:rPr>
              <w:t>1</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F275EE" w:rsidRPr="00330107" w:rsidRDefault="002421A0" w:rsidP="00720E00">
            <w:pPr>
              <w:spacing w:after="0"/>
              <w:rPr>
                <w:rFonts w:ascii="Arial" w:hAnsi="Arial" w:cs="Arial"/>
                <w:color w:val="000000"/>
                <w:lang w:val="es-MX"/>
              </w:rPr>
            </w:pPr>
            <w:r>
              <w:rPr>
                <w:rFonts w:ascii="Arial" w:hAnsi="Arial" w:cs="Arial"/>
                <w:color w:val="000000"/>
                <w:lang w:val="es-MX"/>
              </w:rPr>
              <w:t>ENCODE</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F275EE" w:rsidRDefault="008E32C5" w:rsidP="00720E00">
            <w:pPr>
              <w:spacing w:after="0"/>
              <w:rPr>
                <w:rFonts w:ascii="Arial" w:hAnsi="Arial" w:cs="Arial"/>
                <w:color w:val="000000"/>
                <w:lang w:val="es-MX"/>
              </w:rPr>
            </w:pPr>
            <w:r>
              <w:rPr>
                <w:rFonts w:ascii="Arial" w:hAnsi="Arial" w:cs="Arial"/>
                <w:color w:val="000000"/>
                <w:lang w:val="es-MX"/>
              </w:rPr>
              <w:t>284886596</w:t>
            </w:r>
          </w:p>
          <w:p w:rsidR="00F275EE" w:rsidRPr="00330107" w:rsidRDefault="00F275EE" w:rsidP="0034048A">
            <w:pPr>
              <w:spacing w:after="0"/>
              <w:rPr>
                <w:rFonts w:ascii="Arial" w:hAnsi="Arial" w:cs="Arial"/>
                <w:color w:val="000000"/>
                <w:lang w:val="es-MX"/>
              </w:rPr>
            </w:pP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F275EE" w:rsidRPr="00826F11" w:rsidRDefault="006462ED" w:rsidP="00CA6BAE">
            <w:pPr>
              <w:rPr>
                <w:rFonts w:ascii="Arial" w:hAnsi="Arial" w:cs="Arial"/>
              </w:rPr>
            </w:pPr>
            <w:r>
              <w:rPr>
                <w:rFonts w:ascii="Arial" w:hAnsi="Arial" w:cs="Arial"/>
              </w:rPr>
              <w:t xml:space="preserve">ENCODE es el acrónimo en inglés de </w:t>
            </w:r>
            <w:del w:id="227" w:author="Miguel" w:date="2015-07-31T21:11:00Z">
              <w:r w:rsidDel="004E7C3C">
                <w:rPr>
                  <w:rFonts w:ascii="Arial" w:hAnsi="Arial" w:cs="Arial"/>
                </w:rPr>
                <w:delText>(</w:delText>
              </w:r>
            </w:del>
            <w:proofErr w:type="spellStart"/>
            <w:r>
              <w:rPr>
                <w:rFonts w:ascii="Arial" w:hAnsi="Arial" w:cs="Arial"/>
              </w:rPr>
              <w:t>Encycloped</w:t>
            </w:r>
            <w:ins w:id="228" w:author="Miguel" w:date="2015-07-31T21:11:00Z">
              <w:r w:rsidR="00F846DD">
                <w:rPr>
                  <w:rFonts w:ascii="Arial" w:hAnsi="Arial" w:cs="Arial"/>
                </w:rPr>
                <w:t>ia</w:t>
              </w:r>
            </w:ins>
            <w:proofErr w:type="spellEnd"/>
            <w:del w:id="229" w:author="Miguel" w:date="2015-07-31T21:11:00Z">
              <w:r w:rsidDel="00F846DD">
                <w:rPr>
                  <w:rFonts w:ascii="Arial" w:hAnsi="Arial" w:cs="Arial"/>
                </w:rPr>
                <w:delText>y</w:delText>
              </w:r>
            </w:del>
            <w:r>
              <w:rPr>
                <w:rFonts w:ascii="Arial" w:hAnsi="Arial" w:cs="Arial"/>
              </w:rPr>
              <w:t xml:space="preserve"> of DNA Elementes</w:t>
            </w:r>
            <w:ins w:id="230" w:author="Miguel" w:date="2015-07-31T21:12:00Z">
              <w:r w:rsidR="004E7C3C">
                <w:rPr>
                  <w:rFonts w:ascii="Arial" w:hAnsi="Arial" w:cs="Arial"/>
                </w:rPr>
                <w:t xml:space="preserve">; </w:t>
              </w:r>
            </w:ins>
            <w:del w:id="231" w:author="Miguel" w:date="2015-07-31T21:11:00Z">
              <w:r w:rsidDel="004E7C3C">
                <w:rPr>
                  <w:rFonts w:ascii="Arial" w:hAnsi="Arial" w:cs="Arial"/>
                </w:rPr>
                <w:delText>)</w:delText>
              </w:r>
            </w:del>
            <w:del w:id="232" w:author="Miguel" w:date="2015-07-31T21:12:00Z">
              <w:r w:rsidDel="004E7C3C">
                <w:rPr>
                  <w:rFonts w:ascii="Arial" w:hAnsi="Arial" w:cs="Arial"/>
                </w:rPr>
                <w:delText xml:space="preserve"> o </w:delText>
              </w:r>
            </w:del>
            <w:r>
              <w:rPr>
                <w:rFonts w:ascii="Arial" w:hAnsi="Arial" w:cs="Arial"/>
              </w:rPr>
              <w:t>en español</w:t>
            </w:r>
            <w:del w:id="233" w:author="Miguel" w:date="2015-07-31T21:12:00Z">
              <w:r w:rsidDel="004E7C3C">
                <w:rPr>
                  <w:rFonts w:ascii="Arial" w:hAnsi="Arial" w:cs="Arial"/>
                </w:rPr>
                <w:delText>:</w:delText>
              </w:r>
            </w:del>
            <w:r>
              <w:rPr>
                <w:rFonts w:ascii="Arial" w:hAnsi="Arial" w:cs="Arial"/>
              </w:rPr>
              <w:t xml:space="preserve"> </w:t>
            </w:r>
            <w:ins w:id="234" w:author="Miguel" w:date="2015-07-31T21:12:00Z">
              <w:r w:rsidR="004E7C3C">
                <w:rPr>
                  <w:rFonts w:ascii="Arial" w:hAnsi="Arial" w:cs="Arial"/>
                </w:rPr>
                <w:t>E</w:t>
              </w:r>
            </w:ins>
            <w:del w:id="235" w:author="Miguel" w:date="2015-07-31T21:12:00Z">
              <w:r w:rsidDel="004E7C3C">
                <w:rPr>
                  <w:rFonts w:ascii="Arial" w:hAnsi="Arial" w:cs="Arial"/>
                </w:rPr>
                <w:delText>e</w:delText>
              </w:r>
            </w:del>
            <w:r>
              <w:rPr>
                <w:rFonts w:ascii="Arial" w:hAnsi="Arial" w:cs="Arial"/>
              </w:rPr>
              <w:t xml:space="preserve">nciclopedia de elementos de ADN. Este proyecto tiene como objetivo identificar los </w:t>
            </w:r>
            <w:commentRangeStart w:id="236"/>
            <w:r>
              <w:rPr>
                <w:rFonts w:ascii="Arial" w:hAnsi="Arial" w:cs="Arial"/>
              </w:rPr>
              <w:t xml:space="preserve">elementos funcionales </w:t>
            </w:r>
            <w:commentRangeEnd w:id="236"/>
            <w:r w:rsidR="006337D6">
              <w:rPr>
                <w:rStyle w:val="Refdecomentario"/>
                <w:rFonts w:ascii="Calibri" w:eastAsia="Calibri" w:hAnsi="Calibri"/>
                <w:lang w:val="es-MX"/>
              </w:rPr>
              <w:commentReference w:id="236"/>
            </w:r>
            <w:r>
              <w:rPr>
                <w:rFonts w:ascii="Arial" w:hAnsi="Arial" w:cs="Arial"/>
              </w:rPr>
              <w:t xml:space="preserve">del genoma. Los resultados arrojados por el proyecto ENCODE </w:t>
            </w:r>
            <w:commentRangeStart w:id="237"/>
            <w:r>
              <w:rPr>
                <w:rFonts w:ascii="Arial" w:hAnsi="Arial" w:cs="Arial"/>
              </w:rPr>
              <w:t xml:space="preserve">ofrecen una fuente importante de </w:t>
            </w:r>
            <w:commentRangeEnd w:id="237"/>
            <w:r w:rsidR="006337D6">
              <w:rPr>
                <w:rStyle w:val="Refdecomentario"/>
                <w:rFonts w:ascii="Calibri" w:eastAsia="Calibri" w:hAnsi="Calibri"/>
                <w:lang w:val="es-MX"/>
              </w:rPr>
              <w:commentReference w:id="237"/>
            </w:r>
            <w:r>
              <w:rPr>
                <w:rFonts w:ascii="Arial" w:hAnsi="Arial" w:cs="Arial"/>
              </w:rPr>
              <w:t xml:space="preserve">datos a la comunidad científica, que enriquecen nuestro conocimiento acerca de la expresión y la regulación del genoma, </w:t>
            </w:r>
            <w:commentRangeStart w:id="238"/>
            <w:r>
              <w:rPr>
                <w:rFonts w:ascii="Arial" w:hAnsi="Arial" w:cs="Arial"/>
              </w:rPr>
              <w:t xml:space="preserve">lo cual abre caminos importantes </w:t>
            </w:r>
            <w:commentRangeEnd w:id="238"/>
            <w:r w:rsidR="006337D6">
              <w:rPr>
                <w:rStyle w:val="Refdecomentario"/>
                <w:rFonts w:ascii="Calibri" w:eastAsia="Calibri" w:hAnsi="Calibri"/>
                <w:lang w:val="es-MX"/>
              </w:rPr>
              <w:commentReference w:id="238"/>
            </w:r>
            <w:r>
              <w:rPr>
                <w:rFonts w:ascii="Arial" w:hAnsi="Arial" w:cs="Arial"/>
              </w:rPr>
              <w:t xml:space="preserve">a la biomedicina en un futuro cercano. </w:t>
            </w:r>
          </w:p>
        </w:tc>
      </w:tr>
    </w:tbl>
    <w:p w:rsidR="00CA6BAE" w:rsidRDefault="00CA6BAE" w:rsidP="00330107">
      <w:pPr>
        <w:rPr>
          <w:rFonts w:ascii="Arial" w:hAnsi="Arial" w:cs="Arial"/>
          <w:highlight w:val="yellow"/>
        </w:rPr>
      </w:pPr>
      <w:r>
        <w:rPr>
          <w:rFonts w:ascii="Arial" w:hAnsi="Arial" w:cs="Arial"/>
        </w:rPr>
        <w:t xml:space="preserve">Puedes revisar con más detalle las características del proyecto ENCODE en el artículo escrito por estudiantes de último semestre de Biología de la Universidad de Málaga </w:t>
      </w:r>
      <w:hyperlink r:id="rId35" w:history="1">
        <w:r>
          <w:rPr>
            <w:rStyle w:val="Hipervnculo"/>
            <w:rFonts w:ascii="Arial" w:hAnsi="Arial" w:cs="Arial"/>
          </w:rPr>
          <w:t>[VER]</w:t>
        </w:r>
      </w:hyperlink>
      <w:r>
        <w:rPr>
          <w:rFonts w:ascii="Arial" w:hAnsi="Arial" w:cs="Arial"/>
        </w:rPr>
        <w:t xml:space="preserve">, y en la página de la Facultad de Ciencias de la Universidad de Navarra </w:t>
      </w:r>
      <w:hyperlink r:id="rId36" w:history="1">
        <w:r>
          <w:rPr>
            <w:rStyle w:val="Hipervnculo"/>
            <w:rFonts w:ascii="Arial" w:hAnsi="Arial" w:cs="Arial"/>
          </w:rPr>
          <w:t>[VER]</w:t>
        </w:r>
      </w:hyperlink>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rsidTr="00CC32DA">
        <w:tc>
          <w:tcPr>
            <w:tcW w:w="8828" w:type="dxa"/>
            <w:gridSpan w:val="2"/>
            <w:shd w:val="clear" w:color="auto" w:fill="000000"/>
          </w:tcPr>
          <w:p w:rsidR="00631F8C" w:rsidRPr="00330107" w:rsidRDefault="00631F8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631F8C" w:rsidRPr="00330107" w:rsidRDefault="00631F8C" w:rsidP="00E45C6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45C63">
              <w:rPr>
                <w:rFonts w:ascii="Arial" w:hAnsi="Arial" w:cs="Arial"/>
                <w:color w:val="000000"/>
                <w:lang w:val="es-MX"/>
              </w:rPr>
              <w:t>2</w:t>
            </w:r>
            <w:r>
              <w:rPr>
                <w:rFonts w:ascii="Arial" w:hAnsi="Arial" w:cs="Arial"/>
                <w:color w:val="000000"/>
                <w:lang w:val="es-MX"/>
              </w:rPr>
              <w:t>_CO_REC1</w:t>
            </w:r>
            <w:r w:rsidR="00CC32DA">
              <w:rPr>
                <w:rFonts w:ascii="Arial" w:hAnsi="Arial" w:cs="Arial"/>
                <w:color w:val="000000"/>
                <w:lang w:val="es-MX"/>
              </w:rPr>
              <w:t>8</w:t>
            </w:r>
            <w:r>
              <w:rPr>
                <w:rFonts w:ascii="Arial" w:hAnsi="Arial" w:cs="Arial"/>
                <w:color w:val="000000"/>
                <w:lang w:val="es-MX"/>
              </w:rPr>
              <w:t>0</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631F8C" w:rsidRPr="00881B06" w:rsidRDefault="004D7168" w:rsidP="004D7168">
            <w:pPr>
              <w:rPr>
                <w:rFonts w:ascii="Arial" w:hAnsi="Arial" w:cs="Arial"/>
                <w:color w:val="000000"/>
                <w:lang w:val="es-MX"/>
              </w:rPr>
            </w:pPr>
            <w:r>
              <w:rPr>
                <w:rFonts w:ascii="Arial" w:hAnsi="Arial" w:cs="Arial"/>
              </w:rPr>
              <w:t>¿Cómo aporta el proyecto ENCODE a la genética molecular humana?</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631F8C" w:rsidRDefault="008637CC" w:rsidP="00CC32DA">
            <w:pPr>
              <w:rPr>
                <w:rFonts w:ascii="Arial" w:hAnsi="Arial" w:cs="Arial"/>
                <w:color w:val="000000"/>
                <w:lang w:val="es-MX"/>
              </w:rPr>
            </w:pPr>
            <w:r>
              <w:rPr>
                <w:rFonts w:ascii="Arial" w:hAnsi="Arial" w:cs="Arial"/>
                <w:color w:val="000000"/>
                <w:lang w:val="es-MX"/>
              </w:rPr>
              <w:t>Actividad que permite analizar las aportaciones del proyecto ENODE a la genética molecular humana</w:t>
            </w:r>
          </w:p>
          <w:p w:rsidR="00631F8C" w:rsidRPr="00881B06" w:rsidRDefault="00631F8C" w:rsidP="00A540AC">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M1</w:t>
            </w:r>
            <w:r w:rsidR="00A540AC">
              <w:rPr>
                <w:rFonts w:ascii="Arial" w:hAnsi="Arial" w:cs="Arial"/>
                <w:color w:val="FF0000"/>
              </w:rPr>
              <w:t>01.</w:t>
            </w:r>
            <w:r>
              <w:rPr>
                <w:rFonts w:ascii="Arial" w:hAnsi="Arial" w:cs="Arial"/>
                <w:color w:val="FF0000"/>
              </w:rPr>
              <w:t xml:space="preserve"> Los estudiantes </w:t>
            </w:r>
            <w:r w:rsidR="00A540AC">
              <w:rPr>
                <w:rFonts w:ascii="Arial" w:hAnsi="Arial" w:cs="Arial"/>
                <w:color w:val="FF0000"/>
              </w:rPr>
              <w:t>resuelven preguntas de argumentación acerca del proyecto ENCODE.</w:t>
            </w:r>
          </w:p>
        </w:tc>
      </w:tr>
    </w:tbl>
    <w:p w:rsidR="00631F8C" w:rsidRDefault="00631F8C"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104B96">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rsidTr="00CF73C3">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CF73C3">
        <w:tc>
          <w:tcPr>
            <w:tcW w:w="2480"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115A44" w:rsidRPr="00330107" w:rsidRDefault="001A657B" w:rsidP="00CC32D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REC1</w:t>
            </w:r>
            <w:r w:rsidR="00CC32DA">
              <w:rPr>
                <w:rFonts w:ascii="Arial" w:hAnsi="Arial" w:cs="Arial"/>
                <w:color w:val="000000"/>
                <w:lang w:val="es-MX"/>
              </w:rPr>
              <w:t>9</w:t>
            </w:r>
            <w:r>
              <w:rPr>
                <w:rFonts w:ascii="Arial" w:hAnsi="Arial" w:cs="Arial"/>
                <w:color w:val="000000"/>
                <w:lang w:val="es-MX"/>
              </w:rPr>
              <w:t>0</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1F10BC" w:rsidRPr="00881B06" w:rsidRDefault="001F10BC" w:rsidP="00152537">
            <w:pPr>
              <w:rPr>
                <w:rFonts w:ascii="Arial" w:hAnsi="Arial" w:cs="Arial"/>
                <w:color w:val="000000"/>
                <w:lang w:val="es-MX"/>
              </w:rPr>
            </w:pPr>
            <w:r>
              <w:rPr>
                <w:rFonts w:ascii="Arial" w:hAnsi="Arial" w:cs="Arial"/>
              </w:rPr>
              <w:t>R</w:t>
            </w:r>
            <w:r w:rsidR="00F85630">
              <w:rPr>
                <w:rFonts w:ascii="Arial" w:hAnsi="Arial" w:cs="Arial"/>
              </w:rPr>
              <w:t xml:space="preserve">efuerza tu aprendizaje: </w:t>
            </w:r>
            <w:r w:rsidR="00152537">
              <w:rPr>
                <w:rFonts w:ascii="Arial" w:hAnsi="Arial" w:cs="Arial"/>
              </w:rPr>
              <w:t>r</w:t>
            </w:r>
            <w:r w:rsidR="00B72DFD">
              <w:rPr>
                <w:rFonts w:ascii="Arial" w:hAnsi="Arial" w:cs="Arial"/>
              </w:rPr>
              <w:t>e</w:t>
            </w:r>
            <w:r w:rsidR="00152537">
              <w:rPr>
                <w:rFonts w:ascii="Arial" w:hAnsi="Arial" w:cs="Arial"/>
              </w:rPr>
              <w:t>salta las diferencias entre el proyecto Genoma Humano y el proyecto ENCODE</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8D7DF3" w:rsidRDefault="00DB6D9A" w:rsidP="00D83743">
            <w:pPr>
              <w:rPr>
                <w:rFonts w:ascii="Arial" w:hAnsi="Arial" w:cs="Arial"/>
                <w:color w:val="FF0000"/>
              </w:rPr>
            </w:pPr>
            <w:r>
              <w:rPr>
                <w:rFonts w:ascii="Arial" w:hAnsi="Arial" w:cs="Arial"/>
                <w:color w:val="000000"/>
                <w:lang w:val="es-MX"/>
              </w:rPr>
              <w:t xml:space="preserve">Actividad </w:t>
            </w:r>
            <w:r w:rsidR="00CD66F0">
              <w:rPr>
                <w:rFonts w:ascii="Arial" w:hAnsi="Arial" w:cs="Arial"/>
                <w:color w:val="000000"/>
                <w:lang w:val="es-MX"/>
              </w:rPr>
              <w:t xml:space="preserve">que </w:t>
            </w:r>
            <w:r w:rsidR="00B72DFD">
              <w:rPr>
                <w:rFonts w:ascii="Arial" w:hAnsi="Arial" w:cs="Arial"/>
                <w:color w:val="000000"/>
                <w:lang w:val="es-MX"/>
              </w:rPr>
              <w:t xml:space="preserve">permite </w:t>
            </w:r>
            <w:r w:rsidR="001A17D7">
              <w:rPr>
                <w:rFonts w:ascii="Arial" w:hAnsi="Arial" w:cs="Arial"/>
                <w:color w:val="000000"/>
                <w:lang w:val="es-MX"/>
              </w:rPr>
              <w:t xml:space="preserve">consolidar las </w:t>
            </w:r>
            <w:r w:rsidR="008D7DF3">
              <w:rPr>
                <w:rFonts w:ascii="Arial" w:hAnsi="Arial" w:cs="Arial"/>
              </w:rPr>
              <w:t xml:space="preserve">diferencias entre el </w:t>
            </w:r>
            <w:r w:rsidR="008D7DF3">
              <w:rPr>
                <w:rFonts w:ascii="Arial" w:hAnsi="Arial" w:cs="Arial"/>
              </w:rPr>
              <w:lastRenderedPageBreak/>
              <w:t>proyecto Genoma Humano y el proyecto ENCODE</w:t>
            </w:r>
            <w:r w:rsidR="008D7DF3">
              <w:rPr>
                <w:rFonts w:ascii="Arial" w:hAnsi="Arial" w:cs="Arial"/>
                <w:color w:val="FF0000"/>
              </w:rPr>
              <w:t xml:space="preserve"> </w:t>
            </w:r>
          </w:p>
          <w:p w:rsidR="00B72DFD" w:rsidRPr="00881B06" w:rsidRDefault="00B72DFD" w:rsidP="008D7DF3">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w:t>
            </w:r>
            <w:r w:rsidR="00F21045">
              <w:rPr>
                <w:rFonts w:ascii="Arial" w:hAnsi="Arial" w:cs="Arial"/>
                <w:color w:val="FF0000"/>
              </w:rPr>
              <w:t>M</w:t>
            </w:r>
            <w:r>
              <w:rPr>
                <w:rFonts w:ascii="Arial" w:hAnsi="Arial" w:cs="Arial"/>
                <w:color w:val="FF0000"/>
              </w:rPr>
              <w:t>2</w:t>
            </w:r>
            <w:r w:rsidR="008D7DF3">
              <w:rPr>
                <w:rFonts w:ascii="Arial" w:hAnsi="Arial" w:cs="Arial"/>
                <w:color w:val="FF0000"/>
              </w:rPr>
              <w:t>C</w:t>
            </w:r>
          </w:p>
        </w:tc>
      </w:tr>
    </w:tbl>
    <w:p w:rsidR="00E5189F" w:rsidRDefault="00E5189F" w:rsidP="00330107">
      <w:pPr>
        <w:tabs>
          <w:tab w:val="right" w:pos="8498"/>
        </w:tabs>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rsidTr="00CC32DA">
        <w:tc>
          <w:tcPr>
            <w:tcW w:w="8828" w:type="dxa"/>
            <w:gridSpan w:val="2"/>
            <w:shd w:val="clear" w:color="auto" w:fill="000000"/>
          </w:tcPr>
          <w:p w:rsidR="00631F8C" w:rsidRPr="00330107" w:rsidRDefault="00631F8C" w:rsidP="00CC32DA">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631F8C" w:rsidRPr="00330107" w:rsidRDefault="00631F8C" w:rsidP="00C7295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72958">
              <w:rPr>
                <w:rFonts w:ascii="Arial" w:hAnsi="Arial" w:cs="Arial"/>
                <w:color w:val="000000"/>
                <w:lang w:val="es-MX"/>
              </w:rPr>
              <w:t>2</w:t>
            </w:r>
            <w:r>
              <w:rPr>
                <w:rFonts w:ascii="Arial" w:hAnsi="Arial" w:cs="Arial"/>
                <w:color w:val="000000"/>
                <w:lang w:val="es-MX"/>
              </w:rPr>
              <w:t>_CO_REC</w:t>
            </w:r>
            <w:r w:rsidR="00CC32DA">
              <w:rPr>
                <w:rFonts w:ascii="Arial" w:hAnsi="Arial" w:cs="Arial"/>
                <w:color w:val="000000"/>
                <w:lang w:val="es-MX"/>
              </w:rPr>
              <w:t>20</w:t>
            </w:r>
            <w:r>
              <w:rPr>
                <w:rFonts w:ascii="Arial" w:hAnsi="Arial" w:cs="Arial"/>
                <w:color w:val="000000"/>
                <w:lang w:val="es-MX"/>
              </w:rPr>
              <w:t>0</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631F8C" w:rsidRPr="00881B06" w:rsidRDefault="00631F8C" w:rsidP="004D2470">
            <w:pPr>
              <w:rPr>
                <w:rFonts w:ascii="Arial" w:hAnsi="Arial" w:cs="Arial"/>
                <w:color w:val="000000"/>
                <w:lang w:val="es-MX"/>
              </w:rPr>
            </w:pPr>
            <w:r>
              <w:rPr>
                <w:rFonts w:ascii="Arial" w:hAnsi="Arial" w:cs="Arial"/>
              </w:rPr>
              <w:t xml:space="preserve">Refuerza tu aprendizaje: </w:t>
            </w:r>
            <w:r w:rsidR="004D2470">
              <w:rPr>
                <w:rFonts w:ascii="Arial" w:hAnsi="Arial" w:cs="Arial"/>
              </w:rPr>
              <w:t>consolida los conocimientos relacionados con la genética molecular humana</w:t>
            </w:r>
          </w:p>
        </w:tc>
      </w:tr>
      <w:tr w:rsidR="00631F8C" w:rsidRPr="00330107" w:rsidTr="00CC32DA">
        <w:tc>
          <w:tcPr>
            <w:tcW w:w="2480" w:type="dxa"/>
            <w:shd w:val="clear" w:color="auto" w:fill="auto"/>
          </w:tcPr>
          <w:p w:rsidR="00631F8C" w:rsidRPr="00330107" w:rsidRDefault="00631F8C" w:rsidP="00CC32DA">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631F8C" w:rsidRDefault="00631F8C" w:rsidP="00CC32DA">
            <w:pPr>
              <w:rPr>
                <w:rFonts w:ascii="Arial" w:hAnsi="Arial" w:cs="Arial"/>
                <w:color w:val="000000"/>
                <w:lang w:val="es-MX"/>
              </w:rPr>
            </w:pPr>
            <w:r>
              <w:rPr>
                <w:rFonts w:ascii="Arial" w:hAnsi="Arial" w:cs="Arial"/>
                <w:color w:val="000000"/>
                <w:lang w:val="es-MX"/>
              </w:rPr>
              <w:t xml:space="preserve">Actividad que permite consolidar </w:t>
            </w:r>
            <w:r w:rsidR="004D2470">
              <w:rPr>
                <w:rFonts w:ascii="Arial" w:hAnsi="Arial" w:cs="Arial"/>
              </w:rPr>
              <w:t>conocimientos relacionados con la genética molecular humana</w:t>
            </w:r>
          </w:p>
          <w:p w:rsidR="00631F8C" w:rsidRPr="00881B06" w:rsidRDefault="00631F8C" w:rsidP="004D2470">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M1</w:t>
            </w:r>
            <w:r w:rsidR="004D2470">
              <w:rPr>
                <w:rFonts w:ascii="Arial" w:hAnsi="Arial" w:cs="Arial"/>
                <w:color w:val="FF0000"/>
              </w:rPr>
              <w:t>1</w:t>
            </w:r>
            <w:r>
              <w:rPr>
                <w:rFonts w:ascii="Arial" w:hAnsi="Arial" w:cs="Arial"/>
                <w:color w:val="FF0000"/>
              </w:rPr>
              <w:t xml:space="preserve">A. </w:t>
            </w:r>
            <w:r w:rsidR="004D2470">
              <w:rPr>
                <w:rFonts w:ascii="Arial" w:hAnsi="Arial" w:cs="Arial"/>
                <w:color w:val="FF0000"/>
              </w:rPr>
              <w:t>Crucigrama</w:t>
            </w:r>
          </w:p>
        </w:tc>
      </w:tr>
    </w:tbl>
    <w:p w:rsidR="00631F8C" w:rsidRDefault="00631F8C"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rPr>
      </w:pPr>
      <w:r w:rsidRPr="00330107">
        <w:rPr>
          <w:rFonts w:ascii="Arial" w:hAnsi="Arial" w:cs="Arial"/>
          <w:highlight w:val="yellow"/>
        </w:rPr>
        <w:t>[SECCIÓN 1]</w:t>
      </w:r>
      <w:r w:rsidR="00014FC7">
        <w:rPr>
          <w:rFonts w:ascii="Arial" w:hAnsi="Arial" w:cs="Arial"/>
          <w:b/>
        </w:rPr>
        <w:t>6</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853DA" w:rsidRPr="00600E72" w:rsidTr="00956FFB">
        <w:tc>
          <w:tcPr>
            <w:tcW w:w="8828" w:type="dxa"/>
            <w:gridSpan w:val="2"/>
            <w:shd w:val="clear" w:color="auto" w:fill="000000"/>
          </w:tcPr>
          <w:p w:rsidR="003853DA" w:rsidRPr="00600E72" w:rsidRDefault="003853DA" w:rsidP="00956FFB">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3853DA" w:rsidRPr="00600E72" w:rsidTr="00956FFB">
        <w:tc>
          <w:tcPr>
            <w:tcW w:w="2480" w:type="dxa"/>
            <w:shd w:val="clear" w:color="auto" w:fill="auto"/>
          </w:tcPr>
          <w:p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3853DA" w:rsidRPr="00600E72" w:rsidRDefault="003853DA" w:rsidP="003853DA">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210</w:t>
            </w:r>
          </w:p>
        </w:tc>
      </w:tr>
      <w:tr w:rsidR="003853DA" w:rsidRPr="00600E72" w:rsidTr="00956FFB">
        <w:tc>
          <w:tcPr>
            <w:tcW w:w="2480" w:type="dxa"/>
            <w:shd w:val="clear" w:color="auto" w:fill="auto"/>
          </w:tcPr>
          <w:p w:rsidR="003853DA" w:rsidRPr="00600E72" w:rsidRDefault="003853DA"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3853DA" w:rsidRPr="00600E72" w:rsidRDefault="003853DA" w:rsidP="000122A6">
            <w:pPr>
              <w:spacing w:after="0"/>
              <w:rPr>
                <w:rFonts w:ascii="Arial" w:hAnsi="Arial" w:cs="Arial"/>
                <w:color w:val="000000"/>
                <w:lang w:val="es-MX"/>
              </w:rPr>
            </w:pPr>
            <w:r>
              <w:rPr>
                <w:rFonts w:ascii="Arial" w:hAnsi="Arial" w:cs="Arial"/>
                <w:color w:val="000000"/>
                <w:lang w:val="es-MX"/>
              </w:rPr>
              <w:t xml:space="preserve">4 ESO/ Biología y Geología/ El material genético y la biotecnología/ Competencias: </w:t>
            </w:r>
            <w:r w:rsidR="000122A6">
              <w:rPr>
                <w:rFonts w:ascii="Arial" w:hAnsi="Arial" w:cs="Arial"/>
                <w:color w:val="000000"/>
                <w:lang w:val="es-MX"/>
              </w:rPr>
              <w:t xml:space="preserve">análisis sobre el </w:t>
            </w:r>
            <w:r>
              <w:rPr>
                <w:rFonts w:ascii="Arial" w:hAnsi="Arial" w:cs="Arial"/>
                <w:color w:val="000000"/>
                <w:lang w:val="es-MX"/>
              </w:rPr>
              <w:t>uso de la biotecnología en salud</w:t>
            </w:r>
          </w:p>
        </w:tc>
      </w:tr>
      <w:tr w:rsidR="003853DA" w:rsidRPr="00600E72" w:rsidTr="00956FFB">
        <w:tc>
          <w:tcPr>
            <w:tcW w:w="2480" w:type="dxa"/>
            <w:shd w:val="clear" w:color="auto" w:fill="auto"/>
          </w:tcPr>
          <w:p w:rsidR="003853DA" w:rsidRPr="00600E72" w:rsidRDefault="003853DA"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3853DA" w:rsidRPr="0049185D" w:rsidRDefault="00902645" w:rsidP="00956FFB">
            <w:pPr>
              <w:rPr>
                <w:rFonts w:ascii="Arial" w:hAnsi="Arial" w:cs="Arial"/>
                <w:color w:val="000000"/>
              </w:rPr>
            </w:pPr>
            <w:r>
              <w:rPr>
                <w:rFonts w:ascii="Arial" w:hAnsi="Arial" w:cs="Arial"/>
                <w:color w:val="000000"/>
              </w:rPr>
              <w:t>Sin cambios</w:t>
            </w:r>
          </w:p>
        </w:tc>
      </w:tr>
      <w:tr w:rsidR="003853DA" w:rsidRPr="00600E72" w:rsidTr="00956FFB">
        <w:tc>
          <w:tcPr>
            <w:tcW w:w="2480" w:type="dxa"/>
            <w:shd w:val="clear" w:color="auto" w:fill="auto"/>
          </w:tcPr>
          <w:p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rsidR="003853DA" w:rsidRPr="00600E72" w:rsidRDefault="00874B52" w:rsidP="000122A6">
            <w:pPr>
              <w:spacing w:after="0"/>
              <w:rPr>
                <w:rFonts w:ascii="Arial" w:hAnsi="Arial" w:cs="Arial"/>
                <w:color w:val="000000"/>
                <w:lang w:val="es-MX"/>
              </w:rPr>
            </w:pPr>
            <w:r>
              <w:rPr>
                <w:rFonts w:ascii="Arial" w:hAnsi="Arial" w:cs="Arial"/>
                <w:color w:val="000000"/>
                <w:lang w:val="es-MX"/>
              </w:rPr>
              <w:t xml:space="preserve">Competencias: </w:t>
            </w:r>
            <w:r w:rsidR="000122A6">
              <w:rPr>
                <w:rFonts w:ascii="Arial" w:hAnsi="Arial" w:cs="Arial"/>
                <w:color w:val="000000"/>
                <w:lang w:val="es-MX"/>
              </w:rPr>
              <w:t xml:space="preserve">revisión acerca del </w:t>
            </w:r>
            <w:r>
              <w:rPr>
                <w:rFonts w:ascii="Arial" w:hAnsi="Arial" w:cs="Arial"/>
                <w:color w:val="000000"/>
                <w:lang w:val="es-MX"/>
              </w:rPr>
              <w:t>uso de la biotecnología en salud</w:t>
            </w:r>
          </w:p>
        </w:tc>
      </w:tr>
      <w:tr w:rsidR="003853DA" w:rsidRPr="00600E72" w:rsidTr="00956FFB">
        <w:tc>
          <w:tcPr>
            <w:tcW w:w="2480" w:type="dxa"/>
            <w:shd w:val="clear" w:color="auto" w:fill="auto"/>
          </w:tcPr>
          <w:p w:rsidR="003853DA" w:rsidRPr="00600E72" w:rsidRDefault="003853DA"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3853DA" w:rsidRPr="00600E72" w:rsidRDefault="003853DA" w:rsidP="00D81A1B">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que p</w:t>
            </w:r>
            <w:r w:rsidR="00D81A1B">
              <w:rPr>
                <w:rFonts w:ascii="Arial" w:hAnsi="Arial" w:cs="Arial"/>
                <w:color w:val="000000"/>
                <w:lang w:val="es-MX"/>
              </w:rPr>
              <w:t>ropone realizar un procedimiento de revisión de la terapia génica, una de las aplicaciones de la biotecnología</w:t>
            </w:r>
          </w:p>
        </w:tc>
      </w:tr>
    </w:tbl>
    <w:p w:rsidR="00E93C04" w:rsidRDefault="00E93C04"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B3CEF" w:rsidRPr="00600E72" w:rsidTr="00956FFB">
        <w:tc>
          <w:tcPr>
            <w:tcW w:w="8828" w:type="dxa"/>
            <w:gridSpan w:val="2"/>
            <w:shd w:val="clear" w:color="auto" w:fill="000000"/>
          </w:tcPr>
          <w:p w:rsidR="007B3CEF" w:rsidRPr="00600E72" w:rsidRDefault="007B3CEF" w:rsidP="00956FFB">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7B3CEF" w:rsidRPr="00600E72" w:rsidTr="00956FFB">
        <w:tc>
          <w:tcPr>
            <w:tcW w:w="2480" w:type="dxa"/>
            <w:shd w:val="clear" w:color="auto" w:fill="auto"/>
          </w:tcPr>
          <w:p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7B3CEF" w:rsidRPr="00600E72" w:rsidRDefault="007B3CEF" w:rsidP="007B3CEF">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_REC</w:t>
            </w:r>
            <w:r>
              <w:rPr>
                <w:rFonts w:ascii="Arial" w:hAnsi="Arial" w:cs="Arial"/>
                <w:color w:val="000000"/>
                <w:lang w:val="es-MX"/>
              </w:rPr>
              <w:t>220</w:t>
            </w:r>
          </w:p>
        </w:tc>
      </w:tr>
      <w:tr w:rsidR="007B3CEF" w:rsidRPr="00600E72" w:rsidTr="00956FFB">
        <w:tc>
          <w:tcPr>
            <w:tcW w:w="2480" w:type="dxa"/>
            <w:shd w:val="clear" w:color="auto" w:fill="auto"/>
          </w:tcPr>
          <w:p w:rsidR="007B3CEF" w:rsidRPr="00600E72" w:rsidRDefault="007B3CEF" w:rsidP="00956FFB">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7B3CEF" w:rsidRPr="00600E72" w:rsidRDefault="007B3CEF" w:rsidP="007B3CEF">
            <w:pPr>
              <w:spacing w:after="0"/>
              <w:rPr>
                <w:rFonts w:ascii="Arial" w:hAnsi="Arial" w:cs="Arial"/>
                <w:color w:val="000000"/>
                <w:lang w:val="es-MX"/>
              </w:rPr>
            </w:pPr>
            <w:r>
              <w:rPr>
                <w:rFonts w:ascii="Arial" w:hAnsi="Arial" w:cs="Arial"/>
                <w:color w:val="000000"/>
                <w:lang w:val="es-MX"/>
              </w:rPr>
              <w:t>4 ESO/ Biología y Geología/ El material genético y la biotecnología/ Competencias: análisis del uso de la biotecnología en agricultura</w:t>
            </w:r>
          </w:p>
        </w:tc>
      </w:tr>
      <w:tr w:rsidR="007B3CEF" w:rsidRPr="00600E72" w:rsidTr="00956FFB">
        <w:tc>
          <w:tcPr>
            <w:tcW w:w="2480" w:type="dxa"/>
            <w:shd w:val="clear" w:color="auto" w:fill="auto"/>
          </w:tcPr>
          <w:p w:rsidR="007B3CEF" w:rsidRPr="00600E72" w:rsidRDefault="007B3CEF" w:rsidP="00956FFB">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FC199E" w:rsidRDefault="00FC199E" w:rsidP="00956FFB">
            <w:pPr>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79744" behindDoc="0" locked="0" layoutInCell="1" allowOverlap="1">
                      <wp:simplePos x="0" y="0"/>
                      <wp:positionH relativeFrom="column">
                        <wp:posOffset>207579</wp:posOffset>
                      </wp:positionH>
                      <wp:positionV relativeFrom="paragraph">
                        <wp:posOffset>74551</wp:posOffset>
                      </wp:positionV>
                      <wp:extent cx="3323590" cy="1773555"/>
                      <wp:effectExtent l="0" t="0" r="0" b="0"/>
                      <wp:wrapNone/>
                      <wp:docPr id="3" name="Grupo 3"/>
                      <wp:cNvGraphicFramePr/>
                      <a:graphic xmlns:a="http://schemas.openxmlformats.org/drawingml/2006/main">
                        <a:graphicData uri="http://schemas.microsoft.com/office/word/2010/wordprocessingGroup">
                          <wpg:wgp>
                            <wpg:cNvGrpSpPr/>
                            <wpg:grpSpPr>
                              <a:xfrm>
                                <a:off x="0" y="0"/>
                                <a:ext cx="3323590" cy="1773555"/>
                                <a:chOff x="0" y="0"/>
                                <a:chExt cx="3323590" cy="1773555"/>
                              </a:xfrm>
                            </wpg:grpSpPr>
                            <pic:pic xmlns:pic="http://schemas.openxmlformats.org/drawingml/2006/picture">
                              <pic:nvPicPr>
                                <pic:cNvPr id="1" name="Imagen 1"/>
                                <pic:cNvPicPr>
                                  <a:picLocks noChangeAspect="1"/>
                                </pic:cNvPicPr>
                              </pic:nvPicPr>
                              <pic:blipFill rotWithShape="1">
                                <a:blip r:embed="rId37">
                                  <a:extLst>
                                    <a:ext uri="{28A0092B-C50C-407E-A947-70E740481C1C}">
                                      <a14:useLocalDpi xmlns:a14="http://schemas.microsoft.com/office/drawing/2010/main" val="0"/>
                                    </a:ext>
                                  </a:extLst>
                                </a:blip>
                                <a:srcRect l="24452" t="31995" r="30195" b="24966"/>
                                <a:stretch/>
                              </pic:blipFill>
                              <pic:spPr bwMode="auto">
                                <a:xfrm>
                                  <a:off x="0" y="0"/>
                                  <a:ext cx="3323590" cy="1773555"/>
                                </a:xfrm>
                                <a:prstGeom prst="rect">
                                  <a:avLst/>
                                </a:prstGeom>
                                <a:ln>
                                  <a:noFill/>
                                </a:ln>
                                <a:extLst>
                                  <a:ext uri="{53640926-AAD7-44D8-BBD7-CCE9431645EC}">
                                    <a14:shadowObscured xmlns:a14="http://schemas.microsoft.com/office/drawing/2010/main"/>
                                  </a:ext>
                                </a:extLst>
                              </pic:spPr>
                            </pic:pic>
                            <wps:wsp>
                              <wps:cNvPr id="2" name="Elipse 2"/>
                              <wps:cNvSpPr/>
                              <wps:spPr>
                                <a:xfrm>
                                  <a:off x="2408830" y="586854"/>
                                  <a:ext cx="525438" cy="17059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50E729C" id="Grupo 3" o:spid="_x0000_s1026" style="position:absolute;margin-left:16.35pt;margin-top:5.85pt;width:261.7pt;height:139.65pt;z-index:251679744" coordsize="33235,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">
                      <v:shape id="Imagen 1" o:spid="_x0000_s1027" type="#_x0000_t75" style="position:absolute;width:33235;height:1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JKXBAAAA2gAAAA8AAABkcnMvZG93bnJldi54bWxET01rwkAQvRf6H5YRvNWNgsWmrmJFQYgU&#10;Etv7kB2TYHY2ZFdN+uvdQMHT8Hifs1x3phY3al1lWcF0EoEgzq2uuFDwc9q/LUA4j6yxtkwKenKw&#10;Xr2+LDHW9s4p3TJfiBDCLkYFpfdNLKXLSzLoJrYhDtzZtgZ9gG0hdYv3EG5qOYuid2mw4tBQYkPb&#10;kvJLdjUKUpz7v/zjsviaJpvTb9K75nt3VGo86jafIDx1/in+dx90mA/DK8OV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1JKXBAAAA2gAAAA8AAAAAAAAAAAAAAAAAnwIA&#10;AGRycy9kb3ducmV2LnhtbFBLBQYAAAAABAAEAPcAAACNAwAAAAA=&#10;">
                        <v:imagedata r:id="rId40" o:title="" croptop="20968f" cropbottom="16362f" cropleft="16025f" cropright="19789f"/>
                        <v:path arrowok="t"/>
                      </v:shape>
                      <v:oval id="Elipse 2" o:spid="_x0000_s1028" style="position:absolute;left:24088;top:5868;width:5254;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SpsEA&#10;AADaAAAADwAAAGRycy9kb3ducmV2LnhtbESPQYvCMBSE7wv+h/AEL4um60GkGkUqwnroodWDx0fz&#10;bIPNS2mi1n9vFhY8DjPzDbPeDrYVD+q9cazgZ5aAIK6cNlwrOJ8O0yUIH5A1to5JwYs8bDejrzWm&#10;2j25oEcZahEh7FNU0ITQpVL6qiGLfuY64uhdXW8xRNnXUvf4jHDbynmSLKRFw3GhwY6yhqpbebcK&#10;vrvsnLt9nl/Kw4CmQJMfi0ypyXjYrUAEGsIn/N/+1Qrm8Hcl3gC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EqbBAAAA2gAAAA8AAAAAAAAAAAAAAAAAmAIAAGRycy9kb3du&#10;cmV2LnhtbFBLBQYAAAAABAAEAPUAAACGAwAAAAA=&#10;" filled="f" strokecolor="#ed7d31 [3205]" strokeweight="1pt">
                        <v:stroke joinstyle="miter"/>
                      </v:oval>
                    </v:group>
                  </w:pict>
                </mc:Fallback>
              </mc:AlternateContent>
            </w:r>
          </w:p>
          <w:p w:rsidR="00FC199E" w:rsidRDefault="00FC199E" w:rsidP="00956FFB">
            <w:pPr>
              <w:rPr>
                <w:rFonts w:ascii="Arial" w:hAnsi="Arial" w:cs="Arial"/>
                <w:color w:val="000000"/>
              </w:rPr>
            </w:pPr>
          </w:p>
          <w:p w:rsidR="00FC199E" w:rsidRDefault="00FC199E" w:rsidP="00956FFB">
            <w:pPr>
              <w:rPr>
                <w:rFonts w:ascii="Arial" w:hAnsi="Arial" w:cs="Arial"/>
                <w:color w:val="000000"/>
              </w:rPr>
            </w:pPr>
          </w:p>
          <w:p w:rsidR="00FC199E" w:rsidRDefault="00FC199E" w:rsidP="00956FFB">
            <w:pPr>
              <w:rPr>
                <w:rFonts w:ascii="Arial" w:hAnsi="Arial" w:cs="Arial"/>
                <w:color w:val="000000"/>
              </w:rPr>
            </w:pPr>
          </w:p>
          <w:p w:rsidR="00FC199E" w:rsidRDefault="00FC199E" w:rsidP="00956FFB">
            <w:pPr>
              <w:rPr>
                <w:rFonts w:ascii="Arial" w:hAnsi="Arial" w:cs="Arial"/>
                <w:color w:val="000000"/>
              </w:rPr>
            </w:pPr>
          </w:p>
          <w:p w:rsidR="007B3CEF" w:rsidRDefault="007B3CEF" w:rsidP="00956FFB">
            <w:pPr>
              <w:rPr>
                <w:rFonts w:ascii="Arial" w:hAnsi="Arial" w:cs="Arial"/>
                <w:color w:val="000000"/>
              </w:rPr>
            </w:pPr>
          </w:p>
          <w:p w:rsidR="00FC199E" w:rsidRDefault="00FC199E" w:rsidP="00956FFB">
            <w:pPr>
              <w:rPr>
                <w:rFonts w:ascii="Arial" w:hAnsi="Arial" w:cs="Arial"/>
                <w:color w:val="000000"/>
              </w:rPr>
            </w:pPr>
          </w:p>
          <w:p w:rsidR="00FC199E" w:rsidRDefault="00FC199E" w:rsidP="00FC199E">
            <w:pPr>
              <w:rPr>
                <w:rFonts w:ascii="Arial" w:hAnsi="Arial" w:cs="Arial"/>
                <w:color w:val="000000"/>
              </w:rPr>
            </w:pPr>
            <w:r>
              <w:rPr>
                <w:rFonts w:ascii="Arial" w:hAnsi="Arial" w:cs="Arial"/>
                <w:color w:val="000000"/>
              </w:rPr>
              <w:t>Modificar el término visionado por observación.</w:t>
            </w:r>
          </w:p>
          <w:p w:rsidR="00FC199E" w:rsidRPr="0049185D" w:rsidRDefault="00FC199E" w:rsidP="00FC199E">
            <w:pPr>
              <w:rPr>
                <w:rFonts w:ascii="Arial" w:hAnsi="Arial" w:cs="Arial"/>
                <w:color w:val="000000"/>
              </w:rPr>
            </w:pPr>
            <w:r>
              <w:rPr>
                <w:rFonts w:ascii="Arial" w:hAnsi="Arial" w:cs="Arial"/>
                <w:color w:val="000000"/>
              </w:rPr>
              <w:t>Todo lo demás se conserva igual.</w:t>
            </w:r>
          </w:p>
        </w:tc>
      </w:tr>
      <w:tr w:rsidR="007B3CEF" w:rsidRPr="00600E72" w:rsidTr="00956FFB">
        <w:tc>
          <w:tcPr>
            <w:tcW w:w="2480" w:type="dxa"/>
            <w:shd w:val="clear" w:color="auto" w:fill="auto"/>
          </w:tcPr>
          <w:p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7B3CEF" w:rsidRPr="00600E72" w:rsidRDefault="007B3CEF" w:rsidP="007B3CEF">
            <w:pPr>
              <w:spacing w:after="0"/>
              <w:rPr>
                <w:rFonts w:ascii="Arial" w:hAnsi="Arial" w:cs="Arial"/>
                <w:color w:val="000000"/>
                <w:lang w:val="es-MX"/>
              </w:rPr>
            </w:pPr>
            <w:r>
              <w:rPr>
                <w:rFonts w:ascii="Arial" w:hAnsi="Arial" w:cs="Arial"/>
                <w:color w:val="000000"/>
                <w:lang w:val="es-MX"/>
              </w:rPr>
              <w:t>Competencias: argumentación acerca del uso de la biotecnología en agricultura</w:t>
            </w:r>
          </w:p>
        </w:tc>
      </w:tr>
      <w:tr w:rsidR="007B3CEF" w:rsidRPr="00600E72" w:rsidTr="00956FFB">
        <w:tc>
          <w:tcPr>
            <w:tcW w:w="2480" w:type="dxa"/>
            <w:shd w:val="clear" w:color="auto" w:fill="auto"/>
          </w:tcPr>
          <w:p w:rsidR="007B3CEF" w:rsidRPr="00600E72" w:rsidRDefault="007B3CEF" w:rsidP="00956FFB">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7B3CEF" w:rsidRPr="00600E72" w:rsidRDefault="007B3CEF" w:rsidP="007B3CEF">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 xml:space="preserve">que propone realizar un procedimiento de argumentación de las técnicas biotecnológicas que se emplean en agricultura </w:t>
            </w:r>
          </w:p>
        </w:tc>
      </w:tr>
    </w:tbl>
    <w:p w:rsidR="007B3CEF" w:rsidRDefault="007B3CEF" w:rsidP="00081745">
      <w:pPr>
        <w:spacing w:after="0"/>
        <w:rPr>
          <w:rFonts w:ascii="Arial" w:hAnsi="Arial" w:cs="Arial"/>
        </w:rPr>
      </w:pPr>
    </w:p>
    <w:p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CC32DA">
              <w:rPr>
                <w:rFonts w:ascii="Arial" w:hAnsi="Arial" w:cs="Arial"/>
                <w:color w:val="000000"/>
                <w:lang w:val="es-MX"/>
              </w:rPr>
              <w:t>3</w:t>
            </w:r>
            <w:r>
              <w:rPr>
                <w:rFonts w:ascii="Arial" w:hAnsi="Arial" w:cs="Arial"/>
                <w:color w:val="000000"/>
                <w:lang w:val="es-MX"/>
              </w:rPr>
              <w:t>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CE051E">
            <w:pPr>
              <w:spacing w:after="0"/>
              <w:rPr>
                <w:rFonts w:ascii="Arial" w:hAnsi="Arial" w:cs="Arial"/>
                <w:color w:val="000000"/>
                <w:lang w:val="es-MX"/>
              </w:rPr>
            </w:pPr>
            <w:r>
              <w:rPr>
                <w:rFonts w:ascii="Arial" w:hAnsi="Arial" w:cs="Arial"/>
                <w:color w:val="000000"/>
                <w:lang w:val="es-MX"/>
              </w:rPr>
              <w:t xml:space="preserve">Mapa conceptual del tema </w:t>
            </w:r>
            <w:r w:rsidR="0074546F">
              <w:rPr>
                <w:rFonts w:ascii="Arial" w:hAnsi="Arial" w:cs="Arial"/>
                <w:color w:val="000000"/>
                <w:lang w:val="es-MX"/>
              </w:rPr>
              <w:t>La genética molecular moderna</w:t>
            </w:r>
          </w:p>
        </w:tc>
      </w:tr>
    </w:tbl>
    <w:p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CC32DA">
              <w:rPr>
                <w:rFonts w:ascii="Arial" w:hAnsi="Arial" w:cs="Arial"/>
                <w:color w:val="000000"/>
                <w:lang w:val="es-MX"/>
              </w:rPr>
              <w:t>4</w:t>
            </w:r>
            <w:r>
              <w:rPr>
                <w:rFonts w:ascii="Arial" w:hAnsi="Arial" w:cs="Arial"/>
                <w:color w:val="000000"/>
                <w:lang w:val="es-MX"/>
              </w:rPr>
              <w:t>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74546F">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sidR="0074546F">
              <w:rPr>
                <w:rFonts w:ascii="Arial" w:hAnsi="Arial" w:cs="Arial"/>
                <w:color w:val="000000"/>
                <w:lang w:val="es-MX"/>
              </w:rPr>
              <w:t>La genética molecular moderna</w:t>
            </w:r>
          </w:p>
        </w:tc>
      </w:tr>
    </w:tbl>
    <w:p w:rsidR="00134A9E" w:rsidRDefault="00134A9E"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7955" w:rsidRPr="00330107" w:rsidTr="00720E00">
        <w:tc>
          <w:tcPr>
            <w:tcW w:w="9033" w:type="dxa"/>
            <w:gridSpan w:val="2"/>
            <w:shd w:val="clear" w:color="auto" w:fill="000000"/>
          </w:tcPr>
          <w:p w:rsidR="00137955" w:rsidRPr="00330107" w:rsidRDefault="00137955" w:rsidP="00720E00">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7955" w:rsidRPr="00330107" w:rsidRDefault="00137955"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21C6C">
              <w:rPr>
                <w:rFonts w:ascii="Arial" w:hAnsi="Arial" w:cs="Arial"/>
                <w:color w:val="000000"/>
                <w:lang w:val="es-MX"/>
              </w:rPr>
              <w:t>2</w:t>
            </w:r>
            <w:r>
              <w:rPr>
                <w:rFonts w:ascii="Arial" w:hAnsi="Arial" w:cs="Arial"/>
                <w:color w:val="000000"/>
                <w:lang w:val="es-MX"/>
              </w:rPr>
              <w:t>_CO_REC2</w:t>
            </w:r>
            <w:r w:rsidR="00CC32DA">
              <w:rPr>
                <w:rFonts w:ascii="Arial" w:hAnsi="Arial" w:cs="Arial"/>
                <w:color w:val="000000"/>
                <w:lang w:val="es-MX"/>
              </w:rPr>
              <w:t>5</w:t>
            </w:r>
            <w:r>
              <w:rPr>
                <w:rFonts w:ascii="Arial" w:hAnsi="Arial" w:cs="Arial"/>
                <w:color w:val="000000"/>
                <w:lang w:val="es-MX"/>
              </w:rPr>
              <w:t>0</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7955" w:rsidRPr="00330107" w:rsidRDefault="00137955" w:rsidP="00720E00">
            <w:pPr>
              <w:spacing w:after="0"/>
              <w:rPr>
                <w:rFonts w:ascii="Arial" w:hAnsi="Arial" w:cs="Arial"/>
                <w:color w:val="000000"/>
                <w:lang w:val="es-MX"/>
              </w:rPr>
            </w:pPr>
            <w:r>
              <w:rPr>
                <w:rFonts w:ascii="Arial" w:hAnsi="Arial" w:cs="Arial"/>
                <w:color w:val="000000"/>
                <w:lang w:val="es-MX"/>
              </w:rPr>
              <w:t>Evaluación</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7955" w:rsidRPr="00330107" w:rsidRDefault="00137955" w:rsidP="00720E00">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sidR="0074546F">
              <w:rPr>
                <w:rFonts w:ascii="Arial" w:hAnsi="Arial" w:cs="Arial"/>
                <w:color w:val="000000"/>
                <w:lang w:val="es-MX"/>
              </w:rPr>
              <w:t>La genética molecular moderna</w:t>
            </w:r>
          </w:p>
        </w:tc>
      </w:tr>
    </w:tbl>
    <w:p w:rsidR="00137955" w:rsidRDefault="00137955"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rsidTr="00D05525">
        <w:tc>
          <w:tcPr>
            <w:tcW w:w="8828" w:type="dxa"/>
            <w:gridSpan w:val="3"/>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rsidTr="000963FD">
        <w:tc>
          <w:tcPr>
            <w:tcW w:w="2405"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rsidR="00134A9E" w:rsidRPr="00330107" w:rsidRDefault="001A657B" w:rsidP="00C21C6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CC32DA">
              <w:rPr>
                <w:rFonts w:ascii="Arial" w:hAnsi="Arial" w:cs="Arial"/>
                <w:color w:val="000000"/>
                <w:lang w:val="es-MX"/>
              </w:rPr>
              <w:t>6</w:t>
            </w:r>
            <w:r>
              <w:rPr>
                <w:rFonts w:ascii="Arial" w:hAnsi="Arial" w:cs="Arial"/>
                <w:color w:val="000000"/>
                <w:lang w:val="es-MX"/>
              </w:rPr>
              <w:t>0</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rsidR="00134A9E" w:rsidRPr="00330107" w:rsidRDefault="00713172" w:rsidP="00713172">
            <w:pPr>
              <w:spacing w:after="0"/>
              <w:jc w:val="center"/>
              <w:rPr>
                <w:rFonts w:ascii="Arial" w:hAnsi="Arial" w:cs="Arial"/>
                <w:i/>
                <w:color w:val="BFBFBF"/>
                <w:lang w:val="es-MX"/>
              </w:rPr>
            </w:pPr>
            <w:r>
              <w:rPr>
                <w:rFonts w:ascii="Arial" w:hAnsi="Arial" w:cs="Arial"/>
                <w:i/>
                <w:color w:val="BFBFBF"/>
                <w:lang w:val="es-MX"/>
              </w:rPr>
              <w:t>Simuladores de l</w:t>
            </w:r>
            <w:r w:rsidR="001F2854">
              <w:rPr>
                <w:rFonts w:ascii="Arial" w:hAnsi="Arial" w:cs="Arial"/>
                <w:i/>
                <w:color w:val="BFBFBF"/>
                <w:lang w:val="es-MX"/>
              </w:rPr>
              <w:t>aboratorios de biología molecular (extracción de ADN, electroforesis y PCR)</w:t>
            </w:r>
          </w:p>
        </w:tc>
        <w:tc>
          <w:tcPr>
            <w:tcW w:w="3446" w:type="dxa"/>
            <w:shd w:val="clear" w:color="auto" w:fill="auto"/>
          </w:tcPr>
          <w:p w:rsidR="008E15C0" w:rsidRDefault="008E15C0" w:rsidP="00097327">
            <w:pPr>
              <w:spacing w:after="0"/>
              <w:jc w:val="center"/>
              <w:rPr>
                <w:rFonts w:ascii="Arial" w:hAnsi="Arial" w:cs="Arial"/>
                <w:i/>
                <w:color w:val="BFBFBF"/>
                <w:lang w:val="es-MX"/>
              </w:rPr>
            </w:pPr>
          </w:p>
          <w:p w:rsidR="00134A9E" w:rsidRPr="00330107" w:rsidRDefault="001F2854" w:rsidP="00097327">
            <w:pPr>
              <w:spacing w:after="0"/>
              <w:jc w:val="center"/>
              <w:rPr>
                <w:rFonts w:ascii="Arial" w:hAnsi="Arial" w:cs="Arial"/>
                <w:i/>
                <w:color w:val="BFBFBF"/>
                <w:lang w:val="es-MX"/>
              </w:rPr>
            </w:pPr>
            <w:r w:rsidRPr="001F2854">
              <w:rPr>
                <w:rFonts w:ascii="Arial" w:hAnsi="Arial" w:cs="Arial"/>
                <w:i/>
                <w:color w:val="BFBFBF"/>
                <w:lang w:val="es-MX"/>
              </w:rPr>
              <w:t>http://learn.genetics.utah.edu/content/labs/gel/</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rsidR="00134A9E" w:rsidRPr="00330107" w:rsidRDefault="00B92A02" w:rsidP="00713172">
            <w:pPr>
              <w:spacing w:after="0"/>
              <w:jc w:val="center"/>
              <w:rPr>
                <w:rFonts w:ascii="Arial" w:hAnsi="Arial" w:cs="Arial"/>
                <w:i/>
                <w:color w:val="BFBFBF"/>
                <w:lang w:val="es-MX"/>
              </w:rPr>
            </w:pPr>
            <w:r>
              <w:rPr>
                <w:rFonts w:ascii="Arial" w:hAnsi="Arial" w:cs="Arial"/>
                <w:i/>
                <w:color w:val="BFBFBF"/>
                <w:lang w:val="es-MX"/>
              </w:rPr>
              <w:t>Material</w:t>
            </w:r>
            <w:r w:rsidR="00713172">
              <w:rPr>
                <w:rFonts w:ascii="Arial" w:hAnsi="Arial" w:cs="Arial"/>
                <w:i/>
                <w:color w:val="BFBFBF"/>
                <w:lang w:val="es-MX"/>
              </w:rPr>
              <w:t xml:space="preserve"> interactivo acerca de alimentos transgénicos en Educaplay</w:t>
            </w:r>
          </w:p>
        </w:tc>
        <w:tc>
          <w:tcPr>
            <w:tcW w:w="3446" w:type="dxa"/>
            <w:shd w:val="clear" w:color="auto" w:fill="auto"/>
          </w:tcPr>
          <w:p w:rsidR="00B92A02" w:rsidRPr="00330107" w:rsidRDefault="00713172" w:rsidP="00D05525">
            <w:pPr>
              <w:spacing w:after="0"/>
              <w:jc w:val="center"/>
              <w:rPr>
                <w:rFonts w:ascii="Arial" w:hAnsi="Arial" w:cs="Arial"/>
                <w:i/>
                <w:color w:val="BFBFBF"/>
                <w:lang w:val="es-MX"/>
              </w:rPr>
            </w:pPr>
            <w:r w:rsidRPr="00713172">
              <w:rPr>
                <w:rFonts w:ascii="Arial" w:hAnsi="Arial" w:cs="Arial"/>
                <w:i/>
                <w:color w:val="BFBFBF"/>
                <w:lang w:val="es-MX"/>
              </w:rPr>
              <w:t>http://www.educaplay.com/es/recursoseducativos/609618/alimentos_transgenicos.htm</w:t>
            </w:r>
            <w:r>
              <w:rPr>
                <w:rFonts w:ascii="Arial" w:hAnsi="Arial" w:cs="Arial"/>
                <w:i/>
                <w:color w:val="BFBFBF"/>
                <w:lang w:val="es-MX"/>
              </w:rPr>
              <w:t xml:space="preserve"> </w:t>
            </w:r>
          </w:p>
        </w:tc>
      </w:tr>
    </w:tbl>
    <w:p w:rsidR="00134A9E" w:rsidRDefault="00134A9E" w:rsidP="00936170">
      <w:pPr>
        <w:spacing w:after="0"/>
        <w:rPr>
          <w:rFonts w:ascii="Arial" w:hAnsi="Arial" w:cs="Arial"/>
          <w:highlight w:val="yellow"/>
        </w:rPr>
      </w:pPr>
    </w:p>
    <w:sectPr w:rsidR="00134A9E" w:rsidSect="00FC30C2">
      <w:headerReference w:type="even" r:id="rId41"/>
      <w:headerReference w:type="default" r:id="rId42"/>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guel" w:date="2015-07-31T17:13:00Z" w:initials="M">
    <w:p w:rsidR="00C00B3D" w:rsidRDefault="00C00B3D">
      <w:pPr>
        <w:pStyle w:val="Textocomentario"/>
      </w:pPr>
      <w:r>
        <w:rPr>
          <w:rStyle w:val="Refdecomentario"/>
        </w:rPr>
        <w:annotationRef/>
      </w:r>
      <w:r>
        <w:t xml:space="preserve">Uno lee y no ve que los textos estén conectados </w:t>
      </w:r>
    </w:p>
  </w:comment>
  <w:comment w:id="30" w:author="Miguel" w:date="2015-07-31T17:15:00Z" w:initials="M">
    <w:p w:rsidR="00C00B3D" w:rsidRDefault="00C00B3D">
      <w:pPr>
        <w:pStyle w:val="Textocomentario"/>
      </w:pPr>
      <w:r>
        <w:rPr>
          <w:rStyle w:val="Refdecomentario"/>
        </w:rPr>
        <w:annotationRef/>
      </w:r>
      <w:r>
        <w:t xml:space="preserve">Hacer más pequeño el pie de página. Revisar esto mismo en las demás imágenes. </w:t>
      </w:r>
    </w:p>
  </w:comment>
  <w:comment w:id="49" w:author="Miguel" w:date="2015-07-31T17:19:00Z" w:initials="M">
    <w:p w:rsidR="00C00B3D" w:rsidRDefault="00C00B3D">
      <w:pPr>
        <w:pStyle w:val="Textocomentario"/>
      </w:pPr>
      <w:r>
        <w:rPr>
          <w:rStyle w:val="Refdecomentario"/>
        </w:rPr>
        <w:annotationRef/>
      </w:r>
      <w:r>
        <w:t>Me parece una lectura demasiado densa para recomendarla a los estudiantes</w:t>
      </w:r>
    </w:p>
  </w:comment>
  <w:comment w:id="59" w:author="Miguel" w:date="2015-07-31T17:25:00Z" w:initials="M">
    <w:p w:rsidR="00C00B3D" w:rsidRDefault="00C00B3D">
      <w:pPr>
        <w:pStyle w:val="Textocomentario"/>
      </w:pPr>
      <w:r>
        <w:rPr>
          <w:rStyle w:val="Refdecomentario"/>
        </w:rPr>
        <w:annotationRef/>
      </w:r>
      <w:r>
        <w:t>Acortar pie de foto</w:t>
      </w:r>
    </w:p>
  </w:comment>
  <w:comment w:id="60" w:author="Miguel" w:date="2015-07-31T17:23:00Z" w:initials="M">
    <w:p w:rsidR="00C00B3D" w:rsidRDefault="00C00B3D">
      <w:pPr>
        <w:pStyle w:val="Textocomentario"/>
      </w:pPr>
      <w:r>
        <w:rPr>
          <w:rStyle w:val="Refdecomentario"/>
        </w:rPr>
        <w:annotationRef/>
      </w:r>
      <w:r>
        <w:t>Explicar mejor esa propuesta (con una frase basta)</w:t>
      </w:r>
    </w:p>
  </w:comment>
  <w:comment w:id="66" w:author="Miguel" w:date="2015-07-31T17:25:00Z" w:initials="M">
    <w:p w:rsidR="00C00B3D" w:rsidRDefault="00C00B3D">
      <w:pPr>
        <w:pStyle w:val="Textocomentario"/>
      </w:pPr>
      <w:r>
        <w:rPr>
          <w:rStyle w:val="Refdecomentario"/>
        </w:rPr>
        <w:annotationRef/>
      </w:r>
      <w:r>
        <w:t>Acortar pie de foto</w:t>
      </w:r>
    </w:p>
  </w:comment>
  <w:comment w:id="71" w:author="Miguel" w:date="2015-07-31T17:27:00Z" w:initials="M">
    <w:p w:rsidR="00C00B3D" w:rsidRDefault="00C00B3D">
      <w:pPr>
        <w:pStyle w:val="Textocomentario"/>
      </w:pPr>
      <w:r>
        <w:rPr>
          <w:rStyle w:val="Refdecomentario"/>
        </w:rPr>
        <w:annotationRef/>
      </w:r>
      <w:r>
        <w:t>Aquí uno se preguntaría ¿de qué forma distinta?. O explicar más, o cambiar la redacción.</w:t>
      </w:r>
    </w:p>
  </w:comment>
  <w:comment w:id="72" w:author="Miguel" w:date="2015-07-31T18:33:00Z" w:initials="M">
    <w:p w:rsidR="00C00B3D" w:rsidRDefault="00C00B3D">
      <w:pPr>
        <w:pStyle w:val="Textocomentario"/>
      </w:pPr>
      <w:r>
        <w:rPr>
          <w:rStyle w:val="Refdecomentario"/>
        </w:rPr>
        <w:annotationRef/>
      </w:r>
      <w:r>
        <w:t>No se ha explicado este término, y lo usas bastante en este guion. Lo defines en la sección 3.1; decide si explicarlo brevemente antes de la explicación más completa en esa sección, o esperar hasta ese momento y cambiar los términos en todas las partes en donde lo usaste antes.</w:t>
      </w:r>
    </w:p>
  </w:comment>
  <w:comment w:id="73" w:author="Miguel" w:date="2015-07-31T17:39:00Z" w:initials="M">
    <w:p w:rsidR="00C00B3D" w:rsidRDefault="00C00B3D">
      <w:pPr>
        <w:pStyle w:val="Textocomentario"/>
      </w:pPr>
      <w:r>
        <w:rPr>
          <w:rStyle w:val="Refdecomentario"/>
        </w:rPr>
        <w:annotationRef/>
      </w:r>
      <w:r>
        <w:t>Explicar un poco más</w:t>
      </w:r>
    </w:p>
  </w:comment>
  <w:comment w:id="75" w:author="Miguel" w:date="2015-07-31T17:43:00Z" w:initials="M">
    <w:p w:rsidR="00C00B3D" w:rsidRDefault="00C00B3D">
      <w:pPr>
        <w:pStyle w:val="Textocomentario"/>
      </w:pPr>
      <w:r>
        <w:rPr>
          <w:rStyle w:val="Refdecomentario"/>
        </w:rPr>
        <w:annotationRef/>
      </w:r>
      <w:r>
        <w:t>¿Podrías poner de quien es esa página? “Observa un ejemplo de… en la página de…”</w:t>
      </w:r>
    </w:p>
  </w:comment>
  <w:comment w:id="78" w:author="Miguel" w:date="2015-07-31T17:42:00Z" w:initials="M">
    <w:p w:rsidR="00C00B3D" w:rsidRDefault="00C00B3D">
      <w:pPr>
        <w:pStyle w:val="Textocomentario"/>
      </w:pPr>
      <w:r>
        <w:rPr>
          <w:rStyle w:val="Refdecomentario"/>
        </w:rPr>
        <w:annotationRef/>
      </w:r>
      <w:r>
        <w:t>Este enlace está bien, pero no es para profundizar si explica las cosas antes que el guion mismo. Creo que debería ir más abajo.</w:t>
      </w:r>
    </w:p>
  </w:comment>
  <w:comment w:id="96" w:author="Miguel" w:date="2015-07-31T17:49:00Z" w:initials="M">
    <w:p w:rsidR="00C00B3D" w:rsidRDefault="00C00B3D">
      <w:pPr>
        <w:pStyle w:val="Textocomentario"/>
      </w:pPr>
      <w:r>
        <w:rPr>
          <w:rStyle w:val="Refdecomentario"/>
        </w:rPr>
        <w:annotationRef/>
      </w:r>
      <w:r>
        <w:t>Acortar pie de foto</w:t>
      </w:r>
    </w:p>
  </w:comment>
  <w:comment w:id="109" w:author="Miguel" w:date="2015-07-31T17:53:00Z" w:initials="M">
    <w:p w:rsidR="00C00B3D" w:rsidRDefault="00C00B3D">
      <w:pPr>
        <w:pStyle w:val="Textocomentario"/>
      </w:pPr>
      <w:r>
        <w:rPr>
          <w:rStyle w:val="Refdecomentario"/>
        </w:rPr>
        <w:annotationRef/>
      </w:r>
      <w:r>
        <w:t>¿Por qué las comillas?</w:t>
      </w:r>
    </w:p>
  </w:comment>
  <w:comment w:id="113" w:author="Miguel" w:date="2015-07-31T17:56:00Z" w:initials="M">
    <w:p w:rsidR="00C00B3D" w:rsidRDefault="00C00B3D">
      <w:pPr>
        <w:pStyle w:val="Textocomentario"/>
      </w:pPr>
      <w:r>
        <w:rPr>
          <w:rStyle w:val="Refdecomentario"/>
        </w:rPr>
        <w:annotationRef/>
      </w:r>
      <w:r>
        <w:t xml:space="preserve">Esto es más cuando uno va a ver una imagen o algo así, no a leer un texto. </w:t>
      </w:r>
    </w:p>
  </w:comment>
  <w:comment w:id="123" w:author="Miguel" w:date="2015-07-31T17:59:00Z" w:initials="M">
    <w:p w:rsidR="00C00B3D" w:rsidRDefault="00C00B3D">
      <w:pPr>
        <w:pStyle w:val="Textocomentario"/>
      </w:pPr>
      <w:r>
        <w:rPr>
          <w:rStyle w:val="Refdecomentario"/>
        </w:rPr>
        <w:annotationRef/>
      </w:r>
      <w:r>
        <w:t>No sólo se hace biorremediación en el agua</w:t>
      </w:r>
    </w:p>
  </w:comment>
  <w:comment w:id="140" w:author="Miguel" w:date="2015-07-31T18:14:00Z" w:initials="M">
    <w:p w:rsidR="00C00B3D" w:rsidRDefault="00C00B3D">
      <w:pPr>
        <w:pStyle w:val="Textocomentario"/>
      </w:pPr>
      <w:r>
        <w:rPr>
          <w:rStyle w:val="Refdecomentario"/>
        </w:rPr>
        <w:annotationRef/>
      </w:r>
      <w:r>
        <w:t xml:space="preserve">Sería buen o hablar de qué se hizo en ese proyecto y qué se obtuvo, no sólo qué se espera todavía lograr con esa información. </w:t>
      </w:r>
    </w:p>
  </w:comment>
  <w:comment w:id="159" w:author="Miguel" w:date="2015-07-31T18:36:00Z" w:initials="M">
    <w:p w:rsidR="00C00B3D" w:rsidRDefault="00C00B3D">
      <w:pPr>
        <w:pStyle w:val="Textocomentario"/>
      </w:pPr>
      <w:r>
        <w:rPr>
          <w:rStyle w:val="Refdecomentario"/>
        </w:rPr>
        <w:annotationRef/>
      </w:r>
      <w:r>
        <w:t>Suena como si tener pequeñas cantidades fuera lo difícil</w:t>
      </w:r>
    </w:p>
  </w:comment>
  <w:comment w:id="160" w:author="Miguel" w:date="2015-07-31T19:48:00Z" w:initials="M">
    <w:p w:rsidR="00C00B3D" w:rsidRDefault="00C00B3D">
      <w:pPr>
        <w:pStyle w:val="Textocomentario"/>
      </w:pPr>
      <w:r>
        <w:rPr>
          <w:rStyle w:val="Refdecomentario"/>
        </w:rPr>
        <w:annotationRef/>
      </w:r>
      <w:r>
        <w:t xml:space="preserve">Esta sección es muy corta. Iba muy bien hasta que se acaba de repente. Sería bueno discutir un poco más las preocupaciones que mencionas (¿hay indicios que los GMO sean inseguros para el consumo, o es especulación? ¿mantener en secreto o monopolizar los descubrimientos genéticos e investigar en genética es lo mismo?); también se puede marcar más el contraste con los beneficios, que ya has mencionado y explicado. </w:t>
      </w:r>
    </w:p>
  </w:comment>
  <w:comment w:id="162" w:author="Miguel" w:date="2015-07-31T19:42:00Z" w:initials="M">
    <w:p w:rsidR="00C00B3D" w:rsidRDefault="00C00B3D">
      <w:pPr>
        <w:pStyle w:val="Textocomentario"/>
      </w:pPr>
      <w:r>
        <w:rPr>
          <w:rStyle w:val="Refdecomentario"/>
        </w:rPr>
        <w:annotationRef/>
      </w:r>
      <w:r>
        <w:t>¿Hay la necesidad de prevenir las prácticas en biotecnología?</w:t>
      </w:r>
    </w:p>
  </w:comment>
  <w:comment w:id="165" w:author="Miguel" w:date="2015-07-31T19:43:00Z" w:initials="M">
    <w:p w:rsidR="00C00B3D" w:rsidRDefault="00C00B3D">
      <w:pPr>
        <w:pStyle w:val="Textocomentario"/>
      </w:pPr>
      <w:r>
        <w:rPr>
          <w:rStyle w:val="Refdecomentario"/>
        </w:rPr>
        <w:annotationRef/>
      </w:r>
      <w:r>
        <w:t>Esto es cierto, y es muy importante. No debe quedar sólo como una afirmación sin explicación (más atrás se menciona también, pero igual es necesario aclarar esto)</w:t>
      </w:r>
    </w:p>
  </w:comment>
  <w:comment w:id="170" w:author="Miguel" w:date="2015-07-31T19:50:00Z" w:initials="M">
    <w:p w:rsidR="00C00B3D" w:rsidRDefault="00C00B3D">
      <w:pPr>
        <w:pStyle w:val="Textocomentario"/>
      </w:pPr>
      <w:r>
        <w:rPr>
          <w:rStyle w:val="Refdecomentario"/>
        </w:rPr>
        <w:annotationRef/>
      </w:r>
      <w:r>
        <w:t xml:space="preserve">Pie de foto muy largo. Considerar si queda bien dejar </w:t>
      </w:r>
      <w:proofErr w:type="spellStart"/>
      <w:r>
        <w:t>hast</w:t>
      </w:r>
      <w:proofErr w:type="spellEnd"/>
      <w:r>
        <w:t xml:space="preserve"> “…generados por la biotecnología” o mejor resumir todo.</w:t>
      </w:r>
    </w:p>
  </w:comment>
  <w:comment w:id="174" w:author="Miguel" w:date="2015-07-31T19:51:00Z" w:initials="M">
    <w:p w:rsidR="00C00B3D" w:rsidRDefault="00C00B3D">
      <w:pPr>
        <w:pStyle w:val="Textocomentario"/>
      </w:pPr>
      <w:r>
        <w:rPr>
          <w:rStyle w:val="Refdecomentario"/>
        </w:rPr>
        <w:annotationRef/>
      </w:r>
      <w:r>
        <w:t>Es una lástima estar limitados al español, aunque entendible en el contexto empresarial</w:t>
      </w:r>
    </w:p>
  </w:comment>
  <w:comment w:id="179" w:author="Miguel" w:date="2015-07-31T20:11:00Z" w:initials="M">
    <w:p w:rsidR="00C00B3D" w:rsidRDefault="00C00B3D">
      <w:pPr>
        <w:pStyle w:val="Textocomentario"/>
      </w:pPr>
      <w:r>
        <w:rPr>
          <w:rStyle w:val="Refdecomentario"/>
        </w:rPr>
        <w:annotationRef/>
      </w:r>
      <w:r>
        <w:t>¿O sea?</w:t>
      </w:r>
    </w:p>
  </w:comment>
  <w:comment w:id="182" w:author="Miguel" w:date="2015-07-31T20:15:00Z" w:initials="M">
    <w:p w:rsidR="00C00B3D" w:rsidRDefault="00C00B3D">
      <w:pPr>
        <w:pStyle w:val="Textocomentario"/>
      </w:pPr>
      <w:r>
        <w:rPr>
          <w:rStyle w:val="Refdecomentario"/>
        </w:rPr>
        <w:annotationRef/>
      </w:r>
      <w:r>
        <w:t xml:space="preserve">Eso no sería una diferencia en la genética sino en el estudio de la genética, y en todo caso no es muy cierto. Sí hay experimentación en humanos, aunque sea menos y con consentimiento de los sujetos. Unas de las cosas más interesantes que he leído han los sido experimentos para curar el cáncer modificando el ADN de los pacientes (y han sido exitosos). </w:t>
      </w:r>
    </w:p>
  </w:comment>
  <w:comment w:id="185" w:author="Miguel" w:date="2015-07-31T20:30:00Z" w:initials="M">
    <w:p w:rsidR="00C00B3D" w:rsidRDefault="00C00B3D">
      <w:pPr>
        <w:pStyle w:val="Textocomentario"/>
      </w:pPr>
      <w:r>
        <w:rPr>
          <w:rStyle w:val="Refdecomentario"/>
        </w:rPr>
        <w:annotationRef/>
      </w:r>
      <w:r>
        <w:t xml:space="preserve">Me parece muy poco probable que esta sea una característica </w:t>
      </w:r>
      <w:proofErr w:type="spellStart"/>
      <w:r>
        <w:t>monogénica</w:t>
      </w:r>
      <w:proofErr w:type="spellEnd"/>
      <w:r>
        <w:t xml:space="preserve">, y ya empiezan a salir las pruebas: </w:t>
      </w:r>
      <w:r w:rsidRPr="00310939">
        <w:t>http://www.abc.es/salud/noticias/20140312/abci-nature-obesidad-201403121308.html</w:t>
      </w:r>
    </w:p>
  </w:comment>
  <w:comment w:id="186" w:author="Miguel" w:date="2015-07-31T20:34:00Z" w:initials="M">
    <w:p w:rsidR="00C00B3D" w:rsidRDefault="00C00B3D">
      <w:pPr>
        <w:pStyle w:val="Textocomentario"/>
      </w:pPr>
      <w:r>
        <w:rPr>
          <w:rStyle w:val="Refdecomentario"/>
        </w:rPr>
        <w:annotationRef/>
      </w:r>
      <w:r>
        <w:t>Veo que este recuerda está para explicar el término usado en la imagen; está bien explicarlo, pero la lectura de la imagen no debe depender de la lectura de una parte del cuaderno de estudio.</w:t>
      </w:r>
    </w:p>
  </w:comment>
  <w:comment w:id="211" w:author="Miguel" w:date="2015-07-31T20:37:00Z" w:initials="M">
    <w:p w:rsidR="00C00B3D" w:rsidRDefault="00C00B3D">
      <w:pPr>
        <w:pStyle w:val="Textocomentario"/>
      </w:pPr>
      <w:r>
        <w:rPr>
          <w:rStyle w:val="Refdecomentario"/>
        </w:rPr>
        <w:annotationRef/>
      </w:r>
      <w:r>
        <w:t>En otro guion das otro número</w:t>
      </w:r>
    </w:p>
  </w:comment>
  <w:comment w:id="213" w:author="Miguel" w:date="2015-07-31T20:46:00Z" w:initials="M">
    <w:p w:rsidR="00C00B3D" w:rsidRDefault="00C00B3D">
      <w:pPr>
        <w:pStyle w:val="Textocomentario"/>
      </w:pPr>
      <w:r>
        <w:rPr>
          <w:rStyle w:val="Refdecomentario"/>
        </w:rPr>
        <w:annotationRef/>
      </w:r>
      <w:r>
        <w:t xml:space="preserve">Este no era uno  de los objetivos del proyecto. Que se pueda hacer con la información allí obtenida es algo diferente.  </w:t>
      </w:r>
    </w:p>
  </w:comment>
  <w:comment w:id="214" w:author="Miguel" w:date="2015-07-31T20:47:00Z" w:initials="M">
    <w:p w:rsidR="00C00B3D" w:rsidRDefault="00C00B3D">
      <w:pPr>
        <w:pStyle w:val="Textocomentario"/>
      </w:pPr>
      <w:r>
        <w:rPr>
          <w:rStyle w:val="Refdecomentario"/>
        </w:rPr>
        <w:annotationRef/>
      </w:r>
      <w:r>
        <w:t>No es cierto. Una cosa es saber que nucleótidos hay y en qué orden, y otra saber dónde empieza y termina un gen, y más aún saber para qué sirve. Se hacen estimados usando supuestos, pero hace años está la secuencia completa y aún no se conocen todos los genes humanos.</w:t>
      </w:r>
    </w:p>
  </w:comment>
  <w:comment w:id="216" w:author="Miguel" w:date="2015-07-31T20:52:00Z" w:initials="M">
    <w:p w:rsidR="00C00B3D" w:rsidRDefault="00C00B3D">
      <w:pPr>
        <w:pStyle w:val="Textocomentario"/>
      </w:pPr>
      <w:r>
        <w:rPr>
          <w:rStyle w:val="Refdecomentario"/>
        </w:rPr>
        <w:annotationRef/>
      </w:r>
      <w:r>
        <w:t xml:space="preserve">Ese término está muy muy cuestionado. Sería mejor decir que el ADN no codificante sirve para otras cosas: </w:t>
      </w:r>
      <w:r w:rsidRPr="00BF6698">
        <w:t>http://www.sciencemag.org/content/337/6099/1159</w:t>
      </w:r>
    </w:p>
  </w:comment>
  <w:comment w:id="215" w:author="Miguel" w:date="2015-07-31T20:48:00Z" w:initials="M">
    <w:p w:rsidR="00C00B3D" w:rsidRDefault="00C00B3D">
      <w:pPr>
        <w:pStyle w:val="Textocomentario"/>
      </w:pPr>
      <w:r>
        <w:rPr>
          <w:rStyle w:val="Refdecomentario"/>
        </w:rPr>
        <w:annotationRef/>
      </w:r>
      <w:r>
        <w:t xml:space="preserve">¿Es un problema ético o moral esto? Eso da a entender el texto. </w:t>
      </w:r>
    </w:p>
  </w:comment>
  <w:comment w:id="217" w:author="Miguel" w:date="2015-07-31T21:07:00Z" w:initials="M">
    <w:p w:rsidR="00C00B3D" w:rsidRDefault="00C00B3D">
      <w:pPr>
        <w:pStyle w:val="Textocomentario"/>
      </w:pPr>
      <w:r>
        <w:rPr>
          <w:rStyle w:val="Refdecomentario"/>
        </w:rPr>
        <w:annotationRef/>
      </w:r>
      <w:r>
        <w:t>Mencionaste algo de eso antes, por encima. Hay información aquí y allá y no queda una idea muy clara. Sería mejor unificar los textos, y profundizarlos.</w:t>
      </w:r>
    </w:p>
  </w:comment>
  <w:comment w:id="218" w:author="Miguel" w:date="2015-07-31T21:04:00Z" w:initials="M">
    <w:p w:rsidR="00C00B3D" w:rsidRDefault="00C00B3D">
      <w:pPr>
        <w:pStyle w:val="Textocomentario"/>
      </w:pPr>
      <w:r>
        <w:rPr>
          <w:rStyle w:val="Refdecomentario"/>
        </w:rPr>
        <w:annotationRef/>
      </w:r>
      <w:r>
        <w:t>Visualizar NO es sinónimo de ver</w:t>
      </w:r>
    </w:p>
  </w:comment>
  <w:comment w:id="219" w:author="Miguel" w:date="2015-07-31T21:05:00Z" w:initials="M">
    <w:p w:rsidR="00C00B3D" w:rsidRDefault="00C00B3D">
      <w:pPr>
        <w:pStyle w:val="Textocomentario"/>
      </w:pPr>
      <w:r>
        <w:rPr>
          <w:rStyle w:val="Refdecomentario"/>
        </w:rPr>
        <w:annotationRef/>
      </w:r>
      <w:r>
        <w:t xml:space="preserve">Me sale que el video no está disponible (por eso es mejor no poner cosas de </w:t>
      </w:r>
      <w:proofErr w:type="spellStart"/>
      <w:r>
        <w:t>youtube</w:t>
      </w:r>
      <w:proofErr w:type="spellEnd"/>
      <w:r>
        <w:t xml:space="preserve">, a menos que sean de canales estables) </w:t>
      </w:r>
    </w:p>
  </w:comment>
  <w:comment w:id="221" w:author="Miguel" w:date="2015-07-31T21:10:00Z" w:initials="M">
    <w:p w:rsidR="00C00B3D" w:rsidRDefault="00C00B3D">
      <w:pPr>
        <w:pStyle w:val="Textocomentario"/>
      </w:pPr>
      <w:r>
        <w:rPr>
          <w:rStyle w:val="Refdecomentario"/>
        </w:rPr>
        <w:annotationRef/>
      </w:r>
      <w:r>
        <w:t>No creo que la publicación del genoma humano haya aumentado la necesidad de investigar; si acaso hizo más fácil hacerlo, pero no más necesario.</w:t>
      </w:r>
    </w:p>
  </w:comment>
  <w:comment w:id="236" w:author="Miguel" w:date="2015-07-31T21:12:00Z" w:initials="M">
    <w:p w:rsidR="00C00B3D" w:rsidRDefault="00C00B3D">
      <w:pPr>
        <w:pStyle w:val="Textocomentario"/>
      </w:pPr>
      <w:r>
        <w:rPr>
          <w:rStyle w:val="Refdecomentario"/>
        </w:rPr>
        <w:annotationRef/>
      </w:r>
      <w:r>
        <w:t>Simplificar redacción</w:t>
      </w:r>
    </w:p>
  </w:comment>
  <w:comment w:id="237" w:author="Miguel" w:date="2015-07-31T21:14:00Z" w:initials="M">
    <w:p w:rsidR="00C00B3D" w:rsidRDefault="00C00B3D">
      <w:pPr>
        <w:pStyle w:val="Textocomentario"/>
      </w:pPr>
      <w:r>
        <w:rPr>
          <w:rStyle w:val="Refdecomentario"/>
        </w:rPr>
        <w:annotationRef/>
      </w:r>
      <w:r>
        <w:t>¿Ofrecen una fuente de datos, o SON los datos?</w:t>
      </w:r>
    </w:p>
  </w:comment>
  <w:comment w:id="238" w:author="Miguel" w:date="2015-07-31T21:15:00Z" w:initials="M">
    <w:p w:rsidR="00C00B3D" w:rsidRDefault="00C00B3D">
      <w:pPr>
        <w:pStyle w:val="Textocomentario"/>
      </w:pPr>
      <w:r>
        <w:rPr>
          <w:rStyle w:val="Refdecomentario"/>
        </w:rPr>
        <w:annotationRef/>
      </w:r>
      <w:r>
        <w:t>Por favor cambiar la expresión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47E" w:rsidRDefault="0010347E">
      <w:pPr>
        <w:spacing w:after="0"/>
      </w:pPr>
      <w:r>
        <w:separator/>
      </w:r>
    </w:p>
  </w:endnote>
  <w:endnote w:type="continuationSeparator" w:id="0">
    <w:p w:rsidR="0010347E" w:rsidRDefault="001034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47E" w:rsidRDefault="0010347E">
      <w:pPr>
        <w:spacing w:after="0"/>
      </w:pPr>
      <w:r>
        <w:separator/>
      </w:r>
    </w:p>
  </w:footnote>
  <w:footnote w:type="continuationSeparator" w:id="0">
    <w:p w:rsidR="0010347E" w:rsidRDefault="001034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0B3D" w:rsidRDefault="00C00B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00B3D" w:rsidRDefault="00C00B3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0B3D" w:rsidRDefault="00C00B3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1755C">
      <w:rPr>
        <w:rStyle w:val="Nmerodepgina"/>
        <w:noProof/>
      </w:rPr>
      <w:t>21</w:t>
    </w:r>
    <w:r>
      <w:rPr>
        <w:rStyle w:val="Nmerodepgina"/>
      </w:rPr>
      <w:fldChar w:fldCharType="end"/>
    </w:r>
  </w:p>
  <w:p w:rsidR="00C00B3D" w:rsidRPr="00D135F3" w:rsidRDefault="00C00B3D"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w:t>
    </w:r>
    <w:r>
      <w:rPr>
        <w:rFonts w:ascii="Arial" w:hAnsi="Arial" w:cs="Arial"/>
        <w:highlight w:val="yellow"/>
      </w:rPr>
      <w:t>2</w:t>
    </w:r>
    <w:r w:rsidRPr="00D135F3">
      <w:rPr>
        <w:rFonts w:ascii="Arial" w:hAnsi="Arial" w:cs="Arial"/>
        <w:highlight w:val="yellow"/>
      </w:rPr>
      <w:t>_CO</w:t>
    </w:r>
    <w:r w:rsidRPr="00D111A7">
      <w:rPr>
        <w:rFonts w:ascii="Arial" w:hAnsi="Arial" w:cs="Arial"/>
        <w:highlight w:val="yellow"/>
        <w:lang w:val="es-MX"/>
      </w:rPr>
      <w:t>]</w:t>
    </w:r>
    <w:r w:rsidRPr="00D111A7">
      <w:rPr>
        <w:rFonts w:ascii="Arial" w:hAnsi="Arial" w:cs="Arial"/>
        <w:lang w:val="es-MX"/>
      </w:rPr>
      <w:t xml:space="preserve"> Guion 0</w:t>
    </w:r>
    <w:r>
      <w:rPr>
        <w:rFonts w:ascii="Arial" w:hAnsi="Arial" w:cs="Arial"/>
        <w:lang w:val="es-MX"/>
      </w:rPr>
      <w:t>2</w:t>
    </w:r>
    <w:r w:rsidRPr="00D111A7">
      <w:rPr>
        <w:rFonts w:ascii="Arial" w:hAnsi="Arial" w:cs="Arial"/>
        <w:lang w:val="es-MX"/>
      </w:rPr>
      <w:t xml:space="preserve">. </w:t>
    </w:r>
    <w:r>
      <w:rPr>
        <w:rFonts w:ascii="Arial" w:hAnsi="Arial" w:cs="Arial"/>
        <w:b/>
      </w:rPr>
      <w:t>La genética molecular moderna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087637CB"/>
    <w:multiLevelType w:val="hybridMultilevel"/>
    <w:tmpl w:val="4D2C0ED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4">
    <w:nsid w:val="08DE700F"/>
    <w:multiLevelType w:val="hybridMultilevel"/>
    <w:tmpl w:val="8CB6834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5">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0F584F22"/>
    <w:multiLevelType w:val="multilevel"/>
    <w:tmpl w:val="37EE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3F21FF"/>
    <w:multiLevelType w:val="multilevel"/>
    <w:tmpl w:val="F382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nsid w:val="1AE14DDE"/>
    <w:multiLevelType w:val="multilevel"/>
    <w:tmpl w:val="F8AC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843E0D"/>
    <w:multiLevelType w:val="hybridMultilevel"/>
    <w:tmpl w:val="5F3024C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20DF53AD"/>
    <w:multiLevelType w:val="hybridMultilevel"/>
    <w:tmpl w:val="AF5CF89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nsid w:val="292F23DB"/>
    <w:multiLevelType w:val="hybridMultilevel"/>
    <w:tmpl w:val="5F4EAFFC"/>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18">
    <w:nsid w:val="29753135"/>
    <w:multiLevelType w:val="hybridMultilevel"/>
    <w:tmpl w:val="D750B6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36023B8B"/>
    <w:multiLevelType w:val="hybridMultilevel"/>
    <w:tmpl w:val="FEC2FAD4"/>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F5E49EC"/>
    <w:multiLevelType w:val="multilevel"/>
    <w:tmpl w:val="439C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D05493"/>
    <w:multiLevelType w:val="hybridMultilevel"/>
    <w:tmpl w:val="97980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45627EFD"/>
    <w:multiLevelType w:val="multilevel"/>
    <w:tmpl w:val="0BBA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52074F7"/>
    <w:multiLevelType w:val="hybridMultilevel"/>
    <w:tmpl w:val="FAA64B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284245F"/>
    <w:multiLevelType w:val="multilevel"/>
    <w:tmpl w:val="2D00E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9F70DC"/>
    <w:multiLevelType w:val="hybridMultilevel"/>
    <w:tmpl w:val="003C73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4D34880"/>
    <w:multiLevelType w:val="hybridMultilevel"/>
    <w:tmpl w:val="428087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6">
    <w:nsid w:val="68FB441F"/>
    <w:multiLevelType w:val="hybridMultilevel"/>
    <w:tmpl w:val="12E40DFC"/>
    <w:lvl w:ilvl="0" w:tplc="7B5C04EC">
      <w:numFmt w:val="bullet"/>
      <w:lvlText w:val="-"/>
      <w:lvlJc w:val="left"/>
      <w:pPr>
        <w:ind w:left="1068" w:hanging="360"/>
      </w:pPr>
      <w:rPr>
        <w:rFonts w:ascii="Arial" w:eastAsia="Cambria"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7">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8">
    <w:nsid w:val="6CAD79B4"/>
    <w:multiLevelType w:val="multilevel"/>
    <w:tmpl w:val="945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CED05AC"/>
    <w:multiLevelType w:val="hybridMultilevel"/>
    <w:tmpl w:val="71B4654E"/>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1">
    <w:nsid w:val="79B43C45"/>
    <w:multiLevelType w:val="hybridMultilevel"/>
    <w:tmpl w:val="B3A0948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2">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27"/>
  </w:num>
  <w:num w:numId="2">
    <w:abstractNumId w:val="40"/>
  </w:num>
  <w:num w:numId="3">
    <w:abstractNumId w:val="23"/>
  </w:num>
  <w:num w:numId="4">
    <w:abstractNumId w:val="30"/>
  </w:num>
  <w:num w:numId="5">
    <w:abstractNumId w:val="5"/>
  </w:num>
  <w:num w:numId="6">
    <w:abstractNumId w:val="19"/>
  </w:num>
  <w:num w:numId="7">
    <w:abstractNumId w:val="37"/>
  </w:num>
  <w:num w:numId="8">
    <w:abstractNumId w:val="25"/>
  </w:num>
  <w:num w:numId="9">
    <w:abstractNumId w:val="6"/>
  </w:num>
  <w:num w:numId="10">
    <w:abstractNumId w:val="2"/>
  </w:num>
  <w:num w:numId="11">
    <w:abstractNumId w:val="28"/>
  </w:num>
  <w:num w:numId="12">
    <w:abstractNumId w:val="11"/>
  </w:num>
  <w:num w:numId="13">
    <w:abstractNumId w:val="1"/>
  </w:num>
  <w:num w:numId="14">
    <w:abstractNumId w:val="43"/>
  </w:num>
  <w:num w:numId="15">
    <w:abstractNumId w:val="26"/>
  </w:num>
  <w:num w:numId="16">
    <w:abstractNumId w:val="0"/>
  </w:num>
  <w:num w:numId="17">
    <w:abstractNumId w:val="12"/>
  </w:num>
  <w:num w:numId="18">
    <w:abstractNumId w:val="42"/>
  </w:num>
  <w:num w:numId="19">
    <w:abstractNumId w:val="35"/>
  </w:num>
  <w:num w:numId="20">
    <w:abstractNumId w:val="8"/>
  </w:num>
  <w:num w:numId="21">
    <w:abstractNumId w:val="16"/>
  </w:num>
  <w:num w:numId="22">
    <w:abstractNumId w:val="29"/>
  </w:num>
  <w:num w:numId="23">
    <w:abstractNumId w:val="10"/>
  </w:num>
  <w:num w:numId="24">
    <w:abstractNumId w:val="22"/>
  </w:num>
  <w:num w:numId="25">
    <w:abstractNumId w:val="39"/>
  </w:num>
  <w:num w:numId="26">
    <w:abstractNumId w:val="20"/>
  </w:num>
  <w:num w:numId="27">
    <w:abstractNumId w:val="7"/>
  </w:num>
  <w:num w:numId="28">
    <w:abstractNumId w:val="15"/>
  </w:num>
  <w:num w:numId="29">
    <w:abstractNumId w:val="14"/>
  </w:num>
  <w:num w:numId="30">
    <w:abstractNumId w:val="24"/>
  </w:num>
  <w:num w:numId="31">
    <w:abstractNumId w:val="13"/>
  </w:num>
  <w:num w:numId="32">
    <w:abstractNumId w:val="41"/>
  </w:num>
  <w:num w:numId="33">
    <w:abstractNumId w:val="36"/>
  </w:num>
  <w:num w:numId="34">
    <w:abstractNumId w:val="32"/>
  </w:num>
  <w:num w:numId="35">
    <w:abstractNumId w:val="17"/>
  </w:num>
  <w:num w:numId="36">
    <w:abstractNumId w:val="4"/>
  </w:num>
  <w:num w:numId="37">
    <w:abstractNumId w:val="18"/>
  </w:num>
  <w:num w:numId="38">
    <w:abstractNumId w:val="21"/>
  </w:num>
  <w:num w:numId="39">
    <w:abstractNumId w:val="31"/>
  </w:num>
  <w:num w:numId="40">
    <w:abstractNumId w:val="38"/>
  </w:num>
  <w:num w:numId="41">
    <w:abstractNumId w:val="33"/>
  </w:num>
  <w:num w:numId="42">
    <w:abstractNumId w:val="9"/>
  </w:num>
  <w:num w:numId="43">
    <w:abstractNumId w:val="3"/>
  </w:num>
  <w:num w:numId="44">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1013A"/>
    <w:rsid w:val="00012056"/>
    <w:rsid w:val="000122A6"/>
    <w:rsid w:val="00012E1E"/>
    <w:rsid w:val="00012F1F"/>
    <w:rsid w:val="00014FC7"/>
    <w:rsid w:val="000153A6"/>
    <w:rsid w:val="00016589"/>
    <w:rsid w:val="00016723"/>
    <w:rsid w:val="000170D6"/>
    <w:rsid w:val="00017754"/>
    <w:rsid w:val="000177F1"/>
    <w:rsid w:val="000217F3"/>
    <w:rsid w:val="00021E90"/>
    <w:rsid w:val="00022678"/>
    <w:rsid w:val="000229CD"/>
    <w:rsid w:val="000238A0"/>
    <w:rsid w:val="00024742"/>
    <w:rsid w:val="000249CF"/>
    <w:rsid w:val="00025DE6"/>
    <w:rsid w:val="000261A5"/>
    <w:rsid w:val="00027621"/>
    <w:rsid w:val="00027637"/>
    <w:rsid w:val="000277F7"/>
    <w:rsid w:val="000278CC"/>
    <w:rsid w:val="00030E2D"/>
    <w:rsid w:val="00031ED9"/>
    <w:rsid w:val="00032055"/>
    <w:rsid w:val="00033394"/>
    <w:rsid w:val="00033A3A"/>
    <w:rsid w:val="000347E7"/>
    <w:rsid w:val="00034B78"/>
    <w:rsid w:val="0003581C"/>
    <w:rsid w:val="00035DDC"/>
    <w:rsid w:val="0003611E"/>
    <w:rsid w:val="000365D7"/>
    <w:rsid w:val="0003694E"/>
    <w:rsid w:val="00036F85"/>
    <w:rsid w:val="00037FDF"/>
    <w:rsid w:val="00040B51"/>
    <w:rsid w:val="00042033"/>
    <w:rsid w:val="000426C8"/>
    <w:rsid w:val="0004273E"/>
    <w:rsid w:val="00042A94"/>
    <w:rsid w:val="000431D0"/>
    <w:rsid w:val="000446C9"/>
    <w:rsid w:val="0004489C"/>
    <w:rsid w:val="000452B7"/>
    <w:rsid w:val="000452F6"/>
    <w:rsid w:val="00045797"/>
    <w:rsid w:val="0004687D"/>
    <w:rsid w:val="000468AD"/>
    <w:rsid w:val="00046EB5"/>
    <w:rsid w:val="00046F41"/>
    <w:rsid w:val="000472DC"/>
    <w:rsid w:val="00047627"/>
    <w:rsid w:val="00050568"/>
    <w:rsid w:val="00052AC4"/>
    <w:rsid w:val="00053744"/>
    <w:rsid w:val="00054A93"/>
    <w:rsid w:val="00055366"/>
    <w:rsid w:val="00055826"/>
    <w:rsid w:val="00055B1B"/>
    <w:rsid w:val="00056274"/>
    <w:rsid w:val="0005679F"/>
    <w:rsid w:val="00056BFD"/>
    <w:rsid w:val="00056FCF"/>
    <w:rsid w:val="000573A2"/>
    <w:rsid w:val="00057679"/>
    <w:rsid w:val="00060F0A"/>
    <w:rsid w:val="000629EA"/>
    <w:rsid w:val="00064EC9"/>
    <w:rsid w:val="00064F7F"/>
    <w:rsid w:val="00070E59"/>
    <w:rsid w:val="000716B5"/>
    <w:rsid w:val="00072367"/>
    <w:rsid w:val="0007415B"/>
    <w:rsid w:val="000750E8"/>
    <w:rsid w:val="0007585A"/>
    <w:rsid w:val="000759B9"/>
    <w:rsid w:val="00076003"/>
    <w:rsid w:val="0007752C"/>
    <w:rsid w:val="00077750"/>
    <w:rsid w:val="00081745"/>
    <w:rsid w:val="00081E63"/>
    <w:rsid w:val="000837E3"/>
    <w:rsid w:val="0008475A"/>
    <w:rsid w:val="0008524C"/>
    <w:rsid w:val="0008577F"/>
    <w:rsid w:val="000857A7"/>
    <w:rsid w:val="0008584A"/>
    <w:rsid w:val="00085BB0"/>
    <w:rsid w:val="00085D52"/>
    <w:rsid w:val="0008630C"/>
    <w:rsid w:val="000865B9"/>
    <w:rsid w:val="00086630"/>
    <w:rsid w:val="00086775"/>
    <w:rsid w:val="0008711D"/>
    <w:rsid w:val="000871E0"/>
    <w:rsid w:val="000874F7"/>
    <w:rsid w:val="00090A8F"/>
    <w:rsid w:val="000913EC"/>
    <w:rsid w:val="00091A69"/>
    <w:rsid w:val="000924E5"/>
    <w:rsid w:val="00092A13"/>
    <w:rsid w:val="00092E17"/>
    <w:rsid w:val="0009314C"/>
    <w:rsid w:val="0009379A"/>
    <w:rsid w:val="00093F9F"/>
    <w:rsid w:val="000943BD"/>
    <w:rsid w:val="00094BA3"/>
    <w:rsid w:val="000955A8"/>
    <w:rsid w:val="000963FD"/>
    <w:rsid w:val="00096510"/>
    <w:rsid w:val="000965DD"/>
    <w:rsid w:val="00097196"/>
    <w:rsid w:val="00097327"/>
    <w:rsid w:val="00097ACE"/>
    <w:rsid w:val="00097F50"/>
    <w:rsid w:val="000A070F"/>
    <w:rsid w:val="000A089B"/>
    <w:rsid w:val="000A0C30"/>
    <w:rsid w:val="000A22E2"/>
    <w:rsid w:val="000A22E3"/>
    <w:rsid w:val="000A2F72"/>
    <w:rsid w:val="000A3959"/>
    <w:rsid w:val="000A3DA9"/>
    <w:rsid w:val="000A3DE8"/>
    <w:rsid w:val="000A40A7"/>
    <w:rsid w:val="000A4D90"/>
    <w:rsid w:val="000A6024"/>
    <w:rsid w:val="000A6399"/>
    <w:rsid w:val="000A6AFA"/>
    <w:rsid w:val="000A773E"/>
    <w:rsid w:val="000A7E1A"/>
    <w:rsid w:val="000A7E28"/>
    <w:rsid w:val="000B2BA1"/>
    <w:rsid w:val="000B2DD2"/>
    <w:rsid w:val="000B5032"/>
    <w:rsid w:val="000B5A8D"/>
    <w:rsid w:val="000B60DA"/>
    <w:rsid w:val="000B745D"/>
    <w:rsid w:val="000B7865"/>
    <w:rsid w:val="000C0B3F"/>
    <w:rsid w:val="000C1966"/>
    <w:rsid w:val="000C20AE"/>
    <w:rsid w:val="000C2153"/>
    <w:rsid w:val="000C2A32"/>
    <w:rsid w:val="000C378F"/>
    <w:rsid w:val="000C4AC7"/>
    <w:rsid w:val="000C4BAB"/>
    <w:rsid w:val="000C5F63"/>
    <w:rsid w:val="000C6029"/>
    <w:rsid w:val="000C602F"/>
    <w:rsid w:val="000C60B2"/>
    <w:rsid w:val="000C6F3B"/>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44C7"/>
    <w:rsid w:val="000E475A"/>
    <w:rsid w:val="000E50F5"/>
    <w:rsid w:val="000E548D"/>
    <w:rsid w:val="000E56BF"/>
    <w:rsid w:val="000E7298"/>
    <w:rsid w:val="000E7362"/>
    <w:rsid w:val="000F0750"/>
    <w:rsid w:val="000F0B2C"/>
    <w:rsid w:val="000F0C7A"/>
    <w:rsid w:val="000F11F6"/>
    <w:rsid w:val="000F1AA3"/>
    <w:rsid w:val="000F3118"/>
    <w:rsid w:val="000F337D"/>
    <w:rsid w:val="000F508E"/>
    <w:rsid w:val="000F50B4"/>
    <w:rsid w:val="000F7B46"/>
    <w:rsid w:val="00100A80"/>
    <w:rsid w:val="00100B34"/>
    <w:rsid w:val="00100B37"/>
    <w:rsid w:val="001012D3"/>
    <w:rsid w:val="001018BE"/>
    <w:rsid w:val="00101C68"/>
    <w:rsid w:val="00101D89"/>
    <w:rsid w:val="00101F17"/>
    <w:rsid w:val="00102E0E"/>
    <w:rsid w:val="0010347E"/>
    <w:rsid w:val="00103E95"/>
    <w:rsid w:val="00104B96"/>
    <w:rsid w:val="00104DE9"/>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593"/>
    <w:rsid w:val="001210C7"/>
    <w:rsid w:val="00121317"/>
    <w:rsid w:val="00122D45"/>
    <w:rsid w:val="00122EDB"/>
    <w:rsid w:val="00122FA8"/>
    <w:rsid w:val="001237A3"/>
    <w:rsid w:val="001239A8"/>
    <w:rsid w:val="00124452"/>
    <w:rsid w:val="00124610"/>
    <w:rsid w:val="001246F9"/>
    <w:rsid w:val="00124ADA"/>
    <w:rsid w:val="001300C4"/>
    <w:rsid w:val="00131262"/>
    <w:rsid w:val="001316BE"/>
    <w:rsid w:val="00132878"/>
    <w:rsid w:val="00132EC7"/>
    <w:rsid w:val="0013385F"/>
    <w:rsid w:val="00133FF4"/>
    <w:rsid w:val="00134A9E"/>
    <w:rsid w:val="0013507D"/>
    <w:rsid w:val="001354F3"/>
    <w:rsid w:val="00135E31"/>
    <w:rsid w:val="00136116"/>
    <w:rsid w:val="001365C2"/>
    <w:rsid w:val="00137955"/>
    <w:rsid w:val="00137DE0"/>
    <w:rsid w:val="00140214"/>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2537"/>
    <w:rsid w:val="00152832"/>
    <w:rsid w:val="00152DB8"/>
    <w:rsid w:val="00153E01"/>
    <w:rsid w:val="00155166"/>
    <w:rsid w:val="00155DDA"/>
    <w:rsid w:val="001561C2"/>
    <w:rsid w:val="00157211"/>
    <w:rsid w:val="00157519"/>
    <w:rsid w:val="0016047C"/>
    <w:rsid w:val="00160DC5"/>
    <w:rsid w:val="00161D0A"/>
    <w:rsid w:val="00162C55"/>
    <w:rsid w:val="00162DAB"/>
    <w:rsid w:val="001633C3"/>
    <w:rsid w:val="00163C2C"/>
    <w:rsid w:val="00163C7B"/>
    <w:rsid w:val="00163CAA"/>
    <w:rsid w:val="00163E0E"/>
    <w:rsid w:val="00163ED8"/>
    <w:rsid w:val="00164C58"/>
    <w:rsid w:val="001655E4"/>
    <w:rsid w:val="001667F9"/>
    <w:rsid w:val="001714B9"/>
    <w:rsid w:val="0017202F"/>
    <w:rsid w:val="00172197"/>
    <w:rsid w:val="00172D9B"/>
    <w:rsid w:val="00172E31"/>
    <w:rsid w:val="001738BE"/>
    <w:rsid w:val="001738C1"/>
    <w:rsid w:val="00173D58"/>
    <w:rsid w:val="00174E92"/>
    <w:rsid w:val="00175AA8"/>
    <w:rsid w:val="00175E4C"/>
    <w:rsid w:val="00176E4F"/>
    <w:rsid w:val="001778F4"/>
    <w:rsid w:val="00177A1F"/>
    <w:rsid w:val="001812F5"/>
    <w:rsid w:val="001813DE"/>
    <w:rsid w:val="00181B0E"/>
    <w:rsid w:val="0018371C"/>
    <w:rsid w:val="00183EBC"/>
    <w:rsid w:val="0018426E"/>
    <w:rsid w:val="00185086"/>
    <w:rsid w:val="00185544"/>
    <w:rsid w:val="0018784F"/>
    <w:rsid w:val="00187ACF"/>
    <w:rsid w:val="00187B73"/>
    <w:rsid w:val="00187C76"/>
    <w:rsid w:val="001903C2"/>
    <w:rsid w:val="00190555"/>
    <w:rsid w:val="00190B67"/>
    <w:rsid w:val="00191138"/>
    <w:rsid w:val="00191386"/>
    <w:rsid w:val="00193B1C"/>
    <w:rsid w:val="00193D14"/>
    <w:rsid w:val="0019469F"/>
    <w:rsid w:val="00195375"/>
    <w:rsid w:val="00195A44"/>
    <w:rsid w:val="00195E54"/>
    <w:rsid w:val="00195F84"/>
    <w:rsid w:val="001977A7"/>
    <w:rsid w:val="001A17D7"/>
    <w:rsid w:val="001A2B3A"/>
    <w:rsid w:val="001A3DB3"/>
    <w:rsid w:val="001A42BD"/>
    <w:rsid w:val="001A43DC"/>
    <w:rsid w:val="001A4664"/>
    <w:rsid w:val="001A48DA"/>
    <w:rsid w:val="001A5E30"/>
    <w:rsid w:val="001A657B"/>
    <w:rsid w:val="001A6770"/>
    <w:rsid w:val="001A73E7"/>
    <w:rsid w:val="001A7866"/>
    <w:rsid w:val="001B0AA9"/>
    <w:rsid w:val="001B0C98"/>
    <w:rsid w:val="001B1998"/>
    <w:rsid w:val="001B1F44"/>
    <w:rsid w:val="001B24D5"/>
    <w:rsid w:val="001B2E1D"/>
    <w:rsid w:val="001B37F8"/>
    <w:rsid w:val="001B39AC"/>
    <w:rsid w:val="001B3DAF"/>
    <w:rsid w:val="001B4371"/>
    <w:rsid w:val="001B50DE"/>
    <w:rsid w:val="001B5963"/>
    <w:rsid w:val="001B6EFC"/>
    <w:rsid w:val="001B7A96"/>
    <w:rsid w:val="001B7AF8"/>
    <w:rsid w:val="001B7EB0"/>
    <w:rsid w:val="001C06D7"/>
    <w:rsid w:val="001C161B"/>
    <w:rsid w:val="001C17F4"/>
    <w:rsid w:val="001C182F"/>
    <w:rsid w:val="001C410A"/>
    <w:rsid w:val="001C56B4"/>
    <w:rsid w:val="001C5997"/>
    <w:rsid w:val="001C6229"/>
    <w:rsid w:val="001C7BDF"/>
    <w:rsid w:val="001D0547"/>
    <w:rsid w:val="001D06EE"/>
    <w:rsid w:val="001D210A"/>
    <w:rsid w:val="001D3218"/>
    <w:rsid w:val="001D39DB"/>
    <w:rsid w:val="001D42D1"/>
    <w:rsid w:val="001D49CD"/>
    <w:rsid w:val="001D5132"/>
    <w:rsid w:val="001D54D1"/>
    <w:rsid w:val="001D6E31"/>
    <w:rsid w:val="001D7A55"/>
    <w:rsid w:val="001D7C1A"/>
    <w:rsid w:val="001E0913"/>
    <w:rsid w:val="001E42D0"/>
    <w:rsid w:val="001E5BC0"/>
    <w:rsid w:val="001E5FFA"/>
    <w:rsid w:val="001E6774"/>
    <w:rsid w:val="001E73E4"/>
    <w:rsid w:val="001E75F8"/>
    <w:rsid w:val="001E7B81"/>
    <w:rsid w:val="001F10BC"/>
    <w:rsid w:val="001F13EF"/>
    <w:rsid w:val="001F16AE"/>
    <w:rsid w:val="001F1809"/>
    <w:rsid w:val="001F1B83"/>
    <w:rsid w:val="001F1D8F"/>
    <w:rsid w:val="001F265F"/>
    <w:rsid w:val="001F26C5"/>
    <w:rsid w:val="001F2854"/>
    <w:rsid w:val="001F2873"/>
    <w:rsid w:val="001F391D"/>
    <w:rsid w:val="001F45D7"/>
    <w:rsid w:val="001F4920"/>
    <w:rsid w:val="001F543C"/>
    <w:rsid w:val="001F5812"/>
    <w:rsid w:val="001F6CD8"/>
    <w:rsid w:val="001F778F"/>
    <w:rsid w:val="00201B0E"/>
    <w:rsid w:val="002022A7"/>
    <w:rsid w:val="0020303A"/>
    <w:rsid w:val="00205498"/>
    <w:rsid w:val="002057F9"/>
    <w:rsid w:val="00205820"/>
    <w:rsid w:val="0020599A"/>
    <w:rsid w:val="00206D5E"/>
    <w:rsid w:val="00207C06"/>
    <w:rsid w:val="0021072A"/>
    <w:rsid w:val="00210B0A"/>
    <w:rsid w:val="00211BEC"/>
    <w:rsid w:val="00211DCB"/>
    <w:rsid w:val="00212435"/>
    <w:rsid w:val="00212459"/>
    <w:rsid w:val="00212B5D"/>
    <w:rsid w:val="00214515"/>
    <w:rsid w:val="00214C91"/>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41AF"/>
    <w:rsid w:val="002341F4"/>
    <w:rsid w:val="00234D72"/>
    <w:rsid w:val="0023765B"/>
    <w:rsid w:val="002403A6"/>
    <w:rsid w:val="002406F9"/>
    <w:rsid w:val="00240D6D"/>
    <w:rsid w:val="0024148C"/>
    <w:rsid w:val="00241499"/>
    <w:rsid w:val="0024189E"/>
    <w:rsid w:val="002421A0"/>
    <w:rsid w:val="0024284D"/>
    <w:rsid w:val="002430A5"/>
    <w:rsid w:val="00243424"/>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31EC"/>
    <w:rsid w:val="002632B2"/>
    <w:rsid w:val="00264B58"/>
    <w:rsid w:val="00266019"/>
    <w:rsid w:val="00266FDA"/>
    <w:rsid w:val="00267264"/>
    <w:rsid w:val="00271A61"/>
    <w:rsid w:val="00272066"/>
    <w:rsid w:val="0027267A"/>
    <w:rsid w:val="0027295C"/>
    <w:rsid w:val="00273007"/>
    <w:rsid w:val="00273C98"/>
    <w:rsid w:val="00276C9D"/>
    <w:rsid w:val="00276E58"/>
    <w:rsid w:val="0028225A"/>
    <w:rsid w:val="00282A81"/>
    <w:rsid w:val="0028398B"/>
    <w:rsid w:val="00283F91"/>
    <w:rsid w:val="00285778"/>
    <w:rsid w:val="00285811"/>
    <w:rsid w:val="00286BE6"/>
    <w:rsid w:val="00287D83"/>
    <w:rsid w:val="00290350"/>
    <w:rsid w:val="00290A3E"/>
    <w:rsid w:val="00291C37"/>
    <w:rsid w:val="00291E72"/>
    <w:rsid w:val="00292417"/>
    <w:rsid w:val="00292BD6"/>
    <w:rsid w:val="00293DFD"/>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80F"/>
    <w:rsid w:val="002B2121"/>
    <w:rsid w:val="002B253B"/>
    <w:rsid w:val="002B4B9C"/>
    <w:rsid w:val="002B53B4"/>
    <w:rsid w:val="002B55C0"/>
    <w:rsid w:val="002B5A11"/>
    <w:rsid w:val="002B5C3D"/>
    <w:rsid w:val="002B60DB"/>
    <w:rsid w:val="002B6147"/>
    <w:rsid w:val="002B624E"/>
    <w:rsid w:val="002B686B"/>
    <w:rsid w:val="002B77A3"/>
    <w:rsid w:val="002C005A"/>
    <w:rsid w:val="002C0AB0"/>
    <w:rsid w:val="002C1573"/>
    <w:rsid w:val="002C194D"/>
    <w:rsid w:val="002C2770"/>
    <w:rsid w:val="002C28B3"/>
    <w:rsid w:val="002C2E94"/>
    <w:rsid w:val="002C3F54"/>
    <w:rsid w:val="002C4668"/>
    <w:rsid w:val="002C5ADE"/>
    <w:rsid w:val="002C6F93"/>
    <w:rsid w:val="002C7D17"/>
    <w:rsid w:val="002D0D60"/>
    <w:rsid w:val="002D1003"/>
    <w:rsid w:val="002D13D3"/>
    <w:rsid w:val="002D1427"/>
    <w:rsid w:val="002D1656"/>
    <w:rsid w:val="002D19A5"/>
    <w:rsid w:val="002D2B46"/>
    <w:rsid w:val="002D2EB6"/>
    <w:rsid w:val="002D2FE7"/>
    <w:rsid w:val="002D3062"/>
    <w:rsid w:val="002D3404"/>
    <w:rsid w:val="002D38B9"/>
    <w:rsid w:val="002D4F79"/>
    <w:rsid w:val="002D522E"/>
    <w:rsid w:val="002D7113"/>
    <w:rsid w:val="002D71FF"/>
    <w:rsid w:val="002D745F"/>
    <w:rsid w:val="002E0A3A"/>
    <w:rsid w:val="002E228A"/>
    <w:rsid w:val="002E34D4"/>
    <w:rsid w:val="002E3BA0"/>
    <w:rsid w:val="002E47FC"/>
    <w:rsid w:val="002E5969"/>
    <w:rsid w:val="002E7393"/>
    <w:rsid w:val="002F1583"/>
    <w:rsid w:val="002F29E6"/>
    <w:rsid w:val="002F2E64"/>
    <w:rsid w:val="002F3FB5"/>
    <w:rsid w:val="002F423E"/>
    <w:rsid w:val="002F548C"/>
    <w:rsid w:val="003011F4"/>
    <w:rsid w:val="003030CE"/>
    <w:rsid w:val="003039E4"/>
    <w:rsid w:val="00304F3E"/>
    <w:rsid w:val="00305D82"/>
    <w:rsid w:val="00305F48"/>
    <w:rsid w:val="0030709A"/>
    <w:rsid w:val="00310939"/>
    <w:rsid w:val="003119C4"/>
    <w:rsid w:val="003124F2"/>
    <w:rsid w:val="00312913"/>
    <w:rsid w:val="00312A3B"/>
    <w:rsid w:val="00312F78"/>
    <w:rsid w:val="003139FA"/>
    <w:rsid w:val="003150E5"/>
    <w:rsid w:val="00315386"/>
    <w:rsid w:val="00315996"/>
    <w:rsid w:val="003159EB"/>
    <w:rsid w:val="00315E35"/>
    <w:rsid w:val="00316149"/>
    <w:rsid w:val="003161ED"/>
    <w:rsid w:val="0031796B"/>
    <w:rsid w:val="003179F1"/>
    <w:rsid w:val="00317F68"/>
    <w:rsid w:val="00320DA4"/>
    <w:rsid w:val="0032206E"/>
    <w:rsid w:val="0032234E"/>
    <w:rsid w:val="00322D61"/>
    <w:rsid w:val="00323B2C"/>
    <w:rsid w:val="00323C8F"/>
    <w:rsid w:val="00323D4B"/>
    <w:rsid w:val="003244D3"/>
    <w:rsid w:val="00324D41"/>
    <w:rsid w:val="00324E6A"/>
    <w:rsid w:val="00324F12"/>
    <w:rsid w:val="00325201"/>
    <w:rsid w:val="00325653"/>
    <w:rsid w:val="003258FA"/>
    <w:rsid w:val="00325F95"/>
    <w:rsid w:val="003265AC"/>
    <w:rsid w:val="0032691B"/>
    <w:rsid w:val="00326996"/>
    <w:rsid w:val="00326FC9"/>
    <w:rsid w:val="00327549"/>
    <w:rsid w:val="00327E3A"/>
    <w:rsid w:val="00330107"/>
    <w:rsid w:val="0033015E"/>
    <w:rsid w:val="003307B5"/>
    <w:rsid w:val="00330936"/>
    <w:rsid w:val="00330A5E"/>
    <w:rsid w:val="00331E66"/>
    <w:rsid w:val="00331EF7"/>
    <w:rsid w:val="003320D1"/>
    <w:rsid w:val="00332588"/>
    <w:rsid w:val="00332709"/>
    <w:rsid w:val="00333827"/>
    <w:rsid w:val="00333D4F"/>
    <w:rsid w:val="00334B6B"/>
    <w:rsid w:val="0033514C"/>
    <w:rsid w:val="00336682"/>
    <w:rsid w:val="00336D70"/>
    <w:rsid w:val="0033743D"/>
    <w:rsid w:val="003402AC"/>
    <w:rsid w:val="0034048A"/>
    <w:rsid w:val="00340782"/>
    <w:rsid w:val="00341613"/>
    <w:rsid w:val="0034175D"/>
    <w:rsid w:val="00342D31"/>
    <w:rsid w:val="003436F5"/>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5C63"/>
    <w:rsid w:val="00356434"/>
    <w:rsid w:val="0036051A"/>
    <w:rsid w:val="00362BCE"/>
    <w:rsid w:val="003632EB"/>
    <w:rsid w:val="0036393A"/>
    <w:rsid w:val="00365A47"/>
    <w:rsid w:val="0036644C"/>
    <w:rsid w:val="0036765B"/>
    <w:rsid w:val="00371007"/>
    <w:rsid w:val="00372594"/>
    <w:rsid w:val="00372CF7"/>
    <w:rsid w:val="00374ED8"/>
    <w:rsid w:val="00374F7C"/>
    <w:rsid w:val="00376179"/>
    <w:rsid w:val="00376B66"/>
    <w:rsid w:val="003775D3"/>
    <w:rsid w:val="003812EB"/>
    <w:rsid w:val="00382162"/>
    <w:rsid w:val="0038315B"/>
    <w:rsid w:val="0038456F"/>
    <w:rsid w:val="00384730"/>
    <w:rsid w:val="00384F00"/>
    <w:rsid w:val="003853DA"/>
    <w:rsid w:val="00385C30"/>
    <w:rsid w:val="00385E3E"/>
    <w:rsid w:val="003879A6"/>
    <w:rsid w:val="00390522"/>
    <w:rsid w:val="003907CA"/>
    <w:rsid w:val="00390D9F"/>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1E02"/>
    <w:rsid w:val="003A26DD"/>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1475"/>
    <w:rsid w:val="003B1FD9"/>
    <w:rsid w:val="003B2140"/>
    <w:rsid w:val="003B2196"/>
    <w:rsid w:val="003B21C8"/>
    <w:rsid w:val="003B3732"/>
    <w:rsid w:val="003B3BAF"/>
    <w:rsid w:val="003B5189"/>
    <w:rsid w:val="003B51FD"/>
    <w:rsid w:val="003B62CE"/>
    <w:rsid w:val="003B66CC"/>
    <w:rsid w:val="003B6C7A"/>
    <w:rsid w:val="003B6E27"/>
    <w:rsid w:val="003B7E6A"/>
    <w:rsid w:val="003C0290"/>
    <w:rsid w:val="003C0501"/>
    <w:rsid w:val="003C07AF"/>
    <w:rsid w:val="003C20B8"/>
    <w:rsid w:val="003C2B9F"/>
    <w:rsid w:val="003C2D6D"/>
    <w:rsid w:val="003C306F"/>
    <w:rsid w:val="003C3CE5"/>
    <w:rsid w:val="003C3E91"/>
    <w:rsid w:val="003C47DE"/>
    <w:rsid w:val="003C49A0"/>
    <w:rsid w:val="003C50CE"/>
    <w:rsid w:val="003C58BB"/>
    <w:rsid w:val="003C5941"/>
    <w:rsid w:val="003C6ADD"/>
    <w:rsid w:val="003C6C1F"/>
    <w:rsid w:val="003C6D3F"/>
    <w:rsid w:val="003C6FE0"/>
    <w:rsid w:val="003C7F3A"/>
    <w:rsid w:val="003D099A"/>
    <w:rsid w:val="003D0B91"/>
    <w:rsid w:val="003D2E27"/>
    <w:rsid w:val="003D3258"/>
    <w:rsid w:val="003D362C"/>
    <w:rsid w:val="003D3913"/>
    <w:rsid w:val="003D49BA"/>
    <w:rsid w:val="003D4A3D"/>
    <w:rsid w:val="003D4AB6"/>
    <w:rsid w:val="003D7D12"/>
    <w:rsid w:val="003D7E1A"/>
    <w:rsid w:val="003D7ECD"/>
    <w:rsid w:val="003E024E"/>
    <w:rsid w:val="003E036B"/>
    <w:rsid w:val="003E1256"/>
    <w:rsid w:val="003E15D9"/>
    <w:rsid w:val="003E162E"/>
    <w:rsid w:val="003E1651"/>
    <w:rsid w:val="003E1BE1"/>
    <w:rsid w:val="003E20AE"/>
    <w:rsid w:val="003E2506"/>
    <w:rsid w:val="003E382D"/>
    <w:rsid w:val="003E39CA"/>
    <w:rsid w:val="003E4BD1"/>
    <w:rsid w:val="003E5373"/>
    <w:rsid w:val="003E5723"/>
    <w:rsid w:val="003E5C8D"/>
    <w:rsid w:val="003E5F5C"/>
    <w:rsid w:val="003E66DA"/>
    <w:rsid w:val="003E681F"/>
    <w:rsid w:val="003F1B3A"/>
    <w:rsid w:val="003F2984"/>
    <w:rsid w:val="003F2C37"/>
    <w:rsid w:val="003F2E2B"/>
    <w:rsid w:val="003F2F74"/>
    <w:rsid w:val="003F3EE5"/>
    <w:rsid w:val="003F42C3"/>
    <w:rsid w:val="003F437F"/>
    <w:rsid w:val="003F518B"/>
    <w:rsid w:val="003F5216"/>
    <w:rsid w:val="003F5E86"/>
    <w:rsid w:val="003F6294"/>
    <w:rsid w:val="003F6A45"/>
    <w:rsid w:val="003F6B7F"/>
    <w:rsid w:val="003F6BF1"/>
    <w:rsid w:val="003F6E14"/>
    <w:rsid w:val="003F7179"/>
    <w:rsid w:val="003F79FA"/>
    <w:rsid w:val="00400604"/>
    <w:rsid w:val="004011E9"/>
    <w:rsid w:val="00402645"/>
    <w:rsid w:val="00402A8D"/>
    <w:rsid w:val="00404CF7"/>
    <w:rsid w:val="004050D7"/>
    <w:rsid w:val="004057AD"/>
    <w:rsid w:val="00407451"/>
    <w:rsid w:val="00407C56"/>
    <w:rsid w:val="004106D2"/>
    <w:rsid w:val="0041194E"/>
    <w:rsid w:val="0041219B"/>
    <w:rsid w:val="00412575"/>
    <w:rsid w:val="00412C16"/>
    <w:rsid w:val="004139A5"/>
    <w:rsid w:val="00413B66"/>
    <w:rsid w:val="004143C3"/>
    <w:rsid w:val="00414665"/>
    <w:rsid w:val="00415AF9"/>
    <w:rsid w:val="00415B4F"/>
    <w:rsid w:val="00415FE5"/>
    <w:rsid w:val="00416120"/>
    <w:rsid w:val="0041656A"/>
    <w:rsid w:val="004166DC"/>
    <w:rsid w:val="00416B09"/>
    <w:rsid w:val="004170B2"/>
    <w:rsid w:val="00417202"/>
    <w:rsid w:val="004213D4"/>
    <w:rsid w:val="004222AC"/>
    <w:rsid w:val="00422BBD"/>
    <w:rsid w:val="00423919"/>
    <w:rsid w:val="00423A15"/>
    <w:rsid w:val="0042512A"/>
    <w:rsid w:val="0042585D"/>
    <w:rsid w:val="00425943"/>
    <w:rsid w:val="004269F8"/>
    <w:rsid w:val="00426DF2"/>
    <w:rsid w:val="004274ED"/>
    <w:rsid w:val="004274FA"/>
    <w:rsid w:val="00431D6F"/>
    <w:rsid w:val="00432258"/>
    <w:rsid w:val="00433B67"/>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082"/>
    <w:rsid w:val="004473A2"/>
    <w:rsid w:val="00447D08"/>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77A"/>
    <w:rsid w:val="00456EAE"/>
    <w:rsid w:val="0045740E"/>
    <w:rsid w:val="0046182F"/>
    <w:rsid w:val="00461BAB"/>
    <w:rsid w:val="00461BC5"/>
    <w:rsid w:val="00463452"/>
    <w:rsid w:val="00463F98"/>
    <w:rsid w:val="004656B0"/>
    <w:rsid w:val="00465D5D"/>
    <w:rsid w:val="0046676A"/>
    <w:rsid w:val="0046708B"/>
    <w:rsid w:val="00467AB3"/>
    <w:rsid w:val="004703D1"/>
    <w:rsid w:val="0047103F"/>
    <w:rsid w:val="004725E5"/>
    <w:rsid w:val="00472683"/>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3A2"/>
    <w:rsid w:val="00484A58"/>
    <w:rsid w:val="00485D85"/>
    <w:rsid w:val="0048655B"/>
    <w:rsid w:val="0048783D"/>
    <w:rsid w:val="00487CF1"/>
    <w:rsid w:val="004905D5"/>
    <w:rsid w:val="00490FDB"/>
    <w:rsid w:val="00491075"/>
    <w:rsid w:val="0049156D"/>
    <w:rsid w:val="00491E50"/>
    <w:rsid w:val="0049254D"/>
    <w:rsid w:val="00492A69"/>
    <w:rsid w:val="00493A29"/>
    <w:rsid w:val="00493EBC"/>
    <w:rsid w:val="004947F4"/>
    <w:rsid w:val="00494824"/>
    <w:rsid w:val="004A0B6D"/>
    <w:rsid w:val="004A13DC"/>
    <w:rsid w:val="004A1F3A"/>
    <w:rsid w:val="004A298F"/>
    <w:rsid w:val="004A2D75"/>
    <w:rsid w:val="004A3952"/>
    <w:rsid w:val="004A3A9A"/>
    <w:rsid w:val="004A4334"/>
    <w:rsid w:val="004A446C"/>
    <w:rsid w:val="004A4CD4"/>
    <w:rsid w:val="004A51E6"/>
    <w:rsid w:val="004A541C"/>
    <w:rsid w:val="004A588E"/>
    <w:rsid w:val="004A5C6E"/>
    <w:rsid w:val="004A6044"/>
    <w:rsid w:val="004A6375"/>
    <w:rsid w:val="004A6E6E"/>
    <w:rsid w:val="004A6F0E"/>
    <w:rsid w:val="004A7984"/>
    <w:rsid w:val="004B173A"/>
    <w:rsid w:val="004B1E28"/>
    <w:rsid w:val="004B21D1"/>
    <w:rsid w:val="004B2E18"/>
    <w:rsid w:val="004B30A1"/>
    <w:rsid w:val="004B34CD"/>
    <w:rsid w:val="004B3939"/>
    <w:rsid w:val="004B4327"/>
    <w:rsid w:val="004B4602"/>
    <w:rsid w:val="004B47F2"/>
    <w:rsid w:val="004B4A75"/>
    <w:rsid w:val="004B55BD"/>
    <w:rsid w:val="004B6A3B"/>
    <w:rsid w:val="004B6B1B"/>
    <w:rsid w:val="004B6B94"/>
    <w:rsid w:val="004B7038"/>
    <w:rsid w:val="004B791D"/>
    <w:rsid w:val="004B7BB8"/>
    <w:rsid w:val="004B7F8D"/>
    <w:rsid w:val="004C0D8D"/>
    <w:rsid w:val="004C1BE5"/>
    <w:rsid w:val="004C1C81"/>
    <w:rsid w:val="004C1D06"/>
    <w:rsid w:val="004C1D85"/>
    <w:rsid w:val="004C1FC1"/>
    <w:rsid w:val="004C2881"/>
    <w:rsid w:val="004C3AB2"/>
    <w:rsid w:val="004C46B1"/>
    <w:rsid w:val="004C4869"/>
    <w:rsid w:val="004C5040"/>
    <w:rsid w:val="004C5F91"/>
    <w:rsid w:val="004C612B"/>
    <w:rsid w:val="004C6E5A"/>
    <w:rsid w:val="004C72B7"/>
    <w:rsid w:val="004C75DB"/>
    <w:rsid w:val="004C7A9B"/>
    <w:rsid w:val="004C7C19"/>
    <w:rsid w:val="004C7D0C"/>
    <w:rsid w:val="004D052F"/>
    <w:rsid w:val="004D19BA"/>
    <w:rsid w:val="004D1EEF"/>
    <w:rsid w:val="004D2035"/>
    <w:rsid w:val="004D22B9"/>
    <w:rsid w:val="004D2470"/>
    <w:rsid w:val="004D3002"/>
    <w:rsid w:val="004D3647"/>
    <w:rsid w:val="004D4143"/>
    <w:rsid w:val="004D51D0"/>
    <w:rsid w:val="004D532C"/>
    <w:rsid w:val="004D65E8"/>
    <w:rsid w:val="004D7168"/>
    <w:rsid w:val="004D7C13"/>
    <w:rsid w:val="004D7C1C"/>
    <w:rsid w:val="004E0C44"/>
    <w:rsid w:val="004E2422"/>
    <w:rsid w:val="004E27F0"/>
    <w:rsid w:val="004E50F2"/>
    <w:rsid w:val="004E5E51"/>
    <w:rsid w:val="004E65F2"/>
    <w:rsid w:val="004E742B"/>
    <w:rsid w:val="004E7994"/>
    <w:rsid w:val="004E7C3C"/>
    <w:rsid w:val="004E7D6D"/>
    <w:rsid w:val="004F1136"/>
    <w:rsid w:val="004F3190"/>
    <w:rsid w:val="004F341B"/>
    <w:rsid w:val="004F36C1"/>
    <w:rsid w:val="004F398D"/>
    <w:rsid w:val="004F3AB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294"/>
    <w:rsid w:val="00506525"/>
    <w:rsid w:val="00506975"/>
    <w:rsid w:val="00507FA0"/>
    <w:rsid w:val="005108BE"/>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EE"/>
    <w:rsid w:val="00520DAC"/>
    <w:rsid w:val="00521220"/>
    <w:rsid w:val="005214E9"/>
    <w:rsid w:val="00521FFB"/>
    <w:rsid w:val="00522E49"/>
    <w:rsid w:val="005238C8"/>
    <w:rsid w:val="00523EF5"/>
    <w:rsid w:val="00524191"/>
    <w:rsid w:val="00524442"/>
    <w:rsid w:val="00525281"/>
    <w:rsid w:val="00525714"/>
    <w:rsid w:val="00525955"/>
    <w:rsid w:val="00525975"/>
    <w:rsid w:val="00525B16"/>
    <w:rsid w:val="00525BD4"/>
    <w:rsid w:val="00526C40"/>
    <w:rsid w:val="005273B3"/>
    <w:rsid w:val="00527A41"/>
    <w:rsid w:val="0053134F"/>
    <w:rsid w:val="005319D0"/>
    <w:rsid w:val="00531CF8"/>
    <w:rsid w:val="00532F81"/>
    <w:rsid w:val="005336C6"/>
    <w:rsid w:val="005337E5"/>
    <w:rsid w:val="0053396A"/>
    <w:rsid w:val="005339CE"/>
    <w:rsid w:val="00533CDC"/>
    <w:rsid w:val="00534713"/>
    <w:rsid w:val="005348EC"/>
    <w:rsid w:val="00535643"/>
    <w:rsid w:val="00535C02"/>
    <w:rsid w:val="00535FBC"/>
    <w:rsid w:val="0053638A"/>
    <w:rsid w:val="005407D1"/>
    <w:rsid w:val="00541888"/>
    <w:rsid w:val="00541D80"/>
    <w:rsid w:val="00542BB3"/>
    <w:rsid w:val="00542BF6"/>
    <w:rsid w:val="005431BF"/>
    <w:rsid w:val="005432A5"/>
    <w:rsid w:val="00543309"/>
    <w:rsid w:val="00545162"/>
    <w:rsid w:val="005454DB"/>
    <w:rsid w:val="00545BE9"/>
    <w:rsid w:val="005461E6"/>
    <w:rsid w:val="00546702"/>
    <w:rsid w:val="00546ED6"/>
    <w:rsid w:val="00546F2A"/>
    <w:rsid w:val="00547607"/>
    <w:rsid w:val="00547EFB"/>
    <w:rsid w:val="00550059"/>
    <w:rsid w:val="00550CBB"/>
    <w:rsid w:val="00551DB7"/>
    <w:rsid w:val="005525FB"/>
    <w:rsid w:val="00552D56"/>
    <w:rsid w:val="005546BD"/>
    <w:rsid w:val="00555010"/>
    <w:rsid w:val="005556BA"/>
    <w:rsid w:val="0055598D"/>
    <w:rsid w:val="00556216"/>
    <w:rsid w:val="00556554"/>
    <w:rsid w:val="0055687A"/>
    <w:rsid w:val="00557020"/>
    <w:rsid w:val="00557707"/>
    <w:rsid w:val="00557B48"/>
    <w:rsid w:val="00557D4E"/>
    <w:rsid w:val="00557DB9"/>
    <w:rsid w:val="0056053B"/>
    <w:rsid w:val="00561243"/>
    <w:rsid w:val="00561431"/>
    <w:rsid w:val="00561571"/>
    <w:rsid w:val="005618D0"/>
    <w:rsid w:val="00561B9E"/>
    <w:rsid w:val="00561DD8"/>
    <w:rsid w:val="00562A4B"/>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B35"/>
    <w:rsid w:val="00572D8B"/>
    <w:rsid w:val="00572DFA"/>
    <w:rsid w:val="005734D5"/>
    <w:rsid w:val="00574A97"/>
    <w:rsid w:val="00575001"/>
    <w:rsid w:val="00575488"/>
    <w:rsid w:val="00575BE3"/>
    <w:rsid w:val="00576218"/>
    <w:rsid w:val="005766E7"/>
    <w:rsid w:val="005779C6"/>
    <w:rsid w:val="00577D57"/>
    <w:rsid w:val="00577EB5"/>
    <w:rsid w:val="0058024D"/>
    <w:rsid w:val="00580D81"/>
    <w:rsid w:val="005820DA"/>
    <w:rsid w:val="00582879"/>
    <w:rsid w:val="00583884"/>
    <w:rsid w:val="00583C3C"/>
    <w:rsid w:val="005844E5"/>
    <w:rsid w:val="005848B0"/>
    <w:rsid w:val="00584EEA"/>
    <w:rsid w:val="005852AD"/>
    <w:rsid w:val="005857CE"/>
    <w:rsid w:val="00585E2B"/>
    <w:rsid w:val="005865D7"/>
    <w:rsid w:val="00587381"/>
    <w:rsid w:val="00587623"/>
    <w:rsid w:val="005879C3"/>
    <w:rsid w:val="0059048D"/>
    <w:rsid w:val="005919AA"/>
    <w:rsid w:val="00591A46"/>
    <w:rsid w:val="00591CA3"/>
    <w:rsid w:val="005939BA"/>
    <w:rsid w:val="00593DFD"/>
    <w:rsid w:val="00593FD5"/>
    <w:rsid w:val="00594207"/>
    <w:rsid w:val="0059421F"/>
    <w:rsid w:val="00594DC8"/>
    <w:rsid w:val="00595597"/>
    <w:rsid w:val="005970B1"/>
    <w:rsid w:val="00597AEA"/>
    <w:rsid w:val="005A1BE4"/>
    <w:rsid w:val="005A1EDE"/>
    <w:rsid w:val="005A1FBD"/>
    <w:rsid w:val="005A29B1"/>
    <w:rsid w:val="005A343F"/>
    <w:rsid w:val="005A3B16"/>
    <w:rsid w:val="005A40CA"/>
    <w:rsid w:val="005A4B1D"/>
    <w:rsid w:val="005A4C1A"/>
    <w:rsid w:val="005A599E"/>
    <w:rsid w:val="005A61F3"/>
    <w:rsid w:val="005A7571"/>
    <w:rsid w:val="005B05FC"/>
    <w:rsid w:val="005B1311"/>
    <w:rsid w:val="005B19EA"/>
    <w:rsid w:val="005B1C45"/>
    <w:rsid w:val="005B24F2"/>
    <w:rsid w:val="005B2CF1"/>
    <w:rsid w:val="005B2FD6"/>
    <w:rsid w:val="005B35C1"/>
    <w:rsid w:val="005B4ABF"/>
    <w:rsid w:val="005B4F6A"/>
    <w:rsid w:val="005B53DC"/>
    <w:rsid w:val="005B5416"/>
    <w:rsid w:val="005B59AD"/>
    <w:rsid w:val="005B61F4"/>
    <w:rsid w:val="005B648B"/>
    <w:rsid w:val="005B66B3"/>
    <w:rsid w:val="005B6E01"/>
    <w:rsid w:val="005B78F1"/>
    <w:rsid w:val="005C0797"/>
    <w:rsid w:val="005C167B"/>
    <w:rsid w:val="005C1931"/>
    <w:rsid w:val="005C2112"/>
    <w:rsid w:val="005C2681"/>
    <w:rsid w:val="005C2D96"/>
    <w:rsid w:val="005C3338"/>
    <w:rsid w:val="005C40A1"/>
    <w:rsid w:val="005C4259"/>
    <w:rsid w:val="005C542F"/>
    <w:rsid w:val="005D1738"/>
    <w:rsid w:val="005D258F"/>
    <w:rsid w:val="005D3394"/>
    <w:rsid w:val="005D3558"/>
    <w:rsid w:val="005D3852"/>
    <w:rsid w:val="005D3C97"/>
    <w:rsid w:val="005D3FA9"/>
    <w:rsid w:val="005D4531"/>
    <w:rsid w:val="005D4960"/>
    <w:rsid w:val="005D4BD0"/>
    <w:rsid w:val="005D5FCC"/>
    <w:rsid w:val="005D6698"/>
    <w:rsid w:val="005D783D"/>
    <w:rsid w:val="005D7FA4"/>
    <w:rsid w:val="005E1F25"/>
    <w:rsid w:val="005E227B"/>
    <w:rsid w:val="005E25A2"/>
    <w:rsid w:val="005E2DCE"/>
    <w:rsid w:val="005E40AA"/>
    <w:rsid w:val="005E5FE8"/>
    <w:rsid w:val="005E617B"/>
    <w:rsid w:val="005E7549"/>
    <w:rsid w:val="005E7A24"/>
    <w:rsid w:val="005E7A4C"/>
    <w:rsid w:val="005E7C7A"/>
    <w:rsid w:val="005E7E13"/>
    <w:rsid w:val="005F040A"/>
    <w:rsid w:val="005F118D"/>
    <w:rsid w:val="005F18D8"/>
    <w:rsid w:val="005F226C"/>
    <w:rsid w:val="005F22B0"/>
    <w:rsid w:val="005F2FED"/>
    <w:rsid w:val="005F3CC6"/>
    <w:rsid w:val="005F4DA4"/>
    <w:rsid w:val="005F52A9"/>
    <w:rsid w:val="005F6D04"/>
    <w:rsid w:val="00601256"/>
    <w:rsid w:val="00602FD0"/>
    <w:rsid w:val="00603B40"/>
    <w:rsid w:val="00604376"/>
    <w:rsid w:val="006044A1"/>
    <w:rsid w:val="0060515B"/>
    <w:rsid w:val="00605A4C"/>
    <w:rsid w:val="00605DAA"/>
    <w:rsid w:val="0060615A"/>
    <w:rsid w:val="0061054A"/>
    <w:rsid w:val="00610670"/>
    <w:rsid w:val="006106EE"/>
    <w:rsid w:val="00610EBA"/>
    <w:rsid w:val="0061120E"/>
    <w:rsid w:val="006114FC"/>
    <w:rsid w:val="00611D9A"/>
    <w:rsid w:val="00612A20"/>
    <w:rsid w:val="00612B7F"/>
    <w:rsid w:val="00612D36"/>
    <w:rsid w:val="0061317C"/>
    <w:rsid w:val="006141AB"/>
    <w:rsid w:val="0061524E"/>
    <w:rsid w:val="006163A4"/>
    <w:rsid w:val="0061654C"/>
    <w:rsid w:val="0061662D"/>
    <w:rsid w:val="00616DBC"/>
    <w:rsid w:val="00617093"/>
    <w:rsid w:val="006171E4"/>
    <w:rsid w:val="00617723"/>
    <w:rsid w:val="0061799C"/>
    <w:rsid w:val="0062013D"/>
    <w:rsid w:val="00620174"/>
    <w:rsid w:val="00620DAE"/>
    <w:rsid w:val="0062113B"/>
    <w:rsid w:val="00621979"/>
    <w:rsid w:val="006226BB"/>
    <w:rsid w:val="00622ADD"/>
    <w:rsid w:val="00622D36"/>
    <w:rsid w:val="006235DD"/>
    <w:rsid w:val="00623B7D"/>
    <w:rsid w:val="006242A7"/>
    <w:rsid w:val="006243F7"/>
    <w:rsid w:val="0062484A"/>
    <w:rsid w:val="00626C9A"/>
    <w:rsid w:val="00627D84"/>
    <w:rsid w:val="00627ED3"/>
    <w:rsid w:val="00627EE1"/>
    <w:rsid w:val="00631F8C"/>
    <w:rsid w:val="006321FD"/>
    <w:rsid w:val="00632402"/>
    <w:rsid w:val="006337D6"/>
    <w:rsid w:val="00634230"/>
    <w:rsid w:val="006346A2"/>
    <w:rsid w:val="00634F85"/>
    <w:rsid w:val="00636384"/>
    <w:rsid w:val="00636A1A"/>
    <w:rsid w:val="00637159"/>
    <w:rsid w:val="00637765"/>
    <w:rsid w:val="00637E6E"/>
    <w:rsid w:val="00640275"/>
    <w:rsid w:val="00640561"/>
    <w:rsid w:val="00640B2F"/>
    <w:rsid w:val="00641B6E"/>
    <w:rsid w:val="00641CD3"/>
    <w:rsid w:val="00642245"/>
    <w:rsid w:val="00642768"/>
    <w:rsid w:val="00645669"/>
    <w:rsid w:val="006462ED"/>
    <w:rsid w:val="0064744D"/>
    <w:rsid w:val="00650320"/>
    <w:rsid w:val="0065038E"/>
    <w:rsid w:val="00651B46"/>
    <w:rsid w:val="00653D7E"/>
    <w:rsid w:val="00654BC7"/>
    <w:rsid w:val="006557AA"/>
    <w:rsid w:val="006557D7"/>
    <w:rsid w:val="00656799"/>
    <w:rsid w:val="0065726A"/>
    <w:rsid w:val="00657E83"/>
    <w:rsid w:val="006603DE"/>
    <w:rsid w:val="00660C71"/>
    <w:rsid w:val="00660FD5"/>
    <w:rsid w:val="00663CDD"/>
    <w:rsid w:val="00663F36"/>
    <w:rsid w:val="006643FB"/>
    <w:rsid w:val="00664F34"/>
    <w:rsid w:val="0066671D"/>
    <w:rsid w:val="00666F3A"/>
    <w:rsid w:val="0066701E"/>
    <w:rsid w:val="00667120"/>
    <w:rsid w:val="0066757B"/>
    <w:rsid w:val="00670091"/>
    <w:rsid w:val="00674CEB"/>
    <w:rsid w:val="00675ACC"/>
    <w:rsid w:val="006763BD"/>
    <w:rsid w:val="006769B2"/>
    <w:rsid w:val="00676AA4"/>
    <w:rsid w:val="00676C0F"/>
    <w:rsid w:val="006770FD"/>
    <w:rsid w:val="006773E8"/>
    <w:rsid w:val="00677C6B"/>
    <w:rsid w:val="00677E5A"/>
    <w:rsid w:val="0068378A"/>
    <w:rsid w:val="0068404E"/>
    <w:rsid w:val="006851B6"/>
    <w:rsid w:val="006861BC"/>
    <w:rsid w:val="006870C0"/>
    <w:rsid w:val="0068736B"/>
    <w:rsid w:val="0068743B"/>
    <w:rsid w:val="006908B3"/>
    <w:rsid w:val="00690A23"/>
    <w:rsid w:val="00690A7A"/>
    <w:rsid w:val="00690F4A"/>
    <w:rsid w:val="0069130B"/>
    <w:rsid w:val="00691B8D"/>
    <w:rsid w:val="006924A0"/>
    <w:rsid w:val="00692844"/>
    <w:rsid w:val="0069438A"/>
    <w:rsid w:val="0069493A"/>
    <w:rsid w:val="00695724"/>
    <w:rsid w:val="006959E5"/>
    <w:rsid w:val="00695B29"/>
    <w:rsid w:val="00696882"/>
    <w:rsid w:val="00697A87"/>
    <w:rsid w:val="006A0494"/>
    <w:rsid w:val="006A0953"/>
    <w:rsid w:val="006A0DEE"/>
    <w:rsid w:val="006A1381"/>
    <w:rsid w:val="006A1705"/>
    <w:rsid w:val="006A2D60"/>
    <w:rsid w:val="006A350F"/>
    <w:rsid w:val="006A3C27"/>
    <w:rsid w:val="006A3FC6"/>
    <w:rsid w:val="006A43B2"/>
    <w:rsid w:val="006A449D"/>
    <w:rsid w:val="006A46BC"/>
    <w:rsid w:val="006A47A5"/>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B7CB8"/>
    <w:rsid w:val="006C075F"/>
    <w:rsid w:val="006C17DF"/>
    <w:rsid w:val="006C2220"/>
    <w:rsid w:val="006C2489"/>
    <w:rsid w:val="006C2978"/>
    <w:rsid w:val="006C2CD0"/>
    <w:rsid w:val="006C304E"/>
    <w:rsid w:val="006C46A1"/>
    <w:rsid w:val="006C47A8"/>
    <w:rsid w:val="006C4AD4"/>
    <w:rsid w:val="006C4F35"/>
    <w:rsid w:val="006C5CDB"/>
    <w:rsid w:val="006C690F"/>
    <w:rsid w:val="006C7A86"/>
    <w:rsid w:val="006C7C7A"/>
    <w:rsid w:val="006D0161"/>
    <w:rsid w:val="006D1562"/>
    <w:rsid w:val="006D1859"/>
    <w:rsid w:val="006D24A3"/>
    <w:rsid w:val="006D3E7D"/>
    <w:rsid w:val="006D3F89"/>
    <w:rsid w:val="006D4074"/>
    <w:rsid w:val="006D421E"/>
    <w:rsid w:val="006D5300"/>
    <w:rsid w:val="006D55FD"/>
    <w:rsid w:val="006D68B2"/>
    <w:rsid w:val="006D72D3"/>
    <w:rsid w:val="006D7378"/>
    <w:rsid w:val="006D7D42"/>
    <w:rsid w:val="006D7DB0"/>
    <w:rsid w:val="006E04FF"/>
    <w:rsid w:val="006E0F5F"/>
    <w:rsid w:val="006E10E6"/>
    <w:rsid w:val="006E1FC1"/>
    <w:rsid w:val="006E2EDE"/>
    <w:rsid w:val="006E3DFC"/>
    <w:rsid w:val="006E3FCB"/>
    <w:rsid w:val="006E4727"/>
    <w:rsid w:val="006E59EF"/>
    <w:rsid w:val="006E5C47"/>
    <w:rsid w:val="006E73F7"/>
    <w:rsid w:val="006E7704"/>
    <w:rsid w:val="006E7EB5"/>
    <w:rsid w:val="006F1F07"/>
    <w:rsid w:val="006F2D28"/>
    <w:rsid w:val="006F2E2A"/>
    <w:rsid w:val="006F3AF5"/>
    <w:rsid w:val="006F3B7B"/>
    <w:rsid w:val="006F3D4C"/>
    <w:rsid w:val="006F3F0A"/>
    <w:rsid w:val="006F4EC7"/>
    <w:rsid w:val="006F5142"/>
    <w:rsid w:val="006F5929"/>
    <w:rsid w:val="006F65F2"/>
    <w:rsid w:val="006F6CCA"/>
    <w:rsid w:val="006F6E5D"/>
    <w:rsid w:val="006F7D3C"/>
    <w:rsid w:val="0070040C"/>
    <w:rsid w:val="0070044D"/>
    <w:rsid w:val="007007D6"/>
    <w:rsid w:val="00700AB6"/>
    <w:rsid w:val="00701FB8"/>
    <w:rsid w:val="0070221C"/>
    <w:rsid w:val="0070244F"/>
    <w:rsid w:val="00702D33"/>
    <w:rsid w:val="00703455"/>
    <w:rsid w:val="0070385C"/>
    <w:rsid w:val="00703A20"/>
    <w:rsid w:val="007040EB"/>
    <w:rsid w:val="00704D28"/>
    <w:rsid w:val="007051B6"/>
    <w:rsid w:val="007054D6"/>
    <w:rsid w:val="007064B7"/>
    <w:rsid w:val="007067A4"/>
    <w:rsid w:val="00706A0F"/>
    <w:rsid w:val="00706AB7"/>
    <w:rsid w:val="00706FEB"/>
    <w:rsid w:val="007070AC"/>
    <w:rsid w:val="007109CF"/>
    <w:rsid w:val="0071130D"/>
    <w:rsid w:val="007114E8"/>
    <w:rsid w:val="00711A33"/>
    <w:rsid w:val="00711E9D"/>
    <w:rsid w:val="00712061"/>
    <w:rsid w:val="00712094"/>
    <w:rsid w:val="007120A3"/>
    <w:rsid w:val="00713172"/>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68A"/>
    <w:rsid w:val="00724705"/>
    <w:rsid w:val="00724CA8"/>
    <w:rsid w:val="007255E2"/>
    <w:rsid w:val="00725D66"/>
    <w:rsid w:val="0072616C"/>
    <w:rsid w:val="00726376"/>
    <w:rsid w:val="00726645"/>
    <w:rsid w:val="007306D6"/>
    <w:rsid w:val="007311BE"/>
    <w:rsid w:val="00731E5A"/>
    <w:rsid w:val="00732330"/>
    <w:rsid w:val="00732E07"/>
    <w:rsid w:val="00732E4C"/>
    <w:rsid w:val="0073495E"/>
    <w:rsid w:val="00735BE2"/>
    <w:rsid w:val="00735C14"/>
    <w:rsid w:val="00735F87"/>
    <w:rsid w:val="0073635B"/>
    <w:rsid w:val="00736490"/>
    <w:rsid w:val="00737069"/>
    <w:rsid w:val="00740E5D"/>
    <w:rsid w:val="00740E7F"/>
    <w:rsid w:val="007415A9"/>
    <w:rsid w:val="00741C41"/>
    <w:rsid w:val="00742DFC"/>
    <w:rsid w:val="00742F17"/>
    <w:rsid w:val="007443CF"/>
    <w:rsid w:val="00744D14"/>
    <w:rsid w:val="0074546F"/>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2C1A"/>
    <w:rsid w:val="00766F6C"/>
    <w:rsid w:val="0077084B"/>
    <w:rsid w:val="00770A7A"/>
    <w:rsid w:val="00770F16"/>
    <w:rsid w:val="00770F32"/>
    <w:rsid w:val="00771E6D"/>
    <w:rsid w:val="00771FDA"/>
    <w:rsid w:val="0077233C"/>
    <w:rsid w:val="0077249B"/>
    <w:rsid w:val="0077291E"/>
    <w:rsid w:val="00772B97"/>
    <w:rsid w:val="00773DE0"/>
    <w:rsid w:val="007745C3"/>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36A"/>
    <w:rsid w:val="007850F2"/>
    <w:rsid w:val="00785D1C"/>
    <w:rsid w:val="00785E93"/>
    <w:rsid w:val="00785EB2"/>
    <w:rsid w:val="00785F84"/>
    <w:rsid w:val="007864B8"/>
    <w:rsid w:val="00787A56"/>
    <w:rsid w:val="00790DA1"/>
    <w:rsid w:val="0079149F"/>
    <w:rsid w:val="00791AD7"/>
    <w:rsid w:val="00793B45"/>
    <w:rsid w:val="00794716"/>
    <w:rsid w:val="007947E2"/>
    <w:rsid w:val="00794815"/>
    <w:rsid w:val="00795D05"/>
    <w:rsid w:val="00797AF2"/>
    <w:rsid w:val="007A0CF1"/>
    <w:rsid w:val="007A0EDA"/>
    <w:rsid w:val="007A174B"/>
    <w:rsid w:val="007A388B"/>
    <w:rsid w:val="007A3CB9"/>
    <w:rsid w:val="007A3D34"/>
    <w:rsid w:val="007A45A9"/>
    <w:rsid w:val="007A5B29"/>
    <w:rsid w:val="007A6241"/>
    <w:rsid w:val="007A6FAF"/>
    <w:rsid w:val="007A6FCA"/>
    <w:rsid w:val="007A7625"/>
    <w:rsid w:val="007A7C1F"/>
    <w:rsid w:val="007A7D32"/>
    <w:rsid w:val="007B08A6"/>
    <w:rsid w:val="007B0BEE"/>
    <w:rsid w:val="007B0C70"/>
    <w:rsid w:val="007B137A"/>
    <w:rsid w:val="007B1585"/>
    <w:rsid w:val="007B2092"/>
    <w:rsid w:val="007B2236"/>
    <w:rsid w:val="007B25A2"/>
    <w:rsid w:val="007B2A13"/>
    <w:rsid w:val="007B341F"/>
    <w:rsid w:val="007B3607"/>
    <w:rsid w:val="007B3CEF"/>
    <w:rsid w:val="007B48FA"/>
    <w:rsid w:val="007B5A5A"/>
    <w:rsid w:val="007B6156"/>
    <w:rsid w:val="007B6C83"/>
    <w:rsid w:val="007B71CB"/>
    <w:rsid w:val="007B754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D6529"/>
    <w:rsid w:val="007E0DA0"/>
    <w:rsid w:val="007E19C0"/>
    <w:rsid w:val="007E1A08"/>
    <w:rsid w:val="007E24B0"/>
    <w:rsid w:val="007E24CB"/>
    <w:rsid w:val="007E2524"/>
    <w:rsid w:val="007E27D2"/>
    <w:rsid w:val="007E33D7"/>
    <w:rsid w:val="007E36AB"/>
    <w:rsid w:val="007E3A51"/>
    <w:rsid w:val="007E475A"/>
    <w:rsid w:val="007E51C1"/>
    <w:rsid w:val="007E535D"/>
    <w:rsid w:val="007E6100"/>
    <w:rsid w:val="007E6B4B"/>
    <w:rsid w:val="007E6DBB"/>
    <w:rsid w:val="007E7CE0"/>
    <w:rsid w:val="007E7D1F"/>
    <w:rsid w:val="007F013D"/>
    <w:rsid w:val="007F05E9"/>
    <w:rsid w:val="007F0867"/>
    <w:rsid w:val="007F0AFC"/>
    <w:rsid w:val="007F27B1"/>
    <w:rsid w:val="007F2B3E"/>
    <w:rsid w:val="007F3063"/>
    <w:rsid w:val="007F3446"/>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50E"/>
    <w:rsid w:val="0080576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5281"/>
    <w:rsid w:val="00825EB9"/>
    <w:rsid w:val="0082620B"/>
    <w:rsid w:val="00826289"/>
    <w:rsid w:val="00826F11"/>
    <w:rsid w:val="0082771A"/>
    <w:rsid w:val="008278AE"/>
    <w:rsid w:val="00827F9B"/>
    <w:rsid w:val="008308EF"/>
    <w:rsid w:val="00830978"/>
    <w:rsid w:val="008323E5"/>
    <w:rsid w:val="0083258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394"/>
    <w:rsid w:val="00842AEF"/>
    <w:rsid w:val="00843822"/>
    <w:rsid w:val="0084412C"/>
    <w:rsid w:val="0084479D"/>
    <w:rsid w:val="00844ABD"/>
    <w:rsid w:val="00844B03"/>
    <w:rsid w:val="00845225"/>
    <w:rsid w:val="00845B2F"/>
    <w:rsid w:val="00845E13"/>
    <w:rsid w:val="00845E19"/>
    <w:rsid w:val="00846547"/>
    <w:rsid w:val="00846C7D"/>
    <w:rsid w:val="008476F6"/>
    <w:rsid w:val="00847EA7"/>
    <w:rsid w:val="00850A49"/>
    <w:rsid w:val="00850BB1"/>
    <w:rsid w:val="00850BD5"/>
    <w:rsid w:val="00850ED7"/>
    <w:rsid w:val="00851286"/>
    <w:rsid w:val="00851E65"/>
    <w:rsid w:val="00851FAE"/>
    <w:rsid w:val="00852658"/>
    <w:rsid w:val="00852E7B"/>
    <w:rsid w:val="00854318"/>
    <w:rsid w:val="008547AE"/>
    <w:rsid w:val="00854B41"/>
    <w:rsid w:val="0085510D"/>
    <w:rsid w:val="00855485"/>
    <w:rsid w:val="00855B65"/>
    <w:rsid w:val="00855E95"/>
    <w:rsid w:val="008569F2"/>
    <w:rsid w:val="00856C46"/>
    <w:rsid w:val="00857328"/>
    <w:rsid w:val="0085780A"/>
    <w:rsid w:val="008579C8"/>
    <w:rsid w:val="00857EFE"/>
    <w:rsid w:val="00857F0A"/>
    <w:rsid w:val="00857FAB"/>
    <w:rsid w:val="008601F5"/>
    <w:rsid w:val="008637CC"/>
    <w:rsid w:val="00863FD7"/>
    <w:rsid w:val="008648CE"/>
    <w:rsid w:val="00864B03"/>
    <w:rsid w:val="00864FE2"/>
    <w:rsid w:val="008653FF"/>
    <w:rsid w:val="0086569F"/>
    <w:rsid w:val="00865A19"/>
    <w:rsid w:val="00866D41"/>
    <w:rsid w:val="00866DCC"/>
    <w:rsid w:val="00867BAF"/>
    <w:rsid w:val="008711CB"/>
    <w:rsid w:val="00871D79"/>
    <w:rsid w:val="0087270D"/>
    <w:rsid w:val="00872A93"/>
    <w:rsid w:val="00872CBB"/>
    <w:rsid w:val="00873326"/>
    <w:rsid w:val="00873458"/>
    <w:rsid w:val="0087489A"/>
    <w:rsid w:val="00874B52"/>
    <w:rsid w:val="00874D31"/>
    <w:rsid w:val="00875612"/>
    <w:rsid w:val="008759E5"/>
    <w:rsid w:val="00875C5B"/>
    <w:rsid w:val="00876571"/>
    <w:rsid w:val="00876F5A"/>
    <w:rsid w:val="00880F96"/>
    <w:rsid w:val="008819B4"/>
    <w:rsid w:val="00881B06"/>
    <w:rsid w:val="0088229F"/>
    <w:rsid w:val="008825B3"/>
    <w:rsid w:val="0088291C"/>
    <w:rsid w:val="008834E1"/>
    <w:rsid w:val="00887359"/>
    <w:rsid w:val="008874B8"/>
    <w:rsid w:val="008902DC"/>
    <w:rsid w:val="00890634"/>
    <w:rsid w:val="00890F68"/>
    <w:rsid w:val="0089152E"/>
    <w:rsid w:val="00891A2B"/>
    <w:rsid w:val="00891A33"/>
    <w:rsid w:val="0089249E"/>
    <w:rsid w:val="008925B6"/>
    <w:rsid w:val="0089265D"/>
    <w:rsid w:val="00892985"/>
    <w:rsid w:val="00893017"/>
    <w:rsid w:val="00893068"/>
    <w:rsid w:val="00893625"/>
    <w:rsid w:val="008940FB"/>
    <w:rsid w:val="008941E9"/>
    <w:rsid w:val="0089550F"/>
    <w:rsid w:val="008958CE"/>
    <w:rsid w:val="00895F25"/>
    <w:rsid w:val="00896365"/>
    <w:rsid w:val="008969D0"/>
    <w:rsid w:val="00896BD5"/>
    <w:rsid w:val="00897D1D"/>
    <w:rsid w:val="008A00A0"/>
    <w:rsid w:val="008A00D9"/>
    <w:rsid w:val="008A04BF"/>
    <w:rsid w:val="008A0B74"/>
    <w:rsid w:val="008A0D4A"/>
    <w:rsid w:val="008A1154"/>
    <w:rsid w:val="008A1BD7"/>
    <w:rsid w:val="008A1EEC"/>
    <w:rsid w:val="008A2E9A"/>
    <w:rsid w:val="008A41DB"/>
    <w:rsid w:val="008A467F"/>
    <w:rsid w:val="008A47E4"/>
    <w:rsid w:val="008A4D14"/>
    <w:rsid w:val="008A4E9A"/>
    <w:rsid w:val="008A51E7"/>
    <w:rsid w:val="008A525C"/>
    <w:rsid w:val="008A6211"/>
    <w:rsid w:val="008A649A"/>
    <w:rsid w:val="008A663D"/>
    <w:rsid w:val="008A78FC"/>
    <w:rsid w:val="008A7C39"/>
    <w:rsid w:val="008B03F7"/>
    <w:rsid w:val="008B09E7"/>
    <w:rsid w:val="008B1E6D"/>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6D7A"/>
    <w:rsid w:val="008C78E1"/>
    <w:rsid w:val="008D0D20"/>
    <w:rsid w:val="008D0E6F"/>
    <w:rsid w:val="008D27E4"/>
    <w:rsid w:val="008D2BA8"/>
    <w:rsid w:val="008D33F3"/>
    <w:rsid w:val="008D3B8A"/>
    <w:rsid w:val="008D3BA4"/>
    <w:rsid w:val="008D3EFF"/>
    <w:rsid w:val="008D4A75"/>
    <w:rsid w:val="008D4DF3"/>
    <w:rsid w:val="008D4E2E"/>
    <w:rsid w:val="008D5541"/>
    <w:rsid w:val="008D619E"/>
    <w:rsid w:val="008D6275"/>
    <w:rsid w:val="008D6FD5"/>
    <w:rsid w:val="008D7DF3"/>
    <w:rsid w:val="008E15C0"/>
    <w:rsid w:val="008E2B9E"/>
    <w:rsid w:val="008E32C5"/>
    <w:rsid w:val="008E3837"/>
    <w:rsid w:val="008E43FD"/>
    <w:rsid w:val="008E56D1"/>
    <w:rsid w:val="008E5A55"/>
    <w:rsid w:val="008E5F25"/>
    <w:rsid w:val="008E5F93"/>
    <w:rsid w:val="008E659C"/>
    <w:rsid w:val="008E719B"/>
    <w:rsid w:val="008E754D"/>
    <w:rsid w:val="008F04B5"/>
    <w:rsid w:val="008F0509"/>
    <w:rsid w:val="008F1411"/>
    <w:rsid w:val="008F29E4"/>
    <w:rsid w:val="008F3316"/>
    <w:rsid w:val="008F3EDA"/>
    <w:rsid w:val="008F48AC"/>
    <w:rsid w:val="008F4B10"/>
    <w:rsid w:val="008F5C34"/>
    <w:rsid w:val="008F7C39"/>
    <w:rsid w:val="0090041F"/>
    <w:rsid w:val="00900800"/>
    <w:rsid w:val="009012C2"/>
    <w:rsid w:val="00902645"/>
    <w:rsid w:val="00903456"/>
    <w:rsid w:val="009037BD"/>
    <w:rsid w:val="00904A13"/>
    <w:rsid w:val="00905F4B"/>
    <w:rsid w:val="00906277"/>
    <w:rsid w:val="00906CE6"/>
    <w:rsid w:val="009074D5"/>
    <w:rsid w:val="00907EC6"/>
    <w:rsid w:val="0091044A"/>
    <w:rsid w:val="00912EB2"/>
    <w:rsid w:val="009130FE"/>
    <w:rsid w:val="00913812"/>
    <w:rsid w:val="009153F5"/>
    <w:rsid w:val="009177D3"/>
    <w:rsid w:val="009204C9"/>
    <w:rsid w:val="00922672"/>
    <w:rsid w:val="00923BC0"/>
    <w:rsid w:val="00923C50"/>
    <w:rsid w:val="00924254"/>
    <w:rsid w:val="00925A9B"/>
    <w:rsid w:val="00925C19"/>
    <w:rsid w:val="00925F31"/>
    <w:rsid w:val="00926917"/>
    <w:rsid w:val="00927026"/>
    <w:rsid w:val="00927CC1"/>
    <w:rsid w:val="009312D0"/>
    <w:rsid w:val="009316FA"/>
    <w:rsid w:val="00931B82"/>
    <w:rsid w:val="00932347"/>
    <w:rsid w:val="00932B6E"/>
    <w:rsid w:val="00932DC8"/>
    <w:rsid w:val="00933305"/>
    <w:rsid w:val="00933631"/>
    <w:rsid w:val="00934728"/>
    <w:rsid w:val="009352D5"/>
    <w:rsid w:val="00935899"/>
    <w:rsid w:val="00935CCF"/>
    <w:rsid w:val="00936170"/>
    <w:rsid w:val="0093732D"/>
    <w:rsid w:val="00937398"/>
    <w:rsid w:val="009376CC"/>
    <w:rsid w:val="00937DA9"/>
    <w:rsid w:val="00937E9C"/>
    <w:rsid w:val="00942382"/>
    <w:rsid w:val="00942AF2"/>
    <w:rsid w:val="009440EF"/>
    <w:rsid w:val="009442DF"/>
    <w:rsid w:val="00945604"/>
    <w:rsid w:val="00945E95"/>
    <w:rsid w:val="0094724E"/>
    <w:rsid w:val="00947B7A"/>
    <w:rsid w:val="009518CF"/>
    <w:rsid w:val="00952817"/>
    <w:rsid w:val="00952A91"/>
    <w:rsid w:val="0095345F"/>
    <w:rsid w:val="0095355B"/>
    <w:rsid w:val="009536AC"/>
    <w:rsid w:val="0095383A"/>
    <w:rsid w:val="00955009"/>
    <w:rsid w:val="00956129"/>
    <w:rsid w:val="00956FFB"/>
    <w:rsid w:val="00960286"/>
    <w:rsid w:val="009604C5"/>
    <w:rsid w:val="0096165D"/>
    <w:rsid w:val="00961A93"/>
    <w:rsid w:val="00963775"/>
    <w:rsid w:val="00963B92"/>
    <w:rsid w:val="00963CC3"/>
    <w:rsid w:val="00964548"/>
    <w:rsid w:val="00965258"/>
    <w:rsid w:val="009655BE"/>
    <w:rsid w:val="009661D3"/>
    <w:rsid w:val="00967674"/>
    <w:rsid w:val="00970FEE"/>
    <w:rsid w:val="00971E52"/>
    <w:rsid w:val="00973878"/>
    <w:rsid w:val="0097430D"/>
    <w:rsid w:val="00975745"/>
    <w:rsid w:val="00975DE6"/>
    <w:rsid w:val="00976A1A"/>
    <w:rsid w:val="00976A29"/>
    <w:rsid w:val="00977324"/>
    <w:rsid w:val="009778B2"/>
    <w:rsid w:val="0098031F"/>
    <w:rsid w:val="00980F29"/>
    <w:rsid w:val="00981FC3"/>
    <w:rsid w:val="009833CB"/>
    <w:rsid w:val="009835A8"/>
    <w:rsid w:val="00983D9D"/>
    <w:rsid w:val="00984C03"/>
    <w:rsid w:val="00985B29"/>
    <w:rsid w:val="00985C2B"/>
    <w:rsid w:val="009865DF"/>
    <w:rsid w:val="00986FAE"/>
    <w:rsid w:val="009873E2"/>
    <w:rsid w:val="009876F0"/>
    <w:rsid w:val="0098779D"/>
    <w:rsid w:val="009879C7"/>
    <w:rsid w:val="0099027B"/>
    <w:rsid w:val="009903AA"/>
    <w:rsid w:val="00991B61"/>
    <w:rsid w:val="00992734"/>
    <w:rsid w:val="0099285A"/>
    <w:rsid w:val="00994885"/>
    <w:rsid w:val="009951E3"/>
    <w:rsid w:val="0099559A"/>
    <w:rsid w:val="009962B3"/>
    <w:rsid w:val="009962E8"/>
    <w:rsid w:val="009963B3"/>
    <w:rsid w:val="00996EC0"/>
    <w:rsid w:val="009973FA"/>
    <w:rsid w:val="009A071F"/>
    <w:rsid w:val="009A078B"/>
    <w:rsid w:val="009A22DC"/>
    <w:rsid w:val="009A285F"/>
    <w:rsid w:val="009A29B1"/>
    <w:rsid w:val="009A3819"/>
    <w:rsid w:val="009A3A02"/>
    <w:rsid w:val="009A43C4"/>
    <w:rsid w:val="009A4ACA"/>
    <w:rsid w:val="009A5751"/>
    <w:rsid w:val="009A5916"/>
    <w:rsid w:val="009A6495"/>
    <w:rsid w:val="009A66D0"/>
    <w:rsid w:val="009A67C8"/>
    <w:rsid w:val="009A7C21"/>
    <w:rsid w:val="009B12F9"/>
    <w:rsid w:val="009B1375"/>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E1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5A2C"/>
    <w:rsid w:val="009D5DAA"/>
    <w:rsid w:val="009D5E68"/>
    <w:rsid w:val="009D61BE"/>
    <w:rsid w:val="009D61C4"/>
    <w:rsid w:val="009D6B19"/>
    <w:rsid w:val="009D6EBB"/>
    <w:rsid w:val="009D7B5E"/>
    <w:rsid w:val="009D7E43"/>
    <w:rsid w:val="009E03F5"/>
    <w:rsid w:val="009E16C0"/>
    <w:rsid w:val="009E188B"/>
    <w:rsid w:val="009E25A9"/>
    <w:rsid w:val="009E2A07"/>
    <w:rsid w:val="009E2DBC"/>
    <w:rsid w:val="009E2FEF"/>
    <w:rsid w:val="009E3B06"/>
    <w:rsid w:val="009E55F2"/>
    <w:rsid w:val="009E58FB"/>
    <w:rsid w:val="009E5B27"/>
    <w:rsid w:val="009E601B"/>
    <w:rsid w:val="009E6161"/>
    <w:rsid w:val="009E6B46"/>
    <w:rsid w:val="009E74E0"/>
    <w:rsid w:val="009F02B2"/>
    <w:rsid w:val="009F03B0"/>
    <w:rsid w:val="009F081D"/>
    <w:rsid w:val="009F1010"/>
    <w:rsid w:val="009F182E"/>
    <w:rsid w:val="009F205C"/>
    <w:rsid w:val="009F25C1"/>
    <w:rsid w:val="009F2931"/>
    <w:rsid w:val="009F354E"/>
    <w:rsid w:val="009F3C90"/>
    <w:rsid w:val="009F3E7C"/>
    <w:rsid w:val="009F5397"/>
    <w:rsid w:val="009F7615"/>
    <w:rsid w:val="00A00B50"/>
    <w:rsid w:val="00A00F12"/>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8B1"/>
    <w:rsid w:val="00A21C89"/>
    <w:rsid w:val="00A220AF"/>
    <w:rsid w:val="00A22139"/>
    <w:rsid w:val="00A22277"/>
    <w:rsid w:val="00A22D7E"/>
    <w:rsid w:val="00A23AE8"/>
    <w:rsid w:val="00A243F7"/>
    <w:rsid w:val="00A24600"/>
    <w:rsid w:val="00A25035"/>
    <w:rsid w:val="00A25740"/>
    <w:rsid w:val="00A25ED0"/>
    <w:rsid w:val="00A26B88"/>
    <w:rsid w:val="00A273DE"/>
    <w:rsid w:val="00A276AA"/>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50"/>
    <w:rsid w:val="00A46B4A"/>
    <w:rsid w:val="00A47C12"/>
    <w:rsid w:val="00A47D5C"/>
    <w:rsid w:val="00A5004F"/>
    <w:rsid w:val="00A50291"/>
    <w:rsid w:val="00A51BE5"/>
    <w:rsid w:val="00A52066"/>
    <w:rsid w:val="00A523B9"/>
    <w:rsid w:val="00A52639"/>
    <w:rsid w:val="00A538C1"/>
    <w:rsid w:val="00A540AC"/>
    <w:rsid w:val="00A5414B"/>
    <w:rsid w:val="00A54CAA"/>
    <w:rsid w:val="00A55196"/>
    <w:rsid w:val="00A5565E"/>
    <w:rsid w:val="00A55F33"/>
    <w:rsid w:val="00A56757"/>
    <w:rsid w:val="00A56F58"/>
    <w:rsid w:val="00A60199"/>
    <w:rsid w:val="00A6198D"/>
    <w:rsid w:val="00A62CCE"/>
    <w:rsid w:val="00A63338"/>
    <w:rsid w:val="00A63C60"/>
    <w:rsid w:val="00A63D3D"/>
    <w:rsid w:val="00A65139"/>
    <w:rsid w:val="00A653DB"/>
    <w:rsid w:val="00A65D5D"/>
    <w:rsid w:val="00A6655F"/>
    <w:rsid w:val="00A67CE0"/>
    <w:rsid w:val="00A67E4B"/>
    <w:rsid w:val="00A701DB"/>
    <w:rsid w:val="00A70637"/>
    <w:rsid w:val="00A72100"/>
    <w:rsid w:val="00A7297E"/>
    <w:rsid w:val="00A730DC"/>
    <w:rsid w:val="00A7330A"/>
    <w:rsid w:val="00A7402E"/>
    <w:rsid w:val="00A7493A"/>
    <w:rsid w:val="00A7498E"/>
    <w:rsid w:val="00A74A1C"/>
    <w:rsid w:val="00A75D48"/>
    <w:rsid w:val="00A7619D"/>
    <w:rsid w:val="00A76494"/>
    <w:rsid w:val="00A764C8"/>
    <w:rsid w:val="00A76EAC"/>
    <w:rsid w:val="00A778C5"/>
    <w:rsid w:val="00A800E2"/>
    <w:rsid w:val="00A80103"/>
    <w:rsid w:val="00A8059E"/>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923CF"/>
    <w:rsid w:val="00A9249E"/>
    <w:rsid w:val="00A937CA"/>
    <w:rsid w:val="00A94C7C"/>
    <w:rsid w:val="00A95103"/>
    <w:rsid w:val="00A953C4"/>
    <w:rsid w:val="00A9572F"/>
    <w:rsid w:val="00A95F56"/>
    <w:rsid w:val="00A96B58"/>
    <w:rsid w:val="00A9711C"/>
    <w:rsid w:val="00A97238"/>
    <w:rsid w:val="00A97599"/>
    <w:rsid w:val="00AA1254"/>
    <w:rsid w:val="00AA21A6"/>
    <w:rsid w:val="00AA3B9C"/>
    <w:rsid w:val="00AA4B6B"/>
    <w:rsid w:val="00AA4D27"/>
    <w:rsid w:val="00AA4DEF"/>
    <w:rsid w:val="00AA58F3"/>
    <w:rsid w:val="00AA5CE7"/>
    <w:rsid w:val="00AA631F"/>
    <w:rsid w:val="00AA6F28"/>
    <w:rsid w:val="00AA718D"/>
    <w:rsid w:val="00AA7EA9"/>
    <w:rsid w:val="00AB01C0"/>
    <w:rsid w:val="00AB1343"/>
    <w:rsid w:val="00AB1EE6"/>
    <w:rsid w:val="00AB2165"/>
    <w:rsid w:val="00AB223C"/>
    <w:rsid w:val="00AB264F"/>
    <w:rsid w:val="00AB2CEA"/>
    <w:rsid w:val="00AB3579"/>
    <w:rsid w:val="00AB40FB"/>
    <w:rsid w:val="00AB5C6C"/>
    <w:rsid w:val="00AB605B"/>
    <w:rsid w:val="00AB60B2"/>
    <w:rsid w:val="00AB798E"/>
    <w:rsid w:val="00AC0BB1"/>
    <w:rsid w:val="00AC1094"/>
    <w:rsid w:val="00AC15B2"/>
    <w:rsid w:val="00AC1D2D"/>
    <w:rsid w:val="00AC1DB8"/>
    <w:rsid w:val="00AC33A1"/>
    <w:rsid w:val="00AC34AD"/>
    <w:rsid w:val="00AC3685"/>
    <w:rsid w:val="00AC3DE2"/>
    <w:rsid w:val="00AC43BB"/>
    <w:rsid w:val="00AC469F"/>
    <w:rsid w:val="00AC4DB6"/>
    <w:rsid w:val="00AC5290"/>
    <w:rsid w:val="00AC5306"/>
    <w:rsid w:val="00AC575F"/>
    <w:rsid w:val="00AC58BD"/>
    <w:rsid w:val="00AC5916"/>
    <w:rsid w:val="00AC66C4"/>
    <w:rsid w:val="00AC6BF9"/>
    <w:rsid w:val="00AC7320"/>
    <w:rsid w:val="00AC751A"/>
    <w:rsid w:val="00AD0488"/>
    <w:rsid w:val="00AD0589"/>
    <w:rsid w:val="00AD0F2F"/>
    <w:rsid w:val="00AD220B"/>
    <w:rsid w:val="00AD2624"/>
    <w:rsid w:val="00AD271C"/>
    <w:rsid w:val="00AD414A"/>
    <w:rsid w:val="00AD4B8F"/>
    <w:rsid w:val="00AD5555"/>
    <w:rsid w:val="00AD61DD"/>
    <w:rsid w:val="00AD640B"/>
    <w:rsid w:val="00AD67D3"/>
    <w:rsid w:val="00AD7350"/>
    <w:rsid w:val="00AD791D"/>
    <w:rsid w:val="00AD7B2A"/>
    <w:rsid w:val="00AE0643"/>
    <w:rsid w:val="00AE0BBF"/>
    <w:rsid w:val="00AE101A"/>
    <w:rsid w:val="00AE1282"/>
    <w:rsid w:val="00AE1EDC"/>
    <w:rsid w:val="00AE1FC1"/>
    <w:rsid w:val="00AE23F4"/>
    <w:rsid w:val="00AE3269"/>
    <w:rsid w:val="00AE4988"/>
    <w:rsid w:val="00AE6499"/>
    <w:rsid w:val="00AE6CCF"/>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0"/>
    <w:rsid w:val="00B00123"/>
    <w:rsid w:val="00B008B3"/>
    <w:rsid w:val="00B00A82"/>
    <w:rsid w:val="00B01716"/>
    <w:rsid w:val="00B01DDD"/>
    <w:rsid w:val="00B0290B"/>
    <w:rsid w:val="00B0294C"/>
    <w:rsid w:val="00B02D58"/>
    <w:rsid w:val="00B0368D"/>
    <w:rsid w:val="00B038C4"/>
    <w:rsid w:val="00B04198"/>
    <w:rsid w:val="00B0470C"/>
    <w:rsid w:val="00B04D1F"/>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34C2"/>
    <w:rsid w:val="00B13FA7"/>
    <w:rsid w:val="00B16EDB"/>
    <w:rsid w:val="00B1755C"/>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063E"/>
    <w:rsid w:val="00B30B22"/>
    <w:rsid w:val="00B31021"/>
    <w:rsid w:val="00B320AD"/>
    <w:rsid w:val="00B32360"/>
    <w:rsid w:val="00B324CE"/>
    <w:rsid w:val="00B32575"/>
    <w:rsid w:val="00B32A55"/>
    <w:rsid w:val="00B32A99"/>
    <w:rsid w:val="00B3365B"/>
    <w:rsid w:val="00B350D1"/>
    <w:rsid w:val="00B3643D"/>
    <w:rsid w:val="00B36897"/>
    <w:rsid w:val="00B36BD3"/>
    <w:rsid w:val="00B373C1"/>
    <w:rsid w:val="00B40881"/>
    <w:rsid w:val="00B40A77"/>
    <w:rsid w:val="00B40EDB"/>
    <w:rsid w:val="00B4268A"/>
    <w:rsid w:val="00B426A9"/>
    <w:rsid w:val="00B42B92"/>
    <w:rsid w:val="00B42BD1"/>
    <w:rsid w:val="00B42C5C"/>
    <w:rsid w:val="00B440C2"/>
    <w:rsid w:val="00B45B7A"/>
    <w:rsid w:val="00B45FBD"/>
    <w:rsid w:val="00B46492"/>
    <w:rsid w:val="00B46886"/>
    <w:rsid w:val="00B46BA2"/>
    <w:rsid w:val="00B46EF2"/>
    <w:rsid w:val="00B473C4"/>
    <w:rsid w:val="00B474E5"/>
    <w:rsid w:val="00B50CEB"/>
    <w:rsid w:val="00B511A3"/>
    <w:rsid w:val="00B51282"/>
    <w:rsid w:val="00B51576"/>
    <w:rsid w:val="00B52B58"/>
    <w:rsid w:val="00B52D2E"/>
    <w:rsid w:val="00B533AA"/>
    <w:rsid w:val="00B533C4"/>
    <w:rsid w:val="00B538AB"/>
    <w:rsid w:val="00B53EE1"/>
    <w:rsid w:val="00B540D4"/>
    <w:rsid w:val="00B544B8"/>
    <w:rsid w:val="00B54710"/>
    <w:rsid w:val="00B54B5C"/>
    <w:rsid w:val="00B551FD"/>
    <w:rsid w:val="00B55486"/>
    <w:rsid w:val="00B559C2"/>
    <w:rsid w:val="00B55DDA"/>
    <w:rsid w:val="00B566F0"/>
    <w:rsid w:val="00B575BE"/>
    <w:rsid w:val="00B57D9B"/>
    <w:rsid w:val="00B60128"/>
    <w:rsid w:val="00B60A92"/>
    <w:rsid w:val="00B60E0C"/>
    <w:rsid w:val="00B61BB2"/>
    <w:rsid w:val="00B628BD"/>
    <w:rsid w:val="00B62FB0"/>
    <w:rsid w:val="00B63145"/>
    <w:rsid w:val="00B6365A"/>
    <w:rsid w:val="00B6416D"/>
    <w:rsid w:val="00B644B3"/>
    <w:rsid w:val="00B652D4"/>
    <w:rsid w:val="00B6530E"/>
    <w:rsid w:val="00B65452"/>
    <w:rsid w:val="00B65B43"/>
    <w:rsid w:val="00B67135"/>
    <w:rsid w:val="00B702D2"/>
    <w:rsid w:val="00B7099C"/>
    <w:rsid w:val="00B70F20"/>
    <w:rsid w:val="00B710D1"/>
    <w:rsid w:val="00B72DFD"/>
    <w:rsid w:val="00B7395C"/>
    <w:rsid w:val="00B747FA"/>
    <w:rsid w:val="00B74F7B"/>
    <w:rsid w:val="00B757E8"/>
    <w:rsid w:val="00B761C7"/>
    <w:rsid w:val="00B76807"/>
    <w:rsid w:val="00B76F69"/>
    <w:rsid w:val="00B77A01"/>
    <w:rsid w:val="00B77B84"/>
    <w:rsid w:val="00B77DB3"/>
    <w:rsid w:val="00B77F43"/>
    <w:rsid w:val="00B80829"/>
    <w:rsid w:val="00B80CF0"/>
    <w:rsid w:val="00B8122B"/>
    <w:rsid w:val="00B81238"/>
    <w:rsid w:val="00B82522"/>
    <w:rsid w:val="00B82A98"/>
    <w:rsid w:val="00B845CB"/>
    <w:rsid w:val="00B86549"/>
    <w:rsid w:val="00B877E1"/>
    <w:rsid w:val="00B879A3"/>
    <w:rsid w:val="00B87FDF"/>
    <w:rsid w:val="00B902E5"/>
    <w:rsid w:val="00B90C86"/>
    <w:rsid w:val="00B90ED9"/>
    <w:rsid w:val="00B9140A"/>
    <w:rsid w:val="00B9292E"/>
    <w:rsid w:val="00B92A02"/>
    <w:rsid w:val="00B932A2"/>
    <w:rsid w:val="00B9448B"/>
    <w:rsid w:val="00B951E7"/>
    <w:rsid w:val="00B95566"/>
    <w:rsid w:val="00B955D4"/>
    <w:rsid w:val="00B95FDC"/>
    <w:rsid w:val="00B961C9"/>
    <w:rsid w:val="00B97E52"/>
    <w:rsid w:val="00BA05B7"/>
    <w:rsid w:val="00BA0E52"/>
    <w:rsid w:val="00BA10AB"/>
    <w:rsid w:val="00BA1128"/>
    <w:rsid w:val="00BA1196"/>
    <w:rsid w:val="00BA2352"/>
    <w:rsid w:val="00BA245F"/>
    <w:rsid w:val="00BA3842"/>
    <w:rsid w:val="00BA3C04"/>
    <w:rsid w:val="00BA4332"/>
    <w:rsid w:val="00BA4928"/>
    <w:rsid w:val="00BA5162"/>
    <w:rsid w:val="00BA6D29"/>
    <w:rsid w:val="00BB065C"/>
    <w:rsid w:val="00BB0E5A"/>
    <w:rsid w:val="00BB149A"/>
    <w:rsid w:val="00BB1DEF"/>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D118D"/>
    <w:rsid w:val="00BD1F81"/>
    <w:rsid w:val="00BD2487"/>
    <w:rsid w:val="00BD281F"/>
    <w:rsid w:val="00BD3AC7"/>
    <w:rsid w:val="00BD3EB6"/>
    <w:rsid w:val="00BD4892"/>
    <w:rsid w:val="00BD4A6E"/>
    <w:rsid w:val="00BD4B59"/>
    <w:rsid w:val="00BD4FCB"/>
    <w:rsid w:val="00BD5729"/>
    <w:rsid w:val="00BD5F6C"/>
    <w:rsid w:val="00BD6624"/>
    <w:rsid w:val="00BD6E12"/>
    <w:rsid w:val="00BD7A42"/>
    <w:rsid w:val="00BE0E7B"/>
    <w:rsid w:val="00BE0F08"/>
    <w:rsid w:val="00BE1884"/>
    <w:rsid w:val="00BE2459"/>
    <w:rsid w:val="00BE2A3D"/>
    <w:rsid w:val="00BE3022"/>
    <w:rsid w:val="00BE43A5"/>
    <w:rsid w:val="00BE495A"/>
    <w:rsid w:val="00BE5195"/>
    <w:rsid w:val="00BE59C3"/>
    <w:rsid w:val="00BE5B85"/>
    <w:rsid w:val="00BE5EA1"/>
    <w:rsid w:val="00BE5F09"/>
    <w:rsid w:val="00BE606E"/>
    <w:rsid w:val="00BE60E6"/>
    <w:rsid w:val="00BE611E"/>
    <w:rsid w:val="00BE631D"/>
    <w:rsid w:val="00BE6B70"/>
    <w:rsid w:val="00BE7621"/>
    <w:rsid w:val="00BF10E7"/>
    <w:rsid w:val="00BF12B2"/>
    <w:rsid w:val="00BF1768"/>
    <w:rsid w:val="00BF18D7"/>
    <w:rsid w:val="00BF18D9"/>
    <w:rsid w:val="00BF3DFD"/>
    <w:rsid w:val="00BF45A2"/>
    <w:rsid w:val="00BF4F27"/>
    <w:rsid w:val="00BF539A"/>
    <w:rsid w:val="00BF5A05"/>
    <w:rsid w:val="00BF5DEB"/>
    <w:rsid w:val="00BF6186"/>
    <w:rsid w:val="00BF6698"/>
    <w:rsid w:val="00BF6B2D"/>
    <w:rsid w:val="00BF7C30"/>
    <w:rsid w:val="00C00B3D"/>
    <w:rsid w:val="00C0121C"/>
    <w:rsid w:val="00C01594"/>
    <w:rsid w:val="00C01DF0"/>
    <w:rsid w:val="00C01ED9"/>
    <w:rsid w:val="00C031CB"/>
    <w:rsid w:val="00C0434D"/>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C6C"/>
    <w:rsid w:val="00C21F46"/>
    <w:rsid w:val="00C2278B"/>
    <w:rsid w:val="00C229C9"/>
    <w:rsid w:val="00C243AA"/>
    <w:rsid w:val="00C25727"/>
    <w:rsid w:val="00C2592E"/>
    <w:rsid w:val="00C25B8D"/>
    <w:rsid w:val="00C27058"/>
    <w:rsid w:val="00C273A7"/>
    <w:rsid w:val="00C2780D"/>
    <w:rsid w:val="00C3124F"/>
    <w:rsid w:val="00C321AA"/>
    <w:rsid w:val="00C321B7"/>
    <w:rsid w:val="00C32570"/>
    <w:rsid w:val="00C32A95"/>
    <w:rsid w:val="00C32ACE"/>
    <w:rsid w:val="00C32D1F"/>
    <w:rsid w:val="00C33136"/>
    <w:rsid w:val="00C338F8"/>
    <w:rsid w:val="00C33E76"/>
    <w:rsid w:val="00C33F24"/>
    <w:rsid w:val="00C33FDD"/>
    <w:rsid w:val="00C35229"/>
    <w:rsid w:val="00C3546D"/>
    <w:rsid w:val="00C357CB"/>
    <w:rsid w:val="00C35F37"/>
    <w:rsid w:val="00C360D2"/>
    <w:rsid w:val="00C36B3D"/>
    <w:rsid w:val="00C36EC0"/>
    <w:rsid w:val="00C374E4"/>
    <w:rsid w:val="00C37B61"/>
    <w:rsid w:val="00C4151F"/>
    <w:rsid w:val="00C4169F"/>
    <w:rsid w:val="00C41840"/>
    <w:rsid w:val="00C41E05"/>
    <w:rsid w:val="00C42F71"/>
    <w:rsid w:val="00C43D0E"/>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A3C"/>
    <w:rsid w:val="00C53C43"/>
    <w:rsid w:val="00C53DBD"/>
    <w:rsid w:val="00C5436F"/>
    <w:rsid w:val="00C54C8C"/>
    <w:rsid w:val="00C54D7C"/>
    <w:rsid w:val="00C55466"/>
    <w:rsid w:val="00C5550E"/>
    <w:rsid w:val="00C55A05"/>
    <w:rsid w:val="00C55BAE"/>
    <w:rsid w:val="00C5698A"/>
    <w:rsid w:val="00C573B2"/>
    <w:rsid w:val="00C57AA5"/>
    <w:rsid w:val="00C57D2E"/>
    <w:rsid w:val="00C6009E"/>
    <w:rsid w:val="00C60546"/>
    <w:rsid w:val="00C61016"/>
    <w:rsid w:val="00C614B2"/>
    <w:rsid w:val="00C61B59"/>
    <w:rsid w:val="00C6216D"/>
    <w:rsid w:val="00C63EAF"/>
    <w:rsid w:val="00C6465D"/>
    <w:rsid w:val="00C649D5"/>
    <w:rsid w:val="00C64B48"/>
    <w:rsid w:val="00C65BBC"/>
    <w:rsid w:val="00C65F4E"/>
    <w:rsid w:val="00C66161"/>
    <w:rsid w:val="00C66273"/>
    <w:rsid w:val="00C66B92"/>
    <w:rsid w:val="00C675B1"/>
    <w:rsid w:val="00C70112"/>
    <w:rsid w:val="00C702F2"/>
    <w:rsid w:val="00C7074A"/>
    <w:rsid w:val="00C7163E"/>
    <w:rsid w:val="00C719A5"/>
    <w:rsid w:val="00C71E89"/>
    <w:rsid w:val="00C72372"/>
    <w:rsid w:val="00C72958"/>
    <w:rsid w:val="00C72E91"/>
    <w:rsid w:val="00C72FF7"/>
    <w:rsid w:val="00C73DCA"/>
    <w:rsid w:val="00C74E6C"/>
    <w:rsid w:val="00C74FF6"/>
    <w:rsid w:val="00C75527"/>
    <w:rsid w:val="00C7646B"/>
    <w:rsid w:val="00C76EE8"/>
    <w:rsid w:val="00C7700A"/>
    <w:rsid w:val="00C77554"/>
    <w:rsid w:val="00C775AC"/>
    <w:rsid w:val="00C801E1"/>
    <w:rsid w:val="00C8101D"/>
    <w:rsid w:val="00C8105D"/>
    <w:rsid w:val="00C8179D"/>
    <w:rsid w:val="00C818CE"/>
    <w:rsid w:val="00C8328A"/>
    <w:rsid w:val="00C83601"/>
    <w:rsid w:val="00C844A8"/>
    <w:rsid w:val="00C8567B"/>
    <w:rsid w:val="00C859F4"/>
    <w:rsid w:val="00C8614E"/>
    <w:rsid w:val="00C865F7"/>
    <w:rsid w:val="00C86EBE"/>
    <w:rsid w:val="00C87205"/>
    <w:rsid w:val="00C87954"/>
    <w:rsid w:val="00C90045"/>
    <w:rsid w:val="00C903D6"/>
    <w:rsid w:val="00C9076F"/>
    <w:rsid w:val="00C91E95"/>
    <w:rsid w:val="00C92743"/>
    <w:rsid w:val="00C93247"/>
    <w:rsid w:val="00C93521"/>
    <w:rsid w:val="00C9381A"/>
    <w:rsid w:val="00C93D60"/>
    <w:rsid w:val="00C9467B"/>
    <w:rsid w:val="00C96130"/>
    <w:rsid w:val="00C9659D"/>
    <w:rsid w:val="00CA0D8B"/>
    <w:rsid w:val="00CA1224"/>
    <w:rsid w:val="00CA1FD8"/>
    <w:rsid w:val="00CA26D2"/>
    <w:rsid w:val="00CA2BEE"/>
    <w:rsid w:val="00CA34E7"/>
    <w:rsid w:val="00CA3AD8"/>
    <w:rsid w:val="00CA4D75"/>
    <w:rsid w:val="00CA5055"/>
    <w:rsid w:val="00CA5183"/>
    <w:rsid w:val="00CA5431"/>
    <w:rsid w:val="00CA65CC"/>
    <w:rsid w:val="00CA6BAE"/>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38A"/>
    <w:rsid w:val="00CC271A"/>
    <w:rsid w:val="00CC32DA"/>
    <w:rsid w:val="00CC3AE9"/>
    <w:rsid w:val="00CC5C2E"/>
    <w:rsid w:val="00CC5D5A"/>
    <w:rsid w:val="00CC658D"/>
    <w:rsid w:val="00CD027F"/>
    <w:rsid w:val="00CD0460"/>
    <w:rsid w:val="00CD0CC5"/>
    <w:rsid w:val="00CD0E40"/>
    <w:rsid w:val="00CD1130"/>
    <w:rsid w:val="00CD39D7"/>
    <w:rsid w:val="00CD4260"/>
    <w:rsid w:val="00CD42E1"/>
    <w:rsid w:val="00CD4AA2"/>
    <w:rsid w:val="00CD5A8C"/>
    <w:rsid w:val="00CD66F0"/>
    <w:rsid w:val="00CD701F"/>
    <w:rsid w:val="00CD71E7"/>
    <w:rsid w:val="00CD751A"/>
    <w:rsid w:val="00CE051E"/>
    <w:rsid w:val="00CE077D"/>
    <w:rsid w:val="00CE18B4"/>
    <w:rsid w:val="00CE19BB"/>
    <w:rsid w:val="00CE2A21"/>
    <w:rsid w:val="00CE3255"/>
    <w:rsid w:val="00CE33BA"/>
    <w:rsid w:val="00CE4015"/>
    <w:rsid w:val="00CE477F"/>
    <w:rsid w:val="00CE4F43"/>
    <w:rsid w:val="00CE5880"/>
    <w:rsid w:val="00CE5DBD"/>
    <w:rsid w:val="00CE78E2"/>
    <w:rsid w:val="00CE78F0"/>
    <w:rsid w:val="00CE79F2"/>
    <w:rsid w:val="00CE7F2D"/>
    <w:rsid w:val="00CF2751"/>
    <w:rsid w:val="00CF29BE"/>
    <w:rsid w:val="00CF2CCF"/>
    <w:rsid w:val="00CF347E"/>
    <w:rsid w:val="00CF3CD3"/>
    <w:rsid w:val="00CF5068"/>
    <w:rsid w:val="00CF5E08"/>
    <w:rsid w:val="00CF5E9B"/>
    <w:rsid w:val="00CF6C7D"/>
    <w:rsid w:val="00CF6C80"/>
    <w:rsid w:val="00CF73C3"/>
    <w:rsid w:val="00CF752C"/>
    <w:rsid w:val="00D000EC"/>
    <w:rsid w:val="00D0058B"/>
    <w:rsid w:val="00D00C13"/>
    <w:rsid w:val="00D01039"/>
    <w:rsid w:val="00D011DE"/>
    <w:rsid w:val="00D0155D"/>
    <w:rsid w:val="00D018E9"/>
    <w:rsid w:val="00D01B35"/>
    <w:rsid w:val="00D01BB9"/>
    <w:rsid w:val="00D01FD9"/>
    <w:rsid w:val="00D021D9"/>
    <w:rsid w:val="00D0235B"/>
    <w:rsid w:val="00D0254C"/>
    <w:rsid w:val="00D042BE"/>
    <w:rsid w:val="00D05525"/>
    <w:rsid w:val="00D057E2"/>
    <w:rsid w:val="00D06381"/>
    <w:rsid w:val="00D0687F"/>
    <w:rsid w:val="00D073D7"/>
    <w:rsid w:val="00D102E2"/>
    <w:rsid w:val="00D10965"/>
    <w:rsid w:val="00D111A7"/>
    <w:rsid w:val="00D1156B"/>
    <w:rsid w:val="00D11616"/>
    <w:rsid w:val="00D1163B"/>
    <w:rsid w:val="00D12751"/>
    <w:rsid w:val="00D135F3"/>
    <w:rsid w:val="00D137BF"/>
    <w:rsid w:val="00D1477C"/>
    <w:rsid w:val="00D1522A"/>
    <w:rsid w:val="00D154E9"/>
    <w:rsid w:val="00D15622"/>
    <w:rsid w:val="00D1587E"/>
    <w:rsid w:val="00D16157"/>
    <w:rsid w:val="00D162A1"/>
    <w:rsid w:val="00D16677"/>
    <w:rsid w:val="00D17A68"/>
    <w:rsid w:val="00D17A7C"/>
    <w:rsid w:val="00D21AC9"/>
    <w:rsid w:val="00D21BBE"/>
    <w:rsid w:val="00D21FB9"/>
    <w:rsid w:val="00D2207C"/>
    <w:rsid w:val="00D24A37"/>
    <w:rsid w:val="00D251AF"/>
    <w:rsid w:val="00D271B2"/>
    <w:rsid w:val="00D273EA"/>
    <w:rsid w:val="00D3042C"/>
    <w:rsid w:val="00D311A0"/>
    <w:rsid w:val="00D32640"/>
    <w:rsid w:val="00D32719"/>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5A"/>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DDF"/>
    <w:rsid w:val="00D62026"/>
    <w:rsid w:val="00D62811"/>
    <w:rsid w:val="00D62F38"/>
    <w:rsid w:val="00D65459"/>
    <w:rsid w:val="00D65A57"/>
    <w:rsid w:val="00D66CF7"/>
    <w:rsid w:val="00D6710F"/>
    <w:rsid w:val="00D7012D"/>
    <w:rsid w:val="00D707C1"/>
    <w:rsid w:val="00D719BB"/>
    <w:rsid w:val="00D71DC0"/>
    <w:rsid w:val="00D72794"/>
    <w:rsid w:val="00D72969"/>
    <w:rsid w:val="00D73498"/>
    <w:rsid w:val="00D73B7B"/>
    <w:rsid w:val="00D73F92"/>
    <w:rsid w:val="00D8008B"/>
    <w:rsid w:val="00D805DC"/>
    <w:rsid w:val="00D80AC4"/>
    <w:rsid w:val="00D81A1B"/>
    <w:rsid w:val="00D821FA"/>
    <w:rsid w:val="00D8357B"/>
    <w:rsid w:val="00D83743"/>
    <w:rsid w:val="00D8413A"/>
    <w:rsid w:val="00D844E0"/>
    <w:rsid w:val="00D85C44"/>
    <w:rsid w:val="00D879CA"/>
    <w:rsid w:val="00D87ECA"/>
    <w:rsid w:val="00D906A0"/>
    <w:rsid w:val="00D906DB"/>
    <w:rsid w:val="00D90DC5"/>
    <w:rsid w:val="00D918DB"/>
    <w:rsid w:val="00D91947"/>
    <w:rsid w:val="00D9267C"/>
    <w:rsid w:val="00D92ABD"/>
    <w:rsid w:val="00D9385C"/>
    <w:rsid w:val="00D9450F"/>
    <w:rsid w:val="00D9480E"/>
    <w:rsid w:val="00D9486F"/>
    <w:rsid w:val="00D9491C"/>
    <w:rsid w:val="00D94F15"/>
    <w:rsid w:val="00D9515E"/>
    <w:rsid w:val="00D95366"/>
    <w:rsid w:val="00D95454"/>
    <w:rsid w:val="00D95BE3"/>
    <w:rsid w:val="00D95D5D"/>
    <w:rsid w:val="00D973A4"/>
    <w:rsid w:val="00D97C66"/>
    <w:rsid w:val="00DA0130"/>
    <w:rsid w:val="00DA013D"/>
    <w:rsid w:val="00DA1683"/>
    <w:rsid w:val="00DA19C7"/>
    <w:rsid w:val="00DA32AB"/>
    <w:rsid w:val="00DA35C8"/>
    <w:rsid w:val="00DA3B1A"/>
    <w:rsid w:val="00DA40E3"/>
    <w:rsid w:val="00DA4C60"/>
    <w:rsid w:val="00DA4DD9"/>
    <w:rsid w:val="00DA57A8"/>
    <w:rsid w:val="00DA5BD8"/>
    <w:rsid w:val="00DA63B4"/>
    <w:rsid w:val="00DA7CC1"/>
    <w:rsid w:val="00DB17C0"/>
    <w:rsid w:val="00DB2ECE"/>
    <w:rsid w:val="00DB41AE"/>
    <w:rsid w:val="00DB41EA"/>
    <w:rsid w:val="00DB4387"/>
    <w:rsid w:val="00DB43B4"/>
    <w:rsid w:val="00DB50A6"/>
    <w:rsid w:val="00DB538D"/>
    <w:rsid w:val="00DB613D"/>
    <w:rsid w:val="00DB6D9A"/>
    <w:rsid w:val="00DB6FDC"/>
    <w:rsid w:val="00DB7F44"/>
    <w:rsid w:val="00DC242D"/>
    <w:rsid w:val="00DC35B2"/>
    <w:rsid w:val="00DC3F3C"/>
    <w:rsid w:val="00DC45E5"/>
    <w:rsid w:val="00DC4F03"/>
    <w:rsid w:val="00DC51B3"/>
    <w:rsid w:val="00DC638C"/>
    <w:rsid w:val="00DC63AE"/>
    <w:rsid w:val="00DC672E"/>
    <w:rsid w:val="00DC736B"/>
    <w:rsid w:val="00DC7ECE"/>
    <w:rsid w:val="00DD09E0"/>
    <w:rsid w:val="00DD1346"/>
    <w:rsid w:val="00DD144A"/>
    <w:rsid w:val="00DD2490"/>
    <w:rsid w:val="00DD2604"/>
    <w:rsid w:val="00DD2AEA"/>
    <w:rsid w:val="00DD3764"/>
    <w:rsid w:val="00DD45E2"/>
    <w:rsid w:val="00DD4B41"/>
    <w:rsid w:val="00DD534A"/>
    <w:rsid w:val="00DD53D0"/>
    <w:rsid w:val="00DD564E"/>
    <w:rsid w:val="00DD69B7"/>
    <w:rsid w:val="00DD708E"/>
    <w:rsid w:val="00DD740E"/>
    <w:rsid w:val="00DD7FCB"/>
    <w:rsid w:val="00DE0C70"/>
    <w:rsid w:val="00DE1CEE"/>
    <w:rsid w:val="00DE2EF1"/>
    <w:rsid w:val="00DE3AAE"/>
    <w:rsid w:val="00DE3D4D"/>
    <w:rsid w:val="00DE43B9"/>
    <w:rsid w:val="00DE513E"/>
    <w:rsid w:val="00DE69EE"/>
    <w:rsid w:val="00DE6F1E"/>
    <w:rsid w:val="00DE70EF"/>
    <w:rsid w:val="00DF08D4"/>
    <w:rsid w:val="00DF1AEC"/>
    <w:rsid w:val="00DF22A7"/>
    <w:rsid w:val="00DF251E"/>
    <w:rsid w:val="00DF25AE"/>
    <w:rsid w:val="00DF28B1"/>
    <w:rsid w:val="00DF2978"/>
    <w:rsid w:val="00DF44F5"/>
    <w:rsid w:val="00DF5662"/>
    <w:rsid w:val="00DF585E"/>
    <w:rsid w:val="00DF6B6F"/>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540"/>
    <w:rsid w:val="00E03BA9"/>
    <w:rsid w:val="00E0422C"/>
    <w:rsid w:val="00E04646"/>
    <w:rsid w:val="00E0491E"/>
    <w:rsid w:val="00E04F12"/>
    <w:rsid w:val="00E05039"/>
    <w:rsid w:val="00E05785"/>
    <w:rsid w:val="00E05DCC"/>
    <w:rsid w:val="00E0635A"/>
    <w:rsid w:val="00E06458"/>
    <w:rsid w:val="00E06BCD"/>
    <w:rsid w:val="00E101CA"/>
    <w:rsid w:val="00E10F1D"/>
    <w:rsid w:val="00E11595"/>
    <w:rsid w:val="00E119CD"/>
    <w:rsid w:val="00E11CA2"/>
    <w:rsid w:val="00E1295C"/>
    <w:rsid w:val="00E12969"/>
    <w:rsid w:val="00E13284"/>
    <w:rsid w:val="00E135BE"/>
    <w:rsid w:val="00E13EFB"/>
    <w:rsid w:val="00E13F7E"/>
    <w:rsid w:val="00E14223"/>
    <w:rsid w:val="00E15655"/>
    <w:rsid w:val="00E15CA3"/>
    <w:rsid w:val="00E16059"/>
    <w:rsid w:val="00E176B4"/>
    <w:rsid w:val="00E17B3F"/>
    <w:rsid w:val="00E209F3"/>
    <w:rsid w:val="00E21039"/>
    <w:rsid w:val="00E21155"/>
    <w:rsid w:val="00E218E2"/>
    <w:rsid w:val="00E22EEA"/>
    <w:rsid w:val="00E230A4"/>
    <w:rsid w:val="00E2355C"/>
    <w:rsid w:val="00E2397E"/>
    <w:rsid w:val="00E23F96"/>
    <w:rsid w:val="00E24A86"/>
    <w:rsid w:val="00E24FDD"/>
    <w:rsid w:val="00E25695"/>
    <w:rsid w:val="00E25B24"/>
    <w:rsid w:val="00E2680F"/>
    <w:rsid w:val="00E26B0C"/>
    <w:rsid w:val="00E30598"/>
    <w:rsid w:val="00E319F1"/>
    <w:rsid w:val="00E31D60"/>
    <w:rsid w:val="00E31DEB"/>
    <w:rsid w:val="00E328E7"/>
    <w:rsid w:val="00E33AEB"/>
    <w:rsid w:val="00E33FC6"/>
    <w:rsid w:val="00E34BF6"/>
    <w:rsid w:val="00E34FD5"/>
    <w:rsid w:val="00E3516C"/>
    <w:rsid w:val="00E36232"/>
    <w:rsid w:val="00E3697A"/>
    <w:rsid w:val="00E3728B"/>
    <w:rsid w:val="00E373B5"/>
    <w:rsid w:val="00E37D10"/>
    <w:rsid w:val="00E4004A"/>
    <w:rsid w:val="00E42B2E"/>
    <w:rsid w:val="00E4332F"/>
    <w:rsid w:val="00E436F0"/>
    <w:rsid w:val="00E437F5"/>
    <w:rsid w:val="00E44ED2"/>
    <w:rsid w:val="00E45564"/>
    <w:rsid w:val="00E456C3"/>
    <w:rsid w:val="00E45B8B"/>
    <w:rsid w:val="00E45C63"/>
    <w:rsid w:val="00E45FD0"/>
    <w:rsid w:val="00E46857"/>
    <w:rsid w:val="00E46D4A"/>
    <w:rsid w:val="00E50595"/>
    <w:rsid w:val="00E51218"/>
    <w:rsid w:val="00E5132B"/>
    <w:rsid w:val="00E51625"/>
    <w:rsid w:val="00E516CC"/>
    <w:rsid w:val="00E5189F"/>
    <w:rsid w:val="00E53244"/>
    <w:rsid w:val="00E538CC"/>
    <w:rsid w:val="00E5463F"/>
    <w:rsid w:val="00E548E3"/>
    <w:rsid w:val="00E551AC"/>
    <w:rsid w:val="00E55A53"/>
    <w:rsid w:val="00E55D75"/>
    <w:rsid w:val="00E56ED2"/>
    <w:rsid w:val="00E57760"/>
    <w:rsid w:val="00E57AF9"/>
    <w:rsid w:val="00E57C23"/>
    <w:rsid w:val="00E607B7"/>
    <w:rsid w:val="00E60BA8"/>
    <w:rsid w:val="00E60BEF"/>
    <w:rsid w:val="00E62337"/>
    <w:rsid w:val="00E623D5"/>
    <w:rsid w:val="00E623F0"/>
    <w:rsid w:val="00E62A91"/>
    <w:rsid w:val="00E6301C"/>
    <w:rsid w:val="00E63D50"/>
    <w:rsid w:val="00E645A3"/>
    <w:rsid w:val="00E64C82"/>
    <w:rsid w:val="00E65189"/>
    <w:rsid w:val="00E6631B"/>
    <w:rsid w:val="00E6703F"/>
    <w:rsid w:val="00E67387"/>
    <w:rsid w:val="00E67395"/>
    <w:rsid w:val="00E67616"/>
    <w:rsid w:val="00E679E2"/>
    <w:rsid w:val="00E67C09"/>
    <w:rsid w:val="00E67CDF"/>
    <w:rsid w:val="00E71278"/>
    <w:rsid w:val="00E713BC"/>
    <w:rsid w:val="00E718D7"/>
    <w:rsid w:val="00E71DB0"/>
    <w:rsid w:val="00E71F27"/>
    <w:rsid w:val="00E72CB9"/>
    <w:rsid w:val="00E7313F"/>
    <w:rsid w:val="00E73BCB"/>
    <w:rsid w:val="00E73D7C"/>
    <w:rsid w:val="00E74559"/>
    <w:rsid w:val="00E74924"/>
    <w:rsid w:val="00E75ACB"/>
    <w:rsid w:val="00E75C86"/>
    <w:rsid w:val="00E75E80"/>
    <w:rsid w:val="00E76662"/>
    <w:rsid w:val="00E803C6"/>
    <w:rsid w:val="00E80876"/>
    <w:rsid w:val="00E808AF"/>
    <w:rsid w:val="00E828DA"/>
    <w:rsid w:val="00E83458"/>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4BAE"/>
    <w:rsid w:val="00E9589A"/>
    <w:rsid w:val="00E96050"/>
    <w:rsid w:val="00E963B5"/>
    <w:rsid w:val="00E978B7"/>
    <w:rsid w:val="00E97F2F"/>
    <w:rsid w:val="00EA046C"/>
    <w:rsid w:val="00EA09F8"/>
    <w:rsid w:val="00EA1E98"/>
    <w:rsid w:val="00EA23B2"/>
    <w:rsid w:val="00EA247D"/>
    <w:rsid w:val="00EA310F"/>
    <w:rsid w:val="00EA37C6"/>
    <w:rsid w:val="00EA3A7A"/>
    <w:rsid w:val="00EA4959"/>
    <w:rsid w:val="00EA534D"/>
    <w:rsid w:val="00EA56FC"/>
    <w:rsid w:val="00EA5E3D"/>
    <w:rsid w:val="00EA617C"/>
    <w:rsid w:val="00EA66F6"/>
    <w:rsid w:val="00EA6854"/>
    <w:rsid w:val="00EA71F1"/>
    <w:rsid w:val="00EB0502"/>
    <w:rsid w:val="00EB0789"/>
    <w:rsid w:val="00EB23AF"/>
    <w:rsid w:val="00EB2472"/>
    <w:rsid w:val="00EB2E73"/>
    <w:rsid w:val="00EB3348"/>
    <w:rsid w:val="00EB41B8"/>
    <w:rsid w:val="00EB66D6"/>
    <w:rsid w:val="00EB68B5"/>
    <w:rsid w:val="00EB6C2C"/>
    <w:rsid w:val="00EB6F81"/>
    <w:rsid w:val="00EC01FD"/>
    <w:rsid w:val="00EC1411"/>
    <w:rsid w:val="00EC17C3"/>
    <w:rsid w:val="00EC2846"/>
    <w:rsid w:val="00EC3595"/>
    <w:rsid w:val="00EC3B7D"/>
    <w:rsid w:val="00EC4652"/>
    <w:rsid w:val="00EC4690"/>
    <w:rsid w:val="00EC4A54"/>
    <w:rsid w:val="00EC4B68"/>
    <w:rsid w:val="00EC4D18"/>
    <w:rsid w:val="00EC5847"/>
    <w:rsid w:val="00EC6E2C"/>
    <w:rsid w:val="00EC6EBE"/>
    <w:rsid w:val="00EC6EF3"/>
    <w:rsid w:val="00EC776A"/>
    <w:rsid w:val="00ED05AD"/>
    <w:rsid w:val="00ED0B81"/>
    <w:rsid w:val="00ED0DF9"/>
    <w:rsid w:val="00ED0EC8"/>
    <w:rsid w:val="00ED0FC0"/>
    <w:rsid w:val="00ED222E"/>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1CD4"/>
    <w:rsid w:val="00EE3B24"/>
    <w:rsid w:val="00EE3B80"/>
    <w:rsid w:val="00EE4121"/>
    <w:rsid w:val="00EE4E3A"/>
    <w:rsid w:val="00EE503C"/>
    <w:rsid w:val="00EE5461"/>
    <w:rsid w:val="00EE557D"/>
    <w:rsid w:val="00EE6200"/>
    <w:rsid w:val="00EE6960"/>
    <w:rsid w:val="00EE750D"/>
    <w:rsid w:val="00EF15BF"/>
    <w:rsid w:val="00EF1A0A"/>
    <w:rsid w:val="00EF2026"/>
    <w:rsid w:val="00EF3BDD"/>
    <w:rsid w:val="00EF43EB"/>
    <w:rsid w:val="00EF5161"/>
    <w:rsid w:val="00EF5929"/>
    <w:rsid w:val="00EF6783"/>
    <w:rsid w:val="00EF7746"/>
    <w:rsid w:val="00F003A1"/>
    <w:rsid w:val="00F00896"/>
    <w:rsid w:val="00F017C6"/>
    <w:rsid w:val="00F01EFC"/>
    <w:rsid w:val="00F01FBF"/>
    <w:rsid w:val="00F02F2E"/>
    <w:rsid w:val="00F02F71"/>
    <w:rsid w:val="00F03F69"/>
    <w:rsid w:val="00F04148"/>
    <w:rsid w:val="00F041DE"/>
    <w:rsid w:val="00F04E6D"/>
    <w:rsid w:val="00F0694F"/>
    <w:rsid w:val="00F07675"/>
    <w:rsid w:val="00F07E7C"/>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1045"/>
    <w:rsid w:val="00F21895"/>
    <w:rsid w:val="00F21DA8"/>
    <w:rsid w:val="00F229C1"/>
    <w:rsid w:val="00F22A71"/>
    <w:rsid w:val="00F22BA4"/>
    <w:rsid w:val="00F2332E"/>
    <w:rsid w:val="00F23502"/>
    <w:rsid w:val="00F23646"/>
    <w:rsid w:val="00F23883"/>
    <w:rsid w:val="00F23DBC"/>
    <w:rsid w:val="00F24D83"/>
    <w:rsid w:val="00F26D82"/>
    <w:rsid w:val="00F27121"/>
    <w:rsid w:val="00F2736D"/>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EAE"/>
    <w:rsid w:val="00F36FF2"/>
    <w:rsid w:val="00F37BCE"/>
    <w:rsid w:val="00F40100"/>
    <w:rsid w:val="00F40FB0"/>
    <w:rsid w:val="00F414AA"/>
    <w:rsid w:val="00F41780"/>
    <w:rsid w:val="00F4203B"/>
    <w:rsid w:val="00F43470"/>
    <w:rsid w:val="00F44C5B"/>
    <w:rsid w:val="00F45523"/>
    <w:rsid w:val="00F462B4"/>
    <w:rsid w:val="00F46571"/>
    <w:rsid w:val="00F468A4"/>
    <w:rsid w:val="00F47669"/>
    <w:rsid w:val="00F508BC"/>
    <w:rsid w:val="00F50900"/>
    <w:rsid w:val="00F50C4E"/>
    <w:rsid w:val="00F510BF"/>
    <w:rsid w:val="00F51C55"/>
    <w:rsid w:val="00F51F2B"/>
    <w:rsid w:val="00F528A6"/>
    <w:rsid w:val="00F52DC7"/>
    <w:rsid w:val="00F53972"/>
    <w:rsid w:val="00F53D80"/>
    <w:rsid w:val="00F53EC7"/>
    <w:rsid w:val="00F54DB6"/>
    <w:rsid w:val="00F550E4"/>
    <w:rsid w:val="00F55144"/>
    <w:rsid w:val="00F5566F"/>
    <w:rsid w:val="00F5578B"/>
    <w:rsid w:val="00F55E68"/>
    <w:rsid w:val="00F56259"/>
    <w:rsid w:val="00F56781"/>
    <w:rsid w:val="00F5734A"/>
    <w:rsid w:val="00F57632"/>
    <w:rsid w:val="00F576FB"/>
    <w:rsid w:val="00F57704"/>
    <w:rsid w:val="00F5773A"/>
    <w:rsid w:val="00F57DF7"/>
    <w:rsid w:val="00F6009C"/>
    <w:rsid w:val="00F604C8"/>
    <w:rsid w:val="00F60D90"/>
    <w:rsid w:val="00F61824"/>
    <w:rsid w:val="00F62657"/>
    <w:rsid w:val="00F62D98"/>
    <w:rsid w:val="00F633CC"/>
    <w:rsid w:val="00F6358F"/>
    <w:rsid w:val="00F653D8"/>
    <w:rsid w:val="00F658DB"/>
    <w:rsid w:val="00F66381"/>
    <w:rsid w:val="00F6653D"/>
    <w:rsid w:val="00F665C7"/>
    <w:rsid w:val="00F66A8B"/>
    <w:rsid w:val="00F66BCA"/>
    <w:rsid w:val="00F67A0B"/>
    <w:rsid w:val="00F67CCC"/>
    <w:rsid w:val="00F7049F"/>
    <w:rsid w:val="00F70C32"/>
    <w:rsid w:val="00F70C50"/>
    <w:rsid w:val="00F7245B"/>
    <w:rsid w:val="00F739E0"/>
    <w:rsid w:val="00F746BC"/>
    <w:rsid w:val="00F7592A"/>
    <w:rsid w:val="00F75DD7"/>
    <w:rsid w:val="00F765B6"/>
    <w:rsid w:val="00F76953"/>
    <w:rsid w:val="00F778E4"/>
    <w:rsid w:val="00F77D60"/>
    <w:rsid w:val="00F77DD6"/>
    <w:rsid w:val="00F800D3"/>
    <w:rsid w:val="00F807A5"/>
    <w:rsid w:val="00F80854"/>
    <w:rsid w:val="00F8122A"/>
    <w:rsid w:val="00F81333"/>
    <w:rsid w:val="00F814E6"/>
    <w:rsid w:val="00F814FE"/>
    <w:rsid w:val="00F8161F"/>
    <w:rsid w:val="00F81BC4"/>
    <w:rsid w:val="00F827DD"/>
    <w:rsid w:val="00F830A0"/>
    <w:rsid w:val="00F83519"/>
    <w:rsid w:val="00F835EB"/>
    <w:rsid w:val="00F83790"/>
    <w:rsid w:val="00F83910"/>
    <w:rsid w:val="00F84286"/>
    <w:rsid w:val="00F846DD"/>
    <w:rsid w:val="00F85499"/>
    <w:rsid w:val="00F85630"/>
    <w:rsid w:val="00F85BBE"/>
    <w:rsid w:val="00F85CA2"/>
    <w:rsid w:val="00F86146"/>
    <w:rsid w:val="00F86A41"/>
    <w:rsid w:val="00F8756A"/>
    <w:rsid w:val="00F90188"/>
    <w:rsid w:val="00F90F04"/>
    <w:rsid w:val="00F93157"/>
    <w:rsid w:val="00F94925"/>
    <w:rsid w:val="00F949EA"/>
    <w:rsid w:val="00F94BC5"/>
    <w:rsid w:val="00F96959"/>
    <w:rsid w:val="00F97348"/>
    <w:rsid w:val="00F974C1"/>
    <w:rsid w:val="00F97E61"/>
    <w:rsid w:val="00F97FF8"/>
    <w:rsid w:val="00FA21D9"/>
    <w:rsid w:val="00FA22E0"/>
    <w:rsid w:val="00FA35A1"/>
    <w:rsid w:val="00FA3E01"/>
    <w:rsid w:val="00FA40F6"/>
    <w:rsid w:val="00FA4496"/>
    <w:rsid w:val="00FA4648"/>
    <w:rsid w:val="00FA5916"/>
    <w:rsid w:val="00FA72DE"/>
    <w:rsid w:val="00FA7710"/>
    <w:rsid w:val="00FB058E"/>
    <w:rsid w:val="00FB0DEA"/>
    <w:rsid w:val="00FB1F7C"/>
    <w:rsid w:val="00FB2BC1"/>
    <w:rsid w:val="00FB30B8"/>
    <w:rsid w:val="00FB3529"/>
    <w:rsid w:val="00FB3711"/>
    <w:rsid w:val="00FB4B3F"/>
    <w:rsid w:val="00FB518E"/>
    <w:rsid w:val="00FB5911"/>
    <w:rsid w:val="00FB7B12"/>
    <w:rsid w:val="00FC199E"/>
    <w:rsid w:val="00FC23AF"/>
    <w:rsid w:val="00FC2D77"/>
    <w:rsid w:val="00FC30C2"/>
    <w:rsid w:val="00FC433C"/>
    <w:rsid w:val="00FC55B5"/>
    <w:rsid w:val="00FC5EBE"/>
    <w:rsid w:val="00FC6178"/>
    <w:rsid w:val="00FC72DE"/>
    <w:rsid w:val="00FD09C7"/>
    <w:rsid w:val="00FD0DD2"/>
    <w:rsid w:val="00FD0DE6"/>
    <w:rsid w:val="00FD1AE8"/>
    <w:rsid w:val="00FD1EF6"/>
    <w:rsid w:val="00FD2625"/>
    <w:rsid w:val="00FD2B9B"/>
    <w:rsid w:val="00FD341F"/>
    <w:rsid w:val="00FD36A8"/>
    <w:rsid w:val="00FD3AB7"/>
    <w:rsid w:val="00FD3E8E"/>
    <w:rsid w:val="00FD43C1"/>
    <w:rsid w:val="00FD4F65"/>
    <w:rsid w:val="00FD5232"/>
    <w:rsid w:val="00FD562B"/>
    <w:rsid w:val="00FD5656"/>
    <w:rsid w:val="00FD66DE"/>
    <w:rsid w:val="00FD6919"/>
    <w:rsid w:val="00FD72F8"/>
    <w:rsid w:val="00FD7CC4"/>
    <w:rsid w:val="00FE1F80"/>
    <w:rsid w:val="00FE202D"/>
    <w:rsid w:val="00FE21D4"/>
    <w:rsid w:val="00FE4300"/>
    <w:rsid w:val="00FE4EC4"/>
    <w:rsid w:val="00FE5487"/>
    <w:rsid w:val="00FE552C"/>
    <w:rsid w:val="00FE57E8"/>
    <w:rsid w:val="00FE5D52"/>
    <w:rsid w:val="00FE6CFD"/>
    <w:rsid w:val="00FE7191"/>
    <w:rsid w:val="00FE72BA"/>
    <w:rsid w:val="00FE73F8"/>
    <w:rsid w:val="00FE7587"/>
    <w:rsid w:val="00FF048A"/>
    <w:rsid w:val="00FF07F1"/>
    <w:rsid w:val="00FF1733"/>
    <w:rsid w:val="00FF183B"/>
    <w:rsid w:val="00FF28DE"/>
    <w:rsid w:val="00FF2A4B"/>
    <w:rsid w:val="00FF2D3C"/>
    <w:rsid w:val="00FF3E4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ListTable3Accent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4Accent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ListTable1LightAccent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ListTable3Accent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4Accent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ListTable1LightAccent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3777316">
      <w:bodyDiv w:val="1"/>
      <w:marLeft w:val="150"/>
      <w:marRight w:val="150"/>
      <w:marTop w:val="0"/>
      <w:marBottom w:val="0"/>
      <w:divBdr>
        <w:top w:val="none" w:sz="0" w:space="0" w:color="auto"/>
        <w:left w:val="none" w:sz="0" w:space="0" w:color="auto"/>
        <w:bottom w:val="none" w:sz="0" w:space="0" w:color="auto"/>
        <w:right w:val="none" w:sz="0" w:space="0" w:color="auto"/>
      </w:divBdr>
      <w:divsChild>
        <w:div w:id="372190992">
          <w:marLeft w:val="0"/>
          <w:marRight w:val="0"/>
          <w:marTop w:val="0"/>
          <w:marBottom w:val="0"/>
          <w:divBdr>
            <w:top w:val="none" w:sz="0" w:space="0" w:color="auto"/>
            <w:left w:val="none" w:sz="0" w:space="0" w:color="auto"/>
            <w:bottom w:val="none" w:sz="0" w:space="0" w:color="auto"/>
            <w:right w:val="none" w:sz="0" w:space="0" w:color="auto"/>
          </w:divBdr>
          <w:divsChild>
            <w:div w:id="1061977824">
              <w:marLeft w:val="0"/>
              <w:marRight w:val="0"/>
              <w:marTop w:val="0"/>
              <w:marBottom w:val="0"/>
              <w:divBdr>
                <w:top w:val="none" w:sz="0" w:space="0" w:color="auto"/>
                <w:left w:val="none" w:sz="0" w:space="0" w:color="auto"/>
                <w:bottom w:val="none" w:sz="0" w:space="0" w:color="auto"/>
                <w:right w:val="none" w:sz="0" w:space="0" w:color="auto"/>
              </w:divBdr>
              <w:divsChild>
                <w:div w:id="1598293424">
                  <w:marLeft w:val="0"/>
                  <w:marRight w:val="0"/>
                  <w:marTop w:val="0"/>
                  <w:marBottom w:val="0"/>
                  <w:divBdr>
                    <w:top w:val="none" w:sz="0" w:space="0" w:color="auto"/>
                    <w:left w:val="none" w:sz="0" w:space="0" w:color="auto"/>
                    <w:bottom w:val="none" w:sz="0" w:space="0" w:color="auto"/>
                    <w:right w:val="none" w:sz="0" w:space="0" w:color="auto"/>
                  </w:divBdr>
                  <w:divsChild>
                    <w:div w:id="134105763">
                      <w:marLeft w:val="0"/>
                      <w:marRight w:val="0"/>
                      <w:marTop w:val="0"/>
                      <w:marBottom w:val="0"/>
                      <w:divBdr>
                        <w:top w:val="none" w:sz="0" w:space="0" w:color="auto"/>
                        <w:left w:val="none" w:sz="0" w:space="0" w:color="auto"/>
                        <w:bottom w:val="none" w:sz="0" w:space="0" w:color="auto"/>
                        <w:right w:val="none" w:sz="0" w:space="0" w:color="auto"/>
                      </w:divBdr>
                      <w:divsChild>
                        <w:div w:id="563180649">
                          <w:marLeft w:val="0"/>
                          <w:marRight w:val="0"/>
                          <w:marTop w:val="0"/>
                          <w:marBottom w:val="0"/>
                          <w:divBdr>
                            <w:top w:val="none" w:sz="0" w:space="0" w:color="auto"/>
                            <w:left w:val="none" w:sz="0" w:space="0" w:color="auto"/>
                            <w:bottom w:val="none" w:sz="0" w:space="0" w:color="auto"/>
                            <w:right w:val="none" w:sz="0" w:space="0" w:color="auto"/>
                          </w:divBdr>
                          <w:divsChild>
                            <w:div w:id="1558400083">
                              <w:marLeft w:val="0"/>
                              <w:marRight w:val="0"/>
                              <w:marTop w:val="0"/>
                              <w:marBottom w:val="0"/>
                              <w:divBdr>
                                <w:top w:val="none" w:sz="0" w:space="0" w:color="auto"/>
                                <w:left w:val="none" w:sz="0" w:space="0" w:color="auto"/>
                                <w:bottom w:val="none" w:sz="0" w:space="0" w:color="auto"/>
                                <w:right w:val="none" w:sz="0" w:space="0" w:color="auto"/>
                              </w:divBdr>
                              <w:divsChild>
                                <w:div w:id="1436973547">
                                  <w:marLeft w:val="0"/>
                                  <w:marRight w:val="0"/>
                                  <w:marTop w:val="0"/>
                                  <w:marBottom w:val="0"/>
                                  <w:divBdr>
                                    <w:top w:val="none" w:sz="0" w:space="0" w:color="auto"/>
                                    <w:left w:val="none" w:sz="0" w:space="0" w:color="auto"/>
                                    <w:bottom w:val="none" w:sz="0" w:space="0" w:color="auto"/>
                                    <w:right w:val="none" w:sz="0" w:space="0" w:color="auto"/>
                                  </w:divBdr>
                                  <w:divsChild>
                                    <w:div w:id="1506477095">
                                      <w:marLeft w:val="0"/>
                                      <w:marRight w:val="0"/>
                                      <w:marTop w:val="0"/>
                                      <w:marBottom w:val="0"/>
                                      <w:divBdr>
                                        <w:top w:val="none" w:sz="0" w:space="0" w:color="auto"/>
                                        <w:left w:val="none" w:sz="0" w:space="0" w:color="auto"/>
                                        <w:bottom w:val="none" w:sz="0" w:space="0" w:color="auto"/>
                                        <w:right w:val="none" w:sz="0" w:space="0" w:color="auto"/>
                                      </w:divBdr>
                                      <w:divsChild>
                                        <w:div w:id="1724668843">
                                          <w:marLeft w:val="0"/>
                                          <w:marRight w:val="0"/>
                                          <w:marTop w:val="0"/>
                                          <w:marBottom w:val="0"/>
                                          <w:divBdr>
                                            <w:top w:val="none" w:sz="0" w:space="0" w:color="auto"/>
                                            <w:left w:val="none" w:sz="0" w:space="0" w:color="auto"/>
                                            <w:bottom w:val="none" w:sz="0" w:space="0" w:color="auto"/>
                                            <w:right w:val="none" w:sz="0" w:space="0" w:color="auto"/>
                                          </w:divBdr>
                                          <w:divsChild>
                                            <w:div w:id="1885294110">
                                              <w:marLeft w:val="0"/>
                                              <w:marRight w:val="0"/>
                                              <w:marTop w:val="0"/>
                                              <w:marBottom w:val="0"/>
                                              <w:divBdr>
                                                <w:top w:val="none" w:sz="0" w:space="0" w:color="auto"/>
                                                <w:left w:val="none" w:sz="0" w:space="0" w:color="auto"/>
                                                <w:bottom w:val="none" w:sz="0" w:space="0" w:color="auto"/>
                                                <w:right w:val="none" w:sz="0" w:space="0" w:color="auto"/>
                                              </w:divBdr>
                                              <w:divsChild>
                                                <w:div w:id="617177725">
                                                  <w:marLeft w:val="0"/>
                                                  <w:marRight w:val="0"/>
                                                  <w:marTop w:val="0"/>
                                                  <w:marBottom w:val="0"/>
                                                  <w:divBdr>
                                                    <w:top w:val="none" w:sz="0" w:space="0" w:color="auto"/>
                                                    <w:left w:val="none" w:sz="0" w:space="0" w:color="auto"/>
                                                    <w:bottom w:val="none" w:sz="0" w:space="0" w:color="auto"/>
                                                    <w:right w:val="none" w:sz="0" w:space="0" w:color="auto"/>
                                                  </w:divBdr>
                                                  <w:divsChild>
                                                    <w:div w:id="1554535978">
                                                      <w:marLeft w:val="0"/>
                                                      <w:marRight w:val="0"/>
                                                      <w:marTop w:val="0"/>
                                                      <w:marBottom w:val="0"/>
                                                      <w:divBdr>
                                                        <w:top w:val="none" w:sz="0" w:space="0" w:color="auto"/>
                                                        <w:left w:val="none" w:sz="0" w:space="0" w:color="auto"/>
                                                        <w:bottom w:val="none" w:sz="0" w:space="0" w:color="auto"/>
                                                        <w:right w:val="none" w:sz="0" w:space="0" w:color="auto"/>
                                                      </w:divBdr>
                                                      <w:divsChild>
                                                        <w:div w:id="355275553">
                                                          <w:marLeft w:val="0"/>
                                                          <w:marRight w:val="0"/>
                                                          <w:marTop w:val="0"/>
                                                          <w:marBottom w:val="0"/>
                                                          <w:divBdr>
                                                            <w:top w:val="none" w:sz="0" w:space="0" w:color="auto"/>
                                                            <w:left w:val="none" w:sz="0" w:space="0" w:color="auto"/>
                                                            <w:bottom w:val="none" w:sz="0" w:space="0" w:color="auto"/>
                                                            <w:right w:val="none" w:sz="0" w:space="0" w:color="auto"/>
                                                          </w:divBdr>
                                                          <w:divsChild>
                                                            <w:div w:id="1706903177">
                                                              <w:marLeft w:val="0"/>
                                                              <w:marRight w:val="0"/>
                                                              <w:marTop w:val="0"/>
                                                              <w:marBottom w:val="0"/>
                                                              <w:divBdr>
                                                                <w:top w:val="none" w:sz="0" w:space="0" w:color="auto"/>
                                                                <w:left w:val="none" w:sz="0" w:space="0" w:color="auto"/>
                                                                <w:bottom w:val="none" w:sz="0" w:space="0" w:color="auto"/>
                                                                <w:right w:val="none" w:sz="0" w:space="0" w:color="auto"/>
                                                              </w:divBdr>
                                                              <w:divsChild>
                                                                <w:div w:id="750199579">
                                                                  <w:marLeft w:val="0"/>
                                                                  <w:marRight w:val="0"/>
                                                                  <w:marTop w:val="0"/>
                                                                  <w:marBottom w:val="0"/>
                                                                  <w:divBdr>
                                                                    <w:top w:val="none" w:sz="0" w:space="0" w:color="auto"/>
                                                                    <w:left w:val="none" w:sz="0" w:space="0" w:color="auto"/>
                                                                    <w:bottom w:val="none" w:sz="0" w:space="0" w:color="auto"/>
                                                                    <w:right w:val="none" w:sz="0" w:space="0" w:color="auto"/>
                                                                  </w:divBdr>
                                                                  <w:divsChild>
                                                                    <w:div w:id="1176924249">
                                                                      <w:marLeft w:val="0"/>
                                                                      <w:marRight w:val="0"/>
                                                                      <w:marTop w:val="0"/>
                                                                      <w:marBottom w:val="0"/>
                                                                      <w:divBdr>
                                                                        <w:top w:val="none" w:sz="0" w:space="0" w:color="auto"/>
                                                                        <w:left w:val="none" w:sz="0" w:space="0" w:color="auto"/>
                                                                        <w:bottom w:val="none" w:sz="0" w:space="0" w:color="auto"/>
                                                                        <w:right w:val="none" w:sz="0" w:space="0" w:color="auto"/>
                                                                      </w:divBdr>
                                                                      <w:divsChild>
                                                                        <w:div w:id="485127255">
                                                                          <w:marLeft w:val="0"/>
                                                                          <w:marRight w:val="0"/>
                                                                          <w:marTop w:val="0"/>
                                                                          <w:marBottom w:val="0"/>
                                                                          <w:divBdr>
                                                                            <w:top w:val="none" w:sz="0" w:space="0" w:color="auto"/>
                                                                            <w:left w:val="none" w:sz="0" w:space="0" w:color="auto"/>
                                                                            <w:bottom w:val="none" w:sz="0" w:space="0" w:color="auto"/>
                                                                            <w:right w:val="none" w:sz="0" w:space="0" w:color="auto"/>
                                                                          </w:divBdr>
                                                                          <w:divsChild>
                                                                            <w:div w:id="155995202">
                                                                              <w:marLeft w:val="0"/>
                                                                              <w:marRight w:val="0"/>
                                                                              <w:marTop w:val="0"/>
                                                                              <w:marBottom w:val="0"/>
                                                                              <w:divBdr>
                                                                                <w:top w:val="none" w:sz="0" w:space="0" w:color="auto"/>
                                                                                <w:left w:val="none" w:sz="0" w:space="0" w:color="auto"/>
                                                                                <w:bottom w:val="none" w:sz="0" w:space="0" w:color="auto"/>
                                                                                <w:right w:val="none" w:sz="0" w:space="0" w:color="auto"/>
                                                                              </w:divBdr>
                                                                              <w:divsChild>
                                                                                <w:div w:id="284697669">
                                                                                  <w:marLeft w:val="0"/>
                                                                                  <w:marRight w:val="0"/>
                                                                                  <w:marTop w:val="0"/>
                                                                                  <w:marBottom w:val="0"/>
                                                                                  <w:divBdr>
                                                                                    <w:top w:val="none" w:sz="0" w:space="0" w:color="auto"/>
                                                                                    <w:left w:val="none" w:sz="0" w:space="0" w:color="auto"/>
                                                                                    <w:bottom w:val="none" w:sz="0" w:space="0" w:color="auto"/>
                                                                                    <w:right w:val="none" w:sz="0" w:space="0" w:color="auto"/>
                                                                                  </w:divBdr>
                                                                                  <w:divsChild>
                                                                                    <w:div w:id="785730319">
                                                                                      <w:marLeft w:val="0"/>
                                                                                      <w:marRight w:val="0"/>
                                                                                      <w:marTop w:val="0"/>
                                                                                      <w:marBottom w:val="0"/>
                                                                                      <w:divBdr>
                                                                                        <w:top w:val="none" w:sz="0" w:space="0" w:color="auto"/>
                                                                                        <w:left w:val="none" w:sz="0" w:space="0" w:color="auto"/>
                                                                                        <w:bottom w:val="none" w:sz="0" w:space="0" w:color="auto"/>
                                                                                        <w:right w:val="none" w:sz="0" w:space="0" w:color="auto"/>
                                                                                      </w:divBdr>
                                                                                    </w:div>
                                                                                  </w:divsChild>
                                                                                </w:div>
                                                                                <w:div w:id="595092277">
                                                                                  <w:marLeft w:val="0"/>
                                                                                  <w:marRight w:val="0"/>
                                                                                  <w:marTop w:val="0"/>
                                                                                  <w:marBottom w:val="0"/>
                                                                                  <w:divBdr>
                                                                                    <w:top w:val="none" w:sz="0" w:space="0" w:color="auto"/>
                                                                                    <w:left w:val="none" w:sz="0" w:space="0" w:color="auto"/>
                                                                                    <w:bottom w:val="none" w:sz="0" w:space="0" w:color="auto"/>
                                                                                    <w:right w:val="none" w:sz="0" w:space="0" w:color="auto"/>
                                                                                  </w:divBdr>
                                                                                  <w:divsChild>
                                                                                    <w:div w:id="114251059">
                                                                                      <w:marLeft w:val="0"/>
                                                                                      <w:marRight w:val="0"/>
                                                                                      <w:marTop w:val="0"/>
                                                                                      <w:marBottom w:val="0"/>
                                                                                      <w:divBdr>
                                                                                        <w:top w:val="none" w:sz="0" w:space="0" w:color="auto"/>
                                                                                        <w:left w:val="none" w:sz="0" w:space="0" w:color="auto"/>
                                                                                        <w:bottom w:val="none" w:sz="0" w:space="0" w:color="auto"/>
                                                                                        <w:right w:val="none" w:sz="0" w:space="0" w:color="auto"/>
                                                                                      </w:divBdr>
                                                                                      <w:divsChild>
                                                                                        <w:div w:id="1851798103">
                                                                                          <w:marLeft w:val="0"/>
                                                                                          <w:marRight w:val="0"/>
                                                                                          <w:marTop w:val="0"/>
                                                                                          <w:marBottom w:val="0"/>
                                                                                          <w:divBdr>
                                                                                            <w:top w:val="none" w:sz="0" w:space="0" w:color="auto"/>
                                                                                            <w:left w:val="none" w:sz="0" w:space="0" w:color="auto"/>
                                                                                            <w:bottom w:val="none" w:sz="0" w:space="0" w:color="auto"/>
                                                                                            <w:right w:val="none" w:sz="0" w:space="0" w:color="auto"/>
                                                                                          </w:divBdr>
                                                                                        </w:div>
                                                                                        <w:div w:id="13384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6353713">
      <w:bodyDiv w:val="1"/>
      <w:marLeft w:val="0"/>
      <w:marRight w:val="0"/>
      <w:marTop w:val="0"/>
      <w:marBottom w:val="0"/>
      <w:divBdr>
        <w:top w:val="none" w:sz="0" w:space="0" w:color="auto"/>
        <w:left w:val="none" w:sz="0" w:space="0" w:color="auto"/>
        <w:bottom w:val="none" w:sz="0" w:space="0" w:color="auto"/>
        <w:right w:val="none" w:sz="0" w:space="0" w:color="auto"/>
      </w:divBdr>
      <w:divsChild>
        <w:div w:id="1761100645">
          <w:marLeft w:val="0"/>
          <w:marRight w:val="0"/>
          <w:marTop w:val="0"/>
          <w:marBottom w:val="0"/>
          <w:divBdr>
            <w:top w:val="none" w:sz="0" w:space="0" w:color="auto"/>
            <w:left w:val="none" w:sz="0" w:space="0" w:color="auto"/>
            <w:bottom w:val="none" w:sz="0" w:space="0" w:color="auto"/>
            <w:right w:val="none" w:sz="0" w:space="0" w:color="auto"/>
          </w:divBdr>
          <w:divsChild>
            <w:div w:id="1005396710">
              <w:marLeft w:val="0"/>
              <w:marRight w:val="0"/>
              <w:marTop w:val="0"/>
              <w:marBottom w:val="0"/>
              <w:divBdr>
                <w:top w:val="none" w:sz="0" w:space="0" w:color="auto"/>
                <w:left w:val="none" w:sz="0" w:space="0" w:color="auto"/>
                <w:bottom w:val="none" w:sz="0" w:space="0" w:color="auto"/>
                <w:right w:val="none" w:sz="0" w:space="0" w:color="auto"/>
              </w:divBdr>
              <w:divsChild>
                <w:div w:id="1826431907">
                  <w:marLeft w:val="0"/>
                  <w:marRight w:val="0"/>
                  <w:marTop w:val="0"/>
                  <w:marBottom w:val="0"/>
                  <w:divBdr>
                    <w:top w:val="none" w:sz="0" w:space="0" w:color="auto"/>
                    <w:left w:val="none" w:sz="0" w:space="0" w:color="auto"/>
                    <w:bottom w:val="none" w:sz="0" w:space="0" w:color="auto"/>
                    <w:right w:val="none" w:sz="0" w:space="0" w:color="auto"/>
                  </w:divBdr>
                  <w:divsChild>
                    <w:div w:id="311564499">
                      <w:marLeft w:val="0"/>
                      <w:marRight w:val="0"/>
                      <w:marTop w:val="0"/>
                      <w:marBottom w:val="0"/>
                      <w:divBdr>
                        <w:top w:val="none" w:sz="0" w:space="0" w:color="auto"/>
                        <w:left w:val="none" w:sz="0" w:space="0" w:color="auto"/>
                        <w:bottom w:val="none" w:sz="0" w:space="0" w:color="auto"/>
                        <w:right w:val="none" w:sz="0" w:space="0" w:color="auto"/>
                      </w:divBdr>
                      <w:divsChild>
                        <w:div w:id="1425607861">
                          <w:marLeft w:val="0"/>
                          <w:marRight w:val="0"/>
                          <w:marTop w:val="0"/>
                          <w:marBottom w:val="0"/>
                          <w:divBdr>
                            <w:top w:val="none" w:sz="0" w:space="0" w:color="auto"/>
                            <w:left w:val="none" w:sz="0" w:space="0" w:color="auto"/>
                            <w:bottom w:val="none" w:sz="0" w:space="0" w:color="auto"/>
                            <w:right w:val="none" w:sz="0" w:space="0" w:color="auto"/>
                          </w:divBdr>
                          <w:divsChild>
                            <w:div w:id="498035818">
                              <w:marLeft w:val="0"/>
                              <w:marRight w:val="0"/>
                              <w:marTop w:val="0"/>
                              <w:marBottom w:val="0"/>
                              <w:divBdr>
                                <w:top w:val="none" w:sz="0" w:space="0" w:color="auto"/>
                                <w:left w:val="none" w:sz="0" w:space="0" w:color="auto"/>
                                <w:bottom w:val="none" w:sz="0" w:space="0" w:color="auto"/>
                                <w:right w:val="none" w:sz="0" w:space="0" w:color="auto"/>
                              </w:divBdr>
                              <w:divsChild>
                                <w:div w:id="973367554">
                                  <w:marLeft w:val="0"/>
                                  <w:marRight w:val="0"/>
                                  <w:marTop w:val="0"/>
                                  <w:marBottom w:val="0"/>
                                  <w:divBdr>
                                    <w:top w:val="none" w:sz="0" w:space="0" w:color="auto"/>
                                    <w:left w:val="none" w:sz="0" w:space="0" w:color="auto"/>
                                    <w:bottom w:val="none" w:sz="0" w:space="0" w:color="auto"/>
                                    <w:right w:val="none" w:sz="0" w:space="0" w:color="auto"/>
                                  </w:divBdr>
                                  <w:divsChild>
                                    <w:div w:id="601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4477258">
      <w:bodyDiv w:val="1"/>
      <w:marLeft w:val="150"/>
      <w:marRight w:val="150"/>
      <w:marTop w:val="0"/>
      <w:marBottom w:val="0"/>
      <w:divBdr>
        <w:top w:val="none" w:sz="0" w:space="0" w:color="auto"/>
        <w:left w:val="none" w:sz="0" w:space="0" w:color="auto"/>
        <w:bottom w:val="none" w:sz="0" w:space="0" w:color="auto"/>
        <w:right w:val="none" w:sz="0" w:space="0" w:color="auto"/>
      </w:divBdr>
      <w:divsChild>
        <w:div w:id="41367517">
          <w:marLeft w:val="0"/>
          <w:marRight w:val="0"/>
          <w:marTop w:val="0"/>
          <w:marBottom w:val="0"/>
          <w:divBdr>
            <w:top w:val="none" w:sz="0" w:space="0" w:color="auto"/>
            <w:left w:val="none" w:sz="0" w:space="0" w:color="auto"/>
            <w:bottom w:val="none" w:sz="0" w:space="0" w:color="auto"/>
            <w:right w:val="none" w:sz="0" w:space="0" w:color="auto"/>
          </w:divBdr>
          <w:divsChild>
            <w:div w:id="1254515976">
              <w:marLeft w:val="0"/>
              <w:marRight w:val="0"/>
              <w:marTop w:val="0"/>
              <w:marBottom w:val="0"/>
              <w:divBdr>
                <w:top w:val="none" w:sz="0" w:space="0" w:color="auto"/>
                <w:left w:val="none" w:sz="0" w:space="0" w:color="auto"/>
                <w:bottom w:val="none" w:sz="0" w:space="0" w:color="auto"/>
                <w:right w:val="none" w:sz="0" w:space="0" w:color="auto"/>
              </w:divBdr>
              <w:divsChild>
                <w:div w:id="1032608916">
                  <w:marLeft w:val="0"/>
                  <w:marRight w:val="0"/>
                  <w:marTop w:val="0"/>
                  <w:marBottom w:val="0"/>
                  <w:divBdr>
                    <w:top w:val="none" w:sz="0" w:space="0" w:color="auto"/>
                    <w:left w:val="none" w:sz="0" w:space="0" w:color="auto"/>
                    <w:bottom w:val="none" w:sz="0" w:space="0" w:color="auto"/>
                    <w:right w:val="none" w:sz="0" w:space="0" w:color="auto"/>
                  </w:divBdr>
                  <w:divsChild>
                    <w:div w:id="1822039477">
                      <w:marLeft w:val="0"/>
                      <w:marRight w:val="0"/>
                      <w:marTop w:val="0"/>
                      <w:marBottom w:val="0"/>
                      <w:divBdr>
                        <w:top w:val="none" w:sz="0" w:space="0" w:color="auto"/>
                        <w:left w:val="none" w:sz="0" w:space="0" w:color="auto"/>
                        <w:bottom w:val="none" w:sz="0" w:space="0" w:color="auto"/>
                        <w:right w:val="none" w:sz="0" w:space="0" w:color="auto"/>
                      </w:divBdr>
                      <w:divsChild>
                        <w:div w:id="981228413">
                          <w:marLeft w:val="0"/>
                          <w:marRight w:val="0"/>
                          <w:marTop w:val="0"/>
                          <w:marBottom w:val="0"/>
                          <w:divBdr>
                            <w:top w:val="none" w:sz="0" w:space="0" w:color="auto"/>
                            <w:left w:val="none" w:sz="0" w:space="0" w:color="auto"/>
                            <w:bottom w:val="none" w:sz="0" w:space="0" w:color="auto"/>
                            <w:right w:val="none" w:sz="0" w:space="0" w:color="auto"/>
                          </w:divBdr>
                          <w:divsChild>
                            <w:div w:id="958416222">
                              <w:marLeft w:val="0"/>
                              <w:marRight w:val="0"/>
                              <w:marTop w:val="0"/>
                              <w:marBottom w:val="0"/>
                              <w:divBdr>
                                <w:top w:val="none" w:sz="0" w:space="0" w:color="auto"/>
                                <w:left w:val="none" w:sz="0" w:space="0" w:color="auto"/>
                                <w:bottom w:val="none" w:sz="0" w:space="0" w:color="auto"/>
                                <w:right w:val="none" w:sz="0" w:space="0" w:color="auto"/>
                              </w:divBdr>
                              <w:divsChild>
                                <w:div w:id="697504894">
                                  <w:marLeft w:val="0"/>
                                  <w:marRight w:val="0"/>
                                  <w:marTop w:val="0"/>
                                  <w:marBottom w:val="0"/>
                                  <w:divBdr>
                                    <w:top w:val="none" w:sz="0" w:space="0" w:color="auto"/>
                                    <w:left w:val="none" w:sz="0" w:space="0" w:color="auto"/>
                                    <w:bottom w:val="none" w:sz="0" w:space="0" w:color="auto"/>
                                    <w:right w:val="none" w:sz="0" w:space="0" w:color="auto"/>
                                  </w:divBdr>
                                  <w:divsChild>
                                    <w:div w:id="436632405">
                                      <w:marLeft w:val="0"/>
                                      <w:marRight w:val="0"/>
                                      <w:marTop w:val="0"/>
                                      <w:marBottom w:val="0"/>
                                      <w:divBdr>
                                        <w:top w:val="none" w:sz="0" w:space="0" w:color="auto"/>
                                        <w:left w:val="none" w:sz="0" w:space="0" w:color="auto"/>
                                        <w:bottom w:val="none" w:sz="0" w:space="0" w:color="auto"/>
                                        <w:right w:val="none" w:sz="0" w:space="0" w:color="auto"/>
                                      </w:divBdr>
                                      <w:divsChild>
                                        <w:div w:id="1757747159">
                                          <w:marLeft w:val="0"/>
                                          <w:marRight w:val="0"/>
                                          <w:marTop w:val="0"/>
                                          <w:marBottom w:val="0"/>
                                          <w:divBdr>
                                            <w:top w:val="none" w:sz="0" w:space="0" w:color="auto"/>
                                            <w:left w:val="none" w:sz="0" w:space="0" w:color="auto"/>
                                            <w:bottom w:val="none" w:sz="0" w:space="0" w:color="auto"/>
                                            <w:right w:val="none" w:sz="0" w:space="0" w:color="auto"/>
                                          </w:divBdr>
                                          <w:divsChild>
                                            <w:div w:id="607733744">
                                              <w:marLeft w:val="0"/>
                                              <w:marRight w:val="0"/>
                                              <w:marTop w:val="0"/>
                                              <w:marBottom w:val="0"/>
                                              <w:divBdr>
                                                <w:top w:val="none" w:sz="0" w:space="0" w:color="auto"/>
                                                <w:left w:val="none" w:sz="0" w:space="0" w:color="auto"/>
                                                <w:bottom w:val="none" w:sz="0" w:space="0" w:color="auto"/>
                                                <w:right w:val="none" w:sz="0" w:space="0" w:color="auto"/>
                                              </w:divBdr>
                                              <w:divsChild>
                                                <w:div w:id="1604993096">
                                                  <w:marLeft w:val="0"/>
                                                  <w:marRight w:val="0"/>
                                                  <w:marTop w:val="0"/>
                                                  <w:marBottom w:val="0"/>
                                                  <w:divBdr>
                                                    <w:top w:val="none" w:sz="0" w:space="0" w:color="auto"/>
                                                    <w:left w:val="none" w:sz="0" w:space="0" w:color="auto"/>
                                                    <w:bottom w:val="none" w:sz="0" w:space="0" w:color="auto"/>
                                                    <w:right w:val="none" w:sz="0" w:space="0" w:color="auto"/>
                                                  </w:divBdr>
                                                  <w:divsChild>
                                                    <w:div w:id="1453743253">
                                                      <w:marLeft w:val="0"/>
                                                      <w:marRight w:val="0"/>
                                                      <w:marTop w:val="0"/>
                                                      <w:marBottom w:val="0"/>
                                                      <w:divBdr>
                                                        <w:top w:val="none" w:sz="0" w:space="0" w:color="auto"/>
                                                        <w:left w:val="none" w:sz="0" w:space="0" w:color="auto"/>
                                                        <w:bottom w:val="none" w:sz="0" w:space="0" w:color="auto"/>
                                                        <w:right w:val="none" w:sz="0" w:space="0" w:color="auto"/>
                                                      </w:divBdr>
                                                      <w:divsChild>
                                                        <w:div w:id="1411121568">
                                                          <w:marLeft w:val="0"/>
                                                          <w:marRight w:val="0"/>
                                                          <w:marTop w:val="0"/>
                                                          <w:marBottom w:val="0"/>
                                                          <w:divBdr>
                                                            <w:top w:val="none" w:sz="0" w:space="0" w:color="auto"/>
                                                            <w:left w:val="none" w:sz="0" w:space="0" w:color="auto"/>
                                                            <w:bottom w:val="none" w:sz="0" w:space="0" w:color="auto"/>
                                                            <w:right w:val="none" w:sz="0" w:space="0" w:color="auto"/>
                                                          </w:divBdr>
                                                          <w:divsChild>
                                                            <w:div w:id="9608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954780">
      <w:bodyDiv w:val="1"/>
      <w:marLeft w:val="0"/>
      <w:marRight w:val="0"/>
      <w:marTop w:val="0"/>
      <w:marBottom w:val="0"/>
      <w:divBdr>
        <w:top w:val="none" w:sz="0" w:space="0" w:color="auto"/>
        <w:left w:val="none" w:sz="0" w:space="0" w:color="auto"/>
        <w:bottom w:val="none" w:sz="0" w:space="0" w:color="auto"/>
        <w:right w:val="none" w:sz="0" w:space="0" w:color="auto"/>
      </w:divBdr>
      <w:divsChild>
        <w:div w:id="1844514328">
          <w:marLeft w:val="0"/>
          <w:marRight w:val="0"/>
          <w:marTop w:val="0"/>
          <w:marBottom w:val="0"/>
          <w:divBdr>
            <w:top w:val="none" w:sz="0" w:space="0" w:color="auto"/>
            <w:left w:val="none" w:sz="0" w:space="0" w:color="auto"/>
            <w:bottom w:val="none" w:sz="0" w:space="0" w:color="auto"/>
            <w:right w:val="none" w:sz="0" w:space="0" w:color="auto"/>
          </w:divBdr>
          <w:divsChild>
            <w:div w:id="1600942618">
              <w:marLeft w:val="0"/>
              <w:marRight w:val="0"/>
              <w:marTop w:val="0"/>
              <w:marBottom w:val="0"/>
              <w:divBdr>
                <w:top w:val="none" w:sz="0" w:space="0" w:color="auto"/>
                <w:left w:val="none" w:sz="0" w:space="0" w:color="auto"/>
                <w:bottom w:val="none" w:sz="0" w:space="0" w:color="auto"/>
                <w:right w:val="none" w:sz="0" w:space="0" w:color="auto"/>
              </w:divBdr>
              <w:divsChild>
                <w:div w:id="63921571">
                  <w:marLeft w:val="0"/>
                  <w:marRight w:val="0"/>
                  <w:marTop w:val="0"/>
                  <w:marBottom w:val="0"/>
                  <w:divBdr>
                    <w:top w:val="none" w:sz="0" w:space="0" w:color="auto"/>
                    <w:left w:val="none" w:sz="0" w:space="0" w:color="auto"/>
                    <w:bottom w:val="none" w:sz="0" w:space="0" w:color="auto"/>
                    <w:right w:val="none" w:sz="0" w:space="0" w:color="auto"/>
                  </w:divBdr>
                  <w:divsChild>
                    <w:div w:id="63767335">
                      <w:marLeft w:val="0"/>
                      <w:marRight w:val="0"/>
                      <w:marTop w:val="0"/>
                      <w:marBottom w:val="0"/>
                      <w:divBdr>
                        <w:top w:val="none" w:sz="0" w:space="0" w:color="auto"/>
                        <w:left w:val="none" w:sz="0" w:space="0" w:color="auto"/>
                        <w:bottom w:val="none" w:sz="0" w:space="0" w:color="auto"/>
                        <w:right w:val="none" w:sz="0" w:space="0" w:color="auto"/>
                      </w:divBdr>
                      <w:divsChild>
                        <w:div w:id="1810004130">
                          <w:marLeft w:val="0"/>
                          <w:marRight w:val="0"/>
                          <w:marTop w:val="0"/>
                          <w:marBottom w:val="0"/>
                          <w:divBdr>
                            <w:top w:val="none" w:sz="0" w:space="0" w:color="auto"/>
                            <w:left w:val="none" w:sz="0" w:space="0" w:color="auto"/>
                            <w:bottom w:val="none" w:sz="0" w:space="0" w:color="auto"/>
                            <w:right w:val="none" w:sz="0" w:space="0" w:color="auto"/>
                          </w:divBdr>
                          <w:divsChild>
                            <w:div w:id="1910770278">
                              <w:marLeft w:val="0"/>
                              <w:marRight w:val="0"/>
                              <w:marTop w:val="0"/>
                              <w:marBottom w:val="0"/>
                              <w:divBdr>
                                <w:top w:val="none" w:sz="0" w:space="0" w:color="auto"/>
                                <w:left w:val="none" w:sz="0" w:space="0" w:color="auto"/>
                                <w:bottom w:val="none" w:sz="0" w:space="0" w:color="auto"/>
                                <w:right w:val="none" w:sz="0" w:space="0" w:color="auto"/>
                              </w:divBdr>
                              <w:divsChild>
                                <w:div w:id="2025665002">
                                  <w:marLeft w:val="0"/>
                                  <w:marRight w:val="0"/>
                                  <w:marTop w:val="0"/>
                                  <w:marBottom w:val="0"/>
                                  <w:divBdr>
                                    <w:top w:val="none" w:sz="0" w:space="0" w:color="auto"/>
                                    <w:left w:val="none" w:sz="0" w:space="0" w:color="auto"/>
                                    <w:bottom w:val="none" w:sz="0" w:space="0" w:color="auto"/>
                                    <w:right w:val="none" w:sz="0" w:space="0" w:color="auto"/>
                                  </w:divBdr>
                                  <w:divsChild>
                                    <w:div w:id="1010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6230049">
      <w:bodyDiv w:val="1"/>
      <w:marLeft w:val="150"/>
      <w:marRight w:val="150"/>
      <w:marTop w:val="0"/>
      <w:marBottom w:val="0"/>
      <w:divBdr>
        <w:top w:val="none" w:sz="0" w:space="0" w:color="auto"/>
        <w:left w:val="none" w:sz="0" w:space="0" w:color="auto"/>
        <w:bottom w:val="none" w:sz="0" w:space="0" w:color="auto"/>
        <w:right w:val="none" w:sz="0" w:space="0" w:color="auto"/>
      </w:divBdr>
      <w:divsChild>
        <w:div w:id="2010325713">
          <w:marLeft w:val="0"/>
          <w:marRight w:val="0"/>
          <w:marTop w:val="0"/>
          <w:marBottom w:val="0"/>
          <w:divBdr>
            <w:top w:val="none" w:sz="0" w:space="0" w:color="auto"/>
            <w:left w:val="none" w:sz="0" w:space="0" w:color="auto"/>
            <w:bottom w:val="none" w:sz="0" w:space="0" w:color="auto"/>
            <w:right w:val="none" w:sz="0" w:space="0" w:color="auto"/>
          </w:divBdr>
          <w:divsChild>
            <w:div w:id="743379912">
              <w:marLeft w:val="0"/>
              <w:marRight w:val="0"/>
              <w:marTop w:val="0"/>
              <w:marBottom w:val="0"/>
              <w:divBdr>
                <w:top w:val="none" w:sz="0" w:space="0" w:color="auto"/>
                <w:left w:val="none" w:sz="0" w:space="0" w:color="auto"/>
                <w:bottom w:val="none" w:sz="0" w:space="0" w:color="auto"/>
                <w:right w:val="none" w:sz="0" w:space="0" w:color="auto"/>
              </w:divBdr>
              <w:divsChild>
                <w:div w:id="1472359576">
                  <w:marLeft w:val="0"/>
                  <w:marRight w:val="0"/>
                  <w:marTop w:val="0"/>
                  <w:marBottom w:val="0"/>
                  <w:divBdr>
                    <w:top w:val="none" w:sz="0" w:space="0" w:color="auto"/>
                    <w:left w:val="none" w:sz="0" w:space="0" w:color="auto"/>
                    <w:bottom w:val="none" w:sz="0" w:space="0" w:color="auto"/>
                    <w:right w:val="none" w:sz="0" w:space="0" w:color="auto"/>
                  </w:divBdr>
                  <w:divsChild>
                    <w:div w:id="1853495090">
                      <w:marLeft w:val="0"/>
                      <w:marRight w:val="0"/>
                      <w:marTop w:val="0"/>
                      <w:marBottom w:val="0"/>
                      <w:divBdr>
                        <w:top w:val="none" w:sz="0" w:space="0" w:color="auto"/>
                        <w:left w:val="none" w:sz="0" w:space="0" w:color="auto"/>
                        <w:bottom w:val="none" w:sz="0" w:space="0" w:color="auto"/>
                        <w:right w:val="none" w:sz="0" w:space="0" w:color="auto"/>
                      </w:divBdr>
                      <w:divsChild>
                        <w:div w:id="745541179">
                          <w:marLeft w:val="0"/>
                          <w:marRight w:val="0"/>
                          <w:marTop w:val="0"/>
                          <w:marBottom w:val="0"/>
                          <w:divBdr>
                            <w:top w:val="none" w:sz="0" w:space="0" w:color="auto"/>
                            <w:left w:val="none" w:sz="0" w:space="0" w:color="auto"/>
                            <w:bottom w:val="none" w:sz="0" w:space="0" w:color="auto"/>
                            <w:right w:val="none" w:sz="0" w:space="0" w:color="auto"/>
                          </w:divBdr>
                          <w:divsChild>
                            <w:div w:id="694765978">
                              <w:marLeft w:val="0"/>
                              <w:marRight w:val="0"/>
                              <w:marTop w:val="0"/>
                              <w:marBottom w:val="0"/>
                              <w:divBdr>
                                <w:top w:val="none" w:sz="0" w:space="0" w:color="auto"/>
                                <w:left w:val="none" w:sz="0" w:space="0" w:color="auto"/>
                                <w:bottom w:val="none" w:sz="0" w:space="0" w:color="auto"/>
                                <w:right w:val="none" w:sz="0" w:space="0" w:color="auto"/>
                              </w:divBdr>
                              <w:divsChild>
                                <w:div w:id="1473593620">
                                  <w:marLeft w:val="0"/>
                                  <w:marRight w:val="0"/>
                                  <w:marTop w:val="0"/>
                                  <w:marBottom w:val="0"/>
                                  <w:divBdr>
                                    <w:top w:val="none" w:sz="0" w:space="0" w:color="auto"/>
                                    <w:left w:val="none" w:sz="0" w:space="0" w:color="auto"/>
                                    <w:bottom w:val="none" w:sz="0" w:space="0" w:color="auto"/>
                                    <w:right w:val="none" w:sz="0" w:space="0" w:color="auto"/>
                                  </w:divBdr>
                                  <w:divsChild>
                                    <w:div w:id="1853688511">
                                      <w:marLeft w:val="0"/>
                                      <w:marRight w:val="0"/>
                                      <w:marTop w:val="0"/>
                                      <w:marBottom w:val="0"/>
                                      <w:divBdr>
                                        <w:top w:val="none" w:sz="0" w:space="0" w:color="auto"/>
                                        <w:left w:val="none" w:sz="0" w:space="0" w:color="auto"/>
                                        <w:bottom w:val="none" w:sz="0" w:space="0" w:color="auto"/>
                                        <w:right w:val="none" w:sz="0" w:space="0" w:color="auto"/>
                                      </w:divBdr>
                                      <w:divsChild>
                                        <w:div w:id="1597329323">
                                          <w:marLeft w:val="0"/>
                                          <w:marRight w:val="0"/>
                                          <w:marTop w:val="0"/>
                                          <w:marBottom w:val="0"/>
                                          <w:divBdr>
                                            <w:top w:val="none" w:sz="0" w:space="0" w:color="auto"/>
                                            <w:left w:val="none" w:sz="0" w:space="0" w:color="auto"/>
                                            <w:bottom w:val="none" w:sz="0" w:space="0" w:color="auto"/>
                                            <w:right w:val="none" w:sz="0" w:space="0" w:color="auto"/>
                                          </w:divBdr>
                                          <w:divsChild>
                                            <w:div w:id="13650134">
                                              <w:marLeft w:val="0"/>
                                              <w:marRight w:val="0"/>
                                              <w:marTop w:val="0"/>
                                              <w:marBottom w:val="0"/>
                                              <w:divBdr>
                                                <w:top w:val="none" w:sz="0" w:space="0" w:color="auto"/>
                                                <w:left w:val="none" w:sz="0" w:space="0" w:color="auto"/>
                                                <w:bottom w:val="none" w:sz="0" w:space="0" w:color="auto"/>
                                                <w:right w:val="none" w:sz="0" w:space="0" w:color="auto"/>
                                              </w:divBdr>
                                              <w:divsChild>
                                                <w:div w:id="1185364005">
                                                  <w:marLeft w:val="0"/>
                                                  <w:marRight w:val="0"/>
                                                  <w:marTop w:val="0"/>
                                                  <w:marBottom w:val="0"/>
                                                  <w:divBdr>
                                                    <w:top w:val="none" w:sz="0" w:space="0" w:color="auto"/>
                                                    <w:left w:val="none" w:sz="0" w:space="0" w:color="auto"/>
                                                    <w:bottom w:val="none" w:sz="0" w:space="0" w:color="auto"/>
                                                    <w:right w:val="none" w:sz="0" w:space="0" w:color="auto"/>
                                                  </w:divBdr>
                                                  <w:divsChild>
                                                    <w:div w:id="1460413928">
                                                      <w:marLeft w:val="0"/>
                                                      <w:marRight w:val="0"/>
                                                      <w:marTop w:val="0"/>
                                                      <w:marBottom w:val="0"/>
                                                      <w:divBdr>
                                                        <w:top w:val="none" w:sz="0" w:space="0" w:color="auto"/>
                                                        <w:left w:val="none" w:sz="0" w:space="0" w:color="auto"/>
                                                        <w:bottom w:val="none" w:sz="0" w:space="0" w:color="auto"/>
                                                        <w:right w:val="none" w:sz="0" w:space="0" w:color="auto"/>
                                                      </w:divBdr>
                                                      <w:divsChild>
                                                        <w:div w:id="500391261">
                                                          <w:marLeft w:val="0"/>
                                                          <w:marRight w:val="0"/>
                                                          <w:marTop w:val="0"/>
                                                          <w:marBottom w:val="0"/>
                                                          <w:divBdr>
                                                            <w:top w:val="none" w:sz="0" w:space="0" w:color="auto"/>
                                                            <w:left w:val="none" w:sz="0" w:space="0" w:color="auto"/>
                                                            <w:bottom w:val="none" w:sz="0" w:space="0" w:color="auto"/>
                                                            <w:right w:val="none" w:sz="0" w:space="0" w:color="auto"/>
                                                          </w:divBdr>
                                                          <w:divsChild>
                                                            <w:div w:id="1351175985">
                                                              <w:marLeft w:val="0"/>
                                                              <w:marRight w:val="0"/>
                                                              <w:marTop w:val="0"/>
                                                              <w:marBottom w:val="0"/>
                                                              <w:divBdr>
                                                                <w:top w:val="none" w:sz="0" w:space="0" w:color="auto"/>
                                                                <w:left w:val="none" w:sz="0" w:space="0" w:color="auto"/>
                                                                <w:bottom w:val="none" w:sz="0" w:space="0" w:color="auto"/>
                                                                <w:right w:val="none" w:sz="0" w:space="0" w:color="auto"/>
                                                              </w:divBdr>
                                                              <w:divsChild>
                                                                <w:div w:id="316689949">
                                                                  <w:marLeft w:val="0"/>
                                                                  <w:marRight w:val="0"/>
                                                                  <w:marTop w:val="0"/>
                                                                  <w:marBottom w:val="0"/>
                                                                  <w:divBdr>
                                                                    <w:top w:val="none" w:sz="0" w:space="0" w:color="auto"/>
                                                                    <w:left w:val="none" w:sz="0" w:space="0" w:color="auto"/>
                                                                    <w:bottom w:val="none" w:sz="0" w:space="0" w:color="auto"/>
                                                                    <w:right w:val="none" w:sz="0" w:space="0" w:color="auto"/>
                                                                  </w:divBdr>
                                                                  <w:divsChild>
                                                                    <w:div w:id="728110596">
                                                                      <w:marLeft w:val="0"/>
                                                                      <w:marRight w:val="0"/>
                                                                      <w:marTop w:val="0"/>
                                                                      <w:marBottom w:val="0"/>
                                                                      <w:divBdr>
                                                                        <w:top w:val="none" w:sz="0" w:space="0" w:color="auto"/>
                                                                        <w:left w:val="none" w:sz="0" w:space="0" w:color="auto"/>
                                                                        <w:bottom w:val="none" w:sz="0" w:space="0" w:color="auto"/>
                                                                        <w:right w:val="none" w:sz="0" w:space="0" w:color="auto"/>
                                                                      </w:divBdr>
                                                                      <w:divsChild>
                                                                        <w:div w:id="101192823">
                                                                          <w:marLeft w:val="0"/>
                                                                          <w:marRight w:val="0"/>
                                                                          <w:marTop w:val="0"/>
                                                                          <w:marBottom w:val="0"/>
                                                                          <w:divBdr>
                                                                            <w:top w:val="none" w:sz="0" w:space="0" w:color="auto"/>
                                                                            <w:left w:val="none" w:sz="0" w:space="0" w:color="auto"/>
                                                                            <w:bottom w:val="none" w:sz="0" w:space="0" w:color="auto"/>
                                                                            <w:right w:val="none" w:sz="0" w:space="0" w:color="auto"/>
                                                                          </w:divBdr>
                                                                          <w:divsChild>
                                                                            <w:div w:id="1526602724">
                                                                              <w:marLeft w:val="0"/>
                                                                              <w:marRight w:val="0"/>
                                                                              <w:marTop w:val="0"/>
                                                                              <w:marBottom w:val="0"/>
                                                                              <w:divBdr>
                                                                                <w:top w:val="none" w:sz="0" w:space="0" w:color="auto"/>
                                                                                <w:left w:val="none" w:sz="0" w:space="0" w:color="auto"/>
                                                                                <w:bottom w:val="none" w:sz="0" w:space="0" w:color="auto"/>
                                                                                <w:right w:val="none" w:sz="0" w:space="0" w:color="auto"/>
                                                                              </w:divBdr>
                                                                              <w:divsChild>
                                                                                <w:div w:id="543254728">
                                                                                  <w:marLeft w:val="0"/>
                                                                                  <w:marRight w:val="0"/>
                                                                                  <w:marTop w:val="0"/>
                                                                                  <w:marBottom w:val="0"/>
                                                                                  <w:divBdr>
                                                                                    <w:top w:val="none" w:sz="0" w:space="0" w:color="auto"/>
                                                                                    <w:left w:val="none" w:sz="0" w:space="0" w:color="auto"/>
                                                                                    <w:bottom w:val="none" w:sz="0" w:space="0" w:color="auto"/>
                                                                                    <w:right w:val="none" w:sz="0" w:space="0" w:color="auto"/>
                                                                                  </w:divBdr>
                                                                                </w:div>
                                                                                <w:div w:id="17346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518888">
      <w:bodyDiv w:val="1"/>
      <w:marLeft w:val="0"/>
      <w:marRight w:val="0"/>
      <w:marTop w:val="0"/>
      <w:marBottom w:val="0"/>
      <w:divBdr>
        <w:top w:val="none" w:sz="0" w:space="0" w:color="auto"/>
        <w:left w:val="none" w:sz="0" w:space="0" w:color="auto"/>
        <w:bottom w:val="none" w:sz="0" w:space="0" w:color="auto"/>
        <w:right w:val="none" w:sz="0" w:space="0" w:color="auto"/>
      </w:divBdr>
      <w:divsChild>
        <w:div w:id="865799251">
          <w:marLeft w:val="0"/>
          <w:marRight w:val="0"/>
          <w:marTop w:val="0"/>
          <w:marBottom w:val="0"/>
          <w:divBdr>
            <w:top w:val="none" w:sz="0" w:space="0" w:color="auto"/>
            <w:left w:val="none" w:sz="0" w:space="0" w:color="auto"/>
            <w:bottom w:val="none" w:sz="0" w:space="0" w:color="auto"/>
            <w:right w:val="none" w:sz="0" w:space="0" w:color="auto"/>
          </w:divBdr>
          <w:divsChild>
            <w:div w:id="1428162028">
              <w:marLeft w:val="0"/>
              <w:marRight w:val="0"/>
              <w:marTop w:val="0"/>
              <w:marBottom w:val="0"/>
              <w:divBdr>
                <w:top w:val="none" w:sz="0" w:space="0" w:color="auto"/>
                <w:left w:val="none" w:sz="0" w:space="0" w:color="auto"/>
                <w:bottom w:val="none" w:sz="0" w:space="0" w:color="auto"/>
                <w:right w:val="none" w:sz="0" w:space="0" w:color="auto"/>
              </w:divBdr>
              <w:divsChild>
                <w:div w:id="1948076483">
                  <w:marLeft w:val="0"/>
                  <w:marRight w:val="0"/>
                  <w:marTop w:val="0"/>
                  <w:marBottom w:val="0"/>
                  <w:divBdr>
                    <w:top w:val="single" w:sz="6" w:space="0" w:color="CCCCCC"/>
                    <w:left w:val="single" w:sz="6" w:space="0" w:color="CCCCCC"/>
                    <w:bottom w:val="single" w:sz="6" w:space="0" w:color="CCCCCC"/>
                    <w:right w:val="single" w:sz="6" w:space="0" w:color="CCCCCC"/>
                  </w:divBdr>
                  <w:divsChild>
                    <w:div w:id="2127852105">
                      <w:marLeft w:val="0"/>
                      <w:marRight w:val="0"/>
                      <w:marTop w:val="0"/>
                      <w:marBottom w:val="0"/>
                      <w:divBdr>
                        <w:top w:val="none" w:sz="0" w:space="0" w:color="auto"/>
                        <w:left w:val="none" w:sz="0" w:space="0" w:color="auto"/>
                        <w:bottom w:val="none" w:sz="0" w:space="0" w:color="auto"/>
                        <w:right w:val="none" w:sz="0" w:space="0" w:color="auto"/>
                      </w:divBdr>
                      <w:divsChild>
                        <w:div w:id="1042754570">
                          <w:marLeft w:val="0"/>
                          <w:marRight w:val="0"/>
                          <w:marTop w:val="150"/>
                          <w:marBottom w:val="0"/>
                          <w:divBdr>
                            <w:top w:val="none" w:sz="0" w:space="0" w:color="auto"/>
                            <w:left w:val="none" w:sz="0" w:space="0" w:color="auto"/>
                            <w:bottom w:val="none" w:sz="0" w:space="0" w:color="auto"/>
                            <w:right w:val="none" w:sz="0" w:space="0" w:color="auto"/>
                          </w:divBdr>
                          <w:divsChild>
                            <w:div w:id="1655983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4880522">
      <w:bodyDiv w:val="1"/>
      <w:marLeft w:val="150"/>
      <w:marRight w:val="150"/>
      <w:marTop w:val="0"/>
      <w:marBottom w:val="0"/>
      <w:divBdr>
        <w:top w:val="none" w:sz="0" w:space="0" w:color="auto"/>
        <w:left w:val="none" w:sz="0" w:space="0" w:color="auto"/>
        <w:bottom w:val="none" w:sz="0" w:space="0" w:color="auto"/>
        <w:right w:val="none" w:sz="0" w:space="0" w:color="auto"/>
      </w:divBdr>
      <w:divsChild>
        <w:div w:id="1894467988">
          <w:marLeft w:val="0"/>
          <w:marRight w:val="0"/>
          <w:marTop w:val="0"/>
          <w:marBottom w:val="0"/>
          <w:divBdr>
            <w:top w:val="none" w:sz="0" w:space="0" w:color="auto"/>
            <w:left w:val="none" w:sz="0" w:space="0" w:color="auto"/>
            <w:bottom w:val="none" w:sz="0" w:space="0" w:color="auto"/>
            <w:right w:val="none" w:sz="0" w:space="0" w:color="auto"/>
          </w:divBdr>
          <w:divsChild>
            <w:div w:id="297612118">
              <w:marLeft w:val="0"/>
              <w:marRight w:val="0"/>
              <w:marTop w:val="0"/>
              <w:marBottom w:val="0"/>
              <w:divBdr>
                <w:top w:val="none" w:sz="0" w:space="0" w:color="auto"/>
                <w:left w:val="none" w:sz="0" w:space="0" w:color="auto"/>
                <w:bottom w:val="none" w:sz="0" w:space="0" w:color="auto"/>
                <w:right w:val="none" w:sz="0" w:space="0" w:color="auto"/>
              </w:divBdr>
              <w:divsChild>
                <w:div w:id="752749319">
                  <w:marLeft w:val="0"/>
                  <w:marRight w:val="0"/>
                  <w:marTop w:val="0"/>
                  <w:marBottom w:val="0"/>
                  <w:divBdr>
                    <w:top w:val="none" w:sz="0" w:space="0" w:color="auto"/>
                    <w:left w:val="none" w:sz="0" w:space="0" w:color="auto"/>
                    <w:bottom w:val="none" w:sz="0" w:space="0" w:color="auto"/>
                    <w:right w:val="none" w:sz="0" w:space="0" w:color="auto"/>
                  </w:divBdr>
                  <w:divsChild>
                    <w:div w:id="676155292">
                      <w:marLeft w:val="0"/>
                      <w:marRight w:val="0"/>
                      <w:marTop w:val="0"/>
                      <w:marBottom w:val="0"/>
                      <w:divBdr>
                        <w:top w:val="none" w:sz="0" w:space="0" w:color="auto"/>
                        <w:left w:val="none" w:sz="0" w:space="0" w:color="auto"/>
                        <w:bottom w:val="none" w:sz="0" w:space="0" w:color="auto"/>
                        <w:right w:val="none" w:sz="0" w:space="0" w:color="auto"/>
                      </w:divBdr>
                      <w:divsChild>
                        <w:div w:id="2017883572">
                          <w:marLeft w:val="0"/>
                          <w:marRight w:val="0"/>
                          <w:marTop w:val="0"/>
                          <w:marBottom w:val="0"/>
                          <w:divBdr>
                            <w:top w:val="none" w:sz="0" w:space="0" w:color="auto"/>
                            <w:left w:val="none" w:sz="0" w:space="0" w:color="auto"/>
                            <w:bottom w:val="none" w:sz="0" w:space="0" w:color="auto"/>
                            <w:right w:val="none" w:sz="0" w:space="0" w:color="auto"/>
                          </w:divBdr>
                          <w:divsChild>
                            <w:div w:id="1165248857">
                              <w:marLeft w:val="0"/>
                              <w:marRight w:val="0"/>
                              <w:marTop w:val="0"/>
                              <w:marBottom w:val="0"/>
                              <w:divBdr>
                                <w:top w:val="none" w:sz="0" w:space="0" w:color="auto"/>
                                <w:left w:val="none" w:sz="0" w:space="0" w:color="auto"/>
                                <w:bottom w:val="none" w:sz="0" w:space="0" w:color="auto"/>
                                <w:right w:val="none" w:sz="0" w:space="0" w:color="auto"/>
                              </w:divBdr>
                              <w:divsChild>
                                <w:div w:id="1339038136">
                                  <w:marLeft w:val="0"/>
                                  <w:marRight w:val="0"/>
                                  <w:marTop w:val="0"/>
                                  <w:marBottom w:val="0"/>
                                  <w:divBdr>
                                    <w:top w:val="none" w:sz="0" w:space="0" w:color="auto"/>
                                    <w:left w:val="none" w:sz="0" w:space="0" w:color="auto"/>
                                    <w:bottom w:val="none" w:sz="0" w:space="0" w:color="auto"/>
                                    <w:right w:val="none" w:sz="0" w:space="0" w:color="auto"/>
                                  </w:divBdr>
                                  <w:divsChild>
                                    <w:div w:id="1610119145">
                                      <w:marLeft w:val="0"/>
                                      <w:marRight w:val="0"/>
                                      <w:marTop w:val="0"/>
                                      <w:marBottom w:val="0"/>
                                      <w:divBdr>
                                        <w:top w:val="none" w:sz="0" w:space="0" w:color="auto"/>
                                        <w:left w:val="none" w:sz="0" w:space="0" w:color="auto"/>
                                        <w:bottom w:val="none" w:sz="0" w:space="0" w:color="auto"/>
                                        <w:right w:val="none" w:sz="0" w:space="0" w:color="auto"/>
                                      </w:divBdr>
                                      <w:divsChild>
                                        <w:div w:id="351424366">
                                          <w:marLeft w:val="0"/>
                                          <w:marRight w:val="0"/>
                                          <w:marTop w:val="0"/>
                                          <w:marBottom w:val="0"/>
                                          <w:divBdr>
                                            <w:top w:val="none" w:sz="0" w:space="0" w:color="auto"/>
                                            <w:left w:val="none" w:sz="0" w:space="0" w:color="auto"/>
                                            <w:bottom w:val="none" w:sz="0" w:space="0" w:color="auto"/>
                                            <w:right w:val="none" w:sz="0" w:space="0" w:color="auto"/>
                                          </w:divBdr>
                                          <w:divsChild>
                                            <w:div w:id="1219896657">
                                              <w:marLeft w:val="0"/>
                                              <w:marRight w:val="0"/>
                                              <w:marTop w:val="0"/>
                                              <w:marBottom w:val="0"/>
                                              <w:divBdr>
                                                <w:top w:val="none" w:sz="0" w:space="0" w:color="auto"/>
                                                <w:left w:val="none" w:sz="0" w:space="0" w:color="auto"/>
                                                <w:bottom w:val="none" w:sz="0" w:space="0" w:color="auto"/>
                                                <w:right w:val="none" w:sz="0" w:space="0" w:color="auto"/>
                                              </w:divBdr>
                                              <w:divsChild>
                                                <w:div w:id="385498225">
                                                  <w:marLeft w:val="0"/>
                                                  <w:marRight w:val="0"/>
                                                  <w:marTop w:val="0"/>
                                                  <w:marBottom w:val="0"/>
                                                  <w:divBdr>
                                                    <w:top w:val="none" w:sz="0" w:space="0" w:color="auto"/>
                                                    <w:left w:val="none" w:sz="0" w:space="0" w:color="auto"/>
                                                    <w:bottom w:val="none" w:sz="0" w:space="0" w:color="auto"/>
                                                    <w:right w:val="none" w:sz="0" w:space="0" w:color="auto"/>
                                                  </w:divBdr>
                                                  <w:divsChild>
                                                    <w:div w:id="1951082613">
                                                      <w:marLeft w:val="0"/>
                                                      <w:marRight w:val="0"/>
                                                      <w:marTop w:val="0"/>
                                                      <w:marBottom w:val="0"/>
                                                      <w:divBdr>
                                                        <w:top w:val="none" w:sz="0" w:space="0" w:color="auto"/>
                                                        <w:left w:val="none" w:sz="0" w:space="0" w:color="auto"/>
                                                        <w:bottom w:val="none" w:sz="0" w:space="0" w:color="auto"/>
                                                        <w:right w:val="none" w:sz="0" w:space="0" w:color="auto"/>
                                                      </w:divBdr>
                                                      <w:divsChild>
                                                        <w:div w:id="3285214">
                                                          <w:marLeft w:val="0"/>
                                                          <w:marRight w:val="0"/>
                                                          <w:marTop w:val="0"/>
                                                          <w:marBottom w:val="0"/>
                                                          <w:divBdr>
                                                            <w:top w:val="none" w:sz="0" w:space="0" w:color="auto"/>
                                                            <w:left w:val="none" w:sz="0" w:space="0" w:color="auto"/>
                                                            <w:bottom w:val="none" w:sz="0" w:space="0" w:color="auto"/>
                                                            <w:right w:val="none" w:sz="0" w:space="0" w:color="auto"/>
                                                          </w:divBdr>
                                                          <w:divsChild>
                                                            <w:div w:id="8522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059547">
      <w:bodyDiv w:val="1"/>
      <w:marLeft w:val="150"/>
      <w:marRight w:val="150"/>
      <w:marTop w:val="0"/>
      <w:marBottom w:val="0"/>
      <w:divBdr>
        <w:top w:val="none" w:sz="0" w:space="0" w:color="auto"/>
        <w:left w:val="none" w:sz="0" w:space="0" w:color="auto"/>
        <w:bottom w:val="none" w:sz="0" w:space="0" w:color="auto"/>
        <w:right w:val="none" w:sz="0" w:space="0" w:color="auto"/>
      </w:divBdr>
      <w:divsChild>
        <w:div w:id="709573901">
          <w:marLeft w:val="0"/>
          <w:marRight w:val="0"/>
          <w:marTop w:val="0"/>
          <w:marBottom w:val="0"/>
          <w:divBdr>
            <w:top w:val="none" w:sz="0" w:space="0" w:color="auto"/>
            <w:left w:val="none" w:sz="0" w:space="0" w:color="auto"/>
            <w:bottom w:val="none" w:sz="0" w:space="0" w:color="auto"/>
            <w:right w:val="none" w:sz="0" w:space="0" w:color="auto"/>
          </w:divBdr>
          <w:divsChild>
            <w:div w:id="709189349">
              <w:marLeft w:val="0"/>
              <w:marRight w:val="0"/>
              <w:marTop w:val="0"/>
              <w:marBottom w:val="0"/>
              <w:divBdr>
                <w:top w:val="none" w:sz="0" w:space="0" w:color="auto"/>
                <w:left w:val="none" w:sz="0" w:space="0" w:color="auto"/>
                <w:bottom w:val="none" w:sz="0" w:space="0" w:color="auto"/>
                <w:right w:val="none" w:sz="0" w:space="0" w:color="auto"/>
              </w:divBdr>
              <w:divsChild>
                <w:div w:id="1034765324">
                  <w:marLeft w:val="0"/>
                  <w:marRight w:val="0"/>
                  <w:marTop w:val="0"/>
                  <w:marBottom w:val="0"/>
                  <w:divBdr>
                    <w:top w:val="none" w:sz="0" w:space="0" w:color="auto"/>
                    <w:left w:val="none" w:sz="0" w:space="0" w:color="auto"/>
                    <w:bottom w:val="none" w:sz="0" w:space="0" w:color="auto"/>
                    <w:right w:val="none" w:sz="0" w:space="0" w:color="auto"/>
                  </w:divBdr>
                  <w:divsChild>
                    <w:div w:id="1453285254">
                      <w:marLeft w:val="0"/>
                      <w:marRight w:val="0"/>
                      <w:marTop w:val="0"/>
                      <w:marBottom w:val="0"/>
                      <w:divBdr>
                        <w:top w:val="none" w:sz="0" w:space="0" w:color="auto"/>
                        <w:left w:val="none" w:sz="0" w:space="0" w:color="auto"/>
                        <w:bottom w:val="none" w:sz="0" w:space="0" w:color="auto"/>
                        <w:right w:val="none" w:sz="0" w:space="0" w:color="auto"/>
                      </w:divBdr>
                      <w:divsChild>
                        <w:div w:id="1721438788">
                          <w:marLeft w:val="0"/>
                          <w:marRight w:val="0"/>
                          <w:marTop w:val="0"/>
                          <w:marBottom w:val="0"/>
                          <w:divBdr>
                            <w:top w:val="none" w:sz="0" w:space="0" w:color="auto"/>
                            <w:left w:val="none" w:sz="0" w:space="0" w:color="auto"/>
                            <w:bottom w:val="none" w:sz="0" w:space="0" w:color="auto"/>
                            <w:right w:val="none" w:sz="0" w:space="0" w:color="auto"/>
                          </w:divBdr>
                          <w:divsChild>
                            <w:div w:id="1780292716">
                              <w:marLeft w:val="0"/>
                              <w:marRight w:val="0"/>
                              <w:marTop w:val="0"/>
                              <w:marBottom w:val="0"/>
                              <w:divBdr>
                                <w:top w:val="none" w:sz="0" w:space="0" w:color="auto"/>
                                <w:left w:val="none" w:sz="0" w:space="0" w:color="auto"/>
                                <w:bottom w:val="none" w:sz="0" w:space="0" w:color="auto"/>
                                <w:right w:val="none" w:sz="0" w:space="0" w:color="auto"/>
                              </w:divBdr>
                              <w:divsChild>
                                <w:div w:id="919487949">
                                  <w:marLeft w:val="0"/>
                                  <w:marRight w:val="0"/>
                                  <w:marTop w:val="0"/>
                                  <w:marBottom w:val="0"/>
                                  <w:divBdr>
                                    <w:top w:val="none" w:sz="0" w:space="0" w:color="auto"/>
                                    <w:left w:val="none" w:sz="0" w:space="0" w:color="auto"/>
                                    <w:bottom w:val="none" w:sz="0" w:space="0" w:color="auto"/>
                                    <w:right w:val="none" w:sz="0" w:space="0" w:color="auto"/>
                                  </w:divBdr>
                                  <w:divsChild>
                                    <w:div w:id="1469938811">
                                      <w:marLeft w:val="0"/>
                                      <w:marRight w:val="0"/>
                                      <w:marTop w:val="0"/>
                                      <w:marBottom w:val="0"/>
                                      <w:divBdr>
                                        <w:top w:val="none" w:sz="0" w:space="0" w:color="auto"/>
                                        <w:left w:val="none" w:sz="0" w:space="0" w:color="auto"/>
                                        <w:bottom w:val="none" w:sz="0" w:space="0" w:color="auto"/>
                                        <w:right w:val="none" w:sz="0" w:space="0" w:color="auto"/>
                                      </w:divBdr>
                                      <w:divsChild>
                                        <w:div w:id="1911453957">
                                          <w:marLeft w:val="0"/>
                                          <w:marRight w:val="0"/>
                                          <w:marTop w:val="0"/>
                                          <w:marBottom w:val="0"/>
                                          <w:divBdr>
                                            <w:top w:val="none" w:sz="0" w:space="0" w:color="auto"/>
                                            <w:left w:val="none" w:sz="0" w:space="0" w:color="auto"/>
                                            <w:bottom w:val="none" w:sz="0" w:space="0" w:color="auto"/>
                                            <w:right w:val="none" w:sz="0" w:space="0" w:color="auto"/>
                                          </w:divBdr>
                                          <w:divsChild>
                                            <w:div w:id="1858695536">
                                              <w:marLeft w:val="0"/>
                                              <w:marRight w:val="0"/>
                                              <w:marTop w:val="0"/>
                                              <w:marBottom w:val="0"/>
                                              <w:divBdr>
                                                <w:top w:val="none" w:sz="0" w:space="0" w:color="auto"/>
                                                <w:left w:val="none" w:sz="0" w:space="0" w:color="auto"/>
                                                <w:bottom w:val="none" w:sz="0" w:space="0" w:color="auto"/>
                                                <w:right w:val="none" w:sz="0" w:space="0" w:color="auto"/>
                                              </w:divBdr>
                                              <w:divsChild>
                                                <w:div w:id="1401173546">
                                                  <w:marLeft w:val="0"/>
                                                  <w:marRight w:val="0"/>
                                                  <w:marTop w:val="0"/>
                                                  <w:marBottom w:val="0"/>
                                                  <w:divBdr>
                                                    <w:top w:val="none" w:sz="0" w:space="0" w:color="auto"/>
                                                    <w:left w:val="none" w:sz="0" w:space="0" w:color="auto"/>
                                                    <w:bottom w:val="none" w:sz="0" w:space="0" w:color="auto"/>
                                                    <w:right w:val="none" w:sz="0" w:space="0" w:color="auto"/>
                                                  </w:divBdr>
                                                  <w:divsChild>
                                                    <w:div w:id="1478642972">
                                                      <w:marLeft w:val="0"/>
                                                      <w:marRight w:val="0"/>
                                                      <w:marTop w:val="0"/>
                                                      <w:marBottom w:val="0"/>
                                                      <w:divBdr>
                                                        <w:top w:val="none" w:sz="0" w:space="0" w:color="auto"/>
                                                        <w:left w:val="none" w:sz="0" w:space="0" w:color="auto"/>
                                                        <w:bottom w:val="none" w:sz="0" w:space="0" w:color="auto"/>
                                                        <w:right w:val="none" w:sz="0" w:space="0" w:color="auto"/>
                                                      </w:divBdr>
                                                      <w:divsChild>
                                                        <w:div w:id="142940127">
                                                          <w:marLeft w:val="0"/>
                                                          <w:marRight w:val="0"/>
                                                          <w:marTop w:val="0"/>
                                                          <w:marBottom w:val="0"/>
                                                          <w:divBdr>
                                                            <w:top w:val="none" w:sz="0" w:space="0" w:color="auto"/>
                                                            <w:left w:val="none" w:sz="0" w:space="0" w:color="auto"/>
                                                            <w:bottom w:val="none" w:sz="0" w:space="0" w:color="auto"/>
                                                            <w:right w:val="none" w:sz="0" w:space="0" w:color="auto"/>
                                                          </w:divBdr>
                                                          <w:divsChild>
                                                            <w:div w:id="158349570">
                                                              <w:marLeft w:val="0"/>
                                                              <w:marRight w:val="0"/>
                                                              <w:marTop w:val="0"/>
                                                              <w:marBottom w:val="0"/>
                                                              <w:divBdr>
                                                                <w:top w:val="none" w:sz="0" w:space="0" w:color="auto"/>
                                                                <w:left w:val="none" w:sz="0" w:space="0" w:color="auto"/>
                                                                <w:bottom w:val="none" w:sz="0" w:space="0" w:color="auto"/>
                                                                <w:right w:val="none" w:sz="0" w:space="0" w:color="auto"/>
                                                              </w:divBdr>
                                                              <w:divsChild>
                                                                <w:div w:id="449085042">
                                                                  <w:marLeft w:val="0"/>
                                                                  <w:marRight w:val="0"/>
                                                                  <w:marTop w:val="0"/>
                                                                  <w:marBottom w:val="0"/>
                                                                  <w:divBdr>
                                                                    <w:top w:val="none" w:sz="0" w:space="0" w:color="auto"/>
                                                                    <w:left w:val="none" w:sz="0" w:space="0" w:color="auto"/>
                                                                    <w:bottom w:val="none" w:sz="0" w:space="0" w:color="auto"/>
                                                                    <w:right w:val="none" w:sz="0" w:space="0" w:color="auto"/>
                                                                  </w:divBdr>
                                                                  <w:divsChild>
                                                                    <w:div w:id="1417290658">
                                                                      <w:marLeft w:val="0"/>
                                                                      <w:marRight w:val="0"/>
                                                                      <w:marTop w:val="0"/>
                                                                      <w:marBottom w:val="0"/>
                                                                      <w:divBdr>
                                                                        <w:top w:val="none" w:sz="0" w:space="0" w:color="auto"/>
                                                                        <w:left w:val="none" w:sz="0" w:space="0" w:color="auto"/>
                                                                        <w:bottom w:val="none" w:sz="0" w:space="0" w:color="auto"/>
                                                                        <w:right w:val="none" w:sz="0" w:space="0" w:color="auto"/>
                                                                      </w:divBdr>
                                                                      <w:divsChild>
                                                                        <w:div w:id="489102947">
                                                                          <w:marLeft w:val="0"/>
                                                                          <w:marRight w:val="0"/>
                                                                          <w:marTop w:val="0"/>
                                                                          <w:marBottom w:val="0"/>
                                                                          <w:divBdr>
                                                                            <w:top w:val="none" w:sz="0" w:space="0" w:color="auto"/>
                                                                            <w:left w:val="none" w:sz="0" w:space="0" w:color="auto"/>
                                                                            <w:bottom w:val="none" w:sz="0" w:space="0" w:color="auto"/>
                                                                            <w:right w:val="none" w:sz="0" w:space="0" w:color="auto"/>
                                                                          </w:divBdr>
                                                                          <w:divsChild>
                                                                            <w:div w:id="1570386238">
                                                                              <w:marLeft w:val="0"/>
                                                                              <w:marRight w:val="0"/>
                                                                              <w:marTop w:val="0"/>
                                                                              <w:marBottom w:val="0"/>
                                                                              <w:divBdr>
                                                                                <w:top w:val="none" w:sz="0" w:space="0" w:color="auto"/>
                                                                                <w:left w:val="none" w:sz="0" w:space="0" w:color="auto"/>
                                                                                <w:bottom w:val="none" w:sz="0" w:space="0" w:color="auto"/>
                                                                                <w:right w:val="none" w:sz="0" w:space="0" w:color="auto"/>
                                                                              </w:divBdr>
                                                                              <w:divsChild>
                                                                                <w:div w:id="1647973449">
                                                                                  <w:marLeft w:val="0"/>
                                                                                  <w:marRight w:val="0"/>
                                                                                  <w:marTop w:val="0"/>
                                                                                  <w:marBottom w:val="0"/>
                                                                                  <w:divBdr>
                                                                                    <w:top w:val="none" w:sz="0" w:space="0" w:color="auto"/>
                                                                                    <w:left w:val="none" w:sz="0" w:space="0" w:color="auto"/>
                                                                                    <w:bottom w:val="none" w:sz="0" w:space="0" w:color="auto"/>
                                                                                    <w:right w:val="none" w:sz="0" w:space="0" w:color="auto"/>
                                                                                  </w:divBdr>
                                                                                  <w:divsChild>
                                                                                    <w:div w:id="1568883763">
                                                                                      <w:marLeft w:val="0"/>
                                                                                      <w:marRight w:val="0"/>
                                                                                      <w:marTop w:val="0"/>
                                                                                      <w:marBottom w:val="0"/>
                                                                                      <w:divBdr>
                                                                                        <w:top w:val="none" w:sz="0" w:space="0" w:color="auto"/>
                                                                                        <w:left w:val="none" w:sz="0" w:space="0" w:color="auto"/>
                                                                                        <w:bottom w:val="none" w:sz="0" w:space="0" w:color="auto"/>
                                                                                        <w:right w:val="none" w:sz="0" w:space="0" w:color="auto"/>
                                                                                      </w:divBdr>
                                                                                    </w:div>
                                                                                  </w:divsChild>
                                                                                </w:div>
                                                                                <w:div w:id="46923928">
                                                                                  <w:marLeft w:val="0"/>
                                                                                  <w:marRight w:val="0"/>
                                                                                  <w:marTop w:val="0"/>
                                                                                  <w:marBottom w:val="0"/>
                                                                                  <w:divBdr>
                                                                                    <w:top w:val="none" w:sz="0" w:space="0" w:color="auto"/>
                                                                                    <w:left w:val="none" w:sz="0" w:space="0" w:color="auto"/>
                                                                                    <w:bottom w:val="none" w:sz="0" w:space="0" w:color="auto"/>
                                                                                    <w:right w:val="none" w:sz="0" w:space="0" w:color="auto"/>
                                                                                  </w:divBdr>
                                                                                  <w:divsChild>
                                                                                    <w:div w:id="187454033">
                                                                                      <w:marLeft w:val="0"/>
                                                                                      <w:marRight w:val="0"/>
                                                                                      <w:marTop w:val="0"/>
                                                                                      <w:marBottom w:val="0"/>
                                                                                      <w:divBdr>
                                                                                        <w:top w:val="none" w:sz="0" w:space="0" w:color="auto"/>
                                                                                        <w:left w:val="none" w:sz="0" w:space="0" w:color="auto"/>
                                                                                        <w:bottom w:val="none" w:sz="0" w:space="0" w:color="auto"/>
                                                                                        <w:right w:val="none" w:sz="0" w:space="0" w:color="auto"/>
                                                                                      </w:divBdr>
                                                                                      <w:divsChild>
                                                                                        <w:div w:id="1436050932">
                                                                                          <w:marLeft w:val="0"/>
                                                                                          <w:marRight w:val="0"/>
                                                                                          <w:marTop w:val="0"/>
                                                                                          <w:marBottom w:val="0"/>
                                                                                          <w:divBdr>
                                                                                            <w:top w:val="none" w:sz="0" w:space="0" w:color="auto"/>
                                                                                            <w:left w:val="none" w:sz="0" w:space="0" w:color="auto"/>
                                                                                            <w:bottom w:val="none" w:sz="0" w:space="0" w:color="auto"/>
                                                                                            <w:right w:val="none" w:sz="0" w:space="0" w:color="auto"/>
                                                                                          </w:divBdr>
                                                                                        </w:div>
                                                                                        <w:div w:id="1598562838">
                                                                                          <w:marLeft w:val="0"/>
                                                                                          <w:marRight w:val="0"/>
                                                                                          <w:marTop w:val="0"/>
                                                                                          <w:marBottom w:val="0"/>
                                                                                          <w:divBdr>
                                                                                            <w:top w:val="none" w:sz="0" w:space="0" w:color="auto"/>
                                                                                            <w:left w:val="none" w:sz="0" w:space="0" w:color="auto"/>
                                                                                            <w:bottom w:val="none" w:sz="0" w:space="0" w:color="auto"/>
                                                                                            <w:right w:val="none" w:sz="0" w:space="0" w:color="auto"/>
                                                                                          </w:divBdr>
                                                                                        </w:div>
                                                                                        <w:div w:id="10422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51877580">
      <w:bodyDiv w:val="1"/>
      <w:marLeft w:val="150"/>
      <w:marRight w:val="150"/>
      <w:marTop w:val="0"/>
      <w:marBottom w:val="0"/>
      <w:divBdr>
        <w:top w:val="none" w:sz="0" w:space="0" w:color="auto"/>
        <w:left w:val="none" w:sz="0" w:space="0" w:color="auto"/>
        <w:bottom w:val="none" w:sz="0" w:space="0" w:color="auto"/>
        <w:right w:val="none" w:sz="0" w:space="0" w:color="auto"/>
      </w:divBdr>
      <w:divsChild>
        <w:div w:id="297414461">
          <w:marLeft w:val="0"/>
          <w:marRight w:val="0"/>
          <w:marTop w:val="0"/>
          <w:marBottom w:val="0"/>
          <w:divBdr>
            <w:top w:val="none" w:sz="0" w:space="0" w:color="auto"/>
            <w:left w:val="none" w:sz="0" w:space="0" w:color="auto"/>
            <w:bottom w:val="none" w:sz="0" w:space="0" w:color="auto"/>
            <w:right w:val="none" w:sz="0" w:space="0" w:color="auto"/>
          </w:divBdr>
          <w:divsChild>
            <w:div w:id="2050956741">
              <w:marLeft w:val="0"/>
              <w:marRight w:val="0"/>
              <w:marTop w:val="0"/>
              <w:marBottom w:val="0"/>
              <w:divBdr>
                <w:top w:val="none" w:sz="0" w:space="0" w:color="auto"/>
                <w:left w:val="none" w:sz="0" w:space="0" w:color="auto"/>
                <w:bottom w:val="none" w:sz="0" w:space="0" w:color="auto"/>
                <w:right w:val="none" w:sz="0" w:space="0" w:color="auto"/>
              </w:divBdr>
              <w:divsChild>
                <w:div w:id="648828447">
                  <w:marLeft w:val="0"/>
                  <w:marRight w:val="0"/>
                  <w:marTop w:val="0"/>
                  <w:marBottom w:val="0"/>
                  <w:divBdr>
                    <w:top w:val="none" w:sz="0" w:space="0" w:color="auto"/>
                    <w:left w:val="none" w:sz="0" w:space="0" w:color="auto"/>
                    <w:bottom w:val="none" w:sz="0" w:space="0" w:color="auto"/>
                    <w:right w:val="none" w:sz="0" w:space="0" w:color="auto"/>
                  </w:divBdr>
                  <w:divsChild>
                    <w:div w:id="1533767662">
                      <w:marLeft w:val="0"/>
                      <w:marRight w:val="0"/>
                      <w:marTop w:val="0"/>
                      <w:marBottom w:val="0"/>
                      <w:divBdr>
                        <w:top w:val="none" w:sz="0" w:space="0" w:color="auto"/>
                        <w:left w:val="none" w:sz="0" w:space="0" w:color="auto"/>
                        <w:bottom w:val="none" w:sz="0" w:space="0" w:color="auto"/>
                        <w:right w:val="none" w:sz="0" w:space="0" w:color="auto"/>
                      </w:divBdr>
                      <w:divsChild>
                        <w:div w:id="1855457750">
                          <w:marLeft w:val="0"/>
                          <w:marRight w:val="0"/>
                          <w:marTop w:val="0"/>
                          <w:marBottom w:val="0"/>
                          <w:divBdr>
                            <w:top w:val="none" w:sz="0" w:space="0" w:color="auto"/>
                            <w:left w:val="none" w:sz="0" w:space="0" w:color="auto"/>
                            <w:bottom w:val="none" w:sz="0" w:space="0" w:color="auto"/>
                            <w:right w:val="none" w:sz="0" w:space="0" w:color="auto"/>
                          </w:divBdr>
                          <w:divsChild>
                            <w:div w:id="1813909134">
                              <w:marLeft w:val="0"/>
                              <w:marRight w:val="0"/>
                              <w:marTop w:val="0"/>
                              <w:marBottom w:val="0"/>
                              <w:divBdr>
                                <w:top w:val="none" w:sz="0" w:space="0" w:color="auto"/>
                                <w:left w:val="none" w:sz="0" w:space="0" w:color="auto"/>
                                <w:bottom w:val="none" w:sz="0" w:space="0" w:color="auto"/>
                                <w:right w:val="none" w:sz="0" w:space="0" w:color="auto"/>
                              </w:divBdr>
                              <w:divsChild>
                                <w:div w:id="2013334571">
                                  <w:marLeft w:val="0"/>
                                  <w:marRight w:val="0"/>
                                  <w:marTop w:val="0"/>
                                  <w:marBottom w:val="0"/>
                                  <w:divBdr>
                                    <w:top w:val="none" w:sz="0" w:space="0" w:color="auto"/>
                                    <w:left w:val="none" w:sz="0" w:space="0" w:color="auto"/>
                                    <w:bottom w:val="none" w:sz="0" w:space="0" w:color="auto"/>
                                    <w:right w:val="none" w:sz="0" w:space="0" w:color="auto"/>
                                  </w:divBdr>
                                  <w:divsChild>
                                    <w:div w:id="1632974832">
                                      <w:marLeft w:val="0"/>
                                      <w:marRight w:val="0"/>
                                      <w:marTop w:val="0"/>
                                      <w:marBottom w:val="0"/>
                                      <w:divBdr>
                                        <w:top w:val="none" w:sz="0" w:space="0" w:color="auto"/>
                                        <w:left w:val="none" w:sz="0" w:space="0" w:color="auto"/>
                                        <w:bottom w:val="none" w:sz="0" w:space="0" w:color="auto"/>
                                        <w:right w:val="none" w:sz="0" w:space="0" w:color="auto"/>
                                      </w:divBdr>
                                      <w:divsChild>
                                        <w:div w:id="1880320213">
                                          <w:marLeft w:val="0"/>
                                          <w:marRight w:val="0"/>
                                          <w:marTop w:val="0"/>
                                          <w:marBottom w:val="0"/>
                                          <w:divBdr>
                                            <w:top w:val="none" w:sz="0" w:space="0" w:color="auto"/>
                                            <w:left w:val="none" w:sz="0" w:space="0" w:color="auto"/>
                                            <w:bottom w:val="none" w:sz="0" w:space="0" w:color="auto"/>
                                            <w:right w:val="none" w:sz="0" w:space="0" w:color="auto"/>
                                          </w:divBdr>
                                          <w:divsChild>
                                            <w:div w:id="1870794015">
                                              <w:marLeft w:val="0"/>
                                              <w:marRight w:val="0"/>
                                              <w:marTop w:val="0"/>
                                              <w:marBottom w:val="0"/>
                                              <w:divBdr>
                                                <w:top w:val="none" w:sz="0" w:space="0" w:color="auto"/>
                                                <w:left w:val="none" w:sz="0" w:space="0" w:color="auto"/>
                                                <w:bottom w:val="none" w:sz="0" w:space="0" w:color="auto"/>
                                                <w:right w:val="none" w:sz="0" w:space="0" w:color="auto"/>
                                              </w:divBdr>
                                              <w:divsChild>
                                                <w:div w:id="1707754387">
                                                  <w:marLeft w:val="0"/>
                                                  <w:marRight w:val="0"/>
                                                  <w:marTop w:val="0"/>
                                                  <w:marBottom w:val="0"/>
                                                  <w:divBdr>
                                                    <w:top w:val="none" w:sz="0" w:space="0" w:color="auto"/>
                                                    <w:left w:val="none" w:sz="0" w:space="0" w:color="auto"/>
                                                    <w:bottom w:val="none" w:sz="0" w:space="0" w:color="auto"/>
                                                    <w:right w:val="none" w:sz="0" w:space="0" w:color="auto"/>
                                                  </w:divBdr>
                                                  <w:divsChild>
                                                    <w:div w:id="88892686">
                                                      <w:marLeft w:val="0"/>
                                                      <w:marRight w:val="0"/>
                                                      <w:marTop w:val="0"/>
                                                      <w:marBottom w:val="0"/>
                                                      <w:divBdr>
                                                        <w:top w:val="none" w:sz="0" w:space="0" w:color="auto"/>
                                                        <w:left w:val="none" w:sz="0" w:space="0" w:color="auto"/>
                                                        <w:bottom w:val="none" w:sz="0" w:space="0" w:color="auto"/>
                                                        <w:right w:val="none" w:sz="0" w:space="0" w:color="auto"/>
                                                      </w:divBdr>
                                                      <w:divsChild>
                                                        <w:div w:id="398872311">
                                                          <w:marLeft w:val="0"/>
                                                          <w:marRight w:val="0"/>
                                                          <w:marTop w:val="0"/>
                                                          <w:marBottom w:val="0"/>
                                                          <w:divBdr>
                                                            <w:top w:val="none" w:sz="0" w:space="0" w:color="auto"/>
                                                            <w:left w:val="none" w:sz="0" w:space="0" w:color="auto"/>
                                                            <w:bottom w:val="none" w:sz="0" w:space="0" w:color="auto"/>
                                                            <w:right w:val="none" w:sz="0" w:space="0" w:color="auto"/>
                                                          </w:divBdr>
                                                          <w:divsChild>
                                                            <w:div w:id="1598170776">
                                                              <w:marLeft w:val="0"/>
                                                              <w:marRight w:val="0"/>
                                                              <w:marTop w:val="0"/>
                                                              <w:marBottom w:val="0"/>
                                                              <w:divBdr>
                                                                <w:top w:val="none" w:sz="0" w:space="0" w:color="auto"/>
                                                                <w:left w:val="none" w:sz="0" w:space="0" w:color="auto"/>
                                                                <w:bottom w:val="none" w:sz="0" w:space="0" w:color="auto"/>
                                                                <w:right w:val="none" w:sz="0" w:space="0" w:color="auto"/>
                                                              </w:divBdr>
                                                              <w:divsChild>
                                                                <w:div w:id="1549105967">
                                                                  <w:marLeft w:val="0"/>
                                                                  <w:marRight w:val="0"/>
                                                                  <w:marTop w:val="0"/>
                                                                  <w:marBottom w:val="0"/>
                                                                  <w:divBdr>
                                                                    <w:top w:val="none" w:sz="0" w:space="0" w:color="auto"/>
                                                                    <w:left w:val="none" w:sz="0" w:space="0" w:color="auto"/>
                                                                    <w:bottom w:val="none" w:sz="0" w:space="0" w:color="auto"/>
                                                                    <w:right w:val="none" w:sz="0" w:space="0" w:color="auto"/>
                                                                  </w:divBdr>
                                                                  <w:divsChild>
                                                                    <w:div w:id="735934331">
                                                                      <w:marLeft w:val="0"/>
                                                                      <w:marRight w:val="0"/>
                                                                      <w:marTop w:val="0"/>
                                                                      <w:marBottom w:val="0"/>
                                                                      <w:divBdr>
                                                                        <w:top w:val="none" w:sz="0" w:space="0" w:color="auto"/>
                                                                        <w:left w:val="none" w:sz="0" w:space="0" w:color="auto"/>
                                                                        <w:bottom w:val="none" w:sz="0" w:space="0" w:color="auto"/>
                                                                        <w:right w:val="none" w:sz="0" w:space="0" w:color="auto"/>
                                                                      </w:divBdr>
                                                                      <w:divsChild>
                                                                        <w:div w:id="1646200540">
                                                                          <w:marLeft w:val="0"/>
                                                                          <w:marRight w:val="0"/>
                                                                          <w:marTop w:val="0"/>
                                                                          <w:marBottom w:val="0"/>
                                                                          <w:divBdr>
                                                                            <w:top w:val="none" w:sz="0" w:space="0" w:color="auto"/>
                                                                            <w:left w:val="none" w:sz="0" w:space="0" w:color="auto"/>
                                                                            <w:bottom w:val="none" w:sz="0" w:space="0" w:color="auto"/>
                                                                            <w:right w:val="none" w:sz="0" w:space="0" w:color="auto"/>
                                                                          </w:divBdr>
                                                                          <w:divsChild>
                                                                            <w:div w:id="1087196094">
                                                                              <w:marLeft w:val="0"/>
                                                                              <w:marRight w:val="0"/>
                                                                              <w:marTop w:val="0"/>
                                                                              <w:marBottom w:val="0"/>
                                                                              <w:divBdr>
                                                                                <w:top w:val="none" w:sz="0" w:space="0" w:color="auto"/>
                                                                                <w:left w:val="none" w:sz="0" w:space="0" w:color="auto"/>
                                                                                <w:bottom w:val="none" w:sz="0" w:space="0" w:color="auto"/>
                                                                                <w:right w:val="none" w:sz="0" w:space="0" w:color="auto"/>
                                                                              </w:divBdr>
                                                                              <w:divsChild>
                                                                                <w:div w:id="276063851">
                                                                                  <w:marLeft w:val="0"/>
                                                                                  <w:marRight w:val="0"/>
                                                                                  <w:marTop w:val="0"/>
                                                                                  <w:marBottom w:val="0"/>
                                                                                  <w:divBdr>
                                                                                    <w:top w:val="none" w:sz="0" w:space="0" w:color="auto"/>
                                                                                    <w:left w:val="none" w:sz="0" w:space="0" w:color="auto"/>
                                                                                    <w:bottom w:val="none" w:sz="0" w:space="0" w:color="auto"/>
                                                                                    <w:right w:val="none" w:sz="0" w:space="0" w:color="auto"/>
                                                                                  </w:divBdr>
                                                                                  <w:divsChild>
                                                                                    <w:div w:id="466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2452207">
      <w:bodyDiv w:val="1"/>
      <w:marLeft w:val="0"/>
      <w:marRight w:val="0"/>
      <w:marTop w:val="0"/>
      <w:marBottom w:val="0"/>
      <w:divBdr>
        <w:top w:val="none" w:sz="0" w:space="0" w:color="auto"/>
        <w:left w:val="none" w:sz="0" w:space="0" w:color="auto"/>
        <w:bottom w:val="none" w:sz="0" w:space="0" w:color="auto"/>
        <w:right w:val="none" w:sz="0" w:space="0" w:color="auto"/>
      </w:divBdr>
      <w:divsChild>
        <w:div w:id="996418905">
          <w:marLeft w:val="0"/>
          <w:marRight w:val="0"/>
          <w:marTop w:val="0"/>
          <w:marBottom w:val="0"/>
          <w:divBdr>
            <w:top w:val="none" w:sz="0" w:space="0" w:color="auto"/>
            <w:left w:val="none" w:sz="0" w:space="0" w:color="auto"/>
            <w:bottom w:val="none" w:sz="0" w:space="0" w:color="auto"/>
            <w:right w:val="none" w:sz="0" w:space="0" w:color="auto"/>
          </w:divBdr>
          <w:divsChild>
            <w:div w:id="1103038162">
              <w:marLeft w:val="0"/>
              <w:marRight w:val="0"/>
              <w:marTop w:val="0"/>
              <w:marBottom w:val="0"/>
              <w:divBdr>
                <w:top w:val="none" w:sz="0" w:space="0" w:color="auto"/>
                <w:left w:val="none" w:sz="0" w:space="0" w:color="auto"/>
                <w:bottom w:val="none" w:sz="0" w:space="0" w:color="auto"/>
                <w:right w:val="none" w:sz="0" w:space="0" w:color="auto"/>
              </w:divBdr>
              <w:divsChild>
                <w:div w:id="1199010505">
                  <w:marLeft w:val="0"/>
                  <w:marRight w:val="0"/>
                  <w:marTop w:val="0"/>
                  <w:marBottom w:val="0"/>
                  <w:divBdr>
                    <w:top w:val="single" w:sz="6" w:space="0" w:color="CCCCCC"/>
                    <w:left w:val="single" w:sz="6" w:space="0" w:color="CCCCCC"/>
                    <w:bottom w:val="single" w:sz="6" w:space="0" w:color="CCCCCC"/>
                    <w:right w:val="single" w:sz="6" w:space="0" w:color="CCCCCC"/>
                  </w:divBdr>
                  <w:divsChild>
                    <w:div w:id="1017585464">
                      <w:marLeft w:val="0"/>
                      <w:marRight w:val="0"/>
                      <w:marTop w:val="0"/>
                      <w:marBottom w:val="0"/>
                      <w:divBdr>
                        <w:top w:val="none" w:sz="0" w:space="0" w:color="auto"/>
                        <w:left w:val="none" w:sz="0" w:space="0" w:color="auto"/>
                        <w:bottom w:val="none" w:sz="0" w:space="0" w:color="auto"/>
                        <w:right w:val="none" w:sz="0" w:space="0" w:color="auto"/>
                      </w:divBdr>
                      <w:divsChild>
                        <w:div w:id="1462655127">
                          <w:marLeft w:val="0"/>
                          <w:marRight w:val="0"/>
                          <w:marTop w:val="150"/>
                          <w:marBottom w:val="0"/>
                          <w:divBdr>
                            <w:top w:val="none" w:sz="0" w:space="0" w:color="auto"/>
                            <w:left w:val="none" w:sz="0" w:space="0" w:color="auto"/>
                            <w:bottom w:val="none" w:sz="0" w:space="0" w:color="auto"/>
                            <w:right w:val="none" w:sz="0" w:space="0" w:color="auto"/>
                          </w:divBdr>
                          <w:divsChild>
                            <w:div w:id="208595023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309348">
      <w:bodyDiv w:val="1"/>
      <w:marLeft w:val="150"/>
      <w:marRight w:val="150"/>
      <w:marTop w:val="0"/>
      <w:marBottom w:val="0"/>
      <w:divBdr>
        <w:top w:val="none" w:sz="0" w:space="0" w:color="auto"/>
        <w:left w:val="none" w:sz="0" w:space="0" w:color="auto"/>
        <w:bottom w:val="none" w:sz="0" w:space="0" w:color="auto"/>
        <w:right w:val="none" w:sz="0" w:space="0" w:color="auto"/>
      </w:divBdr>
      <w:divsChild>
        <w:div w:id="1220092269">
          <w:marLeft w:val="0"/>
          <w:marRight w:val="0"/>
          <w:marTop w:val="0"/>
          <w:marBottom w:val="0"/>
          <w:divBdr>
            <w:top w:val="none" w:sz="0" w:space="0" w:color="auto"/>
            <w:left w:val="none" w:sz="0" w:space="0" w:color="auto"/>
            <w:bottom w:val="none" w:sz="0" w:space="0" w:color="auto"/>
            <w:right w:val="none" w:sz="0" w:space="0" w:color="auto"/>
          </w:divBdr>
          <w:divsChild>
            <w:div w:id="1638992705">
              <w:marLeft w:val="0"/>
              <w:marRight w:val="0"/>
              <w:marTop w:val="0"/>
              <w:marBottom w:val="0"/>
              <w:divBdr>
                <w:top w:val="none" w:sz="0" w:space="0" w:color="auto"/>
                <w:left w:val="none" w:sz="0" w:space="0" w:color="auto"/>
                <w:bottom w:val="none" w:sz="0" w:space="0" w:color="auto"/>
                <w:right w:val="none" w:sz="0" w:space="0" w:color="auto"/>
              </w:divBdr>
              <w:divsChild>
                <w:div w:id="612903878">
                  <w:marLeft w:val="0"/>
                  <w:marRight w:val="0"/>
                  <w:marTop w:val="0"/>
                  <w:marBottom w:val="0"/>
                  <w:divBdr>
                    <w:top w:val="none" w:sz="0" w:space="0" w:color="auto"/>
                    <w:left w:val="none" w:sz="0" w:space="0" w:color="auto"/>
                    <w:bottom w:val="none" w:sz="0" w:space="0" w:color="auto"/>
                    <w:right w:val="none" w:sz="0" w:space="0" w:color="auto"/>
                  </w:divBdr>
                  <w:divsChild>
                    <w:div w:id="395976470">
                      <w:marLeft w:val="0"/>
                      <w:marRight w:val="0"/>
                      <w:marTop w:val="0"/>
                      <w:marBottom w:val="0"/>
                      <w:divBdr>
                        <w:top w:val="none" w:sz="0" w:space="0" w:color="auto"/>
                        <w:left w:val="none" w:sz="0" w:space="0" w:color="auto"/>
                        <w:bottom w:val="none" w:sz="0" w:space="0" w:color="auto"/>
                        <w:right w:val="none" w:sz="0" w:space="0" w:color="auto"/>
                      </w:divBdr>
                      <w:divsChild>
                        <w:div w:id="525096730">
                          <w:marLeft w:val="0"/>
                          <w:marRight w:val="0"/>
                          <w:marTop w:val="0"/>
                          <w:marBottom w:val="0"/>
                          <w:divBdr>
                            <w:top w:val="none" w:sz="0" w:space="0" w:color="auto"/>
                            <w:left w:val="none" w:sz="0" w:space="0" w:color="auto"/>
                            <w:bottom w:val="none" w:sz="0" w:space="0" w:color="auto"/>
                            <w:right w:val="none" w:sz="0" w:space="0" w:color="auto"/>
                          </w:divBdr>
                          <w:divsChild>
                            <w:div w:id="1004282263">
                              <w:marLeft w:val="0"/>
                              <w:marRight w:val="0"/>
                              <w:marTop w:val="0"/>
                              <w:marBottom w:val="0"/>
                              <w:divBdr>
                                <w:top w:val="none" w:sz="0" w:space="0" w:color="auto"/>
                                <w:left w:val="none" w:sz="0" w:space="0" w:color="auto"/>
                                <w:bottom w:val="none" w:sz="0" w:space="0" w:color="auto"/>
                                <w:right w:val="none" w:sz="0" w:space="0" w:color="auto"/>
                              </w:divBdr>
                              <w:divsChild>
                                <w:div w:id="1506507869">
                                  <w:marLeft w:val="0"/>
                                  <w:marRight w:val="0"/>
                                  <w:marTop w:val="0"/>
                                  <w:marBottom w:val="0"/>
                                  <w:divBdr>
                                    <w:top w:val="none" w:sz="0" w:space="0" w:color="auto"/>
                                    <w:left w:val="none" w:sz="0" w:space="0" w:color="auto"/>
                                    <w:bottom w:val="none" w:sz="0" w:space="0" w:color="auto"/>
                                    <w:right w:val="none" w:sz="0" w:space="0" w:color="auto"/>
                                  </w:divBdr>
                                  <w:divsChild>
                                    <w:div w:id="148327598">
                                      <w:marLeft w:val="0"/>
                                      <w:marRight w:val="0"/>
                                      <w:marTop w:val="0"/>
                                      <w:marBottom w:val="0"/>
                                      <w:divBdr>
                                        <w:top w:val="none" w:sz="0" w:space="0" w:color="auto"/>
                                        <w:left w:val="none" w:sz="0" w:space="0" w:color="auto"/>
                                        <w:bottom w:val="none" w:sz="0" w:space="0" w:color="auto"/>
                                        <w:right w:val="none" w:sz="0" w:space="0" w:color="auto"/>
                                      </w:divBdr>
                                      <w:divsChild>
                                        <w:div w:id="1395591242">
                                          <w:marLeft w:val="0"/>
                                          <w:marRight w:val="0"/>
                                          <w:marTop w:val="0"/>
                                          <w:marBottom w:val="0"/>
                                          <w:divBdr>
                                            <w:top w:val="none" w:sz="0" w:space="0" w:color="auto"/>
                                            <w:left w:val="none" w:sz="0" w:space="0" w:color="auto"/>
                                            <w:bottom w:val="none" w:sz="0" w:space="0" w:color="auto"/>
                                            <w:right w:val="none" w:sz="0" w:space="0" w:color="auto"/>
                                          </w:divBdr>
                                          <w:divsChild>
                                            <w:div w:id="282032412">
                                              <w:marLeft w:val="0"/>
                                              <w:marRight w:val="0"/>
                                              <w:marTop w:val="0"/>
                                              <w:marBottom w:val="0"/>
                                              <w:divBdr>
                                                <w:top w:val="none" w:sz="0" w:space="0" w:color="auto"/>
                                                <w:left w:val="none" w:sz="0" w:space="0" w:color="auto"/>
                                                <w:bottom w:val="none" w:sz="0" w:space="0" w:color="auto"/>
                                                <w:right w:val="none" w:sz="0" w:space="0" w:color="auto"/>
                                              </w:divBdr>
                                              <w:divsChild>
                                                <w:div w:id="559100635">
                                                  <w:marLeft w:val="0"/>
                                                  <w:marRight w:val="0"/>
                                                  <w:marTop w:val="0"/>
                                                  <w:marBottom w:val="0"/>
                                                  <w:divBdr>
                                                    <w:top w:val="none" w:sz="0" w:space="0" w:color="auto"/>
                                                    <w:left w:val="none" w:sz="0" w:space="0" w:color="auto"/>
                                                    <w:bottom w:val="none" w:sz="0" w:space="0" w:color="auto"/>
                                                    <w:right w:val="none" w:sz="0" w:space="0" w:color="auto"/>
                                                  </w:divBdr>
                                                  <w:divsChild>
                                                    <w:div w:id="1022131413">
                                                      <w:marLeft w:val="0"/>
                                                      <w:marRight w:val="0"/>
                                                      <w:marTop w:val="0"/>
                                                      <w:marBottom w:val="0"/>
                                                      <w:divBdr>
                                                        <w:top w:val="none" w:sz="0" w:space="0" w:color="auto"/>
                                                        <w:left w:val="none" w:sz="0" w:space="0" w:color="auto"/>
                                                        <w:bottom w:val="none" w:sz="0" w:space="0" w:color="auto"/>
                                                        <w:right w:val="none" w:sz="0" w:space="0" w:color="auto"/>
                                                      </w:divBdr>
                                                      <w:divsChild>
                                                        <w:div w:id="767386582">
                                                          <w:marLeft w:val="0"/>
                                                          <w:marRight w:val="0"/>
                                                          <w:marTop w:val="0"/>
                                                          <w:marBottom w:val="0"/>
                                                          <w:divBdr>
                                                            <w:top w:val="none" w:sz="0" w:space="0" w:color="auto"/>
                                                            <w:left w:val="none" w:sz="0" w:space="0" w:color="auto"/>
                                                            <w:bottom w:val="none" w:sz="0" w:space="0" w:color="auto"/>
                                                            <w:right w:val="none" w:sz="0" w:space="0" w:color="auto"/>
                                                          </w:divBdr>
                                                          <w:divsChild>
                                                            <w:div w:id="806119309">
                                                              <w:marLeft w:val="0"/>
                                                              <w:marRight w:val="0"/>
                                                              <w:marTop w:val="0"/>
                                                              <w:marBottom w:val="0"/>
                                                              <w:divBdr>
                                                                <w:top w:val="none" w:sz="0" w:space="0" w:color="auto"/>
                                                                <w:left w:val="none" w:sz="0" w:space="0" w:color="auto"/>
                                                                <w:bottom w:val="none" w:sz="0" w:space="0" w:color="auto"/>
                                                                <w:right w:val="none" w:sz="0" w:space="0" w:color="auto"/>
                                                              </w:divBdr>
                                                              <w:divsChild>
                                                                <w:div w:id="457719560">
                                                                  <w:marLeft w:val="0"/>
                                                                  <w:marRight w:val="0"/>
                                                                  <w:marTop w:val="0"/>
                                                                  <w:marBottom w:val="0"/>
                                                                  <w:divBdr>
                                                                    <w:top w:val="none" w:sz="0" w:space="0" w:color="auto"/>
                                                                    <w:left w:val="none" w:sz="0" w:space="0" w:color="auto"/>
                                                                    <w:bottom w:val="none" w:sz="0" w:space="0" w:color="auto"/>
                                                                    <w:right w:val="none" w:sz="0" w:space="0" w:color="auto"/>
                                                                  </w:divBdr>
                                                                  <w:divsChild>
                                                                    <w:div w:id="377247067">
                                                                      <w:marLeft w:val="0"/>
                                                                      <w:marRight w:val="0"/>
                                                                      <w:marTop w:val="0"/>
                                                                      <w:marBottom w:val="0"/>
                                                                      <w:divBdr>
                                                                        <w:top w:val="none" w:sz="0" w:space="0" w:color="auto"/>
                                                                        <w:left w:val="none" w:sz="0" w:space="0" w:color="auto"/>
                                                                        <w:bottom w:val="none" w:sz="0" w:space="0" w:color="auto"/>
                                                                        <w:right w:val="none" w:sz="0" w:space="0" w:color="auto"/>
                                                                      </w:divBdr>
                                                                      <w:divsChild>
                                                                        <w:div w:id="1251307131">
                                                                          <w:marLeft w:val="0"/>
                                                                          <w:marRight w:val="0"/>
                                                                          <w:marTop w:val="0"/>
                                                                          <w:marBottom w:val="0"/>
                                                                          <w:divBdr>
                                                                            <w:top w:val="none" w:sz="0" w:space="0" w:color="auto"/>
                                                                            <w:left w:val="none" w:sz="0" w:space="0" w:color="auto"/>
                                                                            <w:bottom w:val="none" w:sz="0" w:space="0" w:color="auto"/>
                                                                            <w:right w:val="none" w:sz="0" w:space="0" w:color="auto"/>
                                                                          </w:divBdr>
                                                                          <w:divsChild>
                                                                            <w:div w:id="342513999">
                                                                              <w:marLeft w:val="0"/>
                                                                              <w:marRight w:val="0"/>
                                                                              <w:marTop w:val="0"/>
                                                                              <w:marBottom w:val="0"/>
                                                                              <w:divBdr>
                                                                                <w:top w:val="none" w:sz="0" w:space="0" w:color="auto"/>
                                                                                <w:left w:val="none" w:sz="0" w:space="0" w:color="auto"/>
                                                                                <w:bottom w:val="none" w:sz="0" w:space="0" w:color="auto"/>
                                                                                <w:right w:val="none" w:sz="0" w:space="0" w:color="auto"/>
                                                                              </w:divBdr>
                                                                              <w:divsChild>
                                                                                <w:div w:id="467819420">
                                                                                  <w:marLeft w:val="0"/>
                                                                                  <w:marRight w:val="0"/>
                                                                                  <w:marTop w:val="0"/>
                                                                                  <w:marBottom w:val="0"/>
                                                                                  <w:divBdr>
                                                                                    <w:top w:val="none" w:sz="0" w:space="0" w:color="auto"/>
                                                                                    <w:left w:val="none" w:sz="0" w:space="0" w:color="auto"/>
                                                                                    <w:bottom w:val="none" w:sz="0" w:space="0" w:color="auto"/>
                                                                                    <w:right w:val="none" w:sz="0" w:space="0" w:color="auto"/>
                                                                                  </w:divBdr>
                                                                                  <w:divsChild>
                                                                                    <w:div w:id="1843542811">
                                                                                      <w:marLeft w:val="0"/>
                                                                                      <w:marRight w:val="0"/>
                                                                                      <w:marTop w:val="0"/>
                                                                                      <w:marBottom w:val="0"/>
                                                                                      <w:divBdr>
                                                                                        <w:top w:val="none" w:sz="0" w:space="0" w:color="auto"/>
                                                                                        <w:left w:val="none" w:sz="0" w:space="0" w:color="auto"/>
                                                                                        <w:bottom w:val="none" w:sz="0" w:space="0" w:color="auto"/>
                                                                                        <w:right w:val="none" w:sz="0" w:space="0" w:color="auto"/>
                                                                                      </w:divBdr>
                                                                                      <w:divsChild>
                                                                                        <w:div w:id="879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5677080">
      <w:bodyDiv w:val="1"/>
      <w:marLeft w:val="0"/>
      <w:marRight w:val="0"/>
      <w:marTop w:val="0"/>
      <w:marBottom w:val="0"/>
      <w:divBdr>
        <w:top w:val="none" w:sz="0" w:space="0" w:color="auto"/>
        <w:left w:val="none" w:sz="0" w:space="0" w:color="auto"/>
        <w:bottom w:val="none" w:sz="0" w:space="0" w:color="auto"/>
        <w:right w:val="none" w:sz="0" w:space="0" w:color="auto"/>
      </w:divBdr>
    </w:div>
    <w:div w:id="1630092526">
      <w:bodyDiv w:val="1"/>
      <w:marLeft w:val="150"/>
      <w:marRight w:val="150"/>
      <w:marTop w:val="0"/>
      <w:marBottom w:val="0"/>
      <w:divBdr>
        <w:top w:val="none" w:sz="0" w:space="0" w:color="auto"/>
        <w:left w:val="none" w:sz="0" w:space="0" w:color="auto"/>
        <w:bottom w:val="none" w:sz="0" w:space="0" w:color="auto"/>
        <w:right w:val="none" w:sz="0" w:space="0" w:color="auto"/>
      </w:divBdr>
      <w:divsChild>
        <w:div w:id="697778553">
          <w:marLeft w:val="0"/>
          <w:marRight w:val="0"/>
          <w:marTop w:val="0"/>
          <w:marBottom w:val="0"/>
          <w:divBdr>
            <w:top w:val="none" w:sz="0" w:space="0" w:color="auto"/>
            <w:left w:val="none" w:sz="0" w:space="0" w:color="auto"/>
            <w:bottom w:val="none" w:sz="0" w:space="0" w:color="auto"/>
            <w:right w:val="none" w:sz="0" w:space="0" w:color="auto"/>
          </w:divBdr>
          <w:divsChild>
            <w:div w:id="1708680991">
              <w:marLeft w:val="0"/>
              <w:marRight w:val="0"/>
              <w:marTop w:val="0"/>
              <w:marBottom w:val="0"/>
              <w:divBdr>
                <w:top w:val="none" w:sz="0" w:space="0" w:color="auto"/>
                <w:left w:val="none" w:sz="0" w:space="0" w:color="auto"/>
                <w:bottom w:val="none" w:sz="0" w:space="0" w:color="auto"/>
                <w:right w:val="none" w:sz="0" w:space="0" w:color="auto"/>
              </w:divBdr>
              <w:divsChild>
                <w:div w:id="630553901">
                  <w:marLeft w:val="0"/>
                  <w:marRight w:val="0"/>
                  <w:marTop w:val="0"/>
                  <w:marBottom w:val="0"/>
                  <w:divBdr>
                    <w:top w:val="none" w:sz="0" w:space="0" w:color="auto"/>
                    <w:left w:val="none" w:sz="0" w:space="0" w:color="auto"/>
                    <w:bottom w:val="none" w:sz="0" w:space="0" w:color="auto"/>
                    <w:right w:val="none" w:sz="0" w:space="0" w:color="auto"/>
                  </w:divBdr>
                  <w:divsChild>
                    <w:div w:id="2050449672">
                      <w:marLeft w:val="0"/>
                      <w:marRight w:val="0"/>
                      <w:marTop w:val="0"/>
                      <w:marBottom w:val="0"/>
                      <w:divBdr>
                        <w:top w:val="none" w:sz="0" w:space="0" w:color="auto"/>
                        <w:left w:val="none" w:sz="0" w:space="0" w:color="auto"/>
                        <w:bottom w:val="none" w:sz="0" w:space="0" w:color="auto"/>
                        <w:right w:val="none" w:sz="0" w:space="0" w:color="auto"/>
                      </w:divBdr>
                      <w:divsChild>
                        <w:div w:id="43023405">
                          <w:marLeft w:val="0"/>
                          <w:marRight w:val="0"/>
                          <w:marTop w:val="0"/>
                          <w:marBottom w:val="0"/>
                          <w:divBdr>
                            <w:top w:val="none" w:sz="0" w:space="0" w:color="auto"/>
                            <w:left w:val="none" w:sz="0" w:space="0" w:color="auto"/>
                            <w:bottom w:val="none" w:sz="0" w:space="0" w:color="auto"/>
                            <w:right w:val="none" w:sz="0" w:space="0" w:color="auto"/>
                          </w:divBdr>
                          <w:divsChild>
                            <w:div w:id="157310249">
                              <w:marLeft w:val="0"/>
                              <w:marRight w:val="0"/>
                              <w:marTop w:val="0"/>
                              <w:marBottom w:val="0"/>
                              <w:divBdr>
                                <w:top w:val="none" w:sz="0" w:space="0" w:color="auto"/>
                                <w:left w:val="none" w:sz="0" w:space="0" w:color="auto"/>
                                <w:bottom w:val="none" w:sz="0" w:space="0" w:color="auto"/>
                                <w:right w:val="none" w:sz="0" w:space="0" w:color="auto"/>
                              </w:divBdr>
                              <w:divsChild>
                                <w:div w:id="541746513">
                                  <w:marLeft w:val="0"/>
                                  <w:marRight w:val="0"/>
                                  <w:marTop w:val="0"/>
                                  <w:marBottom w:val="0"/>
                                  <w:divBdr>
                                    <w:top w:val="none" w:sz="0" w:space="0" w:color="auto"/>
                                    <w:left w:val="none" w:sz="0" w:space="0" w:color="auto"/>
                                    <w:bottom w:val="none" w:sz="0" w:space="0" w:color="auto"/>
                                    <w:right w:val="none" w:sz="0" w:space="0" w:color="auto"/>
                                  </w:divBdr>
                                  <w:divsChild>
                                    <w:div w:id="2016955355">
                                      <w:marLeft w:val="0"/>
                                      <w:marRight w:val="0"/>
                                      <w:marTop w:val="0"/>
                                      <w:marBottom w:val="0"/>
                                      <w:divBdr>
                                        <w:top w:val="none" w:sz="0" w:space="0" w:color="auto"/>
                                        <w:left w:val="none" w:sz="0" w:space="0" w:color="auto"/>
                                        <w:bottom w:val="none" w:sz="0" w:space="0" w:color="auto"/>
                                        <w:right w:val="none" w:sz="0" w:space="0" w:color="auto"/>
                                      </w:divBdr>
                                      <w:divsChild>
                                        <w:div w:id="1052656654">
                                          <w:marLeft w:val="0"/>
                                          <w:marRight w:val="0"/>
                                          <w:marTop w:val="0"/>
                                          <w:marBottom w:val="0"/>
                                          <w:divBdr>
                                            <w:top w:val="none" w:sz="0" w:space="0" w:color="auto"/>
                                            <w:left w:val="none" w:sz="0" w:space="0" w:color="auto"/>
                                            <w:bottom w:val="none" w:sz="0" w:space="0" w:color="auto"/>
                                            <w:right w:val="none" w:sz="0" w:space="0" w:color="auto"/>
                                          </w:divBdr>
                                          <w:divsChild>
                                            <w:div w:id="549269375">
                                              <w:marLeft w:val="0"/>
                                              <w:marRight w:val="0"/>
                                              <w:marTop w:val="0"/>
                                              <w:marBottom w:val="0"/>
                                              <w:divBdr>
                                                <w:top w:val="none" w:sz="0" w:space="0" w:color="auto"/>
                                                <w:left w:val="none" w:sz="0" w:space="0" w:color="auto"/>
                                                <w:bottom w:val="none" w:sz="0" w:space="0" w:color="auto"/>
                                                <w:right w:val="none" w:sz="0" w:space="0" w:color="auto"/>
                                              </w:divBdr>
                                              <w:divsChild>
                                                <w:div w:id="54546782">
                                                  <w:marLeft w:val="0"/>
                                                  <w:marRight w:val="0"/>
                                                  <w:marTop w:val="0"/>
                                                  <w:marBottom w:val="0"/>
                                                  <w:divBdr>
                                                    <w:top w:val="none" w:sz="0" w:space="0" w:color="auto"/>
                                                    <w:left w:val="none" w:sz="0" w:space="0" w:color="auto"/>
                                                    <w:bottom w:val="none" w:sz="0" w:space="0" w:color="auto"/>
                                                    <w:right w:val="none" w:sz="0" w:space="0" w:color="auto"/>
                                                  </w:divBdr>
                                                  <w:divsChild>
                                                    <w:div w:id="161943113">
                                                      <w:marLeft w:val="0"/>
                                                      <w:marRight w:val="0"/>
                                                      <w:marTop w:val="0"/>
                                                      <w:marBottom w:val="0"/>
                                                      <w:divBdr>
                                                        <w:top w:val="none" w:sz="0" w:space="0" w:color="auto"/>
                                                        <w:left w:val="none" w:sz="0" w:space="0" w:color="auto"/>
                                                        <w:bottom w:val="none" w:sz="0" w:space="0" w:color="auto"/>
                                                        <w:right w:val="none" w:sz="0" w:space="0" w:color="auto"/>
                                                      </w:divBdr>
                                                      <w:divsChild>
                                                        <w:div w:id="1664090763">
                                                          <w:marLeft w:val="0"/>
                                                          <w:marRight w:val="0"/>
                                                          <w:marTop w:val="0"/>
                                                          <w:marBottom w:val="0"/>
                                                          <w:divBdr>
                                                            <w:top w:val="none" w:sz="0" w:space="0" w:color="auto"/>
                                                            <w:left w:val="none" w:sz="0" w:space="0" w:color="auto"/>
                                                            <w:bottom w:val="none" w:sz="0" w:space="0" w:color="auto"/>
                                                            <w:right w:val="none" w:sz="0" w:space="0" w:color="auto"/>
                                                          </w:divBdr>
                                                          <w:divsChild>
                                                            <w:div w:id="1215973036">
                                                              <w:marLeft w:val="0"/>
                                                              <w:marRight w:val="0"/>
                                                              <w:marTop w:val="0"/>
                                                              <w:marBottom w:val="0"/>
                                                              <w:divBdr>
                                                                <w:top w:val="none" w:sz="0" w:space="0" w:color="auto"/>
                                                                <w:left w:val="none" w:sz="0" w:space="0" w:color="auto"/>
                                                                <w:bottom w:val="none" w:sz="0" w:space="0" w:color="auto"/>
                                                                <w:right w:val="none" w:sz="0" w:space="0" w:color="auto"/>
                                                              </w:divBdr>
                                                              <w:divsChild>
                                                                <w:div w:id="1415711329">
                                                                  <w:marLeft w:val="0"/>
                                                                  <w:marRight w:val="0"/>
                                                                  <w:marTop w:val="0"/>
                                                                  <w:marBottom w:val="0"/>
                                                                  <w:divBdr>
                                                                    <w:top w:val="none" w:sz="0" w:space="0" w:color="auto"/>
                                                                    <w:left w:val="none" w:sz="0" w:space="0" w:color="auto"/>
                                                                    <w:bottom w:val="none" w:sz="0" w:space="0" w:color="auto"/>
                                                                    <w:right w:val="none" w:sz="0" w:space="0" w:color="auto"/>
                                                                  </w:divBdr>
                                                                  <w:divsChild>
                                                                    <w:div w:id="217479439">
                                                                      <w:marLeft w:val="0"/>
                                                                      <w:marRight w:val="0"/>
                                                                      <w:marTop w:val="0"/>
                                                                      <w:marBottom w:val="0"/>
                                                                      <w:divBdr>
                                                                        <w:top w:val="none" w:sz="0" w:space="0" w:color="auto"/>
                                                                        <w:left w:val="none" w:sz="0" w:space="0" w:color="auto"/>
                                                                        <w:bottom w:val="none" w:sz="0" w:space="0" w:color="auto"/>
                                                                        <w:right w:val="none" w:sz="0" w:space="0" w:color="auto"/>
                                                                      </w:divBdr>
                                                                      <w:divsChild>
                                                                        <w:div w:id="1289387704">
                                                                          <w:marLeft w:val="0"/>
                                                                          <w:marRight w:val="0"/>
                                                                          <w:marTop w:val="0"/>
                                                                          <w:marBottom w:val="0"/>
                                                                          <w:divBdr>
                                                                            <w:top w:val="none" w:sz="0" w:space="0" w:color="auto"/>
                                                                            <w:left w:val="none" w:sz="0" w:space="0" w:color="auto"/>
                                                                            <w:bottom w:val="none" w:sz="0" w:space="0" w:color="auto"/>
                                                                            <w:right w:val="none" w:sz="0" w:space="0" w:color="auto"/>
                                                                          </w:divBdr>
                                                                          <w:divsChild>
                                                                            <w:div w:id="871193094">
                                                                              <w:marLeft w:val="0"/>
                                                                              <w:marRight w:val="0"/>
                                                                              <w:marTop w:val="0"/>
                                                                              <w:marBottom w:val="0"/>
                                                                              <w:divBdr>
                                                                                <w:top w:val="none" w:sz="0" w:space="0" w:color="auto"/>
                                                                                <w:left w:val="none" w:sz="0" w:space="0" w:color="auto"/>
                                                                                <w:bottom w:val="none" w:sz="0" w:space="0" w:color="auto"/>
                                                                                <w:right w:val="none" w:sz="0" w:space="0" w:color="auto"/>
                                                                              </w:divBdr>
                                                                              <w:divsChild>
                                                                                <w:div w:id="13921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309160">
      <w:bodyDiv w:val="1"/>
      <w:marLeft w:val="150"/>
      <w:marRight w:val="150"/>
      <w:marTop w:val="0"/>
      <w:marBottom w:val="0"/>
      <w:divBdr>
        <w:top w:val="none" w:sz="0" w:space="0" w:color="auto"/>
        <w:left w:val="none" w:sz="0" w:space="0" w:color="auto"/>
        <w:bottom w:val="none" w:sz="0" w:space="0" w:color="auto"/>
        <w:right w:val="none" w:sz="0" w:space="0" w:color="auto"/>
      </w:divBdr>
      <w:divsChild>
        <w:div w:id="1917520489">
          <w:marLeft w:val="0"/>
          <w:marRight w:val="0"/>
          <w:marTop w:val="0"/>
          <w:marBottom w:val="0"/>
          <w:divBdr>
            <w:top w:val="none" w:sz="0" w:space="0" w:color="auto"/>
            <w:left w:val="none" w:sz="0" w:space="0" w:color="auto"/>
            <w:bottom w:val="none" w:sz="0" w:space="0" w:color="auto"/>
            <w:right w:val="none" w:sz="0" w:space="0" w:color="auto"/>
          </w:divBdr>
          <w:divsChild>
            <w:div w:id="1173838053">
              <w:marLeft w:val="0"/>
              <w:marRight w:val="0"/>
              <w:marTop w:val="0"/>
              <w:marBottom w:val="0"/>
              <w:divBdr>
                <w:top w:val="none" w:sz="0" w:space="0" w:color="auto"/>
                <w:left w:val="none" w:sz="0" w:space="0" w:color="auto"/>
                <w:bottom w:val="none" w:sz="0" w:space="0" w:color="auto"/>
                <w:right w:val="none" w:sz="0" w:space="0" w:color="auto"/>
              </w:divBdr>
              <w:divsChild>
                <w:div w:id="850684370">
                  <w:marLeft w:val="0"/>
                  <w:marRight w:val="0"/>
                  <w:marTop w:val="0"/>
                  <w:marBottom w:val="0"/>
                  <w:divBdr>
                    <w:top w:val="none" w:sz="0" w:space="0" w:color="auto"/>
                    <w:left w:val="none" w:sz="0" w:space="0" w:color="auto"/>
                    <w:bottom w:val="none" w:sz="0" w:space="0" w:color="auto"/>
                    <w:right w:val="none" w:sz="0" w:space="0" w:color="auto"/>
                  </w:divBdr>
                  <w:divsChild>
                    <w:div w:id="123817664">
                      <w:marLeft w:val="0"/>
                      <w:marRight w:val="0"/>
                      <w:marTop w:val="0"/>
                      <w:marBottom w:val="0"/>
                      <w:divBdr>
                        <w:top w:val="none" w:sz="0" w:space="0" w:color="auto"/>
                        <w:left w:val="none" w:sz="0" w:space="0" w:color="auto"/>
                        <w:bottom w:val="none" w:sz="0" w:space="0" w:color="auto"/>
                        <w:right w:val="none" w:sz="0" w:space="0" w:color="auto"/>
                      </w:divBdr>
                      <w:divsChild>
                        <w:div w:id="134220254">
                          <w:marLeft w:val="0"/>
                          <w:marRight w:val="0"/>
                          <w:marTop w:val="0"/>
                          <w:marBottom w:val="0"/>
                          <w:divBdr>
                            <w:top w:val="none" w:sz="0" w:space="0" w:color="auto"/>
                            <w:left w:val="none" w:sz="0" w:space="0" w:color="auto"/>
                            <w:bottom w:val="none" w:sz="0" w:space="0" w:color="auto"/>
                            <w:right w:val="none" w:sz="0" w:space="0" w:color="auto"/>
                          </w:divBdr>
                          <w:divsChild>
                            <w:div w:id="1656032487">
                              <w:marLeft w:val="0"/>
                              <w:marRight w:val="0"/>
                              <w:marTop w:val="0"/>
                              <w:marBottom w:val="0"/>
                              <w:divBdr>
                                <w:top w:val="none" w:sz="0" w:space="0" w:color="auto"/>
                                <w:left w:val="none" w:sz="0" w:space="0" w:color="auto"/>
                                <w:bottom w:val="none" w:sz="0" w:space="0" w:color="auto"/>
                                <w:right w:val="none" w:sz="0" w:space="0" w:color="auto"/>
                              </w:divBdr>
                              <w:divsChild>
                                <w:div w:id="2050256689">
                                  <w:marLeft w:val="0"/>
                                  <w:marRight w:val="0"/>
                                  <w:marTop w:val="0"/>
                                  <w:marBottom w:val="0"/>
                                  <w:divBdr>
                                    <w:top w:val="none" w:sz="0" w:space="0" w:color="auto"/>
                                    <w:left w:val="none" w:sz="0" w:space="0" w:color="auto"/>
                                    <w:bottom w:val="none" w:sz="0" w:space="0" w:color="auto"/>
                                    <w:right w:val="none" w:sz="0" w:space="0" w:color="auto"/>
                                  </w:divBdr>
                                  <w:divsChild>
                                    <w:div w:id="2009748315">
                                      <w:marLeft w:val="0"/>
                                      <w:marRight w:val="0"/>
                                      <w:marTop w:val="0"/>
                                      <w:marBottom w:val="0"/>
                                      <w:divBdr>
                                        <w:top w:val="none" w:sz="0" w:space="0" w:color="auto"/>
                                        <w:left w:val="none" w:sz="0" w:space="0" w:color="auto"/>
                                        <w:bottom w:val="none" w:sz="0" w:space="0" w:color="auto"/>
                                        <w:right w:val="none" w:sz="0" w:space="0" w:color="auto"/>
                                      </w:divBdr>
                                      <w:divsChild>
                                        <w:div w:id="1660690881">
                                          <w:marLeft w:val="0"/>
                                          <w:marRight w:val="0"/>
                                          <w:marTop w:val="0"/>
                                          <w:marBottom w:val="0"/>
                                          <w:divBdr>
                                            <w:top w:val="none" w:sz="0" w:space="0" w:color="auto"/>
                                            <w:left w:val="none" w:sz="0" w:space="0" w:color="auto"/>
                                            <w:bottom w:val="none" w:sz="0" w:space="0" w:color="auto"/>
                                            <w:right w:val="none" w:sz="0" w:space="0" w:color="auto"/>
                                          </w:divBdr>
                                          <w:divsChild>
                                            <w:div w:id="40982520">
                                              <w:marLeft w:val="0"/>
                                              <w:marRight w:val="0"/>
                                              <w:marTop w:val="0"/>
                                              <w:marBottom w:val="0"/>
                                              <w:divBdr>
                                                <w:top w:val="none" w:sz="0" w:space="0" w:color="auto"/>
                                                <w:left w:val="none" w:sz="0" w:space="0" w:color="auto"/>
                                                <w:bottom w:val="none" w:sz="0" w:space="0" w:color="auto"/>
                                                <w:right w:val="none" w:sz="0" w:space="0" w:color="auto"/>
                                              </w:divBdr>
                                              <w:divsChild>
                                                <w:div w:id="1550648787">
                                                  <w:marLeft w:val="0"/>
                                                  <w:marRight w:val="0"/>
                                                  <w:marTop w:val="0"/>
                                                  <w:marBottom w:val="0"/>
                                                  <w:divBdr>
                                                    <w:top w:val="none" w:sz="0" w:space="0" w:color="auto"/>
                                                    <w:left w:val="none" w:sz="0" w:space="0" w:color="auto"/>
                                                    <w:bottom w:val="none" w:sz="0" w:space="0" w:color="auto"/>
                                                    <w:right w:val="none" w:sz="0" w:space="0" w:color="auto"/>
                                                  </w:divBdr>
                                                  <w:divsChild>
                                                    <w:div w:id="358509558">
                                                      <w:marLeft w:val="0"/>
                                                      <w:marRight w:val="0"/>
                                                      <w:marTop w:val="0"/>
                                                      <w:marBottom w:val="0"/>
                                                      <w:divBdr>
                                                        <w:top w:val="none" w:sz="0" w:space="0" w:color="auto"/>
                                                        <w:left w:val="none" w:sz="0" w:space="0" w:color="auto"/>
                                                        <w:bottom w:val="none" w:sz="0" w:space="0" w:color="auto"/>
                                                        <w:right w:val="none" w:sz="0" w:space="0" w:color="auto"/>
                                                      </w:divBdr>
                                                      <w:divsChild>
                                                        <w:div w:id="279919571">
                                                          <w:marLeft w:val="0"/>
                                                          <w:marRight w:val="0"/>
                                                          <w:marTop w:val="0"/>
                                                          <w:marBottom w:val="0"/>
                                                          <w:divBdr>
                                                            <w:top w:val="none" w:sz="0" w:space="0" w:color="auto"/>
                                                            <w:left w:val="none" w:sz="0" w:space="0" w:color="auto"/>
                                                            <w:bottom w:val="none" w:sz="0" w:space="0" w:color="auto"/>
                                                            <w:right w:val="none" w:sz="0" w:space="0" w:color="auto"/>
                                                          </w:divBdr>
                                                          <w:divsChild>
                                                            <w:div w:id="1746610119">
                                                              <w:marLeft w:val="0"/>
                                                              <w:marRight w:val="0"/>
                                                              <w:marTop w:val="0"/>
                                                              <w:marBottom w:val="0"/>
                                                              <w:divBdr>
                                                                <w:top w:val="none" w:sz="0" w:space="0" w:color="auto"/>
                                                                <w:left w:val="none" w:sz="0" w:space="0" w:color="auto"/>
                                                                <w:bottom w:val="none" w:sz="0" w:space="0" w:color="auto"/>
                                                                <w:right w:val="none" w:sz="0" w:space="0" w:color="auto"/>
                                                              </w:divBdr>
                                                              <w:divsChild>
                                                                <w:div w:id="1841314065">
                                                                  <w:marLeft w:val="0"/>
                                                                  <w:marRight w:val="0"/>
                                                                  <w:marTop w:val="0"/>
                                                                  <w:marBottom w:val="0"/>
                                                                  <w:divBdr>
                                                                    <w:top w:val="none" w:sz="0" w:space="0" w:color="auto"/>
                                                                    <w:left w:val="none" w:sz="0" w:space="0" w:color="auto"/>
                                                                    <w:bottom w:val="none" w:sz="0" w:space="0" w:color="auto"/>
                                                                    <w:right w:val="none" w:sz="0" w:space="0" w:color="auto"/>
                                                                  </w:divBdr>
                                                                  <w:divsChild>
                                                                    <w:div w:id="1992320187">
                                                                      <w:marLeft w:val="0"/>
                                                                      <w:marRight w:val="0"/>
                                                                      <w:marTop w:val="0"/>
                                                                      <w:marBottom w:val="0"/>
                                                                      <w:divBdr>
                                                                        <w:top w:val="none" w:sz="0" w:space="0" w:color="auto"/>
                                                                        <w:left w:val="none" w:sz="0" w:space="0" w:color="auto"/>
                                                                        <w:bottom w:val="none" w:sz="0" w:space="0" w:color="auto"/>
                                                                        <w:right w:val="none" w:sz="0" w:space="0" w:color="auto"/>
                                                                      </w:divBdr>
                                                                      <w:divsChild>
                                                                        <w:div w:id="2085640428">
                                                                          <w:marLeft w:val="0"/>
                                                                          <w:marRight w:val="0"/>
                                                                          <w:marTop w:val="0"/>
                                                                          <w:marBottom w:val="0"/>
                                                                          <w:divBdr>
                                                                            <w:top w:val="none" w:sz="0" w:space="0" w:color="auto"/>
                                                                            <w:left w:val="none" w:sz="0" w:space="0" w:color="auto"/>
                                                                            <w:bottom w:val="none" w:sz="0" w:space="0" w:color="auto"/>
                                                                            <w:right w:val="none" w:sz="0" w:space="0" w:color="auto"/>
                                                                          </w:divBdr>
                                                                          <w:divsChild>
                                                                            <w:div w:id="630788110">
                                                                              <w:marLeft w:val="0"/>
                                                                              <w:marRight w:val="0"/>
                                                                              <w:marTop w:val="0"/>
                                                                              <w:marBottom w:val="0"/>
                                                                              <w:divBdr>
                                                                                <w:top w:val="none" w:sz="0" w:space="0" w:color="auto"/>
                                                                                <w:left w:val="none" w:sz="0" w:space="0" w:color="auto"/>
                                                                                <w:bottom w:val="none" w:sz="0" w:space="0" w:color="auto"/>
                                                                                <w:right w:val="none" w:sz="0" w:space="0" w:color="auto"/>
                                                                              </w:divBdr>
                                                                              <w:divsChild>
                                                                                <w:div w:id="1424951682">
                                                                                  <w:marLeft w:val="0"/>
                                                                                  <w:marRight w:val="0"/>
                                                                                  <w:marTop w:val="0"/>
                                                                                  <w:marBottom w:val="0"/>
                                                                                  <w:divBdr>
                                                                                    <w:top w:val="none" w:sz="0" w:space="0" w:color="auto"/>
                                                                                    <w:left w:val="none" w:sz="0" w:space="0" w:color="auto"/>
                                                                                    <w:bottom w:val="none" w:sz="0" w:space="0" w:color="auto"/>
                                                                                    <w:right w:val="none" w:sz="0" w:space="0" w:color="auto"/>
                                                                                  </w:divBdr>
                                                                                  <w:divsChild>
                                                                                    <w:div w:id="548617105">
                                                                                      <w:marLeft w:val="0"/>
                                                                                      <w:marRight w:val="0"/>
                                                                                      <w:marTop w:val="0"/>
                                                                                      <w:marBottom w:val="0"/>
                                                                                      <w:divBdr>
                                                                                        <w:top w:val="none" w:sz="0" w:space="0" w:color="auto"/>
                                                                                        <w:left w:val="none" w:sz="0" w:space="0" w:color="auto"/>
                                                                                        <w:bottom w:val="none" w:sz="0" w:space="0" w:color="auto"/>
                                                                                        <w:right w:val="none" w:sz="0" w:space="0" w:color="auto"/>
                                                                                      </w:divBdr>
                                                                                    </w:div>
                                                                                  </w:divsChild>
                                                                                </w:div>
                                                                                <w:div w:id="267855402">
                                                                                  <w:marLeft w:val="0"/>
                                                                                  <w:marRight w:val="0"/>
                                                                                  <w:marTop w:val="0"/>
                                                                                  <w:marBottom w:val="0"/>
                                                                                  <w:divBdr>
                                                                                    <w:top w:val="none" w:sz="0" w:space="0" w:color="auto"/>
                                                                                    <w:left w:val="none" w:sz="0" w:space="0" w:color="auto"/>
                                                                                    <w:bottom w:val="none" w:sz="0" w:space="0" w:color="auto"/>
                                                                                    <w:right w:val="none" w:sz="0" w:space="0" w:color="auto"/>
                                                                                  </w:divBdr>
                                                                                  <w:divsChild>
                                                                                    <w:div w:id="1561985031">
                                                                                      <w:marLeft w:val="0"/>
                                                                                      <w:marRight w:val="0"/>
                                                                                      <w:marTop w:val="0"/>
                                                                                      <w:marBottom w:val="0"/>
                                                                                      <w:divBdr>
                                                                                        <w:top w:val="none" w:sz="0" w:space="0" w:color="auto"/>
                                                                                        <w:left w:val="none" w:sz="0" w:space="0" w:color="auto"/>
                                                                                        <w:bottom w:val="none" w:sz="0" w:space="0" w:color="auto"/>
                                                                                        <w:right w:val="none" w:sz="0" w:space="0" w:color="auto"/>
                                                                                      </w:divBdr>
                                                                                      <w:divsChild>
                                                                                        <w:div w:id="1486318986">
                                                                                          <w:marLeft w:val="0"/>
                                                                                          <w:marRight w:val="0"/>
                                                                                          <w:marTop w:val="0"/>
                                                                                          <w:marBottom w:val="0"/>
                                                                                          <w:divBdr>
                                                                                            <w:top w:val="none" w:sz="0" w:space="0" w:color="auto"/>
                                                                                            <w:left w:val="none" w:sz="0" w:space="0" w:color="auto"/>
                                                                                            <w:bottom w:val="none" w:sz="0" w:space="0" w:color="auto"/>
                                                                                            <w:right w:val="none" w:sz="0" w:space="0" w:color="auto"/>
                                                                                          </w:divBdr>
                                                                                        </w:div>
                                                                                        <w:div w:id="15698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9239575">
      <w:bodyDiv w:val="1"/>
      <w:marLeft w:val="150"/>
      <w:marRight w:val="150"/>
      <w:marTop w:val="0"/>
      <w:marBottom w:val="0"/>
      <w:divBdr>
        <w:top w:val="none" w:sz="0" w:space="0" w:color="auto"/>
        <w:left w:val="none" w:sz="0" w:space="0" w:color="auto"/>
        <w:bottom w:val="none" w:sz="0" w:space="0" w:color="auto"/>
        <w:right w:val="none" w:sz="0" w:space="0" w:color="auto"/>
      </w:divBdr>
      <w:divsChild>
        <w:div w:id="1016541017">
          <w:marLeft w:val="0"/>
          <w:marRight w:val="0"/>
          <w:marTop w:val="0"/>
          <w:marBottom w:val="0"/>
          <w:divBdr>
            <w:top w:val="none" w:sz="0" w:space="0" w:color="auto"/>
            <w:left w:val="none" w:sz="0" w:space="0" w:color="auto"/>
            <w:bottom w:val="none" w:sz="0" w:space="0" w:color="auto"/>
            <w:right w:val="none" w:sz="0" w:space="0" w:color="auto"/>
          </w:divBdr>
          <w:divsChild>
            <w:div w:id="1710181396">
              <w:marLeft w:val="0"/>
              <w:marRight w:val="0"/>
              <w:marTop w:val="0"/>
              <w:marBottom w:val="0"/>
              <w:divBdr>
                <w:top w:val="none" w:sz="0" w:space="0" w:color="auto"/>
                <w:left w:val="none" w:sz="0" w:space="0" w:color="auto"/>
                <w:bottom w:val="none" w:sz="0" w:space="0" w:color="auto"/>
                <w:right w:val="none" w:sz="0" w:space="0" w:color="auto"/>
              </w:divBdr>
              <w:divsChild>
                <w:div w:id="478569655">
                  <w:marLeft w:val="0"/>
                  <w:marRight w:val="0"/>
                  <w:marTop w:val="0"/>
                  <w:marBottom w:val="0"/>
                  <w:divBdr>
                    <w:top w:val="none" w:sz="0" w:space="0" w:color="auto"/>
                    <w:left w:val="none" w:sz="0" w:space="0" w:color="auto"/>
                    <w:bottom w:val="none" w:sz="0" w:space="0" w:color="auto"/>
                    <w:right w:val="none" w:sz="0" w:space="0" w:color="auto"/>
                  </w:divBdr>
                  <w:divsChild>
                    <w:div w:id="403651916">
                      <w:marLeft w:val="0"/>
                      <w:marRight w:val="0"/>
                      <w:marTop w:val="0"/>
                      <w:marBottom w:val="0"/>
                      <w:divBdr>
                        <w:top w:val="none" w:sz="0" w:space="0" w:color="auto"/>
                        <w:left w:val="none" w:sz="0" w:space="0" w:color="auto"/>
                        <w:bottom w:val="none" w:sz="0" w:space="0" w:color="auto"/>
                        <w:right w:val="none" w:sz="0" w:space="0" w:color="auto"/>
                      </w:divBdr>
                      <w:divsChild>
                        <w:div w:id="1117338795">
                          <w:marLeft w:val="0"/>
                          <w:marRight w:val="0"/>
                          <w:marTop w:val="0"/>
                          <w:marBottom w:val="0"/>
                          <w:divBdr>
                            <w:top w:val="none" w:sz="0" w:space="0" w:color="auto"/>
                            <w:left w:val="none" w:sz="0" w:space="0" w:color="auto"/>
                            <w:bottom w:val="none" w:sz="0" w:space="0" w:color="auto"/>
                            <w:right w:val="none" w:sz="0" w:space="0" w:color="auto"/>
                          </w:divBdr>
                          <w:divsChild>
                            <w:div w:id="1516382846">
                              <w:marLeft w:val="0"/>
                              <w:marRight w:val="0"/>
                              <w:marTop w:val="0"/>
                              <w:marBottom w:val="0"/>
                              <w:divBdr>
                                <w:top w:val="none" w:sz="0" w:space="0" w:color="auto"/>
                                <w:left w:val="none" w:sz="0" w:space="0" w:color="auto"/>
                                <w:bottom w:val="none" w:sz="0" w:space="0" w:color="auto"/>
                                <w:right w:val="none" w:sz="0" w:space="0" w:color="auto"/>
                              </w:divBdr>
                              <w:divsChild>
                                <w:div w:id="1167747172">
                                  <w:marLeft w:val="0"/>
                                  <w:marRight w:val="0"/>
                                  <w:marTop w:val="0"/>
                                  <w:marBottom w:val="0"/>
                                  <w:divBdr>
                                    <w:top w:val="none" w:sz="0" w:space="0" w:color="auto"/>
                                    <w:left w:val="none" w:sz="0" w:space="0" w:color="auto"/>
                                    <w:bottom w:val="none" w:sz="0" w:space="0" w:color="auto"/>
                                    <w:right w:val="none" w:sz="0" w:space="0" w:color="auto"/>
                                  </w:divBdr>
                                  <w:divsChild>
                                    <w:div w:id="1502548678">
                                      <w:marLeft w:val="0"/>
                                      <w:marRight w:val="0"/>
                                      <w:marTop w:val="0"/>
                                      <w:marBottom w:val="0"/>
                                      <w:divBdr>
                                        <w:top w:val="none" w:sz="0" w:space="0" w:color="auto"/>
                                        <w:left w:val="none" w:sz="0" w:space="0" w:color="auto"/>
                                        <w:bottom w:val="none" w:sz="0" w:space="0" w:color="auto"/>
                                        <w:right w:val="none" w:sz="0" w:space="0" w:color="auto"/>
                                      </w:divBdr>
                                      <w:divsChild>
                                        <w:div w:id="771314569">
                                          <w:marLeft w:val="0"/>
                                          <w:marRight w:val="0"/>
                                          <w:marTop w:val="0"/>
                                          <w:marBottom w:val="0"/>
                                          <w:divBdr>
                                            <w:top w:val="none" w:sz="0" w:space="0" w:color="auto"/>
                                            <w:left w:val="none" w:sz="0" w:space="0" w:color="auto"/>
                                            <w:bottom w:val="none" w:sz="0" w:space="0" w:color="auto"/>
                                            <w:right w:val="none" w:sz="0" w:space="0" w:color="auto"/>
                                          </w:divBdr>
                                          <w:divsChild>
                                            <w:div w:id="878206794">
                                              <w:marLeft w:val="0"/>
                                              <w:marRight w:val="0"/>
                                              <w:marTop w:val="0"/>
                                              <w:marBottom w:val="0"/>
                                              <w:divBdr>
                                                <w:top w:val="none" w:sz="0" w:space="0" w:color="auto"/>
                                                <w:left w:val="none" w:sz="0" w:space="0" w:color="auto"/>
                                                <w:bottom w:val="none" w:sz="0" w:space="0" w:color="auto"/>
                                                <w:right w:val="none" w:sz="0" w:space="0" w:color="auto"/>
                                              </w:divBdr>
                                              <w:divsChild>
                                                <w:div w:id="603193846">
                                                  <w:marLeft w:val="0"/>
                                                  <w:marRight w:val="0"/>
                                                  <w:marTop w:val="0"/>
                                                  <w:marBottom w:val="0"/>
                                                  <w:divBdr>
                                                    <w:top w:val="none" w:sz="0" w:space="0" w:color="auto"/>
                                                    <w:left w:val="none" w:sz="0" w:space="0" w:color="auto"/>
                                                    <w:bottom w:val="none" w:sz="0" w:space="0" w:color="auto"/>
                                                    <w:right w:val="none" w:sz="0" w:space="0" w:color="auto"/>
                                                  </w:divBdr>
                                                  <w:divsChild>
                                                    <w:div w:id="1655447805">
                                                      <w:marLeft w:val="0"/>
                                                      <w:marRight w:val="0"/>
                                                      <w:marTop w:val="0"/>
                                                      <w:marBottom w:val="0"/>
                                                      <w:divBdr>
                                                        <w:top w:val="none" w:sz="0" w:space="0" w:color="auto"/>
                                                        <w:left w:val="none" w:sz="0" w:space="0" w:color="auto"/>
                                                        <w:bottom w:val="none" w:sz="0" w:space="0" w:color="auto"/>
                                                        <w:right w:val="none" w:sz="0" w:space="0" w:color="auto"/>
                                                      </w:divBdr>
                                                      <w:divsChild>
                                                        <w:div w:id="1350986245">
                                                          <w:marLeft w:val="0"/>
                                                          <w:marRight w:val="0"/>
                                                          <w:marTop w:val="0"/>
                                                          <w:marBottom w:val="0"/>
                                                          <w:divBdr>
                                                            <w:top w:val="none" w:sz="0" w:space="0" w:color="auto"/>
                                                            <w:left w:val="none" w:sz="0" w:space="0" w:color="auto"/>
                                                            <w:bottom w:val="none" w:sz="0" w:space="0" w:color="auto"/>
                                                            <w:right w:val="none" w:sz="0" w:space="0" w:color="auto"/>
                                                          </w:divBdr>
                                                          <w:divsChild>
                                                            <w:div w:id="17017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ibun.unal.edu.co/" TargetMode="External"/><Relationship Id="rId18" Type="http://schemas.openxmlformats.org/officeDocument/2006/relationships/hyperlink" Target="http://bcove.me/clbsr6dw" TargetMode="External"/><Relationship Id="rId26" Type="http://schemas.openxmlformats.org/officeDocument/2006/relationships/hyperlink" Target="https://upload.wikimedia.org/wikipedia/commons/e/e8/Protein_alignment.jpg" TargetMode="External"/><Relationship Id="rId3" Type="http://schemas.openxmlformats.org/officeDocument/2006/relationships/styles" Target="styles.xml"/><Relationship Id="rId21" Type="http://schemas.openxmlformats.org/officeDocument/2006/relationships/hyperlink" Target="http://bcove.me/clbsr6dw" TargetMode="External"/><Relationship Id="rId34" Type="http://schemas.openxmlformats.org/officeDocument/2006/relationships/image" Target="media/image9.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www.centrobiotecnologia.cl/index.php/que-es-la-biotecnologia" TargetMode="External"/><Relationship Id="rId17" Type="http://schemas.openxmlformats.org/officeDocument/2006/relationships/hyperlink" Target="http://profesores.aulaplaneta.com/BCRedir.aspx?URL=/encyclopedia/default.asp?idreg=533591" TargetMode="External"/><Relationship Id="rId25" Type="http://schemas.openxmlformats.org/officeDocument/2006/relationships/hyperlink" Target="http://profesores.aulaplaneta.com/BCRedir.aspx?URL=/encyclopedia/default.asp?idreg=554310" TargetMode="External"/><Relationship Id="rId33"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recursos.cnice.mec.es/biosfera/alumno/4ESO/Genetica2/contenido4.htm" TargetMode="External"/><Relationship Id="rId20" Type="http://schemas.openxmlformats.org/officeDocument/2006/relationships/hyperlink" Target="http://profesores.aulaplaneta.com/BCRedir.aspx?URL=/encyclopedia/default.asp?idreg=533591" TargetMode="External"/><Relationship Id="rId29" Type="http://schemas.openxmlformats.org/officeDocument/2006/relationships/image" Target="media/image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tron" TargetMode="External"/><Relationship Id="rId24" Type="http://schemas.openxmlformats.org/officeDocument/2006/relationships/hyperlink" Target="http://profesores.aulaplaneta.com/BCRedir.aspx?URL=/encyclopedia/default.asp?idreg=8045" TargetMode="External"/><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hyperlink" Target="http://recursos.cnice.mec.es/biosfera/alumno/4ESO/Genetica2/contenido4.htm" TargetMode="External"/><Relationship Id="rId28" Type="http://schemas.openxmlformats.org/officeDocument/2006/relationships/image" Target="media/image3.png"/><Relationship Id="rId36" Type="http://schemas.openxmlformats.org/officeDocument/2006/relationships/hyperlink" Target="http://www.unav.es/ocw/genetica/tema-1-4.html" TargetMode="External"/><Relationship Id="rId10" Type="http://schemas.openxmlformats.org/officeDocument/2006/relationships/hyperlink" Target="http://www.uv.mx/rm/num_anteriores/revmedica_vol7_num2/articulos/genetica.htm" TargetMode="External"/><Relationship Id="rId19" Type="http://schemas.openxmlformats.org/officeDocument/2006/relationships/hyperlink" Target="http://recursos.cnice.mec.es/biosfera/alumno/4ESO/Genetica2/contenido4.htm" TargetMode="External"/><Relationship Id="rId31" Type="http://schemas.openxmlformats.org/officeDocument/2006/relationships/image" Target="media/image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yperlink" Target="http://www.colciencias.gov.co/programa_estrategia/programa-nacional-de-biotecnolog-0" TargetMode="External"/><Relationship Id="rId22" Type="http://schemas.openxmlformats.org/officeDocument/2006/relationships/hyperlink" Target="https://upload.wikimedia.org/wikipedia/commons/d/de/Blunt_ligation.svg"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yperlink" Target="http://www.encuentros.uma.es/encuentros144/encode.pdf" TargetMode="External"/><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B60F6-2DFA-4883-9001-CCB4C17D9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5713</TotalTime>
  <Pages>29</Pages>
  <Words>7616</Words>
  <Characters>41888</Characters>
  <Application>Microsoft Office Word</Application>
  <DocSecurity>0</DocSecurity>
  <Lines>349</Lines>
  <Paragraphs>98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49406</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949</cp:revision>
  <dcterms:created xsi:type="dcterms:W3CDTF">2015-05-25T21:10:00Z</dcterms:created>
  <dcterms:modified xsi:type="dcterms:W3CDTF">2015-08-01T16:16:00Z</dcterms:modified>
  <cp:category/>
</cp:coreProperties>
</file>