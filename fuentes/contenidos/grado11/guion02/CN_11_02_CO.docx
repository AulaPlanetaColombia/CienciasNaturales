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emf" ContentType="image/x-emf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938"/>
        <w:gridCol w:w="6890"/>
      </w:tblGrid>
      <w:tr w:rsidR="00406953" w:rsidRPr="00DB7A7B" w14:paraId="282D5076" w14:textId="77777777" w:rsidTr="00E41CA4">
        <w:tc>
          <w:tcPr>
            <w:tcW w:w="1951" w:type="dxa"/>
            <w:shd w:val="clear" w:color="auto" w:fill="000000" w:themeFill="text1"/>
          </w:tcPr>
          <w:p w14:paraId="06E239AD" w14:textId="77777777" w:rsidR="00406953" w:rsidRPr="00DB7A7B" w:rsidRDefault="00406953" w:rsidP="00DB7A7B">
            <w:pPr>
              <w:pStyle w:val="Ttulo2"/>
              <w:spacing w:line="360" w:lineRule="auto"/>
              <w:outlineLvl w:val="1"/>
              <w:rPr>
                <w:rFonts w:ascii="Arial" w:eastAsia="Arial Unicode MS" w:hAnsi="Arial" w:cs="Arial"/>
                <w:sz w:val="24"/>
                <w:szCs w:val="24"/>
              </w:rPr>
            </w:pPr>
            <w:r w:rsidRPr="00DB7A7B">
              <w:rPr>
                <w:rFonts w:ascii="Arial" w:eastAsia="Arial Unicode MS" w:hAnsi="Arial" w:cs="Arial"/>
                <w:sz w:val="24"/>
                <w:szCs w:val="24"/>
              </w:rPr>
              <w:t>Título del guion</w:t>
            </w:r>
          </w:p>
        </w:tc>
        <w:tc>
          <w:tcPr>
            <w:tcW w:w="7027" w:type="dxa"/>
          </w:tcPr>
          <w:p w14:paraId="2FCB5FF7" w14:textId="77777777" w:rsidR="00406953" w:rsidRPr="00DB7A7B" w:rsidRDefault="002F0A13" w:rsidP="00DB7A7B">
            <w:pPr>
              <w:tabs>
                <w:tab w:val="right" w:pos="8498"/>
              </w:tabs>
              <w:spacing w:line="360" w:lineRule="auto"/>
              <w:rPr>
                <w:rFonts w:ascii="Arial" w:eastAsia="Arial Unicode MS" w:hAnsi="Arial" w:cs="Arial"/>
              </w:rPr>
            </w:pPr>
            <w:r w:rsidRPr="00DB7A7B">
              <w:rPr>
                <w:rFonts w:ascii="Arial" w:eastAsia="Arial Unicode MS" w:hAnsi="Arial" w:cs="Arial"/>
              </w:rPr>
              <w:t>Las o</w:t>
            </w:r>
            <w:r w:rsidR="00E41CA4" w:rsidRPr="00DB7A7B">
              <w:rPr>
                <w:rFonts w:ascii="Arial" w:eastAsia="Arial Unicode MS" w:hAnsi="Arial" w:cs="Arial"/>
              </w:rPr>
              <w:t>ndas</w:t>
            </w:r>
          </w:p>
        </w:tc>
      </w:tr>
      <w:tr w:rsidR="00406953" w:rsidRPr="00DB7A7B" w14:paraId="3DC0D302" w14:textId="77777777" w:rsidTr="00E41CA4">
        <w:tc>
          <w:tcPr>
            <w:tcW w:w="1951" w:type="dxa"/>
            <w:shd w:val="clear" w:color="auto" w:fill="000000" w:themeFill="text1"/>
          </w:tcPr>
          <w:p w14:paraId="6D748E83" w14:textId="77777777" w:rsidR="00406953" w:rsidRPr="00DB7A7B" w:rsidRDefault="00406953" w:rsidP="00DB7A7B">
            <w:pPr>
              <w:tabs>
                <w:tab w:val="right" w:pos="8498"/>
              </w:tabs>
              <w:spacing w:line="360" w:lineRule="auto"/>
              <w:rPr>
                <w:rFonts w:ascii="Arial" w:eastAsia="Arial Unicode MS" w:hAnsi="Arial" w:cs="Arial"/>
              </w:rPr>
            </w:pPr>
            <w:r w:rsidRPr="00DB7A7B">
              <w:rPr>
                <w:rFonts w:ascii="Arial" w:eastAsia="Arial Unicode MS" w:hAnsi="Arial" w:cs="Arial"/>
              </w:rPr>
              <w:t>Código del guion</w:t>
            </w:r>
          </w:p>
        </w:tc>
        <w:tc>
          <w:tcPr>
            <w:tcW w:w="7027" w:type="dxa"/>
          </w:tcPr>
          <w:p w14:paraId="2B8C3B04" w14:textId="77777777" w:rsidR="00406953" w:rsidRPr="00DB7A7B" w:rsidRDefault="00E41CA4" w:rsidP="00DB7A7B">
            <w:pPr>
              <w:tabs>
                <w:tab w:val="right" w:pos="8498"/>
              </w:tabs>
              <w:spacing w:line="360" w:lineRule="auto"/>
              <w:rPr>
                <w:rFonts w:ascii="Arial" w:eastAsia="Arial Unicode MS" w:hAnsi="Arial" w:cs="Arial"/>
              </w:rPr>
            </w:pPr>
            <w:r w:rsidRPr="00DB7A7B">
              <w:rPr>
                <w:rFonts w:ascii="Arial" w:eastAsia="Arial Unicode MS" w:hAnsi="Arial" w:cs="Arial"/>
              </w:rPr>
              <w:t>CN_11_02</w:t>
            </w:r>
            <w:r w:rsidR="00406953" w:rsidRPr="00DB7A7B">
              <w:rPr>
                <w:rFonts w:ascii="Arial" w:eastAsia="Arial Unicode MS" w:hAnsi="Arial" w:cs="Arial"/>
              </w:rPr>
              <w:t>_CO</w:t>
            </w:r>
          </w:p>
        </w:tc>
      </w:tr>
      <w:tr w:rsidR="00406953" w:rsidRPr="00DB7A7B" w14:paraId="22BD55B4" w14:textId="77777777" w:rsidTr="00E41CA4">
        <w:tc>
          <w:tcPr>
            <w:tcW w:w="1951" w:type="dxa"/>
            <w:shd w:val="clear" w:color="auto" w:fill="000000" w:themeFill="text1"/>
          </w:tcPr>
          <w:p w14:paraId="296BC34D" w14:textId="77777777" w:rsidR="00406953" w:rsidRPr="00DB7A7B" w:rsidRDefault="00406953" w:rsidP="00DB7A7B">
            <w:pPr>
              <w:tabs>
                <w:tab w:val="right" w:pos="8498"/>
              </w:tabs>
              <w:spacing w:line="360" w:lineRule="auto"/>
              <w:rPr>
                <w:rFonts w:ascii="Arial" w:eastAsia="Arial Unicode MS" w:hAnsi="Arial" w:cs="Arial"/>
              </w:rPr>
            </w:pPr>
            <w:r w:rsidRPr="00DB7A7B">
              <w:rPr>
                <w:rFonts w:ascii="Arial" w:eastAsia="Arial Unicode MS" w:hAnsi="Arial" w:cs="Arial"/>
              </w:rPr>
              <w:t>Descripción</w:t>
            </w:r>
          </w:p>
        </w:tc>
        <w:tc>
          <w:tcPr>
            <w:tcW w:w="7027" w:type="dxa"/>
          </w:tcPr>
          <w:p w14:paraId="26303711" w14:textId="77777777" w:rsidR="00406953" w:rsidRPr="00DB7A7B" w:rsidRDefault="00A36711" w:rsidP="00DB7A7B">
            <w:pPr>
              <w:tabs>
                <w:tab w:val="right" w:pos="8498"/>
              </w:tabs>
              <w:spacing w:line="360" w:lineRule="auto"/>
              <w:rPr>
                <w:rFonts w:ascii="Arial" w:eastAsia="Arial Unicode MS" w:hAnsi="Arial" w:cs="Arial"/>
              </w:rPr>
            </w:pPr>
            <w:r w:rsidRPr="00DB7A7B">
              <w:rPr>
                <w:rFonts w:ascii="Arial" w:eastAsia="Arial Unicode MS" w:hAnsi="Arial" w:cs="Arial"/>
              </w:rPr>
              <w:t xml:space="preserve">¿Por qué </w:t>
            </w:r>
            <w:r w:rsidR="00D64981" w:rsidRPr="00DB7A7B">
              <w:rPr>
                <w:rFonts w:ascii="Arial" w:eastAsia="Arial Unicode MS" w:hAnsi="Arial" w:cs="Arial"/>
              </w:rPr>
              <w:t xml:space="preserve">nuestros ojos detectan </w:t>
            </w:r>
            <w:r w:rsidRPr="00DB7A7B">
              <w:rPr>
                <w:rFonts w:ascii="Arial" w:eastAsia="Arial Unicode MS" w:hAnsi="Arial" w:cs="Arial"/>
              </w:rPr>
              <w:t xml:space="preserve">la luz del </w:t>
            </w:r>
            <w:r w:rsidR="002F0A13" w:rsidRPr="00DB7A7B">
              <w:rPr>
                <w:rFonts w:ascii="Arial" w:eastAsia="Arial Unicode MS" w:hAnsi="Arial" w:cs="Arial"/>
              </w:rPr>
              <w:t>S</w:t>
            </w:r>
            <w:r w:rsidR="00A73119" w:rsidRPr="00DB7A7B">
              <w:rPr>
                <w:rFonts w:ascii="Arial" w:eastAsia="Arial Unicode MS" w:hAnsi="Arial" w:cs="Arial"/>
              </w:rPr>
              <w:t>ol y vemos las</w:t>
            </w:r>
            <w:r w:rsidR="00D64981" w:rsidRPr="00DB7A7B">
              <w:rPr>
                <w:rFonts w:ascii="Arial" w:eastAsia="Arial Unicode MS" w:hAnsi="Arial" w:cs="Arial"/>
              </w:rPr>
              <w:t xml:space="preserve"> estrellas</w:t>
            </w:r>
            <w:r w:rsidRPr="00DB7A7B">
              <w:rPr>
                <w:rFonts w:ascii="Arial" w:eastAsia="Arial Unicode MS" w:hAnsi="Arial" w:cs="Arial"/>
              </w:rPr>
              <w:t xml:space="preserve">?, ¿por qué </w:t>
            </w:r>
            <w:r w:rsidR="00D64981" w:rsidRPr="00DB7A7B">
              <w:rPr>
                <w:rFonts w:ascii="Arial" w:eastAsia="Arial Unicode MS" w:hAnsi="Arial" w:cs="Arial"/>
              </w:rPr>
              <w:t xml:space="preserve">distinguimos </w:t>
            </w:r>
            <w:r w:rsidRPr="00DB7A7B">
              <w:rPr>
                <w:rFonts w:ascii="Arial" w:eastAsia="Arial Unicode MS" w:hAnsi="Arial" w:cs="Arial"/>
              </w:rPr>
              <w:t>los colores?, ¿</w:t>
            </w:r>
            <w:r w:rsidR="00D64981" w:rsidRPr="00DB7A7B">
              <w:rPr>
                <w:rFonts w:ascii="Arial" w:eastAsia="Arial Unicode MS" w:hAnsi="Arial" w:cs="Arial"/>
              </w:rPr>
              <w:t>qué es el sonido y cómo lo detectamos los seres humanos</w:t>
            </w:r>
            <w:r w:rsidRPr="00DB7A7B">
              <w:rPr>
                <w:rFonts w:ascii="Arial" w:eastAsia="Arial Unicode MS" w:hAnsi="Arial" w:cs="Arial"/>
              </w:rPr>
              <w:t>?, ¿</w:t>
            </w:r>
            <w:r w:rsidR="004E262F" w:rsidRPr="00DB7A7B">
              <w:rPr>
                <w:rFonts w:ascii="Arial" w:eastAsia="Arial Unicode MS" w:hAnsi="Arial" w:cs="Arial"/>
              </w:rPr>
              <w:t>c</w:t>
            </w:r>
            <w:r w:rsidR="00D64981" w:rsidRPr="00DB7A7B">
              <w:rPr>
                <w:rFonts w:ascii="Arial" w:eastAsia="Arial Unicode MS" w:hAnsi="Arial" w:cs="Arial"/>
              </w:rPr>
              <w:t>ómo se mueven las olas</w:t>
            </w:r>
            <w:r w:rsidRPr="00DB7A7B">
              <w:rPr>
                <w:rFonts w:ascii="Arial" w:eastAsia="Arial Unicode MS" w:hAnsi="Arial" w:cs="Arial"/>
              </w:rPr>
              <w:t xml:space="preserve">? </w:t>
            </w:r>
            <w:r w:rsidR="00D64981" w:rsidRPr="00DB7A7B">
              <w:rPr>
                <w:rFonts w:ascii="Arial" w:eastAsia="Arial Unicode MS" w:hAnsi="Arial" w:cs="Arial"/>
              </w:rPr>
              <w:t>Las respuestas las tendrás al</w:t>
            </w:r>
            <w:r w:rsidR="00DB7A7B">
              <w:rPr>
                <w:rFonts w:ascii="Arial" w:eastAsia="Arial Unicode MS" w:hAnsi="Arial" w:cs="Arial"/>
              </w:rPr>
              <w:t xml:space="preserve"> </w:t>
            </w:r>
            <w:r w:rsidR="00D64981" w:rsidRPr="00DB7A7B">
              <w:rPr>
                <w:rFonts w:ascii="Arial" w:eastAsia="Arial Unicode MS" w:hAnsi="Arial" w:cs="Arial"/>
              </w:rPr>
              <w:t>estudiar</w:t>
            </w:r>
            <w:r w:rsidRPr="00DB7A7B">
              <w:rPr>
                <w:rFonts w:ascii="Arial" w:eastAsia="Arial Unicode MS" w:hAnsi="Arial" w:cs="Arial"/>
              </w:rPr>
              <w:t xml:space="preserve"> el movimiento ondulatorio</w:t>
            </w:r>
            <w:r w:rsidR="004E262F" w:rsidRPr="00DB7A7B">
              <w:rPr>
                <w:rFonts w:ascii="Arial" w:eastAsia="Arial Unicode MS" w:hAnsi="Arial" w:cs="Arial"/>
              </w:rPr>
              <w:t>,</w:t>
            </w:r>
            <w:r w:rsidRPr="00DB7A7B">
              <w:rPr>
                <w:rFonts w:ascii="Arial" w:eastAsia="Arial Unicode MS" w:hAnsi="Arial" w:cs="Arial"/>
              </w:rPr>
              <w:t xml:space="preserve"> es de</w:t>
            </w:r>
            <w:r w:rsidR="00D64981" w:rsidRPr="00DB7A7B">
              <w:rPr>
                <w:rFonts w:ascii="Arial" w:eastAsia="Arial Unicode MS" w:hAnsi="Arial" w:cs="Arial"/>
              </w:rPr>
              <w:t xml:space="preserve">cir, al entender qué </w:t>
            </w:r>
            <w:r w:rsidR="004E262F" w:rsidRPr="00DB7A7B">
              <w:rPr>
                <w:rFonts w:ascii="Arial" w:eastAsia="Arial Unicode MS" w:hAnsi="Arial" w:cs="Arial"/>
              </w:rPr>
              <w:t>son las o</w:t>
            </w:r>
            <w:r w:rsidRPr="00DB7A7B">
              <w:rPr>
                <w:rFonts w:ascii="Arial" w:eastAsia="Arial Unicode MS" w:hAnsi="Arial" w:cs="Arial"/>
              </w:rPr>
              <w:t>ndas.</w:t>
            </w:r>
          </w:p>
        </w:tc>
      </w:tr>
    </w:tbl>
    <w:p w14:paraId="548D9BA7" w14:textId="77777777" w:rsidR="00406953" w:rsidRPr="00DB7A7B" w:rsidRDefault="00406953" w:rsidP="00DB7A7B">
      <w:pPr>
        <w:tabs>
          <w:tab w:val="right" w:pos="8498"/>
        </w:tabs>
        <w:spacing w:after="0" w:line="360" w:lineRule="auto"/>
        <w:rPr>
          <w:rFonts w:ascii="Arial" w:eastAsia="Arial Unicode MS" w:hAnsi="Arial" w:cs="Arial"/>
          <w:highlight w:val="yellow"/>
        </w:rPr>
      </w:pPr>
    </w:p>
    <w:p w14:paraId="57993786" w14:textId="77777777" w:rsidR="00406953" w:rsidRPr="00DB7A7B" w:rsidRDefault="00406953" w:rsidP="00DB7A7B">
      <w:pPr>
        <w:pStyle w:val="Textoindependiente"/>
        <w:spacing w:line="360" w:lineRule="auto"/>
        <w:rPr>
          <w:rFonts w:ascii="Arial" w:hAnsi="Arial" w:cs="Arial"/>
        </w:rPr>
      </w:pPr>
      <w:r w:rsidRPr="00DB7A7B">
        <w:rPr>
          <w:rFonts w:ascii="Arial" w:hAnsi="Arial" w:cs="Arial"/>
          <w:highlight w:val="yellow"/>
        </w:rPr>
        <w:t>[SECCIÓN 1]</w:t>
      </w:r>
      <w:r w:rsidR="00DB7A7B">
        <w:rPr>
          <w:rFonts w:ascii="Arial" w:hAnsi="Arial" w:cs="Arial"/>
        </w:rPr>
        <w:t xml:space="preserve"> </w:t>
      </w:r>
      <w:r w:rsidR="002F0A13" w:rsidRPr="00DB7A7B">
        <w:rPr>
          <w:rFonts w:ascii="Arial" w:hAnsi="Arial" w:cs="Arial"/>
          <w:b/>
        </w:rPr>
        <w:t xml:space="preserve">1. </w:t>
      </w:r>
      <w:r w:rsidR="0096339D" w:rsidRPr="00DB7A7B">
        <w:rPr>
          <w:rFonts w:ascii="Arial" w:hAnsi="Arial" w:cs="Arial"/>
          <w:b/>
        </w:rPr>
        <w:t xml:space="preserve">Las </w:t>
      </w:r>
      <w:r w:rsidR="002F0A13" w:rsidRPr="00DB7A7B">
        <w:rPr>
          <w:rFonts w:ascii="Arial" w:hAnsi="Arial" w:cs="Arial"/>
          <w:b/>
        </w:rPr>
        <w:t>o</w:t>
      </w:r>
      <w:r w:rsidR="0096339D" w:rsidRPr="00DB7A7B">
        <w:rPr>
          <w:rFonts w:ascii="Arial" w:hAnsi="Arial" w:cs="Arial"/>
          <w:b/>
        </w:rPr>
        <w:t>ndas,</w:t>
      </w:r>
      <w:r w:rsidR="002F0A13" w:rsidRPr="00DB7A7B">
        <w:rPr>
          <w:rFonts w:ascii="Arial" w:hAnsi="Arial" w:cs="Arial"/>
          <w:b/>
        </w:rPr>
        <w:t xml:space="preserve"> </w:t>
      </w:r>
      <w:r w:rsidR="00FE7B1D">
        <w:rPr>
          <w:rFonts w:ascii="Arial" w:hAnsi="Arial" w:cs="Arial"/>
          <w:b/>
        </w:rPr>
        <w:t xml:space="preserve">sus </w:t>
      </w:r>
      <w:r w:rsidR="002F0A13" w:rsidRPr="00DB7A7B">
        <w:rPr>
          <w:rFonts w:ascii="Arial" w:hAnsi="Arial" w:cs="Arial"/>
          <w:b/>
        </w:rPr>
        <w:t>e</w:t>
      </w:r>
      <w:r w:rsidR="0096339D" w:rsidRPr="00DB7A7B">
        <w:rPr>
          <w:rFonts w:ascii="Arial" w:hAnsi="Arial" w:cs="Arial"/>
          <w:b/>
        </w:rPr>
        <w:t xml:space="preserve">lementos y </w:t>
      </w:r>
      <w:r w:rsidR="00FE7B1D">
        <w:rPr>
          <w:rFonts w:ascii="Arial" w:hAnsi="Arial" w:cs="Arial"/>
          <w:b/>
        </w:rPr>
        <w:t xml:space="preserve">su </w:t>
      </w:r>
      <w:r w:rsidR="0096339D" w:rsidRPr="00DB7A7B">
        <w:rPr>
          <w:rFonts w:ascii="Arial" w:hAnsi="Arial" w:cs="Arial"/>
          <w:b/>
        </w:rPr>
        <w:t>clasificación</w:t>
      </w:r>
    </w:p>
    <w:p w14:paraId="2BF3F210" w14:textId="77777777" w:rsidR="00206291" w:rsidRPr="00DB7A7B" w:rsidRDefault="00206291" w:rsidP="00DB7A7B">
      <w:pPr>
        <w:pStyle w:val="Textoindependiente"/>
        <w:spacing w:line="360" w:lineRule="auto"/>
        <w:jc w:val="both"/>
        <w:rPr>
          <w:rFonts w:ascii="Arial" w:hAnsi="Arial" w:cs="Arial"/>
        </w:rPr>
      </w:pPr>
      <w:r w:rsidRPr="00DB7A7B">
        <w:rPr>
          <w:rFonts w:ascii="Arial" w:hAnsi="Arial" w:cs="Arial"/>
        </w:rPr>
        <w:t xml:space="preserve">Una </w:t>
      </w:r>
      <w:r w:rsidRPr="00DB7A7B">
        <w:rPr>
          <w:rFonts w:ascii="Arial" w:hAnsi="Arial" w:cs="Arial"/>
          <w:b/>
        </w:rPr>
        <w:t>onda</w:t>
      </w:r>
      <w:r w:rsidRPr="00DB7A7B">
        <w:rPr>
          <w:rFonts w:ascii="Arial" w:hAnsi="Arial" w:cs="Arial"/>
        </w:rPr>
        <w:t xml:space="preserve"> es el fenómeno producido por una perturbación energética que se propaga a través de un medio material elástico o a través del vacío. Este fen</w:t>
      </w:r>
      <w:r w:rsidR="0036782F" w:rsidRPr="00DB7A7B">
        <w:rPr>
          <w:rFonts w:ascii="Arial" w:hAnsi="Arial" w:cs="Arial"/>
        </w:rPr>
        <w:t xml:space="preserve">ómeno también es conocido como </w:t>
      </w:r>
      <w:r w:rsidR="0036782F" w:rsidRPr="00DB7A7B">
        <w:rPr>
          <w:rFonts w:ascii="Arial" w:hAnsi="Arial" w:cs="Arial"/>
          <w:b/>
        </w:rPr>
        <w:t>m</w:t>
      </w:r>
      <w:r w:rsidRPr="00DB7A7B">
        <w:rPr>
          <w:rFonts w:ascii="Arial" w:hAnsi="Arial" w:cs="Arial"/>
          <w:b/>
        </w:rPr>
        <w:t>ovimiento ondulatorio</w:t>
      </w:r>
      <w:r w:rsidRPr="00DB7A7B">
        <w:rPr>
          <w:rFonts w:ascii="Arial" w:hAnsi="Arial" w:cs="Arial"/>
        </w:rPr>
        <w:t>.</w:t>
      </w:r>
    </w:p>
    <w:p w14:paraId="489A163F" w14:textId="77777777" w:rsidR="0008140E" w:rsidRPr="00DB7A7B" w:rsidRDefault="00206291" w:rsidP="00DB7A7B">
      <w:pPr>
        <w:pStyle w:val="Textoindependiente"/>
        <w:spacing w:line="360" w:lineRule="auto"/>
        <w:jc w:val="both"/>
        <w:rPr>
          <w:rFonts w:ascii="Arial" w:hAnsi="Arial" w:cs="Arial"/>
        </w:rPr>
      </w:pPr>
      <w:r w:rsidRPr="00DB7A7B">
        <w:rPr>
          <w:rFonts w:ascii="Arial" w:hAnsi="Arial" w:cs="Arial"/>
        </w:rPr>
        <w:t>En un</w:t>
      </w:r>
      <w:r w:rsidR="0036782F" w:rsidRPr="00DB7A7B">
        <w:rPr>
          <w:rFonts w:ascii="Arial" w:hAnsi="Arial" w:cs="Arial"/>
        </w:rPr>
        <w:t xml:space="preserve"> m</w:t>
      </w:r>
      <w:r w:rsidRPr="00DB7A7B">
        <w:rPr>
          <w:rFonts w:ascii="Arial" w:hAnsi="Arial" w:cs="Arial"/>
        </w:rPr>
        <w:t xml:space="preserve">ovimiento ondulatorio </w:t>
      </w:r>
      <w:r w:rsidR="00642802" w:rsidRPr="00DB7A7B">
        <w:rPr>
          <w:rFonts w:ascii="Arial" w:hAnsi="Arial" w:cs="Arial"/>
        </w:rPr>
        <w:t xml:space="preserve">solamente </w:t>
      </w:r>
      <w:r w:rsidR="00A73119" w:rsidRPr="00DB7A7B">
        <w:rPr>
          <w:rFonts w:ascii="Arial" w:hAnsi="Arial" w:cs="Arial"/>
        </w:rPr>
        <w:t>se da un</w:t>
      </w:r>
      <w:r w:rsidR="00642802" w:rsidRPr="00DB7A7B">
        <w:rPr>
          <w:rFonts w:ascii="Arial" w:hAnsi="Arial" w:cs="Arial"/>
        </w:rPr>
        <w:t xml:space="preserve"> </w:t>
      </w:r>
      <w:r w:rsidR="00642802" w:rsidRPr="00DB7A7B">
        <w:rPr>
          <w:rFonts w:ascii="Arial" w:hAnsi="Arial" w:cs="Arial"/>
          <w:b/>
        </w:rPr>
        <w:t>transporte de energía</w:t>
      </w:r>
      <w:r w:rsidR="00642802" w:rsidRPr="00DB7A7B">
        <w:rPr>
          <w:rFonts w:ascii="Arial" w:hAnsi="Arial" w:cs="Arial"/>
        </w:rPr>
        <w:t>, nunca hay transporte de materia.</w:t>
      </w:r>
      <w:r w:rsidR="002D780D" w:rsidRPr="00DB7A7B">
        <w:rPr>
          <w:rFonts w:ascii="Arial" w:hAnsi="Arial" w:cs="Arial"/>
        </w:rPr>
        <w:t xml:space="preserve"> Esta afirmación se puede ev</w:t>
      </w:r>
      <w:r w:rsidR="00A73119" w:rsidRPr="00DB7A7B">
        <w:rPr>
          <w:rFonts w:ascii="Arial" w:hAnsi="Arial" w:cs="Arial"/>
        </w:rPr>
        <w:t xml:space="preserve">idenciar cuando en un estanque </w:t>
      </w:r>
      <w:r w:rsidR="00D64981" w:rsidRPr="00DB7A7B">
        <w:rPr>
          <w:rFonts w:ascii="Arial" w:hAnsi="Arial" w:cs="Arial"/>
        </w:rPr>
        <w:t>en reposo flotan</w:t>
      </w:r>
      <w:r w:rsidR="002D780D" w:rsidRPr="00DB7A7B">
        <w:rPr>
          <w:rFonts w:ascii="Arial" w:hAnsi="Arial" w:cs="Arial"/>
        </w:rPr>
        <w:t xml:space="preserve"> pedazos de corcho</w:t>
      </w:r>
      <w:r w:rsidR="00A73119" w:rsidRPr="00DB7A7B">
        <w:rPr>
          <w:rFonts w:ascii="Arial" w:hAnsi="Arial" w:cs="Arial"/>
        </w:rPr>
        <w:t>,</w:t>
      </w:r>
      <w:r w:rsidR="002D780D" w:rsidRPr="00DB7A7B">
        <w:rPr>
          <w:rFonts w:ascii="Arial" w:hAnsi="Arial" w:cs="Arial"/>
        </w:rPr>
        <w:t xml:space="preserve"> </w:t>
      </w:r>
      <w:r w:rsidR="00A73119" w:rsidRPr="00DB7A7B">
        <w:rPr>
          <w:rFonts w:ascii="Arial" w:hAnsi="Arial" w:cs="Arial"/>
        </w:rPr>
        <w:t xml:space="preserve">pero si se genera un tren de ondas del centro del estanque </w:t>
      </w:r>
      <w:r w:rsidR="002D780D" w:rsidRPr="00DB7A7B">
        <w:rPr>
          <w:rFonts w:ascii="Arial" w:hAnsi="Arial" w:cs="Arial"/>
        </w:rPr>
        <w:t>hacia la orilla</w:t>
      </w:r>
      <w:r w:rsidR="00A73119" w:rsidRPr="00DB7A7B">
        <w:rPr>
          <w:rFonts w:ascii="Arial" w:hAnsi="Arial" w:cs="Arial"/>
        </w:rPr>
        <w:t>, se observa que el corcho se mantiene</w:t>
      </w:r>
      <w:r w:rsidR="0069345D" w:rsidRPr="00DB7A7B">
        <w:rPr>
          <w:rFonts w:ascii="Arial" w:hAnsi="Arial" w:cs="Arial"/>
        </w:rPr>
        <w:t xml:space="preserve"> en el mismo lugar realizando un movimiento de vaivén hacia arriba y hacia abajo, </w:t>
      </w:r>
      <w:r w:rsidR="00A73119" w:rsidRPr="00DB7A7B">
        <w:rPr>
          <w:rFonts w:ascii="Arial" w:hAnsi="Arial" w:cs="Arial"/>
        </w:rPr>
        <w:t xml:space="preserve">y </w:t>
      </w:r>
      <w:r w:rsidR="0069345D" w:rsidRPr="00DB7A7B">
        <w:rPr>
          <w:rFonts w:ascii="Arial" w:hAnsi="Arial" w:cs="Arial"/>
        </w:rPr>
        <w:t xml:space="preserve">los pedazos de corcho </w:t>
      </w:r>
      <w:r w:rsidR="00A73119" w:rsidRPr="00DB7A7B">
        <w:rPr>
          <w:rFonts w:ascii="Arial" w:hAnsi="Arial" w:cs="Arial"/>
        </w:rPr>
        <w:t>no se desplazan hacia la orilla.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176"/>
        <w:gridCol w:w="6652"/>
      </w:tblGrid>
      <w:tr w:rsidR="00E77BEA" w:rsidRPr="00DB7A7B" w14:paraId="6CFB6A50" w14:textId="77777777" w:rsidTr="00E77BEA">
        <w:tc>
          <w:tcPr>
            <w:tcW w:w="8828" w:type="dxa"/>
            <w:gridSpan w:val="2"/>
            <w:shd w:val="clear" w:color="auto" w:fill="0D0D0D" w:themeFill="text1" w:themeFillTint="F2"/>
          </w:tcPr>
          <w:p w14:paraId="5A543ED5" w14:textId="77777777" w:rsidR="00E77BEA" w:rsidRPr="00DB7A7B" w:rsidRDefault="00E77BEA" w:rsidP="00DB7A7B">
            <w:pPr>
              <w:spacing w:line="360" w:lineRule="auto"/>
              <w:jc w:val="center"/>
              <w:rPr>
                <w:rFonts w:ascii="Arial" w:eastAsia="Arial Unicode MS" w:hAnsi="Arial" w:cs="Arial"/>
                <w:b/>
                <w:color w:val="FFFFFF" w:themeColor="background1"/>
              </w:rPr>
            </w:pPr>
            <w:r w:rsidRPr="00DB7A7B">
              <w:rPr>
                <w:rFonts w:ascii="Arial" w:eastAsia="Arial Unicode MS" w:hAnsi="Arial" w:cs="Arial"/>
                <w:b/>
                <w:color w:val="FFFFFF" w:themeColor="background1"/>
              </w:rPr>
              <w:t>Imagen (fotografía, gráfica o ilustración)</w:t>
            </w:r>
          </w:p>
        </w:tc>
      </w:tr>
      <w:tr w:rsidR="00E77BEA" w:rsidRPr="00DB7A7B" w14:paraId="41BA57B6" w14:textId="77777777" w:rsidTr="00E77BEA">
        <w:tc>
          <w:tcPr>
            <w:tcW w:w="2176" w:type="dxa"/>
          </w:tcPr>
          <w:p w14:paraId="042A5F59" w14:textId="77777777" w:rsidR="00E77BEA" w:rsidRPr="00DB7A7B" w:rsidRDefault="00E77BEA" w:rsidP="00DB7A7B">
            <w:pPr>
              <w:spacing w:line="360" w:lineRule="auto"/>
              <w:rPr>
                <w:rFonts w:ascii="Arial" w:eastAsia="Arial Unicode MS" w:hAnsi="Arial" w:cs="Arial"/>
                <w:b/>
                <w:color w:val="000000"/>
              </w:rPr>
            </w:pPr>
            <w:r w:rsidRPr="00DB7A7B">
              <w:rPr>
                <w:rFonts w:ascii="Arial" w:eastAsia="Arial Unicode MS" w:hAnsi="Arial" w:cs="Arial"/>
                <w:b/>
                <w:color w:val="000000"/>
              </w:rPr>
              <w:t>Código</w:t>
            </w:r>
          </w:p>
        </w:tc>
        <w:tc>
          <w:tcPr>
            <w:tcW w:w="6652" w:type="dxa"/>
          </w:tcPr>
          <w:p w14:paraId="68989C8A" w14:textId="77777777" w:rsidR="00E77BEA" w:rsidRPr="00DB7A7B" w:rsidRDefault="00E77BEA" w:rsidP="00DB7A7B">
            <w:pPr>
              <w:spacing w:line="360" w:lineRule="auto"/>
              <w:rPr>
                <w:rFonts w:ascii="Arial" w:eastAsia="Arial Unicode MS" w:hAnsi="Arial" w:cs="Arial"/>
                <w:b/>
                <w:color w:val="000000"/>
              </w:rPr>
            </w:pPr>
            <w:r w:rsidRPr="00DB7A7B">
              <w:rPr>
                <w:rFonts w:ascii="Arial" w:eastAsia="Arial Unicode MS" w:hAnsi="Arial" w:cs="Arial"/>
                <w:color w:val="000000"/>
              </w:rPr>
              <w:t>CN_11_02_IMG01</w:t>
            </w:r>
          </w:p>
        </w:tc>
      </w:tr>
      <w:tr w:rsidR="00E77BEA" w:rsidRPr="00DB7A7B" w14:paraId="3ED7382F" w14:textId="77777777" w:rsidTr="00E77BEA">
        <w:tc>
          <w:tcPr>
            <w:tcW w:w="2176" w:type="dxa"/>
          </w:tcPr>
          <w:p w14:paraId="24C3CB71" w14:textId="77777777" w:rsidR="00E77BEA" w:rsidRPr="00DB7A7B" w:rsidRDefault="00E77BEA" w:rsidP="00DB7A7B">
            <w:pPr>
              <w:spacing w:line="360" w:lineRule="auto"/>
              <w:rPr>
                <w:rFonts w:ascii="Arial" w:eastAsia="Arial Unicode MS" w:hAnsi="Arial" w:cs="Arial"/>
                <w:color w:val="000000"/>
              </w:rPr>
            </w:pPr>
            <w:r w:rsidRPr="00DB7A7B">
              <w:rPr>
                <w:rFonts w:ascii="Arial" w:eastAsia="Arial Unicode MS" w:hAnsi="Arial" w:cs="Arial"/>
                <w:b/>
                <w:color w:val="000000"/>
              </w:rPr>
              <w:t>Descripción</w:t>
            </w:r>
          </w:p>
        </w:tc>
        <w:tc>
          <w:tcPr>
            <w:tcW w:w="6652" w:type="dxa"/>
          </w:tcPr>
          <w:p w14:paraId="06607E3A" w14:textId="77777777" w:rsidR="00E77BEA" w:rsidRPr="00DB7A7B" w:rsidRDefault="00FE7B1D" w:rsidP="00DB7A7B">
            <w:pPr>
              <w:spacing w:line="360" w:lineRule="auto"/>
              <w:rPr>
                <w:rFonts w:ascii="Arial" w:eastAsia="Arial Unicode MS" w:hAnsi="Arial" w:cs="Arial"/>
                <w:color w:val="000000"/>
              </w:rPr>
            </w:pPr>
            <w:r>
              <w:rPr>
                <w:rFonts w:ascii="Arial" w:eastAsia="Arial Unicode MS" w:hAnsi="Arial" w:cs="Arial"/>
                <w:color w:val="000000"/>
              </w:rPr>
              <w:t>Las o</w:t>
            </w:r>
            <w:r w:rsidRPr="00DB7A7B">
              <w:rPr>
                <w:rFonts w:ascii="Arial" w:eastAsia="Arial Unicode MS" w:hAnsi="Arial" w:cs="Arial"/>
                <w:color w:val="000000"/>
              </w:rPr>
              <w:t>ndas</w:t>
            </w:r>
          </w:p>
        </w:tc>
      </w:tr>
      <w:tr w:rsidR="00E77BEA" w:rsidRPr="00DB7A7B" w14:paraId="0FFCE58D" w14:textId="77777777" w:rsidTr="00E77BEA">
        <w:tc>
          <w:tcPr>
            <w:tcW w:w="2176" w:type="dxa"/>
          </w:tcPr>
          <w:p w14:paraId="619336FE" w14:textId="77777777" w:rsidR="00E77BEA" w:rsidRPr="00DB7A7B" w:rsidRDefault="0073349A" w:rsidP="00DB7A7B">
            <w:pPr>
              <w:spacing w:line="360" w:lineRule="auto"/>
              <w:rPr>
                <w:rFonts w:ascii="Arial" w:eastAsia="Arial Unicode MS" w:hAnsi="Arial" w:cs="Arial"/>
                <w:b/>
                <w:color w:val="000000"/>
              </w:rPr>
            </w:pPr>
            <w:r w:rsidRPr="00DB7A7B">
              <w:rPr>
                <w:rFonts w:ascii="Arial" w:eastAsia="Arial Unicode MS" w:hAnsi="Arial" w:cs="Arial"/>
                <w:b/>
                <w:color w:val="000000"/>
              </w:rPr>
              <w:t>Código Shutterstock)</w:t>
            </w:r>
          </w:p>
          <w:p w14:paraId="67B198E5" w14:textId="77777777" w:rsidR="00DC0BAA" w:rsidRPr="00DB7A7B" w:rsidRDefault="00DC0BAA" w:rsidP="00DB7A7B">
            <w:pPr>
              <w:spacing w:line="360" w:lineRule="auto"/>
              <w:rPr>
                <w:rFonts w:ascii="Arial" w:eastAsia="Arial Unicode MS" w:hAnsi="Arial" w:cs="Arial"/>
                <w:b/>
                <w:color w:val="000000"/>
              </w:rPr>
            </w:pPr>
          </w:p>
          <w:p w14:paraId="2343753D" w14:textId="77777777" w:rsidR="00DC0BAA" w:rsidRPr="00DB7A7B" w:rsidRDefault="00DC0BAA" w:rsidP="00DB7A7B">
            <w:pPr>
              <w:spacing w:line="360" w:lineRule="auto"/>
              <w:rPr>
                <w:rFonts w:ascii="Arial" w:hAnsi="Arial" w:cs="Arial"/>
                <w:color w:val="333333"/>
                <w:shd w:val="clear" w:color="auto" w:fill="FFFFFF"/>
              </w:rPr>
            </w:pPr>
            <w:r w:rsidRPr="00DB7A7B">
              <w:rPr>
                <w:rFonts w:ascii="Arial" w:hAnsi="Arial" w:cs="Arial"/>
                <w:color w:val="333333"/>
                <w:shd w:val="clear" w:color="auto" w:fill="FFFFFF"/>
              </w:rPr>
              <w:t>14002285</w:t>
            </w:r>
          </w:p>
          <w:p w14:paraId="6DF57C26" w14:textId="77777777" w:rsidR="00DC0BAA" w:rsidRPr="00DB7A7B" w:rsidRDefault="00DC0BAA" w:rsidP="00DB7A7B">
            <w:pPr>
              <w:spacing w:line="360" w:lineRule="auto"/>
              <w:rPr>
                <w:rFonts w:ascii="Arial" w:hAnsi="Arial" w:cs="Arial"/>
                <w:color w:val="333333"/>
                <w:shd w:val="clear" w:color="auto" w:fill="FFFFFF"/>
              </w:rPr>
            </w:pPr>
          </w:p>
          <w:p w14:paraId="7DA8B995" w14:textId="77777777" w:rsidR="00DC0BAA" w:rsidRPr="00DB7A7B" w:rsidRDefault="00DC0BAA" w:rsidP="00DB7A7B">
            <w:pPr>
              <w:spacing w:line="360" w:lineRule="auto"/>
              <w:rPr>
                <w:rFonts w:ascii="Arial" w:eastAsia="Arial Unicode MS" w:hAnsi="Arial" w:cs="Arial"/>
                <w:b/>
                <w:color w:val="000000"/>
              </w:rPr>
            </w:pPr>
          </w:p>
        </w:tc>
        <w:tc>
          <w:tcPr>
            <w:tcW w:w="6652" w:type="dxa"/>
          </w:tcPr>
          <w:p w14:paraId="4CE48C07" w14:textId="77777777" w:rsidR="00DC0BAA" w:rsidRPr="00DB7A7B" w:rsidRDefault="00DC0BAA" w:rsidP="00DB7A7B">
            <w:pPr>
              <w:spacing w:line="360" w:lineRule="auto"/>
              <w:rPr>
                <w:rFonts w:ascii="Arial" w:eastAsia="Arial Unicode MS" w:hAnsi="Arial" w:cs="Arial"/>
                <w:color w:val="000000"/>
              </w:rPr>
            </w:pPr>
          </w:p>
          <w:p w14:paraId="76DCCEF8" w14:textId="54581B38" w:rsidR="00E77BEA" w:rsidRPr="00DB7A7B" w:rsidRDefault="00E22FD3" w:rsidP="00DB7A7B">
            <w:pPr>
              <w:spacing w:line="360" w:lineRule="auto"/>
              <w:rPr>
                <w:rFonts w:ascii="Arial" w:eastAsia="Arial Unicode MS" w:hAnsi="Arial" w:cs="Arial"/>
                <w:color w:val="000000"/>
              </w:rPr>
            </w:pPr>
            <w:r w:rsidRPr="00DB7A7B">
              <w:rPr>
                <w:rFonts w:ascii="Arial" w:hAnsi="Arial" w:cs="Arial"/>
              </w:rPr>
              <w:object w:dxaOrig="8910" w:dyaOrig="6495" w14:anchorId="6D33DA0D">
                <v:shape id="_x0000_i1026" type="#_x0000_t75" style="width:122.25pt;height:88.5pt" o:ole="">
                  <v:imagedata r:id="rId8" o:title=""/>
                </v:shape>
                <o:OLEObject Type="Embed" ProgID="PBrush" ShapeID="_x0000_i1026" DrawAspect="Content" ObjectID="_1532210872" r:id="rId9"/>
              </w:object>
            </w:r>
          </w:p>
        </w:tc>
      </w:tr>
      <w:tr w:rsidR="00E77BEA" w:rsidRPr="00DB7A7B" w14:paraId="601E98A0" w14:textId="77777777" w:rsidTr="00E77BEA">
        <w:tc>
          <w:tcPr>
            <w:tcW w:w="2176" w:type="dxa"/>
          </w:tcPr>
          <w:p w14:paraId="73FF0399" w14:textId="77777777" w:rsidR="00E77BEA" w:rsidRPr="00DB7A7B" w:rsidRDefault="00E77BEA" w:rsidP="00DB7A7B">
            <w:pPr>
              <w:spacing w:line="360" w:lineRule="auto"/>
              <w:rPr>
                <w:rFonts w:ascii="Arial" w:eastAsia="Arial Unicode MS" w:hAnsi="Arial" w:cs="Arial"/>
                <w:color w:val="000000"/>
              </w:rPr>
            </w:pPr>
            <w:r w:rsidRPr="00DB7A7B">
              <w:rPr>
                <w:rFonts w:ascii="Arial" w:eastAsia="Arial Unicode MS" w:hAnsi="Arial" w:cs="Arial"/>
                <w:b/>
                <w:color w:val="000000"/>
              </w:rPr>
              <w:lastRenderedPageBreak/>
              <w:t>Pie de imagen</w:t>
            </w:r>
          </w:p>
        </w:tc>
        <w:tc>
          <w:tcPr>
            <w:tcW w:w="6652" w:type="dxa"/>
          </w:tcPr>
          <w:p w14:paraId="1939F953" w14:textId="3DB86111" w:rsidR="0008140E" w:rsidRPr="00DB7A7B" w:rsidRDefault="00FE7B1D" w:rsidP="00E22FD3">
            <w:pPr>
              <w:spacing w:line="360" w:lineRule="auto"/>
              <w:jc w:val="both"/>
              <w:rPr>
                <w:rFonts w:ascii="Arial" w:eastAsia="Arial Unicode MS" w:hAnsi="Arial" w:cs="Arial"/>
                <w:color w:val="000000"/>
              </w:rPr>
            </w:pPr>
            <w:r w:rsidRPr="00DB7A7B">
              <w:rPr>
                <w:rFonts w:ascii="Arial" w:eastAsia="Arial Unicode MS" w:hAnsi="Arial" w:cs="Arial"/>
                <w:color w:val="000000"/>
              </w:rPr>
              <w:t>C</w:t>
            </w:r>
            <w:r>
              <w:rPr>
                <w:rFonts w:ascii="Arial" w:eastAsia="Arial Unicode MS" w:hAnsi="Arial" w:cs="Arial"/>
                <w:color w:val="000000"/>
              </w:rPr>
              <w:t>hr</w:t>
            </w:r>
            <w:r w:rsidRPr="00DB7A7B">
              <w:rPr>
                <w:rFonts w:ascii="Arial" w:eastAsia="Arial Unicode MS" w:hAnsi="Arial" w:cs="Arial"/>
                <w:color w:val="000000"/>
              </w:rPr>
              <w:t>isti</w:t>
            </w:r>
            <w:r>
              <w:rPr>
                <w:rFonts w:ascii="Arial" w:eastAsia="Arial Unicode MS" w:hAnsi="Arial" w:cs="Arial"/>
                <w:color w:val="000000"/>
              </w:rPr>
              <w:t>a</w:t>
            </w:r>
            <w:del w:id="0" w:author="PEQUETITA Garcia Rodriguez" w:date="2016-08-09T00:41:00Z">
              <w:r w:rsidRPr="00DB7A7B" w:rsidDel="00E22FD3">
                <w:rPr>
                  <w:rFonts w:ascii="Arial" w:eastAsia="Arial Unicode MS" w:hAnsi="Arial" w:cs="Arial"/>
                  <w:color w:val="000000"/>
                </w:rPr>
                <w:delText>a</w:delText>
              </w:r>
            </w:del>
            <w:r w:rsidRPr="00DB7A7B">
              <w:rPr>
                <w:rFonts w:ascii="Arial" w:eastAsia="Arial Unicode MS" w:hAnsi="Arial" w:cs="Arial"/>
                <w:color w:val="000000"/>
              </w:rPr>
              <w:t xml:space="preserve">n </w:t>
            </w:r>
            <w:r w:rsidR="0008140E" w:rsidRPr="00DB7A7B">
              <w:rPr>
                <w:rFonts w:ascii="Arial" w:eastAsia="Arial Unicode MS" w:hAnsi="Arial" w:cs="Arial"/>
                <w:color w:val="000000"/>
              </w:rPr>
              <w:t xml:space="preserve">Huygens fue uno de los científicos que más </w:t>
            </w:r>
            <w:r w:rsidRPr="00DB7A7B">
              <w:rPr>
                <w:rFonts w:ascii="Arial" w:eastAsia="Arial Unicode MS" w:hAnsi="Arial" w:cs="Arial"/>
                <w:color w:val="000000"/>
              </w:rPr>
              <w:t>aport</w:t>
            </w:r>
            <w:r>
              <w:rPr>
                <w:rFonts w:ascii="Arial" w:eastAsia="Arial Unicode MS" w:hAnsi="Arial" w:cs="Arial"/>
                <w:color w:val="000000"/>
              </w:rPr>
              <w:t>ó</w:t>
            </w:r>
            <w:r w:rsidRPr="00DB7A7B">
              <w:rPr>
                <w:rFonts w:ascii="Arial" w:eastAsia="Arial Unicode MS" w:hAnsi="Arial" w:cs="Arial"/>
                <w:color w:val="000000"/>
              </w:rPr>
              <w:t xml:space="preserve"> </w:t>
            </w:r>
            <w:r w:rsidR="0008140E" w:rsidRPr="00DB7A7B">
              <w:rPr>
                <w:rFonts w:ascii="Arial" w:eastAsia="Arial Unicode MS" w:hAnsi="Arial" w:cs="Arial"/>
                <w:color w:val="000000"/>
              </w:rPr>
              <w:t xml:space="preserve">a la teoría ondulatoria de la luz, </w:t>
            </w:r>
            <w:r>
              <w:rPr>
                <w:rFonts w:ascii="Arial" w:eastAsia="Arial Unicode MS" w:hAnsi="Arial" w:cs="Arial"/>
                <w:color w:val="000000"/>
              </w:rPr>
              <w:t>la cual</w:t>
            </w:r>
            <w:r w:rsidRPr="00DB7A7B">
              <w:rPr>
                <w:rFonts w:ascii="Arial" w:eastAsia="Arial Unicode MS" w:hAnsi="Arial" w:cs="Arial"/>
                <w:color w:val="000000"/>
              </w:rPr>
              <w:t xml:space="preserve"> </w:t>
            </w:r>
            <w:r w:rsidR="0008140E" w:rsidRPr="00DB7A7B">
              <w:rPr>
                <w:rFonts w:ascii="Arial" w:eastAsia="Arial Unicode MS" w:hAnsi="Arial" w:cs="Arial"/>
                <w:color w:val="000000"/>
              </w:rPr>
              <w:t xml:space="preserve">necesitaba como soporte la existencia de una materia sutil, el éter, a través de la cual viajaba la </w:t>
            </w:r>
            <w:r>
              <w:rPr>
                <w:rFonts w:ascii="Arial" w:eastAsia="Arial Unicode MS" w:hAnsi="Arial" w:cs="Arial"/>
                <w:color w:val="000000"/>
              </w:rPr>
              <w:t>onda luminosa</w:t>
            </w:r>
            <w:r w:rsidR="0008140E" w:rsidRPr="00DB7A7B">
              <w:rPr>
                <w:rFonts w:ascii="Arial" w:eastAsia="Arial Unicode MS" w:hAnsi="Arial" w:cs="Arial"/>
                <w:color w:val="000000"/>
              </w:rPr>
              <w:t>, así como las ondas en un estanque necesitan del agua, o el sonido necesita del aire para propagarse.</w:t>
            </w:r>
          </w:p>
        </w:tc>
      </w:tr>
      <w:tr w:rsidR="00E77BEA" w:rsidRPr="00DB7A7B" w14:paraId="76B6FEBE" w14:textId="77777777" w:rsidTr="00E77BEA">
        <w:tc>
          <w:tcPr>
            <w:tcW w:w="2176" w:type="dxa"/>
          </w:tcPr>
          <w:p w14:paraId="10D22A2A" w14:textId="77777777" w:rsidR="00E77BEA" w:rsidRPr="00DB7A7B" w:rsidRDefault="00E77BEA" w:rsidP="00DB7A7B">
            <w:pPr>
              <w:spacing w:line="360" w:lineRule="auto"/>
              <w:rPr>
                <w:rFonts w:ascii="Arial" w:eastAsia="Arial Unicode MS" w:hAnsi="Arial" w:cs="Arial"/>
                <w:b/>
                <w:color w:val="000000"/>
              </w:rPr>
            </w:pPr>
            <w:r w:rsidRPr="00DB7A7B">
              <w:rPr>
                <w:rFonts w:ascii="Arial" w:eastAsia="Arial Unicode MS" w:hAnsi="Arial" w:cs="Arial"/>
                <w:b/>
                <w:color w:val="000000"/>
              </w:rPr>
              <w:t>Ubicación del pie de imagen</w:t>
            </w:r>
          </w:p>
        </w:tc>
        <w:tc>
          <w:tcPr>
            <w:tcW w:w="6652" w:type="dxa"/>
          </w:tcPr>
          <w:p w14:paraId="69A84048" w14:textId="77777777" w:rsidR="00E77BEA" w:rsidRPr="00DB7A7B" w:rsidRDefault="00E77BEA" w:rsidP="00DB7A7B">
            <w:pPr>
              <w:spacing w:line="360" w:lineRule="auto"/>
              <w:rPr>
                <w:rFonts w:ascii="Arial" w:eastAsia="Arial Unicode MS" w:hAnsi="Arial" w:cs="Arial"/>
                <w:color w:val="000000"/>
              </w:rPr>
            </w:pPr>
            <w:r w:rsidRPr="00DB7A7B">
              <w:rPr>
                <w:rFonts w:ascii="Arial" w:eastAsia="Arial Unicode MS" w:hAnsi="Arial" w:cs="Arial"/>
                <w:color w:val="000000"/>
              </w:rPr>
              <w:t xml:space="preserve">Inferior </w:t>
            </w:r>
          </w:p>
        </w:tc>
      </w:tr>
    </w:tbl>
    <w:p w14:paraId="6557B123" w14:textId="77777777" w:rsidR="00681568" w:rsidRPr="00DB7A7B" w:rsidRDefault="00F755F7" w:rsidP="00DB7A7B">
      <w:pPr>
        <w:pStyle w:val="Textoindependiente"/>
        <w:spacing w:line="360" w:lineRule="auto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 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972"/>
        <w:gridCol w:w="5856"/>
      </w:tblGrid>
      <w:tr w:rsidR="00F755F7" w:rsidRPr="001615FD" w14:paraId="027A9FD8" w14:textId="77777777" w:rsidTr="008A21C9">
        <w:tc>
          <w:tcPr>
            <w:tcW w:w="8828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hideMark/>
          </w:tcPr>
          <w:p w14:paraId="70337E21" w14:textId="77777777" w:rsidR="00F755F7" w:rsidRPr="001615FD" w:rsidRDefault="00F755F7" w:rsidP="008A21C9">
            <w:pPr>
              <w:spacing w:line="360" w:lineRule="auto"/>
              <w:jc w:val="center"/>
              <w:rPr>
                <w:rFonts w:ascii="Arial" w:eastAsia="Arial Unicode MS" w:hAnsi="Arial" w:cs="Arial"/>
                <w:b/>
                <w:color w:val="FFFFFF" w:themeColor="background1"/>
              </w:rPr>
            </w:pPr>
            <w:r w:rsidRPr="001615FD">
              <w:rPr>
                <w:rFonts w:ascii="Arial" w:eastAsia="Arial Unicode MS" w:hAnsi="Arial" w:cs="Arial"/>
                <w:b/>
                <w:color w:val="FFFFFF" w:themeColor="background1"/>
              </w:rPr>
              <w:t>Profundiza: recurso aprovechado</w:t>
            </w:r>
          </w:p>
        </w:tc>
      </w:tr>
      <w:tr w:rsidR="00F755F7" w:rsidRPr="008155DA" w14:paraId="0B873572" w14:textId="77777777" w:rsidTr="008A21C9">
        <w:tc>
          <w:tcPr>
            <w:tcW w:w="297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552CBA8" w14:textId="77777777" w:rsidR="00F755F7" w:rsidRPr="008155DA" w:rsidRDefault="00F755F7" w:rsidP="008A21C9">
            <w:pPr>
              <w:spacing w:line="360" w:lineRule="auto"/>
              <w:jc w:val="both"/>
              <w:rPr>
                <w:rFonts w:ascii="Arial" w:eastAsia="Arial Unicode MS" w:hAnsi="Arial" w:cs="Arial"/>
                <w:b/>
              </w:rPr>
            </w:pPr>
            <w:r w:rsidRPr="008155DA">
              <w:rPr>
                <w:rFonts w:ascii="Arial" w:eastAsia="Arial Unicode MS" w:hAnsi="Arial" w:cs="Arial"/>
                <w:b/>
              </w:rPr>
              <w:t>Código</w:t>
            </w:r>
          </w:p>
        </w:tc>
        <w:tc>
          <w:tcPr>
            <w:tcW w:w="585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45BA9A0" w14:textId="77777777" w:rsidR="00F755F7" w:rsidRPr="00347134" w:rsidRDefault="00F755F7" w:rsidP="00F11318">
            <w:pPr>
              <w:spacing w:line="360" w:lineRule="auto"/>
              <w:rPr>
                <w:rFonts w:ascii="Arial" w:eastAsia="Arial Unicode MS" w:hAnsi="Arial" w:cs="Arial"/>
                <w:b/>
                <w:highlight w:val="red"/>
              </w:rPr>
            </w:pPr>
            <w:r>
              <w:rPr>
                <w:rFonts w:ascii="Arial" w:eastAsia="Arial Unicode MS" w:hAnsi="Arial" w:cs="Arial"/>
                <w:highlight w:val="red"/>
              </w:rPr>
              <w:t>CN_11</w:t>
            </w:r>
            <w:r w:rsidRPr="00347134">
              <w:rPr>
                <w:rFonts w:ascii="Arial" w:eastAsia="Arial Unicode MS" w:hAnsi="Arial" w:cs="Arial"/>
                <w:highlight w:val="red"/>
              </w:rPr>
              <w:t>_0</w:t>
            </w:r>
            <w:r>
              <w:rPr>
                <w:rFonts w:ascii="Arial" w:eastAsia="Arial Unicode MS" w:hAnsi="Arial" w:cs="Arial"/>
                <w:highlight w:val="red"/>
              </w:rPr>
              <w:t>2</w:t>
            </w:r>
            <w:r w:rsidRPr="00347134">
              <w:rPr>
                <w:rFonts w:ascii="Arial" w:eastAsia="Arial Unicode MS" w:hAnsi="Arial" w:cs="Arial"/>
                <w:highlight w:val="red"/>
              </w:rPr>
              <w:t>_REC10</w:t>
            </w:r>
          </w:p>
        </w:tc>
      </w:tr>
      <w:tr w:rsidR="00F755F7" w:rsidRPr="008155DA" w14:paraId="20E496E6" w14:textId="77777777" w:rsidTr="008A21C9">
        <w:tc>
          <w:tcPr>
            <w:tcW w:w="297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D1A137B" w14:textId="77777777" w:rsidR="00F755F7" w:rsidRPr="008155DA" w:rsidRDefault="00F755F7" w:rsidP="008A21C9">
            <w:pPr>
              <w:spacing w:line="360" w:lineRule="auto"/>
              <w:jc w:val="both"/>
              <w:rPr>
                <w:rFonts w:ascii="Arial" w:eastAsia="Arial Unicode MS" w:hAnsi="Arial" w:cs="Arial"/>
              </w:rPr>
            </w:pPr>
            <w:r w:rsidRPr="008155DA">
              <w:rPr>
                <w:rFonts w:ascii="Arial" w:eastAsia="Arial Unicode MS" w:hAnsi="Arial" w:cs="Arial"/>
                <w:b/>
              </w:rPr>
              <w:t>Ubicación en Aula Planeta</w:t>
            </w:r>
          </w:p>
        </w:tc>
        <w:tc>
          <w:tcPr>
            <w:tcW w:w="585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C6A30F2" w14:textId="77777777" w:rsidR="00F755F7" w:rsidRPr="008155DA" w:rsidRDefault="008D51D7" w:rsidP="00F11318">
            <w:pPr>
              <w:spacing w:line="360" w:lineRule="auto"/>
              <w:jc w:val="both"/>
              <w:rPr>
                <w:rFonts w:ascii="Arial" w:eastAsia="Arial Unicode MS" w:hAnsi="Arial" w:cs="Arial"/>
              </w:rPr>
            </w:pPr>
            <w:r w:rsidRPr="008D51D7">
              <w:rPr>
                <w:rFonts w:ascii="Arial" w:eastAsia="Arial Unicode MS" w:hAnsi="Arial" w:cs="Arial"/>
              </w:rPr>
              <w:t>CN</w:t>
            </w:r>
            <w:r>
              <w:rPr>
                <w:rFonts w:ascii="Arial" w:eastAsia="Arial Unicode MS" w:hAnsi="Arial" w:cs="Arial"/>
              </w:rPr>
              <w:t>//</w:t>
            </w:r>
            <w:r w:rsidRPr="008D51D7">
              <w:rPr>
                <w:rFonts w:ascii="Arial" w:eastAsia="Arial Unicode MS" w:hAnsi="Arial" w:cs="Arial"/>
              </w:rPr>
              <w:tab/>
              <w:t>8</w:t>
            </w:r>
            <w:r w:rsidRPr="008D51D7">
              <w:rPr>
                <w:rFonts w:ascii="Arial" w:eastAsia="Arial Unicode MS" w:hAnsi="Arial" w:cs="Arial"/>
              </w:rPr>
              <w:tab/>
            </w:r>
            <w:r>
              <w:rPr>
                <w:rFonts w:ascii="Arial" w:eastAsia="Arial Unicode MS" w:hAnsi="Arial" w:cs="Arial"/>
              </w:rPr>
              <w:t>//</w:t>
            </w:r>
            <w:r w:rsidRPr="008D51D7">
              <w:rPr>
                <w:rFonts w:ascii="Arial" w:eastAsia="Arial Unicode MS" w:hAnsi="Arial" w:cs="Arial"/>
              </w:rPr>
              <w:t>Las ondas: luz y sonido</w:t>
            </w:r>
            <w:r>
              <w:rPr>
                <w:rFonts w:ascii="Arial" w:eastAsia="Arial Unicode MS" w:hAnsi="Arial" w:cs="Arial"/>
              </w:rPr>
              <w:t>//</w:t>
            </w:r>
            <w:r w:rsidRPr="008D51D7">
              <w:rPr>
                <w:rFonts w:ascii="Arial" w:eastAsia="Arial Unicode MS" w:hAnsi="Arial" w:cs="Arial"/>
              </w:rPr>
              <w:tab/>
              <w:t>Las cl</w:t>
            </w:r>
            <w:r>
              <w:rPr>
                <w:rFonts w:ascii="Arial" w:eastAsia="Arial Unicode MS" w:hAnsi="Arial" w:cs="Arial"/>
              </w:rPr>
              <w:t>ases de ondas y sus propiedades</w:t>
            </w:r>
          </w:p>
        </w:tc>
      </w:tr>
      <w:tr w:rsidR="00F755F7" w:rsidRPr="008155DA" w14:paraId="7DD4012E" w14:textId="77777777" w:rsidTr="008A21C9">
        <w:tc>
          <w:tcPr>
            <w:tcW w:w="297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C7DA701" w14:textId="77777777" w:rsidR="00F755F7" w:rsidRPr="008155DA" w:rsidRDefault="00F755F7" w:rsidP="008A21C9">
            <w:pPr>
              <w:spacing w:line="360" w:lineRule="auto"/>
              <w:jc w:val="both"/>
              <w:rPr>
                <w:rFonts w:ascii="Arial" w:eastAsia="Arial Unicode MS" w:hAnsi="Arial" w:cs="Arial"/>
              </w:rPr>
            </w:pPr>
            <w:r w:rsidRPr="008155DA">
              <w:rPr>
                <w:rFonts w:ascii="Arial" w:eastAsia="Arial Unicode MS" w:hAnsi="Arial" w:cs="Arial"/>
                <w:b/>
              </w:rPr>
              <w:t>Cambio (descripción o capturas de pantallas)</w:t>
            </w:r>
          </w:p>
        </w:tc>
        <w:tc>
          <w:tcPr>
            <w:tcW w:w="585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B7CCD11" w14:textId="77777777" w:rsidR="00F755F7" w:rsidRPr="008155DA" w:rsidRDefault="00F755F7" w:rsidP="008A21C9">
            <w:pPr>
              <w:pStyle w:val="tab1"/>
              <w:shd w:val="clear" w:color="auto" w:fill="FFFFFF"/>
              <w:spacing w:line="360" w:lineRule="auto"/>
              <w:rPr>
                <w:rFonts w:ascii="Arial" w:hAnsi="Arial" w:cs="Arial"/>
                <w:color w:val="0D3158"/>
              </w:rPr>
            </w:pPr>
          </w:p>
        </w:tc>
      </w:tr>
      <w:tr w:rsidR="00F755F7" w:rsidRPr="008155DA" w14:paraId="200FDCE7" w14:textId="77777777" w:rsidTr="008A21C9">
        <w:tc>
          <w:tcPr>
            <w:tcW w:w="297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93E333A" w14:textId="77777777" w:rsidR="00F755F7" w:rsidRPr="008155DA" w:rsidRDefault="00F755F7" w:rsidP="008A21C9">
            <w:pPr>
              <w:spacing w:line="360" w:lineRule="auto"/>
              <w:jc w:val="both"/>
              <w:rPr>
                <w:rFonts w:ascii="Arial" w:eastAsia="Arial Unicode MS" w:hAnsi="Arial" w:cs="Arial"/>
                <w:b/>
              </w:rPr>
            </w:pPr>
            <w:r w:rsidRPr="008155DA">
              <w:rPr>
                <w:rFonts w:ascii="Arial" w:eastAsia="Arial Unicode MS" w:hAnsi="Arial" w:cs="Arial"/>
                <w:b/>
              </w:rPr>
              <w:t>Título</w:t>
            </w:r>
          </w:p>
        </w:tc>
        <w:tc>
          <w:tcPr>
            <w:tcW w:w="585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240191A" w14:textId="77777777" w:rsidR="00F755F7" w:rsidRPr="008155DA" w:rsidRDefault="008D51D7" w:rsidP="008A21C9">
            <w:pPr>
              <w:pStyle w:val="Ttulo1"/>
              <w:shd w:val="clear" w:color="auto" w:fill="FFFFFF"/>
              <w:spacing w:line="360" w:lineRule="auto"/>
              <w:outlineLvl w:val="0"/>
              <w:rPr>
                <w:rFonts w:ascii="Arial" w:eastAsia="Arial Unicode MS" w:hAnsi="Arial" w:cs="Arial"/>
                <w:color w:val="auto"/>
                <w:sz w:val="24"/>
                <w:szCs w:val="24"/>
              </w:rPr>
            </w:pPr>
            <w:r w:rsidRPr="008D51D7">
              <w:rPr>
                <w:rFonts w:ascii="Arial" w:eastAsia="Arial Unicode MS" w:hAnsi="Arial" w:cs="Arial"/>
                <w:color w:val="auto"/>
                <w:sz w:val="24"/>
                <w:szCs w:val="24"/>
              </w:rPr>
              <w:t>Las clases de ondas y sus propiedades</w:t>
            </w:r>
          </w:p>
        </w:tc>
      </w:tr>
      <w:tr w:rsidR="00F755F7" w:rsidRPr="008155DA" w14:paraId="10554421" w14:textId="77777777" w:rsidTr="008A21C9">
        <w:tc>
          <w:tcPr>
            <w:tcW w:w="297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B9A5779" w14:textId="77777777" w:rsidR="00F755F7" w:rsidRPr="008155DA" w:rsidRDefault="00F755F7" w:rsidP="008A21C9">
            <w:pPr>
              <w:spacing w:line="360" w:lineRule="auto"/>
              <w:jc w:val="both"/>
              <w:rPr>
                <w:rFonts w:ascii="Arial" w:eastAsia="Arial Unicode MS" w:hAnsi="Arial" w:cs="Arial"/>
                <w:b/>
              </w:rPr>
            </w:pPr>
            <w:r w:rsidRPr="008155DA">
              <w:rPr>
                <w:rFonts w:ascii="Arial" w:eastAsia="Arial Unicode MS" w:hAnsi="Arial" w:cs="Arial"/>
                <w:b/>
              </w:rPr>
              <w:t>Descripción</w:t>
            </w:r>
          </w:p>
        </w:tc>
        <w:tc>
          <w:tcPr>
            <w:tcW w:w="585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B1A705D" w14:textId="77777777" w:rsidR="00F755F7" w:rsidRPr="008155DA" w:rsidRDefault="008D51D7" w:rsidP="008A21C9">
            <w:pPr>
              <w:spacing w:line="360" w:lineRule="auto"/>
              <w:jc w:val="both"/>
              <w:rPr>
                <w:rFonts w:ascii="Arial" w:eastAsia="Arial Unicode MS" w:hAnsi="Arial" w:cs="Arial"/>
              </w:rPr>
            </w:pPr>
            <w:r w:rsidRPr="008D51D7">
              <w:rPr>
                <w:rFonts w:ascii="Arial" w:hAnsi="Arial" w:cs="Arial"/>
                <w:color w:val="0D3158"/>
                <w:shd w:val="clear" w:color="auto" w:fill="FFFFFF"/>
              </w:rPr>
              <w:t>Interactivo que permite reconocer el concepto de onda y su clasificación</w:t>
            </w:r>
          </w:p>
        </w:tc>
      </w:tr>
    </w:tbl>
    <w:p w14:paraId="32235D23" w14:textId="77777777" w:rsidR="008D51D7" w:rsidRDefault="008D51D7" w:rsidP="00DB7A7B">
      <w:pPr>
        <w:pStyle w:val="Textoindependiente"/>
        <w:spacing w:line="360" w:lineRule="auto"/>
        <w:rPr>
          <w:rFonts w:ascii="Arial" w:hAnsi="Arial" w:cs="Arial"/>
        </w:rPr>
      </w:pPr>
    </w:p>
    <w:p w14:paraId="11B8D592" w14:textId="77777777" w:rsidR="008D51D7" w:rsidRDefault="008D51D7" w:rsidP="00DB7A7B">
      <w:pPr>
        <w:pStyle w:val="Textoindependiente"/>
        <w:spacing w:line="360" w:lineRule="auto"/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81"/>
        <w:gridCol w:w="6347"/>
      </w:tblGrid>
      <w:tr w:rsidR="008D51D7" w14:paraId="61734CDC" w14:textId="77777777" w:rsidTr="008D51D7">
        <w:tc>
          <w:tcPr>
            <w:tcW w:w="9033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hideMark/>
          </w:tcPr>
          <w:p w14:paraId="7AE5EAF2" w14:textId="77777777" w:rsidR="008D51D7" w:rsidRDefault="008D51D7">
            <w:pPr>
              <w:spacing w:line="360" w:lineRule="auto"/>
              <w:jc w:val="center"/>
              <w:rPr>
                <w:rFonts w:ascii="Arial" w:eastAsia="Arial Unicode MS" w:hAnsi="Arial" w:cs="Arial"/>
                <w:b/>
                <w:color w:val="FFFFFF" w:themeColor="background1"/>
              </w:rPr>
            </w:pPr>
            <w:r>
              <w:rPr>
                <w:rFonts w:ascii="Arial" w:eastAsia="Arial Unicode MS" w:hAnsi="Arial" w:cs="Arial"/>
                <w:b/>
                <w:color w:val="FFFFFF" w:themeColor="background1"/>
              </w:rPr>
              <w:t>Practica (recurso de ejercitación)</w:t>
            </w:r>
          </w:p>
        </w:tc>
      </w:tr>
      <w:tr w:rsidR="008D51D7" w14:paraId="1609A654" w14:textId="77777777" w:rsidTr="008D51D7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F587302" w14:textId="77777777" w:rsidR="008D51D7" w:rsidRDefault="008D51D7">
            <w:pPr>
              <w:spacing w:line="360" w:lineRule="auto"/>
              <w:rPr>
                <w:rFonts w:ascii="Arial" w:eastAsia="Arial Unicode MS" w:hAnsi="Arial" w:cs="Arial"/>
                <w:b/>
                <w:color w:val="000000"/>
              </w:rPr>
            </w:pPr>
            <w:r>
              <w:rPr>
                <w:rFonts w:ascii="Arial" w:eastAsia="Arial Unicode MS" w:hAnsi="Arial" w:cs="Arial"/>
                <w:b/>
                <w:color w:val="000000"/>
              </w:rPr>
              <w:t>Código</w:t>
            </w:r>
          </w:p>
        </w:tc>
        <w:tc>
          <w:tcPr>
            <w:tcW w:w="651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F40DA76" w14:textId="77777777" w:rsidR="008D51D7" w:rsidRDefault="008D51D7" w:rsidP="00F11318">
            <w:pPr>
              <w:spacing w:line="360" w:lineRule="auto"/>
              <w:rPr>
                <w:rFonts w:ascii="Arial" w:eastAsia="Arial Unicode MS" w:hAnsi="Arial" w:cs="Arial"/>
                <w:b/>
                <w:color w:val="000000"/>
              </w:rPr>
            </w:pPr>
            <w:r>
              <w:rPr>
                <w:rFonts w:ascii="Arial" w:eastAsia="Arial Unicode MS" w:hAnsi="Arial" w:cs="Arial"/>
                <w:color w:val="000000"/>
              </w:rPr>
              <w:t>CN_11_02_REC20</w:t>
            </w:r>
          </w:p>
        </w:tc>
      </w:tr>
      <w:tr w:rsidR="008D51D7" w14:paraId="3C5511FC" w14:textId="77777777" w:rsidTr="008D51D7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B3EA69B" w14:textId="77777777" w:rsidR="008D51D7" w:rsidRDefault="008D51D7">
            <w:pPr>
              <w:spacing w:line="360" w:lineRule="auto"/>
              <w:rPr>
                <w:rFonts w:ascii="Arial" w:eastAsia="Arial Unicode MS" w:hAnsi="Arial" w:cs="Arial"/>
                <w:color w:val="000000"/>
              </w:rPr>
            </w:pPr>
            <w:r>
              <w:rPr>
                <w:rFonts w:ascii="Arial" w:eastAsia="Arial Unicode MS" w:hAnsi="Arial" w:cs="Arial"/>
                <w:b/>
                <w:color w:val="000000"/>
              </w:rPr>
              <w:t>Título</w:t>
            </w:r>
          </w:p>
        </w:tc>
        <w:tc>
          <w:tcPr>
            <w:tcW w:w="651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D8A43B9" w14:textId="77777777" w:rsidR="008D51D7" w:rsidRPr="00F11318" w:rsidRDefault="008D51D7" w:rsidP="00F11318">
            <w:pPr>
              <w:rPr>
                <w:rFonts w:ascii="Calibri" w:hAnsi="Calibri"/>
                <w:b/>
                <w:bCs/>
                <w:lang w:val="es-CO"/>
              </w:rPr>
            </w:pPr>
            <w:r>
              <w:rPr>
                <w:rFonts w:ascii="Calibri" w:hAnsi="Calibri"/>
                <w:b/>
                <w:bCs/>
              </w:rPr>
              <w:t>Comprende las clases de ondas</w:t>
            </w:r>
          </w:p>
        </w:tc>
      </w:tr>
      <w:tr w:rsidR="008D51D7" w14:paraId="40329E2B" w14:textId="77777777" w:rsidTr="008D51D7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69FBB1A" w14:textId="77777777" w:rsidR="008D51D7" w:rsidRDefault="008D51D7">
            <w:pPr>
              <w:spacing w:line="360" w:lineRule="auto"/>
              <w:rPr>
                <w:rFonts w:ascii="Arial" w:eastAsia="Arial Unicode MS" w:hAnsi="Arial" w:cs="Arial"/>
                <w:color w:val="000000"/>
              </w:rPr>
            </w:pPr>
            <w:r>
              <w:rPr>
                <w:rFonts w:ascii="Arial" w:eastAsia="Arial Unicode MS" w:hAnsi="Arial" w:cs="Arial"/>
                <w:b/>
                <w:color w:val="000000"/>
              </w:rPr>
              <w:t>Descripción</w:t>
            </w:r>
          </w:p>
        </w:tc>
        <w:tc>
          <w:tcPr>
            <w:tcW w:w="651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8D9A405" w14:textId="77777777" w:rsidR="008D51D7" w:rsidRDefault="008D51D7" w:rsidP="008D51D7">
            <w:pPr>
              <w:rPr>
                <w:rFonts w:ascii="Calibri" w:hAnsi="Calibri"/>
                <w:b/>
                <w:bCs/>
                <w:lang w:val="es-CO"/>
              </w:rPr>
            </w:pPr>
            <w:r>
              <w:rPr>
                <w:rFonts w:ascii="Calibri" w:hAnsi="Calibri"/>
                <w:b/>
                <w:bCs/>
              </w:rPr>
              <w:t>Actividad que permite comprender la clasificación de las ondas</w:t>
            </w:r>
          </w:p>
          <w:p w14:paraId="307629E9" w14:textId="77777777" w:rsidR="008D51D7" w:rsidRDefault="008D51D7">
            <w:pPr>
              <w:spacing w:line="360" w:lineRule="auto"/>
              <w:rPr>
                <w:rFonts w:ascii="Arial" w:eastAsia="Arial Unicode MS" w:hAnsi="Arial" w:cs="Arial"/>
                <w:color w:val="000000"/>
              </w:rPr>
            </w:pPr>
          </w:p>
        </w:tc>
      </w:tr>
    </w:tbl>
    <w:p w14:paraId="70EABF3F" w14:textId="77777777" w:rsidR="008D51D7" w:rsidRPr="00DB7A7B" w:rsidRDefault="008D51D7" w:rsidP="00DB7A7B">
      <w:pPr>
        <w:pStyle w:val="Textoindependiente"/>
        <w:spacing w:line="360" w:lineRule="auto"/>
        <w:rPr>
          <w:rFonts w:ascii="Arial" w:hAnsi="Arial" w:cs="Arial"/>
        </w:rPr>
      </w:pPr>
    </w:p>
    <w:p w14:paraId="78B7B5BD" w14:textId="77777777" w:rsidR="008C4ADF" w:rsidRPr="00DB7A7B" w:rsidRDefault="008C4ADF" w:rsidP="00DB7A7B">
      <w:pPr>
        <w:pStyle w:val="Textoindependiente"/>
        <w:spacing w:line="360" w:lineRule="auto"/>
        <w:rPr>
          <w:rFonts w:ascii="Arial" w:hAnsi="Arial" w:cs="Arial"/>
          <w:b/>
        </w:rPr>
      </w:pPr>
      <w:r w:rsidRPr="00DB7A7B">
        <w:rPr>
          <w:rFonts w:ascii="Arial" w:hAnsi="Arial" w:cs="Arial"/>
          <w:b/>
          <w:highlight w:val="yellow"/>
        </w:rPr>
        <w:t>[SECCIÓN 2]</w:t>
      </w:r>
      <w:r w:rsidRPr="00DB7A7B">
        <w:rPr>
          <w:rFonts w:ascii="Arial" w:hAnsi="Arial" w:cs="Arial"/>
          <w:b/>
        </w:rPr>
        <w:t xml:space="preserve"> </w:t>
      </w:r>
      <w:r w:rsidR="002F0A13" w:rsidRPr="00DB7A7B">
        <w:rPr>
          <w:rFonts w:ascii="Arial" w:hAnsi="Arial" w:cs="Arial"/>
          <w:b/>
        </w:rPr>
        <w:t>1.</w:t>
      </w:r>
      <w:r w:rsidR="005752CB" w:rsidRPr="00DB7A7B">
        <w:rPr>
          <w:rFonts w:ascii="Arial" w:hAnsi="Arial" w:cs="Arial"/>
          <w:b/>
        </w:rPr>
        <w:t>1.</w:t>
      </w:r>
      <w:r w:rsidR="002F0A13" w:rsidRPr="00DB7A7B">
        <w:rPr>
          <w:rFonts w:ascii="Arial" w:hAnsi="Arial" w:cs="Arial"/>
          <w:b/>
        </w:rPr>
        <w:t xml:space="preserve"> </w:t>
      </w:r>
      <w:r w:rsidR="00FE7B1D">
        <w:rPr>
          <w:rFonts w:ascii="Arial" w:hAnsi="Arial" w:cs="Arial"/>
          <w:b/>
        </w:rPr>
        <w:t>Los e</w:t>
      </w:r>
      <w:r w:rsidR="00FE7B1D" w:rsidRPr="00DB7A7B">
        <w:rPr>
          <w:rFonts w:ascii="Arial" w:hAnsi="Arial" w:cs="Arial"/>
          <w:b/>
        </w:rPr>
        <w:t xml:space="preserve">lementos </w:t>
      </w:r>
      <w:r w:rsidR="002906F3" w:rsidRPr="00DB7A7B">
        <w:rPr>
          <w:rFonts w:ascii="Arial" w:hAnsi="Arial" w:cs="Arial"/>
          <w:b/>
        </w:rPr>
        <w:t xml:space="preserve">y </w:t>
      </w:r>
      <w:r w:rsidR="00FE7B1D">
        <w:rPr>
          <w:rFonts w:ascii="Arial" w:hAnsi="Arial" w:cs="Arial"/>
          <w:b/>
        </w:rPr>
        <w:t xml:space="preserve">las </w:t>
      </w:r>
      <w:r w:rsidR="002F0A13" w:rsidRPr="00DB7A7B">
        <w:rPr>
          <w:rFonts w:ascii="Arial" w:hAnsi="Arial" w:cs="Arial"/>
          <w:b/>
        </w:rPr>
        <w:t>características</w:t>
      </w:r>
      <w:r w:rsidR="005752CB" w:rsidRPr="00DB7A7B">
        <w:rPr>
          <w:rFonts w:ascii="Arial" w:hAnsi="Arial" w:cs="Arial"/>
          <w:b/>
        </w:rPr>
        <w:t xml:space="preserve"> </w:t>
      </w:r>
      <w:r w:rsidRPr="00DB7A7B">
        <w:rPr>
          <w:rFonts w:ascii="Arial" w:hAnsi="Arial" w:cs="Arial"/>
          <w:b/>
        </w:rPr>
        <w:t xml:space="preserve">de </w:t>
      </w:r>
      <w:r w:rsidR="002F0A13" w:rsidRPr="00DB7A7B">
        <w:rPr>
          <w:rFonts w:ascii="Arial" w:hAnsi="Arial" w:cs="Arial"/>
          <w:b/>
        </w:rPr>
        <w:t>las ondas</w:t>
      </w:r>
    </w:p>
    <w:p w14:paraId="3AC41C8E" w14:textId="77777777" w:rsidR="00C44ACB" w:rsidRPr="00DB7A7B" w:rsidRDefault="003022EC" w:rsidP="00DB7A7B">
      <w:pPr>
        <w:pStyle w:val="Textoindependiente"/>
        <w:spacing w:line="360" w:lineRule="auto"/>
        <w:jc w:val="both"/>
        <w:rPr>
          <w:rFonts w:ascii="Arial" w:hAnsi="Arial" w:cs="Arial"/>
        </w:rPr>
      </w:pPr>
      <w:r w:rsidRPr="00DB7A7B">
        <w:rPr>
          <w:rFonts w:ascii="Arial" w:hAnsi="Arial" w:cs="Arial"/>
        </w:rPr>
        <w:t>P</w:t>
      </w:r>
      <w:r w:rsidR="000033C7" w:rsidRPr="00DB7A7B">
        <w:rPr>
          <w:rFonts w:ascii="Arial" w:hAnsi="Arial" w:cs="Arial"/>
        </w:rPr>
        <w:t xml:space="preserve">ara entender </w:t>
      </w:r>
      <w:r w:rsidR="004E262F" w:rsidRPr="00DB7A7B">
        <w:rPr>
          <w:rFonts w:ascii="Arial" w:hAnsi="Arial" w:cs="Arial"/>
        </w:rPr>
        <w:t xml:space="preserve">el comportamiento </w:t>
      </w:r>
      <w:r w:rsidR="000033C7" w:rsidRPr="00DB7A7B">
        <w:rPr>
          <w:rFonts w:ascii="Arial" w:hAnsi="Arial" w:cs="Arial"/>
        </w:rPr>
        <w:t>de las ondas es necesario reconocer los elementos que la</w:t>
      </w:r>
      <w:r w:rsidR="004E262F" w:rsidRPr="00DB7A7B">
        <w:rPr>
          <w:rFonts w:ascii="Arial" w:hAnsi="Arial" w:cs="Arial"/>
        </w:rPr>
        <w:t>s</w:t>
      </w:r>
      <w:r w:rsidR="000033C7" w:rsidRPr="00DB7A7B">
        <w:rPr>
          <w:rFonts w:ascii="Arial" w:hAnsi="Arial" w:cs="Arial"/>
        </w:rPr>
        <w:t xml:space="preserve"> constituyen, para esto se analizará la formación de una onda en un </w:t>
      </w:r>
      <w:r w:rsidR="000033C7" w:rsidRPr="00DB7A7B">
        <w:rPr>
          <w:rFonts w:ascii="Arial" w:hAnsi="Arial" w:cs="Arial"/>
          <w:b/>
        </w:rPr>
        <w:t>medio elástico</w:t>
      </w:r>
      <w:r w:rsidR="000033C7" w:rsidRPr="00DB7A7B">
        <w:rPr>
          <w:rFonts w:ascii="Arial" w:hAnsi="Arial" w:cs="Arial"/>
        </w:rPr>
        <w:t xml:space="preserve"> </w:t>
      </w:r>
      <w:r w:rsidR="00670AA1" w:rsidRPr="00DB7A7B">
        <w:rPr>
          <w:rFonts w:ascii="Arial" w:hAnsi="Arial" w:cs="Arial"/>
        </w:rPr>
        <w:t>a partir de la siguiente ilustración:</w:t>
      </w:r>
    </w:p>
    <w:tbl>
      <w:tblPr>
        <w:tblStyle w:val="Tablaconcuadrcula"/>
        <w:tblW w:w="9033" w:type="dxa"/>
        <w:tblLayout w:type="fixed"/>
        <w:tblLook w:val="04A0" w:firstRow="1" w:lastRow="0" w:firstColumn="1" w:lastColumn="0" w:noHBand="0" w:noVBand="1"/>
      </w:tblPr>
      <w:tblGrid>
        <w:gridCol w:w="1668"/>
        <w:gridCol w:w="7365"/>
      </w:tblGrid>
      <w:tr w:rsidR="000033C7" w:rsidRPr="00DB7A7B" w14:paraId="57402994" w14:textId="77777777" w:rsidTr="002F0A13">
        <w:tc>
          <w:tcPr>
            <w:tcW w:w="9033" w:type="dxa"/>
            <w:gridSpan w:val="2"/>
            <w:shd w:val="clear" w:color="auto" w:fill="0D0D0D" w:themeFill="text1" w:themeFillTint="F2"/>
          </w:tcPr>
          <w:p w14:paraId="10884809" w14:textId="77777777" w:rsidR="000033C7" w:rsidRPr="00DB7A7B" w:rsidRDefault="000033C7" w:rsidP="00DB7A7B">
            <w:pPr>
              <w:spacing w:line="360" w:lineRule="auto"/>
              <w:jc w:val="center"/>
              <w:rPr>
                <w:rFonts w:ascii="Arial" w:hAnsi="Arial" w:cs="Arial"/>
                <w:b/>
                <w:color w:val="FFFFFF" w:themeColor="background1"/>
              </w:rPr>
            </w:pPr>
            <w:r w:rsidRPr="00DB7A7B">
              <w:rPr>
                <w:rFonts w:ascii="Arial" w:hAnsi="Arial" w:cs="Arial"/>
                <w:b/>
                <w:color w:val="FFFFFF" w:themeColor="background1"/>
              </w:rPr>
              <w:t>Imagen (fotografía, gráfica o ilustración)</w:t>
            </w:r>
          </w:p>
        </w:tc>
      </w:tr>
      <w:tr w:rsidR="000033C7" w:rsidRPr="00DB7A7B" w14:paraId="35A5CD1F" w14:textId="77777777" w:rsidTr="00F11318">
        <w:tc>
          <w:tcPr>
            <w:tcW w:w="1668" w:type="dxa"/>
          </w:tcPr>
          <w:p w14:paraId="53880854" w14:textId="77777777" w:rsidR="000033C7" w:rsidRPr="00DB7A7B" w:rsidRDefault="000033C7" w:rsidP="00DB7A7B">
            <w:pPr>
              <w:spacing w:line="360" w:lineRule="auto"/>
              <w:rPr>
                <w:rFonts w:ascii="Arial" w:hAnsi="Arial" w:cs="Arial"/>
                <w:b/>
                <w:color w:val="000000"/>
              </w:rPr>
            </w:pPr>
            <w:r w:rsidRPr="00DB7A7B">
              <w:rPr>
                <w:rFonts w:ascii="Arial" w:hAnsi="Arial" w:cs="Arial"/>
                <w:b/>
                <w:color w:val="000000"/>
              </w:rPr>
              <w:t>Código</w:t>
            </w:r>
          </w:p>
        </w:tc>
        <w:tc>
          <w:tcPr>
            <w:tcW w:w="7365" w:type="dxa"/>
          </w:tcPr>
          <w:p w14:paraId="24B45822" w14:textId="77777777" w:rsidR="000033C7" w:rsidRPr="00DB7A7B" w:rsidRDefault="00353102" w:rsidP="00DB7A7B">
            <w:pPr>
              <w:spacing w:line="360" w:lineRule="auto"/>
              <w:rPr>
                <w:rFonts w:ascii="Arial" w:hAnsi="Arial" w:cs="Arial"/>
                <w:b/>
                <w:color w:val="000000"/>
              </w:rPr>
            </w:pPr>
            <w:r w:rsidRPr="00DB7A7B">
              <w:rPr>
                <w:rFonts w:ascii="Arial" w:hAnsi="Arial" w:cs="Arial"/>
                <w:lang w:val="es-CO"/>
              </w:rPr>
              <w:t>CN_11</w:t>
            </w:r>
            <w:r w:rsidR="000033C7" w:rsidRPr="00DB7A7B">
              <w:rPr>
                <w:rFonts w:ascii="Arial" w:hAnsi="Arial" w:cs="Arial"/>
                <w:lang w:val="es-CO"/>
              </w:rPr>
              <w:t>_</w:t>
            </w:r>
            <w:r w:rsidRPr="00DB7A7B">
              <w:rPr>
                <w:rFonts w:ascii="Arial" w:hAnsi="Arial" w:cs="Arial"/>
                <w:lang w:val="es-CO"/>
              </w:rPr>
              <w:t>02_</w:t>
            </w:r>
            <w:r w:rsidR="000033C7" w:rsidRPr="00DB7A7B">
              <w:rPr>
                <w:rFonts w:ascii="Arial" w:hAnsi="Arial" w:cs="Arial"/>
                <w:color w:val="000000"/>
              </w:rPr>
              <w:t>IMG0</w:t>
            </w:r>
            <w:r w:rsidRPr="00DB7A7B">
              <w:rPr>
                <w:rFonts w:ascii="Arial" w:hAnsi="Arial" w:cs="Arial"/>
                <w:color w:val="000000"/>
              </w:rPr>
              <w:t>2</w:t>
            </w:r>
          </w:p>
        </w:tc>
      </w:tr>
      <w:tr w:rsidR="000033C7" w:rsidRPr="00DB7A7B" w14:paraId="541A87E2" w14:textId="77777777" w:rsidTr="00F11318">
        <w:tc>
          <w:tcPr>
            <w:tcW w:w="1668" w:type="dxa"/>
          </w:tcPr>
          <w:p w14:paraId="34BADDA7" w14:textId="77777777" w:rsidR="000033C7" w:rsidRPr="00DB7A7B" w:rsidRDefault="000033C7" w:rsidP="00DB7A7B">
            <w:pPr>
              <w:spacing w:line="360" w:lineRule="auto"/>
              <w:rPr>
                <w:rFonts w:ascii="Arial" w:hAnsi="Arial" w:cs="Arial"/>
                <w:color w:val="000000"/>
              </w:rPr>
            </w:pPr>
            <w:r w:rsidRPr="00DB7A7B">
              <w:rPr>
                <w:rFonts w:ascii="Arial" w:hAnsi="Arial" w:cs="Arial"/>
                <w:b/>
                <w:color w:val="000000"/>
              </w:rPr>
              <w:t>Descripción</w:t>
            </w:r>
          </w:p>
        </w:tc>
        <w:tc>
          <w:tcPr>
            <w:tcW w:w="7365" w:type="dxa"/>
          </w:tcPr>
          <w:p w14:paraId="7FD61CC4" w14:textId="77777777" w:rsidR="000033C7" w:rsidRPr="00DB7A7B" w:rsidRDefault="000033C7" w:rsidP="00FE7B1D">
            <w:pPr>
              <w:spacing w:line="360" w:lineRule="auto"/>
              <w:rPr>
                <w:rFonts w:ascii="Arial" w:hAnsi="Arial" w:cs="Arial"/>
                <w:b/>
                <w:color w:val="000000"/>
              </w:rPr>
            </w:pPr>
            <w:r w:rsidRPr="00DB7A7B">
              <w:rPr>
                <w:rFonts w:ascii="Arial" w:hAnsi="Arial" w:cs="Arial"/>
                <w:b/>
                <w:color w:val="000000"/>
              </w:rPr>
              <w:t xml:space="preserve">Formación de una onda mecánica - </w:t>
            </w:r>
            <w:r w:rsidR="00FE7B1D">
              <w:rPr>
                <w:rFonts w:ascii="Arial" w:hAnsi="Arial" w:cs="Arial"/>
                <w:b/>
                <w:color w:val="000000"/>
              </w:rPr>
              <w:t>E</w:t>
            </w:r>
            <w:r w:rsidRPr="00DB7A7B">
              <w:rPr>
                <w:rFonts w:ascii="Arial" w:hAnsi="Arial" w:cs="Arial"/>
                <w:b/>
                <w:color w:val="000000"/>
              </w:rPr>
              <w:t xml:space="preserve">lementos </w:t>
            </w:r>
          </w:p>
        </w:tc>
      </w:tr>
      <w:tr w:rsidR="000033C7" w:rsidRPr="00DB7A7B" w14:paraId="16391BB0" w14:textId="77777777" w:rsidTr="00F11318">
        <w:tc>
          <w:tcPr>
            <w:tcW w:w="1668" w:type="dxa"/>
          </w:tcPr>
          <w:p w14:paraId="18DBCC89" w14:textId="77777777" w:rsidR="000033C7" w:rsidRPr="00DB7A7B" w:rsidRDefault="000033C7" w:rsidP="00DB7A7B">
            <w:pPr>
              <w:spacing w:line="360" w:lineRule="auto"/>
              <w:rPr>
                <w:rFonts w:ascii="Arial" w:hAnsi="Arial" w:cs="Arial"/>
                <w:color w:val="000000"/>
              </w:rPr>
            </w:pPr>
            <w:r w:rsidRPr="00DB7A7B">
              <w:rPr>
                <w:rFonts w:ascii="Arial" w:hAnsi="Arial" w:cs="Arial"/>
                <w:b/>
                <w:color w:val="000000"/>
              </w:rPr>
              <w:t>Código Shutterstock (o URL o la ruta en AulaPlaneta)</w:t>
            </w:r>
          </w:p>
        </w:tc>
        <w:tc>
          <w:tcPr>
            <w:tcW w:w="7365" w:type="dxa"/>
          </w:tcPr>
          <w:p w14:paraId="434258AB" w14:textId="77777777" w:rsidR="000033C7" w:rsidRPr="00DB7A7B" w:rsidRDefault="000033C7" w:rsidP="00DB7A7B">
            <w:pPr>
              <w:spacing w:line="360" w:lineRule="auto"/>
              <w:rPr>
                <w:rFonts w:ascii="Arial" w:hAnsi="Arial" w:cs="Arial"/>
                <w:color w:val="000000"/>
              </w:rPr>
            </w:pPr>
          </w:p>
          <w:p w14:paraId="63507B19" w14:textId="77777777" w:rsidR="000033C7" w:rsidRPr="00DB7A7B" w:rsidRDefault="000033C7" w:rsidP="00DB7A7B">
            <w:pPr>
              <w:spacing w:line="360" w:lineRule="auto"/>
              <w:rPr>
                <w:rFonts w:ascii="Arial" w:hAnsi="Arial" w:cs="Arial"/>
                <w:color w:val="000000"/>
              </w:rPr>
            </w:pPr>
          </w:p>
          <w:p w14:paraId="218F6C43" w14:textId="77777777" w:rsidR="000033C7" w:rsidRPr="00DB7A7B" w:rsidRDefault="00F755F7" w:rsidP="00DB7A7B">
            <w:pPr>
              <w:pStyle w:val="Textoindependiente"/>
              <w:spacing w:line="360" w:lineRule="auto"/>
              <w:rPr>
                <w:rFonts w:ascii="Arial" w:hAnsi="Arial" w:cs="Arial"/>
              </w:rPr>
            </w:pPr>
            <w:r w:rsidRPr="00DB7A7B">
              <w:rPr>
                <w:rFonts w:ascii="Arial" w:hAnsi="Arial" w:cs="Arial"/>
              </w:rPr>
              <w:object w:dxaOrig="8325" w:dyaOrig="12660" w14:anchorId="7941278B">
                <v:shape id="_x0000_i1060" type="#_x0000_t75" style="width:293.6pt;height:446.05pt" o:ole="">
                  <v:imagedata r:id="rId10" o:title=""/>
                </v:shape>
                <o:OLEObject Type="Embed" ProgID="PBrush" ShapeID="_x0000_i1060" DrawAspect="Content" ObjectID="_1532210873" r:id="rId11"/>
              </w:object>
            </w:r>
          </w:p>
        </w:tc>
      </w:tr>
      <w:tr w:rsidR="000033C7" w:rsidRPr="00DB7A7B" w14:paraId="4E760055" w14:textId="77777777" w:rsidTr="00F11318">
        <w:tc>
          <w:tcPr>
            <w:tcW w:w="1668" w:type="dxa"/>
          </w:tcPr>
          <w:p w14:paraId="27E7DE25" w14:textId="77777777" w:rsidR="000033C7" w:rsidRPr="00DB7A7B" w:rsidRDefault="000033C7" w:rsidP="00DB7A7B">
            <w:pPr>
              <w:spacing w:line="360" w:lineRule="auto"/>
              <w:rPr>
                <w:rFonts w:ascii="Arial" w:hAnsi="Arial" w:cs="Arial"/>
                <w:color w:val="000000"/>
              </w:rPr>
            </w:pPr>
            <w:r w:rsidRPr="00DB7A7B">
              <w:rPr>
                <w:rFonts w:ascii="Arial" w:hAnsi="Arial" w:cs="Arial"/>
                <w:b/>
                <w:color w:val="000000"/>
              </w:rPr>
              <w:t>Pie de imagen</w:t>
            </w:r>
          </w:p>
        </w:tc>
        <w:tc>
          <w:tcPr>
            <w:tcW w:w="7365" w:type="dxa"/>
          </w:tcPr>
          <w:p w14:paraId="0541F58E" w14:textId="77777777" w:rsidR="000033C7" w:rsidRPr="00DB7A7B" w:rsidRDefault="000033C7" w:rsidP="00DB7A7B">
            <w:pPr>
              <w:pStyle w:val="Textoindependiente"/>
              <w:spacing w:line="360" w:lineRule="auto"/>
              <w:rPr>
                <w:rFonts w:ascii="Arial" w:hAnsi="Arial" w:cs="Arial"/>
                <w:lang w:val="es-CO" w:eastAsia="es-CO"/>
              </w:rPr>
            </w:pPr>
            <w:r w:rsidRPr="00DB7A7B">
              <w:rPr>
                <w:rFonts w:ascii="Arial" w:hAnsi="Arial" w:cs="Arial"/>
                <w:lang w:val="es-CO" w:eastAsia="es-CO"/>
              </w:rPr>
              <w:t xml:space="preserve">La vibración de la primera partícula se transmite consecutivamente a todas las demás partículas del medio, </w:t>
            </w:r>
            <w:r w:rsidR="003022EC" w:rsidRPr="00DB7A7B">
              <w:rPr>
                <w:rFonts w:ascii="Arial" w:hAnsi="Arial" w:cs="Arial"/>
                <w:lang w:val="es-CO" w:eastAsia="es-CO"/>
              </w:rPr>
              <w:t xml:space="preserve">debido </w:t>
            </w:r>
            <w:r w:rsidRPr="00DB7A7B">
              <w:rPr>
                <w:rFonts w:ascii="Arial" w:hAnsi="Arial" w:cs="Arial"/>
                <w:lang w:val="es-CO" w:eastAsia="es-CO"/>
              </w:rPr>
              <w:t xml:space="preserve">a que </w:t>
            </w:r>
            <w:r w:rsidR="003022EC" w:rsidRPr="00DB7A7B">
              <w:rPr>
                <w:rFonts w:ascii="Arial" w:hAnsi="Arial" w:cs="Arial"/>
                <w:lang w:val="es-CO" w:eastAsia="es-CO"/>
              </w:rPr>
              <w:t xml:space="preserve">ellas </w:t>
            </w:r>
            <w:r w:rsidRPr="00DB7A7B">
              <w:rPr>
                <w:rFonts w:ascii="Arial" w:hAnsi="Arial" w:cs="Arial"/>
                <w:lang w:val="es-CO" w:eastAsia="es-CO"/>
              </w:rPr>
              <w:t>se encuentra</w:t>
            </w:r>
            <w:r w:rsidR="00F331E3" w:rsidRPr="00DB7A7B">
              <w:rPr>
                <w:rFonts w:ascii="Arial" w:hAnsi="Arial" w:cs="Arial"/>
                <w:lang w:val="es-CO" w:eastAsia="es-CO"/>
              </w:rPr>
              <w:t>n</w:t>
            </w:r>
            <w:r w:rsidRPr="00DB7A7B">
              <w:rPr>
                <w:rFonts w:ascii="Arial" w:hAnsi="Arial" w:cs="Arial"/>
                <w:lang w:val="es-CO" w:eastAsia="es-CO"/>
              </w:rPr>
              <w:t xml:space="preserve"> unidas por fuerzas </w:t>
            </w:r>
            <w:r w:rsidR="003022EC" w:rsidRPr="00DB7A7B">
              <w:rPr>
                <w:rFonts w:ascii="Arial" w:hAnsi="Arial" w:cs="Arial"/>
                <w:lang w:val="es-CO" w:eastAsia="es-CO"/>
              </w:rPr>
              <w:t xml:space="preserve">intermoleculares y es así como constituyen el </w:t>
            </w:r>
            <w:r w:rsidRPr="00DB7A7B">
              <w:rPr>
                <w:rFonts w:ascii="Arial" w:hAnsi="Arial" w:cs="Arial"/>
                <w:lang w:val="es-CO" w:eastAsia="es-CO"/>
              </w:rPr>
              <w:t>m</w:t>
            </w:r>
            <w:r w:rsidR="003022EC" w:rsidRPr="00DB7A7B">
              <w:rPr>
                <w:rFonts w:ascii="Arial" w:hAnsi="Arial" w:cs="Arial"/>
                <w:lang w:val="es-CO" w:eastAsia="es-CO"/>
              </w:rPr>
              <w:t>edio material donde se propagan las ondas.</w:t>
            </w:r>
          </w:p>
        </w:tc>
      </w:tr>
    </w:tbl>
    <w:p w14:paraId="1FF79C1D" w14:textId="77777777" w:rsidR="00C44ACB" w:rsidRPr="00DB7A7B" w:rsidRDefault="00C44ACB" w:rsidP="00DB7A7B">
      <w:pPr>
        <w:pStyle w:val="Textoindependiente"/>
        <w:spacing w:line="360" w:lineRule="auto"/>
        <w:rPr>
          <w:rFonts w:ascii="Arial" w:hAnsi="Arial" w:cs="Arial"/>
        </w:rPr>
      </w:pPr>
    </w:p>
    <w:p w14:paraId="792CD933" w14:textId="77777777" w:rsidR="00E77FD1" w:rsidRPr="00DB7A7B" w:rsidRDefault="00E77FD1" w:rsidP="00DB7A7B">
      <w:pPr>
        <w:pStyle w:val="Textoindependiente"/>
        <w:spacing w:line="360" w:lineRule="auto"/>
        <w:jc w:val="both"/>
        <w:rPr>
          <w:rFonts w:ascii="Arial" w:hAnsi="Arial" w:cs="Arial"/>
        </w:rPr>
      </w:pPr>
      <w:r w:rsidRPr="00DB7A7B">
        <w:rPr>
          <w:rFonts w:ascii="Arial" w:hAnsi="Arial" w:cs="Arial"/>
        </w:rPr>
        <w:t>El medio elástico puede ser gaseoso, líquido o sólido</w:t>
      </w:r>
      <w:r w:rsidR="00D14539">
        <w:rPr>
          <w:rFonts w:ascii="Arial" w:hAnsi="Arial" w:cs="Arial"/>
        </w:rPr>
        <w:t>,</w:t>
      </w:r>
      <w:r w:rsidRPr="00DB7A7B">
        <w:rPr>
          <w:rFonts w:ascii="Arial" w:hAnsi="Arial" w:cs="Arial"/>
        </w:rPr>
        <w:t xml:space="preserve"> y tiene la propiedad de deformarse y luego recuperarse. </w:t>
      </w:r>
      <w:r w:rsidR="00D14539">
        <w:rPr>
          <w:rFonts w:ascii="Arial" w:hAnsi="Arial" w:cs="Arial"/>
        </w:rPr>
        <w:t>L</w:t>
      </w:r>
      <w:r w:rsidRPr="00DB7A7B">
        <w:rPr>
          <w:rFonts w:ascii="Arial" w:hAnsi="Arial" w:cs="Arial"/>
        </w:rPr>
        <w:t xml:space="preserve">a </w:t>
      </w:r>
      <w:r w:rsidRPr="00DB7A7B">
        <w:rPr>
          <w:rFonts w:ascii="Arial" w:hAnsi="Arial" w:cs="Arial"/>
          <w:b/>
        </w:rPr>
        <w:t>perturbación</w:t>
      </w:r>
      <w:r w:rsidRPr="00DB7A7B">
        <w:rPr>
          <w:rFonts w:ascii="Arial" w:hAnsi="Arial" w:cs="Arial"/>
        </w:rPr>
        <w:t xml:space="preserve"> es la interacción de un agente externo sobre el medio elástico.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659"/>
        <w:gridCol w:w="7169"/>
      </w:tblGrid>
      <w:tr w:rsidR="00446841" w:rsidRPr="00DB7A7B" w14:paraId="2AE17BDF" w14:textId="77777777" w:rsidTr="00E77FD1">
        <w:tc>
          <w:tcPr>
            <w:tcW w:w="9054" w:type="dxa"/>
            <w:gridSpan w:val="2"/>
            <w:shd w:val="clear" w:color="auto" w:fill="0D0D0D" w:themeFill="text1" w:themeFillTint="F2"/>
          </w:tcPr>
          <w:p w14:paraId="48958378" w14:textId="77777777" w:rsidR="00446841" w:rsidRPr="00DB7A7B" w:rsidRDefault="00446841" w:rsidP="00DB7A7B">
            <w:pPr>
              <w:spacing w:line="360" w:lineRule="auto"/>
              <w:jc w:val="center"/>
              <w:rPr>
                <w:rFonts w:ascii="Arial" w:hAnsi="Arial" w:cs="Arial"/>
                <w:b/>
                <w:color w:val="FFFFFF" w:themeColor="background1"/>
              </w:rPr>
            </w:pPr>
            <w:r w:rsidRPr="00DB7A7B">
              <w:rPr>
                <w:rFonts w:ascii="Arial" w:hAnsi="Arial" w:cs="Arial"/>
                <w:b/>
                <w:color w:val="FFFFFF" w:themeColor="background1"/>
              </w:rPr>
              <w:t>Imagen (fotografía, gráfica o ilustración)</w:t>
            </w:r>
          </w:p>
        </w:tc>
      </w:tr>
      <w:tr w:rsidR="00446841" w:rsidRPr="00DB7A7B" w14:paraId="04309B8B" w14:textId="77777777" w:rsidTr="00E77FD1">
        <w:tc>
          <w:tcPr>
            <w:tcW w:w="1670" w:type="dxa"/>
          </w:tcPr>
          <w:p w14:paraId="2759D55B" w14:textId="77777777" w:rsidR="00446841" w:rsidRPr="00DB7A7B" w:rsidRDefault="00446841" w:rsidP="00DB7A7B">
            <w:pPr>
              <w:spacing w:line="360" w:lineRule="auto"/>
              <w:rPr>
                <w:rFonts w:ascii="Arial" w:hAnsi="Arial" w:cs="Arial"/>
                <w:b/>
                <w:color w:val="000000"/>
              </w:rPr>
            </w:pPr>
            <w:r w:rsidRPr="00DB7A7B">
              <w:rPr>
                <w:rFonts w:ascii="Arial" w:hAnsi="Arial" w:cs="Arial"/>
                <w:b/>
                <w:color w:val="000000"/>
              </w:rPr>
              <w:t>Código</w:t>
            </w:r>
          </w:p>
        </w:tc>
        <w:tc>
          <w:tcPr>
            <w:tcW w:w="7384" w:type="dxa"/>
          </w:tcPr>
          <w:p w14:paraId="3C5AD881" w14:textId="77777777" w:rsidR="00446841" w:rsidRPr="00DB7A7B" w:rsidRDefault="00353102" w:rsidP="00DB7A7B">
            <w:pPr>
              <w:spacing w:line="360" w:lineRule="auto"/>
              <w:rPr>
                <w:rFonts w:ascii="Arial" w:hAnsi="Arial" w:cs="Arial"/>
                <w:b/>
                <w:color w:val="000000"/>
              </w:rPr>
            </w:pPr>
            <w:r w:rsidRPr="00DB7A7B">
              <w:rPr>
                <w:rFonts w:ascii="Arial" w:hAnsi="Arial" w:cs="Arial"/>
                <w:lang w:val="en-US"/>
              </w:rPr>
              <w:t>CN_11_02</w:t>
            </w:r>
            <w:r w:rsidR="00446841" w:rsidRPr="00DB7A7B">
              <w:rPr>
                <w:rFonts w:ascii="Arial" w:hAnsi="Arial" w:cs="Arial"/>
                <w:lang w:val="en-US"/>
              </w:rPr>
              <w:t>_</w:t>
            </w:r>
            <w:r w:rsidR="00446841" w:rsidRPr="00DB7A7B">
              <w:rPr>
                <w:rFonts w:ascii="Arial" w:hAnsi="Arial" w:cs="Arial"/>
                <w:color w:val="000000"/>
              </w:rPr>
              <w:t>IMG0</w:t>
            </w:r>
            <w:r w:rsidRPr="00DB7A7B">
              <w:rPr>
                <w:rFonts w:ascii="Arial" w:hAnsi="Arial" w:cs="Arial"/>
                <w:color w:val="000000"/>
              </w:rPr>
              <w:t>3</w:t>
            </w:r>
          </w:p>
        </w:tc>
      </w:tr>
      <w:tr w:rsidR="00446841" w:rsidRPr="00DB7A7B" w14:paraId="584E6EE7" w14:textId="77777777" w:rsidTr="00E77FD1">
        <w:tc>
          <w:tcPr>
            <w:tcW w:w="1670" w:type="dxa"/>
          </w:tcPr>
          <w:p w14:paraId="57CBCC55" w14:textId="77777777" w:rsidR="00446841" w:rsidRPr="00DB7A7B" w:rsidRDefault="00446841" w:rsidP="00DB7A7B">
            <w:pPr>
              <w:spacing w:line="360" w:lineRule="auto"/>
              <w:rPr>
                <w:rFonts w:ascii="Arial" w:hAnsi="Arial" w:cs="Arial"/>
                <w:color w:val="000000"/>
              </w:rPr>
            </w:pPr>
            <w:r w:rsidRPr="00DB7A7B">
              <w:rPr>
                <w:rFonts w:ascii="Arial" w:hAnsi="Arial" w:cs="Arial"/>
                <w:b/>
                <w:color w:val="000000"/>
              </w:rPr>
              <w:t>Descripción</w:t>
            </w:r>
          </w:p>
        </w:tc>
        <w:tc>
          <w:tcPr>
            <w:tcW w:w="7384" w:type="dxa"/>
          </w:tcPr>
          <w:p w14:paraId="406AB27E" w14:textId="77777777" w:rsidR="00446841" w:rsidRPr="00DB7A7B" w:rsidRDefault="00D14539" w:rsidP="00DB7A7B">
            <w:pPr>
              <w:spacing w:line="360" w:lineRule="auto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La l</w:t>
            </w:r>
            <w:r w:rsidRPr="00DB7A7B">
              <w:rPr>
                <w:rFonts w:ascii="Arial" w:hAnsi="Arial" w:cs="Arial"/>
                <w:color w:val="000000"/>
              </w:rPr>
              <w:t xml:space="preserve">ongitud </w:t>
            </w:r>
            <w:r w:rsidR="00446841" w:rsidRPr="00DB7A7B">
              <w:rPr>
                <w:rFonts w:ascii="Arial" w:hAnsi="Arial" w:cs="Arial"/>
                <w:color w:val="000000"/>
              </w:rPr>
              <w:t>de onda</w:t>
            </w:r>
          </w:p>
        </w:tc>
      </w:tr>
      <w:tr w:rsidR="00446841" w:rsidRPr="00DB7A7B" w14:paraId="333FC0A1" w14:textId="77777777" w:rsidTr="00E77FD1">
        <w:tc>
          <w:tcPr>
            <w:tcW w:w="1670" w:type="dxa"/>
          </w:tcPr>
          <w:p w14:paraId="540179AB" w14:textId="77777777" w:rsidR="00446841" w:rsidRPr="00DB7A7B" w:rsidRDefault="00446841" w:rsidP="00DB7A7B">
            <w:pPr>
              <w:spacing w:line="360" w:lineRule="auto"/>
              <w:rPr>
                <w:rFonts w:ascii="Arial" w:hAnsi="Arial" w:cs="Arial"/>
                <w:color w:val="000000"/>
              </w:rPr>
            </w:pPr>
            <w:r w:rsidRPr="00DB7A7B">
              <w:rPr>
                <w:rFonts w:ascii="Arial" w:hAnsi="Arial" w:cs="Arial"/>
                <w:b/>
                <w:color w:val="000000"/>
              </w:rPr>
              <w:t>Código Shutterstock (o URL o la ruta en AulaPlaneta)</w:t>
            </w:r>
          </w:p>
        </w:tc>
        <w:tc>
          <w:tcPr>
            <w:tcW w:w="7384" w:type="dxa"/>
          </w:tcPr>
          <w:p w14:paraId="57A58896" w14:textId="77777777" w:rsidR="00446841" w:rsidRPr="00DB7A7B" w:rsidRDefault="00446841" w:rsidP="00DB7A7B">
            <w:pPr>
              <w:spacing w:line="360" w:lineRule="auto"/>
              <w:rPr>
                <w:rFonts w:ascii="Arial" w:hAnsi="Arial" w:cs="Arial"/>
                <w:color w:val="000000"/>
              </w:rPr>
            </w:pPr>
          </w:p>
          <w:p w14:paraId="0475B8D0" w14:textId="77777777" w:rsidR="00446841" w:rsidRPr="00DB7A7B" w:rsidRDefault="00E77FD1" w:rsidP="00DB7A7B">
            <w:pPr>
              <w:spacing w:line="360" w:lineRule="auto"/>
              <w:rPr>
                <w:rFonts w:ascii="Arial" w:hAnsi="Arial" w:cs="Arial"/>
                <w:color w:val="000000"/>
              </w:rPr>
            </w:pPr>
            <w:r w:rsidRPr="00DB7A7B">
              <w:rPr>
                <w:rFonts w:ascii="Arial" w:hAnsi="Arial" w:cs="Arial"/>
              </w:rPr>
              <w:object w:dxaOrig="7455" w:dyaOrig="3780" w14:anchorId="53970564">
                <v:shape id="_x0000_i1028" type="#_x0000_t75" style="width:353.45pt;height:178.6pt" o:ole="">
                  <v:imagedata r:id="rId12" o:title=""/>
                </v:shape>
                <o:OLEObject Type="Embed" ProgID="PBrush" ShapeID="_x0000_i1028" DrawAspect="Content" ObjectID="_1532210874" r:id="rId13"/>
              </w:object>
            </w:r>
            <w:r w:rsidRPr="00DB7A7B">
              <w:rPr>
                <w:rFonts w:ascii="Arial" w:hAnsi="Arial" w:cs="Arial"/>
                <w:color w:val="FF0000"/>
              </w:rPr>
              <w:br/>
            </w:r>
            <w:r w:rsidR="00446841" w:rsidRPr="00DB7A7B">
              <w:rPr>
                <w:rFonts w:ascii="Arial" w:hAnsi="Arial" w:cs="Arial"/>
                <w:color w:val="FF0000"/>
              </w:rPr>
              <w:t>Realizar este dibujo como se indica</w:t>
            </w:r>
          </w:p>
        </w:tc>
      </w:tr>
      <w:tr w:rsidR="00446841" w:rsidRPr="00DB7A7B" w14:paraId="18D1B8C1" w14:textId="77777777" w:rsidTr="00E77FD1">
        <w:tc>
          <w:tcPr>
            <w:tcW w:w="1670" w:type="dxa"/>
          </w:tcPr>
          <w:p w14:paraId="2FCDBBC1" w14:textId="77777777" w:rsidR="00446841" w:rsidRPr="00DB7A7B" w:rsidRDefault="00446841" w:rsidP="00DB7A7B">
            <w:pPr>
              <w:spacing w:line="360" w:lineRule="auto"/>
              <w:rPr>
                <w:rFonts w:ascii="Arial" w:hAnsi="Arial" w:cs="Arial"/>
                <w:color w:val="000000"/>
              </w:rPr>
            </w:pPr>
            <w:r w:rsidRPr="00DB7A7B">
              <w:rPr>
                <w:rFonts w:ascii="Arial" w:hAnsi="Arial" w:cs="Arial"/>
                <w:b/>
                <w:color w:val="000000"/>
              </w:rPr>
              <w:t>Pie de imagen</w:t>
            </w:r>
          </w:p>
        </w:tc>
        <w:tc>
          <w:tcPr>
            <w:tcW w:w="7384" w:type="dxa"/>
          </w:tcPr>
          <w:p w14:paraId="02A897BC" w14:textId="77777777" w:rsidR="00446841" w:rsidRPr="00DB7A7B" w:rsidRDefault="00446841" w:rsidP="00D14539">
            <w:pPr>
              <w:pStyle w:val="Textoindependiente"/>
              <w:spacing w:line="360" w:lineRule="auto"/>
              <w:jc w:val="both"/>
              <w:rPr>
                <w:rFonts w:ascii="Arial" w:hAnsi="Arial" w:cs="Arial"/>
                <w:color w:val="000000"/>
              </w:rPr>
            </w:pPr>
            <w:r w:rsidRPr="00DB7A7B">
              <w:rPr>
                <w:rFonts w:ascii="Arial" w:hAnsi="Arial" w:cs="Arial"/>
                <w:color w:val="000000"/>
              </w:rPr>
              <w:t>La longit</w:t>
            </w:r>
            <w:r w:rsidR="000725E4" w:rsidRPr="00DB7A7B">
              <w:rPr>
                <w:rFonts w:ascii="Arial" w:hAnsi="Arial" w:cs="Arial"/>
                <w:color w:val="000000"/>
              </w:rPr>
              <w:t xml:space="preserve">ud de onda es la distancia </w:t>
            </w:r>
            <w:r w:rsidRPr="00DB7A7B">
              <w:rPr>
                <w:rFonts w:ascii="Arial" w:hAnsi="Arial" w:cs="Arial"/>
                <w:color w:val="000000"/>
              </w:rPr>
              <w:t>que recorre una perturbación en un tiempo de</w:t>
            </w:r>
            <w:r w:rsidR="00F331E3" w:rsidRPr="00DB7A7B">
              <w:rPr>
                <w:rFonts w:ascii="Arial" w:hAnsi="Arial" w:cs="Arial"/>
                <w:color w:val="000000"/>
              </w:rPr>
              <w:t xml:space="preserve"> un periodo</w:t>
            </w:r>
            <w:r w:rsidR="008A131D" w:rsidRPr="00DB7A7B">
              <w:rPr>
                <w:rFonts w:ascii="Arial" w:hAnsi="Arial" w:cs="Arial"/>
                <w:color w:val="000000"/>
              </w:rPr>
              <w:t>. Está</w:t>
            </w:r>
            <w:r w:rsidR="000725E4" w:rsidRPr="00DB7A7B">
              <w:rPr>
                <w:rFonts w:ascii="Arial" w:hAnsi="Arial" w:cs="Arial"/>
                <w:color w:val="000000"/>
              </w:rPr>
              <w:t xml:space="preserve"> </w:t>
            </w:r>
            <w:r w:rsidR="00D14539" w:rsidRPr="00DB7A7B">
              <w:rPr>
                <w:rFonts w:ascii="Arial" w:hAnsi="Arial" w:cs="Arial"/>
                <w:color w:val="000000"/>
              </w:rPr>
              <w:t>definid</w:t>
            </w:r>
            <w:r w:rsidR="00D14539">
              <w:rPr>
                <w:rFonts w:ascii="Arial" w:hAnsi="Arial" w:cs="Arial"/>
                <w:color w:val="000000"/>
              </w:rPr>
              <w:t>a</w:t>
            </w:r>
            <w:r w:rsidR="00D14539" w:rsidRPr="00DB7A7B">
              <w:rPr>
                <w:rFonts w:ascii="Arial" w:hAnsi="Arial" w:cs="Arial"/>
                <w:color w:val="000000"/>
              </w:rPr>
              <w:t xml:space="preserve"> </w:t>
            </w:r>
            <w:r w:rsidRPr="00DB7A7B">
              <w:rPr>
                <w:rFonts w:ascii="Arial" w:hAnsi="Arial" w:cs="Arial"/>
                <w:color w:val="000000"/>
              </w:rPr>
              <w:t xml:space="preserve">por la </w:t>
            </w:r>
            <w:r w:rsidR="008A131D" w:rsidRPr="00DB7A7B">
              <w:rPr>
                <w:rFonts w:ascii="Arial" w:hAnsi="Arial" w:cs="Arial"/>
                <w:color w:val="000000"/>
              </w:rPr>
              <w:t>distancia entre dos máximos, dos valles o dos crestas consecutivas.</w:t>
            </w:r>
          </w:p>
        </w:tc>
      </w:tr>
    </w:tbl>
    <w:p w14:paraId="40A97319" w14:textId="77777777" w:rsidR="00446841" w:rsidRPr="00DB7A7B" w:rsidRDefault="00446841" w:rsidP="00DB7A7B">
      <w:pPr>
        <w:pStyle w:val="Textoindependiente"/>
        <w:spacing w:line="360" w:lineRule="auto"/>
        <w:jc w:val="both"/>
        <w:rPr>
          <w:rFonts w:ascii="Arial" w:hAnsi="Arial" w:cs="Arial"/>
        </w:rPr>
      </w:pPr>
    </w:p>
    <w:p w14:paraId="3FB14C4A" w14:textId="77777777" w:rsidR="00C44ACB" w:rsidRPr="00DB7A7B" w:rsidRDefault="00670AA1" w:rsidP="00DB7A7B">
      <w:pPr>
        <w:pStyle w:val="Textoindependiente"/>
        <w:spacing w:line="360" w:lineRule="auto"/>
        <w:jc w:val="both"/>
        <w:rPr>
          <w:rFonts w:ascii="Arial" w:hAnsi="Arial" w:cs="Arial"/>
        </w:rPr>
      </w:pPr>
      <w:r w:rsidRPr="00DB7A7B">
        <w:rPr>
          <w:rFonts w:ascii="Arial" w:hAnsi="Arial" w:cs="Arial"/>
        </w:rPr>
        <w:t xml:space="preserve">El movimiento de oscilación de la primera partícula corresponde a un </w:t>
      </w:r>
      <w:r w:rsidRPr="00DB7A7B">
        <w:rPr>
          <w:rFonts w:ascii="Arial" w:hAnsi="Arial" w:cs="Arial"/>
          <w:b/>
        </w:rPr>
        <w:t>movimiento armónico simple</w:t>
      </w:r>
      <w:r w:rsidRPr="00DB7A7B">
        <w:rPr>
          <w:rFonts w:ascii="Arial" w:hAnsi="Arial" w:cs="Arial"/>
        </w:rPr>
        <w:t xml:space="preserve"> y la</w:t>
      </w:r>
      <w:r w:rsidRPr="00DB7A7B">
        <w:rPr>
          <w:rFonts w:ascii="Arial" w:hAnsi="Arial" w:cs="Arial"/>
          <w:b/>
        </w:rPr>
        <w:t xml:space="preserve"> energía</w:t>
      </w:r>
      <w:r w:rsidRPr="00DB7A7B">
        <w:rPr>
          <w:rFonts w:ascii="Arial" w:hAnsi="Arial" w:cs="Arial"/>
        </w:rPr>
        <w:t xml:space="preserve"> que lo produce es la que se propaga a las demás partículas del medio material elástico.</w:t>
      </w:r>
      <w:r w:rsidR="00A73119" w:rsidRPr="00DB7A7B">
        <w:rPr>
          <w:rFonts w:ascii="Arial" w:hAnsi="Arial" w:cs="Arial"/>
        </w:rPr>
        <w:t xml:space="preserve"> </w:t>
      </w:r>
      <w:r w:rsidR="00D14539">
        <w:rPr>
          <w:rFonts w:ascii="Arial" w:hAnsi="Arial" w:cs="Arial"/>
        </w:rPr>
        <w:t>L</w:t>
      </w:r>
      <w:r w:rsidR="00A73119" w:rsidRPr="00DB7A7B">
        <w:rPr>
          <w:rFonts w:ascii="Arial" w:hAnsi="Arial" w:cs="Arial"/>
        </w:rPr>
        <w:t>os componentes en una onda son:</w:t>
      </w:r>
    </w:p>
    <w:p w14:paraId="0FC8944B" w14:textId="77777777" w:rsidR="00670AA1" w:rsidRPr="00DB7A7B" w:rsidRDefault="00670AA1" w:rsidP="00DB7A7B">
      <w:pPr>
        <w:pStyle w:val="Textoindependiente"/>
        <w:spacing w:line="360" w:lineRule="auto"/>
        <w:jc w:val="both"/>
        <w:rPr>
          <w:rFonts w:ascii="Arial" w:hAnsi="Arial" w:cs="Arial"/>
          <w:b/>
        </w:rPr>
      </w:pPr>
      <w:r w:rsidRPr="00DB7A7B">
        <w:rPr>
          <w:rFonts w:ascii="Arial" w:hAnsi="Arial" w:cs="Arial"/>
        </w:rPr>
        <w:t>La</w:t>
      </w:r>
      <w:r w:rsidRPr="00DB7A7B">
        <w:rPr>
          <w:rFonts w:ascii="Arial" w:hAnsi="Arial" w:cs="Arial"/>
          <w:b/>
        </w:rPr>
        <w:t xml:space="preserve"> </w:t>
      </w:r>
      <w:r w:rsidR="002040C2" w:rsidRPr="00DB7A7B">
        <w:rPr>
          <w:rFonts w:ascii="Arial" w:hAnsi="Arial" w:cs="Arial"/>
          <w:b/>
        </w:rPr>
        <w:t>a</w:t>
      </w:r>
      <w:r w:rsidRPr="00DB7A7B">
        <w:rPr>
          <w:rFonts w:ascii="Arial" w:hAnsi="Arial" w:cs="Arial"/>
          <w:b/>
        </w:rPr>
        <w:t>mplitud de la onda</w:t>
      </w:r>
      <w:r w:rsidR="002040C2" w:rsidRPr="00DB7A7B">
        <w:rPr>
          <w:rFonts w:ascii="Arial" w:hAnsi="Arial" w:cs="Arial"/>
          <w:b/>
        </w:rPr>
        <w:t xml:space="preserve"> </w:t>
      </w:r>
      <w:r w:rsidR="002040C2" w:rsidRPr="00DB7A7B">
        <w:rPr>
          <w:rFonts w:ascii="Arial" w:hAnsi="Arial" w:cs="Arial"/>
        </w:rPr>
        <w:t>(</w:t>
      </w:r>
      <w:r w:rsidR="002040C2" w:rsidRPr="00DB7A7B">
        <w:rPr>
          <w:rFonts w:ascii="Arial" w:hAnsi="Arial" w:cs="Arial"/>
          <w:b/>
        </w:rPr>
        <w:t>A</w:t>
      </w:r>
      <w:r w:rsidR="002040C2" w:rsidRPr="00DB7A7B">
        <w:rPr>
          <w:rFonts w:ascii="Arial" w:hAnsi="Arial" w:cs="Arial"/>
        </w:rPr>
        <w:t>)</w:t>
      </w:r>
      <w:r w:rsidRPr="00DB7A7B">
        <w:rPr>
          <w:rFonts w:ascii="Arial" w:hAnsi="Arial" w:cs="Arial"/>
        </w:rPr>
        <w:t>, es la máxima elongación del movimiento armónico simple</w:t>
      </w:r>
      <w:r w:rsidR="00E00336" w:rsidRPr="00DB7A7B">
        <w:rPr>
          <w:rFonts w:ascii="Arial" w:hAnsi="Arial" w:cs="Arial"/>
        </w:rPr>
        <w:t xml:space="preserve"> (MAS)</w:t>
      </w:r>
      <w:r w:rsidRPr="00DB7A7B">
        <w:rPr>
          <w:rFonts w:ascii="Arial" w:hAnsi="Arial" w:cs="Arial"/>
        </w:rPr>
        <w:t>.</w:t>
      </w:r>
      <w:r w:rsidRPr="00DB7A7B">
        <w:rPr>
          <w:rFonts w:ascii="Arial" w:hAnsi="Arial" w:cs="Arial"/>
          <w:b/>
        </w:rPr>
        <w:t xml:space="preserve"> </w:t>
      </w:r>
    </w:p>
    <w:p w14:paraId="1CEDB9D2" w14:textId="77777777" w:rsidR="002040C2" w:rsidRPr="00DB7A7B" w:rsidRDefault="002040C2" w:rsidP="00DB7A7B">
      <w:pPr>
        <w:pStyle w:val="Textoindependiente"/>
        <w:spacing w:line="360" w:lineRule="auto"/>
        <w:jc w:val="both"/>
        <w:rPr>
          <w:rFonts w:ascii="Arial" w:hAnsi="Arial" w:cs="Arial"/>
          <w:b/>
        </w:rPr>
      </w:pPr>
      <w:r w:rsidRPr="00DB7A7B">
        <w:rPr>
          <w:rFonts w:ascii="Arial" w:hAnsi="Arial" w:cs="Arial"/>
        </w:rPr>
        <w:t>El</w:t>
      </w:r>
      <w:r w:rsidRPr="00DB7A7B">
        <w:rPr>
          <w:rFonts w:ascii="Arial" w:hAnsi="Arial" w:cs="Arial"/>
          <w:b/>
        </w:rPr>
        <w:t xml:space="preserve"> periodo </w:t>
      </w:r>
      <w:r w:rsidRPr="00DB7A7B">
        <w:rPr>
          <w:rFonts w:ascii="Arial" w:hAnsi="Arial" w:cs="Arial"/>
        </w:rPr>
        <w:t>(</w:t>
      </w:r>
      <w:r w:rsidRPr="00DB7A7B">
        <w:rPr>
          <w:rFonts w:ascii="Arial" w:hAnsi="Arial" w:cs="Arial"/>
          <w:b/>
        </w:rPr>
        <w:t>T</w:t>
      </w:r>
      <w:r w:rsidRPr="00DB7A7B">
        <w:rPr>
          <w:rFonts w:ascii="Arial" w:hAnsi="Arial" w:cs="Arial"/>
        </w:rPr>
        <w:t>)</w:t>
      </w:r>
      <w:r w:rsidRPr="00DB7A7B">
        <w:rPr>
          <w:rFonts w:ascii="Arial" w:hAnsi="Arial" w:cs="Arial"/>
          <w:b/>
        </w:rPr>
        <w:t xml:space="preserve"> </w:t>
      </w:r>
      <w:r w:rsidRPr="00DB7A7B">
        <w:rPr>
          <w:rFonts w:ascii="Arial" w:hAnsi="Arial" w:cs="Arial"/>
        </w:rPr>
        <w:t>es el tiempo qu</w:t>
      </w:r>
      <w:r w:rsidR="00A73119" w:rsidRPr="00DB7A7B">
        <w:rPr>
          <w:rFonts w:ascii="Arial" w:hAnsi="Arial" w:cs="Arial"/>
        </w:rPr>
        <w:t xml:space="preserve">e tarda una oscilación del MAS. </w:t>
      </w:r>
      <w:r w:rsidRPr="00DB7A7B">
        <w:rPr>
          <w:rFonts w:ascii="Arial" w:hAnsi="Arial" w:cs="Arial"/>
        </w:rPr>
        <w:t xml:space="preserve">También puede definirse como el tiempo que tarda en propagarse la energía que produce la onda </w:t>
      </w:r>
      <w:r w:rsidR="00D14539">
        <w:rPr>
          <w:rFonts w:ascii="Arial" w:hAnsi="Arial" w:cs="Arial"/>
        </w:rPr>
        <w:t xml:space="preserve">al </w:t>
      </w:r>
      <w:r w:rsidR="00D14539" w:rsidRPr="00DB7A7B">
        <w:rPr>
          <w:rFonts w:ascii="Arial" w:hAnsi="Arial" w:cs="Arial"/>
        </w:rPr>
        <w:t>recorr</w:t>
      </w:r>
      <w:r w:rsidR="00D14539">
        <w:rPr>
          <w:rFonts w:ascii="Arial" w:hAnsi="Arial" w:cs="Arial"/>
        </w:rPr>
        <w:t>er</w:t>
      </w:r>
      <w:r w:rsidR="00D14539" w:rsidRPr="00DB7A7B">
        <w:rPr>
          <w:rFonts w:ascii="Arial" w:hAnsi="Arial" w:cs="Arial"/>
        </w:rPr>
        <w:t xml:space="preserve"> </w:t>
      </w:r>
      <w:r w:rsidRPr="00DB7A7B">
        <w:rPr>
          <w:rFonts w:ascii="Arial" w:hAnsi="Arial" w:cs="Arial"/>
        </w:rPr>
        <w:t xml:space="preserve">una </w:t>
      </w:r>
      <w:r w:rsidRPr="00DB7A7B">
        <w:rPr>
          <w:rFonts w:ascii="Arial" w:hAnsi="Arial" w:cs="Arial"/>
          <w:b/>
        </w:rPr>
        <w:t>longitud de onda</w:t>
      </w:r>
      <w:r w:rsidRPr="00DB7A7B">
        <w:rPr>
          <w:rFonts w:ascii="Arial" w:hAnsi="Arial" w:cs="Arial"/>
        </w:rPr>
        <w:t>.</w:t>
      </w:r>
    </w:p>
    <w:p w14:paraId="66FE6615" w14:textId="77777777" w:rsidR="00670AA1" w:rsidRPr="00DB7A7B" w:rsidRDefault="00670AA1" w:rsidP="00DB7A7B">
      <w:pPr>
        <w:pStyle w:val="Textoindependiente"/>
        <w:spacing w:line="360" w:lineRule="auto"/>
        <w:jc w:val="both"/>
        <w:rPr>
          <w:rFonts w:ascii="Arial" w:hAnsi="Arial" w:cs="Arial"/>
        </w:rPr>
      </w:pPr>
      <w:r w:rsidRPr="00DB7A7B">
        <w:rPr>
          <w:rFonts w:ascii="Arial" w:hAnsi="Arial" w:cs="Arial"/>
        </w:rPr>
        <w:t xml:space="preserve">La </w:t>
      </w:r>
      <w:r w:rsidRPr="00DB7A7B">
        <w:rPr>
          <w:rFonts w:ascii="Arial" w:hAnsi="Arial" w:cs="Arial"/>
          <w:b/>
        </w:rPr>
        <w:t xml:space="preserve">longitud de onda </w:t>
      </w:r>
      <w:r w:rsidRPr="00DB7A7B">
        <w:rPr>
          <w:rFonts w:ascii="Arial" w:hAnsi="Arial" w:cs="Arial"/>
        </w:rPr>
        <w:t>(</w:t>
      </w:r>
      <w:r w:rsidRPr="00DB7A7B">
        <w:rPr>
          <w:rFonts w:ascii="Arial" w:hAnsi="Arial" w:cs="Arial"/>
          <w:b/>
        </w:rPr>
        <w:t>λ</w:t>
      </w:r>
      <w:r w:rsidRPr="00DB7A7B">
        <w:rPr>
          <w:rFonts w:ascii="Arial" w:hAnsi="Arial" w:cs="Arial"/>
        </w:rPr>
        <w:t>) es la distancia que</w:t>
      </w:r>
      <w:r w:rsidR="00446841" w:rsidRPr="00DB7A7B">
        <w:rPr>
          <w:rFonts w:ascii="Arial" w:hAnsi="Arial" w:cs="Arial"/>
        </w:rPr>
        <w:t xml:space="preserve"> recorre la onda</w:t>
      </w:r>
      <w:r w:rsidRPr="00DB7A7B">
        <w:rPr>
          <w:rFonts w:ascii="Arial" w:hAnsi="Arial" w:cs="Arial"/>
        </w:rPr>
        <w:t xml:space="preserve"> mientras la primera partícula </w:t>
      </w:r>
      <w:r w:rsidR="00927486" w:rsidRPr="00DB7A7B">
        <w:rPr>
          <w:rFonts w:ascii="Arial" w:hAnsi="Arial" w:cs="Arial"/>
        </w:rPr>
        <w:t>realiza una oscilación completa</w:t>
      </w:r>
      <w:r w:rsidR="002040C2" w:rsidRPr="00DB7A7B">
        <w:rPr>
          <w:rFonts w:ascii="Arial" w:hAnsi="Arial" w:cs="Arial"/>
        </w:rPr>
        <w:t>, e</w:t>
      </w:r>
      <w:r w:rsidR="005768B5" w:rsidRPr="00DB7A7B">
        <w:rPr>
          <w:rFonts w:ascii="Arial" w:hAnsi="Arial" w:cs="Arial"/>
        </w:rPr>
        <w:t>s decir</w:t>
      </w:r>
      <w:r w:rsidR="002040C2" w:rsidRPr="00DB7A7B">
        <w:rPr>
          <w:rFonts w:ascii="Arial" w:hAnsi="Arial" w:cs="Arial"/>
        </w:rPr>
        <w:t>,</w:t>
      </w:r>
      <w:r w:rsidR="005768B5" w:rsidRPr="00DB7A7B">
        <w:rPr>
          <w:rFonts w:ascii="Arial" w:hAnsi="Arial" w:cs="Arial"/>
        </w:rPr>
        <w:t xml:space="preserve"> es la distancia que recorre la </w:t>
      </w:r>
      <w:r w:rsidR="002040C2" w:rsidRPr="00DB7A7B">
        <w:rPr>
          <w:rFonts w:ascii="Arial" w:hAnsi="Arial" w:cs="Arial"/>
        </w:rPr>
        <w:t>onda</w:t>
      </w:r>
      <w:r w:rsidR="005768B5" w:rsidRPr="00DB7A7B">
        <w:rPr>
          <w:rFonts w:ascii="Arial" w:hAnsi="Arial" w:cs="Arial"/>
        </w:rPr>
        <w:t xml:space="preserve"> en un periodo de tiempo.</w:t>
      </w:r>
    </w:p>
    <w:p w14:paraId="489F27B1" w14:textId="77777777" w:rsidR="00927486" w:rsidRPr="00DB7A7B" w:rsidRDefault="00E00336" w:rsidP="00DB7A7B">
      <w:pPr>
        <w:pStyle w:val="Textoindependiente"/>
        <w:spacing w:line="360" w:lineRule="auto"/>
        <w:jc w:val="both"/>
        <w:rPr>
          <w:rFonts w:ascii="Arial" w:hAnsi="Arial" w:cs="Arial"/>
        </w:rPr>
      </w:pPr>
      <w:r w:rsidRPr="00DB7A7B">
        <w:rPr>
          <w:rFonts w:ascii="Arial" w:hAnsi="Arial" w:cs="Arial"/>
        </w:rPr>
        <w:t>La</w:t>
      </w:r>
      <w:r w:rsidRPr="00DB7A7B">
        <w:rPr>
          <w:rFonts w:ascii="Arial" w:hAnsi="Arial" w:cs="Arial"/>
          <w:b/>
        </w:rPr>
        <w:t xml:space="preserve"> f</w:t>
      </w:r>
      <w:r w:rsidR="003A31D0" w:rsidRPr="00DB7A7B">
        <w:rPr>
          <w:rFonts w:ascii="Arial" w:hAnsi="Arial" w:cs="Arial"/>
          <w:b/>
        </w:rPr>
        <w:t xml:space="preserve">recuencia </w:t>
      </w:r>
      <w:r w:rsidR="003A31D0" w:rsidRPr="00DB7A7B">
        <w:rPr>
          <w:rFonts w:ascii="Arial" w:hAnsi="Arial" w:cs="Arial"/>
        </w:rPr>
        <w:t>(</w:t>
      </w:r>
      <w:r w:rsidR="003A31D0" w:rsidRPr="00DB7A7B">
        <w:rPr>
          <w:rFonts w:ascii="Arial" w:hAnsi="Arial" w:cs="Arial"/>
          <w:b/>
        </w:rPr>
        <w:t>f</w:t>
      </w:r>
      <w:r w:rsidR="003A31D0" w:rsidRPr="00DB7A7B">
        <w:rPr>
          <w:rFonts w:ascii="Arial" w:hAnsi="Arial" w:cs="Arial"/>
        </w:rPr>
        <w:t>)</w:t>
      </w:r>
      <w:r w:rsidR="003A31D0" w:rsidRPr="00DB7A7B">
        <w:rPr>
          <w:rFonts w:ascii="Arial" w:hAnsi="Arial" w:cs="Arial"/>
          <w:b/>
        </w:rPr>
        <w:t xml:space="preserve"> </w:t>
      </w:r>
      <w:r w:rsidR="003A31D0" w:rsidRPr="00DB7A7B">
        <w:rPr>
          <w:rFonts w:ascii="Arial" w:hAnsi="Arial" w:cs="Arial"/>
        </w:rPr>
        <w:t>se define como el número de oscilaciones</w:t>
      </w:r>
      <w:r w:rsidR="003A31D0" w:rsidRPr="00DB7A7B">
        <w:rPr>
          <w:rFonts w:ascii="Arial" w:hAnsi="Arial" w:cs="Arial"/>
          <w:b/>
        </w:rPr>
        <w:t xml:space="preserve"> </w:t>
      </w:r>
      <w:r w:rsidR="003A31D0" w:rsidRPr="00DB7A7B">
        <w:rPr>
          <w:rFonts w:ascii="Arial" w:hAnsi="Arial" w:cs="Arial"/>
        </w:rPr>
        <w:t xml:space="preserve">que realiza el </w:t>
      </w:r>
      <w:r w:rsidRPr="00DB7A7B">
        <w:rPr>
          <w:rFonts w:ascii="Arial" w:hAnsi="Arial" w:cs="Arial"/>
        </w:rPr>
        <w:t>MAS</w:t>
      </w:r>
      <w:r w:rsidR="003A31D0" w:rsidRPr="00DB7A7B">
        <w:rPr>
          <w:rFonts w:ascii="Arial" w:hAnsi="Arial" w:cs="Arial"/>
        </w:rPr>
        <w:t xml:space="preserve"> en la unidad de tiempo (</w:t>
      </w:r>
      <w:r w:rsidR="002040C2" w:rsidRPr="00DB7A7B">
        <w:rPr>
          <w:rFonts w:ascii="Arial" w:hAnsi="Arial" w:cs="Arial"/>
        </w:rPr>
        <w:t xml:space="preserve">un </w:t>
      </w:r>
      <w:r w:rsidR="003A31D0" w:rsidRPr="00DB7A7B">
        <w:rPr>
          <w:rFonts w:ascii="Arial" w:hAnsi="Arial" w:cs="Arial"/>
        </w:rPr>
        <w:t>segundo)</w:t>
      </w:r>
      <w:r w:rsidR="002040C2" w:rsidRPr="00DB7A7B">
        <w:rPr>
          <w:rFonts w:ascii="Arial" w:hAnsi="Arial" w:cs="Arial"/>
        </w:rPr>
        <w:t>. También se puede decir que son cuantas longitudes de onda se forman en un segundo.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81"/>
        <w:gridCol w:w="6347"/>
      </w:tblGrid>
      <w:tr w:rsidR="00F11318" w14:paraId="70747DD2" w14:textId="77777777" w:rsidTr="008A21C9">
        <w:tc>
          <w:tcPr>
            <w:tcW w:w="9033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hideMark/>
          </w:tcPr>
          <w:p w14:paraId="1CC29901" w14:textId="77777777" w:rsidR="00F11318" w:rsidRDefault="00F11318" w:rsidP="008A21C9">
            <w:pPr>
              <w:spacing w:line="360" w:lineRule="auto"/>
              <w:jc w:val="center"/>
              <w:rPr>
                <w:rFonts w:ascii="Arial" w:eastAsia="Arial Unicode MS" w:hAnsi="Arial" w:cs="Arial"/>
                <w:b/>
                <w:color w:val="FFFFFF" w:themeColor="background1"/>
              </w:rPr>
            </w:pPr>
            <w:r>
              <w:rPr>
                <w:rFonts w:ascii="Arial" w:eastAsia="Arial Unicode MS" w:hAnsi="Arial" w:cs="Arial"/>
                <w:b/>
                <w:color w:val="FFFFFF" w:themeColor="background1"/>
              </w:rPr>
              <w:t>Practica (recurso de ejercitación)</w:t>
            </w:r>
          </w:p>
        </w:tc>
      </w:tr>
      <w:tr w:rsidR="00F11318" w14:paraId="01E4C619" w14:textId="77777777" w:rsidTr="008A21C9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00BE5EA" w14:textId="77777777" w:rsidR="00F11318" w:rsidRDefault="00F11318" w:rsidP="008A21C9">
            <w:pPr>
              <w:spacing w:line="360" w:lineRule="auto"/>
              <w:rPr>
                <w:rFonts w:ascii="Arial" w:eastAsia="Arial Unicode MS" w:hAnsi="Arial" w:cs="Arial"/>
                <w:b/>
                <w:color w:val="000000"/>
              </w:rPr>
            </w:pPr>
            <w:r>
              <w:rPr>
                <w:rFonts w:ascii="Arial" w:eastAsia="Arial Unicode MS" w:hAnsi="Arial" w:cs="Arial"/>
                <w:b/>
                <w:color w:val="000000"/>
              </w:rPr>
              <w:t>Código</w:t>
            </w:r>
          </w:p>
        </w:tc>
        <w:tc>
          <w:tcPr>
            <w:tcW w:w="651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38008F8" w14:textId="77777777" w:rsidR="00F11318" w:rsidRDefault="00F11318" w:rsidP="008A21C9">
            <w:pPr>
              <w:spacing w:line="360" w:lineRule="auto"/>
              <w:rPr>
                <w:rFonts w:ascii="Arial" w:eastAsia="Arial Unicode MS" w:hAnsi="Arial" w:cs="Arial"/>
                <w:b/>
                <w:color w:val="000000"/>
              </w:rPr>
            </w:pPr>
            <w:r>
              <w:rPr>
                <w:rFonts w:ascii="Arial" w:eastAsia="Arial Unicode MS" w:hAnsi="Arial" w:cs="Arial"/>
                <w:color w:val="000000"/>
              </w:rPr>
              <w:t>CN_11_02_REC30</w:t>
            </w:r>
          </w:p>
        </w:tc>
      </w:tr>
      <w:tr w:rsidR="00F11318" w14:paraId="606B6FDF" w14:textId="77777777" w:rsidTr="008A21C9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09062CE" w14:textId="77777777" w:rsidR="00F11318" w:rsidRDefault="00F11318" w:rsidP="008A21C9">
            <w:pPr>
              <w:spacing w:line="360" w:lineRule="auto"/>
              <w:rPr>
                <w:rFonts w:ascii="Arial" w:eastAsia="Arial Unicode MS" w:hAnsi="Arial" w:cs="Arial"/>
                <w:color w:val="000000"/>
              </w:rPr>
            </w:pPr>
            <w:r>
              <w:rPr>
                <w:rFonts w:ascii="Arial" w:eastAsia="Arial Unicode MS" w:hAnsi="Arial" w:cs="Arial"/>
                <w:b/>
                <w:color w:val="000000"/>
              </w:rPr>
              <w:t>Título</w:t>
            </w:r>
          </w:p>
        </w:tc>
        <w:tc>
          <w:tcPr>
            <w:tcW w:w="651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E2B5BBD" w14:textId="77777777" w:rsidR="00F11318" w:rsidRDefault="00F11318" w:rsidP="008A21C9">
            <w:pPr>
              <w:spacing w:line="360" w:lineRule="auto"/>
              <w:rPr>
                <w:rFonts w:ascii="Arial" w:eastAsia="Arial Unicode MS" w:hAnsi="Arial" w:cs="Arial"/>
                <w:color w:val="000000"/>
              </w:rPr>
            </w:pPr>
            <w:r w:rsidRPr="008D51D7">
              <w:rPr>
                <w:rFonts w:ascii="Arial" w:eastAsia="Arial Unicode MS" w:hAnsi="Arial" w:cs="Arial"/>
                <w:color w:val="000000"/>
              </w:rPr>
              <w:t>Tipos de ondas y fenómenos ondulatorios</w:t>
            </w:r>
          </w:p>
        </w:tc>
      </w:tr>
      <w:tr w:rsidR="00F11318" w14:paraId="672D369D" w14:textId="77777777" w:rsidTr="008A21C9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4AFB4ED" w14:textId="77777777" w:rsidR="00F11318" w:rsidRDefault="00F11318" w:rsidP="008A21C9">
            <w:pPr>
              <w:spacing w:line="360" w:lineRule="auto"/>
              <w:rPr>
                <w:rFonts w:ascii="Arial" w:eastAsia="Arial Unicode MS" w:hAnsi="Arial" w:cs="Arial"/>
                <w:color w:val="000000"/>
              </w:rPr>
            </w:pPr>
            <w:r>
              <w:rPr>
                <w:rFonts w:ascii="Arial" w:eastAsia="Arial Unicode MS" w:hAnsi="Arial" w:cs="Arial"/>
                <w:b/>
                <w:color w:val="000000"/>
              </w:rPr>
              <w:t>Descripción</w:t>
            </w:r>
          </w:p>
        </w:tc>
        <w:tc>
          <w:tcPr>
            <w:tcW w:w="651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3BCA5B1" w14:textId="77777777" w:rsidR="00F11318" w:rsidRDefault="00F11318" w:rsidP="008A21C9">
            <w:pPr>
              <w:spacing w:line="360" w:lineRule="auto"/>
              <w:rPr>
                <w:rFonts w:ascii="Arial" w:eastAsia="Arial Unicode MS" w:hAnsi="Arial" w:cs="Arial"/>
                <w:color w:val="000000"/>
              </w:rPr>
            </w:pPr>
            <w:r w:rsidRPr="008D51D7">
              <w:rPr>
                <w:rFonts w:ascii="Arial" w:eastAsia="Arial Unicode MS" w:hAnsi="Arial" w:cs="Arial"/>
                <w:color w:val="000000"/>
              </w:rPr>
              <w:t>Actividad que permite clasificar las ondas</w:t>
            </w:r>
          </w:p>
        </w:tc>
      </w:tr>
    </w:tbl>
    <w:p w14:paraId="4C951188" w14:textId="77777777" w:rsidR="00F11318" w:rsidRDefault="00F11318" w:rsidP="00DB7A7B">
      <w:pPr>
        <w:pStyle w:val="Textoindependiente"/>
        <w:spacing w:line="360" w:lineRule="auto"/>
        <w:jc w:val="both"/>
        <w:rPr>
          <w:rFonts w:ascii="Arial" w:hAnsi="Arial" w:cs="Arial"/>
          <w:highlight w:val="green"/>
        </w:rPr>
      </w:pPr>
    </w:p>
    <w:p w14:paraId="0DCE68D9" w14:textId="77777777" w:rsidR="00681568" w:rsidRPr="00DB7A7B" w:rsidRDefault="00681568" w:rsidP="00DB7A7B">
      <w:pPr>
        <w:pStyle w:val="Textoindependiente"/>
        <w:spacing w:line="360" w:lineRule="auto"/>
        <w:jc w:val="both"/>
        <w:rPr>
          <w:rFonts w:ascii="Arial" w:hAnsi="Arial" w:cs="Arial"/>
          <w:highlight w:val="magenta"/>
        </w:rPr>
      </w:pPr>
      <w:r w:rsidRPr="00DB7A7B">
        <w:rPr>
          <w:rFonts w:ascii="Arial" w:hAnsi="Arial" w:cs="Arial"/>
          <w:highlight w:val="yellow"/>
        </w:rPr>
        <w:t>[SECCIÓN 2]</w:t>
      </w:r>
      <w:r w:rsidR="00DB7A7B">
        <w:rPr>
          <w:rFonts w:ascii="Arial" w:hAnsi="Arial" w:cs="Arial"/>
        </w:rPr>
        <w:t xml:space="preserve"> </w:t>
      </w:r>
      <w:r w:rsidRPr="00DB7A7B">
        <w:rPr>
          <w:rFonts w:ascii="Arial" w:hAnsi="Arial" w:cs="Arial"/>
          <w:b/>
        </w:rPr>
        <w:t>1.</w:t>
      </w:r>
      <w:r w:rsidR="00E77FD1" w:rsidRPr="00DB7A7B">
        <w:rPr>
          <w:rFonts w:ascii="Arial" w:hAnsi="Arial" w:cs="Arial"/>
          <w:b/>
        </w:rPr>
        <w:t xml:space="preserve">2. </w:t>
      </w:r>
      <w:r w:rsidRPr="00DB7A7B">
        <w:rPr>
          <w:rFonts w:ascii="Arial" w:hAnsi="Arial" w:cs="Arial"/>
          <w:b/>
        </w:rPr>
        <w:t>Clasificación de las ondas</w:t>
      </w:r>
    </w:p>
    <w:p w14:paraId="42990986" w14:textId="77777777" w:rsidR="00681568" w:rsidRPr="00DB7A7B" w:rsidRDefault="00681568" w:rsidP="00DB7A7B">
      <w:pPr>
        <w:pStyle w:val="Textoindependiente"/>
        <w:spacing w:line="360" w:lineRule="auto"/>
        <w:jc w:val="both"/>
        <w:rPr>
          <w:rFonts w:ascii="Arial" w:hAnsi="Arial" w:cs="Arial"/>
        </w:rPr>
      </w:pPr>
      <w:r w:rsidRPr="00DB7A7B">
        <w:rPr>
          <w:rFonts w:ascii="Arial" w:hAnsi="Arial" w:cs="Arial"/>
        </w:rPr>
        <w:t>En la naturaleza encontramos distintas formas de ondas</w:t>
      </w:r>
      <w:r w:rsidR="00A73119" w:rsidRPr="00DB7A7B">
        <w:rPr>
          <w:rFonts w:ascii="Arial" w:hAnsi="Arial" w:cs="Arial"/>
        </w:rPr>
        <w:t>, por ejemplo,</w:t>
      </w:r>
      <w:r w:rsidR="00D64981" w:rsidRPr="00DB7A7B">
        <w:rPr>
          <w:rFonts w:ascii="Arial" w:hAnsi="Arial" w:cs="Arial"/>
        </w:rPr>
        <w:t xml:space="preserve"> c</w:t>
      </w:r>
      <w:r w:rsidR="00A73119" w:rsidRPr="00DB7A7B">
        <w:rPr>
          <w:rFonts w:ascii="Arial" w:hAnsi="Arial" w:cs="Arial"/>
        </w:rPr>
        <w:t>uando se agita una cuerda</w:t>
      </w:r>
      <w:r w:rsidR="00D64981" w:rsidRPr="00DB7A7B">
        <w:rPr>
          <w:rFonts w:ascii="Arial" w:hAnsi="Arial" w:cs="Arial"/>
        </w:rPr>
        <w:t xml:space="preserve"> se puede observar cómo </w:t>
      </w:r>
      <w:r w:rsidRPr="00DB7A7B">
        <w:rPr>
          <w:rFonts w:ascii="Arial" w:hAnsi="Arial" w:cs="Arial"/>
        </w:rPr>
        <w:t>las ondas se de</w:t>
      </w:r>
      <w:r w:rsidR="00D64981" w:rsidRPr="00DB7A7B">
        <w:rPr>
          <w:rFonts w:ascii="Arial" w:hAnsi="Arial" w:cs="Arial"/>
        </w:rPr>
        <w:t>splazan a lo largo de ella</w:t>
      </w:r>
      <w:r w:rsidR="00A73119" w:rsidRPr="00DB7A7B">
        <w:rPr>
          <w:rFonts w:ascii="Arial" w:hAnsi="Arial" w:cs="Arial"/>
        </w:rPr>
        <w:t>, o c</w:t>
      </w:r>
      <w:r w:rsidRPr="00DB7A7B">
        <w:rPr>
          <w:rFonts w:ascii="Arial" w:hAnsi="Arial" w:cs="Arial"/>
        </w:rPr>
        <w:t>uando un pato perturba el agua de un estanque</w:t>
      </w:r>
      <w:r w:rsidR="00A73119" w:rsidRPr="00DB7A7B">
        <w:rPr>
          <w:rFonts w:ascii="Arial" w:hAnsi="Arial" w:cs="Arial"/>
        </w:rPr>
        <w:t xml:space="preserve"> y</w:t>
      </w:r>
      <w:r w:rsidRPr="00DB7A7B">
        <w:rPr>
          <w:rFonts w:ascii="Arial" w:hAnsi="Arial" w:cs="Arial"/>
        </w:rPr>
        <w:t xml:space="preserve"> </w:t>
      </w:r>
      <w:r w:rsidR="00D64981" w:rsidRPr="00DB7A7B">
        <w:rPr>
          <w:rFonts w:ascii="Arial" w:hAnsi="Arial" w:cs="Arial"/>
        </w:rPr>
        <w:t>se ve cómo</w:t>
      </w:r>
      <w:r w:rsidRPr="00DB7A7B">
        <w:rPr>
          <w:rFonts w:ascii="Arial" w:hAnsi="Arial" w:cs="Arial"/>
        </w:rPr>
        <w:t xml:space="preserve"> las ondas se desplazan e</w:t>
      </w:r>
      <w:r w:rsidR="00D64981" w:rsidRPr="00DB7A7B">
        <w:rPr>
          <w:rFonts w:ascii="Arial" w:hAnsi="Arial" w:cs="Arial"/>
        </w:rPr>
        <w:t>n todas las direcciones en</w:t>
      </w:r>
      <w:r w:rsidRPr="00DB7A7B">
        <w:rPr>
          <w:rFonts w:ascii="Arial" w:hAnsi="Arial" w:cs="Arial"/>
        </w:rPr>
        <w:t xml:space="preserve"> la </w:t>
      </w:r>
      <w:r w:rsidR="00D64981" w:rsidRPr="00DB7A7B">
        <w:rPr>
          <w:rFonts w:ascii="Arial" w:hAnsi="Arial" w:cs="Arial"/>
        </w:rPr>
        <w:t>superficie del agua</w:t>
      </w:r>
      <w:r w:rsidR="00A73119" w:rsidRPr="00DB7A7B">
        <w:rPr>
          <w:rFonts w:ascii="Arial" w:hAnsi="Arial" w:cs="Arial"/>
        </w:rPr>
        <w:t>, o</w:t>
      </w:r>
      <w:r w:rsidRPr="00DB7A7B">
        <w:rPr>
          <w:rFonts w:ascii="Arial" w:hAnsi="Arial" w:cs="Arial"/>
        </w:rPr>
        <w:t xml:space="preserve"> cuando </w:t>
      </w:r>
      <w:r w:rsidR="00D64981" w:rsidRPr="00DB7A7B">
        <w:rPr>
          <w:rFonts w:ascii="Arial" w:hAnsi="Arial" w:cs="Arial"/>
        </w:rPr>
        <w:t>se enciende una</w:t>
      </w:r>
      <w:r w:rsidRPr="00DB7A7B">
        <w:rPr>
          <w:rFonts w:ascii="Arial" w:hAnsi="Arial" w:cs="Arial"/>
        </w:rPr>
        <w:t xml:space="preserve"> bombilla</w:t>
      </w:r>
      <w:r w:rsidR="00DB7A7B">
        <w:rPr>
          <w:rFonts w:ascii="Arial" w:hAnsi="Arial" w:cs="Arial"/>
        </w:rPr>
        <w:t xml:space="preserve"> </w:t>
      </w:r>
      <w:r w:rsidR="00A73119" w:rsidRPr="00DB7A7B">
        <w:rPr>
          <w:rFonts w:ascii="Arial" w:hAnsi="Arial" w:cs="Arial"/>
        </w:rPr>
        <w:t xml:space="preserve">y </w:t>
      </w:r>
      <w:r w:rsidR="00D64981" w:rsidRPr="00DB7A7B">
        <w:rPr>
          <w:rFonts w:ascii="Arial" w:hAnsi="Arial" w:cs="Arial"/>
        </w:rPr>
        <w:t>vemos que se ilumina el espacio cerrado,</w:t>
      </w:r>
      <w:r w:rsidRPr="00DB7A7B">
        <w:rPr>
          <w:rFonts w:ascii="Arial" w:hAnsi="Arial" w:cs="Arial"/>
        </w:rPr>
        <w:t xml:space="preserve"> la luz se p</w:t>
      </w:r>
      <w:r w:rsidR="00D64981" w:rsidRPr="00DB7A7B">
        <w:rPr>
          <w:rFonts w:ascii="Arial" w:hAnsi="Arial" w:cs="Arial"/>
        </w:rPr>
        <w:t>ropaga en todas las direcciones, descubriendo en frente nuestro la forma y el color de los objetos.</w:t>
      </w:r>
    </w:p>
    <w:p w14:paraId="040F3878" w14:textId="77777777" w:rsidR="00681568" w:rsidRPr="00DB7A7B" w:rsidRDefault="00A73119" w:rsidP="00DB7A7B">
      <w:pPr>
        <w:pStyle w:val="Textoindependiente"/>
        <w:spacing w:line="360" w:lineRule="auto"/>
        <w:jc w:val="both"/>
        <w:rPr>
          <w:rFonts w:ascii="Arial" w:hAnsi="Arial" w:cs="Arial"/>
        </w:rPr>
      </w:pPr>
      <w:r w:rsidRPr="00DB7A7B">
        <w:rPr>
          <w:rFonts w:ascii="Arial" w:hAnsi="Arial" w:cs="Arial"/>
        </w:rPr>
        <w:t>Para estudiarlas, l</w:t>
      </w:r>
      <w:r w:rsidR="00681568" w:rsidRPr="00DB7A7B">
        <w:rPr>
          <w:rFonts w:ascii="Arial" w:hAnsi="Arial" w:cs="Arial"/>
        </w:rPr>
        <w:t xml:space="preserve">as ondas se pueden clasificar de tres formas distintas, dependiendo de a) </w:t>
      </w:r>
      <w:r w:rsidR="004C0EA0" w:rsidRPr="00DB7A7B">
        <w:rPr>
          <w:rFonts w:ascii="Arial" w:hAnsi="Arial" w:cs="Arial"/>
        </w:rPr>
        <w:t>e</w:t>
      </w:r>
      <w:r w:rsidR="00681568" w:rsidRPr="00DB7A7B">
        <w:rPr>
          <w:rFonts w:ascii="Arial" w:hAnsi="Arial" w:cs="Arial"/>
        </w:rPr>
        <w:t xml:space="preserve">l </w:t>
      </w:r>
      <w:r w:rsidR="00681568" w:rsidRPr="00DB7A7B">
        <w:rPr>
          <w:rFonts w:ascii="Arial" w:hAnsi="Arial" w:cs="Arial"/>
          <w:b/>
        </w:rPr>
        <w:t>medio de propagación</w:t>
      </w:r>
      <w:r w:rsidR="00681568" w:rsidRPr="00DB7A7B">
        <w:rPr>
          <w:rFonts w:ascii="Arial" w:hAnsi="Arial" w:cs="Arial"/>
        </w:rPr>
        <w:t xml:space="preserve">, b) de las </w:t>
      </w:r>
      <w:r w:rsidR="00681568" w:rsidRPr="00DB7A7B">
        <w:rPr>
          <w:rFonts w:ascii="Arial" w:hAnsi="Arial" w:cs="Arial"/>
          <w:b/>
        </w:rPr>
        <w:t>direcciones</w:t>
      </w:r>
      <w:r w:rsidR="00681568" w:rsidRPr="00DB7A7B">
        <w:rPr>
          <w:rFonts w:ascii="Arial" w:hAnsi="Arial" w:cs="Arial"/>
        </w:rPr>
        <w:t xml:space="preserve"> de los movimientos que componen el movimiento ondulatorio y c) de las </w:t>
      </w:r>
      <w:r w:rsidR="00681568" w:rsidRPr="00DB7A7B">
        <w:rPr>
          <w:rFonts w:ascii="Arial" w:hAnsi="Arial" w:cs="Arial"/>
          <w:b/>
        </w:rPr>
        <w:t>dimensiones</w:t>
      </w:r>
      <w:r w:rsidR="00681568" w:rsidRPr="00DB7A7B">
        <w:rPr>
          <w:rFonts w:ascii="Arial" w:hAnsi="Arial" w:cs="Arial"/>
        </w:rPr>
        <w:t xml:space="preserve"> del espacio que ocupen en su propagación.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724"/>
        <w:gridCol w:w="7104"/>
      </w:tblGrid>
      <w:tr w:rsidR="00681568" w:rsidRPr="00DB7A7B" w14:paraId="362F7E16" w14:textId="77777777" w:rsidTr="00FE7B1D">
        <w:tc>
          <w:tcPr>
            <w:tcW w:w="8828" w:type="dxa"/>
            <w:gridSpan w:val="2"/>
            <w:shd w:val="clear" w:color="auto" w:fill="0D0D0D" w:themeFill="text1" w:themeFillTint="F2"/>
          </w:tcPr>
          <w:p w14:paraId="56F5FE74" w14:textId="77777777" w:rsidR="00681568" w:rsidRPr="00DB7A7B" w:rsidRDefault="00681568" w:rsidP="00DB7A7B">
            <w:pPr>
              <w:spacing w:line="360" w:lineRule="auto"/>
              <w:jc w:val="center"/>
              <w:rPr>
                <w:rFonts w:ascii="Arial" w:eastAsia="Arial Unicode MS" w:hAnsi="Arial" w:cs="Arial"/>
                <w:b/>
                <w:color w:val="FFFFFF" w:themeColor="background1"/>
              </w:rPr>
            </w:pPr>
            <w:r w:rsidRPr="00DB7A7B">
              <w:rPr>
                <w:rFonts w:ascii="Arial" w:eastAsia="Arial Unicode MS" w:hAnsi="Arial" w:cs="Arial"/>
                <w:b/>
                <w:color w:val="FFFFFF" w:themeColor="background1"/>
              </w:rPr>
              <w:t>Imagen (fotografía, gráfica o ilustración)</w:t>
            </w:r>
          </w:p>
        </w:tc>
      </w:tr>
      <w:tr w:rsidR="00681568" w:rsidRPr="00DB7A7B" w14:paraId="3D0792F6" w14:textId="77777777" w:rsidTr="00FE7B1D">
        <w:tc>
          <w:tcPr>
            <w:tcW w:w="2176" w:type="dxa"/>
          </w:tcPr>
          <w:p w14:paraId="5704D294" w14:textId="77777777" w:rsidR="00681568" w:rsidRPr="00DB7A7B" w:rsidRDefault="00681568" w:rsidP="00DB7A7B">
            <w:pPr>
              <w:spacing w:line="360" w:lineRule="auto"/>
              <w:rPr>
                <w:rFonts w:ascii="Arial" w:eastAsia="Arial Unicode MS" w:hAnsi="Arial" w:cs="Arial"/>
                <w:b/>
                <w:color w:val="000000"/>
              </w:rPr>
            </w:pPr>
            <w:r w:rsidRPr="00DB7A7B">
              <w:rPr>
                <w:rFonts w:ascii="Arial" w:eastAsia="Arial Unicode MS" w:hAnsi="Arial" w:cs="Arial"/>
                <w:b/>
                <w:color w:val="000000"/>
              </w:rPr>
              <w:t>Código</w:t>
            </w:r>
          </w:p>
        </w:tc>
        <w:tc>
          <w:tcPr>
            <w:tcW w:w="6652" w:type="dxa"/>
          </w:tcPr>
          <w:p w14:paraId="6F0F67A2" w14:textId="77777777" w:rsidR="00681568" w:rsidRPr="00DB7A7B" w:rsidRDefault="00DD51B4" w:rsidP="00DB7A7B">
            <w:pPr>
              <w:spacing w:line="360" w:lineRule="auto"/>
              <w:rPr>
                <w:rFonts w:ascii="Arial" w:eastAsia="Arial Unicode MS" w:hAnsi="Arial" w:cs="Arial"/>
                <w:b/>
                <w:color w:val="000000"/>
              </w:rPr>
            </w:pPr>
            <w:r w:rsidRPr="00DB7A7B">
              <w:rPr>
                <w:rFonts w:ascii="Arial" w:eastAsia="Arial Unicode MS" w:hAnsi="Arial" w:cs="Arial"/>
                <w:color w:val="000000"/>
              </w:rPr>
              <w:t>CN_11_02_IMG04</w:t>
            </w:r>
          </w:p>
        </w:tc>
      </w:tr>
      <w:tr w:rsidR="00681568" w:rsidRPr="00DB7A7B" w14:paraId="1B42A1BA" w14:textId="77777777" w:rsidTr="00FE7B1D">
        <w:tc>
          <w:tcPr>
            <w:tcW w:w="2176" w:type="dxa"/>
          </w:tcPr>
          <w:p w14:paraId="669DAA6D" w14:textId="77777777" w:rsidR="00681568" w:rsidRPr="00DB7A7B" w:rsidRDefault="00681568" w:rsidP="00DB7A7B">
            <w:pPr>
              <w:spacing w:line="360" w:lineRule="auto"/>
              <w:rPr>
                <w:rFonts w:ascii="Arial" w:eastAsia="Arial Unicode MS" w:hAnsi="Arial" w:cs="Arial"/>
                <w:color w:val="000000"/>
              </w:rPr>
            </w:pPr>
            <w:r w:rsidRPr="00DB7A7B">
              <w:rPr>
                <w:rFonts w:ascii="Arial" w:eastAsia="Arial Unicode MS" w:hAnsi="Arial" w:cs="Arial"/>
                <w:b/>
                <w:color w:val="000000"/>
              </w:rPr>
              <w:t>Descripción</w:t>
            </w:r>
          </w:p>
        </w:tc>
        <w:tc>
          <w:tcPr>
            <w:tcW w:w="6652" w:type="dxa"/>
          </w:tcPr>
          <w:p w14:paraId="49A0073E" w14:textId="77777777" w:rsidR="00681568" w:rsidRPr="00DB7A7B" w:rsidRDefault="00681568" w:rsidP="00DB7A7B">
            <w:pPr>
              <w:spacing w:line="360" w:lineRule="auto"/>
              <w:rPr>
                <w:rFonts w:ascii="Arial" w:eastAsia="Arial Unicode MS" w:hAnsi="Arial" w:cs="Arial"/>
                <w:color w:val="000000"/>
              </w:rPr>
            </w:pPr>
            <w:r w:rsidRPr="00DB7A7B">
              <w:rPr>
                <w:rFonts w:ascii="Arial" w:eastAsia="Arial Unicode MS" w:hAnsi="Arial" w:cs="Arial"/>
                <w:color w:val="000000"/>
              </w:rPr>
              <w:t>Ondas</w:t>
            </w:r>
          </w:p>
        </w:tc>
      </w:tr>
      <w:tr w:rsidR="00681568" w:rsidRPr="00DB7A7B" w14:paraId="60E15307" w14:textId="77777777" w:rsidTr="00FE7B1D">
        <w:tc>
          <w:tcPr>
            <w:tcW w:w="2176" w:type="dxa"/>
          </w:tcPr>
          <w:p w14:paraId="66432BFE" w14:textId="77777777" w:rsidR="00681568" w:rsidRPr="00DB7A7B" w:rsidRDefault="00681568" w:rsidP="00DB7A7B">
            <w:pPr>
              <w:spacing w:line="360" w:lineRule="auto"/>
              <w:rPr>
                <w:rFonts w:ascii="Arial" w:eastAsia="Arial Unicode MS" w:hAnsi="Arial" w:cs="Arial"/>
                <w:b/>
                <w:color w:val="000000"/>
              </w:rPr>
            </w:pPr>
            <w:r w:rsidRPr="00DB7A7B">
              <w:rPr>
                <w:rFonts w:ascii="Arial" w:eastAsia="Arial Unicode MS" w:hAnsi="Arial" w:cs="Arial"/>
                <w:b/>
                <w:color w:val="000000"/>
              </w:rPr>
              <w:t>Código Shutterstock)</w:t>
            </w:r>
          </w:p>
          <w:p w14:paraId="39FB9DCB" w14:textId="77777777" w:rsidR="00681568" w:rsidRPr="00DB7A7B" w:rsidRDefault="00681568" w:rsidP="00DB7A7B">
            <w:pPr>
              <w:spacing w:line="360" w:lineRule="auto"/>
              <w:rPr>
                <w:rFonts w:ascii="Arial" w:hAnsi="Arial" w:cs="Arial"/>
                <w:color w:val="333333"/>
                <w:shd w:val="clear" w:color="auto" w:fill="FFFFFF"/>
              </w:rPr>
            </w:pPr>
            <w:r w:rsidRPr="00DB7A7B">
              <w:rPr>
                <w:rFonts w:ascii="Arial" w:hAnsi="Arial" w:cs="Arial"/>
                <w:color w:val="333333"/>
                <w:shd w:val="clear" w:color="auto" w:fill="FFFFFF"/>
              </w:rPr>
              <w:t>180890510</w:t>
            </w:r>
          </w:p>
          <w:p w14:paraId="04E14B84" w14:textId="77777777" w:rsidR="00681568" w:rsidRPr="00DB7A7B" w:rsidRDefault="00681568" w:rsidP="00DB7A7B">
            <w:pPr>
              <w:spacing w:line="360" w:lineRule="auto"/>
              <w:rPr>
                <w:rFonts w:ascii="Arial" w:hAnsi="Arial" w:cs="Arial"/>
                <w:color w:val="333333"/>
                <w:shd w:val="clear" w:color="auto" w:fill="FFFFFF"/>
              </w:rPr>
            </w:pPr>
            <w:r w:rsidRPr="00DB7A7B">
              <w:rPr>
                <w:rFonts w:ascii="Arial" w:hAnsi="Arial" w:cs="Arial"/>
                <w:color w:val="333333"/>
                <w:shd w:val="clear" w:color="auto" w:fill="FFFFFF"/>
              </w:rPr>
              <w:t>91983920</w:t>
            </w:r>
          </w:p>
          <w:p w14:paraId="521AC777" w14:textId="77777777" w:rsidR="00681568" w:rsidRPr="00DB7A7B" w:rsidRDefault="00681568" w:rsidP="00DB7A7B">
            <w:pPr>
              <w:spacing w:line="360" w:lineRule="auto"/>
              <w:rPr>
                <w:rFonts w:ascii="Arial" w:hAnsi="Arial" w:cs="Arial"/>
                <w:color w:val="333333"/>
                <w:shd w:val="clear" w:color="auto" w:fill="FFFFFF"/>
              </w:rPr>
            </w:pPr>
            <w:r w:rsidRPr="00DB7A7B">
              <w:rPr>
                <w:rFonts w:ascii="Arial" w:hAnsi="Arial" w:cs="Arial"/>
                <w:color w:val="333333"/>
                <w:shd w:val="clear" w:color="auto" w:fill="FFFFFF"/>
              </w:rPr>
              <w:t>377500747</w:t>
            </w:r>
          </w:p>
          <w:p w14:paraId="68630921" w14:textId="77777777" w:rsidR="00681568" w:rsidRPr="00DB7A7B" w:rsidRDefault="00681568" w:rsidP="00DB7A7B">
            <w:pPr>
              <w:spacing w:line="360" w:lineRule="auto"/>
              <w:rPr>
                <w:rFonts w:ascii="Arial" w:eastAsia="Arial Unicode MS" w:hAnsi="Arial" w:cs="Arial"/>
                <w:color w:val="000000"/>
              </w:rPr>
            </w:pPr>
          </w:p>
        </w:tc>
        <w:tc>
          <w:tcPr>
            <w:tcW w:w="6652" w:type="dxa"/>
          </w:tcPr>
          <w:p w14:paraId="3A621C38" w14:textId="77777777" w:rsidR="00681568" w:rsidRPr="00DB7A7B" w:rsidRDefault="00681568" w:rsidP="00DB7A7B">
            <w:pPr>
              <w:spacing w:line="360" w:lineRule="auto"/>
              <w:rPr>
                <w:rFonts w:ascii="Arial" w:eastAsia="Arial Unicode MS" w:hAnsi="Arial" w:cs="Arial"/>
                <w:color w:val="000000"/>
              </w:rPr>
            </w:pPr>
            <w:r w:rsidRPr="00DB7A7B">
              <w:rPr>
                <w:rFonts w:ascii="Arial" w:hAnsi="Arial" w:cs="Arial"/>
              </w:rPr>
              <w:object w:dxaOrig="16350" w:dyaOrig="5400" w14:anchorId="63B6BDF2">
                <v:shape id="_x0000_i1029" type="#_x0000_t75" style="width:353.45pt;height:115.95pt" o:ole="">
                  <v:imagedata r:id="rId14" o:title=""/>
                </v:shape>
                <o:OLEObject Type="Embed" ProgID="PBrush" ShapeID="_x0000_i1029" DrawAspect="Content" ObjectID="_1532210875" r:id="rId15"/>
              </w:object>
            </w:r>
          </w:p>
        </w:tc>
      </w:tr>
      <w:tr w:rsidR="00681568" w:rsidRPr="00DB7A7B" w14:paraId="132937DE" w14:textId="77777777" w:rsidTr="00FE7B1D">
        <w:tc>
          <w:tcPr>
            <w:tcW w:w="2176" w:type="dxa"/>
          </w:tcPr>
          <w:p w14:paraId="3F3B26B5" w14:textId="77777777" w:rsidR="00681568" w:rsidRPr="00DB7A7B" w:rsidRDefault="00681568" w:rsidP="00DB7A7B">
            <w:pPr>
              <w:spacing w:line="360" w:lineRule="auto"/>
              <w:rPr>
                <w:rFonts w:ascii="Arial" w:eastAsia="Arial Unicode MS" w:hAnsi="Arial" w:cs="Arial"/>
                <w:color w:val="000000"/>
              </w:rPr>
            </w:pPr>
            <w:r w:rsidRPr="00DB7A7B">
              <w:rPr>
                <w:rFonts w:ascii="Arial" w:eastAsia="Arial Unicode MS" w:hAnsi="Arial" w:cs="Arial"/>
                <w:b/>
                <w:color w:val="000000"/>
              </w:rPr>
              <w:t>Pie de imagen</w:t>
            </w:r>
          </w:p>
        </w:tc>
        <w:tc>
          <w:tcPr>
            <w:tcW w:w="6652" w:type="dxa"/>
          </w:tcPr>
          <w:p w14:paraId="5B48CE8F" w14:textId="77777777" w:rsidR="00681568" w:rsidRPr="00DB7A7B" w:rsidRDefault="004C0EA0" w:rsidP="00DB7A7B">
            <w:pPr>
              <w:spacing w:line="360" w:lineRule="auto"/>
              <w:rPr>
                <w:rFonts w:ascii="Arial" w:eastAsia="Arial Unicode MS" w:hAnsi="Arial" w:cs="Arial"/>
                <w:color w:val="000000"/>
              </w:rPr>
            </w:pPr>
            <w:r w:rsidRPr="00DB7A7B">
              <w:rPr>
                <w:rFonts w:ascii="Arial" w:eastAsia="Arial Unicode MS" w:hAnsi="Arial" w:cs="Arial"/>
                <w:color w:val="000000"/>
              </w:rPr>
              <w:t xml:space="preserve">Ejemplos de ondas unidimensionales (izquierda), superficiales (estanque) y esféricas (Luz). </w:t>
            </w:r>
          </w:p>
        </w:tc>
      </w:tr>
      <w:tr w:rsidR="00681568" w:rsidRPr="00DB7A7B" w14:paraId="567BA71B" w14:textId="77777777" w:rsidTr="00FE7B1D">
        <w:tc>
          <w:tcPr>
            <w:tcW w:w="2176" w:type="dxa"/>
          </w:tcPr>
          <w:p w14:paraId="2F50F30D" w14:textId="77777777" w:rsidR="00681568" w:rsidRPr="00DB7A7B" w:rsidRDefault="00681568" w:rsidP="00DB7A7B">
            <w:pPr>
              <w:spacing w:line="360" w:lineRule="auto"/>
              <w:rPr>
                <w:rFonts w:ascii="Arial" w:eastAsia="Arial Unicode MS" w:hAnsi="Arial" w:cs="Arial"/>
                <w:b/>
                <w:color w:val="000000"/>
              </w:rPr>
            </w:pPr>
            <w:r w:rsidRPr="00DB7A7B">
              <w:rPr>
                <w:rFonts w:ascii="Arial" w:eastAsia="Arial Unicode MS" w:hAnsi="Arial" w:cs="Arial"/>
                <w:b/>
                <w:color w:val="000000"/>
              </w:rPr>
              <w:t>Ubicación del pie de imagen</w:t>
            </w:r>
          </w:p>
        </w:tc>
        <w:tc>
          <w:tcPr>
            <w:tcW w:w="6652" w:type="dxa"/>
          </w:tcPr>
          <w:p w14:paraId="4F89046D" w14:textId="77777777" w:rsidR="00681568" w:rsidRPr="00DB7A7B" w:rsidRDefault="00681568" w:rsidP="00DB7A7B">
            <w:pPr>
              <w:spacing w:line="360" w:lineRule="auto"/>
              <w:rPr>
                <w:rFonts w:ascii="Arial" w:eastAsia="Arial Unicode MS" w:hAnsi="Arial" w:cs="Arial"/>
                <w:color w:val="000000"/>
              </w:rPr>
            </w:pPr>
            <w:r w:rsidRPr="00DB7A7B">
              <w:rPr>
                <w:rFonts w:ascii="Arial" w:eastAsia="Arial Unicode MS" w:hAnsi="Arial" w:cs="Arial"/>
                <w:color w:val="000000"/>
              </w:rPr>
              <w:t xml:space="preserve">Inferior </w:t>
            </w:r>
          </w:p>
        </w:tc>
      </w:tr>
    </w:tbl>
    <w:p w14:paraId="60C6AB05" w14:textId="77777777" w:rsidR="00681568" w:rsidRDefault="00681568" w:rsidP="00DB7A7B">
      <w:pPr>
        <w:pStyle w:val="Textoindependiente"/>
        <w:spacing w:line="360" w:lineRule="auto"/>
        <w:jc w:val="both"/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81"/>
        <w:gridCol w:w="6347"/>
      </w:tblGrid>
      <w:tr w:rsidR="00F11318" w14:paraId="353246B9" w14:textId="77777777" w:rsidTr="008A21C9">
        <w:tc>
          <w:tcPr>
            <w:tcW w:w="9033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hideMark/>
          </w:tcPr>
          <w:p w14:paraId="409BD474" w14:textId="77777777" w:rsidR="00F11318" w:rsidRDefault="00F11318" w:rsidP="00F11318">
            <w:pPr>
              <w:spacing w:line="360" w:lineRule="auto"/>
              <w:jc w:val="center"/>
              <w:rPr>
                <w:rFonts w:ascii="Arial" w:eastAsia="Arial Unicode MS" w:hAnsi="Arial" w:cs="Arial"/>
                <w:b/>
                <w:color w:val="FFFFFF" w:themeColor="background1"/>
              </w:rPr>
            </w:pPr>
            <w:r>
              <w:rPr>
                <w:rFonts w:ascii="Arial" w:eastAsia="Arial Unicode MS" w:hAnsi="Arial" w:cs="Arial"/>
                <w:b/>
                <w:color w:val="FFFFFF" w:themeColor="background1"/>
              </w:rPr>
              <w:t>Profundiza (recurso de exposición)</w:t>
            </w:r>
          </w:p>
        </w:tc>
      </w:tr>
      <w:tr w:rsidR="00F11318" w14:paraId="4AD9C5C0" w14:textId="77777777" w:rsidTr="008A21C9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64D00637" w14:textId="77777777" w:rsidR="00F11318" w:rsidRDefault="00F11318" w:rsidP="008A21C9">
            <w:pPr>
              <w:spacing w:line="360" w:lineRule="auto"/>
              <w:rPr>
                <w:rFonts w:ascii="Arial" w:eastAsia="Arial Unicode MS" w:hAnsi="Arial" w:cs="Arial"/>
                <w:b/>
                <w:color w:val="000000"/>
              </w:rPr>
            </w:pPr>
            <w:r>
              <w:rPr>
                <w:rFonts w:ascii="Arial" w:eastAsia="Arial Unicode MS" w:hAnsi="Arial" w:cs="Arial"/>
                <w:b/>
                <w:color w:val="000000"/>
              </w:rPr>
              <w:t>Código</w:t>
            </w:r>
          </w:p>
        </w:tc>
        <w:tc>
          <w:tcPr>
            <w:tcW w:w="651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B8B521C" w14:textId="77777777" w:rsidR="00F11318" w:rsidRDefault="00F11318" w:rsidP="008A21C9">
            <w:pPr>
              <w:spacing w:line="360" w:lineRule="auto"/>
              <w:rPr>
                <w:rFonts w:ascii="Arial" w:eastAsia="Arial Unicode MS" w:hAnsi="Arial" w:cs="Arial"/>
                <w:b/>
                <w:color w:val="000000"/>
              </w:rPr>
            </w:pPr>
            <w:r>
              <w:rPr>
                <w:rFonts w:ascii="Arial" w:eastAsia="Arial Unicode MS" w:hAnsi="Arial" w:cs="Arial"/>
                <w:color w:val="000000"/>
              </w:rPr>
              <w:t>CN_11_02_REC40</w:t>
            </w:r>
          </w:p>
        </w:tc>
      </w:tr>
      <w:tr w:rsidR="00F11318" w14:paraId="3869C5A9" w14:textId="77777777" w:rsidTr="008A21C9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F843ED4" w14:textId="77777777" w:rsidR="00F11318" w:rsidRDefault="00F11318" w:rsidP="008A21C9">
            <w:pPr>
              <w:spacing w:line="360" w:lineRule="auto"/>
              <w:rPr>
                <w:rFonts w:ascii="Arial" w:eastAsia="Arial Unicode MS" w:hAnsi="Arial" w:cs="Arial"/>
                <w:color w:val="000000"/>
              </w:rPr>
            </w:pPr>
            <w:r>
              <w:rPr>
                <w:rFonts w:ascii="Arial" w:eastAsia="Arial Unicode MS" w:hAnsi="Arial" w:cs="Arial"/>
                <w:b/>
                <w:color w:val="000000"/>
              </w:rPr>
              <w:t>Título</w:t>
            </w:r>
          </w:p>
        </w:tc>
        <w:tc>
          <w:tcPr>
            <w:tcW w:w="651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F6B09F5" w14:textId="77777777" w:rsidR="00F11318" w:rsidRDefault="00F11318" w:rsidP="008A21C9">
            <w:pPr>
              <w:spacing w:line="360" w:lineRule="auto"/>
              <w:rPr>
                <w:rFonts w:ascii="Arial" w:eastAsia="Arial Unicode MS" w:hAnsi="Arial" w:cs="Arial"/>
                <w:color w:val="000000"/>
              </w:rPr>
            </w:pPr>
            <w:r w:rsidRPr="00F11318">
              <w:rPr>
                <w:rFonts w:ascii="Arial" w:eastAsia="Arial Unicode MS" w:hAnsi="Arial" w:cs="Arial"/>
                <w:color w:val="000000"/>
              </w:rPr>
              <w:t>Las características de las ondas</w:t>
            </w:r>
          </w:p>
        </w:tc>
      </w:tr>
      <w:tr w:rsidR="00F11318" w14:paraId="37F37D06" w14:textId="77777777" w:rsidTr="008A21C9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CD0AD13" w14:textId="77777777" w:rsidR="00F11318" w:rsidRDefault="00F11318" w:rsidP="008A21C9">
            <w:pPr>
              <w:spacing w:line="360" w:lineRule="auto"/>
              <w:rPr>
                <w:rFonts w:ascii="Arial" w:eastAsia="Arial Unicode MS" w:hAnsi="Arial" w:cs="Arial"/>
                <w:color w:val="000000"/>
              </w:rPr>
            </w:pPr>
            <w:r>
              <w:rPr>
                <w:rFonts w:ascii="Arial" w:eastAsia="Arial Unicode MS" w:hAnsi="Arial" w:cs="Arial"/>
                <w:b/>
                <w:color w:val="000000"/>
              </w:rPr>
              <w:t>Descripción</w:t>
            </w:r>
          </w:p>
        </w:tc>
        <w:tc>
          <w:tcPr>
            <w:tcW w:w="651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C8C9315" w14:textId="77777777" w:rsidR="00F11318" w:rsidRDefault="00F11318" w:rsidP="008A21C9">
            <w:pPr>
              <w:spacing w:line="360" w:lineRule="auto"/>
              <w:rPr>
                <w:rFonts w:ascii="Arial" w:eastAsia="Arial Unicode MS" w:hAnsi="Arial" w:cs="Arial"/>
                <w:color w:val="000000"/>
              </w:rPr>
            </w:pPr>
            <w:r w:rsidRPr="00F11318">
              <w:rPr>
                <w:rFonts w:ascii="Arial" w:eastAsia="Arial Unicode MS" w:hAnsi="Arial" w:cs="Arial"/>
                <w:color w:val="000000"/>
              </w:rPr>
              <w:t>Interactivo que muestra las partes de una onda y sus definiciones</w:t>
            </w:r>
          </w:p>
        </w:tc>
      </w:tr>
    </w:tbl>
    <w:p w14:paraId="13101457" w14:textId="77777777" w:rsidR="008D51D7" w:rsidRPr="00DB7A7B" w:rsidRDefault="008D51D7" w:rsidP="00DB7A7B">
      <w:pPr>
        <w:pStyle w:val="Textoindependiente"/>
        <w:spacing w:line="360" w:lineRule="auto"/>
        <w:jc w:val="both"/>
        <w:rPr>
          <w:rFonts w:ascii="Arial" w:hAnsi="Arial" w:cs="Arial"/>
        </w:rPr>
      </w:pPr>
    </w:p>
    <w:p w14:paraId="6AE91A2E" w14:textId="77777777" w:rsidR="00681568" w:rsidRPr="00DB7A7B" w:rsidRDefault="00681568" w:rsidP="00DB7A7B">
      <w:pPr>
        <w:pStyle w:val="Textoindependiente"/>
        <w:spacing w:line="360" w:lineRule="auto"/>
        <w:jc w:val="both"/>
        <w:rPr>
          <w:rFonts w:ascii="Arial" w:hAnsi="Arial" w:cs="Arial"/>
          <w:b/>
        </w:rPr>
      </w:pPr>
      <w:r w:rsidRPr="00DB7A7B">
        <w:rPr>
          <w:rFonts w:ascii="Arial" w:hAnsi="Arial" w:cs="Arial"/>
          <w:highlight w:val="yellow"/>
        </w:rPr>
        <w:t>[SECCION 3]</w:t>
      </w:r>
      <w:r w:rsidRPr="00DB7A7B">
        <w:rPr>
          <w:rFonts w:ascii="Arial" w:hAnsi="Arial" w:cs="Arial"/>
        </w:rPr>
        <w:t xml:space="preserve"> </w:t>
      </w:r>
      <w:r w:rsidRPr="00DB7A7B">
        <w:rPr>
          <w:rFonts w:ascii="Arial" w:hAnsi="Arial" w:cs="Arial"/>
          <w:b/>
        </w:rPr>
        <w:t>1.</w:t>
      </w:r>
      <w:r w:rsidR="005752CB" w:rsidRPr="00DB7A7B">
        <w:rPr>
          <w:rFonts w:ascii="Arial" w:hAnsi="Arial" w:cs="Arial"/>
          <w:b/>
        </w:rPr>
        <w:t>2.</w:t>
      </w:r>
      <w:r w:rsidRPr="00DB7A7B">
        <w:rPr>
          <w:rFonts w:ascii="Arial" w:hAnsi="Arial" w:cs="Arial"/>
          <w:b/>
        </w:rPr>
        <w:t>1</w:t>
      </w:r>
      <w:r w:rsidR="005752CB" w:rsidRPr="00DB7A7B">
        <w:rPr>
          <w:rFonts w:ascii="Arial" w:hAnsi="Arial" w:cs="Arial"/>
          <w:b/>
        </w:rPr>
        <w:t>.</w:t>
      </w:r>
      <w:r w:rsidRPr="00DB7A7B">
        <w:rPr>
          <w:rFonts w:ascii="Arial" w:hAnsi="Arial" w:cs="Arial"/>
          <w:b/>
        </w:rPr>
        <w:t xml:space="preserve"> Según el medio</w:t>
      </w:r>
    </w:p>
    <w:p w14:paraId="0B9E48FB" w14:textId="77777777" w:rsidR="00681568" w:rsidRPr="00DB7A7B" w:rsidRDefault="00D64981" w:rsidP="00DB7A7B">
      <w:pPr>
        <w:pStyle w:val="Textoindependiente"/>
        <w:spacing w:line="360" w:lineRule="auto"/>
        <w:jc w:val="both"/>
        <w:rPr>
          <w:rFonts w:ascii="Arial" w:hAnsi="Arial" w:cs="Arial"/>
        </w:rPr>
      </w:pPr>
      <w:r w:rsidRPr="00DB7A7B">
        <w:rPr>
          <w:rFonts w:ascii="Arial" w:hAnsi="Arial" w:cs="Arial"/>
        </w:rPr>
        <w:t>De acuerdo con</w:t>
      </w:r>
      <w:r w:rsidR="00681568" w:rsidRPr="00DB7A7B">
        <w:rPr>
          <w:rFonts w:ascii="Arial" w:hAnsi="Arial" w:cs="Arial"/>
        </w:rPr>
        <w:t xml:space="preserve"> el med</w:t>
      </w:r>
      <w:r w:rsidR="00657641" w:rsidRPr="00DB7A7B">
        <w:rPr>
          <w:rFonts w:ascii="Arial" w:hAnsi="Arial" w:cs="Arial"/>
        </w:rPr>
        <w:t>io en el que se p</w:t>
      </w:r>
      <w:r w:rsidR="00681568" w:rsidRPr="00DB7A7B">
        <w:rPr>
          <w:rFonts w:ascii="Arial" w:hAnsi="Arial" w:cs="Arial"/>
        </w:rPr>
        <w:t>r</w:t>
      </w:r>
      <w:r w:rsidR="00657641" w:rsidRPr="00DB7A7B">
        <w:rPr>
          <w:rFonts w:ascii="Arial" w:hAnsi="Arial" w:cs="Arial"/>
        </w:rPr>
        <w:t>o</w:t>
      </w:r>
      <w:r w:rsidRPr="00DB7A7B">
        <w:rPr>
          <w:rFonts w:ascii="Arial" w:hAnsi="Arial" w:cs="Arial"/>
        </w:rPr>
        <w:t>pagan las ondas se clasifican en dos tipos</w:t>
      </w:r>
      <w:r w:rsidR="00681568" w:rsidRPr="00DB7A7B">
        <w:rPr>
          <w:rFonts w:ascii="Arial" w:hAnsi="Arial" w:cs="Arial"/>
        </w:rPr>
        <w:t>:</w:t>
      </w:r>
    </w:p>
    <w:p w14:paraId="526278CF" w14:textId="77777777" w:rsidR="003601C7" w:rsidRPr="00DB7A7B" w:rsidRDefault="00681568" w:rsidP="00DB7A7B">
      <w:pPr>
        <w:pStyle w:val="Textoindependiente"/>
        <w:numPr>
          <w:ilvl w:val="0"/>
          <w:numId w:val="13"/>
        </w:numPr>
        <w:spacing w:line="360" w:lineRule="auto"/>
        <w:ind w:left="426"/>
        <w:jc w:val="both"/>
        <w:rPr>
          <w:rFonts w:ascii="Arial" w:hAnsi="Arial" w:cs="Arial"/>
        </w:rPr>
      </w:pPr>
      <w:r w:rsidRPr="00DB7A7B">
        <w:rPr>
          <w:rFonts w:ascii="Arial" w:hAnsi="Arial" w:cs="Arial"/>
          <w:b/>
        </w:rPr>
        <w:t>Ondas mecánicas:</w:t>
      </w:r>
      <w:r w:rsidR="003601C7" w:rsidRPr="00DB7A7B">
        <w:rPr>
          <w:rFonts w:ascii="Arial" w:hAnsi="Arial" w:cs="Arial"/>
          <w:b/>
        </w:rPr>
        <w:t xml:space="preserve"> </w:t>
      </w:r>
      <w:r w:rsidR="003601C7" w:rsidRPr="00DB7A7B">
        <w:rPr>
          <w:rFonts w:ascii="Arial" w:hAnsi="Arial" w:cs="Arial"/>
        </w:rPr>
        <w:t>esta</w:t>
      </w:r>
      <w:r w:rsidR="00D64981" w:rsidRPr="00DB7A7B">
        <w:rPr>
          <w:rFonts w:ascii="Arial" w:hAnsi="Arial" w:cs="Arial"/>
        </w:rPr>
        <w:t xml:space="preserve">s ondas se producen </w:t>
      </w:r>
      <w:r w:rsidRPr="00DB7A7B">
        <w:rPr>
          <w:rFonts w:ascii="Arial" w:hAnsi="Arial" w:cs="Arial"/>
        </w:rPr>
        <w:t>cuando la perturbación energética se propaga a travé</w:t>
      </w:r>
      <w:r w:rsidR="00A73119" w:rsidRPr="00DB7A7B">
        <w:rPr>
          <w:rFonts w:ascii="Arial" w:hAnsi="Arial" w:cs="Arial"/>
        </w:rPr>
        <w:t>s de un medio material elástico</w:t>
      </w:r>
      <w:r w:rsidRPr="00DB7A7B">
        <w:rPr>
          <w:rFonts w:ascii="Arial" w:hAnsi="Arial" w:cs="Arial"/>
        </w:rPr>
        <w:t xml:space="preserve"> como</w:t>
      </w:r>
      <w:r w:rsidR="00A73119" w:rsidRPr="00DB7A7B">
        <w:rPr>
          <w:rFonts w:ascii="Arial" w:hAnsi="Arial" w:cs="Arial"/>
        </w:rPr>
        <w:t>,</w:t>
      </w:r>
      <w:r w:rsidRPr="00DB7A7B">
        <w:rPr>
          <w:rFonts w:ascii="Arial" w:hAnsi="Arial" w:cs="Arial"/>
        </w:rPr>
        <w:t xml:space="preserve"> por ejemplo</w:t>
      </w:r>
      <w:r w:rsidR="00A73119" w:rsidRPr="00DB7A7B">
        <w:rPr>
          <w:rFonts w:ascii="Arial" w:hAnsi="Arial" w:cs="Arial"/>
        </w:rPr>
        <w:t>, las olas del mar</w:t>
      </w:r>
      <w:r w:rsidRPr="00DB7A7B">
        <w:rPr>
          <w:rFonts w:ascii="Arial" w:hAnsi="Arial" w:cs="Arial"/>
        </w:rPr>
        <w:t xml:space="preserve"> que se propagan en el agua, o también, las ondas sonoras que se propagan a través del aire. </w:t>
      </w:r>
    </w:p>
    <w:p w14:paraId="26C17CCF" w14:textId="77777777" w:rsidR="00681568" w:rsidRPr="00DB7A7B" w:rsidRDefault="00681568" w:rsidP="00DB7A7B">
      <w:pPr>
        <w:pStyle w:val="Textoindependiente"/>
        <w:numPr>
          <w:ilvl w:val="0"/>
          <w:numId w:val="13"/>
        </w:numPr>
        <w:spacing w:line="360" w:lineRule="auto"/>
        <w:ind w:left="426"/>
        <w:jc w:val="both"/>
        <w:rPr>
          <w:rFonts w:ascii="Arial" w:hAnsi="Arial" w:cs="Arial"/>
        </w:rPr>
      </w:pPr>
      <w:r w:rsidRPr="00DB7A7B">
        <w:rPr>
          <w:rFonts w:ascii="Arial" w:hAnsi="Arial" w:cs="Arial"/>
          <w:b/>
        </w:rPr>
        <w:t>Ondas electromagnéticas</w:t>
      </w:r>
      <w:r w:rsidR="003601C7" w:rsidRPr="00DB7A7B">
        <w:rPr>
          <w:rFonts w:ascii="Arial" w:hAnsi="Arial" w:cs="Arial"/>
        </w:rPr>
        <w:t>: e</w:t>
      </w:r>
      <w:r w:rsidRPr="00DB7A7B">
        <w:rPr>
          <w:rFonts w:ascii="Arial" w:hAnsi="Arial" w:cs="Arial"/>
        </w:rPr>
        <w:t>stas ocurren cuando la perturbación energética se propaga a través del vacío, como</w:t>
      </w:r>
      <w:r w:rsidR="00D64981" w:rsidRPr="00DB7A7B">
        <w:rPr>
          <w:rFonts w:ascii="Arial" w:hAnsi="Arial" w:cs="Arial"/>
        </w:rPr>
        <w:t>,</w:t>
      </w:r>
      <w:r w:rsidRPr="00DB7A7B">
        <w:rPr>
          <w:rFonts w:ascii="Arial" w:hAnsi="Arial" w:cs="Arial"/>
        </w:rPr>
        <w:t xml:space="preserve"> por ejemplo: la luz, las ondas de radio, los rayos </w:t>
      </w:r>
      <w:r w:rsidR="00D64981" w:rsidRPr="00DB7A7B">
        <w:rPr>
          <w:rFonts w:ascii="Arial" w:hAnsi="Arial" w:cs="Arial"/>
        </w:rPr>
        <w:t>X</w:t>
      </w:r>
      <w:r w:rsidRPr="00DB7A7B">
        <w:rPr>
          <w:rFonts w:ascii="Arial" w:hAnsi="Arial" w:cs="Arial"/>
        </w:rPr>
        <w:t xml:space="preserve">, </w:t>
      </w:r>
      <w:r w:rsidR="00A73119" w:rsidRPr="00DB7A7B">
        <w:rPr>
          <w:rFonts w:ascii="Arial" w:hAnsi="Arial" w:cs="Arial"/>
        </w:rPr>
        <w:t xml:space="preserve">y </w:t>
      </w:r>
      <w:r w:rsidRPr="00DB7A7B">
        <w:rPr>
          <w:rFonts w:ascii="Arial" w:hAnsi="Arial" w:cs="Arial"/>
        </w:rPr>
        <w:t>en</w:t>
      </w:r>
      <w:r w:rsidR="00D64981" w:rsidRPr="00DB7A7B">
        <w:rPr>
          <w:rFonts w:ascii="Arial" w:hAnsi="Arial" w:cs="Arial"/>
        </w:rPr>
        <w:t xml:space="preserve"> general todas las ondas que hacen parte</w:t>
      </w:r>
      <w:r w:rsidRPr="00DB7A7B">
        <w:rPr>
          <w:rFonts w:ascii="Arial" w:hAnsi="Arial" w:cs="Arial"/>
        </w:rPr>
        <w:t xml:space="preserve"> del espectro electromagnético.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176"/>
        <w:gridCol w:w="6652"/>
      </w:tblGrid>
      <w:tr w:rsidR="00681568" w:rsidRPr="00DB7A7B" w14:paraId="46413F4E" w14:textId="77777777" w:rsidTr="00FE7B1D">
        <w:tc>
          <w:tcPr>
            <w:tcW w:w="8828" w:type="dxa"/>
            <w:gridSpan w:val="2"/>
            <w:shd w:val="clear" w:color="auto" w:fill="0D0D0D" w:themeFill="text1" w:themeFillTint="F2"/>
          </w:tcPr>
          <w:p w14:paraId="67DDE258" w14:textId="77777777" w:rsidR="00681568" w:rsidRPr="00DB7A7B" w:rsidRDefault="00681568" w:rsidP="00DB7A7B">
            <w:pPr>
              <w:spacing w:line="360" w:lineRule="auto"/>
              <w:jc w:val="center"/>
              <w:rPr>
                <w:rFonts w:ascii="Arial" w:eastAsia="Arial Unicode MS" w:hAnsi="Arial" w:cs="Arial"/>
                <w:b/>
                <w:color w:val="FFFFFF" w:themeColor="background1"/>
              </w:rPr>
            </w:pPr>
            <w:r w:rsidRPr="00DB7A7B">
              <w:rPr>
                <w:rFonts w:ascii="Arial" w:eastAsia="Arial Unicode MS" w:hAnsi="Arial" w:cs="Arial"/>
                <w:b/>
                <w:color w:val="FFFFFF" w:themeColor="background1"/>
              </w:rPr>
              <w:t>Imagen (fotografía, gráfica o ilustración)</w:t>
            </w:r>
          </w:p>
        </w:tc>
      </w:tr>
      <w:tr w:rsidR="00681568" w:rsidRPr="00DB7A7B" w14:paraId="0B70A110" w14:textId="77777777" w:rsidTr="00FE7B1D">
        <w:tc>
          <w:tcPr>
            <w:tcW w:w="2176" w:type="dxa"/>
          </w:tcPr>
          <w:p w14:paraId="50267E68" w14:textId="77777777" w:rsidR="00681568" w:rsidRPr="00DB7A7B" w:rsidRDefault="00681568" w:rsidP="00DB7A7B">
            <w:pPr>
              <w:spacing w:line="360" w:lineRule="auto"/>
              <w:rPr>
                <w:rFonts w:ascii="Arial" w:eastAsia="Arial Unicode MS" w:hAnsi="Arial" w:cs="Arial"/>
                <w:b/>
                <w:color w:val="000000"/>
              </w:rPr>
            </w:pPr>
            <w:r w:rsidRPr="00DB7A7B">
              <w:rPr>
                <w:rFonts w:ascii="Arial" w:eastAsia="Arial Unicode MS" w:hAnsi="Arial" w:cs="Arial"/>
                <w:b/>
                <w:color w:val="000000"/>
              </w:rPr>
              <w:t>Código</w:t>
            </w:r>
          </w:p>
        </w:tc>
        <w:tc>
          <w:tcPr>
            <w:tcW w:w="6652" w:type="dxa"/>
          </w:tcPr>
          <w:p w14:paraId="6FCC4B46" w14:textId="77777777" w:rsidR="00681568" w:rsidRPr="00DB7A7B" w:rsidRDefault="00C500EB" w:rsidP="00DB7A7B">
            <w:pPr>
              <w:spacing w:line="360" w:lineRule="auto"/>
              <w:rPr>
                <w:rFonts w:ascii="Arial" w:eastAsia="Arial Unicode MS" w:hAnsi="Arial" w:cs="Arial"/>
                <w:b/>
                <w:color w:val="000000"/>
              </w:rPr>
            </w:pPr>
            <w:r w:rsidRPr="00DB7A7B">
              <w:rPr>
                <w:rFonts w:ascii="Arial" w:eastAsia="Arial Unicode MS" w:hAnsi="Arial" w:cs="Arial"/>
                <w:color w:val="000000"/>
              </w:rPr>
              <w:t>CN_11_02_IMG05</w:t>
            </w:r>
          </w:p>
        </w:tc>
      </w:tr>
      <w:tr w:rsidR="00681568" w:rsidRPr="00DB7A7B" w14:paraId="64D89A2F" w14:textId="77777777" w:rsidTr="00FE7B1D">
        <w:tc>
          <w:tcPr>
            <w:tcW w:w="2176" w:type="dxa"/>
          </w:tcPr>
          <w:p w14:paraId="7ADF9430" w14:textId="77777777" w:rsidR="00681568" w:rsidRPr="00DB7A7B" w:rsidRDefault="00681568" w:rsidP="00DB7A7B">
            <w:pPr>
              <w:spacing w:line="360" w:lineRule="auto"/>
              <w:rPr>
                <w:rFonts w:ascii="Arial" w:eastAsia="Arial Unicode MS" w:hAnsi="Arial" w:cs="Arial"/>
                <w:color w:val="000000"/>
              </w:rPr>
            </w:pPr>
            <w:r w:rsidRPr="00DB7A7B">
              <w:rPr>
                <w:rFonts w:ascii="Arial" w:eastAsia="Arial Unicode MS" w:hAnsi="Arial" w:cs="Arial"/>
                <w:b/>
                <w:color w:val="000000"/>
              </w:rPr>
              <w:t>Descripción</w:t>
            </w:r>
          </w:p>
        </w:tc>
        <w:tc>
          <w:tcPr>
            <w:tcW w:w="6652" w:type="dxa"/>
          </w:tcPr>
          <w:p w14:paraId="6E44EA2C" w14:textId="77777777" w:rsidR="00681568" w:rsidRPr="00DB7A7B" w:rsidRDefault="00681568" w:rsidP="00DB7A7B">
            <w:pPr>
              <w:spacing w:line="360" w:lineRule="auto"/>
              <w:rPr>
                <w:rFonts w:ascii="Arial" w:eastAsia="Arial Unicode MS" w:hAnsi="Arial" w:cs="Arial"/>
                <w:color w:val="000000"/>
              </w:rPr>
            </w:pPr>
            <w:r w:rsidRPr="00DB7A7B">
              <w:rPr>
                <w:rFonts w:ascii="Arial" w:eastAsia="Arial Unicode MS" w:hAnsi="Arial" w:cs="Arial"/>
                <w:color w:val="000000"/>
              </w:rPr>
              <w:t>Ondas</w:t>
            </w:r>
          </w:p>
        </w:tc>
      </w:tr>
      <w:tr w:rsidR="00681568" w:rsidRPr="00DB7A7B" w14:paraId="7C7FD016" w14:textId="77777777" w:rsidTr="00FE7B1D">
        <w:tc>
          <w:tcPr>
            <w:tcW w:w="2176" w:type="dxa"/>
          </w:tcPr>
          <w:p w14:paraId="649FF52F" w14:textId="77777777" w:rsidR="00681568" w:rsidRPr="00DB7A7B" w:rsidRDefault="00681568" w:rsidP="00DB7A7B">
            <w:pPr>
              <w:spacing w:line="360" w:lineRule="auto"/>
              <w:rPr>
                <w:rFonts w:ascii="Arial" w:eastAsia="Arial Unicode MS" w:hAnsi="Arial" w:cs="Arial"/>
                <w:b/>
                <w:color w:val="000000"/>
              </w:rPr>
            </w:pPr>
            <w:r w:rsidRPr="00DB7A7B">
              <w:rPr>
                <w:rFonts w:ascii="Arial" w:eastAsia="Arial Unicode MS" w:hAnsi="Arial" w:cs="Arial"/>
                <w:b/>
                <w:color w:val="000000"/>
              </w:rPr>
              <w:t>Código Shutterstock)</w:t>
            </w:r>
          </w:p>
          <w:p w14:paraId="678DEC6E" w14:textId="77777777" w:rsidR="00681568" w:rsidRPr="00DB7A7B" w:rsidRDefault="00681568" w:rsidP="00DB7A7B">
            <w:pPr>
              <w:spacing w:line="360" w:lineRule="auto"/>
              <w:rPr>
                <w:rFonts w:ascii="Arial" w:eastAsia="Arial Unicode MS" w:hAnsi="Arial" w:cs="Arial"/>
                <w:color w:val="000000"/>
              </w:rPr>
            </w:pPr>
            <w:r w:rsidRPr="00DB7A7B">
              <w:rPr>
                <w:rFonts w:ascii="Arial" w:hAnsi="Arial" w:cs="Arial"/>
                <w:color w:val="B2B2B2"/>
                <w:bdr w:val="none" w:sz="0" w:space="0" w:color="auto" w:frame="1"/>
                <w:shd w:val="clear" w:color="auto" w:fill="222222"/>
              </w:rPr>
              <w:t>Número de la imagen</w:t>
            </w:r>
            <w:r w:rsidRPr="00DB7A7B">
              <w:rPr>
                <w:rFonts w:ascii="Arial" w:hAnsi="Arial" w:cs="Arial"/>
                <w:color w:val="B2B2B2"/>
                <w:shd w:val="clear" w:color="auto" w:fill="222222"/>
              </w:rPr>
              <w:t> </w:t>
            </w:r>
            <w:hyperlink r:id="rId16" w:history="1">
              <w:r w:rsidRPr="00DB7A7B">
                <w:rPr>
                  <w:rFonts w:ascii="Arial" w:hAnsi="Arial" w:cs="Arial"/>
                  <w:color w:val="C2E1ED"/>
                  <w:u w:val="single"/>
                  <w:shd w:val="clear" w:color="auto" w:fill="222222"/>
                </w:rPr>
                <w:t>369704714</w:t>
              </w:r>
            </w:hyperlink>
          </w:p>
        </w:tc>
        <w:tc>
          <w:tcPr>
            <w:tcW w:w="6652" w:type="dxa"/>
          </w:tcPr>
          <w:p w14:paraId="4AB4286E" w14:textId="77777777" w:rsidR="00681568" w:rsidRPr="00DB7A7B" w:rsidRDefault="00681568" w:rsidP="00DB7A7B">
            <w:pPr>
              <w:spacing w:line="360" w:lineRule="auto"/>
              <w:rPr>
                <w:rFonts w:ascii="Arial" w:eastAsia="Arial Unicode MS" w:hAnsi="Arial" w:cs="Arial"/>
                <w:color w:val="000000"/>
              </w:rPr>
            </w:pPr>
            <w:r w:rsidRPr="00DB7A7B">
              <w:rPr>
                <w:rFonts w:ascii="Arial" w:hAnsi="Arial" w:cs="Arial"/>
                <w:noProof/>
                <w:lang w:val="es-CO" w:eastAsia="es-CO"/>
              </w:rPr>
              <w:drawing>
                <wp:inline distT="0" distB="0" distL="0" distR="0" wp14:anchorId="74A1C6FA" wp14:editId="7D5B4B65">
                  <wp:extent cx="4286250" cy="3009900"/>
                  <wp:effectExtent l="0" t="0" r="0" b="0"/>
                  <wp:docPr id="1" name="Imagen 1" descr="http://thumb1.shutterstock.com/display_pic_with_logo/430057/369704714/stock-photo-ripples-in-water-with-autumn-colors-36970471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http://thumb1.shutterstock.com/display_pic_with_logo/430057/369704714/stock-photo-ripples-in-water-with-autumn-colors-36970471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86250" cy="3009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81568" w:rsidRPr="00DB7A7B" w14:paraId="3A61435E" w14:textId="77777777" w:rsidTr="00FE7B1D">
        <w:tc>
          <w:tcPr>
            <w:tcW w:w="2176" w:type="dxa"/>
          </w:tcPr>
          <w:p w14:paraId="4E5ECAD0" w14:textId="77777777" w:rsidR="00681568" w:rsidRPr="00DB7A7B" w:rsidRDefault="00681568" w:rsidP="00DB7A7B">
            <w:pPr>
              <w:spacing w:line="360" w:lineRule="auto"/>
              <w:rPr>
                <w:rFonts w:ascii="Arial" w:eastAsia="Arial Unicode MS" w:hAnsi="Arial" w:cs="Arial"/>
                <w:color w:val="000000"/>
              </w:rPr>
            </w:pPr>
            <w:r w:rsidRPr="00DB7A7B">
              <w:rPr>
                <w:rFonts w:ascii="Arial" w:eastAsia="Arial Unicode MS" w:hAnsi="Arial" w:cs="Arial"/>
                <w:b/>
                <w:color w:val="000000"/>
              </w:rPr>
              <w:t>Pie de imagen</w:t>
            </w:r>
          </w:p>
        </w:tc>
        <w:tc>
          <w:tcPr>
            <w:tcW w:w="6652" w:type="dxa"/>
          </w:tcPr>
          <w:p w14:paraId="259759EB" w14:textId="77777777" w:rsidR="00681568" w:rsidRPr="00DB7A7B" w:rsidRDefault="00681568" w:rsidP="00DB7A7B">
            <w:pPr>
              <w:spacing w:line="360" w:lineRule="auto"/>
              <w:rPr>
                <w:rFonts w:ascii="Arial" w:eastAsia="Arial Unicode MS" w:hAnsi="Arial" w:cs="Arial"/>
                <w:color w:val="000000"/>
              </w:rPr>
            </w:pPr>
            <w:r w:rsidRPr="00DB7A7B">
              <w:rPr>
                <w:rFonts w:ascii="Arial" w:eastAsia="Arial Unicode MS" w:hAnsi="Arial" w:cs="Arial"/>
                <w:color w:val="000000"/>
              </w:rPr>
              <w:t>Las ondas en el agua son un ejemplo de ondas mecánicas, mien</w:t>
            </w:r>
            <w:r w:rsidR="00D64981" w:rsidRPr="00DB7A7B">
              <w:rPr>
                <w:rFonts w:ascii="Arial" w:eastAsia="Arial Unicode MS" w:hAnsi="Arial" w:cs="Arial"/>
                <w:color w:val="000000"/>
              </w:rPr>
              <w:t>tras que la luz que viene d</w:t>
            </w:r>
            <w:r w:rsidRPr="00DB7A7B">
              <w:rPr>
                <w:rFonts w:ascii="Arial" w:eastAsia="Arial Unicode MS" w:hAnsi="Arial" w:cs="Arial"/>
                <w:color w:val="000000"/>
              </w:rPr>
              <w:t>el S</w:t>
            </w:r>
            <w:r w:rsidR="00D64981" w:rsidRPr="00DB7A7B">
              <w:rPr>
                <w:rFonts w:ascii="Arial" w:eastAsia="Arial Unicode MS" w:hAnsi="Arial" w:cs="Arial"/>
                <w:color w:val="000000"/>
              </w:rPr>
              <w:t>ol y</w:t>
            </w:r>
            <w:r w:rsidRPr="00DB7A7B">
              <w:rPr>
                <w:rFonts w:ascii="Arial" w:eastAsia="Arial Unicode MS" w:hAnsi="Arial" w:cs="Arial"/>
                <w:color w:val="000000"/>
              </w:rPr>
              <w:t xml:space="preserve"> nos permite distinguir los colores son ondas electromagnéticas</w:t>
            </w:r>
          </w:p>
        </w:tc>
      </w:tr>
      <w:tr w:rsidR="00681568" w:rsidRPr="00DB7A7B" w14:paraId="5AD2BC5E" w14:textId="77777777" w:rsidTr="00FE7B1D">
        <w:tc>
          <w:tcPr>
            <w:tcW w:w="2176" w:type="dxa"/>
          </w:tcPr>
          <w:p w14:paraId="4062536D" w14:textId="77777777" w:rsidR="00681568" w:rsidRPr="00DB7A7B" w:rsidRDefault="00681568" w:rsidP="00DB7A7B">
            <w:pPr>
              <w:spacing w:line="360" w:lineRule="auto"/>
              <w:rPr>
                <w:rFonts w:ascii="Arial" w:eastAsia="Arial Unicode MS" w:hAnsi="Arial" w:cs="Arial"/>
                <w:b/>
                <w:color w:val="000000"/>
              </w:rPr>
            </w:pPr>
            <w:r w:rsidRPr="00DB7A7B">
              <w:rPr>
                <w:rFonts w:ascii="Arial" w:eastAsia="Arial Unicode MS" w:hAnsi="Arial" w:cs="Arial"/>
                <w:b/>
                <w:color w:val="000000"/>
              </w:rPr>
              <w:t>Ubicación del pie de imagen</w:t>
            </w:r>
          </w:p>
        </w:tc>
        <w:tc>
          <w:tcPr>
            <w:tcW w:w="6652" w:type="dxa"/>
          </w:tcPr>
          <w:p w14:paraId="1727541E" w14:textId="77777777" w:rsidR="00681568" w:rsidRPr="00DB7A7B" w:rsidRDefault="00681568" w:rsidP="00DB7A7B">
            <w:pPr>
              <w:spacing w:line="360" w:lineRule="auto"/>
              <w:rPr>
                <w:rFonts w:ascii="Arial" w:eastAsia="Arial Unicode MS" w:hAnsi="Arial" w:cs="Arial"/>
                <w:color w:val="000000"/>
              </w:rPr>
            </w:pPr>
            <w:r w:rsidRPr="00DB7A7B">
              <w:rPr>
                <w:rFonts w:ascii="Arial" w:eastAsia="Arial Unicode MS" w:hAnsi="Arial" w:cs="Arial"/>
                <w:color w:val="000000"/>
              </w:rPr>
              <w:t xml:space="preserve">Inferior </w:t>
            </w:r>
          </w:p>
        </w:tc>
      </w:tr>
    </w:tbl>
    <w:p w14:paraId="61914833" w14:textId="77777777" w:rsidR="00681568" w:rsidRPr="00DB7A7B" w:rsidRDefault="00681568" w:rsidP="00DB7A7B">
      <w:pPr>
        <w:pStyle w:val="Textoindependiente"/>
        <w:spacing w:line="360" w:lineRule="auto"/>
        <w:rPr>
          <w:rFonts w:ascii="Arial" w:hAnsi="Arial" w:cs="Arial"/>
        </w:rPr>
      </w:pPr>
    </w:p>
    <w:p w14:paraId="1D8BB581" w14:textId="77777777" w:rsidR="00681568" w:rsidRPr="00DB7A7B" w:rsidRDefault="00681568" w:rsidP="00DB7A7B">
      <w:pPr>
        <w:pStyle w:val="Textoindependiente"/>
        <w:spacing w:line="360" w:lineRule="auto"/>
        <w:jc w:val="both"/>
        <w:rPr>
          <w:rFonts w:ascii="Arial" w:hAnsi="Arial" w:cs="Arial"/>
          <w:b/>
        </w:rPr>
      </w:pPr>
      <w:r w:rsidRPr="00DB7A7B">
        <w:rPr>
          <w:rFonts w:ascii="Arial" w:hAnsi="Arial" w:cs="Arial"/>
          <w:highlight w:val="yellow"/>
        </w:rPr>
        <w:t>[SECCION 3]</w:t>
      </w:r>
      <w:r w:rsidRPr="00DB7A7B">
        <w:rPr>
          <w:rFonts w:ascii="Arial" w:hAnsi="Arial" w:cs="Arial"/>
        </w:rPr>
        <w:t xml:space="preserve"> </w:t>
      </w:r>
      <w:r w:rsidR="005752CB" w:rsidRPr="00DB7A7B">
        <w:rPr>
          <w:rFonts w:ascii="Arial" w:hAnsi="Arial" w:cs="Arial"/>
          <w:b/>
        </w:rPr>
        <w:t>1.2</w:t>
      </w:r>
      <w:r w:rsidRPr="00DB7A7B">
        <w:rPr>
          <w:rFonts w:ascii="Arial" w:hAnsi="Arial" w:cs="Arial"/>
          <w:b/>
        </w:rPr>
        <w:t>.2 Seg</w:t>
      </w:r>
      <w:r w:rsidR="00D64981" w:rsidRPr="00DB7A7B">
        <w:rPr>
          <w:rFonts w:ascii="Arial" w:hAnsi="Arial" w:cs="Arial"/>
          <w:b/>
        </w:rPr>
        <w:t>ún las direcciones de los</w:t>
      </w:r>
      <w:r w:rsidRPr="00DB7A7B">
        <w:rPr>
          <w:rFonts w:ascii="Arial" w:hAnsi="Arial" w:cs="Arial"/>
          <w:b/>
        </w:rPr>
        <w:t xml:space="preserve"> movi</w:t>
      </w:r>
      <w:r w:rsidR="00D64981" w:rsidRPr="00DB7A7B">
        <w:rPr>
          <w:rFonts w:ascii="Arial" w:hAnsi="Arial" w:cs="Arial"/>
          <w:b/>
        </w:rPr>
        <w:t>mientos de la onda</w:t>
      </w:r>
    </w:p>
    <w:p w14:paraId="13BEDBB3" w14:textId="77777777" w:rsidR="00E77FD1" w:rsidRPr="00DB7A7B" w:rsidRDefault="00E77FD1" w:rsidP="00DB7A7B">
      <w:pPr>
        <w:pStyle w:val="Textoindependiente"/>
        <w:spacing w:line="360" w:lineRule="auto"/>
        <w:jc w:val="both"/>
        <w:rPr>
          <w:rFonts w:ascii="Arial" w:hAnsi="Arial" w:cs="Arial"/>
        </w:rPr>
      </w:pPr>
      <w:r w:rsidRPr="00DB7A7B">
        <w:rPr>
          <w:rFonts w:ascii="Arial" w:hAnsi="Arial" w:cs="Arial"/>
        </w:rPr>
        <w:t xml:space="preserve">El movimiento ondulatorio se considera también como la combinación de un </w:t>
      </w:r>
      <w:r w:rsidRPr="00DB7A7B">
        <w:rPr>
          <w:rFonts w:ascii="Arial" w:hAnsi="Arial" w:cs="Arial"/>
          <w:b/>
        </w:rPr>
        <w:t>movimiento vibratorio</w:t>
      </w:r>
      <w:r w:rsidRPr="00DB7A7B">
        <w:rPr>
          <w:rFonts w:ascii="Arial" w:hAnsi="Arial" w:cs="Arial"/>
        </w:rPr>
        <w:t xml:space="preserve"> (MAS) y un </w:t>
      </w:r>
      <w:r w:rsidRPr="00DB7A7B">
        <w:rPr>
          <w:rFonts w:ascii="Arial" w:hAnsi="Arial" w:cs="Arial"/>
          <w:b/>
        </w:rPr>
        <w:t>movimiento de propagación</w:t>
      </w:r>
      <w:r w:rsidRPr="00DB7A7B">
        <w:rPr>
          <w:rFonts w:ascii="Arial" w:hAnsi="Arial" w:cs="Arial"/>
        </w:rPr>
        <w:t xml:space="preserve"> (movimiento uniforme). Dependiendo de las direcciones de estos dos movimientos, las ondas se pueden clasificar en:</w:t>
      </w:r>
    </w:p>
    <w:p w14:paraId="1BFF2098" w14:textId="77777777" w:rsidR="00E77FD1" w:rsidRPr="00DB7A7B" w:rsidRDefault="00E77FD1" w:rsidP="00DB7A7B">
      <w:pPr>
        <w:pStyle w:val="Textoindependiente"/>
        <w:numPr>
          <w:ilvl w:val="0"/>
          <w:numId w:val="8"/>
        </w:numPr>
        <w:spacing w:line="360" w:lineRule="auto"/>
        <w:jc w:val="both"/>
        <w:rPr>
          <w:rFonts w:ascii="Arial" w:hAnsi="Arial" w:cs="Arial"/>
        </w:rPr>
      </w:pPr>
      <w:r w:rsidRPr="00DB7A7B">
        <w:rPr>
          <w:rFonts w:ascii="Arial" w:hAnsi="Arial" w:cs="Arial"/>
          <w:b/>
        </w:rPr>
        <w:t>Ondas transversales</w:t>
      </w:r>
      <w:r w:rsidRPr="00DB7A7B">
        <w:rPr>
          <w:rFonts w:ascii="Arial" w:hAnsi="Arial" w:cs="Arial"/>
        </w:rPr>
        <w:t xml:space="preserve"> </w:t>
      </w:r>
      <w:r w:rsidR="003059D6" w:rsidRPr="00DB7A7B">
        <w:rPr>
          <w:rFonts w:ascii="Arial" w:hAnsi="Arial" w:cs="Arial"/>
        </w:rPr>
        <w:t xml:space="preserve">que son las que </w:t>
      </w:r>
      <w:r w:rsidRPr="00DB7A7B">
        <w:rPr>
          <w:rFonts w:ascii="Arial" w:hAnsi="Arial" w:cs="Arial"/>
        </w:rPr>
        <w:t xml:space="preserve">se forman cuando la dirección del movimiento vibratorio es perpendicular a la dirección del movimiento de propagación. Como ejemplo de estas ondas podemos mencionar las olas que se forman en </w:t>
      </w:r>
      <w:r w:rsidR="00A73119" w:rsidRPr="00DB7A7B">
        <w:rPr>
          <w:rFonts w:ascii="Arial" w:hAnsi="Arial" w:cs="Arial"/>
        </w:rPr>
        <w:t>la superficie del mar, la luz ordinaria y</w:t>
      </w:r>
      <w:r w:rsidRPr="00DB7A7B">
        <w:rPr>
          <w:rFonts w:ascii="Arial" w:hAnsi="Arial" w:cs="Arial"/>
        </w:rPr>
        <w:t xml:space="preserve"> los rayos X.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80"/>
        <w:gridCol w:w="6348"/>
      </w:tblGrid>
      <w:tr w:rsidR="00E77FD1" w:rsidRPr="00DB7A7B" w14:paraId="74F0E3F9" w14:textId="77777777" w:rsidTr="00FE7B1D">
        <w:tc>
          <w:tcPr>
            <w:tcW w:w="8828" w:type="dxa"/>
            <w:gridSpan w:val="2"/>
            <w:shd w:val="clear" w:color="auto" w:fill="0D0D0D" w:themeFill="text1" w:themeFillTint="F2"/>
          </w:tcPr>
          <w:p w14:paraId="25923466" w14:textId="77777777" w:rsidR="00E77FD1" w:rsidRPr="00DB7A7B" w:rsidRDefault="00E77FD1" w:rsidP="00DB7A7B">
            <w:pPr>
              <w:spacing w:line="360" w:lineRule="auto"/>
              <w:jc w:val="center"/>
              <w:rPr>
                <w:rFonts w:ascii="Arial" w:eastAsia="Arial Unicode MS" w:hAnsi="Arial" w:cs="Arial"/>
                <w:b/>
                <w:color w:val="FFFFFF" w:themeColor="background1"/>
              </w:rPr>
            </w:pPr>
            <w:r w:rsidRPr="00DB7A7B">
              <w:rPr>
                <w:rFonts w:ascii="Arial" w:eastAsia="Arial Unicode MS" w:hAnsi="Arial" w:cs="Arial"/>
                <w:b/>
                <w:color w:val="FFFFFF" w:themeColor="background1"/>
              </w:rPr>
              <w:t>Imagen (fotografía, gráfica o ilustración)</w:t>
            </w:r>
          </w:p>
        </w:tc>
      </w:tr>
      <w:tr w:rsidR="00E77FD1" w:rsidRPr="00DB7A7B" w14:paraId="561A4795" w14:textId="77777777" w:rsidTr="00FE7B1D">
        <w:tc>
          <w:tcPr>
            <w:tcW w:w="2480" w:type="dxa"/>
          </w:tcPr>
          <w:p w14:paraId="5866CD21" w14:textId="77777777" w:rsidR="00E77FD1" w:rsidRPr="00DB7A7B" w:rsidRDefault="00E77FD1" w:rsidP="00DB7A7B">
            <w:pPr>
              <w:spacing w:line="360" w:lineRule="auto"/>
              <w:rPr>
                <w:rFonts w:ascii="Arial" w:eastAsia="Arial Unicode MS" w:hAnsi="Arial" w:cs="Arial"/>
                <w:b/>
                <w:color w:val="000000"/>
              </w:rPr>
            </w:pPr>
            <w:r w:rsidRPr="00DB7A7B">
              <w:rPr>
                <w:rFonts w:ascii="Arial" w:eastAsia="Arial Unicode MS" w:hAnsi="Arial" w:cs="Arial"/>
                <w:b/>
                <w:color w:val="000000"/>
              </w:rPr>
              <w:t>Código</w:t>
            </w:r>
          </w:p>
        </w:tc>
        <w:tc>
          <w:tcPr>
            <w:tcW w:w="6348" w:type="dxa"/>
          </w:tcPr>
          <w:p w14:paraId="7AD8469F" w14:textId="77777777" w:rsidR="00E77FD1" w:rsidRPr="00DB7A7B" w:rsidRDefault="00C500EB" w:rsidP="00DB7A7B">
            <w:pPr>
              <w:spacing w:line="360" w:lineRule="auto"/>
              <w:rPr>
                <w:rFonts w:ascii="Arial" w:eastAsia="Arial Unicode MS" w:hAnsi="Arial" w:cs="Arial"/>
                <w:b/>
                <w:color w:val="000000"/>
              </w:rPr>
            </w:pPr>
            <w:r w:rsidRPr="00DB7A7B">
              <w:rPr>
                <w:rFonts w:ascii="Arial" w:eastAsia="Arial Unicode MS" w:hAnsi="Arial" w:cs="Arial"/>
                <w:color w:val="000000"/>
              </w:rPr>
              <w:t>CN_11_02_IMG06</w:t>
            </w:r>
          </w:p>
        </w:tc>
      </w:tr>
      <w:tr w:rsidR="00E77FD1" w:rsidRPr="00DB7A7B" w14:paraId="4EB6D06A" w14:textId="77777777" w:rsidTr="00FE7B1D">
        <w:tc>
          <w:tcPr>
            <w:tcW w:w="2480" w:type="dxa"/>
          </w:tcPr>
          <w:p w14:paraId="493908DA" w14:textId="77777777" w:rsidR="00E77FD1" w:rsidRPr="00DB7A7B" w:rsidRDefault="00E77FD1" w:rsidP="00DB7A7B">
            <w:pPr>
              <w:spacing w:line="360" w:lineRule="auto"/>
              <w:rPr>
                <w:rFonts w:ascii="Arial" w:eastAsia="Arial Unicode MS" w:hAnsi="Arial" w:cs="Arial"/>
                <w:color w:val="000000"/>
              </w:rPr>
            </w:pPr>
            <w:r w:rsidRPr="00DB7A7B">
              <w:rPr>
                <w:rFonts w:ascii="Arial" w:eastAsia="Arial Unicode MS" w:hAnsi="Arial" w:cs="Arial"/>
                <w:b/>
                <w:color w:val="000000"/>
              </w:rPr>
              <w:t>Descripción</w:t>
            </w:r>
          </w:p>
        </w:tc>
        <w:tc>
          <w:tcPr>
            <w:tcW w:w="6348" w:type="dxa"/>
          </w:tcPr>
          <w:p w14:paraId="2C15785A" w14:textId="77777777" w:rsidR="00E77FD1" w:rsidRPr="00DB7A7B" w:rsidRDefault="00E77FD1" w:rsidP="00DB7A7B">
            <w:pPr>
              <w:spacing w:line="360" w:lineRule="auto"/>
              <w:rPr>
                <w:rFonts w:ascii="Arial" w:eastAsia="Arial Unicode MS" w:hAnsi="Arial" w:cs="Arial"/>
                <w:color w:val="000000"/>
              </w:rPr>
            </w:pPr>
            <w:r w:rsidRPr="00DB7A7B">
              <w:rPr>
                <w:rFonts w:ascii="Arial" w:eastAsia="Arial Unicode MS" w:hAnsi="Arial" w:cs="Arial"/>
                <w:color w:val="000000"/>
              </w:rPr>
              <w:t>Onda</w:t>
            </w:r>
            <w:r w:rsidR="00DB7A7B">
              <w:rPr>
                <w:rFonts w:ascii="Arial" w:eastAsia="Arial Unicode MS" w:hAnsi="Arial" w:cs="Arial"/>
                <w:color w:val="000000"/>
              </w:rPr>
              <w:t xml:space="preserve"> </w:t>
            </w:r>
            <w:r w:rsidRPr="00DB7A7B">
              <w:rPr>
                <w:rFonts w:ascii="Arial" w:eastAsia="Arial Unicode MS" w:hAnsi="Arial" w:cs="Arial"/>
                <w:color w:val="000000"/>
              </w:rPr>
              <w:t>transversal</w:t>
            </w:r>
          </w:p>
        </w:tc>
      </w:tr>
      <w:tr w:rsidR="00E77FD1" w:rsidRPr="00DB7A7B" w14:paraId="02B3F937" w14:textId="77777777" w:rsidTr="00FE7B1D">
        <w:tc>
          <w:tcPr>
            <w:tcW w:w="2480" w:type="dxa"/>
          </w:tcPr>
          <w:p w14:paraId="5666436E" w14:textId="77777777" w:rsidR="00E77FD1" w:rsidRPr="00DB7A7B" w:rsidRDefault="00E77FD1" w:rsidP="00DB7A7B">
            <w:pPr>
              <w:spacing w:line="360" w:lineRule="auto"/>
              <w:rPr>
                <w:rFonts w:ascii="Arial" w:eastAsia="Arial Unicode MS" w:hAnsi="Arial" w:cs="Arial"/>
                <w:color w:val="000000"/>
              </w:rPr>
            </w:pPr>
            <w:r w:rsidRPr="00DB7A7B">
              <w:rPr>
                <w:rFonts w:ascii="Arial" w:eastAsia="Arial Unicode MS" w:hAnsi="Arial" w:cs="Arial"/>
                <w:b/>
                <w:color w:val="000000"/>
              </w:rPr>
              <w:t>Código Shutterstock (o URL o la ruta en AulaPlaneta)</w:t>
            </w:r>
          </w:p>
        </w:tc>
        <w:tc>
          <w:tcPr>
            <w:tcW w:w="6348" w:type="dxa"/>
          </w:tcPr>
          <w:p w14:paraId="2C35B365" w14:textId="77777777" w:rsidR="00E77FD1" w:rsidRPr="00DB7A7B" w:rsidRDefault="00E77FD1" w:rsidP="00DB7A7B">
            <w:pPr>
              <w:spacing w:line="360" w:lineRule="auto"/>
              <w:rPr>
                <w:rFonts w:ascii="Arial" w:eastAsia="Arial Unicode MS" w:hAnsi="Arial" w:cs="Arial"/>
                <w:color w:val="000000"/>
              </w:rPr>
            </w:pPr>
            <w:r w:rsidRPr="00DB7A7B">
              <w:rPr>
                <w:rFonts w:ascii="Arial" w:eastAsia="Arial Unicode MS" w:hAnsi="Arial" w:cs="Arial"/>
                <w:noProof/>
                <w:color w:val="000000"/>
                <w:lang w:val="es-CO" w:eastAsia="es-CO"/>
              </w:rPr>
              <w:drawing>
                <wp:inline distT="0" distB="0" distL="0" distR="0" wp14:anchorId="32685528" wp14:editId="6797B5EC">
                  <wp:extent cx="3639820" cy="1152525"/>
                  <wp:effectExtent l="0" t="0" r="0" b="9525"/>
                  <wp:docPr id="3" name="Imagen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39820" cy="115252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14:paraId="232FFAC4" w14:textId="77777777" w:rsidR="00E77FD1" w:rsidRPr="00DB7A7B" w:rsidRDefault="00E77FD1" w:rsidP="00DB7A7B">
            <w:pPr>
              <w:spacing w:line="360" w:lineRule="auto"/>
              <w:rPr>
                <w:rFonts w:ascii="Arial" w:eastAsia="Arial Unicode MS" w:hAnsi="Arial" w:cs="Arial"/>
                <w:color w:val="000000"/>
              </w:rPr>
            </w:pPr>
            <w:r w:rsidRPr="00DB7A7B">
              <w:rPr>
                <w:rFonts w:ascii="Arial" w:hAnsi="Arial" w:cs="Arial"/>
                <w:color w:val="000000"/>
              </w:rPr>
              <w:t>2ESO/ciencias de la naturaleza/la luz y el sonido/las ondas/ondas transversales</w:t>
            </w:r>
          </w:p>
        </w:tc>
      </w:tr>
      <w:tr w:rsidR="00E77FD1" w:rsidRPr="00DB7A7B" w14:paraId="19709190" w14:textId="77777777" w:rsidTr="00FE7B1D">
        <w:tc>
          <w:tcPr>
            <w:tcW w:w="2480" w:type="dxa"/>
          </w:tcPr>
          <w:p w14:paraId="4D6C5572" w14:textId="77777777" w:rsidR="00E77FD1" w:rsidRPr="00DB7A7B" w:rsidRDefault="00E77FD1" w:rsidP="00DB7A7B">
            <w:pPr>
              <w:spacing w:line="360" w:lineRule="auto"/>
              <w:rPr>
                <w:rFonts w:ascii="Arial" w:eastAsia="Arial Unicode MS" w:hAnsi="Arial" w:cs="Arial"/>
                <w:color w:val="000000"/>
              </w:rPr>
            </w:pPr>
            <w:r w:rsidRPr="00DB7A7B">
              <w:rPr>
                <w:rFonts w:ascii="Arial" w:eastAsia="Arial Unicode MS" w:hAnsi="Arial" w:cs="Arial"/>
                <w:b/>
                <w:color w:val="000000"/>
              </w:rPr>
              <w:t>Pie de imagen</w:t>
            </w:r>
          </w:p>
        </w:tc>
        <w:tc>
          <w:tcPr>
            <w:tcW w:w="6348" w:type="dxa"/>
          </w:tcPr>
          <w:p w14:paraId="5016E589" w14:textId="77777777" w:rsidR="00E77FD1" w:rsidRPr="00DB7A7B" w:rsidRDefault="00E77FD1" w:rsidP="00F42DEA">
            <w:pPr>
              <w:spacing w:line="360" w:lineRule="auto"/>
              <w:rPr>
                <w:rFonts w:ascii="Arial" w:eastAsia="Arial Unicode MS" w:hAnsi="Arial" w:cs="Arial"/>
                <w:color w:val="000000"/>
              </w:rPr>
            </w:pPr>
            <w:r w:rsidRPr="00DB7A7B">
              <w:rPr>
                <w:rFonts w:ascii="Arial" w:eastAsia="Arial Unicode MS" w:hAnsi="Arial" w:cs="Arial"/>
                <w:color w:val="000000"/>
              </w:rPr>
              <w:t>Las direcciones y los movimientos del medio que producen la onda son perpendiculares entre si</w:t>
            </w:r>
          </w:p>
        </w:tc>
      </w:tr>
      <w:tr w:rsidR="00E77FD1" w:rsidRPr="00DB7A7B" w14:paraId="405195CF" w14:textId="77777777" w:rsidTr="00FE7B1D">
        <w:tc>
          <w:tcPr>
            <w:tcW w:w="2480" w:type="dxa"/>
          </w:tcPr>
          <w:p w14:paraId="0E8CFE28" w14:textId="77777777" w:rsidR="00E77FD1" w:rsidRPr="00DB7A7B" w:rsidRDefault="00E77FD1" w:rsidP="00DB7A7B">
            <w:pPr>
              <w:spacing w:line="360" w:lineRule="auto"/>
              <w:rPr>
                <w:rFonts w:ascii="Arial" w:eastAsia="Arial Unicode MS" w:hAnsi="Arial" w:cs="Arial"/>
                <w:b/>
                <w:color w:val="000000"/>
              </w:rPr>
            </w:pPr>
            <w:r w:rsidRPr="00DB7A7B">
              <w:rPr>
                <w:rFonts w:ascii="Arial" w:eastAsia="Arial Unicode MS" w:hAnsi="Arial" w:cs="Arial"/>
                <w:b/>
                <w:color w:val="000000"/>
              </w:rPr>
              <w:t>Ubicación del pie de imagen</w:t>
            </w:r>
          </w:p>
        </w:tc>
        <w:tc>
          <w:tcPr>
            <w:tcW w:w="6348" w:type="dxa"/>
          </w:tcPr>
          <w:p w14:paraId="51FF0AE3" w14:textId="77777777" w:rsidR="00E77FD1" w:rsidRPr="00DB7A7B" w:rsidRDefault="00E77FD1" w:rsidP="00DB7A7B">
            <w:pPr>
              <w:spacing w:line="360" w:lineRule="auto"/>
              <w:rPr>
                <w:rFonts w:ascii="Arial" w:eastAsia="Arial Unicode MS" w:hAnsi="Arial" w:cs="Arial"/>
                <w:color w:val="000000"/>
              </w:rPr>
            </w:pPr>
            <w:r w:rsidRPr="00DB7A7B">
              <w:rPr>
                <w:rFonts w:ascii="Arial" w:eastAsia="Arial Unicode MS" w:hAnsi="Arial" w:cs="Arial"/>
                <w:color w:val="000000"/>
              </w:rPr>
              <w:t xml:space="preserve">Inferior </w:t>
            </w:r>
          </w:p>
        </w:tc>
      </w:tr>
    </w:tbl>
    <w:p w14:paraId="14ECFCE5" w14:textId="77777777" w:rsidR="00E77FD1" w:rsidRPr="00DB7A7B" w:rsidRDefault="00E77FD1" w:rsidP="00DB7A7B">
      <w:pPr>
        <w:pStyle w:val="Textoindependiente"/>
        <w:spacing w:line="360" w:lineRule="auto"/>
        <w:ind w:left="360"/>
        <w:jc w:val="both"/>
        <w:rPr>
          <w:rFonts w:ascii="Arial" w:hAnsi="Arial" w:cs="Arial"/>
        </w:rPr>
      </w:pPr>
    </w:p>
    <w:p w14:paraId="62AE96BC" w14:textId="77777777" w:rsidR="00E77FD1" w:rsidRPr="00DB7A7B" w:rsidRDefault="00E77FD1" w:rsidP="00DB7A7B">
      <w:pPr>
        <w:pStyle w:val="Textoindependiente"/>
        <w:numPr>
          <w:ilvl w:val="0"/>
          <w:numId w:val="8"/>
        </w:numPr>
        <w:spacing w:line="360" w:lineRule="auto"/>
        <w:jc w:val="both"/>
        <w:rPr>
          <w:rFonts w:ascii="Arial" w:hAnsi="Arial" w:cs="Arial"/>
        </w:rPr>
      </w:pPr>
      <w:r w:rsidRPr="00DB7A7B">
        <w:rPr>
          <w:rFonts w:ascii="Arial" w:hAnsi="Arial" w:cs="Arial"/>
          <w:b/>
        </w:rPr>
        <w:t>Ondas longitudinales</w:t>
      </w:r>
      <w:r w:rsidRPr="00DB7A7B">
        <w:rPr>
          <w:rFonts w:ascii="Arial" w:hAnsi="Arial" w:cs="Arial"/>
        </w:rPr>
        <w:t xml:space="preserve">, </w:t>
      </w:r>
      <w:r w:rsidR="003059D6" w:rsidRPr="00DB7A7B">
        <w:rPr>
          <w:rFonts w:ascii="Arial" w:hAnsi="Arial" w:cs="Arial"/>
        </w:rPr>
        <w:t xml:space="preserve">que son las que </w:t>
      </w:r>
      <w:r w:rsidRPr="00DB7A7B">
        <w:rPr>
          <w:rFonts w:ascii="Arial" w:hAnsi="Arial" w:cs="Arial"/>
        </w:rPr>
        <w:t xml:space="preserve">se forman cuando la dirección del movimiento de oscilación es paralelo a la dirección del movimiento de propagación. Como ejemplo de estas ondas podemos mencionar las </w:t>
      </w:r>
      <w:r w:rsidRPr="00DB7A7B">
        <w:rPr>
          <w:rFonts w:ascii="Arial" w:hAnsi="Arial" w:cs="Arial"/>
          <w:b/>
        </w:rPr>
        <w:t>expansiones</w:t>
      </w:r>
      <w:r w:rsidRPr="00DB7A7B">
        <w:rPr>
          <w:rFonts w:ascii="Arial" w:hAnsi="Arial" w:cs="Arial"/>
        </w:rPr>
        <w:t xml:space="preserve"> y </w:t>
      </w:r>
      <w:r w:rsidRPr="00DB7A7B">
        <w:rPr>
          <w:rFonts w:ascii="Arial" w:hAnsi="Arial" w:cs="Arial"/>
          <w:b/>
        </w:rPr>
        <w:t>compresiones</w:t>
      </w:r>
      <w:r w:rsidRPr="00DB7A7B">
        <w:rPr>
          <w:rFonts w:ascii="Arial" w:hAnsi="Arial" w:cs="Arial"/>
        </w:rPr>
        <w:t xml:space="preserve"> de un resorte, las ondas sonoras y </w:t>
      </w:r>
      <w:r w:rsidR="003059D6" w:rsidRPr="00DB7A7B">
        <w:rPr>
          <w:rFonts w:ascii="Arial" w:hAnsi="Arial" w:cs="Arial"/>
        </w:rPr>
        <w:t>algunas</w:t>
      </w:r>
      <w:r w:rsidR="00DB7A7B">
        <w:rPr>
          <w:rFonts w:ascii="Arial" w:hAnsi="Arial" w:cs="Arial"/>
        </w:rPr>
        <w:t xml:space="preserve"> </w:t>
      </w:r>
      <w:r w:rsidRPr="00DB7A7B">
        <w:rPr>
          <w:rFonts w:ascii="Arial" w:hAnsi="Arial" w:cs="Arial"/>
        </w:rPr>
        <w:t>ondas</w:t>
      </w:r>
      <w:r w:rsidR="00D64981" w:rsidRPr="00DB7A7B">
        <w:rPr>
          <w:rFonts w:ascii="Arial" w:hAnsi="Arial" w:cs="Arial"/>
        </w:rPr>
        <w:t xml:space="preserve"> </w:t>
      </w:r>
      <w:r w:rsidRPr="00DB7A7B">
        <w:rPr>
          <w:rFonts w:ascii="Arial" w:hAnsi="Arial" w:cs="Arial"/>
        </w:rPr>
        <w:t>sísmicas.</w:t>
      </w:r>
    </w:p>
    <w:p w14:paraId="5ED99751" w14:textId="77777777" w:rsidR="00E77FD1" w:rsidRPr="00DB7A7B" w:rsidRDefault="00DB7A7B" w:rsidP="00DB7A7B">
      <w:pPr>
        <w:tabs>
          <w:tab w:val="right" w:pos="8498"/>
        </w:tabs>
        <w:spacing w:after="0" w:line="360" w:lineRule="auto"/>
        <w:jc w:val="both"/>
        <w:rPr>
          <w:rFonts w:ascii="Arial" w:eastAsia="Arial Unicode MS" w:hAnsi="Arial" w:cs="Arial"/>
        </w:rPr>
      </w:pPr>
      <w:r>
        <w:rPr>
          <w:rFonts w:ascii="Arial" w:eastAsia="Arial Unicode MS" w:hAnsi="Arial" w:cs="Arial"/>
        </w:rPr>
        <w:t xml:space="preserve"> 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80"/>
        <w:gridCol w:w="6348"/>
      </w:tblGrid>
      <w:tr w:rsidR="00E77FD1" w:rsidRPr="00DB7A7B" w14:paraId="70B2075D" w14:textId="77777777" w:rsidTr="00FE7B1D">
        <w:tc>
          <w:tcPr>
            <w:tcW w:w="8828" w:type="dxa"/>
            <w:gridSpan w:val="2"/>
            <w:shd w:val="clear" w:color="auto" w:fill="0D0D0D" w:themeFill="text1" w:themeFillTint="F2"/>
          </w:tcPr>
          <w:p w14:paraId="5C8EE347" w14:textId="77777777" w:rsidR="00E77FD1" w:rsidRPr="00DB7A7B" w:rsidRDefault="00E77FD1" w:rsidP="00DB7A7B">
            <w:pPr>
              <w:spacing w:line="360" w:lineRule="auto"/>
              <w:jc w:val="center"/>
              <w:rPr>
                <w:rFonts w:ascii="Arial" w:eastAsia="Arial Unicode MS" w:hAnsi="Arial" w:cs="Arial"/>
                <w:b/>
                <w:color w:val="FFFFFF" w:themeColor="background1"/>
              </w:rPr>
            </w:pPr>
            <w:r w:rsidRPr="00DB7A7B">
              <w:rPr>
                <w:rFonts w:ascii="Arial" w:eastAsia="Arial Unicode MS" w:hAnsi="Arial" w:cs="Arial"/>
                <w:b/>
                <w:color w:val="FFFFFF" w:themeColor="background1"/>
              </w:rPr>
              <w:t>Imagen (fotografía, gráfica o ilustración)</w:t>
            </w:r>
          </w:p>
        </w:tc>
      </w:tr>
      <w:tr w:rsidR="00E77FD1" w:rsidRPr="00DB7A7B" w14:paraId="02D1E589" w14:textId="77777777" w:rsidTr="00FE7B1D">
        <w:tc>
          <w:tcPr>
            <w:tcW w:w="2480" w:type="dxa"/>
          </w:tcPr>
          <w:p w14:paraId="78D15C30" w14:textId="77777777" w:rsidR="00E77FD1" w:rsidRPr="00DB7A7B" w:rsidRDefault="00E77FD1" w:rsidP="00DB7A7B">
            <w:pPr>
              <w:spacing w:line="360" w:lineRule="auto"/>
              <w:rPr>
                <w:rFonts w:ascii="Arial" w:eastAsia="Arial Unicode MS" w:hAnsi="Arial" w:cs="Arial"/>
                <w:b/>
                <w:color w:val="000000"/>
              </w:rPr>
            </w:pPr>
            <w:r w:rsidRPr="00DB7A7B">
              <w:rPr>
                <w:rFonts w:ascii="Arial" w:eastAsia="Arial Unicode MS" w:hAnsi="Arial" w:cs="Arial"/>
                <w:b/>
                <w:color w:val="000000"/>
              </w:rPr>
              <w:t>Código</w:t>
            </w:r>
          </w:p>
        </w:tc>
        <w:tc>
          <w:tcPr>
            <w:tcW w:w="6348" w:type="dxa"/>
          </w:tcPr>
          <w:p w14:paraId="12CAA2BD" w14:textId="10BFFC0D" w:rsidR="00E77FD1" w:rsidRPr="00DB7A7B" w:rsidRDefault="00E22FD3" w:rsidP="00DB7A7B">
            <w:pPr>
              <w:spacing w:line="360" w:lineRule="auto"/>
              <w:rPr>
                <w:rFonts w:ascii="Arial" w:eastAsia="Arial Unicode MS" w:hAnsi="Arial" w:cs="Arial"/>
                <w:b/>
                <w:color w:val="000000"/>
              </w:rPr>
            </w:pPr>
            <w:ins w:id="1" w:author="PEQUETITA Garcia Rodriguez" w:date="2016-08-09T00:42:00Z">
              <w:r>
                <w:rPr>
                  <w:rFonts w:ascii="Arial" w:eastAsia="Arial Unicode MS" w:hAnsi="Arial" w:cs="Arial"/>
                  <w:color w:val="000000"/>
                </w:rPr>
                <w:t>CN</w:t>
              </w:r>
            </w:ins>
            <w:del w:id="2" w:author="PEQUETITA Garcia Rodriguez" w:date="2016-08-09T00:42:00Z">
              <w:r w:rsidR="00C500EB" w:rsidRPr="00DB7A7B" w:rsidDel="00E22FD3">
                <w:rPr>
                  <w:rFonts w:ascii="Arial" w:eastAsia="Arial Unicode MS" w:hAnsi="Arial" w:cs="Arial"/>
                  <w:color w:val="000000"/>
                </w:rPr>
                <w:delText>XX</w:delText>
              </w:r>
            </w:del>
            <w:r w:rsidR="00C500EB" w:rsidRPr="00DB7A7B">
              <w:rPr>
                <w:rFonts w:ascii="Arial" w:eastAsia="Arial Unicode MS" w:hAnsi="Arial" w:cs="Arial"/>
                <w:color w:val="000000"/>
              </w:rPr>
              <w:t>_11_02_IMG07</w:t>
            </w:r>
          </w:p>
        </w:tc>
      </w:tr>
      <w:tr w:rsidR="00E77FD1" w:rsidRPr="00DB7A7B" w14:paraId="29B199E3" w14:textId="77777777" w:rsidTr="00FE7B1D">
        <w:tc>
          <w:tcPr>
            <w:tcW w:w="2480" w:type="dxa"/>
          </w:tcPr>
          <w:p w14:paraId="495F6713" w14:textId="77777777" w:rsidR="00E77FD1" w:rsidRPr="00DB7A7B" w:rsidRDefault="00E77FD1" w:rsidP="00DB7A7B">
            <w:pPr>
              <w:spacing w:line="360" w:lineRule="auto"/>
              <w:rPr>
                <w:rFonts w:ascii="Arial" w:eastAsia="Arial Unicode MS" w:hAnsi="Arial" w:cs="Arial"/>
                <w:color w:val="000000"/>
              </w:rPr>
            </w:pPr>
            <w:r w:rsidRPr="00DB7A7B">
              <w:rPr>
                <w:rFonts w:ascii="Arial" w:eastAsia="Arial Unicode MS" w:hAnsi="Arial" w:cs="Arial"/>
                <w:b/>
                <w:color w:val="000000"/>
              </w:rPr>
              <w:t>Descripción</w:t>
            </w:r>
          </w:p>
        </w:tc>
        <w:tc>
          <w:tcPr>
            <w:tcW w:w="6348" w:type="dxa"/>
          </w:tcPr>
          <w:p w14:paraId="6C02277B" w14:textId="77777777" w:rsidR="00E77FD1" w:rsidRPr="00DB7A7B" w:rsidRDefault="00E77FD1" w:rsidP="00DB7A7B">
            <w:pPr>
              <w:spacing w:line="360" w:lineRule="auto"/>
              <w:rPr>
                <w:rFonts w:ascii="Arial" w:eastAsia="Arial Unicode MS" w:hAnsi="Arial" w:cs="Arial"/>
                <w:color w:val="000000"/>
              </w:rPr>
            </w:pPr>
            <w:r w:rsidRPr="00DB7A7B">
              <w:rPr>
                <w:rFonts w:ascii="Arial" w:eastAsia="Arial Unicode MS" w:hAnsi="Arial" w:cs="Arial"/>
                <w:color w:val="000000"/>
              </w:rPr>
              <w:t>Onda longitudinal</w:t>
            </w:r>
          </w:p>
        </w:tc>
      </w:tr>
      <w:tr w:rsidR="00E77FD1" w:rsidRPr="00DB7A7B" w14:paraId="1869964D" w14:textId="77777777" w:rsidTr="00FE7B1D">
        <w:tc>
          <w:tcPr>
            <w:tcW w:w="2480" w:type="dxa"/>
          </w:tcPr>
          <w:p w14:paraId="1D696B37" w14:textId="77777777" w:rsidR="00E77FD1" w:rsidRPr="00DB7A7B" w:rsidRDefault="00E77FD1" w:rsidP="00DB7A7B">
            <w:pPr>
              <w:spacing w:line="360" w:lineRule="auto"/>
              <w:rPr>
                <w:rFonts w:ascii="Arial" w:eastAsia="Arial Unicode MS" w:hAnsi="Arial" w:cs="Arial"/>
                <w:color w:val="000000"/>
              </w:rPr>
            </w:pPr>
            <w:r w:rsidRPr="00DB7A7B">
              <w:rPr>
                <w:rFonts w:ascii="Arial" w:eastAsia="Arial Unicode MS" w:hAnsi="Arial" w:cs="Arial"/>
                <w:b/>
                <w:color w:val="000000"/>
              </w:rPr>
              <w:t>Código Shutterstock (o URL o la ruta en AulaPlaneta)</w:t>
            </w:r>
          </w:p>
        </w:tc>
        <w:tc>
          <w:tcPr>
            <w:tcW w:w="6348" w:type="dxa"/>
          </w:tcPr>
          <w:p w14:paraId="7042D6F9" w14:textId="77777777" w:rsidR="00E77FD1" w:rsidRPr="00DB7A7B" w:rsidRDefault="00E77FD1" w:rsidP="00DB7A7B">
            <w:pPr>
              <w:spacing w:line="360" w:lineRule="auto"/>
              <w:rPr>
                <w:rFonts w:ascii="Arial" w:eastAsia="Arial Unicode MS" w:hAnsi="Arial" w:cs="Arial"/>
                <w:color w:val="000000"/>
              </w:rPr>
            </w:pPr>
            <w:r w:rsidRPr="00DB7A7B">
              <w:rPr>
                <w:rFonts w:ascii="Arial" w:eastAsia="Arial Unicode MS" w:hAnsi="Arial" w:cs="Arial"/>
                <w:noProof/>
                <w:color w:val="000000"/>
                <w:lang w:val="es-CO" w:eastAsia="es-CO"/>
              </w:rPr>
              <w:drawing>
                <wp:inline distT="0" distB="0" distL="0" distR="0" wp14:anchorId="422B0922" wp14:editId="080A347F">
                  <wp:extent cx="3590925" cy="1219200"/>
                  <wp:effectExtent l="0" t="0" r="9525" b="0"/>
                  <wp:docPr id="5" name="Imagen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90925" cy="12192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14:paraId="4F3DFEEC" w14:textId="77777777" w:rsidR="00E77FD1" w:rsidRPr="00DB7A7B" w:rsidRDefault="00E77FD1" w:rsidP="00DB7A7B">
            <w:pPr>
              <w:spacing w:line="360" w:lineRule="auto"/>
              <w:rPr>
                <w:rFonts w:ascii="Arial" w:eastAsia="Arial Unicode MS" w:hAnsi="Arial" w:cs="Arial"/>
                <w:color w:val="000000"/>
              </w:rPr>
            </w:pPr>
            <w:r w:rsidRPr="00DB7A7B">
              <w:rPr>
                <w:rFonts w:ascii="Arial" w:hAnsi="Arial" w:cs="Arial"/>
                <w:color w:val="000000"/>
              </w:rPr>
              <w:t>2ESO/ciencias de la naturaleza/la luz y el sonido/las ondas/ondas longitudinales</w:t>
            </w:r>
          </w:p>
        </w:tc>
      </w:tr>
      <w:tr w:rsidR="00E77FD1" w:rsidRPr="00DB7A7B" w14:paraId="5EDFEA62" w14:textId="77777777" w:rsidTr="00FE7B1D">
        <w:tc>
          <w:tcPr>
            <w:tcW w:w="2480" w:type="dxa"/>
          </w:tcPr>
          <w:p w14:paraId="25B7D766" w14:textId="77777777" w:rsidR="00E77FD1" w:rsidRPr="00DB7A7B" w:rsidRDefault="00E77FD1" w:rsidP="00DB7A7B">
            <w:pPr>
              <w:spacing w:line="360" w:lineRule="auto"/>
              <w:rPr>
                <w:rFonts w:ascii="Arial" w:eastAsia="Arial Unicode MS" w:hAnsi="Arial" w:cs="Arial"/>
                <w:color w:val="000000"/>
              </w:rPr>
            </w:pPr>
            <w:r w:rsidRPr="00DB7A7B">
              <w:rPr>
                <w:rFonts w:ascii="Arial" w:eastAsia="Arial Unicode MS" w:hAnsi="Arial" w:cs="Arial"/>
                <w:b/>
                <w:color w:val="000000"/>
              </w:rPr>
              <w:t>Pie de imagen</w:t>
            </w:r>
          </w:p>
        </w:tc>
        <w:tc>
          <w:tcPr>
            <w:tcW w:w="6348" w:type="dxa"/>
          </w:tcPr>
          <w:p w14:paraId="18CF2C37" w14:textId="77777777" w:rsidR="00E77FD1" w:rsidRPr="00DB7A7B" w:rsidRDefault="00E77FD1" w:rsidP="00F42DEA">
            <w:pPr>
              <w:spacing w:line="360" w:lineRule="auto"/>
              <w:rPr>
                <w:rFonts w:ascii="Arial" w:eastAsia="Arial Unicode MS" w:hAnsi="Arial" w:cs="Arial"/>
                <w:color w:val="000000"/>
              </w:rPr>
            </w:pPr>
            <w:r w:rsidRPr="00DB7A7B">
              <w:rPr>
                <w:rFonts w:ascii="Arial" w:eastAsia="Arial Unicode MS" w:hAnsi="Arial" w:cs="Arial"/>
                <w:color w:val="000000"/>
              </w:rPr>
              <w:t>Las direcciones de los movimientos constitutivos de la onda, son paralelas.</w:t>
            </w:r>
          </w:p>
        </w:tc>
      </w:tr>
      <w:tr w:rsidR="00E77FD1" w:rsidRPr="00DB7A7B" w14:paraId="4E466E92" w14:textId="77777777" w:rsidTr="00FE7B1D">
        <w:tc>
          <w:tcPr>
            <w:tcW w:w="2480" w:type="dxa"/>
          </w:tcPr>
          <w:p w14:paraId="4F2F987A" w14:textId="77777777" w:rsidR="00E77FD1" w:rsidRPr="00DB7A7B" w:rsidRDefault="00E77FD1" w:rsidP="00DB7A7B">
            <w:pPr>
              <w:spacing w:line="360" w:lineRule="auto"/>
              <w:rPr>
                <w:rFonts w:ascii="Arial" w:eastAsia="Arial Unicode MS" w:hAnsi="Arial" w:cs="Arial"/>
                <w:b/>
                <w:color w:val="000000"/>
              </w:rPr>
            </w:pPr>
            <w:r w:rsidRPr="00DB7A7B">
              <w:rPr>
                <w:rFonts w:ascii="Arial" w:eastAsia="Arial Unicode MS" w:hAnsi="Arial" w:cs="Arial"/>
                <w:b/>
                <w:color w:val="000000"/>
              </w:rPr>
              <w:t>Ubicación del pie de imagen</w:t>
            </w:r>
          </w:p>
        </w:tc>
        <w:tc>
          <w:tcPr>
            <w:tcW w:w="6348" w:type="dxa"/>
          </w:tcPr>
          <w:p w14:paraId="6FF96938" w14:textId="77777777" w:rsidR="00E77FD1" w:rsidRPr="00DB7A7B" w:rsidRDefault="00E77FD1" w:rsidP="00DB7A7B">
            <w:pPr>
              <w:spacing w:line="360" w:lineRule="auto"/>
              <w:rPr>
                <w:rFonts w:ascii="Arial" w:eastAsia="Arial Unicode MS" w:hAnsi="Arial" w:cs="Arial"/>
                <w:color w:val="000000"/>
              </w:rPr>
            </w:pPr>
            <w:r w:rsidRPr="00DB7A7B">
              <w:rPr>
                <w:rFonts w:ascii="Arial" w:eastAsia="Arial Unicode MS" w:hAnsi="Arial" w:cs="Arial"/>
                <w:color w:val="000000"/>
              </w:rPr>
              <w:t xml:space="preserve">Inferior </w:t>
            </w:r>
          </w:p>
        </w:tc>
      </w:tr>
    </w:tbl>
    <w:p w14:paraId="7F0CC029" w14:textId="77777777" w:rsidR="00E77FD1" w:rsidRPr="00DB7A7B" w:rsidRDefault="00E77FD1" w:rsidP="00DB7A7B">
      <w:pPr>
        <w:tabs>
          <w:tab w:val="right" w:pos="8498"/>
        </w:tabs>
        <w:spacing w:after="0" w:line="360" w:lineRule="auto"/>
        <w:jc w:val="both"/>
        <w:rPr>
          <w:rFonts w:ascii="Arial" w:eastAsia="Arial Unicode MS" w:hAnsi="Arial" w:cs="Arial"/>
        </w:rPr>
      </w:pPr>
    </w:p>
    <w:p w14:paraId="2734DF08" w14:textId="77777777" w:rsidR="00E77FD1" w:rsidRPr="00DB7A7B" w:rsidRDefault="00E77FD1" w:rsidP="00DB7A7B">
      <w:pPr>
        <w:tabs>
          <w:tab w:val="right" w:pos="8498"/>
        </w:tabs>
        <w:spacing w:after="0" w:line="360" w:lineRule="auto"/>
        <w:jc w:val="both"/>
        <w:rPr>
          <w:rFonts w:ascii="Arial" w:eastAsia="Arial Unicode MS" w:hAnsi="Arial" w:cs="Arial"/>
        </w:rPr>
      </w:pPr>
    </w:p>
    <w:p w14:paraId="325CEC61" w14:textId="77777777" w:rsidR="0035211F" w:rsidRPr="00DB7A7B" w:rsidRDefault="0035211F" w:rsidP="00DB7A7B">
      <w:pPr>
        <w:pStyle w:val="Textoindependiente"/>
        <w:spacing w:line="360" w:lineRule="auto"/>
        <w:jc w:val="both"/>
        <w:rPr>
          <w:rFonts w:ascii="Arial" w:hAnsi="Arial" w:cs="Arial"/>
          <w:b/>
        </w:rPr>
      </w:pPr>
      <w:r w:rsidRPr="00DB7A7B">
        <w:rPr>
          <w:rFonts w:ascii="Arial" w:hAnsi="Arial" w:cs="Arial"/>
          <w:highlight w:val="yellow"/>
        </w:rPr>
        <w:t>[SECCION 3]</w:t>
      </w:r>
      <w:r w:rsidRPr="00DB7A7B">
        <w:rPr>
          <w:rFonts w:ascii="Arial" w:hAnsi="Arial" w:cs="Arial"/>
        </w:rPr>
        <w:t xml:space="preserve"> </w:t>
      </w:r>
      <w:r w:rsidRPr="00DB7A7B">
        <w:rPr>
          <w:rFonts w:ascii="Arial" w:hAnsi="Arial" w:cs="Arial"/>
          <w:b/>
        </w:rPr>
        <w:t xml:space="preserve">1.2.3 Según las dimensiones del espacio en las que </w:t>
      </w:r>
      <w:r w:rsidR="00D64981" w:rsidRPr="00DB7A7B">
        <w:rPr>
          <w:rFonts w:ascii="Arial" w:hAnsi="Arial" w:cs="Arial"/>
          <w:b/>
        </w:rPr>
        <w:t>se propaga</w:t>
      </w:r>
    </w:p>
    <w:p w14:paraId="31E5211A" w14:textId="77777777" w:rsidR="0035211F" w:rsidRPr="00DB7A7B" w:rsidRDefault="00424499" w:rsidP="00DB7A7B">
      <w:pPr>
        <w:tabs>
          <w:tab w:val="right" w:pos="8498"/>
        </w:tabs>
        <w:spacing w:after="0" w:line="360" w:lineRule="auto"/>
        <w:jc w:val="both"/>
        <w:rPr>
          <w:rFonts w:ascii="Arial" w:eastAsia="Arial Unicode MS" w:hAnsi="Arial" w:cs="Arial"/>
        </w:rPr>
      </w:pPr>
      <w:r w:rsidRPr="00DB7A7B">
        <w:rPr>
          <w:rFonts w:ascii="Arial" w:eastAsia="Arial Unicode MS" w:hAnsi="Arial" w:cs="Arial"/>
        </w:rPr>
        <w:t>El</w:t>
      </w:r>
      <w:r w:rsidR="00D64981" w:rsidRPr="00DB7A7B">
        <w:rPr>
          <w:rFonts w:ascii="Arial" w:eastAsia="Arial Unicode MS" w:hAnsi="Arial" w:cs="Arial"/>
        </w:rPr>
        <w:t xml:space="preserve"> espacio tiene tres dimensiones;</w:t>
      </w:r>
      <w:r w:rsidRPr="00DB7A7B">
        <w:rPr>
          <w:rFonts w:ascii="Arial" w:eastAsia="Arial Unicode MS" w:hAnsi="Arial" w:cs="Arial"/>
        </w:rPr>
        <w:t xml:space="preserve"> cuando se analiza solo una hablamos de la magnitud espacial llamada </w:t>
      </w:r>
      <w:r w:rsidRPr="00DB7A7B">
        <w:rPr>
          <w:rFonts w:ascii="Arial" w:eastAsia="Arial Unicode MS" w:hAnsi="Arial" w:cs="Arial"/>
          <w:b/>
        </w:rPr>
        <w:t>longitud</w:t>
      </w:r>
      <w:r w:rsidRPr="00DB7A7B">
        <w:rPr>
          <w:rFonts w:ascii="Arial" w:eastAsia="Arial Unicode MS" w:hAnsi="Arial" w:cs="Arial"/>
        </w:rPr>
        <w:t xml:space="preserve">, cuando se analizan dos dimensiones hablamos de </w:t>
      </w:r>
      <w:r w:rsidRPr="00DB7A7B">
        <w:rPr>
          <w:rFonts w:ascii="Arial" w:eastAsia="Arial Unicode MS" w:hAnsi="Arial" w:cs="Arial"/>
          <w:b/>
        </w:rPr>
        <w:t>área</w:t>
      </w:r>
      <w:r w:rsidRPr="00DB7A7B">
        <w:rPr>
          <w:rFonts w:ascii="Arial" w:eastAsia="Arial Unicode MS" w:hAnsi="Arial" w:cs="Arial"/>
        </w:rPr>
        <w:t xml:space="preserve"> y cuando se analizan las tres dimensiones hablamos de</w:t>
      </w:r>
      <w:r w:rsidRPr="00DB7A7B">
        <w:rPr>
          <w:rFonts w:ascii="Arial" w:eastAsia="Arial Unicode MS" w:hAnsi="Arial" w:cs="Arial"/>
          <w:b/>
        </w:rPr>
        <w:t xml:space="preserve"> volumen.</w:t>
      </w:r>
    </w:p>
    <w:p w14:paraId="3E33B072" w14:textId="77777777" w:rsidR="00424499" w:rsidRPr="00DB7A7B" w:rsidRDefault="00424499" w:rsidP="00DB7A7B">
      <w:pPr>
        <w:tabs>
          <w:tab w:val="right" w:pos="8498"/>
        </w:tabs>
        <w:spacing w:after="0" w:line="360" w:lineRule="auto"/>
        <w:jc w:val="both"/>
        <w:rPr>
          <w:rFonts w:ascii="Arial" w:eastAsia="Arial Unicode MS" w:hAnsi="Arial" w:cs="Arial"/>
        </w:rPr>
      </w:pPr>
      <w:r w:rsidRPr="00DB7A7B">
        <w:rPr>
          <w:rFonts w:ascii="Arial" w:eastAsia="Arial Unicode MS" w:hAnsi="Arial" w:cs="Arial"/>
        </w:rPr>
        <w:t>Teniendo en cuenta estas tres dimensiones</w:t>
      </w:r>
      <w:r w:rsidR="00D64981" w:rsidRPr="00DB7A7B">
        <w:rPr>
          <w:rFonts w:ascii="Arial" w:eastAsia="Arial Unicode MS" w:hAnsi="Arial" w:cs="Arial"/>
        </w:rPr>
        <w:t>, las ondas se clasifican</w:t>
      </w:r>
      <w:r w:rsidRPr="00DB7A7B">
        <w:rPr>
          <w:rFonts w:ascii="Arial" w:eastAsia="Arial Unicode MS" w:hAnsi="Arial" w:cs="Arial"/>
        </w:rPr>
        <w:t xml:space="preserve"> en ondas unidimensionales, bidimensionales o superficiales y tridimensionales o esféricas.</w:t>
      </w:r>
    </w:p>
    <w:p w14:paraId="6004E2A0" w14:textId="77777777" w:rsidR="00A73119" w:rsidRPr="00DB7A7B" w:rsidRDefault="00A73119" w:rsidP="00DB7A7B">
      <w:pPr>
        <w:tabs>
          <w:tab w:val="right" w:pos="8498"/>
        </w:tabs>
        <w:spacing w:after="0" w:line="360" w:lineRule="auto"/>
        <w:jc w:val="both"/>
        <w:rPr>
          <w:rFonts w:ascii="Arial" w:eastAsia="Arial Unicode MS" w:hAnsi="Arial" w:cs="Arial"/>
        </w:rPr>
      </w:pPr>
    </w:p>
    <w:p w14:paraId="3676EC77" w14:textId="77777777" w:rsidR="000D32B8" w:rsidRPr="00DB7A7B" w:rsidRDefault="000D32B8" w:rsidP="00DB7A7B">
      <w:pPr>
        <w:pStyle w:val="Prrafodelista"/>
        <w:numPr>
          <w:ilvl w:val="0"/>
          <w:numId w:val="12"/>
        </w:numPr>
        <w:tabs>
          <w:tab w:val="right" w:pos="8498"/>
        </w:tabs>
        <w:spacing w:after="0" w:line="360" w:lineRule="auto"/>
        <w:jc w:val="both"/>
        <w:rPr>
          <w:rFonts w:ascii="Arial" w:eastAsia="Arial Unicode MS" w:hAnsi="Arial" w:cs="Arial"/>
        </w:rPr>
      </w:pPr>
      <w:r w:rsidRPr="00DB7A7B">
        <w:rPr>
          <w:rFonts w:ascii="Arial" w:eastAsia="Arial Unicode MS" w:hAnsi="Arial" w:cs="Arial"/>
          <w:b/>
        </w:rPr>
        <w:t>Ondas unidimensionales</w:t>
      </w:r>
      <w:r w:rsidR="00D64981" w:rsidRPr="00DB7A7B">
        <w:rPr>
          <w:rFonts w:ascii="Arial" w:eastAsia="Arial Unicode MS" w:hAnsi="Arial" w:cs="Arial"/>
        </w:rPr>
        <w:t>, s</w:t>
      </w:r>
      <w:r w:rsidRPr="00DB7A7B">
        <w:rPr>
          <w:rFonts w:ascii="Arial" w:eastAsia="Arial Unicode MS" w:hAnsi="Arial" w:cs="Arial"/>
        </w:rPr>
        <w:t>on aquellas que se</w:t>
      </w:r>
      <w:r w:rsidR="00D64981" w:rsidRPr="00DB7A7B">
        <w:rPr>
          <w:rFonts w:ascii="Arial" w:eastAsia="Arial Unicode MS" w:hAnsi="Arial" w:cs="Arial"/>
        </w:rPr>
        <w:t xml:space="preserve"> propagan en una sola dirección;</w:t>
      </w:r>
      <w:r w:rsidRPr="00DB7A7B">
        <w:rPr>
          <w:rFonts w:ascii="Arial" w:eastAsia="Arial Unicode MS" w:hAnsi="Arial" w:cs="Arial"/>
        </w:rPr>
        <w:t xml:space="preserve"> por ejemplo, las ondas</w:t>
      </w:r>
      <w:r w:rsidR="00D64981" w:rsidRPr="00DB7A7B">
        <w:rPr>
          <w:rFonts w:ascii="Arial" w:eastAsia="Arial Unicode MS" w:hAnsi="Arial" w:cs="Arial"/>
        </w:rPr>
        <w:t xml:space="preserve"> en la cuerda de una guitarra. </w:t>
      </w:r>
      <w:r w:rsidR="00414E77" w:rsidRPr="00DB7A7B">
        <w:rPr>
          <w:rFonts w:ascii="Arial" w:eastAsia="Arial Unicode MS" w:hAnsi="Arial" w:cs="Arial"/>
        </w:rPr>
        <w:t>O la luz polarizada, porque a</w:t>
      </w:r>
      <w:r w:rsidR="00D64981" w:rsidRPr="00DB7A7B">
        <w:rPr>
          <w:rFonts w:ascii="Arial" w:eastAsia="Arial Unicode MS" w:hAnsi="Arial" w:cs="Arial"/>
        </w:rPr>
        <w:t>unque la luz ordinaria vibra en todas las direcciones, un</w:t>
      </w:r>
      <w:r w:rsidR="00DB7A7B">
        <w:rPr>
          <w:rFonts w:ascii="Arial" w:eastAsia="Arial Unicode MS" w:hAnsi="Arial" w:cs="Arial"/>
        </w:rPr>
        <w:t xml:space="preserve"> </w:t>
      </w:r>
      <w:r w:rsidR="00773A8D" w:rsidRPr="00DB7A7B">
        <w:rPr>
          <w:rFonts w:ascii="Arial" w:eastAsia="Arial Unicode MS" w:hAnsi="Arial" w:cs="Arial"/>
        </w:rPr>
        <w:t xml:space="preserve">haz de </w:t>
      </w:r>
      <w:r w:rsidRPr="00DB7A7B">
        <w:rPr>
          <w:rFonts w:ascii="Arial" w:eastAsia="Arial Unicode MS" w:hAnsi="Arial" w:cs="Arial"/>
        </w:rPr>
        <w:t>luz polarizad</w:t>
      </w:r>
      <w:r w:rsidR="00773A8D" w:rsidRPr="00DB7A7B">
        <w:rPr>
          <w:rFonts w:ascii="Arial" w:eastAsia="Arial Unicode MS" w:hAnsi="Arial" w:cs="Arial"/>
        </w:rPr>
        <w:t>o</w:t>
      </w:r>
      <w:r w:rsidR="00D64981" w:rsidRPr="00DB7A7B">
        <w:rPr>
          <w:rFonts w:ascii="Arial" w:eastAsia="Arial Unicode MS" w:hAnsi="Arial" w:cs="Arial"/>
        </w:rPr>
        <w:t xml:space="preserve"> resulta al seleccionar las </w:t>
      </w:r>
      <w:r w:rsidR="00414E77" w:rsidRPr="00DB7A7B">
        <w:rPr>
          <w:rFonts w:ascii="Arial" w:eastAsia="Arial Unicode MS" w:hAnsi="Arial" w:cs="Arial"/>
        </w:rPr>
        <w:t xml:space="preserve">ondas </w:t>
      </w:r>
      <w:r w:rsidR="00D64981" w:rsidRPr="00DB7A7B">
        <w:rPr>
          <w:rFonts w:ascii="Arial" w:eastAsia="Arial Unicode MS" w:hAnsi="Arial" w:cs="Arial"/>
        </w:rPr>
        <w:t xml:space="preserve">de una sola </w:t>
      </w:r>
      <w:r w:rsidR="00414E77" w:rsidRPr="00DB7A7B">
        <w:rPr>
          <w:rFonts w:ascii="Arial" w:eastAsia="Arial Unicode MS" w:hAnsi="Arial" w:cs="Arial"/>
        </w:rPr>
        <w:t xml:space="preserve">dirección, al </w:t>
      </w:r>
      <w:r w:rsidR="00D64981" w:rsidRPr="00DB7A7B">
        <w:rPr>
          <w:rFonts w:ascii="Arial" w:eastAsia="Arial Unicode MS" w:hAnsi="Arial" w:cs="Arial"/>
        </w:rPr>
        <w:t>pasar</w:t>
      </w:r>
      <w:r w:rsidR="00414E77" w:rsidRPr="00DB7A7B">
        <w:rPr>
          <w:rFonts w:ascii="Arial" w:eastAsia="Arial Unicode MS" w:hAnsi="Arial" w:cs="Arial"/>
        </w:rPr>
        <w:t>la</w:t>
      </w:r>
      <w:r w:rsidR="00D64981" w:rsidRPr="00DB7A7B">
        <w:rPr>
          <w:rFonts w:ascii="Arial" w:eastAsia="Arial Unicode MS" w:hAnsi="Arial" w:cs="Arial"/>
        </w:rPr>
        <w:t xml:space="preserve"> por una serie de filtros</w:t>
      </w:r>
      <w:r w:rsidR="00414E77" w:rsidRPr="00DB7A7B">
        <w:rPr>
          <w:rFonts w:ascii="Arial" w:eastAsia="Arial Unicode MS" w:hAnsi="Arial" w:cs="Arial"/>
        </w:rPr>
        <w:t xml:space="preserve"> que la seleccionan</w:t>
      </w:r>
      <w:r w:rsidR="00D64981" w:rsidRPr="00DB7A7B">
        <w:rPr>
          <w:rFonts w:ascii="Arial" w:eastAsia="Arial Unicode MS" w:hAnsi="Arial" w:cs="Arial"/>
        </w:rPr>
        <w:t>.</w:t>
      </w:r>
    </w:p>
    <w:p w14:paraId="0B5A70FE" w14:textId="77777777" w:rsidR="000D32B8" w:rsidRPr="00DB7A7B" w:rsidRDefault="000D32B8" w:rsidP="00DB7A7B">
      <w:pPr>
        <w:pStyle w:val="Prrafodelista"/>
        <w:numPr>
          <w:ilvl w:val="0"/>
          <w:numId w:val="12"/>
        </w:numPr>
        <w:tabs>
          <w:tab w:val="right" w:pos="8498"/>
        </w:tabs>
        <w:spacing w:after="0" w:line="360" w:lineRule="auto"/>
        <w:jc w:val="both"/>
        <w:rPr>
          <w:rFonts w:ascii="Arial" w:eastAsia="Arial Unicode MS" w:hAnsi="Arial" w:cs="Arial"/>
        </w:rPr>
      </w:pPr>
      <w:r w:rsidRPr="00DB7A7B">
        <w:rPr>
          <w:rFonts w:ascii="Arial" w:eastAsia="Arial Unicode MS" w:hAnsi="Arial" w:cs="Arial"/>
          <w:b/>
        </w:rPr>
        <w:t xml:space="preserve">Ondas </w:t>
      </w:r>
      <w:r w:rsidRPr="00D80161">
        <w:rPr>
          <w:rFonts w:ascii="Arial" w:eastAsia="Arial Unicode MS" w:hAnsi="Arial" w:cs="Arial"/>
          <w:b/>
        </w:rPr>
        <w:t>superficiales</w:t>
      </w:r>
      <w:r w:rsidR="00D64981" w:rsidRPr="00DB7A7B">
        <w:rPr>
          <w:rFonts w:ascii="Arial" w:eastAsia="Arial Unicode MS" w:hAnsi="Arial" w:cs="Arial"/>
        </w:rPr>
        <w:t>, s</w:t>
      </w:r>
      <w:r w:rsidR="005D2DA9" w:rsidRPr="00DB7A7B">
        <w:rPr>
          <w:rFonts w:ascii="Arial" w:eastAsia="Arial Unicode MS" w:hAnsi="Arial" w:cs="Arial"/>
        </w:rPr>
        <w:t>on aquellas que se propaga</w:t>
      </w:r>
      <w:r w:rsidR="00D64981" w:rsidRPr="00DB7A7B">
        <w:rPr>
          <w:rFonts w:ascii="Arial" w:eastAsia="Arial Unicode MS" w:hAnsi="Arial" w:cs="Arial"/>
        </w:rPr>
        <w:t>n sobre una superficie, en todas</w:t>
      </w:r>
      <w:r w:rsidR="005D2DA9" w:rsidRPr="00DB7A7B">
        <w:rPr>
          <w:rFonts w:ascii="Arial" w:eastAsia="Arial Unicode MS" w:hAnsi="Arial" w:cs="Arial"/>
        </w:rPr>
        <w:t xml:space="preserve"> las direcciones radial</w:t>
      </w:r>
      <w:r w:rsidR="00414E77" w:rsidRPr="00DB7A7B">
        <w:rPr>
          <w:rFonts w:ascii="Arial" w:eastAsia="Arial Unicode MS" w:hAnsi="Arial" w:cs="Arial"/>
        </w:rPr>
        <w:t>es que conforman el plano;</w:t>
      </w:r>
      <w:r w:rsidR="005D2DA9" w:rsidRPr="00DB7A7B">
        <w:rPr>
          <w:rFonts w:ascii="Arial" w:eastAsia="Arial Unicode MS" w:hAnsi="Arial" w:cs="Arial"/>
        </w:rPr>
        <w:t xml:space="preserve"> como las ondas </w:t>
      </w:r>
      <w:r w:rsidR="00D64981" w:rsidRPr="00DB7A7B">
        <w:rPr>
          <w:rFonts w:ascii="Arial" w:eastAsia="Arial Unicode MS" w:hAnsi="Arial" w:cs="Arial"/>
        </w:rPr>
        <w:t xml:space="preserve">que se producen </w:t>
      </w:r>
      <w:r w:rsidR="005D2DA9" w:rsidRPr="00DB7A7B">
        <w:rPr>
          <w:rFonts w:ascii="Arial" w:eastAsia="Arial Unicode MS" w:hAnsi="Arial" w:cs="Arial"/>
        </w:rPr>
        <w:t xml:space="preserve">en un estanque </w:t>
      </w:r>
      <w:r w:rsidR="00A73119" w:rsidRPr="00DB7A7B">
        <w:rPr>
          <w:rFonts w:ascii="Arial" w:eastAsia="Arial Unicode MS" w:hAnsi="Arial" w:cs="Arial"/>
        </w:rPr>
        <w:t>al arrojar una piedra</w:t>
      </w:r>
      <w:r w:rsidR="00D64981" w:rsidRPr="00DB7A7B">
        <w:rPr>
          <w:rFonts w:ascii="Arial" w:eastAsia="Arial Unicode MS" w:hAnsi="Arial" w:cs="Arial"/>
        </w:rPr>
        <w:t xml:space="preserve"> y </w:t>
      </w:r>
      <w:r w:rsidR="00A73119" w:rsidRPr="00DB7A7B">
        <w:rPr>
          <w:rFonts w:ascii="Arial" w:eastAsia="Arial Unicode MS" w:hAnsi="Arial" w:cs="Arial"/>
        </w:rPr>
        <w:t>que se propagan</w:t>
      </w:r>
      <w:r w:rsidR="005D2DA9" w:rsidRPr="00DB7A7B">
        <w:rPr>
          <w:rFonts w:ascii="Arial" w:eastAsia="Arial Unicode MS" w:hAnsi="Arial" w:cs="Arial"/>
        </w:rPr>
        <w:t xml:space="preserve"> </w:t>
      </w:r>
      <w:r w:rsidR="00414E77" w:rsidRPr="00DB7A7B">
        <w:rPr>
          <w:rFonts w:ascii="Arial" w:eastAsia="Arial Unicode MS" w:hAnsi="Arial" w:cs="Arial"/>
        </w:rPr>
        <w:t xml:space="preserve">formando </w:t>
      </w:r>
      <w:r w:rsidR="005D2DA9" w:rsidRPr="00DB7A7B">
        <w:rPr>
          <w:rFonts w:ascii="Arial" w:eastAsia="Arial Unicode MS" w:hAnsi="Arial" w:cs="Arial"/>
        </w:rPr>
        <w:t>circunferenc</w:t>
      </w:r>
      <w:r w:rsidR="00414E77" w:rsidRPr="00DB7A7B">
        <w:rPr>
          <w:rFonts w:ascii="Arial" w:eastAsia="Arial Unicode MS" w:hAnsi="Arial" w:cs="Arial"/>
        </w:rPr>
        <w:t>ias</w:t>
      </w:r>
      <w:r w:rsidR="005D2DA9" w:rsidRPr="00DB7A7B">
        <w:rPr>
          <w:rFonts w:ascii="Arial" w:eastAsia="Arial Unicode MS" w:hAnsi="Arial" w:cs="Arial"/>
        </w:rPr>
        <w:t>.</w:t>
      </w:r>
    </w:p>
    <w:p w14:paraId="27AD78FF" w14:textId="77777777" w:rsidR="005D2DA9" w:rsidRDefault="005D2DA9" w:rsidP="00DB7A7B">
      <w:pPr>
        <w:pStyle w:val="Prrafodelista"/>
        <w:numPr>
          <w:ilvl w:val="0"/>
          <w:numId w:val="12"/>
        </w:numPr>
        <w:tabs>
          <w:tab w:val="right" w:pos="8498"/>
        </w:tabs>
        <w:spacing w:after="0" w:line="360" w:lineRule="auto"/>
        <w:jc w:val="both"/>
        <w:rPr>
          <w:rFonts w:ascii="Arial" w:eastAsia="Arial Unicode MS" w:hAnsi="Arial" w:cs="Arial"/>
        </w:rPr>
      </w:pPr>
      <w:r w:rsidRPr="00DB7A7B">
        <w:rPr>
          <w:rFonts w:ascii="Arial" w:eastAsia="Arial Unicode MS" w:hAnsi="Arial" w:cs="Arial"/>
          <w:b/>
        </w:rPr>
        <w:t>Ondas esféricas</w:t>
      </w:r>
      <w:r w:rsidR="00414E77" w:rsidRPr="00DB7A7B">
        <w:rPr>
          <w:rFonts w:ascii="Arial" w:eastAsia="Arial Unicode MS" w:hAnsi="Arial" w:cs="Arial"/>
        </w:rPr>
        <w:t>, s</w:t>
      </w:r>
      <w:r w:rsidRPr="00DB7A7B">
        <w:rPr>
          <w:rFonts w:ascii="Arial" w:eastAsia="Arial Unicode MS" w:hAnsi="Arial" w:cs="Arial"/>
        </w:rPr>
        <w:t>on aquel</w:t>
      </w:r>
      <w:r w:rsidR="00D64981" w:rsidRPr="00DB7A7B">
        <w:rPr>
          <w:rFonts w:ascii="Arial" w:eastAsia="Arial Unicode MS" w:hAnsi="Arial" w:cs="Arial"/>
        </w:rPr>
        <w:t>las que se propagan en</w:t>
      </w:r>
      <w:r w:rsidRPr="00DB7A7B">
        <w:rPr>
          <w:rFonts w:ascii="Arial" w:eastAsia="Arial Unicode MS" w:hAnsi="Arial" w:cs="Arial"/>
        </w:rPr>
        <w:t xml:space="preserve"> direcciones radiales del espacio, como las ondas sonoras </w:t>
      </w:r>
      <w:r w:rsidR="00D64981" w:rsidRPr="00DB7A7B">
        <w:rPr>
          <w:rFonts w:ascii="Arial" w:eastAsia="Arial Unicode MS" w:hAnsi="Arial" w:cs="Arial"/>
        </w:rPr>
        <w:t>que se propagan</w:t>
      </w:r>
      <w:r w:rsidRPr="00DB7A7B">
        <w:rPr>
          <w:rFonts w:ascii="Arial" w:eastAsia="Arial Unicode MS" w:hAnsi="Arial" w:cs="Arial"/>
        </w:rPr>
        <w:t xml:space="preserve"> en el aire, o las ondas de luz de vienen de las estrellas y se propagan hacia todos los lugares del universo.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81"/>
        <w:gridCol w:w="6347"/>
      </w:tblGrid>
      <w:tr w:rsidR="00F11318" w14:paraId="4EFA22F8" w14:textId="77777777" w:rsidTr="008A21C9">
        <w:tc>
          <w:tcPr>
            <w:tcW w:w="9033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hideMark/>
          </w:tcPr>
          <w:p w14:paraId="4507955E" w14:textId="77777777" w:rsidR="00F11318" w:rsidRDefault="00F11318" w:rsidP="00F11318">
            <w:pPr>
              <w:spacing w:line="360" w:lineRule="auto"/>
              <w:jc w:val="center"/>
              <w:rPr>
                <w:rFonts w:ascii="Arial" w:eastAsia="Arial Unicode MS" w:hAnsi="Arial" w:cs="Arial"/>
                <w:b/>
                <w:color w:val="FFFFFF" w:themeColor="background1"/>
              </w:rPr>
            </w:pPr>
            <w:r>
              <w:rPr>
                <w:rFonts w:ascii="Arial" w:eastAsia="Arial Unicode MS" w:hAnsi="Arial" w:cs="Arial"/>
                <w:b/>
                <w:color w:val="FFFFFF" w:themeColor="background1"/>
              </w:rPr>
              <w:t>Practica (recurso de ejercitación)</w:t>
            </w:r>
          </w:p>
        </w:tc>
      </w:tr>
      <w:tr w:rsidR="00F11318" w14:paraId="32676948" w14:textId="77777777" w:rsidTr="008A21C9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6D1C6C8B" w14:textId="77777777" w:rsidR="00F11318" w:rsidRDefault="00F11318" w:rsidP="008A21C9">
            <w:pPr>
              <w:spacing w:line="360" w:lineRule="auto"/>
              <w:rPr>
                <w:rFonts w:ascii="Arial" w:eastAsia="Arial Unicode MS" w:hAnsi="Arial" w:cs="Arial"/>
                <w:b/>
                <w:color w:val="000000"/>
              </w:rPr>
            </w:pPr>
            <w:r>
              <w:rPr>
                <w:rFonts w:ascii="Arial" w:eastAsia="Arial Unicode MS" w:hAnsi="Arial" w:cs="Arial"/>
                <w:b/>
                <w:color w:val="000000"/>
              </w:rPr>
              <w:t>Código</w:t>
            </w:r>
          </w:p>
        </w:tc>
        <w:tc>
          <w:tcPr>
            <w:tcW w:w="651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67CF246" w14:textId="77777777" w:rsidR="00F11318" w:rsidRDefault="00F11318" w:rsidP="008A21C9">
            <w:pPr>
              <w:spacing w:line="360" w:lineRule="auto"/>
              <w:rPr>
                <w:rFonts w:ascii="Arial" w:eastAsia="Arial Unicode MS" w:hAnsi="Arial" w:cs="Arial"/>
                <w:b/>
                <w:color w:val="000000"/>
              </w:rPr>
            </w:pPr>
            <w:r>
              <w:rPr>
                <w:rFonts w:ascii="Arial" w:eastAsia="Arial Unicode MS" w:hAnsi="Arial" w:cs="Arial"/>
                <w:color w:val="000000"/>
              </w:rPr>
              <w:t>CN_11_02_REC50</w:t>
            </w:r>
          </w:p>
        </w:tc>
      </w:tr>
      <w:tr w:rsidR="00F11318" w14:paraId="5484201D" w14:textId="77777777" w:rsidTr="008A21C9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43EC0C1" w14:textId="77777777" w:rsidR="00F11318" w:rsidRDefault="00F11318" w:rsidP="008A21C9">
            <w:pPr>
              <w:spacing w:line="360" w:lineRule="auto"/>
              <w:rPr>
                <w:rFonts w:ascii="Arial" w:eastAsia="Arial Unicode MS" w:hAnsi="Arial" w:cs="Arial"/>
                <w:color w:val="000000"/>
              </w:rPr>
            </w:pPr>
            <w:r>
              <w:rPr>
                <w:rFonts w:ascii="Arial" w:eastAsia="Arial Unicode MS" w:hAnsi="Arial" w:cs="Arial"/>
                <w:b/>
                <w:color w:val="000000"/>
              </w:rPr>
              <w:t>Título</w:t>
            </w:r>
          </w:p>
        </w:tc>
        <w:tc>
          <w:tcPr>
            <w:tcW w:w="651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6757E89" w14:textId="77777777" w:rsidR="00F11318" w:rsidRDefault="00F11318" w:rsidP="008A21C9">
            <w:pPr>
              <w:spacing w:line="360" w:lineRule="auto"/>
              <w:rPr>
                <w:rFonts w:ascii="Arial" w:eastAsia="Arial Unicode MS" w:hAnsi="Arial" w:cs="Arial"/>
                <w:color w:val="000000"/>
              </w:rPr>
            </w:pPr>
            <w:r w:rsidRPr="00F11318">
              <w:rPr>
                <w:rFonts w:ascii="Arial" w:eastAsia="Arial Unicode MS" w:hAnsi="Arial" w:cs="Arial"/>
                <w:color w:val="000000"/>
              </w:rPr>
              <w:t>Recuerda conceptos relacionados con las ondas</w:t>
            </w:r>
          </w:p>
        </w:tc>
      </w:tr>
      <w:tr w:rsidR="00F11318" w14:paraId="67788D71" w14:textId="77777777" w:rsidTr="008A21C9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6BD0EA46" w14:textId="77777777" w:rsidR="00F11318" w:rsidRDefault="00F11318" w:rsidP="008A21C9">
            <w:pPr>
              <w:spacing w:line="360" w:lineRule="auto"/>
              <w:rPr>
                <w:rFonts w:ascii="Arial" w:eastAsia="Arial Unicode MS" w:hAnsi="Arial" w:cs="Arial"/>
                <w:color w:val="000000"/>
              </w:rPr>
            </w:pPr>
            <w:r>
              <w:rPr>
                <w:rFonts w:ascii="Arial" w:eastAsia="Arial Unicode MS" w:hAnsi="Arial" w:cs="Arial"/>
                <w:b/>
                <w:color w:val="000000"/>
              </w:rPr>
              <w:t>Descripción</w:t>
            </w:r>
          </w:p>
        </w:tc>
        <w:tc>
          <w:tcPr>
            <w:tcW w:w="651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8B8754B" w14:textId="77777777" w:rsidR="00F11318" w:rsidRDefault="00F11318" w:rsidP="008A21C9">
            <w:pPr>
              <w:spacing w:line="360" w:lineRule="auto"/>
              <w:rPr>
                <w:rFonts w:ascii="Arial" w:eastAsia="Arial Unicode MS" w:hAnsi="Arial" w:cs="Arial"/>
                <w:color w:val="000000"/>
              </w:rPr>
            </w:pPr>
            <w:r w:rsidRPr="00F11318">
              <w:rPr>
                <w:rFonts w:ascii="Arial" w:eastAsia="Arial Unicode MS" w:hAnsi="Arial" w:cs="Arial"/>
                <w:color w:val="000000"/>
              </w:rPr>
              <w:t>Actividad para relacionar los conceptos de las características de las ondas</w:t>
            </w:r>
          </w:p>
        </w:tc>
      </w:tr>
    </w:tbl>
    <w:p w14:paraId="16D72808" w14:textId="77777777" w:rsidR="00F11318" w:rsidRDefault="00F11318" w:rsidP="00F11318">
      <w:pPr>
        <w:tabs>
          <w:tab w:val="right" w:pos="8498"/>
        </w:tabs>
        <w:spacing w:after="0" w:line="360" w:lineRule="auto"/>
        <w:jc w:val="both"/>
        <w:rPr>
          <w:rFonts w:ascii="Arial" w:eastAsia="Arial Unicode MS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81"/>
        <w:gridCol w:w="6347"/>
      </w:tblGrid>
      <w:tr w:rsidR="00F11318" w14:paraId="2026E73D" w14:textId="77777777" w:rsidTr="008A21C9">
        <w:tc>
          <w:tcPr>
            <w:tcW w:w="9033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hideMark/>
          </w:tcPr>
          <w:p w14:paraId="572777AC" w14:textId="77777777" w:rsidR="00F11318" w:rsidRDefault="00F11318" w:rsidP="008A21C9">
            <w:pPr>
              <w:spacing w:line="360" w:lineRule="auto"/>
              <w:jc w:val="center"/>
              <w:rPr>
                <w:rFonts w:ascii="Arial" w:eastAsia="Arial Unicode MS" w:hAnsi="Arial" w:cs="Arial"/>
                <w:b/>
                <w:color w:val="FFFFFF" w:themeColor="background1"/>
              </w:rPr>
            </w:pPr>
            <w:r>
              <w:rPr>
                <w:rFonts w:ascii="Arial" w:eastAsia="Arial Unicode MS" w:hAnsi="Arial" w:cs="Arial"/>
                <w:b/>
                <w:color w:val="FFFFFF" w:themeColor="background1"/>
              </w:rPr>
              <w:t>Practica (recurso de ejercitación)</w:t>
            </w:r>
          </w:p>
        </w:tc>
      </w:tr>
      <w:tr w:rsidR="00F11318" w14:paraId="08172C77" w14:textId="77777777" w:rsidTr="008A21C9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F81DC44" w14:textId="77777777" w:rsidR="00F11318" w:rsidRDefault="00F11318" w:rsidP="008A21C9">
            <w:pPr>
              <w:spacing w:line="360" w:lineRule="auto"/>
              <w:rPr>
                <w:rFonts w:ascii="Arial" w:eastAsia="Arial Unicode MS" w:hAnsi="Arial" w:cs="Arial"/>
                <w:b/>
                <w:color w:val="000000"/>
              </w:rPr>
            </w:pPr>
            <w:r>
              <w:rPr>
                <w:rFonts w:ascii="Arial" w:eastAsia="Arial Unicode MS" w:hAnsi="Arial" w:cs="Arial"/>
                <w:b/>
                <w:color w:val="000000"/>
              </w:rPr>
              <w:t>Código</w:t>
            </w:r>
          </w:p>
        </w:tc>
        <w:tc>
          <w:tcPr>
            <w:tcW w:w="651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3EBCCA9" w14:textId="77777777" w:rsidR="00F11318" w:rsidRDefault="00F11318" w:rsidP="008A21C9">
            <w:pPr>
              <w:spacing w:line="360" w:lineRule="auto"/>
              <w:rPr>
                <w:rFonts w:ascii="Arial" w:eastAsia="Arial Unicode MS" w:hAnsi="Arial" w:cs="Arial"/>
                <w:b/>
                <w:color w:val="000000"/>
              </w:rPr>
            </w:pPr>
            <w:r>
              <w:rPr>
                <w:rFonts w:ascii="Arial" w:eastAsia="Arial Unicode MS" w:hAnsi="Arial" w:cs="Arial"/>
                <w:color w:val="000000"/>
              </w:rPr>
              <w:t>CN_11_02_REC60</w:t>
            </w:r>
          </w:p>
        </w:tc>
      </w:tr>
      <w:tr w:rsidR="00F11318" w14:paraId="69D43BFB" w14:textId="77777777" w:rsidTr="008A21C9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C118620" w14:textId="77777777" w:rsidR="00F11318" w:rsidRDefault="00F11318" w:rsidP="008A21C9">
            <w:pPr>
              <w:spacing w:line="360" w:lineRule="auto"/>
              <w:rPr>
                <w:rFonts w:ascii="Arial" w:eastAsia="Arial Unicode MS" w:hAnsi="Arial" w:cs="Arial"/>
                <w:color w:val="000000"/>
              </w:rPr>
            </w:pPr>
            <w:r>
              <w:rPr>
                <w:rFonts w:ascii="Arial" w:eastAsia="Arial Unicode MS" w:hAnsi="Arial" w:cs="Arial"/>
                <w:b/>
                <w:color w:val="000000"/>
              </w:rPr>
              <w:t>Título</w:t>
            </w:r>
          </w:p>
        </w:tc>
        <w:tc>
          <w:tcPr>
            <w:tcW w:w="651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75382F8" w14:textId="77777777" w:rsidR="00F11318" w:rsidRDefault="00F11318" w:rsidP="008A21C9">
            <w:pPr>
              <w:spacing w:line="360" w:lineRule="auto"/>
              <w:rPr>
                <w:rFonts w:ascii="Arial" w:eastAsia="Arial Unicode MS" w:hAnsi="Arial" w:cs="Arial"/>
                <w:color w:val="000000"/>
              </w:rPr>
            </w:pPr>
            <w:r w:rsidRPr="00F11318">
              <w:rPr>
                <w:rFonts w:ascii="Arial" w:eastAsia="Arial Unicode MS" w:hAnsi="Arial" w:cs="Arial"/>
                <w:color w:val="000000"/>
              </w:rPr>
              <w:t>Resuelve un crucigrama sobre las ondas</w:t>
            </w:r>
          </w:p>
        </w:tc>
      </w:tr>
      <w:tr w:rsidR="00F11318" w14:paraId="21F20400" w14:textId="77777777" w:rsidTr="008A21C9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E0E0EDD" w14:textId="77777777" w:rsidR="00F11318" w:rsidRDefault="00F11318" w:rsidP="008A21C9">
            <w:pPr>
              <w:spacing w:line="360" w:lineRule="auto"/>
              <w:rPr>
                <w:rFonts w:ascii="Arial" w:eastAsia="Arial Unicode MS" w:hAnsi="Arial" w:cs="Arial"/>
                <w:color w:val="000000"/>
              </w:rPr>
            </w:pPr>
            <w:r>
              <w:rPr>
                <w:rFonts w:ascii="Arial" w:eastAsia="Arial Unicode MS" w:hAnsi="Arial" w:cs="Arial"/>
                <w:b/>
                <w:color w:val="000000"/>
              </w:rPr>
              <w:t>Descripción</w:t>
            </w:r>
          </w:p>
        </w:tc>
        <w:tc>
          <w:tcPr>
            <w:tcW w:w="651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C5CDF5E" w14:textId="77777777" w:rsidR="00F11318" w:rsidRDefault="00F11318" w:rsidP="008A21C9">
            <w:pPr>
              <w:spacing w:line="360" w:lineRule="auto"/>
              <w:rPr>
                <w:rFonts w:ascii="Arial" w:eastAsia="Arial Unicode MS" w:hAnsi="Arial" w:cs="Arial"/>
                <w:color w:val="000000"/>
              </w:rPr>
            </w:pPr>
            <w:r w:rsidRPr="00F11318">
              <w:rPr>
                <w:rFonts w:ascii="Arial" w:eastAsia="Arial Unicode MS" w:hAnsi="Arial" w:cs="Arial"/>
                <w:color w:val="000000"/>
              </w:rPr>
              <w:t>Actividad que permite resolver un crucigrama sobre el tema de las ondas</w:t>
            </w:r>
          </w:p>
        </w:tc>
      </w:tr>
    </w:tbl>
    <w:p w14:paraId="5C902839" w14:textId="77777777" w:rsidR="000733F1" w:rsidRPr="00DB7A7B" w:rsidRDefault="000733F1" w:rsidP="00F11318">
      <w:pPr>
        <w:tabs>
          <w:tab w:val="right" w:pos="8498"/>
        </w:tabs>
        <w:spacing w:after="0" w:line="360" w:lineRule="auto"/>
        <w:jc w:val="both"/>
        <w:rPr>
          <w:rFonts w:ascii="Arial" w:eastAsia="Arial Unicode MS" w:hAnsi="Arial" w:cs="Arial"/>
        </w:rPr>
      </w:pPr>
    </w:p>
    <w:p w14:paraId="216403B3" w14:textId="77777777" w:rsidR="006D731F" w:rsidRPr="00DB7A7B" w:rsidRDefault="006D731F" w:rsidP="00DB7A7B">
      <w:pPr>
        <w:pStyle w:val="Textoindependiente"/>
        <w:spacing w:line="360" w:lineRule="auto"/>
        <w:rPr>
          <w:rFonts w:ascii="Arial" w:hAnsi="Arial" w:cs="Arial"/>
          <w:b/>
        </w:rPr>
      </w:pPr>
      <w:r w:rsidRPr="00DB7A7B">
        <w:rPr>
          <w:rFonts w:ascii="Arial" w:hAnsi="Arial" w:cs="Arial"/>
          <w:highlight w:val="yellow"/>
        </w:rPr>
        <w:t xml:space="preserve">[SECCIÓN </w:t>
      </w:r>
      <w:r w:rsidR="00FE6ED4" w:rsidRPr="00DB7A7B">
        <w:rPr>
          <w:rFonts w:ascii="Arial" w:hAnsi="Arial" w:cs="Arial"/>
          <w:highlight w:val="yellow"/>
        </w:rPr>
        <w:t>2</w:t>
      </w:r>
      <w:r w:rsidRPr="00DB7A7B">
        <w:rPr>
          <w:rFonts w:ascii="Arial" w:hAnsi="Arial" w:cs="Arial"/>
          <w:highlight w:val="yellow"/>
        </w:rPr>
        <w:t>]</w:t>
      </w:r>
      <w:r w:rsidR="00E00336" w:rsidRPr="00DB7A7B">
        <w:rPr>
          <w:rFonts w:ascii="Arial" w:hAnsi="Arial" w:cs="Arial"/>
        </w:rPr>
        <w:t xml:space="preserve"> </w:t>
      </w:r>
      <w:r w:rsidR="00E00336" w:rsidRPr="00DB7A7B">
        <w:rPr>
          <w:rFonts w:ascii="Arial" w:hAnsi="Arial" w:cs="Arial"/>
          <w:b/>
        </w:rPr>
        <w:t>1</w:t>
      </w:r>
      <w:r w:rsidR="00476488" w:rsidRPr="00DB7A7B">
        <w:rPr>
          <w:rFonts w:ascii="Arial" w:hAnsi="Arial" w:cs="Arial"/>
          <w:b/>
        </w:rPr>
        <w:t>.3</w:t>
      </w:r>
      <w:r w:rsidR="00FE6ED4" w:rsidRPr="00DB7A7B">
        <w:rPr>
          <w:rFonts w:ascii="Arial" w:hAnsi="Arial" w:cs="Arial"/>
          <w:b/>
        </w:rPr>
        <w:t xml:space="preserve"> </w:t>
      </w:r>
      <w:r w:rsidR="00E00336" w:rsidRPr="00DB7A7B">
        <w:rPr>
          <w:rFonts w:ascii="Arial" w:hAnsi="Arial" w:cs="Arial"/>
          <w:b/>
        </w:rPr>
        <w:t>La v</w:t>
      </w:r>
      <w:r w:rsidRPr="00DB7A7B">
        <w:rPr>
          <w:rFonts w:ascii="Arial" w:hAnsi="Arial" w:cs="Arial"/>
          <w:b/>
        </w:rPr>
        <w:t>elocidad de la onda</w:t>
      </w:r>
    </w:p>
    <w:p w14:paraId="14EEC093" w14:textId="77777777" w:rsidR="00446841" w:rsidRPr="00DB7A7B" w:rsidRDefault="00446841" w:rsidP="00DB7A7B">
      <w:pPr>
        <w:tabs>
          <w:tab w:val="right" w:pos="8498"/>
        </w:tabs>
        <w:spacing w:after="0" w:line="360" w:lineRule="auto"/>
        <w:jc w:val="both"/>
        <w:rPr>
          <w:rFonts w:ascii="Arial" w:eastAsia="Arial Unicode MS" w:hAnsi="Arial" w:cs="Arial"/>
        </w:rPr>
      </w:pPr>
    </w:p>
    <w:p w14:paraId="265E7303" w14:textId="77777777" w:rsidR="00B4211B" w:rsidRPr="00DB7A7B" w:rsidRDefault="00837520" w:rsidP="00DB7A7B">
      <w:pPr>
        <w:tabs>
          <w:tab w:val="right" w:pos="8498"/>
        </w:tabs>
        <w:spacing w:after="0" w:line="360" w:lineRule="auto"/>
        <w:jc w:val="both"/>
        <w:rPr>
          <w:rFonts w:ascii="Arial" w:eastAsia="Arial Unicode MS" w:hAnsi="Arial" w:cs="Arial"/>
        </w:rPr>
      </w:pPr>
      <w:r w:rsidRPr="00DB7A7B">
        <w:rPr>
          <w:rFonts w:ascii="Arial" w:eastAsia="Arial Unicode MS" w:hAnsi="Arial" w:cs="Arial"/>
        </w:rPr>
        <w:t>La onda al propagarse lo hace con movimiento uniforme</w:t>
      </w:r>
      <w:r w:rsidR="00B4211B" w:rsidRPr="00DB7A7B">
        <w:rPr>
          <w:rFonts w:ascii="Arial" w:eastAsia="Arial Unicode MS" w:hAnsi="Arial" w:cs="Arial"/>
        </w:rPr>
        <w:t>,</w:t>
      </w:r>
      <w:r w:rsidRPr="00DB7A7B">
        <w:rPr>
          <w:rFonts w:ascii="Arial" w:eastAsia="Arial Unicode MS" w:hAnsi="Arial" w:cs="Arial"/>
        </w:rPr>
        <w:t xml:space="preserve"> e</w:t>
      </w:r>
      <w:r w:rsidR="00B4211B" w:rsidRPr="00DB7A7B">
        <w:rPr>
          <w:rFonts w:ascii="Arial" w:eastAsia="Arial Unicode MS" w:hAnsi="Arial" w:cs="Arial"/>
        </w:rPr>
        <w:t>s decir con velocidad constante</w:t>
      </w:r>
      <w:r w:rsidRPr="00DB7A7B">
        <w:rPr>
          <w:rFonts w:ascii="Arial" w:eastAsia="Arial Unicode MS" w:hAnsi="Arial" w:cs="Arial"/>
        </w:rPr>
        <w:t xml:space="preserve"> </w:t>
      </w:r>
      <w:r w:rsidR="00B4211B" w:rsidRPr="00DB7A7B">
        <w:rPr>
          <w:rFonts w:ascii="Arial" w:eastAsia="Arial Unicode MS" w:hAnsi="Arial" w:cs="Arial"/>
        </w:rPr>
        <w:t xml:space="preserve">y </w:t>
      </w:r>
      <w:r w:rsidRPr="00DB7A7B">
        <w:rPr>
          <w:rFonts w:ascii="Arial" w:eastAsia="Arial Unicode MS" w:hAnsi="Arial" w:cs="Arial"/>
        </w:rPr>
        <w:t>en todas las direcciones</w:t>
      </w:r>
      <w:r w:rsidR="009F61C8" w:rsidRPr="00DB7A7B">
        <w:rPr>
          <w:rFonts w:ascii="Arial" w:eastAsia="Arial Unicode MS" w:hAnsi="Arial" w:cs="Arial"/>
        </w:rPr>
        <w:t xml:space="preserve">. </w:t>
      </w:r>
    </w:p>
    <w:p w14:paraId="106F08FE" w14:textId="77777777" w:rsidR="00215646" w:rsidRPr="00DB7A7B" w:rsidRDefault="00215646" w:rsidP="00DB7A7B">
      <w:pPr>
        <w:tabs>
          <w:tab w:val="right" w:pos="8498"/>
        </w:tabs>
        <w:spacing w:after="0" w:line="360" w:lineRule="auto"/>
        <w:jc w:val="both"/>
        <w:rPr>
          <w:rFonts w:ascii="Arial" w:eastAsia="Arial Unicode MS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84"/>
        <w:gridCol w:w="6344"/>
      </w:tblGrid>
      <w:tr w:rsidR="00215646" w:rsidRPr="00DB7A7B" w14:paraId="5F2B84B4" w14:textId="77777777" w:rsidTr="00FE7B1D">
        <w:tc>
          <w:tcPr>
            <w:tcW w:w="8978" w:type="dxa"/>
            <w:gridSpan w:val="2"/>
            <w:shd w:val="clear" w:color="auto" w:fill="000000" w:themeFill="text1"/>
          </w:tcPr>
          <w:p w14:paraId="0EB8B605" w14:textId="77777777" w:rsidR="00215646" w:rsidRPr="00DB7A7B" w:rsidRDefault="00215646" w:rsidP="00DB7A7B">
            <w:pPr>
              <w:spacing w:line="360" w:lineRule="auto"/>
              <w:jc w:val="center"/>
              <w:rPr>
                <w:rFonts w:ascii="Arial" w:eastAsia="Arial Unicode MS" w:hAnsi="Arial" w:cs="Arial"/>
                <w:b/>
                <w:color w:val="FFFFFF" w:themeColor="background1"/>
              </w:rPr>
            </w:pPr>
            <w:r w:rsidRPr="00DB7A7B">
              <w:rPr>
                <w:rFonts w:ascii="Arial" w:eastAsia="Arial Unicode MS" w:hAnsi="Arial" w:cs="Arial"/>
                <w:b/>
                <w:color w:val="FFFFFF" w:themeColor="background1"/>
              </w:rPr>
              <w:t>Recuerda</w:t>
            </w:r>
          </w:p>
        </w:tc>
      </w:tr>
      <w:tr w:rsidR="00215646" w:rsidRPr="00DB7A7B" w14:paraId="4042A328" w14:textId="77777777" w:rsidTr="00FE7B1D">
        <w:tc>
          <w:tcPr>
            <w:tcW w:w="2518" w:type="dxa"/>
          </w:tcPr>
          <w:p w14:paraId="238ED1A6" w14:textId="77777777" w:rsidR="00215646" w:rsidRPr="00DB7A7B" w:rsidRDefault="00215646" w:rsidP="00DB7A7B">
            <w:pPr>
              <w:spacing w:line="360" w:lineRule="auto"/>
              <w:rPr>
                <w:rFonts w:ascii="Arial" w:eastAsia="Arial Unicode MS" w:hAnsi="Arial" w:cs="Arial"/>
                <w:b/>
              </w:rPr>
            </w:pPr>
            <w:r w:rsidRPr="00DB7A7B">
              <w:rPr>
                <w:rFonts w:ascii="Arial" w:eastAsia="Arial Unicode MS" w:hAnsi="Arial" w:cs="Arial"/>
                <w:b/>
              </w:rPr>
              <w:t>Contenido</w:t>
            </w:r>
          </w:p>
        </w:tc>
        <w:tc>
          <w:tcPr>
            <w:tcW w:w="6460" w:type="dxa"/>
          </w:tcPr>
          <w:p w14:paraId="390D8221" w14:textId="77777777" w:rsidR="00215646" w:rsidRPr="00DB7A7B" w:rsidRDefault="00215646" w:rsidP="00DB7A7B">
            <w:pPr>
              <w:tabs>
                <w:tab w:val="right" w:pos="8498"/>
              </w:tabs>
              <w:spacing w:line="360" w:lineRule="auto"/>
              <w:jc w:val="both"/>
              <w:rPr>
                <w:rFonts w:ascii="Arial" w:eastAsia="Arial Unicode MS" w:hAnsi="Arial" w:cs="Arial"/>
              </w:rPr>
            </w:pPr>
          </w:p>
          <w:p w14:paraId="56460800" w14:textId="77777777" w:rsidR="00215646" w:rsidRPr="00DB7A7B" w:rsidRDefault="00215646" w:rsidP="00DB7A7B">
            <w:pPr>
              <w:tabs>
                <w:tab w:val="right" w:pos="8498"/>
              </w:tabs>
              <w:spacing w:line="360" w:lineRule="auto"/>
              <w:jc w:val="both"/>
              <w:rPr>
                <w:rFonts w:ascii="Arial" w:eastAsia="Arial Unicode MS" w:hAnsi="Arial" w:cs="Arial"/>
              </w:rPr>
            </w:pPr>
            <w:r w:rsidRPr="00DB7A7B">
              <w:rPr>
                <w:rFonts w:ascii="Arial" w:eastAsia="Arial Unicode MS" w:hAnsi="Arial" w:cs="Arial"/>
              </w:rPr>
              <w:t>La velocidad es la relación de la distancia recorrida y el tiempo empleado para recorrerla, en el movimiento uniforme la expresión matemática que describe la velocidad es:</w:t>
            </w:r>
          </w:p>
          <w:p w14:paraId="26FC51E2" w14:textId="77777777" w:rsidR="00215646" w:rsidRDefault="00DB7A7B" w:rsidP="00DB7A7B">
            <w:pPr>
              <w:tabs>
                <w:tab w:val="right" w:pos="8498"/>
              </w:tabs>
              <w:spacing w:line="360" w:lineRule="auto"/>
              <w:jc w:val="both"/>
              <w:rPr>
                <w:ins w:id="3" w:author="PEQUETITA Garcia Rodriguez" w:date="2016-08-09T00:42:00Z"/>
                <w:rFonts w:ascii="Arial" w:eastAsia="Arial Unicode MS" w:hAnsi="Arial" w:cs="Arial"/>
                <w:b/>
              </w:rPr>
            </w:pPr>
            <w:r>
              <w:rPr>
                <w:rFonts w:ascii="Arial" w:eastAsia="Arial Unicode MS" w:hAnsi="Arial" w:cs="Arial"/>
              </w:rPr>
              <w:t xml:space="preserve"> </w:t>
            </w:r>
            <m:oMath>
              <m:r>
                <m:rPr>
                  <m:sty m:val="bi"/>
                </m:rPr>
                <w:rPr>
                  <w:rFonts w:ascii="Cambria Math" w:eastAsia="Arial Unicode MS" w:hAnsi="Cambria Math" w:cs="Arial"/>
                  <w:highlight w:val="green"/>
                  <w:rPrChange w:id="4" w:author="PEQUETITA Garcia Rodriguez" w:date="2016-08-09T00:42:00Z">
                    <w:rPr>
                      <w:rFonts w:ascii="Cambria Math" w:eastAsia="Arial Unicode MS" w:hAnsi="Cambria Math" w:cs="Arial"/>
                    </w:rPr>
                  </w:rPrChange>
                </w:rPr>
                <m:t>v=</m:t>
              </m:r>
              <m:f>
                <m:fPr>
                  <m:ctrlPr>
                    <w:rPr>
                      <w:rFonts w:ascii="Cambria Math" w:eastAsia="Arial Unicode MS" w:hAnsi="Cambria Math" w:cs="Arial"/>
                      <w:b/>
                      <w:i/>
                      <w:highlight w:val="green"/>
                      <w:rPrChange w:id="5" w:author="PEQUETITA Garcia Rodriguez" w:date="2016-08-09T00:42:00Z">
                        <w:rPr>
                          <w:rFonts w:ascii="Cambria Math" w:eastAsia="Arial Unicode MS" w:hAnsi="Cambria Math" w:cs="Arial"/>
                          <w:b/>
                          <w:i/>
                        </w:rPr>
                      </w:rPrChange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eastAsia="Arial Unicode MS" w:hAnsi="Cambria Math" w:cs="Arial"/>
                      <w:highlight w:val="green"/>
                      <w:rPrChange w:id="6" w:author="PEQUETITA Garcia Rodriguez" w:date="2016-08-09T00:42:00Z">
                        <w:rPr>
                          <w:rFonts w:ascii="Cambria Math" w:eastAsia="Arial Unicode MS" w:hAnsi="Cambria Math" w:cs="Arial"/>
                        </w:rPr>
                      </w:rPrChange>
                    </w:rPr>
                    <m:t>d</m:t>
                  </m:r>
                </m:num>
                <m:den>
                  <m:r>
                    <m:rPr>
                      <m:sty m:val="bi"/>
                    </m:rPr>
                    <w:rPr>
                      <w:rFonts w:ascii="Cambria Math" w:eastAsia="Arial Unicode MS" w:hAnsi="Cambria Math" w:cs="Arial"/>
                      <w:highlight w:val="green"/>
                      <w:rPrChange w:id="7" w:author="PEQUETITA Garcia Rodriguez" w:date="2016-08-09T00:42:00Z">
                        <w:rPr>
                          <w:rFonts w:ascii="Cambria Math" w:eastAsia="Arial Unicode MS" w:hAnsi="Cambria Math" w:cs="Arial"/>
                        </w:rPr>
                      </w:rPrChange>
                    </w:rPr>
                    <m:t>t</m:t>
                  </m:r>
                </m:den>
              </m:f>
            </m:oMath>
          </w:p>
          <w:p w14:paraId="5112562B" w14:textId="77777777" w:rsidR="00E22FD3" w:rsidRDefault="00E22FD3" w:rsidP="00DB7A7B">
            <w:pPr>
              <w:tabs>
                <w:tab w:val="right" w:pos="8498"/>
              </w:tabs>
              <w:spacing w:line="360" w:lineRule="auto"/>
              <w:jc w:val="both"/>
              <w:rPr>
                <w:ins w:id="8" w:author="PEQUETITA Garcia Rodriguez" w:date="2016-08-09T00:42:00Z"/>
                <w:rFonts w:ascii="Arial" w:eastAsia="Arial Unicode MS" w:hAnsi="Arial" w:cs="Arial"/>
                <w:b/>
              </w:rPr>
            </w:pPr>
          </w:p>
          <w:p w14:paraId="57ADC3F0" w14:textId="50AEBF0C" w:rsidR="00E22FD3" w:rsidRPr="00DB7A7B" w:rsidRDefault="00E22FD3" w:rsidP="00DB7A7B">
            <w:pPr>
              <w:tabs>
                <w:tab w:val="right" w:pos="8498"/>
              </w:tabs>
              <w:spacing w:line="360" w:lineRule="auto"/>
              <w:jc w:val="both"/>
              <w:rPr>
                <w:rFonts w:ascii="Arial" w:eastAsia="Arial Unicode MS" w:hAnsi="Arial" w:cs="Arial"/>
                <w:b/>
              </w:rPr>
            </w:pPr>
            <w:ins w:id="9" w:author="PEQUETITA Garcia Rodriguez" w:date="2016-08-09T00:42:00Z">
              <w:r>
                <w:rPr>
                  <w:rFonts w:ascii="Arial" w:eastAsia="Arial Unicode MS" w:hAnsi="Arial" w:cs="Arial"/>
                  <w:b/>
                </w:rPr>
                <w:t>CN_11_02_formula01</w:t>
              </w:r>
            </w:ins>
          </w:p>
        </w:tc>
      </w:tr>
    </w:tbl>
    <w:p w14:paraId="577A0E9F" w14:textId="77777777" w:rsidR="00667E36" w:rsidRPr="00DB7A7B" w:rsidRDefault="00667E36" w:rsidP="00DB7A7B">
      <w:pPr>
        <w:tabs>
          <w:tab w:val="right" w:pos="8498"/>
        </w:tabs>
        <w:spacing w:after="0" w:line="360" w:lineRule="auto"/>
        <w:jc w:val="both"/>
        <w:rPr>
          <w:rFonts w:ascii="Arial" w:eastAsia="Arial Unicode MS" w:hAnsi="Arial" w:cs="Arial"/>
        </w:rPr>
      </w:pPr>
    </w:p>
    <w:p w14:paraId="008FC27B" w14:textId="77777777" w:rsidR="005768B5" w:rsidRPr="00DB7A7B" w:rsidRDefault="00667E36" w:rsidP="00DB7A7B">
      <w:pPr>
        <w:tabs>
          <w:tab w:val="right" w:pos="8498"/>
        </w:tabs>
        <w:spacing w:after="0" w:line="360" w:lineRule="auto"/>
        <w:jc w:val="both"/>
        <w:rPr>
          <w:rFonts w:ascii="Arial" w:eastAsia="Arial Unicode MS" w:hAnsi="Arial" w:cs="Arial"/>
        </w:rPr>
      </w:pPr>
      <w:r w:rsidRPr="00DB7A7B">
        <w:rPr>
          <w:rFonts w:ascii="Arial" w:eastAsia="Arial Unicode MS" w:hAnsi="Arial" w:cs="Arial"/>
        </w:rPr>
        <w:t xml:space="preserve">En el movimiento ondulatorio la </w:t>
      </w:r>
      <w:r w:rsidRPr="00DB7A7B">
        <w:rPr>
          <w:rFonts w:ascii="Arial" w:eastAsia="Arial Unicode MS" w:hAnsi="Arial" w:cs="Arial"/>
          <w:b/>
        </w:rPr>
        <w:t>longitud de onda</w:t>
      </w:r>
      <w:r w:rsidRPr="00DB7A7B">
        <w:rPr>
          <w:rFonts w:ascii="Arial" w:eastAsia="Arial Unicode MS" w:hAnsi="Arial" w:cs="Arial"/>
        </w:rPr>
        <w:t xml:space="preserve"> (</w:t>
      </w:r>
      <w:r w:rsidRPr="00DB7A7B">
        <w:rPr>
          <w:rFonts w:ascii="Arial" w:eastAsia="Arial Unicode MS" w:hAnsi="Arial" w:cs="Arial"/>
          <w:b/>
        </w:rPr>
        <w:t>λ</w:t>
      </w:r>
      <w:r w:rsidRPr="00DB7A7B">
        <w:rPr>
          <w:rFonts w:ascii="Arial" w:eastAsia="Arial Unicode MS" w:hAnsi="Arial" w:cs="Arial"/>
        </w:rPr>
        <w:t>) se define como la distancia recorrida en un periodo de tiempo (</w:t>
      </w:r>
      <w:r w:rsidRPr="00DB7A7B">
        <w:rPr>
          <w:rFonts w:ascii="Arial" w:eastAsia="Arial Unicode MS" w:hAnsi="Arial" w:cs="Arial"/>
          <w:b/>
        </w:rPr>
        <w:t>T</w:t>
      </w:r>
      <w:r w:rsidRPr="00DB7A7B">
        <w:rPr>
          <w:rFonts w:ascii="Arial" w:eastAsia="Arial Unicode MS" w:hAnsi="Arial" w:cs="Arial"/>
        </w:rPr>
        <w:t xml:space="preserve">), entonces la </w:t>
      </w:r>
      <w:r w:rsidRPr="00DB7A7B">
        <w:rPr>
          <w:rFonts w:ascii="Arial" w:eastAsia="Arial Unicode MS" w:hAnsi="Arial" w:cs="Arial"/>
          <w:b/>
        </w:rPr>
        <w:t>velocidad</w:t>
      </w:r>
      <w:r w:rsidRPr="00DB7A7B">
        <w:rPr>
          <w:rFonts w:ascii="Arial" w:eastAsia="Arial Unicode MS" w:hAnsi="Arial" w:cs="Arial"/>
        </w:rPr>
        <w:t xml:space="preserve"> de onda se expresa:</w:t>
      </w:r>
    </w:p>
    <w:p w14:paraId="26249E8F" w14:textId="77777777" w:rsidR="005768B5" w:rsidRPr="00DB7A7B" w:rsidRDefault="005768B5" w:rsidP="00DB7A7B">
      <w:pPr>
        <w:tabs>
          <w:tab w:val="right" w:pos="8498"/>
        </w:tabs>
        <w:spacing w:after="0" w:line="360" w:lineRule="auto"/>
        <w:jc w:val="both"/>
        <w:rPr>
          <w:rFonts w:ascii="Arial" w:eastAsia="Arial Unicode MS" w:hAnsi="Arial" w:cs="Arial"/>
        </w:rPr>
      </w:pPr>
    </w:p>
    <w:p w14:paraId="65E39E6D" w14:textId="72D28D28" w:rsidR="00667E36" w:rsidRPr="00E22FD3" w:rsidRDefault="00667E36" w:rsidP="00DB7A7B">
      <w:pPr>
        <w:tabs>
          <w:tab w:val="right" w:pos="8498"/>
        </w:tabs>
        <w:spacing w:after="0" w:line="360" w:lineRule="auto"/>
        <w:jc w:val="both"/>
        <w:rPr>
          <w:ins w:id="10" w:author="PEQUETITA Garcia Rodriguez" w:date="2016-08-09T00:43:00Z"/>
          <w:rFonts w:ascii="Arial" w:eastAsia="Arial Unicode MS" w:hAnsi="Arial" w:cs="Arial"/>
          <w:rPrChange w:id="11" w:author="PEQUETITA Garcia Rodriguez" w:date="2016-08-09T00:43:00Z">
            <w:rPr>
              <w:ins w:id="12" w:author="PEQUETITA Garcia Rodriguez" w:date="2016-08-09T00:43:00Z"/>
              <w:rFonts w:ascii="Arial" w:eastAsia="Arial Unicode MS" w:hAnsi="Arial" w:cs="Arial"/>
            </w:rPr>
          </w:rPrChange>
        </w:rPr>
      </w:pPr>
      <m:oMathPara>
        <m:oMath>
          <m:r>
            <w:rPr>
              <w:rFonts w:ascii="Cambria Math" w:eastAsia="Arial Unicode MS" w:hAnsi="Cambria Math" w:cs="Arial"/>
              <w:highlight w:val="green"/>
              <w:rPrChange w:id="13" w:author="PEQUETITA Garcia Rodriguez" w:date="2016-08-09T00:42:00Z">
                <w:rPr>
                  <w:rFonts w:ascii="Cambria Math" w:eastAsia="Arial Unicode MS" w:hAnsi="Cambria Math" w:cs="Arial"/>
                </w:rPr>
              </w:rPrChange>
            </w:rPr>
            <m:t>v=</m:t>
          </m:r>
          <m:f>
            <m:fPr>
              <m:ctrlPr>
                <w:rPr>
                  <w:rFonts w:ascii="Cambria Math" w:eastAsia="Arial Unicode MS" w:hAnsi="Cambria Math" w:cs="Arial"/>
                  <w:i/>
                  <w:highlight w:val="green"/>
                  <w:rPrChange w:id="14" w:author="PEQUETITA Garcia Rodriguez" w:date="2016-08-09T00:42:00Z">
                    <w:rPr>
                      <w:rFonts w:ascii="Cambria Math" w:eastAsia="Arial Unicode MS" w:hAnsi="Cambria Math" w:cs="Arial"/>
                      <w:i/>
                    </w:rPr>
                  </w:rPrChange>
                </w:rPr>
              </m:ctrlPr>
            </m:fPr>
            <m:num>
              <m:r>
                <w:rPr>
                  <w:rFonts w:ascii="Cambria Math" w:eastAsia="Arial Unicode MS" w:hAnsi="Cambria Math" w:cs="Arial"/>
                  <w:highlight w:val="green"/>
                  <w:rPrChange w:id="15" w:author="PEQUETITA Garcia Rodriguez" w:date="2016-08-09T00:42:00Z">
                    <w:rPr>
                      <w:rFonts w:ascii="Cambria Math" w:eastAsia="Arial Unicode MS" w:hAnsi="Cambria Math" w:cs="Arial"/>
                    </w:rPr>
                  </w:rPrChange>
                </w:rPr>
                <m:t>λ</m:t>
              </m:r>
            </m:num>
            <m:den>
              <m:r>
                <w:rPr>
                  <w:rFonts w:ascii="Cambria Math" w:eastAsia="Arial Unicode MS" w:hAnsi="Cambria Math" w:cs="Arial"/>
                  <w:highlight w:val="green"/>
                  <w:rPrChange w:id="16" w:author="PEQUETITA Garcia Rodriguez" w:date="2016-08-09T00:42:00Z">
                    <w:rPr>
                      <w:rFonts w:ascii="Cambria Math" w:eastAsia="Arial Unicode MS" w:hAnsi="Cambria Math" w:cs="Arial"/>
                    </w:rPr>
                  </w:rPrChange>
                </w:rPr>
                <m:t>T</m:t>
              </m:r>
            </m:den>
          </m:f>
        </m:oMath>
      </m:oMathPara>
    </w:p>
    <w:p w14:paraId="127E1B90" w14:textId="534D6D62" w:rsidR="00E22FD3" w:rsidRPr="00DB7A7B" w:rsidRDefault="00E22FD3" w:rsidP="00E22FD3">
      <w:pPr>
        <w:tabs>
          <w:tab w:val="right" w:pos="8498"/>
        </w:tabs>
        <w:spacing w:after="0" w:line="360" w:lineRule="auto"/>
        <w:jc w:val="center"/>
        <w:rPr>
          <w:rFonts w:ascii="Arial" w:eastAsia="Arial Unicode MS" w:hAnsi="Arial" w:cs="Arial"/>
        </w:rPr>
        <w:pPrChange w:id="17" w:author="PEQUETITA Garcia Rodriguez" w:date="2016-08-09T00:43:00Z">
          <w:pPr>
            <w:tabs>
              <w:tab w:val="right" w:pos="8498"/>
            </w:tabs>
            <w:spacing w:after="0" w:line="360" w:lineRule="auto"/>
            <w:jc w:val="both"/>
          </w:pPr>
        </w:pPrChange>
      </w:pPr>
      <w:ins w:id="18" w:author="PEQUETITA Garcia Rodriguez" w:date="2016-08-09T00:43:00Z">
        <w:r>
          <w:rPr>
            <w:rFonts w:ascii="Arial" w:eastAsia="Arial Unicode MS" w:hAnsi="Arial" w:cs="Arial"/>
            <w:b/>
          </w:rPr>
          <w:t>CN_11_02_formula02</w:t>
        </w:r>
      </w:ins>
    </w:p>
    <w:p w14:paraId="6841B611" w14:textId="77777777" w:rsidR="005768B5" w:rsidRPr="00DB7A7B" w:rsidRDefault="005768B5" w:rsidP="00DB7A7B">
      <w:pPr>
        <w:tabs>
          <w:tab w:val="right" w:pos="8498"/>
        </w:tabs>
        <w:spacing w:after="0" w:line="360" w:lineRule="auto"/>
        <w:jc w:val="both"/>
        <w:rPr>
          <w:rFonts w:ascii="Arial" w:eastAsia="Arial Unicode MS" w:hAnsi="Arial" w:cs="Arial"/>
        </w:rPr>
      </w:pPr>
    </w:p>
    <w:p w14:paraId="3BF29313" w14:textId="77777777" w:rsidR="00667E36" w:rsidRPr="00DB7A7B" w:rsidRDefault="005768B5" w:rsidP="00DB7A7B">
      <w:pPr>
        <w:tabs>
          <w:tab w:val="right" w:pos="8498"/>
        </w:tabs>
        <w:spacing w:after="0" w:line="360" w:lineRule="auto"/>
        <w:jc w:val="both"/>
        <w:rPr>
          <w:rFonts w:ascii="Arial" w:eastAsia="Arial Unicode MS" w:hAnsi="Arial" w:cs="Arial"/>
        </w:rPr>
      </w:pPr>
      <w:r w:rsidRPr="00DB7A7B">
        <w:rPr>
          <w:rFonts w:ascii="Arial" w:eastAsia="Arial Unicode MS" w:hAnsi="Arial" w:cs="Arial"/>
        </w:rPr>
        <w:t xml:space="preserve">Como el </w:t>
      </w:r>
      <w:r w:rsidRPr="00DB7A7B">
        <w:rPr>
          <w:rFonts w:ascii="Arial" w:eastAsia="Arial Unicode MS" w:hAnsi="Arial" w:cs="Arial"/>
          <w:b/>
        </w:rPr>
        <w:t>periodo</w:t>
      </w:r>
      <w:r w:rsidRPr="00DB7A7B">
        <w:rPr>
          <w:rFonts w:ascii="Arial" w:eastAsia="Arial Unicode MS" w:hAnsi="Arial" w:cs="Arial"/>
        </w:rPr>
        <w:t xml:space="preserve"> es el inverso de la</w:t>
      </w:r>
      <w:r w:rsidRPr="00DB7A7B">
        <w:rPr>
          <w:rFonts w:ascii="Arial" w:eastAsia="Arial Unicode MS" w:hAnsi="Arial" w:cs="Arial"/>
          <w:b/>
        </w:rPr>
        <w:t xml:space="preserve"> frecuencia</w:t>
      </w:r>
      <w:r w:rsidRPr="00DB7A7B">
        <w:rPr>
          <w:rFonts w:ascii="Arial" w:eastAsia="Arial Unicode MS" w:hAnsi="Arial" w:cs="Arial"/>
        </w:rPr>
        <w:t xml:space="preserve"> entonces la </w:t>
      </w:r>
      <w:r w:rsidRPr="00DB7A7B">
        <w:rPr>
          <w:rFonts w:ascii="Arial" w:eastAsia="Arial Unicode MS" w:hAnsi="Arial" w:cs="Arial"/>
          <w:b/>
        </w:rPr>
        <w:t>velocidad</w:t>
      </w:r>
      <w:r w:rsidRPr="00DB7A7B">
        <w:rPr>
          <w:rFonts w:ascii="Arial" w:eastAsia="Arial Unicode MS" w:hAnsi="Arial" w:cs="Arial"/>
        </w:rPr>
        <w:t xml:space="preserve"> con la cual se desplaza la onda se expresa:</w:t>
      </w:r>
    </w:p>
    <w:p w14:paraId="64012521" w14:textId="01EDB403" w:rsidR="00667E36" w:rsidRPr="00E22FD3" w:rsidRDefault="00DB7A7B" w:rsidP="00E22FD3">
      <w:pPr>
        <w:tabs>
          <w:tab w:val="right" w:pos="8498"/>
        </w:tabs>
        <w:spacing w:after="0" w:line="360" w:lineRule="auto"/>
        <w:jc w:val="center"/>
        <w:rPr>
          <w:ins w:id="19" w:author="PEQUETITA Garcia Rodriguez" w:date="2016-08-09T00:43:00Z"/>
          <w:rFonts w:ascii="Arial" w:eastAsia="Arial Unicode MS" w:hAnsi="Arial" w:cs="Arial"/>
          <w:rPrChange w:id="20" w:author="PEQUETITA Garcia Rodriguez" w:date="2016-08-09T00:43:00Z">
            <w:rPr>
              <w:ins w:id="21" w:author="PEQUETITA Garcia Rodriguez" w:date="2016-08-09T00:43:00Z"/>
              <w:rFonts w:ascii="Arial" w:eastAsia="Arial Unicode MS" w:hAnsi="Arial" w:cs="Arial"/>
            </w:rPr>
          </w:rPrChange>
        </w:rPr>
        <w:pPrChange w:id="22" w:author="PEQUETITA Garcia Rodriguez" w:date="2016-08-09T00:43:00Z">
          <w:pPr>
            <w:tabs>
              <w:tab w:val="right" w:pos="8498"/>
            </w:tabs>
            <w:spacing w:after="0" w:line="360" w:lineRule="auto"/>
            <w:jc w:val="both"/>
          </w:pPr>
        </w:pPrChange>
      </w:pPr>
      <m:oMathPara>
        <m:oMath>
          <m:r>
            <w:rPr>
              <w:rFonts w:ascii="Cambria Math" w:eastAsia="Arial Unicode MS" w:hAnsi="Cambria Math" w:cs="Arial"/>
              <w:highlight w:val="green"/>
              <w:rPrChange w:id="23" w:author="PEQUETITA Garcia Rodriguez" w:date="2016-08-09T00:43:00Z">
                <w:rPr>
                  <w:rFonts w:ascii="Cambria Math" w:eastAsia="Arial Unicode MS" w:hAnsi="Cambria Math" w:cs="Arial"/>
                </w:rPr>
              </w:rPrChange>
            </w:rPr>
            <m:t>v</m:t>
          </m:r>
          <m:r>
            <w:rPr>
              <w:rFonts w:ascii="Cambria Math" w:eastAsia="Arial Unicode MS" w:hAnsi="Cambria Math" w:cs="Arial"/>
              <w:highlight w:val="green"/>
              <w:rPrChange w:id="24" w:author="PEQUETITA Garcia Rodriguez" w:date="2016-08-09T00:43:00Z">
                <w:rPr>
                  <w:rFonts w:ascii="Cambria Math" w:eastAsia="Arial Unicode MS" w:hAnsi="Cambria Math" w:cs="Arial"/>
                </w:rPr>
              </w:rPrChange>
            </w:rPr>
            <m:t>= λ∙f</m:t>
          </m:r>
        </m:oMath>
      </m:oMathPara>
    </w:p>
    <w:p w14:paraId="171F9150" w14:textId="14B86384" w:rsidR="00E22FD3" w:rsidRPr="00DB7A7B" w:rsidRDefault="00E22FD3" w:rsidP="00E22FD3">
      <w:pPr>
        <w:tabs>
          <w:tab w:val="right" w:pos="8498"/>
        </w:tabs>
        <w:spacing w:after="0" w:line="360" w:lineRule="auto"/>
        <w:jc w:val="center"/>
        <w:rPr>
          <w:rFonts w:ascii="Arial" w:eastAsia="Arial Unicode MS" w:hAnsi="Arial" w:cs="Arial"/>
        </w:rPr>
        <w:pPrChange w:id="25" w:author="PEQUETITA Garcia Rodriguez" w:date="2016-08-09T00:43:00Z">
          <w:pPr>
            <w:tabs>
              <w:tab w:val="right" w:pos="8498"/>
            </w:tabs>
            <w:spacing w:after="0" w:line="360" w:lineRule="auto"/>
            <w:jc w:val="both"/>
          </w:pPr>
        </w:pPrChange>
      </w:pPr>
      <w:ins w:id="26" w:author="PEQUETITA Garcia Rodriguez" w:date="2016-08-09T00:43:00Z">
        <w:r>
          <w:rPr>
            <w:rFonts w:ascii="Arial" w:eastAsia="Arial Unicode MS" w:hAnsi="Arial" w:cs="Arial"/>
            <w:b/>
          </w:rPr>
          <w:t>CN_11_02_formula03</w:t>
        </w:r>
      </w:ins>
    </w:p>
    <w:p w14:paraId="1AFA4C0A" w14:textId="77777777" w:rsidR="008F551E" w:rsidRPr="00DB7A7B" w:rsidRDefault="00EE2B55" w:rsidP="00DB7A7B">
      <w:pPr>
        <w:tabs>
          <w:tab w:val="right" w:pos="8498"/>
        </w:tabs>
        <w:spacing w:after="0" w:line="360" w:lineRule="auto"/>
        <w:jc w:val="both"/>
        <w:rPr>
          <w:rFonts w:ascii="Arial" w:eastAsia="Arial Unicode MS" w:hAnsi="Arial" w:cs="Arial"/>
        </w:rPr>
      </w:pPr>
      <w:r w:rsidRPr="00DB7A7B">
        <w:rPr>
          <w:rFonts w:ascii="Arial" w:eastAsia="Arial Unicode MS" w:hAnsi="Arial" w:cs="Arial"/>
        </w:rPr>
        <w:t xml:space="preserve">Es muy importante </w:t>
      </w:r>
      <w:r w:rsidR="003927C5" w:rsidRPr="00DB7A7B">
        <w:rPr>
          <w:rFonts w:ascii="Arial" w:eastAsia="Arial Unicode MS" w:hAnsi="Arial" w:cs="Arial"/>
        </w:rPr>
        <w:t xml:space="preserve">destacar que la </w:t>
      </w:r>
      <w:r w:rsidR="003927C5" w:rsidRPr="00DB7A7B">
        <w:rPr>
          <w:rFonts w:ascii="Arial" w:eastAsia="Arial Unicode MS" w:hAnsi="Arial" w:cs="Arial"/>
          <w:b/>
        </w:rPr>
        <w:t>velocidad de propagación</w:t>
      </w:r>
      <w:r w:rsidR="003927C5" w:rsidRPr="00DB7A7B">
        <w:rPr>
          <w:rFonts w:ascii="Arial" w:eastAsia="Arial Unicode MS" w:hAnsi="Arial" w:cs="Arial"/>
        </w:rPr>
        <w:t xml:space="preserve"> del movimiento ondulatorio </w:t>
      </w:r>
      <w:r w:rsidR="00EE49E1" w:rsidRPr="00DB7A7B">
        <w:rPr>
          <w:rFonts w:ascii="Arial" w:eastAsia="Arial Unicode MS" w:hAnsi="Arial" w:cs="Arial"/>
        </w:rPr>
        <w:t xml:space="preserve">para ondas mecánicas </w:t>
      </w:r>
      <w:r w:rsidR="003927C5" w:rsidRPr="00DB7A7B">
        <w:rPr>
          <w:rFonts w:ascii="Arial" w:eastAsia="Arial Unicode MS" w:hAnsi="Arial" w:cs="Arial"/>
        </w:rPr>
        <w:t>depende</w:t>
      </w:r>
      <w:r w:rsidR="00EE49E1" w:rsidRPr="00DB7A7B">
        <w:rPr>
          <w:rFonts w:ascii="Arial" w:eastAsia="Arial Unicode MS" w:hAnsi="Arial" w:cs="Arial"/>
        </w:rPr>
        <w:t xml:space="preserve"> de la </w:t>
      </w:r>
      <w:r w:rsidR="00EE49E1" w:rsidRPr="00DB7A7B">
        <w:rPr>
          <w:rFonts w:ascii="Arial" w:eastAsia="Arial Unicode MS" w:hAnsi="Arial" w:cs="Arial"/>
          <w:b/>
        </w:rPr>
        <w:t>elastici</w:t>
      </w:r>
      <w:r w:rsidR="008F551E" w:rsidRPr="00DB7A7B">
        <w:rPr>
          <w:rFonts w:ascii="Arial" w:eastAsia="Arial Unicode MS" w:hAnsi="Arial" w:cs="Arial"/>
          <w:b/>
        </w:rPr>
        <w:t>dad</w:t>
      </w:r>
      <w:r w:rsidR="008F551E" w:rsidRPr="00DB7A7B">
        <w:rPr>
          <w:rFonts w:ascii="Arial" w:eastAsia="Arial Unicode MS" w:hAnsi="Arial" w:cs="Arial"/>
        </w:rPr>
        <w:t xml:space="preserve"> del medio y de su </w:t>
      </w:r>
      <w:r w:rsidR="008F551E" w:rsidRPr="00DB7A7B">
        <w:rPr>
          <w:rFonts w:ascii="Arial" w:eastAsia="Arial Unicode MS" w:hAnsi="Arial" w:cs="Arial"/>
          <w:b/>
        </w:rPr>
        <w:t>densidad</w:t>
      </w:r>
      <w:r w:rsidR="008F551E" w:rsidRPr="00DB7A7B">
        <w:rPr>
          <w:rFonts w:ascii="Arial" w:eastAsia="Arial Unicode MS" w:hAnsi="Arial" w:cs="Arial"/>
        </w:rPr>
        <w:t>, pero siempre es constante.</w:t>
      </w:r>
    </w:p>
    <w:p w14:paraId="0F43E870" w14:textId="77777777" w:rsidR="00A73119" w:rsidRPr="00DB7A7B" w:rsidRDefault="00A73119" w:rsidP="00DB7A7B">
      <w:pPr>
        <w:tabs>
          <w:tab w:val="right" w:pos="8498"/>
        </w:tabs>
        <w:spacing w:after="0" w:line="360" w:lineRule="auto"/>
        <w:jc w:val="both"/>
        <w:rPr>
          <w:rFonts w:ascii="Arial" w:eastAsia="Arial Unicode MS" w:hAnsi="Arial" w:cs="Arial"/>
        </w:rPr>
      </w:pPr>
    </w:p>
    <w:p w14:paraId="3B38CB22" w14:textId="77777777" w:rsidR="00442418" w:rsidRPr="00DB7A7B" w:rsidRDefault="008F551E" w:rsidP="00DB7A7B">
      <w:pPr>
        <w:tabs>
          <w:tab w:val="right" w:pos="8498"/>
        </w:tabs>
        <w:spacing w:after="0" w:line="360" w:lineRule="auto"/>
        <w:jc w:val="both"/>
        <w:rPr>
          <w:rFonts w:ascii="Arial" w:eastAsia="Arial Unicode MS" w:hAnsi="Arial" w:cs="Arial"/>
        </w:rPr>
      </w:pPr>
      <w:r w:rsidRPr="00DB7A7B">
        <w:rPr>
          <w:rFonts w:ascii="Arial" w:eastAsia="Arial Unicode MS" w:hAnsi="Arial" w:cs="Arial"/>
        </w:rPr>
        <w:t>Dependiendo de la fase de la materia: sólida, líquida o gaseosa, la velocidad de propagación de las ondas se escribe matemáticamente</w:t>
      </w:r>
      <w:r w:rsidR="00041B9D" w:rsidRPr="00DB7A7B">
        <w:rPr>
          <w:rFonts w:ascii="Arial" w:eastAsia="Arial Unicode MS" w:hAnsi="Arial" w:cs="Arial"/>
        </w:rPr>
        <w:t xml:space="preserve"> como lo muestra la siguiente tabla</w:t>
      </w:r>
      <w:r w:rsidRPr="00DB7A7B">
        <w:rPr>
          <w:rFonts w:ascii="Arial" w:eastAsia="Arial Unicode MS" w:hAnsi="Arial" w:cs="Arial"/>
        </w:rPr>
        <w:t>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942"/>
        <w:gridCol w:w="2943"/>
        <w:gridCol w:w="2943"/>
      </w:tblGrid>
      <w:tr w:rsidR="00442418" w:rsidRPr="00DB7A7B" w14:paraId="7B240BAE" w14:textId="77777777" w:rsidTr="00442418">
        <w:tc>
          <w:tcPr>
            <w:tcW w:w="8828" w:type="dxa"/>
            <w:gridSpan w:val="3"/>
          </w:tcPr>
          <w:p w14:paraId="0CD5A4E8" w14:textId="77777777" w:rsidR="00442418" w:rsidRPr="00DB7A7B" w:rsidRDefault="00442418" w:rsidP="00DB7A7B">
            <w:pPr>
              <w:tabs>
                <w:tab w:val="right" w:pos="8498"/>
              </w:tabs>
              <w:spacing w:line="360" w:lineRule="auto"/>
              <w:jc w:val="center"/>
              <w:rPr>
                <w:rFonts w:ascii="Arial" w:eastAsia="Arial Unicode MS" w:hAnsi="Arial" w:cs="Arial"/>
                <w:highlight w:val="cyan"/>
              </w:rPr>
            </w:pPr>
            <w:r w:rsidRPr="00DB7A7B">
              <w:rPr>
                <w:rFonts w:ascii="Arial" w:eastAsia="Arial Unicode MS" w:hAnsi="Arial" w:cs="Arial"/>
                <w:highlight w:val="cyan"/>
              </w:rPr>
              <w:t>Velocidad de propagación de onda en distintos medios</w:t>
            </w:r>
          </w:p>
        </w:tc>
      </w:tr>
      <w:tr w:rsidR="00442418" w:rsidRPr="00DB7A7B" w14:paraId="1A62889B" w14:textId="77777777" w:rsidTr="00442418">
        <w:tc>
          <w:tcPr>
            <w:tcW w:w="2942" w:type="dxa"/>
          </w:tcPr>
          <w:p w14:paraId="30E10347" w14:textId="77777777" w:rsidR="00442418" w:rsidRPr="00DB7A7B" w:rsidRDefault="00442418" w:rsidP="00DB7A7B">
            <w:pPr>
              <w:tabs>
                <w:tab w:val="right" w:pos="8498"/>
              </w:tabs>
              <w:spacing w:line="360" w:lineRule="auto"/>
              <w:jc w:val="both"/>
              <w:rPr>
                <w:rFonts w:ascii="Arial" w:eastAsia="Arial Unicode MS" w:hAnsi="Arial" w:cs="Arial"/>
                <w:highlight w:val="cyan"/>
              </w:rPr>
            </w:pPr>
            <w:r w:rsidRPr="00DB7A7B">
              <w:rPr>
                <w:rFonts w:ascii="Arial" w:eastAsia="Arial Unicode MS" w:hAnsi="Arial" w:cs="Arial"/>
                <w:highlight w:val="cyan"/>
              </w:rPr>
              <w:t>Medios gaseosos</w:t>
            </w:r>
          </w:p>
        </w:tc>
        <w:tc>
          <w:tcPr>
            <w:tcW w:w="2943" w:type="dxa"/>
          </w:tcPr>
          <w:p w14:paraId="43479861" w14:textId="77777777" w:rsidR="00442418" w:rsidRPr="00DB7A7B" w:rsidRDefault="00442418" w:rsidP="00DB7A7B">
            <w:pPr>
              <w:tabs>
                <w:tab w:val="right" w:pos="8498"/>
              </w:tabs>
              <w:spacing w:line="360" w:lineRule="auto"/>
              <w:jc w:val="both"/>
              <w:rPr>
                <w:rFonts w:ascii="Arial" w:eastAsia="Arial Unicode MS" w:hAnsi="Arial" w:cs="Arial"/>
                <w:highlight w:val="cyan"/>
              </w:rPr>
            </w:pPr>
            <w:r w:rsidRPr="00DB7A7B">
              <w:rPr>
                <w:rFonts w:ascii="Arial" w:eastAsia="Arial Unicode MS" w:hAnsi="Arial" w:cs="Arial"/>
                <w:highlight w:val="cyan"/>
              </w:rPr>
              <w:t>Medios líquidos</w:t>
            </w:r>
          </w:p>
        </w:tc>
        <w:tc>
          <w:tcPr>
            <w:tcW w:w="2943" w:type="dxa"/>
          </w:tcPr>
          <w:p w14:paraId="2CAD960F" w14:textId="77777777" w:rsidR="00442418" w:rsidRPr="00DB7A7B" w:rsidRDefault="00155010" w:rsidP="00DB7A7B">
            <w:pPr>
              <w:tabs>
                <w:tab w:val="right" w:pos="8498"/>
              </w:tabs>
              <w:spacing w:line="360" w:lineRule="auto"/>
              <w:jc w:val="both"/>
              <w:rPr>
                <w:rFonts w:ascii="Arial" w:eastAsia="Arial Unicode MS" w:hAnsi="Arial" w:cs="Arial"/>
                <w:highlight w:val="cyan"/>
              </w:rPr>
            </w:pPr>
            <w:r w:rsidRPr="00DB7A7B">
              <w:rPr>
                <w:rFonts w:ascii="Arial" w:eastAsia="Arial Unicode MS" w:hAnsi="Arial" w:cs="Arial"/>
                <w:highlight w:val="cyan"/>
              </w:rPr>
              <w:t>Medios sólidos</w:t>
            </w:r>
          </w:p>
        </w:tc>
      </w:tr>
      <w:tr w:rsidR="00442418" w:rsidRPr="00DB7A7B" w14:paraId="1F6B71C9" w14:textId="77777777" w:rsidTr="00442418">
        <w:tc>
          <w:tcPr>
            <w:tcW w:w="2942" w:type="dxa"/>
          </w:tcPr>
          <w:p w14:paraId="511F5CE7" w14:textId="77777777" w:rsidR="00442418" w:rsidRPr="00DB7A7B" w:rsidRDefault="00442418" w:rsidP="00DB7A7B">
            <w:pPr>
              <w:tabs>
                <w:tab w:val="right" w:pos="8498"/>
              </w:tabs>
              <w:spacing w:line="360" w:lineRule="auto"/>
              <w:jc w:val="center"/>
              <w:rPr>
                <w:rFonts w:ascii="Arial" w:eastAsia="Arial Unicode MS" w:hAnsi="Arial" w:cs="Arial"/>
                <w:highlight w:val="cyan"/>
              </w:rPr>
            </w:pPr>
            <m:oMathPara>
              <m:oMath>
                <m:r>
                  <w:rPr>
                    <w:rFonts w:ascii="Cambria Math" w:eastAsia="Arial Unicode MS" w:hAnsi="Cambria Math" w:cs="Arial"/>
                    <w:highlight w:val="cyan"/>
                  </w:rPr>
                  <m:t>v =</m:t>
                </m:r>
                <m:rad>
                  <m:radPr>
                    <m:degHide m:val="1"/>
                    <m:ctrlPr>
                      <w:rPr>
                        <w:rFonts w:ascii="Cambria Math" w:eastAsia="Arial Unicode MS" w:hAnsi="Cambria Math" w:cs="Arial"/>
                        <w:i/>
                        <w:highlight w:val="cyan"/>
                      </w:rPr>
                    </m:ctrlPr>
                  </m:radPr>
                  <m:deg/>
                  <m:e>
                    <m:f>
                      <m:fPr>
                        <m:ctrlPr>
                          <w:rPr>
                            <w:rFonts w:ascii="Cambria Math" w:eastAsia="Arial Unicode MS" w:hAnsi="Cambria Math" w:cs="Arial"/>
                            <w:i/>
                            <w:highlight w:val="cyan"/>
                          </w:rPr>
                        </m:ctrlPr>
                      </m:fPr>
                      <m:num>
                        <m:r>
                          <m:rPr>
                            <m:sty m:val="p"/>
                          </m:rPr>
                          <w:rPr>
                            <w:rFonts w:ascii="Cambria Math" w:eastAsia="Arial Unicode MS" w:hAnsi="Cambria Math" w:cs="Arial"/>
                            <w:highlight w:val="cyan"/>
                          </w:rPr>
                          <m:t>γ</m:t>
                        </m:r>
                        <m:r>
                          <w:rPr>
                            <w:rFonts w:ascii="Cambria Math" w:eastAsia="Arial Unicode MS" w:hAnsi="Cambria Math" w:cs="Arial"/>
                            <w:highlight w:val="cyan"/>
                          </w:rPr>
                          <m:t>R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eastAsia="Arial Unicode MS" w:hAnsi="Cambria Math" w:cs="Arial"/>
                            <w:highlight w:val="cyan"/>
                          </w:rPr>
                          <m:t>T</m:t>
                        </m:r>
                      </m:num>
                      <m:den>
                        <m:r>
                          <m:rPr>
                            <m:sty m:val="p"/>
                          </m:rPr>
                          <w:rPr>
                            <w:rFonts w:ascii="Cambria Math" w:eastAsia="Arial Unicode MS" w:hAnsi="Cambria Math" w:cs="Arial"/>
                            <w:highlight w:val="cyan"/>
                          </w:rPr>
                          <m:t>M</m:t>
                        </m:r>
                      </m:den>
                    </m:f>
                  </m:e>
                </m:rad>
              </m:oMath>
            </m:oMathPara>
          </w:p>
          <w:p w14:paraId="3B3BE568" w14:textId="77777777" w:rsidR="00155010" w:rsidRPr="00DB7A7B" w:rsidRDefault="00442418" w:rsidP="00DB7A7B">
            <w:pPr>
              <w:tabs>
                <w:tab w:val="right" w:pos="8498"/>
              </w:tabs>
              <w:spacing w:line="360" w:lineRule="auto"/>
              <w:jc w:val="both"/>
              <w:rPr>
                <w:rFonts w:ascii="Arial" w:eastAsia="Arial Unicode MS" w:hAnsi="Arial" w:cs="Arial"/>
                <w:highlight w:val="cyan"/>
              </w:rPr>
            </w:pPr>
            <w:r w:rsidRPr="00DB7A7B">
              <w:rPr>
                <w:rFonts w:ascii="Arial" w:eastAsia="Arial Unicode MS" w:hAnsi="Arial" w:cs="Arial"/>
                <w:highlight w:val="cyan"/>
              </w:rPr>
              <w:t>Donde</w:t>
            </w:r>
            <w:r w:rsidR="00155010" w:rsidRPr="00DB7A7B">
              <w:rPr>
                <w:rFonts w:ascii="Arial" w:eastAsia="Arial Unicode MS" w:hAnsi="Arial" w:cs="Arial"/>
                <w:highlight w:val="cyan"/>
              </w:rPr>
              <w:t>:</w:t>
            </w:r>
          </w:p>
          <w:p w14:paraId="03DC984F" w14:textId="77777777" w:rsidR="00442418" w:rsidRPr="00DB7A7B" w:rsidRDefault="00442418" w:rsidP="00DB7A7B">
            <w:pPr>
              <w:tabs>
                <w:tab w:val="right" w:pos="8498"/>
              </w:tabs>
              <w:spacing w:line="360" w:lineRule="auto"/>
              <w:rPr>
                <w:rFonts w:ascii="Arial" w:eastAsia="Arial Unicode MS" w:hAnsi="Arial" w:cs="Arial"/>
                <w:highlight w:val="cyan"/>
              </w:rPr>
            </w:pPr>
            <m:oMath>
              <m:r>
                <w:rPr>
                  <w:rFonts w:ascii="Cambria Math" w:eastAsia="Arial Unicode MS" w:hAnsi="Cambria Math" w:cs="Arial"/>
                  <w:highlight w:val="cyan"/>
                </w:rPr>
                <m:t>γ</m:t>
              </m:r>
            </m:oMath>
            <w:r w:rsidRPr="00DB7A7B">
              <w:rPr>
                <w:rFonts w:ascii="Arial" w:eastAsia="Arial Unicode MS" w:hAnsi="Arial" w:cs="Arial"/>
                <w:highlight w:val="cyan"/>
              </w:rPr>
              <w:t>: coeficiente de dilatación adiabática.</w:t>
            </w:r>
          </w:p>
          <w:p w14:paraId="40CBB3CA" w14:textId="77777777" w:rsidR="00442418" w:rsidRPr="00DB7A7B" w:rsidRDefault="00442418" w:rsidP="00DB7A7B">
            <w:pPr>
              <w:tabs>
                <w:tab w:val="right" w:pos="8498"/>
              </w:tabs>
              <w:spacing w:line="360" w:lineRule="auto"/>
              <w:rPr>
                <w:rFonts w:ascii="Arial" w:eastAsia="Arial Unicode MS" w:hAnsi="Arial" w:cs="Arial"/>
                <w:highlight w:val="cyan"/>
              </w:rPr>
            </w:pPr>
            <w:r w:rsidRPr="00DB7A7B">
              <w:rPr>
                <w:rFonts w:ascii="Arial" w:eastAsia="Arial Unicode MS" w:hAnsi="Arial" w:cs="Arial"/>
                <w:highlight w:val="cyan"/>
              </w:rPr>
              <w:t>R: constante de los gases.</w:t>
            </w:r>
          </w:p>
          <w:p w14:paraId="61BD22D9" w14:textId="77777777" w:rsidR="00442418" w:rsidRPr="00DB7A7B" w:rsidRDefault="00442418" w:rsidP="00DB7A7B">
            <w:pPr>
              <w:tabs>
                <w:tab w:val="right" w:pos="8498"/>
              </w:tabs>
              <w:spacing w:line="360" w:lineRule="auto"/>
              <w:rPr>
                <w:rFonts w:ascii="Arial" w:eastAsia="Arial Unicode MS" w:hAnsi="Arial" w:cs="Arial"/>
                <w:highlight w:val="cyan"/>
              </w:rPr>
            </w:pPr>
            <w:r w:rsidRPr="00DB7A7B">
              <w:rPr>
                <w:rFonts w:ascii="Arial" w:eastAsia="Arial Unicode MS" w:hAnsi="Arial" w:cs="Arial"/>
                <w:highlight w:val="cyan"/>
              </w:rPr>
              <w:t>T: temperatura.</w:t>
            </w:r>
            <w:r w:rsidR="00DB7A7B">
              <w:rPr>
                <w:rFonts w:ascii="Arial" w:eastAsia="Arial Unicode MS" w:hAnsi="Arial" w:cs="Arial"/>
                <w:highlight w:val="cyan"/>
              </w:rPr>
              <w:t xml:space="preserve"> </w:t>
            </w:r>
            <w:r w:rsidRPr="00DB7A7B">
              <w:rPr>
                <w:rFonts w:ascii="Arial" w:eastAsia="Arial Unicode MS" w:hAnsi="Arial" w:cs="Arial"/>
                <w:highlight w:val="cyan"/>
              </w:rPr>
              <w:t>M: masa molecular.</w:t>
            </w:r>
          </w:p>
        </w:tc>
        <w:tc>
          <w:tcPr>
            <w:tcW w:w="2943" w:type="dxa"/>
          </w:tcPr>
          <w:p w14:paraId="2FEED033" w14:textId="77777777" w:rsidR="00155010" w:rsidRPr="00DB7A7B" w:rsidRDefault="00442418" w:rsidP="00DB7A7B">
            <w:pPr>
              <w:tabs>
                <w:tab w:val="right" w:pos="8498"/>
              </w:tabs>
              <w:spacing w:line="360" w:lineRule="auto"/>
              <w:jc w:val="center"/>
              <w:rPr>
                <w:rFonts w:ascii="Arial" w:eastAsia="Arial Unicode MS" w:hAnsi="Arial" w:cs="Arial"/>
                <w:highlight w:val="cyan"/>
              </w:rPr>
            </w:pPr>
            <m:oMathPara>
              <m:oMath>
                <m:r>
                  <w:rPr>
                    <w:rFonts w:ascii="Cambria Math" w:eastAsia="Arial Unicode MS" w:hAnsi="Cambria Math" w:cs="Arial"/>
                    <w:highlight w:val="cyan"/>
                  </w:rPr>
                  <m:t>v =</m:t>
                </m:r>
                <m:rad>
                  <m:radPr>
                    <m:degHide m:val="1"/>
                    <m:ctrlPr>
                      <w:rPr>
                        <w:rFonts w:ascii="Cambria Math" w:eastAsia="Arial Unicode MS" w:hAnsi="Cambria Math" w:cs="Arial"/>
                        <w:i/>
                        <w:highlight w:val="cyan"/>
                      </w:rPr>
                    </m:ctrlPr>
                  </m:radPr>
                  <m:deg/>
                  <m:e>
                    <m:f>
                      <m:fPr>
                        <m:ctrlPr>
                          <w:rPr>
                            <w:rFonts w:ascii="Cambria Math" w:eastAsia="Arial Unicode MS" w:hAnsi="Cambria Math" w:cs="Arial"/>
                            <w:i/>
                            <w:highlight w:val="cyan"/>
                          </w:rPr>
                        </m:ctrlPr>
                      </m:fPr>
                      <m:num>
                        <m:r>
                          <w:rPr>
                            <w:rFonts w:ascii="Cambria Math" w:eastAsia="Arial Unicode MS" w:hAnsi="Cambria Math" w:cs="Arial"/>
                            <w:highlight w:val="cyan"/>
                          </w:rPr>
                          <m:t>κ</m:t>
                        </m:r>
                      </m:num>
                      <m:den>
                        <m:r>
                          <w:rPr>
                            <w:rFonts w:ascii="Cambria Math" w:eastAsia="Arial Unicode MS" w:hAnsi="Cambria Math" w:cs="Arial"/>
                            <w:highlight w:val="cyan"/>
                          </w:rPr>
                          <m:t>ρ</m:t>
                        </m:r>
                      </m:den>
                    </m:f>
                  </m:e>
                </m:rad>
              </m:oMath>
            </m:oMathPara>
          </w:p>
          <w:p w14:paraId="77B6078B" w14:textId="77777777" w:rsidR="00155010" w:rsidRPr="00DB7A7B" w:rsidRDefault="00155010" w:rsidP="00DB7A7B">
            <w:pPr>
              <w:tabs>
                <w:tab w:val="right" w:pos="8498"/>
              </w:tabs>
              <w:spacing w:line="360" w:lineRule="auto"/>
              <w:rPr>
                <w:rFonts w:ascii="Arial" w:eastAsia="Arial Unicode MS" w:hAnsi="Arial" w:cs="Arial"/>
                <w:highlight w:val="cyan"/>
              </w:rPr>
            </w:pPr>
            <w:r w:rsidRPr="00DB7A7B">
              <w:rPr>
                <w:rFonts w:ascii="Arial" w:eastAsia="Arial Unicode MS" w:hAnsi="Arial" w:cs="Arial"/>
                <w:highlight w:val="cyan"/>
              </w:rPr>
              <w:t>Donde:</w:t>
            </w:r>
          </w:p>
          <w:p w14:paraId="1D4C6997" w14:textId="77777777" w:rsidR="00442418" w:rsidRPr="00DB7A7B" w:rsidRDefault="00442418" w:rsidP="00DB7A7B">
            <w:pPr>
              <w:tabs>
                <w:tab w:val="right" w:pos="8498"/>
              </w:tabs>
              <w:spacing w:line="360" w:lineRule="auto"/>
              <w:rPr>
                <w:rFonts w:ascii="Arial" w:eastAsia="Arial Unicode MS" w:hAnsi="Arial" w:cs="Arial"/>
                <w:highlight w:val="cyan"/>
              </w:rPr>
            </w:pPr>
            <m:oMath>
              <m:r>
                <w:rPr>
                  <w:rFonts w:ascii="Cambria Math" w:eastAsia="Arial Unicode MS" w:hAnsi="Cambria Math" w:cs="Arial"/>
                  <w:highlight w:val="cyan"/>
                </w:rPr>
                <m:t>κ:</m:t>
              </m:r>
            </m:oMath>
            <w:r w:rsidRPr="00DB7A7B">
              <w:rPr>
                <w:rFonts w:ascii="Arial" w:eastAsia="Arial Unicode MS" w:hAnsi="Arial" w:cs="Arial"/>
                <w:highlight w:val="cyan"/>
              </w:rPr>
              <w:t xml:space="preserve"> módulo de compresibilidad</w:t>
            </w:r>
            <w:r w:rsidR="00155010" w:rsidRPr="00DB7A7B">
              <w:rPr>
                <w:rFonts w:ascii="Arial" w:eastAsia="Arial Unicode MS" w:hAnsi="Arial" w:cs="Arial"/>
                <w:highlight w:val="cyan"/>
              </w:rPr>
              <w:t>.</w:t>
            </w:r>
            <w:r w:rsidR="00DB7A7B">
              <w:rPr>
                <w:rFonts w:ascii="Arial" w:eastAsia="Arial Unicode MS" w:hAnsi="Arial" w:cs="Arial"/>
                <w:highlight w:val="cyan"/>
              </w:rPr>
              <w:t xml:space="preserve"> </w:t>
            </w:r>
            <m:oMath>
              <m:r>
                <w:rPr>
                  <w:rFonts w:ascii="Cambria Math" w:eastAsia="Arial Unicode MS" w:hAnsi="Cambria Math" w:cs="Arial"/>
                  <w:highlight w:val="cyan"/>
                </w:rPr>
                <m:t>ρ</m:t>
              </m:r>
            </m:oMath>
            <w:r w:rsidR="00155010" w:rsidRPr="00DB7A7B">
              <w:rPr>
                <w:rFonts w:ascii="Arial" w:eastAsia="Arial Unicode MS" w:hAnsi="Arial" w:cs="Arial"/>
                <w:highlight w:val="cyan"/>
              </w:rPr>
              <w:t>:</w:t>
            </w:r>
            <w:r w:rsidRPr="00DB7A7B">
              <w:rPr>
                <w:rFonts w:ascii="Arial" w:eastAsia="Arial Unicode MS" w:hAnsi="Arial" w:cs="Arial"/>
                <w:highlight w:val="cyan"/>
              </w:rPr>
              <w:t xml:space="preserve"> densidad del medio</w:t>
            </w:r>
            <w:r w:rsidR="00155010" w:rsidRPr="00DB7A7B">
              <w:rPr>
                <w:rFonts w:ascii="Arial" w:eastAsia="Arial Unicode MS" w:hAnsi="Arial" w:cs="Arial"/>
                <w:highlight w:val="cyan"/>
              </w:rPr>
              <w:t>.</w:t>
            </w:r>
          </w:p>
          <w:p w14:paraId="177B96B5" w14:textId="77777777" w:rsidR="00442418" w:rsidRPr="00DB7A7B" w:rsidRDefault="00442418" w:rsidP="00DB7A7B">
            <w:pPr>
              <w:tabs>
                <w:tab w:val="right" w:pos="8498"/>
              </w:tabs>
              <w:spacing w:line="360" w:lineRule="auto"/>
              <w:jc w:val="both"/>
              <w:rPr>
                <w:rFonts w:ascii="Arial" w:eastAsia="Arial Unicode MS" w:hAnsi="Arial" w:cs="Arial"/>
                <w:highlight w:val="cyan"/>
              </w:rPr>
            </w:pPr>
          </w:p>
        </w:tc>
        <w:tc>
          <w:tcPr>
            <w:tcW w:w="2943" w:type="dxa"/>
          </w:tcPr>
          <w:p w14:paraId="7B5150DA" w14:textId="77777777" w:rsidR="00155010" w:rsidRPr="00DB7A7B" w:rsidRDefault="00155010" w:rsidP="00DB7A7B">
            <w:pPr>
              <w:tabs>
                <w:tab w:val="right" w:pos="8498"/>
              </w:tabs>
              <w:spacing w:line="360" w:lineRule="auto"/>
              <w:jc w:val="center"/>
              <w:rPr>
                <w:rFonts w:ascii="Arial" w:eastAsia="Arial Unicode MS" w:hAnsi="Arial" w:cs="Arial"/>
                <w:highlight w:val="cyan"/>
              </w:rPr>
            </w:pPr>
            <m:oMathPara>
              <m:oMath>
                <m:r>
                  <w:rPr>
                    <w:rFonts w:ascii="Cambria Math" w:eastAsia="Arial Unicode MS" w:hAnsi="Cambria Math" w:cs="Arial"/>
                    <w:highlight w:val="cyan"/>
                  </w:rPr>
                  <m:t>v =</m:t>
                </m:r>
                <m:rad>
                  <m:radPr>
                    <m:degHide m:val="1"/>
                    <m:ctrlPr>
                      <w:rPr>
                        <w:rFonts w:ascii="Cambria Math" w:eastAsia="Arial Unicode MS" w:hAnsi="Cambria Math" w:cs="Arial"/>
                        <w:i/>
                        <w:highlight w:val="cyan"/>
                      </w:rPr>
                    </m:ctrlPr>
                  </m:radPr>
                  <m:deg/>
                  <m:e>
                    <m:f>
                      <m:fPr>
                        <m:ctrlPr>
                          <w:rPr>
                            <w:rFonts w:ascii="Cambria Math" w:eastAsia="Arial Unicode MS" w:hAnsi="Cambria Math" w:cs="Arial"/>
                            <w:i/>
                            <w:highlight w:val="cyan"/>
                          </w:rPr>
                        </m:ctrlPr>
                      </m:fPr>
                      <m:num>
                        <m:r>
                          <w:rPr>
                            <w:rFonts w:ascii="Cambria Math" w:eastAsia="Arial Unicode MS" w:hAnsi="Cambria Math" w:cs="Arial"/>
                            <w:highlight w:val="cyan"/>
                          </w:rPr>
                          <m:t>γ</m:t>
                        </m:r>
                      </m:num>
                      <m:den>
                        <m:r>
                          <w:rPr>
                            <w:rFonts w:ascii="Cambria Math" w:eastAsia="Arial Unicode MS" w:hAnsi="Cambria Math" w:cs="Arial"/>
                            <w:highlight w:val="cyan"/>
                          </w:rPr>
                          <m:t>ρ</m:t>
                        </m:r>
                      </m:den>
                    </m:f>
                  </m:e>
                </m:rad>
              </m:oMath>
            </m:oMathPara>
          </w:p>
          <w:p w14:paraId="7997B6C0" w14:textId="77777777" w:rsidR="00155010" w:rsidRPr="00DB7A7B" w:rsidRDefault="00155010" w:rsidP="00DB7A7B">
            <w:pPr>
              <w:tabs>
                <w:tab w:val="right" w:pos="8498"/>
              </w:tabs>
              <w:spacing w:line="360" w:lineRule="auto"/>
              <w:rPr>
                <w:rFonts w:ascii="Arial" w:eastAsia="Arial Unicode MS" w:hAnsi="Arial" w:cs="Arial"/>
                <w:highlight w:val="cyan"/>
              </w:rPr>
            </w:pPr>
            <w:r w:rsidRPr="00DB7A7B">
              <w:rPr>
                <w:rFonts w:ascii="Arial" w:eastAsia="Arial Unicode MS" w:hAnsi="Arial" w:cs="Arial"/>
                <w:highlight w:val="cyan"/>
              </w:rPr>
              <w:t>Donde:</w:t>
            </w:r>
          </w:p>
          <w:p w14:paraId="4C4AD1D2" w14:textId="77777777" w:rsidR="00155010" w:rsidRPr="00DB7A7B" w:rsidRDefault="00155010" w:rsidP="00DB7A7B">
            <w:pPr>
              <w:tabs>
                <w:tab w:val="right" w:pos="8498"/>
              </w:tabs>
              <w:spacing w:line="360" w:lineRule="auto"/>
              <w:rPr>
                <w:rFonts w:ascii="Arial" w:eastAsia="Arial Unicode MS" w:hAnsi="Arial" w:cs="Arial"/>
                <w:highlight w:val="cyan"/>
              </w:rPr>
            </w:pPr>
            <m:oMath>
              <m:r>
                <w:rPr>
                  <w:rFonts w:ascii="Cambria Math" w:eastAsia="Arial Unicode MS" w:hAnsi="Cambria Math" w:cs="Arial"/>
                  <w:highlight w:val="cyan"/>
                </w:rPr>
                <m:t>γ:</m:t>
              </m:r>
            </m:oMath>
            <w:r w:rsidRPr="00DB7A7B">
              <w:rPr>
                <w:rFonts w:ascii="Arial" w:eastAsia="Arial Unicode MS" w:hAnsi="Arial" w:cs="Arial"/>
                <w:highlight w:val="cyan"/>
              </w:rPr>
              <w:t xml:space="preserve"> módulo de Young.</w:t>
            </w:r>
            <w:r w:rsidR="00DB7A7B">
              <w:rPr>
                <w:rFonts w:ascii="Arial" w:eastAsia="Arial Unicode MS" w:hAnsi="Arial" w:cs="Arial"/>
                <w:highlight w:val="cyan"/>
              </w:rPr>
              <w:t xml:space="preserve"> </w:t>
            </w:r>
            <m:oMath>
              <m:r>
                <w:rPr>
                  <w:rFonts w:ascii="Cambria Math" w:eastAsia="Arial Unicode MS" w:hAnsi="Cambria Math" w:cs="Arial"/>
                  <w:highlight w:val="cyan"/>
                </w:rPr>
                <m:t>ρ:</m:t>
              </m:r>
            </m:oMath>
            <w:r w:rsidRPr="00DB7A7B">
              <w:rPr>
                <w:rFonts w:ascii="Arial" w:eastAsia="Arial Unicode MS" w:hAnsi="Arial" w:cs="Arial"/>
                <w:highlight w:val="cyan"/>
              </w:rPr>
              <w:t xml:space="preserve"> densidad del medio.</w:t>
            </w:r>
          </w:p>
          <w:p w14:paraId="6D6038AF" w14:textId="77777777" w:rsidR="00442418" w:rsidRPr="00DB7A7B" w:rsidRDefault="00442418" w:rsidP="00DB7A7B">
            <w:pPr>
              <w:tabs>
                <w:tab w:val="right" w:pos="8498"/>
              </w:tabs>
              <w:spacing w:line="360" w:lineRule="auto"/>
              <w:jc w:val="both"/>
              <w:rPr>
                <w:rFonts w:ascii="Arial" w:eastAsia="Arial Unicode MS" w:hAnsi="Arial" w:cs="Arial"/>
                <w:highlight w:val="cyan"/>
              </w:rPr>
            </w:pPr>
          </w:p>
        </w:tc>
      </w:tr>
      <w:tr w:rsidR="00131598" w:rsidRPr="00DB7A7B" w14:paraId="22F04DCF" w14:textId="77777777" w:rsidTr="00CF4220">
        <w:tc>
          <w:tcPr>
            <w:tcW w:w="8828" w:type="dxa"/>
            <w:gridSpan w:val="3"/>
          </w:tcPr>
          <w:p w14:paraId="77F8E82F" w14:textId="77777777" w:rsidR="00131598" w:rsidRPr="00DB7A7B" w:rsidRDefault="00131598" w:rsidP="00DB7A7B">
            <w:pPr>
              <w:tabs>
                <w:tab w:val="right" w:pos="8498"/>
              </w:tabs>
              <w:spacing w:line="360" w:lineRule="auto"/>
              <w:jc w:val="center"/>
              <w:rPr>
                <w:rFonts w:ascii="Arial" w:eastAsia="Arial Unicode MS" w:hAnsi="Arial" w:cs="Arial"/>
                <w:highlight w:val="cyan"/>
              </w:rPr>
            </w:pPr>
            <w:r w:rsidRPr="00DB7A7B">
              <w:rPr>
                <w:rFonts w:ascii="Arial" w:eastAsia="Arial Unicode MS" w:hAnsi="Arial" w:cs="Arial"/>
                <w:highlight w:val="cyan"/>
              </w:rPr>
              <w:t>En una cuerda vibrante</w:t>
            </w:r>
          </w:p>
        </w:tc>
      </w:tr>
      <w:tr w:rsidR="00131598" w:rsidRPr="00DB7A7B" w14:paraId="2F523520" w14:textId="77777777" w:rsidTr="00CF4220">
        <w:tc>
          <w:tcPr>
            <w:tcW w:w="8828" w:type="dxa"/>
            <w:gridSpan w:val="3"/>
          </w:tcPr>
          <w:p w14:paraId="77E5C60D" w14:textId="77777777" w:rsidR="00131598" w:rsidRPr="00DB7A7B" w:rsidRDefault="00131598" w:rsidP="00DB7A7B">
            <w:pPr>
              <w:tabs>
                <w:tab w:val="right" w:pos="8498"/>
              </w:tabs>
              <w:spacing w:line="360" w:lineRule="auto"/>
              <w:jc w:val="both"/>
              <w:rPr>
                <w:rFonts w:ascii="Arial" w:eastAsia="Arial Unicode MS" w:hAnsi="Arial" w:cs="Arial"/>
                <w:highlight w:val="cyan"/>
              </w:rPr>
            </w:pPr>
          </w:p>
          <w:p w14:paraId="44EBE858" w14:textId="77777777" w:rsidR="00131598" w:rsidRPr="00DB7A7B" w:rsidRDefault="00131598" w:rsidP="00DB7A7B">
            <w:pPr>
              <w:tabs>
                <w:tab w:val="right" w:pos="8498"/>
              </w:tabs>
              <w:spacing w:line="360" w:lineRule="auto"/>
              <w:jc w:val="center"/>
              <w:rPr>
                <w:rFonts w:ascii="Arial" w:eastAsia="Arial Unicode MS" w:hAnsi="Arial" w:cs="Arial"/>
                <w:highlight w:val="cyan"/>
              </w:rPr>
            </w:pPr>
            <m:oMathPara>
              <m:oMath>
                <m:r>
                  <w:rPr>
                    <w:rFonts w:ascii="Cambria Math" w:eastAsia="Arial Unicode MS" w:hAnsi="Cambria Math" w:cs="Arial"/>
                    <w:highlight w:val="cyan"/>
                  </w:rPr>
                  <m:t>v =</m:t>
                </m:r>
                <m:rad>
                  <m:radPr>
                    <m:degHide m:val="1"/>
                    <m:ctrlPr>
                      <w:rPr>
                        <w:rFonts w:ascii="Cambria Math" w:eastAsia="Arial Unicode MS" w:hAnsi="Cambria Math" w:cs="Arial"/>
                        <w:i/>
                        <w:highlight w:val="cyan"/>
                      </w:rPr>
                    </m:ctrlPr>
                  </m:radPr>
                  <m:deg/>
                  <m:e>
                    <m:f>
                      <m:fPr>
                        <m:ctrlPr>
                          <w:rPr>
                            <w:rFonts w:ascii="Cambria Math" w:eastAsia="Arial Unicode MS" w:hAnsi="Cambria Math" w:cs="Arial"/>
                            <w:i/>
                            <w:highlight w:val="cyan"/>
                          </w:rPr>
                        </m:ctrlPr>
                      </m:fPr>
                      <m:num>
                        <m:sSub>
                          <m:sSubPr>
                            <m:ctrlPr>
                              <w:rPr>
                                <w:rFonts w:ascii="Cambria Math" w:eastAsia="Arial Unicode MS" w:hAnsi="Cambria Math" w:cs="Arial"/>
                                <w:i/>
                                <w:highlight w:val="cyan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Arial Unicode MS" w:hAnsi="Cambria Math" w:cs="Arial"/>
                                <w:highlight w:val="cyan"/>
                              </w:rPr>
                              <m:t>F</m:t>
                            </m:r>
                          </m:e>
                          <m:sub>
                            <m:r>
                              <w:rPr>
                                <w:rFonts w:ascii="Cambria Math" w:eastAsia="Arial Unicode MS" w:hAnsi="Cambria Math" w:cs="Arial"/>
                                <w:highlight w:val="cyan"/>
                              </w:rPr>
                              <m:t>t</m:t>
                            </m:r>
                          </m:sub>
                        </m:sSub>
                      </m:num>
                      <m:den>
                        <m:sSub>
                          <m:sSubPr>
                            <m:ctrlPr>
                              <w:rPr>
                                <w:rFonts w:ascii="Cambria Math" w:eastAsia="Arial Unicode MS" w:hAnsi="Cambria Math" w:cs="Arial"/>
                                <w:i/>
                                <w:highlight w:val="cyan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Arial Unicode MS" w:hAnsi="Cambria Math" w:cs="Arial"/>
                                <w:highlight w:val="cyan"/>
                              </w:rPr>
                              <m:t>ρ</m:t>
                            </m:r>
                          </m:e>
                          <m:sub>
                            <m:r>
                              <w:rPr>
                                <w:rFonts w:ascii="Cambria Math" w:eastAsia="Arial Unicode MS" w:hAnsi="Cambria Math" w:cs="Arial"/>
                                <w:highlight w:val="cyan"/>
                              </w:rPr>
                              <m:t>l</m:t>
                            </m:r>
                          </m:sub>
                        </m:sSub>
                      </m:den>
                    </m:f>
                  </m:e>
                </m:rad>
              </m:oMath>
            </m:oMathPara>
          </w:p>
          <w:p w14:paraId="293D491E" w14:textId="77777777" w:rsidR="00131598" w:rsidRPr="00DB7A7B" w:rsidRDefault="00131598" w:rsidP="00DB7A7B">
            <w:pPr>
              <w:tabs>
                <w:tab w:val="right" w:pos="8498"/>
              </w:tabs>
              <w:spacing w:line="360" w:lineRule="auto"/>
              <w:rPr>
                <w:rFonts w:ascii="Arial" w:eastAsia="Arial Unicode MS" w:hAnsi="Arial" w:cs="Arial"/>
                <w:highlight w:val="cyan"/>
              </w:rPr>
            </w:pPr>
            <w:r w:rsidRPr="00DB7A7B">
              <w:rPr>
                <w:rFonts w:ascii="Arial" w:eastAsia="Arial Unicode MS" w:hAnsi="Arial" w:cs="Arial"/>
                <w:highlight w:val="cyan"/>
              </w:rPr>
              <w:t>Donde:</w:t>
            </w:r>
          </w:p>
          <w:p w14:paraId="2F2AD2E0" w14:textId="77777777" w:rsidR="00131598" w:rsidRPr="00DB7A7B" w:rsidRDefault="00603470" w:rsidP="00DB7A7B">
            <w:pPr>
              <w:tabs>
                <w:tab w:val="right" w:pos="8498"/>
              </w:tabs>
              <w:spacing w:line="360" w:lineRule="auto"/>
              <w:jc w:val="both"/>
              <w:rPr>
                <w:rFonts w:ascii="Arial" w:eastAsia="Arial Unicode MS" w:hAnsi="Arial" w:cs="Arial"/>
                <w:highlight w:val="cyan"/>
              </w:rPr>
            </w:pPr>
            <m:oMath>
              <m:sSub>
                <m:sSubPr>
                  <m:ctrlPr>
                    <w:rPr>
                      <w:rFonts w:ascii="Cambria Math" w:eastAsia="Arial Unicode MS" w:hAnsi="Cambria Math" w:cs="Arial"/>
                      <w:i/>
                      <w:highlight w:val="cyan"/>
                    </w:rPr>
                  </m:ctrlPr>
                </m:sSubPr>
                <m:e>
                  <m:r>
                    <w:rPr>
                      <w:rFonts w:ascii="Cambria Math" w:eastAsia="Arial Unicode MS" w:hAnsi="Cambria Math" w:cs="Arial"/>
                      <w:highlight w:val="cyan"/>
                    </w:rPr>
                    <m:t>F</m:t>
                  </m:r>
                </m:e>
                <m:sub>
                  <m:r>
                    <w:rPr>
                      <w:rFonts w:ascii="Cambria Math" w:eastAsia="Arial Unicode MS" w:hAnsi="Cambria Math" w:cs="Arial"/>
                      <w:highlight w:val="cyan"/>
                    </w:rPr>
                    <m:t>t</m:t>
                  </m:r>
                </m:sub>
              </m:sSub>
            </m:oMath>
            <w:r w:rsidR="00131598" w:rsidRPr="00DB7A7B">
              <w:rPr>
                <w:rFonts w:ascii="Arial" w:eastAsia="Arial Unicode MS" w:hAnsi="Arial" w:cs="Arial"/>
                <w:highlight w:val="cyan"/>
              </w:rPr>
              <w:t>: fuerza de tensión.</w:t>
            </w:r>
          </w:p>
          <w:p w14:paraId="18E8A016" w14:textId="77777777" w:rsidR="00131598" w:rsidRPr="00DB7A7B" w:rsidRDefault="00603470" w:rsidP="00DB7A7B">
            <w:pPr>
              <w:tabs>
                <w:tab w:val="right" w:pos="8498"/>
              </w:tabs>
              <w:spacing w:line="360" w:lineRule="auto"/>
              <w:jc w:val="both"/>
              <w:rPr>
                <w:rFonts w:ascii="Arial" w:eastAsia="Arial Unicode MS" w:hAnsi="Arial" w:cs="Arial"/>
                <w:highlight w:val="cyan"/>
              </w:rPr>
            </w:pPr>
            <m:oMath>
              <m:sSub>
                <m:sSubPr>
                  <m:ctrlPr>
                    <w:rPr>
                      <w:rFonts w:ascii="Cambria Math" w:eastAsia="Arial Unicode MS" w:hAnsi="Cambria Math" w:cs="Arial"/>
                      <w:i/>
                      <w:highlight w:val="cyan"/>
                    </w:rPr>
                  </m:ctrlPr>
                </m:sSubPr>
                <m:e>
                  <m:r>
                    <w:rPr>
                      <w:rFonts w:ascii="Cambria Math" w:eastAsia="Arial Unicode MS" w:hAnsi="Cambria Math" w:cs="Arial"/>
                      <w:highlight w:val="cyan"/>
                    </w:rPr>
                    <m:t>ρ</m:t>
                  </m:r>
                </m:e>
                <m:sub>
                  <m:r>
                    <w:rPr>
                      <w:rFonts w:ascii="Cambria Math" w:eastAsia="Arial Unicode MS" w:hAnsi="Cambria Math" w:cs="Arial"/>
                      <w:highlight w:val="cyan"/>
                    </w:rPr>
                    <m:t>l</m:t>
                  </m:r>
                </m:sub>
              </m:sSub>
            </m:oMath>
            <w:r w:rsidR="00131598" w:rsidRPr="00DB7A7B">
              <w:rPr>
                <w:rFonts w:ascii="Arial" w:eastAsia="Arial Unicode MS" w:hAnsi="Arial" w:cs="Arial"/>
                <w:highlight w:val="cyan"/>
              </w:rPr>
              <w:t>, densidad de masa lineal.|</w:t>
            </w:r>
          </w:p>
        </w:tc>
      </w:tr>
    </w:tbl>
    <w:p w14:paraId="7FCCCAE3" w14:textId="55BCF7CA" w:rsidR="00EE49E1" w:rsidRPr="00DB7A7B" w:rsidRDefault="00393F14" w:rsidP="00DB7A7B">
      <w:pPr>
        <w:tabs>
          <w:tab w:val="right" w:pos="8498"/>
        </w:tabs>
        <w:spacing w:after="0" w:line="360" w:lineRule="auto"/>
        <w:jc w:val="center"/>
        <w:rPr>
          <w:rFonts w:ascii="Arial" w:eastAsia="Arial Unicode MS" w:hAnsi="Arial" w:cs="Arial"/>
        </w:rPr>
      </w:pPr>
      <w:ins w:id="27" w:author="PEQUETITA Garcia Rodriguez" w:date="2016-08-09T00:43:00Z">
        <w:r>
          <w:rPr>
            <w:rFonts w:ascii="Arial" w:eastAsia="Arial Unicode MS" w:hAnsi="Arial" w:cs="Arial"/>
            <w:b/>
          </w:rPr>
          <w:t>CN_11_02_Tabla01</w:t>
        </w:r>
      </w:ins>
      <w:del w:id="28" w:author="PEQUETITA Garcia Rodriguez" w:date="2016-08-09T00:43:00Z">
        <w:r w:rsidR="00131598" w:rsidRPr="00DB7A7B" w:rsidDel="00393F14">
          <w:rPr>
            <w:rFonts w:ascii="Arial" w:eastAsia="Arial Unicode MS" w:hAnsi="Arial" w:cs="Arial"/>
          </w:rPr>
          <w:delText>Tabla 01</w:delText>
        </w:r>
      </w:del>
    </w:p>
    <w:p w14:paraId="6E90647E" w14:textId="77777777" w:rsidR="00181FED" w:rsidRPr="00DB7A7B" w:rsidRDefault="00181FED" w:rsidP="00DB7A7B">
      <w:pPr>
        <w:tabs>
          <w:tab w:val="right" w:pos="8498"/>
        </w:tabs>
        <w:spacing w:after="0" w:line="360" w:lineRule="auto"/>
        <w:jc w:val="center"/>
        <w:rPr>
          <w:rFonts w:ascii="Arial" w:eastAsia="Arial Unicode MS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237"/>
      </w:tblGrid>
      <w:tr w:rsidR="009A1CA1" w:rsidRPr="00DB7A7B" w14:paraId="33A22920" w14:textId="77777777" w:rsidTr="003D3A63">
        <w:tc>
          <w:tcPr>
            <w:tcW w:w="8755" w:type="dxa"/>
            <w:gridSpan w:val="2"/>
            <w:shd w:val="clear" w:color="auto" w:fill="000000" w:themeFill="text1"/>
          </w:tcPr>
          <w:p w14:paraId="346C23B2" w14:textId="77777777" w:rsidR="009A1CA1" w:rsidRPr="00DB7A7B" w:rsidRDefault="009A1CA1" w:rsidP="00DB7A7B">
            <w:pPr>
              <w:spacing w:line="360" w:lineRule="auto"/>
              <w:jc w:val="center"/>
              <w:rPr>
                <w:rFonts w:ascii="Arial" w:eastAsia="Arial Unicode MS" w:hAnsi="Arial" w:cs="Arial"/>
                <w:b/>
                <w:color w:val="FFFFFF" w:themeColor="background1"/>
              </w:rPr>
            </w:pPr>
            <w:r w:rsidRPr="00DB7A7B">
              <w:rPr>
                <w:rFonts w:ascii="Arial" w:eastAsia="Arial Unicode MS" w:hAnsi="Arial" w:cs="Arial"/>
                <w:b/>
                <w:color w:val="FFFFFF" w:themeColor="background1"/>
              </w:rPr>
              <w:t>Destacado</w:t>
            </w:r>
          </w:p>
        </w:tc>
      </w:tr>
      <w:tr w:rsidR="009A1CA1" w:rsidRPr="00DB7A7B" w14:paraId="54A3000B" w14:textId="77777777" w:rsidTr="003D3A63">
        <w:tc>
          <w:tcPr>
            <w:tcW w:w="2518" w:type="dxa"/>
          </w:tcPr>
          <w:p w14:paraId="6F1072B6" w14:textId="77777777" w:rsidR="009A1CA1" w:rsidRPr="00DB7A7B" w:rsidRDefault="009A1CA1" w:rsidP="00DB7A7B">
            <w:pPr>
              <w:spacing w:line="360" w:lineRule="auto"/>
              <w:rPr>
                <w:rFonts w:ascii="Arial" w:eastAsia="Arial Unicode MS" w:hAnsi="Arial" w:cs="Arial"/>
                <w:b/>
              </w:rPr>
            </w:pPr>
            <w:r w:rsidRPr="00DB7A7B">
              <w:rPr>
                <w:rFonts w:ascii="Arial" w:eastAsia="Arial Unicode MS" w:hAnsi="Arial" w:cs="Arial"/>
                <w:b/>
              </w:rPr>
              <w:t>Título</w:t>
            </w:r>
          </w:p>
        </w:tc>
        <w:tc>
          <w:tcPr>
            <w:tcW w:w="6237" w:type="dxa"/>
          </w:tcPr>
          <w:p w14:paraId="650D91E6" w14:textId="77777777" w:rsidR="009A1CA1" w:rsidRPr="00DB7A7B" w:rsidRDefault="00414E77" w:rsidP="00DB7A7B">
            <w:pPr>
              <w:spacing w:line="360" w:lineRule="auto"/>
              <w:rPr>
                <w:rFonts w:ascii="Arial" w:eastAsia="Arial Unicode MS" w:hAnsi="Arial" w:cs="Arial"/>
              </w:rPr>
            </w:pPr>
            <w:r w:rsidRPr="00DB7A7B">
              <w:rPr>
                <w:rFonts w:ascii="Arial" w:eastAsia="Arial Unicode MS" w:hAnsi="Arial" w:cs="Arial"/>
              </w:rPr>
              <w:t>Los cantos de las ballenas</w:t>
            </w:r>
          </w:p>
        </w:tc>
      </w:tr>
      <w:tr w:rsidR="009A1CA1" w:rsidRPr="00DB7A7B" w14:paraId="28F3A88C" w14:textId="77777777" w:rsidTr="003D3A63">
        <w:tc>
          <w:tcPr>
            <w:tcW w:w="2518" w:type="dxa"/>
          </w:tcPr>
          <w:p w14:paraId="0C457786" w14:textId="77777777" w:rsidR="009A1CA1" w:rsidRPr="00DB7A7B" w:rsidRDefault="009A1CA1" w:rsidP="00DB7A7B">
            <w:pPr>
              <w:spacing w:line="360" w:lineRule="auto"/>
              <w:rPr>
                <w:rFonts w:ascii="Arial" w:eastAsia="Arial Unicode MS" w:hAnsi="Arial" w:cs="Arial"/>
              </w:rPr>
            </w:pPr>
            <w:r w:rsidRPr="00DB7A7B">
              <w:rPr>
                <w:rFonts w:ascii="Arial" w:eastAsia="Arial Unicode MS" w:hAnsi="Arial" w:cs="Arial"/>
                <w:b/>
              </w:rPr>
              <w:t>Contenido</w:t>
            </w:r>
          </w:p>
        </w:tc>
        <w:tc>
          <w:tcPr>
            <w:tcW w:w="6237" w:type="dxa"/>
          </w:tcPr>
          <w:p w14:paraId="6006F4C4" w14:textId="77777777" w:rsidR="00414E77" w:rsidRPr="00DB7A7B" w:rsidRDefault="004157E9" w:rsidP="00DB7A7B">
            <w:pPr>
              <w:spacing w:line="360" w:lineRule="auto"/>
              <w:jc w:val="both"/>
              <w:rPr>
                <w:rFonts w:ascii="Arial" w:eastAsia="Arial Unicode MS" w:hAnsi="Arial" w:cs="Arial"/>
              </w:rPr>
            </w:pPr>
            <w:r w:rsidRPr="00DB7A7B">
              <w:rPr>
                <w:rFonts w:ascii="Arial" w:eastAsia="Arial Unicode MS" w:hAnsi="Arial" w:cs="Arial"/>
              </w:rPr>
              <w:t>Las ballenas son animales que para ubicarse en las profundidades de océano</w:t>
            </w:r>
            <w:r w:rsidR="00414E77" w:rsidRPr="00DB7A7B">
              <w:rPr>
                <w:rFonts w:ascii="Arial" w:eastAsia="Arial Unicode MS" w:hAnsi="Arial" w:cs="Arial"/>
              </w:rPr>
              <w:t>,</w:t>
            </w:r>
            <w:r w:rsidRPr="00DB7A7B">
              <w:rPr>
                <w:rFonts w:ascii="Arial" w:eastAsia="Arial Unicode MS" w:hAnsi="Arial" w:cs="Arial"/>
              </w:rPr>
              <w:t xml:space="preserve"> donde no hay luz, emiten sonidos con frecuencias del orden</w:t>
            </w:r>
            <w:r w:rsidR="006C2512" w:rsidRPr="00DB7A7B">
              <w:rPr>
                <w:rFonts w:ascii="Arial" w:eastAsia="Arial Unicode MS" w:hAnsi="Arial" w:cs="Arial"/>
              </w:rPr>
              <w:t xml:space="preserve"> de 18</w:t>
            </w:r>
            <w:r w:rsidRPr="00DB7A7B">
              <w:rPr>
                <w:rFonts w:ascii="Arial" w:eastAsia="Arial Unicode MS" w:hAnsi="Arial" w:cs="Arial"/>
              </w:rPr>
              <w:t>0</w:t>
            </w:r>
            <w:r w:rsidR="00442418" w:rsidRPr="00DB7A7B">
              <w:rPr>
                <w:rFonts w:ascii="Arial" w:eastAsia="Arial Unicode MS" w:hAnsi="Arial" w:cs="Arial"/>
              </w:rPr>
              <w:t> </w:t>
            </w:r>
            <w:r w:rsidR="00A73119" w:rsidRPr="00DB7A7B">
              <w:rPr>
                <w:rFonts w:ascii="Arial" w:eastAsia="Arial Unicode MS" w:hAnsi="Arial" w:cs="Arial"/>
              </w:rPr>
              <w:t xml:space="preserve">000 Hz. Estas ondas </w:t>
            </w:r>
            <w:r w:rsidRPr="00DB7A7B">
              <w:rPr>
                <w:rFonts w:ascii="Arial" w:eastAsia="Arial Unicode MS" w:hAnsi="Arial" w:cs="Arial"/>
              </w:rPr>
              <w:t xml:space="preserve">se reflejan </w:t>
            </w:r>
            <w:r w:rsidR="00414E77" w:rsidRPr="00DB7A7B">
              <w:rPr>
                <w:rFonts w:ascii="Arial" w:eastAsia="Arial Unicode MS" w:hAnsi="Arial" w:cs="Arial"/>
              </w:rPr>
              <w:t>y regresan</w:t>
            </w:r>
            <w:r w:rsidRPr="00DB7A7B">
              <w:rPr>
                <w:rFonts w:ascii="Arial" w:eastAsia="Arial Unicode MS" w:hAnsi="Arial" w:cs="Arial"/>
              </w:rPr>
              <w:t xml:space="preserve"> </w:t>
            </w:r>
            <w:r w:rsidR="00A73119" w:rsidRPr="00DB7A7B">
              <w:rPr>
                <w:rFonts w:ascii="Arial" w:eastAsia="Arial Unicode MS" w:hAnsi="Arial" w:cs="Arial"/>
              </w:rPr>
              <w:t>a su cuerpo</w:t>
            </w:r>
            <w:r w:rsidR="00414E77" w:rsidRPr="00DB7A7B">
              <w:rPr>
                <w:rFonts w:ascii="Arial" w:eastAsia="Arial Unicode MS" w:hAnsi="Arial" w:cs="Arial"/>
              </w:rPr>
              <w:t>,</w:t>
            </w:r>
            <w:r w:rsidRPr="00DB7A7B">
              <w:rPr>
                <w:rFonts w:ascii="Arial" w:eastAsia="Arial Unicode MS" w:hAnsi="Arial" w:cs="Arial"/>
              </w:rPr>
              <w:t xml:space="preserve"> permitiéndoles conocer la distancia a la que se encuentra</w:t>
            </w:r>
            <w:r w:rsidR="00414E77" w:rsidRPr="00DB7A7B">
              <w:rPr>
                <w:rFonts w:ascii="Arial" w:eastAsia="Arial Unicode MS" w:hAnsi="Arial" w:cs="Arial"/>
              </w:rPr>
              <w:t xml:space="preserve">n los </w:t>
            </w:r>
            <w:r w:rsidRPr="00DB7A7B">
              <w:rPr>
                <w:rFonts w:ascii="Arial" w:eastAsia="Arial Unicode MS" w:hAnsi="Arial" w:cs="Arial"/>
              </w:rPr>
              <w:t>obstáculo</w:t>
            </w:r>
            <w:r w:rsidR="00414E77" w:rsidRPr="00DB7A7B">
              <w:rPr>
                <w:rFonts w:ascii="Arial" w:eastAsia="Arial Unicode MS" w:hAnsi="Arial" w:cs="Arial"/>
              </w:rPr>
              <w:t>s</w:t>
            </w:r>
            <w:r w:rsidRPr="00DB7A7B">
              <w:rPr>
                <w:rFonts w:ascii="Arial" w:eastAsia="Arial Unicode MS" w:hAnsi="Arial" w:cs="Arial"/>
              </w:rPr>
              <w:t xml:space="preserve"> dependiendo del tiempo que tarde la onda en reflejarse.</w:t>
            </w:r>
          </w:p>
          <w:p w14:paraId="05E9000A" w14:textId="77777777" w:rsidR="00414E77" w:rsidRPr="00DB7A7B" w:rsidRDefault="00414E77" w:rsidP="00DB7A7B">
            <w:pPr>
              <w:spacing w:line="360" w:lineRule="auto"/>
              <w:jc w:val="both"/>
              <w:rPr>
                <w:rFonts w:ascii="Arial" w:eastAsia="Arial Unicode MS" w:hAnsi="Arial" w:cs="Arial"/>
                <w:b/>
              </w:rPr>
            </w:pPr>
            <w:r w:rsidRPr="00DB7A7B">
              <w:rPr>
                <w:rFonts w:ascii="Arial" w:eastAsia="Arial Unicode MS" w:hAnsi="Arial" w:cs="Arial"/>
                <w:b/>
              </w:rPr>
              <w:t>Ejemplo</w:t>
            </w:r>
          </w:p>
          <w:p w14:paraId="56B32446" w14:textId="77777777" w:rsidR="00277813" w:rsidRPr="00DB7A7B" w:rsidRDefault="00A73119" w:rsidP="00DB7A7B">
            <w:pPr>
              <w:spacing w:line="360" w:lineRule="auto"/>
              <w:jc w:val="both"/>
              <w:rPr>
                <w:rFonts w:ascii="Arial" w:eastAsia="Arial Unicode MS" w:hAnsi="Arial" w:cs="Arial"/>
              </w:rPr>
            </w:pPr>
            <w:r w:rsidRPr="00DB7A7B">
              <w:rPr>
                <w:rFonts w:ascii="Arial" w:eastAsia="Arial Unicode MS" w:hAnsi="Arial" w:cs="Arial"/>
              </w:rPr>
              <w:t>Si</w:t>
            </w:r>
            <w:r w:rsidR="00414E77" w:rsidRPr="00DB7A7B">
              <w:rPr>
                <w:rFonts w:ascii="Arial" w:eastAsia="Arial Unicode MS" w:hAnsi="Arial" w:cs="Arial"/>
              </w:rPr>
              <w:t xml:space="preserve"> la densidad del agua de</w:t>
            </w:r>
            <w:r w:rsidR="00277813" w:rsidRPr="00DB7A7B">
              <w:rPr>
                <w:rFonts w:ascii="Arial" w:eastAsia="Arial Unicode MS" w:hAnsi="Arial" w:cs="Arial"/>
              </w:rPr>
              <w:t xml:space="preserve"> mar en un determinado lugar es de </w:t>
            </w:r>
            <w:r w:rsidR="006C2512" w:rsidRPr="00DB7A7B">
              <w:rPr>
                <w:rFonts w:ascii="Arial" w:eastAsia="Arial Unicode MS" w:hAnsi="Arial" w:cs="Arial"/>
              </w:rPr>
              <w:t>1</w:t>
            </w:r>
            <w:r w:rsidR="00277813" w:rsidRPr="00DB7A7B">
              <w:rPr>
                <w:rFonts w:ascii="Arial" w:eastAsia="Arial Unicode MS" w:hAnsi="Arial" w:cs="Arial"/>
              </w:rPr>
              <w:t>025 kg/m</w:t>
            </w:r>
            <w:r w:rsidR="006C2512" w:rsidRPr="00DB7A7B">
              <w:rPr>
                <w:rFonts w:ascii="Arial" w:eastAsia="Arial Unicode MS" w:hAnsi="Arial" w:cs="Arial"/>
                <w:vertAlign w:val="superscript"/>
              </w:rPr>
              <w:t>3</w:t>
            </w:r>
            <w:r w:rsidR="00277813" w:rsidRPr="00DB7A7B">
              <w:rPr>
                <w:rFonts w:ascii="Arial" w:eastAsia="Arial Unicode MS" w:hAnsi="Arial" w:cs="Arial"/>
              </w:rPr>
              <w:t xml:space="preserve"> y el módulo de compresibilidad es de 2 x 10</w:t>
            </w:r>
            <w:r w:rsidR="00277813" w:rsidRPr="00DB7A7B">
              <w:rPr>
                <w:rFonts w:ascii="Arial" w:eastAsia="Arial Unicode MS" w:hAnsi="Arial" w:cs="Arial"/>
                <w:vertAlign w:val="superscript"/>
              </w:rPr>
              <w:t>9</w:t>
            </w:r>
            <w:r w:rsidR="00277813" w:rsidRPr="00DB7A7B">
              <w:rPr>
                <w:rFonts w:ascii="Arial" w:eastAsia="Arial Unicode MS" w:hAnsi="Arial" w:cs="Arial"/>
              </w:rPr>
              <w:t xml:space="preserve"> N/m</w:t>
            </w:r>
            <w:r w:rsidR="00277813" w:rsidRPr="00DB7A7B">
              <w:rPr>
                <w:rFonts w:ascii="Arial" w:eastAsia="Arial Unicode MS" w:hAnsi="Arial" w:cs="Arial"/>
                <w:vertAlign w:val="superscript"/>
              </w:rPr>
              <w:t>2</w:t>
            </w:r>
            <w:r w:rsidR="00277813" w:rsidRPr="00DB7A7B">
              <w:rPr>
                <w:rFonts w:ascii="Arial" w:eastAsia="Arial Unicode MS" w:hAnsi="Arial" w:cs="Arial"/>
              </w:rPr>
              <w:t>, calcul</w:t>
            </w:r>
            <w:r w:rsidR="00414E77" w:rsidRPr="00DB7A7B">
              <w:rPr>
                <w:rFonts w:ascii="Arial" w:eastAsia="Arial Unicode MS" w:hAnsi="Arial" w:cs="Arial"/>
              </w:rPr>
              <w:t>ar</w:t>
            </w:r>
            <w:r w:rsidR="00277813" w:rsidRPr="00DB7A7B">
              <w:rPr>
                <w:rFonts w:ascii="Arial" w:eastAsia="Arial Unicode MS" w:hAnsi="Arial" w:cs="Arial"/>
              </w:rPr>
              <w:t xml:space="preserve"> la longitud de l</w:t>
            </w:r>
            <w:r w:rsidR="00414E77" w:rsidRPr="00DB7A7B">
              <w:rPr>
                <w:rFonts w:ascii="Arial" w:eastAsia="Arial Unicode MS" w:hAnsi="Arial" w:cs="Arial"/>
              </w:rPr>
              <w:t>a onda del sonido emitido por una</w:t>
            </w:r>
            <w:r w:rsidR="00277813" w:rsidRPr="00DB7A7B">
              <w:rPr>
                <w:rFonts w:ascii="Arial" w:eastAsia="Arial Unicode MS" w:hAnsi="Arial" w:cs="Arial"/>
              </w:rPr>
              <w:t xml:space="preserve"> ballena y el tiempo que se demora en detectar un obstáculo que se encuentra a 300</w:t>
            </w:r>
            <w:r w:rsidR="00442418" w:rsidRPr="00DB7A7B">
              <w:rPr>
                <w:rFonts w:ascii="Arial" w:eastAsia="Arial Unicode MS" w:hAnsi="Arial" w:cs="Arial"/>
              </w:rPr>
              <w:t>0</w:t>
            </w:r>
            <w:r w:rsidR="00277813" w:rsidRPr="00DB7A7B">
              <w:rPr>
                <w:rFonts w:ascii="Arial" w:eastAsia="Arial Unicode MS" w:hAnsi="Arial" w:cs="Arial"/>
              </w:rPr>
              <w:t xml:space="preserve"> m</w:t>
            </w:r>
            <w:r w:rsidRPr="00DB7A7B">
              <w:rPr>
                <w:rFonts w:ascii="Arial" w:eastAsia="Arial Unicode MS" w:hAnsi="Arial" w:cs="Arial"/>
              </w:rPr>
              <w:t>.</w:t>
            </w:r>
          </w:p>
          <w:p w14:paraId="31836474" w14:textId="77777777" w:rsidR="006C2512" w:rsidRPr="00DB7A7B" w:rsidRDefault="006C2512" w:rsidP="00DB7A7B">
            <w:pPr>
              <w:spacing w:line="360" w:lineRule="auto"/>
              <w:jc w:val="both"/>
              <w:rPr>
                <w:rFonts w:ascii="Arial" w:eastAsia="Arial Unicode MS" w:hAnsi="Arial" w:cs="Arial"/>
              </w:rPr>
            </w:pPr>
          </w:p>
          <w:p w14:paraId="18B17382" w14:textId="77777777" w:rsidR="006C2512" w:rsidRPr="00DB7A7B" w:rsidRDefault="00414E77" w:rsidP="00DB7A7B">
            <w:pPr>
              <w:spacing w:line="360" w:lineRule="auto"/>
              <w:jc w:val="both"/>
              <w:rPr>
                <w:rFonts w:ascii="Arial" w:eastAsia="Arial Unicode MS" w:hAnsi="Arial" w:cs="Arial"/>
                <w:b/>
              </w:rPr>
            </w:pPr>
            <w:r w:rsidRPr="00DB7A7B">
              <w:rPr>
                <w:rFonts w:ascii="Arial" w:eastAsia="Arial Unicode MS" w:hAnsi="Arial" w:cs="Arial"/>
                <w:b/>
              </w:rPr>
              <w:t>Solución</w:t>
            </w:r>
          </w:p>
          <w:p w14:paraId="6AA912FF" w14:textId="77777777" w:rsidR="006C2512" w:rsidRPr="00DB7A7B" w:rsidRDefault="006C2512" w:rsidP="00DB7A7B">
            <w:pPr>
              <w:spacing w:line="360" w:lineRule="auto"/>
              <w:jc w:val="both"/>
              <w:rPr>
                <w:rFonts w:ascii="Arial" w:eastAsia="Arial Unicode MS" w:hAnsi="Arial" w:cs="Arial"/>
              </w:rPr>
            </w:pPr>
            <w:r w:rsidRPr="00DB7A7B">
              <w:rPr>
                <w:rFonts w:ascii="Arial" w:eastAsia="Arial Unicode MS" w:hAnsi="Arial" w:cs="Arial"/>
              </w:rPr>
              <w:t>Se calcula primero la velocidad de la onda sonora emitida por la ballena</w:t>
            </w:r>
            <w:r w:rsidR="00414E77" w:rsidRPr="00DB7A7B">
              <w:rPr>
                <w:rFonts w:ascii="Arial" w:eastAsia="Arial Unicode MS" w:hAnsi="Arial" w:cs="Arial"/>
              </w:rPr>
              <w:t>,</w:t>
            </w:r>
            <w:r w:rsidRPr="00DB7A7B">
              <w:rPr>
                <w:rFonts w:ascii="Arial" w:eastAsia="Arial Unicode MS" w:hAnsi="Arial" w:cs="Arial"/>
              </w:rPr>
              <w:t xml:space="preserve"> utilizando la fórmula de la velocidad de las ondas en un medio líquido</w:t>
            </w:r>
          </w:p>
          <w:p w14:paraId="734AB97E" w14:textId="77777777" w:rsidR="006C2512" w:rsidRPr="00DB7A7B" w:rsidRDefault="006C2512" w:rsidP="00DB7A7B">
            <w:pPr>
              <w:spacing w:line="360" w:lineRule="auto"/>
              <w:jc w:val="both"/>
              <w:rPr>
                <w:rFonts w:ascii="Arial" w:eastAsia="Arial Unicode MS" w:hAnsi="Arial" w:cs="Arial"/>
              </w:rPr>
            </w:pPr>
          </w:p>
          <w:p w14:paraId="14BB1674" w14:textId="77F46245" w:rsidR="006C2512" w:rsidRDefault="006C2512" w:rsidP="00DB7A7B">
            <w:pPr>
              <w:tabs>
                <w:tab w:val="right" w:pos="8498"/>
              </w:tabs>
              <w:spacing w:line="360" w:lineRule="auto"/>
              <w:jc w:val="center"/>
              <w:rPr>
                <w:ins w:id="29" w:author="PEQUETITA Garcia Rodriguez" w:date="2016-08-09T00:44:00Z"/>
                <w:rFonts w:ascii="Arial" w:eastAsia="Arial Unicode MS" w:hAnsi="Arial" w:cs="Arial"/>
              </w:rPr>
            </w:pPr>
            <m:oMath>
              <m:r>
                <w:rPr>
                  <w:rFonts w:ascii="Cambria Math" w:eastAsia="Arial Unicode MS" w:hAnsi="Cambria Math" w:cs="Arial"/>
                  <w:highlight w:val="green"/>
                </w:rPr>
                <m:t>v =</m:t>
              </m:r>
              <m:rad>
                <m:radPr>
                  <m:degHide m:val="1"/>
                  <m:ctrlPr>
                    <w:rPr>
                      <w:rFonts w:ascii="Cambria Math" w:eastAsia="Arial Unicode MS" w:hAnsi="Cambria Math" w:cs="Arial"/>
                      <w:i/>
                      <w:highlight w:val="green"/>
                    </w:rPr>
                  </m:ctrlPr>
                </m:radPr>
                <m:deg/>
                <m:e>
                  <m:f>
                    <m:fPr>
                      <m:ctrlPr>
                        <w:rPr>
                          <w:rFonts w:ascii="Cambria Math" w:eastAsia="Arial Unicode MS" w:hAnsi="Cambria Math" w:cs="Arial"/>
                          <w:i/>
                          <w:highlight w:val="green"/>
                        </w:rPr>
                      </m:ctrlPr>
                    </m:fPr>
                    <m:num>
                      <m:r>
                        <w:rPr>
                          <w:rFonts w:ascii="Cambria Math" w:eastAsia="Arial Unicode MS" w:hAnsi="Cambria Math" w:cs="Arial"/>
                          <w:highlight w:val="green"/>
                        </w:rPr>
                        <m:t>κ</m:t>
                      </m:r>
                    </m:num>
                    <m:den>
                      <m:r>
                        <w:rPr>
                          <w:rFonts w:ascii="Cambria Math" w:eastAsia="Arial Unicode MS" w:hAnsi="Cambria Math" w:cs="Arial"/>
                          <w:highlight w:val="green"/>
                        </w:rPr>
                        <m:t>ρ</m:t>
                      </m:r>
                    </m:den>
                  </m:f>
                </m:e>
              </m:rad>
              <m:r>
                <w:rPr>
                  <w:rFonts w:ascii="Cambria Math" w:eastAsia="Arial Unicode MS" w:hAnsi="Cambria Math" w:cs="Arial"/>
                  <w:highlight w:val="green"/>
                </w:rPr>
                <m:t>=</m:t>
              </m:r>
              <m:rad>
                <m:radPr>
                  <m:degHide m:val="1"/>
                  <m:ctrlPr>
                    <w:rPr>
                      <w:rFonts w:ascii="Cambria Math" w:eastAsia="Arial Unicode MS" w:hAnsi="Cambria Math" w:cs="Arial"/>
                      <w:i/>
                      <w:highlight w:val="green"/>
                    </w:rPr>
                  </m:ctrlPr>
                </m:radPr>
                <m:deg/>
                <m:e>
                  <m:f>
                    <m:fPr>
                      <m:ctrlPr>
                        <w:rPr>
                          <w:rFonts w:ascii="Cambria Math" w:eastAsia="Arial Unicode MS" w:hAnsi="Cambria Math" w:cs="Arial"/>
                          <w:i/>
                          <w:highlight w:val="green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eastAsia="Arial Unicode MS" w:hAnsi="Cambria Math" w:cs="Arial"/>
                          <w:highlight w:val="green"/>
                        </w:rPr>
                        <m:t xml:space="preserve">2 x </m:t>
                      </m:r>
                      <m:sSup>
                        <m:sSupPr>
                          <m:ctrlPr>
                            <w:rPr>
                              <w:rFonts w:ascii="Cambria Math" w:eastAsia="Arial Unicode MS" w:hAnsi="Cambria Math" w:cs="Arial"/>
                              <w:highlight w:val="green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="Arial Unicode MS" w:hAnsi="Cambria Math" w:cs="Arial"/>
                              <w:highlight w:val="green"/>
                            </w:rPr>
                            <m:t>10</m:t>
                          </m:r>
                        </m:e>
                        <m:sup>
                          <m:r>
                            <w:rPr>
                              <w:rFonts w:ascii="Cambria Math" w:eastAsia="Arial Unicode MS" w:hAnsi="Cambria Math" w:cs="Arial"/>
                              <w:highlight w:val="green"/>
                            </w:rPr>
                            <m:t>9</m:t>
                          </m:r>
                        </m:sup>
                      </m:sSup>
                      <m:r>
                        <m:rPr>
                          <m:sty m:val="p"/>
                        </m:rPr>
                        <w:rPr>
                          <w:rFonts w:ascii="Cambria Math" w:eastAsia="Arial Unicode MS" w:hAnsi="Cambria Math" w:cs="Arial"/>
                          <w:highlight w:val="green"/>
                        </w:rPr>
                        <m:t xml:space="preserve"> N/</m:t>
                      </m:r>
                      <m:sSup>
                        <m:sSupPr>
                          <m:ctrlPr>
                            <w:rPr>
                              <w:rFonts w:ascii="Cambria Math" w:eastAsia="Arial Unicode MS" w:hAnsi="Cambria Math" w:cs="Arial"/>
                              <w:highlight w:val="green"/>
                            </w:rPr>
                          </m:ctrlPr>
                        </m:s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="Arial Unicode MS" w:hAnsi="Cambria Math" w:cs="Arial"/>
                              <w:highlight w:val="green"/>
                            </w:rPr>
                            <m:t>m</m:t>
                          </m:r>
                        </m:e>
                        <m:sup>
                          <m:r>
                            <w:rPr>
                              <w:rFonts w:ascii="Cambria Math" w:eastAsia="Arial Unicode MS" w:hAnsi="Cambria Math" w:cs="Arial"/>
                              <w:highlight w:val="green"/>
                            </w:rPr>
                            <m:t>2</m:t>
                          </m:r>
                        </m:sup>
                      </m:sSup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eastAsia="Arial Unicode MS" w:hAnsi="Cambria Math" w:cs="Arial"/>
                          <w:highlight w:val="green"/>
                        </w:rPr>
                        <m:t>1025 kg/</m:t>
                      </m:r>
                      <m:sSup>
                        <m:sSupPr>
                          <m:ctrlPr>
                            <w:rPr>
                              <w:rFonts w:ascii="Cambria Math" w:eastAsia="Arial Unicode MS" w:hAnsi="Cambria Math" w:cs="Arial"/>
                              <w:highlight w:val="green"/>
                            </w:rPr>
                          </m:ctrlPr>
                        </m:s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="Arial Unicode MS" w:hAnsi="Cambria Math" w:cs="Arial"/>
                              <w:highlight w:val="green"/>
                            </w:rPr>
                            <m:t>m</m:t>
                          </m:r>
                        </m:e>
                        <m:sup>
                          <m:r>
                            <w:rPr>
                              <w:rFonts w:ascii="Cambria Math" w:eastAsia="Arial Unicode MS" w:hAnsi="Cambria Math" w:cs="Arial"/>
                              <w:highlight w:val="green"/>
                            </w:rPr>
                            <m:t>3</m:t>
                          </m:r>
                        </m:sup>
                      </m:sSup>
                    </m:den>
                  </m:f>
                </m:e>
              </m:rad>
              <m:r>
                <w:rPr>
                  <w:rFonts w:ascii="Cambria Math" w:eastAsia="Arial Unicode MS" w:hAnsi="Cambria Math" w:cs="Arial"/>
                  <w:highlight w:val="green"/>
                </w:rPr>
                <m:t xml:space="preserve">=1400 </m:t>
              </m:r>
              <m:r>
                <m:rPr>
                  <m:sty m:val="p"/>
                </m:rPr>
                <w:rPr>
                  <w:rFonts w:ascii="Cambria Math" w:eastAsia="Arial Unicode MS" w:hAnsi="Cambria Math" w:cs="Arial"/>
                  <w:highlight w:val="green"/>
                </w:rPr>
                <m:t>m/s</m:t>
              </m:r>
            </m:oMath>
            <w:r w:rsidRPr="00DB7A7B">
              <w:rPr>
                <w:rFonts w:ascii="Arial" w:eastAsia="Arial Unicode MS" w:hAnsi="Arial" w:cs="Arial"/>
              </w:rPr>
              <w:t xml:space="preserve"> </w:t>
            </w:r>
          </w:p>
          <w:p w14:paraId="756AE8BA" w14:textId="26E498B1" w:rsidR="00393F14" w:rsidRPr="00DB7A7B" w:rsidRDefault="00393F14" w:rsidP="00DB7A7B">
            <w:pPr>
              <w:tabs>
                <w:tab w:val="right" w:pos="8498"/>
              </w:tabs>
              <w:spacing w:line="360" w:lineRule="auto"/>
              <w:jc w:val="center"/>
              <w:rPr>
                <w:rFonts w:ascii="Arial" w:eastAsia="Arial Unicode MS" w:hAnsi="Arial" w:cs="Arial"/>
              </w:rPr>
            </w:pPr>
            <w:ins w:id="30" w:author="PEQUETITA Garcia Rodriguez" w:date="2016-08-09T00:44:00Z">
              <w:r>
                <w:rPr>
                  <w:rFonts w:ascii="Arial" w:eastAsia="Arial Unicode MS" w:hAnsi="Arial" w:cs="Arial"/>
                  <w:b/>
                </w:rPr>
                <w:t>CN_11_02_formula04</w:t>
              </w:r>
            </w:ins>
          </w:p>
          <w:p w14:paraId="68592765" w14:textId="77777777" w:rsidR="003D3A63" w:rsidRPr="00DB7A7B" w:rsidRDefault="003D3A63" w:rsidP="00DB7A7B">
            <w:pPr>
              <w:tabs>
                <w:tab w:val="right" w:pos="8498"/>
              </w:tabs>
              <w:spacing w:line="360" w:lineRule="auto"/>
              <w:jc w:val="center"/>
              <w:rPr>
                <w:rFonts w:ascii="Arial" w:eastAsia="Arial Unicode MS" w:hAnsi="Arial" w:cs="Arial"/>
              </w:rPr>
            </w:pPr>
          </w:p>
          <w:p w14:paraId="3F4943EE" w14:textId="77777777" w:rsidR="003D3A63" w:rsidRPr="00DB7A7B" w:rsidRDefault="003D3A63" w:rsidP="00DB7A7B">
            <w:pPr>
              <w:tabs>
                <w:tab w:val="right" w:pos="8498"/>
              </w:tabs>
              <w:spacing w:line="360" w:lineRule="auto"/>
              <w:jc w:val="both"/>
              <w:rPr>
                <w:rFonts w:ascii="Arial" w:eastAsia="Arial Unicode MS" w:hAnsi="Arial" w:cs="Arial"/>
              </w:rPr>
            </w:pPr>
            <w:r w:rsidRPr="00DB7A7B">
              <w:rPr>
                <w:rFonts w:ascii="Arial" w:eastAsia="Arial Unicode MS" w:hAnsi="Arial" w:cs="Arial"/>
              </w:rPr>
              <w:t>Con el valor de la velocidad y la fórmula</w:t>
            </w:r>
            <w:r w:rsidR="00442418" w:rsidRPr="00DB7A7B">
              <w:rPr>
                <w:rFonts w:ascii="Arial" w:eastAsia="Arial Unicode MS" w:hAnsi="Arial" w:cs="Arial"/>
              </w:rPr>
              <w:t xml:space="preserve"> </w:t>
            </w:r>
            <w:r w:rsidR="00442418" w:rsidRPr="00DB7A7B">
              <w:rPr>
                <w:rFonts w:ascii="Arial" w:eastAsia="Arial Unicode MS" w:hAnsi="Arial" w:cs="Arial"/>
                <w:i/>
              </w:rPr>
              <w:t>v = λf</w:t>
            </w:r>
            <w:r w:rsidRPr="00DB7A7B">
              <w:rPr>
                <w:rFonts w:ascii="Arial" w:eastAsia="Arial Unicode MS" w:hAnsi="Arial" w:cs="Arial"/>
              </w:rPr>
              <w:t xml:space="preserve"> </w:t>
            </w:r>
            <w:r w:rsidR="00414E77" w:rsidRPr="00DB7A7B">
              <w:rPr>
                <w:rFonts w:ascii="Arial" w:eastAsia="Arial Unicode MS" w:hAnsi="Arial" w:cs="Arial"/>
              </w:rPr>
              <w:t>se puede calcular</w:t>
            </w:r>
            <w:r w:rsidR="00A73119" w:rsidRPr="00DB7A7B">
              <w:rPr>
                <w:rFonts w:ascii="Arial" w:eastAsia="Arial Unicode MS" w:hAnsi="Arial" w:cs="Arial"/>
              </w:rPr>
              <w:t xml:space="preserve"> la longitud de onda</w:t>
            </w:r>
            <w:r w:rsidR="00442418" w:rsidRPr="00DB7A7B">
              <w:rPr>
                <w:rFonts w:ascii="Arial" w:eastAsia="Arial Unicode MS" w:hAnsi="Arial" w:cs="Arial"/>
              </w:rPr>
              <w:t xml:space="preserve"> </w:t>
            </w:r>
          </w:p>
          <w:p w14:paraId="78BFCD0F" w14:textId="77777777" w:rsidR="003D3A63" w:rsidRPr="00DB7A7B" w:rsidRDefault="003D3A63" w:rsidP="00DB7A7B">
            <w:pPr>
              <w:tabs>
                <w:tab w:val="right" w:pos="8498"/>
              </w:tabs>
              <w:spacing w:line="360" w:lineRule="auto"/>
              <w:jc w:val="both"/>
              <w:rPr>
                <w:rFonts w:ascii="Arial" w:eastAsia="Arial Unicode MS" w:hAnsi="Arial" w:cs="Arial"/>
              </w:rPr>
            </w:pPr>
          </w:p>
          <w:p w14:paraId="712AC337" w14:textId="237624E1" w:rsidR="003D3A63" w:rsidRPr="00393F14" w:rsidRDefault="003D3A63" w:rsidP="00DB7A7B">
            <w:pPr>
              <w:tabs>
                <w:tab w:val="right" w:pos="8498"/>
              </w:tabs>
              <w:spacing w:line="360" w:lineRule="auto"/>
              <w:jc w:val="both"/>
              <w:rPr>
                <w:ins w:id="31" w:author="PEQUETITA Garcia Rodriguez" w:date="2016-08-09T00:44:00Z"/>
                <w:rFonts w:ascii="Arial" w:eastAsia="Arial Unicode MS" w:hAnsi="Arial" w:cs="Arial"/>
                <w:rPrChange w:id="32" w:author="PEQUETITA Garcia Rodriguez" w:date="2016-08-09T00:44:00Z">
                  <w:rPr>
                    <w:ins w:id="33" w:author="PEQUETITA Garcia Rodriguez" w:date="2016-08-09T00:44:00Z"/>
                    <w:rFonts w:ascii="Arial" w:eastAsia="Arial Unicode MS" w:hAnsi="Arial" w:cs="Arial"/>
                  </w:rPr>
                </w:rPrChange>
              </w:rPr>
            </w:pPr>
            <m:oMathPara>
              <m:oMath>
                <m:r>
                  <w:rPr>
                    <w:rFonts w:ascii="Cambria Math" w:eastAsia="Arial Unicode MS" w:hAnsi="Cambria Math" w:cs="Arial"/>
                    <w:highlight w:val="green"/>
                    <w:rPrChange w:id="34" w:author="PEQUETITA Garcia Rodriguez" w:date="2016-08-09T00:44:00Z">
                      <w:rPr>
                        <w:rFonts w:ascii="Cambria Math" w:eastAsia="Arial Unicode MS" w:hAnsi="Cambria Math" w:cs="Arial"/>
                      </w:rPr>
                    </w:rPrChange>
                  </w:rPr>
                  <m:t>λ=</m:t>
                </m:r>
                <m:f>
                  <m:fPr>
                    <m:ctrlPr>
                      <w:rPr>
                        <w:rFonts w:ascii="Cambria Math" w:eastAsia="Arial Unicode MS" w:hAnsi="Cambria Math" w:cs="Arial"/>
                        <w:i/>
                        <w:highlight w:val="green"/>
                        <w:rPrChange w:id="35" w:author="PEQUETITA Garcia Rodriguez" w:date="2016-08-09T00:44:00Z">
                          <w:rPr>
                            <w:rFonts w:ascii="Cambria Math" w:eastAsia="Arial Unicode MS" w:hAnsi="Cambria Math" w:cs="Arial"/>
                            <w:i/>
                          </w:rPr>
                        </w:rPrChange>
                      </w:rPr>
                    </m:ctrlPr>
                  </m:fPr>
                  <m:num>
                    <m:r>
                      <w:rPr>
                        <w:rFonts w:ascii="Cambria Math" w:eastAsia="Arial Unicode MS" w:hAnsi="Cambria Math" w:cs="Arial"/>
                        <w:highlight w:val="green"/>
                        <w:rPrChange w:id="36" w:author="PEQUETITA Garcia Rodriguez" w:date="2016-08-09T00:44:00Z">
                          <w:rPr>
                            <w:rFonts w:ascii="Cambria Math" w:eastAsia="Arial Unicode MS" w:hAnsi="Cambria Math" w:cs="Arial"/>
                          </w:rPr>
                        </w:rPrChange>
                      </w:rPr>
                      <m:t>v</m:t>
                    </m:r>
                  </m:num>
                  <m:den>
                    <m:r>
                      <w:rPr>
                        <w:rFonts w:ascii="Cambria Math" w:eastAsia="Arial Unicode MS" w:hAnsi="Cambria Math" w:cs="Arial"/>
                        <w:highlight w:val="green"/>
                        <w:rPrChange w:id="37" w:author="PEQUETITA Garcia Rodriguez" w:date="2016-08-09T00:44:00Z">
                          <w:rPr>
                            <w:rFonts w:ascii="Cambria Math" w:eastAsia="Arial Unicode MS" w:hAnsi="Cambria Math" w:cs="Arial"/>
                          </w:rPr>
                        </w:rPrChange>
                      </w:rPr>
                      <m:t>f</m:t>
                    </m:r>
                  </m:den>
                </m:f>
                <m:r>
                  <w:rPr>
                    <w:rFonts w:ascii="Cambria Math" w:eastAsia="Arial Unicode MS" w:hAnsi="Cambria Math" w:cs="Arial"/>
                    <w:highlight w:val="green"/>
                    <w:rPrChange w:id="38" w:author="PEQUETITA Garcia Rodriguez" w:date="2016-08-09T00:44:00Z">
                      <w:rPr>
                        <w:rFonts w:ascii="Cambria Math" w:eastAsia="Arial Unicode MS" w:hAnsi="Cambria Math" w:cs="Arial"/>
                      </w:rPr>
                    </w:rPrChange>
                  </w:rPr>
                  <m:t>=</m:t>
                </m:r>
                <m:f>
                  <m:fPr>
                    <m:ctrlPr>
                      <w:rPr>
                        <w:rFonts w:ascii="Cambria Math" w:eastAsia="Arial Unicode MS" w:hAnsi="Cambria Math" w:cs="Arial"/>
                        <w:i/>
                        <w:highlight w:val="green"/>
                        <w:rPrChange w:id="39" w:author="PEQUETITA Garcia Rodriguez" w:date="2016-08-09T00:44:00Z">
                          <w:rPr>
                            <w:rFonts w:ascii="Cambria Math" w:eastAsia="Arial Unicode MS" w:hAnsi="Cambria Math" w:cs="Arial"/>
                            <w:i/>
                          </w:rPr>
                        </w:rPrChange>
                      </w:rPr>
                    </m:ctrlPr>
                  </m:fPr>
                  <m:num>
                    <m:r>
                      <w:rPr>
                        <w:rFonts w:ascii="Cambria Math" w:eastAsia="Arial Unicode MS" w:hAnsi="Cambria Math" w:cs="Arial"/>
                        <w:highlight w:val="green"/>
                        <w:rPrChange w:id="40" w:author="PEQUETITA Garcia Rodriguez" w:date="2016-08-09T00:44:00Z">
                          <w:rPr>
                            <w:rFonts w:ascii="Cambria Math" w:eastAsia="Arial Unicode MS" w:hAnsi="Cambria Math" w:cs="Arial"/>
                          </w:rPr>
                        </w:rPrChange>
                      </w:rPr>
                      <m:t xml:space="preserve">1400 </m:t>
                    </m:r>
                    <m:r>
                      <m:rPr>
                        <m:sty m:val="p"/>
                      </m:rPr>
                      <w:rPr>
                        <w:rFonts w:ascii="Cambria Math" w:eastAsia="Arial Unicode MS" w:hAnsi="Cambria Math" w:cs="Arial"/>
                        <w:highlight w:val="green"/>
                        <w:rPrChange w:id="41" w:author="PEQUETITA Garcia Rodriguez" w:date="2016-08-09T00:44:00Z">
                          <w:rPr>
                            <w:rFonts w:ascii="Cambria Math" w:eastAsia="Arial Unicode MS" w:hAnsi="Cambria Math" w:cs="Arial"/>
                          </w:rPr>
                        </w:rPrChange>
                      </w:rPr>
                      <m:t>m/s</m:t>
                    </m:r>
                  </m:num>
                  <m:den>
                    <m:r>
                      <w:rPr>
                        <w:rFonts w:ascii="Cambria Math" w:eastAsia="Arial Unicode MS" w:hAnsi="Cambria Math" w:cs="Arial"/>
                        <w:highlight w:val="green"/>
                        <w:rPrChange w:id="42" w:author="PEQUETITA Garcia Rodriguez" w:date="2016-08-09T00:44:00Z">
                          <w:rPr>
                            <w:rFonts w:ascii="Cambria Math" w:eastAsia="Arial Unicode MS" w:hAnsi="Cambria Math" w:cs="Arial"/>
                          </w:rPr>
                        </w:rPrChange>
                      </w:rPr>
                      <m:t xml:space="preserve">180 000 </m:t>
                    </m:r>
                    <m:r>
                      <m:rPr>
                        <m:sty m:val="p"/>
                      </m:rPr>
                      <w:rPr>
                        <w:rFonts w:ascii="Cambria Math" w:eastAsia="Arial Unicode MS" w:hAnsi="Cambria Math" w:cs="Arial"/>
                        <w:highlight w:val="green"/>
                        <w:rPrChange w:id="43" w:author="PEQUETITA Garcia Rodriguez" w:date="2016-08-09T00:44:00Z">
                          <w:rPr>
                            <w:rFonts w:ascii="Cambria Math" w:eastAsia="Arial Unicode MS" w:hAnsi="Cambria Math" w:cs="Arial"/>
                          </w:rPr>
                        </w:rPrChange>
                      </w:rPr>
                      <m:t>Hz</m:t>
                    </m:r>
                  </m:den>
                </m:f>
                <m:r>
                  <w:rPr>
                    <w:rFonts w:ascii="Cambria Math" w:eastAsia="Arial Unicode MS" w:hAnsi="Cambria Math" w:cs="Arial"/>
                    <w:highlight w:val="green"/>
                    <w:rPrChange w:id="44" w:author="PEQUETITA Garcia Rodriguez" w:date="2016-08-09T00:44:00Z">
                      <w:rPr>
                        <w:rFonts w:ascii="Cambria Math" w:eastAsia="Arial Unicode MS" w:hAnsi="Cambria Math" w:cs="Arial"/>
                      </w:rPr>
                    </w:rPrChange>
                  </w:rPr>
                  <m:t xml:space="preserve">=7,77 </m:t>
                </m:r>
                <m:r>
                  <m:rPr>
                    <m:sty m:val="p"/>
                  </m:rPr>
                  <w:rPr>
                    <w:rFonts w:ascii="Cambria Math" w:eastAsia="Arial Unicode MS" w:hAnsi="Cambria Math" w:cs="Arial"/>
                    <w:highlight w:val="green"/>
                    <w:rPrChange w:id="45" w:author="PEQUETITA Garcia Rodriguez" w:date="2016-08-09T00:44:00Z">
                      <w:rPr>
                        <w:rFonts w:ascii="Cambria Math" w:eastAsia="Arial Unicode MS" w:hAnsi="Cambria Math" w:cs="Arial"/>
                      </w:rPr>
                    </w:rPrChange>
                  </w:rPr>
                  <m:t xml:space="preserve">x </m:t>
                </m:r>
                <m:sSup>
                  <m:sSupPr>
                    <m:ctrlPr>
                      <w:rPr>
                        <w:rFonts w:ascii="Cambria Math" w:eastAsia="Arial Unicode MS" w:hAnsi="Cambria Math" w:cs="Arial"/>
                        <w:highlight w:val="green"/>
                        <w:rPrChange w:id="46" w:author="PEQUETITA Garcia Rodriguez" w:date="2016-08-09T00:44:00Z">
                          <w:rPr>
                            <w:rFonts w:ascii="Cambria Math" w:eastAsia="Arial Unicode MS" w:hAnsi="Cambria Math" w:cs="Arial"/>
                          </w:rPr>
                        </w:rPrChange>
                      </w:rPr>
                    </m:ctrlPr>
                  </m:sSupPr>
                  <m:e>
                    <m:r>
                      <w:rPr>
                        <w:rFonts w:ascii="Cambria Math" w:eastAsia="Arial Unicode MS" w:hAnsi="Cambria Math" w:cs="Arial"/>
                        <w:highlight w:val="green"/>
                        <w:rPrChange w:id="47" w:author="PEQUETITA Garcia Rodriguez" w:date="2016-08-09T00:44:00Z">
                          <w:rPr>
                            <w:rFonts w:ascii="Cambria Math" w:eastAsia="Arial Unicode MS" w:hAnsi="Cambria Math" w:cs="Arial"/>
                          </w:rPr>
                        </w:rPrChange>
                      </w:rPr>
                      <m:t>10</m:t>
                    </m:r>
                  </m:e>
                  <m:sup>
                    <m:r>
                      <w:rPr>
                        <w:rFonts w:ascii="Cambria Math" w:eastAsia="Arial Unicode MS" w:hAnsi="Cambria Math" w:cs="Arial"/>
                        <w:highlight w:val="green"/>
                        <w:rPrChange w:id="48" w:author="PEQUETITA Garcia Rodriguez" w:date="2016-08-09T00:44:00Z">
                          <w:rPr>
                            <w:rFonts w:ascii="Cambria Math" w:eastAsia="Arial Unicode MS" w:hAnsi="Cambria Math" w:cs="Arial"/>
                          </w:rPr>
                        </w:rPrChange>
                      </w:rPr>
                      <m:t>-3</m:t>
                    </m:r>
                  </m:sup>
                </m:sSup>
                <m:r>
                  <w:rPr>
                    <w:rFonts w:ascii="Cambria Math" w:eastAsia="Arial Unicode MS" w:hAnsi="Cambria Math" w:cs="Arial"/>
                    <w:highlight w:val="green"/>
                    <w:rPrChange w:id="49" w:author="PEQUETITA Garcia Rodriguez" w:date="2016-08-09T00:44:00Z">
                      <w:rPr>
                        <w:rFonts w:ascii="Cambria Math" w:eastAsia="Arial Unicode MS" w:hAnsi="Cambria Math" w:cs="Arial"/>
                      </w:rPr>
                    </w:rPrChange>
                  </w:rPr>
                  <m:t xml:space="preserve"> </m:t>
                </m:r>
                <m:r>
                  <m:rPr>
                    <m:sty m:val="p"/>
                  </m:rPr>
                  <w:rPr>
                    <w:rFonts w:ascii="Cambria Math" w:eastAsia="Arial Unicode MS" w:hAnsi="Cambria Math" w:cs="Arial"/>
                    <w:highlight w:val="green"/>
                    <w:rPrChange w:id="50" w:author="PEQUETITA Garcia Rodriguez" w:date="2016-08-09T00:44:00Z">
                      <w:rPr>
                        <w:rFonts w:ascii="Cambria Math" w:eastAsia="Arial Unicode MS" w:hAnsi="Cambria Math" w:cs="Arial"/>
                      </w:rPr>
                    </w:rPrChange>
                  </w:rPr>
                  <m:t>m</m:t>
                </m:r>
              </m:oMath>
            </m:oMathPara>
          </w:p>
          <w:p w14:paraId="067181D7" w14:textId="7D9F3F6D" w:rsidR="00393F14" w:rsidRPr="00DB7A7B" w:rsidDel="00393F14" w:rsidRDefault="00393F14" w:rsidP="00DB7A7B">
            <w:pPr>
              <w:tabs>
                <w:tab w:val="right" w:pos="8498"/>
              </w:tabs>
              <w:spacing w:line="360" w:lineRule="auto"/>
              <w:jc w:val="both"/>
              <w:rPr>
                <w:del w:id="51" w:author="PEQUETITA Garcia Rodriguez" w:date="2016-08-09T00:44:00Z"/>
                <w:rFonts w:ascii="Arial" w:eastAsia="Arial Unicode MS" w:hAnsi="Arial" w:cs="Arial"/>
              </w:rPr>
            </w:pPr>
            <w:ins w:id="52" w:author="PEQUETITA Garcia Rodriguez" w:date="2016-08-09T00:44:00Z">
              <w:r>
                <w:rPr>
                  <w:rFonts w:ascii="Arial" w:eastAsia="Arial Unicode MS" w:hAnsi="Arial" w:cs="Arial"/>
                  <w:b/>
                </w:rPr>
                <w:t>CN_11_02_formula0</w:t>
              </w:r>
            </w:ins>
          </w:p>
          <w:p w14:paraId="108FFE1C" w14:textId="279931C5" w:rsidR="0062233D" w:rsidRPr="00DB7A7B" w:rsidRDefault="00393F14" w:rsidP="00393F14">
            <w:pPr>
              <w:tabs>
                <w:tab w:val="right" w:pos="8498"/>
              </w:tabs>
              <w:spacing w:line="360" w:lineRule="auto"/>
              <w:jc w:val="center"/>
              <w:rPr>
                <w:rFonts w:ascii="Arial" w:eastAsia="Arial Unicode MS" w:hAnsi="Arial" w:cs="Arial"/>
              </w:rPr>
              <w:pPrChange w:id="53" w:author="PEQUETITA Garcia Rodriguez" w:date="2016-08-09T00:44:00Z">
                <w:pPr>
                  <w:tabs>
                    <w:tab w:val="right" w:pos="8498"/>
                  </w:tabs>
                  <w:spacing w:line="360" w:lineRule="auto"/>
                  <w:jc w:val="both"/>
                </w:pPr>
              </w:pPrChange>
            </w:pPr>
            <w:ins w:id="54" w:author="PEQUETITA Garcia Rodriguez" w:date="2016-08-09T00:44:00Z">
              <w:r>
                <w:rPr>
                  <w:rFonts w:ascii="Arial" w:eastAsia="Arial Unicode MS" w:hAnsi="Arial" w:cs="Arial"/>
                </w:rPr>
                <w:t>5</w:t>
              </w:r>
            </w:ins>
          </w:p>
          <w:p w14:paraId="7F1425A6" w14:textId="77777777" w:rsidR="0062233D" w:rsidRPr="00DB7A7B" w:rsidRDefault="0062233D" w:rsidP="00DB7A7B">
            <w:pPr>
              <w:tabs>
                <w:tab w:val="right" w:pos="8498"/>
              </w:tabs>
              <w:spacing w:line="360" w:lineRule="auto"/>
              <w:jc w:val="both"/>
              <w:rPr>
                <w:rFonts w:ascii="Arial" w:eastAsia="Arial Unicode MS" w:hAnsi="Arial" w:cs="Arial"/>
                <w:i/>
              </w:rPr>
            </w:pPr>
            <w:r w:rsidRPr="00DB7A7B">
              <w:rPr>
                <w:rFonts w:ascii="Arial" w:eastAsia="Arial Unicode MS" w:hAnsi="Arial" w:cs="Arial"/>
                <w:i/>
              </w:rPr>
              <w:t>Este resultado tiene sentido ya que las frecuencias altas tienen longitudes de onda muy pequeñas.</w:t>
            </w:r>
          </w:p>
          <w:p w14:paraId="42F55B53" w14:textId="77777777" w:rsidR="0062233D" w:rsidRPr="00DB7A7B" w:rsidRDefault="0062233D" w:rsidP="00DB7A7B">
            <w:pPr>
              <w:tabs>
                <w:tab w:val="right" w:pos="8498"/>
              </w:tabs>
              <w:spacing w:line="360" w:lineRule="auto"/>
              <w:jc w:val="both"/>
              <w:rPr>
                <w:rFonts w:ascii="Arial" w:eastAsia="Arial Unicode MS" w:hAnsi="Arial" w:cs="Arial"/>
                <w:i/>
              </w:rPr>
            </w:pPr>
          </w:p>
          <w:p w14:paraId="59BD491B" w14:textId="77777777" w:rsidR="00442418" w:rsidRPr="00DB7A7B" w:rsidRDefault="003D3A63" w:rsidP="00DB7A7B">
            <w:pPr>
              <w:tabs>
                <w:tab w:val="right" w:pos="8498"/>
              </w:tabs>
              <w:spacing w:line="360" w:lineRule="auto"/>
              <w:jc w:val="both"/>
              <w:rPr>
                <w:rFonts w:ascii="Arial" w:eastAsia="Arial Unicode MS" w:hAnsi="Arial" w:cs="Arial"/>
              </w:rPr>
            </w:pPr>
            <w:r w:rsidRPr="00DB7A7B">
              <w:rPr>
                <w:rFonts w:ascii="Arial" w:eastAsia="Arial Unicode MS" w:hAnsi="Arial" w:cs="Arial"/>
              </w:rPr>
              <w:t>Ahora, para hallar el tiempo en que la ballena vuelve a escuchar la onda</w:t>
            </w:r>
            <w:r w:rsidR="00442418" w:rsidRPr="00DB7A7B">
              <w:rPr>
                <w:rFonts w:ascii="Arial" w:eastAsia="Arial Unicode MS" w:hAnsi="Arial" w:cs="Arial"/>
              </w:rPr>
              <w:t>,</w:t>
            </w:r>
            <w:r w:rsidRPr="00DB7A7B">
              <w:rPr>
                <w:rFonts w:ascii="Arial" w:eastAsia="Arial Unicode MS" w:hAnsi="Arial" w:cs="Arial"/>
              </w:rPr>
              <w:t xml:space="preserve"> si hay un obstáculo a 3</w:t>
            </w:r>
            <w:r w:rsidR="0009597C" w:rsidRPr="00DB7A7B">
              <w:rPr>
                <w:rFonts w:ascii="Arial" w:eastAsia="Arial Unicode MS" w:hAnsi="Arial" w:cs="Arial"/>
              </w:rPr>
              <w:t>0</w:t>
            </w:r>
            <w:r w:rsidR="00442418" w:rsidRPr="00DB7A7B">
              <w:rPr>
                <w:rFonts w:ascii="Arial" w:eastAsia="Arial Unicode MS" w:hAnsi="Arial" w:cs="Arial"/>
              </w:rPr>
              <w:t>00</w:t>
            </w:r>
            <w:r w:rsidR="00414E77" w:rsidRPr="00DB7A7B">
              <w:rPr>
                <w:rFonts w:ascii="Arial" w:eastAsia="Arial Unicode MS" w:hAnsi="Arial" w:cs="Arial"/>
              </w:rPr>
              <w:t xml:space="preserve"> m, usamos</w:t>
            </w:r>
            <w:r w:rsidRPr="00DB7A7B">
              <w:rPr>
                <w:rFonts w:ascii="Arial" w:eastAsia="Arial Unicode MS" w:hAnsi="Arial" w:cs="Arial"/>
              </w:rPr>
              <w:t xml:space="preserve"> la fórmula del movimiento uniforme </w:t>
            </w:r>
          </w:p>
          <w:p w14:paraId="4DAA755D" w14:textId="04B3EEA5" w:rsidR="00442418" w:rsidRPr="00393F14" w:rsidRDefault="003D3A63" w:rsidP="00DB7A7B">
            <w:pPr>
              <w:tabs>
                <w:tab w:val="right" w:pos="8498"/>
              </w:tabs>
              <w:spacing w:line="360" w:lineRule="auto"/>
              <w:jc w:val="both"/>
              <w:rPr>
                <w:ins w:id="55" w:author="PEQUETITA Garcia Rodriguez" w:date="2016-08-09T00:44:00Z"/>
                <w:rFonts w:ascii="Arial" w:eastAsia="Arial Unicode MS" w:hAnsi="Arial" w:cs="Arial"/>
                <w:rPrChange w:id="56" w:author="PEQUETITA Garcia Rodriguez" w:date="2016-08-09T00:44:00Z">
                  <w:rPr>
                    <w:ins w:id="57" w:author="PEQUETITA Garcia Rodriguez" w:date="2016-08-09T00:44:00Z"/>
                    <w:rFonts w:ascii="Arial" w:eastAsia="Arial Unicode MS" w:hAnsi="Arial" w:cs="Arial"/>
                  </w:rPr>
                </w:rPrChange>
              </w:rPr>
            </w:pPr>
            <m:oMathPara>
              <m:oMath>
                <m:r>
                  <w:rPr>
                    <w:rFonts w:ascii="Cambria Math" w:eastAsia="Arial Unicode MS" w:hAnsi="Cambria Math" w:cs="Arial"/>
                    <w:highlight w:val="green"/>
                    <w:rPrChange w:id="58" w:author="PEQUETITA Garcia Rodriguez" w:date="2016-08-09T00:44:00Z">
                      <w:rPr>
                        <w:rFonts w:ascii="Cambria Math" w:eastAsia="Arial Unicode MS" w:hAnsi="Cambria Math" w:cs="Arial"/>
                      </w:rPr>
                    </w:rPrChange>
                  </w:rPr>
                  <m:t>v=</m:t>
                </m:r>
                <m:f>
                  <m:fPr>
                    <m:ctrlPr>
                      <w:rPr>
                        <w:rFonts w:ascii="Cambria Math" w:eastAsia="Arial Unicode MS" w:hAnsi="Cambria Math" w:cs="Arial"/>
                        <w:i/>
                        <w:highlight w:val="green"/>
                        <w:rPrChange w:id="59" w:author="PEQUETITA Garcia Rodriguez" w:date="2016-08-09T00:44:00Z">
                          <w:rPr>
                            <w:rFonts w:ascii="Cambria Math" w:eastAsia="Arial Unicode MS" w:hAnsi="Cambria Math" w:cs="Arial"/>
                            <w:i/>
                          </w:rPr>
                        </w:rPrChange>
                      </w:rPr>
                    </m:ctrlPr>
                  </m:fPr>
                  <m:num>
                    <m:r>
                      <w:rPr>
                        <w:rFonts w:ascii="Cambria Math" w:eastAsia="Arial Unicode MS" w:hAnsi="Cambria Math" w:cs="Arial"/>
                        <w:highlight w:val="green"/>
                        <w:rPrChange w:id="60" w:author="PEQUETITA Garcia Rodriguez" w:date="2016-08-09T00:44:00Z">
                          <w:rPr>
                            <w:rFonts w:ascii="Cambria Math" w:eastAsia="Arial Unicode MS" w:hAnsi="Cambria Math" w:cs="Arial"/>
                          </w:rPr>
                        </w:rPrChange>
                      </w:rPr>
                      <m:t>d</m:t>
                    </m:r>
                  </m:num>
                  <m:den>
                    <m:r>
                      <w:rPr>
                        <w:rFonts w:ascii="Cambria Math" w:eastAsia="Arial Unicode MS" w:hAnsi="Cambria Math" w:cs="Arial"/>
                        <w:highlight w:val="green"/>
                        <w:rPrChange w:id="61" w:author="PEQUETITA Garcia Rodriguez" w:date="2016-08-09T00:44:00Z">
                          <w:rPr>
                            <w:rFonts w:ascii="Cambria Math" w:eastAsia="Arial Unicode MS" w:hAnsi="Cambria Math" w:cs="Arial"/>
                          </w:rPr>
                        </w:rPrChange>
                      </w:rPr>
                      <m:t>t</m:t>
                    </m:r>
                  </m:den>
                </m:f>
              </m:oMath>
            </m:oMathPara>
          </w:p>
          <w:p w14:paraId="05D6D350" w14:textId="019D6B54" w:rsidR="00393F14" w:rsidRPr="00DB7A7B" w:rsidRDefault="00393F14" w:rsidP="00393F14">
            <w:pPr>
              <w:tabs>
                <w:tab w:val="right" w:pos="8498"/>
              </w:tabs>
              <w:spacing w:line="360" w:lineRule="auto"/>
              <w:jc w:val="center"/>
              <w:rPr>
                <w:rFonts w:ascii="Arial" w:eastAsia="Arial Unicode MS" w:hAnsi="Arial" w:cs="Arial"/>
              </w:rPr>
              <w:pPrChange w:id="62" w:author="PEQUETITA Garcia Rodriguez" w:date="2016-08-09T00:44:00Z">
                <w:pPr>
                  <w:tabs>
                    <w:tab w:val="right" w:pos="8498"/>
                  </w:tabs>
                  <w:spacing w:line="360" w:lineRule="auto"/>
                  <w:jc w:val="both"/>
                </w:pPr>
              </w:pPrChange>
            </w:pPr>
            <w:ins w:id="63" w:author="PEQUETITA Garcia Rodriguez" w:date="2016-08-09T00:44:00Z">
              <w:r>
                <w:rPr>
                  <w:rFonts w:ascii="Arial" w:eastAsia="Arial Unicode MS" w:hAnsi="Arial" w:cs="Arial"/>
                  <w:b/>
                </w:rPr>
                <w:t>CN_11_02_formula06</w:t>
              </w:r>
            </w:ins>
          </w:p>
          <w:p w14:paraId="1F65417C" w14:textId="77777777" w:rsidR="003D3A63" w:rsidRPr="00DB7A7B" w:rsidRDefault="00442418" w:rsidP="00DB7A7B">
            <w:pPr>
              <w:tabs>
                <w:tab w:val="right" w:pos="8498"/>
              </w:tabs>
              <w:spacing w:line="360" w:lineRule="auto"/>
              <w:jc w:val="both"/>
              <w:rPr>
                <w:rFonts w:ascii="Arial" w:eastAsia="Arial Unicode MS" w:hAnsi="Arial" w:cs="Arial"/>
              </w:rPr>
            </w:pPr>
            <w:r w:rsidRPr="00DB7A7B">
              <w:rPr>
                <w:rFonts w:ascii="Arial" w:eastAsia="Arial Unicode MS" w:hAnsi="Arial" w:cs="Arial"/>
              </w:rPr>
              <w:t xml:space="preserve"> </w:t>
            </w:r>
            <w:r w:rsidR="00414E77" w:rsidRPr="00DB7A7B">
              <w:rPr>
                <w:rFonts w:ascii="Arial" w:eastAsia="Arial Unicode MS" w:hAnsi="Arial" w:cs="Arial"/>
              </w:rPr>
              <w:t>y el hecho de que la distancia</w:t>
            </w:r>
            <w:r w:rsidR="0009597C" w:rsidRPr="00DB7A7B">
              <w:rPr>
                <w:rFonts w:ascii="Arial" w:eastAsia="Arial Unicode MS" w:hAnsi="Arial" w:cs="Arial"/>
              </w:rPr>
              <w:t xml:space="preserve"> rec</w:t>
            </w:r>
            <w:r w:rsidR="00414E77" w:rsidRPr="00DB7A7B">
              <w:rPr>
                <w:rFonts w:ascii="Arial" w:eastAsia="Arial Unicode MS" w:hAnsi="Arial" w:cs="Arial"/>
              </w:rPr>
              <w:t>orrida sea de</w:t>
            </w:r>
            <w:r w:rsidRPr="00DB7A7B">
              <w:rPr>
                <w:rFonts w:ascii="Arial" w:eastAsia="Arial Unicode MS" w:hAnsi="Arial" w:cs="Arial"/>
              </w:rPr>
              <w:t xml:space="preserve"> 3000 m de ida más 3000</w:t>
            </w:r>
            <w:r w:rsidR="00414E77" w:rsidRPr="00DB7A7B">
              <w:rPr>
                <w:rFonts w:ascii="Arial" w:eastAsia="Arial Unicode MS" w:hAnsi="Arial" w:cs="Arial"/>
              </w:rPr>
              <w:t xml:space="preserve"> m de vuelta, da un tiempo</w:t>
            </w:r>
          </w:p>
          <w:p w14:paraId="0A8DFD94" w14:textId="77777777" w:rsidR="0009597C" w:rsidRPr="00DB7A7B" w:rsidRDefault="0009597C" w:rsidP="00DB7A7B">
            <w:pPr>
              <w:tabs>
                <w:tab w:val="right" w:pos="8498"/>
              </w:tabs>
              <w:spacing w:line="360" w:lineRule="auto"/>
              <w:jc w:val="both"/>
              <w:rPr>
                <w:rFonts w:ascii="Arial" w:eastAsia="Arial Unicode MS" w:hAnsi="Arial" w:cs="Arial"/>
              </w:rPr>
            </w:pPr>
          </w:p>
          <w:p w14:paraId="0445CDD8" w14:textId="0063334C" w:rsidR="006C2512" w:rsidRPr="00393F14" w:rsidRDefault="0009597C" w:rsidP="00DB7A7B">
            <w:pPr>
              <w:tabs>
                <w:tab w:val="right" w:pos="8498"/>
              </w:tabs>
              <w:spacing w:line="360" w:lineRule="auto"/>
              <w:jc w:val="center"/>
              <w:rPr>
                <w:ins w:id="64" w:author="PEQUETITA Garcia Rodriguez" w:date="2016-08-09T00:45:00Z"/>
                <w:rFonts w:ascii="Arial" w:eastAsia="Arial Unicode MS" w:hAnsi="Arial" w:cs="Arial"/>
                <w:rPrChange w:id="65" w:author="PEQUETITA Garcia Rodriguez" w:date="2016-08-09T00:45:00Z">
                  <w:rPr>
                    <w:ins w:id="66" w:author="PEQUETITA Garcia Rodriguez" w:date="2016-08-09T00:45:00Z"/>
                    <w:rFonts w:ascii="Arial" w:eastAsia="Arial Unicode MS" w:hAnsi="Arial" w:cs="Arial"/>
                  </w:rPr>
                </w:rPrChange>
              </w:rPr>
            </w:pPr>
            <m:oMathPara>
              <m:oMath>
                <m:r>
                  <w:rPr>
                    <w:rFonts w:ascii="Cambria Math" w:eastAsia="Arial Unicode MS" w:hAnsi="Cambria Math" w:cs="Arial"/>
                    <w:highlight w:val="green"/>
                    <w:rPrChange w:id="67" w:author="PEQUETITA Garcia Rodriguez" w:date="2016-08-09T00:45:00Z">
                      <w:rPr>
                        <w:rFonts w:ascii="Cambria Math" w:eastAsia="Arial Unicode MS" w:hAnsi="Cambria Math" w:cs="Arial"/>
                      </w:rPr>
                    </w:rPrChange>
                  </w:rPr>
                  <m:t>t=</m:t>
                </m:r>
                <m:f>
                  <m:fPr>
                    <m:ctrlPr>
                      <w:rPr>
                        <w:rFonts w:ascii="Cambria Math" w:eastAsia="Arial Unicode MS" w:hAnsi="Cambria Math" w:cs="Arial"/>
                        <w:i/>
                        <w:highlight w:val="green"/>
                        <w:rPrChange w:id="68" w:author="PEQUETITA Garcia Rodriguez" w:date="2016-08-09T00:45:00Z">
                          <w:rPr>
                            <w:rFonts w:ascii="Cambria Math" w:eastAsia="Arial Unicode MS" w:hAnsi="Cambria Math" w:cs="Arial"/>
                            <w:i/>
                          </w:rPr>
                        </w:rPrChange>
                      </w:rPr>
                    </m:ctrlPr>
                  </m:fPr>
                  <m:num>
                    <m:r>
                      <w:rPr>
                        <w:rFonts w:ascii="Cambria Math" w:eastAsia="Arial Unicode MS" w:hAnsi="Cambria Math" w:cs="Arial"/>
                        <w:highlight w:val="green"/>
                        <w:rPrChange w:id="69" w:author="PEQUETITA Garcia Rodriguez" w:date="2016-08-09T00:45:00Z">
                          <w:rPr>
                            <w:rFonts w:ascii="Cambria Math" w:eastAsia="Arial Unicode MS" w:hAnsi="Cambria Math" w:cs="Arial"/>
                          </w:rPr>
                        </w:rPrChange>
                      </w:rPr>
                      <m:t>d</m:t>
                    </m:r>
                  </m:num>
                  <m:den>
                    <m:r>
                      <w:rPr>
                        <w:rFonts w:ascii="Cambria Math" w:eastAsia="Arial Unicode MS" w:hAnsi="Cambria Math" w:cs="Arial"/>
                        <w:highlight w:val="green"/>
                        <w:rPrChange w:id="70" w:author="PEQUETITA Garcia Rodriguez" w:date="2016-08-09T00:45:00Z">
                          <w:rPr>
                            <w:rFonts w:ascii="Cambria Math" w:eastAsia="Arial Unicode MS" w:hAnsi="Cambria Math" w:cs="Arial"/>
                          </w:rPr>
                        </w:rPrChange>
                      </w:rPr>
                      <m:t>v</m:t>
                    </m:r>
                  </m:den>
                </m:f>
                <m:r>
                  <w:rPr>
                    <w:rFonts w:ascii="Cambria Math" w:eastAsia="Arial Unicode MS" w:hAnsi="Cambria Math" w:cs="Arial"/>
                    <w:highlight w:val="green"/>
                    <w:rPrChange w:id="71" w:author="PEQUETITA Garcia Rodriguez" w:date="2016-08-09T00:45:00Z">
                      <w:rPr>
                        <w:rFonts w:ascii="Cambria Math" w:eastAsia="Arial Unicode MS" w:hAnsi="Cambria Math" w:cs="Arial"/>
                      </w:rPr>
                    </w:rPrChange>
                  </w:rPr>
                  <m:t>=</m:t>
                </m:r>
                <m:f>
                  <m:fPr>
                    <m:ctrlPr>
                      <w:rPr>
                        <w:rFonts w:ascii="Cambria Math" w:eastAsia="Arial Unicode MS" w:hAnsi="Cambria Math" w:cs="Arial"/>
                        <w:i/>
                        <w:highlight w:val="green"/>
                        <w:rPrChange w:id="72" w:author="PEQUETITA Garcia Rodriguez" w:date="2016-08-09T00:45:00Z">
                          <w:rPr>
                            <w:rFonts w:ascii="Cambria Math" w:eastAsia="Arial Unicode MS" w:hAnsi="Cambria Math" w:cs="Arial"/>
                            <w:i/>
                          </w:rPr>
                        </w:rPrChange>
                      </w:rPr>
                    </m:ctrlPr>
                  </m:fPr>
                  <m:num>
                    <m:r>
                      <w:rPr>
                        <w:rFonts w:ascii="Cambria Math" w:eastAsia="Arial Unicode MS" w:hAnsi="Cambria Math" w:cs="Arial"/>
                        <w:highlight w:val="green"/>
                        <w:rPrChange w:id="73" w:author="PEQUETITA Garcia Rodriguez" w:date="2016-08-09T00:45:00Z">
                          <w:rPr>
                            <w:rFonts w:ascii="Cambria Math" w:eastAsia="Arial Unicode MS" w:hAnsi="Cambria Math" w:cs="Arial"/>
                          </w:rPr>
                        </w:rPrChange>
                      </w:rPr>
                      <m:t xml:space="preserve">6000 </m:t>
                    </m:r>
                    <m:r>
                      <m:rPr>
                        <m:sty m:val="p"/>
                      </m:rPr>
                      <w:rPr>
                        <w:rFonts w:ascii="Cambria Math" w:eastAsia="Arial Unicode MS" w:hAnsi="Cambria Math" w:cs="Arial"/>
                        <w:highlight w:val="green"/>
                        <w:rPrChange w:id="74" w:author="PEQUETITA Garcia Rodriguez" w:date="2016-08-09T00:45:00Z">
                          <w:rPr>
                            <w:rFonts w:ascii="Cambria Math" w:eastAsia="Arial Unicode MS" w:hAnsi="Cambria Math" w:cs="Arial"/>
                          </w:rPr>
                        </w:rPrChange>
                      </w:rPr>
                      <m:t>m</m:t>
                    </m:r>
                  </m:num>
                  <m:den>
                    <m:r>
                      <w:rPr>
                        <w:rFonts w:ascii="Cambria Math" w:eastAsia="Arial Unicode MS" w:hAnsi="Cambria Math" w:cs="Arial"/>
                        <w:highlight w:val="green"/>
                        <w:rPrChange w:id="75" w:author="PEQUETITA Garcia Rodriguez" w:date="2016-08-09T00:45:00Z">
                          <w:rPr>
                            <w:rFonts w:ascii="Cambria Math" w:eastAsia="Arial Unicode MS" w:hAnsi="Cambria Math" w:cs="Arial"/>
                          </w:rPr>
                        </w:rPrChange>
                      </w:rPr>
                      <m:t xml:space="preserve">1400 </m:t>
                    </m:r>
                    <m:r>
                      <m:rPr>
                        <m:sty m:val="p"/>
                      </m:rPr>
                      <w:rPr>
                        <w:rFonts w:ascii="Cambria Math" w:eastAsia="Arial Unicode MS" w:hAnsi="Cambria Math" w:cs="Arial"/>
                        <w:highlight w:val="green"/>
                        <w:rPrChange w:id="76" w:author="PEQUETITA Garcia Rodriguez" w:date="2016-08-09T00:45:00Z">
                          <w:rPr>
                            <w:rFonts w:ascii="Cambria Math" w:eastAsia="Arial Unicode MS" w:hAnsi="Cambria Math" w:cs="Arial"/>
                          </w:rPr>
                        </w:rPrChange>
                      </w:rPr>
                      <m:t>m/s</m:t>
                    </m:r>
                  </m:den>
                </m:f>
                <m:r>
                  <w:rPr>
                    <w:rFonts w:ascii="Cambria Math" w:eastAsia="Arial Unicode MS" w:hAnsi="Cambria Math" w:cs="Arial"/>
                    <w:highlight w:val="green"/>
                    <w:rPrChange w:id="77" w:author="PEQUETITA Garcia Rodriguez" w:date="2016-08-09T00:45:00Z">
                      <w:rPr>
                        <w:rFonts w:ascii="Cambria Math" w:eastAsia="Arial Unicode MS" w:hAnsi="Cambria Math" w:cs="Arial"/>
                      </w:rPr>
                    </w:rPrChange>
                  </w:rPr>
                  <m:t xml:space="preserve">=4.3 </m:t>
                </m:r>
                <m:r>
                  <m:rPr>
                    <m:sty m:val="p"/>
                  </m:rPr>
                  <w:rPr>
                    <w:rFonts w:ascii="Cambria Math" w:eastAsia="Arial Unicode MS" w:hAnsi="Cambria Math" w:cs="Arial"/>
                    <w:highlight w:val="green"/>
                    <w:rPrChange w:id="78" w:author="PEQUETITA Garcia Rodriguez" w:date="2016-08-09T00:45:00Z">
                      <w:rPr>
                        <w:rFonts w:ascii="Cambria Math" w:eastAsia="Arial Unicode MS" w:hAnsi="Cambria Math" w:cs="Arial"/>
                      </w:rPr>
                    </w:rPrChange>
                  </w:rPr>
                  <m:t>s</m:t>
                </m:r>
              </m:oMath>
            </m:oMathPara>
          </w:p>
          <w:p w14:paraId="78B39F95" w14:textId="1765D2A0" w:rsidR="00393F14" w:rsidRPr="00DB7A7B" w:rsidDel="00393F14" w:rsidRDefault="00393F14" w:rsidP="00DB7A7B">
            <w:pPr>
              <w:tabs>
                <w:tab w:val="right" w:pos="8498"/>
              </w:tabs>
              <w:spacing w:line="360" w:lineRule="auto"/>
              <w:jc w:val="center"/>
              <w:rPr>
                <w:del w:id="79" w:author="PEQUETITA Garcia Rodriguez" w:date="2016-08-09T00:45:00Z"/>
                <w:rFonts w:ascii="Arial" w:eastAsia="Arial Unicode MS" w:hAnsi="Arial" w:cs="Arial"/>
              </w:rPr>
            </w:pPr>
            <w:ins w:id="80" w:author="PEQUETITA Garcia Rodriguez" w:date="2016-08-09T00:45:00Z">
              <w:r>
                <w:rPr>
                  <w:rFonts w:ascii="Arial" w:eastAsia="Arial Unicode MS" w:hAnsi="Arial" w:cs="Arial"/>
                  <w:b/>
                </w:rPr>
                <w:t>CN_11_02_formula07</w:t>
              </w:r>
            </w:ins>
          </w:p>
          <w:p w14:paraId="04F677FE" w14:textId="77777777" w:rsidR="006C2512" w:rsidRPr="00DB7A7B" w:rsidRDefault="006C2512" w:rsidP="00DB7A7B">
            <w:pPr>
              <w:tabs>
                <w:tab w:val="right" w:pos="8498"/>
              </w:tabs>
              <w:spacing w:line="360" w:lineRule="auto"/>
              <w:jc w:val="center"/>
              <w:rPr>
                <w:rFonts w:ascii="Arial" w:eastAsia="Arial Unicode MS" w:hAnsi="Arial" w:cs="Arial"/>
              </w:rPr>
            </w:pPr>
          </w:p>
          <w:p w14:paraId="7E65F84D" w14:textId="77777777" w:rsidR="009A1CA1" w:rsidRPr="00603470" w:rsidRDefault="0062233D" w:rsidP="00DB7A7B">
            <w:pPr>
              <w:spacing w:line="360" w:lineRule="auto"/>
              <w:rPr>
                <w:rFonts w:ascii="Arial" w:eastAsia="Arial Unicode MS" w:hAnsi="Arial" w:cs="Arial"/>
                <w:i/>
              </w:rPr>
            </w:pPr>
            <w:r w:rsidRPr="00603470">
              <w:rPr>
                <w:rFonts w:ascii="Arial" w:eastAsia="Arial Unicode MS" w:hAnsi="Arial" w:cs="Arial"/>
                <w:i/>
              </w:rPr>
              <w:t>El tiempo entonces, es suficiente para que la ballen</w:t>
            </w:r>
            <w:r w:rsidR="005C2491" w:rsidRPr="00603470">
              <w:rPr>
                <w:rFonts w:ascii="Arial" w:eastAsia="Arial Unicode MS" w:hAnsi="Arial" w:cs="Arial"/>
                <w:i/>
              </w:rPr>
              <w:t>a evite chocar con el obstáculo, porque la velocidad del sonido que emiten es muy grande en comparación con la velocidad con que la ballena se desplaza dentro del agua.</w:t>
            </w:r>
          </w:p>
        </w:tc>
      </w:tr>
    </w:tbl>
    <w:p w14:paraId="2695BF07" w14:textId="77777777" w:rsidR="007C19A1" w:rsidRPr="00DB7A7B" w:rsidRDefault="007C19A1" w:rsidP="00DB7A7B">
      <w:pPr>
        <w:tabs>
          <w:tab w:val="right" w:pos="8498"/>
        </w:tabs>
        <w:spacing w:after="0" w:line="360" w:lineRule="auto"/>
        <w:jc w:val="both"/>
        <w:rPr>
          <w:rFonts w:ascii="Arial" w:eastAsia="Arial Unicode MS" w:hAnsi="Arial" w:cs="Arial"/>
        </w:rPr>
      </w:pPr>
    </w:p>
    <w:p w14:paraId="59CE43E9" w14:textId="77777777" w:rsidR="00172F3A" w:rsidRPr="00DB7A7B" w:rsidRDefault="00414E77" w:rsidP="00DB7A7B">
      <w:pPr>
        <w:tabs>
          <w:tab w:val="right" w:pos="8498"/>
        </w:tabs>
        <w:spacing w:after="0" w:line="360" w:lineRule="auto"/>
        <w:jc w:val="both"/>
        <w:rPr>
          <w:rFonts w:ascii="Arial" w:eastAsia="Arial Unicode MS" w:hAnsi="Arial" w:cs="Arial"/>
        </w:rPr>
      </w:pPr>
      <w:r w:rsidRPr="00DB7A7B">
        <w:rPr>
          <w:rFonts w:ascii="Arial" w:eastAsia="Arial Unicode MS" w:hAnsi="Arial" w:cs="Arial"/>
        </w:rPr>
        <w:t>Así,</w:t>
      </w:r>
      <w:r w:rsidR="007C19A1" w:rsidRPr="00DB7A7B">
        <w:rPr>
          <w:rFonts w:ascii="Arial" w:eastAsia="Arial Unicode MS" w:hAnsi="Arial" w:cs="Arial"/>
        </w:rPr>
        <w:t xml:space="preserve"> </w:t>
      </w:r>
      <w:r w:rsidR="007C19A1" w:rsidRPr="00A2302E">
        <w:rPr>
          <w:rFonts w:ascii="Arial" w:eastAsia="Arial Unicode MS" w:hAnsi="Arial" w:cs="Arial"/>
        </w:rPr>
        <w:t>también</w:t>
      </w:r>
      <w:r w:rsidR="007C19A1" w:rsidRPr="00DB7A7B">
        <w:rPr>
          <w:rFonts w:ascii="Arial" w:eastAsia="Arial Unicode MS" w:hAnsi="Arial" w:cs="Arial"/>
        </w:rPr>
        <w:t xml:space="preserve"> se pueden calcular las propiedades de una onda en una cuerda.</w:t>
      </w:r>
    </w:p>
    <w:p w14:paraId="59102FB7" w14:textId="77777777" w:rsidR="007C19A1" w:rsidRPr="00DB7A7B" w:rsidRDefault="007C19A1" w:rsidP="00DB7A7B">
      <w:pPr>
        <w:tabs>
          <w:tab w:val="right" w:pos="8498"/>
        </w:tabs>
        <w:spacing w:after="0" w:line="360" w:lineRule="auto"/>
        <w:jc w:val="both"/>
        <w:rPr>
          <w:rFonts w:ascii="Arial" w:eastAsia="Arial Unicode MS" w:hAnsi="Arial" w:cs="Arial"/>
        </w:rPr>
      </w:pPr>
    </w:p>
    <w:tbl>
      <w:tblPr>
        <w:tblStyle w:val="Tablaconcuadrcula"/>
        <w:tblW w:w="9322" w:type="dxa"/>
        <w:tblLook w:val="04A0" w:firstRow="1" w:lastRow="0" w:firstColumn="1" w:lastColumn="0" w:noHBand="0" w:noVBand="1"/>
      </w:tblPr>
      <w:tblGrid>
        <w:gridCol w:w="1526"/>
        <w:gridCol w:w="7796"/>
      </w:tblGrid>
      <w:tr w:rsidR="009A1CA1" w:rsidRPr="00DB7A7B" w14:paraId="638C5BB6" w14:textId="77777777" w:rsidTr="0027585F">
        <w:tc>
          <w:tcPr>
            <w:tcW w:w="9322" w:type="dxa"/>
            <w:gridSpan w:val="2"/>
            <w:shd w:val="clear" w:color="auto" w:fill="000000" w:themeFill="text1"/>
          </w:tcPr>
          <w:p w14:paraId="5D0352CD" w14:textId="77777777" w:rsidR="009A1CA1" w:rsidRPr="00DB7A7B" w:rsidRDefault="009A1CA1" w:rsidP="00DB7A7B">
            <w:pPr>
              <w:spacing w:line="360" w:lineRule="auto"/>
              <w:jc w:val="center"/>
              <w:rPr>
                <w:rFonts w:ascii="Arial" w:eastAsia="Arial Unicode MS" w:hAnsi="Arial" w:cs="Arial"/>
                <w:b/>
                <w:color w:val="FFFFFF" w:themeColor="background1"/>
              </w:rPr>
            </w:pPr>
            <w:r w:rsidRPr="00DB7A7B">
              <w:rPr>
                <w:rFonts w:ascii="Arial" w:eastAsia="Arial Unicode MS" w:hAnsi="Arial" w:cs="Arial"/>
                <w:b/>
                <w:color w:val="FFFFFF" w:themeColor="background1"/>
              </w:rPr>
              <w:t>Destacado</w:t>
            </w:r>
          </w:p>
        </w:tc>
      </w:tr>
      <w:tr w:rsidR="009A1CA1" w:rsidRPr="00DB7A7B" w14:paraId="2B97078B" w14:textId="77777777" w:rsidTr="0027585F">
        <w:tc>
          <w:tcPr>
            <w:tcW w:w="1526" w:type="dxa"/>
          </w:tcPr>
          <w:p w14:paraId="1AA73BC6" w14:textId="77777777" w:rsidR="009A1CA1" w:rsidRPr="00DB7A7B" w:rsidRDefault="009A1CA1" w:rsidP="00DB7A7B">
            <w:pPr>
              <w:spacing w:line="360" w:lineRule="auto"/>
              <w:rPr>
                <w:rFonts w:ascii="Arial" w:eastAsia="Arial Unicode MS" w:hAnsi="Arial" w:cs="Arial"/>
                <w:b/>
              </w:rPr>
            </w:pPr>
            <w:r w:rsidRPr="00DB7A7B">
              <w:rPr>
                <w:rFonts w:ascii="Arial" w:eastAsia="Arial Unicode MS" w:hAnsi="Arial" w:cs="Arial"/>
                <w:b/>
              </w:rPr>
              <w:t>Título</w:t>
            </w:r>
          </w:p>
        </w:tc>
        <w:tc>
          <w:tcPr>
            <w:tcW w:w="7796" w:type="dxa"/>
          </w:tcPr>
          <w:p w14:paraId="1CACC890" w14:textId="77777777" w:rsidR="009A1CA1" w:rsidRPr="00DB7A7B" w:rsidRDefault="00414E77" w:rsidP="00DB7A7B">
            <w:pPr>
              <w:spacing w:line="360" w:lineRule="auto"/>
              <w:rPr>
                <w:rFonts w:ascii="Arial" w:eastAsia="Arial Unicode MS" w:hAnsi="Arial" w:cs="Arial"/>
              </w:rPr>
            </w:pPr>
            <w:r w:rsidRPr="00DB7A7B">
              <w:rPr>
                <w:rFonts w:ascii="Arial" w:eastAsia="Arial Unicode MS" w:hAnsi="Arial" w:cs="Arial"/>
              </w:rPr>
              <w:t>Velocidad de</w:t>
            </w:r>
            <w:r w:rsidR="00131598" w:rsidRPr="00DB7A7B">
              <w:rPr>
                <w:rFonts w:ascii="Arial" w:eastAsia="Arial Unicode MS" w:hAnsi="Arial" w:cs="Arial"/>
              </w:rPr>
              <w:t xml:space="preserve"> una cuerda vibrante</w:t>
            </w:r>
          </w:p>
        </w:tc>
      </w:tr>
      <w:tr w:rsidR="009A1CA1" w:rsidRPr="00DB7A7B" w14:paraId="4E9D0AAA" w14:textId="77777777" w:rsidTr="0027585F">
        <w:tc>
          <w:tcPr>
            <w:tcW w:w="1526" w:type="dxa"/>
          </w:tcPr>
          <w:p w14:paraId="5C09210F" w14:textId="77777777" w:rsidR="009A1CA1" w:rsidRPr="00DB7A7B" w:rsidRDefault="009A1CA1" w:rsidP="00DB7A7B">
            <w:pPr>
              <w:spacing w:line="360" w:lineRule="auto"/>
              <w:rPr>
                <w:rFonts w:ascii="Arial" w:eastAsia="Arial Unicode MS" w:hAnsi="Arial" w:cs="Arial"/>
              </w:rPr>
            </w:pPr>
            <w:r w:rsidRPr="00DB7A7B">
              <w:rPr>
                <w:rFonts w:ascii="Arial" w:eastAsia="Arial Unicode MS" w:hAnsi="Arial" w:cs="Arial"/>
                <w:b/>
              </w:rPr>
              <w:t>Contenido</w:t>
            </w:r>
          </w:p>
        </w:tc>
        <w:tc>
          <w:tcPr>
            <w:tcW w:w="7796" w:type="dxa"/>
          </w:tcPr>
          <w:p w14:paraId="654613D0" w14:textId="77777777" w:rsidR="00414E77" w:rsidRPr="00DB7A7B" w:rsidRDefault="00414E77" w:rsidP="00DB7A7B">
            <w:pPr>
              <w:spacing w:line="360" w:lineRule="auto"/>
              <w:rPr>
                <w:rFonts w:ascii="Arial" w:eastAsia="Arial Unicode MS" w:hAnsi="Arial" w:cs="Arial"/>
                <w:b/>
              </w:rPr>
            </w:pPr>
            <w:r w:rsidRPr="00DB7A7B">
              <w:rPr>
                <w:rFonts w:ascii="Arial" w:eastAsia="Arial Unicode MS" w:hAnsi="Arial" w:cs="Arial"/>
                <w:b/>
              </w:rPr>
              <w:t>Ejemplo</w:t>
            </w:r>
          </w:p>
          <w:p w14:paraId="4C730AD2" w14:textId="77777777" w:rsidR="009A1CA1" w:rsidRPr="00DB7A7B" w:rsidRDefault="00DE373D" w:rsidP="00DB7A7B">
            <w:pPr>
              <w:spacing w:line="360" w:lineRule="auto"/>
              <w:rPr>
                <w:rFonts w:ascii="Arial" w:eastAsia="Arial Unicode MS" w:hAnsi="Arial" w:cs="Arial"/>
              </w:rPr>
            </w:pPr>
            <w:r w:rsidRPr="00DB7A7B">
              <w:rPr>
                <w:rFonts w:ascii="Arial" w:eastAsia="Arial Unicode MS" w:hAnsi="Arial" w:cs="Arial"/>
              </w:rPr>
              <w:t xml:space="preserve">Un teléfono de juguete hecho con </w:t>
            </w:r>
            <w:r w:rsidR="007F3639" w:rsidRPr="00DB7A7B">
              <w:rPr>
                <w:rFonts w:ascii="Arial" w:eastAsia="Arial Unicode MS" w:hAnsi="Arial" w:cs="Arial"/>
              </w:rPr>
              <w:t xml:space="preserve">2 </w:t>
            </w:r>
            <w:r w:rsidRPr="00DB7A7B">
              <w:rPr>
                <w:rFonts w:ascii="Arial" w:eastAsia="Arial Unicode MS" w:hAnsi="Arial" w:cs="Arial"/>
              </w:rPr>
              <w:t>bocinas</w:t>
            </w:r>
            <w:r w:rsidR="007F3639" w:rsidRPr="00DB7A7B">
              <w:rPr>
                <w:rFonts w:ascii="Arial" w:eastAsia="Arial Unicode MS" w:hAnsi="Arial" w:cs="Arial"/>
              </w:rPr>
              <w:t xml:space="preserve"> de latón</w:t>
            </w:r>
            <w:r w:rsidRPr="00DB7A7B">
              <w:rPr>
                <w:rFonts w:ascii="Arial" w:eastAsia="Arial Unicode MS" w:hAnsi="Arial" w:cs="Arial"/>
              </w:rPr>
              <w:t xml:space="preserve"> y una cuerda de 5</w:t>
            </w:r>
            <w:r w:rsidR="00A2302E">
              <w:rPr>
                <w:rFonts w:ascii="Arial" w:eastAsia="Arial Unicode MS" w:hAnsi="Arial" w:cs="Arial"/>
              </w:rPr>
              <w:t> </w:t>
            </w:r>
            <w:r w:rsidRPr="00DB7A7B">
              <w:rPr>
                <w:rFonts w:ascii="Arial" w:eastAsia="Arial Unicode MS" w:hAnsi="Arial" w:cs="Arial"/>
              </w:rPr>
              <w:t>m</w:t>
            </w:r>
            <w:r w:rsidR="00A2302E">
              <w:rPr>
                <w:rFonts w:ascii="Arial" w:eastAsia="Arial Unicode MS" w:hAnsi="Arial" w:cs="Arial"/>
              </w:rPr>
              <w:t>,</w:t>
            </w:r>
            <w:r w:rsidRPr="00DB7A7B">
              <w:rPr>
                <w:rFonts w:ascii="Arial" w:eastAsia="Arial Unicode MS" w:hAnsi="Arial" w:cs="Arial"/>
              </w:rPr>
              <w:t xml:space="preserve"> cuya masa es de 10</w:t>
            </w:r>
            <w:r w:rsidR="00A2302E">
              <w:rPr>
                <w:rFonts w:ascii="Arial" w:eastAsia="Arial Unicode MS" w:hAnsi="Arial" w:cs="Arial"/>
              </w:rPr>
              <w:t> </w:t>
            </w:r>
            <w:r w:rsidRPr="00DB7A7B">
              <w:rPr>
                <w:rFonts w:ascii="Arial" w:eastAsia="Arial Unicode MS" w:hAnsi="Arial" w:cs="Arial"/>
              </w:rPr>
              <w:t>g</w:t>
            </w:r>
            <w:r w:rsidR="007F3639" w:rsidRPr="00DB7A7B">
              <w:rPr>
                <w:rFonts w:ascii="Arial" w:eastAsia="Arial Unicode MS" w:hAnsi="Arial" w:cs="Arial"/>
              </w:rPr>
              <w:t xml:space="preserve"> se tensiona con una fuerza de 7</w:t>
            </w:r>
            <w:r w:rsidR="00A2302E">
              <w:rPr>
                <w:rFonts w:ascii="Arial" w:eastAsia="Arial Unicode MS" w:hAnsi="Arial" w:cs="Arial"/>
              </w:rPr>
              <w:t> </w:t>
            </w:r>
            <w:r w:rsidR="007F3639" w:rsidRPr="00DB7A7B">
              <w:rPr>
                <w:rFonts w:ascii="Arial" w:eastAsia="Arial Unicode MS" w:hAnsi="Arial" w:cs="Arial"/>
              </w:rPr>
              <w:t>N</w:t>
            </w:r>
            <w:r w:rsidR="00A2302E">
              <w:rPr>
                <w:rFonts w:ascii="Arial" w:eastAsia="Arial Unicode MS" w:hAnsi="Arial" w:cs="Arial"/>
              </w:rPr>
              <w:t>,</w:t>
            </w:r>
            <w:r w:rsidR="00A2302E" w:rsidRPr="00DB7A7B">
              <w:rPr>
                <w:rFonts w:ascii="Arial" w:eastAsia="Arial Unicode MS" w:hAnsi="Arial" w:cs="Arial"/>
              </w:rPr>
              <w:t xml:space="preserve"> </w:t>
            </w:r>
            <w:r w:rsidR="00316F22" w:rsidRPr="00DB7A7B">
              <w:rPr>
                <w:rFonts w:ascii="Arial" w:eastAsia="Arial Unicode MS" w:hAnsi="Arial" w:cs="Arial"/>
              </w:rPr>
              <w:t>¿</w:t>
            </w:r>
            <w:r w:rsidR="00A2302E">
              <w:rPr>
                <w:rFonts w:ascii="Arial" w:eastAsia="Arial Unicode MS" w:hAnsi="Arial" w:cs="Arial"/>
              </w:rPr>
              <w:t>c</w:t>
            </w:r>
            <w:r w:rsidR="00A2302E" w:rsidRPr="00DB7A7B">
              <w:rPr>
                <w:rFonts w:ascii="Arial" w:eastAsia="Arial Unicode MS" w:hAnsi="Arial" w:cs="Arial"/>
              </w:rPr>
              <w:t xml:space="preserve">uánto </w:t>
            </w:r>
            <w:r w:rsidR="00316F22" w:rsidRPr="00DB7A7B">
              <w:rPr>
                <w:rFonts w:ascii="Arial" w:eastAsia="Arial Unicode MS" w:hAnsi="Arial" w:cs="Arial"/>
              </w:rPr>
              <w:t>d</w:t>
            </w:r>
            <w:r w:rsidR="007F3639" w:rsidRPr="00DB7A7B">
              <w:rPr>
                <w:rFonts w:ascii="Arial" w:eastAsia="Arial Unicode MS" w:hAnsi="Arial" w:cs="Arial"/>
              </w:rPr>
              <w:t>emora en llegar un mensaje de una bocina a la otra, si la frecuencia de la voz es de 400</w:t>
            </w:r>
            <w:r w:rsidR="00A2302E">
              <w:rPr>
                <w:rFonts w:ascii="Arial" w:eastAsia="Arial Unicode MS" w:hAnsi="Arial" w:cs="Arial"/>
              </w:rPr>
              <w:t> </w:t>
            </w:r>
            <w:r w:rsidR="007F3639" w:rsidRPr="00DB7A7B">
              <w:rPr>
                <w:rFonts w:ascii="Arial" w:eastAsia="Arial Unicode MS" w:hAnsi="Arial" w:cs="Arial"/>
              </w:rPr>
              <w:t>Hz?</w:t>
            </w:r>
          </w:p>
          <w:p w14:paraId="74730895" w14:textId="77777777" w:rsidR="0027585F" w:rsidRPr="00DB7A7B" w:rsidRDefault="0027585F" w:rsidP="00DB7A7B">
            <w:pPr>
              <w:spacing w:line="360" w:lineRule="auto"/>
              <w:rPr>
                <w:rFonts w:ascii="Arial" w:eastAsia="Arial Unicode MS" w:hAnsi="Arial" w:cs="Arial"/>
                <w:i/>
              </w:rPr>
            </w:pPr>
            <w:r w:rsidRPr="00DB7A7B">
              <w:rPr>
                <w:rFonts w:ascii="Arial" w:eastAsia="Arial Unicode MS" w:hAnsi="Arial" w:cs="Arial"/>
                <w:b/>
              </w:rPr>
              <w:t>Solución</w:t>
            </w:r>
          </w:p>
          <w:p w14:paraId="7C1D245A" w14:textId="77777777" w:rsidR="0027585F" w:rsidRPr="00DB7A7B" w:rsidRDefault="0027585F" w:rsidP="00DB7A7B">
            <w:pPr>
              <w:spacing w:line="360" w:lineRule="auto"/>
              <w:rPr>
                <w:rFonts w:ascii="Arial" w:eastAsia="Arial Unicode MS" w:hAnsi="Arial" w:cs="Arial"/>
              </w:rPr>
            </w:pPr>
            <w:r w:rsidRPr="00DB7A7B">
              <w:rPr>
                <w:rFonts w:ascii="Arial" w:eastAsia="Arial Unicode MS" w:hAnsi="Arial" w:cs="Arial"/>
              </w:rPr>
              <w:t>Se calcula primero la densidad lineal de la cuerda:</w:t>
            </w:r>
          </w:p>
          <w:p w14:paraId="05088404" w14:textId="48EEFE95" w:rsidR="0027585F" w:rsidRPr="00393F14" w:rsidRDefault="00603470" w:rsidP="00DB7A7B">
            <w:pPr>
              <w:spacing w:line="360" w:lineRule="auto"/>
              <w:rPr>
                <w:ins w:id="81" w:author="PEQUETITA Garcia Rodriguez" w:date="2016-08-09T00:45:00Z"/>
                <w:rFonts w:ascii="Arial" w:eastAsia="Arial Unicode MS" w:hAnsi="Arial" w:cs="Arial"/>
                <w:rPrChange w:id="82" w:author="PEQUETITA Garcia Rodriguez" w:date="2016-08-09T00:45:00Z">
                  <w:rPr>
                    <w:ins w:id="83" w:author="PEQUETITA Garcia Rodriguez" w:date="2016-08-09T00:45:00Z"/>
                    <w:rFonts w:ascii="Arial" w:eastAsia="Arial Unicode MS" w:hAnsi="Arial" w:cs="Arial"/>
                  </w:rPr>
                </w:rPrChange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Arial Unicode MS" w:hAnsi="Cambria Math" w:cs="Arial"/>
                        <w:i/>
                        <w:highlight w:val="green"/>
                        <w:rPrChange w:id="84" w:author="PEQUETITA Garcia Rodriguez" w:date="2016-08-09T00:45:00Z">
                          <w:rPr>
                            <w:rFonts w:ascii="Cambria Math" w:eastAsia="Arial Unicode MS" w:hAnsi="Cambria Math" w:cs="Arial"/>
                            <w:i/>
                          </w:rPr>
                        </w:rPrChange>
                      </w:rPr>
                    </m:ctrlPr>
                  </m:sSubPr>
                  <m:e>
                    <m:r>
                      <w:rPr>
                        <w:rFonts w:ascii="Cambria Math" w:eastAsia="Arial Unicode MS" w:hAnsi="Cambria Math" w:cs="Arial"/>
                        <w:highlight w:val="green"/>
                        <w:rPrChange w:id="85" w:author="PEQUETITA Garcia Rodriguez" w:date="2016-08-09T00:45:00Z">
                          <w:rPr>
                            <w:rFonts w:ascii="Cambria Math" w:eastAsia="Arial Unicode MS" w:hAnsi="Cambria Math" w:cs="Arial"/>
                          </w:rPr>
                        </w:rPrChange>
                      </w:rPr>
                      <m:t>ρ</m:t>
                    </m:r>
                  </m:e>
                  <m:sub>
                    <m:r>
                      <w:rPr>
                        <w:rFonts w:ascii="Cambria Math" w:eastAsia="Arial Unicode MS" w:hAnsi="Cambria Math" w:cs="Arial"/>
                        <w:highlight w:val="green"/>
                        <w:rPrChange w:id="86" w:author="PEQUETITA Garcia Rodriguez" w:date="2016-08-09T00:45:00Z">
                          <w:rPr>
                            <w:rFonts w:ascii="Cambria Math" w:eastAsia="Arial Unicode MS" w:hAnsi="Cambria Math" w:cs="Arial"/>
                          </w:rPr>
                        </w:rPrChange>
                      </w:rPr>
                      <m:t>l</m:t>
                    </m:r>
                  </m:sub>
                </m:sSub>
                <m:r>
                  <w:rPr>
                    <w:rFonts w:ascii="Cambria Math" w:eastAsia="Arial Unicode MS" w:hAnsi="Cambria Math" w:cs="Arial"/>
                    <w:highlight w:val="green"/>
                    <w:rPrChange w:id="87" w:author="PEQUETITA Garcia Rodriguez" w:date="2016-08-09T00:45:00Z">
                      <w:rPr>
                        <w:rFonts w:ascii="Cambria Math" w:eastAsia="Arial Unicode MS" w:hAnsi="Cambria Math" w:cs="Arial"/>
                      </w:rPr>
                    </w:rPrChange>
                  </w:rPr>
                  <m:t>=</m:t>
                </m:r>
                <m:f>
                  <m:fPr>
                    <m:ctrlPr>
                      <w:rPr>
                        <w:rFonts w:ascii="Cambria Math" w:eastAsia="Arial Unicode MS" w:hAnsi="Cambria Math" w:cs="Arial"/>
                        <w:i/>
                        <w:highlight w:val="green"/>
                        <w:rPrChange w:id="88" w:author="PEQUETITA Garcia Rodriguez" w:date="2016-08-09T00:45:00Z">
                          <w:rPr>
                            <w:rFonts w:ascii="Cambria Math" w:eastAsia="Arial Unicode MS" w:hAnsi="Cambria Math" w:cs="Arial"/>
                            <w:i/>
                          </w:rPr>
                        </w:rPrChange>
                      </w:rPr>
                    </m:ctrlPr>
                  </m:fPr>
                  <m:num>
                    <m:r>
                      <w:rPr>
                        <w:rFonts w:ascii="Cambria Math" w:eastAsia="Arial Unicode MS" w:hAnsi="Cambria Math" w:cs="Arial"/>
                        <w:highlight w:val="green"/>
                        <w:rPrChange w:id="89" w:author="PEQUETITA Garcia Rodriguez" w:date="2016-08-09T00:45:00Z">
                          <w:rPr>
                            <w:rFonts w:ascii="Cambria Math" w:eastAsia="Arial Unicode MS" w:hAnsi="Cambria Math" w:cs="Arial"/>
                          </w:rPr>
                        </w:rPrChange>
                      </w:rPr>
                      <m:t>m</m:t>
                    </m:r>
                  </m:num>
                  <m:den>
                    <m:r>
                      <w:rPr>
                        <w:rFonts w:ascii="Cambria Math" w:eastAsia="Arial Unicode MS" w:hAnsi="Cambria Math" w:cs="Arial"/>
                        <w:highlight w:val="green"/>
                        <w:rPrChange w:id="90" w:author="PEQUETITA Garcia Rodriguez" w:date="2016-08-09T00:45:00Z">
                          <w:rPr>
                            <w:rFonts w:ascii="Cambria Math" w:eastAsia="Arial Unicode MS" w:hAnsi="Cambria Math" w:cs="Arial"/>
                          </w:rPr>
                        </w:rPrChange>
                      </w:rPr>
                      <m:t>l</m:t>
                    </m:r>
                  </m:den>
                </m:f>
                <m:r>
                  <w:rPr>
                    <w:rFonts w:ascii="Cambria Math" w:eastAsia="Arial Unicode MS" w:hAnsi="Cambria Math" w:cs="Arial"/>
                    <w:highlight w:val="green"/>
                    <w:rPrChange w:id="91" w:author="PEQUETITA Garcia Rodriguez" w:date="2016-08-09T00:45:00Z">
                      <w:rPr>
                        <w:rFonts w:ascii="Cambria Math" w:eastAsia="Arial Unicode MS" w:hAnsi="Cambria Math" w:cs="Arial"/>
                      </w:rPr>
                    </w:rPrChange>
                  </w:rPr>
                  <m:t>=</m:t>
                </m:r>
                <m:f>
                  <m:fPr>
                    <m:ctrlPr>
                      <w:rPr>
                        <w:rFonts w:ascii="Cambria Math" w:eastAsia="Arial Unicode MS" w:hAnsi="Cambria Math" w:cs="Arial"/>
                        <w:i/>
                        <w:highlight w:val="green"/>
                        <w:rPrChange w:id="92" w:author="PEQUETITA Garcia Rodriguez" w:date="2016-08-09T00:45:00Z">
                          <w:rPr>
                            <w:rFonts w:ascii="Cambria Math" w:eastAsia="Arial Unicode MS" w:hAnsi="Cambria Math" w:cs="Arial"/>
                            <w:i/>
                          </w:rPr>
                        </w:rPrChange>
                      </w:rPr>
                    </m:ctrlPr>
                  </m:fPr>
                  <m:num>
                    <m:r>
                      <w:rPr>
                        <w:rFonts w:ascii="Cambria Math" w:eastAsia="Arial Unicode MS" w:hAnsi="Cambria Math" w:cs="Arial"/>
                        <w:highlight w:val="green"/>
                        <w:rPrChange w:id="93" w:author="PEQUETITA Garcia Rodriguez" w:date="2016-08-09T00:45:00Z">
                          <w:rPr>
                            <w:rFonts w:ascii="Cambria Math" w:eastAsia="Arial Unicode MS" w:hAnsi="Cambria Math" w:cs="Arial"/>
                          </w:rPr>
                        </w:rPrChange>
                      </w:rPr>
                      <m:t xml:space="preserve">0,01 </m:t>
                    </m:r>
                    <m:r>
                      <m:rPr>
                        <m:sty m:val="p"/>
                      </m:rPr>
                      <w:rPr>
                        <w:rFonts w:ascii="Cambria Math" w:eastAsia="Arial Unicode MS" w:hAnsi="Cambria Math" w:cs="Arial"/>
                        <w:highlight w:val="green"/>
                        <w:rPrChange w:id="94" w:author="PEQUETITA Garcia Rodriguez" w:date="2016-08-09T00:45:00Z">
                          <w:rPr>
                            <w:rFonts w:ascii="Cambria Math" w:eastAsia="Arial Unicode MS" w:hAnsi="Cambria Math" w:cs="Arial"/>
                          </w:rPr>
                        </w:rPrChange>
                      </w:rPr>
                      <m:t>kg</m:t>
                    </m:r>
                  </m:num>
                  <m:den>
                    <m:r>
                      <w:rPr>
                        <w:rFonts w:ascii="Cambria Math" w:eastAsia="Arial Unicode MS" w:hAnsi="Cambria Math" w:cs="Arial"/>
                        <w:highlight w:val="green"/>
                        <w:rPrChange w:id="95" w:author="PEQUETITA Garcia Rodriguez" w:date="2016-08-09T00:45:00Z">
                          <w:rPr>
                            <w:rFonts w:ascii="Cambria Math" w:eastAsia="Arial Unicode MS" w:hAnsi="Cambria Math" w:cs="Arial"/>
                          </w:rPr>
                        </w:rPrChange>
                      </w:rPr>
                      <m:t xml:space="preserve">5 </m:t>
                    </m:r>
                    <m:r>
                      <m:rPr>
                        <m:sty m:val="p"/>
                      </m:rPr>
                      <w:rPr>
                        <w:rFonts w:ascii="Cambria Math" w:eastAsia="Arial Unicode MS" w:hAnsi="Cambria Math" w:cs="Arial"/>
                        <w:highlight w:val="green"/>
                        <w:rPrChange w:id="96" w:author="PEQUETITA Garcia Rodriguez" w:date="2016-08-09T00:45:00Z">
                          <w:rPr>
                            <w:rFonts w:ascii="Cambria Math" w:eastAsia="Arial Unicode MS" w:hAnsi="Cambria Math" w:cs="Arial"/>
                          </w:rPr>
                        </w:rPrChange>
                      </w:rPr>
                      <m:t>m</m:t>
                    </m:r>
                  </m:den>
                </m:f>
                <m:r>
                  <w:rPr>
                    <w:rFonts w:ascii="Cambria Math" w:eastAsia="Arial Unicode MS" w:hAnsi="Cambria Math" w:cs="Arial"/>
                    <w:highlight w:val="green"/>
                    <w:rPrChange w:id="97" w:author="PEQUETITA Garcia Rodriguez" w:date="2016-08-09T00:45:00Z">
                      <w:rPr>
                        <w:rFonts w:ascii="Cambria Math" w:eastAsia="Arial Unicode MS" w:hAnsi="Cambria Math" w:cs="Arial"/>
                      </w:rPr>
                    </w:rPrChange>
                  </w:rPr>
                  <m:t xml:space="preserve">=0,002 </m:t>
                </m:r>
                <m:r>
                  <m:rPr>
                    <m:sty m:val="p"/>
                  </m:rPr>
                  <w:rPr>
                    <w:rFonts w:ascii="Cambria Math" w:eastAsia="Arial Unicode MS" w:hAnsi="Cambria Math" w:cs="Arial"/>
                    <w:highlight w:val="green"/>
                    <w:rPrChange w:id="98" w:author="PEQUETITA Garcia Rodriguez" w:date="2016-08-09T00:45:00Z">
                      <w:rPr>
                        <w:rFonts w:ascii="Cambria Math" w:eastAsia="Arial Unicode MS" w:hAnsi="Cambria Math" w:cs="Arial"/>
                      </w:rPr>
                    </w:rPrChange>
                  </w:rPr>
                  <m:t>kg/m</m:t>
                </m:r>
              </m:oMath>
            </m:oMathPara>
          </w:p>
          <w:p w14:paraId="09445D9A" w14:textId="38680DC4" w:rsidR="00393F14" w:rsidRDefault="00393F14" w:rsidP="00393F14">
            <w:pPr>
              <w:tabs>
                <w:tab w:val="right" w:pos="8498"/>
              </w:tabs>
              <w:spacing w:line="360" w:lineRule="auto"/>
              <w:jc w:val="center"/>
              <w:rPr>
                <w:ins w:id="99" w:author="PEQUETITA Garcia Rodriguez" w:date="2016-08-09T00:45:00Z"/>
                <w:rFonts w:ascii="Arial" w:eastAsia="Arial Unicode MS" w:hAnsi="Arial" w:cs="Arial"/>
              </w:rPr>
            </w:pPr>
            <w:ins w:id="100" w:author="PEQUETITA Garcia Rodriguez" w:date="2016-08-09T00:45:00Z">
              <w:r>
                <w:rPr>
                  <w:rFonts w:ascii="Arial" w:eastAsia="Arial Unicode MS" w:hAnsi="Arial" w:cs="Arial"/>
                  <w:b/>
                </w:rPr>
                <w:t>CN_11_02_formula08</w:t>
              </w:r>
            </w:ins>
          </w:p>
          <w:p w14:paraId="13A982BB" w14:textId="77777777" w:rsidR="00393F14" w:rsidRPr="00DB7A7B" w:rsidRDefault="00393F14" w:rsidP="00DB7A7B">
            <w:pPr>
              <w:spacing w:line="360" w:lineRule="auto"/>
              <w:rPr>
                <w:rFonts w:ascii="Arial" w:eastAsia="Arial Unicode MS" w:hAnsi="Arial" w:cs="Arial"/>
              </w:rPr>
            </w:pPr>
          </w:p>
          <w:p w14:paraId="32BD2F8C" w14:textId="77777777" w:rsidR="0027585F" w:rsidRPr="00DB7A7B" w:rsidRDefault="0027585F" w:rsidP="00DB7A7B">
            <w:pPr>
              <w:spacing w:line="360" w:lineRule="auto"/>
              <w:jc w:val="both"/>
              <w:rPr>
                <w:rFonts w:ascii="Arial" w:eastAsia="Arial Unicode MS" w:hAnsi="Arial" w:cs="Arial"/>
              </w:rPr>
            </w:pPr>
            <w:r w:rsidRPr="00DB7A7B">
              <w:rPr>
                <w:rFonts w:ascii="Arial" w:eastAsia="Arial Unicode MS" w:hAnsi="Arial" w:cs="Arial"/>
              </w:rPr>
              <w:t>Luego se calcula la velocid</w:t>
            </w:r>
            <w:r w:rsidR="00316F22" w:rsidRPr="00DB7A7B">
              <w:rPr>
                <w:rFonts w:ascii="Arial" w:eastAsia="Arial Unicode MS" w:hAnsi="Arial" w:cs="Arial"/>
              </w:rPr>
              <w:t>ad de la onda sonora emitida</w:t>
            </w:r>
            <w:r w:rsidRPr="00DB7A7B">
              <w:rPr>
                <w:rFonts w:ascii="Arial" w:eastAsia="Arial Unicode MS" w:hAnsi="Arial" w:cs="Arial"/>
              </w:rPr>
              <w:t xml:space="preserve"> utilizando la fórmula de la velocidad de las ondas en una cuerda: </w:t>
            </w:r>
          </w:p>
          <w:p w14:paraId="1ED5DA24" w14:textId="6F96E4CF" w:rsidR="0027585F" w:rsidRPr="00393F14" w:rsidRDefault="0027585F" w:rsidP="00DB7A7B">
            <w:pPr>
              <w:tabs>
                <w:tab w:val="right" w:pos="8498"/>
              </w:tabs>
              <w:spacing w:line="360" w:lineRule="auto"/>
              <w:jc w:val="center"/>
              <w:rPr>
                <w:ins w:id="101" w:author="PEQUETITA Garcia Rodriguez" w:date="2016-08-09T00:45:00Z"/>
                <w:rFonts w:ascii="Arial" w:eastAsia="Arial Unicode MS" w:hAnsi="Arial" w:cs="Arial"/>
                <w:rPrChange w:id="102" w:author="PEQUETITA Garcia Rodriguez" w:date="2016-08-09T00:45:00Z">
                  <w:rPr>
                    <w:ins w:id="103" w:author="PEQUETITA Garcia Rodriguez" w:date="2016-08-09T00:45:00Z"/>
                    <w:rFonts w:ascii="Arial" w:eastAsia="Arial Unicode MS" w:hAnsi="Arial" w:cs="Arial"/>
                  </w:rPr>
                </w:rPrChange>
              </w:rPr>
            </w:pPr>
            <m:oMathPara>
              <m:oMath>
                <m:r>
                  <w:rPr>
                    <w:rFonts w:ascii="Cambria Math" w:eastAsia="Arial Unicode MS" w:hAnsi="Cambria Math" w:cs="Arial"/>
                    <w:highlight w:val="green"/>
                    <w:rPrChange w:id="104" w:author="PEQUETITA Garcia Rodriguez" w:date="2016-08-09T00:45:00Z">
                      <w:rPr>
                        <w:rFonts w:ascii="Cambria Math" w:eastAsia="Arial Unicode MS" w:hAnsi="Cambria Math" w:cs="Arial"/>
                      </w:rPr>
                    </w:rPrChange>
                  </w:rPr>
                  <m:t>v =</m:t>
                </m:r>
                <m:rad>
                  <m:radPr>
                    <m:degHide m:val="1"/>
                    <m:ctrlPr>
                      <w:rPr>
                        <w:rFonts w:ascii="Cambria Math" w:eastAsia="Arial Unicode MS" w:hAnsi="Cambria Math" w:cs="Arial"/>
                        <w:i/>
                        <w:highlight w:val="green"/>
                        <w:rPrChange w:id="105" w:author="PEQUETITA Garcia Rodriguez" w:date="2016-08-09T00:45:00Z">
                          <w:rPr>
                            <w:rFonts w:ascii="Cambria Math" w:eastAsia="Arial Unicode MS" w:hAnsi="Cambria Math" w:cs="Arial"/>
                            <w:i/>
                          </w:rPr>
                        </w:rPrChange>
                      </w:rPr>
                    </m:ctrlPr>
                  </m:radPr>
                  <m:deg/>
                  <m:e>
                    <m:f>
                      <m:fPr>
                        <m:ctrlPr>
                          <w:rPr>
                            <w:rFonts w:ascii="Cambria Math" w:eastAsia="Arial Unicode MS" w:hAnsi="Cambria Math" w:cs="Arial"/>
                            <w:i/>
                            <w:highlight w:val="green"/>
                            <w:rPrChange w:id="106" w:author="PEQUETITA Garcia Rodriguez" w:date="2016-08-09T00:45:00Z">
                              <w:rPr>
                                <w:rFonts w:ascii="Cambria Math" w:eastAsia="Arial Unicode MS" w:hAnsi="Cambria Math" w:cs="Arial"/>
                                <w:i/>
                              </w:rPr>
                            </w:rPrChange>
                          </w:rPr>
                        </m:ctrlPr>
                      </m:fPr>
                      <m:num>
                        <m:sSub>
                          <m:sSubPr>
                            <m:ctrlPr>
                              <w:rPr>
                                <w:rFonts w:ascii="Cambria Math" w:eastAsia="Arial Unicode MS" w:hAnsi="Cambria Math" w:cs="Arial"/>
                                <w:i/>
                                <w:highlight w:val="green"/>
                                <w:rPrChange w:id="107" w:author="PEQUETITA Garcia Rodriguez" w:date="2016-08-09T00:45:00Z">
                                  <w:rPr>
                                    <w:rFonts w:ascii="Cambria Math" w:eastAsia="Arial Unicode MS" w:hAnsi="Cambria Math" w:cs="Arial"/>
                                    <w:i/>
                                  </w:rPr>
                                </w:rPrChange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Arial Unicode MS" w:hAnsi="Cambria Math" w:cs="Arial"/>
                                <w:highlight w:val="green"/>
                                <w:rPrChange w:id="108" w:author="PEQUETITA Garcia Rodriguez" w:date="2016-08-09T00:45:00Z">
                                  <w:rPr>
                                    <w:rFonts w:ascii="Cambria Math" w:eastAsia="Arial Unicode MS" w:hAnsi="Cambria Math" w:cs="Arial"/>
                                  </w:rPr>
                                </w:rPrChange>
                              </w:rPr>
                              <m:t>F</m:t>
                            </m:r>
                          </m:e>
                          <m:sub>
                            <m:r>
                              <w:rPr>
                                <w:rFonts w:ascii="Cambria Math" w:eastAsia="Arial Unicode MS" w:hAnsi="Cambria Math" w:cs="Arial"/>
                                <w:highlight w:val="green"/>
                                <w:rPrChange w:id="109" w:author="PEQUETITA Garcia Rodriguez" w:date="2016-08-09T00:45:00Z">
                                  <w:rPr>
                                    <w:rFonts w:ascii="Cambria Math" w:eastAsia="Arial Unicode MS" w:hAnsi="Cambria Math" w:cs="Arial"/>
                                  </w:rPr>
                                </w:rPrChange>
                              </w:rPr>
                              <m:t>t</m:t>
                            </m:r>
                          </m:sub>
                        </m:sSub>
                      </m:num>
                      <m:den>
                        <m:sSub>
                          <m:sSubPr>
                            <m:ctrlPr>
                              <w:rPr>
                                <w:rFonts w:ascii="Cambria Math" w:eastAsia="Arial Unicode MS" w:hAnsi="Cambria Math" w:cs="Arial"/>
                                <w:i/>
                                <w:highlight w:val="green"/>
                                <w:rPrChange w:id="110" w:author="PEQUETITA Garcia Rodriguez" w:date="2016-08-09T00:45:00Z">
                                  <w:rPr>
                                    <w:rFonts w:ascii="Cambria Math" w:eastAsia="Arial Unicode MS" w:hAnsi="Cambria Math" w:cs="Arial"/>
                                    <w:i/>
                                  </w:rPr>
                                </w:rPrChange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Arial Unicode MS" w:hAnsi="Cambria Math" w:cs="Arial"/>
                                <w:highlight w:val="green"/>
                                <w:rPrChange w:id="111" w:author="PEQUETITA Garcia Rodriguez" w:date="2016-08-09T00:45:00Z">
                                  <w:rPr>
                                    <w:rFonts w:ascii="Cambria Math" w:eastAsia="Arial Unicode MS" w:hAnsi="Cambria Math" w:cs="Arial"/>
                                  </w:rPr>
                                </w:rPrChange>
                              </w:rPr>
                              <m:t>ρ</m:t>
                            </m:r>
                          </m:e>
                          <m:sub>
                            <m:r>
                              <w:rPr>
                                <w:rFonts w:ascii="Cambria Math" w:eastAsia="Arial Unicode MS" w:hAnsi="Cambria Math" w:cs="Arial"/>
                                <w:highlight w:val="green"/>
                                <w:rPrChange w:id="112" w:author="PEQUETITA Garcia Rodriguez" w:date="2016-08-09T00:45:00Z">
                                  <w:rPr>
                                    <w:rFonts w:ascii="Cambria Math" w:eastAsia="Arial Unicode MS" w:hAnsi="Cambria Math" w:cs="Arial"/>
                                  </w:rPr>
                                </w:rPrChange>
                              </w:rPr>
                              <m:t>l</m:t>
                            </m:r>
                          </m:sub>
                        </m:sSub>
                      </m:den>
                    </m:f>
                  </m:e>
                </m:rad>
                <m:r>
                  <w:rPr>
                    <w:rFonts w:ascii="Cambria Math" w:eastAsia="Arial Unicode MS" w:hAnsi="Cambria Math" w:cs="Arial"/>
                    <w:highlight w:val="green"/>
                    <w:rPrChange w:id="113" w:author="PEQUETITA Garcia Rodriguez" w:date="2016-08-09T00:45:00Z">
                      <w:rPr>
                        <w:rFonts w:ascii="Cambria Math" w:eastAsia="Arial Unicode MS" w:hAnsi="Cambria Math" w:cs="Arial"/>
                      </w:rPr>
                    </w:rPrChange>
                  </w:rPr>
                  <m:t>=</m:t>
                </m:r>
                <m:rad>
                  <m:radPr>
                    <m:degHide m:val="1"/>
                    <m:ctrlPr>
                      <w:rPr>
                        <w:rFonts w:ascii="Cambria Math" w:eastAsia="Arial Unicode MS" w:hAnsi="Cambria Math" w:cs="Arial"/>
                        <w:i/>
                        <w:highlight w:val="green"/>
                        <w:rPrChange w:id="114" w:author="PEQUETITA Garcia Rodriguez" w:date="2016-08-09T00:45:00Z">
                          <w:rPr>
                            <w:rFonts w:ascii="Cambria Math" w:eastAsia="Arial Unicode MS" w:hAnsi="Cambria Math" w:cs="Arial"/>
                            <w:i/>
                          </w:rPr>
                        </w:rPrChange>
                      </w:rPr>
                    </m:ctrlPr>
                  </m:radPr>
                  <m:deg/>
                  <m:e>
                    <m:f>
                      <m:fPr>
                        <m:ctrlPr>
                          <w:rPr>
                            <w:rFonts w:ascii="Cambria Math" w:eastAsia="Arial Unicode MS" w:hAnsi="Cambria Math" w:cs="Arial"/>
                            <w:i/>
                            <w:highlight w:val="green"/>
                            <w:rPrChange w:id="115" w:author="PEQUETITA Garcia Rodriguez" w:date="2016-08-09T00:45:00Z">
                              <w:rPr>
                                <w:rFonts w:ascii="Cambria Math" w:eastAsia="Arial Unicode MS" w:hAnsi="Cambria Math" w:cs="Arial"/>
                                <w:i/>
                              </w:rPr>
                            </w:rPrChange>
                          </w:rPr>
                        </m:ctrlPr>
                      </m:fPr>
                      <m:num>
                        <m:r>
                          <w:rPr>
                            <w:rFonts w:ascii="Cambria Math" w:eastAsia="Arial Unicode MS" w:hAnsi="Cambria Math" w:cs="Arial"/>
                            <w:highlight w:val="green"/>
                            <w:rPrChange w:id="116" w:author="PEQUETITA Garcia Rodriguez" w:date="2016-08-09T00:45:00Z">
                              <w:rPr>
                                <w:rFonts w:ascii="Cambria Math" w:eastAsia="Arial Unicode MS" w:hAnsi="Cambria Math" w:cs="Arial"/>
                              </w:rPr>
                            </w:rPrChange>
                          </w:rPr>
                          <m:t xml:space="preserve">7 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eastAsia="Arial Unicode MS" w:hAnsi="Cambria Math" w:cs="Arial"/>
                            <w:highlight w:val="green"/>
                            <w:rPrChange w:id="117" w:author="PEQUETITA Garcia Rodriguez" w:date="2016-08-09T00:45:00Z">
                              <w:rPr>
                                <w:rFonts w:ascii="Cambria Math" w:eastAsia="Arial Unicode MS" w:hAnsi="Cambria Math" w:cs="Arial"/>
                              </w:rPr>
                            </w:rPrChange>
                          </w:rPr>
                          <m:t>N</m:t>
                        </m:r>
                      </m:num>
                      <m:den>
                        <m:r>
                          <w:rPr>
                            <w:rFonts w:ascii="Cambria Math" w:eastAsia="Arial Unicode MS" w:hAnsi="Cambria Math" w:cs="Arial"/>
                            <w:highlight w:val="green"/>
                            <w:rPrChange w:id="118" w:author="PEQUETITA Garcia Rodriguez" w:date="2016-08-09T00:45:00Z">
                              <w:rPr>
                                <w:rFonts w:ascii="Cambria Math" w:eastAsia="Arial Unicode MS" w:hAnsi="Cambria Math" w:cs="Arial"/>
                              </w:rPr>
                            </w:rPrChange>
                          </w:rPr>
                          <m:t xml:space="preserve">0,002 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eastAsia="Arial Unicode MS" w:hAnsi="Cambria Math" w:cs="Arial"/>
                            <w:highlight w:val="green"/>
                            <w:rPrChange w:id="119" w:author="PEQUETITA Garcia Rodriguez" w:date="2016-08-09T00:45:00Z">
                              <w:rPr>
                                <w:rFonts w:ascii="Cambria Math" w:eastAsia="Arial Unicode MS" w:hAnsi="Cambria Math" w:cs="Arial"/>
                              </w:rPr>
                            </w:rPrChange>
                          </w:rPr>
                          <m:t>kg/m</m:t>
                        </m:r>
                      </m:den>
                    </m:f>
                  </m:e>
                </m:rad>
                <m:r>
                  <w:rPr>
                    <w:rFonts w:ascii="Cambria Math" w:eastAsia="Arial Unicode MS" w:hAnsi="Cambria Math" w:cs="Arial"/>
                    <w:highlight w:val="green"/>
                    <w:rPrChange w:id="120" w:author="PEQUETITA Garcia Rodriguez" w:date="2016-08-09T00:45:00Z">
                      <w:rPr>
                        <w:rFonts w:ascii="Cambria Math" w:eastAsia="Arial Unicode MS" w:hAnsi="Cambria Math" w:cs="Arial"/>
                      </w:rPr>
                    </w:rPrChange>
                  </w:rPr>
                  <m:t>=</m:t>
                </m:r>
                <m:rad>
                  <m:radPr>
                    <m:degHide m:val="1"/>
                    <m:ctrlPr>
                      <w:rPr>
                        <w:rFonts w:ascii="Cambria Math" w:eastAsia="Arial Unicode MS" w:hAnsi="Cambria Math" w:cs="Arial"/>
                        <w:i/>
                        <w:highlight w:val="green"/>
                        <w:rPrChange w:id="121" w:author="PEQUETITA Garcia Rodriguez" w:date="2016-08-09T00:45:00Z">
                          <w:rPr>
                            <w:rFonts w:ascii="Cambria Math" w:eastAsia="Arial Unicode MS" w:hAnsi="Cambria Math" w:cs="Arial"/>
                            <w:i/>
                          </w:rPr>
                        </w:rPrChange>
                      </w:rPr>
                    </m:ctrlPr>
                  </m:radPr>
                  <m:deg/>
                  <m:e>
                    <m:r>
                      <w:rPr>
                        <w:rFonts w:ascii="Cambria Math" w:eastAsia="Arial Unicode MS" w:hAnsi="Cambria Math" w:cs="Arial"/>
                        <w:highlight w:val="green"/>
                        <w:rPrChange w:id="122" w:author="PEQUETITA Garcia Rodriguez" w:date="2016-08-09T00:45:00Z">
                          <w:rPr>
                            <w:rFonts w:ascii="Cambria Math" w:eastAsia="Arial Unicode MS" w:hAnsi="Cambria Math" w:cs="Arial"/>
                          </w:rPr>
                        </w:rPrChange>
                      </w:rPr>
                      <m:t>3500</m:t>
                    </m:r>
                    <m:f>
                      <m:fPr>
                        <m:ctrlPr>
                          <w:rPr>
                            <w:rFonts w:ascii="Cambria Math" w:eastAsia="Arial Unicode MS" w:hAnsi="Cambria Math" w:cs="Arial"/>
                            <w:i/>
                            <w:highlight w:val="green"/>
                            <w:rPrChange w:id="123" w:author="PEQUETITA Garcia Rodriguez" w:date="2016-08-09T00:45:00Z">
                              <w:rPr>
                                <w:rFonts w:ascii="Cambria Math" w:eastAsia="Arial Unicode MS" w:hAnsi="Cambria Math" w:cs="Arial"/>
                                <w:i/>
                              </w:rPr>
                            </w:rPrChange>
                          </w:rPr>
                        </m:ctrlPr>
                      </m:fPr>
                      <m:num>
                        <m:sSup>
                          <m:sSupPr>
                            <m:ctrlPr>
                              <w:rPr>
                                <w:rFonts w:ascii="Cambria Math" w:eastAsia="Arial Unicode MS" w:hAnsi="Cambria Math" w:cs="Arial"/>
                                <w:highlight w:val="green"/>
                                <w:rPrChange w:id="124" w:author="PEQUETITA Garcia Rodriguez" w:date="2016-08-09T00:45:00Z">
                                  <w:rPr>
                                    <w:rFonts w:ascii="Cambria Math" w:eastAsia="Arial Unicode MS" w:hAnsi="Cambria Math" w:cs="Arial"/>
                                  </w:rPr>
                                </w:rPrChange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eastAsia="Arial Unicode MS" w:hAnsi="Cambria Math" w:cs="Arial"/>
                                <w:highlight w:val="green"/>
                                <w:rPrChange w:id="125" w:author="PEQUETITA Garcia Rodriguez" w:date="2016-08-09T00:45:00Z">
                                  <w:rPr>
                                    <w:rFonts w:ascii="Cambria Math" w:eastAsia="Arial Unicode MS" w:hAnsi="Cambria Math" w:cs="Arial"/>
                                  </w:rPr>
                                </w:rPrChange>
                              </w:rPr>
                              <m:t>m</m:t>
                            </m:r>
                          </m:e>
                          <m:sup>
                            <m:r>
                              <w:rPr>
                                <w:rFonts w:ascii="Cambria Math" w:eastAsia="Arial Unicode MS" w:hAnsi="Cambria Math" w:cs="Arial"/>
                                <w:highlight w:val="green"/>
                                <w:rPrChange w:id="126" w:author="PEQUETITA Garcia Rodriguez" w:date="2016-08-09T00:45:00Z">
                                  <w:rPr>
                                    <w:rFonts w:ascii="Cambria Math" w:eastAsia="Arial Unicode MS" w:hAnsi="Cambria Math" w:cs="Arial"/>
                                  </w:rPr>
                                </w:rPrChange>
                              </w:rPr>
                              <m:t>2</m:t>
                            </m:r>
                          </m:sup>
                        </m:sSup>
                      </m:num>
                      <m:den>
                        <m:sSup>
                          <m:sSupPr>
                            <m:ctrlPr>
                              <w:rPr>
                                <w:rFonts w:ascii="Cambria Math" w:eastAsia="Arial Unicode MS" w:hAnsi="Cambria Math" w:cs="Arial"/>
                                <w:i/>
                                <w:highlight w:val="green"/>
                                <w:rPrChange w:id="127" w:author="PEQUETITA Garcia Rodriguez" w:date="2016-08-09T00:45:00Z">
                                  <w:rPr>
                                    <w:rFonts w:ascii="Cambria Math" w:eastAsia="Arial Unicode MS" w:hAnsi="Cambria Math" w:cs="Arial"/>
                                    <w:i/>
                                  </w:rPr>
                                </w:rPrChange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eastAsia="Arial Unicode MS" w:hAnsi="Cambria Math" w:cs="Arial"/>
                                <w:highlight w:val="green"/>
                                <w:rPrChange w:id="128" w:author="PEQUETITA Garcia Rodriguez" w:date="2016-08-09T00:45:00Z">
                                  <w:rPr>
                                    <w:rFonts w:ascii="Cambria Math" w:eastAsia="Arial Unicode MS" w:hAnsi="Cambria Math" w:cs="Arial"/>
                                  </w:rPr>
                                </w:rPrChange>
                              </w:rPr>
                              <m:t>s</m:t>
                            </m:r>
                          </m:e>
                          <m:sup>
                            <m:r>
                              <w:rPr>
                                <w:rFonts w:ascii="Cambria Math" w:eastAsia="Arial Unicode MS" w:hAnsi="Cambria Math" w:cs="Arial"/>
                                <w:highlight w:val="green"/>
                                <w:rPrChange w:id="129" w:author="PEQUETITA Garcia Rodriguez" w:date="2016-08-09T00:45:00Z">
                                  <w:rPr>
                                    <w:rFonts w:ascii="Cambria Math" w:eastAsia="Arial Unicode MS" w:hAnsi="Cambria Math" w:cs="Arial"/>
                                  </w:rPr>
                                </w:rPrChange>
                              </w:rPr>
                              <m:t>2</m:t>
                            </m:r>
                          </m:sup>
                        </m:sSup>
                      </m:den>
                    </m:f>
                  </m:e>
                </m:rad>
                <m:r>
                  <w:rPr>
                    <w:rFonts w:ascii="Cambria Math" w:eastAsia="Arial Unicode MS" w:hAnsi="Cambria Math" w:cs="Arial"/>
                    <w:highlight w:val="green"/>
                    <w:rPrChange w:id="130" w:author="PEQUETITA Garcia Rodriguez" w:date="2016-08-09T00:45:00Z">
                      <w:rPr>
                        <w:rFonts w:ascii="Cambria Math" w:eastAsia="Arial Unicode MS" w:hAnsi="Cambria Math" w:cs="Arial"/>
                      </w:rPr>
                    </w:rPrChange>
                  </w:rPr>
                  <m:t xml:space="preserve">=59,16 </m:t>
                </m:r>
                <m:r>
                  <m:rPr>
                    <m:sty m:val="p"/>
                  </m:rPr>
                  <w:rPr>
                    <w:rFonts w:ascii="Cambria Math" w:eastAsia="Arial Unicode MS" w:hAnsi="Cambria Math" w:cs="Arial"/>
                    <w:highlight w:val="green"/>
                    <w:rPrChange w:id="131" w:author="PEQUETITA Garcia Rodriguez" w:date="2016-08-09T00:45:00Z">
                      <w:rPr>
                        <w:rFonts w:ascii="Cambria Math" w:eastAsia="Arial Unicode MS" w:hAnsi="Cambria Math" w:cs="Arial"/>
                      </w:rPr>
                    </w:rPrChange>
                  </w:rPr>
                  <m:t>m/s</m:t>
                </m:r>
              </m:oMath>
            </m:oMathPara>
          </w:p>
          <w:p w14:paraId="0AD4CD57" w14:textId="4D9B48F1" w:rsidR="00393F14" w:rsidRPr="00DB7A7B" w:rsidRDefault="00393F14" w:rsidP="00393F14">
            <w:pPr>
              <w:tabs>
                <w:tab w:val="right" w:pos="8498"/>
              </w:tabs>
              <w:spacing w:line="360" w:lineRule="auto"/>
              <w:jc w:val="center"/>
              <w:rPr>
                <w:rFonts w:ascii="Arial" w:eastAsia="Arial Unicode MS" w:hAnsi="Arial" w:cs="Arial"/>
              </w:rPr>
              <w:pPrChange w:id="132" w:author="PEQUETITA Garcia Rodriguez" w:date="2016-08-09T00:46:00Z">
                <w:pPr>
                  <w:tabs>
                    <w:tab w:val="right" w:pos="8498"/>
                  </w:tabs>
                  <w:spacing w:line="360" w:lineRule="auto"/>
                  <w:jc w:val="center"/>
                </w:pPr>
              </w:pPrChange>
            </w:pPr>
            <w:ins w:id="133" w:author="PEQUETITA Garcia Rodriguez" w:date="2016-08-09T00:46:00Z">
              <w:r>
                <w:rPr>
                  <w:rFonts w:ascii="Arial" w:eastAsia="Arial Unicode MS" w:hAnsi="Arial" w:cs="Arial"/>
                  <w:b/>
                </w:rPr>
                <w:t>CN_11_02_formula09</w:t>
              </w:r>
            </w:ins>
          </w:p>
          <w:p w14:paraId="0D1E471C" w14:textId="77777777" w:rsidR="00316F22" w:rsidRPr="00DB7A7B" w:rsidRDefault="002B1E48" w:rsidP="00DB7A7B">
            <w:pPr>
              <w:spacing w:line="360" w:lineRule="auto"/>
              <w:rPr>
                <w:rFonts w:ascii="Arial" w:eastAsia="Arial Unicode MS" w:hAnsi="Arial" w:cs="Arial"/>
              </w:rPr>
            </w:pPr>
            <w:r w:rsidRPr="00DB7A7B">
              <w:rPr>
                <w:rFonts w:ascii="Arial" w:eastAsia="Arial Unicode MS" w:hAnsi="Arial" w:cs="Arial"/>
              </w:rPr>
              <w:t>Ahora, para hallar el tiempo que tarda en llegar el mensaje utilizamos la fórmula del movimiento uniforme</w:t>
            </w:r>
            <w:r w:rsidR="009E586B">
              <w:rPr>
                <w:rFonts w:ascii="Arial" w:eastAsia="Arial Unicode MS" w:hAnsi="Arial" w:cs="Arial"/>
              </w:rPr>
              <w:t>:</w:t>
            </w:r>
            <w:r w:rsidRPr="00DB7A7B">
              <w:rPr>
                <w:rFonts w:ascii="Arial" w:eastAsia="Arial Unicode MS" w:hAnsi="Arial" w:cs="Arial"/>
              </w:rPr>
              <w:t xml:space="preserve"> </w:t>
            </w:r>
          </w:p>
          <w:p w14:paraId="5D9AC135" w14:textId="22EB571B" w:rsidR="009A1CA1" w:rsidRPr="00393F14" w:rsidRDefault="002B1E48" w:rsidP="00DB7A7B">
            <w:pPr>
              <w:spacing w:line="360" w:lineRule="auto"/>
              <w:rPr>
                <w:ins w:id="134" w:author="PEQUETITA Garcia Rodriguez" w:date="2016-08-09T00:46:00Z"/>
                <w:rFonts w:ascii="Arial" w:eastAsia="Arial Unicode MS" w:hAnsi="Arial" w:cs="Arial"/>
                <w:rPrChange w:id="135" w:author="PEQUETITA Garcia Rodriguez" w:date="2016-08-09T00:46:00Z">
                  <w:rPr>
                    <w:ins w:id="136" w:author="PEQUETITA Garcia Rodriguez" w:date="2016-08-09T00:46:00Z"/>
                    <w:rFonts w:ascii="Arial" w:eastAsia="Arial Unicode MS" w:hAnsi="Arial" w:cs="Arial"/>
                  </w:rPr>
                </w:rPrChange>
              </w:rPr>
            </w:pPr>
            <m:oMathPara>
              <m:oMath>
                <m:r>
                  <w:rPr>
                    <w:rFonts w:ascii="Cambria Math" w:eastAsia="Arial Unicode MS" w:hAnsi="Cambria Math" w:cs="Arial"/>
                    <w:highlight w:val="green"/>
                    <w:rPrChange w:id="137" w:author="PEQUETITA Garcia Rodriguez" w:date="2016-08-09T00:45:00Z">
                      <w:rPr>
                        <w:rFonts w:ascii="Cambria Math" w:eastAsia="Arial Unicode MS" w:hAnsi="Cambria Math" w:cs="Arial"/>
                      </w:rPr>
                    </w:rPrChange>
                  </w:rPr>
                  <m:t>v=</m:t>
                </m:r>
                <m:f>
                  <m:fPr>
                    <m:ctrlPr>
                      <w:rPr>
                        <w:rFonts w:ascii="Cambria Math" w:eastAsia="Arial Unicode MS" w:hAnsi="Cambria Math" w:cs="Arial"/>
                        <w:i/>
                        <w:highlight w:val="green"/>
                        <w:rPrChange w:id="138" w:author="PEQUETITA Garcia Rodriguez" w:date="2016-08-09T00:45:00Z">
                          <w:rPr>
                            <w:rFonts w:ascii="Cambria Math" w:eastAsia="Arial Unicode MS" w:hAnsi="Cambria Math" w:cs="Arial"/>
                            <w:i/>
                          </w:rPr>
                        </w:rPrChange>
                      </w:rPr>
                    </m:ctrlPr>
                  </m:fPr>
                  <m:num>
                    <m:r>
                      <w:rPr>
                        <w:rFonts w:ascii="Cambria Math" w:eastAsia="Arial Unicode MS" w:hAnsi="Cambria Math" w:cs="Arial"/>
                        <w:highlight w:val="green"/>
                        <w:rPrChange w:id="139" w:author="PEQUETITA Garcia Rodriguez" w:date="2016-08-09T00:45:00Z">
                          <w:rPr>
                            <w:rFonts w:ascii="Cambria Math" w:eastAsia="Arial Unicode MS" w:hAnsi="Cambria Math" w:cs="Arial"/>
                          </w:rPr>
                        </w:rPrChange>
                      </w:rPr>
                      <m:t>d</m:t>
                    </m:r>
                  </m:num>
                  <m:den>
                    <m:r>
                      <w:rPr>
                        <w:rFonts w:ascii="Cambria Math" w:eastAsia="Arial Unicode MS" w:hAnsi="Cambria Math" w:cs="Arial"/>
                        <w:highlight w:val="green"/>
                        <w:rPrChange w:id="140" w:author="PEQUETITA Garcia Rodriguez" w:date="2016-08-09T00:45:00Z">
                          <w:rPr>
                            <w:rFonts w:ascii="Cambria Math" w:eastAsia="Arial Unicode MS" w:hAnsi="Cambria Math" w:cs="Arial"/>
                          </w:rPr>
                        </w:rPrChange>
                      </w:rPr>
                      <m:t>t</m:t>
                    </m:r>
                  </m:den>
                </m:f>
              </m:oMath>
            </m:oMathPara>
          </w:p>
          <w:p w14:paraId="397977F5" w14:textId="0D699568" w:rsidR="00393F14" w:rsidRPr="00DB7A7B" w:rsidRDefault="00393F14" w:rsidP="00393F14">
            <w:pPr>
              <w:tabs>
                <w:tab w:val="right" w:pos="8498"/>
              </w:tabs>
              <w:spacing w:line="360" w:lineRule="auto"/>
              <w:jc w:val="center"/>
              <w:rPr>
                <w:rFonts w:ascii="Arial" w:eastAsia="Arial Unicode MS" w:hAnsi="Arial" w:cs="Arial"/>
              </w:rPr>
              <w:pPrChange w:id="141" w:author="PEQUETITA Garcia Rodriguez" w:date="2016-08-09T00:46:00Z">
                <w:pPr>
                  <w:spacing w:line="360" w:lineRule="auto"/>
                </w:pPr>
              </w:pPrChange>
            </w:pPr>
            <w:ins w:id="142" w:author="PEQUETITA Garcia Rodriguez" w:date="2016-08-09T00:46:00Z">
              <w:r>
                <w:rPr>
                  <w:rFonts w:ascii="Arial" w:eastAsia="Arial Unicode MS" w:hAnsi="Arial" w:cs="Arial"/>
                  <w:b/>
                </w:rPr>
                <w:t>CN_11_02_formula10</w:t>
              </w:r>
            </w:ins>
          </w:p>
          <w:p w14:paraId="14F2E566" w14:textId="77777777" w:rsidR="002B1E48" w:rsidRPr="00DB7A7B" w:rsidRDefault="00316F22" w:rsidP="00DB7A7B">
            <w:pPr>
              <w:spacing w:line="360" w:lineRule="auto"/>
              <w:rPr>
                <w:rFonts w:ascii="Arial" w:eastAsia="Arial Unicode MS" w:hAnsi="Arial" w:cs="Arial"/>
              </w:rPr>
            </w:pPr>
            <w:r w:rsidRPr="00DB7A7B">
              <w:rPr>
                <w:rFonts w:ascii="Arial" w:eastAsia="Arial Unicode MS" w:hAnsi="Arial" w:cs="Arial"/>
              </w:rPr>
              <w:t xml:space="preserve">Despejando la variable </w:t>
            </w:r>
            <w:r w:rsidRPr="00DB7A7B">
              <w:rPr>
                <w:rFonts w:ascii="Arial" w:eastAsia="Arial Unicode MS" w:hAnsi="Arial" w:cs="Arial"/>
                <w:b/>
                <w:i/>
              </w:rPr>
              <w:t>t</w:t>
            </w:r>
            <w:r w:rsidR="009E586B" w:rsidRPr="00603470">
              <w:rPr>
                <w:rFonts w:ascii="Arial" w:eastAsia="Arial Unicode MS" w:hAnsi="Arial" w:cs="Arial"/>
                <w:i/>
              </w:rPr>
              <w:t>:</w:t>
            </w:r>
          </w:p>
          <w:p w14:paraId="4557370C" w14:textId="67CDCCFB" w:rsidR="002B1E48" w:rsidRPr="00393F14" w:rsidRDefault="002B1E48" w:rsidP="00DB7A7B">
            <w:pPr>
              <w:spacing w:line="360" w:lineRule="auto"/>
              <w:rPr>
                <w:ins w:id="143" w:author="PEQUETITA Garcia Rodriguez" w:date="2016-08-09T00:46:00Z"/>
                <w:rFonts w:ascii="Arial" w:eastAsia="Arial Unicode MS" w:hAnsi="Arial" w:cs="Arial"/>
                <w:rPrChange w:id="144" w:author="PEQUETITA Garcia Rodriguez" w:date="2016-08-09T00:46:00Z">
                  <w:rPr>
                    <w:ins w:id="145" w:author="PEQUETITA Garcia Rodriguez" w:date="2016-08-09T00:46:00Z"/>
                    <w:rFonts w:ascii="Arial" w:eastAsia="Arial Unicode MS" w:hAnsi="Arial" w:cs="Arial"/>
                  </w:rPr>
                </w:rPrChange>
              </w:rPr>
            </w:pPr>
            <m:oMathPara>
              <m:oMath>
                <m:r>
                  <w:rPr>
                    <w:rFonts w:ascii="Cambria Math" w:eastAsia="Arial Unicode MS" w:hAnsi="Cambria Math" w:cs="Arial"/>
                    <w:highlight w:val="green"/>
                    <w:rPrChange w:id="146" w:author="PEQUETITA Garcia Rodriguez" w:date="2016-08-09T00:45:00Z">
                      <w:rPr>
                        <w:rFonts w:ascii="Cambria Math" w:eastAsia="Arial Unicode MS" w:hAnsi="Cambria Math" w:cs="Arial"/>
                      </w:rPr>
                    </w:rPrChange>
                  </w:rPr>
                  <m:t>t=</m:t>
                </m:r>
                <m:f>
                  <m:fPr>
                    <m:ctrlPr>
                      <w:rPr>
                        <w:rFonts w:ascii="Cambria Math" w:eastAsia="Arial Unicode MS" w:hAnsi="Cambria Math" w:cs="Arial"/>
                        <w:i/>
                        <w:highlight w:val="green"/>
                        <w:rPrChange w:id="147" w:author="PEQUETITA Garcia Rodriguez" w:date="2016-08-09T00:45:00Z">
                          <w:rPr>
                            <w:rFonts w:ascii="Cambria Math" w:eastAsia="Arial Unicode MS" w:hAnsi="Cambria Math" w:cs="Arial"/>
                            <w:i/>
                          </w:rPr>
                        </w:rPrChange>
                      </w:rPr>
                    </m:ctrlPr>
                  </m:fPr>
                  <m:num>
                    <m:r>
                      <w:rPr>
                        <w:rFonts w:ascii="Cambria Math" w:eastAsia="Arial Unicode MS" w:hAnsi="Cambria Math" w:cs="Arial"/>
                        <w:highlight w:val="green"/>
                        <w:rPrChange w:id="148" w:author="PEQUETITA Garcia Rodriguez" w:date="2016-08-09T00:45:00Z">
                          <w:rPr>
                            <w:rFonts w:ascii="Cambria Math" w:eastAsia="Arial Unicode MS" w:hAnsi="Cambria Math" w:cs="Arial"/>
                          </w:rPr>
                        </w:rPrChange>
                      </w:rPr>
                      <m:t>d</m:t>
                    </m:r>
                  </m:num>
                  <m:den>
                    <m:r>
                      <w:rPr>
                        <w:rFonts w:ascii="Cambria Math" w:eastAsia="Arial Unicode MS" w:hAnsi="Cambria Math" w:cs="Arial"/>
                        <w:highlight w:val="green"/>
                        <w:rPrChange w:id="149" w:author="PEQUETITA Garcia Rodriguez" w:date="2016-08-09T00:45:00Z">
                          <w:rPr>
                            <w:rFonts w:ascii="Cambria Math" w:eastAsia="Arial Unicode MS" w:hAnsi="Cambria Math" w:cs="Arial"/>
                          </w:rPr>
                        </w:rPrChange>
                      </w:rPr>
                      <m:t>v</m:t>
                    </m:r>
                  </m:den>
                </m:f>
                <m:r>
                  <w:rPr>
                    <w:rFonts w:ascii="Cambria Math" w:eastAsia="Arial Unicode MS" w:hAnsi="Cambria Math" w:cs="Arial"/>
                    <w:highlight w:val="green"/>
                    <w:rPrChange w:id="150" w:author="PEQUETITA Garcia Rodriguez" w:date="2016-08-09T00:45:00Z">
                      <w:rPr>
                        <w:rFonts w:ascii="Cambria Math" w:eastAsia="Arial Unicode MS" w:hAnsi="Cambria Math" w:cs="Arial"/>
                      </w:rPr>
                    </w:rPrChange>
                  </w:rPr>
                  <m:t>=</m:t>
                </m:r>
                <m:f>
                  <m:fPr>
                    <m:ctrlPr>
                      <w:rPr>
                        <w:rFonts w:ascii="Cambria Math" w:eastAsia="Arial Unicode MS" w:hAnsi="Cambria Math" w:cs="Arial"/>
                        <w:i/>
                        <w:highlight w:val="green"/>
                        <w:rPrChange w:id="151" w:author="PEQUETITA Garcia Rodriguez" w:date="2016-08-09T00:45:00Z">
                          <w:rPr>
                            <w:rFonts w:ascii="Cambria Math" w:eastAsia="Arial Unicode MS" w:hAnsi="Cambria Math" w:cs="Arial"/>
                            <w:i/>
                          </w:rPr>
                        </w:rPrChange>
                      </w:rPr>
                    </m:ctrlPr>
                  </m:fPr>
                  <m:num>
                    <m:r>
                      <w:rPr>
                        <w:rFonts w:ascii="Cambria Math" w:eastAsia="Arial Unicode MS" w:hAnsi="Cambria Math" w:cs="Arial"/>
                        <w:highlight w:val="green"/>
                        <w:rPrChange w:id="152" w:author="PEQUETITA Garcia Rodriguez" w:date="2016-08-09T00:45:00Z">
                          <w:rPr>
                            <w:rFonts w:ascii="Cambria Math" w:eastAsia="Arial Unicode MS" w:hAnsi="Cambria Math" w:cs="Arial"/>
                          </w:rPr>
                        </w:rPrChange>
                      </w:rPr>
                      <m:t xml:space="preserve">5 </m:t>
                    </m:r>
                    <m:r>
                      <m:rPr>
                        <m:sty m:val="p"/>
                      </m:rPr>
                      <w:rPr>
                        <w:rFonts w:ascii="Cambria Math" w:eastAsia="Arial Unicode MS" w:hAnsi="Cambria Math" w:cs="Arial"/>
                        <w:highlight w:val="green"/>
                        <w:rPrChange w:id="153" w:author="PEQUETITA Garcia Rodriguez" w:date="2016-08-09T00:45:00Z">
                          <w:rPr>
                            <w:rFonts w:ascii="Cambria Math" w:eastAsia="Arial Unicode MS" w:hAnsi="Cambria Math" w:cs="Arial"/>
                          </w:rPr>
                        </w:rPrChange>
                      </w:rPr>
                      <m:t>m</m:t>
                    </m:r>
                  </m:num>
                  <m:den>
                    <m:r>
                      <w:rPr>
                        <w:rFonts w:ascii="Cambria Math" w:eastAsia="Arial Unicode MS" w:hAnsi="Cambria Math" w:cs="Arial"/>
                        <w:highlight w:val="green"/>
                        <w:rPrChange w:id="154" w:author="PEQUETITA Garcia Rodriguez" w:date="2016-08-09T00:45:00Z">
                          <w:rPr>
                            <w:rFonts w:ascii="Cambria Math" w:eastAsia="Arial Unicode MS" w:hAnsi="Cambria Math" w:cs="Arial"/>
                          </w:rPr>
                        </w:rPrChange>
                      </w:rPr>
                      <m:t xml:space="preserve">59,16 </m:t>
                    </m:r>
                    <m:r>
                      <m:rPr>
                        <m:sty m:val="p"/>
                      </m:rPr>
                      <w:rPr>
                        <w:rFonts w:ascii="Cambria Math" w:eastAsia="Arial Unicode MS" w:hAnsi="Cambria Math" w:cs="Arial"/>
                        <w:highlight w:val="green"/>
                        <w:rPrChange w:id="155" w:author="PEQUETITA Garcia Rodriguez" w:date="2016-08-09T00:45:00Z">
                          <w:rPr>
                            <w:rFonts w:ascii="Cambria Math" w:eastAsia="Arial Unicode MS" w:hAnsi="Cambria Math" w:cs="Arial"/>
                          </w:rPr>
                        </w:rPrChange>
                      </w:rPr>
                      <m:t>m/s</m:t>
                    </m:r>
                  </m:den>
                </m:f>
                <m:r>
                  <w:rPr>
                    <w:rFonts w:ascii="Cambria Math" w:eastAsia="Arial Unicode MS" w:hAnsi="Cambria Math" w:cs="Arial"/>
                    <w:highlight w:val="green"/>
                    <w:rPrChange w:id="156" w:author="PEQUETITA Garcia Rodriguez" w:date="2016-08-09T00:45:00Z">
                      <w:rPr>
                        <w:rFonts w:ascii="Cambria Math" w:eastAsia="Arial Unicode MS" w:hAnsi="Cambria Math" w:cs="Arial"/>
                      </w:rPr>
                    </w:rPrChange>
                  </w:rPr>
                  <m:t xml:space="preserve">=0,08 </m:t>
                </m:r>
                <m:r>
                  <m:rPr>
                    <m:sty m:val="p"/>
                  </m:rPr>
                  <w:rPr>
                    <w:rFonts w:ascii="Cambria Math" w:eastAsia="Arial Unicode MS" w:hAnsi="Cambria Math" w:cs="Arial"/>
                    <w:highlight w:val="green"/>
                    <w:rPrChange w:id="157" w:author="PEQUETITA Garcia Rodriguez" w:date="2016-08-09T00:45:00Z">
                      <w:rPr>
                        <w:rFonts w:ascii="Cambria Math" w:eastAsia="Arial Unicode MS" w:hAnsi="Cambria Math" w:cs="Arial"/>
                      </w:rPr>
                    </w:rPrChange>
                  </w:rPr>
                  <m:t>s</m:t>
                </m:r>
              </m:oMath>
            </m:oMathPara>
          </w:p>
          <w:p w14:paraId="5D3DB57D" w14:textId="7BB0C614" w:rsidR="00393F14" w:rsidRPr="00DB7A7B" w:rsidRDefault="00393F14" w:rsidP="00393F14">
            <w:pPr>
              <w:tabs>
                <w:tab w:val="right" w:pos="8498"/>
              </w:tabs>
              <w:spacing w:line="360" w:lineRule="auto"/>
              <w:jc w:val="center"/>
              <w:rPr>
                <w:rFonts w:ascii="Arial" w:eastAsia="Arial Unicode MS" w:hAnsi="Arial" w:cs="Arial"/>
              </w:rPr>
              <w:pPrChange w:id="158" w:author="PEQUETITA Garcia Rodriguez" w:date="2016-08-09T00:46:00Z">
                <w:pPr>
                  <w:spacing w:line="360" w:lineRule="auto"/>
                </w:pPr>
              </w:pPrChange>
            </w:pPr>
            <w:ins w:id="159" w:author="PEQUETITA Garcia Rodriguez" w:date="2016-08-09T00:46:00Z">
              <w:r>
                <w:rPr>
                  <w:rFonts w:ascii="Arial" w:eastAsia="Arial Unicode MS" w:hAnsi="Arial" w:cs="Arial"/>
                  <w:b/>
                </w:rPr>
                <w:t>CN_11_02_formula11</w:t>
              </w:r>
            </w:ins>
          </w:p>
          <w:p w14:paraId="3DE79BA7" w14:textId="77777777" w:rsidR="002B1E48" w:rsidRPr="00DB7A7B" w:rsidRDefault="002B1E48" w:rsidP="00DB7A7B">
            <w:pPr>
              <w:spacing w:line="360" w:lineRule="auto"/>
              <w:rPr>
                <w:rFonts w:ascii="Arial" w:eastAsia="Arial Unicode MS" w:hAnsi="Arial" w:cs="Arial"/>
              </w:rPr>
            </w:pPr>
          </w:p>
          <w:p w14:paraId="794B3CC4" w14:textId="77777777" w:rsidR="002B1E48" w:rsidRPr="00DB7A7B" w:rsidRDefault="002B1E48" w:rsidP="00DB7A7B">
            <w:pPr>
              <w:spacing w:line="360" w:lineRule="auto"/>
              <w:rPr>
                <w:rFonts w:ascii="Arial" w:eastAsia="Arial Unicode MS" w:hAnsi="Arial" w:cs="Arial"/>
                <w:i/>
              </w:rPr>
            </w:pPr>
            <w:r w:rsidRPr="00DB7A7B">
              <w:rPr>
                <w:rFonts w:ascii="Arial" w:eastAsia="Arial Unicode MS" w:hAnsi="Arial" w:cs="Arial"/>
                <w:i/>
              </w:rPr>
              <w:t>Para los seres humanos sería casi ¡instantáneo!</w:t>
            </w:r>
            <w:r w:rsidR="00414E77" w:rsidRPr="00DB7A7B">
              <w:rPr>
                <w:rFonts w:ascii="Arial" w:eastAsia="Arial Unicode MS" w:hAnsi="Arial" w:cs="Arial"/>
                <w:i/>
              </w:rPr>
              <w:t>;</w:t>
            </w:r>
            <w:r w:rsidR="007C19A1" w:rsidRPr="00DB7A7B">
              <w:rPr>
                <w:rFonts w:ascii="Arial" w:eastAsia="Arial Unicode MS" w:hAnsi="Arial" w:cs="Arial"/>
                <w:i/>
              </w:rPr>
              <w:t xml:space="preserve"> no podemos diferenciar con los sentidos 0,08</w:t>
            </w:r>
            <w:r w:rsidR="009E586B">
              <w:rPr>
                <w:rFonts w:ascii="Arial" w:eastAsia="Arial Unicode MS" w:hAnsi="Arial" w:cs="Arial"/>
              </w:rPr>
              <w:t> </w:t>
            </w:r>
            <w:r w:rsidR="007C19A1" w:rsidRPr="00DB7A7B">
              <w:rPr>
                <w:rFonts w:ascii="Arial" w:eastAsia="Arial Unicode MS" w:hAnsi="Arial" w:cs="Arial"/>
                <w:i/>
              </w:rPr>
              <w:t>s de 0,09</w:t>
            </w:r>
            <w:r w:rsidR="009E586B">
              <w:rPr>
                <w:rFonts w:ascii="Arial" w:eastAsia="Arial Unicode MS" w:hAnsi="Arial" w:cs="Arial"/>
              </w:rPr>
              <w:t> </w:t>
            </w:r>
            <w:r w:rsidR="007C19A1" w:rsidRPr="00DB7A7B">
              <w:rPr>
                <w:rFonts w:ascii="Arial" w:eastAsia="Arial Unicode MS" w:hAnsi="Arial" w:cs="Arial"/>
                <w:i/>
              </w:rPr>
              <w:t>s o de 1 s.</w:t>
            </w:r>
          </w:p>
          <w:p w14:paraId="56672902" w14:textId="77777777" w:rsidR="009A1CA1" w:rsidRPr="00DB7A7B" w:rsidRDefault="009A1CA1" w:rsidP="00DB7A7B">
            <w:pPr>
              <w:spacing w:line="360" w:lineRule="auto"/>
              <w:rPr>
                <w:rFonts w:ascii="Arial" w:eastAsia="Arial Unicode MS" w:hAnsi="Arial" w:cs="Arial"/>
              </w:rPr>
            </w:pPr>
          </w:p>
        </w:tc>
      </w:tr>
    </w:tbl>
    <w:p w14:paraId="79AF0CE5" w14:textId="77777777" w:rsidR="00A63FDB" w:rsidRPr="00DB7A7B" w:rsidRDefault="00DB7A7B" w:rsidP="00DB7A7B">
      <w:pPr>
        <w:tabs>
          <w:tab w:val="right" w:pos="8498"/>
        </w:tabs>
        <w:spacing w:after="0" w:line="360" w:lineRule="auto"/>
        <w:jc w:val="both"/>
        <w:rPr>
          <w:rFonts w:ascii="Arial" w:eastAsia="Arial Unicode MS" w:hAnsi="Arial" w:cs="Arial"/>
        </w:rPr>
      </w:pPr>
      <w:r>
        <w:rPr>
          <w:rFonts w:ascii="Arial" w:eastAsia="Arial Unicode MS" w:hAnsi="Arial" w:cs="Arial"/>
        </w:rPr>
        <w:t xml:space="preserve"> 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86"/>
        <w:gridCol w:w="6342"/>
      </w:tblGrid>
      <w:tr w:rsidR="00BC2E52" w:rsidRPr="00DB7A7B" w14:paraId="3D36FB13" w14:textId="77777777" w:rsidTr="00344FF7">
        <w:tc>
          <w:tcPr>
            <w:tcW w:w="8978" w:type="dxa"/>
            <w:gridSpan w:val="2"/>
            <w:shd w:val="clear" w:color="auto" w:fill="000000" w:themeFill="text1"/>
          </w:tcPr>
          <w:p w14:paraId="4B8EB808" w14:textId="77777777" w:rsidR="00BC2E52" w:rsidRPr="00DB7A7B" w:rsidRDefault="00BC2E52" w:rsidP="00DB7A7B">
            <w:pPr>
              <w:spacing w:line="360" w:lineRule="auto"/>
              <w:jc w:val="center"/>
              <w:rPr>
                <w:rFonts w:ascii="Arial" w:eastAsia="Arial Unicode MS" w:hAnsi="Arial" w:cs="Arial"/>
                <w:b/>
                <w:color w:val="FFFFFF" w:themeColor="background1"/>
              </w:rPr>
            </w:pPr>
            <w:r w:rsidRPr="00DB7A7B">
              <w:rPr>
                <w:rFonts w:ascii="Arial" w:eastAsia="Arial Unicode MS" w:hAnsi="Arial" w:cs="Arial"/>
                <w:b/>
                <w:color w:val="FFFFFF" w:themeColor="background1"/>
              </w:rPr>
              <w:t>Recuerda</w:t>
            </w:r>
          </w:p>
        </w:tc>
      </w:tr>
      <w:tr w:rsidR="00BC2E52" w:rsidRPr="00DB7A7B" w14:paraId="1ABF1C23" w14:textId="77777777" w:rsidTr="00344FF7">
        <w:tc>
          <w:tcPr>
            <w:tcW w:w="2518" w:type="dxa"/>
          </w:tcPr>
          <w:p w14:paraId="014ADE86" w14:textId="77777777" w:rsidR="00BC2E52" w:rsidRPr="00DB7A7B" w:rsidRDefault="00BC2E52" w:rsidP="00DB7A7B">
            <w:pPr>
              <w:spacing w:line="360" w:lineRule="auto"/>
              <w:rPr>
                <w:rFonts w:ascii="Arial" w:eastAsia="Arial Unicode MS" w:hAnsi="Arial" w:cs="Arial"/>
                <w:b/>
              </w:rPr>
            </w:pPr>
            <w:r w:rsidRPr="00DB7A7B">
              <w:rPr>
                <w:rFonts w:ascii="Arial" w:eastAsia="Arial Unicode MS" w:hAnsi="Arial" w:cs="Arial"/>
                <w:b/>
              </w:rPr>
              <w:t>Contenido</w:t>
            </w:r>
          </w:p>
        </w:tc>
        <w:tc>
          <w:tcPr>
            <w:tcW w:w="6460" w:type="dxa"/>
          </w:tcPr>
          <w:p w14:paraId="30476D42" w14:textId="77777777" w:rsidR="00BC2E52" w:rsidRPr="00DB7A7B" w:rsidRDefault="00BC2E52" w:rsidP="00DB7A7B">
            <w:pPr>
              <w:spacing w:line="360" w:lineRule="auto"/>
              <w:rPr>
                <w:rFonts w:ascii="Arial" w:eastAsia="Arial Unicode MS" w:hAnsi="Arial" w:cs="Arial"/>
              </w:rPr>
            </w:pPr>
            <w:r w:rsidRPr="00DB7A7B">
              <w:rPr>
                <w:rFonts w:ascii="Arial" w:eastAsia="Arial Unicode MS" w:hAnsi="Arial" w:cs="Arial"/>
              </w:rPr>
              <w:t>En una onda mecánica se pueden distinguir dos velocidades:</w:t>
            </w:r>
          </w:p>
          <w:p w14:paraId="3F3747C2" w14:textId="77777777" w:rsidR="00BC2E52" w:rsidRPr="00DB7A7B" w:rsidRDefault="00BC2E52" w:rsidP="00DB7A7B">
            <w:pPr>
              <w:pStyle w:val="Prrafodelista"/>
              <w:numPr>
                <w:ilvl w:val="0"/>
                <w:numId w:val="7"/>
              </w:numPr>
              <w:spacing w:line="360" w:lineRule="auto"/>
              <w:rPr>
                <w:rFonts w:ascii="Arial" w:eastAsia="Arial Unicode MS" w:hAnsi="Arial" w:cs="Arial"/>
              </w:rPr>
            </w:pPr>
            <w:r w:rsidRPr="00DB7A7B">
              <w:rPr>
                <w:rFonts w:ascii="Arial" w:eastAsia="Arial Unicode MS" w:hAnsi="Arial" w:cs="Arial"/>
              </w:rPr>
              <w:t>La velocidad de vaivén de las partículas del medio a lado y lado de su posición de equilibrio (MAS)</w:t>
            </w:r>
            <w:r w:rsidR="00414E77" w:rsidRPr="00DB7A7B">
              <w:rPr>
                <w:rFonts w:ascii="Arial" w:eastAsia="Arial Unicode MS" w:hAnsi="Arial" w:cs="Arial"/>
              </w:rPr>
              <w:t>.</w:t>
            </w:r>
          </w:p>
          <w:p w14:paraId="46C8A718" w14:textId="77777777" w:rsidR="00BC2E52" w:rsidRPr="00DB7A7B" w:rsidRDefault="00BC2E52" w:rsidP="00DB7A7B">
            <w:pPr>
              <w:pStyle w:val="Prrafodelista"/>
              <w:numPr>
                <w:ilvl w:val="0"/>
                <w:numId w:val="7"/>
              </w:numPr>
              <w:spacing w:line="360" w:lineRule="auto"/>
              <w:rPr>
                <w:rFonts w:ascii="Arial" w:eastAsia="Arial Unicode MS" w:hAnsi="Arial" w:cs="Arial"/>
              </w:rPr>
            </w:pPr>
            <w:r w:rsidRPr="00DB7A7B">
              <w:rPr>
                <w:rFonts w:ascii="Arial" w:eastAsia="Arial Unicode MS" w:hAnsi="Arial" w:cs="Arial"/>
              </w:rPr>
              <w:t xml:space="preserve">Velocidad </w:t>
            </w:r>
            <w:r w:rsidR="00B461A5" w:rsidRPr="00DB7A7B">
              <w:rPr>
                <w:rFonts w:ascii="Arial" w:eastAsia="Arial Unicode MS" w:hAnsi="Arial" w:cs="Arial"/>
              </w:rPr>
              <w:t>de pro</w:t>
            </w:r>
            <w:r w:rsidRPr="00DB7A7B">
              <w:rPr>
                <w:rFonts w:ascii="Arial" w:eastAsia="Arial Unicode MS" w:hAnsi="Arial" w:cs="Arial"/>
              </w:rPr>
              <w:t>pagaci</w:t>
            </w:r>
            <w:r w:rsidR="00B461A5" w:rsidRPr="00DB7A7B">
              <w:rPr>
                <w:rFonts w:ascii="Arial" w:eastAsia="Arial Unicode MS" w:hAnsi="Arial" w:cs="Arial"/>
              </w:rPr>
              <w:t>ó</w:t>
            </w:r>
            <w:r w:rsidRPr="00DB7A7B">
              <w:rPr>
                <w:rFonts w:ascii="Arial" w:eastAsia="Arial Unicode MS" w:hAnsi="Arial" w:cs="Arial"/>
              </w:rPr>
              <w:t>n de la perturbación</w:t>
            </w:r>
            <w:r w:rsidR="00316F22" w:rsidRPr="00DB7A7B">
              <w:rPr>
                <w:rFonts w:ascii="Arial" w:eastAsia="Arial Unicode MS" w:hAnsi="Arial" w:cs="Arial"/>
              </w:rPr>
              <w:t xml:space="preserve"> que es constante (M</w:t>
            </w:r>
            <w:r w:rsidR="00B461A5" w:rsidRPr="00DB7A7B">
              <w:rPr>
                <w:rFonts w:ascii="Arial" w:eastAsia="Arial Unicode MS" w:hAnsi="Arial" w:cs="Arial"/>
              </w:rPr>
              <w:t>U)</w:t>
            </w:r>
            <w:r w:rsidR="00414E77" w:rsidRPr="00DB7A7B">
              <w:rPr>
                <w:rFonts w:ascii="Arial" w:eastAsia="Arial Unicode MS" w:hAnsi="Arial" w:cs="Arial"/>
              </w:rPr>
              <w:t>.</w:t>
            </w:r>
          </w:p>
        </w:tc>
      </w:tr>
    </w:tbl>
    <w:p w14:paraId="30A72B14" w14:textId="77777777" w:rsidR="00BC2E52" w:rsidRPr="00DB7A7B" w:rsidRDefault="00BC2E52" w:rsidP="00DB7A7B">
      <w:pPr>
        <w:tabs>
          <w:tab w:val="right" w:pos="8498"/>
        </w:tabs>
        <w:spacing w:after="0" w:line="360" w:lineRule="auto"/>
        <w:jc w:val="both"/>
        <w:rPr>
          <w:rFonts w:ascii="Arial" w:eastAsia="Arial Unicode MS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81"/>
        <w:gridCol w:w="6347"/>
      </w:tblGrid>
      <w:tr w:rsidR="008D51D7" w:rsidRPr="00DB7A7B" w14:paraId="7D33938A" w14:textId="77777777" w:rsidTr="008A21C9">
        <w:tc>
          <w:tcPr>
            <w:tcW w:w="9033" w:type="dxa"/>
            <w:gridSpan w:val="2"/>
            <w:shd w:val="clear" w:color="auto" w:fill="000000" w:themeFill="text1"/>
          </w:tcPr>
          <w:p w14:paraId="182C793B" w14:textId="77777777" w:rsidR="008D51D7" w:rsidRPr="00DB7A7B" w:rsidRDefault="008D51D7" w:rsidP="008A21C9">
            <w:pPr>
              <w:spacing w:line="360" w:lineRule="auto"/>
              <w:jc w:val="center"/>
              <w:rPr>
                <w:rFonts w:ascii="Arial" w:eastAsia="Arial Unicode MS" w:hAnsi="Arial" w:cs="Arial"/>
                <w:b/>
                <w:color w:val="FFFFFF" w:themeColor="background1"/>
              </w:rPr>
            </w:pPr>
            <w:r w:rsidRPr="00DB7A7B">
              <w:rPr>
                <w:rFonts w:ascii="Arial" w:eastAsia="Arial Unicode MS" w:hAnsi="Arial" w:cs="Arial"/>
                <w:b/>
                <w:color w:val="FFFFFF" w:themeColor="background1"/>
              </w:rPr>
              <w:t>Practica (recurso de ejercitación)</w:t>
            </w:r>
          </w:p>
        </w:tc>
      </w:tr>
      <w:tr w:rsidR="008D51D7" w:rsidRPr="00DB7A7B" w14:paraId="3D41D847" w14:textId="77777777" w:rsidTr="008A21C9">
        <w:tc>
          <w:tcPr>
            <w:tcW w:w="2518" w:type="dxa"/>
          </w:tcPr>
          <w:p w14:paraId="3EAFFD6F" w14:textId="77777777" w:rsidR="008D51D7" w:rsidRPr="00DB7A7B" w:rsidRDefault="008D51D7" w:rsidP="008A21C9">
            <w:pPr>
              <w:spacing w:line="360" w:lineRule="auto"/>
              <w:rPr>
                <w:rFonts w:ascii="Arial" w:eastAsia="Arial Unicode MS" w:hAnsi="Arial" w:cs="Arial"/>
                <w:b/>
                <w:color w:val="000000"/>
              </w:rPr>
            </w:pPr>
            <w:r w:rsidRPr="00DB7A7B">
              <w:rPr>
                <w:rFonts w:ascii="Arial" w:eastAsia="Arial Unicode MS" w:hAnsi="Arial" w:cs="Arial"/>
                <w:b/>
                <w:color w:val="000000"/>
              </w:rPr>
              <w:t>Código</w:t>
            </w:r>
          </w:p>
        </w:tc>
        <w:tc>
          <w:tcPr>
            <w:tcW w:w="6515" w:type="dxa"/>
          </w:tcPr>
          <w:p w14:paraId="009A5F2C" w14:textId="37465CC5" w:rsidR="008D51D7" w:rsidRPr="00E22FD3" w:rsidRDefault="00F11318" w:rsidP="008A21C9">
            <w:pPr>
              <w:spacing w:line="360" w:lineRule="auto"/>
              <w:rPr>
                <w:rFonts w:ascii="Arial" w:eastAsia="Arial Unicode MS" w:hAnsi="Arial" w:cs="Arial"/>
                <w:b/>
                <w:color w:val="000000"/>
                <w:highlight w:val="red"/>
              </w:rPr>
            </w:pPr>
            <w:r w:rsidRPr="00E22FD3">
              <w:rPr>
                <w:rFonts w:ascii="Arial" w:eastAsia="Arial Unicode MS" w:hAnsi="Arial" w:cs="Arial"/>
                <w:color w:val="000000"/>
                <w:highlight w:val="red"/>
              </w:rPr>
              <w:t>CN_11_02_REC70</w:t>
            </w:r>
            <w:r w:rsidR="0090425C" w:rsidRPr="00E22FD3">
              <w:rPr>
                <w:rFonts w:ascii="Arial" w:eastAsia="Arial Unicode MS" w:hAnsi="Arial" w:cs="Arial"/>
                <w:color w:val="000000"/>
                <w:highlight w:val="red"/>
              </w:rPr>
              <w:t xml:space="preserve"> (Oculto)</w:t>
            </w:r>
          </w:p>
        </w:tc>
      </w:tr>
      <w:tr w:rsidR="008D51D7" w:rsidRPr="00DB7A7B" w14:paraId="56C94AAE" w14:textId="77777777" w:rsidTr="008A21C9">
        <w:tc>
          <w:tcPr>
            <w:tcW w:w="2518" w:type="dxa"/>
          </w:tcPr>
          <w:p w14:paraId="2212E59A" w14:textId="77777777" w:rsidR="008D51D7" w:rsidRPr="00DB7A7B" w:rsidRDefault="008D51D7" w:rsidP="008A21C9">
            <w:pPr>
              <w:spacing w:line="360" w:lineRule="auto"/>
              <w:rPr>
                <w:rFonts w:ascii="Arial" w:eastAsia="Arial Unicode MS" w:hAnsi="Arial" w:cs="Arial"/>
                <w:color w:val="000000"/>
              </w:rPr>
            </w:pPr>
            <w:r w:rsidRPr="00DB7A7B">
              <w:rPr>
                <w:rFonts w:ascii="Arial" w:eastAsia="Arial Unicode MS" w:hAnsi="Arial" w:cs="Arial"/>
                <w:b/>
                <w:color w:val="000000"/>
              </w:rPr>
              <w:t>Título</w:t>
            </w:r>
          </w:p>
        </w:tc>
        <w:tc>
          <w:tcPr>
            <w:tcW w:w="6515" w:type="dxa"/>
          </w:tcPr>
          <w:p w14:paraId="49FF00AA" w14:textId="77777777" w:rsidR="008D51D7" w:rsidRPr="00DB7A7B" w:rsidRDefault="00F11318" w:rsidP="008A21C9">
            <w:pPr>
              <w:spacing w:line="360" w:lineRule="auto"/>
              <w:rPr>
                <w:rFonts w:ascii="Arial" w:eastAsia="Arial Unicode MS" w:hAnsi="Arial" w:cs="Arial"/>
                <w:color w:val="000000"/>
              </w:rPr>
            </w:pPr>
            <w:r w:rsidRPr="00F11318">
              <w:rPr>
                <w:rFonts w:ascii="Arial" w:eastAsia="Arial Unicode MS" w:hAnsi="Arial" w:cs="Arial"/>
                <w:color w:val="000000"/>
              </w:rPr>
              <w:t>Conoce las ondas</w:t>
            </w:r>
          </w:p>
        </w:tc>
      </w:tr>
      <w:tr w:rsidR="008D51D7" w:rsidRPr="00DB7A7B" w14:paraId="5C0D1D76" w14:textId="77777777" w:rsidTr="008A21C9">
        <w:tc>
          <w:tcPr>
            <w:tcW w:w="2518" w:type="dxa"/>
          </w:tcPr>
          <w:p w14:paraId="0342D5A6" w14:textId="77777777" w:rsidR="008D51D7" w:rsidRPr="00DB7A7B" w:rsidRDefault="008D51D7" w:rsidP="008A21C9">
            <w:pPr>
              <w:spacing w:line="360" w:lineRule="auto"/>
              <w:rPr>
                <w:rFonts w:ascii="Arial" w:eastAsia="Arial Unicode MS" w:hAnsi="Arial" w:cs="Arial"/>
                <w:color w:val="000000"/>
              </w:rPr>
            </w:pPr>
            <w:r w:rsidRPr="00DB7A7B">
              <w:rPr>
                <w:rFonts w:ascii="Arial" w:eastAsia="Arial Unicode MS" w:hAnsi="Arial" w:cs="Arial"/>
                <w:b/>
                <w:color w:val="000000"/>
              </w:rPr>
              <w:t>Descripción</w:t>
            </w:r>
          </w:p>
        </w:tc>
        <w:tc>
          <w:tcPr>
            <w:tcW w:w="6515" w:type="dxa"/>
          </w:tcPr>
          <w:p w14:paraId="360AEC04" w14:textId="77777777" w:rsidR="008D51D7" w:rsidRPr="00DB7A7B" w:rsidRDefault="00F11318" w:rsidP="008A21C9">
            <w:pPr>
              <w:spacing w:line="360" w:lineRule="auto"/>
              <w:rPr>
                <w:rFonts w:ascii="Arial" w:eastAsia="Arial Unicode MS" w:hAnsi="Arial" w:cs="Arial"/>
                <w:color w:val="000000"/>
              </w:rPr>
            </w:pPr>
            <w:r w:rsidRPr="00F11318">
              <w:rPr>
                <w:rFonts w:ascii="Arial" w:eastAsia="Arial Unicode MS" w:hAnsi="Arial" w:cs="Arial"/>
                <w:color w:val="000000"/>
              </w:rPr>
              <w:t>Actividad que permite completar un párrafo sobre el tema de las características de las ondas</w:t>
            </w:r>
          </w:p>
        </w:tc>
      </w:tr>
    </w:tbl>
    <w:p w14:paraId="7E3017B2" w14:textId="77777777" w:rsidR="006924FC" w:rsidRPr="00DB7A7B" w:rsidRDefault="006924FC" w:rsidP="00DB7A7B">
      <w:pPr>
        <w:pStyle w:val="Textoindependiente"/>
        <w:spacing w:line="360" w:lineRule="auto"/>
        <w:rPr>
          <w:rFonts w:ascii="Arial" w:hAnsi="Arial" w:cs="Arial"/>
          <w:highlight w:val="yellow"/>
        </w:rPr>
      </w:pPr>
    </w:p>
    <w:p w14:paraId="160A1415" w14:textId="77777777" w:rsidR="006924FC" w:rsidRPr="00DB7A7B" w:rsidRDefault="006924FC" w:rsidP="00DB7A7B">
      <w:pPr>
        <w:pStyle w:val="Textoindependiente"/>
        <w:spacing w:line="360" w:lineRule="auto"/>
        <w:rPr>
          <w:rFonts w:ascii="Arial" w:hAnsi="Arial" w:cs="Arial"/>
          <w:b/>
        </w:rPr>
      </w:pPr>
      <w:r w:rsidRPr="00DB7A7B">
        <w:rPr>
          <w:rFonts w:ascii="Arial" w:hAnsi="Arial" w:cs="Arial"/>
          <w:highlight w:val="yellow"/>
        </w:rPr>
        <w:t xml:space="preserve"> [SECCIÓN 2]</w:t>
      </w:r>
      <w:r w:rsidRPr="00DB7A7B">
        <w:rPr>
          <w:rFonts w:ascii="Arial" w:hAnsi="Arial" w:cs="Arial"/>
        </w:rPr>
        <w:t xml:space="preserve"> </w:t>
      </w:r>
      <w:r w:rsidR="00476488" w:rsidRPr="00DB7A7B">
        <w:rPr>
          <w:rFonts w:ascii="Arial" w:hAnsi="Arial" w:cs="Arial"/>
          <w:b/>
        </w:rPr>
        <w:t>1.4</w:t>
      </w:r>
      <w:r w:rsidRPr="00DB7A7B">
        <w:rPr>
          <w:rFonts w:ascii="Arial" w:hAnsi="Arial" w:cs="Arial"/>
          <w:b/>
        </w:rPr>
        <w:t xml:space="preserve"> Consolidación </w:t>
      </w:r>
    </w:p>
    <w:p w14:paraId="1BB12C64" w14:textId="77777777" w:rsidR="00131598" w:rsidRPr="00DB7A7B" w:rsidRDefault="00131598" w:rsidP="00DB7A7B">
      <w:pPr>
        <w:tabs>
          <w:tab w:val="right" w:pos="8498"/>
        </w:tabs>
        <w:spacing w:after="0" w:line="360" w:lineRule="auto"/>
        <w:rPr>
          <w:rFonts w:ascii="Arial" w:eastAsia="Arial Unicode MS" w:hAnsi="Arial" w:cs="Arial"/>
        </w:rPr>
      </w:pPr>
      <w:r w:rsidRPr="00DB7A7B">
        <w:rPr>
          <w:rFonts w:ascii="Arial" w:eastAsia="Arial Unicode MS" w:hAnsi="Arial" w:cs="Arial"/>
        </w:rPr>
        <w:t>Actividades para consolidar lo que has aprendido en esta sección</w:t>
      </w:r>
      <w:r w:rsidR="009E586B">
        <w:rPr>
          <w:rFonts w:ascii="Arial" w:eastAsia="Arial Unicode MS" w:hAnsi="Arial" w:cs="Arial"/>
        </w:rPr>
        <w:t>.</w:t>
      </w:r>
    </w:p>
    <w:p w14:paraId="7700CC18" w14:textId="77777777" w:rsidR="00131598" w:rsidRPr="00DB7A7B" w:rsidRDefault="00131598" w:rsidP="00DB7A7B">
      <w:pPr>
        <w:spacing w:after="0" w:line="360" w:lineRule="auto"/>
        <w:rPr>
          <w:rFonts w:ascii="Arial" w:eastAsia="Arial Unicode MS" w:hAnsi="Arial" w:cs="Arial"/>
          <w:b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78"/>
        <w:gridCol w:w="6350"/>
      </w:tblGrid>
      <w:tr w:rsidR="00131598" w:rsidRPr="00DB7A7B" w14:paraId="2170CE92" w14:textId="77777777" w:rsidTr="00CF4220">
        <w:tc>
          <w:tcPr>
            <w:tcW w:w="8828" w:type="dxa"/>
            <w:gridSpan w:val="2"/>
            <w:shd w:val="clear" w:color="auto" w:fill="000000" w:themeFill="text1"/>
          </w:tcPr>
          <w:p w14:paraId="74A2B7C4" w14:textId="77777777" w:rsidR="00131598" w:rsidRPr="00DB7A7B" w:rsidRDefault="00131598" w:rsidP="00DB7A7B">
            <w:pPr>
              <w:spacing w:line="360" w:lineRule="auto"/>
              <w:jc w:val="center"/>
              <w:rPr>
                <w:rFonts w:ascii="Arial" w:eastAsia="Arial Unicode MS" w:hAnsi="Arial" w:cs="Arial"/>
                <w:b/>
                <w:color w:val="FFFFFF" w:themeColor="background1"/>
                <w:highlight w:val="green"/>
              </w:rPr>
            </w:pPr>
            <w:r w:rsidRPr="00DB7A7B">
              <w:rPr>
                <w:rFonts w:ascii="Arial" w:eastAsia="Arial Unicode MS" w:hAnsi="Arial" w:cs="Arial"/>
                <w:b/>
                <w:color w:val="FFFFFF" w:themeColor="background1"/>
                <w:highlight w:val="green"/>
              </w:rPr>
              <w:t>Practica: recurso nuevo</w:t>
            </w:r>
          </w:p>
        </w:tc>
      </w:tr>
      <w:tr w:rsidR="00131598" w:rsidRPr="00DB7A7B" w14:paraId="70E7A97B" w14:textId="77777777" w:rsidTr="00CF4220">
        <w:tc>
          <w:tcPr>
            <w:tcW w:w="2478" w:type="dxa"/>
          </w:tcPr>
          <w:p w14:paraId="7FB16DF5" w14:textId="77777777" w:rsidR="00131598" w:rsidRPr="00DB7A7B" w:rsidRDefault="00131598" w:rsidP="00DB7A7B">
            <w:pPr>
              <w:spacing w:line="360" w:lineRule="auto"/>
              <w:rPr>
                <w:rFonts w:ascii="Arial" w:eastAsia="Arial Unicode MS" w:hAnsi="Arial" w:cs="Arial"/>
                <w:b/>
                <w:color w:val="000000"/>
                <w:highlight w:val="green"/>
              </w:rPr>
            </w:pPr>
            <w:r w:rsidRPr="00DB7A7B">
              <w:rPr>
                <w:rFonts w:ascii="Arial" w:eastAsia="Arial Unicode MS" w:hAnsi="Arial" w:cs="Arial"/>
                <w:b/>
                <w:color w:val="000000"/>
                <w:highlight w:val="green"/>
              </w:rPr>
              <w:t>Código</w:t>
            </w:r>
          </w:p>
        </w:tc>
        <w:tc>
          <w:tcPr>
            <w:tcW w:w="6350" w:type="dxa"/>
          </w:tcPr>
          <w:p w14:paraId="54D455AD" w14:textId="77777777" w:rsidR="00131598" w:rsidRPr="00DB7A7B" w:rsidRDefault="00F11318" w:rsidP="00DB7A7B">
            <w:pPr>
              <w:spacing w:line="360" w:lineRule="auto"/>
              <w:rPr>
                <w:rFonts w:ascii="Arial" w:eastAsia="Arial Unicode MS" w:hAnsi="Arial" w:cs="Arial"/>
                <w:color w:val="000000"/>
                <w:highlight w:val="green"/>
              </w:rPr>
            </w:pPr>
            <w:r>
              <w:rPr>
                <w:rFonts w:ascii="Arial" w:eastAsia="Arial Unicode MS" w:hAnsi="Arial" w:cs="Arial"/>
                <w:color w:val="000000"/>
                <w:highlight w:val="green"/>
              </w:rPr>
              <w:t>CN_11_02_REC80</w:t>
            </w:r>
          </w:p>
        </w:tc>
      </w:tr>
      <w:tr w:rsidR="00131598" w:rsidRPr="00DB7A7B" w14:paraId="4AF246A6" w14:textId="77777777" w:rsidTr="00CF4220">
        <w:tc>
          <w:tcPr>
            <w:tcW w:w="2478" w:type="dxa"/>
          </w:tcPr>
          <w:p w14:paraId="025DD982" w14:textId="77777777" w:rsidR="00131598" w:rsidRPr="00DB7A7B" w:rsidRDefault="00131598" w:rsidP="00DB7A7B">
            <w:pPr>
              <w:spacing w:line="360" w:lineRule="auto"/>
              <w:rPr>
                <w:rFonts w:ascii="Arial" w:eastAsia="Arial Unicode MS" w:hAnsi="Arial" w:cs="Arial"/>
                <w:color w:val="000000"/>
                <w:highlight w:val="green"/>
              </w:rPr>
            </w:pPr>
            <w:r w:rsidRPr="00DB7A7B">
              <w:rPr>
                <w:rFonts w:ascii="Arial" w:eastAsia="Arial Unicode MS" w:hAnsi="Arial" w:cs="Arial"/>
                <w:b/>
                <w:color w:val="000000"/>
                <w:highlight w:val="green"/>
              </w:rPr>
              <w:t>Título</w:t>
            </w:r>
          </w:p>
        </w:tc>
        <w:tc>
          <w:tcPr>
            <w:tcW w:w="6350" w:type="dxa"/>
          </w:tcPr>
          <w:p w14:paraId="656E1396" w14:textId="77777777" w:rsidR="00131598" w:rsidRPr="00DB7A7B" w:rsidRDefault="00F11318" w:rsidP="00DB7A7B">
            <w:pPr>
              <w:spacing w:line="360" w:lineRule="auto"/>
              <w:rPr>
                <w:rFonts w:ascii="Arial" w:eastAsia="Arial Unicode MS" w:hAnsi="Arial" w:cs="Arial"/>
                <w:color w:val="000000"/>
                <w:highlight w:val="green"/>
              </w:rPr>
            </w:pPr>
            <w:r w:rsidRPr="00F11318">
              <w:rPr>
                <w:rFonts w:ascii="Arial" w:eastAsia="Arial Unicode MS" w:hAnsi="Arial" w:cs="Arial"/>
                <w:color w:val="000000"/>
              </w:rPr>
              <w:t>Refuerza tu aprendizaje: Las características de las ondas</w:t>
            </w:r>
          </w:p>
        </w:tc>
      </w:tr>
      <w:tr w:rsidR="00131598" w:rsidRPr="00DB7A7B" w14:paraId="1EC61750" w14:textId="77777777" w:rsidTr="00CF4220">
        <w:tc>
          <w:tcPr>
            <w:tcW w:w="2478" w:type="dxa"/>
          </w:tcPr>
          <w:p w14:paraId="4B8D2106" w14:textId="77777777" w:rsidR="00131598" w:rsidRPr="00DB7A7B" w:rsidRDefault="00131598" w:rsidP="00DB7A7B">
            <w:pPr>
              <w:spacing w:line="360" w:lineRule="auto"/>
              <w:rPr>
                <w:rFonts w:ascii="Arial" w:eastAsia="Arial Unicode MS" w:hAnsi="Arial" w:cs="Arial"/>
                <w:color w:val="000000"/>
                <w:highlight w:val="green"/>
              </w:rPr>
            </w:pPr>
            <w:r w:rsidRPr="00DB7A7B">
              <w:rPr>
                <w:rFonts w:ascii="Arial" w:eastAsia="Arial Unicode MS" w:hAnsi="Arial" w:cs="Arial"/>
                <w:b/>
                <w:color w:val="000000"/>
                <w:highlight w:val="green"/>
              </w:rPr>
              <w:t>Descripción</w:t>
            </w:r>
          </w:p>
        </w:tc>
        <w:tc>
          <w:tcPr>
            <w:tcW w:w="6350" w:type="dxa"/>
          </w:tcPr>
          <w:p w14:paraId="0038D167" w14:textId="77777777" w:rsidR="00131598" w:rsidRPr="00DB7A7B" w:rsidRDefault="00F11318" w:rsidP="00DB7A7B">
            <w:pPr>
              <w:spacing w:line="360" w:lineRule="auto"/>
              <w:rPr>
                <w:rFonts w:ascii="Arial" w:eastAsia="Arial Unicode MS" w:hAnsi="Arial" w:cs="Arial"/>
                <w:color w:val="000000"/>
              </w:rPr>
            </w:pPr>
            <w:r w:rsidRPr="00F11318">
              <w:rPr>
                <w:rFonts w:ascii="Arial" w:eastAsia="Arial Unicode MS" w:hAnsi="Arial" w:cs="Arial"/>
                <w:color w:val="000000"/>
              </w:rPr>
              <w:t>Actividades sobre las características de las ondas</w:t>
            </w:r>
          </w:p>
        </w:tc>
      </w:tr>
    </w:tbl>
    <w:p w14:paraId="30792910" w14:textId="77777777" w:rsidR="00131598" w:rsidRPr="00DB7A7B" w:rsidRDefault="00131598" w:rsidP="00DB7A7B">
      <w:pPr>
        <w:pStyle w:val="Textoindependiente"/>
        <w:spacing w:line="360" w:lineRule="auto"/>
        <w:rPr>
          <w:rFonts w:ascii="Arial" w:hAnsi="Arial" w:cs="Arial"/>
          <w:b/>
        </w:rPr>
      </w:pPr>
    </w:p>
    <w:p w14:paraId="33291A3D" w14:textId="77777777" w:rsidR="006924FC" w:rsidRPr="00DB7A7B" w:rsidRDefault="006924FC" w:rsidP="00DB7A7B">
      <w:pPr>
        <w:tabs>
          <w:tab w:val="right" w:pos="8498"/>
        </w:tabs>
        <w:spacing w:after="0" w:line="360" w:lineRule="auto"/>
        <w:jc w:val="both"/>
        <w:rPr>
          <w:rFonts w:ascii="Arial" w:eastAsia="Arial Unicode MS" w:hAnsi="Arial" w:cs="Arial"/>
        </w:rPr>
      </w:pPr>
    </w:p>
    <w:p w14:paraId="4AE05E51" w14:textId="77777777" w:rsidR="00B461A5" w:rsidRPr="00DB7A7B" w:rsidRDefault="00131598" w:rsidP="00DB7A7B">
      <w:pPr>
        <w:pStyle w:val="Textoindependiente"/>
        <w:spacing w:line="360" w:lineRule="auto"/>
        <w:rPr>
          <w:rFonts w:ascii="Arial" w:hAnsi="Arial" w:cs="Arial"/>
          <w:b/>
        </w:rPr>
      </w:pPr>
      <w:r w:rsidRPr="00DB7A7B">
        <w:rPr>
          <w:rFonts w:ascii="Arial" w:hAnsi="Arial" w:cs="Arial"/>
          <w:highlight w:val="yellow"/>
        </w:rPr>
        <w:t>[SECCIÓN 1</w:t>
      </w:r>
      <w:r w:rsidR="00B461A5" w:rsidRPr="00DB7A7B">
        <w:rPr>
          <w:rFonts w:ascii="Arial" w:hAnsi="Arial" w:cs="Arial"/>
          <w:highlight w:val="yellow"/>
        </w:rPr>
        <w:t>]</w:t>
      </w:r>
      <w:r w:rsidR="00B461A5" w:rsidRPr="00DB7A7B">
        <w:rPr>
          <w:rFonts w:ascii="Arial" w:hAnsi="Arial" w:cs="Arial"/>
        </w:rPr>
        <w:t xml:space="preserve"> </w:t>
      </w:r>
      <w:r w:rsidR="006924FC" w:rsidRPr="00DB7A7B">
        <w:rPr>
          <w:rFonts w:ascii="Arial" w:hAnsi="Arial" w:cs="Arial"/>
          <w:b/>
        </w:rPr>
        <w:t>2</w:t>
      </w:r>
      <w:r w:rsidR="00FE6ED4" w:rsidRPr="00DB7A7B">
        <w:rPr>
          <w:rFonts w:ascii="Arial" w:hAnsi="Arial" w:cs="Arial"/>
          <w:b/>
        </w:rPr>
        <w:t xml:space="preserve">. </w:t>
      </w:r>
      <w:r w:rsidR="00316F22" w:rsidRPr="00DB7A7B">
        <w:rPr>
          <w:rFonts w:ascii="Arial" w:hAnsi="Arial" w:cs="Arial"/>
          <w:b/>
        </w:rPr>
        <w:t>La e</w:t>
      </w:r>
      <w:r w:rsidR="00476488" w:rsidRPr="00DB7A7B">
        <w:rPr>
          <w:rFonts w:ascii="Arial" w:hAnsi="Arial" w:cs="Arial"/>
          <w:b/>
        </w:rPr>
        <w:t>cuación de onda</w:t>
      </w:r>
    </w:p>
    <w:p w14:paraId="1C8F2032" w14:textId="77777777" w:rsidR="00B461A5" w:rsidRDefault="005C4BE7" w:rsidP="00DB7A7B">
      <w:pPr>
        <w:tabs>
          <w:tab w:val="right" w:pos="8498"/>
        </w:tabs>
        <w:spacing w:after="0" w:line="360" w:lineRule="auto"/>
        <w:jc w:val="both"/>
        <w:rPr>
          <w:rFonts w:ascii="Arial" w:eastAsia="Arial Unicode MS" w:hAnsi="Arial" w:cs="Arial"/>
        </w:rPr>
      </w:pPr>
      <w:r w:rsidRPr="00DB7A7B">
        <w:rPr>
          <w:rFonts w:ascii="Arial" w:eastAsia="Arial Unicode MS" w:hAnsi="Arial" w:cs="Arial"/>
          <w:highlight w:val="darkGray"/>
        </w:rPr>
        <w:tab/>
      </w:r>
      <w:r w:rsidR="00B461A5" w:rsidRPr="00DB7A7B">
        <w:rPr>
          <w:rFonts w:ascii="Arial" w:eastAsia="Arial Unicode MS" w:hAnsi="Arial" w:cs="Arial"/>
        </w:rPr>
        <w:t xml:space="preserve">Se denomina ecuación de onda a la expresión matemática que describe </w:t>
      </w:r>
      <w:r w:rsidR="00DE57D9" w:rsidRPr="00DB7A7B">
        <w:rPr>
          <w:rFonts w:ascii="Arial" w:eastAsia="Arial Unicode MS" w:hAnsi="Arial" w:cs="Arial"/>
        </w:rPr>
        <w:t xml:space="preserve">el movimiento de </w:t>
      </w:r>
      <w:r w:rsidR="00B461A5" w:rsidRPr="00DB7A7B">
        <w:rPr>
          <w:rFonts w:ascii="Arial" w:eastAsia="Arial Unicode MS" w:hAnsi="Arial" w:cs="Arial"/>
        </w:rPr>
        <w:t xml:space="preserve">la perturbación que </w:t>
      </w:r>
      <w:r w:rsidR="00DE57D9" w:rsidRPr="00DB7A7B">
        <w:rPr>
          <w:rFonts w:ascii="Arial" w:eastAsia="Arial Unicode MS" w:hAnsi="Arial" w:cs="Arial"/>
        </w:rPr>
        <w:t xml:space="preserve">forma </w:t>
      </w:r>
      <w:r w:rsidR="008D5D80" w:rsidRPr="00DB7A7B">
        <w:rPr>
          <w:rFonts w:ascii="Arial" w:eastAsia="Arial Unicode MS" w:hAnsi="Arial" w:cs="Arial"/>
        </w:rPr>
        <w:t xml:space="preserve">la onda a partir de las propiedades de los movimientos </w:t>
      </w:r>
      <w:r w:rsidR="0021454E" w:rsidRPr="00DB7A7B">
        <w:rPr>
          <w:rFonts w:ascii="Arial" w:eastAsia="Arial Unicode MS" w:hAnsi="Arial" w:cs="Arial"/>
        </w:rPr>
        <w:t>periódicos</w:t>
      </w:r>
      <w:r w:rsidR="00F83B3F" w:rsidRPr="00DB7A7B">
        <w:rPr>
          <w:rFonts w:ascii="Arial" w:eastAsia="Arial Unicode MS" w:hAnsi="Arial" w:cs="Arial"/>
        </w:rPr>
        <w:t>.</w:t>
      </w:r>
      <w:r w:rsidR="00CC723F" w:rsidRPr="00DB7A7B">
        <w:rPr>
          <w:rFonts w:ascii="Arial" w:eastAsia="Arial Unicode MS" w:hAnsi="Arial" w:cs="Arial"/>
        </w:rPr>
        <w:t xml:space="preserve"> Esta </w:t>
      </w:r>
      <w:r w:rsidR="00CC723F" w:rsidRPr="00DB7A7B">
        <w:rPr>
          <w:rFonts w:ascii="Arial" w:eastAsia="Arial Unicode MS" w:hAnsi="Arial" w:cs="Arial"/>
          <w:b/>
        </w:rPr>
        <w:t>perturbación</w:t>
      </w:r>
      <w:r w:rsidR="00CC723F" w:rsidRPr="00DB7A7B">
        <w:rPr>
          <w:rFonts w:ascii="Arial" w:eastAsia="Arial Unicode MS" w:hAnsi="Arial" w:cs="Arial"/>
        </w:rPr>
        <w:t xml:space="preserve"> sería como la </w:t>
      </w:r>
      <w:r w:rsidR="00CC723F" w:rsidRPr="00DB7A7B">
        <w:rPr>
          <w:rFonts w:ascii="Arial" w:eastAsia="Arial Unicode MS" w:hAnsi="Arial" w:cs="Arial"/>
          <w:b/>
        </w:rPr>
        <w:t>altura</w:t>
      </w:r>
      <w:r w:rsidR="00CC723F" w:rsidRPr="00DB7A7B">
        <w:rPr>
          <w:rFonts w:ascii="Arial" w:eastAsia="Arial Unicode MS" w:hAnsi="Arial" w:cs="Arial"/>
        </w:rPr>
        <w:t xml:space="preserve"> que tiene la onda después de haber recorrido cierta distancia en un tiempo determinado.</w:t>
      </w:r>
    </w:p>
    <w:p w14:paraId="39D2DEAE" w14:textId="77777777" w:rsidR="00F11318" w:rsidRDefault="00F11318" w:rsidP="00DB7A7B">
      <w:pPr>
        <w:tabs>
          <w:tab w:val="right" w:pos="8498"/>
        </w:tabs>
        <w:spacing w:after="0" w:line="360" w:lineRule="auto"/>
        <w:jc w:val="both"/>
        <w:rPr>
          <w:rFonts w:ascii="Arial" w:eastAsia="Arial Unicode MS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78"/>
        <w:gridCol w:w="6350"/>
      </w:tblGrid>
      <w:tr w:rsidR="00F11318" w:rsidRPr="00DB7A7B" w14:paraId="7259339D" w14:textId="77777777" w:rsidTr="008A21C9">
        <w:tc>
          <w:tcPr>
            <w:tcW w:w="8828" w:type="dxa"/>
            <w:gridSpan w:val="2"/>
            <w:shd w:val="clear" w:color="auto" w:fill="000000" w:themeFill="text1"/>
          </w:tcPr>
          <w:p w14:paraId="69B57BBF" w14:textId="77777777" w:rsidR="00F11318" w:rsidRPr="00DB7A7B" w:rsidRDefault="00F11318" w:rsidP="00E22FD3">
            <w:pPr>
              <w:spacing w:line="360" w:lineRule="auto"/>
              <w:jc w:val="center"/>
              <w:rPr>
                <w:rFonts w:ascii="Arial" w:eastAsia="Arial Unicode MS" w:hAnsi="Arial" w:cs="Arial"/>
                <w:b/>
                <w:color w:val="FFFFFF" w:themeColor="background1"/>
                <w:highlight w:val="green"/>
              </w:rPr>
            </w:pPr>
            <w:r w:rsidRPr="00DB7A7B">
              <w:rPr>
                <w:rFonts w:ascii="Arial" w:eastAsia="Arial Unicode MS" w:hAnsi="Arial" w:cs="Arial"/>
                <w:b/>
                <w:color w:val="FFFFFF" w:themeColor="background1"/>
                <w:highlight w:val="green"/>
              </w:rPr>
              <w:t>P</w:t>
            </w:r>
            <w:r>
              <w:rPr>
                <w:rFonts w:ascii="Arial" w:eastAsia="Arial Unicode MS" w:hAnsi="Arial" w:cs="Arial"/>
                <w:b/>
                <w:color w:val="FFFFFF" w:themeColor="background1"/>
                <w:highlight w:val="green"/>
              </w:rPr>
              <w:t>rofundiza</w:t>
            </w:r>
            <w:r w:rsidRPr="00DB7A7B">
              <w:rPr>
                <w:rFonts w:ascii="Arial" w:eastAsia="Arial Unicode MS" w:hAnsi="Arial" w:cs="Arial"/>
                <w:b/>
                <w:color w:val="FFFFFF" w:themeColor="background1"/>
                <w:highlight w:val="green"/>
              </w:rPr>
              <w:t>: recurso nuevo</w:t>
            </w:r>
          </w:p>
        </w:tc>
      </w:tr>
      <w:tr w:rsidR="00F11318" w:rsidRPr="00DB7A7B" w14:paraId="0E7BB34C" w14:textId="77777777" w:rsidTr="008A21C9">
        <w:tc>
          <w:tcPr>
            <w:tcW w:w="2478" w:type="dxa"/>
          </w:tcPr>
          <w:p w14:paraId="631DF715" w14:textId="77777777" w:rsidR="00F11318" w:rsidRPr="00DB7A7B" w:rsidRDefault="00F11318" w:rsidP="008A21C9">
            <w:pPr>
              <w:spacing w:line="360" w:lineRule="auto"/>
              <w:rPr>
                <w:rFonts w:ascii="Arial" w:eastAsia="Arial Unicode MS" w:hAnsi="Arial" w:cs="Arial"/>
                <w:b/>
                <w:color w:val="000000"/>
                <w:highlight w:val="green"/>
              </w:rPr>
            </w:pPr>
            <w:r w:rsidRPr="00DB7A7B">
              <w:rPr>
                <w:rFonts w:ascii="Arial" w:eastAsia="Arial Unicode MS" w:hAnsi="Arial" w:cs="Arial"/>
                <w:b/>
                <w:color w:val="000000"/>
                <w:highlight w:val="green"/>
              </w:rPr>
              <w:t>Código</w:t>
            </w:r>
          </w:p>
        </w:tc>
        <w:tc>
          <w:tcPr>
            <w:tcW w:w="6350" w:type="dxa"/>
          </w:tcPr>
          <w:p w14:paraId="0F9CD3F2" w14:textId="77777777" w:rsidR="00F11318" w:rsidRPr="00DB7A7B" w:rsidRDefault="00F11318" w:rsidP="008A21C9">
            <w:pPr>
              <w:spacing w:line="360" w:lineRule="auto"/>
              <w:rPr>
                <w:rFonts w:ascii="Arial" w:eastAsia="Arial Unicode MS" w:hAnsi="Arial" w:cs="Arial"/>
                <w:color w:val="000000"/>
                <w:highlight w:val="green"/>
              </w:rPr>
            </w:pPr>
            <w:r>
              <w:rPr>
                <w:rFonts w:ascii="Arial" w:eastAsia="Arial Unicode MS" w:hAnsi="Arial" w:cs="Arial"/>
                <w:color w:val="000000"/>
                <w:highlight w:val="green"/>
              </w:rPr>
              <w:t>CN_11_</w:t>
            </w:r>
            <w:r w:rsidR="00F92A43">
              <w:rPr>
                <w:rFonts w:ascii="Arial" w:eastAsia="Arial Unicode MS" w:hAnsi="Arial" w:cs="Arial"/>
                <w:color w:val="000000"/>
                <w:highlight w:val="green"/>
              </w:rPr>
              <w:t>02_REC90</w:t>
            </w:r>
          </w:p>
        </w:tc>
      </w:tr>
      <w:tr w:rsidR="00F11318" w:rsidRPr="00DB7A7B" w14:paraId="06ECDC21" w14:textId="77777777" w:rsidTr="008A21C9">
        <w:tc>
          <w:tcPr>
            <w:tcW w:w="2478" w:type="dxa"/>
          </w:tcPr>
          <w:p w14:paraId="3A9A2FEB" w14:textId="77777777" w:rsidR="00F11318" w:rsidRPr="00DB7A7B" w:rsidRDefault="00F11318" w:rsidP="008A21C9">
            <w:pPr>
              <w:spacing w:line="360" w:lineRule="auto"/>
              <w:rPr>
                <w:rFonts w:ascii="Arial" w:eastAsia="Arial Unicode MS" w:hAnsi="Arial" w:cs="Arial"/>
                <w:color w:val="000000"/>
                <w:highlight w:val="green"/>
              </w:rPr>
            </w:pPr>
            <w:r w:rsidRPr="00DB7A7B">
              <w:rPr>
                <w:rFonts w:ascii="Arial" w:eastAsia="Arial Unicode MS" w:hAnsi="Arial" w:cs="Arial"/>
                <w:b/>
                <w:color w:val="000000"/>
                <w:highlight w:val="green"/>
              </w:rPr>
              <w:t>Título</w:t>
            </w:r>
          </w:p>
        </w:tc>
        <w:tc>
          <w:tcPr>
            <w:tcW w:w="6350" w:type="dxa"/>
          </w:tcPr>
          <w:p w14:paraId="482D24E2" w14:textId="62234DA0" w:rsidR="00F11318" w:rsidRPr="00DB7A7B" w:rsidRDefault="0090425C" w:rsidP="008A21C9">
            <w:pPr>
              <w:spacing w:line="360" w:lineRule="auto"/>
              <w:rPr>
                <w:rFonts w:ascii="Arial" w:eastAsia="Arial Unicode MS" w:hAnsi="Arial" w:cs="Arial"/>
                <w:color w:val="000000"/>
                <w:highlight w:val="green"/>
              </w:rPr>
            </w:pPr>
            <w:r w:rsidRPr="0090425C">
              <w:rPr>
                <w:rFonts w:ascii="Arial" w:eastAsia="Arial Unicode MS" w:hAnsi="Arial" w:cs="Arial"/>
                <w:color w:val="000000"/>
              </w:rPr>
              <w:t>Las ecuaciones de onda</w:t>
            </w:r>
          </w:p>
        </w:tc>
      </w:tr>
      <w:tr w:rsidR="00F11318" w:rsidRPr="00DB7A7B" w14:paraId="24282B1B" w14:textId="77777777" w:rsidTr="008A21C9">
        <w:tc>
          <w:tcPr>
            <w:tcW w:w="2478" w:type="dxa"/>
          </w:tcPr>
          <w:p w14:paraId="47C5924A" w14:textId="77777777" w:rsidR="00F11318" w:rsidRPr="00DB7A7B" w:rsidRDefault="00F11318" w:rsidP="008A21C9">
            <w:pPr>
              <w:spacing w:line="360" w:lineRule="auto"/>
              <w:rPr>
                <w:rFonts w:ascii="Arial" w:eastAsia="Arial Unicode MS" w:hAnsi="Arial" w:cs="Arial"/>
                <w:color w:val="000000"/>
                <w:highlight w:val="green"/>
              </w:rPr>
            </w:pPr>
            <w:r w:rsidRPr="00DB7A7B">
              <w:rPr>
                <w:rFonts w:ascii="Arial" w:eastAsia="Arial Unicode MS" w:hAnsi="Arial" w:cs="Arial"/>
                <w:b/>
                <w:color w:val="000000"/>
                <w:highlight w:val="green"/>
              </w:rPr>
              <w:t>Descripción</w:t>
            </w:r>
          </w:p>
        </w:tc>
        <w:tc>
          <w:tcPr>
            <w:tcW w:w="6350" w:type="dxa"/>
          </w:tcPr>
          <w:p w14:paraId="0189F27C" w14:textId="250B65BD" w:rsidR="00F11318" w:rsidRPr="00DB7A7B" w:rsidRDefault="0090425C" w:rsidP="00E22FD3">
            <w:pPr>
              <w:spacing w:line="360" w:lineRule="auto"/>
              <w:rPr>
                <w:rFonts w:ascii="Arial" w:eastAsia="Arial Unicode MS" w:hAnsi="Arial" w:cs="Arial"/>
                <w:color w:val="000000"/>
              </w:rPr>
            </w:pPr>
            <w:r w:rsidRPr="0090425C">
              <w:rPr>
                <w:rFonts w:ascii="Arial" w:eastAsia="Arial Unicode MS" w:hAnsi="Arial" w:cs="Arial"/>
                <w:color w:val="000000"/>
              </w:rPr>
              <w:t>Interactivo que permite conocer la función de onda y sus</w:t>
            </w:r>
            <w:r>
              <w:rPr>
                <w:rFonts w:ascii="Arial" w:eastAsia="Arial Unicode MS" w:hAnsi="Arial" w:cs="Arial"/>
                <w:color w:val="000000"/>
              </w:rPr>
              <w:t xml:space="preserve"> </w:t>
            </w:r>
            <w:r w:rsidRPr="0090425C">
              <w:rPr>
                <w:rFonts w:ascii="Arial" w:eastAsia="Arial Unicode MS" w:hAnsi="Arial" w:cs="Arial"/>
                <w:color w:val="000000"/>
              </w:rPr>
              <w:t>partes</w:t>
            </w:r>
          </w:p>
        </w:tc>
      </w:tr>
    </w:tbl>
    <w:p w14:paraId="340A7D28" w14:textId="77777777" w:rsidR="00F11318" w:rsidRDefault="00F11318" w:rsidP="00DB7A7B">
      <w:pPr>
        <w:tabs>
          <w:tab w:val="right" w:pos="8498"/>
        </w:tabs>
        <w:spacing w:after="0" w:line="360" w:lineRule="auto"/>
        <w:jc w:val="both"/>
        <w:rPr>
          <w:rFonts w:ascii="Arial" w:eastAsia="Arial Unicode MS" w:hAnsi="Arial" w:cs="Arial"/>
        </w:rPr>
      </w:pPr>
    </w:p>
    <w:p w14:paraId="11703E6A" w14:textId="77777777" w:rsidR="00F11318" w:rsidRPr="00DB7A7B" w:rsidRDefault="00F11318" w:rsidP="00DB7A7B">
      <w:pPr>
        <w:tabs>
          <w:tab w:val="right" w:pos="8498"/>
        </w:tabs>
        <w:spacing w:after="0" w:line="360" w:lineRule="auto"/>
        <w:jc w:val="both"/>
        <w:rPr>
          <w:rFonts w:ascii="Arial" w:eastAsia="Arial Unicode MS" w:hAnsi="Arial" w:cs="Arial"/>
        </w:rPr>
      </w:pPr>
    </w:p>
    <w:p w14:paraId="1A17204B" w14:textId="77777777" w:rsidR="00BC2E52" w:rsidRPr="00DB7A7B" w:rsidRDefault="00BC2E52" w:rsidP="00DB7A7B">
      <w:pPr>
        <w:tabs>
          <w:tab w:val="right" w:pos="8498"/>
        </w:tabs>
        <w:spacing w:after="0" w:line="360" w:lineRule="auto"/>
        <w:jc w:val="both"/>
        <w:rPr>
          <w:rFonts w:ascii="Arial" w:eastAsia="Arial Unicode MS" w:hAnsi="Arial" w:cs="Arial"/>
        </w:rPr>
      </w:pPr>
    </w:p>
    <w:tbl>
      <w:tblPr>
        <w:tblStyle w:val="Tablaconcuadrcula"/>
        <w:tblW w:w="9322" w:type="dxa"/>
        <w:tblLook w:val="04A0" w:firstRow="1" w:lastRow="0" w:firstColumn="1" w:lastColumn="0" w:noHBand="0" w:noVBand="1"/>
      </w:tblPr>
      <w:tblGrid>
        <w:gridCol w:w="1683"/>
        <w:gridCol w:w="7974"/>
      </w:tblGrid>
      <w:tr w:rsidR="00E050D4" w:rsidRPr="00DB7A7B" w14:paraId="73775A72" w14:textId="77777777" w:rsidTr="002723D6">
        <w:tc>
          <w:tcPr>
            <w:tcW w:w="9322" w:type="dxa"/>
            <w:gridSpan w:val="2"/>
            <w:shd w:val="clear" w:color="auto" w:fill="0D0D0D" w:themeFill="text1" w:themeFillTint="F2"/>
          </w:tcPr>
          <w:p w14:paraId="043EACC9" w14:textId="77777777" w:rsidR="00E050D4" w:rsidRPr="00DB7A7B" w:rsidRDefault="00E050D4" w:rsidP="00DB7A7B">
            <w:pPr>
              <w:spacing w:line="360" w:lineRule="auto"/>
              <w:jc w:val="center"/>
              <w:rPr>
                <w:rFonts w:ascii="Arial" w:eastAsia="Arial Unicode MS" w:hAnsi="Arial" w:cs="Arial"/>
                <w:b/>
                <w:color w:val="FFFFFF" w:themeColor="background1"/>
              </w:rPr>
            </w:pPr>
            <w:r w:rsidRPr="00DB7A7B">
              <w:rPr>
                <w:rFonts w:ascii="Arial" w:eastAsia="Arial Unicode MS" w:hAnsi="Arial" w:cs="Arial"/>
                <w:b/>
                <w:color w:val="FFFFFF" w:themeColor="background1"/>
              </w:rPr>
              <w:t>Imagen (fotografía, gráfica o ilustración)</w:t>
            </w:r>
          </w:p>
        </w:tc>
      </w:tr>
      <w:tr w:rsidR="00E050D4" w:rsidRPr="00DB7A7B" w14:paraId="418F645B" w14:textId="77777777" w:rsidTr="002723D6">
        <w:tc>
          <w:tcPr>
            <w:tcW w:w="1515" w:type="dxa"/>
          </w:tcPr>
          <w:p w14:paraId="44D5AB2E" w14:textId="77777777" w:rsidR="00E050D4" w:rsidRPr="00DB7A7B" w:rsidRDefault="00E050D4" w:rsidP="00DB7A7B">
            <w:pPr>
              <w:spacing w:line="360" w:lineRule="auto"/>
              <w:rPr>
                <w:rFonts w:ascii="Arial" w:eastAsia="Arial Unicode MS" w:hAnsi="Arial" w:cs="Arial"/>
                <w:b/>
                <w:color w:val="000000"/>
              </w:rPr>
            </w:pPr>
            <w:r w:rsidRPr="00DB7A7B">
              <w:rPr>
                <w:rFonts w:ascii="Arial" w:eastAsia="Arial Unicode MS" w:hAnsi="Arial" w:cs="Arial"/>
                <w:b/>
                <w:color w:val="000000"/>
              </w:rPr>
              <w:t>Código</w:t>
            </w:r>
          </w:p>
        </w:tc>
        <w:tc>
          <w:tcPr>
            <w:tcW w:w="7807" w:type="dxa"/>
          </w:tcPr>
          <w:p w14:paraId="5414EB30" w14:textId="77777777" w:rsidR="00E050D4" w:rsidRPr="00DB7A7B" w:rsidRDefault="00C500EB" w:rsidP="00DB7A7B">
            <w:pPr>
              <w:spacing w:line="360" w:lineRule="auto"/>
              <w:rPr>
                <w:rFonts w:ascii="Arial" w:eastAsia="Arial Unicode MS" w:hAnsi="Arial" w:cs="Arial"/>
                <w:b/>
                <w:color w:val="000000"/>
              </w:rPr>
            </w:pPr>
            <w:r w:rsidRPr="00DB7A7B">
              <w:rPr>
                <w:rFonts w:ascii="Arial" w:eastAsia="Arial Unicode MS" w:hAnsi="Arial" w:cs="Arial"/>
                <w:color w:val="000000"/>
              </w:rPr>
              <w:t>CN_11_02_IMG08</w:t>
            </w:r>
          </w:p>
        </w:tc>
      </w:tr>
      <w:tr w:rsidR="00E050D4" w:rsidRPr="00DB7A7B" w14:paraId="10FA06F9" w14:textId="77777777" w:rsidTr="002723D6">
        <w:tc>
          <w:tcPr>
            <w:tcW w:w="1515" w:type="dxa"/>
          </w:tcPr>
          <w:p w14:paraId="3509E1AF" w14:textId="77777777" w:rsidR="00E050D4" w:rsidRPr="00DB7A7B" w:rsidRDefault="00E050D4" w:rsidP="00DB7A7B">
            <w:pPr>
              <w:spacing w:line="360" w:lineRule="auto"/>
              <w:rPr>
                <w:rFonts w:ascii="Arial" w:eastAsia="Arial Unicode MS" w:hAnsi="Arial" w:cs="Arial"/>
                <w:color w:val="000000"/>
              </w:rPr>
            </w:pPr>
            <w:r w:rsidRPr="00DB7A7B">
              <w:rPr>
                <w:rFonts w:ascii="Arial" w:eastAsia="Arial Unicode MS" w:hAnsi="Arial" w:cs="Arial"/>
                <w:b/>
                <w:color w:val="000000"/>
              </w:rPr>
              <w:t>Descripción</w:t>
            </w:r>
          </w:p>
        </w:tc>
        <w:tc>
          <w:tcPr>
            <w:tcW w:w="7807" w:type="dxa"/>
          </w:tcPr>
          <w:p w14:paraId="5723BC42" w14:textId="77777777" w:rsidR="00E050D4" w:rsidRPr="00DB7A7B" w:rsidRDefault="00316F22" w:rsidP="00DB7A7B">
            <w:pPr>
              <w:spacing w:line="360" w:lineRule="auto"/>
              <w:rPr>
                <w:rFonts w:ascii="Arial" w:eastAsia="Arial Unicode MS" w:hAnsi="Arial" w:cs="Arial"/>
                <w:color w:val="000000"/>
              </w:rPr>
            </w:pPr>
            <w:r w:rsidRPr="00DB7A7B">
              <w:rPr>
                <w:rFonts w:ascii="Arial" w:eastAsia="Arial Unicode MS" w:hAnsi="Arial" w:cs="Arial"/>
                <w:color w:val="000000"/>
              </w:rPr>
              <w:t>Pulso de una onda</w:t>
            </w:r>
          </w:p>
        </w:tc>
      </w:tr>
      <w:tr w:rsidR="00E050D4" w:rsidRPr="00DB7A7B" w14:paraId="68A9CCFA" w14:textId="77777777" w:rsidTr="002723D6">
        <w:tc>
          <w:tcPr>
            <w:tcW w:w="1515" w:type="dxa"/>
          </w:tcPr>
          <w:p w14:paraId="62EA2D83" w14:textId="77777777" w:rsidR="00E050D4" w:rsidRPr="00DB7A7B" w:rsidRDefault="00E050D4" w:rsidP="00DB7A7B">
            <w:pPr>
              <w:spacing w:line="360" w:lineRule="auto"/>
              <w:rPr>
                <w:rFonts w:ascii="Arial" w:eastAsia="Arial Unicode MS" w:hAnsi="Arial" w:cs="Arial"/>
                <w:color w:val="000000"/>
              </w:rPr>
            </w:pPr>
            <w:r w:rsidRPr="00DB7A7B">
              <w:rPr>
                <w:rFonts w:ascii="Arial" w:eastAsia="Arial Unicode MS" w:hAnsi="Arial" w:cs="Arial"/>
                <w:b/>
                <w:color w:val="000000"/>
              </w:rPr>
              <w:t>Código Shutterstock (o URL o la ruta en AulaPlaneta)</w:t>
            </w:r>
          </w:p>
        </w:tc>
        <w:tc>
          <w:tcPr>
            <w:tcW w:w="7807" w:type="dxa"/>
          </w:tcPr>
          <w:p w14:paraId="4CE0D720" w14:textId="77777777" w:rsidR="00E050D4" w:rsidRPr="00DB7A7B" w:rsidRDefault="002723D6" w:rsidP="00DB7A7B">
            <w:pPr>
              <w:spacing w:line="360" w:lineRule="auto"/>
              <w:rPr>
                <w:rFonts w:ascii="Arial" w:eastAsia="Arial Unicode MS" w:hAnsi="Arial" w:cs="Arial"/>
                <w:color w:val="000000"/>
              </w:rPr>
            </w:pPr>
            <w:r w:rsidRPr="00DB7A7B">
              <w:rPr>
                <w:rFonts w:ascii="Arial" w:hAnsi="Arial" w:cs="Arial"/>
              </w:rPr>
              <w:object w:dxaOrig="14610" w:dyaOrig="7470" w14:anchorId="0A8CA922">
                <v:shape id="_x0000_i1030" type="#_x0000_t75" style="width:388.05pt;height:199.15pt" o:ole="">
                  <v:imagedata r:id="rId20" o:title=""/>
                </v:shape>
                <o:OLEObject Type="Embed" ProgID="PBrush" ShapeID="_x0000_i1030" DrawAspect="Content" ObjectID="_1532210876" r:id="rId21"/>
              </w:object>
            </w:r>
          </w:p>
        </w:tc>
      </w:tr>
      <w:tr w:rsidR="00E050D4" w:rsidRPr="00DB7A7B" w14:paraId="5CB847C9" w14:textId="77777777" w:rsidTr="002723D6">
        <w:tc>
          <w:tcPr>
            <w:tcW w:w="1515" w:type="dxa"/>
          </w:tcPr>
          <w:p w14:paraId="5529714E" w14:textId="77777777" w:rsidR="00E050D4" w:rsidRPr="00DB7A7B" w:rsidRDefault="00E050D4" w:rsidP="00DB7A7B">
            <w:pPr>
              <w:spacing w:line="360" w:lineRule="auto"/>
              <w:rPr>
                <w:rFonts w:ascii="Arial" w:eastAsia="Arial Unicode MS" w:hAnsi="Arial" w:cs="Arial"/>
                <w:color w:val="000000"/>
              </w:rPr>
            </w:pPr>
            <w:r w:rsidRPr="00DB7A7B">
              <w:rPr>
                <w:rFonts w:ascii="Arial" w:eastAsia="Arial Unicode MS" w:hAnsi="Arial" w:cs="Arial"/>
                <w:b/>
                <w:color w:val="000000"/>
              </w:rPr>
              <w:t>Pie de imagen</w:t>
            </w:r>
          </w:p>
        </w:tc>
        <w:tc>
          <w:tcPr>
            <w:tcW w:w="7807" w:type="dxa"/>
          </w:tcPr>
          <w:p w14:paraId="31EC990D" w14:textId="77777777" w:rsidR="005C7D15" w:rsidRPr="00DB7A7B" w:rsidRDefault="005C7D15" w:rsidP="009E586B">
            <w:pPr>
              <w:spacing w:line="360" w:lineRule="auto"/>
              <w:jc w:val="both"/>
              <w:rPr>
                <w:rFonts w:ascii="Arial" w:eastAsia="Arial Unicode MS" w:hAnsi="Arial" w:cs="Arial"/>
              </w:rPr>
            </w:pPr>
            <w:r w:rsidRPr="00DB7A7B">
              <w:rPr>
                <w:rFonts w:ascii="Arial" w:eastAsia="Arial Unicode MS" w:hAnsi="Arial" w:cs="Arial"/>
                <w:color w:val="000000"/>
              </w:rPr>
              <w:t xml:space="preserve">Un pulso que forma parte de una onda (arco negro), se describe en función de </w:t>
            </w:r>
            <w:r w:rsidR="00316F22" w:rsidRPr="00DB7A7B">
              <w:rPr>
                <w:rFonts w:ascii="Arial" w:eastAsia="Arial Unicode MS" w:hAnsi="Arial" w:cs="Arial"/>
                <w:i/>
                <w:color w:val="000000"/>
              </w:rPr>
              <w:t>x</w:t>
            </w:r>
            <w:r w:rsidRPr="00DB7A7B">
              <w:rPr>
                <w:rFonts w:ascii="Arial" w:eastAsia="Arial Unicode MS" w:hAnsi="Arial" w:cs="Arial"/>
                <w:color w:val="000000"/>
              </w:rPr>
              <w:t xml:space="preserve"> en un tiempo inicial </w:t>
            </w:r>
            <w:r w:rsidR="00316F22" w:rsidRPr="00DB7A7B">
              <w:rPr>
                <w:rFonts w:ascii="Arial" w:eastAsia="Arial Unicode MS" w:hAnsi="Arial" w:cs="Arial"/>
                <w:i/>
                <w:color w:val="000000"/>
              </w:rPr>
              <w:t>(t</w:t>
            </w:r>
            <w:r w:rsidR="009E586B">
              <w:rPr>
                <w:rFonts w:ascii="Arial" w:eastAsia="Arial Unicode MS" w:hAnsi="Arial" w:cs="Arial"/>
              </w:rPr>
              <w:t> </w:t>
            </w:r>
            <w:r w:rsidR="00316F22" w:rsidRPr="00DB7A7B">
              <w:rPr>
                <w:rFonts w:ascii="Arial" w:eastAsia="Arial Unicode MS" w:hAnsi="Arial" w:cs="Arial"/>
                <w:i/>
                <w:color w:val="000000"/>
              </w:rPr>
              <w:t>=</w:t>
            </w:r>
            <w:r w:rsidR="009E586B">
              <w:rPr>
                <w:rFonts w:ascii="Arial" w:eastAsia="Arial Unicode MS" w:hAnsi="Arial" w:cs="Arial"/>
              </w:rPr>
              <w:t> </w:t>
            </w:r>
            <w:r w:rsidR="00316F22" w:rsidRPr="00DB7A7B">
              <w:rPr>
                <w:rFonts w:ascii="Arial" w:eastAsia="Arial Unicode MS" w:hAnsi="Arial" w:cs="Arial"/>
                <w:i/>
                <w:color w:val="000000"/>
              </w:rPr>
              <w:t>t</w:t>
            </w:r>
            <w:r w:rsidR="005410A8" w:rsidRPr="00DB7A7B">
              <w:rPr>
                <w:rFonts w:ascii="Arial" w:eastAsia="Arial Unicode MS" w:hAnsi="Arial" w:cs="Arial"/>
                <w:i/>
                <w:color w:val="000000"/>
                <w:vertAlign w:val="subscript"/>
              </w:rPr>
              <w:t>0</w:t>
            </w:r>
            <w:r w:rsidR="00316F22" w:rsidRPr="00DB7A7B">
              <w:rPr>
                <w:rFonts w:ascii="Arial" w:eastAsia="Arial Unicode MS" w:hAnsi="Arial" w:cs="Arial"/>
                <w:i/>
                <w:color w:val="000000"/>
              </w:rPr>
              <w:t>)</w:t>
            </w:r>
            <w:r w:rsidR="005410A8" w:rsidRPr="00DB7A7B">
              <w:rPr>
                <w:rFonts w:ascii="Arial" w:eastAsia="Arial Unicode MS" w:hAnsi="Arial" w:cs="Arial"/>
                <w:i/>
                <w:color w:val="000000"/>
              </w:rPr>
              <w:t>,</w:t>
            </w:r>
            <w:r w:rsidRPr="00DB7A7B">
              <w:rPr>
                <w:rFonts w:ascii="Arial" w:eastAsia="Arial Unicode MS" w:hAnsi="Arial" w:cs="Arial"/>
                <w:color w:val="000000"/>
              </w:rPr>
              <w:t xml:space="preserve"> por medio de la ecuación</w:t>
            </w:r>
            <w:r w:rsidR="005410A8" w:rsidRPr="00DB7A7B">
              <w:rPr>
                <w:rFonts w:ascii="Arial" w:eastAsia="Arial Unicode MS" w:hAnsi="Arial" w:cs="Arial"/>
                <w:color w:val="000000"/>
              </w:rPr>
              <w:t xml:space="preserve"> </w:t>
            </w:r>
            <w:r w:rsidR="005410A8" w:rsidRPr="00DB7A7B">
              <w:rPr>
                <w:rFonts w:ascii="Arial" w:eastAsia="Arial Unicode MS" w:hAnsi="Arial" w:cs="Arial"/>
                <w:i/>
                <w:color w:val="000000"/>
              </w:rPr>
              <w:t>y</w:t>
            </w:r>
            <w:r w:rsidR="009E586B">
              <w:rPr>
                <w:rFonts w:ascii="Arial" w:eastAsia="Arial Unicode MS" w:hAnsi="Arial" w:cs="Arial"/>
              </w:rPr>
              <w:t> </w:t>
            </w:r>
            <w:r w:rsidR="005410A8" w:rsidRPr="00DB7A7B">
              <w:rPr>
                <w:rFonts w:ascii="Arial" w:eastAsia="Arial Unicode MS" w:hAnsi="Arial" w:cs="Arial"/>
                <w:i/>
                <w:color w:val="000000"/>
              </w:rPr>
              <w:t>=</w:t>
            </w:r>
            <w:r w:rsidR="009E586B">
              <w:rPr>
                <w:rFonts w:ascii="Arial" w:eastAsia="Arial Unicode MS" w:hAnsi="Arial" w:cs="Arial"/>
              </w:rPr>
              <w:t> </w:t>
            </w:r>
            <w:r w:rsidR="005410A8" w:rsidRPr="00DB7A7B">
              <w:rPr>
                <w:rFonts w:ascii="Arial" w:eastAsia="Arial Unicode MS" w:hAnsi="Arial" w:cs="Arial"/>
                <w:i/>
                <w:color w:val="000000"/>
              </w:rPr>
              <w:t>f</w:t>
            </w:r>
            <w:r w:rsidR="009E586B">
              <w:rPr>
                <w:rFonts w:ascii="Arial" w:eastAsia="Arial Unicode MS" w:hAnsi="Arial" w:cs="Arial"/>
              </w:rPr>
              <w:t> </w:t>
            </w:r>
            <w:r w:rsidR="005410A8" w:rsidRPr="00DB7A7B">
              <w:rPr>
                <w:rFonts w:ascii="Arial" w:eastAsia="Arial Unicode MS" w:hAnsi="Arial" w:cs="Arial"/>
                <w:i/>
                <w:color w:val="000000"/>
              </w:rPr>
              <w:t>(x</w:t>
            </w:r>
            <w:r w:rsidR="005410A8" w:rsidRPr="00DB7A7B">
              <w:rPr>
                <w:rFonts w:ascii="Arial" w:eastAsia="Arial Unicode MS" w:hAnsi="Arial" w:cs="Arial"/>
                <w:i/>
                <w:color w:val="000000"/>
                <w:vertAlign w:val="subscript"/>
              </w:rPr>
              <w:t>0</w:t>
            </w:r>
            <w:r w:rsidR="005410A8" w:rsidRPr="00DB7A7B">
              <w:rPr>
                <w:rFonts w:ascii="Arial" w:eastAsia="Arial Unicode MS" w:hAnsi="Arial" w:cs="Arial"/>
                <w:i/>
                <w:color w:val="000000"/>
              </w:rPr>
              <w:t>)</w:t>
            </w:r>
            <w:r w:rsidRPr="00DB7A7B">
              <w:rPr>
                <w:rFonts w:ascii="Arial" w:eastAsia="Arial Unicode MS" w:hAnsi="Arial" w:cs="Arial"/>
                <w:color w:val="000000"/>
              </w:rPr>
              <w:t>. Cuando el pulso se ha desplazado una distancia</w:t>
            </w:r>
            <w:r w:rsidR="005410A8" w:rsidRPr="00DB7A7B">
              <w:rPr>
                <w:rFonts w:ascii="Arial" w:eastAsia="Arial Unicode MS" w:hAnsi="Arial" w:cs="Arial"/>
                <w:color w:val="000000"/>
              </w:rPr>
              <w:t xml:space="preserve"> </w:t>
            </w:r>
            <w:r w:rsidR="005410A8" w:rsidRPr="00DB7A7B">
              <w:rPr>
                <w:rFonts w:ascii="Arial" w:eastAsia="Arial Unicode MS" w:hAnsi="Arial" w:cs="Arial"/>
                <w:i/>
                <w:color w:val="000000"/>
              </w:rPr>
              <w:t>d</w:t>
            </w:r>
            <w:r w:rsidR="009E586B">
              <w:rPr>
                <w:rFonts w:ascii="Arial" w:eastAsia="Arial Unicode MS" w:hAnsi="Arial" w:cs="Arial"/>
              </w:rPr>
              <w:t> </w:t>
            </w:r>
            <w:r w:rsidR="005410A8" w:rsidRPr="00DB7A7B">
              <w:rPr>
                <w:rFonts w:ascii="Arial" w:eastAsia="Arial Unicode MS" w:hAnsi="Arial" w:cs="Arial"/>
                <w:i/>
                <w:color w:val="000000"/>
              </w:rPr>
              <w:t>=</w:t>
            </w:r>
            <w:r w:rsidR="009E586B">
              <w:rPr>
                <w:rFonts w:ascii="Arial" w:eastAsia="Arial Unicode MS" w:hAnsi="Arial" w:cs="Arial"/>
              </w:rPr>
              <w:t> </w:t>
            </w:r>
            <w:r w:rsidR="005410A8" w:rsidRPr="00DB7A7B">
              <w:rPr>
                <w:rFonts w:ascii="Arial" w:eastAsia="Arial Unicode MS" w:hAnsi="Arial" w:cs="Arial"/>
                <w:i/>
                <w:color w:val="000000"/>
              </w:rPr>
              <w:t>Δx</w:t>
            </w:r>
            <w:r w:rsidRPr="00DB7A7B">
              <w:rPr>
                <w:rFonts w:ascii="Arial" w:eastAsia="Arial Unicode MS" w:hAnsi="Arial" w:cs="Arial"/>
                <w:color w:val="000000"/>
              </w:rPr>
              <w:t xml:space="preserve"> ha trascurrido un tiempo determinado</w:t>
            </w:r>
            <w:r w:rsidR="005410A8" w:rsidRPr="00DB7A7B">
              <w:rPr>
                <w:rFonts w:ascii="Arial" w:eastAsia="Arial Unicode MS" w:hAnsi="Arial" w:cs="Arial"/>
                <w:color w:val="000000"/>
              </w:rPr>
              <w:t xml:space="preserve"> </w:t>
            </w:r>
            <w:r w:rsidR="005410A8" w:rsidRPr="00DB7A7B">
              <w:rPr>
                <w:rFonts w:ascii="Arial" w:eastAsia="Arial Unicode MS" w:hAnsi="Arial" w:cs="Arial"/>
                <w:i/>
                <w:color w:val="000000"/>
              </w:rPr>
              <w:t>t</w:t>
            </w:r>
            <w:r w:rsidRPr="00DB7A7B">
              <w:rPr>
                <w:rFonts w:ascii="Arial" w:eastAsia="Arial Unicode MS" w:hAnsi="Arial" w:cs="Arial"/>
              </w:rPr>
              <w:t xml:space="preserve">, descrito por la ecuación </w:t>
            </w:r>
            <w:r w:rsidR="00131598" w:rsidRPr="00DB7A7B">
              <w:rPr>
                <w:rFonts w:ascii="Arial" w:eastAsia="Arial Unicode MS" w:hAnsi="Arial" w:cs="Arial"/>
                <w:i/>
              </w:rPr>
              <w:t>y</w:t>
            </w:r>
            <w:r w:rsidR="009E586B">
              <w:rPr>
                <w:rFonts w:ascii="Arial" w:eastAsia="Arial Unicode MS" w:hAnsi="Arial" w:cs="Arial"/>
              </w:rPr>
              <w:t> </w:t>
            </w:r>
            <w:r w:rsidR="00131598" w:rsidRPr="00DB7A7B">
              <w:rPr>
                <w:rFonts w:ascii="Arial" w:eastAsia="Arial Unicode MS" w:hAnsi="Arial" w:cs="Arial"/>
                <w:i/>
              </w:rPr>
              <w:t>=</w:t>
            </w:r>
            <w:r w:rsidR="009E586B">
              <w:rPr>
                <w:rFonts w:ascii="Arial" w:eastAsia="Arial Unicode MS" w:hAnsi="Arial" w:cs="Arial"/>
              </w:rPr>
              <w:t> </w:t>
            </w:r>
            <w:r w:rsidR="00131598" w:rsidRPr="00DB7A7B">
              <w:rPr>
                <w:rFonts w:ascii="Arial" w:eastAsia="Arial Unicode MS" w:hAnsi="Arial" w:cs="Arial"/>
                <w:i/>
              </w:rPr>
              <w:t>f (x</w:t>
            </w:r>
            <w:r w:rsidR="009E586B">
              <w:rPr>
                <w:rFonts w:ascii="Arial" w:eastAsia="Arial Unicode MS" w:hAnsi="Arial" w:cs="Arial"/>
              </w:rPr>
              <w:t> - </w:t>
            </w:r>
            <w:r w:rsidR="00131598" w:rsidRPr="00DB7A7B">
              <w:rPr>
                <w:rFonts w:ascii="Arial" w:eastAsia="Arial Unicode MS" w:hAnsi="Arial" w:cs="Arial"/>
                <w:i/>
              </w:rPr>
              <w:t>vt)</w:t>
            </w:r>
            <w:r w:rsidRPr="00DB7A7B">
              <w:rPr>
                <w:rFonts w:ascii="Arial" w:eastAsia="Arial Unicode MS" w:hAnsi="Arial" w:cs="Arial"/>
              </w:rPr>
              <w:t xml:space="preserve">, que se denomina </w:t>
            </w:r>
            <w:r w:rsidRPr="00DB7A7B">
              <w:rPr>
                <w:rFonts w:ascii="Arial" w:eastAsia="Arial Unicode MS" w:hAnsi="Arial" w:cs="Arial"/>
                <w:i/>
              </w:rPr>
              <w:t>ecuación de onda</w:t>
            </w:r>
            <w:r w:rsidR="00297A90" w:rsidRPr="00DB7A7B">
              <w:rPr>
                <w:rFonts w:ascii="Arial" w:eastAsia="Arial Unicode MS" w:hAnsi="Arial" w:cs="Arial"/>
                <w:i/>
              </w:rPr>
              <w:t>,</w:t>
            </w:r>
            <w:r w:rsidRPr="00DB7A7B">
              <w:rPr>
                <w:rFonts w:ascii="Arial" w:eastAsia="Arial Unicode MS" w:hAnsi="Arial" w:cs="Arial"/>
              </w:rPr>
              <w:t xml:space="preserve"> </w:t>
            </w:r>
            <w:r w:rsidR="009E586B">
              <w:rPr>
                <w:rFonts w:ascii="Arial" w:eastAsia="Arial Unicode MS" w:hAnsi="Arial" w:cs="Arial"/>
              </w:rPr>
              <w:t>la cual</w:t>
            </w:r>
            <w:r w:rsidR="009E586B" w:rsidRPr="00DB7A7B">
              <w:rPr>
                <w:rFonts w:ascii="Arial" w:eastAsia="Arial Unicode MS" w:hAnsi="Arial" w:cs="Arial"/>
              </w:rPr>
              <w:t xml:space="preserve"> </w:t>
            </w:r>
            <w:r w:rsidRPr="00DB7A7B">
              <w:rPr>
                <w:rFonts w:ascii="Arial" w:eastAsia="Arial Unicode MS" w:hAnsi="Arial" w:cs="Arial"/>
              </w:rPr>
              <w:t>está en función de la distancia y el tiempo.</w:t>
            </w:r>
            <w:r w:rsidR="00297A90" w:rsidRPr="00DB7A7B">
              <w:rPr>
                <w:rFonts w:ascii="Arial" w:eastAsia="Arial Unicode MS" w:hAnsi="Arial" w:cs="Arial"/>
              </w:rPr>
              <w:t xml:space="preserve"> </w:t>
            </w:r>
            <w:r w:rsidRPr="00DB7A7B">
              <w:rPr>
                <w:rFonts w:ascii="Arial" w:eastAsia="Arial Unicode MS" w:hAnsi="Arial" w:cs="Arial"/>
              </w:rPr>
              <w:t>Esta ecuación muestra cómo avanza o se propaga un</w:t>
            </w:r>
            <w:r w:rsidR="00EC206C" w:rsidRPr="00DB7A7B">
              <w:rPr>
                <w:rFonts w:ascii="Arial" w:eastAsia="Arial Unicode MS" w:hAnsi="Arial" w:cs="Arial"/>
              </w:rPr>
              <w:t>a</w:t>
            </w:r>
            <w:r w:rsidRPr="00DB7A7B">
              <w:rPr>
                <w:rFonts w:ascii="Arial" w:eastAsia="Arial Unicode MS" w:hAnsi="Arial" w:cs="Arial"/>
              </w:rPr>
              <w:t xml:space="preserve"> onda.</w:t>
            </w:r>
          </w:p>
        </w:tc>
      </w:tr>
      <w:tr w:rsidR="00E050D4" w:rsidRPr="00DB7A7B" w14:paraId="6D23DDA9" w14:textId="77777777" w:rsidTr="002723D6">
        <w:tc>
          <w:tcPr>
            <w:tcW w:w="1515" w:type="dxa"/>
          </w:tcPr>
          <w:p w14:paraId="24A6CF79" w14:textId="77777777" w:rsidR="00E050D4" w:rsidRPr="00DB7A7B" w:rsidRDefault="00E050D4" w:rsidP="00DB7A7B">
            <w:pPr>
              <w:spacing w:line="360" w:lineRule="auto"/>
              <w:rPr>
                <w:rFonts w:ascii="Arial" w:eastAsia="Arial Unicode MS" w:hAnsi="Arial" w:cs="Arial"/>
                <w:b/>
                <w:color w:val="000000"/>
              </w:rPr>
            </w:pPr>
            <w:r w:rsidRPr="00DB7A7B">
              <w:rPr>
                <w:rFonts w:ascii="Arial" w:eastAsia="Arial Unicode MS" w:hAnsi="Arial" w:cs="Arial"/>
                <w:b/>
                <w:color w:val="000000"/>
              </w:rPr>
              <w:t>Ubicación del pie de imagen</w:t>
            </w:r>
          </w:p>
        </w:tc>
        <w:tc>
          <w:tcPr>
            <w:tcW w:w="7807" w:type="dxa"/>
          </w:tcPr>
          <w:p w14:paraId="2E722C8D" w14:textId="77777777" w:rsidR="00E050D4" w:rsidRPr="00DB7A7B" w:rsidRDefault="00E050D4" w:rsidP="00DB7A7B">
            <w:pPr>
              <w:spacing w:line="360" w:lineRule="auto"/>
              <w:rPr>
                <w:rFonts w:ascii="Arial" w:eastAsia="Arial Unicode MS" w:hAnsi="Arial" w:cs="Arial"/>
                <w:color w:val="000000"/>
              </w:rPr>
            </w:pPr>
            <w:r w:rsidRPr="00DB7A7B">
              <w:rPr>
                <w:rFonts w:ascii="Arial" w:eastAsia="Arial Unicode MS" w:hAnsi="Arial" w:cs="Arial"/>
                <w:color w:val="000000"/>
              </w:rPr>
              <w:t xml:space="preserve">Inferior </w:t>
            </w:r>
          </w:p>
        </w:tc>
      </w:tr>
    </w:tbl>
    <w:p w14:paraId="13FB7E54" w14:textId="77777777" w:rsidR="00BC2E52" w:rsidRPr="00DB7A7B" w:rsidRDefault="00BC2E52" w:rsidP="00DB7A7B">
      <w:pPr>
        <w:tabs>
          <w:tab w:val="right" w:pos="8498"/>
        </w:tabs>
        <w:spacing w:after="0" w:line="360" w:lineRule="auto"/>
        <w:jc w:val="both"/>
        <w:rPr>
          <w:rFonts w:ascii="Arial" w:eastAsia="Arial Unicode MS" w:hAnsi="Arial" w:cs="Arial"/>
        </w:rPr>
      </w:pPr>
    </w:p>
    <w:p w14:paraId="322A1F94" w14:textId="77777777" w:rsidR="008B75F8" w:rsidRPr="00DB7A7B" w:rsidRDefault="008B75F8" w:rsidP="00DB7A7B">
      <w:pPr>
        <w:tabs>
          <w:tab w:val="right" w:pos="8498"/>
        </w:tabs>
        <w:spacing w:after="0" w:line="360" w:lineRule="auto"/>
        <w:jc w:val="both"/>
        <w:rPr>
          <w:rFonts w:ascii="Arial" w:eastAsia="Arial Unicode MS" w:hAnsi="Arial" w:cs="Arial"/>
        </w:rPr>
      </w:pPr>
      <w:r w:rsidRPr="00DB7A7B">
        <w:rPr>
          <w:rFonts w:ascii="Arial" w:eastAsia="Arial Unicode MS" w:hAnsi="Arial" w:cs="Arial"/>
        </w:rPr>
        <w:t>En la imagen anterior se muestra la ecuación de onda y la onda en dos pu</w:t>
      </w:r>
      <w:r w:rsidR="00414E77" w:rsidRPr="00DB7A7B">
        <w:rPr>
          <w:rFonts w:ascii="Arial" w:eastAsia="Arial Unicode MS" w:hAnsi="Arial" w:cs="Arial"/>
        </w:rPr>
        <w:t>ntos distintos después de haber</w:t>
      </w:r>
      <w:r w:rsidRPr="00DB7A7B">
        <w:rPr>
          <w:rFonts w:ascii="Arial" w:eastAsia="Arial Unicode MS" w:hAnsi="Arial" w:cs="Arial"/>
        </w:rPr>
        <w:t xml:space="preserve"> </w:t>
      </w:r>
      <w:r w:rsidR="00D92E28" w:rsidRPr="00DB7A7B">
        <w:rPr>
          <w:rFonts w:ascii="Arial" w:eastAsia="Arial Unicode MS" w:hAnsi="Arial" w:cs="Arial"/>
        </w:rPr>
        <w:t>tra</w:t>
      </w:r>
      <w:r w:rsidR="00D92E28">
        <w:rPr>
          <w:rFonts w:ascii="Arial" w:eastAsia="Arial Unicode MS" w:hAnsi="Arial" w:cs="Arial"/>
        </w:rPr>
        <w:t>ns</w:t>
      </w:r>
      <w:r w:rsidR="00D92E28" w:rsidRPr="00DB7A7B">
        <w:rPr>
          <w:rFonts w:ascii="Arial" w:eastAsia="Arial Unicode MS" w:hAnsi="Arial" w:cs="Arial"/>
        </w:rPr>
        <w:t xml:space="preserve">currido </w:t>
      </w:r>
      <w:r w:rsidRPr="00DB7A7B">
        <w:rPr>
          <w:rFonts w:ascii="Arial" w:eastAsia="Arial Unicode MS" w:hAnsi="Arial" w:cs="Arial"/>
        </w:rPr>
        <w:t>cierto tiempo.</w:t>
      </w:r>
    </w:p>
    <w:p w14:paraId="150A3A0C" w14:textId="77777777" w:rsidR="008B75F8" w:rsidRPr="00DB7A7B" w:rsidRDefault="008B75F8" w:rsidP="00DB7A7B">
      <w:pPr>
        <w:tabs>
          <w:tab w:val="right" w:pos="8498"/>
        </w:tabs>
        <w:spacing w:after="0" w:line="360" w:lineRule="auto"/>
        <w:jc w:val="both"/>
        <w:rPr>
          <w:rFonts w:ascii="Arial" w:eastAsia="Arial Unicode MS" w:hAnsi="Arial" w:cs="Arial"/>
        </w:rPr>
      </w:pPr>
    </w:p>
    <w:p w14:paraId="4461AA90" w14:textId="77777777" w:rsidR="008B75F8" w:rsidRPr="00DB7A7B" w:rsidRDefault="008B75F8" w:rsidP="00DB7A7B">
      <w:pPr>
        <w:tabs>
          <w:tab w:val="right" w:pos="8498"/>
        </w:tabs>
        <w:spacing w:after="0" w:line="360" w:lineRule="auto"/>
        <w:jc w:val="both"/>
        <w:rPr>
          <w:rFonts w:ascii="Arial" w:eastAsia="Arial Unicode MS" w:hAnsi="Arial" w:cs="Arial"/>
        </w:rPr>
      </w:pPr>
      <w:r w:rsidRPr="00DB7A7B">
        <w:rPr>
          <w:rFonts w:ascii="Arial" w:eastAsia="Arial Unicode MS" w:hAnsi="Arial" w:cs="Arial"/>
        </w:rPr>
        <w:t>Como la onda se traslada con v</w:t>
      </w:r>
      <w:r w:rsidR="00131598" w:rsidRPr="00DB7A7B">
        <w:rPr>
          <w:rFonts w:ascii="Arial" w:eastAsia="Arial Unicode MS" w:hAnsi="Arial" w:cs="Arial"/>
        </w:rPr>
        <w:t>elocidad constante, se utiliza la ecuación de movimiento rectilíneo uniforme</w:t>
      </w:r>
      <w:r w:rsidRPr="00DB7A7B">
        <w:rPr>
          <w:rFonts w:ascii="Arial" w:eastAsia="Arial Unicode MS" w:hAnsi="Arial" w:cs="Arial"/>
        </w:rPr>
        <w:t>:</w:t>
      </w:r>
    </w:p>
    <w:p w14:paraId="71D925BC" w14:textId="5A1A8B18" w:rsidR="008B75F8" w:rsidRPr="00393F14" w:rsidRDefault="008B75F8" w:rsidP="00DB7A7B">
      <w:pPr>
        <w:tabs>
          <w:tab w:val="right" w:pos="8498"/>
        </w:tabs>
        <w:spacing w:after="0" w:line="360" w:lineRule="auto"/>
        <w:jc w:val="both"/>
        <w:rPr>
          <w:ins w:id="160" w:author="PEQUETITA Garcia Rodriguez" w:date="2016-08-09T00:47:00Z"/>
          <w:rFonts w:ascii="Arial" w:eastAsia="Arial Unicode MS" w:hAnsi="Arial" w:cs="Arial"/>
          <w:rPrChange w:id="161" w:author="PEQUETITA Garcia Rodriguez" w:date="2016-08-09T00:47:00Z">
            <w:rPr>
              <w:ins w:id="162" w:author="PEQUETITA Garcia Rodriguez" w:date="2016-08-09T00:47:00Z"/>
              <w:rFonts w:ascii="Arial" w:eastAsia="Arial Unicode MS" w:hAnsi="Arial" w:cs="Arial"/>
            </w:rPr>
          </w:rPrChange>
        </w:rPr>
      </w:pPr>
      <m:oMathPara>
        <m:oMath>
          <m:r>
            <w:rPr>
              <w:rFonts w:ascii="Cambria Math" w:eastAsia="Arial Unicode MS" w:hAnsi="Cambria Math" w:cs="Arial"/>
              <w:highlight w:val="green"/>
              <w:rPrChange w:id="163" w:author="PEQUETITA Garcia Rodriguez" w:date="2016-08-09T00:46:00Z">
                <w:rPr>
                  <w:rFonts w:ascii="Cambria Math" w:eastAsia="Arial Unicode MS" w:hAnsi="Cambria Math" w:cs="Arial"/>
                </w:rPr>
              </w:rPrChange>
            </w:rPr>
            <m:t>v=</m:t>
          </m:r>
          <m:f>
            <m:fPr>
              <m:ctrlPr>
                <w:rPr>
                  <w:rFonts w:ascii="Cambria Math" w:eastAsia="Arial Unicode MS" w:hAnsi="Cambria Math" w:cs="Arial"/>
                  <w:i/>
                  <w:highlight w:val="green"/>
                  <w:rPrChange w:id="164" w:author="PEQUETITA Garcia Rodriguez" w:date="2016-08-09T00:46:00Z">
                    <w:rPr>
                      <w:rFonts w:ascii="Cambria Math" w:eastAsia="Arial Unicode MS" w:hAnsi="Cambria Math" w:cs="Arial"/>
                      <w:i/>
                    </w:rPr>
                  </w:rPrChange>
                </w:rPr>
              </m:ctrlPr>
            </m:fPr>
            <m:num>
              <m:r>
                <w:rPr>
                  <w:rFonts w:ascii="Cambria Math" w:eastAsia="Arial Unicode MS" w:hAnsi="Cambria Math" w:cs="Arial"/>
                  <w:highlight w:val="green"/>
                  <w:rPrChange w:id="165" w:author="PEQUETITA Garcia Rodriguez" w:date="2016-08-09T00:46:00Z">
                    <w:rPr>
                      <w:rFonts w:ascii="Cambria Math" w:eastAsia="Arial Unicode MS" w:hAnsi="Cambria Math" w:cs="Arial"/>
                    </w:rPr>
                  </w:rPrChange>
                </w:rPr>
                <m:t>d</m:t>
              </m:r>
            </m:num>
            <m:den>
              <m:r>
                <w:rPr>
                  <w:rFonts w:ascii="Cambria Math" w:eastAsia="Arial Unicode MS" w:hAnsi="Cambria Math" w:cs="Arial"/>
                  <w:highlight w:val="green"/>
                  <w:rPrChange w:id="166" w:author="PEQUETITA Garcia Rodriguez" w:date="2016-08-09T00:46:00Z">
                    <w:rPr>
                      <w:rFonts w:ascii="Cambria Math" w:eastAsia="Arial Unicode MS" w:hAnsi="Cambria Math" w:cs="Arial"/>
                    </w:rPr>
                  </w:rPrChange>
                </w:rPr>
                <m:t>t</m:t>
              </m:r>
            </m:den>
          </m:f>
        </m:oMath>
      </m:oMathPara>
    </w:p>
    <w:p w14:paraId="78C3171B" w14:textId="55355D7E" w:rsidR="00393F14" w:rsidRDefault="00393F14" w:rsidP="00393F14">
      <w:pPr>
        <w:tabs>
          <w:tab w:val="right" w:pos="8498"/>
        </w:tabs>
        <w:spacing w:line="360" w:lineRule="auto"/>
        <w:jc w:val="center"/>
        <w:rPr>
          <w:ins w:id="167" w:author="PEQUETITA Garcia Rodriguez" w:date="2016-08-09T00:47:00Z"/>
          <w:rFonts w:ascii="Arial" w:eastAsia="Arial Unicode MS" w:hAnsi="Arial" w:cs="Arial"/>
        </w:rPr>
      </w:pPr>
      <w:ins w:id="168" w:author="PEQUETITA Garcia Rodriguez" w:date="2016-08-09T00:47:00Z">
        <w:r>
          <w:rPr>
            <w:rFonts w:ascii="Arial" w:eastAsia="Arial Unicode MS" w:hAnsi="Arial" w:cs="Arial"/>
            <w:b/>
          </w:rPr>
          <w:t>CN_11_02_formula12</w:t>
        </w:r>
      </w:ins>
    </w:p>
    <w:p w14:paraId="4756F322" w14:textId="77777777" w:rsidR="00393F14" w:rsidRPr="00DB7A7B" w:rsidRDefault="00393F14" w:rsidP="00DB7A7B">
      <w:pPr>
        <w:tabs>
          <w:tab w:val="right" w:pos="8498"/>
        </w:tabs>
        <w:spacing w:after="0" w:line="360" w:lineRule="auto"/>
        <w:jc w:val="both"/>
        <w:rPr>
          <w:rFonts w:ascii="Arial" w:eastAsia="Arial Unicode MS" w:hAnsi="Arial" w:cs="Arial"/>
        </w:rPr>
      </w:pPr>
    </w:p>
    <w:p w14:paraId="32898BD1" w14:textId="732276D2" w:rsidR="008B75F8" w:rsidRPr="00393F14" w:rsidRDefault="008B75F8" w:rsidP="00DB7A7B">
      <w:pPr>
        <w:tabs>
          <w:tab w:val="right" w:pos="8498"/>
        </w:tabs>
        <w:spacing w:after="0" w:line="360" w:lineRule="auto"/>
        <w:jc w:val="both"/>
        <w:rPr>
          <w:ins w:id="169" w:author="PEQUETITA Garcia Rodriguez" w:date="2016-08-09T00:47:00Z"/>
          <w:rFonts w:ascii="Arial" w:eastAsia="Arial Unicode MS" w:hAnsi="Arial" w:cs="Arial"/>
          <w:rPrChange w:id="170" w:author="PEQUETITA Garcia Rodriguez" w:date="2016-08-09T00:47:00Z">
            <w:rPr>
              <w:ins w:id="171" w:author="PEQUETITA Garcia Rodriguez" w:date="2016-08-09T00:47:00Z"/>
              <w:rFonts w:ascii="Arial" w:eastAsia="Arial Unicode MS" w:hAnsi="Arial" w:cs="Arial"/>
            </w:rPr>
          </w:rPrChange>
        </w:rPr>
      </w:pPr>
      <m:oMathPara>
        <m:oMath>
          <m:r>
            <w:rPr>
              <w:rFonts w:ascii="Cambria Math" w:eastAsia="Arial Unicode MS" w:hAnsi="Cambria Math" w:cs="Arial"/>
              <w:highlight w:val="green"/>
              <w:rPrChange w:id="172" w:author="PEQUETITA Garcia Rodriguez" w:date="2016-08-09T00:46:00Z">
                <w:rPr>
                  <w:rFonts w:ascii="Cambria Math" w:eastAsia="Arial Unicode MS" w:hAnsi="Cambria Math" w:cs="Arial"/>
                </w:rPr>
              </w:rPrChange>
            </w:rPr>
            <m:t>d=vt</m:t>
          </m:r>
        </m:oMath>
      </m:oMathPara>
    </w:p>
    <w:p w14:paraId="55DED3B8" w14:textId="52BAC6FB" w:rsidR="00393F14" w:rsidRDefault="00393F14" w:rsidP="00393F14">
      <w:pPr>
        <w:tabs>
          <w:tab w:val="right" w:pos="8498"/>
        </w:tabs>
        <w:spacing w:line="360" w:lineRule="auto"/>
        <w:jc w:val="center"/>
        <w:rPr>
          <w:ins w:id="173" w:author="PEQUETITA Garcia Rodriguez" w:date="2016-08-09T00:47:00Z"/>
          <w:rFonts w:ascii="Arial" w:eastAsia="Arial Unicode MS" w:hAnsi="Arial" w:cs="Arial"/>
        </w:rPr>
      </w:pPr>
      <w:ins w:id="174" w:author="PEQUETITA Garcia Rodriguez" w:date="2016-08-09T00:47:00Z">
        <w:r>
          <w:rPr>
            <w:rFonts w:ascii="Arial" w:eastAsia="Arial Unicode MS" w:hAnsi="Arial" w:cs="Arial"/>
            <w:b/>
          </w:rPr>
          <w:t>CN_11_02_formula13</w:t>
        </w:r>
      </w:ins>
    </w:p>
    <w:p w14:paraId="0C354051" w14:textId="77777777" w:rsidR="00393F14" w:rsidRPr="00DB7A7B" w:rsidRDefault="00393F14" w:rsidP="00DB7A7B">
      <w:pPr>
        <w:tabs>
          <w:tab w:val="right" w:pos="8498"/>
        </w:tabs>
        <w:spacing w:after="0" w:line="360" w:lineRule="auto"/>
        <w:jc w:val="both"/>
        <w:rPr>
          <w:rFonts w:ascii="Arial" w:eastAsia="Arial Unicode MS" w:hAnsi="Arial" w:cs="Arial"/>
        </w:rPr>
      </w:pPr>
    </w:p>
    <w:p w14:paraId="61C5A7C4" w14:textId="77777777" w:rsidR="008B75F8" w:rsidRPr="00DB7A7B" w:rsidRDefault="008B75F8" w:rsidP="00DB7A7B">
      <w:pPr>
        <w:tabs>
          <w:tab w:val="right" w:pos="8498"/>
        </w:tabs>
        <w:spacing w:after="0" w:line="360" w:lineRule="auto"/>
        <w:rPr>
          <w:rFonts w:ascii="Arial" w:eastAsia="Arial Unicode MS" w:hAnsi="Arial" w:cs="Arial"/>
        </w:rPr>
      </w:pPr>
      <w:r w:rsidRPr="00DB7A7B">
        <w:rPr>
          <w:rFonts w:ascii="Arial" w:eastAsia="Arial Unicode MS" w:hAnsi="Arial" w:cs="Arial"/>
        </w:rPr>
        <w:t xml:space="preserve">La distancia </w:t>
      </w:r>
      <m:oMath>
        <m:r>
          <w:rPr>
            <w:rFonts w:ascii="Cambria Math" w:eastAsia="Arial Unicode MS" w:hAnsi="Cambria Math" w:cs="Arial"/>
          </w:rPr>
          <m:t>d</m:t>
        </m:r>
      </m:oMath>
      <w:r w:rsidRPr="00DB7A7B">
        <w:rPr>
          <w:rFonts w:ascii="Arial" w:eastAsia="Arial Unicode MS" w:hAnsi="Arial" w:cs="Arial"/>
        </w:rPr>
        <w:t xml:space="preserve"> es igual a </w:t>
      </w:r>
      <m:oMath>
        <m:r>
          <m:rPr>
            <m:sty m:val="p"/>
          </m:rPr>
          <w:rPr>
            <w:rFonts w:ascii="Cambria Math" w:eastAsia="Arial Unicode MS" w:hAnsi="Cambria Math" w:cs="Arial"/>
          </w:rPr>
          <m:t>Δ</m:t>
        </m:r>
        <m:r>
          <w:rPr>
            <w:rFonts w:ascii="Cambria Math" w:eastAsia="Arial Unicode MS" w:hAnsi="Cambria Math" w:cs="Arial"/>
          </w:rPr>
          <m:t>x</m:t>
        </m:r>
      </m:oMath>
      <w:r w:rsidRPr="00DB7A7B">
        <w:rPr>
          <w:rFonts w:ascii="Arial" w:eastAsia="Arial Unicode MS" w:hAnsi="Arial" w:cs="Arial"/>
        </w:rPr>
        <w:t>, entonces:</w:t>
      </w:r>
    </w:p>
    <w:p w14:paraId="76C1F80C" w14:textId="599A7D24" w:rsidR="008B75F8" w:rsidRPr="00393F14" w:rsidRDefault="008B75F8" w:rsidP="00DB7A7B">
      <w:pPr>
        <w:tabs>
          <w:tab w:val="right" w:pos="8498"/>
        </w:tabs>
        <w:spacing w:after="0" w:line="360" w:lineRule="auto"/>
        <w:jc w:val="both"/>
        <w:rPr>
          <w:ins w:id="175" w:author="PEQUETITA Garcia Rodriguez" w:date="2016-08-09T00:47:00Z"/>
          <w:rFonts w:ascii="Arial" w:eastAsia="Arial Unicode MS" w:hAnsi="Arial" w:cs="Arial"/>
          <w:rPrChange w:id="176" w:author="PEQUETITA Garcia Rodriguez" w:date="2016-08-09T00:47:00Z">
            <w:rPr>
              <w:ins w:id="177" w:author="PEQUETITA Garcia Rodriguez" w:date="2016-08-09T00:47:00Z"/>
              <w:rFonts w:ascii="Arial" w:eastAsia="Arial Unicode MS" w:hAnsi="Arial" w:cs="Arial"/>
            </w:rPr>
          </w:rPrChange>
        </w:rPr>
      </w:pPr>
      <m:oMathPara>
        <m:oMath>
          <m:r>
            <m:rPr>
              <m:sty m:val="p"/>
            </m:rPr>
            <w:rPr>
              <w:rFonts w:ascii="Cambria Math" w:eastAsia="Arial Unicode MS" w:hAnsi="Cambria Math" w:cs="Arial"/>
              <w:highlight w:val="green"/>
              <w:rPrChange w:id="178" w:author="PEQUETITA Garcia Rodriguez" w:date="2016-08-09T00:46:00Z">
                <w:rPr>
                  <w:rFonts w:ascii="Cambria Math" w:eastAsia="Arial Unicode MS" w:hAnsi="Cambria Math" w:cs="Arial"/>
                </w:rPr>
              </w:rPrChange>
            </w:rPr>
            <m:t>Δ</m:t>
          </m:r>
          <m:r>
            <w:rPr>
              <w:rFonts w:ascii="Cambria Math" w:eastAsia="Arial Unicode MS" w:hAnsi="Cambria Math" w:cs="Arial"/>
              <w:highlight w:val="green"/>
              <w:rPrChange w:id="179" w:author="PEQUETITA Garcia Rodriguez" w:date="2016-08-09T00:46:00Z">
                <w:rPr>
                  <w:rFonts w:ascii="Cambria Math" w:eastAsia="Arial Unicode MS" w:hAnsi="Cambria Math" w:cs="Arial"/>
                </w:rPr>
              </w:rPrChange>
            </w:rPr>
            <m:t>x=vt</m:t>
          </m:r>
        </m:oMath>
      </m:oMathPara>
    </w:p>
    <w:p w14:paraId="16BFBBDA" w14:textId="5869B3D1" w:rsidR="00393F14" w:rsidRPr="00DB7A7B" w:rsidRDefault="00393F14" w:rsidP="00393F14">
      <w:pPr>
        <w:tabs>
          <w:tab w:val="right" w:pos="8498"/>
        </w:tabs>
        <w:spacing w:line="360" w:lineRule="auto"/>
        <w:jc w:val="center"/>
        <w:rPr>
          <w:rFonts w:ascii="Arial" w:eastAsia="Arial Unicode MS" w:hAnsi="Arial" w:cs="Arial"/>
        </w:rPr>
        <w:pPrChange w:id="180" w:author="PEQUETITA Garcia Rodriguez" w:date="2016-08-09T00:47:00Z">
          <w:pPr>
            <w:tabs>
              <w:tab w:val="right" w:pos="8498"/>
            </w:tabs>
            <w:spacing w:after="0" w:line="360" w:lineRule="auto"/>
            <w:jc w:val="both"/>
          </w:pPr>
        </w:pPrChange>
      </w:pPr>
      <w:ins w:id="181" w:author="PEQUETITA Garcia Rodriguez" w:date="2016-08-09T00:47:00Z">
        <w:r>
          <w:rPr>
            <w:rFonts w:ascii="Arial" w:eastAsia="Arial Unicode MS" w:hAnsi="Arial" w:cs="Arial"/>
            <w:b/>
          </w:rPr>
          <w:t>CN_11_02_formula14</w:t>
        </w:r>
      </w:ins>
    </w:p>
    <w:p w14:paraId="0A55C924" w14:textId="77777777" w:rsidR="008B75F8" w:rsidRPr="00DB7A7B" w:rsidRDefault="008B75F8" w:rsidP="00DB7A7B">
      <w:pPr>
        <w:tabs>
          <w:tab w:val="right" w:pos="8498"/>
        </w:tabs>
        <w:spacing w:after="0" w:line="360" w:lineRule="auto"/>
        <w:jc w:val="both"/>
        <w:rPr>
          <w:rFonts w:ascii="Arial" w:eastAsia="Arial Unicode MS" w:hAnsi="Arial" w:cs="Arial"/>
        </w:rPr>
      </w:pPr>
      <m:oMath>
        <m:r>
          <m:rPr>
            <m:sty m:val="p"/>
          </m:rPr>
          <w:rPr>
            <w:rFonts w:ascii="Cambria Math" w:eastAsia="Arial Unicode MS" w:hAnsi="Cambria Math" w:cs="Arial"/>
          </w:rPr>
          <m:t>Δ</m:t>
        </m:r>
        <m:r>
          <w:rPr>
            <w:rFonts w:ascii="Cambria Math" w:eastAsia="Arial Unicode MS" w:hAnsi="Cambria Math" w:cs="Arial"/>
          </w:rPr>
          <m:t>x</m:t>
        </m:r>
      </m:oMath>
      <w:r w:rsidRPr="00DB7A7B">
        <w:rPr>
          <w:rFonts w:ascii="Arial" w:eastAsia="Arial Unicode MS" w:hAnsi="Arial" w:cs="Arial"/>
        </w:rPr>
        <w:t xml:space="preserve"> es el cambio de la posición y es igual a la posición después de un cierto tiempo menos </w:t>
      </w:r>
      <w:r w:rsidR="00845152" w:rsidRPr="00DB7A7B">
        <w:rPr>
          <w:rFonts w:ascii="Arial" w:eastAsia="Arial Unicode MS" w:hAnsi="Arial" w:cs="Arial"/>
        </w:rPr>
        <w:t>su</w:t>
      </w:r>
      <w:r w:rsidRPr="00DB7A7B">
        <w:rPr>
          <w:rFonts w:ascii="Arial" w:eastAsia="Arial Unicode MS" w:hAnsi="Arial" w:cs="Arial"/>
        </w:rPr>
        <w:t xml:space="preserve"> posición inicial</w:t>
      </w:r>
      <w:r w:rsidR="00297A90" w:rsidRPr="00DB7A7B">
        <w:rPr>
          <w:rFonts w:ascii="Arial" w:eastAsia="Arial Unicode MS" w:hAnsi="Arial" w:cs="Arial"/>
        </w:rPr>
        <w:t>:</w:t>
      </w:r>
      <w:r w:rsidRPr="00DB7A7B">
        <w:rPr>
          <w:rFonts w:ascii="Arial" w:eastAsia="Arial Unicode MS" w:hAnsi="Arial" w:cs="Arial"/>
        </w:rPr>
        <w:t xml:space="preserve"> </w:t>
      </w:r>
      <m:oMath>
        <m:r>
          <w:rPr>
            <w:rFonts w:ascii="Cambria Math" w:eastAsia="Arial Unicode MS" w:hAnsi="Cambria Math" w:cs="Arial"/>
          </w:rPr>
          <m:t>∆x=x-</m:t>
        </m:r>
        <m:sSub>
          <m:sSubPr>
            <m:ctrlPr>
              <w:rPr>
                <w:rFonts w:ascii="Cambria Math" w:eastAsia="Arial Unicode MS" w:hAnsi="Cambria Math" w:cs="Arial"/>
                <w:i/>
              </w:rPr>
            </m:ctrlPr>
          </m:sSubPr>
          <m:e>
            <m:r>
              <w:rPr>
                <w:rFonts w:ascii="Cambria Math" w:eastAsia="Arial Unicode MS" w:hAnsi="Cambria Math" w:cs="Arial"/>
              </w:rPr>
              <m:t>x</m:t>
            </m:r>
          </m:e>
          <m:sub>
            <m:r>
              <w:rPr>
                <w:rFonts w:ascii="Cambria Math" w:eastAsia="Arial Unicode MS" w:hAnsi="Cambria Math" w:cs="Arial"/>
              </w:rPr>
              <m:t>0</m:t>
            </m:r>
          </m:sub>
        </m:sSub>
      </m:oMath>
      <w:r w:rsidRPr="00DB7A7B">
        <w:rPr>
          <w:rFonts w:ascii="Arial" w:eastAsia="Arial Unicode MS" w:hAnsi="Arial" w:cs="Arial"/>
        </w:rPr>
        <w:t>, entonces:</w:t>
      </w:r>
    </w:p>
    <w:p w14:paraId="18122965" w14:textId="07BFD91D" w:rsidR="008B75F8" w:rsidRPr="00393F14" w:rsidRDefault="008B75F8" w:rsidP="00DB7A7B">
      <w:pPr>
        <w:tabs>
          <w:tab w:val="right" w:pos="8498"/>
        </w:tabs>
        <w:spacing w:after="0" w:line="360" w:lineRule="auto"/>
        <w:jc w:val="both"/>
        <w:rPr>
          <w:ins w:id="182" w:author="PEQUETITA Garcia Rodriguez" w:date="2016-08-09T00:47:00Z"/>
          <w:rFonts w:ascii="Arial" w:eastAsia="Arial Unicode MS" w:hAnsi="Arial" w:cs="Arial"/>
          <w:rPrChange w:id="183" w:author="PEQUETITA Garcia Rodriguez" w:date="2016-08-09T00:47:00Z">
            <w:rPr>
              <w:ins w:id="184" w:author="PEQUETITA Garcia Rodriguez" w:date="2016-08-09T00:47:00Z"/>
              <w:rFonts w:ascii="Arial" w:eastAsia="Arial Unicode MS" w:hAnsi="Arial" w:cs="Arial"/>
            </w:rPr>
          </w:rPrChange>
        </w:rPr>
      </w:pPr>
      <m:oMathPara>
        <m:oMath>
          <m:r>
            <w:rPr>
              <w:rFonts w:ascii="Cambria Math" w:eastAsia="Arial Unicode MS" w:hAnsi="Cambria Math" w:cs="Arial"/>
              <w:highlight w:val="green"/>
              <w:rPrChange w:id="185" w:author="PEQUETITA Garcia Rodriguez" w:date="2016-08-09T00:46:00Z">
                <w:rPr>
                  <w:rFonts w:ascii="Cambria Math" w:eastAsia="Arial Unicode MS" w:hAnsi="Cambria Math" w:cs="Arial"/>
                </w:rPr>
              </w:rPrChange>
            </w:rPr>
            <m:t>x-</m:t>
          </m:r>
          <m:sSub>
            <m:sSubPr>
              <m:ctrlPr>
                <w:rPr>
                  <w:rFonts w:ascii="Cambria Math" w:eastAsia="Arial Unicode MS" w:hAnsi="Cambria Math" w:cs="Arial"/>
                  <w:i/>
                  <w:highlight w:val="green"/>
                  <w:rPrChange w:id="186" w:author="PEQUETITA Garcia Rodriguez" w:date="2016-08-09T00:46:00Z">
                    <w:rPr>
                      <w:rFonts w:ascii="Cambria Math" w:eastAsia="Arial Unicode MS" w:hAnsi="Cambria Math" w:cs="Arial"/>
                      <w:i/>
                    </w:rPr>
                  </w:rPrChange>
                </w:rPr>
              </m:ctrlPr>
            </m:sSubPr>
            <m:e>
              <m:r>
                <w:rPr>
                  <w:rFonts w:ascii="Cambria Math" w:eastAsia="Arial Unicode MS" w:hAnsi="Cambria Math" w:cs="Arial"/>
                  <w:highlight w:val="green"/>
                  <w:rPrChange w:id="187" w:author="PEQUETITA Garcia Rodriguez" w:date="2016-08-09T00:46:00Z">
                    <w:rPr>
                      <w:rFonts w:ascii="Cambria Math" w:eastAsia="Arial Unicode MS" w:hAnsi="Cambria Math" w:cs="Arial"/>
                    </w:rPr>
                  </w:rPrChange>
                </w:rPr>
                <m:t>x</m:t>
              </m:r>
            </m:e>
            <m:sub>
              <m:r>
                <w:rPr>
                  <w:rFonts w:ascii="Cambria Math" w:eastAsia="Arial Unicode MS" w:hAnsi="Cambria Math" w:cs="Arial"/>
                  <w:highlight w:val="green"/>
                  <w:rPrChange w:id="188" w:author="PEQUETITA Garcia Rodriguez" w:date="2016-08-09T00:46:00Z">
                    <w:rPr>
                      <w:rFonts w:ascii="Cambria Math" w:eastAsia="Arial Unicode MS" w:hAnsi="Cambria Math" w:cs="Arial"/>
                    </w:rPr>
                  </w:rPrChange>
                </w:rPr>
                <m:t>0</m:t>
              </m:r>
            </m:sub>
          </m:sSub>
          <m:r>
            <w:rPr>
              <w:rFonts w:ascii="Cambria Math" w:eastAsia="Arial Unicode MS" w:hAnsi="Cambria Math" w:cs="Arial"/>
              <w:highlight w:val="green"/>
              <w:rPrChange w:id="189" w:author="PEQUETITA Garcia Rodriguez" w:date="2016-08-09T00:46:00Z">
                <w:rPr>
                  <w:rFonts w:ascii="Cambria Math" w:eastAsia="Arial Unicode MS" w:hAnsi="Cambria Math" w:cs="Arial"/>
                </w:rPr>
              </w:rPrChange>
            </w:rPr>
            <m:t>=vt</m:t>
          </m:r>
        </m:oMath>
      </m:oMathPara>
    </w:p>
    <w:p w14:paraId="65F8EF78" w14:textId="168412A6" w:rsidR="00393F14" w:rsidRPr="00DB7A7B" w:rsidRDefault="00393F14" w:rsidP="00393F14">
      <w:pPr>
        <w:tabs>
          <w:tab w:val="right" w:pos="8498"/>
        </w:tabs>
        <w:spacing w:line="360" w:lineRule="auto"/>
        <w:jc w:val="center"/>
        <w:rPr>
          <w:rFonts w:ascii="Arial" w:eastAsia="Arial Unicode MS" w:hAnsi="Arial" w:cs="Arial"/>
        </w:rPr>
        <w:pPrChange w:id="190" w:author="PEQUETITA Garcia Rodriguez" w:date="2016-08-09T00:47:00Z">
          <w:pPr>
            <w:tabs>
              <w:tab w:val="right" w:pos="8498"/>
            </w:tabs>
            <w:spacing w:after="0" w:line="360" w:lineRule="auto"/>
            <w:jc w:val="both"/>
          </w:pPr>
        </w:pPrChange>
      </w:pPr>
      <w:ins w:id="191" w:author="PEQUETITA Garcia Rodriguez" w:date="2016-08-09T00:47:00Z">
        <w:r>
          <w:rPr>
            <w:rFonts w:ascii="Arial" w:eastAsia="Arial Unicode MS" w:hAnsi="Arial" w:cs="Arial"/>
            <w:b/>
          </w:rPr>
          <w:t>CN_11_02_formula15</w:t>
        </w:r>
      </w:ins>
    </w:p>
    <w:p w14:paraId="0BCACDD4" w14:textId="77777777" w:rsidR="008B75F8" w:rsidRPr="00DB7A7B" w:rsidRDefault="008B75F8" w:rsidP="00DB7A7B">
      <w:pPr>
        <w:tabs>
          <w:tab w:val="right" w:pos="8498"/>
        </w:tabs>
        <w:spacing w:after="0" w:line="360" w:lineRule="auto"/>
        <w:jc w:val="both"/>
        <w:rPr>
          <w:rFonts w:ascii="Arial" w:eastAsia="Arial Unicode MS" w:hAnsi="Arial" w:cs="Arial"/>
        </w:rPr>
      </w:pPr>
      <w:r w:rsidRPr="00DB7A7B">
        <w:rPr>
          <w:rFonts w:ascii="Arial" w:eastAsia="Arial Unicode MS" w:hAnsi="Arial" w:cs="Arial"/>
        </w:rPr>
        <w:t xml:space="preserve">Despejando </w:t>
      </w:r>
      <m:oMath>
        <m:sSub>
          <m:sSubPr>
            <m:ctrlPr>
              <w:rPr>
                <w:rFonts w:ascii="Cambria Math" w:eastAsia="Arial Unicode MS" w:hAnsi="Cambria Math" w:cs="Arial"/>
                <w:i/>
              </w:rPr>
            </m:ctrlPr>
          </m:sSubPr>
          <m:e>
            <m:r>
              <w:rPr>
                <w:rFonts w:ascii="Cambria Math" w:eastAsia="Arial Unicode MS" w:hAnsi="Cambria Math" w:cs="Arial"/>
              </w:rPr>
              <m:t>x</m:t>
            </m:r>
          </m:e>
          <m:sub>
            <m:r>
              <w:rPr>
                <w:rFonts w:ascii="Cambria Math" w:eastAsia="Arial Unicode MS" w:hAnsi="Cambria Math" w:cs="Arial"/>
              </w:rPr>
              <m:t>0</m:t>
            </m:r>
          </m:sub>
        </m:sSub>
      </m:oMath>
    </w:p>
    <w:p w14:paraId="7E46F216" w14:textId="66EFDC54" w:rsidR="008B75F8" w:rsidRPr="00393F14" w:rsidRDefault="00603470" w:rsidP="00DB7A7B">
      <w:pPr>
        <w:tabs>
          <w:tab w:val="right" w:pos="8498"/>
        </w:tabs>
        <w:spacing w:after="0" w:line="360" w:lineRule="auto"/>
        <w:jc w:val="both"/>
        <w:rPr>
          <w:ins w:id="192" w:author="PEQUETITA Garcia Rodriguez" w:date="2016-08-09T00:47:00Z"/>
          <w:rFonts w:ascii="Arial" w:eastAsia="Arial Unicode MS" w:hAnsi="Arial" w:cs="Arial"/>
          <w:rPrChange w:id="193" w:author="PEQUETITA Garcia Rodriguez" w:date="2016-08-09T00:47:00Z">
            <w:rPr>
              <w:ins w:id="194" w:author="PEQUETITA Garcia Rodriguez" w:date="2016-08-09T00:47:00Z"/>
              <w:rFonts w:ascii="Arial" w:eastAsia="Arial Unicode MS" w:hAnsi="Arial" w:cs="Arial"/>
            </w:rPr>
          </w:rPrChange>
        </w:rPr>
      </w:pPr>
      <m:oMathPara>
        <m:oMath>
          <m:sSub>
            <m:sSubPr>
              <m:ctrlPr>
                <w:rPr>
                  <w:rFonts w:ascii="Cambria Math" w:eastAsia="Arial Unicode MS" w:hAnsi="Cambria Math" w:cs="Arial"/>
                  <w:i/>
                  <w:highlight w:val="green"/>
                  <w:rPrChange w:id="195" w:author="PEQUETITA Garcia Rodriguez" w:date="2016-08-09T00:46:00Z">
                    <w:rPr>
                      <w:rFonts w:ascii="Cambria Math" w:eastAsia="Arial Unicode MS" w:hAnsi="Cambria Math" w:cs="Arial"/>
                      <w:i/>
                    </w:rPr>
                  </w:rPrChange>
                </w:rPr>
              </m:ctrlPr>
            </m:sSubPr>
            <m:e>
              <m:r>
                <w:rPr>
                  <w:rFonts w:ascii="Cambria Math" w:eastAsia="Arial Unicode MS" w:hAnsi="Cambria Math" w:cs="Arial"/>
                  <w:highlight w:val="green"/>
                  <w:rPrChange w:id="196" w:author="PEQUETITA Garcia Rodriguez" w:date="2016-08-09T00:46:00Z">
                    <w:rPr>
                      <w:rFonts w:ascii="Cambria Math" w:eastAsia="Arial Unicode MS" w:hAnsi="Cambria Math" w:cs="Arial"/>
                    </w:rPr>
                  </w:rPrChange>
                </w:rPr>
                <m:t>x</m:t>
              </m:r>
            </m:e>
            <m:sub>
              <m:r>
                <w:rPr>
                  <w:rFonts w:ascii="Cambria Math" w:eastAsia="Arial Unicode MS" w:hAnsi="Cambria Math" w:cs="Arial"/>
                  <w:highlight w:val="green"/>
                  <w:rPrChange w:id="197" w:author="PEQUETITA Garcia Rodriguez" w:date="2016-08-09T00:46:00Z">
                    <w:rPr>
                      <w:rFonts w:ascii="Cambria Math" w:eastAsia="Arial Unicode MS" w:hAnsi="Cambria Math" w:cs="Arial"/>
                    </w:rPr>
                  </w:rPrChange>
                </w:rPr>
                <m:t>0</m:t>
              </m:r>
            </m:sub>
          </m:sSub>
          <m:r>
            <w:rPr>
              <w:rFonts w:ascii="Cambria Math" w:eastAsia="Arial Unicode MS" w:hAnsi="Cambria Math" w:cs="Arial"/>
              <w:highlight w:val="green"/>
              <w:rPrChange w:id="198" w:author="PEQUETITA Garcia Rodriguez" w:date="2016-08-09T00:46:00Z">
                <w:rPr>
                  <w:rFonts w:ascii="Cambria Math" w:eastAsia="Arial Unicode MS" w:hAnsi="Cambria Math" w:cs="Arial"/>
                </w:rPr>
              </w:rPrChange>
            </w:rPr>
            <m:t>=x-vt</m:t>
          </m:r>
        </m:oMath>
      </m:oMathPara>
    </w:p>
    <w:p w14:paraId="1AE46E7D" w14:textId="1FA94AF2" w:rsidR="00393F14" w:rsidRPr="00DB7A7B" w:rsidRDefault="00393F14" w:rsidP="00393F14">
      <w:pPr>
        <w:tabs>
          <w:tab w:val="right" w:pos="8498"/>
        </w:tabs>
        <w:spacing w:line="360" w:lineRule="auto"/>
        <w:jc w:val="center"/>
        <w:rPr>
          <w:rFonts w:ascii="Arial" w:eastAsia="Arial Unicode MS" w:hAnsi="Arial" w:cs="Arial"/>
        </w:rPr>
        <w:pPrChange w:id="199" w:author="PEQUETITA Garcia Rodriguez" w:date="2016-08-09T00:47:00Z">
          <w:pPr>
            <w:tabs>
              <w:tab w:val="right" w:pos="8498"/>
            </w:tabs>
            <w:spacing w:after="0" w:line="360" w:lineRule="auto"/>
            <w:jc w:val="both"/>
          </w:pPr>
        </w:pPrChange>
      </w:pPr>
      <w:ins w:id="200" w:author="PEQUETITA Garcia Rodriguez" w:date="2016-08-09T00:47:00Z">
        <w:r>
          <w:rPr>
            <w:rFonts w:ascii="Arial" w:eastAsia="Arial Unicode MS" w:hAnsi="Arial" w:cs="Arial"/>
            <w:b/>
          </w:rPr>
          <w:t>CN_11_02_formula16</w:t>
        </w:r>
      </w:ins>
    </w:p>
    <w:p w14:paraId="02C23F6A" w14:textId="77777777" w:rsidR="008B75F8" w:rsidRPr="00DB7A7B" w:rsidRDefault="008B75F8" w:rsidP="00DB7A7B">
      <w:pPr>
        <w:tabs>
          <w:tab w:val="right" w:pos="8498"/>
        </w:tabs>
        <w:spacing w:after="0" w:line="360" w:lineRule="auto"/>
        <w:jc w:val="both"/>
        <w:rPr>
          <w:rFonts w:ascii="Arial" w:eastAsia="Arial Unicode MS" w:hAnsi="Arial" w:cs="Arial"/>
        </w:rPr>
      </w:pPr>
      <w:r w:rsidRPr="00DB7A7B">
        <w:rPr>
          <w:rFonts w:ascii="Arial" w:eastAsia="Arial Unicode MS" w:hAnsi="Arial" w:cs="Arial"/>
        </w:rPr>
        <w:t>Es por esto que la ecuación de onda original</w:t>
      </w:r>
      <w:r w:rsidR="00845152" w:rsidRPr="00DB7A7B">
        <w:rPr>
          <w:rFonts w:ascii="Arial" w:eastAsia="Arial Unicode MS" w:hAnsi="Arial" w:cs="Arial"/>
        </w:rPr>
        <w:t xml:space="preserve"> </w:t>
      </w:r>
      <w:r w:rsidR="00845152" w:rsidRPr="00DB7A7B">
        <w:rPr>
          <w:rFonts w:ascii="Arial" w:eastAsia="Arial Unicode MS" w:hAnsi="Arial" w:cs="Arial"/>
          <w:i/>
        </w:rPr>
        <w:t>f(x</w:t>
      </w:r>
      <w:r w:rsidR="00845152" w:rsidRPr="00DB7A7B">
        <w:rPr>
          <w:rFonts w:ascii="Arial" w:eastAsia="Arial Unicode MS" w:hAnsi="Arial" w:cs="Arial"/>
          <w:i/>
          <w:vertAlign w:val="subscript"/>
        </w:rPr>
        <w:t>0</w:t>
      </w:r>
      <w:r w:rsidR="00845152" w:rsidRPr="00DB7A7B">
        <w:rPr>
          <w:rFonts w:ascii="Arial" w:eastAsia="Arial Unicode MS" w:hAnsi="Arial" w:cs="Arial"/>
          <w:i/>
        </w:rPr>
        <w:t xml:space="preserve">) </w:t>
      </w:r>
      <w:r w:rsidRPr="00DB7A7B">
        <w:rPr>
          <w:rFonts w:ascii="Arial" w:eastAsia="Arial Unicode MS" w:hAnsi="Arial" w:cs="Arial"/>
        </w:rPr>
        <w:t>se transforma en</w:t>
      </w:r>
      <w:r w:rsidR="00845152" w:rsidRPr="00DB7A7B">
        <w:rPr>
          <w:rFonts w:ascii="Arial" w:eastAsia="Arial Unicode MS" w:hAnsi="Arial" w:cs="Arial"/>
        </w:rPr>
        <w:t xml:space="preserve"> </w:t>
      </w:r>
      <w:r w:rsidR="00845152" w:rsidRPr="00DB7A7B">
        <w:rPr>
          <w:rFonts w:ascii="Arial" w:eastAsia="Arial Unicode MS" w:hAnsi="Arial" w:cs="Arial"/>
          <w:i/>
        </w:rPr>
        <w:t>f(x</w:t>
      </w:r>
      <w:r w:rsidR="00D92E28">
        <w:rPr>
          <w:rFonts w:ascii="Arial" w:eastAsia="Arial Unicode MS" w:hAnsi="Arial" w:cs="Arial"/>
        </w:rPr>
        <w:t> - </w:t>
      </w:r>
      <w:r w:rsidR="00845152" w:rsidRPr="00DB7A7B">
        <w:rPr>
          <w:rFonts w:ascii="Arial" w:eastAsia="Arial Unicode MS" w:hAnsi="Arial" w:cs="Arial"/>
          <w:i/>
        </w:rPr>
        <w:t>vt)</w:t>
      </w:r>
      <w:r w:rsidRPr="00DB7A7B">
        <w:rPr>
          <w:rFonts w:ascii="Arial" w:eastAsia="Arial Unicode MS" w:hAnsi="Arial" w:cs="Arial"/>
        </w:rPr>
        <w:t xml:space="preserve"> para un tiempo posterior</w:t>
      </w:r>
      <w:r w:rsidR="00297A90" w:rsidRPr="00DB7A7B">
        <w:rPr>
          <w:rFonts w:ascii="Arial" w:eastAsia="Arial Unicode MS" w:hAnsi="Arial" w:cs="Arial"/>
        </w:rPr>
        <w:t>. N</w:t>
      </w:r>
      <w:r w:rsidRPr="00DB7A7B">
        <w:rPr>
          <w:rFonts w:ascii="Arial" w:eastAsia="Arial Unicode MS" w:hAnsi="Arial" w:cs="Arial"/>
        </w:rPr>
        <w:t>ot</w:t>
      </w:r>
      <w:r w:rsidR="00845152" w:rsidRPr="00DB7A7B">
        <w:rPr>
          <w:rFonts w:ascii="Arial" w:eastAsia="Arial Unicode MS" w:hAnsi="Arial" w:cs="Arial"/>
        </w:rPr>
        <w:t>a</w:t>
      </w:r>
      <w:r w:rsidRPr="00DB7A7B">
        <w:rPr>
          <w:rFonts w:ascii="Arial" w:eastAsia="Arial Unicode MS" w:hAnsi="Arial" w:cs="Arial"/>
        </w:rPr>
        <w:t xml:space="preserve"> que es como si se reemplazara a</w:t>
      </w:r>
      <w:r w:rsidR="00845152" w:rsidRPr="00DB7A7B">
        <w:rPr>
          <w:rFonts w:ascii="Arial" w:eastAsia="Arial Unicode MS" w:hAnsi="Arial" w:cs="Arial"/>
        </w:rPr>
        <w:t xml:space="preserve"> </w:t>
      </w:r>
      <w:r w:rsidR="00845152" w:rsidRPr="00DB7A7B">
        <w:rPr>
          <w:rFonts w:ascii="Arial" w:eastAsia="Arial Unicode MS" w:hAnsi="Arial" w:cs="Arial"/>
          <w:i/>
        </w:rPr>
        <w:t>x</w:t>
      </w:r>
      <w:r w:rsidR="00845152" w:rsidRPr="00DB7A7B">
        <w:rPr>
          <w:rFonts w:ascii="Arial" w:eastAsia="Arial Unicode MS" w:hAnsi="Arial" w:cs="Arial"/>
          <w:i/>
          <w:vertAlign w:val="subscript"/>
        </w:rPr>
        <w:t>0</w:t>
      </w:r>
      <w:r w:rsidR="00845152" w:rsidRPr="00DB7A7B">
        <w:rPr>
          <w:rFonts w:ascii="Arial" w:eastAsia="Arial Unicode MS" w:hAnsi="Arial" w:cs="Arial"/>
          <w:i/>
        </w:rPr>
        <w:t xml:space="preserve">, </w:t>
      </w:r>
      <w:r w:rsidR="00845152" w:rsidRPr="00DB7A7B">
        <w:rPr>
          <w:rFonts w:ascii="Arial" w:eastAsia="Arial Unicode MS" w:hAnsi="Arial" w:cs="Arial"/>
        </w:rPr>
        <w:t>por la ecuación anterior.</w:t>
      </w:r>
    </w:p>
    <w:p w14:paraId="71077E13" w14:textId="77777777" w:rsidR="008B75F8" w:rsidRPr="00DB7A7B" w:rsidRDefault="008B75F8" w:rsidP="00DB7A7B">
      <w:pPr>
        <w:tabs>
          <w:tab w:val="right" w:pos="8498"/>
        </w:tabs>
        <w:spacing w:after="0" w:line="360" w:lineRule="auto"/>
        <w:jc w:val="both"/>
        <w:rPr>
          <w:rFonts w:ascii="Arial" w:eastAsia="Arial Unicode MS" w:hAnsi="Arial" w:cs="Arial"/>
        </w:rPr>
      </w:pPr>
    </w:p>
    <w:p w14:paraId="477CA46D" w14:textId="77777777" w:rsidR="00BC2E52" w:rsidRPr="00DB7A7B" w:rsidRDefault="00E050D4" w:rsidP="00DB7A7B">
      <w:pPr>
        <w:tabs>
          <w:tab w:val="right" w:pos="8498"/>
        </w:tabs>
        <w:spacing w:after="0" w:line="360" w:lineRule="auto"/>
        <w:jc w:val="both"/>
        <w:rPr>
          <w:rFonts w:ascii="Arial" w:eastAsia="Arial Unicode MS" w:hAnsi="Arial" w:cs="Arial"/>
        </w:rPr>
      </w:pPr>
      <w:r w:rsidRPr="00DB7A7B">
        <w:rPr>
          <w:rFonts w:ascii="Arial" w:eastAsia="Arial Unicode MS" w:hAnsi="Arial" w:cs="Arial"/>
        </w:rPr>
        <w:t xml:space="preserve">La </w:t>
      </w:r>
      <w:r w:rsidR="008B75F8" w:rsidRPr="00DB7A7B">
        <w:rPr>
          <w:rFonts w:ascii="Arial" w:eastAsia="Arial Unicode MS" w:hAnsi="Arial" w:cs="Arial"/>
        </w:rPr>
        <w:t>forma general de esta ecuación</w:t>
      </w:r>
      <w:r w:rsidR="00845152" w:rsidRPr="00DB7A7B">
        <w:rPr>
          <w:rFonts w:ascii="Arial" w:eastAsia="Arial Unicode MS" w:hAnsi="Arial" w:cs="Arial"/>
        </w:rPr>
        <w:t xml:space="preserve"> </w:t>
      </w:r>
      <w:r w:rsidR="00447991">
        <w:rPr>
          <w:rFonts w:ascii="Arial" w:eastAsia="Arial Unicode MS" w:hAnsi="Arial" w:cs="Arial"/>
        </w:rPr>
        <w:t>es</w:t>
      </w:r>
      <w:r w:rsidRPr="00DB7A7B">
        <w:rPr>
          <w:rFonts w:ascii="Arial" w:eastAsia="Arial Unicode MS" w:hAnsi="Arial" w:cs="Arial"/>
        </w:rPr>
        <w:t>:</w:t>
      </w:r>
    </w:p>
    <w:p w14:paraId="13BCCE61" w14:textId="3D1851B7" w:rsidR="0025676E" w:rsidRPr="00393F14" w:rsidRDefault="008B75F8" w:rsidP="00DB7A7B">
      <w:pPr>
        <w:tabs>
          <w:tab w:val="right" w:pos="8498"/>
        </w:tabs>
        <w:spacing w:after="0" w:line="360" w:lineRule="auto"/>
        <w:jc w:val="both"/>
        <w:rPr>
          <w:ins w:id="201" w:author="PEQUETITA Garcia Rodriguez" w:date="2016-08-09T00:47:00Z"/>
          <w:rFonts w:ascii="Arial" w:eastAsia="Arial Unicode MS" w:hAnsi="Arial" w:cs="Arial"/>
          <w:b/>
          <w:rPrChange w:id="202" w:author="PEQUETITA Garcia Rodriguez" w:date="2016-08-09T00:47:00Z">
            <w:rPr>
              <w:ins w:id="203" w:author="PEQUETITA Garcia Rodriguez" w:date="2016-08-09T00:47:00Z"/>
              <w:rFonts w:ascii="Arial" w:eastAsia="Arial Unicode MS" w:hAnsi="Arial" w:cs="Arial"/>
              <w:b/>
            </w:rPr>
          </w:rPrChange>
        </w:rPr>
      </w:pPr>
      <m:oMathPara>
        <m:oMath>
          <m:r>
            <m:rPr>
              <m:sty m:val="bi"/>
            </m:rPr>
            <w:rPr>
              <w:rFonts w:ascii="Cambria Math" w:eastAsia="Arial Unicode MS" w:hAnsi="Cambria Math" w:cs="Arial"/>
              <w:highlight w:val="green"/>
              <w:rPrChange w:id="204" w:author="PEQUETITA Garcia Rodriguez" w:date="2016-08-09T00:46:00Z">
                <w:rPr>
                  <w:rFonts w:ascii="Cambria Math" w:eastAsia="Arial Unicode MS" w:hAnsi="Cambria Math" w:cs="Arial"/>
                </w:rPr>
              </w:rPrChange>
            </w:rPr>
            <m:t>y=f(x-vt)</m:t>
          </m:r>
        </m:oMath>
      </m:oMathPara>
    </w:p>
    <w:p w14:paraId="6903A202" w14:textId="51244D69" w:rsidR="00393F14" w:rsidRPr="00393F14" w:rsidRDefault="00393F14" w:rsidP="00393F14">
      <w:pPr>
        <w:tabs>
          <w:tab w:val="right" w:pos="8498"/>
        </w:tabs>
        <w:spacing w:line="360" w:lineRule="auto"/>
        <w:jc w:val="center"/>
        <w:rPr>
          <w:rFonts w:ascii="Arial" w:eastAsia="Arial Unicode MS" w:hAnsi="Arial" w:cs="Arial"/>
          <w:rPrChange w:id="205" w:author="PEQUETITA Garcia Rodriguez" w:date="2016-08-09T00:47:00Z">
            <w:rPr>
              <w:rFonts w:ascii="Arial" w:eastAsia="Arial Unicode MS" w:hAnsi="Arial" w:cs="Arial"/>
              <w:b/>
            </w:rPr>
          </w:rPrChange>
        </w:rPr>
        <w:pPrChange w:id="206" w:author="PEQUETITA Garcia Rodriguez" w:date="2016-08-09T00:47:00Z">
          <w:pPr>
            <w:tabs>
              <w:tab w:val="right" w:pos="8498"/>
            </w:tabs>
            <w:spacing w:after="0" w:line="360" w:lineRule="auto"/>
            <w:jc w:val="both"/>
          </w:pPr>
        </w:pPrChange>
      </w:pPr>
      <w:ins w:id="207" w:author="PEQUETITA Garcia Rodriguez" w:date="2016-08-09T00:47:00Z">
        <w:r>
          <w:rPr>
            <w:rFonts w:ascii="Arial" w:eastAsia="Arial Unicode MS" w:hAnsi="Arial" w:cs="Arial"/>
            <w:b/>
          </w:rPr>
          <w:t>CN_11_02_formula17</w:t>
        </w:r>
      </w:ins>
    </w:p>
    <w:p w14:paraId="4D461E7A" w14:textId="77777777" w:rsidR="00BC2E52" w:rsidRPr="00DB7A7B" w:rsidRDefault="00BC2E52" w:rsidP="00DB7A7B">
      <w:pPr>
        <w:tabs>
          <w:tab w:val="right" w:pos="8498"/>
        </w:tabs>
        <w:spacing w:after="0" w:line="360" w:lineRule="auto"/>
        <w:jc w:val="both"/>
        <w:rPr>
          <w:rFonts w:ascii="Arial" w:eastAsia="Arial Unicode MS" w:hAnsi="Arial" w:cs="Arial"/>
        </w:rPr>
      </w:pPr>
    </w:p>
    <w:p w14:paraId="160C13DA" w14:textId="77777777" w:rsidR="00BC2E52" w:rsidRPr="00DB7A7B" w:rsidRDefault="00E050D4" w:rsidP="00DB7A7B">
      <w:pPr>
        <w:tabs>
          <w:tab w:val="right" w:pos="8498"/>
        </w:tabs>
        <w:spacing w:after="0" w:line="360" w:lineRule="auto"/>
        <w:jc w:val="both"/>
        <w:rPr>
          <w:rFonts w:ascii="Arial" w:eastAsia="Arial Unicode MS" w:hAnsi="Arial" w:cs="Arial"/>
        </w:rPr>
      </w:pPr>
      <w:r w:rsidRPr="00DB7A7B">
        <w:rPr>
          <w:rFonts w:ascii="Arial" w:eastAsia="Arial Unicode MS" w:hAnsi="Arial" w:cs="Arial"/>
        </w:rPr>
        <w:t>En la cual</w:t>
      </w:r>
      <w:r w:rsidR="00845152" w:rsidRPr="00DB7A7B">
        <w:rPr>
          <w:rFonts w:ascii="Arial" w:eastAsia="Arial Unicode MS" w:hAnsi="Arial" w:cs="Arial"/>
        </w:rPr>
        <w:t xml:space="preserve"> </w:t>
      </w:r>
      <w:r w:rsidR="00845152" w:rsidRPr="00DB7A7B">
        <w:rPr>
          <w:rFonts w:ascii="Arial" w:eastAsia="Arial Unicode MS" w:hAnsi="Arial" w:cs="Arial"/>
          <w:i/>
        </w:rPr>
        <w:t>y</w:t>
      </w:r>
      <w:r w:rsidR="0025676E" w:rsidRPr="00DB7A7B">
        <w:rPr>
          <w:rFonts w:ascii="Arial" w:eastAsia="Arial Unicode MS" w:hAnsi="Arial" w:cs="Arial"/>
        </w:rPr>
        <w:t xml:space="preserve"> </w:t>
      </w:r>
      <w:r w:rsidRPr="00DB7A7B">
        <w:rPr>
          <w:rFonts w:ascii="Arial" w:eastAsia="Arial Unicode MS" w:hAnsi="Arial" w:cs="Arial"/>
        </w:rPr>
        <w:t>es una función que depende de la posición</w:t>
      </w:r>
      <w:r w:rsidR="00845152" w:rsidRPr="00DB7A7B">
        <w:rPr>
          <w:rFonts w:ascii="Arial" w:eastAsia="Arial Unicode MS" w:hAnsi="Arial" w:cs="Arial"/>
        </w:rPr>
        <w:t xml:space="preserve"> </w:t>
      </w:r>
      <w:r w:rsidR="00845152" w:rsidRPr="00DB7A7B">
        <w:rPr>
          <w:rFonts w:ascii="Arial" w:eastAsia="Arial Unicode MS" w:hAnsi="Arial" w:cs="Arial"/>
          <w:i/>
        </w:rPr>
        <w:t>(x)</w:t>
      </w:r>
      <w:r w:rsidR="0025676E" w:rsidRPr="00DB7A7B">
        <w:rPr>
          <w:rFonts w:ascii="Arial" w:eastAsia="Arial Unicode MS" w:hAnsi="Arial" w:cs="Arial"/>
        </w:rPr>
        <w:t xml:space="preserve"> </w:t>
      </w:r>
      <w:r w:rsidRPr="00DB7A7B">
        <w:rPr>
          <w:rFonts w:ascii="Arial" w:eastAsia="Arial Unicode MS" w:hAnsi="Arial" w:cs="Arial"/>
        </w:rPr>
        <w:t>y del tiempo</w:t>
      </w:r>
      <w:r w:rsidR="00845152" w:rsidRPr="00DB7A7B">
        <w:rPr>
          <w:rFonts w:ascii="Arial" w:eastAsia="Arial Unicode MS" w:hAnsi="Arial" w:cs="Arial"/>
        </w:rPr>
        <w:t xml:space="preserve"> </w:t>
      </w:r>
      <w:r w:rsidR="00845152" w:rsidRPr="00DB7A7B">
        <w:rPr>
          <w:rFonts w:ascii="Arial" w:eastAsia="Arial Unicode MS" w:hAnsi="Arial" w:cs="Arial"/>
          <w:i/>
        </w:rPr>
        <w:t>(t)</w:t>
      </w:r>
      <w:r w:rsidRPr="00DB7A7B">
        <w:rPr>
          <w:rFonts w:ascii="Arial" w:eastAsia="Arial Unicode MS" w:hAnsi="Arial" w:cs="Arial"/>
        </w:rPr>
        <w:t xml:space="preserve">. </w:t>
      </w:r>
    </w:p>
    <w:p w14:paraId="68624A64" w14:textId="77777777" w:rsidR="00E050D4" w:rsidRPr="00DB7A7B" w:rsidRDefault="00E050D4" w:rsidP="00DB7A7B">
      <w:pPr>
        <w:tabs>
          <w:tab w:val="right" w:pos="8498"/>
        </w:tabs>
        <w:spacing w:after="0" w:line="360" w:lineRule="auto"/>
        <w:jc w:val="both"/>
        <w:rPr>
          <w:rFonts w:ascii="Arial" w:eastAsia="Arial Unicode MS" w:hAnsi="Arial" w:cs="Arial"/>
        </w:rPr>
      </w:pPr>
    </w:p>
    <w:p w14:paraId="1DCCC103" w14:textId="77777777" w:rsidR="00E050D4" w:rsidRPr="00DB7A7B" w:rsidRDefault="00C62A91" w:rsidP="00DB7A7B">
      <w:pPr>
        <w:tabs>
          <w:tab w:val="right" w:pos="8498"/>
        </w:tabs>
        <w:spacing w:after="0" w:line="360" w:lineRule="auto"/>
        <w:jc w:val="both"/>
        <w:rPr>
          <w:rFonts w:ascii="Arial" w:eastAsia="Arial Unicode MS" w:hAnsi="Arial" w:cs="Arial"/>
        </w:rPr>
      </w:pPr>
      <w:r w:rsidRPr="00DB7A7B">
        <w:rPr>
          <w:rFonts w:ascii="Arial" w:eastAsia="Arial Unicode MS" w:hAnsi="Arial" w:cs="Arial"/>
        </w:rPr>
        <w:t>La función</w:t>
      </w:r>
      <w:r w:rsidR="00845152" w:rsidRPr="00DB7A7B">
        <w:rPr>
          <w:rFonts w:ascii="Arial" w:eastAsia="Arial Unicode MS" w:hAnsi="Arial" w:cs="Arial"/>
        </w:rPr>
        <w:t xml:space="preserve"> </w:t>
      </w:r>
      <w:r w:rsidR="00845152" w:rsidRPr="00DB7A7B">
        <w:rPr>
          <w:rFonts w:ascii="Arial" w:eastAsia="Arial Unicode MS" w:hAnsi="Arial" w:cs="Arial"/>
          <w:i/>
        </w:rPr>
        <w:t>f</w:t>
      </w:r>
      <w:r w:rsidRPr="00DB7A7B">
        <w:rPr>
          <w:rFonts w:ascii="Arial" w:eastAsia="Arial Unicode MS" w:hAnsi="Arial" w:cs="Arial"/>
        </w:rPr>
        <w:t xml:space="preserve"> puede describirse matemáticamente de muchas formas, pero la que más se aproxima a la realidad es la función seno. Utilizando la función seno, la ecuación de onda </w:t>
      </w:r>
      <w:r w:rsidR="00E050D4" w:rsidRPr="00DB7A7B">
        <w:rPr>
          <w:rFonts w:ascii="Arial" w:eastAsia="Arial Unicode MS" w:hAnsi="Arial" w:cs="Arial"/>
        </w:rPr>
        <w:t>se presenta</w:t>
      </w:r>
      <w:r w:rsidR="0036782F" w:rsidRPr="00DB7A7B">
        <w:rPr>
          <w:rFonts w:ascii="Arial" w:eastAsia="Arial Unicode MS" w:hAnsi="Arial" w:cs="Arial"/>
        </w:rPr>
        <w:t xml:space="preserve"> así</w:t>
      </w:r>
      <w:r w:rsidR="00E050D4" w:rsidRPr="00DB7A7B">
        <w:rPr>
          <w:rFonts w:ascii="Arial" w:eastAsia="Arial Unicode MS" w:hAnsi="Arial" w:cs="Arial"/>
        </w:rPr>
        <w:t>:</w:t>
      </w:r>
    </w:p>
    <w:p w14:paraId="53154C08" w14:textId="77777777" w:rsidR="00BC2E52" w:rsidRPr="00DB7A7B" w:rsidRDefault="00BC2E52" w:rsidP="00DB7A7B">
      <w:pPr>
        <w:tabs>
          <w:tab w:val="right" w:pos="8498"/>
        </w:tabs>
        <w:spacing w:after="0" w:line="360" w:lineRule="auto"/>
        <w:jc w:val="both"/>
        <w:rPr>
          <w:rFonts w:ascii="Arial" w:eastAsia="Arial Unicode MS" w:hAnsi="Arial" w:cs="Arial"/>
        </w:rPr>
      </w:pPr>
    </w:p>
    <w:p w14:paraId="7312B4BB" w14:textId="3F6467A5" w:rsidR="00BC2E52" w:rsidRPr="00393F14" w:rsidRDefault="00870F5E" w:rsidP="00DB7A7B">
      <w:pPr>
        <w:tabs>
          <w:tab w:val="right" w:pos="8498"/>
        </w:tabs>
        <w:spacing w:after="0" w:line="360" w:lineRule="auto"/>
        <w:jc w:val="both"/>
        <w:rPr>
          <w:ins w:id="208" w:author="PEQUETITA Garcia Rodriguez" w:date="2016-08-09T00:47:00Z"/>
          <w:rFonts w:ascii="Arial" w:eastAsia="Arial Unicode MS" w:hAnsi="Arial" w:cs="Arial"/>
          <w:rPrChange w:id="209" w:author="PEQUETITA Garcia Rodriguez" w:date="2016-08-09T00:47:00Z">
            <w:rPr>
              <w:ins w:id="210" w:author="PEQUETITA Garcia Rodriguez" w:date="2016-08-09T00:47:00Z"/>
              <w:rFonts w:ascii="Arial" w:eastAsia="Arial Unicode MS" w:hAnsi="Arial" w:cs="Arial"/>
            </w:rPr>
          </w:rPrChange>
        </w:rPr>
      </w:pPr>
      <m:oMathPara>
        <m:oMath>
          <m:r>
            <w:rPr>
              <w:rFonts w:ascii="Cambria Math" w:eastAsia="Arial Unicode MS" w:hAnsi="Cambria Math" w:cs="Arial"/>
              <w:highlight w:val="green"/>
              <w:rPrChange w:id="211" w:author="PEQUETITA Garcia Rodriguez" w:date="2016-08-09T00:50:00Z">
                <w:rPr>
                  <w:rFonts w:ascii="Cambria Math" w:eastAsia="Arial Unicode MS" w:hAnsi="Cambria Math" w:cs="Arial"/>
                </w:rPr>
              </w:rPrChange>
            </w:rPr>
            <m:t>y</m:t>
          </m:r>
          <m:d>
            <m:dPr>
              <m:ctrlPr>
                <w:rPr>
                  <w:rFonts w:ascii="Cambria Math" w:eastAsia="Arial Unicode MS" w:hAnsi="Cambria Math" w:cs="Arial"/>
                  <w:i/>
                  <w:highlight w:val="green"/>
                  <w:rPrChange w:id="212" w:author="PEQUETITA Garcia Rodriguez" w:date="2016-08-09T00:50:00Z">
                    <w:rPr>
                      <w:rFonts w:ascii="Cambria Math" w:eastAsia="Arial Unicode MS" w:hAnsi="Cambria Math" w:cs="Arial"/>
                      <w:i/>
                    </w:rPr>
                  </w:rPrChange>
                </w:rPr>
              </m:ctrlPr>
            </m:dPr>
            <m:e>
              <m:r>
                <w:rPr>
                  <w:rFonts w:ascii="Cambria Math" w:eastAsia="Arial Unicode MS" w:hAnsi="Cambria Math" w:cs="Arial"/>
                  <w:highlight w:val="green"/>
                  <w:rPrChange w:id="213" w:author="PEQUETITA Garcia Rodriguez" w:date="2016-08-09T00:50:00Z">
                    <w:rPr>
                      <w:rFonts w:ascii="Cambria Math" w:eastAsia="Arial Unicode MS" w:hAnsi="Cambria Math" w:cs="Arial"/>
                    </w:rPr>
                  </w:rPrChange>
                </w:rPr>
                <m:t>x,t</m:t>
              </m:r>
            </m:e>
          </m:d>
          <m:r>
            <w:rPr>
              <w:rFonts w:ascii="Cambria Math" w:eastAsia="Arial Unicode MS" w:hAnsi="Cambria Math" w:cs="Arial"/>
              <w:highlight w:val="green"/>
              <w:rPrChange w:id="214" w:author="PEQUETITA Garcia Rodriguez" w:date="2016-08-09T00:50:00Z">
                <w:rPr>
                  <w:rFonts w:ascii="Cambria Math" w:eastAsia="Arial Unicode MS" w:hAnsi="Cambria Math" w:cs="Arial"/>
                </w:rPr>
              </w:rPrChange>
            </w:rPr>
            <m:t>=A</m:t>
          </m:r>
          <m:func>
            <m:funcPr>
              <m:ctrlPr>
                <w:rPr>
                  <w:rFonts w:ascii="Cambria Math" w:eastAsia="Arial Unicode MS" w:hAnsi="Cambria Math" w:cs="Arial"/>
                  <w:i/>
                  <w:highlight w:val="green"/>
                  <w:rPrChange w:id="215" w:author="PEQUETITA Garcia Rodriguez" w:date="2016-08-09T00:50:00Z">
                    <w:rPr>
                      <w:rFonts w:ascii="Cambria Math" w:eastAsia="Arial Unicode MS" w:hAnsi="Cambria Math" w:cs="Arial"/>
                      <w:i/>
                    </w:rPr>
                  </w:rPrChange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="Arial Unicode MS" w:hAnsi="Cambria Math" w:cs="Arial"/>
                  <w:highlight w:val="green"/>
                  <w:rPrChange w:id="216" w:author="PEQUETITA Garcia Rodriguez" w:date="2016-08-09T00:50:00Z">
                    <w:rPr>
                      <w:rFonts w:ascii="Cambria Math" w:eastAsia="Arial Unicode MS" w:hAnsi="Cambria Math" w:cs="Arial"/>
                    </w:rPr>
                  </w:rPrChange>
                </w:rPr>
                <m:t>sin</m:t>
              </m:r>
            </m:fName>
            <m:e>
              <m:d>
                <m:dPr>
                  <m:ctrlPr>
                    <w:rPr>
                      <w:rFonts w:ascii="Cambria Math" w:eastAsia="Arial Unicode MS" w:hAnsi="Cambria Math" w:cs="Arial"/>
                      <w:i/>
                      <w:highlight w:val="green"/>
                      <w:rPrChange w:id="217" w:author="PEQUETITA Garcia Rodriguez" w:date="2016-08-09T00:50:00Z">
                        <w:rPr>
                          <w:rFonts w:ascii="Cambria Math" w:eastAsia="Arial Unicode MS" w:hAnsi="Cambria Math" w:cs="Arial"/>
                          <w:i/>
                        </w:rPr>
                      </w:rPrChange>
                    </w:rPr>
                  </m:ctrlPr>
                </m:dPr>
                <m:e>
                  <m:r>
                    <w:rPr>
                      <w:rFonts w:ascii="Cambria Math" w:eastAsia="Arial Unicode MS" w:hAnsi="Cambria Math" w:cs="Arial"/>
                      <w:highlight w:val="green"/>
                      <w:rPrChange w:id="218" w:author="PEQUETITA Garcia Rodriguez" w:date="2016-08-09T00:50:00Z">
                        <w:rPr>
                          <w:rFonts w:ascii="Cambria Math" w:eastAsia="Arial Unicode MS" w:hAnsi="Cambria Math" w:cs="Arial"/>
                        </w:rPr>
                      </w:rPrChange>
                    </w:rPr>
                    <m:t>k</m:t>
                  </m:r>
                  <m:r>
                    <m:rPr>
                      <m:sty m:val="bi"/>
                    </m:rPr>
                    <w:rPr>
                      <w:rFonts w:ascii="Cambria Math" w:eastAsia="Arial Unicode MS" w:hAnsi="Cambria Math" w:cs="Arial"/>
                      <w:highlight w:val="green"/>
                      <w:rPrChange w:id="219" w:author="PEQUETITA Garcia Rodriguez" w:date="2016-08-09T00:50:00Z">
                        <w:rPr>
                          <w:rFonts w:ascii="Cambria Math" w:eastAsia="Arial Unicode MS" w:hAnsi="Cambria Math" w:cs="Arial"/>
                        </w:rPr>
                      </w:rPrChange>
                    </w:rPr>
                    <m:t>x</m:t>
                  </m:r>
                  <m:r>
                    <w:rPr>
                      <w:rFonts w:ascii="Cambria Math" w:eastAsia="Arial Unicode MS" w:hAnsi="Cambria Math" w:cs="Arial"/>
                      <w:highlight w:val="green"/>
                      <w:rPrChange w:id="220" w:author="PEQUETITA Garcia Rodriguez" w:date="2016-08-09T00:50:00Z">
                        <w:rPr>
                          <w:rFonts w:ascii="Cambria Math" w:eastAsia="Arial Unicode MS" w:hAnsi="Cambria Math" w:cs="Arial"/>
                        </w:rPr>
                      </w:rPrChange>
                    </w:rPr>
                    <m:t>-ω</m:t>
                  </m:r>
                  <m:r>
                    <m:rPr>
                      <m:sty m:val="bi"/>
                    </m:rPr>
                    <w:rPr>
                      <w:rFonts w:ascii="Cambria Math" w:eastAsia="Arial Unicode MS" w:hAnsi="Cambria Math" w:cs="Arial"/>
                      <w:highlight w:val="green"/>
                      <w:rPrChange w:id="221" w:author="PEQUETITA Garcia Rodriguez" w:date="2016-08-09T00:50:00Z">
                        <w:rPr>
                          <w:rFonts w:ascii="Cambria Math" w:eastAsia="Arial Unicode MS" w:hAnsi="Cambria Math" w:cs="Arial"/>
                        </w:rPr>
                      </w:rPrChange>
                    </w:rPr>
                    <m:t>t</m:t>
                  </m:r>
                </m:e>
              </m:d>
            </m:e>
          </m:func>
        </m:oMath>
      </m:oMathPara>
    </w:p>
    <w:p w14:paraId="09E8EF20" w14:textId="606F82EB" w:rsidR="00393F14" w:rsidRPr="00DB7A7B" w:rsidRDefault="00393F14" w:rsidP="00393F14">
      <w:pPr>
        <w:tabs>
          <w:tab w:val="right" w:pos="8498"/>
        </w:tabs>
        <w:spacing w:line="360" w:lineRule="auto"/>
        <w:jc w:val="center"/>
        <w:rPr>
          <w:rFonts w:ascii="Arial" w:eastAsia="Arial Unicode MS" w:hAnsi="Arial" w:cs="Arial"/>
        </w:rPr>
        <w:pPrChange w:id="222" w:author="PEQUETITA Garcia Rodriguez" w:date="2016-08-09T00:47:00Z">
          <w:pPr>
            <w:tabs>
              <w:tab w:val="right" w:pos="8498"/>
            </w:tabs>
            <w:spacing w:after="0" w:line="360" w:lineRule="auto"/>
            <w:jc w:val="both"/>
          </w:pPr>
        </w:pPrChange>
      </w:pPr>
      <w:ins w:id="223" w:author="PEQUETITA Garcia Rodriguez" w:date="2016-08-09T00:47:00Z">
        <w:r>
          <w:rPr>
            <w:rFonts w:ascii="Arial" w:eastAsia="Arial Unicode MS" w:hAnsi="Arial" w:cs="Arial"/>
            <w:b/>
          </w:rPr>
          <w:t>CN_11_02_formula18</w:t>
        </w:r>
      </w:ins>
    </w:p>
    <w:p w14:paraId="2FAC645E" w14:textId="77777777" w:rsidR="0025676E" w:rsidRPr="00DB7A7B" w:rsidRDefault="0025676E" w:rsidP="00DB7A7B">
      <w:pPr>
        <w:tabs>
          <w:tab w:val="right" w:pos="8498"/>
        </w:tabs>
        <w:spacing w:after="0" w:line="360" w:lineRule="auto"/>
        <w:jc w:val="both"/>
        <w:rPr>
          <w:rFonts w:ascii="Arial" w:eastAsia="Arial Unicode MS" w:hAnsi="Arial" w:cs="Arial"/>
        </w:rPr>
      </w:pPr>
    </w:p>
    <w:p w14:paraId="03933C80" w14:textId="77777777" w:rsidR="00845152" w:rsidRPr="00DB7A7B" w:rsidRDefault="00A73119" w:rsidP="00DB7A7B">
      <w:pPr>
        <w:tabs>
          <w:tab w:val="right" w:pos="8498"/>
        </w:tabs>
        <w:spacing w:after="0" w:line="360" w:lineRule="auto"/>
        <w:jc w:val="both"/>
        <w:rPr>
          <w:rFonts w:ascii="Arial" w:eastAsia="Arial Unicode MS" w:hAnsi="Arial" w:cs="Arial"/>
        </w:rPr>
      </w:pPr>
      <w:r w:rsidRPr="00DB7A7B">
        <w:rPr>
          <w:rFonts w:ascii="Arial" w:eastAsia="Arial Unicode MS" w:hAnsi="Arial" w:cs="Arial"/>
        </w:rPr>
        <w:t>Donde</w:t>
      </w:r>
      <w:r w:rsidR="00447991">
        <w:rPr>
          <w:rFonts w:ascii="Arial" w:eastAsia="Arial Unicode MS" w:hAnsi="Arial" w:cs="Arial"/>
        </w:rPr>
        <w:t>:</w:t>
      </w:r>
    </w:p>
    <w:p w14:paraId="42849F84" w14:textId="77777777" w:rsidR="00845152" w:rsidRPr="00DB7A7B" w:rsidRDefault="00845152" w:rsidP="00DB7A7B">
      <w:pPr>
        <w:tabs>
          <w:tab w:val="right" w:pos="8498"/>
        </w:tabs>
        <w:spacing w:after="0" w:line="360" w:lineRule="auto"/>
        <w:jc w:val="both"/>
        <w:rPr>
          <w:rFonts w:ascii="Arial" w:eastAsia="Arial Unicode MS" w:hAnsi="Arial" w:cs="Arial"/>
        </w:rPr>
      </w:pPr>
    </w:p>
    <w:p w14:paraId="52991FF5" w14:textId="3A503C41" w:rsidR="00393F14" w:rsidRDefault="00DB7A7B" w:rsidP="00DB7A7B">
      <w:pPr>
        <w:tabs>
          <w:tab w:val="right" w:pos="8498"/>
        </w:tabs>
        <w:spacing w:after="0" w:line="360" w:lineRule="auto"/>
        <w:jc w:val="both"/>
        <w:rPr>
          <w:ins w:id="224" w:author="PEQUETITA Garcia Rodriguez" w:date="2016-08-09T00:54:00Z"/>
          <w:rFonts w:ascii="Arial" w:eastAsia="Arial Unicode MS" w:hAnsi="Arial" w:cs="Arial"/>
        </w:rPr>
      </w:pPr>
      <w:r>
        <w:rPr>
          <w:rFonts w:ascii="Arial" w:eastAsia="Arial Unicode MS" w:hAnsi="Arial" w:cs="Arial"/>
        </w:rPr>
        <w:t xml:space="preserve"> </w:t>
      </w:r>
      <m:oMath>
        <m:r>
          <w:rPr>
            <w:rFonts w:ascii="Cambria Math" w:eastAsia="Arial Unicode MS" w:hAnsi="Cambria Math" w:cs="Arial"/>
            <w:highlight w:val="green"/>
            <w:rPrChange w:id="225" w:author="PEQUETITA Garcia Rodriguez" w:date="2016-08-09T00:53:00Z">
              <w:rPr>
                <w:rFonts w:ascii="Cambria Math" w:eastAsia="Arial Unicode MS" w:hAnsi="Cambria Math" w:cs="Arial"/>
              </w:rPr>
            </w:rPrChange>
          </w:rPr>
          <m:t>k =</m:t>
        </m:r>
        <m:f>
          <m:fPr>
            <m:ctrlPr>
              <w:rPr>
                <w:rFonts w:ascii="Cambria Math" w:eastAsia="Arial Unicode MS" w:hAnsi="Cambria Math" w:cs="Arial"/>
                <w:i/>
                <w:highlight w:val="green"/>
                <w:rPrChange w:id="226" w:author="PEQUETITA Garcia Rodriguez" w:date="2016-08-09T00:53:00Z">
                  <w:rPr>
                    <w:rFonts w:ascii="Cambria Math" w:eastAsia="Arial Unicode MS" w:hAnsi="Cambria Math" w:cs="Arial"/>
                    <w:i/>
                  </w:rPr>
                </w:rPrChange>
              </w:rPr>
            </m:ctrlPr>
          </m:fPr>
          <m:num>
            <m:r>
              <w:rPr>
                <w:rFonts w:ascii="Cambria Math" w:eastAsia="Arial Unicode MS" w:hAnsi="Cambria Math" w:cs="Arial"/>
                <w:highlight w:val="green"/>
                <w:rPrChange w:id="227" w:author="PEQUETITA Garcia Rodriguez" w:date="2016-08-09T00:53:00Z">
                  <w:rPr>
                    <w:rFonts w:ascii="Cambria Math" w:eastAsia="Arial Unicode MS" w:hAnsi="Cambria Math" w:cs="Arial"/>
                  </w:rPr>
                </w:rPrChange>
              </w:rPr>
              <m:t>2π</m:t>
            </m:r>
          </m:num>
          <m:den>
            <m:r>
              <w:rPr>
                <w:rFonts w:ascii="Cambria Math" w:eastAsia="Arial Unicode MS" w:hAnsi="Cambria Math" w:cs="Arial"/>
                <w:highlight w:val="green"/>
                <w:rPrChange w:id="228" w:author="PEQUETITA Garcia Rodriguez" w:date="2016-08-09T00:53:00Z">
                  <w:rPr>
                    <w:rFonts w:ascii="Cambria Math" w:eastAsia="Arial Unicode MS" w:hAnsi="Cambria Math" w:cs="Arial"/>
                  </w:rPr>
                </w:rPrChange>
              </w:rPr>
              <m:t>λ</m:t>
            </m:r>
          </m:den>
        </m:f>
      </m:oMath>
      <w:r>
        <w:rPr>
          <w:rFonts w:ascii="Arial" w:eastAsia="Arial Unicode MS" w:hAnsi="Arial" w:cs="Arial"/>
        </w:rPr>
        <w:t xml:space="preserve"> </w:t>
      </w:r>
    </w:p>
    <w:p w14:paraId="5B966C5B" w14:textId="7A29702F" w:rsidR="008A21C9" w:rsidRPr="00DB7A7B" w:rsidRDefault="008A21C9" w:rsidP="008A21C9">
      <w:pPr>
        <w:tabs>
          <w:tab w:val="right" w:pos="8498"/>
        </w:tabs>
        <w:spacing w:line="360" w:lineRule="auto"/>
        <w:jc w:val="center"/>
        <w:rPr>
          <w:ins w:id="229" w:author="PEQUETITA Garcia Rodriguez" w:date="2016-08-09T00:54:00Z"/>
          <w:rFonts w:ascii="Arial" w:eastAsia="Arial Unicode MS" w:hAnsi="Arial" w:cs="Arial"/>
        </w:rPr>
      </w:pPr>
      <w:ins w:id="230" w:author="PEQUETITA Garcia Rodriguez" w:date="2016-08-09T00:54:00Z">
        <w:r>
          <w:rPr>
            <w:rFonts w:ascii="Arial" w:eastAsia="Arial Unicode MS" w:hAnsi="Arial" w:cs="Arial"/>
            <w:b/>
          </w:rPr>
          <w:t xml:space="preserve">CN_11_02_formula50 </w:t>
        </w:r>
        <w:r w:rsidRPr="008A21C9">
          <w:rPr>
            <w:rFonts w:ascii="Arial" w:eastAsia="Arial Unicode MS" w:hAnsi="Arial" w:cs="Arial"/>
            <w:b/>
            <w:highlight w:val="green"/>
            <w:rPrChange w:id="231" w:author="PEQUETITA Garcia Rodriguez" w:date="2016-08-09T00:55:00Z">
              <w:rPr>
                <w:rFonts w:ascii="Arial" w:eastAsia="Arial Unicode MS" w:hAnsi="Arial" w:cs="Arial"/>
                <w:b/>
              </w:rPr>
            </w:rPrChange>
          </w:rPr>
          <w:t>(observa la numeración)</w:t>
        </w:r>
      </w:ins>
    </w:p>
    <w:p w14:paraId="33245392" w14:textId="77777777" w:rsidR="008A21C9" w:rsidRDefault="008A21C9" w:rsidP="00DB7A7B">
      <w:pPr>
        <w:tabs>
          <w:tab w:val="right" w:pos="8498"/>
        </w:tabs>
        <w:spacing w:after="0" w:line="360" w:lineRule="auto"/>
        <w:jc w:val="both"/>
        <w:rPr>
          <w:ins w:id="232" w:author="PEQUETITA Garcia Rodriguez" w:date="2016-08-09T00:53:00Z"/>
          <w:rFonts w:ascii="Arial" w:eastAsia="Arial Unicode MS" w:hAnsi="Arial" w:cs="Arial"/>
        </w:rPr>
      </w:pPr>
    </w:p>
    <w:p w14:paraId="74E85A73" w14:textId="138E3BCF" w:rsidR="002834A2" w:rsidRDefault="00B86715" w:rsidP="00DB7A7B">
      <w:pPr>
        <w:tabs>
          <w:tab w:val="right" w:pos="8498"/>
        </w:tabs>
        <w:spacing w:after="0" w:line="360" w:lineRule="auto"/>
        <w:jc w:val="both"/>
        <w:rPr>
          <w:ins w:id="233" w:author="PEQUETITA Garcia Rodriguez" w:date="2016-08-09T00:48:00Z"/>
          <w:rFonts w:ascii="Arial" w:eastAsia="Arial Unicode MS" w:hAnsi="Arial" w:cs="Arial"/>
        </w:rPr>
      </w:pPr>
      <w:r w:rsidRPr="00DB7A7B">
        <w:rPr>
          <w:rFonts w:ascii="Arial" w:eastAsia="Arial Unicode MS" w:hAnsi="Arial" w:cs="Arial"/>
        </w:rPr>
        <w:t>es el</w:t>
      </w:r>
      <w:r w:rsidR="002834A2" w:rsidRPr="00DB7A7B">
        <w:rPr>
          <w:rFonts w:ascii="Arial" w:eastAsia="Arial Unicode MS" w:hAnsi="Arial" w:cs="Arial"/>
        </w:rPr>
        <w:t xml:space="preserve"> </w:t>
      </w:r>
      <w:r w:rsidRPr="00DB7A7B">
        <w:rPr>
          <w:rFonts w:ascii="Arial" w:eastAsia="Arial Unicode MS" w:hAnsi="Arial" w:cs="Arial"/>
        </w:rPr>
        <w:t>nú</w:t>
      </w:r>
      <w:r w:rsidR="002834A2" w:rsidRPr="00DB7A7B">
        <w:rPr>
          <w:rFonts w:ascii="Arial" w:eastAsia="Arial Unicode MS" w:hAnsi="Arial" w:cs="Arial"/>
        </w:rPr>
        <w:t>mero de onda</w:t>
      </w:r>
      <w:r w:rsidR="00845152" w:rsidRPr="00DB7A7B">
        <w:rPr>
          <w:rFonts w:ascii="Arial" w:eastAsia="Arial Unicode MS" w:hAnsi="Arial" w:cs="Arial"/>
        </w:rPr>
        <w:t>, que tiene unidad</w:t>
      </w:r>
      <w:r w:rsidR="00105B82" w:rsidRPr="00DB7A7B">
        <w:rPr>
          <w:rFonts w:ascii="Arial" w:eastAsia="Arial Unicode MS" w:hAnsi="Arial" w:cs="Arial"/>
        </w:rPr>
        <w:t>es de</w:t>
      </w:r>
      <w:ins w:id="234" w:author="PEQUETITA Garcia Rodriguez" w:date="2016-08-09T00:48:00Z">
        <w:r w:rsidR="00393F14">
          <w:rPr>
            <w:rFonts w:ascii="Arial" w:eastAsia="Arial Unicode MS" w:hAnsi="Arial" w:cs="Arial"/>
          </w:rPr>
          <w:t xml:space="preserve"> rad/m</w:t>
        </w:r>
      </w:ins>
      <w:del w:id="235" w:author="PEQUETITA Garcia Rodriguez" w:date="2016-08-09T00:48:00Z">
        <w:r w:rsidR="00105B82" w:rsidRPr="00DB7A7B" w:rsidDel="00393F14">
          <w:rPr>
            <w:rFonts w:ascii="Arial" w:eastAsia="Arial Unicode MS" w:hAnsi="Arial" w:cs="Arial"/>
          </w:rPr>
          <w:delText xml:space="preserve"> </w:delText>
        </w:r>
        <m:oMath>
          <m:d>
            <m:dPr>
              <m:begChr m:val="["/>
              <m:endChr m:val="]"/>
              <m:ctrlPr>
                <w:rPr>
                  <w:rFonts w:ascii="Cambria Math" w:eastAsia="Arial Unicode MS" w:hAnsi="Cambria Math" w:cs="Arial"/>
                  <w:i/>
                </w:rPr>
              </m:ctrlPr>
            </m:dPr>
            <m:e>
              <m:f>
                <m:fPr>
                  <m:ctrlPr>
                    <w:rPr>
                      <w:rFonts w:ascii="Cambria Math" w:eastAsia="Arial Unicode MS" w:hAnsi="Cambria Math" w:cs="Arial"/>
                      <w:i/>
                    </w:rPr>
                  </m:ctrlPr>
                </m:fPr>
                <m:num>
                  <m:r>
                    <w:rPr>
                      <w:rFonts w:ascii="Cambria Math" w:eastAsia="Arial Unicode MS" w:hAnsi="Cambria Math" w:cs="Arial"/>
                    </w:rPr>
                    <m:t>rad</m:t>
                  </m:r>
                </m:num>
                <m:den>
                  <m:r>
                    <w:rPr>
                      <w:rFonts w:ascii="Cambria Math" w:eastAsia="Arial Unicode MS" w:hAnsi="Cambria Math" w:cs="Arial"/>
                    </w:rPr>
                    <m:t>m</m:t>
                  </m:r>
                </m:den>
              </m:f>
            </m:e>
          </m:d>
        </m:oMath>
      </w:del>
    </w:p>
    <w:p w14:paraId="799CE12C" w14:textId="77777777" w:rsidR="00393F14" w:rsidRPr="00DB7A7B" w:rsidRDefault="00393F14" w:rsidP="00DB7A7B">
      <w:pPr>
        <w:tabs>
          <w:tab w:val="right" w:pos="8498"/>
        </w:tabs>
        <w:spacing w:after="0" w:line="360" w:lineRule="auto"/>
        <w:jc w:val="both"/>
        <w:rPr>
          <w:rFonts w:ascii="Arial" w:eastAsia="Arial Unicode MS" w:hAnsi="Arial" w:cs="Arial"/>
        </w:rPr>
      </w:pPr>
    </w:p>
    <w:p w14:paraId="43310461" w14:textId="77777777" w:rsidR="008A21C9" w:rsidRDefault="00DB7A7B" w:rsidP="00DB7A7B">
      <w:pPr>
        <w:tabs>
          <w:tab w:val="right" w:pos="8498"/>
        </w:tabs>
        <w:spacing w:after="0" w:line="360" w:lineRule="auto"/>
        <w:jc w:val="both"/>
        <w:rPr>
          <w:ins w:id="236" w:author="PEQUETITA Garcia Rodriguez" w:date="2016-08-09T00:54:00Z"/>
          <w:rFonts w:ascii="Arial" w:eastAsia="Arial Unicode MS" w:hAnsi="Arial" w:cs="Arial"/>
        </w:rPr>
      </w:pPr>
      <w:r>
        <w:rPr>
          <w:rFonts w:ascii="Arial" w:eastAsia="Arial Unicode MS" w:hAnsi="Arial" w:cs="Arial"/>
        </w:rPr>
        <w:t xml:space="preserve"> </w:t>
      </w:r>
      <m:oMath>
        <m:r>
          <w:rPr>
            <w:rFonts w:ascii="Cambria Math" w:eastAsia="Arial Unicode MS" w:hAnsi="Cambria Math" w:cs="Arial"/>
            <w:highlight w:val="green"/>
            <w:rPrChange w:id="237" w:author="PEQUETITA Garcia Rodriguez" w:date="2016-08-09T00:55:00Z">
              <w:rPr>
                <w:rFonts w:ascii="Cambria Math" w:eastAsia="Arial Unicode MS" w:hAnsi="Cambria Math" w:cs="Arial"/>
              </w:rPr>
            </w:rPrChange>
          </w:rPr>
          <m:t>ω=</m:t>
        </m:r>
        <m:f>
          <m:fPr>
            <m:ctrlPr>
              <w:rPr>
                <w:rFonts w:ascii="Cambria Math" w:eastAsia="Arial Unicode MS" w:hAnsi="Cambria Math" w:cs="Arial"/>
                <w:i/>
                <w:highlight w:val="green"/>
                <w:rPrChange w:id="238" w:author="PEQUETITA Garcia Rodriguez" w:date="2016-08-09T00:55:00Z">
                  <w:rPr>
                    <w:rFonts w:ascii="Cambria Math" w:eastAsia="Arial Unicode MS" w:hAnsi="Cambria Math" w:cs="Arial"/>
                    <w:i/>
                  </w:rPr>
                </w:rPrChange>
              </w:rPr>
            </m:ctrlPr>
          </m:fPr>
          <m:num>
            <m:r>
              <w:rPr>
                <w:rFonts w:ascii="Cambria Math" w:eastAsia="Arial Unicode MS" w:hAnsi="Cambria Math" w:cs="Arial"/>
                <w:highlight w:val="green"/>
                <w:rPrChange w:id="239" w:author="PEQUETITA Garcia Rodriguez" w:date="2016-08-09T00:55:00Z">
                  <w:rPr>
                    <w:rFonts w:ascii="Cambria Math" w:eastAsia="Arial Unicode MS" w:hAnsi="Cambria Math" w:cs="Arial"/>
                  </w:rPr>
                </w:rPrChange>
              </w:rPr>
              <m:t>2π</m:t>
            </m:r>
          </m:num>
          <m:den>
            <m:r>
              <w:rPr>
                <w:rFonts w:ascii="Cambria Math" w:eastAsia="Arial Unicode MS" w:hAnsi="Cambria Math" w:cs="Arial"/>
                <w:highlight w:val="green"/>
                <w:rPrChange w:id="240" w:author="PEQUETITA Garcia Rodriguez" w:date="2016-08-09T00:55:00Z">
                  <w:rPr>
                    <w:rFonts w:ascii="Cambria Math" w:eastAsia="Arial Unicode MS" w:hAnsi="Cambria Math" w:cs="Arial"/>
                  </w:rPr>
                </w:rPrChange>
              </w:rPr>
              <m:t>T</m:t>
            </m:r>
          </m:den>
        </m:f>
      </m:oMath>
      <w:r>
        <w:rPr>
          <w:rFonts w:ascii="Arial" w:eastAsia="Arial Unicode MS" w:hAnsi="Arial" w:cs="Arial"/>
        </w:rPr>
        <w:t xml:space="preserve"> </w:t>
      </w:r>
    </w:p>
    <w:p w14:paraId="23B717EE" w14:textId="4BBFF02D" w:rsidR="008A21C9" w:rsidRPr="00DB7A7B" w:rsidRDefault="008A21C9" w:rsidP="008A21C9">
      <w:pPr>
        <w:tabs>
          <w:tab w:val="right" w:pos="8498"/>
        </w:tabs>
        <w:spacing w:line="360" w:lineRule="auto"/>
        <w:jc w:val="center"/>
        <w:rPr>
          <w:ins w:id="241" w:author="PEQUETITA Garcia Rodriguez" w:date="2016-08-09T00:55:00Z"/>
          <w:rFonts w:ascii="Arial" w:eastAsia="Arial Unicode MS" w:hAnsi="Arial" w:cs="Arial"/>
        </w:rPr>
      </w:pPr>
      <w:ins w:id="242" w:author="PEQUETITA Garcia Rodriguez" w:date="2016-08-09T00:54:00Z">
        <w:r>
          <w:rPr>
            <w:rFonts w:ascii="Arial" w:eastAsia="Arial Unicode MS" w:hAnsi="Arial" w:cs="Arial"/>
            <w:b/>
          </w:rPr>
          <w:t>CN_11_02_formula51</w:t>
        </w:r>
      </w:ins>
      <w:ins w:id="243" w:author="PEQUETITA Garcia Rodriguez" w:date="2016-08-09T00:55:00Z">
        <w:r>
          <w:rPr>
            <w:rFonts w:ascii="Arial" w:eastAsia="Arial Unicode MS" w:hAnsi="Arial" w:cs="Arial"/>
            <w:b/>
          </w:rPr>
          <w:t xml:space="preserve"> (</w:t>
        </w:r>
        <w:r w:rsidRPr="008A21C9">
          <w:rPr>
            <w:rFonts w:ascii="Arial" w:eastAsia="Arial Unicode MS" w:hAnsi="Arial" w:cs="Arial"/>
            <w:b/>
            <w:highlight w:val="green"/>
            <w:rPrChange w:id="244" w:author="PEQUETITA Garcia Rodriguez" w:date="2016-08-09T00:55:00Z">
              <w:rPr>
                <w:rFonts w:ascii="Arial" w:eastAsia="Arial Unicode MS" w:hAnsi="Arial" w:cs="Arial"/>
                <w:b/>
              </w:rPr>
            </w:rPrChange>
          </w:rPr>
          <w:t>observa la numeración)</w:t>
        </w:r>
      </w:ins>
    </w:p>
    <w:p w14:paraId="09DDE3F2" w14:textId="35CCAB14" w:rsidR="008A21C9" w:rsidRPr="008A21C9" w:rsidRDefault="008A21C9" w:rsidP="008A21C9">
      <w:pPr>
        <w:tabs>
          <w:tab w:val="right" w:pos="8498"/>
        </w:tabs>
        <w:spacing w:line="360" w:lineRule="auto"/>
        <w:jc w:val="center"/>
        <w:rPr>
          <w:ins w:id="245" w:author="PEQUETITA Garcia Rodriguez" w:date="2016-08-09T00:54:00Z"/>
          <w:rPrChange w:id="246" w:author="PEQUETITA Garcia Rodriguez" w:date="2016-08-09T00:55:00Z">
            <w:rPr>
              <w:ins w:id="247" w:author="PEQUETITA Garcia Rodriguez" w:date="2016-08-09T00:54:00Z"/>
              <w:rFonts w:ascii="Arial" w:eastAsia="Arial Unicode MS" w:hAnsi="Arial" w:cs="Arial"/>
            </w:rPr>
          </w:rPrChange>
        </w:rPr>
      </w:pPr>
    </w:p>
    <w:p w14:paraId="10E2E345" w14:textId="476D3257" w:rsidR="00BC2E52" w:rsidRPr="00DB7A7B" w:rsidRDefault="00845152" w:rsidP="00DB7A7B">
      <w:pPr>
        <w:tabs>
          <w:tab w:val="right" w:pos="8498"/>
        </w:tabs>
        <w:spacing w:after="0" w:line="360" w:lineRule="auto"/>
        <w:jc w:val="both"/>
        <w:rPr>
          <w:rFonts w:ascii="Arial" w:eastAsia="Arial Unicode MS" w:hAnsi="Arial" w:cs="Arial"/>
        </w:rPr>
      </w:pPr>
      <w:r w:rsidRPr="00DB7A7B">
        <w:rPr>
          <w:rFonts w:ascii="Arial" w:eastAsia="Arial Unicode MS" w:hAnsi="Arial" w:cs="Arial"/>
        </w:rPr>
        <w:t>es la fr</w:t>
      </w:r>
      <w:r w:rsidR="002834A2" w:rsidRPr="00DB7A7B">
        <w:rPr>
          <w:rFonts w:ascii="Arial" w:eastAsia="Arial Unicode MS" w:hAnsi="Arial" w:cs="Arial"/>
        </w:rPr>
        <w:t>ecuencia angular</w:t>
      </w:r>
      <w:r w:rsidR="00447991">
        <w:rPr>
          <w:rFonts w:ascii="Arial" w:eastAsia="Arial Unicode MS" w:hAnsi="Arial" w:cs="Arial"/>
        </w:rPr>
        <w:t>,</w:t>
      </w:r>
      <w:r w:rsidR="00105B82" w:rsidRPr="00DB7A7B">
        <w:rPr>
          <w:rFonts w:ascii="Arial" w:eastAsia="Arial Unicode MS" w:hAnsi="Arial" w:cs="Arial"/>
        </w:rPr>
        <w:t xml:space="preserve"> que tiene unidades de </w:t>
      </w:r>
      <w:ins w:id="248" w:author="PEQUETITA Garcia Rodriguez" w:date="2016-08-09T00:48:00Z">
        <w:r w:rsidR="00393F14">
          <w:rPr>
            <w:rFonts w:ascii="Arial" w:eastAsia="Arial Unicode MS" w:hAnsi="Arial" w:cs="Arial"/>
          </w:rPr>
          <w:t>rad/m</w:t>
        </w:r>
      </w:ins>
      <m:oMath>
        <m:d>
          <m:dPr>
            <m:begChr m:val="["/>
            <m:endChr m:val="]"/>
            <m:ctrlPr>
              <w:del w:id="249" w:author="PEQUETITA Garcia Rodriguez" w:date="2016-08-09T00:48:00Z">
                <w:rPr>
                  <w:rFonts w:ascii="Cambria Math" w:eastAsia="Arial Unicode MS" w:hAnsi="Cambria Math" w:cs="Arial"/>
                  <w:i/>
                </w:rPr>
              </w:del>
            </m:ctrlPr>
          </m:dPr>
          <m:e>
            <m:f>
              <m:fPr>
                <m:ctrlPr>
                  <w:del w:id="250" w:author="PEQUETITA Garcia Rodriguez" w:date="2016-08-09T00:48:00Z">
                    <w:rPr>
                      <w:rFonts w:ascii="Cambria Math" w:eastAsia="Arial Unicode MS" w:hAnsi="Cambria Math" w:cs="Arial"/>
                      <w:i/>
                    </w:rPr>
                  </w:del>
                </m:ctrlPr>
              </m:fPr>
              <m:num>
                <m:r>
                  <w:del w:id="251" w:author="PEQUETITA Garcia Rodriguez" w:date="2016-08-09T00:48:00Z">
                    <w:rPr>
                      <w:rFonts w:ascii="Cambria Math" w:eastAsia="Arial Unicode MS" w:hAnsi="Cambria Math" w:cs="Arial"/>
                    </w:rPr>
                    <m:t>rad</m:t>
                  </w:del>
                </m:r>
              </m:num>
              <m:den>
                <m:r>
                  <w:del w:id="252" w:author="PEQUETITA Garcia Rodriguez" w:date="2016-08-09T00:48:00Z">
                    <w:rPr>
                      <w:rFonts w:ascii="Cambria Math" w:eastAsia="Arial Unicode MS" w:hAnsi="Cambria Math" w:cs="Arial"/>
                    </w:rPr>
                    <m:t>s</m:t>
                  </w:del>
                </m:r>
              </m:den>
            </m:f>
          </m:e>
        </m:d>
      </m:oMath>
    </w:p>
    <w:p w14:paraId="6B357A59" w14:textId="77777777" w:rsidR="00BC2E52" w:rsidRPr="00DB7A7B" w:rsidRDefault="00DB7A7B" w:rsidP="00DB7A7B">
      <w:pPr>
        <w:tabs>
          <w:tab w:val="right" w:pos="8498"/>
        </w:tabs>
        <w:spacing w:after="0" w:line="360" w:lineRule="auto"/>
        <w:jc w:val="both"/>
        <w:rPr>
          <w:rFonts w:ascii="Arial" w:eastAsia="Arial Unicode MS" w:hAnsi="Arial" w:cs="Arial"/>
        </w:rPr>
      </w:pPr>
      <w:r>
        <w:rPr>
          <w:rFonts w:ascii="Arial" w:eastAsia="Arial Unicode MS" w:hAnsi="Arial" w:cs="Arial"/>
        </w:rPr>
        <w:t xml:space="preserve"> 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21"/>
        <w:gridCol w:w="6407"/>
      </w:tblGrid>
      <w:tr w:rsidR="00AD1527" w:rsidRPr="00DB7A7B" w14:paraId="06C82CA9" w14:textId="77777777" w:rsidTr="0093461A">
        <w:tc>
          <w:tcPr>
            <w:tcW w:w="8978" w:type="dxa"/>
            <w:gridSpan w:val="2"/>
            <w:shd w:val="clear" w:color="auto" w:fill="000000" w:themeFill="text1"/>
          </w:tcPr>
          <w:p w14:paraId="7DA38F94" w14:textId="77777777" w:rsidR="00AD1527" w:rsidRPr="00DB7A7B" w:rsidRDefault="00AD1527" w:rsidP="00DB7A7B">
            <w:pPr>
              <w:spacing w:line="360" w:lineRule="auto"/>
              <w:jc w:val="center"/>
              <w:rPr>
                <w:rFonts w:ascii="Arial" w:eastAsia="Arial Unicode MS" w:hAnsi="Arial" w:cs="Arial"/>
                <w:b/>
                <w:color w:val="FFFFFF" w:themeColor="background1"/>
              </w:rPr>
            </w:pPr>
            <w:r w:rsidRPr="00DB7A7B">
              <w:rPr>
                <w:rFonts w:ascii="Arial" w:eastAsia="Arial Unicode MS" w:hAnsi="Arial" w:cs="Arial"/>
                <w:b/>
                <w:color w:val="FFFFFF" w:themeColor="background1"/>
              </w:rPr>
              <w:t>Destacado</w:t>
            </w:r>
          </w:p>
        </w:tc>
      </w:tr>
      <w:tr w:rsidR="00AD1527" w:rsidRPr="00DB7A7B" w14:paraId="0F06E9F8" w14:textId="77777777" w:rsidTr="0093461A">
        <w:tc>
          <w:tcPr>
            <w:tcW w:w="2518" w:type="dxa"/>
          </w:tcPr>
          <w:p w14:paraId="486607AA" w14:textId="77777777" w:rsidR="00AD1527" w:rsidRPr="00DB7A7B" w:rsidRDefault="00AD1527" w:rsidP="00DB7A7B">
            <w:pPr>
              <w:spacing w:line="360" w:lineRule="auto"/>
              <w:rPr>
                <w:rFonts w:ascii="Arial" w:eastAsia="Arial Unicode MS" w:hAnsi="Arial" w:cs="Arial"/>
                <w:b/>
              </w:rPr>
            </w:pPr>
            <w:r w:rsidRPr="00DB7A7B">
              <w:rPr>
                <w:rFonts w:ascii="Arial" w:eastAsia="Arial Unicode MS" w:hAnsi="Arial" w:cs="Arial"/>
                <w:b/>
              </w:rPr>
              <w:t>Título</w:t>
            </w:r>
          </w:p>
        </w:tc>
        <w:tc>
          <w:tcPr>
            <w:tcW w:w="6460" w:type="dxa"/>
          </w:tcPr>
          <w:p w14:paraId="0D40EE69" w14:textId="77777777" w:rsidR="00AD1527" w:rsidRPr="00DB7A7B" w:rsidRDefault="00447991" w:rsidP="00DB7A7B">
            <w:pPr>
              <w:spacing w:line="360" w:lineRule="auto"/>
              <w:rPr>
                <w:rFonts w:ascii="Arial" w:eastAsia="Arial Unicode MS" w:hAnsi="Arial" w:cs="Arial"/>
              </w:rPr>
            </w:pPr>
            <w:r>
              <w:rPr>
                <w:rFonts w:ascii="Arial" w:eastAsia="Arial Unicode MS" w:hAnsi="Arial" w:cs="Arial"/>
              </w:rPr>
              <w:t>El m</w:t>
            </w:r>
            <w:r w:rsidRPr="00DB7A7B">
              <w:rPr>
                <w:rFonts w:ascii="Arial" w:eastAsia="Arial Unicode MS" w:hAnsi="Arial" w:cs="Arial"/>
              </w:rPr>
              <w:t xml:space="preserve">ovimiento </w:t>
            </w:r>
            <w:r w:rsidR="00414E77" w:rsidRPr="00DB7A7B">
              <w:rPr>
                <w:rFonts w:ascii="Arial" w:eastAsia="Arial Unicode MS" w:hAnsi="Arial" w:cs="Arial"/>
              </w:rPr>
              <w:t>de una cuerda</w:t>
            </w:r>
          </w:p>
        </w:tc>
      </w:tr>
      <w:tr w:rsidR="00AD1527" w:rsidRPr="00DB7A7B" w14:paraId="1EF26404" w14:textId="77777777" w:rsidTr="0093461A">
        <w:tc>
          <w:tcPr>
            <w:tcW w:w="2518" w:type="dxa"/>
          </w:tcPr>
          <w:p w14:paraId="174A8EEF" w14:textId="77777777" w:rsidR="00AD1527" w:rsidRPr="00DB7A7B" w:rsidRDefault="00845152" w:rsidP="00DB7A7B">
            <w:pPr>
              <w:spacing w:line="360" w:lineRule="auto"/>
              <w:rPr>
                <w:rFonts w:ascii="Arial" w:eastAsia="Arial Unicode MS" w:hAnsi="Arial" w:cs="Arial"/>
              </w:rPr>
            </w:pPr>
            <w:r w:rsidRPr="00DB7A7B">
              <w:rPr>
                <w:rFonts w:ascii="Arial" w:eastAsia="Arial Unicode MS" w:hAnsi="Arial" w:cs="Arial"/>
                <w:b/>
              </w:rPr>
              <w:t xml:space="preserve"> -</w:t>
            </w:r>
            <w:r w:rsidR="00AD1527" w:rsidRPr="00DB7A7B">
              <w:rPr>
                <w:rFonts w:ascii="Arial" w:eastAsia="Arial Unicode MS" w:hAnsi="Arial" w:cs="Arial"/>
                <w:b/>
              </w:rPr>
              <w:t>Contenido</w:t>
            </w:r>
          </w:p>
        </w:tc>
        <w:tc>
          <w:tcPr>
            <w:tcW w:w="6460" w:type="dxa"/>
          </w:tcPr>
          <w:p w14:paraId="225A3760" w14:textId="77777777" w:rsidR="00414E77" w:rsidRPr="00DB7A7B" w:rsidRDefault="00414E77" w:rsidP="00DB7A7B">
            <w:pPr>
              <w:spacing w:line="360" w:lineRule="auto"/>
              <w:rPr>
                <w:rFonts w:ascii="Arial" w:eastAsia="Arial Unicode MS" w:hAnsi="Arial" w:cs="Arial"/>
                <w:b/>
              </w:rPr>
            </w:pPr>
            <w:r w:rsidRPr="00DB7A7B">
              <w:rPr>
                <w:rFonts w:ascii="Arial" w:eastAsia="Arial Unicode MS" w:hAnsi="Arial" w:cs="Arial"/>
                <w:b/>
              </w:rPr>
              <w:t>Ejemplo</w:t>
            </w:r>
          </w:p>
          <w:p w14:paraId="7A0B1B76" w14:textId="77777777" w:rsidR="00845152" w:rsidRPr="00DB7A7B" w:rsidRDefault="00414E77" w:rsidP="00DB7A7B">
            <w:pPr>
              <w:spacing w:line="360" w:lineRule="auto"/>
              <w:rPr>
                <w:rFonts w:ascii="Arial" w:eastAsia="Arial Unicode MS" w:hAnsi="Arial" w:cs="Arial"/>
              </w:rPr>
            </w:pPr>
            <w:r w:rsidRPr="00DB7A7B">
              <w:rPr>
                <w:rFonts w:ascii="Arial" w:eastAsia="Arial Unicode MS" w:hAnsi="Arial" w:cs="Arial"/>
              </w:rPr>
              <w:t>Una onda en una cuerda se describe</w:t>
            </w:r>
            <w:r w:rsidR="00AD1527" w:rsidRPr="00DB7A7B">
              <w:rPr>
                <w:rFonts w:ascii="Arial" w:eastAsia="Arial Unicode MS" w:hAnsi="Arial" w:cs="Arial"/>
              </w:rPr>
              <w:t xml:space="preserve"> por la ecuación </w:t>
            </w:r>
          </w:p>
          <w:p w14:paraId="172989E9" w14:textId="636EFFBC" w:rsidR="00414E77" w:rsidRDefault="00845152" w:rsidP="00DB7A7B">
            <w:pPr>
              <w:spacing w:line="360" w:lineRule="auto"/>
              <w:rPr>
                <w:ins w:id="253" w:author="PEQUETITA Garcia Rodriguez" w:date="2016-08-09T00:56:00Z"/>
                <w:rFonts w:ascii="Arial" w:eastAsia="Arial Unicode MS" w:hAnsi="Arial" w:cs="Arial"/>
              </w:rPr>
            </w:pPr>
            <w:r w:rsidRPr="008A21C9">
              <w:rPr>
                <w:rFonts w:ascii="Arial" w:eastAsia="Arial Unicode MS" w:hAnsi="Arial" w:cs="Arial"/>
                <w:highlight w:val="green"/>
                <w:rPrChange w:id="254" w:author="PEQUETITA Garcia Rodriguez" w:date="2016-08-09T00:56:00Z">
                  <w:rPr>
                    <w:rFonts w:ascii="Arial" w:eastAsia="Arial Unicode MS" w:hAnsi="Arial" w:cs="Arial"/>
                  </w:rPr>
                </w:rPrChange>
              </w:rPr>
              <w:t xml:space="preserve">Y = 0,8 sen (0,3π </w:t>
            </w:r>
            <w:r w:rsidRPr="008A21C9">
              <w:rPr>
                <w:rFonts w:ascii="Arial" w:eastAsia="Arial Unicode MS" w:hAnsi="Arial" w:cs="Arial"/>
                <w:b/>
                <w:highlight w:val="green"/>
                <w:rPrChange w:id="255" w:author="PEQUETITA Garcia Rodriguez" w:date="2016-08-09T00:56:00Z">
                  <w:rPr>
                    <w:rFonts w:ascii="Arial" w:eastAsia="Arial Unicode MS" w:hAnsi="Arial" w:cs="Arial"/>
                    <w:b/>
                  </w:rPr>
                </w:rPrChange>
              </w:rPr>
              <w:t>x</w:t>
            </w:r>
            <w:r w:rsidRPr="008A21C9">
              <w:rPr>
                <w:rFonts w:ascii="Arial" w:eastAsia="Arial Unicode MS" w:hAnsi="Arial" w:cs="Arial"/>
                <w:highlight w:val="green"/>
                <w:rPrChange w:id="256" w:author="PEQUETITA Garcia Rodriguez" w:date="2016-08-09T00:56:00Z">
                  <w:rPr>
                    <w:rFonts w:ascii="Arial" w:eastAsia="Arial Unicode MS" w:hAnsi="Arial" w:cs="Arial"/>
                  </w:rPr>
                </w:rPrChange>
              </w:rPr>
              <w:t xml:space="preserve"> - 4 π</w:t>
            </w:r>
            <w:r w:rsidRPr="008A21C9">
              <w:rPr>
                <w:rFonts w:ascii="Arial" w:eastAsia="Arial Unicode MS" w:hAnsi="Arial" w:cs="Arial"/>
                <w:i/>
                <w:highlight w:val="green"/>
                <w:rPrChange w:id="257" w:author="PEQUETITA Garcia Rodriguez" w:date="2016-08-09T00:56:00Z">
                  <w:rPr>
                    <w:rFonts w:ascii="Arial" w:eastAsia="Arial Unicode MS" w:hAnsi="Arial" w:cs="Arial"/>
                    <w:i/>
                  </w:rPr>
                </w:rPrChange>
              </w:rPr>
              <w:t>t</w:t>
            </w:r>
            <w:r w:rsidRPr="008A21C9">
              <w:rPr>
                <w:rFonts w:ascii="Arial" w:eastAsia="Arial Unicode MS" w:hAnsi="Arial" w:cs="Arial"/>
                <w:highlight w:val="green"/>
                <w:rPrChange w:id="258" w:author="PEQUETITA Garcia Rodriguez" w:date="2016-08-09T00:56:00Z">
                  <w:rPr>
                    <w:rFonts w:ascii="Arial" w:eastAsia="Arial Unicode MS" w:hAnsi="Arial" w:cs="Arial"/>
                  </w:rPr>
                </w:rPrChange>
              </w:rPr>
              <w:t>)</w:t>
            </w:r>
            <w:r w:rsidRPr="00DB7A7B">
              <w:rPr>
                <w:rFonts w:ascii="Arial" w:eastAsia="Arial Unicode MS" w:hAnsi="Arial" w:cs="Arial"/>
              </w:rPr>
              <w:t xml:space="preserve"> </w:t>
            </w:r>
          </w:p>
          <w:p w14:paraId="3455BE7E" w14:textId="0DCD7DB1" w:rsidR="008A21C9" w:rsidRPr="00DB7A7B" w:rsidRDefault="008A21C9" w:rsidP="00DB7A7B">
            <w:pPr>
              <w:spacing w:line="360" w:lineRule="auto"/>
              <w:rPr>
                <w:rFonts w:ascii="Arial" w:eastAsia="Arial Unicode MS" w:hAnsi="Arial" w:cs="Arial"/>
              </w:rPr>
            </w:pPr>
            <w:ins w:id="259" w:author="PEQUETITA Garcia Rodriguez" w:date="2016-08-09T00:56:00Z">
              <w:r>
                <w:rPr>
                  <w:rFonts w:ascii="Arial" w:eastAsia="Arial Unicode MS" w:hAnsi="Arial" w:cs="Arial"/>
                  <w:b/>
                </w:rPr>
                <w:t>CN_11_02_formula52 (</w:t>
              </w:r>
              <w:r w:rsidRPr="00C56319">
                <w:rPr>
                  <w:rFonts w:ascii="Arial" w:eastAsia="Arial Unicode MS" w:hAnsi="Arial" w:cs="Arial"/>
                  <w:b/>
                  <w:highlight w:val="green"/>
                </w:rPr>
                <w:t>observa la numeración)</w:t>
              </w:r>
            </w:ins>
          </w:p>
          <w:p w14:paraId="2F9C75DB" w14:textId="77777777" w:rsidR="00AD1527" w:rsidRPr="00DB7A7B" w:rsidRDefault="00AD1527" w:rsidP="00DB7A7B">
            <w:pPr>
              <w:spacing w:line="360" w:lineRule="auto"/>
              <w:rPr>
                <w:rFonts w:ascii="Arial" w:eastAsia="Arial Unicode MS" w:hAnsi="Arial" w:cs="Arial"/>
              </w:rPr>
            </w:pPr>
            <w:r w:rsidRPr="00DB7A7B">
              <w:rPr>
                <w:rFonts w:ascii="Arial" w:eastAsia="Arial Unicode MS" w:hAnsi="Arial" w:cs="Arial"/>
              </w:rPr>
              <w:t>Calcula</w:t>
            </w:r>
            <w:r w:rsidR="00845152" w:rsidRPr="00DB7A7B">
              <w:rPr>
                <w:rFonts w:ascii="Arial" w:eastAsia="Arial Unicode MS" w:hAnsi="Arial" w:cs="Arial"/>
              </w:rPr>
              <w:t>:</w:t>
            </w:r>
            <w:r w:rsidRPr="00DB7A7B">
              <w:rPr>
                <w:rFonts w:ascii="Arial" w:eastAsia="Arial Unicode MS" w:hAnsi="Arial" w:cs="Arial"/>
              </w:rPr>
              <w:t xml:space="preserve"> a) </w:t>
            </w:r>
            <w:r w:rsidR="00447991">
              <w:rPr>
                <w:rFonts w:ascii="Arial" w:eastAsia="Arial Unicode MS" w:hAnsi="Arial" w:cs="Arial"/>
              </w:rPr>
              <w:t>l</w:t>
            </w:r>
            <w:r w:rsidR="00447991" w:rsidRPr="00DB7A7B">
              <w:rPr>
                <w:rFonts w:ascii="Arial" w:eastAsia="Arial Unicode MS" w:hAnsi="Arial" w:cs="Arial"/>
              </w:rPr>
              <w:t xml:space="preserve">a </w:t>
            </w:r>
            <w:r w:rsidRPr="00DB7A7B">
              <w:rPr>
                <w:rFonts w:ascii="Arial" w:eastAsia="Arial Unicode MS" w:hAnsi="Arial" w:cs="Arial"/>
              </w:rPr>
              <w:t>amplitud, b)</w:t>
            </w:r>
            <w:r w:rsidR="00845152" w:rsidRPr="00DB7A7B">
              <w:rPr>
                <w:rFonts w:ascii="Arial" w:eastAsia="Arial Unicode MS" w:hAnsi="Arial" w:cs="Arial"/>
              </w:rPr>
              <w:t xml:space="preserve"> </w:t>
            </w:r>
            <w:r w:rsidRPr="00DB7A7B">
              <w:rPr>
                <w:rFonts w:ascii="Arial" w:eastAsia="Arial Unicode MS" w:hAnsi="Arial" w:cs="Arial"/>
              </w:rPr>
              <w:t>la longitud de la onda, c) la frecuencia, d) la velocidad de la onda.</w:t>
            </w:r>
          </w:p>
          <w:p w14:paraId="20620D9B" w14:textId="77777777" w:rsidR="00AD1527" w:rsidRPr="00DB7A7B" w:rsidRDefault="00AD1527" w:rsidP="00DB7A7B">
            <w:pPr>
              <w:spacing w:line="360" w:lineRule="auto"/>
              <w:rPr>
                <w:rFonts w:ascii="Arial" w:eastAsia="Arial Unicode MS" w:hAnsi="Arial" w:cs="Arial"/>
              </w:rPr>
            </w:pPr>
          </w:p>
          <w:p w14:paraId="6CB0ABE1" w14:textId="77777777" w:rsidR="00AD1527" w:rsidRPr="00DB7A7B" w:rsidRDefault="00414E77" w:rsidP="00DB7A7B">
            <w:pPr>
              <w:spacing w:line="360" w:lineRule="auto"/>
              <w:rPr>
                <w:rFonts w:ascii="Arial" w:eastAsia="Arial Unicode MS" w:hAnsi="Arial" w:cs="Arial"/>
                <w:b/>
              </w:rPr>
            </w:pPr>
            <w:r w:rsidRPr="00DB7A7B">
              <w:rPr>
                <w:rFonts w:ascii="Arial" w:eastAsia="Arial Unicode MS" w:hAnsi="Arial" w:cs="Arial"/>
                <w:b/>
              </w:rPr>
              <w:t>Solución</w:t>
            </w:r>
          </w:p>
          <w:p w14:paraId="50BEB5E6" w14:textId="77777777" w:rsidR="00AD1527" w:rsidRPr="00DB7A7B" w:rsidRDefault="00AD1527" w:rsidP="00DB7A7B">
            <w:pPr>
              <w:spacing w:line="360" w:lineRule="auto"/>
              <w:rPr>
                <w:rFonts w:ascii="Arial" w:eastAsia="Arial Unicode MS" w:hAnsi="Arial" w:cs="Arial"/>
              </w:rPr>
            </w:pPr>
            <w:r w:rsidRPr="00DB7A7B">
              <w:rPr>
                <w:rFonts w:ascii="Arial" w:eastAsia="Arial Unicode MS" w:hAnsi="Arial" w:cs="Arial"/>
              </w:rPr>
              <w:t>La onda tiene la siguiente forma:</w:t>
            </w:r>
          </w:p>
          <w:p w14:paraId="3F550668" w14:textId="77777777" w:rsidR="00AD1527" w:rsidRPr="00DB7A7B" w:rsidRDefault="00AD1527" w:rsidP="00DB7A7B">
            <w:pPr>
              <w:spacing w:line="360" w:lineRule="auto"/>
              <w:rPr>
                <w:rFonts w:ascii="Arial" w:eastAsia="Arial Unicode MS" w:hAnsi="Arial" w:cs="Arial"/>
              </w:rPr>
            </w:pPr>
            <w:r w:rsidRPr="00DB7A7B">
              <w:rPr>
                <w:rFonts w:ascii="Arial" w:hAnsi="Arial" w:cs="Arial"/>
              </w:rPr>
              <w:object w:dxaOrig="10500" w:dyaOrig="7545" w14:anchorId="51412B48">
                <v:shape id="_x0000_i1031" type="#_x0000_t75" style="width:282.4pt;height:202.9pt" o:ole="">
                  <v:imagedata r:id="rId22" o:title=""/>
                </v:shape>
                <o:OLEObject Type="Embed" ProgID="PBrush" ShapeID="_x0000_i1031" DrawAspect="Content" ObjectID="_1532210877" r:id="rId23"/>
              </w:object>
            </w:r>
          </w:p>
          <w:p w14:paraId="3BE3930E" w14:textId="77777777" w:rsidR="00AD1527" w:rsidRPr="00DB7A7B" w:rsidRDefault="00AD1527" w:rsidP="00DB7A7B">
            <w:pPr>
              <w:spacing w:line="360" w:lineRule="auto"/>
              <w:rPr>
                <w:rFonts w:ascii="Arial" w:eastAsia="Arial Unicode MS" w:hAnsi="Arial" w:cs="Arial"/>
              </w:rPr>
            </w:pPr>
          </w:p>
          <w:p w14:paraId="248D60AC" w14:textId="77777777" w:rsidR="00AD1527" w:rsidRPr="00DB7A7B" w:rsidRDefault="00AD1527" w:rsidP="00DB7A7B">
            <w:pPr>
              <w:tabs>
                <w:tab w:val="right" w:pos="8498"/>
              </w:tabs>
              <w:spacing w:line="360" w:lineRule="auto"/>
              <w:jc w:val="both"/>
              <w:rPr>
                <w:rFonts w:ascii="Arial" w:eastAsia="Arial Unicode MS" w:hAnsi="Arial" w:cs="Arial"/>
              </w:rPr>
            </w:pPr>
            <w:r w:rsidRPr="00DB7A7B">
              <w:rPr>
                <w:rFonts w:ascii="Arial" w:eastAsia="Arial Unicode MS" w:hAnsi="Arial" w:cs="Arial"/>
              </w:rPr>
              <w:t>Comparando la ecuación general y la ecuación dada:</w:t>
            </w:r>
          </w:p>
          <w:p w14:paraId="5EC25F21" w14:textId="065604D9" w:rsidR="00AD1527" w:rsidRPr="008A21C9" w:rsidRDefault="00AD1527" w:rsidP="00DB7A7B">
            <w:pPr>
              <w:tabs>
                <w:tab w:val="right" w:pos="8498"/>
              </w:tabs>
              <w:spacing w:line="360" w:lineRule="auto"/>
              <w:jc w:val="both"/>
              <w:rPr>
                <w:ins w:id="260" w:author="PEQUETITA Garcia Rodriguez" w:date="2016-08-09T00:59:00Z"/>
                <w:rFonts w:ascii="Arial" w:eastAsia="Arial Unicode MS" w:hAnsi="Arial" w:cs="Arial"/>
                <w:highlight w:val="green"/>
                <w:rPrChange w:id="261" w:author="PEQUETITA Garcia Rodriguez" w:date="2016-08-09T00:59:00Z">
                  <w:rPr>
                    <w:ins w:id="262" w:author="PEQUETITA Garcia Rodriguez" w:date="2016-08-09T00:59:00Z"/>
                    <w:rFonts w:ascii="Arial" w:eastAsia="Arial Unicode MS" w:hAnsi="Arial" w:cs="Arial"/>
                    <w:highlight w:val="green"/>
                  </w:rPr>
                </w:rPrChange>
              </w:rPr>
            </w:pPr>
            <m:oMathPara>
              <m:oMath>
                <m:r>
                  <w:rPr>
                    <w:rFonts w:ascii="Cambria Math" w:eastAsia="Arial Unicode MS" w:hAnsi="Cambria Math" w:cs="Arial"/>
                    <w:highlight w:val="green"/>
                    <w:rPrChange w:id="263" w:author="PEQUETITA Garcia Rodriguez" w:date="2016-08-09T00:58:00Z">
                      <w:rPr>
                        <w:rFonts w:ascii="Cambria Math" w:eastAsia="Arial Unicode MS" w:hAnsi="Cambria Math" w:cs="Arial"/>
                      </w:rPr>
                    </w:rPrChange>
                  </w:rPr>
                  <m:t>y=A</m:t>
                </m:r>
                <m:func>
                  <m:funcPr>
                    <m:ctrlPr>
                      <w:rPr>
                        <w:rFonts w:ascii="Cambria Math" w:eastAsia="Arial Unicode MS" w:hAnsi="Cambria Math" w:cs="Arial"/>
                        <w:i/>
                        <w:highlight w:val="green"/>
                        <w:rPrChange w:id="264" w:author="PEQUETITA Garcia Rodriguez" w:date="2016-08-09T00:58:00Z">
                          <w:rPr>
                            <w:rFonts w:ascii="Cambria Math" w:eastAsia="Arial Unicode MS" w:hAnsi="Cambria Math" w:cs="Arial"/>
                            <w:i/>
                          </w:rPr>
                        </w:rPrChange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eastAsia="Arial Unicode MS" w:hAnsi="Cambria Math" w:cs="Arial"/>
                        <w:highlight w:val="green"/>
                        <w:rPrChange w:id="265" w:author="PEQUETITA Garcia Rodriguez" w:date="2016-08-09T00:58:00Z">
                          <w:rPr>
                            <w:rFonts w:ascii="Cambria Math" w:eastAsia="Arial Unicode MS" w:hAnsi="Cambria Math" w:cs="Arial"/>
                          </w:rPr>
                        </w:rPrChange>
                      </w:rPr>
                      <m:t>sen</m:t>
                    </m:r>
                  </m:fName>
                  <m:e>
                    <m:d>
                      <m:dPr>
                        <m:ctrlPr>
                          <w:rPr>
                            <w:rFonts w:ascii="Cambria Math" w:eastAsia="Arial Unicode MS" w:hAnsi="Cambria Math" w:cs="Arial"/>
                            <w:i/>
                            <w:highlight w:val="green"/>
                            <w:rPrChange w:id="266" w:author="PEQUETITA Garcia Rodriguez" w:date="2016-08-09T00:58:00Z">
                              <w:rPr>
                                <w:rFonts w:ascii="Cambria Math" w:eastAsia="Arial Unicode MS" w:hAnsi="Cambria Math" w:cs="Arial"/>
                                <w:i/>
                              </w:rPr>
                            </w:rPrChange>
                          </w:rPr>
                        </m:ctrlPr>
                      </m:dPr>
                      <m:e>
                        <m:r>
                          <w:rPr>
                            <w:rFonts w:ascii="Cambria Math" w:eastAsia="Arial Unicode MS" w:hAnsi="Cambria Math" w:cs="Arial"/>
                            <w:highlight w:val="green"/>
                            <w:rPrChange w:id="267" w:author="PEQUETITA Garcia Rodriguez" w:date="2016-08-09T00:58:00Z">
                              <w:rPr>
                                <w:rFonts w:ascii="Cambria Math" w:eastAsia="Arial Unicode MS" w:hAnsi="Cambria Math" w:cs="Arial"/>
                              </w:rPr>
                            </w:rPrChange>
                          </w:rPr>
                          <m:t>k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eastAsia="Arial Unicode MS" w:hAnsi="Cambria Math" w:cs="Arial"/>
                            <w:highlight w:val="green"/>
                            <w:rPrChange w:id="268" w:author="PEQUETITA Garcia Rodriguez" w:date="2016-08-09T00:58:00Z">
                              <w:rPr>
                                <w:rFonts w:ascii="Cambria Math" w:eastAsia="Arial Unicode MS" w:hAnsi="Cambria Math" w:cs="Arial"/>
                              </w:rPr>
                            </w:rPrChange>
                          </w:rPr>
                          <m:t>x</m:t>
                        </m:r>
                        <m:r>
                          <w:rPr>
                            <w:rFonts w:ascii="Cambria Math" w:eastAsia="Arial Unicode MS" w:hAnsi="Cambria Math" w:cs="Arial"/>
                            <w:highlight w:val="green"/>
                            <w:rPrChange w:id="269" w:author="PEQUETITA Garcia Rodriguez" w:date="2016-08-09T00:58:00Z">
                              <w:rPr>
                                <w:rFonts w:ascii="Cambria Math" w:eastAsia="Arial Unicode MS" w:hAnsi="Cambria Math" w:cs="Arial"/>
                              </w:rPr>
                            </w:rPrChange>
                          </w:rPr>
                          <m:t>-ω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eastAsia="Arial Unicode MS" w:hAnsi="Cambria Math" w:cs="Arial"/>
                            <w:highlight w:val="green"/>
                            <w:rPrChange w:id="270" w:author="PEQUETITA Garcia Rodriguez" w:date="2016-08-09T00:58:00Z">
                              <w:rPr>
                                <w:rFonts w:ascii="Cambria Math" w:eastAsia="Arial Unicode MS" w:hAnsi="Cambria Math" w:cs="Arial"/>
                              </w:rPr>
                            </w:rPrChange>
                          </w:rPr>
                          <m:t>t</m:t>
                        </m:r>
                      </m:e>
                    </m:d>
                  </m:e>
                </m:func>
              </m:oMath>
            </m:oMathPara>
          </w:p>
          <w:p w14:paraId="79101414" w14:textId="4705BC89" w:rsidR="008A21C9" w:rsidRDefault="008A21C9" w:rsidP="008A21C9">
            <w:pPr>
              <w:tabs>
                <w:tab w:val="right" w:pos="8498"/>
              </w:tabs>
              <w:spacing w:line="360" w:lineRule="auto"/>
              <w:jc w:val="center"/>
              <w:rPr>
                <w:ins w:id="271" w:author="PEQUETITA Garcia Rodriguez" w:date="2016-08-09T00:59:00Z"/>
                <w:rFonts w:ascii="Arial" w:eastAsia="Arial Unicode MS" w:hAnsi="Arial" w:cs="Arial"/>
              </w:rPr>
            </w:pPr>
            <w:ins w:id="272" w:author="PEQUETITA Garcia Rodriguez" w:date="2016-08-09T00:59:00Z">
              <w:r>
                <w:rPr>
                  <w:rFonts w:ascii="Arial" w:eastAsia="Arial Unicode MS" w:hAnsi="Arial" w:cs="Arial"/>
                  <w:b/>
                </w:rPr>
                <w:t>CN_11_02_formula19</w:t>
              </w:r>
            </w:ins>
          </w:p>
          <w:p w14:paraId="2D04B7D9" w14:textId="77777777" w:rsidR="008A21C9" w:rsidRPr="008A21C9" w:rsidRDefault="008A21C9" w:rsidP="00DB7A7B">
            <w:pPr>
              <w:tabs>
                <w:tab w:val="right" w:pos="8498"/>
              </w:tabs>
              <w:spacing w:line="360" w:lineRule="auto"/>
              <w:jc w:val="both"/>
              <w:rPr>
                <w:rFonts w:ascii="Arial" w:eastAsia="Arial Unicode MS" w:hAnsi="Arial" w:cs="Arial"/>
                <w:highlight w:val="green"/>
                <w:rPrChange w:id="273" w:author="PEQUETITA Garcia Rodriguez" w:date="2016-08-09T00:58:00Z">
                  <w:rPr>
                    <w:rFonts w:ascii="Arial" w:eastAsia="Arial Unicode MS" w:hAnsi="Arial" w:cs="Arial"/>
                  </w:rPr>
                </w:rPrChange>
              </w:rPr>
            </w:pPr>
          </w:p>
          <w:p w14:paraId="61C85B1D" w14:textId="5A68D68A" w:rsidR="00AD1527" w:rsidRPr="008A21C9" w:rsidRDefault="00AD1527" w:rsidP="00DB7A7B">
            <w:pPr>
              <w:tabs>
                <w:tab w:val="right" w:pos="8498"/>
              </w:tabs>
              <w:spacing w:line="360" w:lineRule="auto"/>
              <w:jc w:val="both"/>
              <w:rPr>
                <w:ins w:id="274" w:author="PEQUETITA Garcia Rodriguez" w:date="2016-08-09T01:00:00Z"/>
                <w:rFonts w:ascii="Arial" w:eastAsia="Arial Unicode MS" w:hAnsi="Arial" w:cs="Arial"/>
                <w:rPrChange w:id="275" w:author="PEQUETITA Garcia Rodriguez" w:date="2016-08-09T01:00:00Z">
                  <w:rPr>
                    <w:ins w:id="276" w:author="PEQUETITA Garcia Rodriguez" w:date="2016-08-09T01:00:00Z"/>
                    <w:rFonts w:ascii="Arial" w:eastAsia="Arial Unicode MS" w:hAnsi="Arial" w:cs="Arial"/>
                  </w:rPr>
                </w:rPrChange>
              </w:rPr>
            </w:pPr>
            <m:oMathPara>
              <m:oMath>
                <m:r>
                  <w:rPr>
                    <w:rFonts w:ascii="Cambria Math" w:eastAsia="Arial Unicode MS" w:hAnsi="Cambria Math" w:cs="Arial"/>
                    <w:highlight w:val="green"/>
                    <w:rPrChange w:id="277" w:author="PEQUETITA Garcia Rodriguez" w:date="2016-08-09T00:58:00Z">
                      <w:rPr>
                        <w:rFonts w:ascii="Cambria Math" w:eastAsia="Arial Unicode MS" w:hAnsi="Cambria Math" w:cs="Arial"/>
                      </w:rPr>
                    </w:rPrChange>
                  </w:rPr>
                  <m:t>y=0,8</m:t>
                </m:r>
                <m:func>
                  <m:funcPr>
                    <m:ctrlPr>
                      <w:rPr>
                        <w:rFonts w:ascii="Cambria Math" w:eastAsia="Arial Unicode MS" w:hAnsi="Cambria Math" w:cs="Arial"/>
                        <w:i/>
                        <w:highlight w:val="green"/>
                        <w:rPrChange w:id="278" w:author="PEQUETITA Garcia Rodriguez" w:date="2016-08-09T00:58:00Z">
                          <w:rPr>
                            <w:rFonts w:ascii="Cambria Math" w:eastAsia="Arial Unicode MS" w:hAnsi="Cambria Math" w:cs="Arial"/>
                            <w:i/>
                          </w:rPr>
                        </w:rPrChange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eastAsia="Arial Unicode MS" w:hAnsi="Cambria Math" w:cs="Arial"/>
                        <w:highlight w:val="green"/>
                        <w:rPrChange w:id="279" w:author="PEQUETITA Garcia Rodriguez" w:date="2016-08-09T00:58:00Z">
                          <w:rPr>
                            <w:rFonts w:ascii="Cambria Math" w:eastAsia="Arial Unicode MS" w:hAnsi="Cambria Math" w:cs="Arial"/>
                          </w:rPr>
                        </w:rPrChange>
                      </w:rPr>
                      <m:t>sen</m:t>
                    </m:r>
                  </m:fName>
                  <m:e>
                    <m:d>
                      <m:dPr>
                        <m:ctrlPr>
                          <w:rPr>
                            <w:rFonts w:ascii="Cambria Math" w:eastAsia="Arial Unicode MS" w:hAnsi="Cambria Math" w:cs="Arial"/>
                            <w:i/>
                            <w:highlight w:val="green"/>
                            <w:rPrChange w:id="280" w:author="PEQUETITA Garcia Rodriguez" w:date="2016-08-09T00:58:00Z">
                              <w:rPr>
                                <w:rFonts w:ascii="Cambria Math" w:eastAsia="Arial Unicode MS" w:hAnsi="Cambria Math" w:cs="Arial"/>
                                <w:i/>
                              </w:rPr>
                            </w:rPrChange>
                          </w:rPr>
                        </m:ctrlPr>
                      </m:dPr>
                      <m:e>
                        <m:r>
                          <w:rPr>
                            <w:rFonts w:ascii="Cambria Math" w:eastAsia="Arial Unicode MS" w:hAnsi="Cambria Math" w:cs="Arial"/>
                            <w:highlight w:val="green"/>
                            <w:rPrChange w:id="281" w:author="PEQUETITA Garcia Rodriguez" w:date="2016-08-09T00:58:00Z">
                              <w:rPr>
                                <w:rFonts w:ascii="Cambria Math" w:eastAsia="Arial Unicode MS" w:hAnsi="Cambria Math" w:cs="Arial"/>
                              </w:rPr>
                            </w:rPrChange>
                          </w:rPr>
                          <m:t>0,3π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eastAsia="Arial Unicode MS" w:hAnsi="Cambria Math" w:cs="Arial"/>
                            <w:highlight w:val="green"/>
                            <w:rPrChange w:id="282" w:author="PEQUETITA Garcia Rodriguez" w:date="2016-08-09T00:58:00Z">
                              <w:rPr>
                                <w:rFonts w:ascii="Cambria Math" w:eastAsia="Arial Unicode MS" w:hAnsi="Cambria Math" w:cs="Arial"/>
                              </w:rPr>
                            </w:rPrChange>
                          </w:rPr>
                          <m:t>x</m:t>
                        </m:r>
                        <m:r>
                          <w:rPr>
                            <w:rFonts w:ascii="Cambria Math" w:eastAsia="Arial Unicode MS" w:hAnsi="Cambria Math" w:cs="Arial"/>
                            <w:highlight w:val="green"/>
                            <w:rPrChange w:id="283" w:author="PEQUETITA Garcia Rodriguez" w:date="2016-08-09T00:58:00Z">
                              <w:rPr>
                                <w:rFonts w:ascii="Cambria Math" w:eastAsia="Arial Unicode MS" w:hAnsi="Cambria Math" w:cs="Arial"/>
                              </w:rPr>
                            </w:rPrChange>
                          </w:rPr>
                          <m:t>-4π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eastAsia="Arial Unicode MS" w:hAnsi="Cambria Math" w:cs="Arial"/>
                            <w:highlight w:val="green"/>
                            <w:rPrChange w:id="284" w:author="PEQUETITA Garcia Rodriguez" w:date="2016-08-09T00:58:00Z">
                              <w:rPr>
                                <w:rFonts w:ascii="Cambria Math" w:eastAsia="Arial Unicode MS" w:hAnsi="Cambria Math" w:cs="Arial"/>
                              </w:rPr>
                            </w:rPrChange>
                          </w:rPr>
                          <m:t>t</m:t>
                        </m:r>
                      </m:e>
                    </m:d>
                  </m:e>
                </m:func>
              </m:oMath>
            </m:oMathPara>
          </w:p>
          <w:p w14:paraId="29FCBD63" w14:textId="6C75E3FF" w:rsidR="008A21C9" w:rsidRDefault="008A21C9" w:rsidP="008A21C9">
            <w:pPr>
              <w:tabs>
                <w:tab w:val="right" w:pos="8498"/>
              </w:tabs>
              <w:spacing w:line="360" w:lineRule="auto"/>
              <w:jc w:val="center"/>
              <w:rPr>
                <w:ins w:id="285" w:author="PEQUETITA Garcia Rodriguez" w:date="2016-08-09T01:00:00Z"/>
                <w:rFonts w:ascii="Arial" w:eastAsia="Arial Unicode MS" w:hAnsi="Arial" w:cs="Arial"/>
              </w:rPr>
            </w:pPr>
            <w:ins w:id="286" w:author="PEQUETITA Garcia Rodriguez" w:date="2016-08-09T01:00:00Z">
              <w:r>
                <w:rPr>
                  <w:rFonts w:ascii="Arial" w:eastAsia="Arial Unicode MS" w:hAnsi="Arial" w:cs="Arial"/>
                  <w:b/>
                </w:rPr>
                <w:t>CN_11_02_formula20</w:t>
              </w:r>
            </w:ins>
          </w:p>
          <w:p w14:paraId="02FB4F91" w14:textId="77777777" w:rsidR="008A21C9" w:rsidRPr="00DB7A7B" w:rsidRDefault="008A21C9" w:rsidP="00DB7A7B">
            <w:pPr>
              <w:tabs>
                <w:tab w:val="right" w:pos="8498"/>
              </w:tabs>
              <w:spacing w:line="360" w:lineRule="auto"/>
              <w:jc w:val="both"/>
              <w:rPr>
                <w:rFonts w:ascii="Arial" w:eastAsia="Arial Unicode MS" w:hAnsi="Arial" w:cs="Arial"/>
              </w:rPr>
            </w:pPr>
          </w:p>
          <w:p w14:paraId="5E5C577A" w14:textId="0EBABB5E" w:rsidR="00AD1527" w:rsidRPr="00DB7A7B" w:rsidDel="008A21C9" w:rsidRDefault="00AD1527" w:rsidP="00DB7A7B">
            <w:pPr>
              <w:tabs>
                <w:tab w:val="right" w:pos="8498"/>
              </w:tabs>
              <w:spacing w:line="360" w:lineRule="auto"/>
              <w:jc w:val="both"/>
              <w:rPr>
                <w:del w:id="287" w:author="PEQUETITA Garcia Rodriguez" w:date="2016-08-09T01:00:00Z"/>
                <w:rFonts w:ascii="Arial" w:eastAsia="Arial Unicode MS" w:hAnsi="Arial" w:cs="Arial"/>
              </w:rPr>
            </w:pPr>
          </w:p>
          <w:p w14:paraId="1794CB66" w14:textId="77777777" w:rsidR="00AD1527" w:rsidRPr="00DB7A7B" w:rsidRDefault="00AD1527" w:rsidP="00DB7A7B">
            <w:pPr>
              <w:tabs>
                <w:tab w:val="right" w:pos="8498"/>
              </w:tabs>
              <w:spacing w:line="360" w:lineRule="auto"/>
              <w:jc w:val="both"/>
              <w:rPr>
                <w:rFonts w:ascii="Arial" w:eastAsia="Arial Unicode MS" w:hAnsi="Arial" w:cs="Arial"/>
              </w:rPr>
            </w:pPr>
            <w:r w:rsidRPr="00DB7A7B">
              <w:rPr>
                <w:rFonts w:ascii="Arial" w:eastAsia="Arial Unicode MS" w:hAnsi="Arial" w:cs="Arial"/>
              </w:rPr>
              <w:t>Vemos que la amplitud de la onda es 0</w:t>
            </w:r>
            <w:r w:rsidR="00845152" w:rsidRPr="00DB7A7B">
              <w:rPr>
                <w:rFonts w:ascii="Arial" w:eastAsia="Arial Unicode MS" w:hAnsi="Arial" w:cs="Arial"/>
              </w:rPr>
              <w:t>,</w:t>
            </w:r>
            <w:r w:rsidRPr="00DB7A7B">
              <w:rPr>
                <w:rFonts w:ascii="Arial" w:eastAsia="Arial Unicode MS" w:hAnsi="Arial" w:cs="Arial"/>
              </w:rPr>
              <w:t>8 m.</w:t>
            </w:r>
          </w:p>
          <w:p w14:paraId="424BC6FF" w14:textId="77777777" w:rsidR="00AD1527" w:rsidRPr="00DB7A7B" w:rsidRDefault="00AD1527" w:rsidP="00DB7A7B">
            <w:pPr>
              <w:tabs>
                <w:tab w:val="right" w:pos="8498"/>
              </w:tabs>
              <w:spacing w:line="360" w:lineRule="auto"/>
              <w:jc w:val="both"/>
              <w:rPr>
                <w:rFonts w:ascii="Arial" w:eastAsia="Arial Unicode MS" w:hAnsi="Arial" w:cs="Arial"/>
              </w:rPr>
            </w:pPr>
          </w:p>
          <w:p w14:paraId="701DEE4A" w14:textId="15955752" w:rsidR="00AD1527" w:rsidRPr="00DB7A7B" w:rsidRDefault="00AD1527" w:rsidP="00DB7A7B">
            <w:pPr>
              <w:tabs>
                <w:tab w:val="right" w:pos="8498"/>
              </w:tabs>
              <w:spacing w:line="360" w:lineRule="auto"/>
              <w:jc w:val="both"/>
              <w:rPr>
                <w:rFonts w:ascii="Arial" w:eastAsia="Arial Unicode MS" w:hAnsi="Arial" w:cs="Arial"/>
              </w:rPr>
            </w:pPr>
            <w:r w:rsidRPr="00DB7A7B">
              <w:rPr>
                <w:rFonts w:ascii="Arial" w:eastAsia="Arial Unicode MS" w:hAnsi="Arial" w:cs="Arial"/>
              </w:rPr>
              <w:t xml:space="preserve">Para hallar la longitud de onda usamos la ecuación de número de onda </w:t>
            </w:r>
            <m:oMath>
              <m:r>
                <w:rPr>
                  <w:rFonts w:ascii="Cambria Math" w:eastAsia="Arial Unicode MS" w:hAnsi="Cambria Math" w:cs="Arial"/>
                </w:rPr>
                <m:t>k =</m:t>
              </m:r>
              <m:r>
                <w:ins w:id="288" w:author="PEQUETITA Garcia Rodriguez" w:date="2016-08-09T00:59:00Z">
                  <w:rPr>
                    <w:rFonts w:ascii="Cambria Math" w:eastAsia="Arial Unicode MS" w:hAnsi="Cambria Math" w:cs="Arial"/>
                  </w:rPr>
                  <m:t>2π/λ</m:t>
                </w:ins>
              </m:r>
              <m:f>
                <m:fPr>
                  <m:ctrlPr>
                    <w:del w:id="289" w:author="PEQUETITA Garcia Rodriguez" w:date="2016-08-09T00:59:00Z">
                      <w:rPr>
                        <w:rFonts w:ascii="Cambria Math" w:eastAsia="Arial Unicode MS" w:hAnsi="Cambria Math" w:cs="Arial"/>
                        <w:i/>
                      </w:rPr>
                    </w:del>
                  </m:ctrlPr>
                </m:fPr>
                <m:num>
                  <m:r>
                    <w:del w:id="290" w:author="PEQUETITA Garcia Rodriguez" w:date="2016-08-09T00:59:00Z">
                      <w:rPr>
                        <w:rFonts w:ascii="Cambria Math" w:eastAsia="Arial Unicode MS" w:hAnsi="Cambria Math" w:cs="Arial"/>
                      </w:rPr>
                      <m:t>2π</m:t>
                    </w:del>
                  </m:r>
                </m:num>
                <m:den>
                  <m:r>
                    <w:del w:id="291" w:author="PEQUETITA Garcia Rodriguez" w:date="2016-08-09T00:59:00Z">
                      <w:rPr>
                        <w:rFonts w:ascii="Cambria Math" w:eastAsia="Arial Unicode MS" w:hAnsi="Cambria Math" w:cs="Arial"/>
                      </w:rPr>
                      <m:t>λ</m:t>
                    </w:del>
                  </m:r>
                </m:den>
              </m:f>
            </m:oMath>
            <w:r w:rsidRPr="00DB7A7B">
              <w:rPr>
                <w:rFonts w:ascii="Arial" w:eastAsia="Arial Unicode MS" w:hAnsi="Arial" w:cs="Arial"/>
              </w:rPr>
              <w:t xml:space="preserve"> </w:t>
            </w:r>
            <w:r w:rsidR="00447991">
              <w:rPr>
                <w:rFonts w:ascii="Arial" w:eastAsia="Arial Unicode MS" w:hAnsi="Arial" w:cs="Arial"/>
              </w:rPr>
              <w:t>;</w:t>
            </w:r>
            <w:r w:rsidRPr="00DB7A7B">
              <w:rPr>
                <w:rFonts w:ascii="Arial" w:eastAsia="Arial Unicode MS" w:hAnsi="Arial" w:cs="Arial"/>
              </w:rPr>
              <w:t xml:space="preserve"> de la comparación vemos que el número de onda es </w:t>
            </w:r>
            <m:oMath>
              <m:r>
                <w:rPr>
                  <w:rFonts w:ascii="Cambria Math" w:eastAsia="Arial Unicode MS" w:hAnsi="Cambria Math" w:cs="Arial"/>
                </w:rPr>
                <m:t>0,3π</m:t>
              </m:r>
              <m:r>
                <w:ins w:id="292" w:author="PEQUETITA Garcia Rodriguez" w:date="2016-08-09T00:59:00Z">
                  <w:rPr>
                    <w:rFonts w:ascii="Cambria Math" w:eastAsia="Arial Unicode MS" w:hAnsi="Cambria Math" w:cs="Arial"/>
                  </w:rPr>
                  <m:t xml:space="preserve"> rad/m</m:t>
                </w:ins>
              </m:r>
              <m:f>
                <m:fPr>
                  <m:ctrlPr>
                    <w:del w:id="293" w:author="PEQUETITA Garcia Rodriguez" w:date="2016-08-09T00:59:00Z">
                      <w:rPr>
                        <w:rFonts w:ascii="Cambria Math" w:eastAsia="Arial Unicode MS" w:hAnsi="Cambria Math" w:cs="Arial"/>
                        <w:i/>
                      </w:rPr>
                    </w:del>
                  </m:ctrlPr>
                </m:fPr>
                <m:num>
                  <m:r>
                    <w:del w:id="294" w:author="PEQUETITA Garcia Rodriguez" w:date="2016-08-09T00:59:00Z">
                      <w:rPr>
                        <w:rFonts w:ascii="Cambria Math" w:eastAsia="Arial Unicode MS" w:hAnsi="Cambria Math" w:cs="Arial"/>
                      </w:rPr>
                      <m:t>rad</m:t>
                    </w:del>
                  </m:r>
                </m:num>
                <m:den>
                  <m:r>
                    <w:del w:id="295" w:author="PEQUETITA Garcia Rodriguez" w:date="2016-08-09T00:59:00Z">
                      <w:rPr>
                        <w:rFonts w:ascii="Cambria Math" w:eastAsia="Arial Unicode MS" w:hAnsi="Cambria Math" w:cs="Arial"/>
                      </w:rPr>
                      <m:t>m</m:t>
                    </w:del>
                  </m:r>
                </m:den>
              </m:f>
            </m:oMath>
            <w:r w:rsidR="00A73119" w:rsidRPr="00DB7A7B">
              <w:rPr>
                <w:rFonts w:ascii="Arial" w:eastAsia="Arial Unicode MS" w:hAnsi="Arial" w:cs="Arial"/>
              </w:rPr>
              <w:t>, entonces,</w:t>
            </w:r>
          </w:p>
          <w:p w14:paraId="474B7BED" w14:textId="77777777" w:rsidR="00AD1527" w:rsidRPr="00DB7A7B" w:rsidRDefault="00AD1527" w:rsidP="00DB7A7B">
            <w:pPr>
              <w:tabs>
                <w:tab w:val="right" w:pos="8498"/>
              </w:tabs>
              <w:spacing w:line="360" w:lineRule="auto"/>
              <w:jc w:val="both"/>
              <w:rPr>
                <w:rFonts w:ascii="Arial" w:eastAsia="Arial Unicode MS" w:hAnsi="Arial" w:cs="Arial"/>
              </w:rPr>
            </w:pPr>
          </w:p>
          <w:p w14:paraId="35DE146E" w14:textId="619D1648" w:rsidR="00AD1527" w:rsidRPr="008A21C9" w:rsidRDefault="00E05BEB" w:rsidP="00DB7A7B">
            <w:pPr>
              <w:tabs>
                <w:tab w:val="right" w:pos="8498"/>
              </w:tabs>
              <w:spacing w:line="360" w:lineRule="auto"/>
              <w:jc w:val="both"/>
              <w:rPr>
                <w:ins w:id="296" w:author="PEQUETITA Garcia Rodriguez" w:date="2016-08-09T01:00:00Z"/>
                <w:rFonts w:ascii="Arial" w:eastAsia="Arial Unicode MS" w:hAnsi="Arial" w:cs="Arial"/>
                <w:highlight w:val="green"/>
                <w:rPrChange w:id="297" w:author="PEQUETITA Garcia Rodriguez" w:date="2016-08-09T01:00:00Z">
                  <w:rPr>
                    <w:ins w:id="298" w:author="PEQUETITA Garcia Rodriguez" w:date="2016-08-09T01:00:00Z"/>
                    <w:rFonts w:ascii="Arial" w:eastAsia="Arial Unicode MS" w:hAnsi="Arial" w:cs="Arial"/>
                    <w:highlight w:val="green"/>
                  </w:rPr>
                </w:rPrChange>
              </w:rPr>
            </w:pPr>
            <m:oMathPara>
              <m:oMath>
                <m:r>
                  <w:rPr>
                    <w:rFonts w:ascii="Cambria Math" w:eastAsia="Arial Unicode MS" w:hAnsi="Cambria Math" w:cs="Arial"/>
                    <w:highlight w:val="green"/>
                    <w:rPrChange w:id="299" w:author="PEQUETITA Garcia Rodriguez" w:date="2016-08-09T00:58:00Z">
                      <w:rPr>
                        <w:rFonts w:ascii="Cambria Math" w:eastAsia="Arial Unicode MS" w:hAnsi="Cambria Math" w:cs="Arial"/>
                      </w:rPr>
                    </w:rPrChange>
                  </w:rPr>
                  <m:t>0,3π</m:t>
                </m:r>
                <m:f>
                  <m:fPr>
                    <m:ctrlPr>
                      <w:rPr>
                        <w:rFonts w:ascii="Cambria Math" w:eastAsia="Arial Unicode MS" w:hAnsi="Cambria Math" w:cs="Arial"/>
                        <w:i/>
                        <w:highlight w:val="green"/>
                        <w:rPrChange w:id="300" w:author="PEQUETITA Garcia Rodriguez" w:date="2016-08-09T00:58:00Z">
                          <w:rPr>
                            <w:rFonts w:ascii="Cambria Math" w:eastAsia="Arial Unicode MS" w:hAnsi="Cambria Math" w:cs="Arial"/>
                            <w:i/>
                          </w:rPr>
                        </w:rPrChange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eastAsia="Arial Unicode MS" w:hAnsi="Cambria Math" w:cs="Arial"/>
                        <w:highlight w:val="green"/>
                        <w:rPrChange w:id="301" w:author="PEQUETITA Garcia Rodriguez" w:date="2016-08-09T00:58:00Z">
                          <w:rPr>
                            <w:rFonts w:ascii="Cambria Math" w:eastAsia="Arial Unicode MS" w:hAnsi="Cambria Math" w:cs="Arial"/>
                          </w:rPr>
                        </w:rPrChange>
                      </w:rPr>
                      <m:t>rad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eastAsia="Arial Unicode MS" w:hAnsi="Cambria Math" w:cs="Arial"/>
                        <w:highlight w:val="green"/>
                        <w:rPrChange w:id="302" w:author="PEQUETITA Garcia Rodriguez" w:date="2016-08-09T00:58:00Z">
                          <w:rPr>
                            <w:rFonts w:ascii="Cambria Math" w:eastAsia="Arial Unicode MS" w:hAnsi="Cambria Math" w:cs="Arial"/>
                          </w:rPr>
                        </w:rPrChange>
                      </w:rPr>
                      <m:t>m</m:t>
                    </m:r>
                  </m:den>
                </m:f>
                <m:r>
                  <w:rPr>
                    <w:rFonts w:ascii="Cambria Math" w:eastAsia="Arial Unicode MS" w:hAnsi="Cambria Math" w:cs="Arial"/>
                    <w:highlight w:val="green"/>
                    <w:rPrChange w:id="303" w:author="PEQUETITA Garcia Rodriguez" w:date="2016-08-09T00:58:00Z">
                      <w:rPr>
                        <w:rFonts w:ascii="Cambria Math" w:eastAsia="Arial Unicode MS" w:hAnsi="Cambria Math" w:cs="Arial"/>
                      </w:rPr>
                    </w:rPrChange>
                  </w:rPr>
                  <m:t>=</m:t>
                </m:r>
                <m:f>
                  <m:fPr>
                    <m:ctrlPr>
                      <w:rPr>
                        <w:rFonts w:ascii="Cambria Math" w:eastAsia="Arial Unicode MS" w:hAnsi="Cambria Math" w:cs="Arial"/>
                        <w:i/>
                        <w:highlight w:val="green"/>
                        <w:rPrChange w:id="304" w:author="PEQUETITA Garcia Rodriguez" w:date="2016-08-09T00:58:00Z">
                          <w:rPr>
                            <w:rFonts w:ascii="Cambria Math" w:eastAsia="Arial Unicode MS" w:hAnsi="Cambria Math" w:cs="Arial"/>
                            <w:i/>
                          </w:rPr>
                        </w:rPrChange>
                      </w:rPr>
                    </m:ctrlPr>
                  </m:fPr>
                  <m:num>
                    <m:r>
                      <w:rPr>
                        <w:rFonts w:ascii="Cambria Math" w:eastAsia="Arial Unicode MS" w:hAnsi="Cambria Math" w:cs="Arial"/>
                        <w:highlight w:val="green"/>
                        <w:rPrChange w:id="305" w:author="PEQUETITA Garcia Rodriguez" w:date="2016-08-09T00:58:00Z">
                          <w:rPr>
                            <w:rFonts w:ascii="Cambria Math" w:eastAsia="Arial Unicode MS" w:hAnsi="Cambria Math" w:cs="Arial"/>
                          </w:rPr>
                        </w:rPrChange>
                      </w:rPr>
                      <m:t xml:space="preserve">2π </m:t>
                    </m:r>
                    <m:r>
                      <m:rPr>
                        <m:sty m:val="p"/>
                      </m:rPr>
                      <w:rPr>
                        <w:rFonts w:ascii="Cambria Math" w:eastAsia="Arial Unicode MS" w:hAnsi="Cambria Math" w:cs="Arial"/>
                        <w:highlight w:val="green"/>
                        <w:rPrChange w:id="306" w:author="PEQUETITA Garcia Rodriguez" w:date="2016-08-09T00:58:00Z">
                          <w:rPr>
                            <w:rFonts w:ascii="Cambria Math" w:eastAsia="Arial Unicode MS" w:hAnsi="Cambria Math" w:cs="Arial"/>
                          </w:rPr>
                        </w:rPrChange>
                      </w:rPr>
                      <m:t>rad</m:t>
                    </m:r>
                  </m:num>
                  <m:den>
                    <m:r>
                      <w:rPr>
                        <w:rFonts w:ascii="Cambria Math" w:eastAsia="Arial Unicode MS" w:hAnsi="Cambria Math" w:cs="Arial"/>
                        <w:highlight w:val="green"/>
                        <w:rPrChange w:id="307" w:author="PEQUETITA Garcia Rodriguez" w:date="2016-08-09T00:58:00Z">
                          <w:rPr>
                            <w:rFonts w:ascii="Cambria Math" w:eastAsia="Arial Unicode MS" w:hAnsi="Cambria Math" w:cs="Arial"/>
                          </w:rPr>
                        </w:rPrChange>
                      </w:rPr>
                      <m:t>λ</m:t>
                    </m:r>
                  </m:den>
                </m:f>
              </m:oMath>
            </m:oMathPara>
          </w:p>
          <w:p w14:paraId="473DC4E6" w14:textId="4D330A96" w:rsidR="008A21C9" w:rsidRDefault="008A21C9" w:rsidP="008A21C9">
            <w:pPr>
              <w:tabs>
                <w:tab w:val="right" w:pos="8498"/>
              </w:tabs>
              <w:spacing w:line="360" w:lineRule="auto"/>
              <w:jc w:val="center"/>
              <w:rPr>
                <w:ins w:id="308" w:author="PEQUETITA Garcia Rodriguez" w:date="2016-08-09T01:00:00Z"/>
                <w:rFonts w:ascii="Arial" w:eastAsia="Arial Unicode MS" w:hAnsi="Arial" w:cs="Arial"/>
              </w:rPr>
            </w:pPr>
            <w:ins w:id="309" w:author="PEQUETITA Garcia Rodriguez" w:date="2016-08-09T01:00:00Z">
              <w:r>
                <w:rPr>
                  <w:rFonts w:ascii="Arial" w:eastAsia="Arial Unicode MS" w:hAnsi="Arial" w:cs="Arial"/>
                  <w:b/>
                </w:rPr>
                <w:t>CN_11_02_formula21</w:t>
              </w:r>
            </w:ins>
          </w:p>
          <w:p w14:paraId="626CB134" w14:textId="77777777" w:rsidR="008A21C9" w:rsidRPr="008A21C9" w:rsidRDefault="008A21C9" w:rsidP="00DB7A7B">
            <w:pPr>
              <w:tabs>
                <w:tab w:val="right" w:pos="8498"/>
              </w:tabs>
              <w:spacing w:line="360" w:lineRule="auto"/>
              <w:jc w:val="both"/>
              <w:rPr>
                <w:rFonts w:ascii="Arial" w:eastAsia="Arial Unicode MS" w:hAnsi="Arial" w:cs="Arial"/>
                <w:highlight w:val="green"/>
                <w:rPrChange w:id="310" w:author="PEQUETITA Garcia Rodriguez" w:date="2016-08-09T00:58:00Z">
                  <w:rPr>
                    <w:rFonts w:ascii="Arial" w:eastAsia="Arial Unicode MS" w:hAnsi="Arial" w:cs="Arial"/>
                  </w:rPr>
                </w:rPrChange>
              </w:rPr>
            </w:pPr>
          </w:p>
          <w:p w14:paraId="23C297EE" w14:textId="55ED68CA" w:rsidR="00AD1527" w:rsidRPr="008A21C9" w:rsidRDefault="00AD1527" w:rsidP="00DB7A7B">
            <w:pPr>
              <w:tabs>
                <w:tab w:val="right" w:pos="8498"/>
              </w:tabs>
              <w:spacing w:line="360" w:lineRule="auto"/>
              <w:jc w:val="both"/>
              <w:rPr>
                <w:ins w:id="311" w:author="PEQUETITA Garcia Rodriguez" w:date="2016-08-09T01:00:00Z"/>
                <w:rFonts w:ascii="Arial" w:eastAsia="Arial Unicode MS" w:hAnsi="Arial" w:cs="Arial"/>
                <w:rPrChange w:id="312" w:author="PEQUETITA Garcia Rodriguez" w:date="2016-08-09T01:00:00Z">
                  <w:rPr>
                    <w:ins w:id="313" w:author="PEQUETITA Garcia Rodriguez" w:date="2016-08-09T01:00:00Z"/>
                    <w:rFonts w:ascii="Arial" w:eastAsia="Arial Unicode MS" w:hAnsi="Arial" w:cs="Arial"/>
                  </w:rPr>
                </w:rPrChange>
              </w:rPr>
            </w:pPr>
            <m:oMathPara>
              <m:oMath>
                <m:r>
                  <w:rPr>
                    <w:rFonts w:ascii="Cambria Math" w:eastAsia="Arial Unicode MS" w:hAnsi="Cambria Math" w:cs="Arial"/>
                    <w:highlight w:val="green"/>
                    <w:rPrChange w:id="314" w:author="PEQUETITA Garcia Rodriguez" w:date="2016-08-09T00:58:00Z">
                      <w:rPr>
                        <w:rFonts w:ascii="Cambria Math" w:eastAsia="Arial Unicode MS" w:hAnsi="Cambria Math" w:cs="Arial"/>
                      </w:rPr>
                    </w:rPrChange>
                  </w:rPr>
                  <m:t>λ=</m:t>
                </m:r>
                <m:f>
                  <m:fPr>
                    <m:ctrlPr>
                      <w:rPr>
                        <w:rFonts w:ascii="Cambria Math" w:eastAsia="Arial Unicode MS" w:hAnsi="Cambria Math" w:cs="Arial"/>
                        <w:i/>
                        <w:highlight w:val="green"/>
                        <w:rPrChange w:id="315" w:author="PEQUETITA Garcia Rodriguez" w:date="2016-08-09T00:58:00Z">
                          <w:rPr>
                            <w:rFonts w:ascii="Cambria Math" w:eastAsia="Arial Unicode MS" w:hAnsi="Cambria Math" w:cs="Arial"/>
                            <w:i/>
                          </w:rPr>
                        </w:rPrChange>
                      </w:rPr>
                    </m:ctrlPr>
                  </m:fPr>
                  <m:num>
                    <m:r>
                      <w:rPr>
                        <w:rFonts w:ascii="Cambria Math" w:eastAsia="Arial Unicode MS" w:hAnsi="Cambria Math" w:cs="Arial"/>
                        <w:highlight w:val="green"/>
                        <w:rPrChange w:id="316" w:author="PEQUETITA Garcia Rodriguez" w:date="2016-08-09T00:58:00Z">
                          <w:rPr>
                            <w:rFonts w:ascii="Cambria Math" w:eastAsia="Arial Unicode MS" w:hAnsi="Cambria Math" w:cs="Arial"/>
                          </w:rPr>
                        </w:rPrChange>
                      </w:rPr>
                      <m:t xml:space="preserve">2π </m:t>
                    </m:r>
                    <m:r>
                      <m:rPr>
                        <m:sty m:val="p"/>
                      </m:rPr>
                      <w:rPr>
                        <w:rFonts w:ascii="Cambria Math" w:eastAsia="Arial Unicode MS" w:hAnsi="Cambria Math" w:cs="Arial"/>
                        <w:highlight w:val="green"/>
                        <w:rPrChange w:id="317" w:author="PEQUETITA Garcia Rodriguez" w:date="2016-08-09T00:58:00Z">
                          <w:rPr>
                            <w:rFonts w:ascii="Cambria Math" w:eastAsia="Arial Unicode MS" w:hAnsi="Cambria Math" w:cs="Arial"/>
                          </w:rPr>
                        </w:rPrChange>
                      </w:rPr>
                      <m:t>rad</m:t>
                    </m:r>
                  </m:num>
                  <m:den>
                    <m:r>
                      <w:rPr>
                        <w:rFonts w:ascii="Cambria Math" w:eastAsia="Arial Unicode MS" w:hAnsi="Cambria Math" w:cs="Arial"/>
                        <w:highlight w:val="green"/>
                        <w:rPrChange w:id="318" w:author="PEQUETITA Garcia Rodriguez" w:date="2016-08-09T00:58:00Z">
                          <w:rPr>
                            <w:rFonts w:ascii="Cambria Math" w:eastAsia="Arial Unicode MS" w:hAnsi="Cambria Math" w:cs="Arial"/>
                          </w:rPr>
                        </w:rPrChange>
                      </w:rPr>
                      <m:t>0,3π</m:t>
                    </m:r>
                    <m:f>
                      <m:fPr>
                        <m:ctrlPr>
                          <w:rPr>
                            <w:rFonts w:ascii="Cambria Math" w:eastAsia="Arial Unicode MS" w:hAnsi="Cambria Math" w:cs="Arial"/>
                            <w:highlight w:val="green"/>
                            <w:rPrChange w:id="319" w:author="PEQUETITA Garcia Rodriguez" w:date="2016-08-09T00:58:00Z">
                              <w:rPr>
                                <w:rFonts w:ascii="Cambria Math" w:eastAsia="Arial Unicode MS" w:hAnsi="Cambria Math" w:cs="Arial"/>
                              </w:rPr>
                            </w:rPrChange>
                          </w:rPr>
                        </m:ctrlPr>
                      </m:fPr>
                      <m:num>
                        <m:r>
                          <m:rPr>
                            <m:sty m:val="p"/>
                          </m:rPr>
                          <w:rPr>
                            <w:rFonts w:ascii="Cambria Math" w:eastAsia="Arial Unicode MS" w:hAnsi="Cambria Math" w:cs="Arial"/>
                            <w:highlight w:val="green"/>
                            <w:rPrChange w:id="320" w:author="PEQUETITA Garcia Rodriguez" w:date="2016-08-09T00:58:00Z">
                              <w:rPr>
                                <w:rFonts w:ascii="Cambria Math" w:eastAsia="Arial Unicode MS" w:hAnsi="Cambria Math" w:cs="Arial"/>
                              </w:rPr>
                            </w:rPrChange>
                          </w:rPr>
                          <m:t>rad</m:t>
                        </m:r>
                        <m:ctrlPr>
                          <w:rPr>
                            <w:rFonts w:ascii="Cambria Math" w:eastAsia="Arial Unicode MS" w:hAnsi="Cambria Math" w:cs="Arial"/>
                            <w:i/>
                            <w:highlight w:val="green"/>
                            <w:rPrChange w:id="321" w:author="PEQUETITA Garcia Rodriguez" w:date="2016-08-09T00:58:00Z">
                              <w:rPr>
                                <w:rFonts w:ascii="Cambria Math" w:eastAsia="Arial Unicode MS" w:hAnsi="Cambria Math" w:cs="Arial"/>
                                <w:i/>
                              </w:rPr>
                            </w:rPrChange>
                          </w:rPr>
                        </m:ctrlPr>
                      </m:num>
                      <m:den>
                        <m:r>
                          <m:rPr>
                            <m:sty m:val="p"/>
                          </m:rPr>
                          <w:rPr>
                            <w:rFonts w:ascii="Cambria Math" w:eastAsia="Arial Unicode MS" w:hAnsi="Cambria Math" w:cs="Arial"/>
                            <w:highlight w:val="green"/>
                            <w:rPrChange w:id="322" w:author="PEQUETITA Garcia Rodriguez" w:date="2016-08-09T00:58:00Z">
                              <w:rPr>
                                <w:rFonts w:ascii="Cambria Math" w:eastAsia="Arial Unicode MS" w:hAnsi="Cambria Math" w:cs="Arial"/>
                              </w:rPr>
                            </w:rPrChange>
                          </w:rPr>
                          <m:t>m</m:t>
                        </m:r>
                      </m:den>
                    </m:f>
                  </m:den>
                </m:f>
              </m:oMath>
            </m:oMathPara>
          </w:p>
          <w:p w14:paraId="4A09347F" w14:textId="6976C1DE" w:rsidR="008A21C9" w:rsidRDefault="008A21C9" w:rsidP="008A21C9">
            <w:pPr>
              <w:tabs>
                <w:tab w:val="right" w:pos="8498"/>
              </w:tabs>
              <w:spacing w:line="360" w:lineRule="auto"/>
              <w:jc w:val="center"/>
              <w:rPr>
                <w:ins w:id="323" w:author="PEQUETITA Garcia Rodriguez" w:date="2016-08-09T01:01:00Z"/>
                <w:rFonts w:ascii="Arial" w:eastAsia="Arial Unicode MS" w:hAnsi="Arial" w:cs="Arial"/>
              </w:rPr>
            </w:pPr>
            <w:ins w:id="324" w:author="PEQUETITA Garcia Rodriguez" w:date="2016-08-09T01:01:00Z">
              <w:r>
                <w:rPr>
                  <w:rFonts w:ascii="Arial" w:eastAsia="Arial Unicode MS" w:hAnsi="Arial" w:cs="Arial"/>
                  <w:b/>
                </w:rPr>
                <w:t>CN_11_02_formula22</w:t>
              </w:r>
            </w:ins>
          </w:p>
          <w:p w14:paraId="0FD9EAD2" w14:textId="77777777" w:rsidR="008A21C9" w:rsidRPr="00DB7A7B" w:rsidRDefault="008A21C9" w:rsidP="00DB7A7B">
            <w:pPr>
              <w:tabs>
                <w:tab w:val="right" w:pos="8498"/>
              </w:tabs>
              <w:spacing w:line="360" w:lineRule="auto"/>
              <w:jc w:val="both"/>
              <w:rPr>
                <w:rFonts w:ascii="Arial" w:eastAsia="Arial Unicode MS" w:hAnsi="Arial" w:cs="Arial"/>
              </w:rPr>
            </w:pPr>
          </w:p>
          <w:p w14:paraId="7B4B4260" w14:textId="5FDCADAD" w:rsidR="00AD1527" w:rsidRPr="008A21C9" w:rsidRDefault="00AD1527" w:rsidP="00DB7A7B">
            <w:pPr>
              <w:tabs>
                <w:tab w:val="right" w:pos="8498"/>
              </w:tabs>
              <w:spacing w:line="360" w:lineRule="auto"/>
              <w:jc w:val="both"/>
              <w:rPr>
                <w:ins w:id="325" w:author="PEQUETITA Garcia Rodriguez" w:date="2016-08-09T01:01:00Z"/>
                <w:rFonts w:ascii="Arial" w:eastAsia="Arial Unicode MS" w:hAnsi="Arial" w:cs="Arial"/>
                <w:rPrChange w:id="326" w:author="PEQUETITA Garcia Rodriguez" w:date="2016-08-09T01:01:00Z">
                  <w:rPr>
                    <w:ins w:id="327" w:author="PEQUETITA Garcia Rodriguez" w:date="2016-08-09T01:01:00Z"/>
                    <w:rFonts w:ascii="Arial" w:eastAsia="Arial Unicode MS" w:hAnsi="Arial" w:cs="Arial"/>
                  </w:rPr>
                </w:rPrChange>
              </w:rPr>
            </w:pPr>
            <m:oMathPara>
              <m:oMath>
                <m:r>
                  <w:rPr>
                    <w:rFonts w:ascii="Cambria Math" w:eastAsia="Arial Unicode MS" w:hAnsi="Cambria Math" w:cs="Arial"/>
                    <w:highlight w:val="green"/>
                    <w:rPrChange w:id="328" w:author="PEQUETITA Garcia Rodriguez" w:date="2016-08-09T01:01:00Z">
                      <w:rPr>
                        <w:rFonts w:ascii="Cambria Math" w:eastAsia="Arial Unicode MS" w:hAnsi="Cambria Math" w:cs="Arial"/>
                      </w:rPr>
                    </w:rPrChange>
                  </w:rPr>
                  <m:t xml:space="preserve">λ=6,66 </m:t>
                </m:r>
                <m:r>
                  <m:rPr>
                    <m:sty m:val="p"/>
                  </m:rPr>
                  <w:rPr>
                    <w:rFonts w:ascii="Cambria Math" w:eastAsia="Arial Unicode MS" w:hAnsi="Cambria Math" w:cs="Arial"/>
                    <w:highlight w:val="green"/>
                    <w:rPrChange w:id="329" w:author="PEQUETITA Garcia Rodriguez" w:date="2016-08-09T01:01:00Z">
                      <w:rPr>
                        <w:rFonts w:ascii="Cambria Math" w:eastAsia="Arial Unicode MS" w:hAnsi="Cambria Math" w:cs="Arial"/>
                      </w:rPr>
                    </w:rPrChange>
                  </w:rPr>
                  <m:t>m</m:t>
                </m:r>
              </m:oMath>
            </m:oMathPara>
          </w:p>
          <w:p w14:paraId="43DACF49" w14:textId="6DEFD8F8" w:rsidR="008A21C9" w:rsidRDefault="008A21C9" w:rsidP="008A21C9">
            <w:pPr>
              <w:tabs>
                <w:tab w:val="right" w:pos="8498"/>
              </w:tabs>
              <w:spacing w:line="360" w:lineRule="auto"/>
              <w:jc w:val="center"/>
              <w:rPr>
                <w:ins w:id="330" w:author="PEQUETITA Garcia Rodriguez" w:date="2016-08-09T01:01:00Z"/>
                <w:rFonts w:ascii="Arial" w:eastAsia="Arial Unicode MS" w:hAnsi="Arial" w:cs="Arial"/>
              </w:rPr>
            </w:pPr>
            <w:ins w:id="331" w:author="PEQUETITA Garcia Rodriguez" w:date="2016-08-09T01:01:00Z">
              <w:r>
                <w:rPr>
                  <w:rFonts w:ascii="Arial" w:eastAsia="Arial Unicode MS" w:hAnsi="Arial" w:cs="Arial"/>
                  <w:b/>
                </w:rPr>
                <w:t>CN_11_02_formula23</w:t>
              </w:r>
            </w:ins>
          </w:p>
          <w:p w14:paraId="2FFFA741" w14:textId="77777777" w:rsidR="008A21C9" w:rsidRPr="00DB7A7B" w:rsidRDefault="008A21C9" w:rsidP="00DB7A7B">
            <w:pPr>
              <w:tabs>
                <w:tab w:val="right" w:pos="8498"/>
              </w:tabs>
              <w:spacing w:line="360" w:lineRule="auto"/>
              <w:jc w:val="both"/>
              <w:rPr>
                <w:rFonts w:ascii="Arial" w:eastAsia="Arial Unicode MS" w:hAnsi="Arial" w:cs="Arial"/>
              </w:rPr>
            </w:pPr>
          </w:p>
          <w:p w14:paraId="113E5091" w14:textId="77777777" w:rsidR="00E05BEB" w:rsidRPr="00DB7A7B" w:rsidRDefault="00AD1527" w:rsidP="00DB7A7B">
            <w:pPr>
              <w:tabs>
                <w:tab w:val="right" w:pos="8498"/>
              </w:tabs>
              <w:spacing w:line="360" w:lineRule="auto"/>
              <w:jc w:val="both"/>
              <w:rPr>
                <w:rFonts w:ascii="Arial" w:eastAsia="Arial Unicode MS" w:hAnsi="Arial" w:cs="Arial"/>
              </w:rPr>
            </w:pPr>
            <w:r w:rsidRPr="00DB7A7B">
              <w:rPr>
                <w:rFonts w:ascii="Arial" w:eastAsia="Arial Unicode MS" w:hAnsi="Arial" w:cs="Arial"/>
              </w:rPr>
              <w:t>Para hallar la frecuencia se usa la ecuación de la frecuencia angular</w:t>
            </w:r>
            <w:r w:rsidR="00447991">
              <w:rPr>
                <w:rFonts w:ascii="Arial" w:eastAsia="Arial Unicode MS" w:hAnsi="Arial" w:cs="Arial"/>
              </w:rPr>
              <w:t>:</w:t>
            </w:r>
          </w:p>
          <w:p w14:paraId="1EA58F8A" w14:textId="0BCD9F04" w:rsidR="00E05BEB" w:rsidRDefault="00AD1527" w:rsidP="00DB7A7B">
            <w:pPr>
              <w:tabs>
                <w:tab w:val="right" w:pos="8498"/>
              </w:tabs>
              <w:spacing w:line="360" w:lineRule="auto"/>
              <w:jc w:val="center"/>
              <w:rPr>
                <w:ins w:id="332" w:author="PEQUETITA Garcia Rodriguez" w:date="2016-08-09T01:01:00Z"/>
                <w:rFonts w:ascii="Arial" w:eastAsia="Arial Unicode MS" w:hAnsi="Arial" w:cs="Arial"/>
              </w:rPr>
            </w:pPr>
            <m:oMath>
              <m:r>
                <w:rPr>
                  <w:rFonts w:ascii="Cambria Math" w:eastAsia="Arial Unicode MS" w:hAnsi="Cambria Math" w:cs="Arial"/>
                  <w:highlight w:val="green"/>
                  <w:rPrChange w:id="333" w:author="PEQUETITA Garcia Rodriguez" w:date="2016-08-09T01:01:00Z">
                    <w:rPr>
                      <w:rFonts w:ascii="Cambria Math" w:eastAsia="Arial Unicode MS" w:hAnsi="Cambria Math" w:cs="Arial"/>
                    </w:rPr>
                  </w:rPrChange>
                </w:rPr>
                <m:t>ω=</m:t>
              </m:r>
              <m:f>
                <m:fPr>
                  <m:ctrlPr>
                    <w:rPr>
                      <w:rFonts w:ascii="Cambria Math" w:eastAsia="Arial Unicode MS" w:hAnsi="Cambria Math" w:cs="Arial"/>
                      <w:i/>
                      <w:highlight w:val="green"/>
                      <w:rPrChange w:id="334" w:author="PEQUETITA Garcia Rodriguez" w:date="2016-08-09T01:01:00Z">
                        <w:rPr>
                          <w:rFonts w:ascii="Cambria Math" w:eastAsia="Arial Unicode MS" w:hAnsi="Cambria Math" w:cs="Arial"/>
                          <w:i/>
                        </w:rPr>
                      </w:rPrChange>
                    </w:rPr>
                  </m:ctrlPr>
                </m:fPr>
                <m:num>
                  <m:r>
                    <w:rPr>
                      <w:rFonts w:ascii="Cambria Math" w:eastAsia="Arial Unicode MS" w:hAnsi="Cambria Math" w:cs="Arial"/>
                      <w:highlight w:val="green"/>
                      <w:rPrChange w:id="335" w:author="PEQUETITA Garcia Rodriguez" w:date="2016-08-09T01:01:00Z">
                        <w:rPr>
                          <w:rFonts w:ascii="Cambria Math" w:eastAsia="Arial Unicode MS" w:hAnsi="Cambria Math" w:cs="Arial"/>
                        </w:rPr>
                      </w:rPrChange>
                    </w:rPr>
                    <m:t>2π</m:t>
                  </m:r>
                </m:num>
                <m:den>
                  <m:r>
                    <w:rPr>
                      <w:rFonts w:ascii="Cambria Math" w:eastAsia="Arial Unicode MS" w:hAnsi="Cambria Math" w:cs="Arial"/>
                      <w:highlight w:val="green"/>
                      <w:rPrChange w:id="336" w:author="PEQUETITA Garcia Rodriguez" w:date="2016-08-09T01:01:00Z">
                        <w:rPr>
                          <w:rFonts w:ascii="Cambria Math" w:eastAsia="Arial Unicode MS" w:hAnsi="Cambria Math" w:cs="Arial"/>
                        </w:rPr>
                      </w:rPrChange>
                    </w:rPr>
                    <m:t>T</m:t>
                  </m:r>
                </m:den>
              </m:f>
              <m:r>
                <w:rPr>
                  <w:rFonts w:ascii="Cambria Math" w:eastAsia="Arial Unicode MS" w:hAnsi="Cambria Math" w:cs="Arial"/>
                  <w:highlight w:val="green"/>
                  <w:rPrChange w:id="337" w:author="PEQUETITA Garcia Rodriguez" w:date="2016-08-09T01:01:00Z">
                    <w:rPr>
                      <w:rFonts w:ascii="Cambria Math" w:eastAsia="Arial Unicode MS" w:hAnsi="Cambria Math" w:cs="Arial"/>
                    </w:rPr>
                  </w:rPrChange>
                </w:rPr>
                <m:t>=2πf</m:t>
              </m:r>
            </m:oMath>
            <w:r w:rsidRPr="008A21C9">
              <w:rPr>
                <w:rFonts w:ascii="Arial" w:eastAsia="Arial Unicode MS" w:hAnsi="Arial" w:cs="Arial"/>
                <w:highlight w:val="green"/>
                <w:rPrChange w:id="338" w:author="PEQUETITA Garcia Rodriguez" w:date="2016-08-09T01:01:00Z">
                  <w:rPr>
                    <w:rFonts w:ascii="Arial" w:eastAsia="Arial Unicode MS" w:hAnsi="Arial" w:cs="Arial"/>
                  </w:rPr>
                </w:rPrChange>
              </w:rPr>
              <w:t>.</w:t>
            </w:r>
            <w:r w:rsidRPr="00DB7A7B">
              <w:rPr>
                <w:rFonts w:ascii="Arial" w:eastAsia="Arial Unicode MS" w:hAnsi="Arial" w:cs="Arial"/>
              </w:rPr>
              <w:t xml:space="preserve"> </w:t>
            </w:r>
          </w:p>
          <w:p w14:paraId="63C0F386" w14:textId="24CE60E8" w:rsidR="008A21C9" w:rsidRDefault="008A21C9" w:rsidP="008A21C9">
            <w:pPr>
              <w:tabs>
                <w:tab w:val="right" w:pos="8498"/>
              </w:tabs>
              <w:spacing w:line="360" w:lineRule="auto"/>
              <w:jc w:val="center"/>
              <w:rPr>
                <w:ins w:id="339" w:author="PEQUETITA Garcia Rodriguez" w:date="2016-08-09T01:01:00Z"/>
                <w:rFonts w:ascii="Arial" w:eastAsia="Arial Unicode MS" w:hAnsi="Arial" w:cs="Arial"/>
              </w:rPr>
            </w:pPr>
            <w:ins w:id="340" w:author="PEQUETITA Garcia Rodriguez" w:date="2016-08-09T01:01:00Z">
              <w:r>
                <w:rPr>
                  <w:rFonts w:ascii="Arial" w:eastAsia="Arial Unicode MS" w:hAnsi="Arial" w:cs="Arial"/>
                  <w:b/>
                </w:rPr>
                <w:t>CN_11_02_formula24</w:t>
              </w:r>
            </w:ins>
          </w:p>
          <w:p w14:paraId="6A5A219C" w14:textId="77777777" w:rsidR="008A21C9" w:rsidRPr="00DB7A7B" w:rsidRDefault="008A21C9" w:rsidP="00DB7A7B">
            <w:pPr>
              <w:tabs>
                <w:tab w:val="right" w:pos="8498"/>
              </w:tabs>
              <w:spacing w:line="360" w:lineRule="auto"/>
              <w:jc w:val="center"/>
              <w:rPr>
                <w:rFonts w:ascii="Arial" w:eastAsia="Arial Unicode MS" w:hAnsi="Arial" w:cs="Arial"/>
              </w:rPr>
            </w:pPr>
          </w:p>
          <w:p w14:paraId="508051D6" w14:textId="77777777" w:rsidR="00AD1527" w:rsidRPr="00DB7A7B" w:rsidRDefault="00AD1527" w:rsidP="00DB7A7B">
            <w:pPr>
              <w:tabs>
                <w:tab w:val="right" w:pos="8498"/>
              </w:tabs>
              <w:spacing w:line="360" w:lineRule="auto"/>
              <w:jc w:val="both"/>
              <w:rPr>
                <w:rFonts w:ascii="Arial" w:eastAsia="Arial Unicode MS" w:hAnsi="Arial" w:cs="Arial"/>
              </w:rPr>
            </w:pPr>
            <w:r w:rsidRPr="00DB7A7B">
              <w:rPr>
                <w:rFonts w:ascii="Arial" w:eastAsia="Arial Unicode MS" w:hAnsi="Arial" w:cs="Arial"/>
              </w:rPr>
              <w:t>De la comparación se sabe que</w:t>
            </w:r>
            <w:r w:rsidR="00DB7A7B">
              <w:rPr>
                <w:rFonts w:ascii="Arial" w:eastAsia="Arial Unicode MS" w:hAnsi="Arial" w:cs="Arial"/>
              </w:rPr>
              <w:t xml:space="preserve"> </w:t>
            </w:r>
            <m:oMath>
              <m:r>
                <w:rPr>
                  <w:rFonts w:ascii="Cambria Math" w:eastAsia="Arial Unicode MS" w:hAnsi="Cambria Math" w:cs="Arial"/>
                </w:rPr>
                <m:t>ω=4π</m:t>
              </m:r>
              <m:r>
                <m:rPr>
                  <m:sty m:val="p"/>
                </m:rPr>
                <w:rPr>
                  <w:rFonts w:ascii="Cambria Math" w:eastAsia="Arial Unicode MS" w:hAnsi="Cambria Math" w:cs="Arial"/>
                </w:rPr>
                <m:t xml:space="preserve"> rad/s</m:t>
              </m:r>
            </m:oMath>
            <w:r w:rsidRPr="00DB7A7B">
              <w:rPr>
                <w:rFonts w:ascii="Arial" w:eastAsia="Arial Unicode MS" w:hAnsi="Arial" w:cs="Arial"/>
              </w:rPr>
              <w:t>, entonces:</w:t>
            </w:r>
          </w:p>
          <w:p w14:paraId="65D05B20" w14:textId="77777777" w:rsidR="00AD1527" w:rsidRPr="00DB7A7B" w:rsidRDefault="00AD1527" w:rsidP="00DB7A7B">
            <w:pPr>
              <w:tabs>
                <w:tab w:val="right" w:pos="8498"/>
              </w:tabs>
              <w:spacing w:line="360" w:lineRule="auto"/>
              <w:jc w:val="both"/>
              <w:rPr>
                <w:rFonts w:ascii="Arial" w:eastAsia="Arial Unicode MS" w:hAnsi="Arial" w:cs="Arial"/>
              </w:rPr>
            </w:pPr>
          </w:p>
          <w:p w14:paraId="0544D968" w14:textId="6901DF35" w:rsidR="00AD1527" w:rsidRPr="008A21C9" w:rsidRDefault="00AD1527" w:rsidP="00DB7A7B">
            <w:pPr>
              <w:tabs>
                <w:tab w:val="right" w:pos="8498"/>
              </w:tabs>
              <w:spacing w:line="360" w:lineRule="auto"/>
              <w:jc w:val="both"/>
              <w:rPr>
                <w:ins w:id="341" w:author="PEQUETITA Garcia Rodriguez" w:date="2016-08-09T01:01:00Z"/>
                <w:rFonts w:ascii="Arial" w:eastAsia="Arial Unicode MS" w:hAnsi="Arial" w:cs="Arial"/>
                <w:rPrChange w:id="342" w:author="PEQUETITA Garcia Rodriguez" w:date="2016-08-09T01:01:00Z">
                  <w:rPr>
                    <w:ins w:id="343" w:author="PEQUETITA Garcia Rodriguez" w:date="2016-08-09T01:01:00Z"/>
                    <w:rFonts w:ascii="Cambria Math" w:eastAsia="Arial Unicode MS" w:hAnsi="Cambria Math" w:cs="Arial"/>
                    <w:i/>
                  </w:rPr>
                </w:rPrChange>
              </w:rPr>
            </w:pPr>
            <m:oMathPara>
              <m:oMath>
                <m:r>
                  <w:rPr>
                    <w:rFonts w:ascii="Cambria Math" w:eastAsia="Arial Unicode MS" w:hAnsi="Cambria Math" w:cs="Arial"/>
                    <w:highlight w:val="green"/>
                    <w:rPrChange w:id="344" w:author="PEQUETITA Garcia Rodriguez" w:date="2016-08-09T01:01:00Z">
                      <w:rPr>
                        <w:rFonts w:ascii="Cambria Math" w:eastAsia="Arial Unicode MS" w:hAnsi="Cambria Math" w:cs="Arial"/>
                      </w:rPr>
                    </w:rPrChange>
                  </w:rPr>
                  <m:t>ω=2πf</m:t>
                </m:r>
              </m:oMath>
            </m:oMathPara>
          </w:p>
          <w:p w14:paraId="10317534" w14:textId="63A2D635" w:rsidR="008A21C9" w:rsidRDefault="008A21C9" w:rsidP="008A21C9">
            <w:pPr>
              <w:tabs>
                <w:tab w:val="right" w:pos="8498"/>
              </w:tabs>
              <w:spacing w:line="360" w:lineRule="auto"/>
              <w:jc w:val="center"/>
              <w:rPr>
                <w:ins w:id="345" w:author="PEQUETITA Garcia Rodriguez" w:date="2016-08-09T01:01:00Z"/>
                <w:rFonts w:ascii="Arial" w:eastAsia="Arial Unicode MS" w:hAnsi="Arial" w:cs="Arial"/>
              </w:rPr>
            </w:pPr>
            <w:ins w:id="346" w:author="PEQUETITA Garcia Rodriguez" w:date="2016-08-09T01:01:00Z">
              <w:r>
                <w:rPr>
                  <w:rFonts w:ascii="Arial" w:eastAsia="Arial Unicode MS" w:hAnsi="Arial" w:cs="Arial"/>
                  <w:b/>
                </w:rPr>
                <w:t>CN_11_02_formula25</w:t>
              </w:r>
            </w:ins>
          </w:p>
          <w:p w14:paraId="07DCE506" w14:textId="77777777" w:rsidR="008A21C9" w:rsidRPr="008A21C9" w:rsidRDefault="008A21C9" w:rsidP="00DB7A7B">
            <w:pPr>
              <w:tabs>
                <w:tab w:val="right" w:pos="8498"/>
              </w:tabs>
              <w:spacing w:line="360" w:lineRule="auto"/>
              <w:jc w:val="both"/>
              <w:rPr>
                <w:rFonts w:ascii="Arial" w:eastAsia="Arial Unicode MS" w:hAnsi="Arial" w:cs="Arial"/>
                <w:rPrChange w:id="347" w:author="PEQUETITA Garcia Rodriguez" w:date="2016-08-09T01:01:00Z">
                  <w:rPr>
                    <w:rFonts w:ascii="Arial" w:eastAsia="Arial Unicode MS" w:hAnsi="Arial" w:cs="Arial"/>
                  </w:rPr>
                </w:rPrChange>
              </w:rPr>
            </w:pPr>
          </w:p>
          <w:p w14:paraId="3D552B25" w14:textId="24D6222C" w:rsidR="00AD1527" w:rsidRPr="008A21C9" w:rsidRDefault="00AD1527" w:rsidP="00DB7A7B">
            <w:pPr>
              <w:tabs>
                <w:tab w:val="right" w:pos="8498"/>
              </w:tabs>
              <w:spacing w:line="360" w:lineRule="auto"/>
              <w:jc w:val="both"/>
              <w:rPr>
                <w:ins w:id="348" w:author="PEQUETITA Garcia Rodriguez" w:date="2016-08-09T01:01:00Z"/>
                <w:rFonts w:ascii="Arial" w:eastAsia="Arial Unicode MS" w:hAnsi="Arial" w:cs="Arial"/>
                <w:rPrChange w:id="349" w:author="PEQUETITA Garcia Rodriguez" w:date="2016-08-09T01:01:00Z">
                  <w:rPr>
                    <w:ins w:id="350" w:author="PEQUETITA Garcia Rodriguez" w:date="2016-08-09T01:01:00Z"/>
                    <w:rFonts w:ascii="Arial" w:eastAsia="Arial Unicode MS" w:hAnsi="Arial" w:cs="Arial"/>
                  </w:rPr>
                </w:rPrChange>
              </w:rPr>
            </w:pPr>
            <m:oMathPara>
              <m:oMath>
                <m:r>
                  <w:rPr>
                    <w:rFonts w:ascii="Cambria Math" w:eastAsia="Arial Unicode MS" w:hAnsi="Cambria Math" w:cs="Arial"/>
                    <w:highlight w:val="green"/>
                    <w:rPrChange w:id="351" w:author="PEQUETITA Garcia Rodriguez" w:date="2016-08-09T01:01:00Z">
                      <w:rPr>
                        <w:rFonts w:ascii="Cambria Math" w:eastAsia="Arial Unicode MS" w:hAnsi="Cambria Math" w:cs="Arial"/>
                      </w:rPr>
                    </w:rPrChange>
                  </w:rPr>
                  <m:t>f=</m:t>
                </m:r>
                <m:f>
                  <m:fPr>
                    <m:ctrlPr>
                      <w:rPr>
                        <w:rFonts w:ascii="Cambria Math" w:eastAsia="Arial Unicode MS" w:hAnsi="Cambria Math" w:cs="Arial"/>
                        <w:i/>
                        <w:highlight w:val="green"/>
                        <w:rPrChange w:id="352" w:author="PEQUETITA Garcia Rodriguez" w:date="2016-08-09T01:01:00Z">
                          <w:rPr>
                            <w:rFonts w:ascii="Cambria Math" w:eastAsia="Arial Unicode MS" w:hAnsi="Cambria Math" w:cs="Arial"/>
                            <w:i/>
                          </w:rPr>
                        </w:rPrChange>
                      </w:rPr>
                    </m:ctrlPr>
                  </m:fPr>
                  <m:num>
                    <m:r>
                      <w:rPr>
                        <w:rFonts w:ascii="Cambria Math" w:eastAsia="Arial Unicode MS" w:hAnsi="Cambria Math" w:cs="Arial"/>
                        <w:highlight w:val="green"/>
                        <w:rPrChange w:id="353" w:author="PEQUETITA Garcia Rodriguez" w:date="2016-08-09T01:01:00Z">
                          <w:rPr>
                            <w:rFonts w:ascii="Cambria Math" w:eastAsia="Arial Unicode MS" w:hAnsi="Cambria Math" w:cs="Arial"/>
                          </w:rPr>
                        </w:rPrChange>
                      </w:rPr>
                      <m:t>ω</m:t>
                    </m:r>
                  </m:num>
                  <m:den>
                    <m:r>
                      <w:rPr>
                        <w:rFonts w:ascii="Cambria Math" w:eastAsia="Arial Unicode MS" w:hAnsi="Cambria Math" w:cs="Arial"/>
                        <w:highlight w:val="green"/>
                        <w:rPrChange w:id="354" w:author="PEQUETITA Garcia Rodriguez" w:date="2016-08-09T01:01:00Z">
                          <w:rPr>
                            <w:rFonts w:ascii="Cambria Math" w:eastAsia="Arial Unicode MS" w:hAnsi="Cambria Math" w:cs="Arial"/>
                          </w:rPr>
                        </w:rPrChange>
                      </w:rPr>
                      <m:t xml:space="preserve">2π </m:t>
                    </m:r>
                  </m:den>
                </m:f>
                <m:r>
                  <w:rPr>
                    <w:rFonts w:ascii="Cambria Math" w:eastAsia="Arial Unicode MS" w:hAnsi="Cambria Math" w:cs="Arial"/>
                    <w:highlight w:val="green"/>
                    <w:rPrChange w:id="355" w:author="PEQUETITA Garcia Rodriguez" w:date="2016-08-09T01:01:00Z">
                      <w:rPr>
                        <w:rFonts w:ascii="Cambria Math" w:eastAsia="Arial Unicode MS" w:hAnsi="Cambria Math" w:cs="Arial"/>
                      </w:rPr>
                    </w:rPrChange>
                  </w:rPr>
                  <m:t>=</m:t>
                </m:r>
                <m:f>
                  <m:fPr>
                    <m:ctrlPr>
                      <w:rPr>
                        <w:rFonts w:ascii="Cambria Math" w:eastAsia="Arial Unicode MS" w:hAnsi="Cambria Math" w:cs="Arial"/>
                        <w:i/>
                        <w:highlight w:val="green"/>
                        <w:rPrChange w:id="356" w:author="PEQUETITA Garcia Rodriguez" w:date="2016-08-09T01:01:00Z">
                          <w:rPr>
                            <w:rFonts w:ascii="Cambria Math" w:eastAsia="Arial Unicode MS" w:hAnsi="Cambria Math" w:cs="Arial"/>
                            <w:i/>
                          </w:rPr>
                        </w:rPrChange>
                      </w:rPr>
                    </m:ctrlPr>
                  </m:fPr>
                  <m:num>
                    <m:r>
                      <w:rPr>
                        <w:rFonts w:ascii="Cambria Math" w:eastAsia="Arial Unicode MS" w:hAnsi="Cambria Math" w:cs="Arial"/>
                        <w:highlight w:val="green"/>
                        <w:rPrChange w:id="357" w:author="PEQUETITA Garcia Rodriguez" w:date="2016-08-09T01:01:00Z">
                          <w:rPr>
                            <w:rFonts w:ascii="Cambria Math" w:eastAsia="Arial Unicode MS" w:hAnsi="Cambria Math" w:cs="Arial"/>
                          </w:rPr>
                        </w:rPrChange>
                      </w:rPr>
                      <m:t>4π</m:t>
                    </m:r>
                    <m:r>
                      <m:rPr>
                        <m:sty m:val="p"/>
                      </m:rPr>
                      <w:rPr>
                        <w:rFonts w:ascii="Cambria Math" w:eastAsia="Arial Unicode MS" w:hAnsi="Cambria Math" w:cs="Arial"/>
                        <w:highlight w:val="green"/>
                        <w:rPrChange w:id="358" w:author="PEQUETITA Garcia Rodriguez" w:date="2016-08-09T01:01:00Z">
                          <w:rPr>
                            <w:rFonts w:ascii="Cambria Math" w:eastAsia="Arial Unicode MS" w:hAnsi="Cambria Math" w:cs="Arial"/>
                          </w:rPr>
                        </w:rPrChange>
                      </w:rPr>
                      <m:t xml:space="preserve"> rad/s</m:t>
                    </m:r>
                  </m:num>
                  <m:den>
                    <m:r>
                      <w:rPr>
                        <w:rFonts w:ascii="Cambria Math" w:eastAsia="Arial Unicode MS" w:hAnsi="Cambria Math" w:cs="Arial"/>
                        <w:highlight w:val="green"/>
                        <w:rPrChange w:id="359" w:author="PEQUETITA Garcia Rodriguez" w:date="2016-08-09T01:01:00Z">
                          <w:rPr>
                            <w:rFonts w:ascii="Cambria Math" w:eastAsia="Arial Unicode MS" w:hAnsi="Cambria Math" w:cs="Arial"/>
                          </w:rPr>
                        </w:rPrChange>
                      </w:rPr>
                      <m:t xml:space="preserve">2π </m:t>
                    </m:r>
                    <m:r>
                      <m:rPr>
                        <m:sty m:val="p"/>
                      </m:rPr>
                      <w:rPr>
                        <w:rFonts w:ascii="Cambria Math" w:eastAsia="Arial Unicode MS" w:hAnsi="Cambria Math" w:cs="Arial"/>
                        <w:highlight w:val="green"/>
                        <w:rPrChange w:id="360" w:author="PEQUETITA Garcia Rodriguez" w:date="2016-08-09T01:01:00Z">
                          <w:rPr>
                            <w:rFonts w:ascii="Cambria Math" w:eastAsia="Arial Unicode MS" w:hAnsi="Cambria Math" w:cs="Arial"/>
                          </w:rPr>
                        </w:rPrChange>
                      </w:rPr>
                      <m:t>rad</m:t>
                    </m:r>
                  </m:den>
                </m:f>
              </m:oMath>
            </m:oMathPara>
          </w:p>
          <w:p w14:paraId="4588FFE7" w14:textId="5FA9A9D6" w:rsidR="008A21C9" w:rsidRDefault="008A21C9" w:rsidP="008A21C9">
            <w:pPr>
              <w:tabs>
                <w:tab w:val="right" w:pos="8498"/>
              </w:tabs>
              <w:spacing w:line="360" w:lineRule="auto"/>
              <w:jc w:val="center"/>
              <w:rPr>
                <w:ins w:id="361" w:author="PEQUETITA Garcia Rodriguez" w:date="2016-08-09T01:01:00Z"/>
                <w:rFonts w:ascii="Arial" w:eastAsia="Arial Unicode MS" w:hAnsi="Arial" w:cs="Arial"/>
              </w:rPr>
            </w:pPr>
            <w:ins w:id="362" w:author="PEQUETITA Garcia Rodriguez" w:date="2016-08-09T01:01:00Z">
              <w:r>
                <w:rPr>
                  <w:rFonts w:ascii="Arial" w:eastAsia="Arial Unicode MS" w:hAnsi="Arial" w:cs="Arial"/>
                  <w:b/>
                </w:rPr>
                <w:t>CN_11_02_formula26</w:t>
              </w:r>
            </w:ins>
          </w:p>
          <w:p w14:paraId="45E9AADB" w14:textId="77777777" w:rsidR="008A21C9" w:rsidRPr="00DB7A7B" w:rsidRDefault="008A21C9" w:rsidP="00DB7A7B">
            <w:pPr>
              <w:tabs>
                <w:tab w:val="right" w:pos="8498"/>
              </w:tabs>
              <w:spacing w:line="360" w:lineRule="auto"/>
              <w:jc w:val="both"/>
              <w:rPr>
                <w:rFonts w:ascii="Arial" w:eastAsia="Arial Unicode MS" w:hAnsi="Arial" w:cs="Arial"/>
              </w:rPr>
            </w:pPr>
          </w:p>
          <w:p w14:paraId="07650568" w14:textId="32520D6D" w:rsidR="00AD1527" w:rsidRPr="008A21C9" w:rsidRDefault="00AD1527" w:rsidP="00DB7A7B">
            <w:pPr>
              <w:tabs>
                <w:tab w:val="right" w:pos="8498"/>
              </w:tabs>
              <w:spacing w:line="360" w:lineRule="auto"/>
              <w:jc w:val="both"/>
              <w:rPr>
                <w:ins w:id="363" w:author="PEQUETITA Garcia Rodriguez" w:date="2016-08-09T01:01:00Z"/>
                <w:rFonts w:ascii="Arial" w:eastAsia="Arial Unicode MS" w:hAnsi="Arial" w:cs="Arial"/>
                <w:rPrChange w:id="364" w:author="PEQUETITA Garcia Rodriguez" w:date="2016-08-09T01:01:00Z">
                  <w:rPr>
                    <w:ins w:id="365" w:author="PEQUETITA Garcia Rodriguez" w:date="2016-08-09T01:01:00Z"/>
                    <w:rFonts w:ascii="Arial" w:eastAsia="Arial Unicode MS" w:hAnsi="Arial" w:cs="Arial"/>
                  </w:rPr>
                </w:rPrChange>
              </w:rPr>
            </w:pPr>
            <m:oMathPara>
              <m:oMath>
                <m:r>
                  <w:rPr>
                    <w:rFonts w:ascii="Cambria Math" w:eastAsia="Arial Unicode MS" w:hAnsi="Cambria Math" w:cs="Arial"/>
                    <w:highlight w:val="green"/>
                    <w:rPrChange w:id="366" w:author="PEQUETITA Garcia Rodriguez" w:date="2016-08-09T01:01:00Z">
                      <w:rPr>
                        <w:rFonts w:ascii="Cambria Math" w:eastAsia="Arial Unicode MS" w:hAnsi="Cambria Math" w:cs="Arial"/>
                      </w:rPr>
                    </w:rPrChange>
                  </w:rPr>
                  <m:t xml:space="preserve">f=2 </m:t>
                </m:r>
                <m:r>
                  <m:rPr>
                    <m:sty m:val="p"/>
                  </m:rPr>
                  <w:rPr>
                    <w:rFonts w:ascii="Cambria Math" w:eastAsia="Arial Unicode MS" w:hAnsi="Cambria Math" w:cs="Arial"/>
                    <w:highlight w:val="green"/>
                    <w:rPrChange w:id="367" w:author="PEQUETITA Garcia Rodriguez" w:date="2016-08-09T01:01:00Z">
                      <w:rPr>
                        <w:rFonts w:ascii="Cambria Math" w:eastAsia="Arial Unicode MS" w:hAnsi="Cambria Math" w:cs="Arial"/>
                      </w:rPr>
                    </w:rPrChange>
                  </w:rPr>
                  <m:t>Hz</m:t>
                </m:r>
              </m:oMath>
            </m:oMathPara>
          </w:p>
          <w:p w14:paraId="51AAF5F0" w14:textId="32F223BE" w:rsidR="008A21C9" w:rsidRDefault="008A21C9" w:rsidP="008A21C9">
            <w:pPr>
              <w:tabs>
                <w:tab w:val="right" w:pos="8498"/>
              </w:tabs>
              <w:spacing w:line="360" w:lineRule="auto"/>
              <w:jc w:val="center"/>
              <w:rPr>
                <w:ins w:id="368" w:author="PEQUETITA Garcia Rodriguez" w:date="2016-08-09T01:01:00Z"/>
                <w:rFonts w:ascii="Arial" w:eastAsia="Arial Unicode MS" w:hAnsi="Arial" w:cs="Arial"/>
              </w:rPr>
            </w:pPr>
            <w:ins w:id="369" w:author="PEQUETITA Garcia Rodriguez" w:date="2016-08-09T01:01:00Z">
              <w:r>
                <w:rPr>
                  <w:rFonts w:ascii="Arial" w:eastAsia="Arial Unicode MS" w:hAnsi="Arial" w:cs="Arial"/>
                  <w:b/>
                </w:rPr>
                <w:t>CN_11_02_formula27</w:t>
              </w:r>
            </w:ins>
          </w:p>
          <w:p w14:paraId="10D9DED9" w14:textId="77777777" w:rsidR="008A21C9" w:rsidRPr="00DB7A7B" w:rsidRDefault="008A21C9" w:rsidP="00DB7A7B">
            <w:pPr>
              <w:tabs>
                <w:tab w:val="right" w:pos="8498"/>
              </w:tabs>
              <w:spacing w:line="360" w:lineRule="auto"/>
              <w:jc w:val="both"/>
              <w:rPr>
                <w:rFonts w:ascii="Arial" w:eastAsia="Arial Unicode MS" w:hAnsi="Arial" w:cs="Arial"/>
              </w:rPr>
            </w:pPr>
          </w:p>
          <w:p w14:paraId="498D2DE3" w14:textId="77777777" w:rsidR="00AD1527" w:rsidRPr="00DB7A7B" w:rsidRDefault="00C85A42" w:rsidP="00DB7A7B">
            <w:pPr>
              <w:tabs>
                <w:tab w:val="right" w:pos="8498"/>
              </w:tabs>
              <w:spacing w:line="360" w:lineRule="auto"/>
              <w:jc w:val="both"/>
              <w:rPr>
                <w:rFonts w:ascii="Arial" w:eastAsia="Arial Unicode MS" w:hAnsi="Arial" w:cs="Arial"/>
              </w:rPr>
            </w:pPr>
            <w:r>
              <w:rPr>
                <w:rFonts w:ascii="Arial" w:eastAsia="Arial Unicode MS" w:hAnsi="Arial" w:cs="Arial"/>
              </w:rPr>
              <w:t>F</w:t>
            </w:r>
            <w:r w:rsidR="00AD1527" w:rsidRPr="00DB7A7B">
              <w:rPr>
                <w:rFonts w:ascii="Arial" w:eastAsia="Arial Unicode MS" w:hAnsi="Arial" w:cs="Arial"/>
              </w:rPr>
              <w:t>inalmente</w:t>
            </w:r>
            <w:r w:rsidR="00A73119" w:rsidRPr="00DB7A7B">
              <w:rPr>
                <w:rFonts w:ascii="Arial" w:eastAsia="Arial Unicode MS" w:hAnsi="Arial" w:cs="Arial"/>
              </w:rPr>
              <w:t>,</w:t>
            </w:r>
            <w:r w:rsidR="00AD1527" w:rsidRPr="00DB7A7B">
              <w:rPr>
                <w:rFonts w:ascii="Arial" w:eastAsia="Arial Unicode MS" w:hAnsi="Arial" w:cs="Arial"/>
              </w:rPr>
              <w:t xml:space="preserve"> para calcular la velocidad usamos la ecuación </w:t>
            </w:r>
            <m:oMath>
              <m:r>
                <w:rPr>
                  <w:rFonts w:ascii="Cambria Math" w:eastAsia="Arial Unicode MS" w:hAnsi="Cambria Math" w:cs="Arial"/>
                </w:rPr>
                <m:t>v=λf</m:t>
              </m:r>
            </m:oMath>
            <w:r w:rsidR="00447991">
              <w:rPr>
                <w:rFonts w:ascii="Arial" w:eastAsia="Arial Unicode MS" w:hAnsi="Arial" w:cs="Arial"/>
              </w:rPr>
              <w:t>:</w:t>
            </w:r>
          </w:p>
          <w:p w14:paraId="482645C4" w14:textId="2DF56287" w:rsidR="00AD1527" w:rsidRPr="008A21C9" w:rsidRDefault="00AD1527" w:rsidP="00DB7A7B">
            <w:pPr>
              <w:tabs>
                <w:tab w:val="right" w:pos="8498"/>
              </w:tabs>
              <w:spacing w:line="360" w:lineRule="auto"/>
              <w:jc w:val="both"/>
              <w:rPr>
                <w:ins w:id="370" w:author="PEQUETITA Garcia Rodriguez" w:date="2016-08-09T01:02:00Z"/>
                <w:rFonts w:ascii="Arial" w:eastAsia="Arial Unicode MS" w:hAnsi="Arial" w:cs="Arial"/>
                <w:rPrChange w:id="371" w:author="PEQUETITA Garcia Rodriguez" w:date="2016-08-09T01:02:00Z">
                  <w:rPr>
                    <w:ins w:id="372" w:author="PEQUETITA Garcia Rodriguez" w:date="2016-08-09T01:02:00Z"/>
                    <w:rFonts w:ascii="Arial" w:eastAsia="Arial Unicode MS" w:hAnsi="Arial" w:cs="Arial"/>
                  </w:rPr>
                </w:rPrChange>
              </w:rPr>
            </w:pPr>
            <m:oMathPara>
              <m:oMath>
                <m:r>
                  <w:rPr>
                    <w:rFonts w:ascii="Cambria Math" w:eastAsia="Arial Unicode MS" w:hAnsi="Cambria Math" w:cs="Arial"/>
                    <w:highlight w:val="green"/>
                    <w:rPrChange w:id="373" w:author="PEQUETITA Garcia Rodriguez" w:date="2016-08-09T01:02:00Z">
                      <w:rPr>
                        <w:rFonts w:ascii="Cambria Math" w:eastAsia="Arial Unicode MS" w:hAnsi="Cambria Math" w:cs="Arial"/>
                      </w:rPr>
                    </w:rPrChange>
                  </w:rPr>
                  <m:t xml:space="preserve">v=λf=6,66 </m:t>
                </m:r>
                <m:r>
                  <m:rPr>
                    <m:sty m:val="p"/>
                  </m:rPr>
                  <w:rPr>
                    <w:rFonts w:ascii="Cambria Math" w:eastAsia="Arial Unicode MS" w:hAnsi="Cambria Math" w:cs="Arial"/>
                    <w:highlight w:val="green"/>
                    <w:rPrChange w:id="374" w:author="PEQUETITA Garcia Rodriguez" w:date="2016-08-09T01:02:00Z">
                      <w:rPr>
                        <w:rFonts w:ascii="Cambria Math" w:eastAsia="Arial Unicode MS" w:hAnsi="Cambria Math" w:cs="Arial"/>
                      </w:rPr>
                    </w:rPrChange>
                  </w:rPr>
                  <m:t>m ∙2 Hz=13,33 m/s</m:t>
                </m:r>
              </m:oMath>
            </m:oMathPara>
          </w:p>
          <w:p w14:paraId="1200C14F" w14:textId="09E677F2" w:rsidR="008A21C9" w:rsidRPr="00DB7A7B" w:rsidDel="008A21C9" w:rsidRDefault="008A21C9" w:rsidP="008A21C9">
            <w:pPr>
              <w:tabs>
                <w:tab w:val="right" w:pos="8498"/>
              </w:tabs>
              <w:spacing w:line="360" w:lineRule="auto"/>
              <w:jc w:val="center"/>
              <w:rPr>
                <w:del w:id="375" w:author="PEQUETITA Garcia Rodriguez" w:date="2016-08-09T01:02:00Z"/>
                <w:rFonts w:ascii="Arial" w:eastAsia="Arial Unicode MS" w:hAnsi="Arial" w:cs="Arial"/>
              </w:rPr>
              <w:pPrChange w:id="376" w:author="PEQUETITA Garcia Rodriguez" w:date="2016-08-09T01:02:00Z">
                <w:pPr>
                  <w:tabs>
                    <w:tab w:val="right" w:pos="8498"/>
                  </w:tabs>
                  <w:spacing w:line="360" w:lineRule="auto"/>
                  <w:jc w:val="both"/>
                </w:pPr>
              </w:pPrChange>
            </w:pPr>
            <w:ins w:id="377" w:author="PEQUETITA Garcia Rodriguez" w:date="2016-08-09T01:02:00Z">
              <w:r>
                <w:rPr>
                  <w:rFonts w:ascii="Arial" w:eastAsia="Arial Unicode MS" w:hAnsi="Arial" w:cs="Arial"/>
                  <w:b/>
                </w:rPr>
                <w:t>CN_11_02_formula28</w:t>
              </w:r>
            </w:ins>
          </w:p>
          <w:p w14:paraId="7F4F440B" w14:textId="77777777" w:rsidR="00AD1527" w:rsidRPr="00DB7A7B" w:rsidRDefault="00AD1527" w:rsidP="008A21C9">
            <w:pPr>
              <w:tabs>
                <w:tab w:val="right" w:pos="8498"/>
              </w:tabs>
              <w:spacing w:line="360" w:lineRule="auto"/>
              <w:jc w:val="center"/>
              <w:rPr>
                <w:rFonts w:ascii="Arial" w:eastAsia="Arial Unicode MS" w:hAnsi="Arial" w:cs="Arial"/>
              </w:rPr>
              <w:pPrChange w:id="378" w:author="PEQUETITA Garcia Rodriguez" w:date="2016-08-09T01:02:00Z">
                <w:pPr>
                  <w:spacing w:line="360" w:lineRule="auto"/>
                </w:pPr>
              </w:pPrChange>
            </w:pPr>
          </w:p>
        </w:tc>
      </w:tr>
    </w:tbl>
    <w:p w14:paraId="53F3B768" w14:textId="77777777" w:rsidR="00BC2E52" w:rsidRPr="00DB7A7B" w:rsidRDefault="00BC2E52" w:rsidP="00DB7A7B">
      <w:pPr>
        <w:tabs>
          <w:tab w:val="right" w:pos="8498"/>
        </w:tabs>
        <w:spacing w:after="0" w:line="360" w:lineRule="auto"/>
        <w:jc w:val="both"/>
        <w:rPr>
          <w:rFonts w:ascii="Arial" w:eastAsia="Arial Unicode MS" w:hAnsi="Arial" w:cs="Arial"/>
        </w:rPr>
      </w:pPr>
    </w:p>
    <w:p w14:paraId="47CFF556" w14:textId="77777777" w:rsidR="00C61D96" w:rsidRPr="00DB7A7B" w:rsidRDefault="00C61D96" w:rsidP="00DB7A7B">
      <w:pPr>
        <w:tabs>
          <w:tab w:val="right" w:pos="8498"/>
        </w:tabs>
        <w:spacing w:after="0" w:line="360" w:lineRule="auto"/>
        <w:jc w:val="both"/>
        <w:rPr>
          <w:rFonts w:ascii="Arial" w:eastAsia="Arial Unicode MS" w:hAnsi="Arial" w:cs="Arial"/>
        </w:rPr>
      </w:pPr>
      <w:r w:rsidRPr="00DB7A7B">
        <w:rPr>
          <w:rFonts w:ascii="Arial" w:eastAsia="Arial Unicode MS" w:hAnsi="Arial" w:cs="Arial"/>
        </w:rPr>
        <w:t>Otro ejemplo que muestra una aplicación de la función de onda se muestra a continuación:</w:t>
      </w:r>
    </w:p>
    <w:p w14:paraId="1003B4F1" w14:textId="77777777" w:rsidR="00C61D96" w:rsidRPr="00DB7A7B" w:rsidRDefault="00C61D96" w:rsidP="00DB7A7B">
      <w:pPr>
        <w:tabs>
          <w:tab w:val="right" w:pos="8498"/>
        </w:tabs>
        <w:spacing w:after="0" w:line="360" w:lineRule="auto"/>
        <w:jc w:val="both"/>
        <w:rPr>
          <w:rFonts w:ascii="Arial" w:eastAsia="Arial Unicode MS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84"/>
        <w:gridCol w:w="6344"/>
      </w:tblGrid>
      <w:tr w:rsidR="00B152F4" w:rsidRPr="00DB7A7B" w14:paraId="5936D5B3" w14:textId="77777777" w:rsidTr="0093461A">
        <w:tc>
          <w:tcPr>
            <w:tcW w:w="8978" w:type="dxa"/>
            <w:gridSpan w:val="2"/>
            <w:shd w:val="clear" w:color="auto" w:fill="000000" w:themeFill="text1"/>
          </w:tcPr>
          <w:p w14:paraId="79414D13" w14:textId="77777777" w:rsidR="00B152F4" w:rsidRPr="00DB7A7B" w:rsidRDefault="00B152F4" w:rsidP="00DB7A7B">
            <w:pPr>
              <w:spacing w:line="360" w:lineRule="auto"/>
              <w:jc w:val="center"/>
              <w:rPr>
                <w:rFonts w:ascii="Arial" w:eastAsia="Arial Unicode MS" w:hAnsi="Arial" w:cs="Arial"/>
                <w:b/>
                <w:color w:val="FFFFFF" w:themeColor="background1"/>
              </w:rPr>
            </w:pPr>
            <w:r w:rsidRPr="00DB7A7B">
              <w:rPr>
                <w:rFonts w:ascii="Arial" w:eastAsia="Arial Unicode MS" w:hAnsi="Arial" w:cs="Arial"/>
                <w:b/>
                <w:color w:val="FFFFFF" w:themeColor="background1"/>
              </w:rPr>
              <w:t>Destacado</w:t>
            </w:r>
          </w:p>
        </w:tc>
      </w:tr>
      <w:tr w:rsidR="00B152F4" w:rsidRPr="00DB7A7B" w14:paraId="653AE1C0" w14:textId="77777777" w:rsidTr="0093461A">
        <w:tc>
          <w:tcPr>
            <w:tcW w:w="2518" w:type="dxa"/>
          </w:tcPr>
          <w:p w14:paraId="27B12159" w14:textId="77777777" w:rsidR="00B152F4" w:rsidRPr="00DB7A7B" w:rsidRDefault="00B152F4" w:rsidP="00DB7A7B">
            <w:pPr>
              <w:spacing w:line="360" w:lineRule="auto"/>
              <w:rPr>
                <w:rFonts w:ascii="Arial" w:eastAsia="Arial Unicode MS" w:hAnsi="Arial" w:cs="Arial"/>
                <w:b/>
              </w:rPr>
            </w:pPr>
            <w:r w:rsidRPr="00DB7A7B">
              <w:rPr>
                <w:rFonts w:ascii="Arial" w:eastAsia="Arial Unicode MS" w:hAnsi="Arial" w:cs="Arial"/>
                <w:b/>
              </w:rPr>
              <w:t>Título</w:t>
            </w:r>
          </w:p>
        </w:tc>
        <w:tc>
          <w:tcPr>
            <w:tcW w:w="6460" w:type="dxa"/>
          </w:tcPr>
          <w:p w14:paraId="51592DB2" w14:textId="77777777" w:rsidR="00B152F4" w:rsidRPr="00DB7A7B" w:rsidRDefault="00C85A42" w:rsidP="00DB7A7B">
            <w:pPr>
              <w:spacing w:line="360" w:lineRule="auto"/>
              <w:jc w:val="both"/>
              <w:rPr>
                <w:rFonts w:ascii="Arial" w:eastAsia="Arial Unicode MS" w:hAnsi="Arial" w:cs="Arial"/>
                <w:b/>
              </w:rPr>
            </w:pPr>
            <w:r>
              <w:rPr>
                <w:rFonts w:ascii="Arial" w:eastAsia="Arial Unicode MS" w:hAnsi="Arial" w:cs="Arial"/>
              </w:rPr>
              <w:t>La o</w:t>
            </w:r>
            <w:r w:rsidRPr="00DB7A7B">
              <w:rPr>
                <w:rFonts w:ascii="Arial" w:eastAsia="Arial Unicode MS" w:hAnsi="Arial" w:cs="Arial"/>
              </w:rPr>
              <w:t xml:space="preserve">nda </w:t>
            </w:r>
            <w:r w:rsidR="0034022B" w:rsidRPr="00DB7A7B">
              <w:rPr>
                <w:rFonts w:ascii="Arial" w:eastAsia="Arial Unicode MS" w:hAnsi="Arial" w:cs="Arial"/>
              </w:rPr>
              <w:t>sinusoidal</w:t>
            </w:r>
          </w:p>
        </w:tc>
      </w:tr>
      <w:tr w:rsidR="00B152F4" w:rsidRPr="00DB7A7B" w14:paraId="3696B3C8" w14:textId="77777777" w:rsidTr="0093461A">
        <w:tc>
          <w:tcPr>
            <w:tcW w:w="2518" w:type="dxa"/>
          </w:tcPr>
          <w:p w14:paraId="1EF365A8" w14:textId="77777777" w:rsidR="00B152F4" w:rsidRPr="00DB7A7B" w:rsidRDefault="00B152F4" w:rsidP="00DB7A7B">
            <w:pPr>
              <w:spacing w:line="360" w:lineRule="auto"/>
              <w:rPr>
                <w:rFonts w:ascii="Arial" w:eastAsia="Arial Unicode MS" w:hAnsi="Arial" w:cs="Arial"/>
              </w:rPr>
            </w:pPr>
            <w:r w:rsidRPr="00DB7A7B">
              <w:rPr>
                <w:rFonts w:ascii="Arial" w:eastAsia="Arial Unicode MS" w:hAnsi="Arial" w:cs="Arial"/>
                <w:b/>
              </w:rPr>
              <w:t>Contenido</w:t>
            </w:r>
          </w:p>
        </w:tc>
        <w:tc>
          <w:tcPr>
            <w:tcW w:w="6460" w:type="dxa"/>
          </w:tcPr>
          <w:p w14:paraId="7A8FAEE0" w14:textId="77777777" w:rsidR="00414E77" w:rsidRPr="00DB7A7B" w:rsidRDefault="00414E77" w:rsidP="00DB7A7B">
            <w:pPr>
              <w:spacing w:line="360" w:lineRule="auto"/>
              <w:rPr>
                <w:rFonts w:ascii="Arial" w:eastAsia="Arial Unicode MS" w:hAnsi="Arial" w:cs="Arial"/>
                <w:b/>
              </w:rPr>
            </w:pPr>
            <w:r w:rsidRPr="00DB7A7B">
              <w:rPr>
                <w:rFonts w:ascii="Arial" w:eastAsia="Arial Unicode MS" w:hAnsi="Arial" w:cs="Arial"/>
                <w:b/>
              </w:rPr>
              <w:t>Ejemplo</w:t>
            </w:r>
          </w:p>
          <w:p w14:paraId="7534C733" w14:textId="77777777" w:rsidR="00414E77" w:rsidRPr="00DB7A7B" w:rsidRDefault="00B152F4" w:rsidP="00DB7A7B">
            <w:pPr>
              <w:spacing w:line="360" w:lineRule="auto"/>
              <w:rPr>
                <w:rFonts w:ascii="Arial" w:eastAsia="Arial Unicode MS" w:hAnsi="Arial" w:cs="Arial"/>
              </w:rPr>
            </w:pPr>
            <w:r w:rsidRPr="00DB7A7B">
              <w:rPr>
                <w:rFonts w:ascii="Arial" w:eastAsia="Arial Unicode MS" w:hAnsi="Arial" w:cs="Arial"/>
              </w:rPr>
              <w:t xml:space="preserve">Una onda sinusoidal que viaja en </w:t>
            </w:r>
            <w:r w:rsidR="0034022B" w:rsidRPr="00DB7A7B">
              <w:rPr>
                <w:rFonts w:ascii="Arial" w:eastAsia="Arial Unicode MS" w:hAnsi="Arial" w:cs="Arial"/>
              </w:rPr>
              <w:t>una cuerda tarda un tiempo de 0,</w:t>
            </w:r>
            <w:r w:rsidRPr="00DB7A7B">
              <w:rPr>
                <w:rFonts w:ascii="Arial" w:eastAsia="Arial Unicode MS" w:hAnsi="Arial" w:cs="Arial"/>
              </w:rPr>
              <w:t>12</w:t>
            </w:r>
            <w:r w:rsidR="00C85A42">
              <w:rPr>
                <w:rFonts w:ascii="Arial" w:eastAsia="Arial Unicode MS" w:hAnsi="Arial" w:cs="Arial"/>
              </w:rPr>
              <w:t> </w:t>
            </w:r>
            <w:r w:rsidRPr="00DB7A7B">
              <w:rPr>
                <w:rFonts w:ascii="Arial" w:eastAsia="Arial Unicode MS" w:hAnsi="Arial" w:cs="Arial"/>
              </w:rPr>
              <w:t>s en llegar desde el centro hasta su máxima amplitud, que es de 10</w:t>
            </w:r>
            <w:r w:rsidR="00C85A42">
              <w:rPr>
                <w:rFonts w:ascii="Arial" w:eastAsia="Arial Unicode MS" w:hAnsi="Arial" w:cs="Arial"/>
              </w:rPr>
              <w:t> </w:t>
            </w:r>
            <w:r w:rsidRPr="00DB7A7B">
              <w:rPr>
                <w:rFonts w:ascii="Arial" w:eastAsia="Arial Unicode MS" w:hAnsi="Arial" w:cs="Arial"/>
              </w:rPr>
              <w:t xml:space="preserve">cm. </w:t>
            </w:r>
          </w:p>
          <w:p w14:paraId="04CAEB3D" w14:textId="77777777" w:rsidR="00B152F4" w:rsidRPr="00DB7A7B" w:rsidRDefault="00414E77" w:rsidP="00DB7A7B">
            <w:pPr>
              <w:spacing w:line="360" w:lineRule="auto"/>
              <w:rPr>
                <w:rFonts w:ascii="Arial" w:eastAsia="Arial Unicode MS" w:hAnsi="Arial" w:cs="Arial"/>
              </w:rPr>
            </w:pPr>
            <w:r w:rsidRPr="00DB7A7B">
              <w:rPr>
                <w:rFonts w:ascii="Arial" w:eastAsia="Arial Unicode MS" w:hAnsi="Arial" w:cs="Arial"/>
              </w:rPr>
              <w:t>Calcula</w:t>
            </w:r>
            <w:r w:rsidR="00A73119" w:rsidRPr="00DB7A7B">
              <w:rPr>
                <w:rFonts w:ascii="Arial" w:eastAsia="Arial Unicode MS" w:hAnsi="Arial" w:cs="Arial"/>
              </w:rPr>
              <w:t>r</w:t>
            </w:r>
            <w:r w:rsidR="00C85A42">
              <w:rPr>
                <w:rFonts w:ascii="Arial" w:eastAsia="Arial Unicode MS" w:hAnsi="Arial" w:cs="Arial"/>
              </w:rPr>
              <w:t>:</w:t>
            </w:r>
            <w:r w:rsidR="00041C9F" w:rsidRPr="00DB7A7B">
              <w:rPr>
                <w:rFonts w:ascii="Arial" w:eastAsia="Arial Unicode MS" w:hAnsi="Arial" w:cs="Arial"/>
              </w:rPr>
              <w:t xml:space="preserve"> a) el periodo, b) la frecuencia, c) la velocidad de onda </w:t>
            </w:r>
            <w:r w:rsidRPr="00DB7A7B">
              <w:rPr>
                <w:rFonts w:ascii="Arial" w:eastAsia="Arial Unicode MS" w:hAnsi="Arial" w:cs="Arial"/>
              </w:rPr>
              <w:t>si la longitud es de 0</w:t>
            </w:r>
            <w:r w:rsidR="00C85A42">
              <w:rPr>
                <w:rFonts w:ascii="Arial" w:eastAsia="Arial Unicode MS" w:hAnsi="Arial" w:cs="Arial"/>
              </w:rPr>
              <w:t>,</w:t>
            </w:r>
            <w:r w:rsidRPr="00DB7A7B">
              <w:rPr>
                <w:rFonts w:ascii="Arial" w:eastAsia="Arial Unicode MS" w:hAnsi="Arial" w:cs="Arial"/>
              </w:rPr>
              <w:t>3</w:t>
            </w:r>
            <w:r w:rsidR="00C85A42">
              <w:rPr>
                <w:rFonts w:ascii="Arial" w:eastAsia="Arial Unicode MS" w:hAnsi="Arial" w:cs="Arial"/>
              </w:rPr>
              <w:t> </w:t>
            </w:r>
            <w:r w:rsidRPr="00DB7A7B">
              <w:rPr>
                <w:rFonts w:ascii="Arial" w:eastAsia="Arial Unicode MS" w:hAnsi="Arial" w:cs="Arial"/>
              </w:rPr>
              <w:t xml:space="preserve">m, d) </w:t>
            </w:r>
            <w:r w:rsidR="00C85A42">
              <w:rPr>
                <w:rFonts w:ascii="Arial" w:eastAsia="Arial Unicode MS" w:hAnsi="Arial" w:cs="Arial"/>
              </w:rPr>
              <w:t>d</w:t>
            </w:r>
            <w:r w:rsidR="00C85A42" w:rsidRPr="00DB7A7B">
              <w:rPr>
                <w:rFonts w:ascii="Arial" w:eastAsia="Arial Unicode MS" w:hAnsi="Arial" w:cs="Arial"/>
              </w:rPr>
              <w:t xml:space="preserve">eterminar </w:t>
            </w:r>
            <w:r w:rsidR="00041C9F" w:rsidRPr="00DB7A7B">
              <w:rPr>
                <w:rFonts w:ascii="Arial" w:eastAsia="Arial Unicode MS" w:hAnsi="Arial" w:cs="Arial"/>
              </w:rPr>
              <w:t>la ecuación de onda.</w:t>
            </w:r>
          </w:p>
          <w:p w14:paraId="77AF3270" w14:textId="77777777" w:rsidR="00041C9F" w:rsidRPr="00DB7A7B" w:rsidRDefault="00041C9F" w:rsidP="00DB7A7B">
            <w:pPr>
              <w:spacing w:line="360" w:lineRule="auto"/>
              <w:rPr>
                <w:rFonts w:ascii="Arial" w:eastAsia="Arial Unicode MS" w:hAnsi="Arial" w:cs="Arial"/>
              </w:rPr>
            </w:pPr>
          </w:p>
          <w:p w14:paraId="172EE422" w14:textId="77777777" w:rsidR="00041C9F" w:rsidRPr="00DB7A7B" w:rsidRDefault="00414E77" w:rsidP="00DB7A7B">
            <w:pPr>
              <w:spacing w:line="360" w:lineRule="auto"/>
              <w:rPr>
                <w:rFonts w:ascii="Arial" w:eastAsia="Arial Unicode MS" w:hAnsi="Arial" w:cs="Arial"/>
                <w:b/>
              </w:rPr>
            </w:pPr>
            <w:r w:rsidRPr="00DB7A7B">
              <w:rPr>
                <w:rFonts w:ascii="Arial" w:eastAsia="Arial Unicode MS" w:hAnsi="Arial" w:cs="Arial"/>
                <w:b/>
              </w:rPr>
              <w:t>Solución</w:t>
            </w:r>
          </w:p>
          <w:p w14:paraId="7CF2A020" w14:textId="77777777" w:rsidR="00041C9F" w:rsidRPr="00DB7A7B" w:rsidRDefault="00414E77" w:rsidP="00DB7A7B">
            <w:pPr>
              <w:spacing w:line="360" w:lineRule="auto"/>
              <w:jc w:val="both"/>
              <w:rPr>
                <w:rFonts w:ascii="Arial" w:eastAsia="Arial Unicode MS" w:hAnsi="Arial" w:cs="Arial"/>
              </w:rPr>
            </w:pPr>
            <w:r w:rsidRPr="00DB7A7B">
              <w:rPr>
                <w:rFonts w:ascii="Arial" w:eastAsia="Arial Unicode MS" w:hAnsi="Arial" w:cs="Arial"/>
              </w:rPr>
              <w:t>Para hacer</w:t>
            </w:r>
            <w:r w:rsidR="00041C9F" w:rsidRPr="00DB7A7B">
              <w:rPr>
                <w:rFonts w:ascii="Arial" w:eastAsia="Arial Unicode MS" w:hAnsi="Arial" w:cs="Arial"/>
              </w:rPr>
              <w:t xml:space="preserve"> la oscilación completa la onda debe ir a su máxima amplitud</w:t>
            </w:r>
            <w:r w:rsidRPr="00DB7A7B">
              <w:rPr>
                <w:rFonts w:ascii="Arial" w:eastAsia="Arial Unicode MS" w:hAnsi="Arial" w:cs="Arial"/>
              </w:rPr>
              <w:t xml:space="preserve">, </w:t>
            </w:r>
            <w:r w:rsidR="00041C9F" w:rsidRPr="00DB7A7B">
              <w:rPr>
                <w:rFonts w:ascii="Arial" w:eastAsia="Arial Unicode MS" w:hAnsi="Arial" w:cs="Arial"/>
              </w:rPr>
              <w:t>volver al centro</w:t>
            </w:r>
            <w:r w:rsidRPr="00DB7A7B">
              <w:rPr>
                <w:rFonts w:ascii="Arial" w:eastAsia="Arial Unicode MS" w:hAnsi="Arial" w:cs="Arial"/>
              </w:rPr>
              <w:t xml:space="preserve">, </w:t>
            </w:r>
            <w:r w:rsidR="00041C9F" w:rsidRPr="00DB7A7B">
              <w:rPr>
                <w:rFonts w:ascii="Arial" w:eastAsia="Arial Unicode MS" w:hAnsi="Arial" w:cs="Arial"/>
              </w:rPr>
              <w:t>bajar hasta su amplitud y lu</w:t>
            </w:r>
            <w:r w:rsidRPr="00DB7A7B">
              <w:rPr>
                <w:rFonts w:ascii="Arial" w:eastAsia="Arial Unicode MS" w:hAnsi="Arial" w:cs="Arial"/>
              </w:rPr>
              <w:t>ego volver al centro nuevamente;</w:t>
            </w:r>
            <w:r w:rsidR="00041C9F" w:rsidRPr="00DB7A7B">
              <w:rPr>
                <w:rFonts w:ascii="Arial" w:eastAsia="Arial Unicode MS" w:hAnsi="Arial" w:cs="Arial"/>
              </w:rPr>
              <w:t xml:space="preserve"> entonces</w:t>
            </w:r>
            <w:r w:rsidRPr="00DB7A7B">
              <w:rPr>
                <w:rFonts w:ascii="Arial" w:eastAsia="Arial Unicode MS" w:hAnsi="Arial" w:cs="Arial"/>
              </w:rPr>
              <w:t xml:space="preserve">, el periodo corresponde a cuatro veces el tiempo </w:t>
            </w:r>
            <w:r w:rsidR="00041C9F" w:rsidRPr="00DB7A7B">
              <w:rPr>
                <w:rFonts w:ascii="Arial" w:eastAsia="Arial Unicode MS" w:hAnsi="Arial" w:cs="Arial"/>
              </w:rPr>
              <w:t>del centro a su máxima amplitud</w:t>
            </w:r>
            <w:r w:rsidR="00C85A42">
              <w:rPr>
                <w:rFonts w:ascii="Arial" w:eastAsia="Arial Unicode MS" w:hAnsi="Arial" w:cs="Arial"/>
              </w:rPr>
              <w:t>:</w:t>
            </w:r>
          </w:p>
          <w:p w14:paraId="02F5D92D" w14:textId="77777777" w:rsidR="00CB3204" w:rsidRPr="00DB7A7B" w:rsidRDefault="00CB3204" w:rsidP="00DB7A7B">
            <w:pPr>
              <w:spacing w:line="360" w:lineRule="auto"/>
              <w:jc w:val="both"/>
              <w:rPr>
                <w:rFonts w:ascii="Arial" w:eastAsia="Arial Unicode MS" w:hAnsi="Arial" w:cs="Arial"/>
              </w:rPr>
            </w:pPr>
          </w:p>
          <w:p w14:paraId="2C99360A" w14:textId="215C5BD8" w:rsidR="007C6FDB" w:rsidRPr="008A21C9" w:rsidRDefault="007C6FDB" w:rsidP="00DB7A7B">
            <w:pPr>
              <w:spacing w:line="360" w:lineRule="auto"/>
              <w:jc w:val="both"/>
              <w:rPr>
                <w:ins w:id="379" w:author="PEQUETITA Garcia Rodriguez" w:date="2016-08-09T01:03:00Z"/>
                <w:rFonts w:ascii="Arial" w:eastAsia="Arial Unicode MS" w:hAnsi="Arial" w:cs="Arial"/>
                <w:rPrChange w:id="380" w:author="PEQUETITA Garcia Rodriguez" w:date="2016-08-09T01:03:00Z">
                  <w:rPr>
                    <w:ins w:id="381" w:author="PEQUETITA Garcia Rodriguez" w:date="2016-08-09T01:03:00Z"/>
                    <w:rFonts w:ascii="Arial" w:eastAsia="Arial Unicode MS" w:hAnsi="Arial" w:cs="Arial"/>
                  </w:rPr>
                </w:rPrChange>
              </w:rPr>
            </w:pPr>
            <m:oMathPara>
              <m:oMath>
                <m:r>
                  <w:rPr>
                    <w:rFonts w:ascii="Cambria Math" w:eastAsia="Arial Unicode MS" w:hAnsi="Cambria Math" w:cs="Arial"/>
                    <w:highlight w:val="green"/>
                    <w:rPrChange w:id="382" w:author="PEQUETITA Garcia Rodriguez" w:date="2016-08-09T01:02:00Z">
                      <w:rPr>
                        <w:rFonts w:ascii="Cambria Math" w:eastAsia="Arial Unicode MS" w:hAnsi="Cambria Math" w:cs="Arial"/>
                      </w:rPr>
                    </w:rPrChange>
                  </w:rPr>
                  <m:t xml:space="preserve">T=4∙0,12 </m:t>
                </m:r>
                <m:r>
                  <m:rPr>
                    <m:sty m:val="p"/>
                  </m:rPr>
                  <w:rPr>
                    <w:rFonts w:ascii="Cambria Math" w:eastAsia="Arial Unicode MS" w:hAnsi="Cambria Math" w:cs="Arial"/>
                    <w:highlight w:val="green"/>
                    <w:rPrChange w:id="383" w:author="PEQUETITA Garcia Rodriguez" w:date="2016-08-09T01:02:00Z">
                      <w:rPr>
                        <w:rFonts w:ascii="Cambria Math" w:eastAsia="Arial Unicode MS" w:hAnsi="Cambria Math" w:cs="Arial"/>
                      </w:rPr>
                    </w:rPrChange>
                  </w:rPr>
                  <m:t>s=0,48 s</m:t>
                </m:r>
              </m:oMath>
            </m:oMathPara>
          </w:p>
          <w:p w14:paraId="6F3C2F7A" w14:textId="30AB3162" w:rsidR="008A21C9" w:rsidRPr="00DB7A7B" w:rsidRDefault="008A21C9" w:rsidP="008A21C9">
            <w:pPr>
              <w:tabs>
                <w:tab w:val="right" w:pos="8498"/>
              </w:tabs>
              <w:spacing w:line="360" w:lineRule="auto"/>
              <w:jc w:val="center"/>
              <w:rPr>
                <w:rFonts w:ascii="Arial" w:eastAsia="Arial Unicode MS" w:hAnsi="Arial" w:cs="Arial"/>
              </w:rPr>
              <w:pPrChange w:id="384" w:author="PEQUETITA Garcia Rodriguez" w:date="2016-08-09T01:03:00Z">
                <w:pPr>
                  <w:spacing w:line="360" w:lineRule="auto"/>
                  <w:jc w:val="both"/>
                </w:pPr>
              </w:pPrChange>
            </w:pPr>
            <w:ins w:id="385" w:author="PEQUETITA Garcia Rodriguez" w:date="2016-08-09T01:03:00Z">
              <w:r>
                <w:rPr>
                  <w:rFonts w:ascii="Arial" w:eastAsia="Arial Unicode MS" w:hAnsi="Arial" w:cs="Arial"/>
                  <w:b/>
                </w:rPr>
                <w:t>CN_11_02_formula29</w:t>
              </w:r>
            </w:ins>
          </w:p>
          <w:p w14:paraId="0CBAFB4D" w14:textId="77777777" w:rsidR="00CB3204" w:rsidRPr="00DB7A7B" w:rsidRDefault="00CB3204" w:rsidP="00DB7A7B">
            <w:pPr>
              <w:spacing w:line="360" w:lineRule="auto"/>
              <w:jc w:val="both"/>
              <w:rPr>
                <w:rFonts w:ascii="Arial" w:eastAsia="Arial Unicode MS" w:hAnsi="Arial" w:cs="Arial"/>
              </w:rPr>
            </w:pPr>
          </w:p>
          <w:p w14:paraId="7C475F08" w14:textId="77777777" w:rsidR="00CB3204" w:rsidRPr="00DB7A7B" w:rsidRDefault="00C85A42" w:rsidP="00DB7A7B">
            <w:pPr>
              <w:spacing w:line="360" w:lineRule="auto"/>
              <w:jc w:val="both"/>
              <w:rPr>
                <w:rFonts w:ascii="Arial" w:eastAsia="Arial Unicode MS" w:hAnsi="Arial" w:cs="Arial"/>
              </w:rPr>
            </w:pPr>
            <w:r>
              <w:rPr>
                <w:rFonts w:ascii="Arial" w:eastAsia="Arial Unicode MS" w:hAnsi="Arial" w:cs="Arial"/>
              </w:rPr>
              <w:t>Dado</w:t>
            </w:r>
            <w:r w:rsidR="00414E77" w:rsidRPr="00DB7A7B">
              <w:rPr>
                <w:rFonts w:ascii="Arial" w:eastAsia="Arial Unicode MS" w:hAnsi="Arial" w:cs="Arial"/>
              </w:rPr>
              <w:t xml:space="preserve"> que l</w:t>
            </w:r>
            <w:r w:rsidR="00CB3204" w:rsidRPr="00DB7A7B">
              <w:rPr>
                <w:rFonts w:ascii="Arial" w:eastAsia="Arial Unicode MS" w:hAnsi="Arial" w:cs="Arial"/>
              </w:rPr>
              <w:t>a frecuencia es el inverso del periodo</w:t>
            </w:r>
            <w:r w:rsidR="00414E77" w:rsidRPr="00DB7A7B">
              <w:rPr>
                <w:rFonts w:ascii="Arial" w:eastAsia="Arial Unicode MS" w:hAnsi="Arial" w:cs="Arial"/>
              </w:rPr>
              <w:t>,</w:t>
            </w:r>
            <w:r w:rsidR="00A73119" w:rsidRPr="00DB7A7B">
              <w:rPr>
                <w:rFonts w:ascii="Arial" w:eastAsia="Arial Unicode MS" w:hAnsi="Arial" w:cs="Arial"/>
              </w:rPr>
              <w:t xml:space="preserve"> entonces,</w:t>
            </w:r>
          </w:p>
          <w:p w14:paraId="5915C099" w14:textId="77777777" w:rsidR="00CB3204" w:rsidRPr="00DB7A7B" w:rsidRDefault="00AE4172" w:rsidP="00DB7A7B">
            <w:pPr>
              <w:spacing w:line="360" w:lineRule="auto"/>
              <w:jc w:val="both"/>
              <w:rPr>
                <w:rFonts w:ascii="Arial" w:eastAsia="Arial Unicode MS" w:hAnsi="Arial" w:cs="Arial"/>
              </w:rPr>
            </w:pPr>
            <w:r w:rsidRPr="00DB7A7B">
              <w:rPr>
                <w:rFonts w:ascii="Arial" w:eastAsia="Arial Unicode MS" w:hAnsi="Arial" w:cs="Arial"/>
              </w:rPr>
              <w:t xml:space="preserve"> </w:t>
            </w:r>
          </w:p>
          <w:p w14:paraId="328A8FD0" w14:textId="3B5ECAC3" w:rsidR="00CB3204" w:rsidRPr="008A21C9" w:rsidRDefault="00CB3204" w:rsidP="00DB7A7B">
            <w:pPr>
              <w:spacing w:line="360" w:lineRule="auto"/>
              <w:jc w:val="both"/>
              <w:rPr>
                <w:ins w:id="386" w:author="PEQUETITA Garcia Rodriguez" w:date="2016-08-09T01:03:00Z"/>
                <w:rFonts w:ascii="Arial" w:eastAsia="Arial Unicode MS" w:hAnsi="Arial" w:cs="Arial"/>
                <w:rPrChange w:id="387" w:author="PEQUETITA Garcia Rodriguez" w:date="2016-08-09T01:03:00Z">
                  <w:rPr>
                    <w:ins w:id="388" w:author="PEQUETITA Garcia Rodriguez" w:date="2016-08-09T01:03:00Z"/>
                    <w:rFonts w:ascii="Arial" w:eastAsia="Arial Unicode MS" w:hAnsi="Arial" w:cs="Arial"/>
                  </w:rPr>
                </w:rPrChange>
              </w:rPr>
            </w:pPr>
            <m:oMathPara>
              <m:oMath>
                <m:r>
                  <w:rPr>
                    <w:rFonts w:ascii="Cambria Math" w:eastAsia="Arial Unicode MS" w:hAnsi="Cambria Math" w:cs="Arial"/>
                    <w:highlight w:val="green"/>
                    <w:rPrChange w:id="389" w:author="PEQUETITA Garcia Rodriguez" w:date="2016-08-09T01:02:00Z">
                      <w:rPr>
                        <w:rFonts w:ascii="Cambria Math" w:eastAsia="Arial Unicode MS" w:hAnsi="Cambria Math" w:cs="Arial"/>
                      </w:rPr>
                    </w:rPrChange>
                  </w:rPr>
                  <m:t>f=</m:t>
                </m:r>
                <m:f>
                  <m:fPr>
                    <m:ctrlPr>
                      <w:rPr>
                        <w:rFonts w:ascii="Cambria Math" w:eastAsia="Arial Unicode MS" w:hAnsi="Cambria Math" w:cs="Arial"/>
                        <w:i/>
                        <w:highlight w:val="green"/>
                        <w:rPrChange w:id="390" w:author="PEQUETITA Garcia Rodriguez" w:date="2016-08-09T01:02:00Z">
                          <w:rPr>
                            <w:rFonts w:ascii="Cambria Math" w:eastAsia="Arial Unicode MS" w:hAnsi="Cambria Math" w:cs="Arial"/>
                            <w:i/>
                          </w:rPr>
                        </w:rPrChange>
                      </w:rPr>
                    </m:ctrlPr>
                  </m:fPr>
                  <m:num>
                    <m:r>
                      <w:rPr>
                        <w:rFonts w:ascii="Cambria Math" w:eastAsia="Arial Unicode MS" w:hAnsi="Cambria Math" w:cs="Arial"/>
                        <w:highlight w:val="green"/>
                        <w:rPrChange w:id="391" w:author="PEQUETITA Garcia Rodriguez" w:date="2016-08-09T01:02:00Z">
                          <w:rPr>
                            <w:rFonts w:ascii="Cambria Math" w:eastAsia="Arial Unicode MS" w:hAnsi="Cambria Math" w:cs="Arial"/>
                          </w:rPr>
                        </w:rPrChange>
                      </w:rPr>
                      <m:t>1</m:t>
                    </m:r>
                  </m:num>
                  <m:den>
                    <m:r>
                      <w:rPr>
                        <w:rFonts w:ascii="Cambria Math" w:eastAsia="Arial Unicode MS" w:hAnsi="Cambria Math" w:cs="Arial"/>
                        <w:highlight w:val="green"/>
                        <w:rPrChange w:id="392" w:author="PEQUETITA Garcia Rodriguez" w:date="2016-08-09T01:02:00Z">
                          <w:rPr>
                            <w:rFonts w:ascii="Cambria Math" w:eastAsia="Arial Unicode MS" w:hAnsi="Cambria Math" w:cs="Arial"/>
                          </w:rPr>
                        </w:rPrChange>
                      </w:rPr>
                      <m:t>T</m:t>
                    </m:r>
                  </m:den>
                </m:f>
                <m:r>
                  <w:rPr>
                    <w:rFonts w:ascii="Cambria Math" w:eastAsia="Arial Unicode MS" w:hAnsi="Cambria Math" w:cs="Arial"/>
                    <w:highlight w:val="green"/>
                    <w:rPrChange w:id="393" w:author="PEQUETITA Garcia Rodriguez" w:date="2016-08-09T01:02:00Z">
                      <w:rPr>
                        <w:rFonts w:ascii="Cambria Math" w:eastAsia="Arial Unicode MS" w:hAnsi="Cambria Math" w:cs="Arial"/>
                      </w:rPr>
                    </w:rPrChange>
                  </w:rPr>
                  <m:t>=</m:t>
                </m:r>
                <m:f>
                  <m:fPr>
                    <m:ctrlPr>
                      <w:rPr>
                        <w:rFonts w:ascii="Cambria Math" w:eastAsia="Arial Unicode MS" w:hAnsi="Cambria Math" w:cs="Arial"/>
                        <w:i/>
                        <w:highlight w:val="green"/>
                        <w:rPrChange w:id="394" w:author="PEQUETITA Garcia Rodriguez" w:date="2016-08-09T01:02:00Z">
                          <w:rPr>
                            <w:rFonts w:ascii="Cambria Math" w:eastAsia="Arial Unicode MS" w:hAnsi="Cambria Math" w:cs="Arial"/>
                            <w:i/>
                          </w:rPr>
                        </w:rPrChange>
                      </w:rPr>
                    </m:ctrlPr>
                  </m:fPr>
                  <m:num>
                    <m:r>
                      <w:rPr>
                        <w:rFonts w:ascii="Cambria Math" w:eastAsia="Arial Unicode MS" w:hAnsi="Cambria Math" w:cs="Arial"/>
                        <w:highlight w:val="green"/>
                        <w:rPrChange w:id="395" w:author="PEQUETITA Garcia Rodriguez" w:date="2016-08-09T01:02:00Z">
                          <w:rPr>
                            <w:rFonts w:ascii="Cambria Math" w:eastAsia="Arial Unicode MS" w:hAnsi="Cambria Math" w:cs="Arial"/>
                          </w:rPr>
                        </w:rPrChange>
                      </w:rPr>
                      <m:t>1</m:t>
                    </m:r>
                  </m:num>
                  <m:den>
                    <m:r>
                      <w:rPr>
                        <w:rFonts w:ascii="Cambria Math" w:eastAsia="Arial Unicode MS" w:hAnsi="Cambria Math" w:cs="Arial"/>
                        <w:highlight w:val="green"/>
                        <w:rPrChange w:id="396" w:author="PEQUETITA Garcia Rodriguez" w:date="2016-08-09T01:02:00Z">
                          <w:rPr>
                            <w:rFonts w:ascii="Cambria Math" w:eastAsia="Arial Unicode MS" w:hAnsi="Cambria Math" w:cs="Arial"/>
                          </w:rPr>
                        </w:rPrChange>
                      </w:rPr>
                      <m:t xml:space="preserve">0,48 </m:t>
                    </m:r>
                    <m:r>
                      <m:rPr>
                        <m:sty m:val="p"/>
                      </m:rPr>
                      <w:rPr>
                        <w:rFonts w:ascii="Cambria Math" w:eastAsia="Arial Unicode MS" w:hAnsi="Cambria Math" w:cs="Arial"/>
                        <w:highlight w:val="green"/>
                        <w:rPrChange w:id="397" w:author="PEQUETITA Garcia Rodriguez" w:date="2016-08-09T01:02:00Z">
                          <w:rPr>
                            <w:rFonts w:ascii="Cambria Math" w:eastAsia="Arial Unicode MS" w:hAnsi="Cambria Math" w:cs="Arial"/>
                          </w:rPr>
                        </w:rPrChange>
                      </w:rPr>
                      <m:t>s</m:t>
                    </m:r>
                  </m:den>
                </m:f>
                <m:r>
                  <w:rPr>
                    <w:rFonts w:ascii="Cambria Math" w:eastAsia="Arial Unicode MS" w:hAnsi="Cambria Math" w:cs="Arial"/>
                    <w:highlight w:val="green"/>
                    <w:rPrChange w:id="398" w:author="PEQUETITA Garcia Rodriguez" w:date="2016-08-09T01:02:00Z">
                      <w:rPr>
                        <w:rFonts w:ascii="Cambria Math" w:eastAsia="Arial Unicode MS" w:hAnsi="Cambria Math" w:cs="Arial"/>
                      </w:rPr>
                    </w:rPrChange>
                  </w:rPr>
                  <m:t xml:space="preserve">=2,08 </m:t>
                </m:r>
                <m:r>
                  <m:rPr>
                    <m:sty m:val="p"/>
                  </m:rPr>
                  <w:rPr>
                    <w:rFonts w:ascii="Cambria Math" w:eastAsia="Arial Unicode MS" w:hAnsi="Cambria Math" w:cs="Arial"/>
                    <w:highlight w:val="green"/>
                    <w:rPrChange w:id="399" w:author="PEQUETITA Garcia Rodriguez" w:date="2016-08-09T01:02:00Z">
                      <w:rPr>
                        <w:rFonts w:ascii="Cambria Math" w:eastAsia="Arial Unicode MS" w:hAnsi="Cambria Math" w:cs="Arial"/>
                      </w:rPr>
                    </w:rPrChange>
                  </w:rPr>
                  <m:t>Hz</m:t>
                </m:r>
              </m:oMath>
            </m:oMathPara>
          </w:p>
          <w:p w14:paraId="3E9575BA" w14:textId="0E4EE367" w:rsidR="008A21C9" w:rsidRPr="00DB7A7B" w:rsidRDefault="008A21C9" w:rsidP="008A21C9">
            <w:pPr>
              <w:tabs>
                <w:tab w:val="right" w:pos="8498"/>
              </w:tabs>
              <w:spacing w:line="360" w:lineRule="auto"/>
              <w:jc w:val="center"/>
              <w:rPr>
                <w:rFonts w:ascii="Arial" w:eastAsia="Arial Unicode MS" w:hAnsi="Arial" w:cs="Arial"/>
              </w:rPr>
              <w:pPrChange w:id="400" w:author="PEQUETITA Garcia Rodriguez" w:date="2016-08-09T01:03:00Z">
                <w:pPr>
                  <w:spacing w:line="360" w:lineRule="auto"/>
                  <w:jc w:val="both"/>
                </w:pPr>
              </w:pPrChange>
            </w:pPr>
            <w:ins w:id="401" w:author="PEQUETITA Garcia Rodriguez" w:date="2016-08-09T01:03:00Z">
              <w:r>
                <w:rPr>
                  <w:rFonts w:ascii="Arial" w:eastAsia="Arial Unicode MS" w:hAnsi="Arial" w:cs="Arial"/>
                  <w:b/>
                </w:rPr>
                <w:t>CN_11_02_formula30</w:t>
              </w:r>
            </w:ins>
          </w:p>
          <w:p w14:paraId="08BBFD6D" w14:textId="77777777" w:rsidR="00CB3204" w:rsidRPr="00DB7A7B" w:rsidRDefault="00CB3204" w:rsidP="00DB7A7B">
            <w:pPr>
              <w:spacing w:line="360" w:lineRule="auto"/>
              <w:jc w:val="both"/>
              <w:rPr>
                <w:rFonts w:ascii="Arial" w:eastAsia="Arial Unicode MS" w:hAnsi="Arial" w:cs="Arial"/>
              </w:rPr>
            </w:pPr>
          </w:p>
          <w:p w14:paraId="2EF5F06D" w14:textId="77777777" w:rsidR="00FB3897" w:rsidRPr="00DB7A7B" w:rsidRDefault="00A41EC9" w:rsidP="00DB7A7B">
            <w:pPr>
              <w:tabs>
                <w:tab w:val="right" w:pos="8498"/>
              </w:tabs>
              <w:spacing w:line="360" w:lineRule="auto"/>
              <w:jc w:val="both"/>
              <w:rPr>
                <w:rFonts w:ascii="Arial" w:eastAsia="Arial Unicode MS" w:hAnsi="Arial" w:cs="Arial"/>
              </w:rPr>
            </w:pPr>
            <w:r w:rsidRPr="00DB7A7B">
              <w:rPr>
                <w:rFonts w:ascii="Arial" w:eastAsia="Arial Unicode MS" w:hAnsi="Arial" w:cs="Arial"/>
              </w:rPr>
              <w:t>L</w:t>
            </w:r>
            <w:r w:rsidR="00A73119" w:rsidRPr="00DB7A7B">
              <w:rPr>
                <w:rFonts w:ascii="Arial" w:eastAsia="Arial Unicode MS" w:hAnsi="Arial" w:cs="Arial"/>
              </w:rPr>
              <w:t>uego, l</w:t>
            </w:r>
            <w:r w:rsidR="00FB3897" w:rsidRPr="00DB7A7B">
              <w:rPr>
                <w:rFonts w:ascii="Arial" w:eastAsia="Arial Unicode MS" w:hAnsi="Arial" w:cs="Arial"/>
              </w:rPr>
              <w:t xml:space="preserve">a velocidad de la onda es </w:t>
            </w:r>
            <m:oMath>
              <m:r>
                <w:rPr>
                  <w:rFonts w:ascii="Cambria Math" w:eastAsia="Arial Unicode MS" w:hAnsi="Cambria Math" w:cs="Arial"/>
                </w:rPr>
                <m:t>v=λf</m:t>
              </m:r>
            </m:oMath>
            <w:r w:rsidR="00C85A42">
              <w:rPr>
                <w:rFonts w:ascii="Arial" w:eastAsia="Arial Unicode MS" w:hAnsi="Arial" w:cs="Arial"/>
              </w:rPr>
              <w:t>:</w:t>
            </w:r>
          </w:p>
          <w:p w14:paraId="2C15576C" w14:textId="42BDE287" w:rsidR="00FB3897" w:rsidRPr="008A21C9" w:rsidRDefault="00FB3897" w:rsidP="00DB7A7B">
            <w:pPr>
              <w:tabs>
                <w:tab w:val="right" w:pos="8498"/>
              </w:tabs>
              <w:spacing w:line="360" w:lineRule="auto"/>
              <w:jc w:val="both"/>
              <w:rPr>
                <w:ins w:id="402" w:author="PEQUETITA Garcia Rodriguez" w:date="2016-08-09T01:03:00Z"/>
                <w:rFonts w:ascii="Arial" w:eastAsia="Arial Unicode MS" w:hAnsi="Arial" w:cs="Arial"/>
                <w:rPrChange w:id="403" w:author="PEQUETITA Garcia Rodriguez" w:date="2016-08-09T01:03:00Z">
                  <w:rPr>
                    <w:ins w:id="404" w:author="PEQUETITA Garcia Rodriguez" w:date="2016-08-09T01:03:00Z"/>
                    <w:rFonts w:ascii="Arial" w:eastAsia="Arial Unicode MS" w:hAnsi="Arial" w:cs="Arial"/>
                  </w:rPr>
                </w:rPrChange>
              </w:rPr>
            </w:pPr>
            <m:oMathPara>
              <m:oMath>
                <m:r>
                  <w:rPr>
                    <w:rFonts w:ascii="Cambria Math" w:eastAsia="Arial Unicode MS" w:hAnsi="Cambria Math" w:cs="Arial"/>
                    <w:highlight w:val="green"/>
                    <w:rPrChange w:id="405" w:author="PEQUETITA Garcia Rodriguez" w:date="2016-08-09T01:02:00Z">
                      <w:rPr>
                        <w:rFonts w:ascii="Cambria Math" w:eastAsia="Arial Unicode MS" w:hAnsi="Cambria Math" w:cs="Arial"/>
                      </w:rPr>
                    </w:rPrChange>
                  </w:rPr>
                  <m:t xml:space="preserve">v=λf=0,3 </m:t>
                </m:r>
                <m:r>
                  <m:rPr>
                    <m:sty m:val="p"/>
                  </m:rPr>
                  <w:rPr>
                    <w:rFonts w:ascii="Cambria Math" w:eastAsia="Arial Unicode MS" w:hAnsi="Cambria Math" w:cs="Arial"/>
                    <w:highlight w:val="green"/>
                    <w:rPrChange w:id="406" w:author="PEQUETITA Garcia Rodriguez" w:date="2016-08-09T01:02:00Z">
                      <w:rPr>
                        <w:rFonts w:ascii="Cambria Math" w:eastAsia="Arial Unicode MS" w:hAnsi="Cambria Math" w:cs="Arial"/>
                      </w:rPr>
                    </w:rPrChange>
                  </w:rPr>
                  <m:t>m ∙2,08 Hz</m:t>
                </m:r>
                <m:r>
                  <w:rPr>
                    <w:rFonts w:ascii="Cambria Math" w:eastAsia="Arial Unicode MS" w:hAnsi="Cambria Math" w:cs="Arial"/>
                    <w:highlight w:val="green"/>
                    <w:rPrChange w:id="407" w:author="PEQUETITA Garcia Rodriguez" w:date="2016-08-09T01:02:00Z">
                      <w:rPr>
                        <w:rFonts w:ascii="Cambria Math" w:eastAsia="Arial Unicode MS" w:hAnsi="Cambria Math" w:cs="Arial"/>
                      </w:rPr>
                    </w:rPrChange>
                  </w:rPr>
                  <m:t xml:space="preserve">=0.62 </m:t>
                </m:r>
                <m:r>
                  <m:rPr>
                    <m:sty m:val="p"/>
                  </m:rPr>
                  <w:rPr>
                    <w:rFonts w:ascii="Cambria Math" w:eastAsia="Arial Unicode MS" w:hAnsi="Cambria Math" w:cs="Arial"/>
                    <w:highlight w:val="green"/>
                    <w:rPrChange w:id="408" w:author="PEQUETITA Garcia Rodriguez" w:date="2016-08-09T01:02:00Z">
                      <w:rPr>
                        <w:rFonts w:ascii="Cambria Math" w:eastAsia="Arial Unicode MS" w:hAnsi="Cambria Math" w:cs="Arial"/>
                      </w:rPr>
                    </w:rPrChange>
                  </w:rPr>
                  <m:t>m/s</m:t>
                </m:r>
              </m:oMath>
            </m:oMathPara>
          </w:p>
          <w:p w14:paraId="09A81A94" w14:textId="32ECA1F9" w:rsidR="008A21C9" w:rsidRPr="00DB7A7B" w:rsidRDefault="008A21C9" w:rsidP="008A21C9">
            <w:pPr>
              <w:tabs>
                <w:tab w:val="right" w:pos="8498"/>
              </w:tabs>
              <w:spacing w:line="360" w:lineRule="auto"/>
              <w:jc w:val="center"/>
              <w:rPr>
                <w:rFonts w:ascii="Arial" w:eastAsia="Arial Unicode MS" w:hAnsi="Arial" w:cs="Arial"/>
              </w:rPr>
              <w:pPrChange w:id="409" w:author="PEQUETITA Garcia Rodriguez" w:date="2016-08-09T01:03:00Z">
                <w:pPr>
                  <w:tabs>
                    <w:tab w:val="right" w:pos="8498"/>
                  </w:tabs>
                  <w:spacing w:line="360" w:lineRule="auto"/>
                  <w:jc w:val="both"/>
                </w:pPr>
              </w:pPrChange>
            </w:pPr>
            <w:ins w:id="410" w:author="PEQUETITA Garcia Rodriguez" w:date="2016-08-09T01:03:00Z">
              <w:r>
                <w:rPr>
                  <w:rFonts w:ascii="Arial" w:eastAsia="Arial Unicode MS" w:hAnsi="Arial" w:cs="Arial"/>
                  <w:b/>
                </w:rPr>
                <w:t>CN_11_02_formula31</w:t>
              </w:r>
            </w:ins>
          </w:p>
          <w:p w14:paraId="49C78B32" w14:textId="77777777" w:rsidR="00FB3897" w:rsidRPr="00DB7A7B" w:rsidRDefault="00FB3897" w:rsidP="00DB7A7B">
            <w:pPr>
              <w:spacing w:line="360" w:lineRule="auto"/>
              <w:jc w:val="both"/>
              <w:rPr>
                <w:rFonts w:ascii="Arial" w:eastAsia="Arial Unicode MS" w:hAnsi="Arial" w:cs="Arial"/>
              </w:rPr>
            </w:pPr>
          </w:p>
          <w:p w14:paraId="0733E984" w14:textId="77777777" w:rsidR="00CB3204" w:rsidRPr="00DB7A7B" w:rsidRDefault="00414E77" w:rsidP="00DB7A7B">
            <w:pPr>
              <w:spacing w:line="360" w:lineRule="auto"/>
              <w:jc w:val="both"/>
              <w:rPr>
                <w:rFonts w:ascii="Arial" w:eastAsia="Arial Unicode MS" w:hAnsi="Arial" w:cs="Arial"/>
              </w:rPr>
            </w:pPr>
            <w:r w:rsidRPr="00DB7A7B">
              <w:rPr>
                <w:rFonts w:ascii="Arial" w:eastAsia="Arial Unicode MS" w:hAnsi="Arial" w:cs="Arial"/>
              </w:rPr>
              <w:t>De otra parte, p</w:t>
            </w:r>
            <w:r w:rsidR="00A41EC9" w:rsidRPr="00DB7A7B">
              <w:rPr>
                <w:rFonts w:ascii="Arial" w:eastAsia="Arial Unicode MS" w:hAnsi="Arial" w:cs="Arial"/>
              </w:rPr>
              <w:t>ara construir la ecuación de onda</w:t>
            </w:r>
            <w:r w:rsidR="0015713A" w:rsidRPr="00DB7A7B">
              <w:rPr>
                <w:rFonts w:ascii="Arial" w:eastAsia="Arial Unicode MS" w:hAnsi="Arial" w:cs="Arial"/>
              </w:rPr>
              <w:t xml:space="preserve"> para </w:t>
            </w:r>
            <w:r w:rsidRPr="00DB7A7B">
              <w:rPr>
                <w:rFonts w:ascii="Arial" w:eastAsia="Arial Unicode MS" w:hAnsi="Arial" w:cs="Arial"/>
              </w:rPr>
              <w:t xml:space="preserve">esta situación </w:t>
            </w:r>
            <w:r w:rsidR="0015713A" w:rsidRPr="00DB7A7B">
              <w:rPr>
                <w:rFonts w:ascii="Arial" w:eastAsia="Arial Unicode MS" w:hAnsi="Arial" w:cs="Arial"/>
              </w:rPr>
              <w:t>debe teners</w:t>
            </w:r>
            <w:r w:rsidRPr="00DB7A7B">
              <w:rPr>
                <w:rFonts w:ascii="Arial" w:eastAsia="Arial Unicode MS" w:hAnsi="Arial" w:cs="Arial"/>
              </w:rPr>
              <w:t>e en cuenta la ecuación general</w:t>
            </w:r>
            <w:r w:rsidR="00C85A42">
              <w:rPr>
                <w:rFonts w:ascii="Arial" w:eastAsia="Arial Unicode MS" w:hAnsi="Arial" w:cs="Arial"/>
              </w:rPr>
              <w:t>:</w:t>
            </w:r>
          </w:p>
          <w:p w14:paraId="6D921317" w14:textId="326A347E" w:rsidR="0015713A" w:rsidRPr="008A21C9" w:rsidRDefault="00DB7A7B" w:rsidP="00DB7A7B">
            <w:pPr>
              <w:tabs>
                <w:tab w:val="right" w:pos="8498"/>
              </w:tabs>
              <w:spacing w:line="360" w:lineRule="auto"/>
              <w:jc w:val="both"/>
              <w:rPr>
                <w:ins w:id="411" w:author="PEQUETITA Garcia Rodriguez" w:date="2016-08-09T01:04:00Z"/>
                <w:rFonts w:ascii="Arial" w:eastAsia="Arial Unicode MS" w:hAnsi="Arial" w:cs="Arial"/>
                <w:rPrChange w:id="412" w:author="PEQUETITA Garcia Rodriguez" w:date="2016-08-09T01:04:00Z">
                  <w:rPr>
                    <w:ins w:id="413" w:author="PEQUETITA Garcia Rodriguez" w:date="2016-08-09T01:04:00Z"/>
                    <w:rFonts w:ascii="Arial" w:eastAsia="Arial Unicode MS" w:hAnsi="Arial" w:cs="Arial"/>
                  </w:rPr>
                </w:rPrChange>
              </w:rPr>
            </w:pPr>
            <w:r>
              <w:rPr>
                <w:rFonts w:ascii="Arial" w:eastAsia="Arial Unicode MS" w:hAnsi="Arial" w:cs="Arial"/>
              </w:rPr>
              <w:t xml:space="preserve"> </w:t>
            </w:r>
            <m:oMath>
              <m:r>
                <m:rPr>
                  <m:sty m:val="p"/>
                </m:rPr>
                <w:rPr>
                  <w:rFonts w:ascii="Cambria Math" w:eastAsia="Arial Unicode MS" w:hAnsi="Cambria Math" w:cs="Arial"/>
                </w:rPr>
                <w:br/>
              </m:r>
            </m:oMath>
            <m:oMathPara>
              <m:oMath>
                <m:r>
                  <w:rPr>
                    <w:rFonts w:ascii="Cambria Math" w:eastAsia="Arial Unicode MS" w:hAnsi="Cambria Math" w:cs="Arial"/>
                    <w:highlight w:val="green"/>
                    <w:rPrChange w:id="414" w:author="PEQUETITA Garcia Rodriguez" w:date="2016-08-09T01:03:00Z">
                      <w:rPr>
                        <w:rFonts w:ascii="Cambria Math" w:eastAsia="Arial Unicode MS" w:hAnsi="Cambria Math" w:cs="Arial"/>
                      </w:rPr>
                    </w:rPrChange>
                  </w:rPr>
                  <m:t>y=A</m:t>
                </m:r>
                <m:func>
                  <m:funcPr>
                    <m:ctrlPr>
                      <w:rPr>
                        <w:rFonts w:ascii="Cambria Math" w:eastAsia="Arial Unicode MS" w:hAnsi="Cambria Math" w:cs="Arial"/>
                        <w:i/>
                        <w:highlight w:val="green"/>
                        <w:rPrChange w:id="415" w:author="PEQUETITA Garcia Rodriguez" w:date="2016-08-09T01:03:00Z">
                          <w:rPr>
                            <w:rFonts w:ascii="Cambria Math" w:eastAsia="Arial Unicode MS" w:hAnsi="Cambria Math" w:cs="Arial"/>
                            <w:i/>
                          </w:rPr>
                        </w:rPrChange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eastAsia="Arial Unicode MS" w:hAnsi="Cambria Math" w:cs="Arial"/>
                        <w:highlight w:val="green"/>
                        <w:rPrChange w:id="416" w:author="PEQUETITA Garcia Rodriguez" w:date="2016-08-09T01:03:00Z">
                          <w:rPr>
                            <w:rFonts w:ascii="Cambria Math" w:eastAsia="Arial Unicode MS" w:hAnsi="Cambria Math" w:cs="Arial"/>
                          </w:rPr>
                        </w:rPrChange>
                      </w:rPr>
                      <m:t>sen</m:t>
                    </m:r>
                  </m:fName>
                  <m:e>
                    <m:d>
                      <m:dPr>
                        <m:ctrlPr>
                          <w:rPr>
                            <w:rFonts w:ascii="Cambria Math" w:eastAsia="Arial Unicode MS" w:hAnsi="Cambria Math" w:cs="Arial"/>
                            <w:i/>
                            <w:highlight w:val="green"/>
                            <w:rPrChange w:id="417" w:author="PEQUETITA Garcia Rodriguez" w:date="2016-08-09T01:03:00Z">
                              <w:rPr>
                                <w:rFonts w:ascii="Cambria Math" w:eastAsia="Arial Unicode MS" w:hAnsi="Cambria Math" w:cs="Arial"/>
                                <w:i/>
                              </w:rPr>
                            </w:rPrChange>
                          </w:rPr>
                        </m:ctrlPr>
                      </m:dPr>
                      <m:e>
                        <m:r>
                          <w:rPr>
                            <w:rFonts w:ascii="Cambria Math" w:eastAsia="Arial Unicode MS" w:hAnsi="Cambria Math" w:cs="Arial"/>
                            <w:highlight w:val="green"/>
                            <w:rPrChange w:id="418" w:author="PEQUETITA Garcia Rodriguez" w:date="2016-08-09T01:03:00Z">
                              <w:rPr>
                                <w:rFonts w:ascii="Cambria Math" w:eastAsia="Arial Unicode MS" w:hAnsi="Cambria Math" w:cs="Arial"/>
                              </w:rPr>
                            </w:rPrChange>
                          </w:rPr>
                          <m:t>k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eastAsia="Arial Unicode MS" w:hAnsi="Cambria Math" w:cs="Arial"/>
                            <w:highlight w:val="green"/>
                            <w:rPrChange w:id="419" w:author="PEQUETITA Garcia Rodriguez" w:date="2016-08-09T01:03:00Z">
                              <w:rPr>
                                <w:rFonts w:ascii="Cambria Math" w:eastAsia="Arial Unicode MS" w:hAnsi="Cambria Math" w:cs="Arial"/>
                              </w:rPr>
                            </w:rPrChange>
                          </w:rPr>
                          <m:t>x</m:t>
                        </m:r>
                        <m:r>
                          <w:rPr>
                            <w:rFonts w:ascii="Cambria Math" w:eastAsia="Arial Unicode MS" w:hAnsi="Cambria Math" w:cs="Arial"/>
                            <w:highlight w:val="green"/>
                            <w:rPrChange w:id="420" w:author="PEQUETITA Garcia Rodriguez" w:date="2016-08-09T01:03:00Z">
                              <w:rPr>
                                <w:rFonts w:ascii="Cambria Math" w:eastAsia="Arial Unicode MS" w:hAnsi="Cambria Math" w:cs="Arial"/>
                              </w:rPr>
                            </w:rPrChange>
                          </w:rPr>
                          <m:t>-ω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eastAsia="Arial Unicode MS" w:hAnsi="Cambria Math" w:cs="Arial"/>
                            <w:highlight w:val="green"/>
                            <w:rPrChange w:id="421" w:author="PEQUETITA Garcia Rodriguez" w:date="2016-08-09T01:03:00Z">
                              <w:rPr>
                                <w:rFonts w:ascii="Cambria Math" w:eastAsia="Arial Unicode MS" w:hAnsi="Cambria Math" w:cs="Arial"/>
                              </w:rPr>
                            </w:rPrChange>
                          </w:rPr>
                          <m:t>t</m:t>
                        </m:r>
                      </m:e>
                    </m:d>
                  </m:e>
                </m:func>
              </m:oMath>
            </m:oMathPara>
          </w:p>
          <w:p w14:paraId="2F6C8B75" w14:textId="36AD993A" w:rsidR="008A21C9" w:rsidRDefault="008A21C9" w:rsidP="008A21C9">
            <w:pPr>
              <w:tabs>
                <w:tab w:val="right" w:pos="8498"/>
              </w:tabs>
              <w:spacing w:line="360" w:lineRule="auto"/>
              <w:jc w:val="center"/>
              <w:rPr>
                <w:ins w:id="422" w:author="PEQUETITA Garcia Rodriguez" w:date="2016-08-09T01:04:00Z"/>
                <w:rFonts w:ascii="Arial" w:eastAsia="Arial Unicode MS" w:hAnsi="Arial" w:cs="Arial"/>
                <w:b/>
              </w:rPr>
              <w:pPrChange w:id="423" w:author="PEQUETITA Garcia Rodriguez" w:date="2016-08-09T01:04:00Z">
                <w:pPr>
                  <w:tabs>
                    <w:tab w:val="right" w:pos="8498"/>
                  </w:tabs>
                  <w:spacing w:line="360" w:lineRule="auto"/>
                  <w:jc w:val="both"/>
                </w:pPr>
              </w:pPrChange>
            </w:pPr>
            <w:ins w:id="424" w:author="PEQUETITA Garcia Rodriguez" w:date="2016-08-09T01:04:00Z">
              <w:r>
                <w:rPr>
                  <w:rFonts w:ascii="Arial" w:eastAsia="Arial Unicode MS" w:hAnsi="Arial" w:cs="Arial"/>
                  <w:b/>
                </w:rPr>
                <w:t>CN_11_02_formula32</w:t>
              </w:r>
            </w:ins>
          </w:p>
          <w:p w14:paraId="3CDC0DDA" w14:textId="77777777" w:rsidR="008A21C9" w:rsidRPr="00DB7A7B" w:rsidRDefault="008A21C9" w:rsidP="008A21C9">
            <w:pPr>
              <w:tabs>
                <w:tab w:val="right" w:pos="8498"/>
              </w:tabs>
              <w:spacing w:line="360" w:lineRule="auto"/>
              <w:rPr>
                <w:rFonts w:ascii="Arial" w:eastAsia="Arial Unicode MS" w:hAnsi="Arial" w:cs="Arial"/>
              </w:rPr>
              <w:pPrChange w:id="425" w:author="PEQUETITA Garcia Rodriguez" w:date="2016-08-09T01:04:00Z">
                <w:pPr>
                  <w:tabs>
                    <w:tab w:val="right" w:pos="8498"/>
                  </w:tabs>
                  <w:spacing w:line="360" w:lineRule="auto"/>
                  <w:jc w:val="both"/>
                </w:pPr>
              </w:pPrChange>
            </w:pPr>
          </w:p>
          <w:p w14:paraId="17F344A8" w14:textId="77777777" w:rsidR="005A775E" w:rsidRPr="00DB7A7B" w:rsidRDefault="005A775E" w:rsidP="00DB7A7B">
            <w:pPr>
              <w:tabs>
                <w:tab w:val="right" w:pos="8498"/>
              </w:tabs>
              <w:spacing w:line="360" w:lineRule="auto"/>
              <w:jc w:val="both"/>
              <w:rPr>
                <w:rFonts w:ascii="Arial" w:eastAsia="Arial Unicode MS" w:hAnsi="Arial" w:cs="Arial"/>
              </w:rPr>
            </w:pPr>
          </w:p>
          <w:p w14:paraId="6A9D98B3" w14:textId="77777777" w:rsidR="005A775E" w:rsidRPr="00DB7A7B" w:rsidRDefault="005A775E" w:rsidP="00DB7A7B">
            <w:pPr>
              <w:tabs>
                <w:tab w:val="right" w:pos="8498"/>
              </w:tabs>
              <w:spacing w:line="360" w:lineRule="auto"/>
              <w:jc w:val="both"/>
              <w:rPr>
                <w:rFonts w:ascii="Arial" w:eastAsia="Arial Unicode MS" w:hAnsi="Arial" w:cs="Arial"/>
              </w:rPr>
            </w:pPr>
            <w:r w:rsidRPr="00DB7A7B">
              <w:rPr>
                <w:rFonts w:ascii="Arial" w:eastAsia="Arial Unicode MS" w:hAnsi="Arial" w:cs="Arial"/>
              </w:rPr>
              <w:t xml:space="preserve">Como la amplitud </w:t>
            </w:r>
            <w:r w:rsidR="00414E77" w:rsidRPr="00DB7A7B">
              <w:rPr>
                <w:rFonts w:ascii="Arial" w:eastAsia="Arial Unicode MS" w:hAnsi="Arial" w:cs="Arial"/>
              </w:rPr>
              <w:t>es uno de</w:t>
            </w:r>
            <w:r w:rsidR="00AE4172" w:rsidRPr="00DB7A7B">
              <w:rPr>
                <w:rFonts w:ascii="Arial" w:eastAsia="Arial Unicode MS" w:hAnsi="Arial" w:cs="Arial"/>
              </w:rPr>
              <w:t xml:space="preserve"> los datos suministrados en el enunciado, con un valor de 10 cm, </w:t>
            </w:r>
            <w:r w:rsidR="00414E77" w:rsidRPr="00DB7A7B">
              <w:rPr>
                <w:rFonts w:ascii="Arial" w:eastAsia="Arial Unicode MS" w:hAnsi="Arial" w:cs="Arial"/>
              </w:rPr>
              <w:t xml:space="preserve">se </w:t>
            </w:r>
            <w:r w:rsidR="00C85A42" w:rsidRPr="00DB7A7B">
              <w:rPr>
                <w:rFonts w:ascii="Arial" w:eastAsia="Arial Unicode MS" w:hAnsi="Arial" w:cs="Arial"/>
              </w:rPr>
              <w:t>pued</w:t>
            </w:r>
            <w:r w:rsidR="00C85A42">
              <w:rPr>
                <w:rFonts w:ascii="Arial" w:eastAsia="Arial Unicode MS" w:hAnsi="Arial" w:cs="Arial"/>
              </w:rPr>
              <w:t>en</w:t>
            </w:r>
            <w:r w:rsidR="00C85A42" w:rsidRPr="00DB7A7B">
              <w:rPr>
                <w:rFonts w:ascii="Arial" w:eastAsia="Arial Unicode MS" w:hAnsi="Arial" w:cs="Arial"/>
              </w:rPr>
              <w:t xml:space="preserve"> </w:t>
            </w:r>
            <w:r w:rsidR="00414E77" w:rsidRPr="00DB7A7B">
              <w:rPr>
                <w:rFonts w:ascii="Arial" w:eastAsia="Arial Unicode MS" w:hAnsi="Arial" w:cs="Arial"/>
              </w:rPr>
              <w:t>determinar</w:t>
            </w:r>
            <w:r w:rsidR="00AE4172" w:rsidRPr="00DB7A7B">
              <w:rPr>
                <w:rFonts w:ascii="Arial" w:eastAsia="Arial Unicode MS" w:hAnsi="Arial" w:cs="Arial"/>
              </w:rPr>
              <w:t xml:space="preserve"> </w:t>
            </w:r>
            <w:r w:rsidRPr="00DB7A7B">
              <w:rPr>
                <w:rFonts w:ascii="Arial" w:eastAsia="Arial Unicode MS" w:hAnsi="Arial" w:cs="Arial"/>
              </w:rPr>
              <w:t xml:space="preserve">los valores de </w:t>
            </w:r>
            <m:oMath>
              <m:r>
                <w:rPr>
                  <w:rFonts w:ascii="Cambria Math" w:eastAsia="Arial Unicode MS" w:hAnsi="Cambria Math" w:cs="Arial"/>
                </w:rPr>
                <m:t>k</m:t>
              </m:r>
            </m:oMath>
            <w:r w:rsidRPr="00DB7A7B">
              <w:rPr>
                <w:rFonts w:ascii="Arial" w:eastAsia="Arial Unicode MS" w:hAnsi="Arial" w:cs="Arial"/>
              </w:rPr>
              <w:t xml:space="preserve"> </w:t>
            </w:r>
            <w:r w:rsidR="0015713A" w:rsidRPr="00DB7A7B">
              <w:rPr>
                <w:rFonts w:ascii="Arial" w:eastAsia="Arial Unicode MS" w:hAnsi="Arial" w:cs="Arial"/>
              </w:rPr>
              <w:t>y</w:t>
            </w:r>
            <w:r w:rsidR="00DB7A7B">
              <w:rPr>
                <w:rFonts w:ascii="Arial" w:eastAsia="Arial Unicode MS" w:hAnsi="Arial" w:cs="Arial"/>
              </w:rPr>
              <w:t xml:space="preserve"> </w:t>
            </w:r>
            <m:oMath>
              <m:r>
                <w:rPr>
                  <w:rFonts w:ascii="Cambria Math" w:eastAsia="Arial Unicode MS" w:hAnsi="Cambria Math" w:cs="Arial"/>
                </w:rPr>
                <m:t>ω</m:t>
              </m:r>
            </m:oMath>
            <w:r w:rsidRPr="00DB7A7B">
              <w:rPr>
                <w:rFonts w:ascii="Arial" w:eastAsia="Arial Unicode MS" w:hAnsi="Arial" w:cs="Arial"/>
              </w:rPr>
              <w:t xml:space="preserve">, para </w:t>
            </w:r>
            <m:oMath>
              <m:r>
                <w:rPr>
                  <w:rFonts w:ascii="Cambria Math" w:eastAsia="Arial Unicode MS" w:hAnsi="Cambria Math" w:cs="Arial"/>
                </w:rPr>
                <m:t>k</m:t>
              </m:r>
            </m:oMath>
            <w:r w:rsidRPr="00DB7A7B">
              <w:rPr>
                <w:rFonts w:ascii="Arial" w:eastAsia="Arial Unicode MS" w:hAnsi="Arial" w:cs="Arial"/>
              </w:rPr>
              <w:t>:</w:t>
            </w:r>
          </w:p>
          <w:p w14:paraId="3AF809A8" w14:textId="77777777" w:rsidR="005A775E" w:rsidRPr="00DB7A7B" w:rsidRDefault="005A775E" w:rsidP="00DB7A7B">
            <w:pPr>
              <w:tabs>
                <w:tab w:val="right" w:pos="8498"/>
              </w:tabs>
              <w:spacing w:line="360" w:lineRule="auto"/>
              <w:jc w:val="both"/>
              <w:rPr>
                <w:rFonts w:ascii="Arial" w:eastAsia="Arial Unicode MS" w:hAnsi="Arial" w:cs="Arial"/>
              </w:rPr>
            </w:pPr>
          </w:p>
          <w:p w14:paraId="58974AD2" w14:textId="3F314738" w:rsidR="005A775E" w:rsidRPr="008A21C9" w:rsidRDefault="005A775E" w:rsidP="00DB7A7B">
            <w:pPr>
              <w:tabs>
                <w:tab w:val="right" w:pos="8498"/>
              </w:tabs>
              <w:spacing w:line="360" w:lineRule="auto"/>
              <w:jc w:val="both"/>
              <w:rPr>
                <w:ins w:id="426" w:author="PEQUETITA Garcia Rodriguez" w:date="2016-08-09T01:04:00Z"/>
                <w:rFonts w:ascii="Arial" w:eastAsia="Arial Unicode MS" w:hAnsi="Arial" w:cs="Arial"/>
                <w:rPrChange w:id="427" w:author="PEQUETITA Garcia Rodriguez" w:date="2016-08-09T01:04:00Z">
                  <w:rPr>
                    <w:ins w:id="428" w:author="PEQUETITA Garcia Rodriguez" w:date="2016-08-09T01:04:00Z"/>
                    <w:rFonts w:ascii="Arial" w:eastAsia="Arial Unicode MS" w:hAnsi="Arial" w:cs="Arial"/>
                  </w:rPr>
                </w:rPrChange>
              </w:rPr>
            </w:pPr>
            <m:oMathPara>
              <m:oMath>
                <m:r>
                  <w:rPr>
                    <w:rFonts w:ascii="Cambria Math" w:eastAsia="Arial Unicode MS" w:hAnsi="Cambria Math" w:cs="Arial"/>
                    <w:highlight w:val="green"/>
                    <w:rPrChange w:id="429" w:author="PEQUETITA Garcia Rodriguez" w:date="2016-08-09T01:03:00Z">
                      <w:rPr>
                        <w:rFonts w:ascii="Cambria Math" w:eastAsia="Arial Unicode MS" w:hAnsi="Cambria Math" w:cs="Arial"/>
                      </w:rPr>
                    </w:rPrChange>
                  </w:rPr>
                  <m:t>k =</m:t>
                </m:r>
                <m:f>
                  <m:fPr>
                    <m:ctrlPr>
                      <w:rPr>
                        <w:rFonts w:ascii="Cambria Math" w:eastAsia="Arial Unicode MS" w:hAnsi="Cambria Math" w:cs="Arial"/>
                        <w:i/>
                        <w:highlight w:val="green"/>
                        <w:rPrChange w:id="430" w:author="PEQUETITA Garcia Rodriguez" w:date="2016-08-09T01:03:00Z">
                          <w:rPr>
                            <w:rFonts w:ascii="Cambria Math" w:eastAsia="Arial Unicode MS" w:hAnsi="Cambria Math" w:cs="Arial"/>
                            <w:i/>
                          </w:rPr>
                        </w:rPrChange>
                      </w:rPr>
                    </m:ctrlPr>
                  </m:fPr>
                  <m:num>
                    <m:r>
                      <w:rPr>
                        <w:rFonts w:ascii="Cambria Math" w:eastAsia="Arial Unicode MS" w:hAnsi="Cambria Math" w:cs="Arial"/>
                        <w:highlight w:val="green"/>
                        <w:rPrChange w:id="431" w:author="PEQUETITA Garcia Rodriguez" w:date="2016-08-09T01:03:00Z">
                          <w:rPr>
                            <w:rFonts w:ascii="Cambria Math" w:eastAsia="Arial Unicode MS" w:hAnsi="Cambria Math" w:cs="Arial"/>
                          </w:rPr>
                        </w:rPrChange>
                      </w:rPr>
                      <m:t>2π</m:t>
                    </m:r>
                  </m:num>
                  <m:den>
                    <m:r>
                      <w:rPr>
                        <w:rFonts w:ascii="Cambria Math" w:eastAsia="Arial Unicode MS" w:hAnsi="Cambria Math" w:cs="Arial"/>
                        <w:highlight w:val="green"/>
                        <w:rPrChange w:id="432" w:author="PEQUETITA Garcia Rodriguez" w:date="2016-08-09T01:03:00Z">
                          <w:rPr>
                            <w:rFonts w:ascii="Cambria Math" w:eastAsia="Arial Unicode MS" w:hAnsi="Cambria Math" w:cs="Arial"/>
                          </w:rPr>
                        </w:rPrChange>
                      </w:rPr>
                      <m:t>λ</m:t>
                    </m:r>
                  </m:den>
                </m:f>
                <m:r>
                  <w:rPr>
                    <w:rFonts w:ascii="Cambria Math" w:eastAsia="Arial Unicode MS" w:hAnsi="Cambria Math" w:cs="Arial"/>
                    <w:highlight w:val="green"/>
                    <w:rPrChange w:id="433" w:author="PEQUETITA Garcia Rodriguez" w:date="2016-08-09T01:03:00Z">
                      <w:rPr>
                        <w:rFonts w:ascii="Cambria Math" w:eastAsia="Arial Unicode MS" w:hAnsi="Cambria Math" w:cs="Arial"/>
                      </w:rPr>
                    </w:rPrChange>
                  </w:rPr>
                  <m:t>=</m:t>
                </m:r>
                <m:f>
                  <m:fPr>
                    <m:ctrlPr>
                      <w:rPr>
                        <w:rFonts w:ascii="Cambria Math" w:eastAsia="Arial Unicode MS" w:hAnsi="Cambria Math" w:cs="Arial"/>
                        <w:i/>
                        <w:highlight w:val="green"/>
                        <w:rPrChange w:id="434" w:author="PEQUETITA Garcia Rodriguez" w:date="2016-08-09T01:03:00Z">
                          <w:rPr>
                            <w:rFonts w:ascii="Cambria Math" w:eastAsia="Arial Unicode MS" w:hAnsi="Cambria Math" w:cs="Arial"/>
                            <w:i/>
                          </w:rPr>
                        </w:rPrChange>
                      </w:rPr>
                    </m:ctrlPr>
                  </m:fPr>
                  <m:num>
                    <m:r>
                      <w:rPr>
                        <w:rFonts w:ascii="Cambria Math" w:eastAsia="Arial Unicode MS" w:hAnsi="Cambria Math" w:cs="Arial"/>
                        <w:highlight w:val="green"/>
                        <w:rPrChange w:id="435" w:author="PEQUETITA Garcia Rodriguez" w:date="2016-08-09T01:03:00Z">
                          <w:rPr>
                            <w:rFonts w:ascii="Cambria Math" w:eastAsia="Arial Unicode MS" w:hAnsi="Cambria Math" w:cs="Arial"/>
                          </w:rPr>
                        </w:rPrChange>
                      </w:rPr>
                      <m:t xml:space="preserve">2π </m:t>
                    </m:r>
                    <m:r>
                      <m:rPr>
                        <m:sty m:val="p"/>
                      </m:rPr>
                      <w:rPr>
                        <w:rFonts w:ascii="Cambria Math" w:eastAsia="Arial Unicode MS" w:hAnsi="Cambria Math" w:cs="Arial"/>
                        <w:highlight w:val="green"/>
                        <w:rPrChange w:id="436" w:author="PEQUETITA Garcia Rodriguez" w:date="2016-08-09T01:03:00Z">
                          <w:rPr>
                            <w:rFonts w:ascii="Cambria Math" w:eastAsia="Arial Unicode MS" w:hAnsi="Cambria Math" w:cs="Arial"/>
                          </w:rPr>
                        </w:rPrChange>
                      </w:rPr>
                      <m:t>rad</m:t>
                    </m:r>
                  </m:num>
                  <m:den>
                    <m:r>
                      <w:rPr>
                        <w:rFonts w:ascii="Cambria Math" w:eastAsia="Arial Unicode MS" w:hAnsi="Cambria Math" w:cs="Arial"/>
                        <w:highlight w:val="green"/>
                        <w:rPrChange w:id="437" w:author="PEQUETITA Garcia Rodriguez" w:date="2016-08-09T01:03:00Z">
                          <w:rPr>
                            <w:rFonts w:ascii="Cambria Math" w:eastAsia="Arial Unicode MS" w:hAnsi="Cambria Math" w:cs="Arial"/>
                          </w:rPr>
                        </w:rPrChange>
                      </w:rPr>
                      <m:t xml:space="preserve">0,3 </m:t>
                    </m:r>
                    <m:r>
                      <m:rPr>
                        <m:sty m:val="p"/>
                      </m:rPr>
                      <w:rPr>
                        <w:rFonts w:ascii="Cambria Math" w:eastAsia="Arial Unicode MS" w:hAnsi="Cambria Math" w:cs="Arial"/>
                        <w:highlight w:val="green"/>
                        <w:rPrChange w:id="438" w:author="PEQUETITA Garcia Rodriguez" w:date="2016-08-09T01:03:00Z">
                          <w:rPr>
                            <w:rFonts w:ascii="Cambria Math" w:eastAsia="Arial Unicode MS" w:hAnsi="Cambria Math" w:cs="Arial"/>
                          </w:rPr>
                        </w:rPrChange>
                      </w:rPr>
                      <m:t>m</m:t>
                    </m:r>
                  </m:den>
                </m:f>
                <m:r>
                  <w:rPr>
                    <w:rFonts w:ascii="Cambria Math" w:eastAsia="Arial Unicode MS" w:hAnsi="Cambria Math" w:cs="Arial"/>
                    <w:highlight w:val="green"/>
                    <w:rPrChange w:id="439" w:author="PEQUETITA Garcia Rodriguez" w:date="2016-08-09T01:03:00Z">
                      <w:rPr>
                        <w:rFonts w:ascii="Cambria Math" w:eastAsia="Arial Unicode MS" w:hAnsi="Cambria Math" w:cs="Arial"/>
                      </w:rPr>
                    </w:rPrChange>
                  </w:rPr>
                  <m:t xml:space="preserve">=6,6π </m:t>
                </m:r>
                <m:f>
                  <m:fPr>
                    <m:ctrlPr>
                      <w:rPr>
                        <w:rFonts w:ascii="Cambria Math" w:eastAsia="Arial Unicode MS" w:hAnsi="Cambria Math" w:cs="Arial"/>
                        <w:i/>
                        <w:highlight w:val="green"/>
                        <w:rPrChange w:id="440" w:author="PEQUETITA Garcia Rodriguez" w:date="2016-08-09T01:03:00Z">
                          <w:rPr>
                            <w:rFonts w:ascii="Cambria Math" w:eastAsia="Arial Unicode MS" w:hAnsi="Cambria Math" w:cs="Arial"/>
                            <w:i/>
                          </w:rPr>
                        </w:rPrChange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eastAsia="Arial Unicode MS" w:hAnsi="Cambria Math" w:cs="Arial"/>
                        <w:highlight w:val="green"/>
                        <w:rPrChange w:id="441" w:author="PEQUETITA Garcia Rodriguez" w:date="2016-08-09T01:03:00Z">
                          <w:rPr>
                            <w:rFonts w:ascii="Cambria Math" w:eastAsia="Arial Unicode MS" w:hAnsi="Cambria Math" w:cs="Arial"/>
                          </w:rPr>
                        </w:rPrChange>
                      </w:rPr>
                      <m:t>rad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eastAsia="Arial Unicode MS" w:hAnsi="Cambria Math" w:cs="Arial"/>
                        <w:highlight w:val="green"/>
                        <w:rPrChange w:id="442" w:author="PEQUETITA Garcia Rodriguez" w:date="2016-08-09T01:03:00Z">
                          <w:rPr>
                            <w:rFonts w:ascii="Cambria Math" w:eastAsia="Arial Unicode MS" w:hAnsi="Cambria Math" w:cs="Arial"/>
                          </w:rPr>
                        </w:rPrChange>
                      </w:rPr>
                      <m:t>m</m:t>
                    </m:r>
                  </m:den>
                </m:f>
              </m:oMath>
            </m:oMathPara>
          </w:p>
          <w:p w14:paraId="60860B47" w14:textId="3CC9F490" w:rsidR="008A21C9" w:rsidRPr="00DB7A7B" w:rsidRDefault="008A21C9" w:rsidP="008A21C9">
            <w:pPr>
              <w:tabs>
                <w:tab w:val="right" w:pos="8498"/>
              </w:tabs>
              <w:spacing w:line="360" w:lineRule="auto"/>
              <w:jc w:val="center"/>
              <w:rPr>
                <w:rFonts w:ascii="Arial" w:eastAsia="Arial Unicode MS" w:hAnsi="Arial" w:cs="Arial"/>
              </w:rPr>
              <w:pPrChange w:id="443" w:author="PEQUETITA Garcia Rodriguez" w:date="2016-08-09T01:04:00Z">
                <w:pPr>
                  <w:tabs>
                    <w:tab w:val="right" w:pos="8498"/>
                  </w:tabs>
                  <w:spacing w:line="360" w:lineRule="auto"/>
                  <w:jc w:val="both"/>
                </w:pPr>
              </w:pPrChange>
            </w:pPr>
            <w:ins w:id="444" w:author="PEQUETITA Garcia Rodriguez" w:date="2016-08-09T01:04:00Z">
              <w:r>
                <w:rPr>
                  <w:rFonts w:ascii="Arial" w:eastAsia="Arial Unicode MS" w:hAnsi="Arial" w:cs="Arial"/>
                  <w:b/>
                </w:rPr>
                <w:t>CN_11_02_formula33</w:t>
              </w:r>
            </w:ins>
          </w:p>
          <w:p w14:paraId="3F1E3D7F" w14:textId="77777777" w:rsidR="005A775E" w:rsidRPr="00DB7A7B" w:rsidRDefault="005A775E" w:rsidP="00DB7A7B">
            <w:pPr>
              <w:tabs>
                <w:tab w:val="right" w:pos="8498"/>
              </w:tabs>
              <w:spacing w:line="360" w:lineRule="auto"/>
              <w:jc w:val="both"/>
              <w:rPr>
                <w:rFonts w:ascii="Arial" w:eastAsia="Arial Unicode MS" w:hAnsi="Arial" w:cs="Arial"/>
              </w:rPr>
            </w:pPr>
          </w:p>
          <w:p w14:paraId="0629F780" w14:textId="77777777" w:rsidR="005A775E" w:rsidRPr="00DB7A7B" w:rsidRDefault="005A775E" w:rsidP="00DB7A7B">
            <w:pPr>
              <w:tabs>
                <w:tab w:val="right" w:pos="8498"/>
              </w:tabs>
              <w:spacing w:line="360" w:lineRule="auto"/>
              <w:jc w:val="both"/>
              <w:rPr>
                <w:rFonts w:ascii="Arial" w:eastAsia="Arial Unicode MS" w:hAnsi="Arial" w:cs="Arial"/>
              </w:rPr>
            </w:pPr>
            <w:r w:rsidRPr="00DB7A7B">
              <w:rPr>
                <w:rFonts w:ascii="Arial" w:eastAsia="Arial Unicode MS" w:hAnsi="Arial" w:cs="Arial"/>
              </w:rPr>
              <w:t xml:space="preserve">Y para </w:t>
            </w:r>
            <m:oMath>
              <m:r>
                <w:rPr>
                  <w:rFonts w:ascii="Cambria Math" w:eastAsia="Arial Unicode MS" w:hAnsi="Cambria Math" w:cs="Arial"/>
                </w:rPr>
                <m:t>ω</m:t>
              </m:r>
            </m:oMath>
            <w:r w:rsidR="00C85A42">
              <w:rPr>
                <w:rFonts w:ascii="Arial" w:eastAsia="Arial Unicode MS" w:hAnsi="Arial" w:cs="Arial"/>
              </w:rPr>
              <w:t>:</w:t>
            </w:r>
          </w:p>
          <w:p w14:paraId="13088C1F" w14:textId="77777777" w:rsidR="005A775E" w:rsidRPr="00DB7A7B" w:rsidRDefault="005A775E" w:rsidP="00DB7A7B">
            <w:pPr>
              <w:tabs>
                <w:tab w:val="right" w:pos="8498"/>
              </w:tabs>
              <w:spacing w:line="360" w:lineRule="auto"/>
              <w:jc w:val="both"/>
              <w:rPr>
                <w:rFonts w:ascii="Arial" w:eastAsia="Arial Unicode MS" w:hAnsi="Arial" w:cs="Arial"/>
              </w:rPr>
            </w:pPr>
          </w:p>
          <w:p w14:paraId="49F43197" w14:textId="76487BBC" w:rsidR="0015713A" w:rsidRPr="008A21C9" w:rsidRDefault="005A775E" w:rsidP="00DB7A7B">
            <w:pPr>
              <w:tabs>
                <w:tab w:val="right" w:pos="8498"/>
              </w:tabs>
              <w:spacing w:line="360" w:lineRule="auto"/>
              <w:jc w:val="center"/>
              <w:rPr>
                <w:ins w:id="445" w:author="PEQUETITA Garcia Rodriguez" w:date="2016-08-09T01:04:00Z"/>
                <w:rFonts w:ascii="Arial" w:eastAsia="Arial Unicode MS" w:hAnsi="Arial" w:cs="Arial"/>
                <w:rPrChange w:id="446" w:author="PEQUETITA Garcia Rodriguez" w:date="2016-08-09T01:04:00Z">
                  <w:rPr>
                    <w:ins w:id="447" w:author="PEQUETITA Garcia Rodriguez" w:date="2016-08-09T01:04:00Z"/>
                    <w:rFonts w:ascii="Arial" w:eastAsia="Arial Unicode MS" w:hAnsi="Arial" w:cs="Arial"/>
                  </w:rPr>
                </w:rPrChange>
              </w:rPr>
            </w:pPr>
            <m:oMathPara>
              <m:oMath>
                <m:r>
                  <w:rPr>
                    <w:rFonts w:ascii="Cambria Math" w:eastAsia="Arial Unicode MS" w:hAnsi="Cambria Math" w:cs="Arial"/>
                    <w:highlight w:val="green"/>
                    <w:rPrChange w:id="448" w:author="PEQUETITA Garcia Rodriguez" w:date="2016-08-09T01:03:00Z">
                      <w:rPr>
                        <w:rFonts w:ascii="Cambria Math" w:eastAsia="Arial Unicode MS" w:hAnsi="Cambria Math" w:cs="Arial"/>
                      </w:rPr>
                    </w:rPrChange>
                  </w:rPr>
                  <m:t>ω=</m:t>
                </m:r>
                <m:f>
                  <m:fPr>
                    <m:ctrlPr>
                      <w:rPr>
                        <w:rFonts w:ascii="Cambria Math" w:eastAsia="Arial Unicode MS" w:hAnsi="Cambria Math" w:cs="Arial"/>
                        <w:i/>
                        <w:highlight w:val="green"/>
                        <w:rPrChange w:id="449" w:author="PEQUETITA Garcia Rodriguez" w:date="2016-08-09T01:03:00Z">
                          <w:rPr>
                            <w:rFonts w:ascii="Cambria Math" w:eastAsia="Arial Unicode MS" w:hAnsi="Cambria Math" w:cs="Arial"/>
                            <w:i/>
                          </w:rPr>
                        </w:rPrChange>
                      </w:rPr>
                    </m:ctrlPr>
                  </m:fPr>
                  <m:num>
                    <m:r>
                      <w:rPr>
                        <w:rFonts w:ascii="Cambria Math" w:eastAsia="Arial Unicode MS" w:hAnsi="Cambria Math" w:cs="Arial"/>
                        <w:highlight w:val="green"/>
                        <w:rPrChange w:id="450" w:author="PEQUETITA Garcia Rodriguez" w:date="2016-08-09T01:03:00Z">
                          <w:rPr>
                            <w:rFonts w:ascii="Cambria Math" w:eastAsia="Arial Unicode MS" w:hAnsi="Cambria Math" w:cs="Arial"/>
                          </w:rPr>
                        </w:rPrChange>
                      </w:rPr>
                      <m:t>2π</m:t>
                    </m:r>
                  </m:num>
                  <m:den>
                    <m:r>
                      <w:rPr>
                        <w:rFonts w:ascii="Cambria Math" w:eastAsia="Arial Unicode MS" w:hAnsi="Cambria Math" w:cs="Arial"/>
                        <w:highlight w:val="green"/>
                        <w:rPrChange w:id="451" w:author="PEQUETITA Garcia Rodriguez" w:date="2016-08-09T01:03:00Z">
                          <w:rPr>
                            <w:rFonts w:ascii="Cambria Math" w:eastAsia="Arial Unicode MS" w:hAnsi="Cambria Math" w:cs="Arial"/>
                          </w:rPr>
                        </w:rPrChange>
                      </w:rPr>
                      <m:t>T</m:t>
                    </m:r>
                  </m:den>
                </m:f>
                <m:r>
                  <w:rPr>
                    <w:rFonts w:ascii="Cambria Math" w:eastAsia="Arial Unicode MS" w:hAnsi="Cambria Math" w:cs="Arial"/>
                    <w:highlight w:val="green"/>
                    <w:rPrChange w:id="452" w:author="PEQUETITA Garcia Rodriguez" w:date="2016-08-09T01:03:00Z">
                      <w:rPr>
                        <w:rFonts w:ascii="Cambria Math" w:eastAsia="Arial Unicode MS" w:hAnsi="Cambria Math" w:cs="Arial"/>
                      </w:rPr>
                    </w:rPrChange>
                  </w:rPr>
                  <m:t>=</m:t>
                </m:r>
                <m:f>
                  <m:fPr>
                    <m:ctrlPr>
                      <w:rPr>
                        <w:rFonts w:ascii="Cambria Math" w:eastAsia="Arial Unicode MS" w:hAnsi="Cambria Math" w:cs="Arial"/>
                        <w:i/>
                        <w:highlight w:val="green"/>
                        <w:rPrChange w:id="453" w:author="PEQUETITA Garcia Rodriguez" w:date="2016-08-09T01:03:00Z">
                          <w:rPr>
                            <w:rFonts w:ascii="Cambria Math" w:eastAsia="Arial Unicode MS" w:hAnsi="Cambria Math" w:cs="Arial"/>
                            <w:i/>
                          </w:rPr>
                        </w:rPrChange>
                      </w:rPr>
                    </m:ctrlPr>
                  </m:fPr>
                  <m:num>
                    <m:r>
                      <w:rPr>
                        <w:rFonts w:ascii="Cambria Math" w:eastAsia="Arial Unicode MS" w:hAnsi="Cambria Math" w:cs="Arial"/>
                        <w:highlight w:val="green"/>
                        <w:rPrChange w:id="454" w:author="PEQUETITA Garcia Rodriguez" w:date="2016-08-09T01:03:00Z">
                          <w:rPr>
                            <w:rFonts w:ascii="Cambria Math" w:eastAsia="Arial Unicode MS" w:hAnsi="Cambria Math" w:cs="Arial"/>
                          </w:rPr>
                        </w:rPrChange>
                      </w:rPr>
                      <m:t>2π</m:t>
                    </m:r>
                    <m:r>
                      <m:rPr>
                        <m:sty m:val="p"/>
                      </m:rPr>
                      <w:rPr>
                        <w:rFonts w:ascii="Cambria Math" w:eastAsia="Arial Unicode MS" w:hAnsi="Cambria Math" w:cs="Arial"/>
                        <w:highlight w:val="green"/>
                        <w:rPrChange w:id="455" w:author="PEQUETITA Garcia Rodriguez" w:date="2016-08-09T01:03:00Z">
                          <w:rPr>
                            <w:rFonts w:ascii="Cambria Math" w:eastAsia="Arial Unicode MS" w:hAnsi="Cambria Math" w:cs="Arial"/>
                          </w:rPr>
                        </w:rPrChange>
                      </w:rPr>
                      <m:t xml:space="preserve"> rad</m:t>
                    </m:r>
                  </m:num>
                  <m:den>
                    <m:r>
                      <w:rPr>
                        <w:rFonts w:ascii="Cambria Math" w:eastAsia="Arial Unicode MS" w:hAnsi="Cambria Math" w:cs="Arial"/>
                        <w:highlight w:val="green"/>
                        <w:rPrChange w:id="456" w:author="PEQUETITA Garcia Rodriguez" w:date="2016-08-09T01:03:00Z">
                          <w:rPr>
                            <w:rFonts w:ascii="Cambria Math" w:eastAsia="Arial Unicode MS" w:hAnsi="Cambria Math" w:cs="Arial"/>
                          </w:rPr>
                        </w:rPrChange>
                      </w:rPr>
                      <m:t xml:space="preserve">0,48 </m:t>
                    </m:r>
                    <m:r>
                      <m:rPr>
                        <m:sty m:val="p"/>
                      </m:rPr>
                      <w:rPr>
                        <w:rFonts w:ascii="Cambria Math" w:eastAsia="Arial Unicode MS" w:hAnsi="Cambria Math" w:cs="Arial"/>
                        <w:highlight w:val="green"/>
                        <w:rPrChange w:id="457" w:author="PEQUETITA Garcia Rodriguez" w:date="2016-08-09T01:03:00Z">
                          <w:rPr>
                            <w:rFonts w:ascii="Cambria Math" w:eastAsia="Arial Unicode MS" w:hAnsi="Cambria Math" w:cs="Arial"/>
                          </w:rPr>
                        </w:rPrChange>
                      </w:rPr>
                      <m:t>s</m:t>
                    </m:r>
                  </m:den>
                </m:f>
                <m:r>
                  <w:rPr>
                    <w:rFonts w:ascii="Cambria Math" w:eastAsia="Arial Unicode MS" w:hAnsi="Cambria Math" w:cs="Arial"/>
                    <w:highlight w:val="green"/>
                    <w:rPrChange w:id="458" w:author="PEQUETITA Garcia Rodriguez" w:date="2016-08-09T01:03:00Z">
                      <w:rPr>
                        <w:rFonts w:ascii="Cambria Math" w:eastAsia="Arial Unicode MS" w:hAnsi="Cambria Math" w:cs="Arial"/>
                      </w:rPr>
                    </w:rPrChange>
                  </w:rPr>
                  <m:t>=4,16π</m:t>
                </m:r>
                <m:f>
                  <m:fPr>
                    <m:ctrlPr>
                      <w:rPr>
                        <w:rFonts w:ascii="Cambria Math" w:eastAsia="Arial Unicode MS" w:hAnsi="Cambria Math" w:cs="Arial"/>
                        <w:i/>
                        <w:highlight w:val="green"/>
                        <w:rPrChange w:id="459" w:author="PEQUETITA Garcia Rodriguez" w:date="2016-08-09T01:03:00Z">
                          <w:rPr>
                            <w:rFonts w:ascii="Cambria Math" w:eastAsia="Arial Unicode MS" w:hAnsi="Cambria Math" w:cs="Arial"/>
                            <w:i/>
                          </w:rPr>
                        </w:rPrChange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eastAsia="Arial Unicode MS" w:hAnsi="Cambria Math" w:cs="Arial"/>
                        <w:highlight w:val="green"/>
                        <w:rPrChange w:id="460" w:author="PEQUETITA Garcia Rodriguez" w:date="2016-08-09T01:03:00Z">
                          <w:rPr>
                            <w:rFonts w:ascii="Cambria Math" w:eastAsia="Arial Unicode MS" w:hAnsi="Cambria Math" w:cs="Arial"/>
                          </w:rPr>
                        </w:rPrChange>
                      </w:rPr>
                      <m:t>rad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eastAsia="Arial Unicode MS" w:hAnsi="Cambria Math" w:cs="Arial"/>
                        <w:highlight w:val="green"/>
                        <w:rPrChange w:id="461" w:author="PEQUETITA Garcia Rodriguez" w:date="2016-08-09T01:03:00Z">
                          <w:rPr>
                            <w:rFonts w:ascii="Cambria Math" w:eastAsia="Arial Unicode MS" w:hAnsi="Cambria Math" w:cs="Arial"/>
                          </w:rPr>
                        </w:rPrChange>
                      </w:rPr>
                      <m:t>s</m:t>
                    </m:r>
                  </m:den>
                </m:f>
              </m:oMath>
            </m:oMathPara>
          </w:p>
          <w:p w14:paraId="55BFD7FA" w14:textId="5B122931" w:rsidR="008A21C9" w:rsidRPr="00DB7A7B" w:rsidRDefault="008A21C9" w:rsidP="00DB7A7B">
            <w:pPr>
              <w:tabs>
                <w:tab w:val="right" w:pos="8498"/>
              </w:tabs>
              <w:spacing w:line="360" w:lineRule="auto"/>
              <w:jc w:val="center"/>
              <w:rPr>
                <w:rFonts w:ascii="Arial" w:eastAsia="Arial Unicode MS" w:hAnsi="Arial" w:cs="Arial"/>
              </w:rPr>
            </w:pPr>
            <w:ins w:id="462" w:author="PEQUETITA Garcia Rodriguez" w:date="2016-08-09T01:04:00Z">
              <w:r>
                <w:rPr>
                  <w:rFonts w:ascii="Arial" w:eastAsia="Arial Unicode MS" w:hAnsi="Arial" w:cs="Arial"/>
                  <w:b/>
                </w:rPr>
                <w:t>CN_11_02_formula34</w:t>
              </w:r>
            </w:ins>
          </w:p>
          <w:p w14:paraId="381F4DC4" w14:textId="77777777" w:rsidR="005A775E" w:rsidRPr="00DB7A7B" w:rsidRDefault="005A775E" w:rsidP="00DB7A7B">
            <w:pPr>
              <w:spacing w:line="360" w:lineRule="auto"/>
              <w:jc w:val="both"/>
              <w:rPr>
                <w:rFonts w:ascii="Arial" w:eastAsia="Arial Unicode MS" w:hAnsi="Arial" w:cs="Arial"/>
              </w:rPr>
            </w:pPr>
          </w:p>
          <w:p w14:paraId="23F71EDD" w14:textId="77777777" w:rsidR="0015713A" w:rsidRPr="00DB7A7B" w:rsidRDefault="005A775E" w:rsidP="00DB7A7B">
            <w:pPr>
              <w:spacing w:line="360" w:lineRule="auto"/>
              <w:jc w:val="both"/>
              <w:rPr>
                <w:rFonts w:ascii="Arial" w:eastAsia="Arial Unicode MS" w:hAnsi="Arial" w:cs="Arial"/>
              </w:rPr>
            </w:pPr>
            <w:r w:rsidRPr="00DB7A7B">
              <w:rPr>
                <w:rFonts w:ascii="Arial" w:eastAsia="Arial Unicode MS" w:hAnsi="Arial" w:cs="Arial"/>
              </w:rPr>
              <w:t xml:space="preserve"> Entonces</w:t>
            </w:r>
            <w:r w:rsidR="00C85A42">
              <w:rPr>
                <w:rFonts w:ascii="Arial" w:eastAsia="Arial Unicode MS" w:hAnsi="Arial" w:cs="Arial"/>
              </w:rPr>
              <w:t>,</w:t>
            </w:r>
            <w:r w:rsidRPr="00DB7A7B">
              <w:rPr>
                <w:rFonts w:ascii="Arial" w:eastAsia="Arial Unicode MS" w:hAnsi="Arial" w:cs="Arial"/>
              </w:rPr>
              <w:t xml:space="preserve"> la ecuación de onda es:</w:t>
            </w:r>
          </w:p>
          <w:p w14:paraId="5A67C2C6" w14:textId="77777777" w:rsidR="005A775E" w:rsidRPr="00DB7A7B" w:rsidRDefault="005A775E" w:rsidP="00DB7A7B">
            <w:pPr>
              <w:spacing w:line="360" w:lineRule="auto"/>
              <w:jc w:val="both"/>
              <w:rPr>
                <w:rFonts w:ascii="Arial" w:eastAsia="Arial Unicode MS" w:hAnsi="Arial" w:cs="Arial"/>
              </w:rPr>
            </w:pPr>
          </w:p>
          <w:p w14:paraId="59A81280" w14:textId="3FA5A369" w:rsidR="005A775E" w:rsidRPr="004E4E24" w:rsidRDefault="005A775E" w:rsidP="00DB7A7B">
            <w:pPr>
              <w:tabs>
                <w:tab w:val="right" w:pos="8498"/>
              </w:tabs>
              <w:spacing w:line="360" w:lineRule="auto"/>
              <w:jc w:val="both"/>
              <w:rPr>
                <w:ins w:id="463" w:author="PEQUETITA Garcia Rodriguez" w:date="2016-08-09T01:04:00Z"/>
                <w:rFonts w:ascii="Arial" w:eastAsia="Arial Unicode MS" w:hAnsi="Arial" w:cs="Arial"/>
                <w:rPrChange w:id="464" w:author="PEQUETITA Garcia Rodriguez" w:date="2016-08-09T01:04:00Z">
                  <w:rPr>
                    <w:ins w:id="465" w:author="PEQUETITA Garcia Rodriguez" w:date="2016-08-09T01:04:00Z"/>
                    <w:rFonts w:ascii="Arial" w:eastAsia="Arial Unicode MS" w:hAnsi="Arial" w:cs="Arial"/>
                  </w:rPr>
                </w:rPrChange>
              </w:rPr>
            </w:pPr>
            <m:oMathPara>
              <m:oMath>
                <m:r>
                  <w:rPr>
                    <w:rFonts w:ascii="Cambria Math" w:eastAsia="Arial Unicode MS" w:hAnsi="Cambria Math" w:cs="Arial"/>
                    <w:highlight w:val="green"/>
                    <w:rPrChange w:id="466" w:author="PEQUETITA Garcia Rodriguez" w:date="2016-08-09T01:03:00Z">
                      <w:rPr>
                        <w:rFonts w:ascii="Cambria Math" w:eastAsia="Arial Unicode MS" w:hAnsi="Cambria Math" w:cs="Arial"/>
                      </w:rPr>
                    </w:rPrChange>
                  </w:rPr>
                  <m:t>y=A</m:t>
                </m:r>
                <m:func>
                  <m:funcPr>
                    <m:ctrlPr>
                      <w:rPr>
                        <w:rFonts w:ascii="Cambria Math" w:eastAsia="Arial Unicode MS" w:hAnsi="Cambria Math" w:cs="Arial"/>
                        <w:i/>
                        <w:highlight w:val="green"/>
                        <w:rPrChange w:id="467" w:author="PEQUETITA Garcia Rodriguez" w:date="2016-08-09T01:03:00Z">
                          <w:rPr>
                            <w:rFonts w:ascii="Cambria Math" w:eastAsia="Arial Unicode MS" w:hAnsi="Cambria Math" w:cs="Arial"/>
                            <w:i/>
                          </w:rPr>
                        </w:rPrChange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eastAsia="Arial Unicode MS" w:hAnsi="Cambria Math" w:cs="Arial"/>
                        <w:highlight w:val="green"/>
                        <w:rPrChange w:id="468" w:author="PEQUETITA Garcia Rodriguez" w:date="2016-08-09T01:03:00Z">
                          <w:rPr>
                            <w:rFonts w:ascii="Cambria Math" w:eastAsia="Arial Unicode MS" w:hAnsi="Cambria Math" w:cs="Arial"/>
                          </w:rPr>
                        </w:rPrChange>
                      </w:rPr>
                      <m:t>sen</m:t>
                    </m:r>
                  </m:fName>
                  <m:e>
                    <m:d>
                      <m:dPr>
                        <m:ctrlPr>
                          <w:rPr>
                            <w:rFonts w:ascii="Cambria Math" w:eastAsia="Arial Unicode MS" w:hAnsi="Cambria Math" w:cs="Arial"/>
                            <w:i/>
                            <w:highlight w:val="green"/>
                            <w:rPrChange w:id="469" w:author="PEQUETITA Garcia Rodriguez" w:date="2016-08-09T01:03:00Z">
                              <w:rPr>
                                <w:rFonts w:ascii="Cambria Math" w:eastAsia="Arial Unicode MS" w:hAnsi="Cambria Math" w:cs="Arial"/>
                                <w:i/>
                              </w:rPr>
                            </w:rPrChange>
                          </w:rPr>
                        </m:ctrlPr>
                      </m:dPr>
                      <m:e>
                        <m:r>
                          <w:rPr>
                            <w:rFonts w:ascii="Cambria Math" w:eastAsia="Arial Unicode MS" w:hAnsi="Cambria Math" w:cs="Arial"/>
                            <w:highlight w:val="green"/>
                            <w:rPrChange w:id="470" w:author="PEQUETITA Garcia Rodriguez" w:date="2016-08-09T01:03:00Z">
                              <w:rPr>
                                <w:rFonts w:ascii="Cambria Math" w:eastAsia="Arial Unicode MS" w:hAnsi="Cambria Math" w:cs="Arial"/>
                              </w:rPr>
                            </w:rPrChange>
                          </w:rPr>
                          <m:t>k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eastAsia="Arial Unicode MS" w:hAnsi="Cambria Math" w:cs="Arial"/>
                            <w:highlight w:val="green"/>
                            <w:rPrChange w:id="471" w:author="PEQUETITA Garcia Rodriguez" w:date="2016-08-09T01:03:00Z">
                              <w:rPr>
                                <w:rFonts w:ascii="Cambria Math" w:eastAsia="Arial Unicode MS" w:hAnsi="Cambria Math" w:cs="Arial"/>
                              </w:rPr>
                            </w:rPrChange>
                          </w:rPr>
                          <m:t>x</m:t>
                        </m:r>
                        <m:r>
                          <w:rPr>
                            <w:rFonts w:ascii="Cambria Math" w:eastAsia="Arial Unicode MS" w:hAnsi="Cambria Math" w:cs="Arial"/>
                            <w:highlight w:val="green"/>
                            <w:rPrChange w:id="472" w:author="PEQUETITA Garcia Rodriguez" w:date="2016-08-09T01:03:00Z">
                              <w:rPr>
                                <w:rFonts w:ascii="Cambria Math" w:eastAsia="Arial Unicode MS" w:hAnsi="Cambria Math" w:cs="Arial"/>
                              </w:rPr>
                            </w:rPrChange>
                          </w:rPr>
                          <m:t>-ω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eastAsia="Arial Unicode MS" w:hAnsi="Cambria Math" w:cs="Arial"/>
                            <w:highlight w:val="green"/>
                            <w:rPrChange w:id="473" w:author="PEQUETITA Garcia Rodriguez" w:date="2016-08-09T01:03:00Z">
                              <w:rPr>
                                <w:rFonts w:ascii="Cambria Math" w:eastAsia="Arial Unicode MS" w:hAnsi="Cambria Math" w:cs="Arial"/>
                              </w:rPr>
                            </w:rPrChange>
                          </w:rPr>
                          <m:t>t</m:t>
                        </m:r>
                      </m:e>
                    </m:d>
                  </m:e>
                </m:func>
              </m:oMath>
            </m:oMathPara>
          </w:p>
          <w:p w14:paraId="507AD959" w14:textId="60073ED7" w:rsidR="004E4E24" w:rsidRPr="00DB7A7B" w:rsidRDefault="004E4E24" w:rsidP="004E4E24">
            <w:pPr>
              <w:tabs>
                <w:tab w:val="right" w:pos="8498"/>
              </w:tabs>
              <w:spacing w:line="360" w:lineRule="auto"/>
              <w:jc w:val="center"/>
              <w:rPr>
                <w:rFonts w:ascii="Arial" w:eastAsia="Arial Unicode MS" w:hAnsi="Arial" w:cs="Arial"/>
              </w:rPr>
              <w:pPrChange w:id="474" w:author="PEQUETITA Garcia Rodriguez" w:date="2016-08-09T01:04:00Z">
                <w:pPr>
                  <w:tabs>
                    <w:tab w:val="right" w:pos="8498"/>
                  </w:tabs>
                  <w:spacing w:line="360" w:lineRule="auto"/>
                  <w:jc w:val="both"/>
                </w:pPr>
              </w:pPrChange>
            </w:pPr>
            <w:ins w:id="475" w:author="PEQUETITA Garcia Rodriguez" w:date="2016-08-09T01:04:00Z">
              <w:r>
                <w:rPr>
                  <w:rFonts w:ascii="Arial" w:eastAsia="Arial Unicode MS" w:hAnsi="Arial" w:cs="Arial"/>
                  <w:b/>
                </w:rPr>
                <w:t>CN_11_02_formula3</w:t>
              </w:r>
              <w:r>
                <w:rPr>
                  <w:rFonts w:ascii="Arial" w:eastAsia="Arial Unicode MS" w:hAnsi="Arial" w:cs="Arial"/>
                  <w:b/>
                </w:rPr>
                <w:t>5</w:t>
              </w:r>
            </w:ins>
          </w:p>
          <w:p w14:paraId="1FDA99E9" w14:textId="77777777" w:rsidR="005A775E" w:rsidRPr="00DB7A7B" w:rsidRDefault="005A775E" w:rsidP="00DB7A7B">
            <w:pPr>
              <w:tabs>
                <w:tab w:val="right" w:pos="8498"/>
              </w:tabs>
              <w:spacing w:line="360" w:lineRule="auto"/>
              <w:jc w:val="both"/>
              <w:rPr>
                <w:rFonts w:ascii="Arial" w:eastAsia="Arial Unicode MS" w:hAnsi="Arial" w:cs="Arial"/>
              </w:rPr>
            </w:pPr>
          </w:p>
          <w:p w14:paraId="204F3838" w14:textId="32BED7EE" w:rsidR="005A775E" w:rsidRPr="004E4E24" w:rsidRDefault="005A775E" w:rsidP="00DB7A7B">
            <w:pPr>
              <w:tabs>
                <w:tab w:val="right" w:pos="8498"/>
              </w:tabs>
              <w:spacing w:line="360" w:lineRule="auto"/>
              <w:jc w:val="both"/>
              <w:rPr>
                <w:ins w:id="476" w:author="PEQUETITA Garcia Rodriguez" w:date="2016-08-09T01:04:00Z"/>
                <w:rFonts w:ascii="Arial" w:eastAsia="Arial Unicode MS" w:hAnsi="Arial" w:cs="Arial"/>
                <w:rPrChange w:id="477" w:author="PEQUETITA Garcia Rodriguez" w:date="2016-08-09T01:04:00Z">
                  <w:rPr>
                    <w:ins w:id="478" w:author="PEQUETITA Garcia Rodriguez" w:date="2016-08-09T01:04:00Z"/>
                    <w:rFonts w:ascii="Arial" w:eastAsia="Arial Unicode MS" w:hAnsi="Arial" w:cs="Arial"/>
                  </w:rPr>
                </w:rPrChange>
              </w:rPr>
            </w:pPr>
            <m:oMathPara>
              <m:oMath>
                <m:r>
                  <w:rPr>
                    <w:rFonts w:ascii="Cambria Math" w:eastAsia="Arial Unicode MS" w:hAnsi="Cambria Math" w:cs="Arial"/>
                    <w:highlight w:val="green"/>
                    <w:rPrChange w:id="479" w:author="PEQUETITA Garcia Rodriguez" w:date="2016-08-09T01:04:00Z">
                      <w:rPr>
                        <w:rFonts w:ascii="Cambria Math" w:eastAsia="Arial Unicode MS" w:hAnsi="Cambria Math" w:cs="Arial"/>
                      </w:rPr>
                    </w:rPrChange>
                  </w:rPr>
                  <m:t>y=0,01</m:t>
                </m:r>
                <m:func>
                  <m:funcPr>
                    <m:ctrlPr>
                      <w:rPr>
                        <w:rFonts w:ascii="Cambria Math" w:eastAsia="Arial Unicode MS" w:hAnsi="Cambria Math" w:cs="Arial"/>
                        <w:i/>
                        <w:highlight w:val="green"/>
                        <w:rPrChange w:id="480" w:author="PEQUETITA Garcia Rodriguez" w:date="2016-08-09T01:04:00Z">
                          <w:rPr>
                            <w:rFonts w:ascii="Cambria Math" w:eastAsia="Arial Unicode MS" w:hAnsi="Cambria Math" w:cs="Arial"/>
                            <w:i/>
                          </w:rPr>
                        </w:rPrChange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eastAsia="Arial Unicode MS" w:hAnsi="Cambria Math" w:cs="Arial"/>
                        <w:highlight w:val="green"/>
                        <w:rPrChange w:id="481" w:author="PEQUETITA Garcia Rodriguez" w:date="2016-08-09T01:04:00Z">
                          <w:rPr>
                            <w:rFonts w:ascii="Cambria Math" w:eastAsia="Arial Unicode MS" w:hAnsi="Cambria Math" w:cs="Arial"/>
                          </w:rPr>
                        </w:rPrChange>
                      </w:rPr>
                      <m:t>sen</m:t>
                    </m:r>
                  </m:fName>
                  <m:e>
                    <m:d>
                      <m:dPr>
                        <m:ctrlPr>
                          <w:rPr>
                            <w:rFonts w:ascii="Cambria Math" w:eastAsia="Arial Unicode MS" w:hAnsi="Cambria Math" w:cs="Arial"/>
                            <w:i/>
                            <w:highlight w:val="green"/>
                            <w:rPrChange w:id="482" w:author="PEQUETITA Garcia Rodriguez" w:date="2016-08-09T01:04:00Z">
                              <w:rPr>
                                <w:rFonts w:ascii="Cambria Math" w:eastAsia="Arial Unicode MS" w:hAnsi="Cambria Math" w:cs="Arial"/>
                                <w:i/>
                              </w:rPr>
                            </w:rPrChange>
                          </w:rPr>
                        </m:ctrlPr>
                      </m:dPr>
                      <m:e>
                        <m:r>
                          <w:rPr>
                            <w:rFonts w:ascii="Cambria Math" w:eastAsia="Arial Unicode MS" w:hAnsi="Cambria Math" w:cs="Arial"/>
                            <w:highlight w:val="green"/>
                            <w:rPrChange w:id="483" w:author="PEQUETITA Garcia Rodriguez" w:date="2016-08-09T01:04:00Z">
                              <w:rPr>
                                <w:rFonts w:ascii="Cambria Math" w:eastAsia="Arial Unicode MS" w:hAnsi="Cambria Math" w:cs="Arial"/>
                              </w:rPr>
                            </w:rPrChange>
                          </w:rPr>
                          <m:t>6,6π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eastAsia="Arial Unicode MS" w:hAnsi="Cambria Math" w:cs="Arial"/>
                            <w:highlight w:val="green"/>
                            <w:rPrChange w:id="484" w:author="PEQUETITA Garcia Rodriguez" w:date="2016-08-09T01:04:00Z">
                              <w:rPr>
                                <w:rFonts w:ascii="Cambria Math" w:eastAsia="Arial Unicode MS" w:hAnsi="Cambria Math" w:cs="Arial"/>
                              </w:rPr>
                            </w:rPrChange>
                          </w:rPr>
                          <m:t>x</m:t>
                        </m:r>
                        <m:r>
                          <w:rPr>
                            <w:rFonts w:ascii="Cambria Math" w:eastAsia="Arial Unicode MS" w:hAnsi="Cambria Math" w:cs="Arial"/>
                            <w:highlight w:val="green"/>
                            <w:rPrChange w:id="485" w:author="PEQUETITA Garcia Rodriguez" w:date="2016-08-09T01:04:00Z">
                              <w:rPr>
                                <w:rFonts w:ascii="Cambria Math" w:eastAsia="Arial Unicode MS" w:hAnsi="Cambria Math" w:cs="Arial"/>
                              </w:rPr>
                            </w:rPrChange>
                          </w:rPr>
                          <m:t>-4,16π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eastAsia="Arial Unicode MS" w:hAnsi="Cambria Math" w:cs="Arial"/>
                            <w:highlight w:val="green"/>
                            <w:rPrChange w:id="486" w:author="PEQUETITA Garcia Rodriguez" w:date="2016-08-09T01:04:00Z">
                              <w:rPr>
                                <w:rFonts w:ascii="Cambria Math" w:eastAsia="Arial Unicode MS" w:hAnsi="Cambria Math" w:cs="Arial"/>
                              </w:rPr>
                            </w:rPrChange>
                          </w:rPr>
                          <m:t>t</m:t>
                        </m:r>
                      </m:e>
                    </m:d>
                  </m:e>
                </m:func>
                <m:r>
                  <w:ins w:id="487" w:author="PEQUETITA Garcia Rodriguez" w:date="2016-08-09T01:04:00Z">
                    <w:rPr>
                      <w:rFonts w:ascii="Cambria Math" w:eastAsia="Arial Unicode MS" w:hAnsi="Cambria Math" w:cs="Arial"/>
                    </w:rPr>
                    <m:t>|</m:t>
                  </w:ins>
                </m:r>
              </m:oMath>
            </m:oMathPara>
          </w:p>
          <w:p w14:paraId="5E6E9E2D" w14:textId="19AA778B" w:rsidR="004E4E24" w:rsidRPr="00DB7A7B" w:rsidDel="004E4E24" w:rsidRDefault="004E4E24" w:rsidP="004E4E24">
            <w:pPr>
              <w:tabs>
                <w:tab w:val="right" w:pos="8498"/>
              </w:tabs>
              <w:spacing w:line="360" w:lineRule="auto"/>
              <w:jc w:val="center"/>
              <w:rPr>
                <w:del w:id="488" w:author="PEQUETITA Garcia Rodriguez" w:date="2016-08-09T01:05:00Z"/>
                <w:rFonts w:ascii="Arial" w:eastAsia="Arial Unicode MS" w:hAnsi="Arial" w:cs="Arial"/>
              </w:rPr>
              <w:pPrChange w:id="489" w:author="PEQUETITA Garcia Rodriguez" w:date="2016-08-09T01:04:00Z">
                <w:pPr>
                  <w:tabs>
                    <w:tab w:val="right" w:pos="8498"/>
                  </w:tabs>
                  <w:spacing w:line="360" w:lineRule="auto"/>
                  <w:jc w:val="both"/>
                </w:pPr>
              </w:pPrChange>
            </w:pPr>
            <w:ins w:id="490" w:author="PEQUETITA Garcia Rodriguez" w:date="2016-08-09T01:04:00Z">
              <w:r>
                <w:rPr>
                  <w:rFonts w:ascii="Arial" w:eastAsia="Arial Unicode MS" w:hAnsi="Arial" w:cs="Arial"/>
                  <w:b/>
                </w:rPr>
                <w:t>CN_11_02_formula3</w:t>
              </w:r>
              <w:r>
                <w:rPr>
                  <w:rFonts w:ascii="Arial" w:eastAsia="Arial Unicode MS" w:hAnsi="Arial" w:cs="Arial"/>
                  <w:b/>
                </w:rPr>
                <w:t>6</w:t>
              </w:r>
            </w:ins>
          </w:p>
          <w:p w14:paraId="1A2C7524" w14:textId="77777777" w:rsidR="007B5D46" w:rsidRPr="00DB7A7B" w:rsidRDefault="007B5D46" w:rsidP="004E4E24">
            <w:pPr>
              <w:tabs>
                <w:tab w:val="right" w:pos="8498"/>
              </w:tabs>
              <w:spacing w:line="360" w:lineRule="auto"/>
              <w:jc w:val="center"/>
              <w:rPr>
                <w:rFonts w:ascii="Arial" w:eastAsia="Arial Unicode MS" w:hAnsi="Arial" w:cs="Arial"/>
              </w:rPr>
              <w:pPrChange w:id="491" w:author="PEQUETITA Garcia Rodriguez" w:date="2016-08-09T01:05:00Z">
                <w:pPr>
                  <w:spacing w:line="360" w:lineRule="auto"/>
                  <w:jc w:val="both"/>
                </w:pPr>
              </w:pPrChange>
            </w:pPr>
          </w:p>
        </w:tc>
      </w:tr>
    </w:tbl>
    <w:p w14:paraId="4E7BC0FE" w14:textId="395D8B1B" w:rsidR="00B152F4" w:rsidRDefault="00B152F4" w:rsidP="00DB7A7B">
      <w:pPr>
        <w:tabs>
          <w:tab w:val="right" w:pos="8498"/>
        </w:tabs>
        <w:spacing w:after="0" w:line="360" w:lineRule="auto"/>
        <w:jc w:val="both"/>
        <w:rPr>
          <w:rFonts w:ascii="Arial" w:eastAsia="Arial Unicode MS" w:hAnsi="Arial" w:cs="Arial"/>
          <w:highlight w:val="yellow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78"/>
        <w:gridCol w:w="6350"/>
      </w:tblGrid>
      <w:tr w:rsidR="0090425C" w14:paraId="0BA75C44" w14:textId="77777777" w:rsidTr="0090425C">
        <w:tc>
          <w:tcPr>
            <w:tcW w:w="8828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hideMark/>
          </w:tcPr>
          <w:p w14:paraId="7C600B88" w14:textId="77777777" w:rsidR="0090425C" w:rsidRDefault="0090425C">
            <w:pPr>
              <w:spacing w:line="360" w:lineRule="auto"/>
              <w:jc w:val="center"/>
              <w:rPr>
                <w:rFonts w:ascii="Arial" w:eastAsia="Arial Unicode MS" w:hAnsi="Arial" w:cs="Arial"/>
                <w:b/>
                <w:color w:val="FFFFFF" w:themeColor="background1"/>
                <w:highlight w:val="green"/>
              </w:rPr>
            </w:pPr>
            <w:r>
              <w:rPr>
                <w:rFonts w:ascii="Arial" w:eastAsia="Arial Unicode MS" w:hAnsi="Arial" w:cs="Arial"/>
                <w:b/>
                <w:color w:val="FFFFFF" w:themeColor="background1"/>
                <w:highlight w:val="green"/>
              </w:rPr>
              <w:t>Practica: recurso nuevo</w:t>
            </w:r>
          </w:p>
        </w:tc>
      </w:tr>
      <w:tr w:rsidR="0090425C" w14:paraId="737C3CC6" w14:textId="77777777" w:rsidTr="0090425C">
        <w:tc>
          <w:tcPr>
            <w:tcW w:w="247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E8B59EC" w14:textId="77777777" w:rsidR="0090425C" w:rsidRDefault="0090425C">
            <w:pPr>
              <w:spacing w:line="360" w:lineRule="auto"/>
              <w:rPr>
                <w:rFonts w:ascii="Arial" w:eastAsia="Arial Unicode MS" w:hAnsi="Arial" w:cs="Arial"/>
                <w:b/>
                <w:color w:val="000000"/>
                <w:highlight w:val="green"/>
              </w:rPr>
            </w:pPr>
            <w:r>
              <w:rPr>
                <w:rFonts w:ascii="Arial" w:eastAsia="Arial Unicode MS" w:hAnsi="Arial" w:cs="Arial"/>
                <w:b/>
                <w:color w:val="000000"/>
                <w:highlight w:val="green"/>
              </w:rPr>
              <w:t>Código</w:t>
            </w:r>
          </w:p>
        </w:tc>
        <w:tc>
          <w:tcPr>
            <w:tcW w:w="635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3057592" w14:textId="5C3DCEED" w:rsidR="0090425C" w:rsidRDefault="0090425C">
            <w:pPr>
              <w:spacing w:line="360" w:lineRule="auto"/>
              <w:rPr>
                <w:rFonts w:ascii="Arial" w:eastAsia="Arial Unicode MS" w:hAnsi="Arial" w:cs="Arial"/>
                <w:color w:val="000000"/>
                <w:highlight w:val="green"/>
              </w:rPr>
            </w:pPr>
            <w:r>
              <w:rPr>
                <w:rFonts w:ascii="Arial" w:eastAsia="Arial Unicode MS" w:hAnsi="Arial" w:cs="Arial"/>
                <w:color w:val="000000"/>
                <w:highlight w:val="green"/>
              </w:rPr>
              <w:t>CN_11_02_REC100</w:t>
            </w:r>
          </w:p>
        </w:tc>
      </w:tr>
      <w:tr w:rsidR="0090425C" w14:paraId="346EB12C" w14:textId="77777777" w:rsidTr="0090425C">
        <w:tc>
          <w:tcPr>
            <w:tcW w:w="247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03476DD" w14:textId="77777777" w:rsidR="0090425C" w:rsidRDefault="0090425C">
            <w:pPr>
              <w:spacing w:line="360" w:lineRule="auto"/>
              <w:rPr>
                <w:rFonts w:ascii="Arial" w:eastAsia="Arial Unicode MS" w:hAnsi="Arial" w:cs="Arial"/>
                <w:color w:val="000000"/>
                <w:highlight w:val="green"/>
              </w:rPr>
            </w:pPr>
            <w:r>
              <w:rPr>
                <w:rFonts w:ascii="Arial" w:eastAsia="Arial Unicode MS" w:hAnsi="Arial" w:cs="Arial"/>
                <w:b/>
                <w:color w:val="000000"/>
                <w:highlight w:val="green"/>
              </w:rPr>
              <w:t>Título</w:t>
            </w:r>
          </w:p>
        </w:tc>
        <w:tc>
          <w:tcPr>
            <w:tcW w:w="635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7C0A45E" w14:textId="266ED0C5" w:rsidR="0090425C" w:rsidRDefault="0090425C">
            <w:pPr>
              <w:spacing w:line="360" w:lineRule="auto"/>
              <w:rPr>
                <w:rFonts w:ascii="Arial" w:eastAsia="Arial Unicode MS" w:hAnsi="Arial" w:cs="Arial"/>
                <w:color w:val="000000"/>
                <w:highlight w:val="green"/>
              </w:rPr>
            </w:pPr>
            <w:r w:rsidRPr="0090425C">
              <w:rPr>
                <w:rFonts w:ascii="Arial" w:eastAsia="Arial Unicode MS" w:hAnsi="Arial" w:cs="Arial"/>
                <w:color w:val="000000"/>
              </w:rPr>
              <w:t>Los componentes de la ecuación de onda</w:t>
            </w:r>
          </w:p>
        </w:tc>
      </w:tr>
      <w:tr w:rsidR="0090425C" w14:paraId="528ACCD1" w14:textId="77777777" w:rsidTr="0090425C">
        <w:tc>
          <w:tcPr>
            <w:tcW w:w="247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58FB2FD" w14:textId="77777777" w:rsidR="0090425C" w:rsidRDefault="0090425C">
            <w:pPr>
              <w:spacing w:line="360" w:lineRule="auto"/>
              <w:rPr>
                <w:rFonts w:ascii="Arial" w:eastAsia="Arial Unicode MS" w:hAnsi="Arial" w:cs="Arial"/>
                <w:color w:val="000000"/>
                <w:highlight w:val="green"/>
              </w:rPr>
            </w:pPr>
            <w:r>
              <w:rPr>
                <w:rFonts w:ascii="Arial" w:eastAsia="Arial Unicode MS" w:hAnsi="Arial" w:cs="Arial"/>
                <w:b/>
                <w:color w:val="000000"/>
                <w:highlight w:val="green"/>
              </w:rPr>
              <w:t>Descripción</w:t>
            </w:r>
          </w:p>
        </w:tc>
        <w:tc>
          <w:tcPr>
            <w:tcW w:w="635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4D24AC2" w14:textId="1B22F8D8" w:rsidR="0090425C" w:rsidRDefault="0090425C">
            <w:pPr>
              <w:spacing w:line="360" w:lineRule="auto"/>
              <w:rPr>
                <w:rFonts w:ascii="Arial" w:eastAsia="Arial Unicode MS" w:hAnsi="Arial" w:cs="Arial"/>
                <w:color w:val="000000"/>
              </w:rPr>
            </w:pPr>
            <w:r w:rsidRPr="0090425C">
              <w:rPr>
                <w:rFonts w:ascii="Arial" w:eastAsia="Arial Unicode MS" w:hAnsi="Arial" w:cs="Arial"/>
                <w:color w:val="000000"/>
              </w:rPr>
              <w:t>Actividad que permite con</w:t>
            </w:r>
            <w:r>
              <w:rPr>
                <w:rFonts w:ascii="Arial" w:eastAsia="Arial Unicode MS" w:hAnsi="Arial" w:cs="Arial"/>
                <w:color w:val="000000"/>
              </w:rPr>
              <w:t>o</w:t>
            </w:r>
            <w:r w:rsidRPr="0090425C">
              <w:rPr>
                <w:rFonts w:ascii="Arial" w:eastAsia="Arial Unicode MS" w:hAnsi="Arial" w:cs="Arial"/>
                <w:color w:val="000000"/>
              </w:rPr>
              <w:t>cer las propiedades o fenómenos de las ondas</w:t>
            </w:r>
          </w:p>
        </w:tc>
      </w:tr>
    </w:tbl>
    <w:p w14:paraId="54AE5AAE" w14:textId="38632902" w:rsidR="0090425C" w:rsidRDefault="0090425C" w:rsidP="00DB7A7B">
      <w:pPr>
        <w:tabs>
          <w:tab w:val="right" w:pos="8498"/>
        </w:tabs>
        <w:spacing w:after="0" w:line="360" w:lineRule="auto"/>
        <w:jc w:val="both"/>
        <w:rPr>
          <w:rFonts w:ascii="Arial" w:eastAsia="Arial Unicode MS" w:hAnsi="Arial" w:cs="Arial"/>
          <w:highlight w:val="yellow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78"/>
        <w:gridCol w:w="6350"/>
      </w:tblGrid>
      <w:tr w:rsidR="0090425C" w14:paraId="649E4FE3" w14:textId="77777777" w:rsidTr="008A21C9">
        <w:tc>
          <w:tcPr>
            <w:tcW w:w="8828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hideMark/>
          </w:tcPr>
          <w:p w14:paraId="35E67188" w14:textId="77777777" w:rsidR="0090425C" w:rsidRDefault="0090425C" w:rsidP="008A21C9">
            <w:pPr>
              <w:spacing w:line="360" w:lineRule="auto"/>
              <w:jc w:val="center"/>
              <w:rPr>
                <w:rFonts w:ascii="Arial" w:eastAsia="Arial Unicode MS" w:hAnsi="Arial" w:cs="Arial"/>
                <w:b/>
                <w:color w:val="FFFFFF" w:themeColor="background1"/>
                <w:highlight w:val="green"/>
              </w:rPr>
            </w:pPr>
            <w:r>
              <w:rPr>
                <w:rFonts w:ascii="Arial" w:eastAsia="Arial Unicode MS" w:hAnsi="Arial" w:cs="Arial"/>
                <w:b/>
                <w:color w:val="FFFFFF" w:themeColor="background1"/>
                <w:highlight w:val="green"/>
              </w:rPr>
              <w:t>Practica: recurso nuevo</w:t>
            </w:r>
          </w:p>
        </w:tc>
      </w:tr>
      <w:tr w:rsidR="0090425C" w14:paraId="460AD183" w14:textId="77777777" w:rsidTr="008A21C9">
        <w:tc>
          <w:tcPr>
            <w:tcW w:w="247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86B9D5E" w14:textId="77777777" w:rsidR="0090425C" w:rsidRDefault="0090425C" w:rsidP="008A21C9">
            <w:pPr>
              <w:spacing w:line="360" w:lineRule="auto"/>
              <w:rPr>
                <w:rFonts w:ascii="Arial" w:eastAsia="Arial Unicode MS" w:hAnsi="Arial" w:cs="Arial"/>
                <w:b/>
                <w:color w:val="000000"/>
                <w:highlight w:val="green"/>
              </w:rPr>
            </w:pPr>
            <w:r>
              <w:rPr>
                <w:rFonts w:ascii="Arial" w:eastAsia="Arial Unicode MS" w:hAnsi="Arial" w:cs="Arial"/>
                <w:b/>
                <w:color w:val="000000"/>
                <w:highlight w:val="green"/>
              </w:rPr>
              <w:t>Código</w:t>
            </w:r>
          </w:p>
        </w:tc>
        <w:tc>
          <w:tcPr>
            <w:tcW w:w="635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380FA30" w14:textId="2324A8F1" w:rsidR="0090425C" w:rsidRPr="00E22FD3" w:rsidRDefault="0090425C" w:rsidP="00E22FD3">
            <w:pPr>
              <w:spacing w:line="360" w:lineRule="auto"/>
              <w:rPr>
                <w:rFonts w:ascii="Arial" w:eastAsia="Arial Unicode MS" w:hAnsi="Arial" w:cs="Arial"/>
                <w:color w:val="000000"/>
                <w:highlight w:val="red"/>
              </w:rPr>
            </w:pPr>
            <w:r w:rsidRPr="00E22FD3">
              <w:rPr>
                <w:rFonts w:ascii="Arial" w:eastAsia="Arial Unicode MS" w:hAnsi="Arial" w:cs="Arial"/>
                <w:color w:val="000000"/>
                <w:highlight w:val="red"/>
              </w:rPr>
              <w:t>CN_11_02_REC110 (Oculto)</w:t>
            </w:r>
          </w:p>
        </w:tc>
      </w:tr>
      <w:tr w:rsidR="0090425C" w14:paraId="60FAD627" w14:textId="77777777" w:rsidTr="008A21C9">
        <w:tc>
          <w:tcPr>
            <w:tcW w:w="247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81472C5" w14:textId="77777777" w:rsidR="0090425C" w:rsidRDefault="0090425C" w:rsidP="008A21C9">
            <w:pPr>
              <w:spacing w:line="360" w:lineRule="auto"/>
              <w:rPr>
                <w:rFonts w:ascii="Arial" w:eastAsia="Arial Unicode MS" w:hAnsi="Arial" w:cs="Arial"/>
                <w:color w:val="000000"/>
                <w:highlight w:val="green"/>
              </w:rPr>
            </w:pPr>
            <w:r>
              <w:rPr>
                <w:rFonts w:ascii="Arial" w:eastAsia="Arial Unicode MS" w:hAnsi="Arial" w:cs="Arial"/>
                <w:b/>
                <w:color w:val="000000"/>
                <w:highlight w:val="green"/>
              </w:rPr>
              <w:t>Título</w:t>
            </w:r>
          </w:p>
        </w:tc>
        <w:tc>
          <w:tcPr>
            <w:tcW w:w="635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383C3C9" w14:textId="3A3CA4B6" w:rsidR="0090425C" w:rsidRDefault="0090425C" w:rsidP="008A21C9">
            <w:pPr>
              <w:spacing w:line="360" w:lineRule="auto"/>
              <w:rPr>
                <w:rFonts w:ascii="Arial" w:eastAsia="Arial Unicode MS" w:hAnsi="Arial" w:cs="Arial"/>
                <w:color w:val="000000"/>
                <w:highlight w:val="green"/>
              </w:rPr>
            </w:pPr>
            <w:r w:rsidRPr="0090425C">
              <w:rPr>
                <w:rFonts w:ascii="Arial" w:eastAsia="Arial Unicode MS" w:hAnsi="Arial" w:cs="Arial"/>
                <w:color w:val="000000"/>
              </w:rPr>
              <w:t>Practica con la ecuación de onda</w:t>
            </w:r>
          </w:p>
        </w:tc>
      </w:tr>
      <w:tr w:rsidR="0090425C" w14:paraId="64D57BED" w14:textId="77777777" w:rsidTr="008A21C9">
        <w:tc>
          <w:tcPr>
            <w:tcW w:w="247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1F671BC" w14:textId="77777777" w:rsidR="0090425C" w:rsidRDefault="0090425C" w:rsidP="008A21C9">
            <w:pPr>
              <w:spacing w:line="360" w:lineRule="auto"/>
              <w:rPr>
                <w:rFonts w:ascii="Arial" w:eastAsia="Arial Unicode MS" w:hAnsi="Arial" w:cs="Arial"/>
                <w:color w:val="000000"/>
                <w:highlight w:val="green"/>
              </w:rPr>
            </w:pPr>
            <w:r>
              <w:rPr>
                <w:rFonts w:ascii="Arial" w:eastAsia="Arial Unicode MS" w:hAnsi="Arial" w:cs="Arial"/>
                <w:b/>
                <w:color w:val="000000"/>
                <w:highlight w:val="green"/>
              </w:rPr>
              <w:t>Descripción</w:t>
            </w:r>
          </w:p>
        </w:tc>
        <w:tc>
          <w:tcPr>
            <w:tcW w:w="635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675EB6D" w14:textId="148468AD" w:rsidR="0090425C" w:rsidRDefault="0090425C" w:rsidP="00E22FD3">
            <w:pPr>
              <w:spacing w:line="360" w:lineRule="auto"/>
              <w:rPr>
                <w:rFonts w:ascii="Arial" w:eastAsia="Arial Unicode MS" w:hAnsi="Arial" w:cs="Arial"/>
                <w:color w:val="000000"/>
              </w:rPr>
            </w:pPr>
            <w:r w:rsidRPr="0090425C">
              <w:rPr>
                <w:rFonts w:ascii="Arial" w:eastAsia="Arial Unicode MS" w:hAnsi="Arial" w:cs="Arial"/>
                <w:color w:val="000000"/>
              </w:rPr>
              <w:t>A</w:t>
            </w:r>
            <w:r>
              <w:rPr>
                <w:rFonts w:ascii="Arial" w:eastAsia="Arial Unicode MS" w:hAnsi="Arial" w:cs="Arial"/>
                <w:color w:val="000000"/>
              </w:rPr>
              <w:t>ctividad que permite conocer cuá</w:t>
            </w:r>
            <w:r w:rsidRPr="0090425C">
              <w:rPr>
                <w:rFonts w:ascii="Arial" w:eastAsia="Arial Unicode MS" w:hAnsi="Arial" w:cs="Arial"/>
                <w:color w:val="000000"/>
              </w:rPr>
              <w:t>nto has aprendido con respecto a los fenómenos ondulatorios</w:t>
            </w:r>
          </w:p>
        </w:tc>
      </w:tr>
    </w:tbl>
    <w:p w14:paraId="4F290EF0" w14:textId="77777777" w:rsidR="0090425C" w:rsidRPr="00DB7A7B" w:rsidRDefault="0090425C" w:rsidP="00DB7A7B">
      <w:pPr>
        <w:tabs>
          <w:tab w:val="right" w:pos="8498"/>
        </w:tabs>
        <w:spacing w:after="0" w:line="360" w:lineRule="auto"/>
        <w:jc w:val="both"/>
        <w:rPr>
          <w:rFonts w:ascii="Arial" w:eastAsia="Arial Unicode MS" w:hAnsi="Arial" w:cs="Arial"/>
          <w:highlight w:val="yellow"/>
        </w:rPr>
      </w:pPr>
    </w:p>
    <w:p w14:paraId="7CA7B918" w14:textId="77777777" w:rsidR="007B5D46" w:rsidRPr="00DB7A7B" w:rsidRDefault="007B5D46" w:rsidP="00DB7A7B">
      <w:pPr>
        <w:tabs>
          <w:tab w:val="right" w:pos="8498"/>
        </w:tabs>
        <w:spacing w:after="0" w:line="360" w:lineRule="auto"/>
        <w:jc w:val="both"/>
        <w:rPr>
          <w:rFonts w:ascii="Arial" w:eastAsia="Arial Unicode MS" w:hAnsi="Arial" w:cs="Arial"/>
        </w:rPr>
      </w:pPr>
      <w:r w:rsidRPr="00DB7A7B">
        <w:rPr>
          <w:rFonts w:ascii="Arial" w:eastAsia="Arial Unicode MS" w:hAnsi="Arial" w:cs="Arial"/>
        </w:rPr>
        <w:t>Cu</w:t>
      </w:r>
      <w:r w:rsidR="006D2D1F" w:rsidRPr="00DB7A7B">
        <w:rPr>
          <w:rFonts w:ascii="Arial" w:eastAsia="Arial Unicode MS" w:hAnsi="Arial" w:cs="Arial"/>
        </w:rPr>
        <w:t>ando dos</w:t>
      </w:r>
      <w:r w:rsidRPr="00DB7A7B">
        <w:rPr>
          <w:rFonts w:ascii="Arial" w:eastAsia="Arial Unicode MS" w:hAnsi="Arial" w:cs="Arial"/>
        </w:rPr>
        <w:t xml:space="preserve"> ondas </w:t>
      </w:r>
      <w:r w:rsidR="00C85A42">
        <w:rPr>
          <w:rFonts w:ascii="Arial" w:eastAsia="Arial Unicode MS" w:hAnsi="Arial" w:cs="Arial"/>
        </w:rPr>
        <w:t>se encuentran</w:t>
      </w:r>
      <w:r w:rsidR="00C85A42" w:rsidRPr="00DB7A7B">
        <w:rPr>
          <w:rFonts w:ascii="Arial" w:eastAsia="Arial Unicode MS" w:hAnsi="Arial" w:cs="Arial"/>
        </w:rPr>
        <w:t xml:space="preserve"> </w:t>
      </w:r>
      <w:r w:rsidRPr="00DB7A7B">
        <w:rPr>
          <w:rFonts w:ascii="Arial" w:eastAsia="Arial Unicode MS" w:hAnsi="Arial" w:cs="Arial"/>
        </w:rPr>
        <w:t>simultáneamente en un medio, ellas pueden estar en fase o desfasadas, esto significa que una está más adelantada o más atrasada que la otra.</w:t>
      </w:r>
      <w:r w:rsidR="00A622F9" w:rsidRPr="00DB7A7B">
        <w:rPr>
          <w:rFonts w:ascii="Arial" w:eastAsia="Arial Unicode MS" w:hAnsi="Arial" w:cs="Arial"/>
        </w:rPr>
        <w:t xml:space="preserve"> Observa la siguiente imagen</w:t>
      </w:r>
      <w:r w:rsidR="00C85A42">
        <w:rPr>
          <w:rFonts w:ascii="Arial" w:eastAsia="Arial Unicode MS" w:hAnsi="Arial" w:cs="Arial"/>
        </w:rPr>
        <w:t>:</w:t>
      </w:r>
    </w:p>
    <w:p w14:paraId="4974D257" w14:textId="77777777" w:rsidR="00B152F4" w:rsidRPr="00DB7A7B" w:rsidRDefault="00B152F4" w:rsidP="00DB7A7B">
      <w:pPr>
        <w:tabs>
          <w:tab w:val="right" w:pos="8498"/>
        </w:tabs>
        <w:spacing w:after="0" w:line="360" w:lineRule="auto"/>
        <w:jc w:val="both"/>
        <w:rPr>
          <w:rFonts w:ascii="Arial" w:eastAsia="Arial Unicode MS" w:hAnsi="Arial" w:cs="Arial"/>
          <w:highlight w:val="yellow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80"/>
        <w:gridCol w:w="6348"/>
      </w:tblGrid>
      <w:tr w:rsidR="00A622F9" w:rsidRPr="00DB7A7B" w14:paraId="67E59E76" w14:textId="77777777" w:rsidTr="0093461A">
        <w:tc>
          <w:tcPr>
            <w:tcW w:w="8828" w:type="dxa"/>
            <w:gridSpan w:val="2"/>
            <w:shd w:val="clear" w:color="auto" w:fill="0D0D0D" w:themeFill="text1" w:themeFillTint="F2"/>
          </w:tcPr>
          <w:p w14:paraId="21B640EE" w14:textId="77777777" w:rsidR="00A622F9" w:rsidRPr="00DB7A7B" w:rsidRDefault="00A622F9" w:rsidP="00DB7A7B">
            <w:pPr>
              <w:spacing w:line="360" w:lineRule="auto"/>
              <w:jc w:val="center"/>
              <w:rPr>
                <w:rFonts w:ascii="Arial" w:eastAsia="Arial Unicode MS" w:hAnsi="Arial" w:cs="Arial"/>
                <w:b/>
                <w:color w:val="FFFFFF" w:themeColor="background1"/>
              </w:rPr>
            </w:pPr>
            <w:r w:rsidRPr="00DB7A7B">
              <w:rPr>
                <w:rFonts w:ascii="Arial" w:eastAsia="Arial Unicode MS" w:hAnsi="Arial" w:cs="Arial"/>
                <w:b/>
                <w:color w:val="FFFFFF" w:themeColor="background1"/>
              </w:rPr>
              <w:t>Imagen (fotografía, gráfica o ilustración)</w:t>
            </w:r>
          </w:p>
        </w:tc>
      </w:tr>
      <w:tr w:rsidR="00A622F9" w:rsidRPr="00DB7A7B" w14:paraId="44F302B5" w14:textId="77777777" w:rsidTr="0093461A">
        <w:tc>
          <w:tcPr>
            <w:tcW w:w="2480" w:type="dxa"/>
          </w:tcPr>
          <w:p w14:paraId="6EFCF0F4" w14:textId="77777777" w:rsidR="00A622F9" w:rsidRPr="00DB7A7B" w:rsidRDefault="00A622F9" w:rsidP="00DB7A7B">
            <w:pPr>
              <w:spacing w:line="360" w:lineRule="auto"/>
              <w:rPr>
                <w:rFonts w:ascii="Arial" w:eastAsia="Arial Unicode MS" w:hAnsi="Arial" w:cs="Arial"/>
                <w:b/>
                <w:color w:val="000000"/>
              </w:rPr>
            </w:pPr>
            <w:r w:rsidRPr="00DB7A7B">
              <w:rPr>
                <w:rFonts w:ascii="Arial" w:eastAsia="Arial Unicode MS" w:hAnsi="Arial" w:cs="Arial"/>
                <w:b/>
                <w:color w:val="000000"/>
              </w:rPr>
              <w:t>Código</w:t>
            </w:r>
          </w:p>
        </w:tc>
        <w:tc>
          <w:tcPr>
            <w:tcW w:w="6348" w:type="dxa"/>
          </w:tcPr>
          <w:p w14:paraId="78B4A38B" w14:textId="77777777" w:rsidR="00A622F9" w:rsidRPr="00DB7A7B" w:rsidRDefault="002435BC" w:rsidP="00DB7A7B">
            <w:pPr>
              <w:spacing w:line="360" w:lineRule="auto"/>
              <w:rPr>
                <w:rFonts w:ascii="Arial" w:eastAsia="Arial Unicode MS" w:hAnsi="Arial" w:cs="Arial"/>
                <w:b/>
                <w:color w:val="000000"/>
              </w:rPr>
            </w:pPr>
            <w:r w:rsidRPr="00DB7A7B">
              <w:rPr>
                <w:rFonts w:ascii="Arial" w:eastAsia="Arial Unicode MS" w:hAnsi="Arial" w:cs="Arial"/>
                <w:color w:val="000000"/>
              </w:rPr>
              <w:t>CN_11_02_IMG09</w:t>
            </w:r>
          </w:p>
        </w:tc>
      </w:tr>
      <w:tr w:rsidR="00A622F9" w:rsidRPr="00DB7A7B" w14:paraId="7B1A1FA7" w14:textId="77777777" w:rsidTr="0093461A">
        <w:tc>
          <w:tcPr>
            <w:tcW w:w="2480" w:type="dxa"/>
          </w:tcPr>
          <w:p w14:paraId="39BBB34B" w14:textId="77777777" w:rsidR="00A622F9" w:rsidRPr="00DB7A7B" w:rsidRDefault="00A622F9" w:rsidP="00DB7A7B">
            <w:pPr>
              <w:spacing w:line="360" w:lineRule="auto"/>
              <w:rPr>
                <w:rFonts w:ascii="Arial" w:eastAsia="Arial Unicode MS" w:hAnsi="Arial" w:cs="Arial"/>
                <w:color w:val="000000"/>
              </w:rPr>
            </w:pPr>
            <w:r w:rsidRPr="00DB7A7B">
              <w:rPr>
                <w:rFonts w:ascii="Arial" w:eastAsia="Arial Unicode MS" w:hAnsi="Arial" w:cs="Arial"/>
                <w:b/>
                <w:color w:val="000000"/>
              </w:rPr>
              <w:t>Descripción</w:t>
            </w:r>
          </w:p>
        </w:tc>
        <w:tc>
          <w:tcPr>
            <w:tcW w:w="6348" w:type="dxa"/>
          </w:tcPr>
          <w:p w14:paraId="70DA2068" w14:textId="77777777" w:rsidR="00A622F9" w:rsidRPr="00DB7A7B" w:rsidRDefault="00C85A42" w:rsidP="00DB7A7B">
            <w:pPr>
              <w:spacing w:line="360" w:lineRule="auto"/>
              <w:rPr>
                <w:rFonts w:ascii="Arial" w:eastAsia="Arial Unicode MS" w:hAnsi="Arial" w:cs="Arial"/>
                <w:color w:val="000000"/>
              </w:rPr>
            </w:pPr>
            <w:r>
              <w:rPr>
                <w:rFonts w:ascii="Arial" w:eastAsia="Arial Unicode MS" w:hAnsi="Arial" w:cs="Arial"/>
                <w:color w:val="000000"/>
              </w:rPr>
              <w:t>Las o</w:t>
            </w:r>
            <w:r w:rsidRPr="00DB7A7B">
              <w:rPr>
                <w:rFonts w:ascii="Arial" w:eastAsia="Arial Unicode MS" w:hAnsi="Arial" w:cs="Arial"/>
                <w:color w:val="000000"/>
              </w:rPr>
              <w:t xml:space="preserve">ndas </w:t>
            </w:r>
            <w:r w:rsidR="002435BC" w:rsidRPr="00DB7A7B">
              <w:rPr>
                <w:rFonts w:ascii="Arial" w:eastAsia="Arial Unicode MS" w:hAnsi="Arial" w:cs="Arial"/>
                <w:color w:val="000000"/>
              </w:rPr>
              <w:t>desfasadas</w:t>
            </w:r>
          </w:p>
        </w:tc>
      </w:tr>
      <w:tr w:rsidR="00A622F9" w:rsidRPr="00DB7A7B" w14:paraId="047044C2" w14:textId="77777777" w:rsidTr="0093461A">
        <w:tc>
          <w:tcPr>
            <w:tcW w:w="2480" w:type="dxa"/>
          </w:tcPr>
          <w:p w14:paraId="343D3CD5" w14:textId="77777777" w:rsidR="00A622F9" w:rsidRPr="00DB7A7B" w:rsidRDefault="00A622F9" w:rsidP="00DB7A7B">
            <w:pPr>
              <w:spacing w:line="360" w:lineRule="auto"/>
              <w:rPr>
                <w:rFonts w:ascii="Arial" w:eastAsia="Arial Unicode MS" w:hAnsi="Arial" w:cs="Arial"/>
                <w:color w:val="000000"/>
              </w:rPr>
            </w:pPr>
            <w:r w:rsidRPr="00DB7A7B">
              <w:rPr>
                <w:rFonts w:ascii="Arial" w:eastAsia="Arial Unicode MS" w:hAnsi="Arial" w:cs="Arial"/>
                <w:b/>
                <w:color w:val="000000"/>
              </w:rPr>
              <w:t>Código Shutterstock (o URL o la ruta en AulaPlaneta)</w:t>
            </w:r>
          </w:p>
        </w:tc>
        <w:tc>
          <w:tcPr>
            <w:tcW w:w="6348" w:type="dxa"/>
          </w:tcPr>
          <w:p w14:paraId="2C539843" w14:textId="77777777" w:rsidR="00A622F9" w:rsidRPr="00DB7A7B" w:rsidRDefault="00A41E98" w:rsidP="00DB7A7B">
            <w:pPr>
              <w:spacing w:line="360" w:lineRule="auto"/>
              <w:rPr>
                <w:rFonts w:ascii="Arial" w:hAnsi="Arial" w:cs="Arial"/>
              </w:rPr>
            </w:pPr>
            <w:r w:rsidRPr="00DB7A7B">
              <w:rPr>
                <w:rFonts w:ascii="Arial" w:hAnsi="Arial" w:cs="Arial"/>
              </w:rPr>
              <w:object w:dxaOrig="12480" w:dyaOrig="9120" w14:anchorId="4C265042">
                <v:shape id="_x0000_i1032" type="#_x0000_t75" style="width:269.3pt;height:196.35pt" o:ole="">
                  <v:imagedata r:id="rId24" o:title=""/>
                </v:shape>
                <o:OLEObject Type="Embed" ProgID="PBrush" ShapeID="_x0000_i1032" DrawAspect="Content" ObjectID="_1532210878" r:id="rId25"/>
              </w:object>
            </w:r>
          </w:p>
          <w:p w14:paraId="1E0516DD" w14:textId="77777777" w:rsidR="00A41E98" w:rsidRPr="00DB7A7B" w:rsidRDefault="00A41E98" w:rsidP="00DB7A7B">
            <w:pPr>
              <w:spacing w:line="360" w:lineRule="auto"/>
              <w:rPr>
                <w:rFonts w:ascii="Arial" w:hAnsi="Arial" w:cs="Arial"/>
              </w:rPr>
            </w:pPr>
            <w:r w:rsidRPr="00DB7A7B">
              <w:rPr>
                <w:rFonts w:ascii="Arial" w:hAnsi="Arial" w:cs="Arial"/>
              </w:rPr>
              <w:t>Antes de ϕ es un signo +</w:t>
            </w:r>
          </w:p>
          <w:p w14:paraId="444ACB91" w14:textId="77777777" w:rsidR="00A41E98" w:rsidRPr="00DB7A7B" w:rsidRDefault="00A41E98" w:rsidP="00DB7A7B">
            <w:pPr>
              <w:spacing w:line="360" w:lineRule="auto"/>
              <w:rPr>
                <w:rFonts w:ascii="Arial" w:eastAsia="Arial Unicode MS" w:hAnsi="Arial" w:cs="Arial"/>
                <w:color w:val="000000"/>
              </w:rPr>
            </w:pPr>
          </w:p>
        </w:tc>
      </w:tr>
      <w:tr w:rsidR="00A622F9" w:rsidRPr="00DB7A7B" w14:paraId="29B0453C" w14:textId="77777777" w:rsidTr="0093461A">
        <w:tc>
          <w:tcPr>
            <w:tcW w:w="2480" w:type="dxa"/>
          </w:tcPr>
          <w:p w14:paraId="620A7A1A" w14:textId="77777777" w:rsidR="00A622F9" w:rsidRPr="00DB7A7B" w:rsidRDefault="00A622F9" w:rsidP="00DB7A7B">
            <w:pPr>
              <w:spacing w:line="360" w:lineRule="auto"/>
              <w:rPr>
                <w:rFonts w:ascii="Arial" w:eastAsia="Arial Unicode MS" w:hAnsi="Arial" w:cs="Arial"/>
                <w:color w:val="000000"/>
              </w:rPr>
            </w:pPr>
            <w:r w:rsidRPr="00DB7A7B">
              <w:rPr>
                <w:rFonts w:ascii="Arial" w:eastAsia="Arial Unicode MS" w:hAnsi="Arial" w:cs="Arial"/>
                <w:b/>
                <w:color w:val="000000"/>
              </w:rPr>
              <w:t>Pie de imagen</w:t>
            </w:r>
          </w:p>
        </w:tc>
        <w:tc>
          <w:tcPr>
            <w:tcW w:w="6348" w:type="dxa"/>
          </w:tcPr>
          <w:p w14:paraId="46FB170E" w14:textId="77777777" w:rsidR="00A622F9" w:rsidRPr="00DB7A7B" w:rsidRDefault="006D2D1F" w:rsidP="00DB7A7B">
            <w:pPr>
              <w:spacing w:line="360" w:lineRule="auto"/>
              <w:rPr>
                <w:rFonts w:ascii="Arial" w:eastAsia="Arial Unicode MS" w:hAnsi="Arial" w:cs="Arial"/>
                <w:color w:val="000000"/>
              </w:rPr>
            </w:pPr>
            <w:r w:rsidRPr="004E4E24">
              <w:rPr>
                <w:rFonts w:ascii="Arial" w:eastAsia="Arial Unicode MS" w:hAnsi="Arial" w:cs="Arial"/>
                <w:color w:val="000000"/>
                <w:rPrChange w:id="492" w:author="PEQUETITA Garcia Rodriguez" w:date="2016-08-09T01:05:00Z">
                  <w:rPr>
                    <w:rFonts w:ascii="Arial" w:eastAsia="Arial Unicode MS" w:hAnsi="Arial" w:cs="Arial"/>
                    <w:color w:val="000000"/>
                    <w:highlight w:val="cyan"/>
                  </w:rPr>
                </w:rPrChange>
              </w:rPr>
              <w:t>Las curvas roja y negra</w:t>
            </w:r>
            <w:r w:rsidRPr="00DB7A7B">
              <w:rPr>
                <w:rFonts w:ascii="Arial" w:eastAsia="Arial Unicode MS" w:hAnsi="Arial" w:cs="Arial"/>
                <w:color w:val="000000"/>
              </w:rPr>
              <w:t xml:space="preserve"> representan dos ondas de las mismas características (amplitud, número de onda y frecuencia angula</w:t>
            </w:r>
            <w:r w:rsidR="00A41E98" w:rsidRPr="00DB7A7B">
              <w:rPr>
                <w:rFonts w:ascii="Arial" w:eastAsia="Arial Unicode MS" w:hAnsi="Arial" w:cs="Arial"/>
                <w:color w:val="000000"/>
              </w:rPr>
              <w:t>res</w:t>
            </w:r>
            <w:r w:rsidRPr="00DB7A7B">
              <w:rPr>
                <w:rFonts w:ascii="Arial" w:eastAsia="Arial Unicode MS" w:hAnsi="Arial" w:cs="Arial"/>
                <w:color w:val="000000"/>
              </w:rPr>
              <w:t>)</w:t>
            </w:r>
            <w:r w:rsidR="000F1A3F">
              <w:rPr>
                <w:rFonts w:ascii="Arial" w:eastAsia="Arial Unicode MS" w:hAnsi="Arial" w:cs="Arial"/>
                <w:color w:val="000000"/>
              </w:rPr>
              <w:t>,</w:t>
            </w:r>
            <w:r w:rsidRPr="00DB7A7B">
              <w:rPr>
                <w:rFonts w:ascii="Arial" w:eastAsia="Arial Unicode MS" w:hAnsi="Arial" w:cs="Arial"/>
                <w:color w:val="000000"/>
              </w:rPr>
              <w:t xml:space="preserve"> pero están desfasas </w:t>
            </w:r>
            <m:oMath>
              <m:f>
                <m:fPr>
                  <m:type m:val="skw"/>
                  <m:ctrlPr>
                    <w:rPr>
                      <w:rFonts w:ascii="Cambria Math" w:eastAsia="Arial Unicode MS" w:hAnsi="Cambria Math" w:cs="Arial"/>
                      <w:i/>
                      <w:color w:val="000000"/>
                    </w:rPr>
                  </m:ctrlPr>
                </m:fPr>
                <m:num>
                  <m:r>
                    <w:rPr>
                      <w:rFonts w:ascii="Cambria Math" w:eastAsia="Arial Unicode MS" w:hAnsi="Cambria Math" w:cs="Arial"/>
                      <w:color w:val="000000"/>
                    </w:rPr>
                    <m:t>π</m:t>
                  </m:r>
                </m:num>
                <m:den>
                  <m:r>
                    <w:rPr>
                      <w:rFonts w:ascii="Cambria Math" w:eastAsia="Arial Unicode MS" w:hAnsi="Cambria Math" w:cs="Arial"/>
                      <w:color w:val="000000"/>
                    </w:rPr>
                    <m:t>2</m:t>
                  </m:r>
                </m:den>
              </m:f>
            </m:oMath>
            <w:r w:rsidR="00A20805" w:rsidRPr="00DB7A7B">
              <w:rPr>
                <w:rFonts w:ascii="Arial" w:eastAsia="Arial Unicode MS" w:hAnsi="Arial" w:cs="Arial"/>
                <w:color w:val="000000"/>
              </w:rPr>
              <w:t xml:space="preserve"> radianes</w:t>
            </w:r>
            <w:r w:rsidR="00A41E98" w:rsidRPr="00DB7A7B">
              <w:rPr>
                <w:rFonts w:ascii="Arial" w:eastAsia="Arial Unicode MS" w:hAnsi="Arial" w:cs="Arial"/>
                <w:color w:val="000000"/>
              </w:rPr>
              <w:t>, el desfase se representa con la letra griega ϕ</w:t>
            </w:r>
            <w:r w:rsidR="00A20805" w:rsidRPr="00DB7A7B">
              <w:rPr>
                <w:rFonts w:ascii="Arial" w:eastAsia="Arial Unicode MS" w:hAnsi="Arial" w:cs="Arial"/>
                <w:color w:val="000000"/>
              </w:rPr>
              <w:t>.</w:t>
            </w:r>
            <w:r w:rsidRPr="00DB7A7B">
              <w:rPr>
                <w:rFonts w:ascii="Arial" w:eastAsia="Arial Unicode MS" w:hAnsi="Arial" w:cs="Arial"/>
                <w:color w:val="000000"/>
              </w:rPr>
              <w:t xml:space="preserve"> </w:t>
            </w:r>
          </w:p>
        </w:tc>
      </w:tr>
      <w:tr w:rsidR="00A622F9" w:rsidRPr="00DB7A7B" w14:paraId="3B4291B5" w14:textId="77777777" w:rsidTr="0093461A">
        <w:tc>
          <w:tcPr>
            <w:tcW w:w="2480" w:type="dxa"/>
          </w:tcPr>
          <w:p w14:paraId="6A5CDDC5" w14:textId="77777777" w:rsidR="00A622F9" w:rsidRPr="00DB7A7B" w:rsidRDefault="00A622F9" w:rsidP="00DB7A7B">
            <w:pPr>
              <w:spacing w:line="360" w:lineRule="auto"/>
              <w:rPr>
                <w:rFonts w:ascii="Arial" w:eastAsia="Arial Unicode MS" w:hAnsi="Arial" w:cs="Arial"/>
                <w:b/>
                <w:color w:val="000000"/>
              </w:rPr>
            </w:pPr>
            <w:r w:rsidRPr="00DB7A7B">
              <w:rPr>
                <w:rFonts w:ascii="Arial" w:eastAsia="Arial Unicode MS" w:hAnsi="Arial" w:cs="Arial"/>
                <w:b/>
                <w:color w:val="000000"/>
              </w:rPr>
              <w:t>Ubicación del pie de imagen</w:t>
            </w:r>
          </w:p>
        </w:tc>
        <w:tc>
          <w:tcPr>
            <w:tcW w:w="6348" w:type="dxa"/>
          </w:tcPr>
          <w:p w14:paraId="07B4B9A5" w14:textId="77777777" w:rsidR="00A622F9" w:rsidRPr="00DB7A7B" w:rsidRDefault="00A622F9" w:rsidP="00DB7A7B">
            <w:pPr>
              <w:spacing w:line="360" w:lineRule="auto"/>
              <w:rPr>
                <w:rFonts w:ascii="Arial" w:eastAsia="Arial Unicode MS" w:hAnsi="Arial" w:cs="Arial"/>
                <w:color w:val="000000"/>
              </w:rPr>
            </w:pPr>
            <w:r w:rsidRPr="00DB7A7B">
              <w:rPr>
                <w:rFonts w:ascii="Arial" w:eastAsia="Arial Unicode MS" w:hAnsi="Arial" w:cs="Arial"/>
                <w:color w:val="000000"/>
              </w:rPr>
              <w:t xml:space="preserve">Inferior </w:t>
            </w:r>
          </w:p>
        </w:tc>
      </w:tr>
    </w:tbl>
    <w:p w14:paraId="03DCB163" w14:textId="77777777" w:rsidR="00A622F9" w:rsidRPr="00DB7A7B" w:rsidRDefault="00A622F9" w:rsidP="00DB7A7B">
      <w:pPr>
        <w:tabs>
          <w:tab w:val="right" w:pos="8498"/>
        </w:tabs>
        <w:spacing w:after="0" w:line="360" w:lineRule="auto"/>
        <w:jc w:val="both"/>
        <w:rPr>
          <w:rFonts w:ascii="Arial" w:eastAsia="Arial Unicode MS" w:hAnsi="Arial" w:cs="Arial"/>
        </w:rPr>
      </w:pPr>
    </w:p>
    <w:p w14:paraId="448DD445" w14:textId="77777777" w:rsidR="007C4375" w:rsidRPr="00DB7A7B" w:rsidRDefault="000F1A3F" w:rsidP="00DB7A7B">
      <w:pPr>
        <w:tabs>
          <w:tab w:val="right" w:pos="8498"/>
        </w:tabs>
        <w:spacing w:after="0" w:line="360" w:lineRule="auto"/>
        <w:jc w:val="both"/>
        <w:rPr>
          <w:rFonts w:ascii="Arial" w:eastAsia="Arial Unicode MS" w:hAnsi="Arial" w:cs="Arial"/>
        </w:rPr>
      </w:pPr>
      <w:r>
        <w:rPr>
          <w:rFonts w:ascii="Arial" w:eastAsia="Arial Unicode MS" w:hAnsi="Arial" w:cs="Arial"/>
        </w:rPr>
        <w:t>E</w:t>
      </w:r>
      <w:r w:rsidR="007C4375" w:rsidRPr="00DB7A7B">
        <w:rPr>
          <w:rFonts w:ascii="Arial" w:eastAsia="Arial Unicode MS" w:hAnsi="Arial" w:cs="Arial"/>
        </w:rPr>
        <w:t xml:space="preserve">se corrimiento se denomina </w:t>
      </w:r>
      <w:r w:rsidR="007C4375" w:rsidRPr="00DB7A7B">
        <w:rPr>
          <w:rFonts w:ascii="Arial" w:eastAsia="Arial Unicode MS" w:hAnsi="Arial" w:cs="Arial"/>
          <w:b/>
        </w:rPr>
        <w:t>fase</w:t>
      </w:r>
      <w:r w:rsidR="007C4375" w:rsidRPr="00DB7A7B">
        <w:rPr>
          <w:rFonts w:ascii="Arial" w:eastAsia="Arial Unicode MS" w:hAnsi="Arial" w:cs="Arial"/>
        </w:rPr>
        <w:t xml:space="preserve"> y la ecuaci</w:t>
      </w:r>
      <w:r w:rsidR="004E68A1" w:rsidRPr="00DB7A7B">
        <w:rPr>
          <w:rFonts w:ascii="Arial" w:eastAsia="Arial Unicode MS" w:hAnsi="Arial" w:cs="Arial"/>
        </w:rPr>
        <w:t>ón general para la onda se expresa de la siguiente manera</w:t>
      </w:r>
      <w:r>
        <w:rPr>
          <w:rFonts w:ascii="Arial" w:eastAsia="Arial Unicode MS" w:hAnsi="Arial" w:cs="Arial"/>
        </w:rPr>
        <w:t>:</w:t>
      </w:r>
    </w:p>
    <w:p w14:paraId="1015227A" w14:textId="77777777" w:rsidR="007C4375" w:rsidRPr="00DB7A7B" w:rsidRDefault="007C4375" w:rsidP="00DB7A7B">
      <w:pPr>
        <w:tabs>
          <w:tab w:val="right" w:pos="8498"/>
        </w:tabs>
        <w:spacing w:after="0" w:line="360" w:lineRule="auto"/>
        <w:jc w:val="both"/>
        <w:rPr>
          <w:rFonts w:ascii="Arial" w:eastAsia="Arial Unicode MS" w:hAnsi="Arial" w:cs="Arial"/>
        </w:rPr>
      </w:pPr>
    </w:p>
    <w:p w14:paraId="15D859C5" w14:textId="77777777" w:rsidR="00AD1527" w:rsidRPr="00DB7A7B" w:rsidRDefault="00AD1527" w:rsidP="00DB7A7B">
      <w:pPr>
        <w:tabs>
          <w:tab w:val="right" w:pos="8498"/>
        </w:tabs>
        <w:spacing w:after="0" w:line="360" w:lineRule="auto"/>
        <w:jc w:val="both"/>
        <w:rPr>
          <w:rFonts w:ascii="Arial" w:eastAsia="Arial Unicode MS" w:hAnsi="Arial" w:cs="Arial"/>
        </w:rPr>
      </w:pPr>
      <m:oMathPara>
        <m:oMath>
          <m:r>
            <w:rPr>
              <w:rFonts w:ascii="Cambria Math" w:eastAsia="Arial Unicode MS" w:hAnsi="Cambria Math" w:cs="Arial"/>
              <w:highlight w:val="green"/>
              <w:rPrChange w:id="493" w:author="PEQUETITA Garcia Rodriguez" w:date="2016-08-09T01:05:00Z">
                <w:rPr>
                  <w:rFonts w:ascii="Cambria Math" w:eastAsia="Arial Unicode MS" w:hAnsi="Cambria Math" w:cs="Arial"/>
                </w:rPr>
              </w:rPrChange>
            </w:rPr>
            <m:t>y</m:t>
          </m:r>
          <m:d>
            <m:dPr>
              <m:ctrlPr>
                <w:rPr>
                  <w:rFonts w:ascii="Cambria Math" w:eastAsia="Arial Unicode MS" w:hAnsi="Cambria Math" w:cs="Arial"/>
                  <w:i/>
                  <w:highlight w:val="green"/>
                  <w:rPrChange w:id="494" w:author="PEQUETITA Garcia Rodriguez" w:date="2016-08-09T01:05:00Z">
                    <w:rPr>
                      <w:rFonts w:ascii="Cambria Math" w:eastAsia="Arial Unicode MS" w:hAnsi="Cambria Math" w:cs="Arial"/>
                      <w:i/>
                    </w:rPr>
                  </w:rPrChange>
                </w:rPr>
              </m:ctrlPr>
            </m:dPr>
            <m:e>
              <m:r>
                <w:rPr>
                  <w:rFonts w:ascii="Cambria Math" w:eastAsia="Arial Unicode MS" w:hAnsi="Cambria Math" w:cs="Arial"/>
                  <w:highlight w:val="green"/>
                  <w:rPrChange w:id="495" w:author="PEQUETITA Garcia Rodriguez" w:date="2016-08-09T01:05:00Z">
                    <w:rPr>
                      <w:rFonts w:ascii="Cambria Math" w:eastAsia="Arial Unicode MS" w:hAnsi="Cambria Math" w:cs="Arial"/>
                    </w:rPr>
                  </w:rPrChange>
                </w:rPr>
                <m:t>x,t</m:t>
              </m:r>
            </m:e>
          </m:d>
          <m:r>
            <w:rPr>
              <w:rFonts w:ascii="Cambria Math" w:eastAsia="Arial Unicode MS" w:hAnsi="Cambria Math" w:cs="Arial"/>
              <w:highlight w:val="green"/>
              <w:rPrChange w:id="496" w:author="PEQUETITA Garcia Rodriguez" w:date="2016-08-09T01:05:00Z">
                <w:rPr>
                  <w:rFonts w:ascii="Cambria Math" w:eastAsia="Arial Unicode MS" w:hAnsi="Cambria Math" w:cs="Arial"/>
                </w:rPr>
              </w:rPrChange>
            </w:rPr>
            <m:t>=A</m:t>
          </m:r>
          <m:func>
            <m:funcPr>
              <m:ctrlPr>
                <w:rPr>
                  <w:rFonts w:ascii="Cambria Math" w:eastAsia="Arial Unicode MS" w:hAnsi="Cambria Math" w:cs="Arial"/>
                  <w:i/>
                  <w:highlight w:val="green"/>
                  <w:rPrChange w:id="497" w:author="PEQUETITA Garcia Rodriguez" w:date="2016-08-09T01:05:00Z">
                    <w:rPr>
                      <w:rFonts w:ascii="Cambria Math" w:eastAsia="Arial Unicode MS" w:hAnsi="Cambria Math" w:cs="Arial"/>
                      <w:i/>
                    </w:rPr>
                  </w:rPrChange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="Arial Unicode MS" w:hAnsi="Cambria Math" w:cs="Arial"/>
                  <w:highlight w:val="green"/>
                  <w:rPrChange w:id="498" w:author="PEQUETITA Garcia Rodriguez" w:date="2016-08-09T01:05:00Z">
                    <w:rPr>
                      <w:rFonts w:ascii="Cambria Math" w:eastAsia="Arial Unicode MS" w:hAnsi="Cambria Math" w:cs="Arial"/>
                    </w:rPr>
                  </w:rPrChange>
                </w:rPr>
                <m:t>sin</m:t>
              </m:r>
            </m:fName>
            <m:e>
              <m:d>
                <m:dPr>
                  <m:ctrlPr>
                    <w:rPr>
                      <w:rFonts w:ascii="Cambria Math" w:eastAsia="Arial Unicode MS" w:hAnsi="Cambria Math" w:cs="Arial"/>
                      <w:i/>
                      <w:highlight w:val="green"/>
                      <w:rPrChange w:id="499" w:author="PEQUETITA Garcia Rodriguez" w:date="2016-08-09T01:05:00Z">
                        <w:rPr>
                          <w:rFonts w:ascii="Cambria Math" w:eastAsia="Arial Unicode MS" w:hAnsi="Cambria Math" w:cs="Arial"/>
                          <w:i/>
                        </w:rPr>
                      </w:rPrChange>
                    </w:rPr>
                  </m:ctrlPr>
                </m:dPr>
                <m:e>
                  <m:r>
                    <w:rPr>
                      <w:rFonts w:ascii="Cambria Math" w:eastAsia="Arial Unicode MS" w:hAnsi="Cambria Math" w:cs="Arial"/>
                      <w:highlight w:val="green"/>
                      <w:rPrChange w:id="500" w:author="PEQUETITA Garcia Rodriguez" w:date="2016-08-09T01:05:00Z">
                        <w:rPr>
                          <w:rFonts w:ascii="Cambria Math" w:eastAsia="Arial Unicode MS" w:hAnsi="Cambria Math" w:cs="Arial"/>
                        </w:rPr>
                      </w:rPrChange>
                    </w:rPr>
                    <m:t>k</m:t>
                  </m:r>
                  <m:r>
                    <m:rPr>
                      <m:sty m:val="bi"/>
                    </m:rPr>
                    <w:rPr>
                      <w:rFonts w:ascii="Cambria Math" w:eastAsia="Arial Unicode MS" w:hAnsi="Cambria Math" w:cs="Arial"/>
                      <w:highlight w:val="green"/>
                      <w:rPrChange w:id="501" w:author="PEQUETITA Garcia Rodriguez" w:date="2016-08-09T01:05:00Z">
                        <w:rPr>
                          <w:rFonts w:ascii="Cambria Math" w:eastAsia="Arial Unicode MS" w:hAnsi="Cambria Math" w:cs="Arial"/>
                        </w:rPr>
                      </w:rPrChange>
                    </w:rPr>
                    <m:t>x</m:t>
                  </m:r>
                  <m:r>
                    <w:rPr>
                      <w:rFonts w:ascii="Cambria Math" w:eastAsia="Arial Unicode MS" w:hAnsi="Cambria Math" w:cs="Arial"/>
                      <w:highlight w:val="green"/>
                      <w:rPrChange w:id="502" w:author="PEQUETITA Garcia Rodriguez" w:date="2016-08-09T01:05:00Z">
                        <w:rPr>
                          <w:rFonts w:ascii="Cambria Math" w:eastAsia="Arial Unicode MS" w:hAnsi="Cambria Math" w:cs="Arial"/>
                        </w:rPr>
                      </w:rPrChange>
                    </w:rPr>
                    <m:t>-ω</m:t>
                  </m:r>
                  <m:r>
                    <m:rPr>
                      <m:sty m:val="bi"/>
                    </m:rPr>
                    <w:rPr>
                      <w:rFonts w:ascii="Cambria Math" w:eastAsia="Arial Unicode MS" w:hAnsi="Cambria Math" w:cs="Arial"/>
                      <w:highlight w:val="green"/>
                      <w:rPrChange w:id="503" w:author="PEQUETITA Garcia Rodriguez" w:date="2016-08-09T01:05:00Z">
                        <w:rPr>
                          <w:rFonts w:ascii="Cambria Math" w:eastAsia="Arial Unicode MS" w:hAnsi="Cambria Math" w:cs="Arial"/>
                        </w:rPr>
                      </w:rPrChange>
                    </w:rPr>
                    <m:t>t</m:t>
                  </m:r>
                  <m:r>
                    <w:rPr>
                      <w:rFonts w:ascii="Cambria Math" w:eastAsia="Arial Unicode MS" w:hAnsi="Cambria Math" w:cs="Arial"/>
                      <w:highlight w:val="green"/>
                      <w:rPrChange w:id="504" w:author="PEQUETITA Garcia Rodriguez" w:date="2016-08-09T01:05:00Z">
                        <w:rPr>
                          <w:rFonts w:ascii="Cambria Math" w:eastAsia="Arial Unicode MS" w:hAnsi="Cambria Math" w:cs="Arial"/>
                        </w:rPr>
                      </w:rPrChange>
                    </w:rPr>
                    <m:t>+</m:t>
                  </m:r>
                  <m:r>
                    <m:rPr>
                      <m:sty m:val="p"/>
                    </m:rPr>
                    <w:rPr>
                      <w:rFonts w:ascii="Cambria Math" w:eastAsia="Arial Unicode MS" w:hAnsi="Cambria Math" w:cs="Arial"/>
                      <w:highlight w:val="green"/>
                      <w:rPrChange w:id="505" w:author="PEQUETITA Garcia Rodriguez" w:date="2016-08-09T01:05:00Z">
                        <w:rPr>
                          <w:rFonts w:ascii="Cambria Math" w:eastAsia="Arial Unicode MS" w:hAnsi="Cambria Math" w:cs="Arial"/>
                        </w:rPr>
                      </w:rPrChange>
                    </w:rPr>
                    <m:t>ϕ</m:t>
                  </m:r>
                </m:e>
              </m:d>
            </m:e>
          </m:func>
        </m:oMath>
      </m:oMathPara>
    </w:p>
    <w:p w14:paraId="27F89DEE" w14:textId="60CC113F" w:rsidR="00B152F4" w:rsidRPr="00DB7A7B" w:rsidRDefault="004E4E24" w:rsidP="004E4E24">
      <w:pPr>
        <w:pStyle w:val="Textoindependiente"/>
        <w:spacing w:line="360" w:lineRule="auto"/>
        <w:jc w:val="center"/>
        <w:rPr>
          <w:rFonts w:ascii="Arial" w:eastAsia="Arial Unicode MS" w:hAnsi="Arial" w:cs="Arial"/>
        </w:rPr>
        <w:pPrChange w:id="506" w:author="PEQUETITA Garcia Rodriguez" w:date="2016-08-09T01:05:00Z">
          <w:pPr>
            <w:pStyle w:val="Textoindependiente"/>
            <w:spacing w:line="360" w:lineRule="auto"/>
            <w:jc w:val="both"/>
          </w:pPr>
        </w:pPrChange>
      </w:pPr>
      <w:ins w:id="507" w:author="PEQUETITA Garcia Rodriguez" w:date="2016-08-09T01:05:00Z">
        <w:r>
          <w:rPr>
            <w:rFonts w:ascii="Arial" w:eastAsia="Arial Unicode MS" w:hAnsi="Arial" w:cs="Arial"/>
            <w:b/>
          </w:rPr>
          <w:t>CN_11_02_formula3</w:t>
        </w:r>
        <w:r>
          <w:rPr>
            <w:rFonts w:ascii="Arial" w:eastAsia="Arial Unicode MS" w:hAnsi="Arial" w:cs="Arial"/>
            <w:b/>
          </w:rPr>
          <w:t>7</w:t>
        </w:r>
      </w:ins>
    </w:p>
    <w:p w14:paraId="07CF7241" w14:textId="736480B4" w:rsidR="00AD1527" w:rsidRDefault="00B152F4" w:rsidP="00DB7A7B">
      <w:pPr>
        <w:pStyle w:val="Textoindependiente"/>
        <w:spacing w:line="360" w:lineRule="auto"/>
        <w:jc w:val="both"/>
        <w:rPr>
          <w:rFonts w:ascii="Arial" w:eastAsia="Arial Unicode MS" w:hAnsi="Arial" w:cs="Arial"/>
        </w:rPr>
      </w:pPr>
      <m:oMath>
        <m:r>
          <w:rPr>
            <w:rFonts w:ascii="Cambria Math" w:eastAsia="Arial Unicode MS" w:hAnsi="Cambria Math" w:cs="Arial"/>
          </w:rPr>
          <m:t>ϕ</m:t>
        </m:r>
      </m:oMath>
      <w:r w:rsidR="00DB7A7B">
        <w:rPr>
          <w:rFonts w:ascii="Arial" w:eastAsia="Arial Unicode MS" w:hAnsi="Arial" w:cs="Arial"/>
        </w:rPr>
        <w:t xml:space="preserve"> </w:t>
      </w:r>
      <w:r w:rsidRPr="00DB7A7B">
        <w:rPr>
          <w:rFonts w:ascii="Arial" w:eastAsia="Arial Unicode MS" w:hAnsi="Arial" w:cs="Arial"/>
        </w:rPr>
        <w:t xml:space="preserve">es el </w:t>
      </w:r>
      <w:r w:rsidRPr="00DB7A7B">
        <w:rPr>
          <w:rFonts w:ascii="Arial" w:eastAsia="Arial Unicode MS" w:hAnsi="Arial" w:cs="Arial"/>
          <w:b/>
        </w:rPr>
        <w:t>desfase</w:t>
      </w:r>
      <w:r w:rsidRPr="00DB7A7B">
        <w:rPr>
          <w:rFonts w:ascii="Arial" w:eastAsia="Arial Unicode MS" w:hAnsi="Arial" w:cs="Arial"/>
        </w:rPr>
        <w:t xml:space="preserve"> que tiene unidades de </w:t>
      </w:r>
      <m:oMath>
        <m:d>
          <m:dPr>
            <m:begChr m:val="["/>
            <m:endChr m:val="]"/>
            <m:ctrlPr>
              <w:rPr>
                <w:rFonts w:ascii="Cambria Math" w:eastAsia="Arial Unicode MS" w:hAnsi="Cambria Math" w:cs="Arial"/>
                <w:i/>
              </w:rPr>
            </m:ctrlPr>
          </m:dPr>
          <m:e>
            <m:r>
              <w:rPr>
                <w:rFonts w:ascii="Cambria Math" w:eastAsia="Arial Unicode MS" w:hAnsi="Cambria Math" w:cs="Arial"/>
              </w:rPr>
              <m:t>rad</m:t>
            </m:r>
          </m:e>
        </m:d>
      </m:oMath>
      <w:r w:rsidR="000F1A3F">
        <w:rPr>
          <w:rFonts w:ascii="Arial" w:eastAsia="Arial Unicode MS" w:hAnsi="Arial" w:cs="Arial"/>
        </w:rPr>
        <w:t>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78"/>
        <w:gridCol w:w="6350"/>
      </w:tblGrid>
      <w:tr w:rsidR="0090425C" w14:paraId="5D39A2A4" w14:textId="77777777" w:rsidTr="0090425C">
        <w:tc>
          <w:tcPr>
            <w:tcW w:w="8828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hideMark/>
          </w:tcPr>
          <w:p w14:paraId="01D4D69B" w14:textId="77777777" w:rsidR="0090425C" w:rsidRDefault="0090425C">
            <w:pPr>
              <w:spacing w:line="360" w:lineRule="auto"/>
              <w:jc w:val="center"/>
              <w:rPr>
                <w:rFonts w:ascii="Arial" w:eastAsia="Arial Unicode MS" w:hAnsi="Arial" w:cs="Arial"/>
                <w:b/>
                <w:color w:val="FFFFFF" w:themeColor="background1"/>
                <w:highlight w:val="green"/>
              </w:rPr>
            </w:pPr>
            <w:r>
              <w:rPr>
                <w:rFonts w:ascii="Arial" w:eastAsia="Arial Unicode MS" w:hAnsi="Arial" w:cs="Arial"/>
                <w:b/>
                <w:color w:val="FFFFFF" w:themeColor="background1"/>
                <w:highlight w:val="green"/>
              </w:rPr>
              <w:t>Practica: recurso nuevo</w:t>
            </w:r>
          </w:p>
        </w:tc>
      </w:tr>
      <w:tr w:rsidR="0090425C" w14:paraId="2A41DE16" w14:textId="77777777" w:rsidTr="0090425C">
        <w:tc>
          <w:tcPr>
            <w:tcW w:w="247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7215F7A" w14:textId="77777777" w:rsidR="0090425C" w:rsidRDefault="0090425C">
            <w:pPr>
              <w:spacing w:line="360" w:lineRule="auto"/>
              <w:rPr>
                <w:rFonts w:ascii="Arial" w:eastAsia="Arial Unicode MS" w:hAnsi="Arial" w:cs="Arial"/>
                <w:b/>
                <w:color w:val="000000"/>
                <w:highlight w:val="green"/>
              </w:rPr>
            </w:pPr>
            <w:r>
              <w:rPr>
                <w:rFonts w:ascii="Arial" w:eastAsia="Arial Unicode MS" w:hAnsi="Arial" w:cs="Arial"/>
                <w:b/>
                <w:color w:val="000000"/>
                <w:highlight w:val="green"/>
              </w:rPr>
              <w:t>Código</w:t>
            </w:r>
          </w:p>
        </w:tc>
        <w:tc>
          <w:tcPr>
            <w:tcW w:w="635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6587309" w14:textId="12706DDB" w:rsidR="0090425C" w:rsidRDefault="0090425C">
            <w:pPr>
              <w:spacing w:line="360" w:lineRule="auto"/>
              <w:rPr>
                <w:rFonts w:ascii="Arial" w:eastAsia="Arial Unicode MS" w:hAnsi="Arial" w:cs="Arial"/>
                <w:color w:val="000000"/>
                <w:highlight w:val="green"/>
              </w:rPr>
            </w:pPr>
            <w:r>
              <w:rPr>
                <w:rFonts w:ascii="Arial" w:eastAsia="Arial Unicode MS" w:hAnsi="Arial" w:cs="Arial"/>
                <w:color w:val="000000"/>
                <w:highlight w:val="green"/>
              </w:rPr>
              <w:t>CN_11_02_REC120</w:t>
            </w:r>
          </w:p>
        </w:tc>
      </w:tr>
      <w:tr w:rsidR="0090425C" w14:paraId="5873D250" w14:textId="77777777" w:rsidTr="0090425C">
        <w:tc>
          <w:tcPr>
            <w:tcW w:w="247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BF1C636" w14:textId="77777777" w:rsidR="0090425C" w:rsidRDefault="0090425C">
            <w:pPr>
              <w:spacing w:line="360" w:lineRule="auto"/>
              <w:rPr>
                <w:rFonts w:ascii="Arial" w:eastAsia="Arial Unicode MS" w:hAnsi="Arial" w:cs="Arial"/>
                <w:color w:val="000000"/>
                <w:highlight w:val="green"/>
              </w:rPr>
            </w:pPr>
            <w:r>
              <w:rPr>
                <w:rFonts w:ascii="Arial" w:eastAsia="Arial Unicode MS" w:hAnsi="Arial" w:cs="Arial"/>
                <w:b/>
                <w:color w:val="000000"/>
                <w:highlight w:val="green"/>
              </w:rPr>
              <w:t>Título</w:t>
            </w:r>
          </w:p>
        </w:tc>
        <w:tc>
          <w:tcPr>
            <w:tcW w:w="635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54DE5C0" w14:textId="5B6DF6FA" w:rsidR="0090425C" w:rsidRDefault="0090425C">
            <w:pPr>
              <w:spacing w:line="360" w:lineRule="auto"/>
              <w:rPr>
                <w:rFonts w:ascii="Arial" w:eastAsia="Arial Unicode MS" w:hAnsi="Arial" w:cs="Arial"/>
                <w:color w:val="000000"/>
                <w:highlight w:val="green"/>
              </w:rPr>
            </w:pPr>
            <w:r w:rsidRPr="0090425C">
              <w:rPr>
                <w:rFonts w:ascii="Arial" w:eastAsia="Arial Unicode MS" w:hAnsi="Arial" w:cs="Arial"/>
                <w:color w:val="000000"/>
              </w:rPr>
              <w:t>Las propiedades de las ondas</w:t>
            </w:r>
          </w:p>
        </w:tc>
      </w:tr>
      <w:tr w:rsidR="0090425C" w14:paraId="57B67B36" w14:textId="77777777" w:rsidTr="0090425C">
        <w:tc>
          <w:tcPr>
            <w:tcW w:w="247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6E581F8D" w14:textId="77777777" w:rsidR="0090425C" w:rsidRDefault="0090425C">
            <w:pPr>
              <w:spacing w:line="360" w:lineRule="auto"/>
              <w:rPr>
                <w:rFonts w:ascii="Arial" w:eastAsia="Arial Unicode MS" w:hAnsi="Arial" w:cs="Arial"/>
                <w:color w:val="000000"/>
                <w:highlight w:val="green"/>
              </w:rPr>
            </w:pPr>
            <w:r>
              <w:rPr>
                <w:rFonts w:ascii="Arial" w:eastAsia="Arial Unicode MS" w:hAnsi="Arial" w:cs="Arial"/>
                <w:b/>
                <w:color w:val="000000"/>
                <w:highlight w:val="green"/>
              </w:rPr>
              <w:t>Descripción</w:t>
            </w:r>
          </w:p>
        </w:tc>
        <w:tc>
          <w:tcPr>
            <w:tcW w:w="635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5BF51EB" w14:textId="431A1416" w:rsidR="0090425C" w:rsidRDefault="0090425C">
            <w:pPr>
              <w:spacing w:line="360" w:lineRule="auto"/>
              <w:rPr>
                <w:rFonts w:ascii="Arial" w:eastAsia="Arial Unicode MS" w:hAnsi="Arial" w:cs="Arial"/>
                <w:color w:val="000000"/>
              </w:rPr>
            </w:pPr>
            <w:r w:rsidRPr="0090425C">
              <w:rPr>
                <w:rFonts w:ascii="Arial" w:eastAsia="Arial Unicode MS" w:hAnsi="Arial" w:cs="Arial"/>
                <w:color w:val="000000"/>
              </w:rPr>
              <w:t>Actividad que perite rec</w:t>
            </w:r>
            <w:r>
              <w:rPr>
                <w:rFonts w:ascii="Arial" w:eastAsia="Arial Unicode MS" w:hAnsi="Arial" w:cs="Arial"/>
                <w:color w:val="000000"/>
              </w:rPr>
              <w:t>o</w:t>
            </w:r>
            <w:r w:rsidRPr="0090425C">
              <w:rPr>
                <w:rFonts w:ascii="Arial" w:eastAsia="Arial Unicode MS" w:hAnsi="Arial" w:cs="Arial"/>
                <w:color w:val="000000"/>
              </w:rPr>
              <w:t>nocer los fenómenos de las ondas en situaciones específicas</w:t>
            </w:r>
          </w:p>
        </w:tc>
      </w:tr>
    </w:tbl>
    <w:p w14:paraId="71AA6429" w14:textId="77777777" w:rsidR="0090425C" w:rsidRPr="00DB7A7B" w:rsidRDefault="0090425C" w:rsidP="00DB7A7B">
      <w:pPr>
        <w:pStyle w:val="Textoindependiente"/>
        <w:spacing w:line="360" w:lineRule="auto"/>
        <w:jc w:val="both"/>
        <w:rPr>
          <w:rFonts w:ascii="Arial" w:eastAsia="Arial Unicode MS" w:hAnsi="Arial" w:cs="Arial"/>
        </w:rPr>
      </w:pPr>
    </w:p>
    <w:p w14:paraId="3C5EE355" w14:textId="77777777" w:rsidR="006924FC" w:rsidRPr="00DB7A7B" w:rsidRDefault="006924FC" w:rsidP="00DB7A7B">
      <w:pPr>
        <w:pStyle w:val="Textoindependiente"/>
        <w:spacing w:line="360" w:lineRule="auto"/>
        <w:rPr>
          <w:rFonts w:ascii="Arial" w:hAnsi="Arial" w:cs="Arial"/>
          <w:b/>
        </w:rPr>
      </w:pPr>
      <w:r w:rsidRPr="00DB7A7B">
        <w:rPr>
          <w:rFonts w:ascii="Arial" w:hAnsi="Arial" w:cs="Arial"/>
          <w:highlight w:val="yellow"/>
        </w:rPr>
        <w:t>[SECCIÓN 2]</w:t>
      </w:r>
      <w:r w:rsidRPr="00DB7A7B">
        <w:rPr>
          <w:rFonts w:ascii="Arial" w:hAnsi="Arial" w:cs="Arial"/>
        </w:rPr>
        <w:t xml:space="preserve"> </w:t>
      </w:r>
      <w:r w:rsidRPr="00DB7A7B">
        <w:rPr>
          <w:rFonts w:ascii="Arial" w:hAnsi="Arial" w:cs="Arial"/>
          <w:b/>
        </w:rPr>
        <w:t xml:space="preserve">2.1 Consolidación </w:t>
      </w:r>
    </w:p>
    <w:p w14:paraId="1F4404CE" w14:textId="77777777" w:rsidR="00A41E98" w:rsidRPr="00DB7A7B" w:rsidRDefault="00A41E98" w:rsidP="00DB7A7B">
      <w:pPr>
        <w:tabs>
          <w:tab w:val="right" w:pos="8498"/>
        </w:tabs>
        <w:spacing w:after="0" w:line="360" w:lineRule="auto"/>
        <w:rPr>
          <w:rFonts w:ascii="Arial" w:eastAsia="Arial Unicode MS" w:hAnsi="Arial" w:cs="Arial"/>
        </w:rPr>
      </w:pPr>
      <w:r w:rsidRPr="00DB7A7B">
        <w:rPr>
          <w:rFonts w:ascii="Arial" w:eastAsia="Arial Unicode MS" w:hAnsi="Arial" w:cs="Arial"/>
        </w:rPr>
        <w:t>Actividades para consolidar lo que has aprendido en esta sección</w:t>
      </w:r>
      <w:r w:rsidR="000F1A3F">
        <w:rPr>
          <w:rFonts w:ascii="Arial" w:eastAsia="Arial Unicode MS" w:hAnsi="Arial" w:cs="Arial"/>
        </w:rPr>
        <w:t>.</w:t>
      </w:r>
    </w:p>
    <w:p w14:paraId="0F790CE9" w14:textId="77777777" w:rsidR="00A41E98" w:rsidRPr="00DB7A7B" w:rsidRDefault="00A41E98" w:rsidP="00DB7A7B">
      <w:pPr>
        <w:spacing w:after="0" w:line="360" w:lineRule="auto"/>
        <w:rPr>
          <w:rFonts w:ascii="Arial" w:eastAsia="Arial Unicode MS" w:hAnsi="Arial" w:cs="Arial"/>
          <w:b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78"/>
        <w:gridCol w:w="6350"/>
      </w:tblGrid>
      <w:tr w:rsidR="00A41E98" w:rsidRPr="00DB7A7B" w14:paraId="0367F812" w14:textId="77777777" w:rsidTr="00CF4220">
        <w:tc>
          <w:tcPr>
            <w:tcW w:w="8828" w:type="dxa"/>
            <w:gridSpan w:val="2"/>
            <w:shd w:val="clear" w:color="auto" w:fill="000000" w:themeFill="text1"/>
          </w:tcPr>
          <w:p w14:paraId="31F0F15B" w14:textId="77777777" w:rsidR="00A41E98" w:rsidRPr="00DB7A7B" w:rsidRDefault="00A41E98" w:rsidP="00DB7A7B">
            <w:pPr>
              <w:spacing w:line="360" w:lineRule="auto"/>
              <w:jc w:val="center"/>
              <w:rPr>
                <w:rFonts w:ascii="Arial" w:eastAsia="Arial Unicode MS" w:hAnsi="Arial" w:cs="Arial"/>
                <w:b/>
                <w:color w:val="FFFFFF" w:themeColor="background1"/>
                <w:highlight w:val="green"/>
              </w:rPr>
            </w:pPr>
            <w:r w:rsidRPr="00DB7A7B">
              <w:rPr>
                <w:rFonts w:ascii="Arial" w:eastAsia="Arial Unicode MS" w:hAnsi="Arial" w:cs="Arial"/>
                <w:b/>
                <w:color w:val="FFFFFF" w:themeColor="background1"/>
                <w:highlight w:val="green"/>
              </w:rPr>
              <w:t>Practica: recurso nuevo</w:t>
            </w:r>
          </w:p>
        </w:tc>
      </w:tr>
      <w:tr w:rsidR="00A41E98" w:rsidRPr="00DB7A7B" w14:paraId="0E908CD6" w14:textId="77777777" w:rsidTr="00CF4220">
        <w:tc>
          <w:tcPr>
            <w:tcW w:w="2478" w:type="dxa"/>
          </w:tcPr>
          <w:p w14:paraId="46A46D02" w14:textId="77777777" w:rsidR="00A41E98" w:rsidRPr="00DB7A7B" w:rsidRDefault="00A41E98" w:rsidP="00DB7A7B">
            <w:pPr>
              <w:spacing w:line="360" w:lineRule="auto"/>
              <w:rPr>
                <w:rFonts w:ascii="Arial" w:eastAsia="Arial Unicode MS" w:hAnsi="Arial" w:cs="Arial"/>
                <w:b/>
                <w:color w:val="000000"/>
                <w:highlight w:val="green"/>
              </w:rPr>
            </w:pPr>
            <w:r w:rsidRPr="00DB7A7B">
              <w:rPr>
                <w:rFonts w:ascii="Arial" w:eastAsia="Arial Unicode MS" w:hAnsi="Arial" w:cs="Arial"/>
                <w:b/>
                <w:color w:val="000000"/>
                <w:highlight w:val="green"/>
              </w:rPr>
              <w:t>Código</w:t>
            </w:r>
          </w:p>
        </w:tc>
        <w:tc>
          <w:tcPr>
            <w:tcW w:w="6350" w:type="dxa"/>
          </w:tcPr>
          <w:p w14:paraId="2CF6AE7C" w14:textId="3A7883C5" w:rsidR="00A41E98" w:rsidRPr="00DB7A7B" w:rsidRDefault="00A41E98" w:rsidP="00DB7A7B">
            <w:pPr>
              <w:spacing w:line="360" w:lineRule="auto"/>
              <w:rPr>
                <w:rFonts w:ascii="Arial" w:eastAsia="Arial Unicode MS" w:hAnsi="Arial" w:cs="Arial"/>
                <w:color w:val="000000"/>
                <w:highlight w:val="green"/>
              </w:rPr>
            </w:pPr>
            <w:r w:rsidRPr="00DB7A7B">
              <w:rPr>
                <w:rFonts w:ascii="Arial" w:eastAsia="Arial Unicode MS" w:hAnsi="Arial" w:cs="Arial"/>
                <w:color w:val="000000"/>
                <w:highlight w:val="green"/>
              </w:rPr>
              <w:t>CN_10_08_REC</w:t>
            </w:r>
            <w:r w:rsidR="0090425C">
              <w:rPr>
                <w:rFonts w:ascii="Arial" w:eastAsia="Arial Unicode MS" w:hAnsi="Arial" w:cs="Arial"/>
                <w:color w:val="000000"/>
                <w:highlight w:val="green"/>
              </w:rPr>
              <w:t>130</w:t>
            </w:r>
          </w:p>
        </w:tc>
      </w:tr>
      <w:tr w:rsidR="00A41E98" w:rsidRPr="00DB7A7B" w14:paraId="083A3AF3" w14:textId="77777777" w:rsidTr="00CF4220">
        <w:tc>
          <w:tcPr>
            <w:tcW w:w="2478" w:type="dxa"/>
          </w:tcPr>
          <w:p w14:paraId="5A77B3A6" w14:textId="77777777" w:rsidR="00A41E98" w:rsidRPr="00DB7A7B" w:rsidRDefault="00A41E98" w:rsidP="00DB7A7B">
            <w:pPr>
              <w:spacing w:line="360" w:lineRule="auto"/>
              <w:rPr>
                <w:rFonts w:ascii="Arial" w:eastAsia="Arial Unicode MS" w:hAnsi="Arial" w:cs="Arial"/>
                <w:color w:val="000000"/>
                <w:highlight w:val="green"/>
              </w:rPr>
            </w:pPr>
            <w:r w:rsidRPr="00DB7A7B">
              <w:rPr>
                <w:rFonts w:ascii="Arial" w:eastAsia="Arial Unicode MS" w:hAnsi="Arial" w:cs="Arial"/>
                <w:b/>
                <w:color w:val="000000"/>
                <w:highlight w:val="green"/>
              </w:rPr>
              <w:t>Título</w:t>
            </w:r>
          </w:p>
        </w:tc>
        <w:tc>
          <w:tcPr>
            <w:tcW w:w="6350" w:type="dxa"/>
          </w:tcPr>
          <w:p w14:paraId="3D33D334" w14:textId="3C64029F" w:rsidR="00A41E98" w:rsidRPr="00DB7A7B" w:rsidRDefault="0090425C" w:rsidP="00DB7A7B">
            <w:pPr>
              <w:spacing w:line="360" w:lineRule="auto"/>
              <w:rPr>
                <w:rFonts w:ascii="Arial" w:eastAsia="Arial Unicode MS" w:hAnsi="Arial" w:cs="Arial"/>
                <w:color w:val="000000"/>
                <w:highlight w:val="green"/>
              </w:rPr>
            </w:pPr>
            <w:r w:rsidRPr="0090425C">
              <w:rPr>
                <w:rFonts w:ascii="Arial" w:eastAsia="Arial Unicode MS" w:hAnsi="Arial" w:cs="Arial"/>
              </w:rPr>
              <w:t>Refuerza tu aprendizaje: Las ecuaciones de onda</w:t>
            </w:r>
          </w:p>
        </w:tc>
      </w:tr>
      <w:tr w:rsidR="00A41E98" w:rsidRPr="00DB7A7B" w14:paraId="56D5A0D5" w14:textId="77777777" w:rsidTr="00CF4220">
        <w:tc>
          <w:tcPr>
            <w:tcW w:w="2478" w:type="dxa"/>
          </w:tcPr>
          <w:p w14:paraId="3CF43393" w14:textId="77777777" w:rsidR="00A41E98" w:rsidRPr="00DB7A7B" w:rsidRDefault="00A41E98" w:rsidP="00DB7A7B">
            <w:pPr>
              <w:spacing w:line="360" w:lineRule="auto"/>
              <w:rPr>
                <w:rFonts w:ascii="Arial" w:eastAsia="Arial Unicode MS" w:hAnsi="Arial" w:cs="Arial"/>
                <w:color w:val="000000"/>
                <w:highlight w:val="green"/>
              </w:rPr>
            </w:pPr>
            <w:r w:rsidRPr="00DB7A7B">
              <w:rPr>
                <w:rFonts w:ascii="Arial" w:eastAsia="Arial Unicode MS" w:hAnsi="Arial" w:cs="Arial"/>
                <w:b/>
                <w:color w:val="000000"/>
                <w:highlight w:val="green"/>
              </w:rPr>
              <w:t>Descripción</w:t>
            </w:r>
          </w:p>
        </w:tc>
        <w:tc>
          <w:tcPr>
            <w:tcW w:w="6350" w:type="dxa"/>
          </w:tcPr>
          <w:p w14:paraId="7F6B6A30" w14:textId="63C5505F" w:rsidR="00A41E98" w:rsidRPr="00DB7A7B" w:rsidRDefault="0090425C" w:rsidP="00DB7A7B">
            <w:pPr>
              <w:spacing w:line="360" w:lineRule="auto"/>
              <w:rPr>
                <w:rFonts w:ascii="Arial" w:eastAsia="Arial Unicode MS" w:hAnsi="Arial" w:cs="Arial"/>
                <w:color w:val="000000"/>
              </w:rPr>
            </w:pPr>
            <w:r w:rsidRPr="0090425C">
              <w:rPr>
                <w:rFonts w:ascii="Arial" w:eastAsia="Arial Unicode MS" w:hAnsi="Arial" w:cs="Arial"/>
                <w:color w:val="000000"/>
              </w:rPr>
              <w:t>Actividades sobre las propieda</w:t>
            </w:r>
            <w:r>
              <w:rPr>
                <w:rFonts w:ascii="Arial" w:eastAsia="Arial Unicode MS" w:hAnsi="Arial" w:cs="Arial"/>
                <w:color w:val="000000"/>
              </w:rPr>
              <w:t>d</w:t>
            </w:r>
            <w:r w:rsidRPr="0090425C">
              <w:rPr>
                <w:rFonts w:ascii="Arial" w:eastAsia="Arial Unicode MS" w:hAnsi="Arial" w:cs="Arial"/>
                <w:color w:val="000000"/>
              </w:rPr>
              <w:t>es de las ondas</w:t>
            </w:r>
          </w:p>
        </w:tc>
      </w:tr>
    </w:tbl>
    <w:p w14:paraId="5C87ECB6" w14:textId="77777777" w:rsidR="00A41E98" w:rsidRPr="00DB7A7B" w:rsidRDefault="00A41E98" w:rsidP="00DB7A7B">
      <w:pPr>
        <w:pStyle w:val="Textoindependiente"/>
        <w:spacing w:line="360" w:lineRule="auto"/>
        <w:rPr>
          <w:rFonts w:ascii="Arial" w:hAnsi="Arial" w:cs="Arial"/>
          <w:b/>
        </w:rPr>
      </w:pPr>
    </w:p>
    <w:p w14:paraId="6590DA15" w14:textId="77777777" w:rsidR="00A41E98" w:rsidRPr="00DB7A7B" w:rsidRDefault="00A41E98" w:rsidP="00DB7A7B">
      <w:pPr>
        <w:pStyle w:val="Textoindependiente"/>
        <w:spacing w:line="360" w:lineRule="auto"/>
        <w:rPr>
          <w:rFonts w:ascii="Arial" w:hAnsi="Arial" w:cs="Arial"/>
          <w:b/>
        </w:rPr>
      </w:pPr>
    </w:p>
    <w:p w14:paraId="010B3AEA" w14:textId="77777777" w:rsidR="00105B82" w:rsidRPr="00DB7A7B" w:rsidRDefault="00476488" w:rsidP="00DB7A7B">
      <w:pPr>
        <w:pStyle w:val="Textoindependiente"/>
        <w:spacing w:line="360" w:lineRule="auto"/>
        <w:rPr>
          <w:rFonts w:ascii="Arial" w:hAnsi="Arial" w:cs="Arial"/>
          <w:b/>
        </w:rPr>
      </w:pPr>
      <w:r w:rsidRPr="00DB7A7B">
        <w:rPr>
          <w:rFonts w:ascii="Arial" w:hAnsi="Arial" w:cs="Arial"/>
          <w:highlight w:val="yellow"/>
        </w:rPr>
        <w:t>[SECCIÓN 1</w:t>
      </w:r>
      <w:r w:rsidR="00105B82" w:rsidRPr="00DB7A7B">
        <w:rPr>
          <w:rFonts w:ascii="Arial" w:hAnsi="Arial" w:cs="Arial"/>
          <w:highlight w:val="yellow"/>
        </w:rPr>
        <w:t>]</w:t>
      </w:r>
      <w:r w:rsidR="00DB7A7B">
        <w:rPr>
          <w:rFonts w:ascii="Arial" w:hAnsi="Arial" w:cs="Arial"/>
        </w:rPr>
        <w:t xml:space="preserve"> </w:t>
      </w:r>
      <w:r w:rsidRPr="00DB7A7B">
        <w:rPr>
          <w:rFonts w:ascii="Arial" w:hAnsi="Arial" w:cs="Arial"/>
          <w:b/>
        </w:rPr>
        <w:t>3</w:t>
      </w:r>
      <w:r w:rsidR="00FE6ED4" w:rsidRPr="00DB7A7B">
        <w:rPr>
          <w:rFonts w:ascii="Arial" w:hAnsi="Arial" w:cs="Arial"/>
          <w:b/>
        </w:rPr>
        <w:t xml:space="preserve"> </w:t>
      </w:r>
      <w:r w:rsidR="00A41E98" w:rsidRPr="00DB7A7B">
        <w:rPr>
          <w:rFonts w:ascii="Arial" w:hAnsi="Arial" w:cs="Arial"/>
          <w:b/>
        </w:rPr>
        <w:t>La e</w:t>
      </w:r>
      <w:r w:rsidR="00105B82" w:rsidRPr="00DB7A7B">
        <w:rPr>
          <w:rFonts w:ascii="Arial" w:hAnsi="Arial" w:cs="Arial"/>
          <w:b/>
        </w:rPr>
        <w:t>nergía en las ondas</w:t>
      </w:r>
    </w:p>
    <w:p w14:paraId="26DFC9F9" w14:textId="77777777" w:rsidR="0036782F" w:rsidRPr="00DB7A7B" w:rsidRDefault="0036782F" w:rsidP="00DB7A7B">
      <w:pPr>
        <w:pStyle w:val="Textoindependiente"/>
        <w:spacing w:line="360" w:lineRule="auto"/>
        <w:jc w:val="both"/>
        <w:rPr>
          <w:rFonts w:ascii="Arial" w:hAnsi="Arial" w:cs="Arial"/>
        </w:rPr>
      </w:pPr>
      <w:r w:rsidRPr="00DB7A7B">
        <w:rPr>
          <w:rFonts w:ascii="Arial" w:hAnsi="Arial" w:cs="Arial"/>
        </w:rPr>
        <w:t>Las ondas se originan por una perturbaci</w:t>
      </w:r>
      <w:r w:rsidR="00061E01" w:rsidRPr="00DB7A7B">
        <w:rPr>
          <w:rFonts w:ascii="Arial" w:hAnsi="Arial" w:cs="Arial"/>
        </w:rPr>
        <w:t>ón inicial</w:t>
      </w:r>
      <w:r w:rsidRPr="00DB7A7B">
        <w:rPr>
          <w:rFonts w:ascii="Arial" w:hAnsi="Arial" w:cs="Arial"/>
        </w:rPr>
        <w:t xml:space="preserve"> en el </w:t>
      </w:r>
      <w:r w:rsidRPr="00DB7A7B">
        <w:rPr>
          <w:rFonts w:ascii="Arial" w:hAnsi="Arial" w:cs="Arial"/>
          <w:b/>
        </w:rPr>
        <w:t>punto de origen</w:t>
      </w:r>
      <w:r w:rsidR="00414E77" w:rsidRPr="00DB7A7B">
        <w:rPr>
          <w:rFonts w:ascii="Arial" w:hAnsi="Arial" w:cs="Arial"/>
        </w:rPr>
        <w:t xml:space="preserve"> de la onda;</w:t>
      </w:r>
      <w:r w:rsidRPr="00DB7A7B">
        <w:rPr>
          <w:rFonts w:ascii="Arial" w:hAnsi="Arial" w:cs="Arial"/>
        </w:rPr>
        <w:t xml:space="preserve"> la </w:t>
      </w:r>
      <w:r w:rsidRPr="00DB7A7B">
        <w:rPr>
          <w:rFonts w:ascii="Arial" w:hAnsi="Arial" w:cs="Arial"/>
          <w:b/>
        </w:rPr>
        <w:t>energ</w:t>
      </w:r>
      <w:r w:rsidR="00061E01" w:rsidRPr="00DB7A7B">
        <w:rPr>
          <w:rFonts w:ascii="Arial" w:hAnsi="Arial" w:cs="Arial"/>
          <w:b/>
        </w:rPr>
        <w:t>ía</w:t>
      </w:r>
      <w:r w:rsidR="00061E01" w:rsidRPr="00DB7A7B">
        <w:rPr>
          <w:rFonts w:ascii="Arial" w:hAnsi="Arial" w:cs="Arial"/>
        </w:rPr>
        <w:t xml:space="preserve"> que se transfiere a la partícula que está</w:t>
      </w:r>
      <w:r w:rsidRPr="00DB7A7B">
        <w:rPr>
          <w:rFonts w:ascii="Arial" w:hAnsi="Arial" w:cs="Arial"/>
        </w:rPr>
        <w:t xml:space="preserve"> en di</w:t>
      </w:r>
      <w:r w:rsidR="00061E01" w:rsidRPr="00DB7A7B">
        <w:rPr>
          <w:rFonts w:ascii="Arial" w:hAnsi="Arial" w:cs="Arial"/>
        </w:rPr>
        <w:t>ch</w:t>
      </w:r>
      <w:r w:rsidRPr="00DB7A7B">
        <w:rPr>
          <w:rFonts w:ascii="Arial" w:hAnsi="Arial" w:cs="Arial"/>
        </w:rPr>
        <w:t>o punto es la que se va a pr</w:t>
      </w:r>
      <w:r w:rsidR="00061E01" w:rsidRPr="00DB7A7B">
        <w:rPr>
          <w:rFonts w:ascii="Arial" w:hAnsi="Arial" w:cs="Arial"/>
        </w:rPr>
        <w:t>o</w:t>
      </w:r>
      <w:r w:rsidRPr="00DB7A7B">
        <w:rPr>
          <w:rFonts w:ascii="Arial" w:hAnsi="Arial" w:cs="Arial"/>
        </w:rPr>
        <w:t>pagar</w:t>
      </w:r>
      <w:r w:rsidR="003A1A93" w:rsidRPr="00DB7A7B">
        <w:rPr>
          <w:rFonts w:ascii="Arial" w:hAnsi="Arial" w:cs="Arial"/>
        </w:rPr>
        <w:t xml:space="preserve">. </w:t>
      </w:r>
    </w:p>
    <w:p w14:paraId="72541A51" w14:textId="77777777" w:rsidR="003A1A93" w:rsidRPr="00DB7A7B" w:rsidRDefault="003A1A93" w:rsidP="00DB7A7B">
      <w:pPr>
        <w:pStyle w:val="Textoindependiente"/>
        <w:spacing w:line="360" w:lineRule="auto"/>
        <w:jc w:val="both"/>
        <w:rPr>
          <w:rFonts w:ascii="Arial" w:hAnsi="Arial" w:cs="Arial"/>
        </w:rPr>
      </w:pPr>
      <w:r w:rsidRPr="00DB7A7B">
        <w:rPr>
          <w:rFonts w:ascii="Arial" w:hAnsi="Arial" w:cs="Arial"/>
        </w:rPr>
        <w:t>La perturbación en el punto inicial se realiza periódicamente, es decir</w:t>
      </w:r>
      <w:r w:rsidR="00344FF7" w:rsidRPr="00DB7A7B">
        <w:rPr>
          <w:rFonts w:ascii="Arial" w:hAnsi="Arial" w:cs="Arial"/>
        </w:rPr>
        <w:t>,</w:t>
      </w:r>
      <w:r w:rsidR="00414E77" w:rsidRPr="00DB7A7B">
        <w:rPr>
          <w:rFonts w:ascii="Arial" w:hAnsi="Arial" w:cs="Arial"/>
        </w:rPr>
        <w:t xml:space="preserve"> de manera regular</w:t>
      </w:r>
      <w:r w:rsidRPr="00DB7A7B">
        <w:rPr>
          <w:rFonts w:ascii="Arial" w:hAnsi="Arial" w:cs="Arial"/>
        </w:rPr>
        <w:t xml:space="preserve"> se envía energía al medio en el cual la onda se propaga. Entonces</w:t>
      </w:r>
      <w:r w:rsidR="000F1A3F">
        <w:rPr>
          <w:rFonts w:ascii="Arial" w:hAnsi="Arial" w:cs="Arial"/>
        </w:rPr>
        <w:t>,</w:t>
      </w:r>
      <w:r w:rsidRPr="00DB7A7B">
        <w:rPr>
          <w:rFonts w:ascii="Arial" w:hAnsi="Arial" w:cs="Arial"/>
        </w:rPr>
        <w:t xml:space="preserve"> la energía que se transfiere por unidad de tiempo es la </w:t>
      </w:r>
      <w:r w:rsidR="006376A7" w:rsidRPr="00DB7A7B">
        <w:rPr>
          <w:rFonts w:ascii="Arial" w:hAnsi="Arial" w:cs="Arial"/>
          <w:b/>
        </w:rPr>
        <w:t>p</w:t>
      </w:r>
      <w:r w:rsidRPr="00DB7A7B">
        <w:rPr>
          <w:rFonts w:ascii="Arial" w:hAnsi="Arial" w:cs="Arial"/>
          <w:b/>
        </w:rPr>
        <w:t>otencia</w:t>
      </w:r>
      <w:r w:rsidR="00344FF7" w:rsidRPr="00DB7A7B">
        <w:rPr>
          <w:rFonts w:ascii="Arial" w:hAnsi="Arial" w:cs="Arial"/>
        </w:rPr>
        <w:t xml:space="preserve"> de la onda que tiene unidades de vatios </w:t>
      </w:r>
      <w:r w:rsidR="006376A7" w:rsidRPr="00DB7A7B">
        <w:rPr>
          <w:rFonts w:ascii="Arial" w:hAnsi="Arial" w:cs="Arial"/>
        </w:rPr>
        <w:t>(W)</w:t>
      </w:r>
      <w:r w:rsidR="00344FF7" w:rsidRPr="00DB7A7B">
        <w:rPr>
          <w:rFonts w:ascii="Arial" w:hAnsi="Arial" w:cs="Arial"/>
        </w:rPr>
        <w:t xml:space="preserve">. </w:t>
      </w:r>
    </w:p>
    <w:p w14:paraId="1F8277FF" w14:textId="77777777" w:rsidR="00344FF7" w:rsidRPr="00DB7A7B" w:rsidRDefault="00414E77" w:rsidP="00DB7A7B">
      <w:pPr>
        <w:pStyle w:val="Textoindependiente"/>
        <w:spacing w:line="360" w:lineRule="auto"/>
        <w:jc w:val="both"/>
        <w:rPr>
          <w:rFonts w:ascii="Arial" w:hAnsi="Arial" w:cs="Arial"/>
        </w:rPr>
      </w:pPr>
      <w:r w:rsidRPr="00DB7A7B">
        <w:rPr>
          <w:rFonts w:ascii="Arial" w:hAnsi="Arial" w:cs="Arial"/>
        </w:rPr>
        <w:t>La ecuación para la potencia es</w:t>
      </w:r>
      <w:r w:rsidR="000F1A3F">
        <w:rPr>
          <w:rFonts w:ascii="Arial" w:hAnsi="Arial" w:cs="Arial"/>
        </w:rPr>
        <w:t>:</w:t>
      </w:r>
    </w:p>
    <w:p w14:paraId="6B423658" w14:textId="71290FDC" w:rsidR="00344FF7" w:rsidRPr="004E4E24" w:rsidRDefault="00344FF7" w:rsidP="00DB7A7B">
      <w:pPr>
        <w:pStyle w:val="Textoindependiente"/>
        <w:spacing w:line="360" w:lineRule="auto"/>
        <w:jc w:val="both"/>
        <w:rPr>
          <w:ins w:id="508" w:author="PEQUETITA Garcia Rodriguez" w:date="2016-08-09T01:06:00Z"/>
          <w:rFonts w:ascii="Arial" w:eastAsiaTheme="minorEastAsia" w:hAnsi="Arial" w:cs="Arial"/>
          <w:rPrChange w:id="509" w:author="PEQUETITA Garcia Rodriguez" w:date="2016-08-09T01:06:00Z">
            <w:rPr>
              <w:ins w:id="510" w:author="PEQUETITA Garcia Rodriguez" w:date="2016-08-09T01:06:00Z"/>
              <w:rFonts w:ascii="Arial" w:eastAsiaTheme="minorEastAsia" w:hAnsi="Arial" w:cs="Arial"/>
            </w:rPr>
          </w:rPrChange>
        </w:rPr>
      </w:pPr>
      <m:oMathPara>
        <m:oMath>
          <m:r>
            <w:rPr>
              <w:rFonts w:ascii="Cambria Math" w:hAnsi="Cambria Math" w:cs="Arial"/>
              <w:highlight w:val="green"/>
              <w:rPrChange w:id="511" w:author="PEQUETITA Garcia Rodriguez" w:date="2016-08-09T01:06:00Z">
                <w:rPr>
                  <w:rFonts w:ascii="Cambria Math" w:hAnsi="Cambria Math" w:cs="Arial"/>
                </w:rPr>
              </w:rPrChange>
            </w:rPr>
            <m:t>P=</m:t>
          </m:r>
          <m:f>
            <m:fPr>
              <m:ctrlPr>
                <w:rPr>
                  <w:rFonts w:ascii="Cambria Math" w:hAnsi="Cambria Math" w:cs="Arial"/>
                  <w:i/>
                  <w:highlight w:val="green"/>
                  <w:rPrChange w:id="512" w:author="PEQUETITA Garcia Rodriguez" w:date="2016-08-09T01:06:00Z">
                    <w:rPr>
                      <w:rFonts w:ascii="Cambria Math" w:hAnsi="Cambria Math" w:cs="Arial"/>
                      <w:i/>
                    </w:rPr>
                  </w:rPrChange>
                </w:rPr>
              </m:ctrlPr>
            </m:fPr>
            <m:num>
              <m:r>
                <w:rPr>
                  <w:rFonts w:ascii="Cambria Math" w:hAnsi="Cambria Math" w:cs="Arial"/>
                  <w:highlight w:val="green"/>
                  <w:rPrChange w:id="513" w:author="PEQUETITA Garcia Rodriguez" w:date="2016-08-09T01:06:00Z">
                    <w:rPr>
                      <w:rFonts w:ascii="Cambria Math" w:hAnsi="Cambria Math" w:cs="Arial"/>
                    </w:rPr>
                  </w:rPrChange>
                </w:rPr>
                <m:t>E</m:t>
              </m:r>
            </m:num>
            <m:den>
              <m:r>
                <w:rPr>
                  <w:rFonts w:ascii="Cambria Math" w:hAnsi="Cambria Math" w:cs="Arial"/>
                  <w:highlight w:val="green"/>
                  <w:rPrChange w:id="514" w:author="PEQUETITA Garcia Rodriguez" w:date="2016-08-09T01:06:00Z">
                    <w:rPr>
                      <w:rFonts w:ascii="Cambria Math" w:hAnsi="Cambria Math" w:cs="Arial"/>
                    </w:rPr>
                  </w:rPrChange>
                </w:rPr>
                <m:t>t</m:t>
              </m:r>
            </m:den>
          </m:f>
          <m:r>
            <w:rPr>
              <w:rFonts w:ascii="Cambria Math" w:eastAsiaTheme="minorEastAsia" w:hAnsi="Cambria Math" w:cs="Arial"/>
              <w:highlight w:val="green"/>
              <w:rPrChange w:id="515" w:author="PEQUETITA Garcia Rodriguez" w:date="2016-08-09T01:06:00Z">
                <w:rPr>
                  <w:rFonts w:ascii="Cambria Math" w:eastAsiaTheme="minorEastAsia" w:hAnsi="Cambria Math" w:cs="Arial"/>
                </w:rPr>
              </w:rPrChange>
            </w:rPr>
            <m:t>=</m:t>
          </m:r>
          <m:f>
            <m:fPr>
              <m:ctrlPr>
                <w:rPr>
                  <w:rFonts w:ascii="Cambria Math" w:eastAsiaTheme="minorEastAsia" w:hAnsi="Cambria Math" w:cs="Arial"/>
                  <w:i/>
                  <w:highlight w:val="green"/>
                  <w:rPrChange w:id="516" w:author="PEQUETITA Garcia Rodriguez" w:date="2016-08-09T01:06:00Z">
                    <w:rPr>
                      <w:rFonts w:ascii="Cambria Math" w:eastAsiaTheme="minorEastAsia" w:hAnsi="Cambria Math" w:cs="Arial"/>
                      <w:i/>
                    </w:rPr>
                  </w:rPrChange>
                </w:rPr>
              </m:ctrlPr>
            </m:fPr>
            <m:num>
              <m:r>
                <w:rPr>
                  <w:rFonts w:ascii="Cambria Math" w:eastAsiaTheme="minorEastAsia" w:hAnsi="Cambria Math" w:cs="Arial"/>
                  <w:highlight w:val="green"/>
                  <w:rPrChange w:id="517" w:author="PEQUETITA Garcia Rodriguez" w:date="2016-08-09T01:06:00Z">
                    <w:rPr>
                      <w:rFonts w:ascii="Cambria Math" w:eastAsiaTheme="minorEastAsia" w:hAnsi="Cambria Math" w:cs="Arial"/>
                    </w:rPr>
                  </w:rPrChange>
                </w:rPr>
                <m:t>energía</m:t>
              </m:r>
            </m:num>
            <m:den>
              <m:r>
                <w:rPr>
                  <w:rFonts w:ascii="Cambria Math" w:eastAsiaTheme="minorEastAsia" w:hAnsi="Cambria Math" w:cs="Arial"/>
                  <w:highlight w:val="green"/>
                  <w:rPrChange w:id="518" w:author="PEQUETITA Garcia Rodriguez" w:date="2016-08-09T01:06:00Z">
                    <w:rPr>
                      <w:rFonts w:ascii="Cambria Math" w:eastAsiaTheme="minorEastAsia" w:hAnsi="Cambria Math" w:cs="Arial"/>
                    </w:rPr>
                  </w:rPrChange>
                </w:rPr>
                <m:t>tiempo</m:t>
              </m:r>
            </m:den>
          </m:f>
        </m:oMath>
      </m:oMathPara>
    </w:p>
    <w:p w14:paraId="4F5253F9" w14:textId="36C3D100" w:rsidR="004E4E24" w:rsidRPr="00DB7A7B" w:rsidRDefault="004E4E24" w:rsidP="004E4E24">
      <w:pPr>
        <w:pStyle w:val="Textoindependiente"/>
        <w:spacing w:line="360" w:lineRule="auto"/>
        <w:jc w:val="center"/>
        <w:rPr>
          <w:rFonts w:ascii="Arial" w:hAnsi="Arial" w:cs="Arial"/>
        </w:rPr>
        <w:pPrChange w:id="519" w:author="PEQUETITA Garcia Rodriguez" w:date="2016-08-09T01:06:00Z">
          <w:pPr>
            <w:pStyle w:val="Textoindependiente"/>
            <w:spacing w:line="360" w:lineRule="auto"/>
            <w:jc w:val="both"/>
          </w:pPr>
        </w:pPrChange>
      </w:pPr>
      <w:ins w:id="520" w:author="PEQUETITA Garcia Rodriguez" w:date="2016-08-09T01:06:00Z">
        <w:r>
          <w:rPr>
            <w:rFonts w:ascii="Arial" w:eastAsia="Arial Unicode MS" w:hAnsi="Arial" w:cs="Arial"/>
            <w:b/>
          </w:rPr>
          <w:t>CN_11_02_formula3</w:t>
        </w:r>
        <w:r>
          <w:rPr>
            <w:rFonts w:ascii="Arial" w:eastAsia="Arial Unicode MS" w:hAnsi="Arial" w:cs="Arial"/>
            <w:b/>
          </w:rPr>
          <w:t>8</w:t>
        </w:r>
      </w:ins>
    </w:p>
    <w:p w14:paraId="662BBD76" w14:textId="77777777" w:rsidR="0036782F" w:rsidRPr="00DB7A7B" w:rsidRDefault="006376A7" w:rsidP="00DB7A7B">
      <w:pPr>
        <w:pStyle w:val="Textoindependiente"/>
        <w:spacing w:line="360" w:lineRule="auto"/>
        <w:jc w:val="both"/>
        <w:rPr>
          <w:rFonts w:ascii="Arial" w:hAnsi="Arial" w:cs="Arial"/>
        </w:rPr>
      </w:pPr>
      <w:r w:rsidRPr="00DB7A7B">
        <w:rPr>
          <w:rFonts w:ascii="Arial" w:hAnsi="Arial" w:cs="Arial"/>
        </w:rPr>
        <w:t>L</w:t>
      </w:r>
      <w:r w:rsidR="00344FF7" w:rsidRPr="00DB7A7B">
        <w:rPr>
          <w:rFonts w:ascii="Arial" w:hAnsi="Arial" w:cs="Arial"/>
        </w:rPr>
        <w:t>as ondas sobre una</w:t>
      </w:r>
      <w:r w:rsidR="00A73119" w:rsidRPr="00DB7A7B">
        <w:rPr>
          <w:rFonts w:ascii="Arial" w:hAnsi="Arial" w:cs="Arial"/>
        </w:rPr>
        <w:t xml:space="preserve"> superficie, como las que se forman en un estanque</w:t>
      </w:r>
      <w:r w:rsidR="00C03832">
        <w:rPr>
          <w:rFonts w:ascii="Arial" w:hAnsi="Arial" w:cs="Arial"/>
        </w:rPr>
        <w:t>,</w:t>
      </w:r>
      <w:r w:rsidR="00344FF7" w:rsidRPr="00DB7A7B">
        <w:rPr>
          <w:rFonts w:ascii="Arial" w:hAnsi="Arial" w:cs="Arial"/>
        </w:rPr>
        <w:t xml:space="preserve"> se propaga</w:t>
      </w:r>
      <w:r w:rsidR="00414E77" w:rsidRPr="00DB7A7B">
        <w:rPr>
          <w:rFonts w:ascii="Arial" w:hAnsi="Arial" w:cs="Arial"/>
        </w:rPr>
        <w:t>n</w:t>
      </w:r>
      <w:r w:rsidR="00344FF7" w:rsidRPr="00DB7A7B">
        <w:rPr>
          <w:rFonts w:ascii="Arial" w:hAnsi="Arial" w:cs="Arial"/>
        </w:rPr>
        <w:t xml:space="preserve"> en todas las direcciones forman</w:t>
      </w:r>
      <w:r w:rsidR="00414E77" w:rsidRPr="00DB7A7B">
        <w:rPr>
          <w:rFonts w:ascii="Arial" w:hAnsi="Arial" w:cs="Arial"/>
        </w:rPr>
        <w:t>do circunferencias desde</w:t>
      </w:r>
      <w:r w:rsidR="00344FF7" w:rsidRPr="00DB7A7B">
        <w:rPr>
          <w:rFonts w:ascii="Arial" w:hAnsi="Arial" w:cs="Arial"/>
        </w:rPr>
        <w:t xml:space="preserve"> el lugar de origen de la onda. A medida que la ond</w:t>
      </w:r>
      <w:r w:rsidR="0045322E" w:rsidRPr="00DB7A7B">
        <w:rPr>
          <w:rFonts w:ascii="Arial" w:hAnsi="Arial" w:cs="Arial"/>
        </w:rPr>
        <w:t>a avanza</w:t>
      </w:r>
      <w:r w:rsidR="00A73119" w:rsidRPr="00DB7A7B">
        <w:rPr>
          <w:rFonts w:ascii="Arial" w:hAnsi="Arial" w:cs="Arial"/>
        </w:rPr>
        <w:t>, la circunferencia se hace</w:t>
      </w:r>
      <w:r w:rsidR="0045322E" w:rsidRPr="00DB7A7B">
        <w:rPr>
          <w:rFonts w:ascii="Arial" w:hAnsi="Arial" w:cs="Arial"/>
        </w:rPr>
        <w:t xml:space="preserve"> má</w:t>
      </w:r>
      <w:r w:rsidR="00344FF7" w:rsidRPr="00DB7A7B">
        <w:rPr>
          <w:rFonts w:ascii="Arial" w:hAnsi="Arial" w:cs="Arial"/>
        </w:rPr>
        <w:t xml:space="preserve">s grande. Esto quiere decir que la </w:t>
      </w:r>
      <w:r w:rsidR="00344FF7" w:rsidRPr="00DB7A7B">
        <w:rPr>
          <w:rFonts w:ascii="Arial" w:hAnsi="Arial" w:cs="Arial"/>
          <w:b/>
        </w:rPr>
        <w:t>energía</w:t>
      </w:r>
      <w:r w:rsidR="00344FF7" w:rsidRPr="00DB7A7B">
        <w:rPr>
          <w:rFonts w:ascii="Arial" w:hAnsi="Arial" w:cs="Arial"/>
        </w:rPr>
        <w:t xml:space="preserve"> que se propa</w:t>
      </w:r>
      <w:r w:rsidR="00A73119" w:rsidRPr="00DB7A7B">
        <w:rPr>
          <w:rFonts w:ascii="Arial" w:hAnsi="Arial" w:cs="Arial"/>
        </w:rPr>
        <w:t xml:space="preserve">ga a través de la onda </w:t>
      </w:r>
      <w:r w:rsidR="00344FF7" w:rsidRPr="00DB7A7B">
        <w:rPr>
          <w:rFonts w:ascii="Arial" w:hAnsi="Arial" w:cs="Arial"/>
        </w:rPr>
        <w:t>debe distrib</w:t>
      </w:r>
      <w:r w:rsidR="0045322E" w:rsidRPr="00DB7A7B">
        <w:rPr>
          <w:rFonts w:ascii="Arial" w:hAnsi="Arial" w:cs="Arial"/>
        </w:rPr>
        <w:t>uirse</w:t>
      </w:r>
      <w:r w:rsidR="00A73119" w:rsidRPr="00DB7A7B">
        <w:rPr>
          <w:rFonts w:ascii="Arial" w:hAnsi="Arial" w:cs="Arial"/>
        </w:rPr>
        <w:t xml:space="preserve"> cada vez</w:t>
      </w:r>
      <w:r w:rsidR="0045322E" w:rsidRPr="00DB7A7B">
        <w:rPr>
          <w:rFonts w:ascii="Arial" w:hAnsi="Arial" w:cs="Arial"/>
        </w:rPr>
        <w:t xml:space="preserve"> en un espacio más grande, lo que implica que la </w:t>
      </w:r>
      <w:r w:rsidR="0045322E" w:rsidRPr="00DB7A7B">
        <w:rPr>
          <w:rFonts w:ascii="Arial" w:hAnsi="Arial" w:cs="Arial"/>
          <w:b/>
        </w:rPr>
        <w:t>intensidad</w:t>
      </w:r>
      <w:r w:rsidR="0045322E" w:rsidRPr="00DB7A7B">
        <w:rPr>
          <w:rFonts w:ascii="Arial" w:hAnsi="Arial" w:cs="Arial"/>
        </w:rPr>
        <w:t xml:space="preserve"> de la onda va a disminuir a medida que se desplaza</w:t>
      </w:r>
      <w:r w:rsidR="00A73119" w:rsidRPr="00DB7A7B">
        <w:rPr>
          <w:rFonts w:ascii="Arial" w:hAnsi="Arial" w:cs="Arial"/>
        </w:rPr>
        <w:t xml:space="preserve"> y se aleja</w:t>
      </w:r>
      <w:r w:rsidR="00BC354F" w:rsidRPr="00DB7A7B">
        <w:rPr>
          <w:rFonts w:ascii="Arial" w:hAnsi="Arial" w:cs="Arial"/>
        </w:rPr>
        <w:t xml:space="preserve"> del </w:t>
      </w:r>
      <w:r w:rsidR="00BC354F" w:rsidRPr="00DB7A7B">
        <w:rPr>
          <w:rFonts w:ascii="Arial" w:hAnsi="Arial" w:cs="Arial"/>
          <w:b/>
        </w:rPr>
        <w:t>punto de propagación</w:t>
      </w:r>
      <w:r w:rsidR="00BC354F" w:rsidRPr="00DB7A7B">
        <w:rPr>
          <w:rFonts w:ascii="Arial" w:hAnsi="Arial" w:cs="Arial"/>
        </w:rPr>
        <w:t xml:space="preserve"> original,</w:t>
      </w:r>
      <w:r w:rsidR="007A67E9" w:rsidRPr="00DB7A7B">
        <w:rPr>
          <w:rFonts w:ascii="Arial" w:hAnsi="Arial" w:cs="Arial"/>
        </w:rPr>
        <w:t xml:space="preserve"> </w:t>
      </w:r>
      <w:r w:rsidR="00BC354F" w:rsidRPr="00DB7A7B">
        <w:rPr>
          <w:rFonts w:ascii="Arial" w:hAnsi="Arial" w:cs="Arial"/>
        </w:rPr>
        <w:t>c</w:t>
      </w:r>
      <w:r w:rsidR="007A67E9" w:rsidRPr="00DB7A7B">
        <w:rPr>
          <w:rFonts w:ascii="Arial" w:hAnsi="Arial" w:cs="Arial"/>
        </w:rPr>
        <w:t>omo se muestra en la siguiente imagen:</w:t>
      </w:r>
    </w:p>
    <w:p w14:paraId="37103C7F" w14:textId="77777777" w:rsidR="007A67E9" w:rsidRPr="00DB7A7B" w:rsidRDefault="007A67E9" w:rsidP="00DB7A7B">
      <w:pPr>
        <w:pStyle w:val="Textoindependiente"/>
        <w:spacing w:line="360" w:lineRule="auto"/>
        <w:jc w:val="both"/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160"/>
        <w:gridCol w:w="6668"/>
      </w:tblGrid>
      <w:tr w:rsidR="007A67E9" w:rsidRPr="00DB7A7B" w14:paraId="2CE4C53E" w14:textId="77777777" w:rsidTr="008234EE">
        <w:tc>
          <w:tcPr>
            <w:tcW w:w="8828" w:type="dxa"/>
            <w:gridSpan w:val="2"/>
            <w:shd w:val="clear" w:color="auto" w:fill="0D0D0D" w:themeFill="text1" w:themeFillTint="F2"/>
          </w:tcPr>
          <w:p w14:paraId="04EDABCF" w14:textId="77777777" w:rsidR="007A67E9" w:rsidRPr="00DB7A7B" w:rsidRDefault="007A67E9" w:rsidP="00DB7A7B">
            <w:pPr>
              <w:spacing w:line="360" w:lineRule="auto"/>
              <w:jc w:val="center"/>
              <w:rPr>
                <w:rFonts w:ascii="Arial" w:eastAsia="Arial Unicode MS" w:hAnsi="Arial" w:cs="Arial"/>
                <w:b/>
                <w:color w:val="FFFFFF" w:themeColor="background1"/>
              </w:rPr>
            </w:pPr>
            <w:r w:rsidRPr="00DB7A7B">
              <w:rPr>
                <w:rFonts w:ascii="Arial" w:eastAsia="Arial Unicode MS" w:hAnsi="Arial" w:cs="Arial"/>
                <w:b/>
                <w:color w:val="FFFFFF" w:themeColor="background1"/>
              </w:rPr>
              <w:t>Imagen (fotografía, gráfica o ilustración)</w:t>
            </w:r>
          </w:p>
        </w:tc>
      </w:tr>
      <w:tr w:rsidR="007A67E9" w:rsidRPr="00DB7A7B" w14:paraId="33668819" w14:textId="77777777" w:rsidTr="008234EE">
        <w:tc>
          <w:tcPr>
            <w:tcW w:w="2480" w:type="dxa"/>
          </w:tcPr>
          <w:p w14:paraId="5F6FB955" w14:textId="77777777" w:rsidR="007A67E9" w:rsidRPr="00DB7A7B" w:rsidRDefault="007A67E9" w:rsidP="00DB7A7B">
            <w:pPr>
              <w:spacing w:line="360" w:lineRule="auto"/>
              <w:rPr>
                <w:rFonts w:ascii="Arial" w:eastAsia="Arial Unicode MS" w:hAnsi="Arial" w:cs="Arial"/>
                <w:b/>
                <w:color w:val="000000"/>
              </w:rPr>
            </w:pPr>
            <w:r w:rsidRPr="00DB7A7B">
              <w:rPr>
                <w:rFonts w:ascii="Arial" w:eastAsia="Arial Unicode MS" w:hAnsi="Arial" w:cs="Arial"/>
                <w:b/>
                <w:color w:val="000000"/>
              </w:rPr>
              <w:t>Código</w:t>
            </w:r>
          </w:p>
        </w:tc>
        <w:tc>
          <w:tcPr>
            <w:tcW w:w="6348" w:type="dxa"/>
          </w:tcPr>
          <w:p w14:paraId="5C25DB9A" w14:textId="77777777" w:rsidR="007A67E9" w:rsidRPr="00DB7A7B" w:rsidRDefault="002435BC" w:rsidP="00DB7A7B">
            <w:pPr>
              <w:spacing w:line="360" w:lineRule="auto"/>
              <w:rPr>
                <w:rFonts w:ascii="Arial" w:eastAsia="Arial Unicode MS" w:hAnsi="Arial" w:cs="Arial"/>
                <w:b/>
                <w:color w:val="000000"/>
              </w:rPr>
            </w:pPr>
            <w:r w:rsidRPr="00DB7A7B">
              <w:rPr>
                <w:rFonts w:ascii="Arial" w:eastAsia="Arial Unicode MS" w:hAnsi="Arial" w:cs="Arial"/>
                <w:color w:val="000000"/>
              </w:rPr>
              <w:t>CN_11_02_IMG10</w:t>
            </w:r>
          </w:p>
        </w:tc>
      </w:tr>
      <w:tr w:rsidR="007A67E9" w:rsidRPr="00DB7A7B" w14:paraId="20590225" w14:textId="77777777" w:rsidTr="008234EE">
        <w:tc>
          <w:tcPr>
            <w:tcW w:w="2480" w:type="dxa"/>
          </w:tcPr>
          <w:p w14:paraId="7F800929" w14:textId="77777777" w:rsidR="007A67E9" w:rsidRPr="00DB7A7B" w:rsidRDefault="007A67E9" w:rsidP="00DB7A7B">
            <w:pPr>
              <w:spacing w:line="360" w:lineRule="auto"/>
              <w:rPr>
                <w:rFonts w:ascii="Arial" w:eastAsia="Arial Unicode MS" w:hAnsi="Arial" w:cs="Arial"/>
                <w:color w:val="000000"/>
              </w:rPr>
            </w:pPr>
            <w:r w:rsidRPr="00DB7A7B">
              <w:rPr>
                <w:rFonts w:ascii="Arial" w:eastAsia="Arial Unicode MS" w:hAnsi="Arial" w:cs="Arial"/>
                <w:b/>
                <w:color w:val="000000"/>
              </w:rPr>
              <w:t>Descripción</w:t>
            </w:r>
          </w:p>
        </w:tc>
        <w:tc>
          <w:tcPr>
            <w:tcW w:w="6348" w:type="dxa"/>
          </w:tcPr>
          <w:p w14:paraId="6DEC612E" w14:textId="77777777" w:rsidR="007A67E9" w:rsidRPr="00DB7A7B" w:rsidRDefault="00C03832" w:rsidP="00DB7A7B">
            <w:pPr>
              <w:spacing w:line="360" w:lineRule="auto"/>
              <w:rPr>
                <w:rFonts w:ascii="Arial" w:eastAsia="Arial Unicode MS" w:hAnsi="Arial" w:cs="Arial"/>
                <w:color w:val="000000"/>
              </w:rPr>
            </w:pPr>
            <w:r>
              <w:rPr>
                <w:rFonts w:ascii="Arial" w:eastAsia="Arial Unicode MS" w:hAnsi="Arial" w:cs="Arial"/>
                <w:color w:val="000000"/>
              </w:rPr>
              <w:t>La p</w:t>
            </w:r>
            <w:r w:rsidRPr="00DB7A7B">
              <w:rPr>
                <w:rFonts w:ascii="Arial" w:eastAsia="Arial Unicode MS" w:hAnsi="Arial" w:cs="Arial"/>
                <w:color w:val="000000"/>
              </w:rPr>
              <w:t xml:space="preserve">ropagación </w:t>
            </w:r>
            <w:r w:rsidR="004F50A8" w:rsidRPr="00DB7A7B">
              <w:rPr>
                <w:rFonts w:ascii="Arial" w:eastAsia="Arial Unicode MS" w:hAnsi="Arial" w:cs="Arial"/>
                <w:color w:val="000000"/>
              </w:rPr>
              <w:t>de la energía en una superficie</w:t>
            </w:r>
          </w:p>
        </w:tc>
      </w:tr>
      <w:tr w:rsidR="007A67E9" w:rsidRPr="00DB7A7B" w14:paraId="7E294916" w14:textId="77777777" w:rsidTr="008234EE">
        <w:tc>
          <w:tcPr>
            <w:tcW w:w="2480" w:type="dxa"/>
          </w:tcPr>
          <w:p w14:paraId="11B41698" w14:textId="77777777" w:rsidR="007A67E9" w:rsidRPr="00DB7A7B" w:rsidRDefault="007A67E9" w:rsidP="00DB7A7B">
            <w:pPr>
              <w:spacing w:line="360" w:lineRule="auto"/>
              <w:rPr>
                <w:rFonts w:ascii="Arial" w:eastAsia="Arial Unicode MS" w:hAnsi="Arial" w:cs="Arial"/>
                <w:color w:val="000000"/>
              </w:rPr>
            </w:pPr>
            <w:r w:rsidRPr="00DB7A7B">
              <w:rPr>
                <w:rFonts w:ascii="Arial" w:eastAsia="Arial Unicode MS" w:hAnsi="Arial" w:cs="Arial"/>
                <w:b/>
                <w:color w:val="000000"/>
              </w:rPr>
              <w:t>Código Shutterstock (o URL o la ruta en AulaPlaneta)</w:t>
            </w:r>
          </w:p>
        </w:tc>
        <w:tc>
          <w:tcPr>
            <w:tcW w:w="6348" w:type="dxa"/>
          </w:tcPr>
          <w:p w14:paraId="44D36DD4" w14:textId="77777777" w:rsidR="007A67E9" w:rsidRPr="00DB7A7B" w:rsidRDefault="001D47DB" w:rsidP="00DB7A7B">
            <w:pPr>
              <w:spacing w:line="360" w:lineRule="auto"/>
              <w:rPr>
                <w:rFonts w:ascii="Arial" w:eastAsia="Arial Unicode MS" w:hAnsi="Arial" w:cs="Arial"/>
                <w:color w:val="000000"/>
              </w:rPr>
            </w:pPr>
            <w:r w:rsidRPr="00DB7A7B">
              <w:rPr>
                <w:rFonts w:ascii="Arial" w:hAnsi="Arial" w:cs="Arial"/>
              </w:rPr>
              <w:object w:dxaOrig="9615" w:dyaOrig="9450" w14:anchorId="74E1CB6A">
                <v:shape id="_x0000_i1033" type="#_x0000_t75" style="width:322.6pt;height:317pt" o:ole="">
                  <v:imagedata r:id="rId26" o:title=""/>
                </v:shape>
                <o:OLEObject Type="Embed" ProgID="PBrush" ShapeID="_x0000_i1033" DrawAspect="Content" ObjectID="_1532210879" r:id="rId27"/>
              </w:object>
            </w:r>
          </w:p>
        </w:tc>
      </w:tr>
      <w:tr w:rsidR="007A67E9" w:rsidRPr="00DB7A7B" w14:paraId="44AF7984" w14:textId="77777777" w:rsidTr="008234EE">
        <w:tc>
          <w:tcPr>
            <w:tcW w:w="2480" w:type="dxa"/>
          </w:tcPr>
          <w:p w14:paraId="10E5C07D" w14:textId="77777777" w:rsidR="007A67E9" w:rsidRPr="00DB7A7B" w:rsidRDefault="007A67E9" w:rsidP="00DB7A7B">
            <w:pPr>
              <w:spacing w:line="360" w:lineRule="auto"/>
              <w:rPr>
                <w:rFonts w:ascii="Arial" w:eastAsia="Arial Unicode MS" w:hAnsi="Arial" w:cs="Arial"/>
                <w:color w:val="000000"/>
              </w:rPr>
            </w:pPr>
            <w:r w:rsidRPr="00DB7A7B">
              <w:rPr>
                <w:rFonts w:ascii="Arial" w:eastAsia="Arial Unicode MS" w:hAnsi="Arial" w:cs="Arial"/>
                <w:b/>
                <w:color w:val="000000"/>
              </w:rPr>
              <w:t>Pie de imagen</w:t>
            </w:r>
          </w:p>
        </w:tc>
        <w:tc>
          <w:tcPr>
            <w:tcW w:w="6348" w:type="dxa"/>
          </w:tcPr>
          <w:p w14:paraId="591639AD" w14:textId="77777777" w:rsidR="007A67E9" w:rsidRPr="00DB7A7B" w:rsidRDefault="001D47DB" w:rsidP="00DB7A7B">
            <w:pPr>
              <w:spacing w:line="360" w:lineRule="auto"/>
              <w:rPr>
                <w:rFonts w:ascii="Arial" w:eastAsia="Arial Unicode MS" w:hAnsi="Arial" w:cs="Arial"/>
                <w:color w:val="000000"/>
              </w:rPr>
            </w:pPr>
            <w:r w:rsidRPr="00DB7A7B">
              <w:rPr>
                <w:rFonts w:ascii="Arial" w:eastAsia="Arial Unicode MS" w:hAnsi="Arial" w:cs="Arial"/>
                <w:color w:val="000000"/>
              </w:rPr>
              <w:t>El sentido de propagación de la</w:t>
            </w:r>
            <w:r w:rsidR="00EC44BF" w:rsidRPr="00DB7A7B">
              <w:rPr>
                <w:rFonts w:ascii="Arial" w:eastAsia="Arial Unicode MS" w:hAnsi="Arial" w:cs="Arial"/>
                <w:color w:val="000000"/>
              </w:rPr>
              <w:t xml:space="preserve"> energía</w:t>
            </w:r>
            <w:r w:rsidRPr="00DB7A7B">
              <w:rPr>
                <w:rFonts w:ascii="Arial" w:eastAsia="Arial Unicode MS" w:hAnsi="Arial" w:cs="Arial"/>
                <w:color w:val="000000"/>
              </w:rPr>
              <w:t xml:space="preserve"> (</w:t>
            </w:r>
            <w:r w:rsidRPr="004E4E24">
              <w:rPr>
                <w:rFonts w:ascii="Arial" w:eastAsia="Arial Unicode MS" w:hAnsi="Arial" w:cs="Arial"/>
                <w:color w:val="000000" w:themeColor="text1"/>
                <w:rPrChange w:id="521" w:author="PEQUETITA Garcia Rodriguez" w:date="2016-08-09T01:06:00Z">
                  <w:rPr>
                    <w:rFonts w:ascii="Arial" w:eastAsia="Arial Unicode MS" w:hAnsi="Arial" w:cs="Arial"/>
                    <w:color w:val="000000"/>
                    <w:highlight w:val="cyan"/>
                  </w:rPr>
                </w:rPrChange>
              </w:rPr>
              <w:t>flecha roja</w:t>
            </w:r>
            <w:r w:rsidRPr="00DB7A7B">
              <w:rPr>
                <w:rFonts w:ascii="Arial" w:eastAsia="Arial Unicode MS" w:hAnsi="Arial" w:cs="Arial"/>
                <w:color w:val="000000"/>
              </w:rPr>
              <w:t>) que origina la onda en el punto O, se propaga en todas las direcciones.</w:t>
            </w:r>
            <w:r w:rsidR="00EC44BF" w:rsidRPr="00DB7A7B">
              <w:rPr>
                <w:rFonts w:ascii="Arial" w:eastAsia="Arial Unicode MS" w:hAnsi="Arial" w:cs="Arial"/>
                <w:color w:val="000000"/>
              </w:rPr>
              <w:t xml:space="preserve"> </w:t>
            </w:r>
            <w:r w:rsidRPr="00DB7A7B">
              <w:rPr>
                <w:rFonts w:ascii="Arial" w:eastAsia="Arial Unicode MS" w:hAnsi="Arial" w:cs="Arial"/>
                <w:color w:val="000000"/>
              </w:rPr>
              <w:t>A medida que se aleja</w:t>
            </w:r>
            <w:r w:rsidR="00C03832">
              <w:rPr>
                <w:rFonts w:ascii="Arial" w:eastAsia="Arial Unicode MS" w:hAnsi="Arial" w:cs="Arial"/>
                <w:color w:val="000000"/>
              </w:rPr>
              <w:t>,</w:t>
            </w:r>
            <w:r w:rsidRPr="00DB7A7B">
              <w:rPr>
                <w:rFonts w:ascii="Arial" w:eastAsia="Arial Unicode MS" w:hAnsi="Arial" w:cs="Arial"/>
                <w:color w:val="000000"/>
              </w:rPr>
              <w:t xml:space="preserve"> O cubre mayores circunferencias.</w:t>
            </w:r>
          </w:p>
        </w:tc>
      </w:tr>
      <w:tr w:rsidR="007A67E9" w:rsidRPr="00DB7A7B" w14:paraId="18A71029" w14:textId="77777777" w:rsidTr="008234EE">
        <w:tc>
          <w:tcPr>
            <w:tcW w:w="2480" w:type="dxa"/>
          </w:tcPr>
          <w:p w14:paraId="1AD5845D" w14:textId="77777777" w:rsidR="007A67E9" w:rsidRPr="00DB7A7B" w:rsidRDefault="007A67E9" w:rsidP="00DB7A7B">
            <w:pPr>
              <w:spacing w:line="360" w:lineRule="auto"/>
              <w:rPr>
                <w:rFonts w:ascii="Arial" w:eastAsia="Arial Unicode MS" w:hAnsi="Arial" w:cs="Arial"/>
                <w:b/>
                <w:color w:val="000000"/>
              </w:rPr>
            </w:pPr>
            <w:r w:rsidRPr="00DB7A7B">
              <w:rPr>
                <w:rFonts w:ascii="Arial" w:eastAsia="Arial Unicode MS" w:hAnsi="Arial" w:cs="Arial"/>
                <w:b/>
                <w:color w:val="000000"/>
              </w:rPr>
              <w:t>Ubicación del pie de imagen</w:t>
            </w:r>
          </w:p>
        </w:tc>
        <w:tc>
          <w:tcPr>
            <w:tcW w:w="6348" w:type="dxa"/>
          </w:tcPr>
          <w:p w14:paraId="0C439B3C" w14:textId="77777777" w:rsidR="007A67E9" w:rsidRPr="00DB7A7B" w:rsidRDefault="007A67E9" w:rsidP="00DB7A7B">
            <w:pPr>
              <w:spacing w:line="360" w:lineRule="auto"/>
              <w:rPr>
                <w:rFonts w:ascii="Arial" w:eastAsia="Arial Unicode MS" w:hAnsi="Arial" w:cs="Arial"/>
                <w:color w:val="000000"/>
              </w:rPr>
            </w:pPr>
            <w:r w:rsidRPr="00DB7A7B">
              <w:rPr>
                <w:rFonts w:ascii="Arial" w:eastAsia="Arial Unicode MS" w:hAnsi="Arial" w:cs="Arial"/>
                <w:color w:val="000000"/>
              </w:rPr>
              <w:t xml:space="preserve">Inferior </w:t>
            </w:r>
          </w:p>
        </w:tc>
      </w:tr>
    </w:tbl>
    <w:p w14:paraId="5C23B3AF" w14:textId="772A5B8A" w:rsidR="0036782F" w:rsidRDefault="0036782F" w:rsidP="00DB7A7B">
      <w:pPr>
        <w:pStyle w:val="Textoindependiente"/>
        <w:spacing w:line="360" w:lineRule="auto"/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78"/>
        <w:gridCol w:w="6350"/>
      </w:tblGrid>
      <w:tr w:rsidR="0090425C" w:rsidRPr="00E22FD3" w14:paraId="3B833923" w14:textId="77777777" w:rsidTr="0090425C">
        <w:tc>
          <w:tcPr>
            <w:tcW w:w="8828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hideMark/>
          </w:tcPr>
          <w:p w14:paraId="611D48EB" w14:textId="63474C29" w:rsidR="0090425C" w:rsidRPr="00E22FD3" w:rsidRDefault="0090425C" w:rsidP="00E22FD3">
            <w:pPr>
              <w:spacing w:line="360" w:lineRule="auto"/>
              <w:jc w:val="center"/>
              <w:rPr>
                <w:rFonts w:ascii="Arial" w:eastAsia="Arial Unicode MS" w:hAnsi="Arial" w:cs="Arial"/>
                <w:b/>
                <w:color w:val="FFFFFF" w:themeColor="background1"/>
              </w:rPr>
            </w:pPr>
            <w:r w:rsidRPr="00E22FD3">
              <w:rPr>
                <w:rFonts w:ascii="Arial" w:eastAsia="Arial Unicode MS" w:hAnsi="Arial" w:cs="Arial"/>
                <w:b/>
                <w:color w:val="FFFFFF" w:themeColor="background1"/>
              </w:rPr>
              <w:t>Pr</w:t>
            </w:r>
            <w:r w:rsidR="00E22FD3">
              <w:rPr>
                <w:rFonts w:ascii="Arial" w:eastAsia="Arial Unicode MS" w:hAnsi="Arial" w:cs="Arial"/>
                <w:b/>
                <w:color w:val="FFFFFF" w:themeColor="background1"/>
              </w:rPr>
              <w:t>ofundiza</w:t>
            </w:r>
            <w:r w:rsidRPr="00E22FD3">
              <w:rPr>
                <w:rFonts w:ascii="Arial" w:eastAsia="Arial Unicode MS" w:hAnsi="Arial" w:cs="Arial"/>
                <w:b/>
                <w:color w:val="FFFFFF" w:themeColor="background1"/>
              </w:rPr>
              <w:t>: recurso nuevo</w:t>
            </w:r>
          </w:p>
        </w:tc>
      </w:tr>
      <w:tr w:rsidR="0090425C" w:rsidRPr="00E22FD3" w14:paraId="30A53974" w14:textId="77777777" w:rsidTr="0090425C">
        <w:tc>
          <w:tcPr>
            <w:tcW w:w="247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433BE6B" w14:textId="77777777" w:rsidR="0090425C" w:rsidRPr="00E22FD3" w:rsidRDefault="0090425C">
            <w:pPr>
              <w:spacing w:line="360" w:lineRule="auto"/>
              <w:rPr>
                <w:rFonts w:ascii="Arial" w:eastAsia="Arial Unicode MS" w:hAnsi="Arial" w:cs="Arial"/>
                <w:b/>
                <w:color w:val="000000"/>
              </w:rPr>
            </w:pPr>
            <w:r w:rsidRPr="00E22FD3">
              <w:rPr>
                <w:rFonts w:ascii="Arial" w:eastAsia="Arial Unicode MS" w:hAnsi="Arial" w:cs="Arial"/>
                <w:b/>
                <w:color w:val="000000"/>
              </w:rPr>
              <w:t>Código</w:t>
            </w:r>
          </w:p>
        </w:tc>
        <w:tc>
          <w:tcPr>
            <w:tcW w:w="635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01CEC62" w14:textId="502084C7" w:rsidR="0090425C" w:rsidRPr="00E22FD3" w:rsidRDefault="0090425C">
            <w:pPr>
              <w:spacing w:line="360" w:lineRule="auto"/>
              <w:rPr>
                <w:rFonts w:ascii="Arial" w:eastAsia="Arial Unicode MS" w:hAnsi="Arial" w:cs="Arial"/>
                <w:color w:val="000000"/>
              </w:rPr>
            </w:pPr>
            <w:r w:rsidRPr="00E22FD3">
              <w:rPr>
                <w:rFonts w:ascii="Arial" w:eastAsia="Arial Unicode MS" w:hAnsi="Arial" w:cs="Arial"/>
                <w:color w:val="000000"/>
              </w:rPr>
              <w:t>CN_11_02_REC140</w:t>
            </w:r>
          </w:p>
        </w:tc>
      </w:tr>
      <w:tr w:rsidR="0090425C" w:rsidRPr="00E22FD3" w14:paraId="6018BE5D" w14:textId="77777777" w:rsidTr="0090425C">
        <w:tc>
          <w:tcPr>
            <w:tcW w:w="247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D99E66A" w14:textId="77777777" w:rsidR="0090425C" w:rsidRPr="00E22FD3" w:rsidRDefault="0090425C">
            <w:pPr>
              <w:spacing w:line="360" w:lineRule="auto"/>
              <w:rPr>
                <w:rFonts w:ascii="Arial" w:eastAsia="Arial Unicode MS" w:hAnsi="Arial" w:cs="Arial"/>
                <w:color w:val="000000"/>
              </w:rPr>
            </w:pPr>
            <w:r w:rsidRPr="00E22FD3">
              <w:rPr>
                <w:rFonts w:ascii="Arial" w:eastAsia="Arial Unicode MS" w:hAnsi="Arial" w:cs="Arial"/>
                <w:b/>
                <w:color w:val="000000"/>
              </w:rPr>
              <w:t>Título</w:t>
            </w:r>
          </w:p>
        </w:tc>
        <w:tc>
          <w:tcPr>
            <w:tcW w:w="635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4295118" w14:textId="6C94C9A1" w:rsidR="0090425C" w:rsidRPr="00E22FD3" w:rsidRDefault="0090425C">
            <w:pPr>
              <w:spacing w:line="360" w:lineRule="auto"/>
              <w:rPr>
                <w:rFonts w:ascii="Arial" w:eastAsia="Arial Unicode MS" w:hAnsi="Arial" w:cs="Arial"/>
                <w:color w:val="000000"/>
              </w:rPr>
            </w:pPr>
            <w:r w:rsidRPr="00E22FD3">
              <w:rPr>
                <w:rFonts w:ascii="Arial" w:eastAsia="Arial Unicode MS" w:hAnsi="Arial" w:cs="Arial"/>
                <w:color w:val="000000"/>
              </w:rPr>
              <w:t>La energía de las ondas</w:t>
            </w:r>
          </w:p>
        </w:tc>
      </w:tr>
      <w:tr w:rsidR="0090425C" w14:paraId="671F8791" w14:textId="77777777" w:rsidTr="0090425C">
        <w:tc>
          <w:tcPr>
            <w:tcW w:w="247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04BDBEA" w14:textId="77777777" w:rsidR="0090425C" w:rsidRPr="00E22FD3" w:rsidRDefault="0090425C">
            <w:pPr>
              <w:spacing w:line="360" w:lineRule="auto"/>
              <w:rPr>
                <w:rFonts w:ascii="Arial" w:eastAsia="Arial Unicode MS" w:hAnsi="Arial" w:cs="Arial"/>
                <w:color w:val="000000"/>
              </w:rPr>
            </w:pPr>
            <w:r w:rsidRPr="00E22FD3">
              <w:rPr>
                <w:rFonts w:ascii="Arial" w:eastAsia="Arial Unicode MS" w:hAnsi="Arial" w:cs="Arial"/>
                <w:b/>
                <w:color w:val="000000"/>
              </w:rPr>
              <w:t>Descripción</w:t>
            </w:r>
          </w:p>
        </w:tc>
        <w:tc>
          <w:tcPr>
            <w:tcW w:w="635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69406996" w14:textId="3CD7C4FF" w:rsidR="0090425C" w:rsidRDefault="0090425C" w:rsidP="00E22FD3">
            <w:pPr>
              <w:spacing w:line="360" w:lineRule="auto"/>
              <w:rPr>
                <w:rFonts w:ascii="Arial" w:eastAsia="Arial Unicode MS" w:hAnsi="Arial" w:cs="Arial"/>
                <w:color w:val="000000"/>
              </w:rPr>
            </w:pPr>
            <w:r w:rsidRPr="00E22FD3">
              <w:rPr>
                <w:rFonts w:ascii="Arial" w:eastAsia="Arial Unicode MS" w:hAnsi="Arial" w:cs="Arial"/>
                <w:color w:val="000000"/>
              </w:rPr>
              <w:t>Interactivo que permite conocer la energía que propaga una onda</w:t>
            </w:r>
          </w:p>
        </w:tc>
      </w:tr>
    </w:tbl>
    <w:p w14:paraId="2F06A2F6" w14:textId="2976E6DC" w:rsidR="0090425C" w:rsidRDefault="0090425C" w:rsidP="00DB7A7B">
      <w:pPr>
        <w:pStyle w:val="Textoindependiente"/>
        <w:spacing w:line="360" w:lineRule="auto"/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78"/>
        <w:gridCol w:w="6350"/>
      </w:tblGrid>
      <w:tr w:rsidR="00E22FD3" w14:paraId="076F4F7C" w14:textId="77777777" w:rsidTr="00E22FD3">
        <w:tc>
          <w:tcPr>
            <w:tcW w:w="8828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hideMark/>
          </w:tcPr>
          <w:p w14:paraId="6E45D0FC" w14:textId="77777777" w:rsidR="00E22FD3" w:rsidRDefault="00E22FD3">
            <w:pPr>
              <w:spacing w:line="360" w:lineRule="auto"/>
              <w:jc w:val="center"/>
              <w:rPr>
                <w:rFonts w:ascii="Arial" w:eastAsia="Arial Unicode MS" w:hAnsi="Arial" w:cs="Arial"/>
                <w:b/>
                <w:color w:val="FFFFFF" w:themeColor="background1"/>
              </w:rPr>
            </w:pPr>
            <w:r>
              <w:rPr>
                <w:rFonts w:ascii="Arial" w:eastAsia="Arial Unicode MS" w:hAnsi="Arial" w:cs="Arial"/>
                <w:b/>
                <w:color w:val="FFFFFF" w:themeColor="background1"/>
              </w:rPr>
              <w:t>Practica: recurso nuevo</w:t>
            </w:r>
          </w:p>
        </w:tc>
      </w:tr>
      <w:tr w:rsidR="00E22FD3" w14:paraId="6CC1691D" w14:textId="77777777" w:rsidTr="00E22FD3">
        <w:tc>
          <w:tcPr>
            <w:tcW w:w="247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448FCDF" w14:textId="77777777" w:rsidR="00E22FD3" w:rsidRDefault="00E22FD3">
            <w:pPr>
              <w:spacing w:line="360" w:lineRule="auto"/>
              <w:rPr>
                <w:rFonts w:ascii="Arial" w:eastAsia="Arial Unicode MS" w:hAnsi="Arial" w:cs="Arial"/>
                <w:b/>
                <w:color w:val="000000"/>
              </w:rPr>
            </w:pPr>
            <w:r>
              <w:rPr>
                <w:rFonts w:ascii="Arial" w:eastAsia="Arial Unicode MS" w:hAnsi="Arial" w:cs="Arial"/>
                <w:b/>
                <w:color w:val="000000"/>
              </w:rPr>
              <w:t>Código</w:t>
            </w:r>
          </w:p>
        </w:tc>
        <w:tc>
          <w:tcPr>
            <w:tcW w:w="635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F19D307" w14:textId="0285576D" w:rsidR="00E22FD3" w:rsidRDefault="00E22FD3">
            <w:pPr>
              <w:spacing w:line="360" w:lineRule="auto"/>
              <w:rPr>
                <w:rFonts w:ascii="Arial" w:eastAsia="Arial Unicode MS" w:hAnsi="Arial" w:cs="Arial"/>
                <w:color w:val="000000"/>
              </w:rPr>
            </w:pPr>
            <w:r>
              <w:rPr>
                <w:rFonts w:ascii="Arial" w:eastAsia="Arial Unicode MS" w:hAnsi="Arial" w:cs="Arial"/>
                <w:color w:val="000000"/>
              </w:rPr>
              <w:t>CN_11_02_REC150</w:t>
            </w:r>
          </w:p>
        </w:tc>
      </w:tr>
      <w:tr w:rsidR="00E22FD3" w14:paraId="0FEDAC1F" w14:textId="77777777" w:rsidTr="00E22FD3">
        <w:tc>
          <w:tcPr>
            <w:tcW w:w="247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2EA78DE" w14:textId="77777777" w:rsidR="00E22FD3" w:rsidRDefault="00E22FD3">
            <w:pPr>
              <w:spacing w:line="360" w:lineRule="auto"/>
              <w:rPr>
                <w:rFonts w:ascii="Arial" w:eastAsia="Arial Unicode MS" w:hAnsi="Arial" w:cs="Arial"/>
                <w:color w:val="000000"/>
              </w:rPr>
            </w:pPr>
            <w:r>
              <w:rPr>
                <w:rFonts w:ascii="Arial" w:eastAsia="Arial Unicode MS" w:hAnsi="Arial" w:cs="Arial"/>
                <w:b/>
                <w:color w:val="000000"/>
              </w:rPr>
              <w:t>Título</w:t>
            </w:r>
          </w:p>
        </w:tc>
        <w:tc>
          <w:tcPr>
            <w:tcW w:w="635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82BB5E4" w14:textId="1E332AAA" w:rsidR="00E22FD3" w:rsidRDefault="00E22FD3">
            <w:pPr>
              <w:spacing w:line="360" w:lineRule="auto"/>
              <w:rPr>
                <w:rFonts w:ascii="Arial" w:eastAsia="Arial Unicode MS" w:hAnsi="Arial" w:cs="Arial"/>
                <w:color w:val="000000"/>
              </w:rPr>
            </w:pPr>
            <w:r w:rsidRPr="00E22FD3">
              <w:rPr>
                <w:rFonts w:ascii="Arial" w:eastAsia="Arial Unicode MS" w:hAnsi="Arial" w:cs="Arial"/>
                <w:color w:val="000000"/>
              </w:rPr>
              <w:t>Potencia e intensidad de las ondas</w:t>
            </w:r>
          </w:p>
        </w:tc>
      </w:tr>
      <w:tr w:rsidR="00E22FD3" w14:paraId="7389DACB" w14:textId="77777777" w:rsidTr="00E22FD3">
        <w:tc>
          <w:tcPr>
            <w:tcW w:w="247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BF0CEE5" w14:textId="77777777" w:rsidR="00E22FD3" w:rsidRDefault="00E22FD3">
            <w:pPr>
              <w:spacing w:line="360" w:lineRule="auto"/>
              <w:rPr>
                <w:rFonts w:ascii="Arial" w:eastAsia="Arial Unicode MS" w:hAnsi="Arial" w:cs="Arial"/>
                <w:color w:val="000000"/>
              </w:rPr>
            </w:pPr>
            <w:r>
              <w:rPr>
                <w:rFonts w:ascii="Arial" w:eastAsia="Arial Unicode MS" w:hAnsi="Arial" w:cs="Arial"/>
                <w:b/>
                <w:color w:val="000000"/>
              </w:rPr>
              <w:t>Descripción</w:t>
            </w:r>
          </w:p>
        </w:tc>
        <w:tc>
          <w:tcPr>
            <w:tcW w:w="635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03DF26B" w14:textId="6927AE65" w:rsidR="00E22FD3" w:rsidRDefault="00E22FD3" w:rsidP="00E22FD3">
            <w:pPr>
              <w:spacing w:line="360" w:lineRule="auto"/>
              <w:rPr>
                <w:rFonts w:ascii="Arial" w:eastAsia="Arial Unicode MS" w:hAnsi="Arial" w:cs="Arial"/>
                <w:color w:val="000000"/>
              </w:rPr>
            </w:pPr>
            <w:r w:rsidRPr="00E22FD3">
              <w:rPr>
                <w:rFonts w:ascii="Arial" w:eastAsia="Arial Unicode MS" w:hAnsi="Arial" w:cs="Arial"/>
                <w:color w:val="000000"/>
              </w:rPr>
              <w:t xml:space="preserve">Actividad que permite conocer los principales conceptos de </w:t>
            </w:r>
            <w:r>
              <w:rPr>
                <w:rFonts w:ascii="Arial" w:eastAsia="Arial Unicode MS" w:hAnsi="Arial" w:cs="Arial"/>
                <w:color w:val="000000"/>
              </w:rPr>
              <w:t>la potencia e intensidad de las ondas</w:t>
            </w:r>
          </w:p>
        </w:tc>
      </w:tr>
    </w:tbl>
    <w:p w14:paraId="51835D96" w14:textId="77777777" w:rsidR="0090425C" w:rsidRPr="00DB7A7B" w:rsidRDefault="0090425C" w:rsidP="00DB7A7B">
      <w:pPr>
        <w:pStyle w:val="Textoindependiente"/>
        <w:spacing w:line="360" w:lineRule="auto"/>
        <w:rPr>
          <w:rFonts w:ascii="Arial" w:hAnsi="Arial" w:cs="Arial"/>
        </w:rPr>
      </w:pPr>
    </w:p>
    <w:p w14:paraId="60B122A7" w14:textId="77777777" w:rsidR="007A67E9" w:rsidRPr="00DB7A7B" w:rsidRDefault="007A67E9" w:rsidP="00DB7A7B">
      <w:pPr>
        <w:pStyle w:val="Textoindependiente"/>
        <w:spacing w:line="360" w:lineRule="auto"/>
        <w:jc w:val="both"/>
        <w:rPr>
          <w:rFonts w:ascii="Arial" w:hAnsi="Arial" w:cs="Arial"/>
        </w:rPr>
      </w:pPr>
      <w:r w:rsidRPr="00DB7A7B">
        <w:rPr>
          <w:rFonts w:ascii="Arial" w:hAnsi="Arial" w:cs="Arial"/>
        </w:rPr>
        <w:t xml:space="preserve">A medida que la </w:t>
      </w:r>
      <w:r w:rsidRPr="00DB7A7B">
        <w:rPr>
          <w:rFonts w:ascii="Arial" w:hAnsi="Arial" w:cs="Arial"/>
          <w:b/>
        </w:rPr>
        <w:t>onda</w:t>
      </w:r>
      <w:r w:rsidRPr="00DB7A7B">
        <w:rPr>
          <w:rFonts w:ascii="Arial" w:hAnsi="Arial" w:cs="Arial"/>
        </w:rPr>
        <w:t xml:space="preserve"> se propaga</w:t>
      </w:r>
      <w:r w:rsidR="00134B22" w:rsidRPr="00DB7A7B">
        <w:rPr>
          <w:rFonts w:ascii="Arial" w:hAnsi="Arial" w:cs="Arial"/>
        </w:rPr>
        <w:t xml:space="preserve"> </w:t>
      </w:r>
      <w:r w:rsidRPr="00DB7A7B">
        <w:rPr>
          <w:rFonts w:ascii="Arial" w:hAnsi="Arial" w:cs="Arial"/>
        </w:rPr>
        <w:t xml:space="preserve">en un estanque se ve </w:t>
      </w:r>
      <w:r w:rsidR="00BC354F" w:rsidRPr="00DB7A7B">
        <w:rPr>
          <w:rFonts w:ascii="Arial" w:hAnsi="Arial" w:cs="Arial"/>
        </w:rPr>
        <w:t>que</w:t>
      </w:r>
      <w:r w:rsidRPr="00DB7A7B">
        <w:rPr>
          <w:rFonts w:ascii="Arial" w:hAnsi="Arial" w:cs="Arial"/>
        </w:rPr>
        <w:t xml:space="preserve"> </w:t>
      </w:r>
      <w:r w:rsidR="00FE0295">
        <w:rPr>
          <w:rFonts w:ascii="Arial" w:hAnsi="Arial" w:cs="Arial"/>
        </w:rPr>
        <w:t>su</w:t>
      </w:r>
      <w:r w:rsidR="00FE0295" w:rsidRPr="00DB7A7B">
        <w:rPr>
          <w:rFonts w:ascii="Arial" w:hAnsi="Arial" w:cs="Arial"/>
        </w:rPr>
        <w:t xml:space="preserve"> </w:t>
      </w:r>
      <w:r w:rsidRPr="00DB7A7B">
        <w:rPr>
          <w:rFonts w:ascii="Arial" w:hAnsi="Arial" w:cs="Arial"/>
          <w:b/>
        </w:rPr>
        <w:t>amplitud</w:t>
      </w:r>
      <w:r w:rsidRPr="00DB7A7B">
        <w:rPr>
          <w:rFonts w:ascii="Arial" w:hAnsi="Arial" w:cs="Arial"/>
        </w:rPr>
        <w:t xml:space="preserve"> disminuye, se hace m</w:t>
      </w:r>
      <w:r w:rsidR="00BC354F" w:rsidRPr="00DB7A7B">
        <w:rPr>
          <w:rFonts w:ascii="Arial" w:hAnsi="Arial" w:cs="Arial"/>
        </w:rPr>
        <w:t>ás pequeña, esto significa que l</w:t>
      </w:r>
      <w:r w:rsidRPr="00DB7A7B">
        <w:rPr>
          <w:rFonts w:ascii="Arial" w:hAnsi="Arial" w:cs="Arial"/>
        </w:rPr>
        <w:t xml:space="preserve">a </w:t>
      </w:r>
      <w:r w:rsidRPr="00DB7A7B">
        <w:rPr>
          <w:rFonts w:ascii="Arial" w:hAnsi="Arial" w:cs="Arial"/>
          <w:b/>
        </w:rPr>
        <w:t>intensidad</w:t>
      </w:r>
      <w:r w:rsidRPr="00DB7A7B">
        <w:rPr>
          <w:rFonts w:ascii="Arial" w:hAnsi="Arial" w:cs="Arial"/>
        </w:rPr>
        <w:t xml:space="preserve"> depende de</w:t>
      </w:r>
      <w:r w:rsidR="00BC354F" w:rsidRPr="00DB7A7B">
        <w:rPr>
          <w:rFonts w:ascii="Arial" w:hAnsi="Arial" w:cs="Arial"/>
        </w:rPr>
        <w:t>l</w:t>
      </w:r>
      <w:r w:rsidR="00134B22" w:rsidRPr="00DB7A7B">
        <w:rPr>
          <w:rFonts w:ascii="Arial" w:hAnsi="Arial" w:cs="Arial"/>
        </w:rPr>
        <w:t xml:space="preserve"> </w:t>
      </w:r>
      <w:r w:rsidR="00134B22" w:rsidRPr="00DB7A7B">
        <w:rPr>
          <w:rFonts w:ascii="Arial" w:hAnsi="Arial" w:cs="Arial"/>
          <w:b/>
        </w:rPr>
        <w:t>espacio</w:t>
      </w:r>
      <w:r w:rsidRPr="00DB7A7B">
        <w:rPr>
          <w:rFonts w:ascii="Arial" w:hAnsi="Arial" w:cs="Arial"/>
        </w:rPr>
        <w:t xml:space="preserve"> que cubra la circunferencia y de la </w:t>
      </w:r>
      <w:r w:rsidRPr="00DB7A7B">
        <w:rPr>
          <w:rFonts w:ascii="Arial" w:hAnsi="Arial" w:cs="Arial"/>
          <w:b/>
        </w:rPr>
        <w:t>energía</w:t>
      </w:r>
      <w:r w:rsidRPr="00DB7A7B">
        <w:rPr>
          <w:rFonts w:ascii="Arial" w:hAnsi="Arial" w:cs="Arial"/>
        </w:rPr>
        <w:t xml:space="preserve"> que se transporte por unidad de tiempo. </w:t>
      </w:r>
      <w:r w:rsidR="00FE0295">
        <w:rPr>
          <w:rFonts w:ascii="Arial" w:hAnsi="Arial" w:cs="Arial"/>
        </w:rPr>
        <w:t>L</w:t>
      </w:r>
      <w:r w:rsidRPr="00DB7A7B">
        <w:rPr>
          <w:rFonts w:ascii="Arial" w:hAnsi="Arial" w:cs="Arial"/>
        </w:rPr>
        <w:t xml:space="preserve">a </w:t>
      </w:r>
      <w:r w:rsidRPr="00DB7A7B">
        <w:rPr>
          <w:rFonts w:ascii="Arial" w:hAnsi="Arial" w:cs="Arial"/>
          <w:b/>
        </w:rPr>
        <w:t>intensidad</w:t>
      </w:r>
      <w:r w:rsidRPr="00DB7A7B">
        <w:rPr>
          <w:rFonts w:ascii="Arial" w:hAnsi="Arial" w:cs="Arial"/>
        </w:rPr>
        <w:t xml:space="preserve"> </w:t>
      </w:r>
      <w:r w:rsidR="00FE0295">
        <w:rPr>
          <w:rFonts w:ascii="Arial" w:hAnsi="Arial" w:cs="Arial"/>
        </w:rPr>
        <w:t>s</w:t>
      </w:r>
      <w:r w:rsidR="00FE0295" w:rsidRPr="00DB7A7B">
        <w:rPr>
          <w:rFonts w:ascii="Arial" w:hAnsi="Arial" w:cs="Arial"/>
        </w:rPr>
        <w:t xml:space="preserve">e define </w:t>
      </w:r>
      <w:r w:rsidRPr="00DB7A7B">
        <w:rPr>
          <w:rFonts w:ascii="Arial" w:hAnsi="Arial" w:cs="Arial"/>
        </w:rPr>
        <w:t>de la siguiente forma:</w:t>
      </w:r>
    </w:p>
    <w:p w14:paraId="068B57F5" w14:textId="77777777" w:rsidR="007A67E9" w:rsidRPr="00DB7A7B" w:rsidRDefault="007A67E9" w:rsidP="00DB7A7B">
      <w:pPr>
        <w:pStyle w:val="Textoindependiente"/>
        <w:spacing w:line="360" w:lineRule="auto"/>
        <w:jc w:val="center"/>
        <w:rPr>
          <w:rFonts w:ascii="Arial" w:eastAsiaTheme="minorEastAsia" w:hAnsi="Arial" w:cs="Arial"/>
        </w:rPr>
      </w:pPr>
      <m:oMathPara>
        <m:oMath>
          <m:r>
            <w:rPr>
              <w:rFonts w:ascii="Cambria Math" w:hAnsi="Cambria Math" w:cs="Arial"/>
              <w:highlight w:val="green"/>
              <w:rPrChange w:id="522" w:author="PEQUETITA Garcia Rodriguez" w:date="2016-08-09T01:07:00Z">
                <w:rPr>
                  <w:rFonts w:ascii="Cambria Math" w:hAnsi="Cambria Math" w:cs="Arial"/>
                </w:rPr>
              </w:rPrChange>
            </w:rPr>
            <m:t>I=</m:t>
          </m:r>
          <m:f>
            <m:fPr>
              <m:ctrlPr>
                <w:rPr>
                  <w:rFonts w:ascii="Cambria Math" w:hAnsi="Cambria Math" w:cs="Arial"/>
                  <w:i/>
                  <w:highlight w:val="green"/>
                  <w:rPrChange w:id="523" w:author="PEQUETITA Garcia Rodriguez" w:date="2016-08-09T01:07:00Z">
                    <w:rPr>
                      <w:rFonts w:ascii="Cambria Math" w:hAnsi="Cambria Math" w:cs="Arial"/>
                      <w:i/>
                    </w:rPr>
                  </w:rPrChange>
                </w:rPr>
              </m:ctrlPr>
            </m:fPr>
            <m:num>
              <m:r>
                <w:rPr>
                  <w:rFonts w:ascii="Cambria Math" w:hAnsi="Cambria Math" w:cs="Arial"/>
                  <w:highlight w:val="green"/>
                  <w:rPrChange w:id="524" w:author="PEQUETITA Garcia Rodriguez" w:date="2016-08-09T01:07:00Z">
                    <w:rPr>
                      <w:rFonts w:ascii="Cambria Math" w:hAnsi="Cambria Math" w:cs="Arial"/>
                    </w:rPr>
                  </w:rPrChange>
                </w:rPr>
                <m:t>Potencia</m:t>
              </m:r>
            </m:num>
            <m:den>
              <m:r>
                <w:rPr>
                  <w:rFonts w:ascii="Cambria Math" w:hAnsi="Cambria Math" w:cs="Arial"/>
                  <w:highlight w:val="green"/>
                  <w:rPrChange w:id="525" w:author="PEQUETITA Garcia Rodriguez" w:date="2016-08-09T01:07:00Z">
                    <w:rPr>
                      <w:rFonts w:ascii="Cambria Math" w:hAnsi="Cambria Math" w:cs="Arial"/>
                    </w:rPr>
                  </w:rPrChange>
                </w:rPr>
                <m:t>espacio</m:t>
              </m:r>
            </m:den>
          </m:f>
        </m:oMath>
      </m:oMathPara>
    </w:p>
    <w:p w14:paraId="2ABA0C13" w14:textId="56B28ACD" w:rsidR="00134B22" w:rsidRPr="00DB7A7B" w:rsidRDefault="004E4E24" w:rsidP="00DB7A7B">
      <w:pPr>
        <w:pStyle w:val="Textoindependiente"/>
        <w:spacing w:line="360" w:lineRule="auto"/>
        <w:jc w:val="center"/>
        <w:rPr>
          <w:rFonts w:ascii="Arial" w:eastAsiaTheme="minorEastAsia" w:hAnsi="Arial" w:cs="Arial"/>
        </w:rPr>
      </w:pPr>
      <w:ins w:id="526" w:author="PEQUETITA Garcia Rodriguez" w:date="2016-08-09T01:07:00Z">
        <w:r>
          <w:rPr>
            <w:rFonts w:ascii="Arial" w:eastAsia="Arial Unicode MS" w:hAnsi="Arial" w:cs="Arial"/>
            <w:b/>
          </w:rPr>
          <w:t>CN_11_02_formula3</w:t>
        </w:r>
        <w:r>
          <w:rPr>
            <w:rFonts w:ascii="Arial" w:eastAsia="Arial Unicode MS" w:hAnsi="Arial" w:cs="Arial"/>
            <w:b/>
          </w:rPr>
          <w:t>9</w:t>
        </w:r>
      </w:ins>
    </w:p>
    <w:p w14:paraId="3E6E05FA" w14:textId="77777777" w:rsidR="00134B22" w:rsidRPr="00DB7A7B" w:rsidRDefault="00BC354F" w:rsidP="00DB7A7B">
      <w:pPr>
        <w:pStyle w:val="Textoindependiente"/>
        <w:spacing w:line="360" w:lineRule="auto"/>
        <w:jc w:val="both"/>
        <w:rPr>
          <w:rFonts w:ascii="Arial" w:eastAsiaTheme="minorEastAsia" w:hAnsi="Arial" w:cs="Arial"/>
        </w:rPr>
      </w:pPr>
      <w:r w:rsidRPr="00DB7A7B">
        <w:rPr>
          <w:rFonts w:ascii="Arial" w:eastAsiaTheme="minorEastAsia" w:hAnsi="Arial" w:cs="Arial"/>
        </w:rPr>
        <w:t>Otro</w:t>
      </w:r>
      <w:r w:rsidR="00414E77" w:rsidRPr="00DB7A7B">
        <w:rPr>
          <w:rFonts w:ascii="Arial" w:eastAsiaTheme="minorEastAsia" w:hAnsi="Arial" w:cs="Arial"/>
        </w:rPr>
        <w:t xml:space="preserve"> ejemplo en el que se percibe có</w:t>
      </w:r>
      <w:r w:rsidRPr="00DB7A7B">
        <w:rPr>
          <w:rFonts w:ascii="Arial" w:eastAsiaTheme="minorEastAsia" w:hAnsi="Arial" w:cs="Arial"/>
        </w:rPr>
        <w:t xml:space="preserve">mo la intensidad disminuye a medida que la onda se propaga es en el </w:t>
      </w:r>
      <w:r w:rsidRPr="00DB7A7B">
        <w:rPr>
          <w:rFonts w:ascii="Arial" w:eastAsiaTheme="minorEastAsia" w:hAnsi="Arial" w:cs="Arial"/>
          <w:b/>
        </w:rPr>
        <w:t>sonido</w:t>
      </w:r>
      <w:r w:rsidR="00414E77" w:rsidRPr="00DB7A7B">
        <w:rPr>
          <w:rFonts w:ascii="Arial" w:eastAsiaTheme="minorEastAsia" w:hAnsi="Arial" w:cs="Arial"/>
        </w:rPr>
        <w:t>. A medida que</w:t>
      </w:r>
      <w:r w:rsidRPr="00DB7A7B">
        <w:rPr>
          <w:rFonts w:ascii="Arial" w:eastAsiaTheme="minorEastAsia" w:hAnsi="Arial" w:cs="Arial"/>
        </w:rPr>
        <w:t xml:space="preserve"> una persona se aleja del parlante</w:t>
      </w:r>
      <w:r w:rsidR="00414E77" w:rsidRPr="00DB7A7B">
        <w:rPr>
          <w:rFonts w:ascii="Arial" w:eastAsiaTheme="minorEastAsia" w:hAnsi="Arial" w:cs="Arial"/>
        </w:rPr>
        <w:t>,</w:t>
      </w:r>
      <w:r w:rsidRPr="00DB7A7B">
        <w:rPr>
          <w:rFonts w:ascii="Arial" w:eastAsiaTheme="minorEastAsia" w:hAnsi="Arial" w:cs="Arial"/>
        </w:rPr>
        <w:t xml:space="preserve"> el sonido se escucha más suave. Este caso es un ejemplo de</w:t>
      </w:r>
      <w:r w:rsidR="00414E77" w:rsidRPr="00DB7A7B">
        <w:rPr>
          <w:rFonts w:ascii="Arial" w:eastAsiaTheme="minorEastAsia" w:hAnsi="Arial" w:cs="Arial"/>
        </w:rPr>
        <w:t>l tipo de</w:t>
      </w:r>
      <w:r w:rsidRPr="00DB7A7B">
        <w:rPr>
          <w:rFonts w:ascii="Arial" w:eastAsiaTheme="minorEastAsia" w:hAnsi="Arial" w:cs="Arial"/>
        </w:rPr>
        <w:t xml:space="preserve"> ond</w:t>
      </w:r>
      <w:r w:rsidR="00414E77" w:rsidRPr="00DB7A7B">
        <w:rPr>
          <w:rFonts w:ascii="Arial" w:eastAsiaTheme="minorEastAsia" w:hAnsi="Arial" w:cs="Arial"/>
        </w:rPr>
        <w:t>as</w:t>
      </w:r>
      <w:r w:rsidR="00B32CEC" w:rsidRPr="00DB7A7B">
        <w:rPr>
          <w:rFonts w:ascii="Arial" w:eastAsiaTheme="minorEastAsia" w:hAnsi="Arial" w:cs="Arial"/>
        </w:rPr>
        <w:t xml:space="preserve"> que se propagan en </w:t>
      </w:r>
      <w:r w:rsidR="00F16409">
        <w:rPr>
          <w:rFonts w:ascii="Arial" w:eastAsiaTheme="minorEastAsia" w:hAnsi="Arial" w:cs="Arial"/>
        </w:rPr>
        <w:t>tres</w:t>
      </w:r>
      <w:r w:rsidR="00F16409" w:rsidRPr="00DB7A7B">
        <w:rPr>
          <w:rFonts w:ascii="Arial" w:eastAsiaTheme="minorEastAsia" w:hAnsi="Arial" w:cs="Arial"/>
        </w:rPr>
        <w:t xml:space="preserve"> </w:t>
      </w:r>
      <w:r w:rsidR="00414E77" w:rsidRPr="00DB7A7B">
        <w:rPr>
          <w:rFonts w:ascii="Arial" w:eastAsiaTheme="minorEastAsia" w:hAnsi="Arial" w:cs="Arial"/>
        </w:rPr>
        <w:t>dimensiones, es decir</w:t>
      </w:r>
      <w:r w:rsidR="00F16409">
        <w:rPr>
          <w:rFonts w:ascii="Arial" w:eastAsiaTheme="minorEastAsia" w:hAnsi="Arial" w:cs="Arial"/>
        </w:rPr>
        <w:t>,</w:t>
      </w:r>
      <w:r w:rsidR="00414E77" w:rsidRPr="00DB7A7B">
        <w:rPr>
          <w:rFonts w:ascii="Arial" w:eastAsiaTheme="minorEastAsia" w:hAnsi="Arial" w:cs="Arial"/>
        </w:rPr>
        <w:t xml:space="preserve"> que forman</w:t>
      </w:r>
      <w:r w:rsidR="00B32CEC" w:rsidRPr="00DB7A7B">
        <w:rPr>
          <w:rFonts w:ascii="Arial" w:eastAsiaTheme="minorEastAsia" w:hAnsi="Arial" w:cs="Arial"/>
        </w:rPr>
        <w:t xml:space="preserve"> cascos esféricos alrededor del origen de la onda.</w:t>
      </w:r>
    </w:p>
    <w:p w14:paraId="1DE80FD4" w14:textId="77777777" w:rsidR="00B32CEC" w:rsidRPr="00DB7A7B" w:rsidRDefault="00B32CEC" w:rsidP="00DB7A7B">
      <w:pPr>
        <w:pStyle w:val="Textoindependiente"/>
        <w:spacing w:line="360" w:lineRule="auto"/>
        <w:jc w:val="both"/>
        <w:rPr>
          <w:rFonts w:ascii="Arial" w:eastAsiaTheme="minorEastAsia" w:hAnsi="Arial" w:cs="Arial"/>
        </w:rPr>
      </w:pPr>
      <w:r w:rsidRPr="00DB7A7B">
        <w:rPr>
          <w:rFonts w:ascii="Arial" w:eastAsiaTheme="minorEastAsia" w:hAnsi="Arial" w:cs="Arial"/>
        </w:rPr>
        <w:t>Por tanto</w:t>
      </w:r>
      <w:r w:rsidR="00414E77" w:rsidRPr="00DB7A7B">
        <w:rPr>
          <w:rFonts w:ascii="Arial" w:eastAsiaTheme="minorEastAsia" w:hAnsi="Arial" w:cs="Arial"/>
        </w:rPr>
        <w:t>, a medida que</w:t>
      </w:r>
      <w:r w:rsidRPr="00DB7A7B">
        <w:rPr>
          <w:rFonts w:ascii="Arial" w:eastAsiaTheme="minorEastAsia" w:hAnsi="Arial" w:cs="Arial"/>
        </w:rPr>
        <w:t xml:space="preserve"> la onda se </w:t>
      </w:r>
      <w:r w:rsidRPr="004E4E24">
        <w:rPr>
          <w:rFonts w:ascii="Arial" w:eastAsiaTheme="minorEastAsia" w:hAnsi="Arial" w:cs="Arial"/>
          <w:color w:val="000000" w:themeColor="text1"/>
          <w:rPrChange w:id="527" w:author="PEQUETITA Garcia Rodriguez" w:date="2016-08-09T01:07:00Z">
            <w:rPr>
              <w:rFonts w:ascii="Arial" w:eastAsiaTheme="minorEastAsia" w:hAnsi="Arial" w:cs="Arial"/>
            </w:rPr>
          </w:rPrChange>
        </w:rPr>
        <w:t>propaga</w:t>
      </w:r>
      <w:r w:rsidR="00414E77" w:rsidRPr="00DB7A7B">
        <w:rPr>
          <w:rFonts w:ascii="Arial" w:eastAsiaTheme="minorEastAsia" w:hAnsi="Arial" w:cs="Arial"/>
        </w:rPr>
        <w:t>,</w:t>
      </w:r>
      <w:r w:rsidRPr="00DB7A7B">
        <w:rPr>
          <w:rFonts w:ascii="Arial" w:eastAsiaTheme="minorEastAsia" w:hAnsi="Arial" w:cs="Arial"/>
        </w:rPr>
        <w:t xml:space="preserve"> la energía por unidad de tiempo debe distribuirse en un área cada vez mayor, como se muestra en la siguiente figura</w:t>
      </w:r>
      <w:r w:rsidR="00F16409">
        <w:rPr>
          <w:rFonts w:ascii="Arial" w:eastAsiaTheme="minorEastAsia" w:hAnsi="Arial" w:cs="Arial"/>
        </w:rPr>
        <w:t>:</w:t>
      </w:r>
    </w:p>
    <w:p w14:paraId="6AB400D8" w14:textId="77777777" w:rsidR="00B32CEC" w:rsidRPr="00DB7A7B" w:rsidRDefault="00B32CEC" w:rsidP="00DB7A7B">
      <w:pPr>
        <w:pStyle w:val="Textoindependiente"/>
        <w:spacing w:line="360" w:lineRule="auto"/>
        <w:jc w:val="both"/>
        <w:rPr>
          <w:rFonts w:ascii="Arial" w:eastAsiaTheme="minorEastAsia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670"/>
        <w:gridCol w:w="7158"/>
      </w:tblGrid>
      <w:tr w:rsidR="00B32CEC" w:rsidRPr="00DB7A7B" w14:paraId="5F5A5BA4" w14:textId="77777777" w:rsidTr="008234EE">
        <w:tc>
          <w:tcPr>
            <w:tcW w:w="8828" w:type="dxa"/>
            <w:gridSpan w:val="2"/>
            <w:shd w:val="clear" w:color="auto" w:fill="0D0D0D" w:themeFill="text1" w:themeFillTint="F2"/>
          </w:tcPr>
          <w:p w14:paraId="16914D97" w14:textId="77777777" w:rsidR="00B32CEC" w:rsidRPr="00DB7A7B" w:rsidRDefault="00B32CEC" w:rsidP="00DB7A7B">
            <w:pPr>
              <w:spacing w:line="360" w:lineRule="auto"/>
              <w:jc w:val="center"/>
              <w:rPr>
                <w:rFonts w:ascii="Arial" w:eastAsia="Arial Unicode MS" w:hAnsi="Arial" w:cs="Arial"/>
                <w:b/>
                <w:color w:val="FFFFFF" w:themeColor="background1"/>
              </w:rPr>
            </w:pPr>
            <w:r w:rsidRPr="00DB7A7B">
              <w:rPr>
                <w:rFonts w:ascii="Arial" w:eastAsia="Arial Unicode MS" w:hAnsi="Arial" w:cs="Arial"/>
                <w:b/>
                <w:color w:val="FFFFFF" w:themeColor="background1"/>
              </w:rPr>
              <w:t>Imagen (fotografía, gráfica o ilustración)</w:t>
            </w:r>
          </w:p>
        </w:tc>
      </w:tr>
      <w:tr w:rsidR="00B32CEC" w:rsidRPr="00DB7A7B" w14:paraId="6E59FCFC" w14:textId="77777777" w:rsidTr="008234EE">
        <w:tc>
          <w:tcPr>
            <w:tcW w:w="2480" w:type="dxa"/>
          </w:tcPr>
          <w:p w14:paraId="287A8EDA" w14:textId="77777777" w:rsidR="00B32CEC" w:rsidRPr="00DB7A7B" w:rsidRDefault="00B32CEC" w:rsidP="00DB7A7B">
            <w:pPr>
              <w:spacing w:line="360" w:lineRule="auto"/>
              <w:rPr>
                <w:rFonts w:ascii="Arial" w:eastAsia="Arial Unicode MS" w:hAnsi="Arial" w:cs="Arial"/>
                <w:b/>
                <w:color w:val="000000"/>
              </w:rPr>
            </w:pPr>
            <w:r w:rsidRPr="00DB7A7B">
              <w:rPr>
                <w:rFonts w:ascii="Arial" w:eastAsia="Arial Unicode MS" w:hAnsi="Arial" w:cs="Arial"/>
                <w:b/>
                <w:color w:val="000000"/>
              </w:rPr>
              <w:t>Código</w:t>
            </w:r>
          </w:p>
        </w:tc>
        <w:tc>
          <w:tcPr>
            <w:tcW w:w="6348" w:type="dxa"/>
          </w:tcPr>
          <w:p w14:paraId="00C706BC" w14:textId="77777777" w:rsidR="00B32CEC" w:rsidRPr="00DB7A7B" w:rsidRDefault="00910F68" w:rsidP="00DB7A7B">
            <w:pPr>
              <w:spacing w:line="360" w:lineRule="auto"/>
              <w:rPr>
                <w:rFonts w:ascii="Arial" w:eastAsia="Arial Unicode MS" w:hAnsi="Arial" w:cs="Arial"/>
                <w:b/>
                <w:color w:val="000000"/>
              </w:rPr>
            </w:pPr>
            <w:r w:rsidRPr="00DB7A7B">
              <w:rPr>
                <w:rFonts w:ascii="Arial" w:eastAsia="Arial Unicode MS" w:hAnsi="Arial" w:cs="Arial"/>
                <w:color w:val="000000"/>
              </w:rPr>
              <w:t>CN_11_02_IMG11</w:t>
            </w:r>
          </w:p>
        </w:tc>
      </w:tr>
      <w:tr w:rsidR="00B32CEC" w:rsidRPr="00DB7A7B" w14:paraId="19D8AF22" w14:textId="77777777" w:rsidTr="008234EE">
        <w:tc>
          <w:tcPr>
            <w:tcW w:w="2480" w:type="dxa"/>
          </w:tcPr>
          <w:p w14:paraId="0D4B5393" w14:textId="77777777" w:rsidR="00B32CEC" w:rsidRPr="00DB7A7B" w:rsidRDefault="00B32CEC" w:rsidP="00DB7A7B">
            <w:pPr>
              <w:spacing w:line="360" w:lineRule="auto"/>
              <w:rPr>
                <w:rFonts w:ascii="Arial" w:eastAsia="Arial Unicode MS" w:hAnsi="Arial" w:cs="Arial"/>
                <w:color w:val="000000"/>
              </w:rPr>
            </w:pPr>
            <w:r w:rsidRPr="00DB7A7B">
              <w:rPr>
                <w:rFonts w:ascii="Arial" w:eastAsia="Arial Unicode MS" w:hAnsi="Arial" w:cs="Arial"/>
                <w:b/>
                <w:color w:val="000000"/>
              </w:rPr>
              <w:t>Descripción</w:t>
            </w:r>
          </w:p>
        </w:tc>
        <w:tc>
          <w:tcPr>
            <w:tcW w:w="6348" w:type="dxa"/>
          </w:tcPr>
          <w:p w14:paraId="1DD1EF5E" w14:textId="77777777" w:rsidR="00B32CEC" w:rsidRPr="00DB7A7B" w:rsidRDefault="0091702B" w:rsidP="00DB7A7B">
            <w:pPr>
              <w:spacing w:line="360" w:lineRule="auto"/>
              <w:rPr>
                <w:rFonts w:ascii="Arial" w:eastAsia="Arial Unicode MS" w:hAnsi="Arial" w:cs="Arial"/>
                <w:color w:val="000000"/>
              </w:rPr>
            </w:pPr>
            <w:r w:rsidRPr="00DB7A7B">
              <w:rPr>
                <w:rFonts w:ascii="Arial" w:eastAsia="Arial Unicode MS" w:hAnsi="Arial" w:cs="Arial"/>
                <w:color w:val="000000"/>
              </w:rPr>
              <w:t>Propagación de la energía en el espacio.</w:t>
            </w:r>
          </w:p>
        </w:tc>
      </w:tr>
      <w:tr w:rsidR="00B32CEC" w:rsidRPr="00DB7A7B" w14:paraId="2A60598B" w14:textId="77777777" w:rsidTr="008234EE">
        <w:tc>
          <w:tcPr>
            <w:tcW w:w="2480" w:type="dxa"/>
          </w:tcPr>
          <w:p w14:paraId="28C377DB" w14:textId="77777777" w:rsidR="00B32CEC" w:rsidRPr="00DB7A7B" w:rsidRDefault="00B32CEC" w:rsidP="00DB7A7B">
            <w:pPr>
              <w:spacing w:line="360" w:lineRule="auto"/>
              <w:rPr>
                <w:rFonts w:ascii="Arial" w:eastAsia="Arial Unicode MS" w:hAnsi="Arial" w:cs="Arial"/>
                <w:color w:val="000000"/>
              </w:rPr>
            </w:pPr>
            <w:r w:rsidRPr="00DB7A7B">
              <w:rPr>
                <w:rFonts w:ascii="Arial" w:eastAsia="Arial Unicode MS" w:hAnsi="Arial" w:cs="Arial"/>
                <w:b/>
                <w:color w:val="000000"/>
              </w:rPr>
              <w:t>Código Shutterstock (o URL o la ruta en AulaPlaneta)</w:t>
            </w:r>
          </w:p>
        </w:tc>
        <w:tc>
          <w:tcPr>
            <w:tcW w:w="6348" w:type="dxa"/>
          </w:tcPr>
          <w:p w14:paraId="6DD9D17D" w14:textId="77777777" w:rsidR="00B32CEC" w:rsidRPr="00DB7A7B" w:rsidRDefault="001D47DB" w:rsidP="00DB7A7B">
            <w:pPr>
              <w:spacing w:line="360" w:lineRule="auto"/>
              <w:rPr>
                <w:rFonts w:ascii="Arial" w:hAnsi="Arial" w:cs="Arial"/>
              </w:rPr>
            </w:pPr>
            <w:r w:rsidRPr="00DB7A7B">
              <w:rPr>
                <w:rFonts w:ascii="Arial" w:hAnsi="Arial" w:cs="Arial"/>
              </w:rPr>
              <w:object w:dxaOrig="7005" w:dyaOrig="4950" w14:anchorId="1545A0BD">
                <v:shape id="_x0000_i1034" type="#_x0000_t75" style="width:350.65pt;height:246.85pt" o:ole="">
                  <v:imagedata r:id="rId28" o:title=""/>
                </v:shape>
                <o:OLEObject Type="Embed" ProgID="PBrush" ShapeID="_x0000_i1034" DrawAspect="Content" ObjectID="_1532210880" r:id="rId29"/>
              </w:object>
            </w:r>
          </w:p>
          <w:p w14:paraId="5846ACCF" w14:textId="77777777" w:rsidR="00506891" w:rsidRPr="00DB7A7B" w:rsidRDefault="00506891" w:rsidP="00DB7A7B">
            <w:pPr>
              <w:spacing w:line="360" w:lineRule="auto"/>
              <w:rPr>
                <w:rFonts w:ascii="Arial" w:eastAsia="Arial Unicode MS" w:hAnsi="Arial" w:cs="Arial"/>
                <w:color w:val="000000"/>
              </w:rPr>
            </w:pPr>
            <w:r w:rsidRPr="00DB7A7B">
              <w:rPr>
                <w:rFonts w:ascii="Arial" w:hAnsi="Arial" w:cs="Arial"/>
              </w:rPr>
              <w:t>No cambiar el color de la flecha.</w:t>
            </w:r>
          </w:p>
        </w:tc>
      </w:tr>
      <w:tr w:rsidR="00B32CEC" w:rsidRPr="00DB7A7B" w14:paraId="30768EBE" w14:textId="77777777" w:rsidTr="008234EE">
        <w:tc>
          <w:tcPr>
            <w:tcW w:w="2480" w:type="dxa"/>
          </w:tcPr>
          <w:p w14:paraId="4D57E2E4" w14:textId="77777777" w:rsidR="00B32CEC" w:rsidRPr="00DB7A7B" w:rsidRDefault="00B32CEC" w:rsidP="00DB7A7B">
            <w:pPr>
              <w:spacing w:line="360" w:lineRule="auto"/>
              <w:rPr>
                <w:rFonts w:ascii="Arial" w:eastAsia="Arial Unicode MS" w:hAnsi="Arial" w:cs="Arial"/>
                <w:color w:val="000000"/>
              </w:rPr>
            </w:pPr>
            <w:r w:rsidRPr="00DB7A7B">
              <w:rPr>
                <w:rFonts w:ascii="Arial" w:eastAsia="Arial Unicode MS" w:hAnsi="Arial" w:cs="Arial"/>
                <w:b/>
                <w:color w:val="000000"/>
              </w:rPr>
              <w:t>Pie de imagen</w:t>
            </w:r>
          </w:p>
        </w:tc>
        <w:tc>
          <w:tcPr>
            <w:tcW w:w="6348" w:type="dxa"/>
          </w:tcPr>
          <w:p w14:paraId="3FA823EA" w14:textId="77777777" w:rsidR="00B32CEC" w:rsidRPr="00DB7A7B" w:rsidRDefault="0091702B" w:rsidP="00F16409">
            <w:pPr>
              <w:spacing w:line="360" w:lineRule="auto"/>
              <w:rPr>
                <w:rFonts w:ascii="Arial" w:eastAsia="Arial Unicode MS" w:hAnsi="Arial" w:cs="Arial"/>
                <w:color w:val="000000"/>
              </w:rPr>
            </w:pPr>
            <w:r w:rsidRPr="00DB7A7B">
              <w:rPr>
                <w:rFonts w:ascii="Arial" w:eastAsia="Arial Unicode MS" w:hAnsi="Arial" w:cs="Arial"/>
                <w:color w:val="000000"/>
              </w:rPr>
              <w:t>El sentido de propagación de la energía (</w:t>
            </w:r>
            <w:r w:rsidRPr="004E4E24">
              <w:rPr>
                <w:rFonts w:ascii="Arial" w:eastAsia="Arial Unicode MS" w:hAnsi="Arial" w:cs="Arial"/>
                <w:color w:val="000000"/>
                <w:rPrChange w:id="528" w:author="PEQUETITA Garcia Rodriguez" w:date="2016-08-09T01:08:00Z">
                  <w:rPr>
                    <w:rFonts w:ascii="Arial" w:eastAsia="Arial Unicode MS" w:hAnsi="Arial" w:cs="Arial"/>
                    <w:color w:val="000000"/>
                    <w:highlight w:val="cyan"/>
                  </w:rPr>
                </w:rPrChange>
              </w:rPr>
              <w:t>flecha azul</w:t>
            </w:r>
            <w:r w:rsidRPr="00DB7A7B">
              <w:rPr>
                <w:rFonts w:ascii="Arial" w:eastAsia="Arial Unicode MS" w:hAnsi="Arial" w:cs="Arial"/>
                <w:color w:val="000000"/>
              </w:rPr>
              <w:t xml:space="preserve">) que origina la onda en el punto O </w:t>
            </w:r>
            <w:r w:rsidR="00F16409">
              <w:rPr>
                <w:rFonts w:ascii="Arial" w:eastAsia="Arial Unicode MS" w:hAnsi="Arial" w:cs="Arial"/>
                <w:color w:val="000000"/>
              </w:rPr>
              <w:t>es</w:t>
            </w:r>
            <w:r w:rsidRPr="00DB7A7B">
              <w:rPr>
                <w:rFonts w:ascii="Arial" w:eastAsia="Arial Unicode MS" w:hAnsi="Arial" w:cs="Arial"/>
                <w:color w:val="000000"/>
              </w:rPr>
              <w:t xml:space="preserve"> en todas las direcciones. A medida que se aleja</w:t>
            </w:r>
            <w:r w:rsidR="00271EDD" w:rsidRPr="00DB7A7B">
              <w:rPr>
                <w:rFonts w:ascii="Arial" w:eastAsia="Arial Unicode MS" w:hAnsi="Arial" w:cs="Arial"/>
                <w:color w:val="000000"/>
              </w:rPr>
              <w:t xml:space="preserve"> del punto</w:t>
            </w:r>
            <w:r w:rsidRPr="00DB7A7B">
              <w:rPr>
                <w:rFonts w:ascii="Arial" w:eastAsia="Arial Unicode MS" w:hAnsi="Arial" w:cs="Arial"/>
                <w:color w:val="000000"/>
              </w:rPr>
              <w:t xml:space="preserve"> O</w:t>
            </w:r>
            <w:r w:rsidR="009C59A1" w:rsidRPr="00DB7A7B">
              <w:rPr>
                <w:rFonts w:ascii="Arial" w:eastAsia="Arial Unicode MS" w:hAnsi="Arial" w:cs="Arial"/>
                <w:color w:val="000000"/>
              </w:rPr>
              <w:t>, la energía</w:t>
            </w:r>
            <w:r w:rsidRPr="00DB7A7B">
              <w:rPr>
                <w:rFonts w:ascii="Arial" w:eastAsia="Arial Unicode MS" w:hAnsi="Arial" w:cs="Arial"/>
                <w:color w:val="000000"/>
              </w:rPr>
              <w:t xml:space="preserve"> cubre mayores áreas.</w:t>
            </w:r>
          </w:p>
        </w:tc>
      </w:tr>
      <w:tr w:rsidR="00B32CEC" w:rsidRPr="00DB7A7B" w14:paraId="3FC70922" w14:textId="77777777" w:rsidTr="008234EE">
        <w:tc>
          <w:tcPr>
            <w:tcW w:w="2480" w:type="dxa"/>
          </w:tcPr>
          <w:p w14:paraId="4F4ED47B" w14:textId="77777777" w:rsidR="00B32CEC" w:rsidRPr="00DB7A7B" w:rsidRDefault="00B32CEC" w:rsidP="00DB7A7B">
            <w:pPr>
              <w:spacing w:line="360" w:lineRule="auto"/>
              <w:rPr>
                <w:rFonts w:ascii="Arial" w:eastAsia="Arial Unicode MS" w:hAnsi="Arial" w:cs="Arial"/>
                <w:b/>
                <w:color w:val="000000"/>
              </w:rPr>
            </w:pPr>
            <w:r w:rsidRPr="00DB7A7B">
              <w:rPr>
                <w:rFonts w:ascii="Arial" w:eastAsia="Arial Unicode MS" w:hAnsi="Arial" w:cs="Arial"/>
                <w:b/>
                <w:color w:val="000000"/>
              </w:rPr>
              <w:t>Ubicación del pie de imagen</w:t>
            </w:r>
          </w:p>
        </w:tc>
        <w:tc>
          <w:tcPr>
            <w:tcW w:w="6348" w:type="dxa"/>
          </w:tcPr>
          <w:p w14:paraId="1E3A5B23" w14:textId="77777777" w:rsidR="00B32CEC" w:rsidRPr="00DB7A7B" w:rsidRDefault="00B32CEC" w:rsidP="00DB7A7B">
            <w:pPr>
              <w:spacing w:line="360" w:lineRule="auto"/>
              <w:rPr>
                <w:rFonts w:ascii="Arial" w:eastAsia="Arial Unicode MS" w:hAnsi="Arial" w:cs="Arial"/>
                <w:color w:val="000000"/>
              </w:rPr>
            </w:pPr>
            <w:r w:rsidRPr="00DB7A7B">
              <w:rPr>
                <w:rFonts w:ascii="Arial" w:eastAsia="Arial Unicode MS" w:hAnsi="Arial" w:cs="Arial"/>
                <w:color w:val="000000"/>
              </w:rPr>
              <w:t xml:space="preserve">Inferior </w:t>
            </w:r>
          </w:p>
        </w:tc>
      </w:tr>
    </w:tbl>
    <w:p w14:paraId="51B638C3" w14:textId="77777777" w:rsidR="00B32CEC" w:rsidRPr="00DB7A7B" w:rsidRDefault="00B32CEC" w:rsidP="00DB7A7B">
      <w:pPr>
        <w:pStyle w:val="Textoindependiente"/>
        <w:spacing w:line="360" w:lineRule="auto"/>
        <w:jc w:val="both"/>
        <w:rPr>
          <w:rFonts w:ascii="Arial" w:eastAsiaTheme="minorEastAsia" w:hAnsi="Arial" w:cs="Arial"/>
        </w:rPr>
      </w:pPr>
    </w:p>
    <w:p w14:paraId="56AC81C1" w14:textId="77777777" w:rsidR="00B32CEC" w:rsidRPr="00DB7A7B" w:rsidRDefault="00B32CEC" w:rsidP="00DB7A7B">
      <w:pPr>
        <w:pStyle w:val="Textoindependiente"/>
        <w:spacing w:line="360" w:lineRule="auto"/>
        <w:jc w:val="both"/>
        <w:rPr>
          <w:rFonts w:ascii="Arial" w:eastAsiaTheme="minorEastAsia" w:hAnsi="Arial" w:cs="Arial"/>
        </w:rPr>
      </w:pPr>
      <w:r w:rsidRPr="00DB7A7B">
        <w:rPr>
          <w:rFonts w:ascii="Arial" w:eastAsiaTheme="minorEastAsia" w:hAnsi="Arial" w:cs="Arial"/>
        </w:rPr>
        <w:t xml:space="preserve">Para estas ondas vemos que el área que debe cubrir la onda es </w:t>
      </w:r>
      <w:r w:rsidR="00F16409">
        <w:rPr>
          <w:rFonts w:ascii="Arial" w:eastAsiaTheme="minorEastAsia" w:hAnsi="Arial" w:cs="Arial"/>
        </w:rPr>
        <w:t>la</w:t>
      </w:r>
      <w:r w:rsidRPr="00DB7A7B">
        <w:rPr>
          <w:rFonts w:ascii="Arial" w:eastAsiaTheme="minorEastAsia" w:hAnsi="Arial" w:cs="Arial"/>
        </w:rPr>
        <w:t xml:space="preserve"> de un cascarón esférico, cuya </w:t>
      </w:r>
      <w:r w:rsidRPr="00DB7A7B">
        <w:rPr>
          <w:rFonts w:ascii="Arial" w:eastAsiaTheme="minorEastAsia" w:hAnsi="Arial" w:cs="Arial"/>
          <w:b/>
        </w:rPr>
        <w:t>área</w:t>
      </w:r>
      <w:r w:rsidRPr="00DB7A7B">
        <w:rPr>
          <w:rFonts w:ascii="Arial" w:eastAsiaTheme="minorEastAsia" w:hAnsi="Arial" w:cs="Arial"/>
        </w:rPr>
        <w:t xml:space="preserve"> es: </w:t>
      </w:r>
      <m:oMath>
        <m:r>
          <w:rPr>
            <w:rFonts w:ascii="Cambria Math" w:eastAsiaTheme="minorEastAsia" w:hAnsi="Cambria Math" w:cs="Arial"/>
          </w:rPr>
          <m:t>4π</m:t>
        </m:r>
        <m:sSup>
          <m:sSupPr>
            <m:ctrlPr>
              <w:rPr>
                <w:rFonts w:ascii="Cambria Math" w:eastAsiaTheme="minorEastAsia" w:hAnsi="Cambria Math" w:cs="Arial"/>
                <w:i/>
              </w:rPr>
            </m:ctrlPr>
          </m:sSupPr>
          <m:e>
            <m:r>
              <w:rPr>
                <w:rFonts w:ascii="Cambria Math" w:eastAsiaTheme="minorEastAsia" w:hAnsi="Cambria Math" w:cs="Arial"/>
              </w:rPr>
              <m:t>r</m:t>
            </m:r>
          </m:e>
          <m:sup>
            <m:r>
              <w:rPr>
                <w:rFonts w:ascii="Cambria Math" w:eastAsiaTheme="minorEastAsia" w:hAnsi="Cambria Math" w:cs="Arial"/>
              </w:rPr>
              <m:t>2</m:t>
            </m:r>
          </m:sup>
        </m:sSup>
      </m:oMath>
      <w:r w:rsidR="00414E77" w:rsidRPr="00DB7A7B">
        <w:rPr>
          <w:rFonts w:ascii="Arial" w:eastAsiaTheme="minorEastAsia" w:hAnsi="Arial" w:cs="Arial"/>
        </w:rPr>
        <w:t xml:space="preserve">, y la </w:t>
      </w:r>
      <w:r w:rsidR="00414E77" w:rsidRPr="00DB7A7B">
        <w:rPr>
          <w:rFonts w:ascii="Arial" w:eastAsiaTheme="minorEastAsia" w:hAnsi="Arial" w:cs="Arial"/>
          <w:b/>
        </w:rPr>
        <w:t>i</w:t>
      </w:r>
      <w:r w:rsidRPr="00DB7A7B">
        <w:rPr>
          <w:rFonts w:ascii="Arial" w:eastAsiaTheme="minorEastAsia" w:hAnsi="Arial" w:cs="Arial"/>
          <w:b/>
        </w:rPr>
        <w:t>ntensidad</w:t>
      </w:r>
      <w:r w:rsidRPr="00DB7A7B">
        <w:rPr>
          <w:rFonts w:ascii="Arial" w:eastAsiaTheme="minorEastAsia" w:hAnsi="Arial" w:cs="Arial"/>
        </w:rPr>
        <w:t xml:space="preserve"> queda definida así:</w:t>
      </w:r>
    </w:p>
    <w:p w14:paraId="32FABF0D" w14:textId="77777777" w:rsidR="00B32CEC" w:rsidRPr="00DB7A7B" w:rsidRDefault="00B32CEC" w:rsidP="00DB7A7B">
      <w:pPr>
        <w:pStyle w:val="Textoindependiente"/>
        <w:spacing w:line="360" w:lineRule="auto"/>
        <w:jc w:val="both"/>
        <w:rPr>
          <w:rFonts w:ascii="Arial" w:eastAsiaTheme="minorEastAsia" w:hAnsi="Arial" w:cs="Arial"/>
        </w:rPr>
      </w:pPr>
    </w:p>
    <w:p w14:paraId="58802BD0" w14:textId="77777777" w:rsidR="00134B22" w:rsidRPr="00DB7A7B" w:rsidRDefault="00134B22" w:rsidP="00DB7A7B">
      <w:pPr>
        <w:pStyle w:val="Textoindependiente"/>
        <w:spacing w:line="360" w:lineRule="auto"/>
        <w:jc w:val="center"/>
        <w:rPr>
          <w:rFonts w:ascii="Arial" w:hAnsi="Arial" w:cs="Arial"/>
        </w:rPr>
      </w:pPr>
      <m:oMathPara>
        <m:oMath>
          <m:r>
            <w:rPr>
              <w:rFonts w:ascii="Cambria Math" w:hAnsi="Cambria Math" w:cs="Arial"/>
            </w:rPr>
            <m:t>I</m:t>
          </m:r>
          <m:r>
            <w:rPr>
              <w:rFonts w:ascii="Cambria Math" w:hAnsi="Cambria Math" w:cs="Arial"/>
              <w:highlight w:val="green"/>
              <w:rPrChange w:id="529" w:author="PEQUETITA Garcia Rodriguez" w:date="2016-08-09T01:08:00Z">
                <w:rPr>
                  <w:rFonts w:ascii="Cambria Math" w:hAnsi="Cambria Math" w:cs="Arial"/>
                </w:rPr>
              </w:rPrChange>
            </w:rPr>
            <m:t>=</m:t>
          </m:r>
          <m:f>
            <m:fPr>
              <m:ctrlPr>
                <w:rPr>
                  <w:rFonts w:ascii="Cambria Math" w:hAnsi="Cambria Math" w:cs="Arial"/>
                  <w:i/>
                  <w:highlight w:val="green"/>
                  <w:rPrChange w:id="530" w:author="PEQUETITA Garcia Rodriguez" w:date="2016-08-09T01:08:00Z">
                    <w:rPr>
                      <w:rFonts w:ascii="Cambria Math" w:hAnsi="Cambria Math" w:cs="Arial"/>
                      <w:i/>
                    </w:rPr>
                  </w:rPrChange>
                </w:rPr>
              </m:ctrlPr>
            </m:fPr>
            <m:num>
              <m:r>
                <w:rPr>
                  <w:rFonts w:ascii="Cambria Math" w:hAnsi="Cambria Math" w:cs="Arial"/>
                  <w:highlight w:val="green"/>
                  <w:rPrChange w:id="531" w:author="PEQUETITA Garcia Rodriguez" w:date="2016-08-09T01:08:00Z">
                    <w:rPr>
                      <w:rFonts w:ascii="Cambria Math" w:hAnsi="Cambria Math" w:cs="Arial"/>
                    </w:rPr>
                  </w:rPrChange>
                </w:rPr>
                <m:t>P</m:t>
              </m:r>
            </m:num>
            <m:den>
              <m:r>
                <w:rPr>
                  <w:rFonts w:ascii="Cambria Math" w:hAnsi="Cambria Math" w:cs="Arial"/>
                  <w:highlight w:val="green"/>
                  <w:rPrChange w:id="532" w:author="PEQUETITA Garcia Rodriguez" w:date="2016-08-09T01:08:00Z">
                    <w:rPr>
                      <w:rFonts w:ascii="Cambria Math" w:hAnsi="Cambria Math" w:cs="Arial"/>
                    </w:rPr>
                  </w:rPrChange>
                </w:rPr>
                <m:t>4π</m:t>
              </m:r>
              <m:sSup>
                <m:sSupPr>
                  <m:ctrlPr>
                    <w:rPr>
                      <w:rFonts w:ascii="Cambria Math" w:hAnsi="Cambria Math" w:cs="Arial"/>
                      <w:i/>
                      <w:highlight w:val="green"/>
                      <w:rPrChange w:id="533" w:author="PEQUETITA Garcia Rodriguez" w:date="2016-08-09T01:08:00Z">
                        <w:rPr>
                          <w:rFonts w:ascii="Cambria Math" w:hAnsi="Cambria Math" w:cs="Arial"/>
                          <w:i/>
                        </w:rPr>
                      </w:rPrChange>
                    </w:rPr>
                  </m:ctrlPr>
                </m:sSupPr>
                <m:e>
                  <m:r>
                    <w:rPr>
                      <w:rFonts w:ascii="Cambria Math" w:hAnsi="Cambria Math" w:cs="Arial"/>
                      <w:highlight w:val="green"/>
                      <w:rPrChange w:id="534" w:author="PEQUETITA Garcia Rodriguez" w:date="2016-08-09T01:08:00Z">
                        <w:rPr>
                          <w:rFonts w:ascii="Cambria Math" w:hAnsi="Cambria Math" w:cs="Arial"/>
                        </w:rPr>
                      </w:rPrChange>
                    </w:rPr>
                    <m:t>r</m:t>
                  </m:r>
                </m:e>
                <m:sup>
                  <m:r>
                    <w:rPr>
                      <w:rFonts w:ascii="Cambria Math" w:hAnsi="Cambria Math" w:cs="Arial"/>
                      <w:highlight w:val="green"/>
                      <w:rPrChange w:id="535" w:author="PEQUETITA Garcia Rodriguez" w:date="2016-08-09T01:08:00Z">
                        <w:rPr>
                          <w:rFonts w:ascii="Cambria Math" w:hAnsi="Cambria Math" w:cs="Arial"/>
                        </w:rPr>
                      </w:rPrChange>
                    </w:rPr>
                    <m:t>2</m:t>
                  </m:r>
                </m:sup>
              </m:sSup>
            </m:den>
          </m:f>
        </m:oMath>
      </m:oMathPara>
    </w:p>
    <w:p w14:paraId="481DBF73" w14:textId="23893488" w:rsidR="00BC2E52" w:rsidRPr="00DB7A7B" w:rsidRDefault="004E4E24" w:rsidP="004E4E24">
      <w:pPr>
        <w:tabs>
          <w:tab w:val="right" w:pos="8498"/>
        </w:tabs>
        <w:spacing w:after="0" w:line="360" w:lineRule="auto"/>
        <w:jc w:val="center"/>
        <w:rPr>
          <w:rFonts w:ascii="Arial" w:eastAsia="Arial Unicode MS" w:hAnsi="Arial" w:cs="Arial"/>
        </w:rPr>
        <w:pPrChange w:id="536" w:author="PEQUETITA Garcia Rodriguez" w:date="2016-08-09T01:08:00Z">
          <w:pPr>
            <w:tabs>
              <w:tab w:val="right" w:pos="8498"/>
            </w:tabs>
            <w:spacing w:after="0" w:line="360" w:lineRule="auto"/>
            <w:jc w:val="both"/>
          </w:pPr>
        </w:pPrChange>
      </w:pPr>
      <w:ins w:id="537" w:author="PEQUETITA Garcia Rodriguez" w:date="2016-08-09T01:08:00Z">
        <w:r>
          <w:rPr>
            <w:rFonts w:ascii="Arial" w:eastAsia="Arial Unicode MS" w:hAnsi="Arial" w:cs="Arial"/>
            <w:b/>
          </w:rPr>
          <w:t>CN_11_02_formula</w:t>
        </w:r>
        <w:r>
          <w:rPr>
            <w:rFonts w:ascii="Arial" w:eastAsia="Arial Unicode MS" w:hAnsi="Arial" w:cs="Arial"/>
            <w:b/>
          </w:rPr>
          <w:t>40</w:t>
        </w:r>
      </w:ins>
    </w:p>
    <w:p w14:paraId="38468667" w14:textId="77777777" w:rsidR="00BC2E52" w:rsidRPr="00DB7A7B" w:rsidRDefault="00B32CEC" w:rsidP="00DB7A7B">
      <w:pPr>
        <w:tabs>
          <w:tab w:val="right" w:pos="8498"/>
        </w:tabs>
        <w:spacing w:after="0" w:line="360" w:lineRule="auto"/>
        <w:jc w:val="both"/>
        <w:rPr>
          <w:rFonts w:ascii="Arial" w:eastAsia="Arial Unicode MS" w:hAnsi="Arial" w:cs="Arial"/>
        </w:rPr>
      </w:pPr>
      <w:r w:rsidRPr="00DB7A7B">
        <w:rPr>
          <w:rFonts w:ascii="Arial" w:eastAsia="Arial Unicode MS" w:hAnsi="Arial" w:cs="Arial"/>
        </w:rPr>
        <w:t>A medida que la onda avanza cubre una mayor área y</w:t>
      </w:r>
      <w:r w:rsidR="00414E77" w:rsidRPr="00DB7A7B">
        <w:rPr>
          <w:rFonts w:ascii="Arial" w:eastAsia="Arial Unicode MS" w:hAnsi="Arial" w:cs="Arial"/>
        </w:rPr>
        <w:t>,</w:t>
      </w:r>
      <w:r w:rsidRPr="00DB7A7B">
        <w:rPr>
          <w:rFonts w:ascii="Arial" w:eastAsia="Arial Unicode MS" w:hAnsi="Arial" w:cs="Arial"/>
        </w:rPr>
        <w:t xml:space="preserve"> por tanto</w:t>
      </w:r>
      <w:r w:rsidR="00414E77" w:rsidRPr="00DB7A7B">
        <w:rPr>
          <w:rFonts w:ascii="Arial" w:eastAsia="Arial Unicode MS" w:hAnsi="Arial" w:cs="Arial"/>
        </w:rPr>
        <w:t>,</w:t>
      </w:r>
      <w:r w:rsidR="00A73119" w:rsidRPr="00DB7A7B">
        <w:rPr>
          <w:rFonts w:ascii="Arial" w:eastAsia="Arial Unicode MS" w:hAnsi="Arial" w:cs="Arial"/>
        </w:rPr>
        <w:t xml:space="preserve"> la intensidad disminuye. L</w:t>
      </w:r>
      <w:r w:rsidRPr="00DB7A7B">
        <w:rPr>
          <w:rFonts w:ascii="Arial" w:eastAsia="Arial Unicode MS" w:hAnsi="Arial" w:cs="Arial"/>
        </w:rPr>
        <w:t xml:space="preserve">a </w:t>
      </w:r>
      <w:r w:rsidRPr="00DB7A7B">
        <w:rPr>
          <w:rFonts w:ascii="Arial" w:eastAsia="Arial Unicode MS" w:hAnsi="Arial" w:cs="Arial"/>
          <w:b/>
        </w:rPr>
        <w:t>intensidad</w:t>
      </w:r>
      <w:r w:rsidRPr="00DB7A7B">
        <w:rPr>
          <w:rFonts w:ascii="Arial" w:eastAsia="Arial Unicode MS" w:hAnsi="Arial" w:cs="Arial"/>
        </w:rPr>
        <w:t xml:space="preserve"> es inversamente proporcional al área o inversamente proporcional al cuadrado del radio o a la distancia a la que se encuentre de su punto de origen.</w:t>
      </w:r>
    </w:p>
    <w:p w14:paraId="049EFF47" w14:textId="77777777" w:rsidR="00B32CEC" w:rsidRPr="00DB7A7B" w:rsidRDefault="00B32CEC" w:rsidP="00DB7A7B">
      <w:pPr>
        <w:tabs>
          <w:tab w:val="right" w:pos="8498"/>
        </w:tabs>
        <w:spacing w:after="0" w:line="360" w:lineRule="auto"/>
        <w:jc w:val="both"/>
        <w:rPr>
          <w:rFonts w:ascii="Arial" w:eastAsia="Arial Unicode MS" w:hAnsi="Arial" w:cs="Arial"/>
        </w:rPr>
      </w:pPr>
    </w:p>
    <w:p w14:paraId="62B402CF" w14:textId="22D239A0" w:rsidR="00765B41" w:rsidRPr="004E4E24" w:rsidRDefault="00765B41" w:rsidP="00DB7A7B">
      <w:pPr>
        <w:tabs>
          <w:tab w:val="right" w:pos="8498"/>
        </w:tabs>
        <w:spacing w:after="0" w:line="360" w:lineRule="auto"/>
        <w:jc w:val="both"/>
        <w:rPr>
          <w:ins w:id="538" w:author="PEQUETITA Garcia Rodriguez" w:date="2016-08-09T01:08:00Z"/>
          <w:rFonts w:ascii="Arial" w:eastAsia="Arial Unicode MS" w:hAnsi="Arial" w:cs="Arial"/>
          <w:rPrChange w:id="539" w:author="PEQUETITA Garcia Rodriguez" w:date="2016-08-09T01:08:00Z">
            <w:rPr>
              <w:ins w:id="540" w:author="PEQUETITA Garcia Rodriguez" w:date="2016-08-09T01:08:00Z"/>
              <w:rFonts w:ascii="Arial" w:eastAsia="Arial Unicode MS" w:hAnsi="Arial" w:cs="Arial"/>
            </w:rPr>
          </w:rPrChange>
        </w:rPr>
      </w:pPr>
      <m:oMathPara>
        <m:oMath>
          <m:r>
            <w:rPr>
              <w:rFonts w:ascii="Cambria Math" w:eastAsia="Arial Unicode MS" w:hAnsi="Cambria Math" w:cs="Arial"/>
              <w:highlight w:val="green"/>
              <w:rPrChange w:id="541" w:author="PEQUETITA Garcia Rodriguez" w:date="2016-08-09T01:09:00Z">
                <w:rPr>
                  <w:rFonts w:ascii="Cambria Math" w:eastAsia="Arial Unicode MS" w:hAnsi="Cambria Math" w:cs="Arial"/>
                </w:rPr>
              </w:rPrChange>
            </w:rPr>
            <m:t>I∝</m:t>
          </m:r>
          <m:f>
            <m:fPr>
              <m:ctrlPr>
                <w:rPr>
                  <w:rFonts w:ascii="Cambria Math" w:eastAsia="Arial Unicode MS" w:hAnsi="Cambria Math" w:cs="Arial"/>
                  <w:i/>
                  <w:highlight w:val="green"/>
                  <w:rPrChange w:id="542" w:author="PEQUETITA Garcia Rodriguez" w:date="2016-08-09T01:09:00Z">
                    <w:rPr>
                      <w:rFonts w:ascii="Cambria Math" w:eastAsia="Arial Unicode MS" w:hAnsi="Cambria Math" w:cs="Arial"/>
                      <w:i/>
                    </w:rPr>
                  </w:rPrChange>
                </w:rPr>
              </m:ctrlPr>
            </m:fPr>
            <m:num>
              <m:r>
                <w:rPr>
                  <w:rFonts w:ascii="Cambria Math" w:eastAsia="Arial Unicode MS" w:hAnsi="Cambria Math" w:cs="Arial"/>
                  <w:highlight w:val="green"/>
                  <w:rPrChange w:id="543" w:author="PEQUETITA Garcia Rodriguez" w:date="2016-08-09T01:09:00Z">
                    <w:rPr>
                      <w:rFonts w:ascii="Cambria Math" w:eastAsia="Arial Unicode MS" w:hAnsi="Cambria Math" w:cs="Arial"/>
                    </w:rPr>
                  </w:rPrChange>
                </w:rPr>
                <m:t>1</m:t>
              </m:r>
            </m:num>
            <m:den>
              <m:sSup>
                <m:sSupPr>
                  <m:ctrlPr>
                    <w:rPr>
                      <w:rFonts w:ascii="Cambria Math" w:eastAsia="Arial Unicode MS" w:hAnsi="Cambria Math" w:cs="Arial"/>
                      <w:i/>
                      <w:highlight w:val="green"/>
                      <w:rPrChange w:id="544" w:author="PEQUETITA Garcia Rodriguez" w:date="2016-08-09T01:09:00Z">
                        <w:rPr>
                          <w:rFonts w:ascii="Cambria Math" w:eastAsia="Arial Unicode MS" w:hAnsi="Cambria Math" w:cs="Arial"/>
                          <w:i/>
                        </w:rPr>
                      </w:rPrChange>
                    </w:rPr>
                  </m:ctrlPr>
                </m:sSupPr>
                <m:e>
                  <m:r>
                    <w:rPr>
                      <w:rFonts w:ascii="Cambria Math" w:eastAsia="Arial Unicode MS" w:hAnsi="Cambria Math" w:cs="Arial"/>
                      <w:highlight w:val="green"/>
                      <w:rPrChange w:id="545" w:author="PEQUETITA Garcia Rodriguez" w:date="2016-08-09T01:09:00Z">
                        <w:rPr>
                          <w:rFonts w:ascii="Cambria Math" w:eastAsia="Arial Unicode MS" w:hAnsi="Cambria Math" w:cs="Arial"/>
                        </w:rPr>
                      </w:rPrChange>
                    </w:rPr>
                    <m:t>r</m:t>
                  </m:r>
                </m:e>
                <m:sup>
                  <m:r>
                    <w:rPr>
                      <w:rFonts w:ascii="Cambria Math" w:eastAsia="Arial Unicode MS" w:hAnsi="Cambria Math" w:cs="Arial"/>
                      <w:highlight w:val="green"/>
                      <w:rPrChange w:id="546" w:author="PEQUETITA Garcia Rodriguez" w:date="2016-08-09T01:09:00Z">
                        <w:rPr>
                          <w:rFonts w:ascii="Cambria Math" w:eastAsia="Arial Unicode MS" w:hAnsi="Cambria Math" w:cs="Arial"/>
                        </w:rPr>
                      </w:rPrChange>
                    </w:rPr>
                    <m:t>2</m:t>
                  </m:r>
                </m:sup>
              </m:sSup>
            </m:den>
          </m:f>
        </m:oMath>
      </m:oMathPara>
    </w:p>
    <w:p w14:paraId="75F96957" w14:textId="2B42BE4C" w:rsidR="004E4E24" w:rsidRPr="00DB7A7B" w:rsidRDefault="004E4E24" w:rsidP="004E4E24">
      <w:pPr>
        <w:tabs>
          <w:tab w:val="right" w:pos="8498"/>
        </w:tabs>
        <w:spacing w:after="0" w:line="360" w:lineRule="auto"/>
        <w:jc w:val="center"/>
        <w:rPr>
          <w:rFonts w:ascii="Arial" w:eastAsia="Arial Unicode MS" w:hAnsi="Arial" w:cs="Arial"/>
        </w:rPr>
        <w:pPrChange w:id="547" w:author="PEQUETITA Garcia Rodriguez" w:date="2016-08-09T01:08:00Z">
          <w:pPr>
            <w:tabs>
              <w:tab w:val="right" w:pos="8498"/>
            </w:tabs>
            <w:spacing w:after="0" w:line="360" w:lineRule="auto"/>
            <w:jc w:val="both"/>
          </w:pPr>
        </w:pPrChange>
      </w:pPr>
      <w:ins w:id="548" w:author="PEQUETITA Garcia Rodriguez" w:date="2016-08-09T01:08:00Z">
        <w:r>
          <w:rPr>
            <w:rFonts w:ascii="Arial" w:eastAsia="Arial Unicode MS" w:hAnsi="Arial" w:cs="Arial"/>
            <w:b/>
          </w:rPr>
          <w:t>CN_11_02_formula41</w:t>
        </w:r>
      </w:ins>
    </w:p>
    <w:p w14:paraId="2EDCABFF" w14:textId="77777777" w:rsidR="00765B41" w:rsidRPr="00DB7A7B" w:rsidRDefault="00765B41" w:rsidP="00DB7A7B">
      <w:pPr>
        <w:tabs>
          <w:tab w:val="right" w:pos="8498"/>
        </w:tabs>
        <w:spacing w:after="0" w:line="360" w:lineRule="auto"/>
        <w:jc w:val="both"/>
        <w:rPr>
          <w:rFonts w:ascii="Arial" w:eastAsia="Arial Unicode MS" w:hAnsi="Arial" w:cs="Arial"/>
        </w:rPr>
      </w:pPr>
    </w:p>
    <w:p w14:paraId="62BF2595" w14:textId="77777777" w:rsidR="00B32CEC" w:rsidRPr="00DB7A7B" w:rsidRDefault="00B32CEC" w:rsidP="00DB7A7B">
      <w:pPr>
        <w:tabs>
          <w:tab w:val="right" w:pos="8498"/>
        </w:tabs>
        <w:spacing w:after="0" w:line="360" w:lineRule="auto"/>
        <w:jc w:val="both"/>
        <w:rPr>
          <w:rFonts w:ascii="Arial" w:eastAsia="Arial Unicode MS" w:hAnsi="Arial" w:cs="Arial"/>
        </w:rPr>
      </w:pPr>
      <w:r w:rsidRPr="00DB7A7B">
        <w:rPr>
          <w:rFonts w:ascii="Arial" w:eastAsia="Arial Unicode MS" w:hAnsi="Arial" w:cs="Arial"/>
        </w:rPr>
        <w:t xml:space="preserve">Por otro lado, la </w:t>
      </w:r>
      <w:r w:rsidRPr="00DB7A7B">
        <w:rPr>
          <w:rFonts w:ascii="Arial" w:eastAsia="Arial Unicode MS" w:hAnsi="Arial" w:cs="Arial"/>
          <w:b/>
        </w:rPr>
        <w:t>potencia</w:t>
      </w:r>
      <w:r w:rsidRPr="00DB7A7B">
        <w:rPr>
          <w:rFonts w:ascii="Arial" w:eastAsia="Arial Unicode MS" w:hAnsi="Arial" w:cs="Arial"/>
        </w:rPr>
        <w:t xml:space="preserve"> de la onda siempre es la misma, es constante debido a que la perturbació</w:t>
      </w:r>
      <w:r w:rsidR="00506891" w:rsidRPr="00DB7A7B">
        <w:rPr>
          <w:rFonts w:ascii="Arial" w:eastAsia="Arial Unicode MS" w:hAnsi="Arial" w:cs="Arial"/>
        </w:rPr>
        <w:t>n inicial es periódica. Por t</w:t>
      </w:r>
      <w:r w:rsidRPr="00DB7A7B">
        <w:rPr>
          <w:rFonts w:ascii="Arial" w:eastAsia="Arial Unicode MS" w:hAnsi="Arial" w:cs="Arial"/>
        </w:rPr>
        <w:t>anto</w:t>
      </w:r>
      <w:r w:rsidR="00506891" w:rsidRPr="00DB7A7B">
        <w:rPr>
          <w:rFonts w:ascii="Arial" w:eastAsia="Arial Unicode MS" w:hAnsi="Arial" w:cs="Arial"/>
        </w:rPr>
        <w:t>,</w:t>
      </w:r>
      <w:r w:rsidRPr="00DB7A7B">
        <w:rPr>
          <w:rFonts w:ascii="Arial" w:eastAsia="Arial Unicode MS" w:hAnsi="Arial" w:cs="Arial"/>
        </w:rPr>
        <w:t xml:space="preserve"> la</w:t>
      </w:r>
      <w:r w:rsidR="00506891" w:rsidRPr="00DB7A7B">
        <w:rPr>
          <w:rFonts w:ascii="Arial" w:eastAsia="Arial Unicode MS" w:hAnsi="Arial" w:cs="Arial"/>
        </w:rPr>
        <w:t xml:space="preserve"> </w:t>
      </w:r>
      <w:r w:rsidR="00506891" w:rsidRPr="00DB7A7B">
        <w:rPr>
          <w:rFonts w:ascii="Arial" w:eastAsia="Arial Unicode MS" w:hAnsi="Arial" w:cs="Arial"/>
          <w:b/>
        </w:rPr>
        <w:t xml:space="preserve">distancia </w:t>
      </w:r>
      <w:r w:rsidR="00506891" w:rsidRPr="00DB7A7B">
        <w:rPr>
          <w:rFonts w:ascii="Arial" w:eastAsia="Arial Unicode MS" w:hAnsi="Arial" w:cs="Arial"/>
        </w:rPr>
        <w:t>es el ú</w:t>
      </w:r>
      <w:r w:rsidR="00A73119" w:rsidRPr="00DB7A7B">
        <w:rPr>
          <w:rFonts w:ascii="Arial" w:eastAsia="Arial Unicode MS" w:hAnsi="Arial" w:cs="Arial"/>
        </w:rPr>
        <w:t xml:space="preserve">nico factor que </w:t>
      </w:r>
      <w:r w:rsidRPr="00DB7A7B">
        <w:rPr>
          <w:rFonts w:ascii="Arial" w:eastAsia="Arial Unicode MS" w:hAnsi="Arial" w:cs="Arial"/>
        </w:rPr>
        <w:t xml:space="preserve">hace </w:t>
      </w:r>
      <w:r w:rsidR="00506891" w:rsidRPr="00DB7A7B">
        <w:rPr>
          <w:rFonts w:ascii="Arial" w:eastAsia="Arial Unicode MS" w:hAnsi="Arial" w:cs="Arial"/>
        </w:rPr>
        <w:t>variar la intensidad de la onda</w:t>
      </w:r>
      <w:r w:rsidRPr="00DB7A7B">
        <w:rPr>
          <w:rFonts w:ascii="Arial" w:eastAsia="Arial Unicode MS" w:hAnsi="Arial" w:cs="Arial"/>
        </w:rPr>
        <w:t>.</w:t>
      </w:r>
    </w:p>
    <w:p w14:paraId="5A11BE10" w14:textId="77777777" w:rsidR="00B32CEC" w:rsidRPr="00DB7A7B" w:rsidRDefault="00B32CEC" w:rsidP="00DB7A7B">
      <w:pPr>
        <w:tabs>
          <w:tab w:val="right" w:pos="8498"/>
        </w:tabs>
        <w:spacing w:after="0" w:line="360" w:lineRule="auto"/>
        <w:jc w:val="both"/>
        <w:rPr>
          <w:rFonts w:ascii="Arial" w:eastAsia="Arial Unicode MS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84"/>
        <w:gridCol w:w="6344"/>
      </w:tblGrid>
      <w:tr w:rsidR="00F0591D" w:rsidRPr="00DB7A7B" w14:paraId="47351E38" w14:textId="77777777" w:rsidTr="002F0A13">
        <w:tc>
          <w:tcPr>
            <w:tcW w:w="8978" w:type="dxa"/>
            <w:gridSpan w:val="2"/>
            <w:shd w:val="clear" w:color="auto" w:fill="000000" w:themeFill="text1"/>
          </w:tcPr>
          <w:p w14:paraId="75B54C18" w14:textId="77777777" w:rsidR="00F0591D" w:rsidRPr="00DB7A7B" w:rsidRDefault="00F0591D" w:rsidP="00DB7A7B">
            <w:pPr>
              <w:spacing w:line="360" w:lineRule="auto"/>
              <w:jc w:val="center"/>
              <w:rPr>
                <w:rFonts w:ascii="Arial" w:eastAsia="Arial Unicode MS" w:hAnsi="Arial" w:cs="Arial"/>
                <w:b/>
                <w:color w:val="FFFFFF" w:themeColor="background1"/>
              </w:rPr>
            </w:pPr>
            <w:r w:rsidRPr="00DB7A7B">
              <w:rPr>
                <w:rFonts w:ascii="Arial" w:eastAsia="Arial Unicode MS" w:hAnsi="Arial" w:cs="Arial"/>
                <w:b/>
                <w:color w:val="FFFFFF" w:themeColor="background1"/>
              </w:rPr>
              <w:t>Destacado</w:t>
            </w:r>
          </w:p>
        </w:tc>
      </w:tr>
      <w:tr w:rsidR="00F0591D" w:rsidRPr="00DB7A7B" w14:paraId="12C0B6C6" w14:textId="77777777" w:rsidTr="002F0A13">
        <w:tc>
          <w:tcPr>
            <w:tcW w:w="2518" w:type="dxa"/>
          </w:tcPr>
          <w:p w14:paraId="5BD51A97" w14:textId="77777777" w:rsidR="00F0591D" w:rsidRPr="00DB7A7B" w:rsidRDefault="00F0591D" w:rsidP="00DB7A7B">
            <w:pPr>
              <w:spacing w:line="360" w:lineRule="auto"/>
              <w:rPr>
                <w:rFonts w:ascii="Arial" w:eastAsia="Arial Unicode MS" w:hAnsi="Arial" w:cs="Arial"/>
                <w:b/>
              </w:rPr>
            </w:pPr>
            <w:r w:rsidRPr="00DB7A7B">
              <w:rPr>
                <w:rFonts w:ascii="Arial" w:eastAsia="Arial Unicode MS" w:hAnsi="Arial" w:cs="Arial"/>
                <w:b/>
              </w:rPr>
              <w:t>Título</w:t>
            </w:r>
          </w:p>
        </w:tc>
        <w:tc>
          <w:tcPr>
            <w:tcW w:w="6460" w:type="dxa"/>
          </w:tcPr>
          <w:p w14:paraId="196A014D" w14:textId="77777777" w:rsidR="00F0591D" w:rsidRPr="00DB7A7B" w:rsidRDefault="00414E77" w:rsidP="00DB7A7B">
            <w:pPr>
              <w:spacing w:line="360" w:lineRule="auto"/>
              <w:rPr>
                <w:rFonts w:ascii="Arial" w:eastAsia="Arial Unicode MS" w:hAnsi="Arial" w:cs="Arial"/>
              </w:rPr>
            </w:pPr>
            <w:r w:rsidRPr="00DB7A7B">
              <w:rPr>
                <w:rFonts w:ascii="Arial" w:eastAsia="Arial Unicode MS" w:hAnsi="Arial" w:cs="Arial"/>
              </w:rPr>
              <w:t>Las ondas sísmicas</w:t>
            </w:r>
          </w:p>
        </w:tc>
      </w:tr>
      <w:tr w:rsidR="00F0591D" w:rsidRPr="00DB7A7B" w14:paraId="2FD7FBD9" w14:textId="77777777" w:rsidTr="002F0A13">
        <w:tc>
          <w:tcPr>
            <w:tcW w:w="2518" w:type="dxa"/>
          </w:tcPr>
          <w:p w14:paraId="06308E91" w14:textId="77777777" w:rsidR="00F0591D" w:rsidRPr="00DB7A7B" w:rsidRDefault="00F0591D" w:rsidP="00DB7A7B">
            <w:pPr>
              <w:spacing w:line="360" w:lineRule="auto"/>
              <w:rPr>
                <w:rFonts w:ascii="Arial" w:eastAsia="Arial Unicode MS" w:hAnsi="Arial" w:cs="Arial"/>
              </w:rPr>
            </w:pPr>
            <w:r w:rsidRPr="00DB7A7B">
              <w:rPr>
                <w:rFonts w:ascii="Arial" w:eastAsia="Arial Unicode MS" w:hAnsi="Arial" w:cs="Arial"/>
                <w:b/>
              </w:rPr>
              <w:t>Contenido</w:t>
            </w:r>
          </w:p>
        </w:tc>
        <w:tc>
          <w:tcPr>
            <w:tcW w:w="6460" w:type="dxa"/>
          </w:tcPr>
          <w:p w14:paraId="0FDA12D7" w14:textId="77777777" w:rsidR="00414E77" w:rsidRPr="00DB7A7B" w:rsidRDefault="00414E77" w:rsidP="00DB7A7B">
            <w:pPr>
              <w:spacing w:line="360" w:lineRule="auto"/>
              <w:rPr>
                <w:rFonts w:ascii="Arial" w:eastAsia="Arial Unicode MS" w:hAnsi="Arial" w:cs="Arial"/>
                <w:b/>
              </w:rPr>
            </w:pPr>
            <w:r w:rsidRPr="00DB7A7B">
              <w:rPr>
                <w:rFonts w:ascii="Arial" w:eastAsia="Arial Unicode MS" w:hAnsi="Arial" w:cs="Arial"/>
                <w:b/>
              </w:rPr>
              <w:t>Ejemplo</w:t>
            </w:r>
          </w:p>
          <w:p w14:paraId="3C11847E" w14:textId="77777777" w:rsidR="00414E77" w:rsidRPr="00DB7A7B" w:rsidRDefault="001E0603" w:rsidP="00DB7A7B">
            <w:pPr>
              <w:spacing w:line="360" w:lineRule="auto"/>
              <w:rPr>
                <w:rFonts w:ascii="Arial" w:eastAsia="Arial Unicode MS" w:hAnsi="Arial" w:cs="Arial"/>
              </w:rPr>
            </w:pPr>
            <w:r w:rsidRPr="00DB7A7B">
              <w:rPr>
                <w:rFonts w:ascii="Arial" w:eastAsia="Arial Unicode MS" w:hAnsi="Arial" w:cs="Arial"/>
              </w:rPr>
              <w:t>La intensidad de una onda sí</w:t>
            </w:r>
            <w:r w:rsidR="00414E77" w:rsidRPr="00DB7A7B">
              <w:rPr>
                <w:rFonts w:ascii="Arial" w:eastAsia="Arial Unicode MS" w:hAnsi="Arial" w:cs="Arial"/>
              </w:rPr>
              <w:t>smica que viaja a través de las rocas</w:t>
            </w:r>
            <w:r w:rsidRPr="00DB7A7B">
              <w:rPr>
                <w:rFonts w:ascii="Arial" w:eastAsia="Arial Unicode MS" w:hAnsi="Arial" w:cs="Arial"/>
              </w:rPr>
              <w:t xml:space="preserve"> y que se detecta a 100</w:t>
            </w:r>
            <w:r w:rsidR="00F16409">
              <w:rPr>
                <w:rFonts w:ascii="Arial" w:eastAsia="Arial Unicode MS" w:hAnsi="Arial" w:cs="Arial"/>
              </w:rPr>
              <w:t> </w:t>
            </w:r>
            <w:r w:rsidRPr="00DB7A7B">
              <w:rPr>
                <w:rFonts w:ascii="Arial" w:eastAsia="Arial Unicode MS" w:hAnsi="Arial" w:cs="Arial"/>
              </w:rPr>
              <w:t xml:space="preserve">km del epicentro es de </w:t>
            </w:r>
            <m:oMath>
              <m:r>
                <w:rPr>
                  <w:rFonts w:ascii="Cambria Math" w:eastAsia="Arial Unicode MS" w:hAnsi="Cambria Math" w:cs="Arial"/>
                </w:rPr>
                <m:t xml:space="preserve">1 </m:t>
              </m:r>
              <m:r>
                <m:rPr>
                  <m:sty m:val="p"/>
                </m:rPr>
                <w:rPr>
                  <w:rFonts w:ascii="Cambria Math" w:eastAsia="Arial Unicode MS" w:hAnsi="Cambria Math" w:cs="Arial"/>
                </w:rPr>
                <m:t>x</m:t>
              </m:r>
              <m:r>
                <w:rPr>
                  <w:rFonts w:ascii="Cambria Math" w:eastAsia="Arial Unicode MS" w:hAnsi="Cambria Math" w:cs="Arial"/>
                </w:rPr>
                <m:t xml:space="preserve"> </m:t>
              </m:r>
              <m:sSup>
                <m:sSupPr>
                  <m:ctrlPr>
                    <w:rPr>
                      <w:rFonts w:ascii="Cambria Math" w:eastAsia="Arial Unicode MS" w:hAnsi="Cambria Math" w:cs="Arial"/>
                      <w:i/>
                    </w:rPr>
                  </m:ctrlPr>
                </m:sSupPr>
                <m:e>
                  <m:r>
                    <w:rPr>
                      <w:rFonts w:ascii="Cambria Math" w:eastAsia="Arial Unicode MS" w:hAnsi="Cambria Math" w:cs="Arial"/>
                    </w:rPr>
                    <m:t>10</m:t>
                  </m:r>
                </m:e>
                <m:sup>
                  <m:r>
                    <w:rPr>
                      <w:rFonts w:ascii="Cambria Math" w:eastAsia="Arial Unicode MS" w:hAnsi="Cambria Math" w:cs="Arial"/>
                    </w:rPr>
                    <m:t>6</m:t>
                  </m:r>
                </m:sup>
              </m:sSup>
              <m:r>
                <w:rPr>
                  <w:rFonts w:ascii="Cambria Math" w:eastAsia="Arial Unicode MS" w:hAnsi="Cambria Math" w:cs="Arial"/>
                </w:rPr>
                <m:t xml:space="preserve"> </m:t>
              </m:r>
              <m:f>
                <m:fPr>
                  <m:ctrlPr>
                    <w:rPr>
                      <w:rFonts w:ascii="Cambria Math" w:eastAsia="Arial Unicode MS" w:hAnsi="Cambria Math" w:cs="Arial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eastAsia="Arial Unicode MS" w:hAnsi="Cambria Math" w:cs="Arial"/>
                    </w:rPr>
                    <m:t>W</m:t>
                  </m:r>
                </m:num>
                <m:den>
                  <m:sSup>
                    <m:sSupPr>
                      <m:ctrlPr>
                        <w:rPr>
                          <w:rFonts w:ascii="Cambria Math" w:eastAsia="Arial Unicode MS" w:hAnsi="Cambria Math" w:cs="Arial"/>
                          <w:i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eastAsia="Arial Unicode MS" w:hAnsi="Cambria Math" w:cs="Arial"/>
                        </w:rPr>
                        <m:t>m</m:t>
                      </m:r>
                    </m:e>
                    <m:sup>
                      <m:r>
                        <w:rPr>
                          <w:rFonts w:ascii="Cambria Math" w:eastAsia="Arial Unicode MS" w:hAnsi="Cambria Math" w:cs="Arial"/>
                        </w:rPr>
                        <m:t>2</m:t>
                      </m:r>
                    </m:sup>
                  </m:sSup>
                </m:den>
              </m:f>
            </m:oMath>
            <w:r w:rsidR="00414E77" w:rsidRPr="00DB7A7B">
              <w:rPr>
                <w:rFonts w:ascii="Arial" w:eastAsia="Arial Unicode MS" w:hAnsi="Arial" w:cs="Arial"/>
              </w:rPr>
              <w:t xml:space="preserve"> </w:t>
            </w:r>
          </w:p>
          <w:p w14:paraId="0714AD12" w14:textId="77777777" w:rsidR="00F0591D" w:rsidRPr="00DB7A7B" w:rsidRDefault="00414E77" w:rsidP="00DB7A7B">
            <w:pPr>
              <w:spacing w:line="360" w:lineRule="auto"/>
              <w:rPr>
                <w:rFonts w:ascii="Arial" w:eastAsia="Arial Unicode MS" w:hAnsi="Arial" w:cs="Arial"/>
              </w:rPr>
            </w:pPr>
            <w:r w:rsidRPr="00DB7A7B">
              <w:rPr>
                <w:rFonts w:ascii="Arial" w:eastAsia="Arial Unicode MS" w:hAnsi="Arial" w:cs="Arial"/>
              </w:rPr>
              <w:t>¿C</w:t>
            </w:r>
            <w:r w:rsidR="001E0603" w:rsidRPr="00DB7A7B">
              <w:rPr>
                <w:rFonts w:ascii="Arial" w:eastAsia="Arial Unicode MS" w:hAnsi="Arial" w:cs="Arial"/>
              </w:rPr>
              <w:t>uál es la intensidad a 400</w:t>
            </w:r>
            <w:r w:rsidR="00F16409">
              <w:rPr>
                <w:rFonts w:ascii="Arial" w:eastAsia="Arial Unicode MS" w:hAnsi="Arial" w:cs="Arial"/>
              </w:rPr>
              <w:t> </w:t>
            </w:r>
            <w:r w:rsidR="001E0603" w:rsidRPr="00DB7A7B">
              <w:rPr>
                <w:rFonts w:ascii="Arial" w:eastAsia="Arial Unicode MS" w:hAnsi="Arial" w:cs="Arial"/>
              </w:rPr>
              <w:t>km del epicentro?</w:t>
            </w:r>
          </w:p>
          <w:p w14:paraId="3F40301B" w14:textId="77777777" w:rsidR="001E0603" w:rsidRPr="00DB7A7B" w:rsidRDefault="001E0603" w:rsidP="00DB7A7B">
            <w:pPr>
              <w:spacing w:line="360" w:lineRule="auto"/>
              <w:rPr>
                <w:rFonts w:ascii="Arial" w:eastAsia="Arial Unicode MS" w:hAnsi="Arial" w:cs="Arial"/>
              </w:rPr>
            </w:pPr>
          </w:p>
          <w:p w14:paraId="1C8247DD" w14:textId="77777777" w:rsidR="001E0603" w:rsidRPr="00DB7A7B" w:rsidRDefault="00414E77" w:rsidP="00DB7A7B">
            <w:pPr>
              <w:spacing w:line="360" w:lineRule="auto"/>
              <w:rPr>
                <w:rFonts w:ascii="Arial" w:eastAsia="Arial Unicode MS" w:hAnsi="Arial" w:cs="Arial"/>
                <w:b/>
              </w:rPr>
            </w:pPr>
            <w:r w:rsidRPr="00DB7A7B">
              <w:rPr>
                <w:rFonts w:ascii="Arial" w:eastAsia="Arial Unicode MS" w:hAnsi="Arial" w:cs="Arial"/>
                <w:b/>
              </w:rPr>
              <w:t>Solución</w:t>
            </w:r>
          </w:p>
          <w:p w14:paraId="4D0BAAC6" w14:textId="77777777" w:rsidR="001E0603" w:rsidRPr="00DB7A7B" w:rsidRDefault="00765B41" w:rsidP="00DB7A7B">
            <w:pPr>
              <w:spacing w:line="360" w:lineRule="auto"/>
              <w:rPr>
                <w:rFonts w:ascii="Arial" w:eastAsia="Arial Unicode MS" w:hAnsi="Arial" w:cs="Arial"/>
              </w:rPr>
            </w:pPr>
            <w:r w:rsidRPr="00DB7A7B">
              <w:rPr>
                <w:rFonts w:ascii="Arial" w:eastAsia="Arial Unicode MS" w:hAnsi="Arial" w:cs="Arial"/>
              </w:rPr>
              <w:t>Como</w:t>
            </w:r>
            <w:r w:rsidR="001E0603" w:rsidRPr="00DB7A7B">
              <w:rPr>
                <w:rFonts w:ascii="Arial" w:eastAsia="Arial Unicode MS" w:hAnsi="Arial" w:cs="Arial"/>
              </w:rPr>
              <w:t xml:space="preserve"> </w:t>
            </w:r>
            <w:r w:rsidR="00414E77" w:rsidRPr="00DB7A7B">
              <w:rPr>
                <w:rFonts w:ascii="Arial" w:eastAsia="Arial Unicode MS" w:hAnsi="Arial" w:cs="Arial"/>
              </w:rPr>
              <w:t xml:space="preserve">se </w:t>
            </w:r>
            <w:r w:rsidR="00F16409" w:rsidRPr="00DB7A7B">
              <w:rPr>
                <w:rFonts w:ascii="Arial" w:eastAsia="Arial Unicode MS" w:hAnsi="Arial" w:cs="Arial"/>
              </w:rPr>
              <w:t>conoc</w:t>
            </w:r>
            <w:r w:rsidR="00F16409">
              <w:rPr>
                <w:rFonts w:ascii="Arial" w:eastAsia="Arial Unicode MS" w:hAnsi="Arial" w:cs="Arial"/>
              </w:rPr>
              <w:t>en</w:t>
            </w:r>
            <w:r w:rsidR="00F16409" w:rsidRPr="00DB7A7B">
              <w:rPr>
                <w:rFonts w:ascii="Arial" w:eastAsia="Arial Unicode MS" w:hAnsi="Arial" w:cs="Arial"/>
              </w:rPr>
              <w:t xml:space="preserve"> </w:t>
            </w:r>
            <w:r w:rsidR="001E0603" w:rsidRPr="00DB7A7B">
              <w:rPr>
                <w:rFonts w:ascii="Arial" w:eastAsia="Arial Unicode MS" w:hAnsi="Arial" w:cs="Arial"/>
              </w:rPr>
              <w:t xml:space="preserve">la intensidad y la distancia a la que </w:t>
            </w:r>
            <w:r w:rsidR="00B17F3A">
              <w:rPr>
                <w:rFonts w:ascii="Arial" w:eastAsia="Arial Unicode MS" w:hAnsi="Arial" w:cs="Arial"/>
              </w:rPr>
              <w:t xml:space="preserve">se </w:t>
            </w:r>
            <w:r w:rsidR="001E0603" w:rsidRPr="00DB7A7B">
              <w:rPr>
                <w:rFonts w:ascii="Arial" w:eastAsia="Arial Unicode MS" w:hAnsi="Arial" w:cs="Arial"/>
              </w:rPr>
              <w:t>percibe dicha intensidad, se puede hallar la potencia</w:t>
            </w:r>
            <w:r w:rsidR="00B17F3A">
              <w:rPr>
                <w:rFonts w:ascii="Arial" w:eastAsia="Arial Unicode MS" w:hAnsi="Arial" w:cs="Arial"/>
              </w:rPr>
              <w:t>, a</w:t>
            </w:r>
            <w:r w:rsidR="00414E77" w:rsidRPr="00DB7A7B">
              <w:rPr>
                <w:rFonts w:ascii="Arial" w:eastAsia="Arial Unicode MS" w:hAnsi="Arial" w:cs="Arial"/>
              </w:rPr>
              <w:t>sí</w:t>
            </w:r>
            <w:r w:rsidR="00B17F3A">
              <w:rPr>
                <w:rFonts w:ascii="Arial" w:eastAsia="Arial Unicode MS" w:hAnsi="Arial" w:cs="Arial"/>
              </w:rPr>
              <w:t>:</w:t>
            </w:r>
          </w:p>
          <w:p w14:paraId="53A33E54" w14:textId="7FD2E479" w:rsidR="001E0603" w:rsidRPr="004E4E24" w:rsidRDefault="001E0603" w:rsidP="00DB7A7B">
            <w:pPr>
              <w:pStyle w:val="Textoindependiente"/>
              <w:spacing w:line="360" w:lineRule="auto"/>
              <w:jc w:val="center"/>
              <w:rPr>
                <w:ins w:id="549" w:author="PEQUETITA Garcia Rodriguez" w:date="2016-08-09T01:09:00Z"/>
                <w:rFonts w:ascii="Arial" w:eastAsiaTheme="minorEastAsia" w:hAnsi="Arial" w:cs="Arial"/>
                <w:highlight w:val="green"/>
                <w:rPrChange w:id="550" w:author="PEQUETITA Garcia Rodriguez" w:date="2016-08-09T01:09:00Z">
                  <w:rPr>
                    <w:ins w:id="551" w:author="PEQUETITA Garcia Rodriguez" w:date="2016-08-09T01:09:00Z"/>
                    <w:rFonts w:ascii="Arial" w:eastAsiaTheme="minorEastAsia" w:hAnsi="Arial" w:cs="Arial"/>
                    <w:highlight w:val="green"/>
                  </w:rPr>
                </w:rPrChange>
              </w:rPr>
            </w:pPr>
            <m:oMathPara>
              <m:oMath>
                <m:r>
                  <w:rPr>
                    <w:rFonts w:ascii="Cambria Math" w:hAnsi="Cambria Math" w:cs="Arial"/>
                    <w:highlight w:val="green"/>
                    <w:rPrChange w:id="552" w:author="PEQUETITA Garcia Rodriguez" w:date="2016-08-09T01:09:00Z">
                      <w:rPr>
                        <w:rFonts w:ascii="Cambria Math" w:hAnsi="Cambria Math" w:cs="Arial"/>
                      </w:rPr>
                    </w:rPrChange>
                  </w:rPr>
                  <m:t>I=</m:t>
                </m:r>
                <m:f>
                  <m:fPr>
                    <m:ctrlPr>
                      <w:rPr>
                        <w:rFonts w:ascii="Cambria Math" w:hAnsi="Cambria Math" w:cs="Arial"/>
                        <w:i/>
                        <w:highlight w:val="green"/>
                        <w:rPrChange w:id="553" w:author="PEQUETITA Garcia Rodriguez" w:date="2016-08-09T01:09:00Z">
                          <w:rPr>
                            <w:rFonts w:ascii="Cambria Math" w:hAnsi="Cambria Math" w:cs="Arial"/>
                            <w:i/>
                          </w:rPr>
                        </w:rPrChange>
                      </w:rPr>
                    </m:ctrlPr>
                  </m:fPr>
                  <m:num>
                    <m:r>
                      <w:rPr>
                        <w:rFonts w:ascii="Cambria Math" w:hAnsi="Cambria Math" w:cs="Arial"/>
                        <w:highlight w:val="green"/>
                        <w:rPrChange w:id="554" w:author="PEQUETITA Garcia Rodriguez" w:date="2016-08-09T01:09:00Z">
                          <w:rPr>
                            <w:rFonts w:ascii="Cambria Math" w:hAnsi="Cambria Math" w:cs="Arial"/>
                          </w:rPr>
                        </w:rPrChange>
                      </w:rPr>
                      <m:t>P</m:t>
                    </m:r>
                  </m:num>
                  <m:den>
                    <m:r>
                      <w:rPr>
                        <w:rFonts w:ascii="Cambria Math" w:hAnsi="Cambria Math" w:cs="Arial"/>
                        <w:highlight w:val="green"/>
                        <w:rPrChange w:id="555" w:author="PEQUETITA Garcia Rodriguez" w:date="2016-08-09T01:09:00Z">
                          <w:rPr>
                            <w:rFonts w:ascii="Cambria Math" w:hAnsi="Cambria Math" w:cs="Arial"/>
                          </w:rPr>
                        </w:rPrChange>
                      </w:rPr>
                      <m:t>4π</m:t>
                    </m:r>
                    <m:sSup>
                      <m:sSupPr>
                        <m:ctrlPr>
                          <w:rPr>
                            <w:rFonts w:ascii="Cambria Math" w:hAnsi="Cambria Math" w:cs="Arial"/>
                            <w:i/>
                            <w:highlight w:val="green"/>
                            <w:rPrChange w:id="556" w:author="PEQUETITA Garcia Rodriguez" w:date="2016-08-09T01:09:00Z">
                              <w:rPr>
                                <w:rFonts w:ascii="Cambria Math" w:hAnsi="Cambria Math" w:cs="Arial"/>
                                <w:i/>
                              </w:rPr>
                            </w:rPrChange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="Arial"/>
                            <w:highlight w:val="green"/>
                            <w:rPrChange w:id="557" w:author="PEQUETITA Garcia Rodriguez" w:date="2016-08-09T01:09:00Z">
                              <w:rPr>
                                <w:rFonts w:ascii="Cambria Math" w:hAnsi="Cambria Math" w:cs="Arial"/>
                              </w:rPr>
                            </w:rPrChange>
                          </w:rPr>
                          <m:t>r</m:t>
                        </m:r>
                      </m:e>
                      <m:sup>
                        <m:r>
                          <w:rPr>
                            <w:rFonts w:ascii="Cambria Math" w:hAnsi="Cambria Math" w:cs="Arial"/>
                            <w:highlight w:val="green"/>
                            <w:rPrChange w:id="558" w:author="PEQUETITA Garcia Rodriguez" w:date="2016-08-09T01:09:00Z">
                              <w:rPr>
                                <w:rFonts w:ascii="Cambria Math" w:hAnsi="Cambria Math" w:cs="Arial"/>
                              </w:rPr>
                            </w:rPrChange>
                          </w:rPr>
                          <m:t>2</m:t>
                        </m:r>
                      </m:sup>
                    </m:sSup>
                  </m:den>
                </m:f>
              </m:oMath>
            </m:oMathPara>
          </w:p>
          <w:p w14:paraId="5893FFAD" w14:textId="717FEAAA" w:rsidR="004E4E24" w:rsidRPr="004E4E24" w:rsidRDefault="004E4E24" w:rsidP="00DB7A7B">
            <w:pPr>
              <w:pStyle w:val="Textoindependiente"/>
              <w:spacing w:line="360" w:lineRule="auto"/>
              <w:jc w:val="center"/>
              <w:rPr>
                <w:rFonts w:ascii="Arial" w:hAnsi="Arial" w:cs="Arial"/>
                <w:highlight w:val="green"/>
                <w:rPrChange w:id="559" w:author="PEQUETITA Garcia Rodriguez" w:date="2016-08-09T01:09:00Z">
                  <w:rPr>
                    <w:rFonts w:ascii="Arial" w:hAnsi="Arial" w:cs="Arial"/>
                  </w:rPr>
                </w:rPrChange>
              </w:rPr>
            </w:pPr>
            <w:ins w:id="560" w:author="PEQUETITA Garcia Rodriguez" w:date="2016-08-09T01:09:00Z">
              <w:r>
                <w:rPr>
                  <w:rFonts w:ascii="Arial" w:eastAsia="Arial Unicode MS" w:hAnsi="Arial" w:cs="Arial"/>
                  <w:b/>
                </w:rPr>
                <w:t>CN_11_02_formula42</w:t>
              </w:r>
            </w:ins>
          </w:p>
          <w:p w14:paraId="389AF289" w14:textId="72CBAE5C" w:rsidR="001E0603" w:rsidRPr="004E4E24" w:rsidRDefault="001E0603" w:rsidP="00DB7A7B">
            <w:pPr>
              <w:pStyle w:val="Textoindependiente"/>
              <w:spacing w:line="360" w:lineRule="auto"/>
              <w:jc w:val="center"/>
              <w:rPr>
                <w:ins w:id="561" w:author="PEQUETITA Garcia Rodriguez" w:date="2016-08-09T01:09:00Z"/>
                <w:rFonts w:ascii="Arial" w:eastAsiaTheme="minorEastAsia" w:hAnsi="Arial" w:cs="Arial"/>
                <w:highlight w:val="green"/>
                <w:rPrChange w:id="562" w:author="PEQUETITA Garcia Rodriguez" w:date="2016-08-09T01:09:00Z">
                  <w:rPr>
                    <w:ins w:id="563" w:author="PEQUETITA Garcia Rodriguez" w:date="2016-08-09T01:09:00Z"/>
                    <w:rFonts w:ascii="Arial" w:eastAsiaTheme="minorEastAsia" w:hAnsi="Arial" w:cs="Arial"/>
                    <w:highlight w:val="green"/>
                  </w:rPr>
                </w:rPrChange>
              </w:rPr>
            </w:pPr>
            <m:oMathPara>
              <m:oMath>
                <m:r>
                  <w:rPr>
                    <w:rFonts w:ascii="Cambria Math" w:hAnsi="Cambria Math" w:cs="Arial"/>
                    <w:highlight w:val="green"/>
                    <w:rPrChange w:id="564" w:author="PEQUETITA Garcia Rodriguez" w:date="2016-08-09T01:09:00Z">
                      <w:rPr>
                        <w:rFonts w:ascii="Cambria Math" w:hAnsi="Cambria Math" w:cs="Arial"/>
                      </w:rPr>
                    </w:rPrChange>
                  </w:rPr>
                  <m:t>P=I∙4π</m:t>
                </m:r>
                <m:sSup>
                  <m:sSupPr>
                    <m:ctrlPr>
                      <w:rPr>
                        <w:rFonts w:ascii="Cambria Math" w:hAnsi="Cambria Math" w:cs="Arial"/>
                        <w:i/>
                        <w:highlight w:val="green"/>
                        <w:rPrChange w:id="565" w:author="PEQUETITA Garcia Rodriguez" w:date="2016-08-09T01:09:00Z">
                          <w:rPr>
                            <w:rFonts w:ascii="Cambria Math" w:hAnsi="Cambria Math" w:cs="Arial"/>
                            <w:i/>
                          </w:rPr>
                        </w:rPrChange>
                      </w:rPr>
                    </m:ctrlPr>
                  </m:sSupPr>
                  <m:e>
                    <m:r>
                      <w:rPr>
                        <w:rFonts w:ascii="Cambria Math" w:hAnsi="Cambria Math" w:cs="Arial"/>
                        <w:highlight w:val="green"/>
                        <w:rPrChange w:id="566" w:author="PEQUETITA Garcia Rodriguez" w:date="2016-08-09T01:09:00Z">
                          <w:rPr>
                            <w:rFonts w:ascii="Cambria Math" w:hAnsi="Cambria Math" w:cs="Arial"/>
                          </w:rPr>
                        </w:rPrChange>
                      </w:rPr>
                      <m:t>r</m:t>
                    </m:r>
                  </m:e>
                  <m:sup>
                    <m:r>
                      <w:rPr>
                        <w:rFonts w:ascii="Cambria Math" w:hAnsi="Cambria Math" w:cs="Arial"/>
                        <w:highlight w:val="green"/>
                        <w:rPrChange w:id="567" w:author="PEQUETITA Garcia Rodriguez" w:date="2016-08-09T01:09:00Z">
                          <w:rPr>
                            <w:rFonts w:ascii="Cambria Math" w:hAnsi="Cambria Math" w:cs="Arial"/>
                          </w:rPr>
                        </w:rPrChange>
                      </w:rPr>
                      <m:t>2</m:t>
                    </m:r>
                  </m:sup>
                </m:sSup>
              </m:oMath>
            </m:oMathPara>
          </w:p>
          <w:p w14:paraId="35D2340F" w14:textId="1E40BCD4" w:rsidR="004E4E24" w:rsidRPr="00C56319" w:rsidRDefault="004E4E24" w:rsidP="004E4E24">
            <w:pPr>
              <w:pStyle w:val="Textoindependiente"/>
              <w:spacing w:line="360" w:lineRule="auto"/>
              <w:jc w:val="center"/>
              <w:rPr>
                <w:ins w:id="568" w:author="PEQUETITA Garcia Rodriguez" w:date="2016-08-09T01:09:00Z"/>
                <w:rFonts w:ascii="Arial" w:hAnsi="Arial" w:cs="Arial"/>
                <w:highlight w:val="green"/>
              </w:rPr>
            </w:pPr>
            <w:ins w:id="569" w:author="PEQUETITA Garcia Rodriguez" w:date="2016-08-09T01:09:00Z">
              <w:r>
                <w:rPr>
                  <w:rFonts w:ascii="Arial" w:eastAsia="Arial Unicode MS" w:hAnsi="Arial" w:cs="Arial"/>
                  <w:b/>
                </w:rPr>
                <w:t>CN_11_02_formula4</w:t>
              </w:r>
              <w:r>
                <w:rPr>
                  <w:rFonts w:ascii="Arial" w:eastAsia="Arial Unicode MS" w:hAnsi="Arial" w:cs="Arial"/>
                  <w:b/>
                </w:rPr>
                <w:t>3</w:t>
              </w:r>
            </w:ins>
          </w:p>
          <w:p w14:paraId="0AECE46E" w14:textId="1A35A493" w:rsidR="004E4E24" w:rsidRPr="004E4E24" w:rsidDel="004E4E24" w:rsidRDefault="004E4E24" w:rsidP="00DB7A7B">
            <w:pPr>
              <w:pStyle w:val="Textoindependiente"/>
              <w:spacing w:line="360" w:lineRule="auto"/>
              <w:jc w:val="center"/>
              <w:rPr>
                <w:del w:id="570" w:author="PEQUETITA Garcia Rodriguez" w:date="2016-08-09T01:09:00Z"/>
                <w:rFonts w:ascii="Arial" w:hAnsi="Arial" w:cs="Arial"/>
                <w:highlight w:val="green"/>
                <w:rPrChange w:id="571" w:author="PEQUETITA Garcia Rodriguez" w:date="2016-08-09T01:09:00Z">
                  <w:rPr>
                    <w:del w:id="572" w:author="PEQUETITA Garcia Rodriguez" w:date="2016-08-09T01:09:00Z"/>
                    <w:rFonts w:ascii="Arial" w:hAnsi="Arial" w:cs="Arial"/>
                  </w:rPr>
                </w:rPrChange>
              </w:rPr>
            </w:pPr>
          </w:p>
          <w:p w14:paraId="2B573954" w14:textId="70AC300D" w:rsidR="001E0603" w:rsidRPr="004E4E24" w:rsidRDefault="001E0603" w:rsidP="00DB7A7B">
            <w:pPr>
              <w:pStyle w:val="Textoindependiente"/>
              <w:spacing w:line="360" w:lineRule="auto"/>
              <w:jc w:val="center"/>
              <w:rPr>
                <w:ins w:id="573" w:author="PEQUETITA Garcia Rodriguez" w:date="2016-08-09T01:09:00Z"/>
                <w:rFonts w:ascii="Arial" w:eastAsiaTheme="minorEastAsia" w:hAnsi="Arial" w:cs="Arial"/>
                <w:highlight w:val="green"/>
                <w:rPrChange w:id="574" w:author="PEQUETITA Garcia Rodriguez" w:date="2016-08-09T01:09:00Z">
                  <w:rPr>
                    <w:ins w:id="575" w:author="PEQUETITA Garcia Rodriguez" w:date="2016-08-09T01:09:00Z"/>
                    <w:rFonts w:ascii="Arial" w:eastAsiaTheme="minorEastAsia" w:hAnsi="Arial" w:cs="Arial"/>
                    <w:highlight w:val="green"/>
                  </w:rPr>
                </w:rPrChange>
              </w:rPr>
            </w:pPr>
            <m:oMathPara>
              <m:oMath>
                <m:r>
                  <w:rPr>
                    <w:rFonts w:ascii="Cambria Math" w:hAnsi="Cambria Math" w:cs="Arial"/>
                    <w:highlight w:val="green"/>
                    <w:rPrChange w:id="576" w:author="PEQUETITA Garcia Rodriguez" w:date="2016-08-09T01:09:00Z">
                      <w:rPr>
                        <w:rFonts w:ascii="Cambria Math" w:hAnsi="Cambria Math" w:cs="Arial"/>
                      </w:rPr>
                    </w:rPrChange>
                  </w:rPr>
                  <m:t>P=</m:t>
                </m:r>
                <m:r>
                  <w:rPr>
                    <w:rFonts w:ascii="Cambria Math" w:eastAsia="Arial Unicode MS" w:hAnsi="Cambria Math" w:cs="Arial"/>
                    <w:highlight w:val="green"/>
                    <w:rPrChange w:id="577" w:author="PEQUETITA Garcia Rodriguez" w:date="2016-08-09T01:09:00Z">
                      <w:rPr>
                        <w:rFonts w:ascii="Cambria Math" w:eastAsia="Arial Unicode MS" w:hAnsi="Cambria Math" w:cs="Arial"/>
                      </w:rPr>
                    </w:rPrChange>
                  </w:rPr>
                  <m:t xml:space="preserve">1 </m:t>
                </m:r>
                <m:r>
                  <m:rPr>
                    <m:sty m:val="p"/>
                  </m:rPr>
                  <w:rPr>
                    <w:rFonts w:ascii="Cambria Math" w:eastAsia="Arial Unicode MS" w:hAnsi="Cambria Math" w:cs="Arial"/>
                    <w:highlight w:val="green"/>
                    <w:rPrChange w:id="578" w:author="PEQUETITA Garcia Rodriguez" w:date="2016-08-09T01:09:00Z">
                      <w:rPr>
                        <w:rFonts w:ascii="Cambria Math" w:eastAsia="Arial Unicode MS" w:hAnsi="Cambria Math" w:cs="Arial"/>
                      </w:rPr>
                    </w:rPrChange>
                  </w:rPr>
                  <m:t>x</m:t>
                </m:r>
                <m:r>
                  <w:rPr>
                    <w:rFonts w:ascii="Cambria Math" w:eastAsia="Arial Unicode MS" w:hAnsi="Cambria Math" w:cs="Arial"/>
                    <w:highlight w:val="green"/>
                    <w:rPrChange w:id="579" w:author="PEQUETITA Garcia Rodriguez" w:date="2016-08-09T01:09:00Z">
                      <w:rPr>
                        <w:rFonts w:ascii="Cambria Math" w:eastAsia="Arial Unicode MS" w:hAnsi="Cambria Math" w:cs="Arial"/>
                      </w:rPr>
                    </w:rPrChange>
                  </w:rPr>
                  <m:t xml:space="preserve"> </m:t>
                </m:r>
                <m:sSup>
                  <m:sSupPr>
                    <m:ctrlPr>
                      <w:rPr>
                        <w:rFonts w:ascii="Cambria Math" w:eastAsia="Arial Unicode MS" w:hAnsi="Cambria Math" w:cs="Arial"/>
                        <w:i/>
                        <w:highlight w:val="green"/>
                        <w:rPrChange w:id="580" w:author="PEQUETITA Garcia Rodriguez" w:date="2016-08-09T01:09:00Z">
                          <w:rPr>
                            <w:rFonts w:ascii="Cambria Math" w:eastAsia="Arial Unicode MS" w:hAnsi="Cambria Math" w:cs="Arial"/>
                            <w:i/>
                          </w:rPr>
                        </w:rPrChange>
                      </w:rPr>
                    </m:ctrlPr>
                  </m:sSupPr>
                  <m:e>
                    <m:r>
                      <w:rPr>
                        <w:rFonts w:ascii="Cambria Math" w:eastAsia="Arial Unicode MS" w:hAnsi="Cambria Math" w:cs="Arial"/>
                        <w:highlight w:val="green"/>
                        <w:rPrChange w:id="581" w:author="PEQUETITA Garcia Rodriguez" w:date="2016-08-09T01:09:00Z">
                          <w:rPr>
                            <w:rFonts w:ascii="Cambria Math" w:eastAsia="Arial Unicode MS" w:hAnsi="Cambria Math" w:cs="Arial"/>
                          </w:rPr>
                        </w:rPrChange>
                      </w:rPr>
                      <m:t>10</m:t>
                    </m:r>
                  </m:e>
                  <m:sup>
                    <m:r>
                      <w:rPr>
                        <w:rFonts w:ascii="Cambria Math" w:eastAsia="Arial Unicode MS" w:hAnsi="Cambria Math" w:cs="Arial"/>
                        <w:highlight w:val="green"/>
                        <w:rPrChange w:id="582" w:author="PEQUETITA Garcia Rodriguez" w:date="2016-08-09T01:09:00Z">
                          <w:rPr>
                            <w:rFonts w:ascii="Cambria Math" w:eastAsia="Arial Unicode MS" w:hAnsi="Cambria Math" w:cs="Arial"/>
                          </w:rPr>
                        </w:rPrChange>
                      </w:rPr>
                      <m:t>6</m:t>
                    </m:r>
                  </m:sup>
                </m:sSup>
                <m:r>
                  <w:rPr>
                    <w:rFonts w:ascii="Cambria Math" w:eastAsia="Arial Unicode MS" w:hAnsi="Cambria Math" w:cs="Arial"/>
                    <w:highlight w:val="green"/>
                    <w:rPrChange w:id="583" w:author="PEQUETITA Garcia Rodriguez" w:date="2016-08-09T01:09:00Z">
                      <w:rPr>
                        <w:rFonts w:ascii="Cambria Math" w:eastAsia="Arial Unicode MS" w:hAnsi="Cambria Math" w:cs="Arial"/>
                      </w:rPr>
                    </w:rPrChange>
                  </w:rPr>
                  <m:t xml:space="preserve"> </m:t>
                </m:r>
                <m:f>
                  <m:fPr>
                    <m:ctrlPr>
                      <w:rPr>
                        <w:rFonts w:ascii="Cambria Math" w:eastAsia="Arial Unicode MS" w:hAnsi="Cambria Math" w:cs="Arial"/>
                        <w:highlight w:val="green"/>
                        <w:rPrChange w:id="584" w:author="PEQUETITA Garcia Rodriguez" w:date="2016-08-09T01:09:00Z">
                          <w:rPr>
                            <w:rFonts w:ascii="Cambria Math" w:eastAsia="Arial Unicode MS" w:hAnsi="Cambria Math" w:cs="Arial"/>
                          </w:rPr>
                        </w:rPrChange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eastAsia="Arial Unicode MS" w:hAnsi="Cambria Math" w:cs="Arial"/>
                        <w:highlight w:val="green"/>
                        <w:rPrChange w:id="585" w:author="PEQUETITA Garcia Rodriguez" w:date="2016-08-09T01:09:00Z">
                          <w:rPr>
                            <w:rFonts w:ascii="Cambria Math" w:eastAsia="Arial Unicode MS" w:hAnsi="Cambria Math" w:cs="Arial"/>
                          </w:rPr>
                        </w:rPrChange>
                      </w:rPr>
                      <m:t>W</m:t>
                    </m:r>
                  </m:num>
                  <m:den>
                    <m:sSup>
                      <m:sSupPr>
                        <m:ctrlPr>
                          <w:rPr>
                            <w:rFonts w:ascii="Cambria Math" w:eastAsia="Arial Unicode MS" w:hAnsi="Cambria Math" w:cs="Arial"/>
                            <w:i/>
                            <w:highlight w:val="green"/>
                            <w:rPrChange w:id="586" w:author="PEQUETITA Garcia Rodriguez" w:date="2016-08-09T01:09:00Z">
                              <w:rPr>
                                <w:rFonts w:ascii="Cambria Math" w:eastAsia="Arial Unicode MS" w:hAnsi="Cambria Math" w:cs="Arial"/>
                                <w:i/>
                              </w:rPr>
                            </w:rPrChange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="Arial Unicode MS" w:hAnsi="Cambria Math" w:cs="Arial"/>
                            <w:highlight w:val="green"/>
                            <w:rPrChange w:id="587" w:author="PEQUETITA Garcia Rodriguez" w:date="2016-08-09T01:09:00Z">
                              <w:rPr>
                                <w:rFonts w:ascii="Cambria Math" w:eastAsia="Arial Unicode MS" w:hAnsi="Cambria Math" w:cs="Arial"/>
                              </w:rPr>
                            </w:rPrChange>
                          </w:rPr>
                          <m:t>m</m:t>
                        </m:r>
                      </m:e>
                      <m:sup>
                        <m:r>
                          <w:rPr>
                            <w:rFonts w:ascii="Cambria Math" w:eastAsia="Arial Unicode MS" w:hAnsi="Cambria Math" w:cs="Arial"/>
                            <w:highlight w:val="green"/>
                            <w:rPrChange w:id="588" w:author="PEQUETITA Garcia Rodriguez" w:date="2016-08-09T01:09:00Z">
                              <w:rPr>
                                <w:rFonts w:ascii="Cambria Math" w:eastAsia="Arial Unicode MS" w:hAnsi="Cambria Math" w:cs="Arial"/>
                              </w:rPr>
                            </w:rPrChange>
                          </w:rPr>
                          <m:t>2</m:t>
                        </m:r>
                      </m:sup>
                    </m:sSup>
                  </m:den>
                </m:f>
                <m:r>
                  <w:rPr>
                    <w:rFonts w:ascii="Cambria Math" w:hAnsi="Cambria Math" w:cs="Arial"/>
                    <w:highlight w:val="green"/>
                    <w:rPrChange w:id="589" w:author="PEQUETITA Garcia Rodriguez" w:date="2016-08-09T01:09:00Z">
                      <w:rPr>
                        <w:rFonts w:ascii="Cambria Math" w:hAnsi="Cambria Math" w:cs="Arial"/>
                      </w:rPr>
                    </w:rPrChange>
                  </w:rPr>
                  <m:t>∙4π</m:t>
                </m:r>
                <m:sSup>
                  <m:sSupPr>
                    <m:ctrlPr>
                      <w:rPr>
                        <w:rFonts w:ascii="Cambria Math" w:hAnsi="Cambria Math" w:cs="Arial"/>
                        <w:i/>
                        <w:highlight w:val="green"/>
                        <w:rPrChange w:id="590" w:author="PEQUETITA Garcia Rodriguez" w:date="2016-08-09T01:09:00Z">
                          <w:rPr>
                            <w:rFonts w:ascii="Cambria Math" w:hAnsi="Cambria Math" w:cs="Arial"/>
                            <w:i/>
                          </w:rPr>
                        </w:rPrChange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 w:cs="Arial"/>
                            <w:i/>
                            <w:highlight w:val="green"/>
                            <w:rPrChange w:id="591" w:author="PEQUETITA Garcia Rodriguez" w:date="2016-08-09T01:09:00Z">
                              <w:rPr>
                                <w:rFonts w:ascii="Cambria Math" w:hAnsi="Cambria Math" w:cs="Arial"/>
                                <w:i/>
                              </w:rPr>
                            </w:rPrChange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Arial"/>
                            <w:highlight w:val="green"/>
                            <w:rPrChange w:id="592" w:author="PEQUETITA Garcia Rodriguez" w:date="2016-08-09T01:09:00Z">
                              <w:rPr>
                                <w:rFonts w:ascii="Cambria Math" w:hAnsi="Cambria Math" w:cs="Arial"/>
                              </w:rPr>
                            </w:rPrChange>
                          </w:rPr>
                          <m:t xml:space="preserve">100 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 w:cs="Arial"/>
                            <w:highlight w:val="green"/>
                            <w:rPrChange w:id="593" w:author="PEQUETITA Garcia Rodriguez" w:date="2016-08-09T01:09:00Z">
                              <w:rPr>
                                <w:rFonts w:ascii="Cambria Math" w:hAnsi="Cambria Math" w:cs="Arial"/>
                              </w:rPr>
                            </w:rPrChange>
                          </w:rPr>
                          <m:t>km</m:t>
                        </m:r>
                      </m:e>
                    </m:d>
                  </m:e>
                  <m:sup>
                    <m:r>
                      <w:rPr>
                        <w:rFonts w:ascii="Cambria Math" w:hAnsi="Cambria Math" w:cs="Arial"/>
                        <w:highlight w:val="green"/>
                        <w:rPrChange w:id="594" w:author="PEQUETITA Garcia Rodriguez" w:date="2016-08-09T01:09:00Z">
                          <w:rPr>
                            <w:rFonts w:ascii="Cambria Math" w:hAnsi="Cambria Math" w:cs="Arial"/>
                          </w:rPr>
                        </w:rPrChange>
                      </w:rPr>
                      <m:t>2</m:t>
                    </m:r>
                  </m:sup>
                </m:sSup>
              </m:oMath>
            </m:oMathPara>
          </w:p>
          <w:p w14:paraId="6C93C8B2" w14:textId="1AF72A83" w:rsidR="004E4E24" w:rsidRPr="00C56319" w:rsidRDefault="004E4E24" w:rsidP="004E4E24">
            <w:pPr>
              <w:pStyle w:val="Textoindependiente"/>
              <w:spacing w:line="360" w:lineRule="auto"/>
              <w:jc w:val="center"/>
              <w:rPr>
                <w:ins w:id="595" w:author="PEQUETITA Garcia Rodriguez" w:date="2016-08-09T01:09:00Z"/>
                <w:rFonts w:ascii="Arial" w:hAnsi="Arial" w:cs="Arial"/>
                <w:highlight w:val="green"/>
              </w:rPr>
            </w:pPr>
            <w:ins w:id="596" w:author="PEQUETITA Garcia Rodriguez" w:date="2016-08-09T01:09:00Z">
              <w:r>
                <w:rPr>
                  <w:rFonts w:ascii="Arial" w:eastAsia="Arial Unicode MS" w:hAnsi="Arial" w:cs="Arial"/>
                  <w:b/>
                </w:rPr>
                <w:t>CN_11_02_formula4</w:t>
              </w:r>
              <w:r>
                <w:rPr>
                  <w:rFonts w:ascii="Arial" w:eastAsia="Arial Unicode MS" w:hAnsi="Arial" w:cs="Arial"/>
                  <w:b/>
                </w:rPr>
                <w:t>4</w:t>
              </w:r>
            </w:ins>
          </w:p>
          <w:p w14:paraId="18BC68EC" w14:textId="77777777" w:rsidR="004E4E24" w:rsidRPr="004E4E24" w:rsidRDefault="004E4E24" w:rsidP="00DB7A7B">
            <w:pPr>
              <w:pStyle w:val="Textoindependiente"/>
              <w:spacing w:line="360" w:lineRule="auto"/>
              <w:jc w:val="center"/>
              <w:rPr>
                <w:rFonts w:ascii="Arial" w:hAnsi="Arial" w:cs="Arial"/>
                <w:highlight w:val="green"/>
                <w:rPrChange w:id="597" w:author="PEQUETITA Garcia Rodriguez" w:date="2016-08-09T01:09:00Z">
                  <w:rPr>
                    <w:rFonts w:ascii="Arial" w:hAnsi="Arial" w:cs="Arial"/>
                  </w:rPr>
                </w:rPrChange>
              </w:rPr>
            </w:pPr>
          </w:p>
          <w:p w14:paraId="4C3F10E6" w14:textId="5AE8BB09" w:rsidR="001E0603" w:rsidRPr="004E4E24" w:rsidRDefault="00C00250" w:rsidP="00DB7A7B">
            <w:pPr>
              <w:spacing w:line="360" w:lineRule="auto"/>
              <w:rPr>
                <w:ins w:id="598" w:author="PEQUETITA Garcia Rodriguez" w:date="2016-08-09T01:09:00Z"/>
                <w:rFonts w:ascii="Arial" w:eastAsiaTheme="minorEastAsia" w:hAnsi="Arial" w:cs="Arial"/>
                <w:highlight w:val="green"/>
                <w:rPrChange w:id="599" w:author="PEQUETITA Garcia Rodriguez" w:date="2016-08-09T01:09:00Z">
                  <w:rPr>
                    <w:ins w:id="600" w:author="PEQUETITA Garcia Rodriguez" w:date="2016-08-09T01:09:00Z"/>
                    <w:rFonts w:ascii="Arial" w:eastAsiaTheme="minorEastAsia" w:hAnsi="Arial" w:cs="Arial"/>
                    <w:highlight w:val="green"/>
                  </w:rPr>
                </w:rPrChange>
              </w:rPr>
            </w:pPr>
            <m:oMathPara>
              <m:oMath>
                <m:r>
                  <w:rPr>
                    <w:rFonts w:ascii="Cambria Math" w:eastAsia="Arial Unicode MS" w:hAnsi="Cambria Math" w:cs="Arial"/>
                    <w:highlight w:val="green"/>
                    <w:rPrChange w:id="601" w:author="PEQUETITA Garcia Rodriguez" w:date="2016-08-09T01:09:00Z">
                      <w:rPr>
                        <w:rFonts w:ascii="Cambria Math" w:eastAsia="Arial Unicode MS" w:hAnsi="Cambria Math" w:cs="Arial"/>
                      </w:rPr>
                    </w:rPrChange>
                  </w:rPr>
                  <m:t xml:space="preserve">P=1 </m:t>
                </m:r>
                <m:r>
                  <m:rPr>
                    <m:sty m:val="p"/>
                  </m:rPr>
                  <w:rPr>
                    <w:rFonts w:ascii="Cambria Math" w:eastAsia="Arial Unicode MS" w:hAnsi="Cambria Math" w:cs="Arial"/>
                    <w:highlight w:val="green"/>
                    <w:rPrChange w:id="602" w:author="PEQUETITA Garcia Rodriguez" w:date="2016-08-09T01:09:00Z">
                      <w:rPr>
                        <w:rFonts w:ascii="Cambria Math" w:eastAsia="Arial Unicode MS" w:hAnsi="Cambria Math" w:cs="Arial"/>
                      </w:rPr>
                    </w:rPrChange>
                  </w:rPr>
                  <m:t>x</m:t>
                </m:r>
                <m:r>
                  <w:rPr>
                    <w:rFonts w:ascii="Cambria Math" w:eastAsia="Arial Unicode MS" w:hAnsi="Cambria Math" w:cs="Arial"/>
                    <w:highlight w:val="green"/>
                    <w:rPrChange w:id="603" w:author="PEQUETITA Garcia Rodriguez" w:date="2016-08-09T01:09:00Z">
                      <w:rPr>
                        <w:rFonts w:ascii="Cambria Math" w:eastAsia="Arial Unicode MS" w:hAnsi="Cambria Math" w:cs="Arial"/>
                      </w:rPr>
                    </w:rPrChange>
                  </w:rPr>
                  <m:t xml:space="preserve"> </m:t>
                </m:r>
                <m:sSup>
                  <m:sSupPr>
                    <m:ctrlPr>
                      <w:rPr>
                        <w:rFonts w:ascii="Cambria Math" w:eastAsia="Arial Unicode MS" w:hAnsi="Cambria Math" w:cs="Arial"/>
                        <w:i/>
                        <w:highlight w:val="green"/>
                        <w:rPrChange w:id="604" w:author="PEQUETITA Garcia Rodriguez" w:date="2016-08-09T01:09:00Z">
                          <w:rPr>
                            <w:rFonts w:ascii="Cambria Math" w:eastAsia="Arial Unicode MS" w:hAnsi="Cambria Math" w:cs="Arial"/>
                            <w:i/>
                          </w:rPr>
                        </w:rPrChange>
                      </w:rPr>
                    </m:ctrlPr>
                  </m:sSupPr>
                  <m:e>
                    <m:r>
                      <w:rPr>
                        <w:rFonts w:ascii="Cambria Math" w:eastAsia="Arial Unicode MS" w:hAnsi="Cambria Math" w:cs="Arial"/>
                        <w:highlight w:val="green"/>
                        <w:rPrChange w:id="605" w:author="PEQUETITA Garcia Rodriguez" w:date="2016-08-09T01:09:00Z">
                          <w:rPr>
                            <w:rFonts w:ascii="Cambria Math" w:eastAsia="Arial Unicode MS" w:hAnsi="Cambria Math" w:cs="Arial"/>
                          </w:rPr>
                        </w:rPrChange>
                      </w:rPr>
                      <m:t>10</m:t>
                    </m:r>
                  </m:e>
                  <m:sup>
                    <m:r>
                      <w:rPr>
                        <w:rFonts w:ascii="Cambria Math" w:eastAsia="Arial Unicode MS" w:hAnsi="Cambria Math" w:cs="Arial"/>
                        <w:highlight w:val="green"/>
                        <w:rPrChange w:id="606" w:author="PEQUETITA Garcia Rodriguez" w:date="2016-08-09T01:09:00Z">
                          <w:rPr>
                            <w:rFonts w:ascii="Cambria Math" w:eastAsia="Arial Unicode MS" w:hAnsi="Cambria Math" w:cs="Arial"/>
                          </w:rPr>
                        </w:rPrChange>
                      </w:rPr>
                      <m:t>6</m:t>
                    </m:r>
                  </m:sup>
                </m:sSup>
                <m:r>
                  <w:rPr>
                    <w:rFonts w:ascii="Cambria Math" w:eastAsia="Arial Unicode MS" w:hAnsi="Cambria Math" w:cs="Arial"/>
                    <w:highlight w:val="green"/>
                    <w:rPrChange w:id="607" w:author="PEQUETITA Garcia Rodriguez" w:date="2016-08-09T01:09:00Z">
                      <w:rPr>
                        <w:rFonts w:ascii="Cambria Math" w:eastAsia="Arial Unicode MS" w:hAnsi="Cambria Math" w:cs="Arial"/>
                      </w:rPr>
                    </w:rPrChange>
                  </w:rPr>
                  <m:t xml:space="preserve"> </m:t>
                </m:r>
                <m:f>
                  <m:fPr>
                    <m:ctrlPr>
                      <w:rPr>
                        <w:rFonts w:ascii="Cambria Math" w:eastAsia="Arial Unicode MS" w:hAnsi="Cambria Math" w:cs="Arial"/>
                        <w:highlight w:val="green"/>
                        <w:rPrChange w:id="608" w:author="PEQUETITA Garcia Rodriguez" w:date="2016-08-09T01:09:00Z">
                          <w:rPr>
                            <w:rFonts w:ascii="Cambria Math" w:eastAsia="Arial Unicode MS" w:hAnsi="Cambria Math" w:cs="Arial"/>
                          </w:rPr>
                        </w:rPrChange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eastAsia="Arial Unicode MS" w:hAnsi="Cambria Math" w:cs="Arial"/>
                        <w:highlight w:val="green"/>
                        <w:rPrChange w:id="609" w:author="PEQUETITA Garcia Rodriguez" w:date="2016-08-09T01:09:00Z">
                          <w:rPr>
                            <w:rFonts w:ascii="Cambria Math" w:eastAsia="Arial Unicode MS" w:hAnsi="Cambria Math" w:cs="Arial"/>
                          </w:rPr>
                        </w:rPrChange>
                      </w:rPr>
                      <m:t>W</m:t>
                    </m:r>
                  </m:num>
                  <m:den>
                    <m:sSup>
                      <m:sSupPr>
                        <m:ctrlPr>
                          <w:rPr>
                            <w:rFonts w:ascii="Cambria Math" w:eastAsia="Arial Unicode MS" w:hAnsi="Cambria Math" w:cs="Arial"/>
                            <w:i/>
                            <w:highlight w:val="green"/>
                            <w:rPrChange w:id="610" w:author="PEQUETITA Garcia Rodriguez" w:date="2016-08-09T01:09:00Z">
                              <w:rPr>
                                <w:rFonts w:ascii="Cambria Math" w:eastAsia="Arial Unicode MS" w:hAnsi="Cambria Math" w:cs="Arial"/>
                                <w:i/>
                              </w:rPr>
                            </w:rPrChange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="Arial Unicode MS" w:hAnsi="Cambria Math" w:cs="Arial"/>
                            <w:highlight w:val="green"/>
                            <w:rPrChange w:id="611" w:author="PEQUETITA Garcia Rodriguez" w:date="2016-08-09T01:09:00Z">
                              <w:rPr>
                                <w:rFonts w:ascii="Cambria Math" w:eastAsia="Arial Unicode MS" w:hAnsi="Cambria Math" w:cs="Arial"/>
                              </w:rPr>
                            </w:rPrChange>
                          </w:rPr>
                          <m:t>m</m:t>
                        </m:r>
                      </m:e>
                      <m:sup>
                        <m:r>
                          <w:rPr>
                            <w:rFonts w:ascii="Cambria Math" w:eastAsia="Arial Unicode MS" w:hAnsi="Cambria Math" w:cs="Arial"/>
                            <w:highlight w:val="green"/>
                            <w:rPrChange w:id="612" w:author="PEQUETITA Garcia Rodriguez" w:date="2016-08-09T01:09:00Z">
                              <w:rPr>
                                <w:rFonts w:ascii="Cambria Math" w:eastAsia="Arial Unicode MS" w:hAnsi="Cambria Math" w:cs="Arial"/>
                              </w:rPr>
                            </w:rPrChange>
                          </w:rPr>
                          <m:t>2</m:t>
                        </m:r>
                      </m:sup>
                    </m:sSup>
                  </m:den>
                </m:f>
                <m:r>
                  <w:rPr>
                    <w:rFonts w:ascii="Cambria Math" w:hAnsi="Cambria Math" w:cs="Arial"/>
                    <w:highlight w:val="green"/>
                    <w:rPrChange w:id="613" w:author="PEQUETITA Garcia Rodriguez" w:date="2016-08-09T01:09:00Z">
                      <w:rPr>
                        <w:rFonts w:ascii="Cambria Math" w:hAnsi="Cambria Math" w:cs="Arial"/>
                      </w:rPr>
                    </w:rPrChange>
                  </w:rPr>
                  <m:t>∙4π</m:t>
                </m:r>
                <m:sSup>
                  <m:sSupPr>
                    <m:ctrlPr>
                      <w:rPr>
                        <w:rFonts w:ascii="Cambria Math" w:hAnsi="Cambria Math" w:cs="Arial"/>
                        <w:i/>
                        <w:highlight w:val="green"/>
                        <w:rPrChange w:id="614" w:author="PEQUETITA Garcia Rodriguez" w:date="2016-08-09T01:09:00Z">
                          <w:rPr>
                            <w:rFonts w:ascii="Cambria Math" w:hAnsi="Cambria Math" w:cs="Arial"/>
                            <w:i/>
                          </w:rPr>
                        </w:rPrChange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 w:cs="Arial"/>
                            <w:i/>
                            <w:highlight w:val="green"/>
                            <w:rPrChange w:id="615" w:author="PEQUETITA Garcia Rodriguez" w:date="2016-08-09T01:09:00Z">
                              <w:rPr>
                                <w:rFonts w:ascii="Cambria Math" w:hAnsi="Cambria Math" w:cs="Arial"/>
                                <w:i/>
                              </w:rPr>
                            </w:rPrChange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Arial"/>
                            <w:highlight w:val="green"/>
                            <w:rPrChange w:id="616" w:author="PEQUETITA Garcia Rodriguez" w:date="2016-08-09T01:09:00Z">
                              <w:rPr>
                                <w:rFonts w:ascii="Cambria Math" w:hAnsi="Cambria Math" w:cs="Arial"/>
                              </w:rPr>
                            </w:rPrChange>
                          </w:rPr>
                          <m:t xml:space="preserve">100000 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 w:cs="Arial"/>
                            <w:highlight w:val="green"/>
                            <w:rPrChange w:id="617" w:author="PEQUETITA Garcia Rodriguez" w:date="2016-08-09T01:09:00Z">
                              <w:rPr>
                                <w:rFonts w:ascii="Cambria Math" w:hAnsi="Cambria Math" w:cs="Arial"/>
                              </w:rPr>
                            </w:rPrChange>
                          </w:rPr>
                          <m:t>m</m:t>
                        </m:r>
                      </m:e>
                    </m:d>
                  </m:e>
                  <m:sup>
                    <m:r>
                      <w:rPr>
                        <w:rFonts w:ascii="Cambria Math" w:hAnsi="Cambria Math" w:cs="Arial"/>
                        <w:highlight w:val="green"/>
                        <w:rPrChange w:id="618" w:author="PEQUETITA Garcia Rodriguez" w:date="2016-08-09T01:09:00Z">
                          <w:rPr>
                            <w:rFonts w:ascii="Cambria Math" w:hAnsi="Cambria Math" w:cs="Arial"/>
                          </w:rPr>
                        </w:rPrChange>
                      </w:rPr>
                      <m:t>2</m:t>
                    </m:r>
                  </m:sup>
                </m:sSup>
              </m:oMath>
            </m:oMathPara>
          </w:p>
          <w:p w14:paraId="0C173D91" w14:textId="1FB53DE9" w:rsidR="004E4E24" w:rsidRPr="00C56319" w:rsidRDefault="004E4E24" w:rsidP="004E4E24">
            <w:pPr>
              <w:pStyle w:val="Textoindependiente"/>
              <w:spacing w:line="360" w:lineRule="auto"/>
              <w:jc w:val="center"/>
              <w:rPr>
                <w:ins w:id="619" w:author="PEQUETITA Garcia Rodriguez" w:date="2016-08-09T01:10:00Z"/>
                <w:rFonts w:ascii="Arial" w:hAnsi="Arial" w:cs="Arial"/>
                <w:highlight w:val="green"/>
              </w:rPr>
            </w:pPr>
            <w:ins w:id="620" w:author="PEQUETITA Garcia Rodriguez" w:date="2016-08-09T01:10:00Z">
              <w:r>
                <w:rPr>
                  <w:rFonts w:ascii="Arial" w:eastAsia="Arial Unicode MS" w:hAnsi="Arial" w:cs="Arial"/>
                  <w:b/>
                </w:rPr>
                <w:t>CN_11_02_formula4</w:t>
              </w:r>
              <w:r>
                <w:rPr>
                  <w:rFonts w:ascii="Arial" w:eastAsia="Arial Unicode MS" w:hAnsi="Arial" w:cs="Arial"/>
                  <w:b/>
                </w:rPr>
                <w:t>5</w:t>
              </w:r>
            </w:ins>
          </w:p>
          <w:p w14:paraId="2D5C2E40" w14:textId="597B6565" w:rsidR="004E4E24" w:rsidRPr="004E4E24" w:rsidDel="004E4E24" w:rsidRDefault="004E4E24" w:rsidP="00DB7A7B">
            <w:pPr>
              <w:spacing w:line="360" w:lineRule="auto"/>
              <w:rPr>
                <w:del w:id="621" w:author="PEQUETITA Garcia Rodriguez" w:date="2016-08-09T01:10:00Z"/>
                <w:rFonts w:ascii="Arial" w:eastAsiaTheme="minorEastAsia" w:hAnsi="Arial" w:cs="Arial"/>
                <w:highlight w:val="green"/>
                <w:rPrChange w:id="622" w:author="PEQUETITA Garcia Rodriguez" w:date="2016-08-09T01:09:00Z">
                  <w:rPr>
                    <w:del w:id="623" w:author="PEQUETITA Garcia Rodriguez" w:date="2016-08-09T01:10:00Z"/>
                    <w:rFonts w:ascii="Arial" w:eastAsiaTheme="minorEastAsia" w:hAnsi="Arial" w:cs="Arial"/>
                  </w:rPr>
                </w:rPrChange>
              </w:rPr>
            </w:pPr>
          </w:p>
          <w:p w14:paraId="2A78290A" w14:textId="77777777" w:rsidR="00C00250" w:rsidRPr="00DB7A7B" w:rsidRDefault="00C00250" w:rsidP="00DB7A7B">
            <w:pPr>
              <w:spacing w:line="360" w:lineRule="auto"/>
              <w:rPr>
                <w:rFonts w:ascii="Arial" w:eastAsiaTheme="minorEastAsia" w:hAnsi="Arial" w:cs="Arial"/>
              </w:rPr>
            </w:pPr>
            <m:oMathPara>
              <m:oMath>
                <m:r>
                  <w:rPr>
                    <w:rFonts w:ascii="Cambria Math" w:eastAsiaTheme="minorEastAsia" w:hAnsi="Cambria Math" w:cs="Arial"/>
                    <w:highlight w:val="green"/>
                    <w:rPrChange w:id="624" w:author="PEQUETITA Garcia Rodriguez" w:date="2016-08-09T01:09:00Z">
                      <w:rPr>
                        <w:rFonts w:ascii="Cambria Math" w:eastAsiaTheme="minorEastAsia" w:hAnsi="Cambria Math" w:cs="Arial"/>
                      </w:rPr>
                    </w:rPrChange>
                  </w:rPr>
                  <m:t xml:space="preserve">P=1,26 </m:t>
                </m:r>
                <m:r>
                  <m:rPr>
                    <m:sty m:val="p"/>
                  </m:rPr>
                  <w:rPr>
                    <w:rFonts w:ascii="Cambria Math" w:eastAsiaTheme="minorEastAsia" w:hAnsi="Cambria Math" w:cs="Arial"/>
                    <w:highlight w:val="green"/>
                    <w:rPrChange w:id="625" w:author="PEQUETITA Garcia Rodriguez" w:date="2016-08-09T01:09:00Z">
                      <w:rPr>
                        <w:rFonts w:ascii="Cambria Math" w:eastAsiaTheme="minorEastAsia" w:hAnsi="Cambria Math" w:cs="Arial"/>
                      </w:rPr>
                    </w:rPrChange>
                  </w:rPr>
                  <m:t xml:space="preserve">x </m:t>
                </m:r>
                <m:sSup>
                  <m:sSupPr>
                    <m:ctrlPr>
                      <w:rPr>
                        <w:rFonts w:ascii="Cambria Math" w:eastAsiaTheme="minorEastAsia" w:hAnsi="Cambria Math" w:cs="Arial"/>
                        <w:highlight w:val="green"/>
                        <w:rPrChange w:id="626" w:author="PEQUETITA Garcia Rodriguez" w:date="2016-08-09T01:09:00Z">
                          <w:rPr>
                            <w:rFonts w:ascii="Cambria Math" w:eastAsiaTheme="minorEastAsia" w:hAnsi="Cambria Math" w:cs="Arial"/>
                          </w:rPr>
                        </w:rPrChange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Arial"/>
                        <w:highlight w:val="green"/>
                        <w:rPrChange w:id="627" w:author="PEQUETITA Garcia Rodriguez" w:date="2016-08-09T01:09:00Z">
                          <w:rPr>
                            <w:rFonts w:ascii="Cambria Math" w:eastAsiaTheme="minorEastAsia" w:hAnsi="Cambria Math" w:cs="Arial"/>
                          </w:rPr>
                        </w:rPrChange>
                      </w:rPr>
                      <m:t>10</m:t>
                    </m:r>
                  </m:e>
                  <m:sup>
                    <m:r>
                      <w:rPr>
                        <w:rFonts w:ascii="Cambria Math" w:eastAsiaTheme="minorEastAsia" w:hAnsi="Cambria Math" w:cs="Arial"/>
                        <w:highlight w:val="green"/>
                        <w:rPrChange w:id="628" w:author="PEQUETITA Garcia Rodriguez" w:date="2016-08-09T01:09:00Z">
                          <w:rPr>
                            <w:rFonts w:ascii="Cambria Math" w:eastAsiaTheme="minorEastAsia" w:hAnsi="Cambria Math" w:cs="Arial"/>
                          </w:rPr>
                        </w:rPrChange>
                      </w:rPr>
                      <m:t>17</m:t>
                    </m:r>
                  </m:sup>
                </m:sSup>
                <m:r>
                  <w:rPr>
                    <w:rFonts w:ascii="Cambria Math" w:eastAsiaTheme="minorEastAsia" w:hAnsi="Cambria Math" w:cs="Arial"/>
                    <w:highlight w:val="green"/>
                    <w:rPrChange w:id="629" w:author="PEQUETITA Garcia Rodriguez" w:date="2016-08-09T01:09:00Z">
                      <w:rPr>
                        <w:rFonts w:ascii="Cambria Math" w:eastAsiaTheme="minorEastAsia" w:hAnsi="Cambria Math" w:cs="Arial"/>
                      </w:rPr>
                    </w:rPrChange>
                  </w:rPr>
                  <m:t xml:space="preserve"> </m:t>
                </m:r>
                <m:r>
                  <m:rPr>
                    <m:sty m:val="p"/>
                  </m:rPr>
                  <w:rPr>
                    <w:rFonts w:ascii="Cambria Math" w:eastAsiaTheme="minorEastAsia" w:hAnsi="Cambria Math" w:cs="Arial"/>
                    <w:highlight w:val="green"/>
                    <w:rPrChange w:id="630" w:author="PEQUETITA Garcia Rodriguez" w:date="2016-08-09T01:09:00Z">
                      <w:rPr>
                        <w:rFonts w:ascii="Cambria Math" w:eastAsiaTheme="minorEastAsia" w:hAnsi="Cambria Math" w:cs="Arial"/>
                      </w:rPr>
                    </w:rPrChange>
                  </w:rPr>
                  <m:t>W</m:t>
                </m:r>
              </m:oMath>
            </m:oMathPara>
          </w:p>
          <w:p w14:paraId="194614B7" w14:textId="1BC67DBE" w:rsidR="004E4E24" w:rsidRPr="00C56319" w:rsidRDefault="004E4E24" w:rsidP="004E4E24">
            <w:pPr>
              <w:pStyle w:val="Textoindependiente"/>
              <w:spacing w:line="360" w:lineRule="auto"/>
              <w:jc w:val="center"/>
              <w:rPr>
                <w:ins w:id="631" w:author="PEQUETITA Garcia Rodriguez" w:date="2016-08-09T01:10:00Z"/>
                <w:rFonts w:ascii="Arial" w:hAnsi="Arial" w:cs="Arial"/>
                <w:highlight w:val="green"/>
              </w:rPr>
            </w:pPr>
            <w:ins w:id="632" w:author="PEQUETITA Garcia Rodriguez" w:date="2016-08-09T01:10:00Z">
              <w:r>
                <w:rPr>
                  <w:rFonts w:ascii="Arial" w:eastAsia="Arial Unicode MS" w:hAnsi="Arial" w:cs="Arial"/>
                  <w:b/>
                </w:rPr>
                <w:t>CN_11_02_formula4</w:t>
              </w:r>
              <w:r>
                <w:rPr>
                  <w:rFonts w:ascii="Arial" w:eastAsia="Arial Unicode MS" w:hAnsi="Arial" w:cs="Arial"/>
                  <w:b/>
                </w:rPr>
                <w:t>6</w:t>
              </w:r>
            </w:ins>
          </w:p>
          <w:p w14:paraId="5ECB242C" w14:textId="77777777" w:rsidR="00C00250" w:rsidRPr="00DB7A7B" w:rsidRDefault="00C00250" w:rsidP="004E4E24">
            <w:pPr>
              <w:spacing w:line="360" w:lineRule="auto"/>
              <w:jc w:val="center"/>
              <w:rPr>
                <w:rFonts w:ascii="Arial" w:eastAsiaTheme="minorEastAsia" w:hAnsi="Arial" w:cs="Arial"/>
              </w:rPr>
              <w:pPrChange w:id="633" w:author="PEQUETITA Garcia Rodriguez" w:date="2016-08-09T01:10:00Z">
                <w:pPr>
                  <w:spacing w:line="360" w:lineRule="auto"/>
                </w:pPr>
              </w:pPrChange>
            </w:pPr>
          </w:p>
          <w:p w14:paraId="32378706" w14:textId="77777777" w:rsidR="00C00250" w:rsidRPr="00DB7A7B" w:rsidRDefault="00765B41" w:rsidP="00DB7A7B">
            <w:pPr>
              <w:spacing w:line="360" w:lineRule="auto"/>
              <w:rPr>
                <w:rFonts w:ascii="Arial" w:eastAsiaTheme="minorEastAsia" w:hAnsi="Arial" w:cs="Arial"/>
              </w:rPr>
            </w:pPr>
            <w:r w:rsidRPr="00DB7A7B">
              <w:rPr>
                <w:rFonts w:ascii="Arial" w:eastAsiaTheme="minorEastAsia" w:hAnsi="Arial" w:cs="Arial"/>
              </w:rPr>
              <w:t>La potencia en una onda es con</w:t>
            </w:r>
            <w:r w:rsidR="00414E77" w:rsidRPr="00DB7A7B">
              <w:rPr>
                <w:rFonts w:ascii="Arial" w:eastAsiaTheme="minorEastAsia" w:hAnsi="Arial" w:cs="Arial"/>
              </w:rPr>
              <w:t>s</w:t>
            </w:r>
            <w:r w:rsidRPr="00DB7A7B">
              <w:rPr>
                <w:rFonts w:ascii="Arial" w:eastAsiaTheme="minorEastAsia" w:hAnsi="Arial" w:cs="Arial"/>
              </w:rPr>
              <w:t>tante, entonces se usará ese valor para calcular la intensidad a la distancia pedida</w:t>
            </w:r>
          </w:p>
          <w:p w14:paraId="1743BF42" w14:textId="0B8638E8" w:rsidR="00765B41" w:rsidRPr="004E4E24" w:rsidRDefault="00765B41" w:rsidP="00DB7A7B">
            <w:pPr>
              <w:pStyle w:val="Textoindependiente"/>
              <w:spacing w:line="360" w:lineRule="auto"/>
              <w:jc w:val="center"/>
              <w:rPr>
                <w:ins w:id="634" w:author="PEQUETITA Garcia Rodriguez" w:date="2016-08-09T01:10:00Z"/>
                <w:rFonts w:ascii="Arial" w:eastAsiaTheme="minorEastAsia" w:hAnsi="Arial" w:cs="Arial"/>
                <w:highlight w:val="green"/>
                <w:rPrChange w:id="635" w:author="PEQUETITA Garcia Rodriguez" w:date="2016-08-09T01:10:00Z">
                  <w:rPr>
                    <w:ins w:id="636" w:author="PEQUETITA Garcia Rodriguez" w:date="2016-08-09T01:10:00Z"/>
                    <w:rFonts w:ascii="Arial" w:eastAsiaTheme="minorEastAsia" w:hAnsi="Arial" w:cs="Arial"/>
                    <w:highlight w:val="green"/>
                  </w:rPr>
                </w:rPrChange>
              </w:rPr>
            </w:pPr>
            <m:oMathPara>
              <m:oMath>
                <m:r>
                  <w:rPr>
                    <w:rFonts w:ascii="Cambria Math" w:hAnsi="Cambria Math" w:cs="Arial"/>
                    <w:highlight w:val="green"/>
                    <w:rPrChange w:id="637" w:author="PEQUETITA Garcia Rodriguez" w:date="2016-08-09T01:10:00Z">
                      <w:rPr>
                        <w:rFonts w:ascii="Cambria Math" w:hAnsi="Cambria Math" w:cs="Arial"/>
                      </w:rPr>
                    </w:rPrChange>
                  </w:rPr>
                  <m:t>I=</m:t>
                </m:r>
                <m:f>
                  <m:fPr>
                    <m:ctrlPr>
                      <w:rPr>
                        <w:rFonts w:ascii="Cambria Math" w:hAnsi="Cambria Math" w:cs="Arial"/>
                        <w:i/>
                        <w:highlight w:val="green"/>
                        <w:rPrChange w:id="638" w:author="PEQUETITA Garcia Rodriguez" w:date="2016-08-09T01:10:00Z">
                          <w:rPr>
                            <w:rFonts w:ascii="Cambria Math" w:hAnsi="Cambria Math" w:cs="Arial"/>
                            <w:i/>
                          </w:rPr>
                        </w:rPrChange>
                      </w:rPr>
                    </m:ctrlPr>
                  </m:fPr>
                  <m:num>
                    <m:r>
                      <w:rPr>
                        <w:rFonts w:ascii="Cambria Math" w:hAnsi="Cambria Math" w:cs="Arial"/>
                        <w:highlight w:val="green"/>
                        <w:rPrChange w:id="639" w:author="PEQUETITA Garcia Rodriguez" w:date="2016-08-09T01:10:00Z">
                          <w:rPr>
                            <w:rFonts w:ascii="Cambria Math" w:hAnsi="Cambria Math" w:cs="Arial"/>
                          </w:rPr>
                        </w:rPrChange>
                      </w:rPr>
                      <m:t>P</m:t>
                    </m:r>
                  </m:num>
                  <m:den>
                    <m:r>
                      <w:rPr>
                        <w:rFonts w:ascii="Cambria Math" w:hAnsi="Cambria Math" w:cs="Arial"/>
                        <w:highlight w:val="green"/>
                        <w:rPrChange w:id="640" w:author="PEQUETITA Garcia Rodriguez" w:date="2016-08-09T01:10:00Z">
                          <w:rPr>
                            <w:rFonts w:ascii="Cambria Math" w:hAnsi="Cambria Math" w:cs="Arial"/>
                          </w:rPr>
                        </w:rPrChange>
                      </w:rPr>
                      <m:t>4π</m:t>
                    </m:r>
                    <m:sSup>
                      <m:sSupPr>
                        <m:ctrlPr>
                          <w:rPr>
                            <w:rFonts w:ascii="Cambria Math" w:hAnsi="Cambria Math" w:cs="Arial"/>
                            <w:i/>
                            <w:highlight w:val="green"/>
                            <w:rPrChange w:id="641" w:author="PEQUETITA Garcia Rodriguez" w:date="2016-08-09T01:10:00Z">
                              <w:rPr>
                                <w:rFonts w:ascii="Cambria Math" w:hAnsi="Cambria Math" w:cs="Arial"/>
                                <w:i/>
                              </w:rPr>
                            </w:rPrChange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="Arial"/>
                            <w:highlight w:val="green"/>
                            <w:rPrChange w:id="642" w:author="PEQUETITA Garcia Rodriguez" w:date="2016-08-09T01:10:00Z">
                              <w:rPr>
                                <w:rFonts w:ascii="Cambria Math" w:hAnsi="Cambria Math" w:cs="Arial"/>
                              </w:rPr>
                            </w:rPrChange>
                          </w:rPr>
                          <m:t>r</m:t>
                        </m:r>
                      </m:e>
                      <m:sup>
                        <m:r>
                          <w:rPr>
                            <w:rFonts w:ascii="Cambria Math" w:hAnsi="Cambria Math" w:cs="Arial"/>
                            <w:highlight w:val="green"/>
                            <w:rPrChange w:id="643" w:author="PEQUETITA Garcia Rodriguez" w:date="2016-08-09T01:10:00Z">
                              <w:rPr>
                                <w:rFonts w:ascii="Cambria Math" w:hAnsi="Cambria Math" w:cs="Arial"/>
                              </w:rPr>
                            </w:rPrChange>
                          </w:rPr>
                          <m:t>2</m:t>
                        </m:r>
                      </m:sup>
                    </m:sSup>
                  </m:den>
                </m:f>
              </m:oMath>
            </m:oMathPara>
          </w:p>
          <w:p w14:paraId="13544F5B" w14:textId="3CBBF6B4" w:rsidR="004E4E24" w:rsidRPr="00C56319" w:rsidRDefault="004E4E24" w:rsidP="004E4E24">
            <w:pPr>
              <w:pStyle w:val="Textoindependiente"/>
              <w:spacing w:line="360" w:lineRule="auto"/>
              <w:jc w:val="center"/>
              <w:rPr>
                <w:ins w:id="644" w:author="PEQUETITA Garcia Rodriguez" w:date="2016-08-09T01:10:00Z"/>
                <w:rFonts w:ascii="Arial" w:hAnsi="Arial" w:cs="Arial"/>
                <w:highlight w:val="green"/>
              </w:rPr>
            </w:pPr>
            <w:ins w:id="645" w:author="PEQUETITA Garcia Rodriguez" w:date="2016-08-09T01:10:00Z">
              <w:r>
                <w:rPr>
                  <w:rFonts w:ascii="Arial" w:eastAsia="Arial Unicode MS" w:hAnsi="Arial" w:cs="Arial"/>
                  <w:b/>
                </w:rPr>
                <w:t>CN_11_02_formula4</w:t>
              </w:r>
              <w:r>
                <w:rPr>
                  <w:rFonts w:ascii="Arial" w:eastAsia="Arial Unicode MS" w:hAnsi="Arial" w:cs="Arial"/>
                  <w:b/>
                </w:rPr>
                <w:t>7</w:t>
              </w:r>
            </w:ins>
          </w:p>
          <w:p w14:paraId="3741D082" w14:textId="20BC89FA" w:rsidR="004E4E24" w:rsidRPr="004E4E24" w:rsidDel="004E4E24" w:rsidRDefault="004E4E24" w:rsidP="00DB7A7B">
            <w:pPr>
              <w:pStyle w:val="Textoindependiente"/>
              <w:spacing w:line="360" w:lineRule="auto"/>
              <w:jc w:val="center"/>
              <w:rPr>
                <w:del w:id="646" w:author="PEQUETITA Garcia Rodriguez" w:date="2016-08-09T01:10:00Z"/>
                <w:rFonts w:ascii="Arial" w:hAnsi="Arial" w:cs="Arial"/>
                <w:highlight w:val="green"/>
                <w:rPrChange w:id="647" w:author="PEQUETITA Garcia Rodriguez" w:date="2016-08-09T01:10:00Z">
                  <w:rPr>
                    <w:del w:id="648" w:author="PEQUETITA Garcia Rodriguez" w:date="2016-08-09T01:10:00Z"/>
                    <w:rFonts w:ascii="Arial" w:hAnsi="Arial" w:cs="Arial"/>
                  </w:rPr>
                </w:rPrChange>
              </w:rPr>
            </w:pPr>
          </w:p>
          <w:p w14:paraId="1D0D04CB" w14:textId="66044865" w:rsidR="00765B41" w:rsidRPr="004E4E24" w:rsidRDefault="00765B41" w:rsidP="00DB7A7B">
            <w:pPr>
              <w:pStyle w:val="Textoindependiente"/>
              <w:spacing w:line="360" w:lineRule="auto"/>
              <w:jc w:val="center"/>
              <w:rPr>
                <w:ins w:id="649" w:author="PEQUETITA Garcia Rodriguez" w:date="2016-08-09T01:10:00Z"/>
                <w:rFonts w:ascii="Arial" w:eastAsiaTheme="minorEastAsia" w:hAnsi="Arial" w:cs="Arial"/>
                <w:highlight w:val="green"/>
                <w:rPrChange w:id="650" w:author="PEQUETITA Garcia Rodriguez" w:date="2016-08-09T01:10:00Z">
                  <w:rPr>
                    <w:ins w:id="651" w:author="PEQUETITA Garcia Rodriguez" w:date="2016-08-09T01:10:00Z"/>
                    <w:rFonts w:ascii="Arial" w:eastAsiaTheme="minorEastAsia" w:hAnsi="Arial" w:cs="Arial"/>
                    <w:highlight w:val="green"/>
                  </w:rPr>
                </w:rPrChange>
              </w:rPr>
            </w:pPr>
            <m:oMathPara>
              <m:oMath>
                <m:r>
                  <w:rPr>
                    <w:rFonts w:ascii="Cambria Math" w:hAnsi="Cambria Math" w:cs="Arial"/>
                    <w:highlight w:val="green"/>
                    <w:rPrChange w:id="652" w:author="PEQUETITA Garcia Rodriguez" w:date="2016-08-09T01:10:00Z">
                      <w:rPr>
                        <w:rFonts w:ascii="Cambria Math" w:hAnsi="Cambria Math" w:cs="Arial"/>
                      </w:rPr>
                    </w:rPrChange>
                  </w:rPr>
                  <m:t>I=</m:t>
                </m:r>
                <m:f>
                  <m:fPr>
                    <m:ctrlPr>
                      <w:rPr>
                        <w:rFonts w:ascii="Cambria Math" w:hAnsi="Cambria Math" w:cs="Arial"/>
                        <w:i/>
                        <w:highlight w:val="green"/>
                        <w:rPrChange w:id="653" w:author="PEQUETITA Garcia Rodriguez" w:date="2016-08-09T01:10:00Z">
                          <w:rPr>
                            <w:rFonts w:ascii="Cambria Math" w:hAnsi="Cambria Math" w:cs="Arial"/>
                            <w:i/>
                          </w:rPr>
                        </w:rPrChange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Arial"/>
                        <w:highlight w:val="green"/>
                        <w:rPrChange w:id="654" w:author="PEQUETITA Garcia Rodriguez" w:date="2016-08-09T01:10:00Z">
                          <w:rPr>
                            <w:rFonts w:ascii="Cambria Math" w:eastAsiaTheme="minorEastAsia" w:hAnsi="Cambria Math" w:cs="Arial"/>
                          </w:rPr>
                        </w:rPrChange>
                      </w:rPr>
                      <m:t xml:space="preserve">1,26 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 w:cs="Arial"/>
                        <w:highlight w:val="green"/>
                        <w:rPrChange w:id="655" w:author="PEQUETITA Garcia Rodriguez" w:date="2016-08-09T01:10:00Z">
                          <w:rPr>
                            <w:rFonts w:ascii="Cambria Math" w:eastAsiaTheme="minorEastAsia" w:hAnsi="Cambria Math" w:cs="Arial"/>
                          </w:rPr>
                        </w:rPrChange>
                      </w:rPr>
                      <m:t xml:space="preserve">x </m:t>
                    </m:r>
                    <m:sSup>
                      <m:sSupPr>
                        <m:ctrlPr>
                          <w:rPr>
                            <w:rFonts w:ascii="Cambria Math" w:eastAsiaTheme="minorEastAsia" w:hAnsi="Cambria Math" w:cs="Arial"/>
                            <w:highlight w:val="green"/>
                            <w:rPrChange w:id="656" w:author="PEQUETITA Garcia Rodriguez" w:date="2016-08-09T01:10:00Z">
                              <w:rPr>
                                <w:rFonts w:ascii="Cambria Math" w:eastAsiaTheme="minorEastAsia" w:hAnsi="Cambria Math" w:cs="Arial"/>
                              </w:rPr>
                            </w:rPrChange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 w:cs="Arial"/>
                            <w:highlight w:val="green"/>
                            <w:rPrChange w:id="657" w:author="PEQUETITA Garcia Rodriguez" w:date="2016-08-09T01:10:00Z">
                              <w:rPr>
                                <w:rFonts w:ascii="Cambria Math" w:eastAsiaTheme="minorEastAsia" w:hAnsi="Cambria Math" w:cs="Arial"/>
                              </w:rPr>
                            </w:rPrChange>
                          </w:rPr>
                          <m:t>10</m:t>
                        </m:r>
                      </m:e>
                      <m:sup>
                        <m:r>
                          <w:rPr>
                            <w:rFonts w:ascii="Cambria Math" w:eastAsiaTheme="minorEastAsia" w:hAnsi="Cambria Math" w:cs="Arial"/>
                            <w:highlight w:val="green"/>
                            <w:rPrChange w:id="658" w:author="PEQUETITA Garcia Rodriguez" w:date="2016-08-09T01:10:00Z">
                              <w:rPr>
                                <w:rFonts w:ascii="Cambria Math" w:eastAsiaTheme="minorEastAsia" w:hAnsi="Cambria Math" w:cs="Arial"/>
                              </w:rPr>
                            </w:rPrChange>
                          </w:rPr>
                          <m:t>-17</m:t>
                        </m:r>
                      </m:sup>
                    </m:sSup>
                    <m:r>
                      <w:rPr>
                        <w:rFonts w:ascii="Cambria Math" w:eastAsiaTheme="minorEastAsia" w:hAnsi="Cambria Math" w:cs="Arial"/>
                        <w:highlight w:val="green"/>
                        <w:rPrChange w:id="659" w:author="PEQUETITA Garcia Rodriguez" w:date="2016-08-09T01:10:00Z">
                          <w:rPr>
                            <w:rFonts w:ascii="Cambria Math" w:eastAsiaTheme="minorEastAsia" w:hAnsi="Cambria Math" w:cs="Arial"/>
                          </w:rPr>
                        </w:rPrChange>
                      </w:rPr>
                      <m:t xml:space="preserve"> 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 w:cs="Arial"/>
                        <w:highlight w:val="green"/>
                        <w:rPrChange w:id="660" w:author="PEQUETITA Garcia Rodriguez" w:date="2016-08-09T01:10:00Z">
                          <w:rPr>
                            <w:rFonts w:ascii="Cambria Math" w:eastAsiaTheme="minorEastAsia" w:hAnsi="Cambria Math" w:cs="Arial"/>
                          </w:rPr>
                        </w:rPrChange>
                      </w:rPr>
                      <m:t>W</m:t>
                    </m:r>
                  </m:num>
                  <m:den>
                    <m:r>
                      <w:rPr>
                        <w:rFonts w:ascii="Cambria Math" w:hAnsi="Cambria Math" w:cs="Arial"/>
                        <w:highlight w:val="green"/>
                        <w:rPrChange w:id="661" w:author="PEQUETITA Garcia Rodriguez" w:date="2016-08-09T01:10:00Z">
                          <w:rPr>
                            <w:rFonts w:ascii="Cambria Math" w:hAnsi="Cambria Math" w:cs="Arial"/>
                          </w:rPr>
                        </w:rPrChange>
                      </w:rPr>
                      <m:t>4π</m:t>
                    </m:r>
                    <m:sSup>
                      <m:sSupPr>
                        <m:ctrlPr>
                          <w:rPr>
                            <w:rFonts w:ascii="Cambria Math" w:hAnsi="Cambria Math" w:cs="Arial"/>
                            <w:i/>
                            <w:highlight w:val="green"/>
                            <w:rPrChange w:id="662" w:author="PEQUETITA Garcia Rodriguez" w:date="2016-08-09T01:10:00Z">
                              <w:rPr>
                                <w:rFonts w:ascii="Cambria Math" w:hAnsi="Cambria Math" w:cs="Arial"/>
                                <w:i/>
                              </w:rPr>
                            </w:rPrChange>
                          </w:rPr>
                        </m:ctrlPr>
                      </m:sSupPr>
                      <m:e>
                        <m:d>
                          <m:dPr>
                            <m:ctrlPr>
                              <w:rPr>
                                <w:rFonts w:ascii="Cambria Math" w:hAnsi="Cambria Math" w:cs="Arial"/>
                                <w:i/>
                                <w:highlight w:val="green"/>
                                <w:rPrChange w:id="663" w:author="PEQUETITA Garcia Rodriguez" w:date="2016-08-09T01:10:00Z">
                                  <w:rPr>
                                    <w:rFonts w:ascii="Cambria Math" w:hAnsi="Cambria Math" w:cs="Arial"/>
                                    <w:i/>
                                  </w:rPr>
                                </w:rPrChange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 w:cs="Arial"/>
                                <w:highlight w:val="green"/>
                                <w:rPrChange w:id="664" w:author="PEQUETITA Garcia Rodriguez" w:date="2016-08-09T01:10:00Z">
                                  <w:rPr>
                                    <w:rFonts w:ascii="Cambria Math" w:hAnsi="Cambria Math" w:cs="Arial"/>
                                  </w:rPr>
                                </w:rPrChange>
                              </w:rPr>
                              <m:t xml:space="preserve">400000 </m:t>
                            </m:r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="Arial"/>
                                <w:highlight w:val="green"/>
                                <w:rPrChange w:id="665" w:author="PEQUETITA Garcia Rodriguez" w:date="2016-08-09T01:10:00Z">
                                  <w:rPr>
                                    <w:rFonts w:ascii="Cambria Math" w:hAnsi="Cambria Math" w:cs="Arial"/>
                                  </w:rPr>
                                </w:rPrChange>
                              </w:rPr>
                              <m:t>m</m:t>
                            </m:r>
                          </m:e>
                        </m:d>
                      </m:e>
                      <m:sup>
                        <m:r>
                          <w:rPr>
                            <w:rFonts w:ascii="Cambria Math" w:hAnsi="Cambria Math" w:cs="Arial"/>
                            <w:highlight w:val="green"/>
                            <w:rPrChange w:id="666" w:author="PEQUETITA Garcia Rodriguez" w:date="2016-08-09T01:10:00Z">
                              <w:rPr>
                                <w:rFonts w:ascii="Cambria Math" w:hAnsi="Cambria Math" w:cs="Arial"/>
                              </w:rPr>
                            </w:rPrChange>
                          </w:rPr>
                          <m:t>2</m:t>
                        </m:r>
                      </m:sup>
                    </m:sSup>
                  </m:den>
                </m:f>
              </m:oMath>
            </m:oMathPara>
          </w:p>
          <w:p w14:paraId="1D0A54F7" w14:textId="32A34A0D" w:rsidR="004E4E24" w:rsidRPr="00C56319" w:rsidRDefault="004E4E24" w:rsidP="004E4E24">
            <w:pPr>
              <w:pStyle w:val="Textoindependiente"/>
              <w:spacing w:line="360" w:lineRule="auto"/>
              <w:jc w:val="center"/>
              <w:rPr>
                <w:ins w:id="667" w:author="PEQUETITA Garcia Rodriguez" w:date="2016-08-09T01:10:00Z"/>
                <w:rFonts w:ascii="Arial" w:hAnsi="Arial" w:cs="Arial"/>
                <w:highlight w:val="green"/>
              </w:rPr>
            </w:pPr>
            <w:ins w:id="668" w:author="PEQUETITA Garcia Rodriguez" w:date="2016-08-09T01:10:00Z">
              <w:r>
                <w:rPr>
                  <w:rFonts w:ascii="Arial" w:eastAsia="Arial Unicode MS" w:hAnsi="Arial" w:cs="Arial"/>
                  <w:b/>
                </w:rPr>
                <w:t>CN_11_02_formula4</w:t>
              </w:r>
              <w:r>
                <w:rPr>
                  <w:rFonts w:ascii="Arial" w:eastAsia="Arial Unicode MS" w:hAnsi="Arial" w:cs="Arial"/>
                  <w:b/>
                </w:rPr>
                <w:t>8</w:t>
              </w:r>
            </w:ins>
          </w:p>
          <w:p w14:paraId="4D5A3670" w14:textId="7DD5AD82" w:rsidR="004E4E24" w:rsidRPr="004E4E24" w:rsidDel="004E4E24" w:rsidRDefault="004E4E24" w:rsidP="00DB7A7B">
            <w:pPr>
              <w:pStyle w:val="Textoindependiente"/>
              <w:spacing w:line="360" w:lineRule="auto"/>
              <w:jc w:val="center"/>
              <w:rPr>
                <w:del w:id="669" w:author="PEQUETITA Garcia Rodriguez" w:date="2016-08-09T01:10:00Z"/>
                <w:rFonts w:ascii="Arial" w:eastAsiaTheme="minorEastAsia" w:hAnsi="Arial" w:cs="Arial"/>
                <w:highlight w:val="green"/>
                <w:rPrChange w:id="670" w:author="PEQUETITA Garcia Rodriguez" w:date="2016-08-09T01:10:00Z">
                  <w:rPr>
                    <w:del w:id="671" w:author="PEQUETITA Garcia Rodriguez" w:date="2016-08-09T01:10:00Z"/>
                    <w:rFonts w:ascii="Arial" w:eastAsiaTheme="minorEastAsia" w:hAnsi="Arial" w:cs="Arial"/>
                  </w:rPr>
                </w:rPrChange>
              </w:rPr>
            </w:pPr>
          </w:p>
          <w:p w14:paraId="177DB3F8" w14:textId="77777777" w:rsidR="00765B41" w:rsidRPr="00DB7A7B" w:rsidRDefault="00765B41" w:rsidP="00DB7A7B">
            <w:pPr>
              <w:pStyle w:val="Textoindependiente"/>
              <w:spacing w:line="360" w:lineRule="auto"/>
              <w:jc w:val="center"/>
              <w:rPr>
                <w:rFonts w:ascii="Arial" w:eastAsiaTheme="minorEastAsia" w:hAnsi="Arial" w:cs="Arial"/>
              </w:rPr>
            </w:pPr>
            <m:oMathPara>
              <m:oMath>
                <m:r>
                  <w:rPr>
                    <w:rFonts w:ascii="Cambria Math" w:eastAsiaTheme="minorEastAsia" w:hAnsi="Cambria Math" w:cs="Arial"/>
                    <w:highlight w:val="green"/>
                    <w:rPrChange w:id="672" w:author="PEQUETITA Garcia Rodriguez" w:date="2016-08-09T01:10:00Z">
                      <w:rPr>
                        <w:rFonts w:ascii="Cambria Math" w:eastAsiaTheme="minorEastAsia" w:hAnsi="Cambria Math" w:cs="Arial"/>
                      </w:rPr>
                    </w:rPrChange>
                  </w:rPr>
                  <m:t xml:space="preserve">I=6,27 </m:t>
                </m:r>
                <m:r>
                  <m:rPr>
                    <m:sty m:val="p"/>
                  </m:rPr>
                  <w:rPr>
                    <w:rFonts w:ascii="Cambria Math" w:eastAsiaTheme="minorEastAsia" w:hAnsi="Cambria Math" w:cs="Arial"/>
                    <w:highlight w:val="green"/>
                    <w:rPrChange w:id="673" w:author="PEQUETITA Garcia Rodriguez" w:date="2016-08-09T01:10:00Z">
                      <w:rPr>
                        <w:rFonts w:ascii="Cambria Math" w:eastAsiaTheme="minorEastAsia" w:hAnsi="Cambria Math" w:cs="Arial"/>
                      </w:rPr>
                    </w:rPrChange>
                  </w:rPr>
                  <m:t xml:space="preserve">x </m:t>
                </m:r>
                <m:sSup>
                  <m:sSupPr>
                    <m:ctrlPr>
                      <w:rPr>
                        <w:rFonts w:ascii="Cambria Math" w:eastAsiaTheme="minorEastAsia" w:hAnsi="Cambria Math" w:cs="Arial"/>
                        <w:highlight w:val="green"/>
                        <w:rPrChange w:id="674" w:author="PEQUETITA Garcia Rodriguez" w:date="2016-08-09T01:10:00Z">
                          <w:rPr>
                            <w:rFonts w:ascii="Cambria Math" w:eastAsiaTheme="minorEastAsia" w:hAnsi="Cambria Math" w:cs="Arial"/>
                          </w:rPr>
                        </w:rPrChange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Arial"/>
                        <w:highlight w:val="green"/>
                        <w:rPrChange w:id="675" w:author="PEQUETITA Garcia Rodriguez" w:date="2016-08-09T01:10:00Z">
                          <w:rPr>
                            <w:rFonts w:ascii="Cambria Math" w:eastAsiaTheme="minorEastAsia" w:hAnsi="Cambria Math" w:cs="Arial"/>
                          </w:rPr>
                        </w:rPrChange>
                      </w:rPr>
                      <m:t>10</m:t>
                    </m:r>
                  </m:e>
                  <m:sup>
                    <m:r>
                      <w:rPr>
                        <w:rFonts w:ascii="Cambria Math" w:eastAsiaTheme="minorEastAsia" w:hAnsi="Cambria Math" w:cs="Arial"/>
                        <w:highlight w:val="green"/>
                        <w:rPrChange w:id="676" w:author="PEQUETITA Garcia Rodriguez" w:date="2016-08-09T01:10:00Z">
                          <w:rPr>
                            <w:rFonts w:ascii="Cambria Math" w:eastAsiaTheme="minorEastAsia" w:hAnsi="Cambria Math" w:cs="Arial"/>
                          </w:rPr>
                        </w:rPrChange>
                      </w:rPr>
                      <m:t>4</m:t>
                    </m:r>
                  </m:sup>
                </m:sSup>
                <m:f>
                  <m:fPr>
                    <m:ctrlPr>
                      <w:rPr>
                        <w:rFonts w:ascii="Cambria Math" w:eastAsia="Arial Unicode MS" w:hAnsi="Cambria Math" w:cs="Arial"/>
                        <w:highlight w:val="green"/>
                        <w:rPrChange w:id="677" w:author="PEQUETITA Garcia Rodriguez" w:date="2016-08-09T01:10:00Z">
                          <w:rPr>
                            <w:rFonts w:ascii="Cambria Math" w:eastAsia="Arial Unicode MS" w:hAnsi="Cambria Math" w:cs="Arial"/>
                          </w:rPr>
                        </w:rPrChange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eastAsia="Arial Unicode MS" w:hAnsi="Cambria Math" w:cs="Arial"/>
                        <w:highlight w:val="green"/>
                        <w:rPrChange w:id="678" w:author="PEQUETITA Garcia Rodriguez" w:date="2016-08-09T01:10:00Z">
                          <w:rPr>
                            <w:rFonts w:ascii="Cambria Math" w:eastAsia="Arial Unicode MS" w:hAnsi="Cambria Math" w:cs="Arial"/>
                          </w:rPr>
                        </w:rPrChange>
                      </w:rPr>
                      <m:t>W</m:t>
                    </m:r>
                  </m:num>
                  <m:den>
                    <m:sSup>
                      <m:sSupPr>
                        <m:ctrlPr>
                          <w:rPr>
                            <w:rFonts w:ascii="Cambria Math" w:eastAsia="Arial Unicode MS" w:hAnsi="Cambria Math" w:cs="Arial"/>
                            <w:i/>
                            <w:highlight w:val="green"/>
                            <w:rPrChange w:id="679" w:author="PEQUETITA Garcia Rodriguez" w:date="2016-08-09T01:10:00Z">
                              <w:rPr>
                                <w:rFonts w:ascii="Cambria Math" w:eastAsia="Arial Unicode MS" w:hAnsi="Cambria Math" w:cs="Arial"/>
                                <w:i/>
                              </w:rPr>
                            </w:rPrChange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="Arial Unicode MS" w:hAnsi="Cambria Math" w:cs="Arial"/>
                            <w:highlight w:val="green"/>
                            <w:rPrChange w:id="680" w:author="PEQUETITA Garcia Rodriguez" w:date="2016-08-09T01:10:00Z">
                              <w:rPr>
                                <w:rFonts w:ascii="Cambria Math" w:eastAsia="Arial Unicode MS" w:hAnsi="Cambria Math" w:cs="Arial"/>
                              </w:rPr>
                            </w:rPrChange>
                          </w:rPr>
                          <m:t>m</m:t>
                        </m:r>
                      </m:e>
                      <m:sup>
                        <m:r>
                          <w:rPr>
                            <w:rFonts w:ascii="Cambria Math" w:eastAsia="Arial Unicode MS" w:hAnsi="Cambria Math" w:cs="Arial"/>
                            <w:highlight w:val="green"/>
                            <w:rPrChange w:id="681" w:author="PEQUETITA Garcia Rodriguez" w:date="2016-08-09T01:10:00Z">
                              <w:rPr>
                                <w:rFonts w:ascii="Cambria Math" w:eastAsia="Arial Unicode MS" w:hAnsi="Cambria Math" w:cs="Arial"/>
                              </w:rPr>
                            </w:rPrChange>
                          </w:rPr>
                          <m:t>2</m:t>
                        </m:r>
                      </m:sup>
                    </m:sSup>
                  </m:den>
                </m:f>
              </m:oMath>
            </m:oMathPara>
          </w:p>
          <w:p w14:paraId="795CE95C" w14:textId="61496514" w:rsidR="004E4E24" w:rsidRPr="00C56319" w:rsidRDefault="004E4E24" w:rsidP="004E4E24">
            <w:pPr>
              <w:pStyle w:val="Textoindependiente"/>
              <w:spacing w:line="360" w:lineRule="auto"/>
              <w:jc w:val="center"/>
              <w:rPr>
                <w:ins w:id="682" w:author="PEQUETITA Garcia Rodriguez" w:date="2016-08-09T01:10:00Z"/>
                <w:rFonts w:ascii="Arial" w:hAnsi="Arial" w:cs="Arial"/>
                <w:highlight w:val="green"/>
              </w:rPr>
            </w:pPr>
            <w:ins w:id="683" w:author="PEQUETITA Garcia Rodriguez" w:date="2016-08-09T01:10:00Z">
              <w:r>
                <w:rPr>
                  <w:rFonts w:ascii="Arial" w:eastAsia="Arial Unicode MS" w:hAnsi="Arial" w:cs="Arial"/>
                  <w:b/>
                </w:rPr>
                <w:t>CN_11_02_formula4</w:t>
              </w:r>
              <w:r>
                <w:rPr>
                  <w:rFonts w:ascii="Arial" w:eastAsia="Arial Unicode MS" w:hAnsi="Arial" w:cs="Arial"/>
                  <w:b/>
                </w:rPr>
                <w:t>9</w:t>
              </w:r>
            </w:ins>
          </w:p>
          <w:p w14:paraId="4C6DEADD" w14:textId="77777777" w:rsidR="001E0603" w:rsidRPr="00DB7A7B" w:rsidRDefault="001E0603" w:rsidP="004E4E24">
            <w:pPr>
              <w:spacing w:line="360" w:lineRule="auto"/>
              <w:jc w:val="center"/>
              <w:rPr>
                <w:rFonts w:ascii="Arial" w:eastAsia="Arial Unicode MS" w:hAnsi="Arial" w:cs="Arial"/>
              </w:rPr>
              <w:pPrChange w:id="684" w:author="PEQUETITA Garcia Rodriguez" w:date="2016-08-09T01:10:00Z">
                <w:pPr>
                  <w:spacing w:line="360" w:lineRule="auto"/>
                </w:pPr>
              </w:pPrChange>
            </w:pPr>
          </w:p>
        </w:tc>
      </w:tr>
    </w:tbl>
    <w:p w14:paraId="0BE58C53" w14:textId="77777777" w:rsidR="00F0591D" w:rsidRPr="00DB7A7B" w:rsidRDefault="00F0591D" w:rsidP="00DB7A7B">
      <w:pPr>
        <w:tabs>
          <w:tab w:val="right" w:pos="8498"/>
        </w:tabs>
        <w:spacing w:after="0" w:line="360" w:lineRule="auto"/>
        <w:jc w:val="both"/>
        <w:rPr>
          <w:rFonts w:ascii="Arial" w:eastAsia="Arial Unicode MS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78"/>
        <w:gridCol w:w="6350"/>
      </w:tblGrid>
      <w:tr w:rsidR="00E22FD3" w14:paraId="65177A87" w14:textId="77777777" w:rsidTr="00E22FD3">
        <w:tc>
          <w:tcPr>
            <w:tcW w:w="8828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hideMark/>
          </w:tcPr>
          <w:p w14:paraId="05BE0020" w14:textId="77777777" w:rsidR="00E22FD3" w:rsidRDefault="00E22FD3">
            <w:pPr>
              <w:spacing w:line="360" w:lineRule="auto"/>
              <w:jc w:val="center"/>
              <w:rPr>
                <w:rFonts w:ascii="Arial" w:eastAsia="Arial Unicode MS" w:hAnsi="Arial" w:cs="Arial"/>
                <w:b/>
                <w:color w:val="FFFFFF" w:themeColor="background1"/>
              </w:rPr>
            </w:pPr>
            <w:r>
              <w:rPr>
                <w:rFonts w:ascii="Arial" w:eastAsia="Arial Unicode MS" w:hAnsi="Arial" w:cs="Arial"/>
                <w:b/>
                <w:color w:val="FFFFFF" w:themeColor="background1"/>
              </w:rPr>
              <w:t>Practica: recurso nuevo</w:t>
            </w:r>
          </w:p>
        </w:tc>
      </w:tr>
      <w:tr w:rsidR="00E22FD3" w14:paraId="5C2DEABD" w14:textId="77777777" w:rsidTr="00E22FD3">
        <w:tc>
          <w:tcPr>
            <w:tcW w:w="247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0C48201" w14:textId="77777777" w:rsidR="00E22FD3" w:rsidRDefault="00E22FD3">
            <w:pPr>
              <w:spacing w:line="360" w:lineRule="auto"/>
              <w:rPr>
                <w:rFonts w:ascii="Arial" w:eastAsia="Arial Unicode MS" w:hAnsi="Arial" w:cs="Arial"/>
                <w:b/>
                <w:color w:val="000000"/>
              </w:rPr>
            </w:pPr>
            <w:r>
              <w:rPr>
                <w:rFonts w:ascii="Arial" w:eastAsia="Arial Unicode MS" w:hAnsi="Arial" w:cs="Arial"/>
                <w:b/>
                <w:color w:val="000000"/>
              </w:rPr>
              <w:t>Código</w:t>
            </w:r>
          </w:p>
        </w:tc>
        <w:tc>
          <w:tcPr>
            <w:tcW w:w="635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DBC4EF6" w14:textId="67FCF71C" w:rsidR="00E22FD3" w:rsidRDefault="00E22FD3">
            <w:pPr>
              <w:spacing w:line="360" w:lineRule="auto"/>
              <w:rPr>
                <w:rFonts w:ascii="Arial" w:eastAsia="Arial Unicode MS" w:hAnsi="Arial" w:cs="Arial"/>
                <w:color w:val="000000"/>
              </w:rPr>
            </w:pPr>
            <w:r>
              <w:rPr>
                <w:rFonts w:ascii="Arial" w:eastAsia="Arial Unicode MS" w:hAnsi="Arial" w:cs="Arial"/>
                <w:color w:val="000000"/>
              </w:rPr>
              <w:t>CN_11_02_REC1</w:t>
            </w:r>
            <w:ins w:id="685" w:author="PEQUETITA Garcia Rodriguez" w:date="2016-08-09T00:36:00Z">
              <w:r>
                <w:rPr>
                  <w:rFonts w:ascii="Arial" w:eastAsia="Arial Unicode MS" w:hAnsi="Arial" w:cs="Arial"/>
                  <w:color w:val="000000"/>
                </w:rPr>
                <w:t>60</w:t>
              </w:r>
            </w:ins>
            <w:del w:id="686" w:author="PEQUETITA Garcia Rodriguez" w:date="2016-08-09T00:36:00Z">
              <w:r w:rsidDel="00E22FD3">
                <w:rPr>
                  <w:rFonts w:ascii="Arial" w:eastAsia="Arial Unicode MS" w:hAnsi="Arial" w:cs="Arial"/>
                  <w:color w:val="000000"/>
                </w:rPr>
                <w:delText>40</w:delText>
              </w:r>
            </w:del>
          </w:p>
        </w:tc>
      </w:tr>
      <w:tr w:rsidR="00E22FD3" w14:paraId="0EF3C85E" w14:textId="77777777" w:rsidTr="00E22FD3">
        <w:tc>
          <w:tcPr>
            <w:tcW w:w="247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6893376A" w14:textId="77777777" w:rsidR="00E22FD3" w:rsidRDefault="00E22FD3">
            <w:pPr>
              <w:spacing w:line="360" w:lineRule="auto"/>
              <w:rPr>
                <w:rFonts w:ascii="Arial" w:eastAsia="Arial Unicode MS" w:hAnsi="Arial" w:cs="Arial"/>
                <w:color w:val="000000"/>
              </w:rPr>
            </w:pPr>
            <w:r>
              <w:rPr>
                <w:rFonts w:ascii="Arial" w:eastAsia="Arial Unicode MS" w:hAnsi="Arial" w:cs="Arial"/>
                <w:b/>
                <w:color w:val="000000"/>
              </w:rPr>
              <w:t>Título</w:t>
            </w:r>
          </w:p>
        </w:tc>
        <w:tc>
          <w:tcPr>
            <w:tcW w:w="635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2C1C6C7" w14:textId="2F771CA8" w:rsidR="00E22FD3" w:rsidRDefault="00E22FD3">
            <w:pPr>
              <w:spacing w:line="360" w:lineRule="auto"/>
              <w:rPr>
                <w:rFonts w:ascii="Arial" w:eastAsia="Arial Unicode MS" w:hAnsi="Arial" w:cs="Arial"/>
                <w:color w:val="000000"/>
              </w:rPr>
            </w:pPr>
            <w:r w:rsidRPr="00E22FD3">
              <w:rPr>
                <w:rFonts w:ascii="Arial" w:eastAsia="Arial Unicode MS" w:hAnsi="Arial" w:cs="Arial"/>
                <w:color w:val="000000"/>
              </w:rPr>
              <w:t>Términos relacionados con la energía de las ondas</w:t>
            </w:r>
          </w:p>
        </w:tc>
      </w:tr>
      <w:tr w:rsidR="00E22FD3" w14:paraId="064D1B60" w14:textId="77777777" w:rsidTr="00E22FD3">
        <w:tc>
          <w:tcPr>
            <w:tcW w:w="247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95A6C3B" w14:textId="77777777" w:rsidR="00E22FD3" w:rsidRDefault="00E22FD3">
            <w:pPr>
              <w:spacing w:line="360" w:lineRule="auto"/>
              <w:rPr>
                <w:rFonts w:ascii="Arial" w:eastAsia="Arial Unicode MS" w:hAnsi="Arial" w:cs="Arial"/>
                <w:color w:val="000000"/>
              </w:rPr>
            </w:pPr>
            <w:r>
              <w:rPr>
                <w:rFonts w:ascii="Arial" w:eastAsia="Arial Unicode MS" w:hAnsi="Arial" w:cs="Arial"/>
                <w:b/>
                <w:color w:val="000000"/>
              </w:rPr>
              <w:t>Descripción</w:t>
            </w:r>
          </w:p>
        </w:tc>
        <w:tc>
          <w:tcPr>
            <w:tcW w:w="635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CF6E21B" w14:textId="5559CD9C" w:rsidR="00E22FD3" w:rsidRDefault="00E22FD3">
            <w:pPr>
              <w:spacing w:line="360" w:lineRule="auto"/>
              <w:rPr>
                <w:rFonts w:ascii="Arial" w:eastAsia="Arial Unicode MS" w:hAnsi="Arial" w:cs="Arial"/>
                <w:color w:val="000000"/>
              </w:rPr>
            </w:pPr>
            <w:r>
              <w:rPr>
                <w:rFonts w:ascii="Arial" w:eastAsia="Arial Unicode MS" w:hAnsi="Arial" w:cs="Arial"/>
                <w:color w:val="000000"/>
              </w:rPr>
              <w:t>Actividad que permite repasar la terminología sobre la energía de las ondas</w:t>
            </w:r>
          </w:p>
        </w:tc>
      </w:tr>
    </w:tbl>
    <w:p w14:paraId="0045137D" w14:textId="77777777" w:rsidR="00FE6ED4" w:rsidRPr="00DB7A7B" w:rsidRDefault="00FE6ED4" w:rsidP="00DB7A7B">
      <w:pPr>
        <w:spacing w:after="0" w:line="360" w:lineRule="auto"/>
        <w:rPr>
          <w:rFonts w:ascii="Arial" w:eastAsia="Arial Unicode MS" w:hAnsi="Arial" w:cs="Arial"/>
          <w:b/>
        </w:rPr>
      </w:pPr>
    </w:p>
    <w:p w14:paraId="750952E3" w14:textId="77777777" w:rsidR="00FE6ED4" w:rsidRPr="00DB7A7B" w:rsidRDefault="00FE6ED4" w:rsidP="00DB7A7B">
      <w:pPr>
        <w:spacing w:after="0" w:line="360" w:lineRule="auto"/>
        <w:rPr>
          <w:rFonts w:ascii="Arial" w:eastAsia="Arial Unicode MS" w:hAnsi="Arial" w:cs="Arial"/>
          <w:b/>
        </w:rPr>
      </w:pPr>
      <w:r w:rsidRPr="00DB7A7B">
        <w:rPr>
          <w:rFonts w:ascii="Arial" w:eastAsia="Arial Unicode MS" w:hAnsi="Arial" w:cs="Arial"/>
          <w:highlight w:val="yellow"/>
        </w:rPr>
        <w:t>[SECCIÓN 2]</w:t>
      </w:r>
      <w:r w:rsidRPr="00DB7A7B">
        <w:rPr>
          <w:rFonts w:ascii="Arial" w:eastAsia="Arial Unicode MS" w:hAnsi="Arial" w:cs="Arial"/>
        </w:rPr>
        <w:t xml:space="preserve"> </w:t>
      </w:r>
      <w:r w:rsidR="0078756F" w:rsidRPr="00DB7A7B">
        <w:rPr>
          <w:rFonts w:ascii="Arial" w:eastAsia="Arial Unicode MS" w:hAnsi="Arial" w:cs="Arial"/>
          <w:b/>
        </w:rPr>
        <w:t>3.1</w:t>
      </w:r>
      <w:r w:rsidRPr="00DB7A7B">
        <w:rPr>
          <w:rFonts w:ascii="Arial" w:eastAsia="Arial Unicode MS" w:hAnsi="Arial" w:cs="Arial"/>
          <w:b/>
        </w:rPr>
        <w:t xml:space="preserve"> Consolidación </w:t>
      </w:r>
    </w:p>
    <w:p w14:paraId="01BDBC51" w14:textId="77777777" w:rsidR="00FE6ED4" w:rsidRPr="00DB7A7B" w:rsidRDefault="00FE6ED4" w:rsidP="00DB7A7B">
      <w:pPr>
        <w:spacing w:after="0" w:line="360" w:lineRule="auto"/>
        <w:rPr>
          <w:rFonts w:ascii="Arial" w:eastAsia="Arial Unicode MS" w:hAnsi="Arial" w:cs="Arial"/>
          <w:b/>
        </w:rPr>
      </w:pPr>
    </w:p>
    <w:p w14:paraId="66EE15DD" w14:textId="77777777" w:rsidR="0078756F" w:rsidRPr="00DB7A7B" w:rsidRDefault="0078756F" w:rsidP="00DB7A7B">
      <w:pPr>
        <w:tabs>
          <w:tab w:val="right" w:pos="8498"/>
        </w:tabs>
        <w:spacing w:after="0" w:line="360" w:lineRule="auto"/>
        <w:rPr>
          <w:rFonts w:ascii="Arial" w:eastAsia="Arial Unicode MS" w:hAnsi="Arial" w:cs="Arial"/>
        </w:rPr>
      </w:pPr>
      <w:r w:rsidRPr="00DB7A7B">
        <w:rPr>
          <w:rFonts w:ascii="Arial" w:eastAsia="Arial Unicode MS" w:hAnsi="Arial" w:cs="Arial"/>
        </w:rPr>
        <w:t>Actividades para consolidar lo que has aprendido en esta sección.</w:t>
      </w:r>
    </w:p>
    <w:p w14:paraId="56C9A018" w14:textId="77777777" w:rsidR="00FE6ED4" w:rsidRPr="00DB7A7B" w:rsidRDefault="00FE6ED4" w:rsidP="00DB7A7B">
      <w:pPr>
        <w:spacing w:after="0" w:line="360" w:lineRule="auto"/>
        <w:rPr>
          <w:rFonts w:ascii="Arial" w:eastAsia="Arial Unicode MS" w:hAnsi="Arial" w:cs="Arial"/>
          <w:b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80"/>
        <w:gridCol w:w="6348"/>
      </w:tblGrid>
      <w:tr w:rsidR="00FE6ED4" w:rsidRPr="00DB7A7B" w14:paraId="42115721" w14:textId="77777777" w:rsidTr="002F0A13">
        <w:tc>
          <w:tcPr>
            <w:tcW w:w="9033" w:type="dxa"/>
            <w:gridSpan w:val="2"/>
            <w:shd w:val="clear" w:color="auto" w:fill="000000" w:themeFill="text1"/>
          </w:tcPr>
          <w:p w14:paraId="100F9D47" w14:textId="77777777" w:rsidR="00FE6ED4" w:rsidRPr="00DB7A7B" w:rsidRDefault="00FE6ED4" w:rsidP="00DB7A7B">
            <w:pPr>
              <w:spacing w:line="360" w:lineRule="auto"/>
              <w:jc w:val="center"/>
              <w:rPr>
                <w:rFonts w:ascii="Arial" w:eastAsia="Arial Unicode MS" w:hAnsi="Arial" w:cs="Arial"/>
                <w:b/>
                <w:color w:val="FFFFFF" w:themeColor="background1"/>
              </w:rPr>
            </w:pPr>
            <w:r w:rsidRPr="00DB7A7B">
              <w:rPr>
                <w:rFonts w:ascii="Arial" w:eastAsia="Arial Unicode MS" w:hAnsi="Arial" w:cs="Arial"/>
                <w:b/>
                <w:color w:val="FFFFFF" w:themeColor="background1"/>
              </w:rPr>
              <w:t>Practica (recurso de ejercitación)</w:t>
            </w:r>
          </w:p>
        </w:tc>
      </w:tr>
      <w:tr w:rsidR="00FE6ED4" w:rsidRPr="00DB7A7B" w14:paraId="363ACC36" w14:textId="77777777" w:rsidTr="002F0A13">
        <w:tc>
          <w:tcPr>
            <w:tcW w:w="2518" w:type="dxa"/>
          </w:tcPr>
          <w:p w14:paraId="2E485884" w14:textId="77777777" w:rsidR="00FE6ED4" w:rsidRPr="00DB7A7B" w:rsidRDefault="00FE6ED4" w:rsidP="00DB7A7B">
            <w:pPr>
              <w:spacing w:line="360" w:lineRule="auto"/>
              <w:rPr>
                <w:rFonts w:ascii="Arial" w:eastAsia="Arial Unicode MS" w:hAnsi="Arial" w:cs="Arial"/>
                <w:b/>
                <w:color w:val="000000"/>
              </w:rPr>
            </w:pPr>
            <w:r w:rsidRPr="00DB7A7B">
              <w:rPr>
                <w:rFonts w:ascii="Arial" w:eastAsia="Arial Unicode MS" w:hAnsi="Arial" w:cs="Arial"/>
                <w:b/>
                <w:color w:val="000000"/>
              </w:rPr>
              <w:t>Código</w:t>
            </w:r>
          </w:p>
        </w:tc>
        <w:tc>
          <w:tcPr>
            <w:tcW w:w="6515" w:type="dxa"/>
          </w:tcPr>
          <w:p w14:paraId="28789D64" w14:textId="2AA80D0A" w:rsidR="00FE6ED4" w:rsidRPr="00DB7A7B" w:rsidRDefault="00E22FD3" w:rsidP="00E22FD3">
            <w:pPr>
              <w:spacing w:line="360" w:lineRule="auto"/>
              <w:rPr>
                <w:rFonts w:ascii="Arial" w:eastAsia="Arial Unicode MS" w:hAnsi="Arial" w:cs="Arial"/>
                <w:b/>
                <w:color w:val="000000"/>
              </w:rPr>
            </w:pPr>
            <w:r>
              <w:rPr>
                <w:rFonts w:ascii="Arial" w:eastAsia="Arial Unicode MS" w:hAnsi="Arial" w:cs="Arial"/>
                <w:color w:val="000000"/>
              </w:rPr>
              <w:t>CN</w:t>
            </w:r>
            <w:r w:rsidR="00FE6ED4" w:rsidRPr="00DB7A7B">
              <w:rPr>
                <w:rFonts w:ascii="Arial" w:eastAsia="Arial Unicode MS" w:hAnsi="Arial" w:cs="Arial"/>
                <w:color w:val="000000"/>
              </w:rPr>
              <w:t>_</w:t>
            </w:r>
            <w:r>
              <w:rPr>
                <w:rFonts w:ascii="Arial" w:eastAsia="Arial Unicode MS" w:hAnsi="Arial" w:cs="Arial"/>
                <w:color w:val="000000"/>
              </w:rPr>
              <w:t>11</w:t>
            </w:r>
            <w:r w:rsidR="00FE6ED4" w:rsidRPr="00DB7A7B">
              <w:rPr>
                <w:rFonts w:ascii="Arial" w:eastAsia="Arial Unicode MS" w:hAnsi="Arial" w:cs="Arial"/>
                <w:color w:val="000000"/>
              </w:rPr>
              <w:t>_</w:t>
            </w:r>
            <w:r>
              <w:rPr>
                <w:rFonts w:ascii="Arial" w:eastAsia="Arial Unicode MS" w:hAnsi="Arial" w:cs="Arial"/>
                <w:color w:val="000000"/>
              </w:rPr>
              <w:t>02</w:t>
            </w:r>
            <w:r w:rsidR="00FE6ED4" w:rsidRPr="00DB7A7B">
              <w:rPr>
                <w:rFonts w:ascii="Arial" w:eastAsia="Arial Unicode MS" w:hAnsi="Arial" w:cs="Arial"/>
                <w:color w:val="000000"/>
              </w:rPr>
              <w:t>_REC</w:t>
            </w:r>
            <w:r>
              <w:rPr>
                <w:rFonts w:ascii="Arial" w:eastAsia="Arial Unicode MS" w:hAnsi="Arial" w:cs="Arial"/>
                <w:color w:val="000000"/>
              </w:rPr>
              <w:t>170</w:t>
            </w:r>
          </w:p>
        </w:tc>
      </w:tr>
      <w:tr w:rsidR="00FE6ED4" w:rsidRPr="00DB7A7B" w14:paraId="15B2EC25" w14:textId="77777777" w:rsidTr="002F0A13">
        <w:tc>
          <w:tcPr>
            <w:tcW w:w="2518" w:type="dxa"/>
          </w:tcPr>
          <w:p w14:paraId="08B90704" w14:textId="77777777" w:rsidR="00FE6ED4" w:rsidRPr="00DB7A7B" w:rsidRDefault="00FE6ED4" w:rsidP="00DB7A7B">
            <w:pPr>
              <w:spacing w:line="360" w:lineRule="auto"/>
              <w:rPr>
                <w:rFonts w:ascii="Arial" w:eastAsia="Arial Unicode MS" w:hAnsi="Arial" w:cs="Arial"/>
                <w:color w:val="000000"/>
              </w:rPr>
            </w:pPr>
            <w:r w:rsidRPr="00DB7A7B">
              <w:rPr>
                <w:rFonts w:ascii="Arial" w:eastAsia="Arial Unicode MS" w:hAnsi="Arial" w:cs="Arial"/>
                <w:b/>
                <w:color w:val="000000"/>
              </w:rPr>
              <w:t>Título</w:t>
            </w:r>
          </w:p>
        </w:tc>
        <w:tc>
          <w:tcPr>
            <w:tcW w:w="6515" w:type="dxa"/>
          </w:tcPr>
          <w:p w14:paraId="3D4EDE4C" w14:textId="219297E1" w:rsidR="00FE6ED4" w:rsidRPr="00DB7A7B" w:rsidRDefault="00E22FD3" w:rsidP="00DB7A7B">
            <w:pPr>
              <w:spacing w:line="360" w:lineRule="auto"/>
              <w:rPr>
                <w:rFonts w:ascii="Arial" w:eastAsia="Arial Unicode MS" w:hAnsi="Arial" w:cs="Arial"/>
                <w:color w:val="000000"/>
              </w:rPr>
            </w:pPr>
            <w:r w:rsidRPr="00E22FD3">
              <w:rPr>
                <w:rFonts w:ascii="Arial" w:eastAsia="Arial Unicode MS" w:hAnsi="Arial" w:cs="Arial"/>
                <w:color w:val="000000"/>
              </w:rPr>
              <w:t>Refuerza tu aprendizaje: La energía de la onda</w:t>
            </w:r>
          </w:p>
        </w:tc>
      </w:tr>
      <w:tr w:rsidR="00FE6ED4" w:rsidRPr="00DB7A7B" w14:paraId="5EBADC5E" w14:textId="77777777" w:rsidTr="002F0A13">
        <w:tc>
          <w:tcPr>
            <w:tcW w:w="2518" w:type="dxa"/>
          </w:tcPr>
          <w:p w14:paraId="0C19F573" w14:textId="77777777" w:rsidR="00FE6ED4" w:rsidRPr="00DB7A7B" w:rsidRDefault="00FE6ED4" w:rsidP="00DB7A7B">
            <w:pPr>
              <w:spacing w:line="360" w:lineRule="auto"/>
              <w:rPr>
                <w:rFonts w:ascii="Arial" w:eastAsia="Arial Unicode MS" w:hAnsi="Arial" w:cs="Arial"/>
                <w:color w:val="000000"/>
              </w:rPr>
            </w:pPr>
            <w:r w:rsidRPr="00DB7A7B">
              <w:rPr>
                <w:rFonts w:ascii="Arial" w:eastAsia="Arial Unicode MS" w:hAnsi="Arial" w:cs="Arial"/>
                <w:b/>
                <w:color w:val="000000"/>
              </w:rPr>
              <w:t>Descripción</w:t>
            </w:r>
          </w:p>
        </w:tc>
        <w:tc>
          <w:tcPr>
            <w:tcW w:w="6515" w:type="dxa"/>
          </w:tcPr>
          <w:p w14:paraId="5AEA047B" w14:textId="54CF4AE6" w:rsidR="00FE6ED4" w:rsidRPr="00DB7A7B" w:rsidRDefault="00E22FD3" w:rsidP="00DB7A7B">
            <w:pPr>
              <w:spacing w:line="360" w:lineRule="auto"/>
              <w:rPr>
                <w:rFonts w:ascii="Arial" w:eastAsia="Arial Unicode MS" w:hAnsi="Arial" w:cs="Arial"/>
                <w:color w:val="000000"/>
              </w:rPr>
            </w:pPr>
            <w:r>
              <w:rPr>
                <w:rFonts w:ascii="Arial" w:eastAsia="Arial Unicode MS" w:hAnsi="Arial" w:cs="Arial"/>
                <w:color w:val="000000"/>
              </w:rPr>
              <w:t>Actividades sobre L</w:t>
            </w:r>
            <w:r w:rsidRPr="00E22FD3">
              <w:rPr>
                <w:rFonts w:ascii="Arial" w:eastAsia="Arial Unicode MS" w:hAnsi="Arial" w:cs="Arial"/>
                <w:color w:val="000000"/>
              </w:rPr>
              <w:t>a energía de la onda</w:t>
            </w:r>
          </w:p>
        </w:tc>
      </w:tr>
    </w:tbl>
    <w:p w14:paraId="41A4DB63" w14:textId="77777777" w:rsidR="00406953" w:rsidRPr="00DB7A7B" w:rsidRDefault="00406953" w:rsidP="00DB7A7B">
      <w:pPr>
        <w:spacing w:line="360" w:lineRule="auto"/>
        <w:rPr>
          <w:rFonts w:ascii="Arial" w:eastAsia="Arial Unicode MS" w:hAnsi="Arial" w:cs="Arial"/>
        </w:rPr>
      </w:pPr>
    </w:p>
    <w:p w14:paraId="6C814B9D" w14:textId="77777777" w:rsidR="0078756F" w:rsidRPr="00DB7A7B" w:rsidRDefault="0078756F" w:rsidP="00DB7A7B">
      <w:pPr>
        <w:spacing w:after="0" w:line="360" w:lineRule="auto"/>
        <w:rPr>
          <w:rFonts w:ascii="Arial" w:eastAsia="Arial Unicode MS" w:hAnsi="Arial" w:cs="Arial"/>
          <w:b/>
        </w:rPr>
      </w:pPr>
      <w:r w:rsidRPr="00DB7A7B">
        <w:rPr>
          <w:rFonts w:ascii="Arial" w:eastAsia="Arial Unicode MS" w:hAnsi="Arial" w:cs="Arial"/>
          <w:b/>
          <w:highlight w:val="yellow"/>
        </w:rPr>
        <w:t>[SECCIÓN 1]</w:t>
      </w:r>
      <w:r w:rsidRPr="00DB7A7B">
        <w:rPr>
          <w:rFonts w:ascii="Arial" w:eastAsia="Arial Unicode MS" w:hAnsi="Arial" w:cs="Arial"/>
          <w:b/>
        </w:rPr>
        <w:t xml:space="preserve"> </w:t>
      </w:r>
      <w:r w:rsidR="00476488" w:rsidRPr="00DB7A7B">
        <w:rPr>
          <w:rFonts w:ascii="Arial" w:eastAsia="Arial Unicode MS" w:hAnsi="Arial" w:cs="Arial"/>
          <w:b/>
        </w:rPr>
        <w:t>4</w:t>
      </w:r>
      <w:r w:rsidRPr="00DB7A7B">
        <w:rPr>
          <w:rFonts w:ascii="Arial" w:eastAsia="Arial Unicode MS" w:hAnsi="Arial" w:cs="Arial"/>
          <w:b/>
        </w:rPr>
        <w:t>. Competencias</w:t>
      </w:r>
    </w:p>
    <w:p w14:paraId="373EC065" w14:textId="77777777" w:rsidR="0078756F" w:rsidRPr="00DB7A7B" w:rsidRDefault="0078756F" w:rsidP="00DB7A7B">
      <w:pPr>
        <w:spacing w:after="0" w:line="360" w:lineRule="auto"/>
        <w:rPr>
          <w:rFonts w:ascii="Arial" w:eastAsia="Arial Unicode MS" w:hAnsi="Arial" w:cs="Arial"/>
        </w:rPr>
      </w:pPr>
      <w:r w:rsidRPr="00DB7A7B">
        <w:rPr>
          <w:rFonts w:ascii="Arial" w:eastAsia="Arial Unicode MS" w:hAnsi="Arial" w:cs="Arial"/>
        </w:rPr>
        <w:t>Pon a prueba tus capacidades y aplica lo aprendido con estos recursos.</w:t>
      </w:r>
    </w:p>
    <w:tbl>
      <w:tblPr>
        <w:tblStyle w:val="Tablaconcuadrcula3"/>
        <w:tblW w:w="0" w:type="auto"/>
        <w:tblLook w:val="04A0" w:firstRow="1" w:lastRow="0" w:firstColumn="1" w:lastColumn="0" w:noHBand="0" w:noVBand="1"/>
      </w:tblPr>
      <w:tblGrid>
        <w:gridCol w:w="2478"/>
        <w:gridCol w:w="6350"/>
      </w:tblGrid>
      <w:tr w:rsidR="0078756F" w:rsidRPr="00DB7A7B" w14:paraId="0D8AD82C" w14:textId="77777777" w:rsidTr="00CF4220">
        <w:tc>
          <w:tcPr>
            <w:tcW w:w="8828" w:type="dxa"/>
            <w:gridSpan w:val="2"/>
            <w:shd w:val="clear" w:color="auto" w:fill="000000" w:themeFill="text1"/>
          </w:tcPr>
          <w:p w14:paraId="7D67ADFE" w14:textId="77777777" w:rsidR="0078756F" w:rsidRPr="00DB7A7B" w:rsidRDefault="0078756F" w:rsidP="00DB7A7B">
            <w:pPr>
              <w:spacing w:line="360" w:lineRule="auto"/>
              <w:jc w:val="center"/>
              <w:rPr>
                <w:rFonts w:ascii="Arial" w:eastAsia="Arial Unicode MS" w:hAnsi="Arial" w:cs="Arial"/>
                <w:b/>
                <w:color w:val="FFFFFF" w:themeColor="background1"/>
              </w:rPr>
            </w:pPr>
            <w:r w:rsidRPr="00DB7A7B">
              <w:rPr>
                <w:rFonts w:ascii="Arial" w:eastAsia="Arial Unicode MS" w:hAnsi="Arial" w:cs="Arial"/>
                <w:b/>
                <w:color w:val="FFFFFF" w:themeColor="background1"/>
              </w:rPr>
              <w:t>Competencias: recurso aprovechado</w:t>
            </w:r>
          </w:p>
        </w:tc>
      </w:tr>
      <w:tr w:rsidR="0078756F" w:rsidRPr="00DB7A7B" w14:paraId="4DFCBC25" w14:textId="77777777" w:rsidTr="00CF4220">
        <w:tc>
          <w:tcPr>
            <w:tcW w:w="2518" w:type="dxa"/>
          </w:tcPr>
          <w:p w14:paraId="2293BCDE" w14:textId="77777777" w:rsidR="0078756F" w:rsidRPr="00DB7A7B" w:rsidRDefault="0078756F" w:rsidP="00DB7A7B">
            <w:pPr>
              <w:spacing w:line="360" w:lineRule="auto"/>
              <w:rPr>
                <w:rFonts w:ascii="Arial" w:eastAsia="Arial Unicode MS" w:hAnsi="Arial" w:cs="Arial"/>
                <w:b/>
                <w:color w:val="000000"/>
              </w:rPr>
            </w:pPr>
            <w:r w:rsidRPr="00DB7A7B">
              <w:rPr>
                <w:rFonts w:ascii="Arial" w:eastAsia="Arial Unicode MS" w:hAnsi="Arial" w:cs="Arial"/>
                <w:b/>
                <w:color w:val="000000"/>
              </w:rPr>
              <w:t>Código</w:t>
            </w:r>
          </w:p>
        </w:tc>
        <w:tc>
          <w:tcPr>
            <w:tcW w:w="6536" w:type="dxa"/>
          </w:tcPr>
          <w:p w14:paraId="18C162EC" w14:textId="1F0CCD18" w:rsidR="0078756F" w:rsidRPr="00DB7A7B" w:rsidRDefault="00E22FD3" w:rsidP="00DB7A7B">
            <w:pPr>
              <w:spacing w:line="360" w:lineRule="auto"/>
              <w:rPr>
                <w:rFonts w:ascii="Arial" w:eastAsia="Arial Unicode MS" w:hAnsi="Arial" w:cs="Arial"/>
                <w:b/>
                <w:color w:val="000000"/>
              </w:rPr>
            </w:pPr>
            <w:ins w:id="687" w:author="PEQUETITA Garcia Rodriguez" w:date="2016-08-09T00:36:00Z">
              <w:r>
                <w:rPr>
                  <w:rFonts w:ascii="Arial" w:eastAsia="Arial Unicode MS" w:hAnsi="Arial" w:cs="Arial"/>
                  <w:color w:val="000000"/>
                </w:rPr>
                <w:t>CN</w:t>
              </w:r>
              <w:r w:rsidRPr="00DB7A7B">
                <w:rPr>
                  <w:rFonts w:ascii="Arial" w:eastAsia="Arial Unicode MS" w:hAnsi="Arial" w:cs="Arial"/>
                  <w:color w:val="000000"/>
                </w:rPr>
                <w:t>_</w:t>
              </w:r>
              <w:r>
                <w:rPr>
                  <w:rFonts w:ascii="Arial" w:eastAsia="Arial Unicode MS" w:hAnsi="Arial" w:cs="Arial"/>
                  <w:color w:val="000000"/>
                </w:rPr>
                <w:t>11</w:t>
              </w:r>
              <w:r w:rsidRPr="00DB7A7B">
                <w:rPr>
                  <w:rFonts w:ascii="Arial" w:eastAsia="Arial Unicode MS" w:hAnsi="Arial" w:cs="Arial"/>
                  <w:color w:val="000000"/>
                </w:rPr>
                <w:t>_</w:t>
              </w:r>
              <w:r>
                <w:rPr>
                  <w:rFonts w:ascii="Arial" w:eastAsia="Arial Unicode MS" w:hAnsi="Arial" w:cs="Arial"/>
                  <w:color w:val="000000"/>
                </w:rPr>
                <w:t>02</w:t>
              </w:r>
              <w:r w:rsidRPr="00DB7A7B">
                <w:rPr>
                  <w:rFonts w:ascii="Arial" w:eastAsia="Arial Unicode MS" w:hAnsi="Arial" w:cs="Arial"/>
                  <w:color w:val="000000"/>
                </w:rPr>
                <w:t>_REC</w:t>
              </w:r>
              <w:r>
                <w:rPr>
                  <w:rFonts w:ascii="Arial" w:eastAsia="Arial Unicode MS" w:hAnsi="Arial" w:cs="Arial"/>
                  <w:color w:val="000000"/>
                </w:rPr>
                <w:t>180</w:t>
              </w:r>
            </w:ins>
          </w:p>
        </w:tc>
      </w:tr>
      <w:tr w:rsidR="0078756F" w:rsidRPr="00DB7A7B" w14:paraId="50BF918E" w14:textId="77777777" w:rsidTr="00CF4220">
        <w:tc>
          <w:tcPr>
            <w:tcW w:w="2518" w:type="dxa"/>
          </w:tcPr>
          <w:p w14:paraId="73CAAB0F" w14:textId="77777777" w:rsidR="0078756F" w:rsidRPr="00DB7A7B" w:rsidRDefault="0078756F" w:rsidP="00DB7A7B">
            <w:pPr>
              <w:spacing w:line="360" w:lineRule="auto"/>
              <w:rPr>
                <w:rFonts w:ascii="Arial" w:eastAsia="Arial Unicode MS" w:hAnsi="Arial" w:cs="Arial"/>
                <w:color w:val="000000"/>
              </w:rPr>
            </w:pPr>
            <w:r w:rsidRPr="00DB7A7B">
              <w:rPr>
                <w:rFonts w:ascii="Arial" w:eastAsia="Arial Unicode MS" w:hAnsi="Arial" w:cs="Arial"/>
                <w:b/>
                <w:color w:val="000000"/>
              </w:rPr>
              <w:t>Ubicación en Aula Planeta</w:t>
            </w:r>
          </w:p>
        </w:tc>
        <w:tc>
          <w:tcPr>
            <w:tcW w:w="6536" w:type="dxa"/>
          </w:tcPr>
          <w:p w14:paraId="41115390" w14:textId="4E03B3BD" w:rsidR="0078756F" w:rsidRPr="00DB7A7B" w:rsidRDefault="00E22FD3" w:rsidP="00E22FD3">
            <w:pPr>
              <w:spacing w:line="360" w:lineRule="auto"/>
              <w:rPr>
                <w:rFonts w:ascii="Arial" w:eastAsia="Arial Unicode MS" w:hAnsi="Arial" w:cs="Arial"/>
                <w:color w:val="000000"/>
              </w:rPr>
              <w:pPrChange w:id="688" w:author="PEQUETITA Garcia Rodriguez" w:date="2016-08-09T00:38:00Z">
                <w:pPr>
                  <w:spacing w:line="360" w:lineRule="auto"/>
                </w:pPr>
              </w:pPrChange>
            </w:pPr>
            <w:ins w:id="689" w:author="PEQUETITA Garcia Rodriguez" w:date="2016-08-09T00:37:00Z">
              <w:r w:rsidRPr="00E22FD3">
                <w:rPr>
                  <w:rFonts w:ascii="Arial" w:eastAsia="Arial Unicode MS" w:hAnsi="Arial" w:cs="Arial"/>
                  <w:color w:val="000000"/>
                </w:rPr>
                <w:t>8</w:t>
              </w:r>
              <w:r>
                <w:rPr>
                  <w:rFonts w:ascii="Arial" w:eastAsia="Arial Unicode MS" w:hAnsi="Arial" w:cs="Arial"/>
                  <w:color w:val="000000"/>
                </w:rPr>
                <w:t>//</w:t>
              </w:r>
              <w:r w:rsidRPr="00E22FD3">
                <w:rPr>
                  <w:rFonts w:ascii="Arial" w:eastAsia="Arial Unicode MS" w:hAnsi="Arial" w:cs="Arial"/>
                  <w:color w:val="000000"/>
                </w:rPr>
                <w:tab/>
                <w:t>CN</w:t>
              </w:r>
              <w:r>
                <w:rPr>
                  <w:rFonts w:ascii="Arial" w:eastAsia="Arial Unicode MS" w:hAnsi="Arial" w:cs="Arial"/>
                  <w:color w:val="000000"/>
                </w:rPr>
                <w:t>//</w:t>
              </w:r>
              <w:r w:rsidRPr="00E22FD3">
                <w:rPr>
                  <w:rFonts w:ascii="Arial" w:eastAsia="Arial Unicode MS" w:hAnsi="Arial" w:cs="Arial"/>
                  <w:color w:val="000000"/>
                </w:rPr>
                <w:tab/>
                <w:t>La luz y el sonido</w:t>
              </w:r>
              <w:r>
                <w:rPr>
                  <w:rFonts w:ascii="Arial" w:eastAsia="Arial Unicode MS" w:hAnsi="Arial" w:cs="Arial"/>
                  <w:color w:val="000000"/>
                </w:rPr>
                <w:t>//</w:t>
              </w:r>
              <w:r w:rsidRPr="00E22FD3">
                <w:rPr>
                  <w:rFonts w:ascii="Arial" w:eastAsia="Arial Unicode MS" w:hAnsi="Arial" w:cs="Arial"/>
                  <w:color w:val="000000"/>
                </w:rPr>
                <w:tab/>
                <w:t>Competencias: estudio de las ondas longitudinales y transversales</w:t>
              </w:r>
            </w:ins>
          </w:p>
        </w:tc>
      </w:tr>
      <w:tr w:rsidR="0078756F" w:rsidRPr="00DB7A7B" w14:paraId="3B4793A1" w14:textId="77777777" w:rsidTr="00CF4220">
        <w:tc>
          <w:tcPr>
            <w:tcW w:w="2518" w:type="dxa"/>
          </w:tcPr>
          <w:p w14:paraId="603FD10C" w14:textId="77777777" w:rsidR="0078756F" w:rsidRPr="00DB7A7B" w:rsidRDefault="0078756F" w:rsidP="00DB7A7B">
            <w:pPr>
              <w:spacing w:line="360" w:lineRule="auto"/>
              <w:rPr>
                <w:rFonts w:ascii="Arial" w:eastAsia="Arial Unicode MS" w:hAnsi="Arial" w:cs="Arial"/>
                <w:color w:val="000000"/>
                <w:highlight w:val="green"/>
              </w:rPr>
            </w:pPr>
            <w:r w:rsidRPr="00DB7A7B">
              <w:rPr>
                <w:rFonts w:ascii="Arial" w:eastAsia="Arial Unicode MS" w:hAnsi="Arial" w:cs="Arial"/>
                <w:b/>
                <w:color w:val="000000"/>
              </w:rPr>
              <w:t>Cambio (descripción o capturas de pantallas)</w:t>
            </w:r>
          </w:p>
        </w:tc>
        <w:tc>
          <w:tcPr>
            <w:tcW w:w="6536" w:type="dxa"/>
          </w:tcPr>
          <w:p w14:paraId="0B4398BF" w14:textId="77777777" w:rsidR="0078756F" w:rsidRPr="00DB7A7B" w:rsidRDefault="0078756F" w:rsidP="00DB7A7B">
            <w:pPr>
              <w:spacing w:line="360" w:lineRule="auto"/>
              <w:rPr>
                <w:rFonts w:ascii="Arial" w:eastAsia="Arial Unicode MS" w:hAnsi="Arial" w:cs="Arial"/>
                <w:color w:val="000000"/>
              </w:rPr>
            </w:pPr>
          </w:p>
        </w:tc>
      </w:tr>
      <w:tr w:rsidR="0078756F" w:rsidRPr="00DB7A7B" w14:paraId="351741A4" w14:textId="77777777" w:rsidTr="00CF4220">
        <w:tc>
          <w:tcPr>
            <w:tcW w:w="2464" w:type="dxa"/>
          </w:tcPr>
          <w:p w14:paraId="43F762D3" w14:textId="77777777" w:rsidR="0078756F" w:rsidRPr="00DB7A7B" w:rsidRDefault="0078756F" w:rsidP="00DB7A7B">
            <w:pPr>
              <w:spacing w:line="360" w:lineRule="auto"/>
              <w:rPr>
                <w:rFonts w:ascii="Arial" w:eastAsia="Arial Unicode MS" w:hAnsi="Arial" w:cs="Arial"/>
                <w:b/>
                <w:color w:val="000000"/>
              </w:rPr>
            </w:pPr>
            <w:r w:rsidRPr="00DB7A7B">
              <w:rPr>
                <w:rFonts w:ascii="Arial" w:eastAsia="Arial Unicode MS" w:hAnsi="Arial" w:cs="Arial"/>
                <w:b/>
                <w:color w:val="000000"/>
              </w:rPr>
              <w:t>Título</w:t>
            </w:r>
          </w:p>
        </w:tc>
        <w:tc>
          <w:tcPr>
            <w:tcW w:w="6364" w:type="dxa"/>
          </w:tcPr>
          <w:p w14:paraId="0497229B" w14:textId="7DE94284" w:rsidR="0078756F" w:rsidRPr="00DB7A7B" w:rsidRDefault="00E22FD3" w:rsidP="00DB7A7B">
            <w:pPr>
              <w:tabs>
                <w:tab w:val="left" w:pos="1639"/>
              </w:tabs>
              <w:spacing w:line="360" w:lineRule="auto"/>
              <w:rPr>
                <w:rFonts w:ascii="Arial" w:eastAsia="Arial Unicode MS" w:hAnsi="Arial" w:cs="Arial"/>
                <w:color w:val="000000"/>
              </w:rPr>
            </w:pPr>
            <w:ins w:id="690" w:author="PEQUETITA Garcia Rodriguez" w:date="2016-08-09T00:38:00Z">
              <w:r w:rsidRPr="00E22FD3">
                <w:rPr>
                  <w:rFonts w:ascii="Arial" w:eastAsia="Arial Unicode MS" w:hAnsi="Arial" w:cs="Arial"/>
                  <w:color w:val="000000"/>
                </w:rPr>
                <w:t>Competencias: estudio de las ondas longitudinales y transversales</w:t>
              </w:r>
            </w:ins>
          </w:p>
        </w:tc>
      </w:tr>
      <w:tr w:rsidR="0078756F" w:rsidRPr="00DB7A7B" w14:paraId="17EFF9E7" w14:textId="77777777" w:rsidTr="00CF4220">
        <w:tc>
          <w:tcPr>
            <w:tcW w:w="2464" w:type="dxa"/>
          </w:tcPr>
          <w:p w14:paraId="583E064C" w14:textId="77777777" w:rsidR="0078756F" w:rsidRPr="00DB7A7B" w:rsidRDefault="0078756F" w:rsidP="00DB7A7B">
            <w:pPr>
              <w:spacing w:line="360" w:lineRule="auto"/>
              <w:rPr>
                <w:rFonts w:ascii="Arial" w:eastAsia="Arial Unicode MS" w:hAnsi="Arial" w:cs="Arial"/>
                <w:b/>
                <w:color w:val="000000"/>
              </w:rPr>
            </w:pPr>
            <w:r w:rsidRPr="00DB7A7B">
              <w:rPr>
                <w:rFonts w:ascii="Arial" w:eastAsia="Arial Unicode MS" w:hAnsi="Arial" w:cs="Arial"/>
                <w:b/>
                <w:color w:val="000000"/>
              </w:rPr>
              <w:t>Descripción</w:t>
            </w:r>
          </w:p>
        </w:tc>
        <w:tc>
          <w:tcPr>
            <w:tcW w:w="6364" w:type="dxa"/>
          </w:tcPr>
          <w:p w14:paraId="5E8463A8" w14:textId="2FD1276E" w:rsidR="0078756F" w:rsidRPr="00DB7A7B" w:rsidRDefault="00E22FD3" w:rsidP="00DB7A7B">
            <w:pPr>
              <w:spacing w:line="360" w:lineRule="auto"/>
              <w:jc w:val="both"/>
              <w:rPr>
                <w:rFonts w:ascii="Arial" w:eastAsia="Arial Unicode MS" w:hAnsi="Arial" w:cs="Arial"/>
              </w:rPr>
            </w:pPr>
            <w:ins w:id="691" w:author="PEQUETITA Garcia Rodriguez" w:date="2016-08-09T00:38:00Z">
              <w:r w:rsidRPr="00E22FD3">
                <w:rPr>
                  <w:rFonts w:ascii="Arial" w:eastAsia="Arial Unicode MS" w:hAnsi="Arial" w:cs="Arial"/>
                </w:rPr>
                <w:t>Actividad que permite el estudio de las ondas longitudinales y transversales</w:t>
              </w:r>
            </w:ins>
          </w:p>
        </w:tc>
      </w:tr>
    </w:tbl>
    <w:p w14:paraId="6C52CC89" w14:textId="049EB890" w:rsidR="0078756F" w:rsidRDefault="0078756F" w:rsidP="00DB7A7B">
      <w:pPr>
        <w:spacing w:line="360" w:lineRule="auto"/>
        <w:rPr>
          <w:ins w:id="692" w:author="PEQUETITA Garcia Rodriguez" w:date="2016-08-09T00:36:00Z"/>
          <w:rFonts w:ascii="Arial" w:hAnsi="Arial" w:cs="Arial"/>
        </w:rPr>
      </w:pPr>
    </w:p>
    <w:tbl>
      <w:tblPr>
        <w:tblStyle w:val="Tablaconcuadrcula3"/>
        <w:tblW w:w="0" w:type="auto"/>
        <w:tblLook w:val="04A0" w:firstRow="1" w:lastRow="0" w:firstColumn="1" w:lastColumn="0" w:noHBand="0" w:noVBand="1"/>
      </w:tblPr>
      <w:tblGrid>
        <w:gridCol w:w="2478"/>
        <w:gridCol w:w="6350"/>
      </w:tblGrid>
      <w:tr w:rsidR="00E22FD3" w:rsidRPr="00DB7A7B" w14:paraId="36DE191C" w14:textId="77777777" w:rsidTr="008A21C9">
        <w:trPr>
          <w:ins w:id="693" w:author="PEQUETITA Garcia Rodriguez" w:date="2016-08-09T00:36:00Z"/>
        </w:trPr>
        <w:tc>
          <w:tcPr>
            <w:tcW w:w="8828" w:type="dxa"/>
            <w:gridSpan w:val="2"/>
            <w:shd w:val="clear" w:color="auto" w:fill="000000" w:themeFill="text1"/>
          </w:tcPr>
          <w:p w14:paraId="5B431088" w14:textId="77777777" w:rsidR="00E22FD3" w:rsidRPr="00DB7A7B" w:rsidRDefault="00E22FD3" w:rsidP="008A21C9">
            <w:pPr>
              <w:spacing w:line="360" w:lineRule="auto"/>
              <w:jc w:val="center"/>
              <w:rPr>
                <w:ins w:id="694" w:author="PEQUETITA Garcia Rodriguez" w:date="2016-08-09T00:36:00Z"/>
                <w:rFonts w:ascii="Arial" w:eastAsia="Arial Unicode MS" w:hAnsi="Arial" w:cs="Arial"/>
                <w:b/>
                <w:color w:val="FFFFFF" w:themeColor="background1"/>
              </w:rPr>
            </w:pPr>
            <w:ins w:id="695" w:author="PEQUETITA Garcia Rodriguez" w:date="2016-08-09T00:36:00Z">
              <w:r w:rsidRPr="00DB7A7B">
                <w:rPr>
                  <w:rFonts w:ascii="Arial" w:eastAsia="Arial Unicode MS" w:hAnsi="Arial" w:cs="Arial"/>
                  <w:b/>
                  <w:color w:val="FFFFFF" w:themeColor="background1"/>
                </w:rPr>
                <w:t>Competencias: recurso aprovechado</w:t>
              </w:r>
            </w:ins>
          </w:p>
        </w:tc>
      </w:tr>
      <w:tr w:rsidR="00E22FD3" w:rsidRPr="00DB7A7B" w14:paraId="7C5FA157" w14:textId="77777777" w:rsidTr="008A21C9">
        <w:trPr>
          <w:ins w:id="696" w:author="PEQUETITA Garcia Rodriguez" w:date="2016-08-09T00:36:00Z"/>
        </w:trPr>
        <w:tc>
          <w:tcPr>
            <w:tcW w:w="2518" w:type="dxa"/>
          </w:tcPr>
          <w:p w14:paraId="017609A3" w14:textId="77777777" w:rsidR="00E22FD3" w:rsidRPr="00DB7A7B" w:rsidRDefault="00E22FD3" w:rsidP="008A21C9">
            <w:pPr>
              <w:spacing w:line="360" w:lineRule="auto"/>
              <w:rPr>
                <w:ins w:id="697" w:author="PEQUETITA Garcia Rodriguez" w:date="2016-08-09T00:36:00Z"/>
                <w:rFonts w:ascii="Arial" w:eastAsia="Arial Unicode MS" w:hAnsi="Arial" w:cs="Arial"/>
                <w:b/>
                <w:color w:val="000000"/>
              </w:rPr>
            </w:pPr>
            <w:ins w:id="698" w:author="PEQUETITA Garcia Rodriguez" w:date="2016-08-09T00:36:00Z">
              <w:r w:rsidRPr="00DB7A7B">
                <w:rPr>
                  <w:rFonts w:ascii="Arial" w:eastAsia="Arial Unicode MS" w:hAnsi="Arial" w:cs="Arial"/>
                  <w:b/>
                  <w:color w:val="000000"/>
                </w:rPr>
                <w:t>Código</w:t>
              </w:r>
            </w:ins>
          </w:p>
        </w:tc>
        <w:tc>
          <w:tcPr>
            <w:tcW w:w="6536" w:type="dxa"/>
          </w:tcPr>
          <w:p w14:paraId="285C6A1D" w14:textId="79F42A62" w:rsidR="00E22FD3" w:rsidRPr="00DB7A7B" w:rsidRDefault="00E22FD3" w:rsidP="008A21C9">
            <w:pPr>
              <w:spacing w:line="360" w:lineRule="auto"/>
              <w:rPr>
                <w:ins w:id="699" w:author="PEQUETITA Garcia Rodriguez" w:date="2016-08-09T00:36:00Z"/>
                <w:rFonts w:ascii="Arial" w:eastAsia="Arial Unicode MS" w:hAnsi="Arial" w:cs="Arial"/>
                <w:b/>
                <w:color w:val="000000"/>
              </w:rPr>
            </w:pPr>
            <w:ins w:id="700" w:author="PEQUETITA Garcia Rodriguez" w:date="2016-08-09T00:37:00Z">
              <w:r>
                <w:rPr>
                  <w:rFonts w:ascii="Arial" w:eastAsia="Arial Unicode MS" w:hAnsi="Arial" w:cs="Arial"/>
                  <w:color w:val="000000"/>
                </w:rPr>
                <w:t>CN</w:t>
              </w:r>
              <w:r w:rsidRPr="00DB7A7B">
                <w:rPr>
                  <w:rFonts w:ascii="Arial" w:eastAsia="Arial Unicode MS" w:hAnsi="Arial" w:cs="Arial"/>
                  <w:color w:val="000000"/>
                </w:rPr>
                <w:t>_</w:t>
              </w:r>
              <w:r>
                <w:rPr>
                  <w:rFonts w:ascii="Arial" w:eastAsia="Arial Unicode MS" w:hAnsi="Arial" w:cs="Arial"/>
                  <w:color w:val="000000"/>
                </w:rPr>
                <w:t>11</w:t>
              </w:r>
              <w:r w:rsidRPr="00DB7A7B">
                <w:rPr>
                  <w:rFonts w:ascii="Arial" w:eastAsia="Arial Unicode MS" w:hAnsi="Arial" w:cs="Arial"/>
                  <w:color w:val="000000"/>
                </w:rPr>
                <w:t>_</w:t>
              </w:r>
              <w:r>
                <w:rPr>
                  <w:rFonts w:ascii="Arial" w:eastAsia="Arial Unicode MS" w:hAnsi="Arial" w:cs="Arial"/>
                  <w:color w:val="000000"/>
                </w:rPr>
                <w:t>02</w:t>
              </w:r>
              <w:r w:rsidRPr="00DB7A7B">
                <w:rPr>
                  <w:rFonts w:ascii="Arial" w:eastAsia="Arial Unicode MS" w:hAnsi="Arial" w:cs="Arial"/>
                  <w:color w:val="000000"/>
                </w:rPr>
                <w:t>_REC</w:t>
              </w:r>
              <w:r>
                <w:rPr>
                  <w:rFonts w:ascii="Arial" w:eastAsia="Arial Unicode MS" w:hAnsi="Arial" w:cs="Arial"/>
                  <w:color w:val="000000"/>
                </w:rPr>
                <w:t>190</w:t>
              </w:r>
            </w:ins>
          </w:p>
        </w:tc>
      </w:tr>
      <w:tr w:rsidR="00E22FD3" w:rsidRPr="00DB7A7B" w14:paraId="0D991C34" w14:textId="77777777" w:rsidTr="008A21C9">
        <w:trPr>
          <w:ins w:id="701" w:author="PEQUETITA Garcia Rodriguez" w:date="2016-08-09T00:36:00Z"/>
        </w:trPr>
        <w:tc>
          <w:tcPr>
            <w:tcW w:w="2518" w:type="dxa"/>
          </w:tcPr>
          <w:p w14:paraId="7BBD84E5" w14:textId="77777777" w:rsidR="00E22FD3" w:rsidRPr="00DB7A7B" w:rsidRDefault="00E22FD3" w:rsidP="008A21C9">
            <w:pPr>
              <w:spacing w:line="360" w:lineRule="auto"/>
              <w:rPr>
                <w:ins w:id="702" w:author="PEQUETITA Garcia Rodriguez" w:date="2016-08-09T00:36:00Z"/>
                <w:rFonts w:ascii="Arial" w:eastAsia="Arial Unicode MS" w:hAnsi="Arial" w:cs="Arial"/>
                <w:color w:val="000000"/>
              </w:rPr>
            </w:pPr>
            <w:ins w:id="703" w:author="PEQUETITA Garcia Rodriguez" w:date="2016-08-09T00:36:00Z">
              <w:r w:rsidRPr="00DB7A7B">
                <w:rPr>
                  <w:rFonts w:ascii="Arial" w:eastAsia="Arial Unicode MS" w:hAnsi="Arial" w:cs="Arial"/>
                  <w:b/>
                  <w:color w:val="000000"/>
                </w:rPr>
                <w:t>Ubicación en Aula Planeta</w:t>
              </w:r>
            </w:ins>
          </w:p>
        </w:tc>
        <w:tc>
          <w:tcPr>
            <w:tcW w:w="6536" w:type="dxa"/>
          </w:tcPr>
          <w:p w14:paraId="30A03835" w14:textId="3CE3E8E2" w:rsidR="00E22FD3" w:rsidRPr="00DB7A7B" w:rsidRDefault="00E22FD3" w:rsidP="008A21C9">
            <w:pPr>
              <w:spacing w:line="360" w:lineRule="auto"/>
              <w:rPr>
                <w:ins w:id="704" w:author="PEQUETITA Garcia Rodriguez" w:date="2016-08-09T00:36:00Z"/>
                <w:rFonts w:ascii="Arial" w:eastAsia="Arial Unicode MS" w:hAnsi="Arial" w:cs="Arial"/>
                <w:color w:val="000000"/>
              </w:rPr>
            </w:pPr>
            <w:ins w:id="705" w:author="PEQUETITA Garcia Rodriguez" w:date="2016-08-09T00:39:00Z">
              <w:r w:rsidRPr="00E22FD3">
                <w:rPr>
                  <w:rFonts w:ascii="Arial" w:eastAsia="Arial Unicode MS" w:hAnsi="Arial" w:cs="Arial"/>
                  <w:color w:val="000000"/>
                </w:rPr>
                <w:t>8</w:t>
              </w:r>
              <w:r>
                <w:rPr>
                  <w:rFonts w:ascii="Arial" w:eastAsia="Arial Unicode MS" w:hAnsi="Arial" w:cs="Arial"/>
                  <w:color w:val="000000"/>
                </w:rPr>
                <w:t>//</w:t>
              </w:r>
              <w:r w:rsidRPr="00E22FD3">
                <w:rPr>
                  <w:rFonts w:ascii="Arial" w:eastAsia="Arial Unicode MS" w:hAnsi="Arial" w:cs="Arial"/>
                  <w:color w:val="000000"/>
                </w:rPr>
                <w:tab/>
                <w:t>CN</w:t>
              </w:r>
              <w:r>
                <w:rPr>
                  <w:rFonts w:ascii="Arial" w:eastAsia="Arial Unicode MS" w:hAnsi="Arial" w:cs="Arial"/>
                  <w:color w:val="000000"/>
                </w:rPr>
                <w:t>//</w:t>
              </w:r>
              <w:r w:rsidRPr="00E22FD3">
                <w:rPr>
                  <w:rFonts w:ascii="Arial" w:eastAsia="Arial Unicode MS" w:hAnsi="Arial" w:cs="Arial"/>
                  <w:color w:val="000000"/>
                </w:rPr>
                <w:tab/>
                <w:t>El planeta Tierra</w:t>
              </w:r>
              <w:r>
                <w:rPr>
                  <w:rFonts w:ascii="Arial" w:eastAsia="Arial Unicode MS" w:hAnsi="Arial" w:cs="Arial"/>
                  <w:color w:val="000000"/>
                </w:rPr>
                <w:t>//</w:t>
              </w:r>
              <w:r w:rsidRPr="00E22FD3">
                <w:rPr>
                  <w:rFonts w:ascii="Arial" w:eastAsia="Arial Unicode MS" w:hAnsi="Arial" w:cs="Arial"/>
                  <w:color w:val="000000"/>
                </w:rPr>
                <w:tab/>
                <w:t>Competencias: construcción de un sismógrafo</w:t>
              </w:r>
              <w:r>
                <w:rPr>
                  <w:rFonts w:ascii="Arial" w:eastAsia="Arial Unicode MS" w:hAnsi="Arial" w:cs="Arial"/>
                  <w:color w:val="000000"/>
                </w:rPr>
                <w:t>//</w:t>
              </w:r>
              <w:r w:rsidRPr="00E22FD3">
                <w:rPr>
                  <w:rFonts w:ascii="Arial" w:eastAsia="Arial Unicode MS" w:hAnsi="Arial" w:cs="Arial"/>
                  <w:color w:val="000000"/>
                </w:rPr>
                <w:tab/>
                <w:t>CN_08_01</w:t>
              </w:r>
            </w:ins>
          </w:p>
        </w:tc>
      </w:tr>
      <w:tr w:rsidR="00E22FD3" w:rsidRPr="00DB7A7B" w14:paraId="1AF0D86B" w14:textId="77777777" w:rsidTr="008A21C9">
        <w:trPr>
          <w:ins w:id="706" w:author="PEQUETITA Garcia Rodriguez" w:date="2016-08-09T00:36:00Z"/>
        </w:trPr>
        <w:tc>
          <w:tcPr>
            <w:tcW w:w="2518" w:type="dxa"/>
          </w:tcPr>
          <w:p w14:paraId="45DBAD4A" w14:textId="77777777" w:rsidR="00E22FD3" w:rsidRPr="00DB7A7B" w:rsidRDefault="00E22FD3" w:rsidP="008A21C9">
            <w:pPr>
              <w:spacing w:line="360" w:lineRule="auto"/>
              <w:rPr>
                <w:ins w:id="707" w:author="PEQUETITA Garcia Rodriguez" w:date="2016-08-09T00:36:00Z"/>
                <w:rFonts w:ascii="Arial" w:eastAsia="Arial Unicode MS" w:hAnsi="Arial" w:cs="Arial"/>
                <w:color w:val="000000"/>
                <w:highlight w:val="green"/>
              </w:rPr>
            </w:pPr>
            <w:ins w:id="708" w:author="PEQUETITA Garcia Rodriguez" w:date="2016-08-09T00:36:00Z">
              <w:r w:rsidRPr="00DB7A7B">
                <w:rPr>
                  <w:rFonts w:ascii="Arial" w:eastAsia="Arial Unicode MS" w:hAnsi="Arial" w:cs="Arial"/>
                  <w:b/>
                  <w:color w:val="000000"/>
                </w:rPr>
                <w:t>Cambio (descripción o capturas de pantallas)</w:t>
              </w:r>
            </w:ins>
          </w:p>
        </w:tc>
        <w:tc>
          <w:tcPr>
            <w:tcW w:w="6536" w:type="dxa"/>
          </w:tcPr>
          <w:p w14:paraId="1793C4C8" w14:textId="77777777" w:rsidR="00E22FD3" w:rsidRPr="00DB7A7B" w:rsidRDefault="00E22FD3" w:rsidP="008A21C9">
            <w:pPr>
              <w:spacing w:line="360" w:lineRule="auto"/>
              <w:rPr>
                <w:ins w:id="709" w:author="PEQUETITA Garcia Rodriguez" w:date="2016-08-09T00:36:00Z"/>
                <w:rFonts w:ascii="Arial" w:eastAsia="Arial Unicode MS" w:hAnsi="Arial" w:cs="Arial"/>
                <w:color w:val="000000"/>
              </w:rPr>
            </w:pPr>
          </w:p>
        </w:tc>
      </w:tr>
      <w:tr w:rsidR="00E22FD3" w:rsidRPr="00DB7A7B" w14:paraId="0C4DE762" w14:textId="77777777" w:rsidTr="008A21C9">
        <w:trPr>
          <w:ins w:id="710" w:author="PEQUETITA Garcia Rodriguez" w:date="2016-08-09T00:36:00Z"/>
        </w:trPr>
        <w:tc>
          <w:tcPr>
            <w:tcW w:w="2464" w:type="dxa"/>
          </w:tcPr>
          <w:p w14:paraId="24AB3759" w14:textId="77777777" w:rsidR="00E22FD3" w:rsidRPr="00DB7A7B" w:rsidRDefault="00E22FD3" w:rsidP="008A21C9">
            <w:pPr>
              <w:spacing w:line="360" w:lineRule="auto"/>
              <w:rPr>
                <w:ins w:id="711" w:author="PEQUETITA Garcia Rodriguez" w:date="2016-08-09T00:36:00Z"/>
                <w:rFonts w:ascii="Arial" w:eastAsia="Arial Unicode MS" w:hAnsi="Arial" w:cs="Arial"/>
                <w:b/>
                <w:color w:val="000000"/>
              </w:rPr>
            </w:pPr>
            <w:ins w:id="712" w:author="PEQUETITA Garcia Rodriguez" w:date="2016-08-09T00:36:00Z">
              <w:r w:rsidRPr="00DB7A7B">
                <w:rPr>
                  <w:rFonts w:ascii="Arial" w:eastAsia="Arial Unicode MS" w:hAnsi="Arial" w:cs="Arial"/>
                  <w:b/>
                  <w:color w:val="000000"/>
                </w:rPr>
                <w:t>Título</w:t>
              </w:r>
            </w:ins>
          </w:p>
        </w:tc>
        <w:tc>
          <w:tcPr>
            <w:tcW w:w="6364" w:type="dxa"/>
          </w:tcPr>
          <w:p w14:paraId="577706D4" w14:textId="3A083FA5" w:rsidR="00E22FD3" w:rsidRPr="00DB7A7B" w:rsidRDefault="00E22FD3" w:rsidP="008A21C9">
            <w:pPr>
              <w:tabs>
                <w:tab w:val="left" w:pos="1639"/>
              </w:tabs>
              <w:spacing w:line="360" w:lineRule="auto"/>
              <w:rPr>
                <w:ins w:id="713" w:author="PEQUETITA Garcia Rodriguez" w:date="2016-08-09T00:36:00Z"/>
                <w:rFonts w:ascii="Arial" w:eastAsia="Arial Unicode MS" w:hAnsi="Arial" w:cs="Arial"/>
                <w:color w:val="000000"/>
              </w:rPr>
            </w:pPr>
            <w:ins w:id="714" w:author="PEQUETITA Garcia Rodriguez" w:date="2016-08-09T00:39:00Z">
              <w:r w:rsidRPr="00E22FD3">
                <w:rPr>
                  <w:rFonts w:ascii="Arial" w:eastAsia="Arial Unicode MS" w:hAnsi="Arial" w:cs="Arial"/>
                  <w:color w:val="000000"/>
                </w:rPr>
                <w:t>Competencias: construcción de un sismógrafo</w:t>
              </w:r>
            </w:ins>
          </w:p>
        </w:tc>
      </w:tr>
      <w:tr w:rsidR="00E22FD3" w:rsidRPr="00DB7A7B" w14:paraId="07C53BA9" w14:textId="77777777" w:rsidTr="008A21C9">
        <w:trPr>
          <w:ins w:id="715" w:author="PEQUETITA Garcia Rodriguez" w:date="2016-08-09T00:36:00Z"/>
        </w:trPr>
        <w:tc>
          <w:tcPr>
            <w:tcW w:w="2464" w:type="dxa"/>
          </w:tcPr>
          <w:p w14:paraId="23B25173" w14:textId="77777777" w:rsidR="00E22FD3" w:rsidRPr="00DB7A7B" w:rsidRDefault="00E22FD3" w:rsidP="008A21C9">
            <w:pPr>
              <w:spacing w:line="360" w:lineRule="auto"/>
              <w:rPr>
                <w:ins w:id="716" w:author="PEQUETITA Garcia Rodriguez" w:date="2016-08-09T00:36:00Z"/>
                <w:rFonts w:ascii="Arial" w:eastAsia="Arial Unicode MS" w:hAnsi="Arial" w:cs="Arial"/>
                <w:b/>
                <w:color w:val="000000"/>
              </w:rPr>
            </w:pPr>
            <w:ins w:id="717" w:author="PEQUETITA Garcia Rodriguez" w:date="2016-08-09T00:36:00Z">
              <w:r w:rsidRPr="00DB7A7B">
                <w:rPr>
                  <w:rFonts w:ascii="Arial" w:eastAsia="Arial Unicode MS" w:hAnsi="Arial" w:cs="Arial"/>
                  <w:b/>
                  <w:color w:val="000000"/>
                </w:rPr>
                <w:t>Descripción</w:t>
              </w:r>
            </w:ins>
          </w:p>
        </w:tc>
        <w:tc>
          <w:tcPr>
            <w:tcW w:w="6364" w:type="dxa"/>
          </w:tcPr>
          <w:p w14:paraId="0AEB811F" w14:textId="7B689308" w:rsidR="00E22FD3" w:rsidRPr="00DB7A7B" w:rsidRDefault="00E22FD3" w:rsidP="008A21C9">
            <w:pPr>
              <w:spacing w:line="360" w:lineRule="auto"/>
              <w:jc w:val="both"/>
              <w:rPr>
                <w:ins w:id="718" w:author="PEQUETITA Garcia Rodriguez" w:date="2016-08-09T00:36:00Z"/>
                <w:rFonts w:ascii="Arial" w:eastAsia="Arial Unicode MS" w:hAnsi="Arial" w:cs="Arial"/>
              </w:rPr>
            </w:pPr>
            <w:ins w:id="719" w:author="PEQUETITA Garcia Rodriguez" w:date="2016-08-09T00:39:00Z">
              <w:r w:rsidRPr="00E22FD3">
                <w:rPr>
                  <w:rFonts w:ascii="Arial" w:eastAsia="Arial Unicode MS" w:hAnsi="Arial" w:cs="Arial"/>
                </w:rPr>
                <w:t>Actividad para la construcción de un sismógrafo</w:t>
              </w:r>
            </w:ins>
          </w:p>
        </w:tc>
      </w:tr>
    </w:tbl>
    <w:p w14:paraId="581B2D46" w14:textId="77777777" w:rsidR="00E22FD3" w:rsidRPr="00DB7A7B" w:rsidRDefault="00E22FD3" w:rsidP="00DB7A7B">
      <w:pPr>
        <w:spacing w:line="360" w:lineRule="auto"/>
        <w:rPr>
          <w:rFonts w:ascii="Arial" w:hAnsi="Arial" w:cs="Arial"/>
        </w:rPr>
      </w:pPr>
    </w:p>
    <w:p w14:paraId="3F7D97C2" w14:textId="77777777" w:rsidR="0078756F" w:rsidRPr="00DB7A7B" w:rsidRDefault="0078756F" w:rsidP="00DB7A7B">
      <w:pPr>
        <w:tabs>
          <w:tab w:val="right" w:pos="8498"/>
        </w:tabs>
        <w:spacing w:after="0" w:line="360" w:lineRule="auto"/>
        <w:rPr>
          <w:rFonts w:ascii="Arial" w:eastAsia="Arial Unicode MS" w:hAnsi="Arial" w:cs="Arial"/>
          <w:b/>
        </w:rPr>
      </w:pPr>
      <w:r w:rsidRPr="00DB7A7B">
        <w:rPr>
          <w:rFonts w:ascii="Arial" w:eastAsia="Arial Unicode MS" w:hAnsi="Arial" w:cs="Arial"/>
          <w:highlight w:val="yellow"/>
        </w:rPr>
        <w:t>[SECCIÓN 1]</w:t>
      </w:r>
      <w:r w:rsidRPr="00DB7A7B">
        <w:rPr>
          <w:rFonts w:ascii="Arial" w:eastAsia="Arial Unicode MS" w:hAnsi="Arial" w:cs="Arial"/>
        </w:rPr>
        <w:t xml:space="preserve"> </w:t>
      </w:r>
      <w:r w:rsidRPr="00DB7A7B">
        <w:rPr>
          <w:rFonts w:ascii="Arial" w:eastAsia="Arial Unicode MS" w:hAnsi="Arial" w:cs="Arial"/>
          <w:b/>
        </w:rPr>
        <w:t>Fin de tema</w:t>
      </w:r>
    </w:p>
    <w:p w14:paraId="5033CE35" w14:textId="77777777" w:rsidR="0078756F" w:rsidRPr="00DB7A7B" w:rsidRDefault="0078756F" w:rsidP="00DB7A7B">
      <w:pPr>
        <w:tabs>
          <w:tab w:val="right" w:pos="8498"/>
        </w:tabs>
        <w:spacing w:after="0" w:line="360" w:lineRule="auto"/>
        <w:rPr>
          <w:rFonts w:ascii="Arial" w:eastAsia="Arial Unicode MS" w:hAnsi="Arial" w:cs="Arial"/>
          <w:b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80"/>
        <w:gridCol w:w="6348"/>
      </w:tblGrid>
      <w:tr w:rsidR="0078756F" w:rsidRPr="00DB7A7B" w14:paraId="745FE669" w14:textId="77777777" w:rsidTr="00CF4220">
        <w:tc>
          <w:tcPr>
            <w:tcW w:w="9033" w:type="dxa"/>
            <w:gridSpan w:val="2"/>
            <w:shd w:val="clear" w:color="auto" w:fill="000000" w:themeFill="text1"/>
          </w:tcPr>
          <w:p w14:paraId="6E7AB432" w14:textId="77777777" w:rsidR="0078756F" w:rsidRPr="00DB7A7B" w:rsidRDefault="0078756F" w:rsidP="00DB7A7B">
            <w:pPr>
              <w:spacing w:line="360" w:lineRule="auto"/>
              <w:jc w:val="center"/>
              <w:rPr>
                <w:rFonts w:ascii="Arial" w:eastAsia="Arial Unicode MS" w:hAnsi="Arial" w:cs="Arial"/>
                <w:b/>
                <w:color w:val="FFFFFF" w:themeColor="background1"/>
              </w:rPr>
            </w:pPr>
            <w:r w:rsidRPr="00DB7A7B">
              <w:rPr>
                <w:rFonts w:ascii="Arial" w:eastAsia="Arial Unicode MS" w:hAnsi="Arial" w:cs="Arial"/>
                <w:b/>
                <w:color w:val="FFFFFF" w:themeColor="background1"/>
              </w:rPr>
              <w:t>Mapa conceptual</w:t>
            </w:r>
          </w:p>
        </w:tc>
      </w:tr>
      <w:tr w:rsidR="0078756F" w:rsidRPr="00DB7A7B" w14:paraId="20C24C26" w14:textId="77777777" w:rsidTr="00CF4220">
        <w:tc>
          <w:tcPr>
            <w:tcW w:w="2518" w:type="dxa"/>
          </w:tcPr>
          <w:p w14:paraId="1E173AEA" w14:textId="77777777" w:rsidR="0078756F" w:rsidRPr="00DB7A7B" w:rsidRDefault="0078756F" w:rsidP="00DB7A7B">
            <w:pPr>
              <w:spacing w:line="360" w:lineRule="auto"/>
              <w:rPr>
                <w:rFonts w:ascii="Arial" w:eastAsia="Arial Unicode MS" w:hAnsi="Arial" w:cs="Arial"/>
                <w:b/>
                <w:color w:val="000000"/>
              </w:rPr>
            </w:pPr>
            <w:r w:rsidRPr="00DB7A7B">
              <w:rPr>
                <w:rFonts w:ascii="Arial" w:eastAsia="Arial Unicode MS" w:hAnsi="Arial" w:cs="Arial"/>
                <w:b/>
                <w:color w:val="000000"/>
              </w:rPr>
              <w:t>Código</w:t>
            </w:r>
          </w:p>
        </w:tc>
        <w:tc>
          <w:tcPr>
            <w:tcW w:w="6515" w:type="dxa"/>
          </w:tcPr>
          <w:p w14:paraId="7C3BE4B7" w14:textId="49FD80D3" w:rsidR="0078756F" w:rsidRPr="00DB7A7B" w:rsidRDefault="00E22FD3" w:rsidP="00DB7A7B">
            <w:pPr>
              <w:spacing w:line="360" w:lineRule="auto"/>
              <w:rPr>
                <w:rFonts w:ascii="Arial" w:eastAsia="Arial Unicode MS" w:hAnsi="Arial" w:cs="Arial"/>
                <w:b/>
                <w:color w:val="000000"/>
              </w:rPr>
            </w:pPr>
            <w:ins w:id="720" w:author="PEQUETITA Garcia Rodriguez" w:date="2016-08-09T00:39:00Z">
              <w:r>
                <w:rPr>
                  <w:rFonts w:ascii="Arial" w:eastAsia="Arial Unicode MS" w:hAnsi="Arial" w:cs="Arial"/>
                  <w:color w:val="000000"/>
                </w:rPr>
                <w:t>CN</w:t>
              </w:r>
              <w:r w:rsidRPr="00DB7A7B">
                <w:rPr>
                  <w:rFonts w:ascii="Arial" w:eastAsia="Arial Unicode MS" w:hAnsi="Arial" w:cs="Arial"/>
                  <w:color w:val="000000"/>
                </w:rPr>
                <w:t>_</w:t>
              </w:r>
              <w:r>
                <w:rPr>
                  <w:rFonts w:ascii="Arial" w:eastAsia="Arial Unicode MS" w:hAnsi="Arial" w:cs="Arial"/>
                  <w:color w:val="000000"/>
                </w:rPr>
                <w:t>11</w:t>
              </w:r>
              <w:r w:rsidRPr="00DB7A7B">
                <w:rPr>
                  <w:rFonts w:ascii="Arial" w:eastAsia="Arial Unicode MS" w:hAnsi="Arial" w:cs="Arial"/>
                  <w:color w:val="000000"/>
                </w:rPr>
                <w:t>_</w:t>
              </w:r>
              <w:r>
                <w:rPr>
                  <w:rFonts w:ascii="Arial" w:eastAsia="Arial Unicode MS" w:hAnsi="Arial" w:cs="Arial"/>
                  <w:color w:val="000000"/>
                </w:rPr>
                <w:t>02</w:t>
              </w:r>
              <w:r w:rsidRPr="00DB7A7B">
                <w:rPr>
                  <w:rFonts w:ascii="Arial" w:eastAsia="Arial Unicode MS" w:hAnsi="Arial" w:cs="Arial"/>
                  <w:color w:val="000000"/>
                </w:rPr>
                <w:t>_REC</w:t>
              </w:r>
              <w:r>
                <w:rPr>
                  <w:rFonts w:ascii="Arial" w:eastAsia="Arial Unicode MS" w:hAnsi="Arial" w:cs="Arial"/>
                  <w:color w:val="000000"/>
                </w:rPr>
                <w:t>200</w:t>
              </w:r>
            </w:ins>
          </w:p>
        </w:tc>
      </w:tr>
      <w:tr w:rsidR="0078756F" w:rsidRPr="00DB7A7B" w14:paraId="395A260B" w14:textId="77777777" w:rsidTr="00CF4220">
        <w:tc>
          <w:tcPr>
            <w:tcW w:w="2518" w:type="dxa"/>
          </w:tcPr>
          <w:p w14:paraId="58F01775" w14:textId="77777777" w:rsidR="0078756F" w:rsidRPr="00DB7A7B" w:rsidRDefault="0078756F" w:rsidP="00DB7A7B">
            <w:pPr>
              <w:spacing w:line="360" w:lineRule="auto"/>
              <w:rPr>
                <w:rFonts w:ascii="Arial" w:eastAsia="Arial Unicode MS" w:hAnsi="Arial" w:cs="Arial"/>
                <w:color w:val="000000"/>
              </w:rPr>
            </w:pPr>
            <w:r w:rsidRPr="00DB7A7B">
              <w:rPr>
                <w:rFonts w:ascii="Arial" w:eastAsia="Arial Unicode MS" w:hAnsi="Arial" w:cs="Arial"/>
                <w:b/>
                <w:color w:val="000000"/>
              </w:rPr>
              <w:t>Título</w:t>
            </w:r>
          </w:p>
        </w:tc>
        <w:tc>
          <w:tcPr>
            <w:tcW w:w="6515" w:type="dxa"/>
          </w:tcPr>
          <w:p w14:paraId="0DC0D28D" w14:textId="77777777" w:rsidR="0078756F" w:rsidRPr="00DB7A7B" w:rsidRDefault="0078756F" w:rsidP="00DB7A7B">
            <w:pPr>
              <w:spacing w:line="360" w:lineRule="auto"/>
              <w:rPr>
                <w:rFonts w:ascii="Arial" w:eastAsia="Arial Unicode MS" w:hAnsi="Arial" w:cs="Arial"/>
                <w:color w:val="000000"/>
              </w:rPr>
            </w:pPr>
            <w:r w:rsidRPr="00DB7A7B">
              <w:rPr>
                <w:rFonts w:ascii="Arial" w:eastAsia="Arial Unicode MS" w:hAnsi="Arial" w:cs="Arial"/>
                <w:color w:val="000000"/>
              </w:rPr>
              <w:t>Mapa conceptual</w:t>
            </w:r>
          </w:p>
        </w:tc>
      </w:tr>
      <w:tr w:rsidR="0078756F" w:rsidRPr="00DB7A7B" w14:paraId="51AB60F7" w14:textId="77777777" w:rsidTr="00CF4220">
        <w:tc>
          <w:tcPr>
            <w:tcW w:w="2518" w:type="dxa"/>
          </w:tcPr>
          <w:p w14:paraId="52723E06" w14:textId="77777777" w:rsidR="0078756F" w:rsidRPr="00DB7A7B" w:rsidRDefault="0078756F" w:rsidP="00DB7A7B">
            <w:pPr>
              <w:spacing w:line="360" w:lineRule="auto"/>
              <w:rPr>
                <w:rFonts w:ascii="Arial" w:eastAsia="Arial Unicode MS" w:hAnsi="Arial" w:cs="Arial"/>
                <w:color w:val="000000"/>
              </w:rPr>
            </w:pPr>
            <w:r w:rsidRPr="00DB7A7B">
              <w:rPr>
                <w:rFonts w:ascii="Arial" w:eastAsia="Arial Unicode MS" w:hAnsi="Arial" w:cs="Arial"/>
                <w:b/>
                <w:color w:val="000000"/>
              </w:rPr>
              <w:t>Descripción</w:t>
            </w:r>
          </w:p>
        </w:tc>
        <w:tc>
          <w:tcPr>
            <w:tcW w:w="6515" w:type="dxa"/>
          </w:tcPr>
          <w:p w14:paraId="03C257B5" w14:textId="77777777" w:rsidR="0078756F" w:rsidRPr="00DB7A7B" w:rsidRDefault="0078756F" w:rsidP="00DB7A7B">
            <w:pPr>
              <w:spacing w:line="360" w:lineRule="auto"/>
              <w:rPr>
                <w:rFonts w:ascii="Arial" w:eastAsia="Arial Unicode MS" w:hAnsi="Arial" w:cs="Arial"/>
                <w:color w:val="000000"/>
              </w:rPr>
            </w:pPr>
            <w:r w:rsidRPr="00DB7A7B">
              <w:rPr>
                <w:rFonts w:ascii="Arial" w:eastAsia="Arial Unicode MS" w:hAnsi="Arial" w:cs="Arial"/>
                <w:color w:val="000000"/>
              </w:rPr>
              <w:t>Mapa conceptual del tema Las ondas</w:t>
            </w:r>
          </w:p>
        </w:tc>
      </w:tr>
    </w:tbl>
    <w:p w14:paraId="36B3D5FF" w14:textId="77777777" w:rsidR="0078756F" w:rsidRPr="00DB7A7B" w:rsidRDefault="0078756F" w:rsidP="00DB7A7B">
      <w:pPr>
        <w:tabs>
          <w:tab w:val="right" w:pos="8498"/>
        </w:tabs>
        <w:spacing w:after="0" w:line="360" w:lineRule="auto"/>
        <w:rPr>
          <w:rFonts w:ascii="Arial" w:eastAsia="Arial Unicode MS" w:hAnsi="Arial" w:cs="Arial"/>
          <w:b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80"/>
        <w:gridCol w:w="6348"/>
      </w:tblGrid>
      <w:tr w:rsidR="0078756F" w:rsidRPr="00DB7A7B" w14:paraId="338206DD" w14:textId="77777777" w:rsidTr="00CF4220">
        <w:tc>
          <w:tcPr>
            <w:tcW w:w="8828" w:type="dxa"/>
            <w:gridSpan w:val="2"/>
            <w:shd w:val="clear" w:color="auto" w:fill="000000" w:themeFill="text1"/>
          </w:tcPr>
          <w:p w14:paraId="2C25718D" w14:textId="77777777" w:rsidR="0078756F" w:rsidRPr="00DB7A7B" w:rsidRDefault="0078756F" w:rsidP="00DB7A7B">
            <w:pPr>
              <w:spacing w:line="360" w:lineRule="auto"/>
              <w:jc w:val="center"/>
              <w:rPr>
                <w:rFonts w:ascii="Arial" w:eastAsia="Arial Unicode MS" w:hAnsi="Arial" w:cs="Arial"/>
                <w:b/>
                <w:color w:val="FFFFFF" w:themeColor="background1"/>
              </w:rPr>
            </w:pPr>
            <w:r w:rsidRPr="00DB7A7B">
              <w:rPr>
                <w:rFonts w:ascii="Arial" w:eastAsia="Arial Unicode MS" w:hAnsi="Arial" w:cs="Arial"/>
                <w:b/>
                <w:color w:val="FFFFFF" w:themeColor="background1"/>
              </w:rPr>
              <w:t>Evaluación: Recurso nuevo</w:t>
            </w:r>
          </w:p>
        </w:tc>
      </w:tr>
      <w:tr w:rsidR="0078756F" w:rsidRPr="00DB7A7B" w14:paraId="1E6EE0AC" w14:textId="77777777" w:rsidTr="00CF4220">
        <w:tc>
          <w:tcPr>
            <w:tcW w:w="2480" w:type="dxa"/>
          </w:tcPr>
          <w:p w14:paraId="1E4E218E" w14:textId="77777777" w:rsidR="0078756F" w:rsidRPr="00DB7A7B" w:rsidRDefault="0078756F" w:rsidP="00DB7A7B">
            <w:pPr>
              <w:spacing w:line="360" w:lineRule="auto"/>
              <w:rPr>
                <w:rFonts w:ascii="Arial" w:eastAsia="Arial Unicode MS" w:hAnsi="Arial" w:cs="Arial"/>
                <w:b/>
                <w:color w:val="000000"/>
              </w:rPr>
            </w:pPr>
            <w:r w:rsidRPr="00DB7A7B">
              <w:rPr>
                <w:rFonts w:ascii="Arial" w:eastAsia="Arial Unicode MS" w:hAnsi="Arial" w:cs="Arial"/>
                <w:b/>
                <w:color w:val="000000"/>
              </w:rPr>
              <w:t>Código</w:t>
            </w:r>
          </w:p>
        </w:tc>
        <w:tc>
          <w:tcPr>
            <w:tcW w:w="6348" w:type="dxa"/>
          </w:tcPr>
          <w:p w14:paraId="366A1330" w14:textId="6C1B366E" w:rsidR="0078756F" w:rsidRPr="00DB7A7B" w:rsidRDefault="00E22FD3" w:rsidP="00DB7A7B">
            <w:pPr>
              <w:spacing w:line="360" w:lineRule="auto"/>
              <w:rPr>
                <w:rFonts w:ascii="Arial" w:eastAsia="Arial Unicode MS" w:hAnsi="Arial" w:cs="Arial"/>
                <w:b/>
                <w:color w:val="000000"/>
                <w:highlight w:val="red"/>
              </w:rPr>
            </w:pPr>
            <w:ins w:id="721" w:author="PEQUETITA Garcia Rodriguez" w:date="2016-08-09T00:39:00Z">
              <w:r>
                <w:rPr>
                  <w:rFonts w:ascii="Arial" w:eastAsia="Arial Unicode MS" w:hAnsi="Arial" w:cs="Arial"/>
                  <w:color w:val="000000"/>
                </w:rPr>
                <w:t>CN</w:t>
              </w:r>
              <w:r w:rsidRPr="00DB7A7B">
                <w:rPr>
                  <w:rFonts w:ascii="Arial" w:eastAsia="Arial Unicode MS" w:hAnsi="Arial" w:cs="Arial"/>
                  <w:color w:val="000000"/>
                </w:rPr>
                <w:t>_</w:t>
              </w:r>
              <w:r>
                <w:rPr>
                  <w:rFonts w:ascii="Arial" w:eastAsia="Arial Unicode MS" w:hAnsi="Arial" w:cs="Arial"/>
                  <w:color w:val="000000"/>
                </w:rPr>
                <w:t>11</w:t>
              </w:r>
              <w:r w:rsidRPr="00DB7A7B">
                <w:rPr>
                  <w:rFonts w:ascii="Arial" w:eastAsia="Arial Unicode MS" w:hAnsi="Arial" w:cs="Arial"/>
                  <w:color w:val="000000"/>
                </w:rPr>
                <w:t>_</w:t>
              </w:r>
              <w:r>
                <w:rPr>
                  <w:rFonts w:ascii="Arial" w:eastAsia="Arial Unicode MS" w:hAnsi="Arial" w:cs="Arial"/>
                  <w:color w:val="000000"/>
                </w:rPr>
                <w:t>02</w:t>
              </w:r>
              <w:r w:rsidRPr="00DB7A7B">
                <w:rPr>
                  <w:rFonts w:ascii="Arial" w:eastAsia="Arial Unicode MS" w:hAnsi="Arial" w:cs="Arial"/>
                  <w:color w:val="000000"/>
                </w:rPr>
                <w:t>_REC</w:t>
              </w:r>
              <w:r>
                <w:rPr>
                  <w:rFonts w:ascii="Arial" w:eastAsia="Arial Unicode MS" w:hAnsi="Arial" w:cs="Arial"/>
                  <w:color w:val="000000"/>
                </w:rPr>
                <w:t>210</w:t>
              </w:r>
            </w:ins>
          </w:p>
        </w:tc>
      </w:tr>
      <w:tr w:rsidR="0078756F" w:rsidRPr="00DB7A7B" w14:paraId="1916CF57" w14:textId="77777777" w:rsidTr="00DB0611">
        <w:trPr>
          <w:trHeight w:val="575"/>
        </w:trPr>
        <w:tc>
          <w:tcPr>
            <w:tcW w:w="2480" w:type="dxa"/>
          </w:tcPr>
          <w:p w14:paraId="1EADDDDC" w14:textId="77777777" w:rsidR="0078756F" w:rsidRPr="00DB7A7B" w:rsidRDefault="0078756F" w:rsidP="00DB7A7B">
            <w:pPr>
              <w:spacing w:line="360" w:lineRule="auto"/>
              <w:rPr>
                <w:rFonts w:ascii="Arial" w:eastAsia="Arial Unicode MS" w:hAnsi="Arial" w:cs="Arial"/>
                <w:color w:val="000000"/>
              </w:rPr>
            </w:pPr>
            <w:r w:rsidRPr="00DB7A7B">
              <w:rPr>
                <w:rFonts w:ascii="Arial" w:eastAsia="Arial Unicode MS" w:hAnsi="Arial" w:cs="Arial"/>
                <w:b/>
                <w:color w:val="000000"/>
              </w:rPr>
              <w:t>Título</w:t>
            </w:r>
          </w:p>
        </w:tc>
        <w:tc>
          <w:tcPr>
            <w:tcW w:w="6348" w:type="dxa"/>
          </w:tcPr>
          <w:p w14:paraId="0F24FD51" w14:textId="77777777" w:rsidR="0078756F" w:rsidRPr="00DB7A7B" w:rsidRDefault="00DB0611" w:rsidP="00DB7A7B">
            <w:pPr>
              <w:pStyle w:val="Ttulo1"/>
              <w:shd w:val="clear" w:color="auto" w:fill="FFFFFF"/>
              <w:spacing w:line="360" w:lineRule="auto"/>
              <w:outlineLvl w:val="0"/>
              <w:rPr>
                <w:rFonts w:ascii="Arial" w:eastAsia="Arial Unicode MS" w:hAnsi="Arial" w:cs="Arial"/>
                <w:color w:val="000000" w:themeColor="text1"/>
                <w:sz w:val="24"/>
                <w:szCs w:val="24"/>
                <w:lang w:val="es-MX"/>
              </w:rPr>
            </w:pPr>
            <w:r w:rsidRPr="00DB7A7B">
              <w:rPr>
                <w:rFonts w:ascii="Arial" w:eastAsia="Arial Unicode MS" w:hAnsi="Arial" w:cs="Arial"/>
                <w:color w:val="000000" w:themeColor="text1"/>
                <w:sz w:val="24"/>
                <w:szCs w:val="24"/>
                <w:lang w:val="es-MX"/>
              </w:rPr>
              <w:t>Evaluación</w:t>
            </w:r>
          </w:p>
        </w:tc>
      </w:tr>
      <w:tr w:rsidR="0078756F" w:rsidRPr="00DB7A7B" w14:paraId="4058FCE2" w14:textId="77777777" w:rsidTr="00CF4220">
        <w:tc>
          <w:tcPr>
            <w:tcW w:w="2480" w:type="dxa"/>
          </w:tcPr>
          <w:p w14:paraId="1B1CF7F4" w14:textId="77777777" w:rsidR="0078756F" w:rsidRPr="00DB7A7B" w:rsidRDefault="0078756F" w:rsidP="00DB7A7B">
            <w:pPr>
              <w:spacing w:line="360" w:lineRule="auto"/>
              <w:rPr>
                <w:rFonts w:ascii="Arial" w:eastAsia="Arial Unicode MS" w:hAnsi="Arial" w:cs="Arial"/>
                <w:color w:val="000000"/>
              </w:rPr>
            </w:pPr>
            <w:r w:rsidRPr="00DB7A7B">
              <w:rPr>
                <w:rFonts w:ascii="Arial" w:eastAsia="Arial Unicode MS" w:hAnsi="Arial" w:cs="Arial"/>
                <w:b/>
                <w:color w:val="000000"/>
              </w:rPr>
              <w:t>Descripción</w:t>
            </w:r>
          </w:p>
        </w:tc>
        <w:tc>
          <w:tcPr>
            <w:tcW w:w="6348" w:type="dxa"/>
          </w:tcPr>
          <w:p w14:paraId="4160F9B9" w14:textId="77777777" w:rsidR="0078756F" w:rsidRPr="00DB7A7B" w:rsidRDefault="00DB0611" w:rsidP="00DB7A7B">
            <w:pPr>
              <w:spacing w:line="360" w:lineRule="auto"/>
              <w:rPr>
                <w:rFonts w:ascii="Arial" w:eastAsia="Arial Unicode MS" w:hAnsi="Arial" w:cs="Arial"/>
                <w:color w:val="000000"/>
              </w:rPr>
            </w:pPr>
            <w:r w:rsidRPr="00DB7A7B">
              <w:rPr>
                <w:rFonts w:ascii="Arial" w:eastAsia="Arial Unicode MS" w:hAnsi="Arial" w:cs="Arial"/>
                <w:color w:val="000000"/>
              </w:rPr>
              <w:t>Actividad que evalúa los conceptos aprendidos sobre el tema</w:t>
            </w:r>
            <w:r w:rsidR="00B17F3A">
              <w:rPr>
                <w:rFonts w:ascii="Arial" w:eastAsia="Arial Unicode MS" w:hAnsi="Arial" w:cs="Arial"/>
                <w:color w:val="000000"/>
              </w:rPr>
              <w:t>:</w:t>
            </w:r>
            <w:r w:rsidRPr="00DB7A7B">
              <w:rPr>
                <w:rFonts w:ascii="Arial" w:eastAsia="Arial Unicode MS" w:hAnsi="Arial" w:cs="Arial"/>
                <w:color w:val="000000"/>
              </w:rPr>
              <w:t xml:space="preserve"> Las ondas</w:t>
            </w:r>
          </w:p>
        </w:tc>
      </w:tr>
    </w:tbl>
    <w:p w14:paraId="30EA394D" w14:textId="77777777" w:rsidR="0078756F" w:rsidRPr="00DB7A7B" w:rsidRDefault="0078756F" w:rsidP="00DB7A7B">
      <w:pPr>
        <w:tabs>
          <w:tab w:val="right" w:pos="8498"/>
        </w:tabs>
        <w:spacing w:after="0" w:line="360" w:lineRule="auto"/>
        <w:rPr>
          <w:rFonts w:ascii="Arial" w:eastAsia="Arial Unicode MS" w:hAnsi="Arial" w:cs="Arial"/>
          <w:b/>
        </w:rPr>
      </w:pPr>
    </w:p>
    <w:tbl>
      <w:tblPr>
        <w:tblStyle w:val="Tablaconcuadrcula"/>
        <w:tblW w:w="8969" w:type="dxa"/>
        <w:tblLayout w:type="fixed"/>
        <w:tblLook w:val="04A0" w:firstRow="1" w:lastRow="0" w:firstColumn="1" w:lastColumn="0" w:noHBand="0" w:noVBand="1"/>
      </w:tblPr>
      <w:tblGrid>
        <w:gridCol w:w="1129"/>
        <w:gridCol w:w="1701"/>
        <w:gridCol w:w="6139"/>
      </w:tblGrid>
      <w:tr w:rsidR="0078756F" w:rsidRPr="00DB7A7B" w14:paraId="6CAD159F" w14:textId="77777777" w:rsidTr="00CF4220">
        <w:tc>
          <w:tcPr>
            <w:tcW w:w="8969" w:type="dxa"/>
            <w:gridSpan w:val="3"/>
            <w:shd w:val="clear" w:color="auto" w:fill="000000" w:themeFill="text1"/>
          </w:tcPr>
          <w:p w14:paraId="24A51897" w14:textId="77777777" w:rsidR="0078756F" w:rsidRPr="00E22FD3" w:rsidRDefault="0078756F" w:rsidP="00E22FD3">
            <w:pPr>
              <w:spacing w:line="360" w:lineRule="auto"/>
              <w:jc w:val="center"/>
              <w:rPr>
                <w:rFonts w:ascii="Arial" w:eastAsia="Arial Unicode MS" w:hAnsi="Arial" w:cs="Arial"/>
                <w:b/>
                <w:color w:val="FFFFFF" w:themeColor="background1"/>
                <w:rPrChange w:id="722" w:author="PEQUETITA Garcia Rodriguez" w:date="2016-08-09T00:39:00Z">
                  <w:rPr>
                    <w:rFonts w:ascii="Arial" w:eastAsia="Arial Unicode MS" w:hAnsi="Arial" w:cs="Arial"/>
                    <w:b/>
                    <w:color w:val="FFFFFF" w:themeColor="background1"/>
                    <w:highlight w:val="red"/>
                  </w:rPr>
                </w:rPrChange>
              </w:rPr>
              <w:pPrChange w:id="723" w:author="PEQUETITA Garcia Rodriguez" w:date="2016-08-09T00:39:00Z">
                <w:pPr>
                  <w:spacing w:line="360" w:lineRule="auto"/>
                  <w:jc w:val="center"/>
                </w:pPr>
              </w:pPrChange>
            </w:pPr>
            <w:commentRangeStart w:id="724"/>
            <w:r w:rsidRPr="00E22FD3">
              <w:rPr>
                <w:rFonts w:ascii="Arial" w:eastAsia="Arial Unicode MS" w:hAnsi="Arial" w:cs="Arial"/>
                <w:b/>
                <w:color w:val="FFFFFF" w:themeColor="background1"/>
                <w:rPrChange w:id="725" w:author="PEQUETITA Garcia Rodriguez" w:date="2016-08-09T00:39:00Z">
                  <w:rPr>
                    <w:rFonts w:ascii="Arial" w:eastAsia="Arial Unicode MS" w:hAnsi="Arial" w:cs="Arial"/>
                    <w:b/>
                    <w:color w:val="FFFFFF" w:themeColor="background1"/>
                    <w:highlight w:val="red"/>
                  </w:rPr>
                </w:rPrChange>
              </w:rPr>
              <w:t>Webs de referencia</w:t>
            </w:r>
            <w:commentRangeEnd w:id="724"/>
            <w:r w:rsidR="00B17F3A" w:rsidRPr="00E22FD3">
              <w:rPr>
                <w:rStyle w:val="Refdecomentario"/>
                <w:rPrChange w:id="726" w:author="PEQUETITA Garcia Rodriguez" w:date="2016-08-09T00:39:00Z">
                  <w:rPr>
                    <w:rStyle w:val="Refdecomentario"/>
                  </w:rPr>
                </w:rPrChange>
              </w:rPr>
              <w:commentReference w:id="724"/>
            </w:r>
          </w:p>
        </w:tc>
      </w:tr>
      <w:tr w:rsidR="0078756F" w:rsidRPr="00DB7A7B" w14:paraId="663C7A25" w14:textId="77777777" w:rsidTr="00DB0611">
        <w:tc>
          <w:tcPr>
            <w:tcW w:w="1129" w:type="dxa"/>
          </w:tcPr>
          <w:p w14:paraId="47235A84" w14:textId="77777777" w:rsidR="0078756F" w:rsidRPr="00E22FD3" w:rsidRDefault="0078756F" w:rsidP="00DB7A7B">
            <w:pPr>
              <w:spacing w:line="360" w:lineRule="auto"/>
              <w:rPr>
                <w:rFonts w:ascii="Arial" w:eastAsia="Arial Unicode MS" w:hAnsi="Arial" w:cs="Arial"/>
                <w:b/>
                <w:color w:val="000000"/>
                <w:rPrChange w:id="727" w:author="PEQUETITA Garcia Rodriguez" w:date="2016-08-09T00:39:00Z">
                  <w:rPr>
                    <w:rFonts w:ascii="Arial" w:eastAsia="Arial Unicode MS" w:hAnsi="Arial" w:cs="Arial"/>
                    <w:b/>
                    <w:color w:val="000000"/>
                    <w:highlight w:val="red"/>
                  </w:rPr>
                </w:rPrChange>
              </w:rPr>
            </w:pPr>
            <w:r w:rsidRPr="00E22FD3">
              <w:rPr>
                <w:rFonts w:ascii="Arial" w:eastAsia="Arial Unicode MS" w:hAnsi="Arial" w:cs="Arial"/>
                <w:b/>
                <w:color w:val="000000"/>
                <w:rPrChange w:id="728" w:author="PEQUETITA Garcia Rodriguez" w:date="2016-08-09T00:39:00Z">
                  <w:rPr>
                    <w:rFonts w:ascii="Arial" w:eastAsia="Arial Unicode MS" w:hAnsi="Arial" w:cs="Arial"/>
                    <w:b/>
                    <w:color w:val="000000"/>
                    <w:highlight w:val="red"/>
                  </w:rPr>
                </w:rPrChange>
              </w:rPr>
              <w:t>Código</w:t>
            </w:r>
          </w:p>
        </w:tc>
        <w:tc>
          <w:tcPr>
            <w:tcW w:w="7840" w:type="dxa"/>
            <w:gridSpan w:val="2"/>
          </w:tcPr>
          <w:p w14:paraId="32544735" w14:textId="4154DA16" w:rsidR="0078756F" w:rsidRPr="00E22FD3" w:rsidRDefault="00E22FD3" w:rsidP="00DB7A7B">
            <w:pPr>
              <w:spacing w:line="360" w:lineRule="auto"/>
              <w:rPr>
                <w:rFonts w:ascii="Arial" w:eastAsia="Arial Unicode MS" w:hAnsi="Arial" w:cs="Arial"/>
                <w:b/>
                <w:color w:val="000000"/>
                <w:rPrChange w:id="729" w:author="PEQUETITA Garcia Rodriguez" w:date="2016-08-09T00:39:00Z">
                  <w:rPr>
                    <w:rFonts w:ascii="Arial" w:eastAsia="Arial Unicode MS" w:hAnsi="Arial" w:cs="Arial"/>
                    <w:b/>
                    <w:color w:val="000000"/>
                    <w:highlight w:val="red"/>
                  </w:rPr>
                </w:rPrChange>
              </w:rPr>
            </w:pPr>
            <w:ins w:id="730" w:author="PEQUETITA Garcia Rodriguez" w:date="2016-08-09T00:39:00Z">
              <w:r w:rsidRPr="00E22FD3">
                <w:rPr>
                  <w:rFonts w:ascii="Arial" w:eastAsia="Arial Unicode MS" w:hAnsi="Arial" w:cs="Arial"/>
                  <w:color w:val="000000"/>
                  <w:rPrChange w:id="731" w:author="PEQUETITA Garcia Rodriguez" w:date="2016-08-09T00:39:00Z">
                    <w:rPr>
                      <w:rFonts w:ascii="Arial" w:eastAsia="Arial Unicode MS" w:hAnsi="Arial" w:cs="Arial"/>
                      <w:color w:val="000000"/>
                    </w:rPr>
                  </w:rPrChange>
                </w:rPr>
                <w:t>CN_11_02_REC220</w:t>
              </w:r>
            </w:ins>
          </w:p>
        </w:tc>
      </w:tr>
      <w:tr w:rsidR="0078756F" w:rsidRPr="00DB7A7B" w14:paraId="5ED4B3A8" w14:textId="77777777" w:rsidTr="00DB0611">
        <w:tc>
          <w:tcPr>
            <w:tcW w:w="1129" w:type="dxa"/>
          </w:tcPr>
          <w:p w14:paraId="3926B8A1" w14:textId="77777777" w:rsidR="0078756F" w:rsidRPr="00E22FD3" w:rsidRDefault="0078756F" w:rsidP="00DB7A7B">
            <w:pPr>
              <w:spacing w:line="360" w:lineRule="auto"/>
              <w:rPr>
                <w:rFonts w:ascii="Arial" w:eastAsia="Arial Unicode MS" w:hAnsi="Arial" w:cs="Arial"/>
                <w:color w:val="000000"/>
                <w:rPrChange w:id="732" w:author="PEQUETITA Garcia Rodriguez" w:date="2016-08-09T00:39:00Z">
                  <w:rPr>
                    <w:rFonts w:ascii="Arial" w:eastAsia="Arial Unicode MS" w:hAnsi="Arial" w:cs="Arial"/>
                    <w:color w:val="000000"/>
                    <w:highlight w:val="red"/>
                  </w:rPr>
                </w:rPrChange>
              </w:rPr>
            </w:pPr>
            <w:r w:rsidRPr="00E22FD3">
              <w:rPr>
                <w:rFonts w:ascii="Arial" w:eastAsia="Arial Unicode MS" w:hAnsi="Arial" w:cs="Arial"/>
                <w:b/>
                <w:color w:val="000000"/>
                <w:rPrChange w:id="733" w:author="PEQUETITA Garcia Rodriguez" w:date="2016-08-09T00:39:00Z">
                  <w:rPr>
                    <w:rFonts w:ascii="Arial" w:eastAsia="Arial Unicode MS" w:hAnsi="Arial" w:cs="Arial"/>
                    <w:b/>
                    <w:color w:val="000000"/>
                    <w:highlight w:val="red"/>
                  </w:rPr>
                </w:rPrChange>
              </w:rPr>
              <w:t>Web 01</w:t>
            </w:r>
          </w:p>
        </w:tc>
        <w:tc>
          <w:tcPr>
            <w:tcW w:w="1701" w:type="dxa"/>
          </w:tcPr>
          <w:p w14:paraId="1D85D481" w14:textId="4B6E9B81" w:rsidR="0078756F" w:rsidRPr="00E22FD3" w:rsidRDefault="004E4E24" w:rsidP="00DB7A7B">
            <w:pPr>
              <w:pBdr>
                <w:top w:val="single" w:sz="6" w:space="0" w:color="FFFFFF"/>
                <w:bottom w:val="dashed" w:sz="6" w:space="4" w:color="CEE389"/>
              </w:pBdr>
              <w:spacing w:line="360" w:lineRule="auto"/>
              <w:jc w:val="both"/>
              <w:rPr>
                <w:rFonts w:ascii="Arial" w:eastAsia="Arial Unicode MS" w:hAnsi="Arial" w:cs="Arial"/>
                <w:i/>
                <w:rPrChange w:id="734" w:author="PEQUETITA Garcia Rodriguez" w:date="2016-08-09T00:39:00Z">
                  <w:rPr>
                    <w:rFonts w:ascii="Arial" w:eastAsia="Arial Unicode MS" w:hAnsi="Arial" w:cs="Arial"/>
                    <w:i/>
                    <w:highlight w:val="red"/>
                  </w:rPr>
                </w:rPrChange>
              </w:rPr>
            </w:pPr>
            <w:ins w:id="735" w:author="PEQUETITA Garcia Rodriguez" w:date="2016-08-09T01:13:00Z">
              <w:r>
                <w:rPr>
                  <w:rFonts w:ascii="Arial" w:eastAsia="Arial Unicode MS" w:hAnsi="Arial" w:cs="Arial"/>
                  <w:i/>
                </w:rPr>
                <w:t>Las ondas.</w:t>
              </w:r>
            </w:ins>
          </w:p>
        </w:tc>
        <w:tc>
          <w:tcPr>
            <w:tcW w:w="6139" w:type="dxa"/>
          </w:tcPr>
          <w:p w14:paraId="32360E70" w14:textId="62A038ED" w:rsidR="0078756F" w:rsidRPr="00E22FD3" w:rsidRDefault="004E4E24" w:rsidP="00DB7A7B">
            <w:pPr>
              <w:spacing w:line="360" w:lineRule="auto"/>
              <w:jc w:val="center"/>
              <w:rPr>
                <w:rFonts w:ascii="Arial" w:eastAsia="Arial Unicode MS" w:hAnsi="Arial" w:cs="Arial"/>
                <w:i/>
                <w:color w:val="BFBFBF" w:themeColor="background1" w:themeShade="BF"/>
                <w:rPrChange w:id="736" w:author="PEQUETITA Garcia Rodriguez" w:date="2016-08-09T00:39:00Z">
                  <w:rPr>
                    <w:rFonts w:ascii="Arial" w:eastAsia="Arial Unicode MS" w:hAnsi="Arial" w:cs="Arial"/>
                    <w:i/>
                    <w:color w:val="BFBFBF" w:themeColor="background1" w:themeShade="BF"/>
                    <w:highlight w:val="red"/>
                  </w:rPr>
                </w:rPrChange>
              </w:rPr>
            </w:pPr>
            <w:ins w:id="737" w:author="PEQUETITA Garcia Rodriguez" w:date="2016-08-09T01:13:00Z">
              <w:r w:rsidRPr="004E4E24">
                <w:rPr>
                  <w:rFonts w:ascii="Arial" w:eastAsia="Arial Unicode MS" w:hAnsi="Arial" w:cs="Arial"/>
                  <w:i/>
                  <w:color w:val="BFBFBF" w:themeColor="background1" w:themeShade="BF"/>
                </w:rPr>
                <w:t>http://concurso.cnice.mec.es/cnice2005/56_ondas/ondas.swf</w:t>
              </w:r>
            </w:ins>
          </w:p>
        </w:tc>
      </w:tr>
      <w:tr w:rsidR="0078756F" w:rsidRPr="00DB7A7B" w14:paraId="3098F138" w14:textId="77777777" w:rsidTr="00DB0611">
        <w:tc>
          <w:tcPr>
            <w:tcW w:w="1129" w:type="dxa"/>
          </w:tcPr>
          <w:p w14:paraId="20FD0D20" w14:textId="77777777" w:rsidR="0078756F" w:rsidRPr="00E22FD3" w:rsidRDefault="0078756F" w:rsidP="00DB7A7B">
            <w:pPr>
              <w:spacing w:line="360" w:lineRule="auto"/>
              <w:rPr>
                <w:rFonts w:ascii="Arial" w:eastAsia="Arial Unicode MS" w:hAnsi="Arial" w:cs="Arial"/>
                <w:color w:val="000000"/>
                <w:rPrChange w:id="738" w:author="PEQUETITA Garcia Rodriguez" w:date="2016-08-09T00:39:00Z">
                  <w:rPr>
                    <w:rFonts w:ascii="Arial" w:eastAsia="Arial Unicode MS" w:hAnsi="Arial" w:cs="Arial"/>
                    <w:color w:val="000000"/>
                    <w:highlight w:val="red"/>
                  </w:rPr>
                </w:rPrChange>
              </w:rPr>
            </w:pPr>
            <w:r w:rsidRPr="00E22FD3">
              <w:rPr>
                <w:rFonts w:ascii="Arial" w:eastAsia="Arial Unicode MS" w:hAnsi="Arial" w:cs="Arial"/>
                <w:b/>
                <w:color w:val="000000"/>
                <w:rPrChange w:id="739" w:author="PEQUETITA Garcia Rodriguez" w:date="2016-08-09T00:39:00Z">
                  <w:rPr>
                    <w:rFonts w:ascii="Arial" w:eastAsia="Arial Unicode MS" w:hAnsi="Arial" w:cs="Arial"/>
                    <w:b/>
                    <w:color w:val="000000"/>
                    <w:highlight w:val="red"/>
                  </w:rPr>
                </w:rPrChange>
              </w:rPr>
              <w:t>Web 02</w:t>
            </w:r>
          </w:p>
        </w:tc>
        <w:tc>
          <w:tcPr>
            <w:tcW w:w="1701" w:type="dxa"/>
          </w:tcPr>
          <w:p w14:paraId="26ED36FB" w14:textId="06075914" w:rsidR="0078756F" w:rsidRPr="00E22FD3" w:rsidRDefault="0078756F" w:rsidP="00DB7A7B">
            <w:pPr>
              <w:spacing w:line="360" w:lineRule="auto"/>
              <w:ind w:left="-360"/>
              <w:jc w:val="center"/>
              <w:rPr>
                <w:rFonts w:ascii="Arial" w:eastAsia="Arial Unicode MS" w:hAnsi="Arial" w:cs="Arial"/>
                <w:i/>
                <w:rPrChange w:id="740" w:author="PEQUETITA Garcia Rodriguez" w:date="2016-08-09T00:39:00Z">
                  <w:rPr>
                    <w:rFonts w:ascii="Arial" w:eastAsia="Arial Unicode MS" w:hAnsi="Arial" w:cs="Arial"/>
                    <w:i/>
                    <w:highlight w:val="red"/>
                  </w:rPr>
                </w:rPrChange>
              </w:rPr>
            </w:pPr>
            <w:del w:id="741" w:author="PEQUETITA Garcia Rodriguez" w:date="2016-08-09T01:14:00Z">
              <w:r w:rsidRPr="00E22FD3" w:rsidDel="004E4E24">
                <w:rPr>
                  <w:rFonts w:ascii="Arial" w:eastAsia="Arial Unicode MS" w:hAnsi="Arial" w:cs="Arial"/>
                  <w:i/>
                  <w:rPrChange w:id="742" w:author="PEQUETITA Garcia Rodriguez" w:date="2016-08-09T00:39:00Z">
                    <w:rPr>
                      <w:rFonts w:ascii="Arial" w:eastAsia="Arial Unicode MS" w:hAnsi="Arial" w:cs="Arial"/>
                      <w:i/>
                      <w:highlight w:val="red"/>
                    </w:rPr>
                  </w:rPrChange>
                </w:rPr>
                <w:delText>Los gases ideales</w:delText>
              </w:r>
            </w:del>
            <w:ins w:id="743" w:author="PEQUETITA Garcia Rodriguez" w:date="2016-08-09T01:14:00Z">
              <w:r w:rsidR="004E4E24">
                <w:rPr>
                  <w:rFonts w:ascii="Arial" w:eastAsia="Arial Unicode MS" w:hAnsi="Arial" w:cs="Arial"/>
                  <w:i/>
                </w:rPr>
                <w:t>Simulador de sismos.</w:t>
              </w:r>
            </w:ins>
          </w:p>
        </w:tc>
        <w:tc>
          <w:tcPr>
            <w:tcW w:w="6139" w:type="dxa"/>
          </w:tcPr>
          <w:p w14:paraId="7562F10E" w14:textId="35FB8EF8" w:rsidR="0078756F" w:rsidRPr="00E22FD3" w:rsidDel="004E4E24" w:rsidRDefault="004E4E24" w:rsidP="00DB7A7B">
            <w:pPr>
              <w:spacing w:line="360" w:lineRule="auto"/>
              <w:jc w:val="center"/>
              <w:rPr>
                <w:del w:id="744" w:author="PEQUETITA Garcia Rodriguez" w:date="2016-08-09T01:14:00Z"/>
                <w:rStyle w:val="Hipervnculo"/>
                <w:rFonts w:ascii="Arial" w:eastAsia="Arial Unicode MS" w:hAnsi="Arial" w:cs="Arial"/>
                <w:lang w:val="es-CO"/>
                <w:rPrChange w:id="745" w:author="PEQUETITA Garcia Rodriguez" w:date="2016-08-09T00:39:00Z">
                  <w:rPr>
                    <w:del w:id="746" w:author="PEQUETITA Garcia Rodriguez" w:date="2016-08-09T01:14:00Z"/>
                    <w:rStyle w:val="Hipervnculo"/>
                    <w:rFonts w:ascii="Arial" w:eastAsia="Arial Unicode MS" w:hAnsi="Arial" w:cs="Arial"/>
                    <w:highlight w:val="red"/>
                    <w:lang w:val="es-CO"/>
                  </w:rPr>
                </w:rPrChange>
              </w:rPr>
            </w:pPr>
            <w:ins w:id="747" w:author="PEQUETITA Garcia Rodriguez" w:date="2016-08-09T01:15:00Z">
              <w:r w:rsidRPr="004E4E24">
                <w:t>http://panamaigc-up.com/images/swf%20and%20flash%20file/terremoto.swf?8ee187</w:t>
              </w:r>
            </w:ins>
            <w:del w:id="748" w:author="PEQUETITA Garcia Rodriguez" w:date="2016-08-09T01:14:00Z">
              <w:r w:rsidR="00603470" w:rsidRPr="00E22FD3" w:rsidDel="004E4E24">
                <w:rPr>
                  <w:rPrChange w:id="749" w:author="PEQUETITA Garcia Rodriguez" w:date="2016-08-09T00:39:00Z">
                    <w:rPr/>
                  </w:rPrChange>
                </w:rPr>
                <w:fldChar w:fldCharType="begin"/>
              </w:r>
              <w:r w:rsidR="00603470" w:rsidRPr="00E22FD3" w:rsidDel="004E4E24">
                <w:rPr>
                  <w:rPrChange w:id="750" w:author="PEQUETITA Garcia Rodriguez" w:date="2016-08-09T00:39:00Z">
                    <w:rPr/>
                  </w:rPrChange>
                </w:rPr>
                <w:delInstrText xml:space="preserve"> HYPERLINK "http://www.educaplus.org/gases/ejer_gas_ideal.html" </w:delInstrText>
              </w:r>
              <w:r w:rsidR="00603470" w:rsidRPr="00E22FD3" w:rsidDel="004E4E24">
                <w:rPr>
                  <w:rPrChange w:id="751" w:author="PEQUETITA Garcia Rodriguez" w:date="2016-08-09T00:39:00Z">
                    <w:rPr/>
                  </w:rPrChange>
                </w:rPr>
                <w:fldChar w:fldCharType="separate"/>
              </w:r>
              <w:r w:rsidR="0078756F" w:rsidRPr="00E22FD3" w:rsidDel="004E4E24">
                <w:rPr>
                  <w:rStyle w:val="Hipervnculo"/>
                  <w:rFonts w:ascii="Arial" w:eastAsia="Arial Unicode MS" w:hAnsi="Arial" w:cs="Arial"/>
                  <w:lang w:val="es-CO"/>
                  <w:rPrChange w:id="752" w:author="PEQUETITA Garcia Rodriguez" w:date="2016-08-09T00:39:00Z">
                    <w:rPr>
                      <w:rStyle w:val="Hipervnculo"/>
                      <w:rFonts w:ascii="Arial" w:eastAsia="Arial Unicode MS" w:hAnsi="Arial" w:cs="Arial"/>
                      <w:highlight w:val="red"/>
                      <w:lang w:val="es-CO"/>
                    </w:rPr>
                  </w:rPrChange>
                </w:rPr>
                <w:delText>http://www.educaplus.org/gases/ejer_gas_ideal.html</w:delText>
              </w:r>
              <w:r w:rsidR="00603470" w:rsidRPr="00E22FD3" w:rsidDel="004E4E24">
                <w:rPr>
                  <w:rStyle w:val="Hipervnculo"/>
                  <w:rFonts w:ascii="Arial" w:eastAsia="Arial Unicode MS" w:hAnsi="Arial" w:cs="Arial"/>
                  <w:lang w:val="es-CO"/>
                  <w:rPrChange w:id="753" w:author="PEQUETITA Garcia Rodriguez" w:date="2016-08-09T00:39:00Z">
                    <w:rPr>
                      <w:rStyle w:val="Hipervnculo"/>
                      <w:rFonts w:ascii="Arial" w:eastAsia="Arial Unicode MS" w:hAnsi="Arial" w:cs="Arial"/>
                      <w:highlight w:val="red"/>
                      <w:lang w:val="es-CO"/>
                    </w:rPr>
                  </w:rPrChange>
                </w:rPr>
                <w:fldChar w:fldCharType="end"/>
              </w:r>
            </w:del>
          </w:p>
          <w:p w14:paraId="6FC696ED" w14:textId="77777777" w:rsidR="0078756F" w:rsidRPr="00E22FD3" w:rsidRDefault="0078756F" w:rsidP="00DB7A7B">
            <w:pPr>
              <w:spacing w:line="360" w:lineRule="auto"/>
              <w:jc w:val="center"/>
              <w:rPr>
                <w:rFonts w:ascii="Arial" w:eastAsia="Arial Unicode MS" w:hAnsi="Arial" w:cs="Arial"/>
                <w:i/>
                <w:color w:val="BFBFBF" w:themeColor="background1" w:themeShade="BF"/>
                <w:rPrChange w:id="754" w:author="PEQUETITA Garcia Rodriguez" w:date="2016-08-09T00:39:00Z">
                  <w:rPr>
                    <w:rFonts w:ascii="Arial" w:eastAsia="Arial Unicode MS" w:hAnsi="Arial" w:cs="Arial"/>
                    <w:i/>
                    <w:color w:val="BFBFBF" w:themeColor="background1" w:themeShade="BF"/>
                    <w:highlight w:val="red"/>
                  </w:rPr>
                </w:rPrChange>
              </w:rPr>
            </w:pPr>
          </w:p>
        </w:tc>
      </w:tr>
      <w:tr w:rsidR="0078756F" w:rsidRPr="00DB7A7B" w14:paraId="215E6A74" w14:textId="77777777" w:rsidTr="005C4BE7">
        <w:trPr>
          <w:trHeight w:val="757"/>
        </w:trPr>
        <w:tc>
          <w:tcPr>
            <w:tcW w:w="1129" w:type="dxa"/>
          </w:tcPr>
          <w:p w14:paraId="766AB334" w14:textId="77777777" w:rsidR="0078756F" w:rsidRPr="00E22FD3" w:rsidRDefault="0078756F" w:rsidP="00DB7A7B">
            <w:pPr>
              <w:spacing w:line="360" w:lineRule="auto"/>
              <w:rPr>
                <w:rFonts w:ascii="Arial" w:eastAsia="Arial Unicode MS" w:hAnsi="Arial" w:cs="Arial"/>
                <w:b/>
                <w:color w:val="000000"/>
                <w:rPrChange w:id="755" w:author="PEQUETITA Garcia Rodriguez" w:date="2016-08-09T00:39:00Z">
                  <w:rPr>
                    <w:rFonts w:ascii="Arial" w:eastAsia="Arial Unicode MS" w:hAnsi="Arial" w:cs="Arial"/>
                    <w:b/>
                    <w:color w:val="000000"/>
                    <w:highlight w:val="red"/>
                  </w:rPr>
                </w:rPrChange>
              </w:rPr>
            </w:pPr>
            <w:r w:rsidRPr="00E22FD3">
              <w:rPr>
                <w:rFonts w:ascii="Arial" w:eastAsia="Arial Unicode MS" w:hAnsi="Arial" w:cs="Arial"/>
                <w:b/>
                <w:color w:val="000000"/>
                <w:rPrChange w:id="756" w:author="PEQUETITA Garcia Rodriguez" w:date="2016-08-09T00:39:00Z">
                  <w:rPr>
                    <w:rFonts w:ascii="Arial" w:eastAsia="Arial Unicode MS" w:hAnsi="Arial" w:cs="Arial"/>
                    <w:b/>
                    <w:color w:val="000000"/>
                    <w:highlight w:val="red"/>
                  </w:rPr>
                </w:rPrChange>
              </w:rPr>
              <w:t>Web 03</w:t>
            </w:r>
          </w:p>
        </w:tc>
        <w:tc>
          <w:tcPr>
            <w:tcW w:w="1701" w:type="dxa"/>
          </w:tcPr>
          <w:p w14:paraId="7669C521" w14:textId="1B141222" w:rsidR="0078756F" w:rsidRPr="00E22FD3" w:rsidRDefault="0078756F" w:rsidP="00DB7A7B">
            <w:pPr>
              <w:spacing w:line="360" w:lineRule="auto"/>
              <w:jc w:val="center"/>
              <w:rPr>
                <w:rFonts w:ascii="Arial" w:eastAsia="Arial Unicode MS" w:hAnsi="Arial" w:cs="Arial"/>
                <w:i/>
                <w:rPrChange w:id="757" w:author="PEQUETITA Garcia Rodriguez" w:date="2016-08-09T00:39:00Z">
                  <w:rPr>
                    <w:rFonts w:ascii="Arial" w:eastAsia="Arial Unicode MS" w:hAnsi="Arial" w:cs="Arial"/>
                    <w:i/>
                    <w:highlight w:val="red"/>
                  </w:rPr>
                </w:rPrChange>
              </w:rPr>
            </w:pPr>
            <w:del w:id="758" w:author="PEQUETITA Garcia Rodriguez" w:date="2016-08-09T01:18:00Z">
              <w:r w:rsidRPr="00E22FD3" w:rsidDel="00A07A23">
                <w:rPr>
                  <w:rFonts w:ascii="Arial" w:eastAsia="Arial Unicode MS" w:hAnsi="Arial" w:cs="Arial"/>
                  <w:i/>
                  <w:rPrChange w:id="759" w:author="PEQUETITA Garcia Rodriguez" w:date="2016-08-09T00:39:00Z">
                    <w:rPr>
                      <w:rFonts w:ascii="Arial" w:eastAsia="Arial Unicode MS" w:hAnsi="Arial" w:cs="Arial"/>
                      <w:i/>
                      <w:highlight w:val="red"/>
                    </w:rPr>
                  </w:rPrChange>
                </w:rPr>
                <w:delText>La entropía</w:delText>
              </w:r>
            </w:del>
            <w:ins w:id="760" w:author="PEQUETITA Garcia Rodriguez" w:date="2016-08-09T01:18:00Z">
              <w:r w:rsidR="00A07A23">
                <w:rPr>
                  <w:rFonts w:ascii="Arial" w:eastAsia="Arial Unicode MS" w:hAnsi="Arial" w:cs="Arial"/>
                  <w:i/>
                </w:rPr>
                <w:t>Tipos de onda</w:t>
              </w:r>
            </w:ins>
          </w:p>
        </w:tc>
        <w:tc>
          <w:tcPr>
            <w:tcW w:w="6139" w:type="dxa"/>
          </w:tcPr>
          <w:p w14:paraId="52BC6AEA" w14:textId="10C32FF8" w:rsidR="0078756F" w:rsidRPr="00E22FD3" w:rsidRDefault="00A07A23" w:rsidP="00DB7A7B">
            <w:pPr>
              <w:spacing w:line="360" w:lineRule="auto"/>
              <w:jc w:val="both"/>
              <w:rPr>
                <w:rFonts w:ascii="Arial" w:eastAsia="Arial Unicode MS" w:hAnsi="Arial" w:cs="Arial"/>
                <w:i/>
                <w:rPrChange w:id="761" w:author="PEQUETITA Garcia Rodriguez" w:date="2016-08-09T00:39:00Z">
                  <w:rPr>
                    <w:rFonts w:ascii="Arial" w:eastAsia="Arial Unicode MS" w:hAnsi="Arial" w:cs="Arial"/>
                    <w:i/>
                    <w:highlight w:val="red"/>
                  </w:rPr>
                </w:rPrChange>
              </w:rPr>
            </w:pPr>
            <w:ins w:id="762" w:author="PEQUETITA Garcia Rodriguez" w:date="2016-08-09T01:18:00Z">
              <w:r w:rsidRPr="00A07A23">
                <w:t>https://www.youtube.com/watch?v=rQ7ZHx3hU8w</w:t>
              </w:r>
            </w:ins>
            <w:del w:id="763" w:author="PEQUETITA Garcia Rodriguez" w:date="2016-08-09T01:18:00Z">
              <w:r w:rsidR="00603470" w:rsidRPr="00E22FD3" w:rsidDel="00A07A23">
                <w:rPr>
                  <w:rPrChange w:id="764" w:author="PEQUETITA Garcia Rodriguez" w:date="2016-08-09T00:39:00Z">
                    <w:rPr/>
                  </w:rPrChange>
                </w:rPr>
                <w:fldChar w:fldCharType="begin"/>
              </w:r>
              <w:r w:rsidR="00603470" w:rsidRPr="00E22FD3" w:rsidDel="00A07A23">
                <w:rPr>
                  <w:rPrChange w:id="765" w:author="PEQUETITA Garcia Rodriguez" w:date="2016-08-09T00:39:00Z">
                    <w:rPr/>
                  </w:rPrChange>
                </w:rPr>
                <w:delInstrText xml:space="preserve"> HYPERLINK "http://cienciasdejoseleg.blogspot.com.co/2012/06/entropia-gases-dados-barajas-y-azar.html" </w:delInstrText>
              </w:r>
              <w:r w:rsidR="00603470" w:rsidRPr="00E22FD3" w:rsidDel="00A07A23">
                <w:rPr>
                  <w:rPrChange w:id="766" w:author="PEQUETITA Garcia Rodriguez" w:date="2016-08-09T00:39:00Z">
                    <w:rPr/>
                  </w:rPrChange>
                </w:rPr>
                <w:fldChar w:fldCharType="separate"/>
              </w:r>
              <w:r w:rsidR="0078756F" w:rsidRPr="00E22FD3" w:rsidDel="00A07A23">
                <w:rPr>
                  <w:rStyle w:val="Hipervnculo"/>
                  <w:rFonts w:ascii="Arial" w:hAnsi="Arial" w:cs="Arial"/>
                  <w:color w:val="auto"/>
                  <w:rPrChange w:id="767" w:author="PEQUETITA Garcia Rodriguez" w:date="2016-08-09T00:39:00Z">
                    <w:rPr>
                      <w:rStyle w:val="Hipervnculo"/>
                      <w:rFonts w:ascii="Arial" w:hAnsi="Arial" w:cs="Arial"/>
                      <w:color w:val="auto"/>
                      <w:highlight w:val="red"/>
                    </w:rPr>
                  </w:rPrChange>
                </w:rPr>
                <w:delText>http://cienciasdejoseleg.blogspot.com.co/2012/06/entropia-gases-dados-barajas-y-azar.html</w:delText>
              </w:r>
              <w:r w:rsidR="00603470" w:rsidRPr="00E22FD3" w:rsidDel="00A07A23">
                <w:rPr>
                  <w:rStyle w:val="Hipervnculo"/>
                  <w:rFonts w:ascii="Arial" w:hAnsi="Arial" w:cs="Arial"/>
                  <w:color w:val="auto"/>
                  <w:rPrChange w:id="768" w:author="PEQUETITA Garcia Rodriguez" w:date="2016-08-09T00:39:00Z">
                    <w:rPr>
                      <w:rStyle w:val="Hipervnculo"/>
                      <w:rFonts w:ascii="Arial" w:hAnsi="Arial" w:cs="Arial"/>
                      <w:color w:val="auto"/>
                      <w:highlight w:val="red"/>
                    </w:rPr>
                  </w:rPrChange>
                </w:rPr>
                <w:fldChar w:fldCharType="end"/>
              </w:r>
              <w:r w:rsidR="0078756F" w:rsidRPr="00E22FD3" w:rsidDel="00A07A23">
                <w:rPr>
                  <w:rFonts w:ascii="Arial" w:hAnsi="Arial" w:cs="Arial"/>
                  <w:rPrChange w:id="769" w:author="PEQUETITA Garcia Rodriguez" w:date="2016-08-09T00:39:00Z">
                    <w:rPr>
                      <w:rFonts w:ascii="Arial" w:hAnsi="Arial" w:cs="Arial"/>
                      <w:highlight w:val="red"/>
                    </w:rPr>
                  </w:rPrChange>
                </w:rPr>
                <w:delText xml:space="preserve"> </w:delText>
              </w:r>
            </w:del>
          </w:p>
        </w:tc>
      </w:tr>
      <w:tr w:rsidR="003601C7" w:rsidRPr="00DB7A7B" w:rsidDel="00E22FD3" w14:paraId="67BB8F0C" w14:textId="2D50E3B2" w:rsidTr="005C4BE7">
        <w:trPr>
          <w:trHeight w:val="757"/>
          <w:del w:id="770" w:author="PEQUETITA Garcia Rodriguez" w:date="2016-08-09T00:40:00Z"/>
        </w:trPr>
        <w:tc>
          <w:tcPr>
            <w:tcW w:w="1129" w:type="dxa"/>
          </w:tcPr>
          <w:p w14:paraId="3E2696A5" w14:textId="5CCA7035" w:rsidR="003601C7" w:rsidRPr="00DB7A7B" w:rsidDel="00E22FD3" w:rsidRDefault="003601C7" w:rsidP="00DB7A7B">
            <w:pPr>
              <w:spacing w:line="360" w:lineRule="auto"/>
              <w:rPr>
                <w:del w:id="771" w:author="PEQUETITA Garcia Rodriguez" w:date="2016-08-09T00:40:00Z"/>
                <w:rFonts w:ascii="Arial" w:eastAsia="Arial Unicode MS" w:hAnsi="Arial" w:cs="Arial"/>
                <w:b/>
                <w:color w:val="000000"/>
                <w:highlight w:val="red"/>
              </w:rPr>
            </w:pPr>
          </w:p>
        </w:tc>
        <w:tc>
          <w:tcPr>
            <w:tcW w:w="1701" w:type="dxa"/>
          </w:tcPr>
          <w:p w14:paraId="696DFBC0" w14:textId="5D3F8821" w:rsidR="003601C7" w:rsidRPr="00DB7A7B" w:rsidDel="00E22FD3" w:rsidRDefault="003601C7" w:rsidP="00DB7A7B">
            <w:pPr>
              <w:spacing w:line="360" w:lineRule="auto"/>
              <w:jc w:val="center"/>
              <w:rPr>
                <w:del w:id="772" w:author="PEQUETITA Garcia Rodriguez" w:date="2016-08-09T00:40:00Z"/>
                <w:rFonts w:ascii="Arial" w:eastAsia="Arial Unicode MS" w:hAnsi="Arial" w:cs="Arial"/>
                <w:i/>
                <w:highlight w:val="red"/>
              </w:rPr>
            </w:pPr>
          </w:p>
        </w:tc>
        <w:tc>
          <w:tcPr>
            <w:tcW w:w="6139" w:type="dxa"/>
          </w:tcPr>
          <w:p w14:paraId="3B5FDD5A" w14:textId="695642E3" w:rsidR="003601C7" w:rsidRPr="00DB7A7B" w:rsidDel="00E22FD3" w:rsidRDefault="003601C7" w:rsidP="00DB7A7B">
            <w:pPr>
              <w:spacing w:line="360" w:lineRule="auto"/>
              <w:jc w:val="both"/>
              <w:rPr>
                <w:del w:id="773" w:author="PEQUETITA Garcia Rodriguez" w:date="2016-08-09T00:40:00Z"/>
                <w:rFonts w:ascii="Arial" w:hAnsi="Arial" w:cs="Arial"/>
              </w:rPr>
            </w:pPr>
          </w:p>
        </w:tc>
      </w:tr>
    </w:tbl>
    <w:p w14:paraId="216BB8E5" w14:textId="77777777" w:rsidR="00406953" w:rsidRPr="00DB7A7B" w:rsidRDefault="00406953" w:rsidP="00DB7A7B">
      <w:pPr>
        <w:spacing w:after="0" w:line="360" w:lineRule="auto"/>
        <w:rPr>
          <w:rFonts w:ascii="Arial" w:eastAsia="Arial Unicode MS" w:hAnsi="Arial" w:cs="Arial"/>
          <w:highlight w:val="red"/>
        </w:rPr>
      </w:pPr>
    </w:p>
    <w:p w14:paraId="3CA0F47F" w14:textId="77777777" w:rsidR="00406953" w:rsidRPr="00DB7A7B" w:rsidRDefault="00406953" w:rsidP="00DB7A7B">
      <w:pPr>
        <w:spacing w:after="0" w:line="360" w:lineRule="auto"/>
        <w:rPr>
          <w:rFonts w:ascii="Arial" w:eastAsia="Arial Unicode MS" w:hAnsi="Arial" w:cs="Arial"/>
          <w:highlight w:val="yellow"/>
        </w:rPr>
      </w:pPr>
    </w:p>
    <w:p w14:paraId="05D074AC" w14:textId="77777777" w:rsidR="00406953" w:rsidRPr="00DB7A7B" w:rsidDel="00A07A23" w:rsidRDefault="00406953" w:rsidP="00DB7A7B">
      <w:pPr>
        <w:spacing w:after="0" w:line="360" w:lineRule="auto"/>
        <w:rPr>
          <w:del w:id="774" w:author="PEQUETITA Garcia Rodriguez" w:date="2016-08-09T01:19:00Z"/>
          <w:rFonts w:ascii="Arial" w:eastAsia="Arial Unicode MS" w:hAnsi="Arial" w:cs="Arial"/>
          <w:highlight w:val="yellow"/>
        </w:rPr>
      </w:pPr>
    </w:p>
    <w:p w14:paraId="2918975E" w14:textId="709AF109" w:rsidR="00406953" w:rsidRPr="00DB7A7B" w:rsidDel="00A07A23" w:rsidRDefault="00406953" w:rsidP="00DB7A7B">
      <w:pPr>
        <w:spacing w:after="0" w:line="360" w:lineRule="auto"/>
        <w:rPr>
          <w:del w:id="775" w:author="PEQUETITA Garcia Rodriguez" w:date="2016-08-09T01:19:00Z"/>
          <w:rFonts w:ascii="Arial" w:eastAsia="Arial Unicode MS" w:hAnsi="Arial" w:cs="Arial"/>
          <w:highlight w:val="yellow"/>
        </w:rPr>
      </w:pPr>
    </w:p>
    <w:p w14:paraId="2F73C36C" w14:textId="656440EC" w:rsidR="00406953" w:rsidRPr="00DB7A7B" w:rsidDel="00A07A23" w:rsidRDefault="00406953" w:rsidP="00DB7A7B">
      <w:pPr>
        <w:spacing w:after="0" w:line="360" w:lineRule="auto"/>
        <w:rPr>
          <w:del w:id="776" w:author="PEQUETITA Garcia Rodriguez" w:date="2016-08-09T01:19:00Z"/>
          <w:rFonts w:ascii="Arial" w:eastAsia="Arial Unicode MS" w:hAnsi="Arial" w:cs="Arial"/>
          <w:highlight w:val="yellow"/>
        </w:rPr>
      </w:pPr>
    </w:p>
    <w:p w14:paraId="071CCAA6" w14:textId="0CB186CE" w:rsidR="00406953" w:rsidRPr="00DB7A7B" w:rsidDel="00A07A23" w:rsidRDefault="00406953" w:rsidP="00DB7A7B">
      <w:pPr>
        <w:spacing w:after="0" w:line="360" w:lineRule="auto"/>
        <w:rPr>
          <w:del w:id="777" w:author="PEQUETITA Garcia Rodriguez" w:date="2016-08-09T01:19:00Z"/>
          <w:rFonts w:ascii="Arial" w:eastAsia="Arial Unicode MS" w:hAnsi="Arial" w:cs="Arial"/>
        </w:rPr>
      </w:pPr>
    </w:p>
    <w:p w14:paraId="7696EF8F" w14:textId="77777777" w:rsidR="00406953" w:rsidRPr="00DB7A7B" w:rsidRDefault="00406953" w:rsidP="00DB7A7B">
      <w:pPr>
        <w:spacing w:line="360" w:lineRule="auto"/>
        <w:rPr>
          <w:rFonts w:ascii="Arial" w:hAnsi="Arial" w:cs="Arial"/>
        </w:rPr>
      </w:pPr>
      <w:bookmarkStart w:id="778" w:name="_GoBack"/>
      <w:bookmarkEnd w:id="778"/>
    </w:p>
    <w:p w14:paraId="17713611" w14:textId="33BD689F" w:rsidR="00F1692D" w:rsidRPr="00DB7A7B" w:rsidRDefault="00F1692D" w:rsidP="00DB7A7B">
      <w:pPr>
        <w:spacing w:line="360" w:lineRule="auto"/>
        <w:rPr>
          <w:rFonts w:ascii="Arial" w:hAnsi="Arial" w:cs="Arial"/>
        </w:rPr>
      </w:pPr>
    </w:p>
    <w:sectPr w:rsidR="00F1692D" w:rsidRPr="00DB7A7B" w:rsidSect="00E41CA4">
      <w:headerReference w:type="even" r:id="rId32"/>
      <w:headerReference w:type="default" r:id="rId33"/>
      <w:footerReference w:type="default" r:id="rId34"/>
      <w:pgSz w:w="12240" w:h="15840"/>
      <w:pgMar w:top="1417" w:right="1701" w:bottom="1417" w:left="1701" w:header="708" w:footer="708" w:gutter="0"/>
      <w:cols w:space="708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comment w:id="724" w:author="María" w:date="2016-08-08T22:02:00Z" w:initials="M">
    <w:p w14:paraId="3C377A80" w14:textId="77777777" w:rsidR="008A21C9" w:rsidRDefault="008A21C9">
      <w:pPr>
        <w:pStyle w:val="Textocomentario"/>
      </w:pPr>
      <w:r>
        <w:rPr>
          <w:rStyle w:val="Refdecomentario"/>
        </w:rPr>
        <w:annotationRef/>
      </w:r>
      <w:r>
        <w:t>OJO, no corresponden al tema.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15:commentEx w15:paraId="3C377A80" w15:done="0"/>
</w15:commentsEx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4B16DB55" w14:textId="77777777" w:rsidR="00FC1B21" w:rsidRDefault="00FC1B21">
      <w:pPr>
        <w:spacing w:after="0"/>
      </w:pPr>
      <w:r>
        <w:separator/>
      </w:r>
    </w:p>
  </w:endnote>
  <w:endnote w:type="continuationSeparator" w:id="0">
    <w:p w14:paraId="79759438" w14:textId="77777777" w:rsidR="00FC1B21" w:rsidRDefault="00FC1B21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 Unicode MS">
    <w:altName w:val="Malgun Gothic Semilight"/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800811701"/>
      <w:docPartObj>
        <w:docPartGallery w:val="Page Numbers (Bottom of Page)"/>
        <w:docPartUnique/>
      </w:docPartObj>
    </w:sdtPr>
    <w:sdtContent>
      <w:p w14:paraId="299BF42A" w14:textId="70058D87" w:rsidR="008A21C9" w:rsidRDefault="008A21C9">
        <w:pPr>
          <w:pStyle w:val="Piedepgina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FC1B21" w:rsidRPr="00FC1B21">
          <w:rPr>
            <w:noProof/>
            <w:lang w:val="es-ES"/>
          </w:rPr>
          <w:t>1</w:t>
        </w:r>
        <w:r>
          <w:fldChar w:fldCharType="end"/>
        </w:r>
      </w:p>
    </w:sdtContent>
  </w:sdt>
  <w:p w14:paraId="5EF2C712" w14:textId="77777777" w:rsidR="008A21C9" w:rsidRDefault="008A21C9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01B3A919" w14:textId="77777777" w:rsidR="00FC1B21" w:rsidRDefault="00FC1B21">
      <w:pPr>
        <w:spacing w:after="0"/>
      </w:pPr>
      <w:r>
        <w:separator/>
      </w:r>
    </w:p>
  </w:footnote>
  <w:footnote w:type="continuationSeparator" w:id="0">
    <w:p w14:paraId="7429A01C" w14:textId="77777777" w:rsidR="00FC1B21" w:rsidRDefault="00FC1B21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8E3B65E" w14:textId="77777777" w:rsidR="008A21C9" w:rsidRDefault="008A21C9" w:rsidP="00E41CA4">
    <w:pPr>
      <w:pStyle w:val="Encabezad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end"/>
    </w:r>
  </w:p>
  <w:p w14:paraId="52D837F2" w14:textId="77777777" w:rsidR="008A21C9" w:rsidRDefault="008A21C9" w:rsidP="00E41CA4">
    <w:pPr>
      <w:pStyle w:val="Encabezado"/>
      <w:ind w:right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E98D428" w14:textId="77777777" w:rsidR="008A21C9" w:rsidRPr="0088313E" w:rsidRDefault="008A21C9" w:rsidP="00E41CA4">
    <w:pPr>
      <w:pStyle w:val="Encabezado"/>
      <w:ind w:right="360"/>
      <w:rPr>
        <w:rFonts w:ascii="Arial Unicode MS" w:eastAsia="Arial Unicode MS" w:hAnsi="Arial Unicode MS" w:cs="Arial Unicode MS"/>
        <w:sz w:val="20"/>
        <w:szCs w:val="20"/>
      </w:rPr>
    </w:pPr>
    <w:r w:rsidRPr="0088313E">
      <w:rPr>
        <w:rFonts w:ascii="Arial Unicode MS" w:eastAsia="Arial Unicode MS" w:hAnsi="Arial Unicode MS" w:cs="Arial Unicode MS"/>
        <w:sz w:val="20"/>
        <w:szCs w:val="20"/>
        <w:highlight w:val="yellow"/>
        <w:lang w:val="es-ES"/>
      </w:rPr>
      <w:t xml:space="preserve"> [GUION </w:t>
    </w:r>
    <w:r>
      <w:rPr>
        <w:rFonts w:ascii="Arial Unicode MS" w:eastAsia="Arial Unicode MS" w:hAnsi="Arial Unicode MS" w:cs="Arial Unicode MS"/>
        <w:sz w:val="20"/>
        <w:szCs w:val="20"/>
        <w:highlight w:val="yellow"/>
        <w:lang w:val="es-ES"/>
      </w:rPr>
      <w:t>CN</w:t>
    </w:r>
    <w:r w:rsidRPr="0088313E">
      <w:rPr>
        <w:rFonts w:ascii="Arial Unicode MS" w:eastAsia="Arial Unicode MS" w:hAnsi="Arial Unicode MS" w:cs="Arial Unicode MS"/>
        <w:sz w:val="20"/>
        <w:szCs w:val="20"/>
        <w:highlight w:val="yellow"/>
        <w:lang w:val="es-ES"/>
      </w:rPr>
      <w:t>_</w:t>
    </w:r>
    <w:r>
      <w:rPr>
        <w:rFonts w:ascii="Arial Unicode MS" w:eastAsia="Arial Unicode MS" w:hAnsi="Arial Unicode MS" w:cs="Arial Unicode MS"/>
        <w:sz w:val="20"/>
        <w:szCs w:val="20"/>
        <w:highlight w:val="yellow"/>
        <w:lang w:val="es-ES"/>
      </w:rPr>
      <w:t>11_02</w:t>
    </w:r>
    <w:r w:rsidRPr="0088313E">
      <w:rPr>
        <w:rFonts w:ascii="Arial Unicode MS" w:eastAsia="Arial Unicode MS" w:hAnsi="Arial Unicode MS" w:cs="Arial Unicode MS"/>
        <w:sz w:val="20"/>
        <w:szCs w:val="20"/>
        <w:highlight w:val="yellow"/>
        <w:lang w:val="es-ES"/>
      </w:rPr>
      <w:t>_CO]</w:t>
    </w:r>
    <w:r>
      <w:rPr>
        <w:rFonts w:ascii="Arial Unicode MS" w:eastAsia="Arial Unicode MS" w:hAnsi="Arial Unicode MS" w:cs="Arial Unicode MS"/>
        <w:sz w:val="20"/>
        <w:szCs w:val="20"/>
        <w:lang w:val="es-ES"/>
      </w:rPr>
      <w:t xml:space="preserve"> Guion 2</w:t>
    </w:r>
    <w:r w:rsidRPr="0088313E">
      <w:rPr>
        <w:rFonts w:ascii="Arial Unicode MS" w:eastAsia="Arial Unicode MS" w:hAnsi="Arial Unicode MS" w:cs="Arial Unicode MS"/>
        <w:sz w:val="20"/>
        <w:szCs w:val="20"/>
        <w:lang w:val="es-ES"/>
      </w:rPr>
      <w:t xml:space="preserve">. </w:t>
    </w:r>
    <w:r>
      <w:rPr>
        <w:rFonts w:ascii="Arial Unicode MS" w:eastAsia="Arial Unicode MS" w:hAnsi="Arial Unicode MS" w:cs="Arial Unicode MS"/>
        <w:sz w:val="20"/>
        <w:szCs w:val="20"/>
        <w:lang w:val="es-ES"/>
      </w:rPr>
      <w:t>Las ondas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89" type="#_x0000_t75" style="width:11.25pt;height:11.25pt" o:bullet="t">
        <v:imagedata r:id="rId1" o:title="msoF20C"/>
      </v:shape>
    </w:pict>
  </w:numPicBullet>
  <w:abstractNum w:abstractNumId="0" w15:restartNumberingAfterBreak="0">
    <w:nsid w:val="006E1B84"/>
    <w:multiLevelType w:val="hybridMultilevel"/>
    <w:tmpl w:val="96A60A26"/>
    <w:lvl w:ilvl="0" w:tplc="14E273B8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  <w:b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CB466C5"/>
    <w:multiLevelType w:val="hybridMultilevel"/>
    <w:tmpl w:val="D03887CC"/>
    <w:lvl w:ilvl="0" w:tplc="3CC8134E">
      <w:start w:val="1"/>
      <w:numFmt w:val="decimal"/>
      <w:lvlText w:val="%1."/>
      <w:lvlJc w:val="left"/>
      <w:pPr>
        <w:ind w:left="720" w:hanging="360"/>
      </w:pPr>
      <w:rPr>
        <w:rFonts w:ascii="Arial" w:eastAsia="Arial Unicode MS" w:hAnsi="Arial" w:cs="Arial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F134D2D"/>
    <w:multiLevelType w:val="hybridMultilevel"/>
    <w:tmpl w:val="4C0E3866"/>
    <w:lvl w:ilvl="0" w:tplc="240A000F">
      <w:start w:val="1"/>
      <w:numFmt w:val="decimal"/>
      <w:lvlText w:val="%1."/>
      <w:lvlJc w:val="left"/>
      <w:pPr>
        <w:ind w:left="1440" w:hanging="360"/>
      </w:pPr>
    </w:lvl>
    <w:lvl w:ilvl="1" w:tplc="240A0019" w:tentative="1">
      <w:start w:val="1"/>
      <w:numFmt w:val="lowerLetter"/>
      <w:lvlText w:val="%2."/>
      <w:lvlJc w:val="left"/>
      <w:pPr>
        <w:ind w:left="2160" w:hanging="360"/>
      </w:pPr>
    </w:lvl>
    <w:lvl w:ilvl="2" w:tplc="240A001B" w:tentative="1">
      <w:start w:val="1"/>
      <w:numFmt w:val="lowerRoman"/>
      <w:lvlText w:val="%3."/>
      <w:lvlJc w:val="right"/>
      <w:pPr>
        <w:ind w:left="2880" w:hanging="180"/>
      </w:pPr>
    </w:lvl>
    <w:lvl w:ilvl="3" w:tplc="240A000F" w:tentative="1">
      <w:start w:val="1"/>
      <w:numFmt w:val="decimal"/>
      <w:lvlText w:val="%4."/>
      <w:lvlJc w:val="left"/>
      <w:pPr>
        <w:ind w:left="3600" w:hanging="360"/>
      </w:pPr>
    </w:lvl>
    <w:lvl w:ilvl="4" w:tplc="240A0019" w:tentative="1">
      <w:start w:val="1"/>
      <w:numFmt w:val="lowerLetter"/>
      <w:lvlText w:val="%5."/>
      <w:lvlJc w:val="left"/>
      <w:pPr>
        <w:ind w:left="4320" w:hanging="360"/>
      </w:pPr>
    </w:lvl>
    <w:lvl w:ilvl="5" w:tplc="240A001B" w:tentative="1">
      <w:start w:val="1"/>
      <w:numFmt w:val="lowerRoman"/>
      <w:lvlText w:val="%6."/>
      <w:lvlJc w:val="right"/>
      <w:pPr>
        <w:ind w:left="5040" w:hanging="180"/>
      </w:pPr>
    </w:lvl>
    <w:lvl w:ilvl="6" w:tplc="240A000F" w:tentative="1">
      <w:start w:val="1"/>
      <w:numFmt w:val="decimal"/>
      <w:lvlText w:val="%7."/>
      <w:lvlJc w:val="left"/>
      <w:pPr>
        <w:ind w:left="5760" w:hanging="360"/>
      </w:pPr>
    </w:lvl>
    <w:lvl w:ilvl="7" w:tplc="240A0019" w:tentative="1">
      <w:start w:val="1"/>
      <w:numFmt w:val="lowerLetter"/>
      <w:lvlText w:val="%8."/>
      <w:lvlJc w:val="left"/>
      <w:pPr>
        <w:ind w:left="6480" w:hanging="360"/>
      </w:pPr>
    </w:lvl>
    <w:lvl w:ilvl="8" w:tplc="24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24B97CCA"/>
    <w:multiLevelType w:val="hybridMultilevel"/>
    <w:tmpl w:val="6CBE2BFA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8D10D45"/>
    <w:multiLevelType w:val="hybridMultilevel"/>
    <w:tmpl w:val="6730FA2A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A36122C"/>
    <w:multiLevelType w:val="hybridMultilevel"/>
    <w:tmpl w:val="6038D6F4"/>
    <w:lvl w:ilvl="0" w:tplc="14E273B8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  <w:b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BB61BB3"/>
    <w:multiLevelType w:val="hybridMultilevel"/>
    <w:tmpl w:val="037299CC"/>
    <w:lvl w:ilvl="0" w:tplc="240A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20C0B4B"/>
    <w:multiLevelType w:val="hybridMultilevel"/>
    <w:tmpl w:val="D6B0C420"/>
    <w:lvl w:ilvl="0" w:tplc="2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240A0019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A0037F6"/>
    <w:multiLevelType w:val="hybridMultilevel"/>
    <w:tmpl w:val="C35E7B54"/>
    <w:lvl w:ilvl="0" w:tplc="24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14F0662"/>
    <w:multiLevelType w:val="hybridMultilevel"/>
    <w:tmpl w:val="810ADD90"/>
    <w:lvl w:ilvl="0" w:tplc="240A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6A471CD"/>
    <w:multiLevelType w:val="hybridMultilevel"/>
    <w:tmpl w:val="4A16C66C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ECA0854"/>
    <w:multiLevelType w:val="hybridMultilevel"/>
    <w:tmpl w:val="BFE8A25E"/>
    <w:lvl w:ilvl="0" w:tplc="240A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1BE5FE8"/>
    <w:multiLevelType w:val="hybridMultilevel"/>
    <w:tmpl w:val="CC6A9A1E"/>
    <w:lvl w:ilvl="0" w:tplc="2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1"/>
  </w:num>
  <w:num w:numId="2">
    <w:abstractNumId w:val="8"/>
  </w:num>
  <w:num w:numId="3">
    <w:abstractNumId w:val="9"/>
  </w:num>
  <w:num w:numId="4">
    <w:abstractNumId w:val="1"/>
  </w:num>
  <w:num w:numId="5">
    <w:abstractNumId w:val="3"/>
  </w:num>
  <w:num w:numId="6">
    <w:abstractNumId w:val="6"/>
  </w:num>
  <w:num w:numId="7">
    <w:abstractNumId w:val="4"/>
  </w:num>
  <w:num w:numId="8">
    <w:abstractNumId w:val="0"/>
  </w:num>
  <w:num w:numId="9">
    <w:abstractNumId w:val="12"/>
  </w:num>
  <w:num w:numId="10">
    <w:abstractNumId w:val="7"/>
  </w:num>
  <w:num w:numId="11">
    <w:abstractNumId w:val="2"/>
  </w:num>
  <w:num w:numId="12">
    <w:abstractNumId w:val="5"/>
  </w:num>
  <w:num w:numId="13">
    <w:abstractNumId w:val="10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15:person w15:author="PEQUETITA Garcia Rodriguez">
    <w15:presenceInfo w15:providerId="Windows Live" w15:userId="a84cf464fb1b01a4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0"/>
  <w:revisionView w:markup="0"/>
  <w:trackRevisions/>
  <w:defaultTabStop w:val="708"/>
  <w:hyphenationZone w:val="425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06953"/>
    <w:rsid w:val="000033C7"/>
    <w:rsid w:val="00017E7E"/>
    <w:rsid w:val="00041B9D"/>
    <w:rsid w:val="00041C9F"/>
    <w:rsid w:val="000431F8"/>
    <w:rsid w:val="00057D14"/>
    <w:rsid w:val="00061E01"/>
    <w:rsid w:val="00070E20"/>
    <w:rsid w:val="000725E4"/>
    <w:rsid w:val="000733F1"/>
    <w:rsid w:val="0008140E"/>
    <w:rsid w:val="0009597C"/>
    <w:rsid w:val="000B18DF"/>
    <w:rsid w:val="000C6EDF"/>
    <w:rsid w:val="000D32B8"/>
    <w:rsid w:val="000F0925"/>
    <w:rsid w:val="000F1A3F"/>
    <w:rsid w:val="00100B35"/>
    <w:rsid w:val="0010234A"/>
    <w:rsid w:val="00102F95"/>
    <w:rsid w:val="00105B82"/>
    <w:rsid w:val="00131598"/>
    <w:rsid w:val="00134B22"/>
    <w:rsid w:val="001478A2"/>
    <w:rsid w:val="00155010"/>
    <w:rsid w:val="0015713A"/>
    <w:rsid w:val="0016428C"/>
    <w:rsid w:val="00172F3A"/>
    <w:rsid w:val="00175C92"/>
    <w:rsid w:val="0017781B"/>
    <w:rsid w:val="00181FED"/>
    <w:rsid w:val="00184D33"/>
    <w:rsid w:val="00195709"/>
    <w:rsid w:val="001A21CC"/>
    <w:rsid w:val="001A54AC"/>
    <w:rsid w:val="001D47DB"/>
    <w:rsid w:val="001E0603"/>
    <w:rsid w:val="001E6E5F"/>
    <w:rsid w:val="001F3604"/>
    <w:rsid w:val="00202BDD"/>
    <w:rsid w:val="002040C2"/>
    <w:rsid w:val="00206291"/>
    <w:rsid w:val="002072E9"/>
    <w:rsid w:val="0021454E"/>
    <w:rsid w:val="00215646"/>
    <w:rsid w:val="002225FD"/>
    <w:rsid w:val="002311CF"/>
    <w:rsid w:val="00234EDF"/>
    <w:rsid w:val="0024024B"/>
    <w:rsid w:val="002435BC"/>
    <w:rsid w:val="00247525"/>
    <w:rsid w:val="0025676E"/>
    <w:rsid w:val="002652D4"/>
    <w:rsid w:val="00271EDD"/>
    <w:rsid w:val="002723D6"/>
    <w:rsid w:val="0027585F"/>
    <w:rsid w:val="00277813"/>
    <w:rsid w:val="002834A2"/>
    <w:rsid w:val="00285791"/>
    <w:rsid w:val="002906F3"/>
    <w:rsid w:val="002919A6"/>
    <w:rsid w:val="00291D1F"/>
    <w:rsid w:val="00291D4B"/>
    <w:rsid w:val="00297A90"/>
    <w:rsid w:val="002A5E76"/>
    <w:rsid w:val="002B1E48"/>
    <w:rsid w:val="002C394B"/>
    <w:rsid w:val="002C6073"/>
    <w:rsid w:val="002D0B11"/>
    <w:rsid w:val="002D780D"/>
    <w:rsid w:val="002E31FD"/>
    <w:rsid w:val="002F0A13"/>
    <w:rsid w:val="003022EC"/>
    <w:rsid w:val="003059D6"/>
    <w:rsid w:val="00316F22"/>
    <w:rsid w:val="00325B88"/>
    <w:rsid w:val="0034022B"/>
    <w:rsid w:val="00344FF7"/>
    <w:rsid w:val="0035211F"/>
    <w:rsid w:val="00353102"/>
    <w:rsid w:val="003601C7"/>
    <w:rsid w:val="0036782F"/>
    <w:rsid w:val="003708A5"/>
    <w:rsid w:val="00371902"/>
    <w:rsid w:val="00373F42"/>
    <w:rsid w:val="00376E00"/>
    <w:rsid w:val="0038753F"/>
    <w:rsid w:val="00392604"/>
    <w:rsid w:val="003927C5"/>
    <w:rsid w:val="00393F14"/>
    <w:rsid w:val="00396577"/>
    <w:rsid w:val="003A1A93"/>
    <w:rsid w:val="003A1FBA"/>
    <w:rsid w:val="003A31D0"/>
    <w:rsid w:val="003A42FA"/>
    <w:rsid w:val="003D2FDE"/>
    <w:rsid w:val="003D3A63"/>
    <w:rsid w:val="003E0F5F"/>
    <w:rsid w:val="00406953"/>
    <w:rsid w:val="00414E77"/>
    <w:rsid w:val="004157E9"/>
    <w:rsid w:val="00424499"/>
    <w:rsid w:val="00435482"/>
    <w:rsid w:val="004420C7"/>
    <w:rsid w:val="00442418"/>
    <w:rsid w:val="00446841"/>
    <w:rsid w:val="00446D60"/>
    <w:rsid w:val="00447991"/>
    <w:rsid w:val="0045322E"/>
    <w:rsid w:val="00461DD5"/>
    <w:rsid w:val="00476488"/>
    <w:rsid w:val="00482D28"/>
    <w:rsid w:val="00492966"/>
    <w:rsid w:val="004A3576"/>
    <w:rsid w:val="004C0EA0"/>
    <w:rsid w:val="004D6094"/>
    <w:rsid w:val="004E262F"/>
    <w:rsid w:val="004E4E24"/>
    <w:rsid w:val="004E68A1"/>
    <w:rsid w:val="004F054F"/>
    <w:rsid w:val="004F50A8"/>
    <w:rsid w:val="004F61E3"/>
    <w:rsid w:val="00506891"/>
    <w:rsid w:val="005211F7"/>
    <w:rsid w:val="0052786D"/>
    <w:rsid w:val="005410A8"/>
    <w:rsid w:val="005451ED"/>
    <w:rsid w:val="0054746D"/>
    <w:rsid w:val="005752CB"/>
    <w:rsid w:val="005768B5"/>
    <w:rsid w:val="005941B5"/>
    <w:rsid w:val="0059797D"/>
    <w:rsid w:val="005A775E"/>
    <w:rsid w:val="005C2491"/>
    <w:rsid w:val="005C4BE7"/>
    <w:rsid w:val="005C7D15"/>
    <w:rsid w:val="005D2DA9"/>
    <w:rsid w:val="005E7DD2"/>
    <w:rsid w:val="005F637B"/>
    <w:rsid w:val="00603470"/>
    <w:rsid w:val="00606578"/>
    <w:rsid w:val="0062233D"/>
    <w:rsid w:val="006376A7"/>
    <w:rsid w:val="00642802"/>
    <w:rsid w:val="00657641"/>
    <w:rsid w:val="00667E36"/>
    <w:rsid w:val="00670AA1"/>
    <w:rsid w:val="00681568"/>
    <w:rsid w:val="006924FC"/>
    <w:rsid w:val="0069345D"/>
    <w:rsid w:val="006C2512"/>
    <w:rsid w:val="006D2D1F"/>
    <w:rsid w:val="006D4ED3"/>
    <w:rsid w:val="006D731F"/>
    <w:rsid w:val="006E324C"/>
    <w:rsid w:val="00703FFD"/>
    <w:rsid w:val="00705D33"/>
    <w:rsid w:val="0073349A"/>
    <w:rsid w:val="00765B41"/>
    <w:rsid w:val="00766E96"/>
    <w:rsid w:val="00773A8D"/>
    <w:rsid w:val="0078756F"/>
    <w:rsid w:val="007A67E9"/>
    <w:rsid w:val="007B5D46"/>
    <w:rsid w:val="007C19A1"/>
    <w:rsid w:val="007C4375"/>
    <w:rsid w:val="007C60BA"/>
    <w:rsid w:val="007C6FDB"/>
    <w:rsid w:val="007E777A"/>
    <w:rsid w:val="007F0F61"/>
    <w:rsid w:val="007F3639"/>
    <w:rsid w:val="00807107"/>
    <w:rsid w:val="00814667"/>
    <w:rsid w:val="00823374"/>
    <w:rsid w:val="008234EE"/>
    <w:rsid w:val="00826E83"/>
    <w:rsid w:val="00827937"/>
    <w:rsid w:val="00827962"/>
    <w:rsid w:val="00837520"/>
    <w:rsid w:val="008435C8"/>
    <w:rsid w:val="00845152"/>
    <w:rsid w:val="00870F5E"/>
    <w:rsid w:val="008A131D"/>
    <w:rsid w:val="008A21C9"/>
    <w:rsid w:val="008A7DF2"/>
    <w:rsid w:val="008B75F8"/>
    <w:rsid w:val="008C4ADF"/>
    <w:rsid w:val="008D51D7"/>
    <w:rsid w:val="008D5D80"/>
    <w:rsid w:val="008F551E"/>
    <w:rsid w:val="0090425C"/>
    <w:rsid w:val="00910F68"/>
    <w:rsid w:val="0091702B"/>
    <w:rsid w:val="00927486"/>
    <w:rsid w:val="0093461A"/>
    <w:rsid w:val="009600D4"/>
    <w:rsid w:val="0096339D"/>
    <w:rsid w:val="0097527A"/>
    <w:rsid w:val="00981D10"/>
    <w:rsid w:val="009A1CA1"/>
    <w:rsid w:val="009C48A3"/>
    <w:rsid w:val="009C59A1"/>
    <w:rsid w:val="009C694E"/>
    <w:rsid w:val="009D754C"/>
    <w:rsid w:val="009E20EB"/>
    <w:rsid w:val="009E586B"/>
    <w:rsid w:val="009F61C8"/>
    <w:rsid w:val="00A07A23"/>
    <w:rsid w:val="00A20805"/>
    <w:rsid w:val="00A2302E"/>
    <w:rsid w:val="00A26CBD"/>
    <w:rsid w:val="00A36711"/>
    <w:rsid w:val="00A41E98"/>
    <w:rsid w:val="00A41EC9"/>
    <w:rsid w:val="00A5528F"/>
    <w:rsid w:val="00A622F9"/>
    <w:rsid w:val="00A63FDB"/>
    <w:rsid w:val="00A73119"/>
    <w:rsid w:val="00A756D0"/>
    <w:rsid w:val="00AC5EEF"/>
    <w:rsid w:val="00AD1527"/>
    <w:rsid w:val="00AE4172"/>
    <w:rsid w:val="00B0147A"/>
    <w:rsid w:val="00B152F4"/>
    <w:rsid w:val="00B17913"/>
    <w:rsid w:val="00B17F3A"/>
    <w:rsid w:val="00B32CEC"/>
    <w:rsid w:val="00B41202"/>
    <w:rsid w:val="00B4211B"/>
    <w:rsid w:val="00B461A5"/>
    <w:rsid w:val="00B86715"/>
    <w:rsid w:val="00BB0DA4"/>
    <w:rsid w:val="00BB1048"/>
    <w:rsid w:val="00BB6F37"/>
    <w:rsid w:val="00BC2E52"/>
    <w:rsid w:val="00BC354F"/>
    <w:rsid w:val="00BE0181"/>
    <w:rsid w:val="00BF4489"/>
    <w:rsid w:val="00BF5956"/>
    <w:rsid w:val="00C00250"/>
    <w:rsid w:val="00C03832"/>
    <w:rsid w:val="00C21C1F"/>
    <w:rsid w:val="00C26859"/>
    <w:rsid w:val="00C44ACB"/>
    <w:rsid w:val="00C46EE0"/>
    <w:rsid w:val="00C500EB"/>
    <w:rsid w:val="00C61D96"/>
    <w:rsid w:val="00C62A91"/>
    <w:rsid w:val="00C64F2D"/>
    <w:rsid w:val="00C85A42"/>
    <w:rsid w:val="00C871F3"/>
    <w:rsid w:val="00C95D5B"/>
    <w:rsid w:val="00CB270D"/>
    <w:rsid w:val="00CB3204"/>
    <w:rsid w:val="00CB36B1"/>
    <w:rsid w:val="00CC3376"/>
    <w:rsid w:val="00CC723F"/>
    <w:rsid w:val="00CD1577"/>
    <w:rsid w:val="00CE3361"/>
    <w:rsid w:val="00CF4220"/>
    <w:rsid w:val="00CF62F9"/>
    <w:rsid w:val="00D07934"/>
    <w:rsid w:val="00D14539"/>
    <w:rsid w:val="00D55960"/>
    <w:rsid w:val="00D64981"/>
    <w:rsid w:val="00D80161"/>
    <w:rsid w:val="00D92E28"/>
    <w:rsid w:val="00DA4CA9"/>
    <w:rsid w:val="00DB0611"/>
    <w:rsid w:val="00DB6B78"/>
    <w:rsid w:val="00DB7A7B"/>
    <w:rsid w:val="00DC0BAA"/>
    <w:rsid w:val="00DD51B4"/>
    <w:rsid w:val="00DD6F3F"/>
    <w:rsid w:val="00DD6FCD"/>
    <w:rsid w:val="00DE373D"/>
    <w:rsid w:val="00DE57D9"/>
    <w:rsid w:val="00DF2FB1"/>
    <w:rsid w:val="00E00336"/>
    <w:rsid w:val="00E050D4"/>
    <w:rsid w:val="00E05BEB"/>
    <w:rsid w:val="00E22FD3"/>
    <w:rsid w:val="00E251FC"/>
    <w:rsid w:val="00E35A48"/>
    <w:rsid w:val="00E41CA4"/>
    <w:rsid w:val="00E77BEA"/>
    <w:rsid w:val="00E77FD1"/>
    <w:rsid w:val="00E93081"/>
    <w:rsid w:val="00E94DDA"/>
    <w:rsid w:val="00EA02EF"/>
    <w:rsid w:val="00EC206C"/>
    <w:rsid w:val="00EC44BF"/>
    <w:rsid w:val="00ED4A7D"/>
    <w:rsid w:val="00ED7E7C"/>
    <w:rsid w:val="00EE21D9"/>
    <w:rsid w:val="00EE2B55"/>
    <w:rsid w:val="00EE49E1"/>
    <w:rsid w:val="00F0591D"/>
    <w:rsid w:val="00F11318"/>
    <w:rsid w:val="00F16409"/>
    <w:rsid w:val="00F1692D"/>
    <w:rsid w:val="00F25CDA"/>
    <w:rsid w:val="00F331E3"/>
    <w:rsid w:val="00F42DEA"/>
    <w:rsid w:val="00F42FA0"/>
    <w:rsid w:val="00F57E8B"/>
    <w:rsid w:val="00F6004B"/>
    <w:rsid w:val="00F62D17"/>
    <w:rsid w:val="00F755F7"/>
    <w:rsid w:val="00F83B3F"/>
    <w:rsid w:val="00F92A43"/>
    <w:rsid w:val="00FB3897"/>
    <w:rsid w:val="00FC1B21"/>
    <w:rsid w:val="00FD79E4"/>
    <w:rsid w:val="00FE0295"/>
    <w:rsid w:val="00FE347E"/>
    <w:rsid w:val="00FE6ED4"/>
    <w:rsid w:val="00FE7B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5D52D858"/>
  <w15:docId w15:val="{B4956D03-16E6-46A7-8BDD-8B17FF6ED78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3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0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8A21C9"/>
    <w:pPr>
      <w:spacing w:line="240" w:lineRule="auto"/>
    </w:pPr>
    <w:rPr>
      <w:sz w:val="24"/>
      <w:szCs w:val="24"/>
      <w:lang w:val="es-ES_tradnl"/>
    </w:rPr>
  </w:style>
  <w:style w:type="paragraph" w:styleId="Ttulo1">
    <w:name w:val="heading 1"/>
    <w:basedOn w:val="Normal"/>
    <w:next w:val="Normal"/>
    <w:link w:val="Ttulo1Car"/>
    <w:uiPriority w:val="9"/>
    <w:qFormat/>
    <w:rsid w:val="00E41CA4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3601C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406953"/>
    <w:pPr>
      <w:tabs>
        <w:tab w:val="center" w:pos="4252"/>
        <w:tab w:val="right" w:pos="8504"/>
      </w:tabs>
      <w:spacing w:after="0"/>
    </w:pPr>
  </w:style>
  <w:style w:type="character" w:customStyle="1" w:styleId="EncabezadoCar">
    <w:name w:val="Encabezado Car"/>
    <w:basedOn w:val="Fuentedeprrafopredeter"/>
    <w:link w:val="Encabezado"/>
    <w:uiPriority w:val="99"/>
    <w:rsid w:val="00406953"/>
    <w:rPr>
      <w:sz w:val="24"/>
      <w:szCs w:val="24"/>
      <w:lang w:val="es-ES_tradnl"/>
    </w:rPr>
  </w:style>
  <w:style w:type="paragraph" w:styleId="Piedepgina">
    <w:name w:val="footer"/>
    <w:basedOn w:val="Normal"/>
    <w:link w:val="PiedepginaCar"/>
    <w:uiPriority w:val="99"/>
    <w:unhideWhenUsed/>
    <w:rsid w:val="00406953"/>
    <w:pPr>
      <w:tabs>
        <w:tab w:val="center" w:pos="4252"/>
        <w:tab w:val="right" w:pos="8504"/>
      </w:tabs>
      <w:spacing w:after="0"/>
    </w:pPr>
  </w:style>
  <w:style w:type="character" w:customStyle="1" w:styleId="PiedepginaCar">
    <w:name w:val="Pie de página Car"/>
    <w:basedOn w:val="Fuentedeprrafopredeter"/>
    <w:link w:val="Piedepgina"/>
    <w:uiPriority w:val="99"/>
    <w:rsid w:val="00406953"/>
    <w:rPr>
      <w:sz w:val="24"/>
      <w:szCs w:val="24"/>
      <w:lang w:val="es-ES_tradnl"/>
    </w:rPr>
  </w:style>
  <w:style w:type="table" w:styleId="Tablaconcuadrcula">
    <w:name w:val="Table Grid"/>
    <w:basedOn w:val="Tablanormal"/>
    <w:rsid w:val="00406953"/>
    <w:pPr>
      <w:spacing w:after="0" w:line="240" w:lineRule="auto"/>
    </w:pPr>
    <w:rPr>
      <w:lang w:val="es-MX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styleId="Nmerodepgina">
    <w:name w:val="page number"/>
    <w:basedOn w:val="Fuentedeprrafopredeter"/>
    <w:rsid w:val="00406953"/>
  </w:style>
  <w:style w:type="character" w:styleId="Textodelmarcadordeposicin">
    <w:name w:val="Placeholder Text"/>
    <w:basedOn w:val="Fuentedeprrafopredeter"/>
    <w:uiPriority w:val="99"/>
    <w:semiHidden/>
    <w:rsid w:val="00406953"/>
    <w:rPr>
      <w:color w:val="808080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406953"/>
    <w:pPr>
      <w:spacing w:after="0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406953"/>
    <w:rPr>
      <w:rFonts w:ascii="Tahoma" w:hAnsi="Tahoma" w:cs="Tahoma"/>
      <w:sz w:val="16"/>
      <w:szCs w:val="16"/>
      <w:lang w:val="es-ES_tradnl"/>
    </w:rPr>
  </w:style>
  <w:style w:type="paragraph" w:styleId="Prrafodelista">
    <w:name w:val="List Paragraph"/>
    <w:basedOn w:val="Normal"/>
    <w:uiPriority w:val="34"/>
    <w:qFormat/>
    <w:rsid w:val="00406953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406953"/>
    <w:rPr>
      <w:color w:val="0000FF" w:themeColor="hyperlink"/>
      <w:u w:val="single"/>
    </w:rPr>
  </w:style>
  <w:style w:type="character" w:customStyle="1" w:styleId="spec-name">
    <w:name w:val="spec-name"/>
    <w:basedOn w:val="Fuentedeprrafopredeter"/>
    <w:rsid w:val="00406953"/>
  </w:style>
  <w:style w:type="character" w:customStyle="1" w:styleId="apple-converted-space">
    <w:name w:val="apple-converted-space"/>
    <w:basedOn w:val="Fuentedeprrafopredeter"/>
    <w:rsid w:val="00406953"/>
  </w:style>
  <w:style w:type="character" w:styleId="Hipervnculovisitado">
    <w:name w:val="FollowedHyperlink"/>
    <w:basedOn w:val="Fuentedeprrafopredeter"/>
    <w:uiPriority w:val="99"/>
    <w:semiHidden/>
    <w:unhideWhenUsed/>
    <w:rsid w:val="00406953"/>
    <w:rPr>
      <w:color w:val="800080" w:themeColor="followedHyperlink"/>
      <w:u w:val="single"/>
    </w:rPr>
  </w:style>
  <w:style w:type="character" w:customStyle="1" w:styleId="Ttulo1Car">
    <w:name w:val="Título 1 Car"/>
    <w:basedOn w:val="Fuentedeprrafopredeter"/>
    <w:link w:val="Ttulo1"/>
    <w:uiPriority w:val="9"/>
    <w:rsid w:val="00E41CA4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  <w:lang w:val="es-ES_tradnl"/>
    </w:rPr>
  </w:style>
  <w:style w:type="paragraph" w:styleId="Lista">
    <w:name w:val="List"/>
    <w:basedOn w:val="Normal"/>
    <w:uiPriority w:val="99"/>
    <w:unhideWhenUsed/>
    <w:rsid w:val="00E41CA4"/>
    <w:pPr>
      <w:ind w:left="283" w:hanging="283"/>
      <w:contextualSpacing/>
    </w:pPr>
  </w:style>
  <w:style w:type="paragraph" w:styleId="Saludo">
    <w:name w:val="Salutation"/>
    <w:basedOn w:val="Normal"/>
    <w:next w:val="Normal"/>
    <w:link w:val="SaludoCar"/>
    <w:uiPriority w:val="99"/>
    <w:unhideWhenUsed/>
    <w:rsid w:val="00E41CA4"/>
  </w:style>
  <w:style w:type="character" w:customStyle="1" w:styleId="SaludoCar">
    <w:name w:val="Saludo Car"/>
    <w:basedOn w:val="Fuentedeprrafopredeter"/>
    <w:link w:val="Saludo"/>
    <w:uiPriority w:val="99"/>
    <w:rsid w:val="00E41CA4"/>
    <w:rPr>
      <w:sz w:val="24"/>
      <w:szCs w:val="24"/>
      <w:lang w:val="es-ES_tradnl"/>
    </w:rPr>
  </w:style>
  <w:style w:type="paragraph" w:customStyle="1" w:styleId="Direccininterior">
    <w:name w:val="Dirección interior"/>
    <w:basedOn w:val="Normal"/>
    <w:rsid w:val="00E41CA4"/>
  </w:style>
  <w:style w:type="paragraph" w:styleId="Textoindependiente">
    <w:name w:val="Body Text"/>
    <w:basedOn w:val="Normal"/>
    <w:link w:val="TextoindependienteCar"/>
    <w:uiPriority w:val="99"/>
    <w:unhideWhenUsed/>
    <w:rsid w:val="00E41CA4"/>
    <w:pPr>
      <w:spacing w:after="120"/>
    </w:pPr>
  </w:style>
  <w:style w:type="character" w:customStyle="1" w:styleId="TextoindependienteCar">
    <w:name w:val="Texto independiente Car"/>
    <w:basedOn w:val="Fuentedeprrafopredeter"/>
    <w:link w:val="Textoindependiente"/>
    <w:uiPriority w:val="99"/>
    <w:rsid w:val="00E41CA4"/>
    <w:rPr>
      <w:sz w:val="24"/>
      <w:szCs w:val="24"/>
      <w:lang w:val="es-ES_tradnl"/>
    </w:rPr>
  </w:style>
  <w:style w:type="paragraph" w:styleId="Sangradetextonormal">
    <w:name w:val="Body Text Indent"/>
    <w:basedOn w:val="Normal"/>
    <w:link w:val="SangradetextonormalCar"/>
    <w:uiPriority w:val="99"/>
    <w:unhideWhenUsed/>
    <w:rsid w:val="00E41CA4"/>
    <w:pPr>
      <w:spacing w:after="120"/>
      <w:ind w:left="283"/>
    </w:pPr>
  </w:style>
  <w:style w:type="character" w:customStyle="1" w:styleId="SangradetextonormalCar">
    <w:name w:val="Sangría de texto normal Car"/>
    <w:basedOn w:val="Fuentedeprrafopredeter"/>
    <w:link w:val="Sangradetextonormal"/>
    <w:uiPriority w:val="99"/>
    <w:rsid w:val="00E41CA4"/>
    <w:rPr>
      <w:sz w:val="24"/>
      <w:szCs w:val="24"/>
      <w:lang w:val="es-ES_tradnl"/>
    </w:rPr>
  </w:style>
  <w:style w:type="paragraph" w:customStyle="1" w:styleId="Lneadereferencia">
    <w:name w:val="Línea de referencia"/>
    <w:basedOn w:val="Textoindependiente"/>
    <w:rsid w:val="00E41CA4"/>
  </w:style>
  <w:style w:type="paragraph" w:styleId="Textoindependienteprimerasangra2">
    <w:name w:val="Body Text First Indent 2"/>
    <w:basedOn w:val="Sangradetextonormal"/>
    <w:link w:val="Textoindependienteprimerasangra2Car"/>
    <w:uiPriority w:val="99"/>
    <w:unhideWhenUsed/>
    <w:rsid w:val="00E41CA4"/>
    <w:pPr>
      <w:spacing w:after="200"/>
      <w:ind w:left="360" w:firstLine="360"/>
    </w:pPr>
  </w:style>
  <w:style w:type="character" w:customStyle="1" w:styleId="Textoindependienteprimerasangra2Car">
    <w:name w:val="Texto independiente primera sangría 2 Car"/>
    <w:basedOn w:val="SangradetextonormalCar"/>
    <w:link w:val="Textoindependienteprimerasangra2"/>
    <w:uiPriority w:val="99"/>
    <w:rsid w:val="00E41CA4"/>
    <w:rPr>
      <w:sz w:val="24"/>
      <w:szCs w:val="24"/>
      <w:lang w:val="es-ES_tradnl"/>
    </w:rPr>
  </w:style>
  <w:style w:type="character" w:styleId="Refdecomentario">
    <w:name w:val="annotation reference"/>
    <w:basedOn w:val="Fuentedeprrafopredeter"/>
    <w:uiPriority w:val="99"/>
    <w:semiHidden/>
    <w:unhideWhenUsed/>
    <w:rsid w:val="002F0A13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2F0A13"/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2F0A13"/>
    <w:rPr>
      <w:sz w:val="20"/>
      <w:szCs w:val="20"/>
      <w:lang w:val="es-ES_tradnl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2F0A13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2F0A13"/>
    <w:rPr>
      <w:b/>
      <w:bCs/>
      <w:sz w:val="20"/>
      <w:szCs w:val="20"/>
      <w:lang w:val="es-ES_tradnl"/>
    </w:rPr>
  </w:style>
  <w:style w:type="table" w:customStyle="1" w:styleId="Tablaconcuadrcula3">
    <w:name w:val="Tabla con cuadrícula3"/>
    <w:basedOn w:val="Tablanormal"/>
    <w:next w:val="Tablaconcuadrcula"/>
    <w:rsid w:val="0078756F"/>
    <w:pPr>
      <w:spacing w:after="0" w:line="240" w:lineRule="auto"/>
    </w:pPr>
    <w:rPr>
      <w:lang w:val="es-MX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customStyle="1" w:styleId="Ttulo2Car">
    <w:name w:val="Título 2 Car"/>
    <w:basedOn w:val="Fuentedeprrafopredeter"/>
    <w:link w:val="Ttulo2"/>
    <w:uiPriority w:val="9"/>
    <w:rsid w:val="003601C7"/>
    <w:rPr>
      <w:rFonts w:asciiTheme="majorHAnsi" w:eastAsiaTheme="majorEastAsia" w:hAnsiTheme="majorHAnsi" w:cstheme="majorBidi"/>
      <w:color w:val="365F91" w:themeColor="accent1" w:themeShade="BF"/>
      <w:sz w:val="26"/>
      <w:szCs w:val="26"/>
      <w:lang w:val="es-ES_tradnl"/>
    </w:rPr>
  </w:style>
  <w:style w:type="paragraph" w:customStyle="1" w:styleId="tab1">
    <w:name w:val="tab1"/>
    <w:basedOn w:val="Normal"/>
    <w:rsid w:val="00F755F7"/>
    <w:pPr>
      <w:spacing w:before="100" w:beforeAutospacing="1" w:after="100" w:afterAutospacing="1"/>
    </w:pPr>
    <w:rPr>
      <w:rFonts w:ascii="Times New Roman" w:eastAsia="Times New Roman" w:hAnsi="Times New Roman" w:cs="Times New Roman"/>
      <w:lang w:val="es-CO" w:eastAsia="es-CO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71634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39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43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21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553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523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906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903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022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997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057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676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557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244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198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789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468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535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542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508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571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905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897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660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0319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238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407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090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526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oleObject" Target="embeddings/oleObject3.bin"/><Relationship Id="rId18" Type="http://schemas.openxmlformats.org/officeDocument/2006/relationships/image" Target="media/image7.png"/><Relationship Id="rId26" Type="http://schemas.openxmlformats.org/officeDocument/2006/relationships/image" Target="media/image12.png"/><Relationship Id="rId21" Type="http://schemas.openxmlformats.org/officeDocument/2006/relationships/oleObject" Target="embeddings/oleObject5.bin"/><Relationship Id="rId34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6.jpeg"/><Relationship Id="rId25" Type="http://schemas.openxmlformats.org/officeDocument/2006/relationships/oleObject" Target="embeddings/oleObject7.bin"/><Relationship Id="rId33" Type="http://schemas.openxmlformats.org/officeDocument/2006/relationships/header" Target="header2.xml"/><Relationship Id="rId2" Type="http://schemas.openxmlformats.org/officeDocument/2006/relationships/numbering" Target="numbering.xml"/><Relationship Id="rId16" Type="http://schemas.openxmlformats.org/officeDocument/2006/relationships/hyperlink" Target="http://www.shutterstock.com/pic-369704714/stock-photo-ripples-in-water-with-autumn-colors.html?src=vdT9fIw3CtarkWG469DEIA-2-23" TargetMode="External"/><Relationship Id="rId20" Type="http://schemas.openxmlformats.org/officeDocument/2006/relationships/image" Target="media/image9.png"/><Relationship Id="rId29" Type="http://schemas.openxmlformats.org/officeDocument/2006/relationships/oleObject" Target="embeddings/oleObject9.bin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oleObject" Target="embeddings/oleObject2.bin"/><Relationship Id="rId24" Type="http://schemas.openxmlformats.org/officeDocument/2006/relationships/image" Target="media/image11.png"/><Relationship Id="rId32" Type="http://schemas.openxmlformats.org/officeDocument/2006/relationships/header" Target="header1.xml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oleObject" Target="embeddings/oleObject4.bin"/><Relationship Id="rId23" Type="http://schemas.openxmlformats.org/officeDocument/2006/relationships/oleObject" Target="embeddings/oleObject6.bin"/><Relationship Id="rId28" Type="http://schemas.openxmlformats.org/officeDocument/2006/relationships/image" Target="media/image13.png"/><Relationship Id="rId36" Type="http://schemas.microsoft.com/office/2011/relationships/people" Target="people.xml"/><Relationship Id="rId10" Type="http://schemas.openxmlformats.org/officeDocument/2006/relationships/image" Target="media/image3.png"/><Relationship Id="rId19" Type="http://schemas.openxmlformats.org/officeDocument/2006/relationships/image" Target="media/image8.png"/><Relationship Id="rId31" Type="http://schemas.microsoft.com/office/2011/relationships/commentsExtended" Target="commentsExtended.xml"/><Relationship Id="rId4" Type="http://schemas.openxmlformats.org/officeDocument/2006/relationships/settings" Target="settings.xml"/><Relationship Id="rId9" Type="http://schemas.openxmlformats.org/officeDocument/2006/relationships/oleObject" Target="embeddings/oleObject1.bin"/><Relationship Id="rId14" Type="http://schemas.openxmlformats.org/officeDocument/2006/relationships/image" Target="media/image5.png"/><Relationship Id="rId22" Type="http://schemas.openxmlformats.org/officeDocument/2006/relationships/image" Target="media/image10.png"/><Relationship Id="rId27" Type="http://schemas.openxmlformats.org/officeDocument/2006/relationships/oleObject" Target="embeddings/oleObject8.bin"/><Relationship Id="rId30" Type="http://schemas.openxmlformats.org/officeDocument/2006/relationships/comments" Target="comments.xml"/><Relationship Id="rId35" Type="http://schemas.openxmlformats.org/officeDocument/2006/relationships/fontTable" Target="fontTable.xml"/><Relationship Id="rId8" Type="http://schemas.openxmlformats.org/officeDocument/2006/relationships/image" Target="media/image2.png"/><Relationship Id="rId3" Type="http://schemas.openxmlformats.org/officeDocument/2006/relationships/styles" Target="styles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D82BC69-ECCD-4F0A-8981-372FF173E88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32</Pages>
  <Words>4514</Words>
  <Characters>24832</Characters>
  <Application>Microsoft Office Word</Application>
  <DocSecurity>0</DocSecurity>
  <Lines>206</Lines>
  <Paragraphs>58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Hewlett-Packard Company</Company>
  <LinksUpToDate>false</LinksUpToDate>
  <CharactersWithSpaces>29288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napoleon melo chavarro</dc:creator>
  <cp:lastModifiedBy>PEQUETITA Garcia Rodriguez</cp:lastModifiedBy>
  <cp:revision>2</cp:revision>
  <dcterms:created xsi:type="dcterms:W3CDTF">2016-08-09T06:19:00Z</dcterms:created>
  <dcterms:modified xsi:type="dcterms:W3CDTF">2016-08-09T06:19:00Z</dcterms:modified>
</cp:coreProperties>
</file>