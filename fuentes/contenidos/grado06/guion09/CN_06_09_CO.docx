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854706" w14:textId="77777777" w:rsidR="009519AC" w:rsidRPr="003A2015" w:rsidRDefault="009519AC" w:rsidP="003A2015">
      <w:pPr>
        <w:tabs>
          <w:tab w:val="right" w:pos="8498"/>
        </w:tabs>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376"/>
        <w:gridCol w:w="6678"/>
      </w:tblGrid>
      <w:tr w:rsidR="009519AC" w:rsidRPr="003A2015" w14:paraId="3956ED4C" w14:textId="77777777" w:rsidTr="00534DEF">
        <w:trPr>
          <w:trHeight w:val="559"/>
        </w:trPr>
        <w:tc>
          <w:tcPr>
            <w:tcW w:w="2376" w:type="dxa"/>
            <w:shd w:val="clear" w:color="auto" w:fill="000000" w:themeFill="text1"/>
          </w:tcPr>
          <w:p w14:paraId="01C3568C" w14:textId="77777777" w:rsidR="009519AC" w:rsidRPr="003A2015" w:rsidRDefault="009519AC" w:rsidP="003A2015">
            <w:pPr>
              <w:tabs>
                <w:tab w:val="right" w:pos="8498"/>
              </w:tabs>
              <w:spacing w:line="360" w:lineRule="auto"/>
              <w:rPr>
                <w:rFonts w:ascii="Arial" w:hAnsi="Arial" w:cs="Arial"/>
                <w:sz w:val="24"/>
                <w:szCs w:val="24"/>
              </w:rPr>
            </w:pPr>
            <w:r w:rsidRPr="003A2015">
              <w:rPr>
                <w:rFonts w:ascii="Arial" w:hAnsi="Arial" w:cs="Arial"/>
                <w:sz w:val="24"/>
                <w:szCs w:val="24"/>
              </w:rPr>
              <w:t>Título del guion</w:t>
            </w:r>
          </w:p>
        </w:tc>
        <w:tc>
          <w:tcPr>
            <w:tcW w:w="6678" w:type="dxa"/>
          </w:tcPr>
          <w:p w14:paraId="3DDBEE6F" w14:textId="4D5C1C68" w:rsidR="009519AC" w:rsidRPr="003A2015" w:rsidRDefault="009519AC" w:rsidP="003A2015">
            <w:pPr>
              <w:pStyle w:val="Encabezado"/>
              <w:tabs>
                <w:tab w:val="clear" w:pos="4252"/>
              </w:tabs>
              <w:spacing w:line="360" w:lineRule="auto"/>
              <w:rPr>
                <w:rFonts w:ascii="Arial" w:hAnsi="Arial" w:cs="Arial"/>
                <w:sz w:val="24"/>
                <w:szCs w:val="24"/>
                <w:highlight w:val="yellow"/>
              </w:rPr>
            </w:pPr>
            <w:r w:rsidRPr="003A2015">
              <w:rPr>
                <w:rFonts w:ascii="Arial" w:hAnsi="Arial" w:cs="Arial"/>
                <w:sz w:val="24"/>
                <w:szCs w:val="24"/>
              </w:rPr>
              <w:t xml:space="preserve"> La materia y sus propiedades</w:t>
            </w:r>
          </w:p>
        </w:tc>
      </w:tr>
      <w:tr w:rsidR="009519AC" w:rsidRPr="003A2015" w14:paraId="5ABF65AC" w14:textId="77777777" w:rsidTr="00534DEF">
        <w:trPr>
          <w:trHeight w:val="315"/>
        </w:trPr>
        <w:tc>
          <w:tcPr>
            <w:tcW w:w="2376" w:type="dxa"/>
            <w:shd w:val="clear" w:color="auto" w:fill="000000" w:themeFill="text1"/>
          </w:tcPr>
          <w:p w14:paraId="56DA4656" w14:textId="77777777" w:rsidR="009519AC" w:rsidRPr="003A2015" w:rsidRDefault="009519AC" w:rsidP="003A2015">
            <w:pPr>
              <w:tabs>
                <w:tab w:val="right" w:pos="8498"/>
              </w:tabs>
              <w:spacing w:line="360" w:lineRule="auto"/>
              <w:rPr>
                <w:rFonts w:ascii="Arial" w:hAnsi="Arial" w:cs="Arial"/>
                <w:sz w:val="24"/>
                <w:szCs w:val="24"/>
              </w:rPr>
            </w:pPr>
            <w:r w:rsidRPr="003A2015">
              <w:rPr>
                <w:rFonts w:ascii="Arial" w:hAnsi="Arial" w:cs="Arial"/>
                <w:sz w:val="24"/>
                <w:szCs w:val="24"/>
              </w:rPr>
              <w:t>Código del guion</w:t>
            </w:r>
          </w:p>
        </w:tc>
        <w:tc>
          <w:tcPr>
            <w:tcW w:w="6678" w:type="dxa"/>
          </w:tcPr>
          <w:p w14:paraId="0EC94742" w14:textId="74DC875F" w:rsidR="009519AC" w:rsidRPr="003A2015" w:rsidRDefault="009519AC" w:rsidP="003A2015">
            <w:pPr>
              <w:tabs>
                <w:tab w:val="right" w:pos="8498"/>
              </w:tabs>
              <w:spacing w:line="360" w:lineRule="auto"/>
              <w:rPr>
                <w:rFonts w:ascii="Arial" w:hAnsi="Arial" w:cs="Arial"/>
                <w:sz w:val="24"/>
                <w:szCs w:val="24"/>
                <w:highlight w:val="yellow"/>
              </w:rPr>
            </w:pPr>
            <w:r w:rsidRPr="003A2015">
              <w:rPr>
                <w:rFonts w:ascii="Arial" w:hAnsi="Arial" w:cs="Arial"/>
                <w:sz w:val="24"/>
                <w:szCs w:val="24"/>
              </w:rPr>
              <w:t>CN_06_09_CO</w:t>
            </w:r>
          </w:p>
        </w:tc>
      </w:tr>
      <w:tr w:rsidR="009519AC" w:rsidRPr="003A2015" w14:paraId="44424096" w14:textId="77777777" w:rsidTr="00534DEF">
        <w:trPr>
          <w:trHeight w:val="461"/>
        </w:trPr>
        <w:tc>
          <w:tcPr>
            <w:tcW w:w="2376" w:type="dxa"/>
            <w:shd w:val="clear" w:color="auto" w:fill="000000" w:themeFill="text1"/>
          </w:tcPr>
          <w:p w14:paraId="7BAC6840" w14:textId="77777777" w:rsidR="009519AC" w:rsidRPr="003A2015" w:rsidRDefault="009519AC" w:rsidP="003A2015">
            <w:pPr>
              <w:spacing w:line="360" w:lineRule="auto"/>
              <w:rPr>
                <w:rFonts w:ascii="Arial" w:hAnsi="Arial" w:cs="Arial"/>
                <w:sz w:val="24"/>
                <w:szCs w:val="24"/>
              </w:rPr>
            </w:pPr>
            <w:r w:rsidRPr="003A2015">
              <w:rPr>
                <w:rFonts w:ascii="Arial" w:hAnsi="Arial" w:cs="Arial"/>
                <w:sz w:val="24"/>
                <w:szCs w:val="24"/>
              </w:rPr>
              <w:t>Descripción</w:t>
            </w:r>
          </w:p>
        </w:tc>
        <w:tc>
          <w:tcPr>
            <w:tcW w:w="6678" w:type="dxa"/>
          </w:tcPr>
          <w:p w14:paraId="20284741" w14:textId="491003C9" w:rsidR="009519AC" w:rsidRPr="003A2015" w:rsidRDefault="009519AC" w:rsidP="003A2015">
            <w:pPr>
              <w:spacing w:line="360" w:lineRule="auto"/>
              <w:jc w:val="both"/>
              <w:rPr>
                <w:rFonts w:ascii="Arial" w:hAnsi="Arial" w:cs="Arial"/>
                <w:sz w:val="24"/>
                <w:szCs w:val="24"/>
                <w:highlight w:val="yellow"/>
              </w:rPr>
            </w:pPr>
            <w:r w:rsidRPr="003A2015">
              <w:rPr>
                <w:rFonts w:ascii="Arial" w:hAnsi="Arial" w:cs="Arial"/>
                <w:sz w:val="24"/>
                <w:szCs w:val="24"/>
              </w:rPr>
              <w:t xml:space="preserve">Todo lo que nos rodea </w:t>
            </w:r>
            <w:r w:rsidR="0003585C" w:rsidRPr="003A2015">
              <w:rPr>
                <w:rFonts w:ascii="Arial" w:hAnsi="Arial" w:cs="Arial"/>
                <w:sz w:val="24"/>
                <w:szCs w:val="24"/>
              </w:rPr>
              <w:t>está</w:t>
            </w:r>
            <w:r w:rsidRPr="003A2015">
              <w:rPr>
                <w:rFonts w:ascii="Arial" w:hAnsi="Arial" w:cs="Arial"/>
                <w:sz w:val="24"/>
                <w:szCs w:val="24"/>
              </w:rPr>
              <w:t xml:space="preserve"> formado por materia. Conocer sus propiedades ayuda a entender el comportamiento de los materiales</w:t>
            </w:r>
          </w:p>
        </w:tc>
      </w:tr>
    </w:tbl>
    <w:p w14:paraId="0A02B522" w14:textId="77777777" w:rsidR="009519AC" w:rsidRPr="003A2015" w:rsidRDefault="009519AC" w:rsidP="003A2015">
      <w:pPr>
        <w:spacing w:line="360" w:lineRule="auto"/>
        <w:rPr>
          <w:rFonts w:ascii="Arial" w:hAnsi="Arial" w:cs="Arial"/>
          <w:highlight w:val="yellow"/>
        </w:rPr>
      </w:pPr>
    </w:p>
    <w:p w14:paraId="3616BBAE" w14:textId="77777777" w:rsidR="009519AC" w:rsidRPr="003A2015" w:rsidRDefault="009519AC" w:rsidP="003A2015">
      <w:pPr>
        <w:tabs>
          <w:tab w:val="right" w:pos="8498"/>
        </w:tabs>
        <w:spacing w:after="0" w:line="360" w:lineRule="auto"/>
        <w:rPr>
          <w:rFonts w:ascii="Arial" w:hAnsi="Arial" w:cs="Arial"/>
        </w:rPr>
      </w:pPr>
      <w:r w:rsidRPr="003A2015">
        <w:rPr>
          <w:rFonts w:ascii="Arial" w:hAnsi="Arial" w:cs="Arial"/>
          <w:highlight w:val="yellow"/>
        </w:rPr>
        <w:t>[</w:t>
      </w:r>
      <w:r w:rsidRPr="003A2015">
        <w:rPr>
          <w:rFonts w:ascii="Arial" w:hAnsi="Arial" w:cs="Arial"/>
          <w:b/>
          <w:highlight w:val="yellow"/>
        </w:rPr>
        <w:t>SECCIÓN 1]</w:t>
      </w:r>
      <w:r w:rsidRPr="003A2015">
        <w:rPr>
          <w:rFonts w:ascii="Arial" w:hAnsi="Arial" w:cs="Arial"/>
          <w:b/>
        </w:rPr>
        <w:t xml:space="preserve"> 1 La materia</w:t>
      </w:r>
    </w:p>
    <w:p w14:paraId="0B99F973" w14:textId="77777777" w:rsidR="009519AC" w:rsidRPr="003A2015" w:rsidRDefault="009519AC" w:rsidP="003A2015">
      <w:pPr>
        <w:tabs>
          <w:tab w:val="right" w:pos="8498"/>
        </w:tabs>
        <w:spacing w:after="0" w:line="360" w:lineRule="auto"/>
        <w:rPr>
          <w:rFonts w:ascii="Arial" w:hAnsi="Arial" w:cs="Arial"/>
        </w:rPr>
      </w:pPr>
    </w:p>
    <w:p w14:paraId="698E9CB1" w14:textId="20B850A9" w:rsidR="00F04771" w:rsidRPr="003A2015" w:rsidRDefault="00F04771" w:rsidP="003A2015">
      <w:pPr>
        <w:tabs>
          <w:tab w:val="right" w:pos="8498"/>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Todos los </w:t>
      </w:r>
      <w:ins w:id="0" w:author="Sergio Cuellar" w:date="2015-09-30T17:00:00Z">
        <w:r w:rsidR="00116EF3">
          <w:rPr>
            <w:rFonts w:ascii="Arial" w:eastAsia="Times New Roman" w:hAnsi="Arial" w:cs="Arial"/>
            <w:color w:val="333333"/>
            <w:lang w:val="es-CO" w:eastAsia="es-CO"/>
          </w:rPr>
          <w:t xml:space="preserve">objetos que </w:t>
        </w:r>
      </w:ins>
      <w:ins w:id="1" w:author="Sergio Cuellar" w:date="2015-09-30T17:01:00Z">
        <w:r w:rsidR="00116EF3">
          <w:rPr>
            <w:rFonts w:ascii="Arial" w:eastAsia="Times New Roman" w:hAnsi="Arial" w:cs="Arial"/>
            <w:color w:val="333333"/>
            <w:lang w:val="es-CO" w:eastAsia="es-CO"/>
          </w:rPr>
          <w:t>hacen parte</w:t>
        </w:r>
      </w:ins>
      <w:ins w:id="2" w:author="Sergio Cuellar" w:date="2015-09-30T17:00:00Z">
        <w:r w:rsidR="00116EF3">
          <w:rPr>
            <w:rFonts w:ascii="Arial" w:eastAsia="Times New Roman" w:hAnsi="Arial" w:cs="Arial"/>
            <w:color w:val="333333"/>
            <w:lang w:val="es-CO" w:eastAsia="es-CO"/>
          </w:rPr>
          <w:t xml:space="preserve"> </w:t>
        </w:r>
      </w:ins>
      <w:ins w:id="3" w:author="Sergio Cuellar" w:date="2015-09-30T17:01:00Z">
        <w:r w:rsidR="00116EF3">
          <w:rPr>
            <w:rFonts w:ascii="Arial" w:eastAsia="Times New Roman" w:hAnsi="Arial" w:cs="Arial"/>
            <w:color w:val="333333"/>
            <w:lang w:val="es-CO" w:eastAsia="es-CO"/>
          </w:rPr>
          <w:t>d</w:t>
        </w:r>
      </w:ins>
      <w:ins w:id="4" w:author="Sergio Cuellar" w:date="2015-09-30T17:00:00Z">
        <w:r w:rsidR="00116EF3">
          <w:rPr>
            <w:rFonts w:ascii="Arial" w:eastAsia="Times New Roman" w:hAnsi="Arial" w:cs="Arial"/>
            <w:color w:val="333333"/>
            <w:lang w:val="es-CO" w:eastAsia="es-CO"/>
          </w:rPr>
          <w:t>el</w:t>
        </w:r>
      </w:ins>
      <w:del w:id="5" w:author="Sergio Cuellar" w:date="2015-09-30T17:01:00Z">
        <w:r w:rsidRPr="003A2015" w:rsidDel="00116EF3">
          <w:rPr>
            <w:rFonts w:ascii="Arial" w:eastAsia="Times New Roman" w:hAnsi="Arial" w:cs="Arial"/>
            <w:color w:val="333333"/>
            <w:lang w:val="es-CO" w:eastAsia="es-CO"/>
          </w:rPr>
          <w:delText>cuerpos del</w:delText>
        </w:r>
      </w:del>
      <w:r w:rsidRPr="003A2015">
        <w:rPr>
          <w:rFonts w:ascii="Arial" w:eastAsia="Times New Roman" w:hAnsi="Arial" w:cs="Arial"/>
          <w:color w:val="333333"/>
          <w:lang w:val="es-CO" w:eastAsia="es-CO"/>
        </w:rPr>
        <w:t xml:space="preserve"> universo</w:t>
      </w:r>
      <w:ins w:id="6" w:author="Sergio Cuellar" w:date="2015-09-30T17:01:00Z">
        <w:r w:rsidR="00116EF3">
          <w:rPr>
            <w:rFonts w:ascii="Arial" w:eastAsia="Times New Roman" w:hAnsi="Arial" w:cs="Arial"/>
            <w:color w:val="333333"/>
            <w:lang w:val="es-CO" w:eastAsia="es-CO"/>
          </w:rPr>
          <w:t xml:space="preserve">, incluyéndo al ser humano, </w:t>
        </w:r>
      </w:ins>
      <w:del w:id="7" w:author="Sergio Cuellar" w:date="2015-09-30T17:01:00Z">
        <w:r w:rsidRPr="003A2015" w:rsidDel="00116EF3">
          <w:rPr>
            <w:rFonts w:ascii="Arial" w:eastAsia="Times New Roman" w:hAnsi="Arial" w:cs="Arial"/>
            <w:color w:val="333333"/>
            <w:lang w:val="es-CO" w:eastAsia="es-CO"/>
          </w:rPr>
          <w:delText xml:space="preserve"> </w:delText>
        </w:r>
      </w:del>
      <w:r w:rsidRPr="003A2015">
        <w:rPr>
          <w:rFonts w:ascii="Arial" w:eastAsia="Times New Roman" w:hAnsi="Arial" w:cs="Arial"/>
          <w:color w:val="333333"/>
          <w:lang w:val="es-CO" w:eastAsia="es-CO"/>
        </w:rPr>
        <w:t xml:space="preserve">están compuestos por materia, </w:t>
      </w:r>
      <w:del w:id="8" w:author="Sergio Cuellar" w:date="2015-09-30T17:02:00Z">
        <w:r w:rsidRPr="003A2015" w:rsidDel="00116EF3">
          <w:rPr>
            <w:rFonts w:ascii="Arial" w:eastAsia="Times New Roman" w:hAnsi="Arial" w:cs="Arial"/>
            <w:color w:val="333333"/>
            <w:lang w:val="es-CO" w:eastAsia="es-CO"/>
          </w:rPr>
          <w:delText xml:space="preserve">desde </w:delText>
        </w:r>
      </w:del>
      <w:r w:rsidRPr="003A2015">
        <w:rPr>
          <w:rFonts w:ascii="Arial" w:eastAsia="Times New Roman" w:hAnsi="Arial" w:cs="Arial"/>
          <w:color w:val="333333"/>
          <w:lang w:val="es-CO" w:eastAsia="es-CO"/>
        </w:rPr>
        <w:t xml:space="preserve">la tierra que </w:t>
      </w:r>
      <w:bookmarkStart w:id="9" w:name="_GoBack"/>
      <w:bookmarkEnd w:id="9"/>
      <w:r w:rsidRPr="003A2015">
        <w:rPr>
          <w:rFonts w:ascii="Arial" w:eastAsia="Times New Roman" w:hAnsi="Arial" w:cs="Arial"/>
          <w:color w:val="333333"/>
          <w:lang w:val="es-CO" w:eastAsia="es-CO"/>
        </w:rPr>
        <w:t>pisamos hasta el aire que respiramos. Los objetos que podemos ver, tocar y percibir con nuestros sentidos</w:t>
      </w:r>
      <w:r w:rsidR="00C671C9">
        <w:rPr>
          <w:rFonts w:ascii="Arial" w:eastAsia="Times New Roman" w:hAnsi="Arial" w:cs="Arial"/>
          <w:color w:val="333333"/>
          <w:lang w:val="es-CO" w:eastAsia="es-CO"/>
        </w:rPr>
        <w:t xml:space="preserve">, así como </w:t>
      </w:r>
      <w:r w:rsidRPr="003A2015">
        <w:rPr>
          <w:rFonts w:ascii="Arial" w:eastAsia="Times New Roman" w:hAnsi="Arial" w:cs="Arial"/>
          <w:color w:val="333333"/>
          <w:lang w:val="es-CO" w:eastAsia="es-CO"/>
        </w:rPr>
        <w:t xml:space="preserve">aquellos que no podemos </w:t>
      </w:r>
      <w:r w:rsidR="00AA7D20" w:rsidRPr="003A2015">
        <w:rPr>
          <w:rFonts w:ascii="Arial" w:eastAsia="Times New Roman" w:hAnsi="Arial" w:cs="Arial"/>
          <w:color w:val="333333"/>
          <w:lang w:val="es-CO" w:eastAsia="es-CO"/>
        </w:rPr>
        <w:t>apreciar directamente</w:t>
      </w:r>
      <w:r w:rsidRPr="003A2015">
        <w:rPr>
          <w:rFonts w:ascii="Arial" w:eastAsia="Times New Roman" w:hAnsi="Arial" w:cs="Arial"/>
          <w:color w:val="333333"/>
          <w:lang w:val="es-CO" w:eastAsia="es-CO"/>
        </w:rPr>
        <w:t>, como los gases del aire</w:t>
      </w:r>
      <w:r w:rsidR="00C671C9">
        <w:rPr>
          <w:rFonts w:ascii="Arial" w:eastAsia="Times New Roman" w:hAnsi="Arial" w:cs="Arial"/>
          <w:color w:val="333333"/>
          <w:lang w:val="es-CO" w:eastAsia="es-CO"/>
        </w:rPr>
        <w:t>,</w:t>
      </w:r>
      <w:r w:rsidR="00C671C9" w:rsidRPr="00C671C9">
        <w:rPr>
          <w:rFonts w:ascii="Arial" w:eastAsia="Times New Roman" w:hAnsi="Arial" w:cs="Arial"/>
          <w:color w:val="333333"/>
          <w:lang w:val="es-CO" w:eastAsia="es-CO"/>
        </w:rPr>
        <w:t xml:space="preserve"> </w:t>
      </w:r>
      <w:r w:rsidR="00C671C9" w:rsidRPr="003A2015">
        <w:rPr>
          <w:rFonts w:ascii="Arial" w:eastAsia="Times New Roman" w:hAnsi="Arial" w:cs="Arial"/>
          <w:color w:val="333333"/>
          <w:lang w:val="es-CO" w:eastAsia="es-CO"/>
        </w:rPr>
        <w:t>están formados</w:t>
      </w:r>
      <w:r w:rsidR="00C671C9">
        <w:rPr>
          <w:rFonts w:ascii="Arial" w:eastAsia="Times New Roman" w:hAnsi="Arial" w:cs="Arial"/>
          <w:color w:val="333333"/>
          <w:lang w:val="es-CO" w:eastAsia="es-CO"/>
        </w:rPr>
        <w:t xml:space="preserve"> por materia</w:t>
      </w:r>
      <w:r w:rsidR="00A80FD2" w:rsidRPr="003A2015">
        <w:rPr>
          <w:rFonts w:ascii="Arial" w:eastAsia="Times New Roman" w:hAnsi="Arial" w:cs="Arial"/>
          <w:color w:val="333333"/>
          <w:lang w:val="es-CO" w:eastAsia="es-CO"/>
        </w:rPr>
        <w:t>.</w:t>
      </w:r>
    </w:p>
    <w:p w14:paraId="1F1E0ED8" w14:textId="77777777" w:rsidR="00F04771" w:rsidRPr="003A2015" w:rsidRDefault="00F04771" w:rsidP="003A2015">
      <w:pPr>
        <w:tabs>
          <w:tab w:val="right" w:pos="8498"/>
        </w:tabs>
        <w:spacing w:after="0" w:line="360" w:lineRule="auto"/>
        <w:rPr>
          <w:rFonts w:ascii="Arial" w:hAnsi="Arial" w:cs="Arial"/>
          <w:b/>
        </w:rPr>
      </w:pPr>
    </w:p>
    <w:p w14:paraId="5F2C2518" w14:textId="0813BC39" w:rsidR="00F04771" w:rsidRPr="003A2015" w:rsidRDefault="00F04771" w:rsidP="003A2015">
      <w:pPr>
        <w:shd w:val="clear" w:color="auto" w:fill="FFFFFF"/>
        <w:spacing w:after="0" w:line="360" w:lineRule="auto"/>
        <w:rPr>
          <w:rFonts w:ascii="Arial" w:hAnsi="Arial" w:cs="Arial"/>
          <w:color w:val="252525"/>
          <w:shd w:val="clear" w:color="auto" w:fill="FFFFFF"/>
        </w:rPr>
      </w:pPr>
      <w:r w:rsidRPr="003A2015">
        <w:rPr>
          <w:rFonts w:ascii="Arial" w:eastAsia="Times New Roman" w:hAnsi="Arial" w:cs="Arial"/>
          <w:color w:val="333333"/>
          <w:lang w:val="es-CO" w:eastAsia="es-CO"/>
        </w:rPr>
        <w:t>Llamamos </w:t>
      </w:r>
      <w:r w:rsidRPr="003A2015">
        <w:rPr>
          <w:rFonts w:ascii="Arial" w:eastAsia="Times New Roman" w:hAnsi="Arial" w:cs="Arial"/>
          <w:b/>
          <w:bCs/>
          <w:color w:val="333333"/>
          <w:lang w:val="es-CO" w:eastAsia="es-CO"/>
        </w:rPr>
        <w:t>materia</w:t>
      </w:r>
      <w:r w:rsidRPr="003A2015">
        <w:rPr>
          <w:rFonts w:ascii="Arial" w:eastAsia="Times New Roman" w:hAnsi="Arial" w:cs="Arial"/>
          <w:color w:val="333333"/>
          <w:lang w:val="es-CO" w:eastAsia="es-CO"/>
        </w:rPr>
        <w:t> a todo aquello que ocupa un espacio y tiene masa</w:t>
      </w:r>
      <w:r w:rsidRPr="003A2015">
        <w:rPr>
          <w:rFonts w:ascii="Arial" w:hAnsi="Arial" w:cs="Arial"/>
          <w:lang w:val="es-CO" w:eastAsia="es-CO"/>
        </w:rPr>
        <w:t xml:space="preserve">. Estas características nos permiten distinguir la materia de las cosas inmateriales, </w:t>
      </w:r>
      <w:r w:rsidR="006C50B4" w:rsidRPr="003A2015">
        <w:rPr>
          <w:rFonts w:ascii="Arial" w:hAnsi="Arial" w:cs="Arial"/>
          <w:lang w:val="es-CO" w:eastAsia="es-CO"/>
        </w:rPr>
        <w:t>como la alegría o los recuerdos</w:t>
      </w:r>
      <w:r w:rsidRPr="003A2015">
        <w:rPr>
          <w:rFonts w:ascii="Arial" w:hAnsi="Arial" w:cs="Arial"/>
          <w:color w:val="252525"/>
          <w:shd w:val="clear" w:color="auto" w:fill="FFFFFF"/>
        </w:rPr>
        <w:t xml:space="preserve">. </w:t>
      </w:r>
    </w:p>
    <w:p w14:paraId="7A703706" w14:textId="77777777" w:rsidR="00AA7D20" w:rsidRPr="003A2015" w:rsidRDefault="00AA7D20" w:rsidP="003A2015">
      <w:pPr>
        <w:shd w:val="clear" w:color="auto" w:fill="FFFFFF"/>
        <w:spacing w:after="0" w:line="360" w:lineRule="auto"/>
        <w:rPr>
          <w:rFonts w:ascii="Arial" w:hAnsi="Arial" w:cs="Arial"/>
          <w:color w:val="252525"/>
          <w:shd w:val="clear" w:color="auto" w:fill="FFFFFF"/>
        </w:rPr>
      </w:pPr>
    </w:p>
    <w:p w14:paraId="586250BC" w14:textId="77777777" w:rsidR="005575F1" w:rsidRPr="003A2015" w:rsidRDefault="005575F1" w:rsidP="003A2015">
      <w:pPr>
        <w:shd w:val="clear" w:color="auto" w:fill="FFFFFF"/>
        <w:spacing w:after="0" w:line="360" w:lineRule="auto"/>
        <w:rPr>
          <w:rFonts w:ascii="Arial" w:hAnsi="Arial" w:cs="Arial"/>
        </w:rPr>
      </w:pPr>
    </w:p>
    <w:tbl>
      <w:tblPr>
        <w:tblStyle w:val="Tablaconcuadrcula1"/>
        <w:tblW w:w="0" w:type="auto"/>
        <w:tblLook w:val="04A0" w:firstRow="1" w:lastRow="0" w:firstColumn="1" w:lastColumn="0" w:noHBand="0" w:noVBand="1"/>
      </w:tblPr>
      <w:tblGrid>
        <w:gridCol w:w="1927"/>
        <w:gridCol w:w="7127"/>
      </w:tblGrid>
      <w:tr w:rsidR="00F04771" w:rsidRPr="003A2015" w14:paraId="4379859F" w14:textId="77777777" w:rsidTr="008F1152">
        <w:tc>
          <w:tcPr>
            <w:tcW w:w="13744" w:type="dxa"/>
            <w:gridSpan w:val="2"/>
            <w:shd w:val="clear" w:color="auto" w:fill="0D0D0D" w:themeFill="text1" w:themeFillTint="F2"/>
          </w:tcPr>
          <w:p w14:paraId="5B360C0F" w14:textId="77777777" w:rsidR="00F04771" w:rsidRPr="003A2015" w:rsidRDefault="00F0477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F04771" w:rsidRPr="003A2015" w14:paraId="7E28A23F" w14:textId="77777777" w:rsidTr="008F1152">
        <w:tc>
          <w:tcPr>
            <w:tcW w:w="2689" w:type="dxa"/>
          </w:tcPr>
          <w:p w14:paraId="28080D5D" w14:textId="77777777" w:rsidR="00F04771" w:rsidRPr="003A2015" w:rsidRDefault="00F0477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055" w:type="dxa"/>
          </w:tcPr>
          <w:p w14:paraId="57F57224" w14:textId="19532D7F" w:rsidR="00F04771" w:rsidRPr="003A2015" w:rsidRDefault="00F04771"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AE2C45" w:rsidRPr="003A2015">
              <w:rPr>
                <w:rFonts w:ascii="Arial" w:hAnsi="Arial" w:cs="Arial"/>
                <w:color w:val="000000"/>
                <w:sz w:val="24"/>
                <w:szCs w:val="24"/>
              </w:rPr>
              <w:t>01</w:t>
            </w:r>
            <w:r w:rsidRPr="003A2015">
              <w:rPr>
                <w:rFonts w:ascii="Arial" w:hAnsi="Arial" w:cs="Arial"/>
                <w:color w:val="000000"/>
                <w:sz w:val="24"/>
                <w:szCs w:val="24"/>
              </w:rPr>
              <w:tab/>
            </w:r>
          </w:p>
        </w:tc>
      </w:tr>
      <w:tr w:rsidR="00F04771" w:rsidRPr="003A2015" w14:paraId="291C1E17" w14:textId="77777777" w:rsidTr="008F1152">
        <w:tc>
          <w:tcPr>
            <w:tcW w:w="2689" w:type="dxa"/>
          </w:tcPr>
          <w:p w14:paraId="77E53C8D"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055" w:type="dxa"/>
          </w:tcPr>
          <w:p w14:paraId="3050DC31"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Fotos de materia </w:t>
            </w:r>
          </w:p>
        </w:tc>
      </w:tr>
      <w:tr w:rsidR="00F04771" w:rsidRPr="003A2015" w14:paraId="4CD7D105" w14:textId="77777777" w:rsidTr="008F1152">
        <w:tc>
          <w:tcPr>
            <w:tcW w:w="2689" w:type="dxa"/>
          </w:tcPr>
          <w:p w14:paraId="36BB2D7A"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1055" w:type="dxa"/>
          </w:tcPr>
          <w:p w14:paraId="23A1129F" w14:textId="77777777" w:rsidR="00F04771" w:rsidRDefault="00F04771"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y su características / los componentes de la materia.</w:t>
            </w:r>
            <w:r w:rsidR="00C671C9">
              <w:rPr>
                <w:rFonts w:ascii="Arial" w:hAnsi="Arial" w:cs="Arial"/>
                <w:sz w:val="24"/>
                <w:szCs w:val="24"/>
              </w:rPr>
              <w:t xml:space="preserve"> </w:t>
            </w:r>
          </w:p>
          <w:p w14:paraId="45CC61FC" w14:textId="13B7BC26" w:rsidR="00F07D45" w:rsidRPr="003A2015" w:rsidRDefault="00F07D45" w:rsidP="003A2015">
            <w:pPr>
              <w:spacing w:line="360" w:lineRule="auto"/>
              <w:rPr>
                <w:rFonts w:ascii="Arial" w:hAnsi="Arial" w:cs="Arial"/>
                <w:sz w:val="24"/>
                <w:szCs w:val="24"/>
                <w:highlight w:val="green"/>
              </w:rPr>
            </w:pPr>
            <w:r>
              <w:rPr>
                <w:noProof/>
                <w:lang w:val="es-ES" w:eastAsia="es-ES"/>
              </w:rPr>
              <w:lastRenderedPageBreak/>
              <w:drawing>
                <wp:inline distT="0" distB="0" distL="0" distR="0" wp14:anchorId="5ABED800" wp14:editId="18E7D07F">
                  <wp:extent cx="3589456" cy="2298153"/>
                  <wp:effectExtent l="0" t="0" r="0" b="6985"/>
                  <wp:docPr id="1" name="Imagen 1" descr="http://profesores.aulaplaneta.com/DNNPlayerPackages/Package14171/InfoGuion/cuadernoestudio/images_xml/CN_07_11_EN_img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171/InfoGuion/cuadernoestudio/images_xml/CN_07_11_EN_img1_zoo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3025" cy="2300438"/>
                          </a:xfrm>
                          <a:prstGeom prst="rect">
                            <a:avLst/>
                          </a:prstGeom>
                          <a:noFill/>
                          <a:ln>
                            <a:noFill/>
                          </a:ln>
                        </pic:spPr>
                      </pic:pic>
                    </a:graphicData>
                  </a:graphic>
                </wp:inline>
              </w:drawing>
            </w:r>
          </w:p>
        </w:tc>
      </w:tr>
      <w:tr w:rsidR="00F04771" w:rsidRPr="003A2015" w14:paraId="0057AE31" w14:textId="77777777" w:rsidTr="008F1152">
        <w:tc>
          <w:tcPr>
            <w:tcW w:w="2689" w:type="dxa"/>
          </w:tcPr>
          <w:p w14:paraId="0E7A89CE" w14:textId="77777777" w:rsidR="00F04771" w:rsidRPr="003A2015" w:rsidRDefault="00F04771"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Pie de imagen</w:t>
            </w:r>
          </w:p>
        </w:tc>
        <w:tc>
          <w:tcPr>
            <w:tcW w:w="11055" w:type="dxa"/>
          </w:tcPr>
          <w:p w14:paraId="0E056746" w14:textId="77777777" w:rsidR="00F04771" w:rsidRPr="003A2015" w:rsidRDefault="00F04771" w:rsidP="003A2015">
            <w:pPr>
              <w:spacing w:line="360" w:lineRule="auto"/>
              <w:rPr>
                <w:rFonts w:ascii="Arial" w:hAnsi="Arial" w:cs="Arial"/>
                <w:sz w:val="24"/>
                <w:szCs w:val="24"/>
              </w:rPr>
            </w:pPr>
            <w:r w:rsidRPr="003A2015">
              <w:rPr>
                <w:rFonts w:ascii="Arial" w:hAnsi="Arial" w:cs="Arial"/>
                <w:sz w:val="24"/>
                <w:szCs w:val="24"/>
              </w:rPr>
              <w:t>La materia es lo que forma las estrellas, los seres vivos, el aire y todos los cuerpos del universo.</w:t>
            </w:r>
          </w:p>
        </w:tc>
      </w:tr>
    </w:tbl>
    <w:p w14:paraId="1B66C18C" w14:textId="77777777" w:rsidR="005575F1" w:rsidRPr="003A2015" w:rsidRDefault="005575F1" w:rsidP="003A2015">
      <w:pPr>
        <w:shd w:val="clear" w:color="auto" w:fill="FFFFFF"/>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979"/>
        <w:gridCol w:w="7075"/>
      </w:tblGrid>
      <w:tr w:rsidR="003F7261" w:rsidRPr="003A2015" w14:paraId="7CEC6B8D" w14:textId="77777777" w:rsidTr="008F1152">
        <w:tc>
          <w:tcPr>
            <w:tcW w:w="13744" w:type="dxa"/>
            <w:gridSpan w:val="2"/>
            <w:shd w:val="clear" w:color="auto" w:fill="000000" w:themeFill="text1"/>
          </w:tcPr>
          <w:p w14:paraId="110EB96E" w14:textId="77777777" w:rsidR="003F7261" w:rsidRPr="003A2015" w:rsidRDefault="003F726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3F7261" w:rsidRPr="003A2015" w14:paraId="63B1B414" w14:textId="77777777" w:rsidTr="008F1152">
        <w:tc>
          <w:tcPr>
            <w:tcW w:w="2477" w:type="dxa"/>
          </w:tcPr>
          <w:p w14:paraId="14E70214" w14:textId="77777777" w:rsidR="003F7261" w:rsidRPr="003A2015" w:rsidRDefault="003F7261" w:rsidP="003A2015">
            <w:pPr>
              <w:spacing w:line="360" w:lineRule="auto"/>
              <w:rPr>
                <w:rFonts w:ascii="Arial" w:hAnsi="Arial" w:cs="Arial"/>
                <w:b/>
                <w:sz w:val="24"/>
                <w:szCs w:val="24"/>
              </w:rPr>
            </w:pPr>
            <w:r w:rsidRPr="003A2015">
              <w:rPr>
                <w:rFonts w:ascii="Arial" w:hAnsi="Arial" w:cs="Arial"/>
                <w:b/>
                <w:sz w:val="24"/>
                <w:szCs w:val="24"/>
              </w:rPr>
              <w:t>Contenido</w:t>
            </w:r>
          </w:p>
        </w:tc>
        <w:tc>
          <w:tcPr>
            <w:tcW w:w="11267" w:type="dxa"/>
          </w:tcPr>
          <w:p w14:paraId="36E754EC" w14:textId="53D9BA4E" w:rsidR="003F7261" w:rsidRPr="003A2015" w:rsidRDefault="003F7261" w:rsidP="003A2015">
            <w:pPr>
              <w:shd w:val="clear" w:color="auto" w:fill="FFFFFF"/>
              <w:spacing w:line="360" w:lineRule="auto"/>
              <w:jc w:val="both"/>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La materia está compuesta por pequeñísimas partículas, llamadas </w:t>
            </w:r>
            <w:r w:rsidRPr="003A2015">
              <w:rPr>
                <w:rFonts w:ascii="Arial" w:eastAsia="Times New Roman" w:hAnsi="Arial" w:cs="Arial"/>
                <w:b/>
                <w:bCs/>
                <w:color w:val="333333"/>
                <w:sz w:val="24"/>
                <w:szCs w:val="24"/>
                <w:lang w:val="es-CO" w:eastAsia="es-CO"/>
              </w:rPr>
              <w:t>átomos</w:t>
            </w:r>
            <w:r w:rsidRPr="003A2015">
              <w:rPr>
                <w:rFonts w:ascii="Arial" w:eastAsia="Times New Roman" w:hAnsi="Arial" w:cs="Arial"/>
                <w:color w:val="333333"/>
                <w:sz w:val="24"/>
                <w:szCs w:val="24"/>
                <w:lang w:val="es-CO" w:eastAsia="es-CO"/>
              </w:rPr>
              <w:t>, que se agrupan para formar </w:t>
            </w:r>
            <w:r w:rsidRPr="003A2015">
              <w:rPr>
                <w:rFonts w:ascii="Arial" w:eastAsia="Times New Roman" w:hAnsi="Arial" w:cs="Arial"/>
                <w:b/>
                <w:bCs/>
                <w:color w:val="333333"/>
                <w:sz w:val="24"/>
                <w:szCs w:val="24"/>
                <w:lang w:val="es-CO" w:eastAsia="es-CO"/>
              </w:rPr>
              <w:t>moléculas</w:t>
            </w:r>
            <w:r w:rsidRPr="003A2015">
              <w:rPr>
                <w:rFonts w:ascii="Arial" w:eastAsia="Times New Roman" w:hAnsi="Arial" w:cs="Arial"/>
                <w:color w:val="333333"/>
                <w:sz w:val="24"/>
                <w:szCs w:val="24"/>
                <w:lang w:val="es-CO" w:eastAsia="es-CO"/>
              </w:rPr>
              <w:t>, las cuales dan origen a las distintas clases de materia.</w:t>
            </w:r>
          </w:p>
        </w:tc>
      </w:tr>
    </w:tbl>
    <w:p w14:paraId="379E6D74" w14:textId="77777777" w:rsidR="003F7261" w:rsidRPr="003A2015" w:rsidRDefault="003F7261" w:rsidP="003A2015">
      <w:pPr>
        <w:shd w:val="clear" w:color="auto" w:fill="FFFFFF"/>
        <w:spacing w:after="0" w:line="360" w:lineRule="auto"/>
        <w:jc w:val="both"/>
        <w:rPr>
          <w:rFonts w:ascii="Arial" w:eastAsia="Times New Roman" w:hAnsi="Arial" w:cs="Arial"/>
          <w:color w:val="333333"/>
          <w:lang w:val="es-CO" w:eastAsia="es-CO"/>
        </w:rPr>
      </w:pPr>
    </w:p>
    <w:p w14:paraId="3322EE7B" w14:textId="77777777" w:rsidR="00F04771" w:rsidRPr="003A2015" w:rsidRDefault="00F04771" w:rsidP="003A2015">
      <w:pPr>
        <w:shd w:val="clear" w:color="auto" w:fill="FFFFFF"/>
        <w:spacing w:after="0" w:line="360" w:lineRule="auto"/>
        <w:jc w:val="both"/>
        <w:rPr>
          <w:rFonts w:ascii="Arial" w:eastAsia="Times New Roman" w:hAnsi="Arial" w:cs="Arial"/>
          <w:color w:val="333333"/>
          <w:lang w:val="es-CO" w:eastAsia="es-CO"/>
        </w:rPr>
      </w:pPr>
      <w:r w:rsidRPr="003A2015">
        <w:rPr>
          <w:rFonts w:ascii="Arial" w:eastAsia="Times New Roman" w:hAnsi="Arial" w:cs="Arial"/>
          <w:color w:val="333333"/>
          <w:lang w:val="es-CO" w:eastAsia="es-CO"/>
        </w:rPr>
        <w:t>Además, la materia se puede encontrar en diferentes estados, según las fuerzas que mantienen unidas a las partículas que la componen. Encontramos así la materia en estado </w:t>
      </w:r>
      <w:r w:rsidRPr="003A2015">
        <w:rPr>
          <w:rFonts w:ascii="Arial" w:eastAsia="Times New Roman" w:hAnsi="Arial" w:cs="Arial"/>
          <w:b/>
          <w:bCs/>
          <w:color w:val="333333"/>
          <w:lang w:val="es-CO" w:eastAsia="es-CO"/>
        </w:rPr>
        <w:t>sólido</w:t>
      </w:r>
      <w:r w:rsidRPr="003A2015">
        <w:rPr>
          <w:rFonts w:ascii="Arial" w:eastAsia="Times New Roman" w:hAnsi="Arial" w:cs="Arial"/>
          <w:color w:val="333333"/>
          <w:lang w:val="es-CO" w:eastAsia="es-CO"/>
        </w:rPr>
        <w:t>, </w:t>
      </w:r>
      <w:r w:rsidRPr="003A2015">
        <w:rPr>
          <w:rFonts w:ascii="Arial" w:eastAsia="Times New Roman" w:hAnsi="Arial" w:cs="Arial"/>
          <w:b/>
          <w:bCs/>
          <w:color w:val="333333"/>
          <w:lang w:val="es-CO" w:eastAsia="es-CO"/>
        </w:rPr>
        <w:t>líquido</w:t>
      </w:r>
      <w:r w:rsidRPr="003A2015">
        <w:rPr>
          <w:rFonts w:ascii="Arial" w:eastAsia="Times New Roman" w:hAnsi="Arial" w:cs="Arial"/>
          <w:color w:val="333333"/>
          <w:lang w:val="es-CO" w:eastAsia="es-CO"/>
        </w:rPr>
        <w:t> y </w:t>
      </w:r>
      <w:r w:rsidRPr="003A2015">
        <w:rPr>
          <w:rFonts w:ascii="Arial" w:eastAsia="Times New Roman" w:hAnsi="Arial" w:cs="Arial"/>
          <w:b/>
          <w:bCs/>
          <w:color w:val="333333"/>
          <w:lang w:val="es-CO" w:eastAsia="es-CO"/>
        </w:rPr>
        <w:t>gaseoso</w:t>
      </w:r>
      <w:r w:rsidRPr="003A2015">
        <w:rPr>
          <w:rFonts w:ascii="Arial" w:eastAsia="Times New Roman" w:hAnsi="Arial" w:cs="Arial"/>
          <w:color w:val="333333"/>
          <w:lang w:val="es-CO" w:eastAsia="es-CO"/>
        </w:rPr>
        <w:t>, y también en estado de </w:t>
      </w:r>
      <w:r w:rsidRPr="003A2015">
        <w:rPr>
          <w:rFonts w:ascii="Arial" w:eastAsia="Times New Roman" w:hAnsi="Arial" w:cs="Arial"/>
          <w:b/>
          <w:bCs/>
          <w:color w:val="333333"/>
          <w:lang w:val="es-CO" w:eastAsia="es-CO"/>
        </w:rPr>
        <w:t>plasma</w:t>
      </w:r>
      <w:r w:rsidRPr="003A2015">
        <w:rPr>
          <w:rFonts w:ascii="Arial" w:eastAsia="Times New Roman" w:hAnsi="Arial" w:cs="Arial"/>
          <w:color w:val="333333"/>
          <w:lang w:val="es-CO" w:eastAsia="es-CO"/>
        </w:rPr>
        <w:t>.</w:t>
      </w:r>
    </w:p>
    <w:p w14:paraId="49B0B6EF" w14:textId="77777777" w:rsidR="005575F1" w:rsidRPr="003A2015" w:rsidRDefault="005575F1" w:rsidP="003A2015">
      <w:pPr>
        <w:tabs>
          <w:tab w:val="right" w:pos="8498"/>
        </w:tabs>
        <w:spacing w:after="0" w:line="360" w:lineRule="auto"/>
        <w:rPr>
          <w:rFonts w:ascii="Arial" w:hAnsi="Arial" w:cs="Arial"/>
          <w:lang w:val="es-CO"/>
        </w:rPr>
      </w:pPr>
    </w:p>
    <w:p w14:paraId="501BDFB7" w14:textId="77777777" w:rsidR="005575F1" w:rsidRPr="003A2015" w:rsidRDefault="005575F1" w:rsidP="003A2015">
      <w:pPr>
        <w:tabs>
          <w:tab w:val="right" w:pos="8498"/>
        </w:tabs>
        <w:spacing w:after="0" w:line="360" w:lineRule="auto"/>
        <w:rPr>
          <w:rFonts w:ascii="Arial" w:hAnsi="Arial" w:cs="Arial"/>
          <w:lang w:val="es-CO"/>
        </w:rPr>
      </w:pPr>
    </w:p>
    <w:tbl>
      <w:tblPr>
        <w:tblStyle w:val="Tablaconcuadrcula3"/>
        <w:tblW w:w="0" w:type="auto"/>
        <w:tblLook w:val="04A0" w:firstRow="1" w:lastRow="0" w:firstColumn="1" w:lastColumn="0" w:noHBand="0" w:noVBand="1"/>
      </w:tblPr>
      <w:tblGrid>
        <w:gridCol w:w="1796"/>
        <w:gridCol w:w="7258"/>
      </w:tblGrid>
      <w:tr w:rsidR="00AF120D" w:rsidRPr="003A2015" w14:paraId="6B5153C7" w14:textId="77777777" w:rsidTr="00863D64">
        <w:tc>
          <w:tcPr>
            <w:tcW w:w="9054" w:type="dxa"/>
            <w:gridSpan w:val="2"/>
            <w:shd w:val="clear" w:color="auto" w:fill="000000" w:themeFill="text1"/>
          </w:tcPr>
          <w:p w14:paraId="6BA31B0B" w14:textId="77777777" w:rsidR="00AF120D" w:rsidRPr="003A2015" w:rsidRDefault="00AF120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AF120D" w:rsidRPr="003A2015" w14:paraId="3EB2ECED" w14:textId="77777777" w:rsidTr="00863D64">
        <w:tc>
          <w:tcPr>
            <w:tcW w:w="1796" w:type="dxa"/>
          </w:tcPr>
          <w:p w14:paraId="2A07F0F5"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258" w:type="dxa"/>
          </w:tcPr>
          <w:p w14:paraId="0DB39DA1" w14:textId="0E1D7320"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w:t>
            </w:r>
            <w:r w:rsidR="000E3787" w:rsidRPr="003A2015">
              <w:rPr>
                <w:rFonts w:ascii="Arial" w:hAnsi="Arial" w:cs="Arial"/>
                <w:color w:val="000000"/>
                <w:sz w:val="24"/>
                <w:szCs w:val="24"/>
              </w:rPr>
              <w:t>6</w:t>
            </w:r>
            <w:r w:rsidR="00863D64" w:rsidRPr="003A2015">
              <w:rPr>
                <w:rFonts w:ascii="Arial" w:hAnsi="Arial" w:cs="Arial"/>
                <w:color w:val="000000"/>
                <w:sz w:val="24"/>
                <w:szCs w:val="24"/>
              </w:rPr>
              <w:t>_</w:t>
            </w:r>
            <w:r w:rsidRPr="003A2015">
              <w:rPr>
                <w:rFonts w:ascii="Arial" w:hAnsi="Arial" w:cs="Arial"/>
                <w:color w:val="000000"/>
                <w:sz w:val="24"/>
                <w:szCs w:val="24"/>
              </w:rPr>
              <w:t>09_REC</w:t>
            </w:r>
            <w:r w:rsidR="000E3787" w:rsidRPr="003A2015">
              <w:rPr>
                <w:rFonts w:ascii="Arial" w:hAnsi="Arial" w:cs="Arial"/>
                <w:color w:val="000000"/>
                <w:sz w:val="24"/>
                <w:szCs w:val="24"/>
              </w:rPr>
              <w:t>1</w:t>
            </w:r>
            <w:r w:rsidRPr="003A2015">
              <w:rPr>
                <w:rFonts w:ascii="Arial" w:hAnsi="Arial" w:cs="Arial"/>
                <w:color w:val="000000"/>
                <w:sz w:val="24"/>
                <w:szCs w:val="24"/>
              </w:rPr>
              <w:t>0</w:t>
            </w:r>
          </w:p>
        </w:tc>
      </w:tr>
      <w:tr w:rsidR="00AF120D" w:rsidRPr="003A2015" w14:paraId="3E603FC4" w14:textId="77777777" w:rsidTr="00863D64">
        <w:tc>
          <w:tcPr>
            <w:tcW w:w="1796" w:type="dxa"/>
          </w:tcPr>
          <w:p w14:paraId="713805DA" w14:textId="77777777" w:rsidR="00AF120D" w:rsidRPr="003A2015" w:rsidRDefault="00AF120D"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258" w:type="dxa"/>
          </w:tcPr>
          <w:p w14:paraId="0D458086" w14:textId="6F76F7C2" w:rsidR="00AF120D" w:rsidRPr="003A2015" w:rsidRDefault="00496B64"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00AF120D" w:rsidRPr="003A2015">
              <w:rPr>
                <w:rFonts w:ascii="Arial" w:hAnsi="Arial" w:cs="Arial"/>
                <w:color w:val="000000"/>
                <w:sz w:val="24"/>
                <w:szCs w:val="24"/>
              </w:rPr>
              <w:t>/</w:t>
            </w:r>
            <w:r w:rsidRPr="003A2015">
              <w:rPr>
                <w:rFonts w:ascii="Arial" w:hAnsi="Arial" w:cs="Arial"/>
                <w:sz w:val="24"/>
                <w:szCs w:val="24"/>
              </w:rPr>
              <w:t>Ciencias de la naturaleza</w:t>
            </w:r>
            <w:r w:rsidR="00AF120D" w:rsidRPr="003A2015">
              <w:rPr>
                <w:rFonts w:ascii="Arial" w:hAnsi="Arial" w:cs="Arial"/>
                <w:sz w:val="24"/>
                <w:szCs w:val="24"/>
              </w:rPr>
              <w:t xml:space="preserve"> /</w:t>
            </w:r>
            <w:r w:rsidRPr="003A2015">
              <w:rPr>
                <w:rFonts w:ascii="Arial" w:hAnsi="Arial" w:cs="Arial"/>
                <w:sz w:val="24"/>
                <w:szCs w:val="24"/>
              </w:rPr>
              <w:t>La materia</w:t>
            </w:r>
            <w:r w:rsidR="00AF120D" w:rsidRPr="003A2015">
              <w:rPr>
                <w:rFonts w:ascii="Arial" w:hAnsi="Arial" w:cs="Arial"/>
                <w:sz w:val="24"/>
                <w:szCs w:val="24"/>
              </w:rPr>
              <w:t xml:space="preserve"> /</w:t>
            </w:r>
            <w:r w:rsidRPr="003A2015">
              <w:rPr>
                <w:rFonts w:ascii="Arial" w:hAnsi="Arial" w:cs="Arial"/>
                <w:sz w:val="24"/>
                <w:szCs w:val="24"/>
              </w:rPr>
              <w:t xml:space="preserve"> La materia y sus propiedades</w:t>
            </w:r>
          </w:p>
        </w:tc>
      </w:tr>
      <w:tr w:rsidR="00AF120D" w:rsidRPr="003A2015" w14:paraId="2ABD5C3A" w14:textId="77777777" w:rsidTr="00863D64">
        <w:tc>
          <w:tcPr>
            <w:tcW w:w="1796" w:type="dxa"/>
          </w:tcPr>
          <w:p w14:paraId="0D7B06B1" w14:textId="77777777" w:rsidR="00AF120D" w:rsidRPr="003A2015" w:rsidRDefault="00AF120D"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258" w:type="dxa"/>
          </w:tcPr>
          <w:p w14:paraId="43BC6887"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2E02CDAC"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3C991607" w14:textId="7E8DAE70" w:rsidR="00AF120D" w:rsidRPr="003A2015" w:rsidRDefault="00AF120D" w:rsidP="003A2015">
            <w:pPr>
              <w:spacing w:line="360" w:lineRule="auto"/>
              <w:rPr>
                <w:rFonts w:ascii="Arial" w:hAnsi="Arial" w:cs="Arial"/>
                <w:b/>
                <w:noProof/>
                <w:color w:val="000000"/>
                <w:sz w:val="24"/>
                <w:szCs w:val="24"/>
                <w:lang w:val="es-CO" w:eastAsia="es-CO"/>
              </w:rPr>
            </w:pPr>
          </w:p>
          <w:p w14:paraId="57EEDC83" w14:textId="52E610C1" w:rsidR="00AF120D" w:rsidRPr="003A2015" w:rsidRDefault="00AF120D"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ES" w:eastAsia="es-ES"/>
              </w:rPr>
              <w:lastRenderedPageBreak/>
              <w:drawing>
                <wp:inline distT="0" distB="0" distL="0" distR="0" wp14:anchorId="7C99A641" wp14:editId="161BA6B6">
                  <wp:extent cx="3902751" cy="2758440"/>
                  <wp:effectExtent l="0" t="0" r="2540" b="0"/>
                  <wp:docPr id="2" name="Imagen 2"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6905" cy="2761376"/>
                          </a:xfrm>
                          <a:prstGeom prst="rect">
                            <a:avLst/>
                          </a:prstGeom>
                          <a:noFill/>
                          <a:ln>
                            <a:noFill/>
                          </a:ln>
                        </pic:spPr>
                      </pic:pic>
                    </a:graphicData>
                  </a:graphic>
                </wp:inline>
              </w:drawing>
            </w:r>
          </w:p>
          <w:p w14:paraId="018E82DB" w14:textId="77777777" w:rsidR="00AF120D" w:rsidRPr="003A2015" w:rsidRDefault="00AF120D"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3EA2C0B7" w14:textId="77777777" w:rsidR="00AF120D" w:rsidRPr="003A2015" w:rsidRDefault="00AF120D"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73DDCE57" w14:textId="77777777" w:rsidR="00146C06" w:rsidRDefault="00146C06" w:rsidP="003A2015">
            <w:pPr>
              <w:spacing w:line="360" w:lineRule="auto"/>
              <w:jc w:val="both"/>
              <w:rPr>
                <w:rFonts w:ascii="Arial" w:hAnsi="Arial" w:cs="Arial"/>
                <w:b/>
                <w:sz w:val="24"/>
                <w:szCs w:val="24"/>
                <w:lang w:val="es-ES_tradnl"/>
              </w:rPr>
            </w:pPr>
          </w:p>
          <w:p w14:paraId="05433085" w14:textId="196E8D35" w:rsidR="00863D64" w:rsidRPr="003A2015" w:rsidRDefault="00863D64"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profesor</w:t>
            </w:r>
            <w:r w:rsidR="00C671C9">
              <w:rPr>
                <w:rFonts w:ascii="Arial" w:hAnsi="Arial" w:cs="Arial"/>
                <w:b/>
                <w:sz w:val="24"/>
                <w:szCs w:val="24"/>
                <w:lang w:val="es-ES_tradnl"/>
              </w:rPr>
              <w:t xml:space="preserve"> </w:t>
            </w:r>
          </w:p>
          <w:p w14:paraId="7DA92246" w14:textId="77777777" w:rsidR="00863D64" w:rsidRPr="003A2015" w:rsidRDefault="00863D64" w:rsidP="003A2015">
            <w:pPr>
              <w:spacing w:line="360" w:lineRule="auto"/>
              <w:jc w:val="both"/>
              <w:rPr>
                <w:rFonts w:ascii="Arial" w:hAnsi="Arial" w:cs="Arial"/>
                <w:b/>
                <w:sz w:val="24"/>
                <w:szCs w:val="24"/>
                <w:lang w:val="es-ES_tradnl"/>
              </w:rPr>
            </w:pPr>
          </w:p>
          <w:p w14:paraId="5C94CDF7" w14:textId="77777777" w:rsidR="00863D64" w:rsidRPr="003A2015" w:rsidRDefault="00863D64"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53AE6435" w14:textId="475A9CFB"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Esta secuencia de imágenes tiene como objetivo iniciar el estudio de la materia y sus estados.</w:t>
            </w:r>
          </w:p>
          <w:p w14:paraId="6447192C"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p>
          <w:p w14:paraId="169D979C" w14:textId="77777777" w:rsidR="00863D64" w:rsidRPr="003A2015" w:rsidRDefault="00863D64" w:rsidP="003A2015">
            <w:pPr>
              <w:pStyle w:val="cabecera1"/>
              <w:shd w:val="clear" w:color="auto" w:fill="FFFFFF"/>
              <w:spacing w:before="0" w:beforeAutospacing="0" w:line="360" w:lineRule="auto"/>
              <w:rPr>
                <w:rFonts w:ascii="Arial" w:hAnsi="Arial" w:cs="Arial"/>
                <w:b/>
                <w:bCs/>
                <w:sz w:val="24"/>
                <w:szCs w:val="24"/>
              </w:rPr>
            </w:pPr>
            <w:r w:rsidRPr="003A2015">
              <w:rPr>
                <w:rFonts w:ascii="Arial" w:hAnsi="Arial" w:cs="Arial"/>
                <w:b/>
                <w:bCs/>
                <w:sz w:val="24"/>
                <w:szCs w:val="24"/>
              </w:rPr>
              <w:t>Propuesta</w:t>
            </w:r>
          </w:p>
          <w:p w14:paraId="36CE015B" w14:textId="77777777" w:rsidR="00863D64" w:rsidRPr="003A2015" w:rsidRDefault="00863D64"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Antes de la presentación </w:t>
            </w:r>
          </w:p>
          <w:p w14:paraId="1816D70E" w14:textId="7A452EEF" w:rsidR="00863D64" w:rsidRPr="003A2015" w:rsidRDefault="000F34F0" w:rsidP="003A2015">
            <w:pPr>
              <w:pStyle w:val="NormalWeb"/>
              <w:shd w:val="clear" w:color="auto" w:fill="FFFFFF"/>
              <w:spacing w:before="2" w:after="2" w:line="360" w:lineRule="auto"/>
              <w:rPr>
                <w:rFonts w:ascii="Arial" w:hAnsi="Arial" w:cs="Arial"/>
                <w:sz w:val="24"/>
                <w:szCs w:val="24"/>
              </w:rPr>
            </w:pPr>
            <w:r>
              <w:rPr>
                <w:rFonts w:ascii="Arial" w:hAnsi="Arial" w:cs="Arial"/>
                <w:sz w:val="24"/>
                <w:szCs w:val="24"/>
              </w:rPr>
              <w:t>Compruebe</w:t>
            </w:r>
            <w:r w:rsidR="00863D64" w:rsidRPr="003A2015">
              <w:rPr>
                <w:rFonts w:ascii="Arial" w:hAnsi="Arial" w:cs="Arial"/>
                <w:sz w:val="24"/>
                <w:szCs w:val="24"/>
              </w:rPr>
              <w:t xml:space="preserve"> los conocimientos previos de los estudiantes realizando las siguientes preguntas:</w:t>
            </w:r>
          </w:p>
          <w:p w14:paraId="3F44E324"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¿De qué están hechas todas las cosas que nos rodean?</w:t>
            </w:r>
          </w:p>
          <w:p w14:paraId="50CAB89D" w14:textId="4B267A4A"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¿Qué tienen en común el aire que respiramos y un </w:t>
            </w:r>
            <w:r w:rsidR="000F34F0">
              <w:rPr>
                <w:rFonts w:ascii="Arial" w:hAnsi="Arial" w:cs="Arial"/>
                <w:sz w:val="24"/>
                <w:szCs w:val="24"/>
              </w:rPr>
              <w:t>computador</w:t>
            </w:r>
            <w:r w:rsidRPr="003A2015">
              <w:rPr>
                <w:rFonts w:ascii="Arial" w:hAnsi="Arial" w:cs="Arial"/>
                <w:sz w:val="24"/>
                <w:szCs w:val="24"/>
              </w:rPr>
              <w:t>?</w:t>
            </w:r>
          </w:p>
          <w:p w14:paraId="0C194564"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p>
          <w:p w14:paraId="4087C573" w14:textId="77777777" w:rsidR="00863D64" w:rsidRPr="003A2015" w:rsidRDefault="00863D64"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33AEA87E" w14:textId="6F3E4AD3" w:rsidR="00863D64" w:rsidRPr="003A2015" w:rsidRDefault="000F34F0" w:rsidP="003A2015">
            <w:pPr>
              <w:pStyle w:val="Normal2"/>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C</w:t>
            </w:r>
            <w:r w:rsidRPr="003A2015">
              <w:rPr>
                <w:rFonts w:ascii="Arial" w:hAnsi="Arial" w:cs="Arial"/>
                <w:sz w:val="24"/>
                <w:szCs w:val="24"/>
              </w:rPr>
              <w:t xml:space="preserve">uando </w:t>
            </w:r>
            <w:r>
              <w:rPr>
                <w:rFonts w:ascii="Arial" w:hAnsi="Arial" w:cs="Arial"/>
                <w:sz w:val="24"/>
                <w:szCs w:val="24"/>
              </w:rPr>
              <w:t>lo</w:t>
            </w:r>
            <w:r w:rsidRPr="003A2015">
              <w:rPr>
                <w:rFonts w:ascii="Arial" w:hAnsi="Arial" w:cs="Arial"/>
                <w:sz w:val="24"/>
                <w:szCs w:val="24"/>
              </w:rPr>
              <w:t xml:space="preserve"> considere oportuno </w:t>
            </w:r>
            <w:r>
              <w:rPr>
                <w:rFonts w:ascii="Arial" w:hAnsi="Arial" w:cs="Arial"/>
                <w:sz w:val="24"/>
                <w:szCs w:val="24"/>
              </w:rPr>
              <w:t>detenga</w:t>
            </w:r>
            <w:r w:rsidR="00863D64" w:rsidRPr="003A2015">
              <w:rPr>
                <w:rFonts w:ascii="Arial" w:hAnsi="Arial" w:cs="Arial"/>
                <w:sz w:val="24"/>
                <w:szCs w:val="24"/>
              </w:rPr>
              <w:t xml:space="preserve"> la secuencia de imágenes para comentar los detalles y destacar las diferencias entre los </w:t>
            </w:r>
            <w:r w:rsidR="00863D64" w:rsidRPr="003A2015">
              <w:rPr>
                <w:rFonts w:ascii="Arial" w:hAnsi="Arial" w:cs="Arial"/>
                <w:sz w:val="24"/>
                <w:szCs w:val="24"/>
              </w:rPr>
              <w:lastRenderedPageBreak/>
              <w:t xml:space="preserve">diversos tipos y estados de </w:t>
            </w:r>
            <w:r>
              <w:rPr>
                <w:rFonts w:ascii="Arial" w:hAnsi="Arial" w:cs="Arial"/>
                <w:sz w:val="24"/>
                <w:szCs w:val="24"/>
              </w:rPr>
              <w:t xml:space="preserve">la </w:t>
            </w:r>
            <w:r w:rsidR="00863D64" w:rsidRPr="003A2015">
              <w:rPr>
                <w:rFonts w:ascii="Arial" w:hAnsi="Arial" w:cs="Arial"/>
                <w:sz w:val="24"/>
                <w:szCs w:val="24"/>
              </w:rPr>
              <w:t>materia que se observan.</w:t>
            </w:r>
          </w:p>
          <w:p w14:paraId="4E82A9D6"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p>
          <w:p w14:paraId="05BA5C33" w14:textId="77777777" w:rsidR="00863D64" w:rsidRPr="003A2015" w:rsidRDefault="00863D64" w:rsidP="003A2015">
            <w:pPr>
              <w:pStyle w:val="Normal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Después de la presentación </w:t>
            </w:r>
          </w:p>
          <w:p w14:paraId="596FC1C1" w14:textId="43C97E28"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Para comprobar la comprensión del tema, </w:t>
            </w:r>
            <w:r w:rsidR="000F34F0">
              <w:rPr>
                <w:rFonts w:ascii="Arial" w:hAnsi="Arial" w:cs="Arial"/>
                <w:sz w:val="24"/>
                <w:szCs w:val="24"/>
              </w:rPr>
              <w:t>realice</w:t>
            </w:r>
            <w:r w:rsidRPr="003A2015">
              <w:rPr>
                <w:rFonts w:ascii="Arial" w:hAnsi="Arial" w:cs="Arial"/>
                <w:sz w:val="24"/>
                <w:szCs w:val="24"/>
              </w:rPr>
              <w:t xml:space="preserve"> las siguientes preguntas:</w:t>
            </w:r>
          </w:p>
          <w:p w14:paraId="2F68EFEB"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¿Cuáles son los estados de la materia?</w:t>
            </w:r>
          </w:p>
          <w:p w14:paraId="67C8C5F0"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no es materia?</w:t>
            </w:r>
          </w:p>
          <w:p w14:paraId="1C5E718A" w14:textId="77777777" w:rsidR="00863D64" w:rsidRPr="003A2015" w:rsidRDefault="00863D64" w:rsidP="003A2015">
            <w:pPr>
              <w:pStyle w:val="tab1"/>
              <w:shd w:val="clear" w:color="auto" w:fill="FFFFFF"/>
              <w:spacing w:before="0" w:beforeAutospacing="0" w:after="0" w:afterAutospacing="0" w:line="360" w:lineRule="auto"/>
              <w:rPr>
                <w:rFonts w:ascii="Arial" w:hAnsi="Arial" w:cs="Arial"/>
                <w:sz w:val="24"/>
                <w:szCs w:val="24"/>
              </w:rPr>
            </w:pPr>
          </w:p>
          <w:p w14:paraId="6E367D71" w14:textId="23F9A7F7" w:rsidR="00863D64" w:rsidRPr="003A2015" w:rsidRDefault="00863D64" w:rsidP="003A2015">
            <w:pPr>
              <w:pStyle w:val="Normal2"/>
              <w:shd w:val="clear" w:color="auto" w:fill="FFFFFF"/>
              <w:spacing w:before="0" w:beforeAutospacing="0" w:line="360" w:lineRule="auto"/>
              <w:rPr>
                <w:rFonts w:ascii="Arial" w:hAnsi="Arial" w:cs="Arial"/>
                <w:sz w:val="24"/>
                <w:szCs w:val="24"/>
              </w:rPr>
            </w:pPr>
            <w:r w:rsidRPr="003A2015">
              <w:rPr>
                <w:rFonts w:ascii="Arial" w:hAnsi="Arial" w:cs="Arial"/>
                <w:sz w:val="24"/>
                <w:szCs w:val="24"/>
              </w:rPr>
              <w:t xml:space="preserve">Como contenido adicional, </w:t>
            </w:r>
            <w:r w:rsidR="000F34F0">
              <w:rPr>
                <w:rFonts w:ascii="Arial" w:hAnsi="Arial" w:cs="Arial"/>
                <w:sz w:val="24"/>
                <w:szCs w:val="24"/>
              </w:rPr>
              <w:t>comente</w:t>
            </w:r>
            <w:r w:rsidRPr="003A2015">
              <w:rPr>
                <w:rFonts w:ascii="Arial" w:hAnsi="Arial" w:cs="Arial"/>
                <w:sz w:val="24"/>
                <w:szCs w:val="24"/>
              </w:rPr>
              <w:t xml:space="preserve"> algunas propiedades de la materia, a partir de las imágenes del mosaico final.</w:t>
            </w:r>
          </w:p>
          <w:p w14:paraId="3B774EBD" w14:textId="05D3FA79" w:rsidR="00863D64" w:rsidRPr="003A2015" w:rsidRDefault="000F34F0" w:rsidP="003A2015">
            <w:pPr>
              <w:pStyle w:val="Normal2"/>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Proponga</w:t>
            </w:r>
            <w:r w:rsidR="00863D64" w:rsidRPr="003A2015">
              <w:rPr>
                <w:rFonts w:ascii="Arial" w:hAnsi="Arial" w:cs="Arial"/>
                <w:sz w:val="24"/>
                <w:szCs w:val="24"/>
              </w:rPr>
              <w:t xml:space="preserve"> a los </w:t>
            </w:r>
            <w:r w:rsidRPr="000F34F0">
              <w:rPr>
                <w:rFonts w:ascii="Arial" w:hAnsi="Arial" w:cs="Arial"/>
                <w:sz w:val="24"/>
                <w:szCs w:val="24"/>
              </w:rPr>
              <w:t>estudiantes</w:t>
            </w:r>
            <w:r w:rsidRPr="003A2015">
              <w:rPr>
                <w:rFonts w:ascii="Arial" w:hAnsi="Arial" w:cs="Arial"/>
                <w:sz w:val="24"/>
                <w:szCs w:val="24"/>
              </w:rPr>
              <w:t xml:space="preserve"> </w:t>
            </w:r>
            <w:r w:rsidR="00863D64" w:rsidRPr="003A2015">
              <w:rPr>
                <w:rFonts w:ascii="Arial" w:hAnsi="Arial" w:cs="Arial"/>
                <w:sz w:val="24"/>
                <w:szCs w:val="24"/>
              </w:rPr>
              <w:t>que accedan a las siguientes páginas del Ministerio de Educación:</w:t>
            </w:r>
          </w:p>
          <w:p w14:paraId="6B1477B5" w14:textId="306BB867"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Para ampliar información sobre la materia </w:t>
            </w:r>
            <w:r w:rsidR="00530ADF" w:rsidRPr="003A2015">
              <w:rPr>
                <w:rFonts w:ascii="Arial" w:hAnsi="Arial" w:cs="Arial"/>
                <w:color w:val="0070C0"/>
                <w:sz w:val="24"/>
                <w:szCs w:val="24"/>
              </w:rPr>
              <w:t>[</w:t>
            </w:r>
            <w:r w:rsidR="00116EF3">
              <w:fldChar w:fldCharType="begin"/>
            </w:r>
            <w:r w:rsidR="00116EF3">
              <w:instrText xml:space="preserve"> HYPERLINK "http://ntic.educacion.es/w3/eos/MaterialesEducativos/primaria/conocimiento/lamateria/inicio.html" \t "_blank" </w:instrText>
            </w:r>
            <w:r w:rsidR="00116EF3">
              <w:fldChar w:fldCharType="separate"/>
            </w:r>
            <w:r w:rsidR="00530ADF" w:rsidRPr="003A2015">
              <w:rPr>
                <w:rStyle w:val="Hipervnculo"/>
                <w:rFonts w:ascii="Arial" w:eastAsia="Calibri" w:hAnsi="Arial" w:cs="Arial"/>
                <w:color w:val="0070C0"/>
                <w:sz w:val="24"/>
                <w:szCs w:val="24"/>
              </w:rPr>
              <w:t>VER</w:t>
            </w:r>
            <w:r w:rsidR="00116EF3">
              <w:rPr>
                <w:rStyle w:val="Hipervnculo"/>
                <w:rFonts w:ascii="Arial" w:eastAsia="Calibri" w:hAnsi="Arial" w:cs="Arial"/>
                <w:color w:val="0070C0"/>
              </w:rPr>
              <w:fldChar w:fldCharType="end"/>
            </w:r>
            <w:r w:rsidR="00530ADF" w:rsidRPr="003A2015">
              <w:rPr>
                <w:rFonts w:ascii="Arial" w:hAnsi="Arial" w:cs="Arial"/>
                <w:color w:val="0070C0"/>
                <w:sz w:val="24"/>
                <w:szCs w:val="24"/>
              </w:rPr>
              <w:t>].</w:t>
            </w:r>
          </w:p>
          <w:p w14:paraId="0B414CCC" w14:textId="303CA569" w:rsidR="00863D64" w:rsidRPr="003A2015" w:rsidRDefault="00863D64" w:rsidP="003A2015">
            <w:pPr>
              <w:pStyle w:val="Normal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Para trabajar los materiales a partir de las experiencias que </w:t>
            </w:r>
            <w:r w:rsidR="000F34F0">
              <w:rPr>
                <w:rFonts w:ascii="Arial" w:hAnsi="Arial" w:cs="Arial"/>
                <w:sz w:val="24"/>
                <w:szCs w:val="24"/>
              </w:rPr>
              <w:t>s</w:t>
            </w:r>
            <w:r w:rsidR="000F34F0" w:rsidRPr="003A2015">
              <w:rPr>
                <w:rFonts w:ascii="Arial" w:hAnsi="Arial" w:cs="Arial"/>
                <w:sz w:val="24"/>
                <w:szCs w:val="24"/>
              </w:rPr>
              <w:t xml:space="preserve">e </w:t>
            </w:r>
            <w:r w:rsidRPr="003A2015">
              <w:rPr>
                <w:rFonts w:ascii="Arial" w:hAnsi="Arial" w:cs="Arial"/>
                <w:sz w:val="24"/>
                <w:szCs w:val="24"/>
              </w:rPr>
              <w:t xml:space="preserve">proponen en el Proyecto Arquímedes </w:t>
            </w:r>
            <w:r w:rsidR="00AE7ECC" w:rsidRPr="003A2015">
              <w:rPr>
                <w:rFonts w:ascii="Arial" w:hAnsi="Arial" w:cs="Arial"/>
                <w:sz w:val="24"/>
                <w:szCs w:val="24"/>
              </w:rPr>
              <w:t>[</w:t>
            </w:r>
            <w:r w:rsidR="00116EF3">
              <w:fldChar w:fldCharType="begin"/>
            </w:r>
            <w:r w:rsidR="00116EF3">
              <w:instrText xml:space="preserve"> HYPERLINK "http://proyectos.cnice.mec.es/arquimedes/movie.php?usuario=2&amp;nivel=1&amp;movie=fp005/gm001/md004/ut001/0flash/movie.swf" \t "_blank" </w:instrText>
            </w:r>
            <w:r w:rsidR="00116EF3">
              <w:fldChar w:fldCharType="separate"/>
            </w:r>
            <w:r w:rsidR="00AE7ECC" w:rsidRPr="003A2015">
              <w:rPr>
                <w:rStyle w:val="Hipervnculo"/>
                <w:rFonts w:ascii="Arial" w:eastAsia="Calibri" w:hAnsi="Arial" w:cs="Arial"/>
                <w:sz w:val="24"/>
                <w:szCs w:val="24"/>
              </w:rPr>
              <w:t>VER</w:t>
            </w:r>
            <w:r w:rsidR="00116EF3">
              <w:rPr>
                <w:rStyle w:val="Hipervnculo"/>
                <w:rFonts w:ascii="Arial" w:eastAsia="Calibri" w:hAnsi="Arial" w:cs="Arial"/>
              </w:rPr>
              <w:fldChar w:fldCharType="end"/>
            </w:r>
            <w:r w:rsidR="00AE7ECC" w:rsidRPr="003A2015">
              <w:rPr>
                <w:rFonts w:ascii="Arial" w:hAnsi="Arial" w:cs="Arial"/>
                <w:sz w:val="24"/>
                <w:szCs w:val="24"/>
              </w:rPr>
              <w:t>].</w:t>
            </w:r>
          </w:p>
          <w:p w14:paraId="632BF31E" w14:textId="77777777" w:rsidR="00863D64" w:rsidRPr="003A2015" w:rsidRDefault="00863D64" w:rsidP="003A2015">
            <w:pPr>
              <w:spacing w:line="360" w:lineRule="auto"/>
              <w:jc w:val="both"/>
              <w:rPr>
                <w:rFonts w:ascii="Arial" w:hAnsi="Arial" w:cs="Arial"/>
                <w:b/>
                <w:sz w:val="24"/>
                <w:szCs w:val="24"/>
                <w:lang w:val="es-ES_tradnl"/>
              </w:rPr>
            </w:pPr>
          </w:p>
          <w:p w14:paraId="281AAAE7" w14:textId="4E27BB1A" w:rsidR="00863D64" w:rsidRPr="003A2015" w:rsidRDefault="00863D64"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estudiante</w:t>
            </w:r>
            <w:r w:rsidR="00C671C9">
              <w:rPr>
                <w:rFonts w:ascii="Arial" w:hAnsi="Arial" w:cs="Arial"/>
                <w:b/>
                <w:sz w:val="24"/>
                <w:szCs w:val="24"/>
                <w:lang w:val="es-ES_tradnl"/>
              </w:rPr>
              <w:t xml:space="preserve"> </w:t>
            </w:r>
          </w:p>
          <w:p w14:paraId="221B3411" w14:textId="77777777" w:rsidR="00863D64" w:rsidRPr="003A2015" w:rsidRDefault="00863D64" w:rsidP="003A2015">
            <w:pPr>
              <w:shd w:val="clear" w:color="auto" w:fill="FFFFFF"/>
              <w:spacing w:before="375" w:after="100" w:afterAutospacing="1" w:line="360" w:lineRule="auto"/>
              <w:rPr>
                <w:rFonts w:ascii="Arial" w:eastAsia="Times New Roman" w:hAnsi="Arial" w:cs="Arial"/>
                <w:b/>
                <w:sz w:val="24"/>
                <w:szCs w:val="24"/>
                <w:lang w:val="es-CO" w:eastAsia="es-CO"/>
              </w:rPr>
            </w:pPr>
            <w:r w:rsidRPr="003A2015">
              <w:rPr>
                <w:rFonts w:ascii="Arial" w:eastAsia="Times New Roman" w:hAnsi="Arial" w:cs="Arial"/>
                <w:b/>
                <w:sz w:val="24"/>
                <w:szCs w:val="24"/>
                <w:lang w:val="es-CO" w:eastAsia="es-CO"/>
              </w:rPr>
              <w:t>Materia</w:t>
            </w:r>
          </w:p>
          <w:p w14:paraId="08A922FB" w14:textId="77777777" w:rsidR="00863D64" w:rsidRPr="003A2015" w:rsidRDefault="00863D64" w:rsidP="003A2015">
            <w:pPr>
              <w:shd w:val="clear" w:color="auto" w:fill="FFFFFF"/>
              <w:spacing w:before="100" w:beforeAutospacing="1" w:after="100" w:afterAutospacing="1" w:line="360" w:lineRule="auto"/>
              <w:jc w:val="both"/>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 xml:space="preserve">La materia debe cumplir dos propiedades generales: tener masa y volumen. </w:t>
            </w:r>
          </w:p>
          <w:p w14:paraId="5BAFB081" w14:textId="77777777" w:rsidR="00863D64" w:rsidRPr="003A2015" w:rsidRDefault="00863D64" w:rsidP="003A2015">
            <w:pPr>
              <w:shd w:val="clear" w:color="auto" w:fill="FFFFFF"/>
              <w:spacing w:before="375" w:after="100" w:afterAutospacing="1" w:line="360" w:lineRule="auto"/>
              <w:jc w:val="both"/>
              <w:rPr>
                <w:rFonts w:ascii="Arial" w:eastAsia="Times New Roman" w:hAnsi="Arial" w:cs="Arial"/>
                <w:b/>
                <w:sz w:val="24"/>
                <w:szCs w:val="24"/>
                <w:lang w:val="es-CO" w:eastAsia="es-CO"/>
              </w:rPr>
            </w:pPr>
            <w:r w:rsidRPr="003A2015">
              <w:rPr>
                <w:rFonts w:ascii="Arial" w:eastAsia="Times New Roman" w:hAnsi="Arial" w:cs="Arial"/>
                <w:b/>
                <w:sz w:val="24"/>
                <w:szCs w:val="24"/>
                <w:lang w:val="es-CO" w:eastAsia="es-CO"/>
              </w:rPr>
              <w:t>Estados de la materia</w:t>
            </w:r>
          </w:p>
          <w:p w14:paraId="7E131CFA" w14:textId="7274CAFA" w:rsidR="00863D64" w:rsidRPr="003A2015" w:rsidRDefault="00863D64" w:rsidP="003A2015">
            <w:pPr>
              <w:shd w:val="clear" w:color="auto" w:fill="FFFFFF"/>
              <w:spacing w:before="100" w:beforeAutospacing="1" w:after="100" w:afterAutospacing="1" w:line="360" w:lineRule="auto"/>
              <w:jc w:val="both"/>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La materia se presenta en cuatro</w:t>
            </w:r>
            <w:r w:rsidR="00C671C9">
              <w:rPr>
                <w:rFonts w:ascii="Arial" w:eastAsia="Times New Roman" w:hAnsi="Arial" w:cs="Arial"/>
                <w:sz w:val="24"/>
                <w:szCs w:val="24"/>
                <w:lang w:val="es-CO" w:eastAsia="es-CO"/>
              </w:rPr>
              <w:t xml:space="preserve"> </w:t>
            </w:r>
            <w:r w:rsidRPr="003A2015">
              <w:rPr>
                <w:rFonts w:ascii="Arial" w:eastAsia="Times New Roman" w:hAnsi="Arial" w:cs="Arial"/>
                <w:sz w:val="24"/>
                <w:szCs w:val="24"/>
                <w:lang w:val="es-CO" w:eastAsia="es-CO"/>
              </w:rPr>
              <w:t>estados físicos</w:t>
            </w:r>
            <w:r w:rsidR="007F1B30">
              <w:rPr>
                <w:rFonts w:ascii="Arial" w:eastAsia="Times New Roman" w:hAnsi="Arial" w:cs="Arial"/>
                <w:sz w:val="24"/>
                <w:szCs w:val="24"/>
                <w:lang w:val="es-CO" w:eastAsia="es-CO"/>
              </w:rPr>
              <w:t>:</w:t>
            </w:r>
            <w:r w:rsidRPr="003A2015">
              <w:rPr>
                <w:rFonts w:ascii="Arial" w:eastAsia="Times New Roman" w:hAnsi="Arial" w:cs="Arial"/>
                <w:sz w:val="24"/>
                <w:szCs w:val="24"/>
                <w:lang w:val="es-CO" w:eastAsia="es-CO"/>
              </w:rPr>
              <w:t xml:space="preserve"> sólido, líquido,</w:t>
            </w:r>
            <w:r w:rsidR="00C671C9">
              <w:rPr>
                <w:rFonts w:ascii="Arial" w:eastAsia="Times New Roman" w:hAnsi="Arial" w:cs="Arial"/>
                <w:sz w:val="24"/>
                <w:szCs w:val="24"/>
                <w:lang w:val="es-CO" w:eastAsia="es-CO"/>
              </w:rPr>
              <w:t xml:space="preserve"> </w:t>
            </w:r>
            <w:r w:rsidRPr="003A2015">
              <w:rPr>
                <w:rFonts w:ascii="Arial" w:eastAsia="Times New Roman" w:hAnsi="Arial" w:cs="Arial"/>
                <w:sz w:val="24"/>
                <w:szCs w:val="24"/>
                <w:lang w:val="es-CO" w:eastAsia="es-CO"/>
              </w:rPr>
              <w:t xml:space="preserve">gaseoso y plasma. El factor que influye </w:t>
            </w:r>
            <w:r w:rsidR="007F1B30">
              <w:rPr>
                <w:rFonts w:ascii="Arial" w:eastAsia="Times New Roman" w:hAnsi="Arial" w:cs="Arial"/>
                <w:sz w:val="24"/>
                <w:szCs w:val="24"/>
                <w:lang w:val="es-CO" w:eastAsia="es-CO"/>
              </w:rPr>
              <w:t xml:space="preserve">para </w:t>
            </w:r>
            <w:r w:rsidRPr="003A2015">
              <w:rPr>
                <w:rFonts w:ascii="Arial" w:eastAsia="Times New Roman" w:hAnsi="Arial" w:cs="Arial"/>
                <w:sz w:val="24"/>
                <w:szCs w:val="24"/>
                <w:lang w:val="es-CO" w:eastAsia="es-CO"/>
              </w:rPr>
              <w:t xml:space="preserve">que la materia adopte un estado u otro es el grado de agrupación de las partículas que la forman, </w:t>
            </w:r>
            <w:r w:rsidR="004B6F9C">
              <w:rPr>
                <w:rFonts w:ascii="Arial" w:eastAsia="Times New Roman" w:hAnsi="Arial" w:cs="Arial"/>
                <w:sz w:val="24"/>
                <w:szCs w:val="24"/>
                <w:lang w:val="es-CO" w:eastAsia="es-CO"/>
              </w:rPr>
              <w:t>el cual</w:t>
            </w:r>
            <w:r w:rsidRPr="003A2015">
              <w:rPr>
                <w:rFonts w:ascii="Arial" w:eastAsia="Times New Roman" w:hAnsi="Arial" w:cs="Arial"/>
                <w:sz w:val="24"/>
                <w:szCs w:val="24"/>
                <w:lang w:val="es-CO" w:eastAsia="es-CO"/>
              </w:rPr>
              <w:t xml:space="preserve"> varía por efecto de la temperatura, es decir</w:t>
            </w:r>
            <w:r w:rsidR="004B6F9C">
              <w:rPr>
                <w:rFonts w:ascii="Arial" w:eastAsia="Times New Roman" w:hAnsi="Arial" w:cs="Arial"/>
                <w:sz w:val="24"/>
                <w:szCs w:val="24"/>
                <w:lang w:val="es-CO" w:eastAsia="es-CO"/>
              </w:rPr>
              <w:t>,</w:t>
            </w:r>
            <w:r w:rsidRPr="003A2015">
              <w:rPr>
                <w:rFonts w:ascii="Arial" w:eastAsia="Times New Roman" w:hAnsi="Arial" w:cs="Arial"/>
                <w:sz w:val="24"/>
                <w:szCs w:val="24"/>
                <w:lang w:val="es-CO" w:eastAsia="es-CO"/>
              </w:rPr>
              <w:t xml:space="preserve"> de la energía calorífica o calor.</w:t>
            </w:r>
          </w:p>
          <w:p w14:paraId="04C7EFB2" w14:textId="7EE16B01" w:rsidR="00863D64" w:rsidRPr="003A2015" w:rsidRDefault="004B6F9C" w:rsidP="003A2015">
            <w:pPr>
              <w:spacing w:line="360" w:lineRule="auto"/>
              <w:rPr>
                <w:rFonts w:ascii="Arial" w:hAnsi="Arial" w:cs="Arial"/>
                <w:color w:val="000000"/>
                <w:sz w:val="24"/>
                <w:szCs w:val="24"/>
              </w:rPr>
            </w:pPr>
            <w:r>
              <w:rPr>
                <w:rFonts w:ascii="Arial" w:hAnsi="Arial" w:cs="Arial"/>
                <w:sz w:val="24"/>
                <w:szCs w:val="24"/>
              </w:rPr>
              <w:lastRenderedPageBreak/>
              <w:t>P</w:t>
            </w:r>
            <w:r w:rsidRPr="003A2015">
              <w:rPr>
                <w:rFonts w:ascii="Arial" w:hAnsi="Arial" w:cs="Arial"/>
                <w:sz w:val="24"/>
                <w:szCs w:val="24"/>
              </w:rPr>
              <w:t>ara ampliar tus conocimientos sobre la materia</w:t>
            </w:r>
            <w:r>
              <w:rPr>
                <w:rFonts w:ascii="Arial" w:hAnsi="Arial" w:cs="Arial"/>
                <w:sz w:val="24"/>
                <w:szCs w:val="24"/>
              </w:rPr>
              <w:t xml:space="preserve"> p</w:t>
            </w:r>
            <w:r w:rsidRPr="003A2015">
              <w:rPr>
                <w:rFonts w:ascii="Arial" w:hAnsi="Arial" w:cs="Arial"/>
                <w:sz w:val="24"/>
                <w:szCs w:val="24"/>
              </w:rPr>
              <w:t xml:space="preserve">uedes </w:t>
            </w:r>
            <w:r w:rsidR="00863D64" w:rsidRPr="003A2015">
              <w:rPr>
                <w:rFonts w:ascii="Arial" w:hAnsi="Arial" w:cs="Arial"/>
                <w:sz w:val="24"/>
                <w:szCs w:val="24"/>
              </w:rPr>
              <w:t>acceder a </w:t>
            </w:r>
            <w:r>
              <w:rPr>
                <w:rFonts w:ascii="Arial" w:hAnsi="Arial" w:cs="Arial"/>
                <w:sz w:val="24"/>
                <w:szCs w:val="24"/>
              </w:rPr>
              <w:t>l</w:t>
            </w:r>
            <w:r w:rsidRPr="003A2015">
              <w:rPr>
                <w:rFonts w:ascii="Arial" w:hAnsi="Arial" w:cs="Arial"/>
                <w:sz w:val="24"/>
                <w:szCs w:val="24"/>
              </w:rPr>
              <w:t xml:space="preserve">a </w:t>
            </w:r>
            <w:r w:rsidR="00863D64" w:rsidRPr="003A2015">
              <w:rPr>
                <w:rFonts w:ascii="Arial" w:hAnsi="Arial" w:cs="Arial"/>
                <w:sz w:val="24"/>
                <w:szCs w:val="24"/>
              </w:rPr>
              <w:t>página del Ministerio de Educación </w:t>
            </w:r>
            <w:r w:rsidR="00AE7ECC" w:rsidRPr="003A2015">
              <w:rPr>
                <w:rFonts w:ascii="Arial" w:hAnsi="Arial" w:cs="Arial"/>
                <w:sz w:val="24"/>
                <w:szCs w:val="24"/>
              </w:rPr>
              <w:t>[</w:t>
            </w:r>
            <w:r w:rsidR="00116EF3">
              <w:fldChar w:fldCharType="begin"/>
            </w:r>
            <w:r w:rsidR="00116EF3">
              <w:instrText xml:space="preserve"> HYPERLINK "http://ntic.educacion.es/w3/eos/MaterialesEducativos/primaria/conocimiento/lamateria/inicio.html" \t "_blank" </w:instrText>
            </w:r>
            <w:r w:rsidR="00116EF3">
              <w:fldChar w:fldCharType="separate"/>
            </w:r>
            <w:r w:rsidR="00AE7ECC" w:rsidRPr="003A2015">
              <w:rPr>
                <w:rStyle w:val="Hipervnculo"/>
                <w:rFonts w:ascii="Arial" w:hAnsi="Arial" w:cs="Arial"/>
                <w:sz w:val="24"/>
                <w:szCs w:val="24"/>
              </w:rPr>
              <w:t>VER</w:t>
            </w:r>
            <w:r w:rsidR="00116EF3">
              <w:rPr>
                <w:rStyle w:val="Hipervnculo"/>
                <w:rFonts w:ascii="Arial" w:hAnsi="Arial" w:cs="Arial"/>
              </w:rPr>
              <w:fldChar w:fldCharType="end"/>
            </w:r>
            <w:r w:rsidR="00AE7ECC" w:rsidRPr="003A2015">
              <w:rPr>
                <w:rFonts w:ascii="Arial" w:hAnsi="Arial" w:cs="Arial"/>
                <w:sz w:val="24"/>
                <w:szCs w:val="24"/>
              </w:rPr>
              <w:t>]</w:t>
            </w:r>
            <w:r w:rsidR="00863D64" w:rsidRPr="003A2015">
              <w:rPr>
                <w:rFonts w:ascii="Arial" w:hAnsi="Arial" w:cs="Arial"/>
                <w:sz w:val="24"/>
                <w:szCs w:val="24"/>
              </w:rPr>
              <w:t xml:space="preserve"> y </w:t>
            </w:r>
            <w:r w:rsidRPr="003A2015">
              <w:rPr>
                <w:rFonts w:ascii="Arial" w:hAnsi="Arial" w:cs="Arial"/>
                <w:sz w:val="24"/>
                <w:szCs w:val="24"/>
              </w:rPr>
              <w:t xml:space="preserve">para saber más sobre las propiedades de los materiales </w:t>
            </w:r>
            <w:r w:rsidR="00863D64" w:rsidRPr="003A2015">
              <w:rPr>
                <w:rFonts w:ascii="Arial" w:hAnsi="Arial" w:cs="Arial"/>
                <w:sz w:val="24"/>
                <w:szCs w:val="24"/>
              </w:rPr>
              <w:t>a </w:t>
            </w:r>
            <w:r>
              <w:rPr>
                <w:rFonts w:ascii="Arial" w:hAnsi="Arial" w:cs="Arial"/>
                <w:sz w:val="24"/>
                <w:szCs w:val="24"/>
              </w:rPr>
              <w:t>la siguiente página del</w:t>
            </w:r>
            <w:r w:rsidR="00863D64" w:rsidRPr="003A2015">
              <w:rPr>
                <w:rFonts w:ascii="Arial" w:hAnsi="Arial" w:cs="Arial"/>
                <w:sz w:val="24"/>
                <w:szCs w:val="24"/>
              </w:rPr>
              <w:t xml:space="preserve"> Proyecto Arquímedes </w:t>
            </w:r>
            <w:r w:rsidR="00AE7ECC" w:rsidRPr="003A2015">
              <w:rPr>
                <w:rFonts w:ascii="Arial" w:hAnsi="Arial" w:cs="Arial"/>
                <w:sz w:val="24"/>
                <w:szCs w:val="24"/>
              </w:rPr>
              <w:t>[</w:t>
            </w:r>
            <w:r w:rsidR="00116EF3">
              <w:fldChar w:fldCharType="begin"/>
            </w:r>
            <w:r w:rsidR="00116EF3">
              <w:instrText xml:space="preserve"> HYPERLINK "http://pro</w:instrText>
            </w:r>
            <w:r w:rsidR="00116EF3">
              <w:instrText xml:space="preserve">yectos.cnice.mec.es/arquimedes/alumnos.php?familia_id=5&amp;ciclo_id=1&amp;modulo_id=16&amp;unidad_id=8" \t "_blank" </w:instrText>
            </w:r>
            <w:r w:rsidR="00116EF3">
              <w:fldChar w:fldCharType="separate"/>
            </w:r>
            <w:r w:rsidR="00AE7ECC" w:rsidRPr="003A2015">
              <w:rPr>
                <w:rStyle w:val="Hipervnculo"/>
                <w:rFonts w:ascii="Arial" w:hAnsi="Arial" w:cs="Arial"/>
                <w:sz w:val="24"/>
                <w:szCs w:val="24"/>
              </w:rPr>
              <w:t>VER</w:t>
            </w:r>
            <w:r w:rsidR="00116EF3">
              <w:rPr>
                <w:rStyle w:val="Hipervnculo"/>
                <w:rFonts w:ascii="Arial" w:hAnsi="Arial" w:cs="Arial"/>
              </w:rPr>
              <w:fldChar w:fldCharType="end"/>
            </w:r>
            <w:r w:rsidR="00AE7ECC" w:rsidRPr="003A2015">
              <w:rPr>
                <w:rFonts w:ascii="Arial" w:hAnsi="Arial" w:cs="Arial"/>
                <w:sz w:val="24"/>
                <w:szCs w:val="24"/>
              </w:rPr>
              <w:t>]</w:t>
            </w:r>
            <w:r w:rsidR="00863D64" w:rsidRPr="003A2015">
              <w:rPr>
                <w:rFonts w:ascii="Arial" w:hAnsi="Arial" w:cs="Arial"/>
                <w:sz w:val="24"/>
                <w:szCs w:val="24"/>
              </w:rPr>
              <w:t>.</w:t>
            </w:r>
          </w:p>
          <w:p w14:paraId="533EC94C" w14:textId="77777777" w:rsidR="00863D64" w:rsidRPr="003A2015" w:rsidRDefault="00863D64" w:rsidP="003A2015">
            <w:pPr>
              <w:spacing w:line="360" w:lineRule="auto"/>
              <w:rPr>
                <w:rFonts w:ascii="Arial" w:hAnsi="Arial" w:cs="Arial"/>
                <w:color w:val="000000"/>
                <w:sz w:val="24"/>
                <w:szCs w:val="24"/>
              </w:rPr>
            </w:pPr>
          </w:p>
        </w:tc>
      </w:tr>
      <w:tr w:rsidR="00AF120D" w:rsidRPr="003A2015" w14:paraId="5B31298A" w14:textId="77777777" w:rsidTr="00863D64">
        <w:tc>
          <w:tcPr>
            <w:tcW w:w="1796" w:type="dxa"/>
          </w:tcPr>
          <w:p w14:paraId="3D87E66D"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258" w:type="dxa"/>
          </w:tcPr>
          <w:p w14:paraId="775B05C0" w14:textId="77777777" w:rsidR="00496B64" w:rsidRPr="003A2015" w:rsidRDefault="00496B64" w:rsidP="003A2015">
            <w:pPr>
              <w:pStyle w:val="Ttulo1"/>
              <w:shd w:val="clear" w:color="auto" w:fill="FFFFFF"/>
              <w:spacing w:before="2" w:after="2" w:line="360" w:lineRule="auto"/>
              <w:outlineLvl w:val="0"/>
              <w:rPr>
                <w:rFonts w:ascii="Arial" w:hAnsi="Arial" w:cs="Arial"/>
                <w:b w:val="0"/>
                <w:sz w:val="24"/>
                <w:szCs w:val="24"/>
              </w:rPr>
            </w:pPr>
            <w:r w:rsidRPr="003A2015">
              <w:rPr>
                <w:rFonts w:ascii="Arial" w:hAnsi="Arial" w:cs="Arial"/>
                <w:b w:val="0"/>
                <w:sz w:val="24"/>
                <w:szCs w:val="24"/>
              </w:rPr>
              <w:t>Introducción a la materia</w:t>
            </w:r>
          </w:p>
          <w:p w14:paraId="07336EE0" w14:textId="77777777" w:rsidR="00AF120D" w:rsidRPr="003A2015" w:rsidRDefault="00AF120D" w:rsidP="003A2015">
            <w:pPr>
              <w:spacing w:line="360" w:lineRule="auto"/>
              <w:rPr>
                <w:rFonts w:ascii="Arial" w:hAnsi="Arial" w:cs="Arial"/>
                <w:sz w:val="24"/>
                <w:szCs w:val="24"/>
              </w:rPr>
            </w:pPr>
          </w:p>
        </w:tc>
      </w:tr>
      <w:tr w:rsidR="00AF120D" w:rsidRPr="003A2015" w14:paraId="1F50BA83" w14:textId="77777777" w:rsidTr="00863D64">
        <w:tc>
          <w:tcPr>
            <w:tcW w:w="1796" w:type="dxa"/>
          </w:tcPr>
          <w:p w14:paraId="08138CBF" w14:textId="77777777" w:rsidR="00AF120D" w:rsidRPr="003A2015" w:rsidRDefault="00AF120D"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258" w:type="dxa"/>
          </w:tcPr>
          <w:p w14:paraId="710B274B" w14:textId="41220D83" w:rsidR="00AF120D" w:rsidRPr="003A2015" w:rsidRDefault="000E3787" w:rsidP="003A2015">
            <w:pPr>
              <w:pStyle w:val="NormalWeb"/>
              <w:spacing w:before="2" w:after="2" w:line="360" w:lineRule="auto"/>
              <w:rPr>
                <w:rFonts w:ascii="Arial" w:hAnsi="Arial" w:cs="Arial"/>
                <w:sz w:val="24"/>
                <w:szCs w:val="24"/>
              </w:rPr>
            </w:pPr>
            <w:r w:rsidRPr="003A2015">
              <w:rPr>
                <w:rFonts w:ascii="Arial" w:hAnsi="Arial" w:cs="Arial"/>
                <w:sz w:val="24"/>
                <w:szCs w:val="24"/>
                <w:shd w:val="clear" w:color="auto" w:fill="FFFFFF"/>
              </w:rPr>
              <w:t xml:space="preserve">Secuencia de imágenes que muestra los principales conceptos de la materia </w:t>
            </w:r>
          </w:p>
          <w:p w14:paraId="53EF5305" w14:textId="77777777" w:rsidR="00AF120D" w:rsidRPr="003A2015" w:rsidRDefault="00AF120D" w:rsidP="003A2015">
            <w:pPr>
              <w:spacing w:line="360" w:lineRule="auto"/>
              <w:rPr>
                <w:rFonts w:ascii="Arial" w:hAnsi="Arial" w:cs="Arial"/>
                <w:sz w:val="24"/>
                <w:szCs w:val="24"/>
              </w:rPr>
            </w:pPr>
          </w:p>
        </w:tc>
      </w:tr>
    </w:tbl>
    <w:p w14:paraId="3E8A9B6F" w14:textId="77777777" w:rsidR="005575F1" w:rsidRPr="003A2015" w:rsidRDefault="005575F1" w:rsidP="003A2015">
      <w:pPr>
        <w:tabs>
          <w:tab w:val="right" w:pos="8498"/>
        </w:tabs>
        <w:spacing w:after="0" w:line="360" w:lineRule="auto"/>
        <w:rPr>
          <w:rFonts w:ascii="Arial" w:hAnsi="Arial" w:cs="Arial"/>
        </w:rPr>
      </w:pPr>
    </w:p>
    <w:p w14:paraId="323FA553" w14:textId="77777777" w:rsidR="00863D64" w:rsidRPr="003A2015" w:rsidRDefault="00863D64"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942"/>
        <w:gridCol w:w="7112"/>
      </w:tblGrid>
      <w:tr w:rsidR="00AC627F" w:rsidRPr="003A2015" w14:paraId="5DE1C807" w14:textId="77777777" w:rsidTr="008F1152">
        <w:tc>
          <w:tcPr>
            <w:tcW w:w="13035" w:type="dxa"/>
            <w:gridSpan w:val="2"/>
            <w:shd w:val="clear" w:color="auto" w:fill="000000" w:themeFill="text1"/>
          </w:tcPr>
          <w:p w14:paraId="4FC54480" w14:textId="77777777" w:rsidR="00AC627F" w:rsidRPr="003A2015" w:rsidRDefault="00AC627F"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AC627F" w:rsidRPr="003A2015" w14:paraId="58EFC0EE" w14:textId="77777777" w:rsidTr="008F1152">
        <w:tc>
          <w:tcPr>
            <w:tcW w:w="2518" w:type="dxa"/>
          </w:tcPr>
          <w:p w14:paraId="39C3931A"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517" w:type="dxa"/>
          </w:tcPr>
          <w:p w14:paraId="1EEF2F21" w14:textId="3505B2E0" w:rsidR="00AC627F" w:rsidRPr="003A2015" w:rsidRDefault="0089585A" w:rsidP="003A2015">
            <w:pPr>
              <w:spacing w:line="360" w:lineRule="auto"/>
              <w:rPr>
                <w:rFonts w:ascii="Arial" w:hAnsi="Arial" w:cs="Arial"/>
                <w:b/>
                <w:color w:val="FFFFFF" w:themeColor="background1"/>
                <w:sz w:val="24"/>
                <w:szCs w:val="24"/>
                <w:lang w:val="en-US"/>
              </w:rPr>
            </w:pPr>
            <w:r w:rsidRPr="003A2015">
              <w:rPr>
                <w:rFonts w:ascii="Arial" w:hAnsi="Arial" w:cs="Arial"/>
                <w:color w:val="000000"/>
                <w:sz w:val="24"/>
                <w:szCs w:val="24"/>
                <w:lang w:val="en-US"/>
              </w:rPr>
              <w:t>CN_06_09_REC20</w:t>
            </w:r>
            <w:r w:rsidR="00AC627F" w:rsidRPr="003A2015">
              <w:rPr>
                <w:rFonts w:ascii="Arial" w:hAnsi="Arial" w:cs="Arial"/>
                <w:color w:val="FFFFFF" w:themeColor="background1"/>
                <w:sz w:val="24"/>
                <w:szCs w:val="24"/>
                <w:lang w:val="en-US"/>
              </w:rPr>
              <w:t>_09_CO_REC20</w:t>
            </w:r>
          </w:p>
        </w:tc>
      </w:tr>
      <w:tr w:rsidR="00AC627F" w:rsidRPr="003A2015" w14:paraId="6DBD34D6" w14:textId="77777777" w:rsidTr="008F1152">
        <w:tc>
          <w:tcPr>
            <w:tcW w:w="2518" w:type="dxa"/>
          </w:tcPr>
          <w:p w14:paraId="00C9504B" w14:textId="77777777" w:rsidR="00AC627F" w:rsidRPr="003A2015" w:rsidRDefault="00AC627F"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517" w:type="dxa"/>
          </w:tcPr>
          <w:p w14:paraId="4619FAF4" w14:textId="707AE5D0" w:rsidR="00AC627F" w:rsidRPr="003A2015" w:rsidRDefault="00AC627F"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w:t>
            </w:r>
            <w:r w:rsidR="00EC2073" w:rsidRPr="003A2015">
              <w:rPr>
                <w:rFonts w:ascii="Arial" w:hAnsi="Arial" w:cs="Arial"/>
                <w:sz w:val="24"/>
                <w:szCs w:val="24"/>
              </w:rPr>
              <w:t>/</w:t>
            </w:r>
            <w:r w:rsidRPr="003A2015">
              <w:rPr>
                <w:rFonts w:ascii="Arial" w:hAnsi="Arial" w:cs="Arial"/>
                <w:sz w:val="24"/>
                <w:szCs w:val="24"/>
              </w:rPr>
              <w:t xml:space="preserve"> </w:t>
            </w:r>
            <w:r w:rsidR="00EC2073" w:rsidRPr="003A2015">
              <w:rPr>
                <w:rFonts w:ascii="Arial" w:hAnsi="Arial" w:cs="Arial"/>
                <w:sz w:val="24"/>
                <w:szCs w:val="24"/>
              </w:rPr>
              <w:t>Las propiedades de la materia/consolidación</w:t>
            </w:r>
            <w:r w:rsidR="00C671C9">
              <w:rPr>
                <w:rFonts w:ascii="Arial" w:hAnsi="Arial" w:cs="Arial"/>
                <w:sz w:val="24"/>
                <w:szCs w:val="24"/>
              </w:rPr>
              <w:t xml:space="preserve"> </w:t>
            </w:r>
          </w:p>
        </w:tc>
      </w:tr>
      <w:tr w:rsidR="00AC627F" w:rsidRPr="003A2015" w14:paraId="653FA613" w14:textId="77777777" w:rsidTr="008F1152">
        <w:tc>
          <w:tcPr>
            <w:tcW w:w="2518" w:type="dxa"/>
          </w:tcPr>
          <w:p w14:paraId="0EA0E504" w14:textId="77777777" w:rsidR="00AC627F" w:rsidRPr="003A2015" w:rsidRDefault="00AC627F"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517" w:type="dxa"/>
          </w:tcPr>
          <w:p w14:paraId="72D4B564" w14:textId="10D33EF6" w:rsidR="00AC627F" w:rsidRPr="003A2015" w:rsidRDefault="00EC2073" w:rsidP="003A2015">
            <w:pPr>
              <w:spacing w:line="360" w:lineRule="auto"/>
              <w:rPr>
                <w:rFonts w:ascii="Arial" w:hAnsi="Arial" w:cs="Arial"/>
                <w:color w:val="000000"/>
                <w:sz w:val="24"/>
                <w:szCs w:val="24"/>
              </w:rPr>
            </w:pPr>
            <w:r w:rsidRPr="003A2015">
              <w:rPr>
                <w:rFonts w:ascii="Arial" w:hAnsi="Arial" w:cs="Arial"/>
                <w:noProof/>
                <w:color w:val="000000"/>
                <w:lang w:val="es-ES" w:eastAsia="es-ES"/>
              </w:rPr>
              <w:drawing>
                <wp:inline distT="0" distB="0" distL="0" distR="0" wp14:anchorId="399EAD53" wp14:editId="7FD50FB1">
                  <wp:extent cx="3250467" cy="2026920"/>
                  <wp:effectExtent l="0" t="0" r="7620" b="0"/>
                  <wp:docPr id="3" name="Imagen 3"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4570" cy="2029478"/>
                          </a:xfrm>
                          <a:prstGeom prst="rect">
                            <a:avLst/>
                          </a:prstGeom>
                          <a:noFill/>
                          <a:ln>
                            <a:noFill/>
                          </a:ln>
                        </pic:spPr>
                      </pic:pic>
                    </a:graphicData>
                  </a:graphic>
                </wp:inline>
              </w:drawing>
            </w:r>
            <w:r w:rsidR="00AC627F" w:rsidRPr="003A2015">
              <w:rPr>
                <w:rFonts w:ascii="Arial" w:hAnsi="Arial" w:cs="Arial"/>
                <w:color w:val="000000"/>
                <w:sz w:val="24"/>
                <w:szCs w:val="24"/>
              </w:rPr>
              <w:t xml:space="preserve"> </w:t>
            </w:r>
          </w:p>
        </w:tc>
      </w:tr>
      <w:tr w:rsidR="00AC627F" w:rsidRPr="003A2015" w14:paraId="07D4F393" w14:textId="77777777" w:rsidTr="008F1152">
        <w:tc>
          <w:tcPr>
            <w:tcW w:w="2518" w:type="dxa"/>
          </w:tcPr>
          <w:p w14:paraId="55D324B5"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517" w:type="dxa"/>
          </w:tcPr>
          <w:p w14:paraId="20340C9F" w14:textId="5BC349C2" w:rsidR="00AC627F" w:rsidRPr="003A2015" w:rsidRDefault="00EC2073" w:rsidP="007A053A">
            <w:pPr>
              <w:spacing w:line="360" w:lineRule="auto"/>
              <w:rPr>
                <w:rFonts w:ascii="Arial" w:hAnsi="Arial" w:cs="Arial"/>
                <w:color w:val="000000"/>
                <w:sz w:val="24"/>
                <w:szCs w:val="24"/>
              </w:rPr>
            </w:pPr>
            <w:r w:rsidRPr="003A2015">
              <w:rPr>
                <w:rFonts w:ascii="Arial" w:hAnsi="Arial" w:cs="Arial"/>
                <w:color w:val="000000"/>
                <w:sz w:val="24"/>
                <w:szCs w:val="24"/>
              </w:rPr>
              <w:t xml:space="preserve">Las </w:t>
            </w:r>
            <w:r w:rsidR="0005743C" w:rsidRPr="003A2015">
              <w:rPr>
                <w:rFonts w:ascii="Arial" w:hAnsi="Arial" w:cs="Arial"/>
                <w:color w:val="000000"/>
                <w:sz w:val="24"/>
                <w:szCs w:val="24"/>
              </w:rPr>
              <w:t>propiedades</w:t>
            </w:r>
            <w:r w:rsidRPr="003A2015">
              <w:rPr>
                <w:rFonts w:ascii="Arial" w:hAnsi="Arial" w:cs="Arial"/>
                <w:color w:val="000000"/>
                <w:sz w:val="24"/>
                <w:szCs w:val="24"/>
              </w:rPr>
              <w:t xml:space="preserve"> de la materia </w:t>
            </w:r>
          </w:p>
        </w:tc>
      </w:tr>
      <w:tr w:rsidR="00AC627F" w:rsidRPr="003A2015" w14:paraId="45209FFF" w14:textId="77777777" w:rsidTr="008F1152">
        <w:tc>
          <w:tcPr>
            <w:tcW w:w="2518" w:type="dxa"/>
          </w:tcPr>
          <w:p w14:paraId="0F9110A4" w14:textId="77777777" w:rsidR="00AC627F" w:rsidRPr="003A2015" w:rsidRDefault="00AC627F"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517" w:type="dxa"/>
          </w:tcPr>
          <w:p w14:paraId="4B382CEF" w14:textId="2C78B57C" w:rsidR="00AC627F" w:rsidRPr="003A2015" w:rsidRDefault="00AC627F" w:rsidP="003A2015">
            <w:pPr>
              <w:spacing w:line="360" w:lineRule="auto"/>
              <w:rPr>
                <w:rFonts w:ascii="Arial" w:hAnsi="Arial" w:cs="Arial"/>
                <w:color w:val="000000"/>
                <w:sz w:val="24"/>
                <w:szCs w:val="24"/>
              </w:rPr>
            </w:pPr>
            <w:r w:rsidRPr="003A2015">
              <w:rPr>
                <w:rFonts w:ascii="Arial" w:hAnsi="Arial" w:cs="Arial"/>
                <w:color w:val="000000"/>
                <w:sz w:val="24"/>
                <w:szCs w:val="24"/>
              </w:rPr>
              <w:t>Acti</w:t>
            </w:r>
            <w:r w:rsidR="00EC2073" w:rsidRPr="003A2015">
              <w:rPr>
                <w:rFonts w:ascii="Arial" w:hAnsi="Arial" w:cs="Arial"/>
                <w:color w:val="000000"/>
                <w:sz w:val="24"/>
                <w:szCs w:val="24"/>
              </w:rPr>
              <w:t>vidad</w:t>
            </w:r>
            <w:r w:rsidR="0005743C" w:rsidRPr="003A2015">
              <w:rPr>
                <w:rFonts w:ascii="Arial" w:hAnsi="Arial" w:cs="Arial"/>
                <w:color w:val="000000"/>
                <w:sz w:val="24"/>
                <w:szCs w:val="24"/>
              </w:rPr>
              <w:t>es</w:t>
            </w:r>
            <w:r w:rsidR="00EC2073" w:rsidRPr="003A2015">
              <w:rPr>
                <w:rFonts w:ascii="Arial" w:hAnsi="Arial" w:cs="Arial"/>
                <w:color w:val="000000"/>
                <w:sz w:val="24"/>
                <w:szCs w:val="24"/>
              </w:rPr>
              <w:t xml:space="preserve"> sobre las </w:t>
            </w:r>
            <w:r w:rsidR="0005743C" w:rsidRPr="003A2015">
              <w:rPr>
                <w:rFonts w:ascii="Arial" w:hAnsi="Arial" w:cs="Arial"/>
                <w:color w:val="000000"/>
                <w:sz w:val="24"/>
                <w:szCs w:val="24"/>
              </w:rPr>
              <w:t xml:space="preserve">propiedades </w:t>
            </w:r>
            <w:r w:rsidR="00EC2073" w:rsidRPr="003A2015">
              <w:rPr>
                <w:rFonts w:ascii="Arial" w:hAnsi="Arial" w:cs="Arial"/>
                <w:color w:val="000000"/>
                <w:sz w:val="24"/>
                <w:szCs w:val="24"/>
              </w:rPr>
              <w:t xml:space="preserve">de la materia </w:t>
            </w:r>
          </w:p>
        </w:tc>
      </w:tr>
    </w:tbl>
    <w:p w14:paraId="1DD9872C" w14:textId="77777777" w:rsidR="006D343C" w:rsidRPr="003A2015" w:rsidRDefault="006D343C" w:rsidP="003A2015">
      <w:pPr>
        <w:tabs>
          <w:tab w:val="right" w:pos="8498"/>
        </w:tabs>
        <w:spacing w:after="0" w:line="360" w:lineRule="auto"/>
        <w:rPr>
          <w:rFonts w:ascii="Arial" w:hAnsi="Arial" w:cs="Arial"/>
        </w:rPr>
      </w:pPr>
    </w:p>
    <w:p w14:paraId="1301B8A2" w14:textId="77777777" w:rsidR="009519AC" w:rsidRPr="003A2015" w:rsidRDefault="009519AC" w:rsidP="003A2015">
      <w:pPr>
        <w:tabs>
          <w:tab w:val="right" w:pos="8498"/>
        </w:tabs>
        <w:spacing w:after="0" w:line="360" w:lineRule="auto"/>
        <w:rPr>
          <w:rFonts w:ascii="Arial" w:hAnsi="Arial" w:cs="Arial"/>
        </w:rPr>
      </w:pPr>
    </w:p>
    <w:p w14:paraId="2A69DF0E" w14:textId="01140791" w:rsidR="009519AC" w:rsidRPr="003A2015" w:rsidRDefault="009519AC" w:rsidP="003A2015">
      <w:pPr>
        <w:tabs>
          <w:tab w:val="right" w:pos="8498"/>
        </w:tabs>
        <w:spacing w:after="0" w:line="360" w:lineRule="auto"/>
        <w:rPr>
          <w:rFonts w:ascii="Arial" w:hAnsi="Arial" w:cs="Arial"/>
          <w:b/>
        </w:rPr>
      </w:pPr>
      <w:r w:rsidRPr="003A2015">
        <w:rPr>
          <w:rFonts w:ascii="Arial" w:hAnsi="Arial" w:cs="Arial"/>
          <w:highlight w:val="yellow"/>
        </w:rPr>
        <w:t>[</w:t>
      </w:r>
      <w:r w:rsidRPr="003A2015">
        <w:rPr>
          <w:rFonts w:ascii="Arial" w:hAnsi="Arial" w:cs="Arial"/>
          <w:b/>
          <w:highlight w:val="yellow"/>
        </w:rPr>
        <w:t xml:space="preserve">SECCIÓN </w:t>
      </w:r>
      <w:r w:rsidR="007A053A">
        <w:rPr>
          <w:rFonts w:ascii="Arial" w:hAnsi="Arial" w:cs="Arial"/>
          <w:b/>
          <w:highlight w:val="yellow"/>
        </w:rPr>
        <w:t>2</w:t>
      </w:r>
      <w:r w:rsidRPr="003A2015">
        <w:rPr>
          <w:rFonts w:ascii="Arial" w:hAnsi="Arial" w:cs="Arial"/>
          <w:b/>
          <w:highlight w:val="yellow"/>
        </w:rPr>
        <w:t>]</w:t>
      </w:r>
      <w:r w:rsidRPr="003A2015">
        <w:rPr>
          <w:rFonts w:ascii="Arial" w:hAnsi="Arial" w:cs="Arial"/>
          <w:b/>
        </w:rPr>
        <w:t xml:space="preserve"> </w:t>
      </w:r>
      <w:r w:rsidR="007A053A">
        <w:rPr>
          <w:rFonts w:ascii="Arial" w:hAnsi="Arial" w:cs="Arial"/>
          <w:b/>
        </w:rPr>
        <w:t>1.1</w:t>
      </w:r>
      <w:r w:rsidRPr="003A2015">
        <w:rPr>
          <w:rFonts w:ascii="Arial" w:hAnsi="Arial" w:cs="Arial"/>
          <w:b/>
        </w:rPr>
        <w:t xml:space="preserve"> Las propiedades de la materia</w:t>
      </w:r>
    </w:p>
    <w:p w14:paraId="31A3BAA2" w14:textId="77777777"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p>
    <w:p w14:paraId="18970ECD" w14:textId="31F007F4" w:rsidR="00EC2073" w:rsidRPr="003A2015" w:rsidRDefault="002B44D1" w:rsidP="003A2015">
      <w:pPr>
        <w:shd w:val="clear" w:color="auto" w:fill="FFFFFF"/>
        <w:spacing w:after="0" w:line="360" w:lineRule="auto"/>
        <w:rPr>
          <w:rFonts w:ascii="Arial" w:eastAsia="Times New Roman" w:hAnsi="Arial" w:cs="Arial"/>
          <w:color w:val="333333"/>
          <w:lang w:val="es-CO" w:eastAsia="es-CO"/>
        </w:rPr>
      </w:pPr>
      <w:r>
        <w:rPr>
          <w:rFonts w:ascii="Arial" w:eastAsia="Times New Roman" w:hAnsi="Arial" w:cs="Arial"/>
          <w:color w:val="333333"/>
          <w:lang w:val="es-CO" w:eastAsia="es-CO"/>
        </w:rPr>
        <w:lastRenderedPageBreak/>
        <w:t>T</w:t>
      </w:r>
      <w:r w:rsidRPr="003A2015">
        <w:rPr>
          <w:rFonts w:ascii="Arial" w:eastAsia="Times New Roman" w:hAnsi="Arial" w:cs="Arial"/>
          <w:color w:val="333333"/>
          <w:lang w:val="es-CO" w:eastAsia="es-CO"/>
        </w:rPr>
        <w:t xml:space="preserve">odos </w:t>
      </w:r>
      <w:r w:rsidR="00EC2073" w:rsidRPr="003A2015">
        <w:rPr>
          <w:rFonts w:ascii="Arial" w:eastAsia="Times New Roman" w:hAnsi="Arial" w:cs="Arial"/>
          <w:color w:val="333333"/>
          <w:lang w:val="es-CO" w:eastAsia="es-CO"/>
        </w:rPr>
        <w:t>los cuerpos del universo</w:t>
      </w:r>
      <w:r>
        <w:rPr>
          <w:rFonts w:ascii="Arial" w:eastAsia="Times New Roman" w:hAnsi="Arial" w:cs="Arial"/>
          <w:color w:val="333333"/>
          <w:lang w:val="es-CO" w:eastAsia="es-CO"/>
        </w:rPr>
        <w:t xml:space="preserve"> están constituidos de materia</w:t>
      </w:r>
      <w:r w:rsidR="00EC2073" w:rsidRPr="003A2015">
        <w:rPr>
          <w:rFonts w:ascii="Arial" w:eastAsia="Times New Roman" w:hAnsi="Arial" w:cs="Arial"/>
          <w:color w:val="333333"/>
          <w:lang w:val="es-CO" w:eastAsia="es-CO"/>
        </w:rPr>
        <w:t>. </w:t>
      </w:r>
      <w:r>
        <w:rPr>
          <w:rFonts w:ascii="Arial" w:eastAsia="Times New Roman" w:hAnsi="Arial" w:cs="Arial"/>
          <w:color w:val="333333"/>
          <w:lang w:val="es-CO" w:eastAsia="es-CO"/>
        </w:rPr>
        <w:t>Esta t</w:t>
      </w:r>
      <w:r w:rsidRPr="003A2015">
        <w:rPr>
          <w:rFonts w:ascii="Arial" w:eastAsia="Times New Roman" w:hAnsi="Arial" w:cs="Arial"/>
          <w:color w:val="333333"/>
          <w:lang w:val="es-CO" w:eastAsia="es-CO"/>
        </w:rPr>
        <w:t xml:space="preserve">iene </w:t>
      </w:r>
      <w:r w:rsidR="00EC2073" w:rsidRPr="003A2015">
        <w:rPr>
          <w:rFonts w:ascii="Arial" w:eastAsia="Times New Roman" w:hAnsi="Arial" w:cs="Arial"/>
          <w:color w:val="333333"/>
          <w:lang w:val="es-CO" w:eastAsia="es-CO"/>
        </w:rPr>
        <w:t xml:space="preserve">unas propiedades generales, que son la masa y el volumen, y unas propiedades </w:t>
      </w:r>
      <w:r>
        <w:rPr>
          <w:rFonts w:ascii="Arial" w:eastAsia="Times New Roman" w:hAnsi="Arial" w:cs="Arial"/>
          <w:color w:val="333333"/>
          <w:lang w:val="es-CO" w:eastAsia="es-CO"/>
        </w:rPr>
        <w:t>específicas</w:t>
      </w:r>
      <w:r w:rsidR="00EC2073" w:rsidRPr="003A2015">
        <w:rPr>
          <w:rFonts w:ascii="Arial" w:eastAsia="Times New Roman" w:hAnsi="Arial" w:cs="Arial"/>
          <w:color w:val="333333"/>
          <w:lang w:val="es-CO" w:eastAsia="es-CO"/>
        </w:rPr>
        <w:t>, que nos permiten identificar los distintos tipos de materia, como la densidad, el punto de fusión y la solubilidad, entre otras.</w:t>
      </w:r>
    </w:p>
    <w:p w14:paraId="383AA164" w14:textId="77777777"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p>
    <w:p w14:paraId="761F80F9" w14:textId="53F443CD" w:rsidR="00EC2073" w:rsidRPr="003A2015" w:rsidRDefault="00EC2073"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Muchas de las cosas materiales que nos rodean podemos </w:t>
      </w:r>
      <w:r w:rsidR="006C50B4" w:rsidRPr="003A2015">
        <w:rPr>
          <w:rFonts w:ascii="Arial" w:eastAsia="Times New Roman" w:hAnsi="Arial" w:cs="Arial"/>
          <w:color w:val="333333"/>
          <w:lang w:val="es-CO" w:eastAsia="es-CO"/>
        </w:rPr>
        <w:t>ponerlas</w:t>
      </w:r>
      <w:r w:rsidRPr="003A2015">
        <w:rPr>
          <w:rFonts w:ascii="Arial" w:eastAsia="Times New Roman" w:hAnsi="Arial" w:cs="Arial"/>
          <w:color w:val="333333"/>
          <w:lang w:val="es-CO" w:eastAsia="es-CO"/>
        </w:rPr>
        <w:t xml:space="preserve"> en cajas, frascos, sacos, etc. Cuando inflamos un globo podemos comprender que el aire es materia, porque ocupa un lugar en el espacio. Por eso decimos que la materia ocupa un </w:t>
      </w:r>
      <w:r w:rsidRPr="003A2015">
        <w:rPr>
          <w:rFonts w:ascii="Arial" w:eastAsia="Times New Roman" w:hAnsi="Arial" w:cs="Arial"/>
          <w:b/>
          <w:bCs/>
          <w:color w:val="333333"/>
          <w:lang w:val="es-CO" w:eastAsia="es-CO"/>
        </w:rPr>
        <w:t>volumen</w:t>
      </w:r>
      <w:r w:rsidRPr="003A2015">
        <w:rPr>
          <w:rFonts w:ascii="Arial" w:eastAsia="Times New Roman" w:hAnsi="Arial" w:cs="Arial"/>
          <w:color w:val="333333"/>
          <w:lang w:val="es-CO" w:eastAsia="es-CO"/>
        </w:rPr>
        <w:t>.</w:t>
      </w:r>
    </w:p>
    <w:p w14:paraId="519947E6" w14:textId="77777777" w:rsidR="00BA1840" w:rsidRPr="003A2015" w:rsidRDefault="00BA1840" w:rsidP="003A2015">
      <w:pPr>
        <w:shd w:val="clear" w:color="auto" w:fill="FFFFFF"/>
        <w:spacing w:after="0" w:line="360" w:lineRule="auto"/>
        <w:rPr>
          <w:rFonts w:ascii="Arial" w:hAnsi="Arial" w:cs="Arial"/>
          <w:color w:val="333333"/>
          <w:shd w:val="clear" w:color="auto" w:fill="FFFFFF"/>
        </w:rPr>
      </w:pPr>
    </w:p>
    <w:p w14:paraId="3AB0007C" w14:textId="2CCFF1EA" w:rsidR="00BA1840" w:rsidRPr="003A2015" w:rsidRDefault="00BA1840" w:rsidP="003A2015">
      <w:pPr>
        <w:shd w:val="clear" w:color="auto" w:fill="FFFFFF"/>
        <w:spacing w:after="0" w:line="360" w:lineRule="auto"/>
        <w:rPr>
          <w:rFonts w:ascii="Arial" w:hAnsi="Arial" w:cs="Arial"/>
          <w:color w:val="333333"/>
          <w:shd w:val="clear" w:color="auto" w:fill="FFFFFF"/>
        </w:rPr>
      </w:pPr>
      <w:r w:rsidRPr="003A2015">
        <w:rPr>
          <w:rFonts w:ascii="Arial" w:hAnsi="Arial" w:cs="Arial"/>
          <w:color w:val="333333"/>
          <w:shd w:val="clear" w:color="auto" w:fill="FFFFFF"/>
        </w:rPr>
        <w:t xml:space="preserve">Con la balanza </w:t>
      </w:r>
      <w:r w:rsidR="00997D00">
        <w:rPr>
          <w:rFonts w:ascii="Arial" w:hAnsi="Arial" w:cs="Arial"/>
          <w:color w:val="333333"/>
          <w:shd w:val="clear" w:color="auto" w:fill="FFFFFF"/>
        </w:rPr>
        <w:t xml:space="preserve">podemos </w:t>
      </w:r>
      <w:r w:rsidR="00997D00" w:rsidRPr="003A2015">
        <w:rPr>
          <w:rFonts w:ascii="Arial" w:hAnsi="Arial" w:cs="Arial"/>
          <w:color w:val="333333"/>
          <w:shd w:val="clear" w:color="auto" w:fill="FFFFFF"/>
        </w:rPr>
        <w:t>medi</w:t>
      </w:r>
      <w:r w:rsidR="00997D00">
        <w:rPr>
          <w:rFonts w:ascii="Arial" w:hAnsi="Arial" w:cs="Arial"/>
          <w:color w:val="333333"/>
          <w:shd w:val="clear" w:color="auto" w:fill="FFFFFF"/>
        </w:rPr>
        <w:t>r</w:t>
      </w:r>
      <w:r w:rsidR="00997D00" w:rsidRPr="003A2015">
        <w:rPr>
          <w:rFonts w:ascii="Arial" w:hAnsi="Arial" w:cs="Arial"/>
          <w:color w:val="333333"/>
          <w:shd w:val="clear" w:color="auto" w:fill="FFFFFF"/>
        </w:rPr>
        <w:t xml:space="preserve"> </w:t>
      </w:r>
      <w:r w:rsidRPr="003A2015">
        <w:rPr>
          <w:rFonts w:ascii="Arial" w:hAnsi="Arial" w:cs="Arial"/>
          <w:color w:val="333333"/>
          <w:shd w:val="clear" w:color="auto" w:fill="FFFFFF"/>
        </w:rPr>
        <w:t>la </w:t>
      </w:r>
      <w:r w:rsidRPr="003A2015">
        <w:rPr>
          <w:rFonts w:ascii="Arial" w:hAnsi="Arial" w:cs="Arial"/>
          <w:b/>
          <w:bCs/>
          <w:color w:val="333333"/>
          <w:shd w:val="clear" w:color="auto" w:fill="FFFFFF"/>
        </w:rPr>
        <w:t>masa</w:t>
      </w:r>
      <w:r w:rsidRPr="003A2015">
        <w:rPr>
          <w:rFonts w:ascii="Arial" w:hAnsi="Arial" w:cs="Arial"/>
          <w:color w:val="333333"/>
          <w:shd w:val="clear" w:color="auto" w:fill="FFFFFF"/>
        </w:rPr>
        <w:t> que tienen distintas cosas que nos rodean</w:t>
      </w:r>
      <w:r w:rsidR="002B44D1">
        <w:rPr>
          <w:rFonts w:ascii="Arial" w:hAnsi="Arial" w:cs="Arial"/>
          <w:color w:val="333333"/>
          <w:shd w:val="clear" w:color="auto" w:fill="FFFFFF"/>
        </w:rPr>
        <w:t>,</w:t>
      </w:r>
      <w:r w:rsidRPr="003A2015">
        <w:rPr>
          <w:rFonts w:ascii="Arial" w:hAnsi="Arial" w:cs="Arial"/>
          <w:color w:val="333333"/>
          <w:shd w:val="clear" w:color="auto" w:fill="FFFFFF"/>
        </w:rPr>
        <w:t xml:space="preserve"> por eso podemos afirmar que es materia. </w:t>
      </w:r>
    </w:p>
    <w:p w14:paraId="238572FE" w14:textId="77777777" w:rsidR="00BA1840" w:rsidRPr="003A2015" w:rsidRDefault="00BA1840" w:rsidP="003A2015">
      <w:pPr>
        <w:shd w:val="clear" w:color="auto" w:fill="FFFFFF"/>
        <w:spacing w:after="0" w:line="360" w:lineRule="auto"/>
        <w:rPr>
          <w:rFonts w:ascii="Arial" w:hAnsi="Arial" w:cs="Arial"/>
          <w:color w:val="333333"/>
          <w:shd w:val="clear" w:color="auto" w:fill="FFFFFF"/>
        </w:rPr>
      </w:pPr>
    </w:p>
    <w:p w14:paraId="4B9767F3" w14:textId="075284CE" w:rsidR="00BA1840" w:rsidRPr="003A2015" w:rsidRDefault="00BA1840"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La materia presenta diferentes propiedades: cualitativas, cuantitativas, generales y específicas. </w:t>
      </w:r>
      <w:r w:rsidRPr="003A2015">
        <w:rPr>
          <w:rFonts w:ascii="Arial" w:hAnsi="Arial" w:cs="Arial"/>
          <w:color w:val="333333"/>
          <w:shd w:val="clear" w:color="auto" w:fill="FFFFFF"/>
        </w:rPr>
        <w:t>En el siguiente enlace encontrarás una actividad en la que tienes que identificar la materia</w:t>
      </w:r>
      <w:r w:rsidRPr="003A2015">
        <w:rPr>
          <w:rStyle w:val="apple-converted-space"/>
          <w:rFonts w:ascii="Arial" w:hAnsi="Arial" w:cs="Arial"/>
          <w:color w:val="333333"/>
          <w:shd w:val="clear" w:color="auto" w:fill="FFFFFF"/>
        </w:rPr>
        <w:t> </w:t>
      </w:r>
      <w:r w:rsidR="00116EF3">
        <w:fldChar w:fldCharType="begin"/>
      </w:r>
      <w:r w:rsidR="00116EF3">
        <w:instrText xml:space="preserve"> HYPERLINK "http://www.juntadeandalucia.es/averroes/~29701428/ccnn/interactiv/mat_02/materia_2_01b.htm" \t "_blank" </w:instrText>
      </w:r>
      <w:r w:rsidR="00116EF3">
        <w:fldChar w:fldCharType="separate"/>
      </w:r>
      <w:r w:rsidR="00863D64" w:rsidRPr="003A2015">
        <w:rPr>
          <w:rStyle w:val="Hipervnculo"/>
          <w:rFonts w:ascii="Arial" w:hAnsi="Arial" w:cs="Arial"/>
          <w:color w:val="548DD4" w:themeColor="text2" w:themeTint="99"/>
          <w:shd w:val="clear" w:color="auto" w:fill="FFFFFF"/>
        </w:rPr>
        <w:t>[VER</w:t>
      </w:r>
      <w:r w:rsidRPr="003A2015">
        <w:rPr>
          <w:rStyle w:val="Hipervnculo"/>
          <w:rFonts w:ascii="Arial" w:hAnsi="Arial" w:cs="Arial"/>
          <w:color w:val="548DD4" w:themeColor="text2" w:themeTint="99"/>
          <w:shd w:val="clear" w:color="auto" w:fill="FFFFFF"/>
        </w:rPr>
        <w:t>]</w:t>
      </w:r>
      <w:r w:rsidR="00116EF3">
        <w:rPr>
          <w:rStyle w:val="Hipervnculo"/>
          <w:rFonts w:ascii="Arial" w:hAnsi="Arial" w:cs="Arial"/>
          <w:color w:val="548DD4" w:themeColor="text2" w:themeTint="99"/>
          <w:shd w:val="clear" w:color="auto" w:fill="FFFFFF"/>
        </w:rPr>
        <w:fldChar w:fldCharType="end"/>
      </w:r>
      <w:r w:rsidRPr="003A2015">
        <w:rPr>
          <w:rFonts w:ascii="Arial" w:hAnsi="Arial" w:cs="Arial"/>
          <w:color w:val="548DD4" w:themeColor="text2" w:themeTint="99"/>
          <w:shd w:val="clear" w:color="auto" w:fill="FFFFFF"/>
        </w:rPr>
        <w:t>.</w:t>
      </w:r>
    </w:p>
    <w:p w14:paraId="3A9EEFDB" w14:textId="77777777" w:rsidR="009519AC" w:rsidRPr="003A2015" w:rsidRDefault="009519AC" w:rsidP="003A2015">
      <w:pPr>
        <w:tabs>
          <w:tab w:val="right" w:pos="8498"/>
        </w:tabs>
        <w:spacing w:after="0" w:line="360" w:lineRule="auto"/>
        <w:rPr>
          <w:rFonts w:ascii="Arial" w:hAnsi="Arial" w:cs="Arial"/>
          <w:b/>
        </w:rPr>
      </w:pPr>
    </w:p>
    <w:p w14:paraId="7E64813E" w14:textId="4256BC20"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1.1.1</w:t>
      </w:r>
      <w:r w:rsidRPr="003A2015">
        <w:rPr>
          <w:rFonts w:ascii="Arial" w:hAnsi="Arial" w:cs="Arial"/>
          <w:b/>
          <w:lang w:val="es-CO"/>
        </w:rPr>
        <w:t xml:space="preserve"> Las propiedades cualitativas de la materia</w:t>
      </w:r>
    </w:p>
    <w:p w14:paraId="2773C879" w14:textId="77777777" w:rsidR="00BA1840" w:rsidRPr="003A2015" w:rsidRDefault="00BA1840" w:rsidP="003A2015">
      <w:pPr>
        <w:spacing w:after="0" w:line="360" w:lineRule="auto"/>
        <w:jc w:val="both"/>
        <w:rPr>
          <w:rFonts w:ascii="Arial" w:hAnsi="Arial" w:cs="Arial"/>
          <w:b/>
          <w:lang w:val="es-CO"/>
        </w:rPr>
      </w:pPr>
    </w:p>
    <w:p w14:paraId="1FDEA0BA" w14:textId="28C52A6F" w:rsidR="00BA1840" w:rsidRPr="003A2015" w:rsidRDefault="00BA1840" w:rsidP="003A2015">
      <w:pPr>
        <w:spacing w:after="0" w:line="360" w:lineRule="auto"/>
        <w:jc w:val="both"/>
        <w:rPr>
          <w:rFonts w:ascii="Arial" w:hAnsi="Arial" w:cs="Arial"/>
          <w:lang w:val="es-CO"/>
        </w:rPr>
      </w:pPr>
      <w:r w:rsidRPr="003A2015">
        <w:rPr>
          <w:rFonts w:ascii="Arial" w:hAnsi="Arial" w:cs="Arial"/>
          <w:lang w:val="es-CO"/>
        </w:rPr>
        <w:t xml:space="preserve">Las </w:t>
      </w:r>
      <w:r w:rsidRPr="003A2015">
        <w:rPr>
          <w:rFonts w:ascii="Arial" w:hAnsi="Arial" w:cs="Arial"/>
          <w:b/>
          <w:lang w:val="es-CO"/>
        </w:rPr>
        <w:t>propiedades cualitativas</w:t>
      </w:r>
      <w:r w:rsidRPr="003A2015">
        <w:rPr>
          <w:rFonts w:ascii="Arial" w:hAnsi="Arial" w:cs="Arial"/>
          <w:lang w:val="es-CO"/>
        </w:rPr>
        <w:t xml:space="preserve"> son aquell</w:t>
      </w:r>
      <w:r w:rsidR="00F82F8E" w:rsidRPr="003A2015">
        <w:rPr>
          <w:rFonts w:ascii="Arial" w:hAnsi="Arial" w:cs="Arial"/>
          <w:lang w:val="es-CO"/>
        </w:rPr>
        <w:t>a</w:t>
      </w:r>
      <w:r w:rsidRPr="003A2015">
        <w:rPr>
          <w:rFonts w:ascii="Arial" w:hAnsi="Arial" w:cs="Arial"/>
          <w:lang w:val="es-CO"/>
        </w:rPr>
        <w:t xml:space="preserve">s que </w:t>
      </w:r>
      <w:r w:rsidRPr="003A2015">
        <w:rPr>
          <w:rFonts w:ascii="Arial" w:hAnsi="Arial" w:cs="Arial"/>
          <w:b/>
          <w:lang w:val="es-CO"/>
        </w:rPr>
        <w:t>no se pueden medir</w:t>
      </w:r>
      <w:r w:rsidRPr="003A2015">
        <w:rPr>
          <w:rFonts w:ascii="Arial" w:hAnsi="Arial" w:cs="Arial"/>
          <w:lang w:val="es-CO"/>
        </w:rPr>
        <w:t>,</w:t>
      </w:r>
      <w:r w:rsidR="00AE2C45" w:rsidRPr="003A2015">
        <w:rPr>
          <w:rFonts w:ascii="Arial" w:hAnsi="Arial" w:cs="Arial"/>
        </w:rPr>
        <w:t xml:space="preserve"> es decir</w:t>
      </w:r>
      <w:r w:rsidR="00997D00">
        <w:rPr>
          <w:rFonts w:ascii="Arial" w:hAnsi="Arial" w:cs="Arial"/>
        </w:rPr>
        <w:t>,</w:t>
      </w:r>
      <w:r w:rsidR="00AE2C45" w:rsidRPr="003A2015">
        <w:rPr>
          <w:rFonts w:ascii="Arial" w:hAnsi="Arial" w:cs="Arial"/>
        </w:rPr>
        <w:t xml:space="preserve"> no se pueden expresar por medio de cantidades. Son</w:t>
      </w:r>
      <w:r w:rsidRPr="003A2015">
        <w:rPr>
          <w:rFonts w:ascii="Arial" w:hAnsi="Arial" w:cs="Arial"/>
          <w:lang w:val="es-CO"/>
        </w:rPr>
        <w:t xml:space="preserve"> llamadas </w:t>
      </w:r>
      <w:r w:rsidR="00997D00" w:rsidRPr="003A2015">
        <w:rPr>
          <w:rFonts w:ascii="Arial" w:hAnsi="Arial" w:cs="Arial"/>
          <w:lang w:val="es-CO"/>
        </w:rPr>
        <w:t xml:space="preserve">también </w:t>
      </w:r>
      <w:r w:rsidRPr="003A2015">
        <w:rPr>
          <w:rFonts w:ascii="Arial" w:hAnsi="Arial" w:cs="Arial"/>
          <w:lang w:val="es-CO"/>
        </w:rPr>
        <w:t xml:space="preserve">propiedades </w:t>
      </w:r>
      <w:r w:rsidRPr="003A2015">
        <w:rPr>
          <w:rFonts w:ascii="Arial" w:hAnsi="Arial" w:cs="Arial"/>
          <w:b/>
          <w:lang w:val="es-CO"/>
        </w:rPr>
        <w:t>organolépticas</w:t>
      </w:r>
      <w:r w:rsidRPr="003A2015">
        <w:rPr>
          <w:rFonts w:ascii="Arial" w:hAnsi="Arial" w:cs="Arial"/>
          <w:lang w:val="es-CO"/>
        </w:rPr>
        <w:t xml:space="preserve"> porque se perciben con los sentidos sin necesidad de medirlas</w:t>
      </w:r>
      <w:r w:rsidR="00997D00">
        <w:rPr>
          <w:rFonts w:ascii="Arial" w:hAnsi="Arial" w:cs="Arial"/>
          <w:lang w:val="es-CO"/>
        </w:rPr>
        <w:t>,</w:t>
      </w:r>
      <w:r w:rsidRPr="003A2015">
        <w:rPr>
          <w:rFonts w:ascii="Arial" w:hAnsi="Arial" w:cs="Arial"/>
          <w:lang w:val="es-CO"/>
        </w:rPr>
        <w:t xml:space="preserve"> por ejemplo color</w:t>
      </w:r>
      <w:r w:rsidR="00AE2C45" w:rsidRPr="003A2015">
        <w:rPr>
          <w:rFonts w:ascii="Arial" w:hAnsi="Arial" w:cs="Arial"/>
          <w:lang w:val="es-CO"/>
        </w:rPr>
        <w:t xml:space="preserve"> (amarillo, azul, rojo…</w:t>
      </w:r>
      <w:r w:rsidR="00BB4F67" w:rsidRPr="003A2015">
        <w:rPr>
          <w:rFonts w:ascii="Arial" w:hAnsi="Arial" w:cs="Arial"/>
          <w:lang w:val="es-CO"/>
        </w:rPr>
        <w:t>),</w:t>
      </w:r>
      <w:r w:rsidRPr="003A2015">
        <w:rPr>
          <w:rFonts w:ascii="Arial" w:hAnsi="Arial" w:cs="Arial"/>
          <w:lang w:val="es-CO"/>
        </w:rPr>
        <w:t xml:space="preserve"> olor</w:t>
      </w:r>
      <w:r w:rsidR="00AE2C45" w:rsidRPr="003A2015">
        <w:rPr>
          <w:rFonts w:ascii="Arial" w:hAnsi="Arial" w:cs="Arial"/>
          <w:lang w:val="es-CO"/>
        </w:rPr>
        <w:t xml:space="preserve"> (agradable, desagradable…)</w:t>
      </w:r>
      <w:r w:rsidRPr="003A2015">
        <w:rPr>
          <w:rFonts w:ascii="Arial" w:hAnsi="Arial" w:cs="Arial"/>
          <w:lang w:val="es-CO"/>
        </w:rPr>
        <w:t xml:space="preserve">, </w:t>
      </w:r>
      <w:r w:rsidR="00BB4F67" w:rsidRPr="003A2015">
        <w:rPr>
          <w:rFonts w:ascii="Arial" w:hAnsi="Arial" w:cs="Arial"/>
          <w:lang w:val="es-CO"/>
        </w:rPr>
        <w:t>textura (</w:t>
      </w:r>
      <w:r w:rsidR="00AE2C45" w:rsidRPr="003A2015">
        <w:rPr>
          <w:rFonts w:ascii="Arial" w:hAnsi="Arial" w:cs="Arial"/>
          <w:lang w:val="es-CO"/>
        </w:rPr>
        <w:t>suave, liso, rugoso</w:t>
      </w:r>
      <w:r w:rsidR="00997D00">
        <w:rPr>
          <w:rFonts w:ascii="Arial" w:hAnsi="Arial" w:cs="Arial"/>
          <w:lang w:val="es-CO"/>
        </w:rPr>
        <w:t>...</w:t>
      </w:r>
      <w:r w:rsidR="00AE2C45" w:rsidRPr="003A2015">
        <w:rPr>
          <w:rFonts w:ascii="Arial" w:hAnsi="Arial" w:cs="Arial"/>
          <w:lang w:val="es-CO"/>
        </w:rPr>
        <w:t xml:space="preserve">) y </w:t>
      </w:r>
      <w:r w:rsidRPr="003A2015">
        <w:rPr>
          <w:rFonts w:ascii="Arial" w:hAnsi="Arial" w:cs="Arial"/>
          <w:lang w:val="es-CO"/>
        </w:rPr>
        <w:t xml:space="preserve">estado de </w:t>
      </w:r>
      <w:r w:rsidR="00AE2C45" w:rsidRPr="003A2015">
        <w:rPr>
          <w:rFonts w:ascii="Arial" w:hAnsi="Arial" w:cs="Arial"/>
          <w:lang w:val="es-CO"/>
        </w:rPr>
        <w:t xml:space="preserve">la materia (sólido, </w:t>
      </w:r>
      <w:r w:rsidR="00997D00" w:rsidRPr="003A2015">
        <w:rPr>
          <w:rFonts w:ascii="Arial" w:hAnsi="Arial" w:cs="Arial"/>
          <w:lang w:val="es-CO"/>
        </w:rPr>
        <w:t>l</w:t>
      </w:r>
      <w:r w:rsidR="00997D00">
        <w:rPr>
          <w:rFonts w:ascii="Arial" w:hAnsi="Arial" w:cs="Arial"/>
          <w:lang w:val="es-CO"/>
        </w:rPr>
        <w:t>í</w:t>
      </w:r>
      <w:r w:rsidR="00997D00" w:rsidRPr="003A2015">
        <w:rPr>
          <w:rFonts w:ascii="Arial" w:hAnsi="Arial" w:cs="Arial"/>
          <w:lang w:val="es-CO"/>
        </w:rPr>
        <w:t>quido</w:t>
      </w:r>
      <w:r w:rsidR="00AE2C45" w:rsidRPr="003A2015">
        <w:rPr>
          <w:rFonts w:ascii="Arial" w:hAnsi="Arial" w:cs="Arial"/>
          <w:lang w:val="es-CO"/>
        </w:rPr>
        <w:t>…)</w:t>
      </w:r>
      <w:r w:rsidR="00C671C9">
        <w:rPr>
          <w:rFonts w:ascii="Arial" w:hAnsi="Arial" w:cs="Arial"/>
          <w:lang w:val="es-CO"/>
        </w:rPr>
        <w:t xml:space="preserve"> </w:t>
      </w:r>
    </w:p>
    <w:p w14:paraId="0BEF42AB" w14:textId="3A44E82D" w:rsidR="00AE2C45" w:rsidRPr="003A2015" w:rsidRDefault="00AE2C45" w:rsidP="003A2015">
      <w:pPr>
        <w:spacing w:line="360" w:lineRule="auto"/>
        <w:rPr>
          <w:rFonts w:ascii="Arial" w:hAnsi="Arial" w:cs="Arial"/>
        </w:rPr>
      </w:pPr>
    </w:p>
    <w:tbl>
      <w:tblPr>
        <w:tblStyle w:val="Tablaconcuadrcula1"/>
        <w:tblW w:w="0" w:type="auto"/>
        <w:tblLook w:val="04A0" w:firstRow="1" w:lastRow="0" w:firstColumn="1" w:lastColumn="0" w:noHBand="0" w:noVBand="1"/>
      </w:tblPr>
      <w:tblGrid>
        <w:gridCol w:w="2039"/>
        <w:gridCol w:w="7015"/>
      </w:tblGrid>
      <w:tr w:rsidR="00AE2C45" w:rsidRPr="003A2015" w14:paraId="6AFC20F9" w14:textId="77777777" w:rsidTr="008F1152">
        <w:tc>
          <w:tcPr>
            <w:tcW w:w="13319" w:type="dxa"/>
            <w:gridSpan w:val="2"/>
            <w:shd w:val="clear" w:color="auto" w:fill="0D0D0D" w:themeFill="text1" w:themeFillTint="F2"/>
          </w:tcPr>
          <w:p w14:paraId="74DD5B15" w14:textId="77777777" w:rsidR="00AE2C45" w:rsidRPr="003A2015" w:rsidRDefault="00AE2C4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AE2C45" w:rsidRPr="003A2015" w14:paraId="708059AD" w14:textId="77777777" w:rsidTr="008F1152">
        <w:tc>
          <w:tcPr>
            <w:tcW w:w="2689" w:type="dxa"/>
          </w:tcPr>
          <w:p w14:paraId="6589E378" w14:textId="77777777" w:rsidR="00AE2C45" w:rsidRPr="003A2015" w:rsidRDefault="00AE2C4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30" w:type="dxa"/>
          </w:tcPr>
          <w:p w14:paraId="75E86BE6" w14:textId="22647751" w:rsidR="00AE2C45" w:rsidRPr="003A2015" w:rsidRDefault="00AE2C45"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02</w:t>
            </w:r>
            <w:r w:rsidRPr="003A2015">
              <w:rPr>
                <w:rFonts w:ascii="Arial" w:hAnsi="Arial" w:cs="Arial"/>
                <w:color w:val="000000"/>
                <w:sz w:val="24"/>
                <w:szCs w:val="24"/>
              </w:rPr>
              <w:tab/>
            </w:r>
          </w:p>
        </w:tc>
      </w:tr>
      <w:tr w:rsidR="00AE2C45" w:rsidRPr="003A2015" w14:paraId="438C68F3" w14:textId="77777777" w:rsidTr="008F1152">
        <w:tc>
          <w:tcPr>
            <w:tcW w:w="2689" w:type="dxa"/>
          </w:tcPr>
          <w:p w14:paraId="06FD3D42"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630" w:type="dxa"/>
          </w:tcPr>
          <w:p w14:paraId="3C23C6BF" w14:textId="0820A8B9" w:rsidR="00AE2C45" w:rsidRPr="003A2015" w:rsidRDefault="00E72984" w:rsidP="003A2015">
            <w:pPr>
              <w:spacing w:line="360" w:lineRule="auto"/>
              <w:rPr>
                <w:rFonts w:ascii="Arial" w:hAnsi="Arial" w:cs="Arial"/>
                <w:color w:val="000000"/>
                <w:sz w:val="24"/>
                <w:szCs w:val="24"/>
              </w:rPr>
            </w:pPr>
            <w:r w:rsidRPr="003A2015">
              <w:rPr>
                <w:rFonts w:ascii="Arial" w:hAnsi="Arial" w:cs="Arial"/>
                <w:color w:val="000000"/>
                <w:sz w:val="24"/>
                <w:szCs w:val="24"/>
              </w:rPr>
              <w:t>Foto</w:t>
            </w:r>
            <w:r w:rsidR="00AE2C45" w:rsidRPr="003A2015">
              <w:rPr>
                <w:rFonts w:ascii="Arial" w:hAnsi="Arial" w:cs="Arial"/>
                <w:color w:val="000000"/>
                <w:sz w:val="24"/>
                <w:szCs w:val="24"/>
              </w:rPr>
              <w:t xml:space="preserve"> de manzana </w:t>
            </w:r>
          </w:p>
        </w:tc>
      </w:tr>
      <w:tr w:rsidR="00AE2C45" w:rsidRPr="003A2015" w14:paraId="7139C465" w14:textId="77777777" w:rsidTr="008F1152">
        <w:tc>
          <w:tcPr>
            <w:tcW w:w="2689" w:type="dxa"/>
          </w:tcPr>
          <w:p w14:paraId="7CA30AC4"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Código Shutterstock (o URL o la ruta en AulaPlaneta)</w:t>
            </w:r>
          </w:p>
        </w:tc>
        <w:tc>
          <w:tcPr>
            <w:tcW w:w="10630" w:type="dxa"/>
          </w:tcPr>
          <w:p w14:paraId="73B7C3A8" w14:textId="77777777" w:rsidR="00AE2C45" w:rsidRPr="003A2015" w:rsidRDefault="00AE2C45" w:rsidP="003A2015">
            <w:pPr>
              <w:spacing w:line="360" w:lineRule="auto"/>
              <w:rPr>
                <w:rFonts w:ascii="Arial" w:hAnsi="Arial" w:cs="Arial"/>
                <w:sz w:val="24"/>
                <w:szCs w:val="24"/>
                <w:highlight w:val="green"/>
              </w:rPr>
            </w:pPr>
            <w:r w:rsidRPr="003A2015">
              <w:rPr>
                <w:rFonts w:ascii="Arial" w:hAnsi="Arial" w:cs="Arial"/>
                <w:noProof/>
                <w:lang w:val="es-ES" w:eastAsia="es-ES"/>
              </w:rPr>
              <w:drawing>
                <wp:inline distT="0" distB="0" distL="0" distR="0" wp14:anchorId="6BD71614" wp14:editId="074EC3BC">
                  <wp:extent cx="3057525" cy="3262839"/>
                  <wp:effectExtent l="0" t="0" r="0" b="0"/>
                  <wp:docPr id="4" name="Imagen 4" descr="http://thumb9.shutterstock.com/display_pic_with_logo/557506/128629082/stock-photo-green-apple-isolated-128629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57506/128629082/stock-photo-green-apple-isolated-12862908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0468" cy="3276651"/>
                          </a:xfrm>
                          <a:prstGeom prst="rect">
                            <a:avLst/>
                          </a:prstGeom>
                          <a:noFill/>
                          <a:ln>
                            <a:noFill/>
                          </a:ln>
                        </pic:spPr>
                      </pic:pic>
                    </a:graphicData>
                  </a:graphic>
                </wp:inline>
              </w:drawing>
            </w:r>
          </w:p>
          <w:p w14:paraId="15E0EEE7" w14:textId="6BDA055B" w:rsidR="00863D64" w:rsidRPr="003A2015" w:rsidRDefault="00863D64" w:rsidP="003A2015">
            <w:pPr>
              <w:spacing w:line="360" w:lineRule="auto"/>
              <w:rPr>
                <w:rFonts w:ascii="Arial" w:hAnsi="Arial" w:cs="Arial"/>
                <w:sz w:val="24"/>
                <w:szCs w:val="24"/>
                <w:highlight w:val="green"/>
              </w:rPr>
            </w:pPr>
            <w:r w:rsidRPr="003A2015">
              <w:rPr>
                <w:rFonts w:ascii="Arial" w:hAnsi="Arial" w:cs="Arial"/>
                <w:sz w:val="24"/>
                <w:szCs w:val="24"/>
                <w:highlight w:val="green"/>
              </w:rPr>
              <w:t>128629082</w:t>
            </w:r>
          </w:p>
        </w:tc>
      </w:tr>
      <w:tr w:rsidR="00AE2C45" w:rsidRPr="003A2015" w14:paraId="406D4034" w14:textId="77777777" w:rsidTr="008F1152">
        <w:tc>
          <w:tcPr>
            <w:tcW w:w="2689" w:type="dxa"/>
          </w:tcPr>
          <w:p w14:paraId="50304489" w14:textId="77777777" w:rsidR="00AE2C45" w:rsidRPr="003A2015" w:rsidRDefault="00AE2C45"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630" w:type="dxa"/>
          </w:tcPr>
          <w:p w14:paraId="66C220B2" w14:textId="3BDC1BA2" w:rsidR="00AE2C45" w:rsidRPr="003A2015" w:rsidRDefault="00AE2C45" w:rsidP="00997D00">
            <w:pPr>
              <w:spacing w:line="360" w:lineRule="auto"/>
              <w:rPr>
                <w:rFonts w:ascii="Arial" w:hAnsi="Arial" w:cs="Arial"/>
                <w:sz w:val="24"/>
                <w:szCs w:val="24"/>
              </w:rPr>
            </w:pPr>
            <w:r w:rsidRPr="003A2015">
              <w:rPr>
                <w:rFonts w:ascii="Arial" w:hAnsi="Arial" w:cs="Arial"/>
                <w:sz w:val="24"/>
                <w:szCs w:val="24"/>
              </w:rPr>
              <w:t>El color verde, el sabor dulce, un olor agradable, una textura lisa y un estado de la materia sólido</w:t>
            </w:r>
            <w:r w:rsidR="00997D00">
              <w:rPr>
                <w:rFonts w:ascii="Arial" w:hAnsi="Arial" w:cs="Arial"/>
                <w:sz w:val="24"/>
                <w:szCs w:val="24"/>
              </w:rPr>
              <w:t>, s</w:t>
            </w:r>
            <w:r w:rsidRPr="003A2015">
              <w:rPr>
                <w:rFonts w:ascii="Arial" w:hAnsi="Arial" w:cs="Arial"/>
                <w:sz w:val="24"/>
                <w:szCs w:val="24"/>
              </w:rPr>
              <w:t>on</w:t>
            </w:r>
            <w:r w:rsidR="00C671C9">
              <w:rPr>
                <w:rFonts w:ascii="Arial" w:hAnsi="Arial" w:cs="Arial"/>
                <w:sz w:val="24"/>
                <w:szCs w:val="24"/>
              </w:rPr>
              <w:t xml:space="preserve"> </w:t>
            </w:r>
            <w:r w:rsidRPr="003A2015">
              <w:rPr>
                <w:rFonts w:ascii="Arial" w:hAnsi="Arial" w:cs="Arial"/>
                <w:sz w:val="24"/>
                <w:szCs w:val="24"/>
              </w:rPr>
              <w:t xml:space="preserve">las propiedades cualitativas de la materia que describen a la </w:t>
            </w:r>
            <w:r w:rsidR="00997D00">
              <w:rPr>
                <w:rFonts w:ascii="Arial" w:hAnsi="Arial" w:cs="Arial"/>
                <w:sz w:val="24"/>
                <w:szCs w:val="24"/>
              </w:rPr>
              <w:t>m</w:t>
            </w:r>
            <w:r w:rsidR="00997D00" w:rsidRPr="003A2015">
              <w:rPr>
                <w:rFonts w:ascii="Arial" w:hAnsi="Arial" w:cs="Arial"/>
                <w:sz w:val="24"/>
                <w:szCs w:val="24"/>
              </w:rPr>
              <w:t>anzana</w:t>
            </w:r>
            <w:r w:rsidRPr="003A2015">
              <w:rPr>
                <w:rFonts w:ascii="Arial" w:hAnsi="Arial" w:cs="Arial"/>
                <w:sz w:val="24"/>
                <w:szCs w:val="24"/>
              </w:rPr>
              <w:t>.</w:t>
            </w:r>
          </w:p>
        </w:tc>
      </w:tr>
    </w:tbl>
    <w:p w14:paraId="5B9C17AD" w14:textId="77777777" w:rsidR="00001A88" w:rsidRPr="003A2015" w:rsidRDefault="00001A88" w:rsidP="003A2015">
      <w:pPr>
        <w:spacing w:after="0" w:line="360" w:lineRule="auto"/>
        <w:rPr>
          <w:rFonts w:ascii="Arial" w:hAnsi="Arial" w:cs="Arial"/>
          <w:b/>
          <w:color w:val="000000"/>
          <w:shd w:val="clear" w:color="auto" w:fill="C0A154"/>
        </w:rPr>
      </w:pPr>
    </w:p>
    <w:p w14:paraId="00F2225A" w14:textId="77777777" w:rsidR="00AE2C45" w:rsidRPr="003A2015" w:rsidRDefault="00AE2C45" w:rsidP="003A2015">
      <w:pPr>
        <w:spacing w:after="0" w:line="360" w:lineRule="auto"/>
        <w:rPr>
          <w:rFonts w:ascii="Arial" w:hAnsi="Arial" w:cs="Arial"/>
          <w:b/>
          <w:lang w:val="es-CO"/>
        </w:rPr>
      </w:pPr>
    </w:p>
    <w:p w14:paraId="6E9AD0CD" w14:textId="40F4893E"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1.1.2</w:t>
      </w:r>
      <w:r w:rsidRPr="003A2015">
        <w:rPr>
          <w:rFonts w:ascii="Arial" w:hAnsi="Arial" w:cs="Arial"/>
          <w:b/>
          <w:lang w:val="es-CO"/>
        </w:rPr>
        <w:t xml:space="preserve"> Las propiedades cuantitativas de la materia</w:t>
      </w:r>
    </w:p>
    <w:p w14:paraId="124CA1F8" w14:textId="77777777" w:rsidR="00BA1840" w:rsidRPr="003A2015" w:rsidRDefault="00BA1840" w:rsidP="003A2015">
      <w:pPr>
        <w:spacing w:after="0" w:line="360" w:lineRule="auto"/>
        <w:rPr>
          <w:rFonts w:ascii="Arial" w:hAnsi="Arial" w:cs="Arial"/>
          <w:b/>
          <w:lang w:val="es-CO"/>
        </w:rPr>
      </w:pPr>
    </w:p>
    <w:p w14:paraId="20EE51A8" w14:textId="2877EEC2" w:rsidR="00BA1840" w:rsidRPr="003A2015" w:rsidRDefault="00960AAF" w:rsidP="003A2015">
      <w:pPr>
        <w:spacing w:after="0" w:line="360" w:lineRule="auto"/>
        <w:rPr>
          <w:rFonts w:ascii="Arial" w:hAnsi="Arial" w:cs="Arial"/>
        </w:rPr>
      </w:pPr>
      <w:r w:rsidRPr="003A2015">
        <w:rPr>
          <w:rFonts w:ascii="Arial" w:hAnsi="Arial" w:cs="Arial"/>
          <w:lang w:val="es-CO"/>
        </w:rPr>
        <w:t xml:space="preserve">Las </w:t>
      </w:r>
      <w:r w:rsidRPr="003A2015">
        <w:rPr>
          <w:rFonts w:ascii="Arial" w:hAnsi="Arial" w:cs="Arial"/>
          <w:b/>
          <w:lang w:val="es-CO"/>
        </w:rPr>
        <w:t xml:space="preserve">propiedades </w:t>
      </w:r>
      <w:r w:rsidR="008374F9" w:rsidRPr="003A2015">
        <w:rPr>
          <w:rFonts w:ascii="Arial" w:hAnsi="Arial" w:cs="Arial"/>
          <w:b/>
          <w:lang w:val="es-CO"/>
        </w:rPr>
        <w:t>cuantitativas</w:t>
      </w:r>
      <w:r w:rsidRPr="003A2015">
        <w:rPr>
          <w:rFonts w:ascii="Arial" w:hAnsi="Arial" w:cs="Arial"/>
          <w:lang w:val="es-CO"/>
        </w:rPr>
        <w:t xml:space="preserve"> son aquell</w:t>
      </w:r>
      <w:r w:rsidR="00F82F8E" w:rsidRPr="003A2015">
        <w:rPr>
          <w:rFonts w:ascii="Arial" w:hAnsi="Arial" w:cs="Arial"/>
          <w:lang w:val="es-CO"/>
        </w:rPr>
        <w:t>a</w:t>
      </w:r>
      <w:r w:rsidRPr="003A2015">
        <w:rPr>
          <w:rFonts w:ascii="Arial" w:hAnsi="Arial" w:cs="Arial"/>
          <w:lang w:val="es-CO"/>
        </w:rPr>
        <w:t>s que se</w:t>
      </w:r>
      <w:r w:rsidRPr="003A2015">
        <w:rPr>
          <w:rFonts w:ascii="Arial" w:hAnsi="Arial" w:cs="Arial"/>
          <w:b/>
          <w:lang w:val="es-CO"/>
        </w:rPr>
        <w:t xml:space="preserve"> </w:t>
      </w:r>
      <w:r w:rsidRPr="003A2015">
        <w:rPr>
          <w:rFonts w:ascii="Arial" w:hAnsi="Arial" w:cs="Arial"/>
          <w:lang w:val="es-CO"/>
        </w:rPr>
        <w:t>pueden</w:t>
      </w:r>
      <w:r w:rsidRPr="003A2015">
        <w:rPr>
          <w:rFonts w:ascii="Arial" w:hAnsi="Arial" w:cs="Arial"/>
          <w:b/>
          <w:lang w:val="es-CO"/>
        </w:rPr>
        <w:t xml:space="preserve"> </w:t>
      </w:r>
      <w:r w:rsidR="00A80FD2" w:rsidRPr="003A2015">
        <w:rPr>
          <w:rFonts w:ascii="Arial" w:hAnsi="Arial" w:cs="Arial"/>
          <w:b/>
          <w:lang w:val="es-CO"/>
        </w:rPr>
        <w:t>medir</w:t>
      </w:r>
      <w:r w:rsidR="00997D00" w:rsidRPr="001D1C7B">
        <w:rPr>
          <w:rFonts w:ascii="Arial" w:hAnsi="Arial" w:cs="Arial"/>
          <w:lang w:val="es-CO"/>
        </w:rPr>
        <w:t>,</w:t>
      </w:r>
      <w:r w:rsidR="00E6542F" w:rsidRPr="003A2015">
        <w:rPr>
          <w:rFonts w:ascii="Arial" w:hAnsi="Arial" w:cs="Arial"/>
          <w:b/>
          <w:lang w:val="es-CO"/>
        </w:rPr>
        <w:t xml:space="preserve"> </w:t>
      </w:r>
      <w:r w:rsidRPr="003A2015">
        <w:rPr>
          <w:rFonts w:ascii="Arial" w:hAnsi="Arial" w:cs="Arial"/>
        </w:rPr>
        <w:t>es decir</w:t>
      </w:r>
      <w:r w:rsidR="00997D00">
        <w:rPr>
          <w:rFonts w:ascii="Arial" w:hAnsi="Arial" w:cs="Arial"/>
        </w:rPr>
        <w:t>,</w:t>
      </w:r>
      <w:r w:rsidRPr="003A2015">
        <w:rPr>
          <w:rFonts w:ascii="Arial" w:hAnsi="Arial" w:cs="Arial"/>
        </w:rPr>
        <w:t xml:space="preserve"> se pueden expresar por medio de cantidades</w:t>
      </w:r>
      <w:r w:rsidR="00F82F8E" w:rsidRPr="003A2015">
        <w:rPr>
          <w:rFonts w:ascii="Arial" w:hAnsi="Arial" w:cs="Arial"/>
        </w:rPr>
        <w:t>.</w:t>
      </w:r>
      <w:r w:rsidRPr="003A2015">
        <w:rPr>
          <w:rFonts w:ascii="Arial" w:hAnsi="Arial" w:cs="Arial"/>
        </w:rPr>
        <w:t xml:space="preserve"> </w:t>
      </w:r>
      <w:r w:rsidR="00F82F8E" w:rsidRPr="003A2015">
        <w:rPr>
          <w:rFonts w:ascii="Arial" w:hAnsi="Arial" w:cs="Arial"/>
        </w:rPr>
        <w:t>P</w:t>
      </w:r>
      <w:r w:rsidRPr="003A2015">
        <w:rPr>
          <w:rFonts w:ascii="Arial" w:hAnsi="Arial" w:cs="Arial"/>
        </w:rPr>
        <w:t>or ejemplo</w:t>
      </w:r>
      <w:r w:rsidR="00997D00">
        <w:rPr>
          <w:rFonts w:ascii="Arial" w:hAnsi="Arial" w:cs="Arial"/>
        </w:rPr>
        <w:t>,</w:t>
      </w:r>
      <w:r w:rsidRPr="003A2015">
        <w:rPr>
          <w:rFonts w:ascii="Arial" w:hAnsi="Arial" w:cs="Arial"/>
        </w:rPr>
        <w:t xml:space="preserve"> la</w:t>
      </w:r>
      <w:r w:rsidR="00F82F8E" w:rsidRPr="003A2015">
        <w:rPr>
          <w:rFonts w:ascii="Arial" w:hAnsi="Arial" w:cs="Arial"/>
        </w:rPr>
        <w:t xml:space="preserve"> materia presenta propiedades cuantitativas como la</w:t>
      </w:r>
      <w:r w:rsidRPr="003A2015">
        <w:rPr>
          <w:rFonts w:ascii="Arial" w:hAnsi="Arial" w:cs="Arial"/>
        </w:rPr>
        <w:t xml:space="preserve"> masa, el volumen, la temperatura</w:t>
      </w:r>
      <w:r w:rsidR="00997D00">
        <w:rPr>
          <w:rFonts w:ascii="Arial" w:hAnsi="Arial" w:cs="Arial"/>
        </w:rPr>
        <w:t>,</w:t>
      </w:r>
      <w:r w:rsidRPr="003A2015">
        <w:rPr>
          <w:rFonts w:ascii="Arial" w:hAnsi="Arial" w:cs="Arial"/>
        </w:rPr>
        <w:t xml:space="preserve"> etc. </w:t>
      </w:r>
    </w:p>
    <w:p w14:paraId="4638E17A" w14:textId="77777777" w:rsidR="00960AAF" w:rsidRPr="003A2015" w:rsidRDefault="00960AAF" w:rsidP="003A2015">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1998"/>
        <w:gridCol w:w="7056"/>
      </w:tblGrid>
      <w:tr w:rsidR="00F82F8E" w:rsidRPr="003A2015" w14:paraId="22F26F2F" w14:textId="77777777" w:rsidTr="008F1152">
        <w:tc>
          <w:tcPr>
            <w:tcW w:w="13319" w:type="dxa"/>
            <w:gridSpan w:val="2"/>
            <w:shd w:val="clear" w:color="auto" w:fill="000000" w:themeFill="text1"/>
          </w:tcPr>
          <w:p w14:paraId="0024E85A" w14:textId="77777777" w:rsidR="00F82F8E" w:rsidRPr="003A2015" w:rsidRDefault="00F82F8E"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F82F8E" w:rsidRPr="003A2015" w14:paraId="0572434D" w14:textId="77777777" w:rsidTr="008F1152">
        <w:trPr>
          <w:trHeight w:val="198"/>
        </w:trPr>
        <w:tc>
          <w:tcPr>
            <w:tcW w:w="2475" w:type="dxa"/>
          </w:tcPr>
          <w:p w14:paraId="49A0112D" w14:textId="77777777" w:rsidR="00F82F8E" w:rsidRPr="003A2015" w:rsidRDefault="00F82F8E" w:rsidP="003A2015">
            <w:pPr>
              <w:spacing w:line="360" w:lineRule="auto"/>
              <w:jc w:val="both"/>
              <w:rPr>
                <w:rFonts w:ascii="Arial" w:hAnsi="Arial" w:cs="Arial"/>
                <w:b/>
                <w:sz w:val="24"/>
                <w:szCs w:val="24"/>
              </w:rPr>
            </w:pPr>
            <w:r w:rsidRPr="003A2015">
              <w:rPr>
                <w:rFonts w:ascii="Arial" w:hAnsi="Arial" w:cs="Arial"/>
                <w:b/>
                <w:sz w:val="24"/>
                <w:szCs w:val="24"/>
              </w:rPr>
              <w:t>Título</w:t>
            </w:r>
          </w:p>
        </w:tc>
        <w:tc>
          <w:tcPr>
            <w:tcW w:w="10844" w:type="dxa"/>
          </w:tcPr>
          <w:p w14:paraId="1CBFCEEE" w14:textId="5789B2A8" w:rsidR="00F82F8E" w:rsidRPr="003A2015" w:rsidRDefault="00F82F8E" w:rsidP="003A2015">
            <w:pPr>
              <w:pStyle w:val="Ttulo4"/>
              <w:spacing w:before="345"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La medida</w:t>
            </w:r>
          </w:p>
        </w:tc>
      </w:tr>
      <w:tr w:rsidR="00F82F8E" w:rsidRPr="003A2015" w14:paraId="5CE7F8DA" w14:textId="77777777" w:rsidTr="008F1152">
        <w:tc>
          <w:tcPr>
            <w:tcW w:w="2475" w:type="dxa"/>
          </w:tcPr>
          <w:p w14:paraId="0B8C955A" w14:textId="77777777" w:rsidR="00F82F8E" w:rsidRPr="003A2015" w:rsidRDefault="00F82F8E"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844" w:type="dxa"/>
          </w:tcPr>
          <w:p w14:paraId="2B4A4FE6" w14:textId="122C2AD4" w:rsidR="00F82F8E" w:rsidRPr="003A2015" w:rsidRDefault="00F82F8E" w:rsidP="003A2015">
            <w:pPr>
              <w:spacing w:line="360" w:lineRule="auto"/>
              <w:jc w:val="both"/>
              <w:rPr>
                <w:rFonts w:ascii="Arial" w:hAnsi="Arial" w:cs="Arial"/>
                <w:sz w:val="24"/>
                <w:szCs w:val="24"/>
              </w:rPr>
            </w:pPr>
            <w:r w:rsidRPr="003A2015">
              <w:rPr>
                <w:rFonts w:ascii="Arial" w:hAnsi="Arial" w:cs="Arial"/>
                <w:sz w:val="24"/>
                <w:szCs w:val="24"/>
              </w:rPr>
              <w:t xml:space="preserve">Para </w:t>
            </w:r>
            <w:r w:rsidRPr="003A2015">
              <w:rPr>
                <w:rFonts w:ascii="Arial" w:hAnsi="Arial" w:cs="Arial"/>
                <w:b/>
                <w:sz w:val="24"/>
                <w:szCs w:val="24"/>
              </w:rPr>
              <w:t>medir</w:t>
            </w:r>
            <w:r w:rsidRPr="003A2015">
              <w:rPr>
                <w:rFonts w:ascii="Arial" w:hAnsi="Arial" w:cs="Arial"/>
                <w:sz w:val="24"/>
                <w:szCs w:val="24"/>
              </w:rPr>
              <w:t xml:space="preserve"> las</w:t>
            </w:r>
            <w:r w:rsidR="00C671C9">
              <w:rPr>
                <w:rFonts w:ascii="Arial" w:hAnsi="Arial" w:cs="Arial"/>
                <w:sz w:val="24"/>
                <w:szCs w:val="24"/>
              </w:rPr>
              <w:t xml:space="preserve"> </w:t>
            </w:r>
            <w:r w:rsidRPr="003A2015">
              <w:rPr>
                <w:rFonts w:ascii="Arial" w:hAnsi="Arial" w:cs="Arial"/>
                <w:sz w:val="24"/>
                <w:szCs w:val="24"/>
              </w:rPr>
              <w:t>propiedades cuantitativas s</w:t>
            </w:r>
            <w:r w:rsidR="000162C5" w:rsidRPr="003A2015">
              <w:rPr>
                <w:rFonts w:ascii="Arial" w:hAnsi="Arial" w:cs="Arial"/>
                <w:sz w:val="24"/>
                <w:szCs w:val="24"/>
              </w:rPr>
              <w:t xml:space="preserve">e </w:t>
            </w:r>
            <w:r w:rsidR="008A1077" w:rsidRPr="003A2015">
              <w:rPr>
                <w:rFonts w:ascii="Arial" w:hAnsi="Arial" w:cs="Arial"/>
                <w:sz w:val="24"/>
                <w:szCs w:val="24"/>
              </w:rPr>
              <w:t>usa</w:t>
            </w:r>
            <w:r w:rsidR="00E6542F" w:rsidRPr="003A2015">
              <w:rPr>
                <w:rFonts w:ascii="Arial" w:hAnsi="Arial" w:cs="Arial"/>
                <w:sz w:val="24"/>
                <w:szCs w:val="24"/>
              </w:rPr>
              <w:t>n</w:t>
            </w:r>
            <w:r w:rsidR="000162C5" w:rsidRPr="003A2015">
              <w:rPr>
                <w:rFonts w:ascii="Arial" w:hAnsi="Arial" w:cs="Arial"/>
                <w:sz w:val="24"/>
                <w:szCs w:val="24"/>
              </w:rPr>
              <w:t xml:space="preserve"> aparatos e instrumentos </w:t>
            </w:r>
            <w:r w:rsidR="00E6542F" w:rsidRPr="003A2015">
              <w:rPr>
                <w:rFonts w:ascii="Arial" w:hAnsi="Arial" w:cs="Arial"/>
                <w:sz w:val="24"/>
                <w:szCs w:val="24"/>
              </w:rPr>
              <w:t>con</w:t>
            </w:r>
            <w:r w:rsidRPr="003A2015">
              <w:rPr>
                <w:rFonts w:ascii="Arial" w:hAnsi="Arial" w:cs="Arial"/>
                <w:sz w:val="24"/>
                <w:szCs w:val="24"/>
              </w:rPr>
              <w:t xml:space="preserve"> </w:t>
            </w:r>
            <w:r w:rsidRPr="003A2015">
              <w:rPr>
                <w:rFonts w:ascii="Arial" w:hAnsi="Arial" w:cs="Arial"/>
                <w:b/>
                <w:sz w:val="24"/>
                <w:szCs w:val="24"/>
              </w:rPr>
              <w:t>referencia</w:t>
            </w:r>
            <w:r w:rsidR="00E6542F" w:rsidRPr="003A2015">
              <w:rPr>
                <w:rFonts w:ascii="Arial" w:hAnsi="Arial" w:cs="Arial"/>
                <w:b/>
                <w:sz w:val="24"/>
                <w:szCs w:val="24"/>
              </w:rPr>
              <w:t>s</w:t>
            </w:r>
            <w:r w:rsidRPr="003A2015">
              <w:rPr>
                <w:rFonts w:ascii="Arial" w:hAnsi="Arial" w:cs="Arial"/>
                <w:b/>
                <w:sz w:val="24"/>
                <w:szCs w:val="24"/>
              </w:rPr>
              <w:t xml:space="preserve"> o</w:t>
            </w:r>
            <w:r w:rsidR="00863D64" w:rsidRPr="003A2015">
              <w:rPr>
                <w:rFonts w:ascii="Arial" w:hAnsi="Arial" w:cs="Arial"/>
                <w:b/>
                <w:sz w:val="24"/>
                <w:szCs w:val="24"/>
              </w:rPr>
              <w:t xml:space="preserve"> </w:t>
            </w:r>
            <w:r w:rsidR="00E6542F" w:rsidRPr="003A2015">
              <w:rPr>
                <w:rFonts w:ascii="Arial" w:hAnsi="Arial" w:cs="Arial"/>
                <w:b/>
                <w:sz w:val="24"/>
                <w:szCs w:val="24"/>
              </w:rPr>
              <w:t>patrones</w:t>
            </w:r>
            <w:r w:rsidR="00863D64" w:rsidRPr="00625404">
              <w:rPr>
                <w:rFonts w:ascii="Arial" w:hAnsi="Arial" w:cs="Arial"/>
              </w:rPr>
              <w:t>,</w:t>
            </w:r>
            <w:r w:rsidRPr="003A2015">
              <w:rPr>
                <w:rFonts w:ascii="Arial" w:hAnsi="Arial" w:cs="Arial"/>
                <w:sz w:val="24"/>
                <w:szCs w:val="24"/>
              </w:rPr>
              <w:t xml:space="preserve"> por ejemplo</w:t>
            </w:r>
            <w:r w:rsidR="00997D00">
              <w:rPr>
                <w:rFonts w:ascii="Arial" w:hAnsi="Arial" w:cs="Arial"/>
                <w:sz w:val="24"/>
                <w:szCs w:val="24"/>
              </w:rPr>
              <w:t>,</w:t>
            </w:r>
            <w:r w:rsidRPr="003A2015">
              <w:rPr>
                <w:rFonts w:ascii="Arial" w:hAnsi="Arial" w:cs="Arial"/>
                <w:sz w:val="24"/>
                <w:szCs w:val="24"/>
              </w:rPr>
              <w:t xml:space="preserve"> la balanza o el metro. Todo lo que puede medirse se denomina </w:t>
            </w:r>
            <w:r w:rsidRPr="003A2015">
              <w:rPr>
                <w:rFonts w:ascii="Arial" w:hAnsi="Arial" w:cs="Arial"/>
                <w:sz w:val="24"/>
                <w:szCs w:val="24"/>
              </w:rPr>
              <w:lastRenderedPageBreak/>
              <w:t>magnitud: masa, volumen, tiempo</w:t>
            </w:r>
            <w:r w:rsidR="00863D64" w:rsidRPr="003A2015">
              <w:rPr>
                <w:rFonts w:ascii="Arial" w:hAnsi="Arial" w:cs="Arial"/>
                <w:sz w:val="24"/>
                <w:szCs w:val="24"/>
              </w:rPr>
              <w:t>,</w:t>
            </w:r>
            <w:r w:rsidRPr="003A2015">
              <w:rPr>
                <w:rFonts w:ascii="Arial" w:hAnsi="Arial" w:cs="Arial"/>
                <w:sz w:val="24"/>
                <w:szCs w:val="24"/>
              </w:rPr>
              <w:t xml:space="preserve"> temperatura</w:t>
            </w:r>
            <w:r w:rsidR="00997D00">
              <w:rPr>
                <w:rFonts w:ascii="Arial" w:hAnsi="Arial" w:cs="Arial"/>
                <w:sz w:val="24"/>
                <w:szCs w:val="24"/>
              </w:rPr>
              <w:t>,</w:t>
            </w:r>
            <w:r w:rsidRPr="003A2015">
              <w:rPr>
                <w:rFonts w:ascii="Arial" w:hAnsi="Arial" w:cs="Arial"/>
                <w:sz w:val="24"/>
                <w:szCs w:val="24"/>
              </w:rPr>
              <w:t xml:space="preserve"> etc. </w:t>
            </w:r>
          </w:p>
        </w:tc>
      </w:tr>
    </w:tbl>
    <w:p w14:paraId="78561D85" w14:textId="77777777" w:rsidR="00E6542F" w:rsidRPr="003A2015" w:rsidRDefault="00E6542F" w:rsidP="003A2015">
      <w:pPr>
        <w:spacing w:after="0" w:line="360" w:lineRule="auto"/>
        <w:rPr>
          <w:rFonts w:ascii="Arial" w:hAnsi="Arial" w:cs="Arial"/>
          <w:lang w:val="es-CO"/>
        </w:rPr>
      </w:pPr>
    </w:p>
    <w:tbl>
      <w:tblPr>
        <w:tblStyle w:val="Tablaconcuadrcula3"/>
        <w:tblW w:w="0" w:type="auto"/>
        <w:tblLook w:val="04A0" w:firstRow="1" w:lastRow="0" w:firstColumn="1" w:lastColumn="0" w:noHBand="0" w:noVBand="1"/>
      </w:tblPr>
      <w:tblGrid>
        <w:gridCol w:w="1754"/>
        <w:gridCol w:w="7300"/>
      </w:tblGrid>
      <w:tr w:rsidR="00D261A2" w:rsidRPr="003A2015" w14:paraId="302A08B2" w14:textId="77777777" w:rsidTr="00863D64">
        <w:tc>
          <w:tcPr>
            <w:tcW w:w="9054" w:type="dxa"/>
            <w:gridSpan w:val="2"/>
            <w:shd w:val="clear" w:color="auto" w:fill="000000" w:themeFill="text1"/>
          </w:tcPr>
          <w:p w14:paraId="0C30333B" w14:textId="77777777" w:rsidR="00D261A2" w:rsidRPr="003A2015" w:rsidRDefault="00D261A2"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595BC6" w:rsidRPr="003A2015" w14:paraId="3E5E1436" w14:textId="77777777" w:rsidTr="00863D64">
        <w:tc>
          <w:tcPr>
            <w:tcW w:w="1754" w:type="dxa"/>
          </w:tcPr>
          <w:p w14:paraId="579C5939"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300" w:type="dxa"/>
          </w:tcPr>
          <w:p w14:paraId="2417C144" w14:textId="25CDC174"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CN_06_09_REC30</w:t>
            </w:r>
          </w:p>
        </w:tc>
      </w:tr>
      <w:tr w:rsidR="00595BC6" w:rsidRPr="003A2015" w14:paraId="6590C500" w14:textId="77777777" w:rsidTr="00863D64">
        <w:tc>
          <w:tcPr>
            <w:tcW w:w="1754" w:type="dxa"/>
          </w:tcPr>
          <w:p w14:paraId="3A3A3289" w14:textId="77777777"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300" w:type="dxa"/>
          </w:tcPr>
          <w:p w14:paraId="65B18038" w14:textId="5CF9B526"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La materia y sus propiedades/Las propiedades generales/ profundiza</w:t>
            </w:r>
          </w:p>
        </w:tc>
      </w:tr>
      <w:tr w:rsidR="00595BC6" w:rsidRPr="003A2015" w14:paraId="6D878EF4" w14:textId="77777777" w:rsidTr="00863D64">
        <w:tc>
          <w:tcPr>
            <w:tcW w:w="1754" w:type="dxa"/>
          </w:tcPr>
          <w:p w14:paraId="7DE276F9" w14:textId="77777777" w:rsidR="00D261A2" w:rsidRPr="003A2015" w:rsidRDefault="00D261A2"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300" w:type="dxa"/>
          </w:tcPr>
          <w:p w14:paraId="73FB36D3"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07732CF9"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68910AB8" w14:textId="36E249FB" w:rsidR="00D261A2"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ES" w:eastAsia="es-ES"/>
              </w:rPr>
              <w:drawing>
                <wp:inline distT="0" distB="0" distL="0" distR="0" wp14:anchorId="725D062F" wp14:editId="0AC8A81B">
                  <wp:extent cx="3954127" cy="1843813"/>
                  <wp:effectExtent l="0" t="0" r="8890" b="4445"/>
                  <wp:docPr id="6" name="Imagen 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6626" cy="1849641"/>
                          </a:xfrm>
                          <a:prstGeom prst="rect">
                            <a:avLst/>
                          </a:prstGeom>
                          <a:noFill/>
                          <a:ln>
                            <a:noFill/>
                          </a:ln>
                        </pic:spPr>
                      </pic:pic>
                    </a:graphicData>
                  </a:graphic>
                </wp:inline>
              </w:drawing>
            </w:r>
          </w:p>
          <w:p w14:paraId="1F5532E0" w14:textId="23410450" w:rsidR="00D261A2"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ES" w:eastAsia="es-ES"/>
              </w:rPr>
              <w:drawing>
                <wp:inline distT="0" distB="0" distL="0" distR="0" wp14:anchorId="104F40CA" wp14:editId="2C333093">
                  <wp:extent cx="3953933" cy="1910878"/>
                  <wp:effectExtent l="0" t="0" r="8890" b="0"/>
                  <wp:docPr id="7" name="Imagen 7"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ANDRES\Desktop\imagen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2331" cy="1914937"/>
                          </a:xfrm>
                          <a:prstGeom prst="rect">
                            <a:avLst/>
                          </a:prstGeom>
                          <a:noFill/>
                          <a:ln>
                            <a:noFill/>
                          </a:ln>
                        </pic:spPr>
                      </pic:pic>
                    </a:graphicData>
                  </a:graphic>
                </wp:inline>
              </w:drawing>
            </w:r>
          </w:p>
          <w:p w14:paraId="4EE5D884" w14:textId="63B5C2FA" w:rsidR="00595BC6" w:rsidRPr="003A2015" w:rsidRDefault="00595BC6" w:rsidP="003A2015">
            <w:pPr>
              <w:spacing w:line="360" w:lineRule="auto"/>
              <w:rPr>
                <w:rFonts w:ascii="Arial" w:hAnsi="Arial" w:cs="Arial"/>
                <w:b/>
                <w:noProof/>
                <w:color w:val="000000"/>
                <w:sz w:val="24"/>
                <w:szCs w:val="24"/>
                <w:lang w:val="es-CO" w:eastAsia="es-CO"/>
              </w:rPr>
            </w:pPr>
          </w:p>
          <w:p w14:paraId="081636AA" w14:textId="52329EFE" w:rsidR="00595BC6" w:rsidRPr="003A2015" w:rsidRDefault="00595BC6"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lang w:val="es-ES" w:eastAsia="es-ES"/>
              </w:rPr>
              <w:lastRenderedPageBreak/>
              <w:drawing>
                <wp:inline distT="0" distB="0" distL="0" distR="0" wp14:anchorId="13DD8870" wp14:editId="05B08293">
                  <wp:extent cx="4165600" cy="2165452"/>
                  <wp:effectExtent l="0" t="0" r="6350" b="6350"/>
                  <wp:docPr id="8" name="Imagen 8"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ANDRES\Desktop\imagen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2391" cy="2168982"/>
                          </a:xfrm>
                          <a:prstGeom prst="rect">
                            <a:avLst/>
                          </a:prstGeom>
                          <a:noFill/>
                          <a:ln>
                            <a:noFill/>
                          </a:ln>
                        </pic:spPr>
                      </pic:pic>
                    </a:graphicData>
                  </a:graphic>
                </wp:inline>
              </w:drawing>
            </w:r>
          </w:p>
          <w:p w14:paraId="228D82C9" w14:textId="77777777" w:rsidR="00D261A2" w:rsidRPr="003A2015" w:rsidRDefault="00D261A2"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1CA90585" w14:textId="77777777" w:rsidR="00D261A2" w:rsidRPr="003A2015" w:rsidRDefault="00D261A2"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1B458D05" w14:textId="77777777" w:rsidR="00863D64" w:rsidRPr="003A2015" w:rsidRDefault="00863D64" w:rsidP="003A2015">
            <w:pPr>
              <w:spacing w:line="360" w:lineRule="auto"/>
              <w:rPr>
                <w:rFonts w:ascii="Arial" w:hAnsi="Arial" w:cs="Arial"/>
                <w:color w:val="000000"/>
                <w:sz w:val="24"/>
                <w:szCs w:val="24"/>
              </w:rPr>
            </w:pPr>
          </w:p>
          <w:p w14:paraId="206B221C" w14:textId="22D6830F" w:rsidR="00863D64" w:rsidRPr="00625404" w:rsidRDefault="00863D64" w:rsidP="003A2015">
            <w:pPr>
              <w:spacing w:after="200" w:line="360" w:lineRule="auto"/>
              <w:rPr>
                <w:rFonts w:ascii="Arial" w:hAnsi="Arial" w:cs="Arial"/>
                <w:b/>
                <w:color w:val="000000"/>
                <w:sz w:val="24"/>
                <w:szCs w:val="24"/>
              </w:rPr>
            </w:pPr>
            <w:r w:rsidRPr="00625404">
              <w:rPr>
                <w:rFonts w:ascii="Arial" w:hAnsi="Arial" w:cs="Arial"/>
                <w:b/>
                <w:color w:val="000000"/>
              </w:rPr>
              <w:t>Ficha del profesor</w:t>
            </w:r>
            <w:r w:rsidR="00C671C9" w:rsidRPr="00625404">
              <w:rPr>
                <w:rFonts w:ascii="Arial" w:hAnsi="Arial" w:cs="Arial"/>
                <w:b/>
                <w:color w:val="000000"/>
              </w:rPr>
              <w:t xml:space="preserve"> </w:t>
            </w:r>
          </w:p>
          <w:p w14:paraId="49085A19" w14:textId="77777777" w:rsidR="00863D64" w:rsidRPr="00625404" w:rsidRDefault="00863D64" w:rsidP="003A2015">
            <w:pPr>
              <w:spacing w:after="200" w:line="360" w:lineRule="auto"/>
              <w:rPr>
                <w:rFonts w:ascii="Arial" w:hAnsi="Arial" w:cs="Arial"/>
                <w:b/>
                <w:color w:val="000000"/>
                <w:sz w:val="24"/>
                <w:szCs w:val="24"/>
              </w:rPr>
            </w:pPr>
            <w:r w:rsidRPr="00625404">
              <w:rPr>
                <w:rFonts w:ascii="Arial" w:hAnsi="Arial" w:cs="Arial"/>
                <w:b/>
                <w:color w:val="000000"/>
              </w:rPr>
              <w:t>Objetivo</w:t>
            </w:r>
          </w:p>
          <w:p w14:paraId="60754753" w14:textId="1C0F5CD9"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Este interactivo permite a los </w:t>
            </w:r>
            <w:r w:rsidR="000F34F0">
              <w:rPr>
                <w:rFonts w:ascii="Arial" w:hAnsi="Arial" w:cs="Arial"/>
                <w:color w:val="000000"/>
                <w:sz w:val="24"/>
                <w:szCs w:val="24"/>
              </w:rPr>
              <w:t>estudiantes</w:t>
            </w:r>
            <w:r w:rsidRPr="003A2015">
              <w:rPr>
                <w:rFonts w:ascii="Arial" w:hAnsi="Arial" w:cs="Arial"/>
                <w:color w:val="000000"/>
                <w:sz w:val="24"/>
                <w:szCs w:val="24"/>
              </w:rPr>
              <w:t xml:space="preserve"> identificar algunos instrumentos de medida, que facilitan medir distintas variables.</w:t>
            </w:r>
          </w:p>
          <w:p w14:paraId="0E3E179E" w14:textId="77777777" w:rsidR="00863D64" w:rsidRPr="003A2015" w:rsidRDefault="00863D64" w:rsidP="003A2015">
            <w:pPr>
              <w:spacing w:line="360" w:lineRule="auto"/>
              <w:rPr>
                <w:rFonts w:ascii="Arial" w:hAnsi="Arial" w:cs="Arial"/>
                <w:color w:val="000000"/>
                <w:sz w:val="24"/>
                <w:szCs w:val="24"/>
              </w:rPr>
            </w:pPr>
          </w:p>
          <w:p w14:paraId="7F1CC16A"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Propuesta</w:t>
            </w:r>
          </w:p>
          <w:p w14:paraId="0D35087B"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Antes de la presentación</w:t>
            </w:r>
          </w:p>
          <w:p w14:paraId="46930BA8" w14:textId="77777777" w:rsidR="00863D64" w:rsidRPr="003A2015" w:rsidRDefault="00863D64" w:rsidP="003A2015">
            <w:pPr>
              <w:spacing w:line="360" w:lineRule="auto"/>
              <w:rPr>
                <w:rFonts w:ascii="Arial" w:hAnsi="Arial" w:cs="Arial"/>
                <w:color w:val="000000"/>
                <w:sz w:val="24"/>
                <w:szCs w:val="24"/>
              </w:rPr>
            </w:pPr>
          </w:p>
          <w:p w14:paraId="123315FC" w14:textId="4B499061" w:rsidR="00863D64" w:rsidRPr="003A2015" w:rsidRDefault="00997D00" w:rsidP="003A2015">
            <w:pPr>
              <w:spacing w:line="360" w:lineRule="auto"/>
              <w:rPr>
                <w:rFonts w:ascii="Arial" w:hAnsi="Arial" w:cs="Arial"/>
                <w:color w:val="000000"/>
                <w:sz w:val="24"/>
                <w:szCs w:val="24"/>
              </w:rPr>
            </w:pPr>
            <w:r>
              <w:rPr>
                <w:rFonts w:ascii="Arial" w:hAnsi="Arial" w:cs="Arial"/>
                <w:color w:val="000000"/>
                <w:sz w:val="24"/>
                <w:szCs w:val="24"/>
              </w:rPr>
              <w:t>Proponga</w:t>
            </w:r>
            <w:r w:rsidR="00863D64" w:rsidRPr="003A2015">
              <w:rPr>
                <w:rFonts w:ascii="Arial" w:hAnsi="Arial" w:cs="Arial"/>
                <w:color w:val="000000"/>
                <w:sz w:val="24"/>
                <w:szCs w:val="24"/>
              </w:rPr>
              <w:t xml:space="preserve"> a los estudiantes que hagan un listado con los instrumentos de medición que hay en el laboratorio. Después, </w:t>
            </w:r>
            <w:r w:rsidR="00D2234F">
              <w:rPr>
                <w:rFonts w:ascii="Arial" w:hAnsi="Arial" w:cs="Arial"/>
                <w:color w:val="000000"/>
                <w:sz w:val="24"/>
                <w:szCs w:val="24"/>
              </w:rPr>
              <w:t xml:space="preserve">pídales </w:t>
            </w:r>
            <w:r w:rsidR="00863D64" w:rsidRPr="003A2015">
              <w:rPr>
                <w:rFonts w:ascii="Arial" w:hAnsi="Arial" w:cs="Arial"/>
                <w:color w:val="000000"/>
                <w:sz w:val="24"/>
                <w:szCs w:val="24"/>
              </w:rPr>
              <w:t>que pasen su lista a otro alumno para que este ponga al lado de cada instrumento para qué cree que se utiliza.</w:t>
            </w:r>
          </w:p>
          <w:p w14:paraId="4CDF11E1" w14:textId="77777777" w:rsidR="00863D64" w:rsidRPr="003A2015" w:rsidRDefault="00863D64" w:rsidP="003A2015">
            <w:pPr>
              <w:spacing w:line="360" w:lineRule="auto"/>
              <w:rPr>
                <w:rFonts w:ascii="Arial" w:hAnsi="Arial" w:cs="Arial"/>
                <w:color w:val="000000"/>
                <w:sz w:val="24"/>
                <w:szCs w:val="24"/>
              </w:rPr>
            </w:pPr>
          </w:p>
          <w:p w14:paraId="24BDBA75" w14:textId="28E98EAD"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Tras finalizar la actividad, se pueden poner en común los listados elaborados por la clase y escribir en el tablero los instrumentos que han anotado y los usos que se les da</w:t>
            </w:r>
            <w:r w:rsidR="00D2234F">
              <w:rPr>
                <w:rFonts w:ascii="Arial" w:hAnsi="Arial" w:cs="Arial"/>
                <w:color w:val="000000"/>
                <w:sz w:val="24"/>
                <w:szCs w:val="24"/>
              </w:rPr>
              <w:t>n</w:t>
            </w:r>
            <w:r w:rsidRPr="003A2015">
              <w:rPr>
                <w:rFonts w:ascii="Arial" w:hAnsi="Arial" w:cs="Arial"/>
                <w:color w:val="000000"/>
                <w:sz w:val="24"/>
                <w:szCs w:val="24"/>
              </w:rPr>
              <w:t>. Más tarde, durante la exposición del interactivo, los estudiantes podrán comprobar si los usos que habían apuntado son correctos o no.</w:t>
            </w:r>
          </w:p>
          <w:p w14:paraId="1DA6EC8E" w14:textId="77777777" w:rsidR="00863D64" w:rsidRPr="003A2015" w:rsidRDefault="00863D64" w:rsidP="003A2015">
            <w:pPr>
              <w:spacing w:line="360" w:lineRule="auto"/>
              <w:rPr>
                <w:rFonts w:ascii="Arial" w:hAnsi="Arial" w:cs="Arial"/>
                <w:color w:val="000000"/>
                <w:sz w:val="24"/>
                <w:szCs w:val="24"/>
              </w:rPr>
            </w:pPr>
          </w:p>
          <w:p w14:paraId="27CDB318"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Durante la presentación</w:t>
            </w:r>
          </w:p>
          <w:p w14:paraId="195C5957" w14:textId="6034BFE3"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El interactivo se estructura en torno a cinco variables que suelen medirse: la longitud, el peso, el volumen, el tiempo y la temperatura. Es recomendable, antes de abordar cada una de ellas, repasar los instrumentos que los estudiantes consideran que sirven para medirlas.</w:t>
            </w:r>
          </w:p>
          <w:p w14:paraId="06DC2C3C" w14:textId="77777777" w:rsidR="00863D64" w:rsidRPr="003A2015" w:rsidRDefault="00863D64" w:rsidP="003A2015">
            <w:pPr>
              <w:spacing w:line="360" w:lineRule="auto"/>
              <w:rPr>
                <w:rFonts w:ascii="Arial" w:hAnsi="Arial" w:cs="Arial"/>
                <w:color w:val="000000"/>
                <w:sz w:val="24"/>
                <w:szCs w:val="24"/>
              </w:rPr>
            </w:pPr>
          </w:p>
          <w:p w14:paraId="4799B42A" w14:textId="705FA6E1"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Es importante recordar las unidades del Sistema Internacional de Unidades (SI).</w:t>
            </w:r>
          </w:p>
          <w:p w14:paraId="6EA19C33" w14:textId="77777777" w:rsidR="00863D64" w:rsidRPr="003A2015" w:rsidRDefault="00863D64" w:rsidP="003A2015">
            <w:pPr>
              <w:spacing w:line="360" w:lineRule="auto"/>
              <w:rPr>
                <w:rFonts w:ascii="Arial" w:hAnsi="Arial" w:cs="Arial"/>
                <w:color w:val="000000"/>
                <w:sz w:val="24"/>
                <w:szCs w:val="24"/>
              </w:rPr>
            </w:pPr>
          </w:p>
          <w:p w14:paraId="48F254C7" w14:textId="2091EDAB"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Al final de la presentación aparecen tres objetos para invitar a los estudiantes a que expliquen cómo medirlos. </w:t>
            </w:r>
          </w:p>
          <w:p w14:paraId="13AB20B3" w14:textId="77777777" w:rsidR="00863D64" w:rsidRPr="003A2015" w:rsidRDefault="00863D64" w:rsidP="003A2015">
            <w:pPr>
              <w:spacing w:line="360" w:lineRule="auto"/>
              <w:rPr>
                <w:rFonts w:ascii="Arial" w:hAnsi="Arial" w:cs="Arial"/>
                <w:color w:val="000000"/>
                <w:sz w:val="24"/>
                <w:szCs w:val="24"/>
              </w:rPr>
            </w:pPr>
          </w:p>
          <w:p w14:paraId="271234AB" w14:textId="4991FF64"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Por ejemplo</w:t>
            </w:r>
            <w:r w:rsidR="00D2234F">
              <w:rPr>
                <w:rFonts w:ascii="Arial" w:hAnsi="Arial" w:cs="Arial"/>
                <w:color w:val="000000"/>
                <w:sz w:val="24"/>
                <w:szCs w:val="24"/>
              </w:rPr>
              <w:t>,</w:t>
            </w:r>
            <w:r w:rsidRPr="003A2015">
              <w:rPr>
                <w:rFonts w:ascii="Arial" w:hAnsi="Arial" w:cs="Arial"/>
                <w:color w:val="000000"/>
                <w:sz w:val="24"/>
                <w:szCs w:val="24"/>
              </w:rPr>
              <w:t xml:space="preserve"> el volumen del cubo se obtiene </w:t>
            </w:r>
            <w:r w:rsidR="00D2234F">
              <w:rPr>
                <w:rFonts w:ascii="Arial" w:hAnsi="Arial" w:cs="Arial"/>
                <w:color w:val="000000"/>
                <w:sz w:val="24"/>
                <w:szCs w:val="24"/>
              </w:rPr>
              <w:t xml:space="preserve">al </w:t>
            </w:r>
            <w:r w:rsidR="00D2234F" w:rsidRPr="003A2015">
              <w:rPr>
                <w:rFonts w:ascii="Arial" w:hAnsi="Arial" w:cs="Arial"/>
                <w:color w:val="000000"/>
                <w:sz w:val="24"/>
                <w:szCs w:val="24"/>
              </w:rPr>
              <w:t>m</w:t>
            </w:r>
            <w:r w:rsidR="00D2234F">
              <w:rPr>
                <w:rFonts w:ascii="Arial" w:hAnsi="Arial" w:cs="Arial"/>
                <w:color w:val="000000"/>
                <w:sz w:val="24"/>
                <w:szCs w:val="24"/>
              </w:rPr>
              <w:t>edir</w:t>
            </w:r>
            <w:r w:rsidR="00D2234F" w:rsidRPr="003A2015">
              <w:rPr>
                <w:rFonts w:ascii="Arial" w:hAnsi="Arial" w:cs="Arial"/>
                <w:color w:val="000000"/>
                <w:sz w:val="24"/>
                <w:szCs w:val="24"/>
              </w:rPr>
              <w:t xml:space="preserve"> </w:t>
            </w:r>
            <w:r w:rsidRPr="003A2015">
              <w:rPr>
                <w:rFonts w:ascii="Arial" w:hAnsi="Arial" w:cs="Arial"/>
                <w:color w:val="000000"/>
                <w:sz w:val="24"/>
                <w:szCs w:val="24"/>
              </w:rPr>
              <w:t xml:space="preserve">uno de sus lados y </w:t>
            </w:r>
            <w:r w:rsidR="00D2234F" w:rsidRPr="003A2015">
              <w:rPr>
                <w:rFonts w:ascii="Arial" w:hAnsi="Arial" w:cs="Arial"/>
                <w:color w:val="000000"/>
                <w:sz w:val="24"/>
                <w:szCs w:val="24"/>
              </w:rPr>
              <w:t>hac</w:t>
            </w:r>
            <w:r w:rsidR="00D2234F">
              <w:rPr>
                <w:rFonts w:ascii="Arial" w:hAnsi="Arial" w:cs="Arial"/>
                <w:color w:val="000000"/>
                <w:sz w:val="24"/>
                <w:szCs w:val="24"/>
              </w:rPr>
              <w:t>er</w:t>
            </w:r>
            <w:r w:rsidR="00D2234F" w:rsidRPr="003A2015">
              <w:rPr>
                <w:rFonts w:ascii="Arial" w:hAnsi="Arial" w:cs="Arial"/>
                <w:color w:val="000000"/>
                <w:sz w:val="24"/>
                <w:szCs w:val="24"/>
              </w:rPr>
              <w:t xml:space="preserve"> </w:t>
            </w:r>
            <w:r w:rsidRPr="003A2015">
              <w:rPr>
                <w:rFonts w:ascii="Arial" w:hAnsi="Arial" w:cs="Arial"/>
                <w:color w:val="000000"/>
                <w:sz w:val="24"/>
                <w:szCs w:val="24"/>
              </w:rPr>
              <w:t xml:space="preserve">los cálculos necesarios. Por otra parte, el del líquido, poniéndolo en una probeta, mientras que para medir el volumen de la roca, debe llenarse un recipiente con líquido y medirlo; después, se introduce en él la roca y se vuelve a medir. La diferencia de volumen que haya entre el segundo y el primer paso será el volumen de la roca. </w:t>
            </w:r>
          </w:p>
          <w:p w14:paraId="007B3C19" w14:textId="77777777" w:rsidR="00863D64" w:rsidRPr="003A2015" w:rsidRDefault="00863D64" w:rsidP="003A2015">
            <w:pPr>
              <w:spacing w:line="360" w:lineRule="auto"/>
              <w:rPr>
                <w:rFonts w:ascii="Arial" w:hAnsi="Arial" w:cs="Arial"/>
                <w:color w:val="000000"/>
                <w:sz w:val="24"/>
                <w:szCs w:val="24"/>
              </w:rPr>
            </w:pPr>
          </w:p>
          <w:p w14:paraId="12BD327F" w14:textId="664ADC19" w:rsidR="00863D64" w:rsidRPr="003A2015" w:rsidRDefault="00D2234F" w:rsidP="003A2015">
            <w:pPr>
              <w:spacing w:line="360" w:lineRule="auto"/>
              <w:rPr>
                <w:rFonts w:ascii="Arial" w:hAnsi="Arial" w:cs="Arial"/>
                <w:color w:val="000000"/>
                <w:sz w:val="24"/>
                <w:szCs w:val="24"/>
              </w:rPr>
            </w:pPr>
            <w:r>
              <w:rPr>
                <w:rFonts w:ascii="Arial" w:hAnsi="Arial" w:cs="Arial"/>
                <w:color w:val="000000"/>
                <w:sz w:val="24"/>
                <w:szCs w:val="24"/>
              </w:rPr>
              <w:t>Respecto a</w:t>
            </w:r>
            <w:r w:rsidRPr="003A2015">
              <w:rPr>
                <w:rFonts w:ascii="Arial" w:hAnsi="Arial" w:cs="Arial"/>
                <w:color w:val="000000"/>
                <w:sz w:val="24"/>
                <w:szCs w:val="24"/>
              </w:rPr>
              <w:t xml:space="preserve"> </w:t>
            </w:r>
            <w:r w:rsidR="00863D64" w:rsidRPr="003A2015">
              <w:rPr>
                <w:rFonts w:ascii="Arial" w:hAnsi="Arial" w:cs="Arial"/>
                <w:color w:val="000000"/>
                <w:sz w:val="24"/>
                <w:szCs w:val="24"/>
              </w:rPr>
              <w:t>la temperatura,</w:t>
            </w:r>
            <w:r w:rsidR="00C671C9">
              <w:rPr>
                <w:rFonts w:ascii="Arial" w:hAnsi="Arial" w:cs="Arial"/>
                <w:color w:val="000000"/>
                <w:sz w:val="24"/>
                <w:szCs w:val="24"/>
              </w:rPr>
              <w:t xml:space="preserve"> </w:t>
            </w:r>
            <w:r w:rsidR="00863D64" w:rsidRPr="003A2015">
              <w:rPr>
                <w:rFonts w:ascii="Arial" w:hAnsi="Arial" w:cs="Arial"/>
                <w:color w:val="000000"/>
                <w:sz w:val="24"/>
                <w:szCs w:val="24"/>
              </w:rPr>
              <w:t xml:space="preserve">aparecen distintos tipos de termómetro. Puedes preguntar a los </w:t>
            </w:r>
            <w:r w:rsidR="000F34F0">
              <w:rPr>
                <w:rFonts w:ascii="Arial" w:hAnsi="Arial" w:cs="Arial"/>
                <w:color w:val="000000"/>
                <w:sz w:val="24"/>
                <w:szCs w:val="24"/>
              </w:rPr>
              <w:t>estudiantes</w:t>
            </w:r>
            <w:r w:rsidR="00863D64" w:rsidRPr="003A2015">
              <w:rPr>
                <w:rFonts w:ascii="Arial" w:hAnsi="Arial" w:cs="Arial"/>
                <w:color w:val="000000"/>
                <w:sz w:val="24"/>
                <w:szCs w:val="24"/>
              </w:rPr>
              <w:t xml:space="preserve"> cuál de ellos permite conocer un dato más exacto. </w:t>
            </w:r>
          </w:p>
          <w:p w14:paraId="7F46FA71" w14:textId="77777777" w:rsidR="00863D64" w:rsidRPr="003A2015" w:rsidRDefault="00863D64" w:rsidP="003A2015">
            <w:pPr>
              <w:spacing w:line="360" w:lineRule="auto"/>
              <w:rPr>
                <w:rFonts w:ascii="Arial" w:hAnsi="Arial" w:cs="Arial"/>
                <w:color w:val="000000"/>
                <w:sz w:val="24"/>
                <w:szCs w:val="24"/>
              </w:rPr>
            </w:pPr>
          </w:p>
          <w:p w14:paraId="6102B141"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Después de la presentación</w:t>
            </w:r>
          </w:p>
          <w:p w14:paraId="3F56F7EF" w14:textId="74DBB426"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Es aconsejable</w:t>
            </w:r>
            <w:r w:rsidR="00C671C9">
              <w:rPr>
                <w:rFonts w:ascii="Arial" w:hAnsi="Arial" w:cs="Arial"/>
                <w:color w:val="000000"/>
                <w:sz w:val="24"/>
                <w:szCs w:val="24"/>
              </w:rPr>
              <w:t xml:space="preserve"> </w:t>
            </w:r>
            <w:r w:rsidRPr="003A2015">
              <w:rPr>
                <w:rFonts w:ascii="Arial" w:hAnsi="Arial" w:cs="Arial"/>
                <w:color w:val="000000"/>
                <w:sz w:val="24"/>
                <w:szCs w:val="24"/>
              </w:rPr>
              <w:t xml:space="preserve">llevar a los estudiantes al laboratorio para que pongan en práctica lo aprendido y usen todos los instrumentos de medición que se han comentado en el interactivo. Es bueno, por ejemplo, llevar a la práctica los métodos para medir los objetos </w:t>
            </w:r>
            <w:r w:rsidRPr="003A2015">
              <w:rPr>
                <w:rFonts w:ascii="Arial" w:hAnsi="Arial" w:cs="Arial"/>
                <w:color w:val="000000"/>
                <w:sz w:val="24"/>
                <w:szCs w:val="24"/>
              </w:rPr>
              <w:lastRenderedPageBreak/>
              <w:t>propuestos en el interactivo.</w:t>
            </w:r>
          </w:p>
          <w:p w14:paraId="06726631" w14:textId="77777777" w:rsidR="00863D64" w:rsidRPr="003A2015" w:rsidRDefault="00863D64" w:rsidP="003A2015">
            <w:pPr>
              <w:spacing w:line="360" w:lineRule="auto"/>
              <w:rPr>
                <w:rFonts w:ascii="Arial" w:hAnsi="Arial" w:cs="Arial"/>
                <w:color w:val="000000"/>
                <w:sz w:val="24"/>
                <w:szCs w:val="24"/>
              </w:rPr>
            </w:pPr>
          </w:p>
          <w:p w14:paraId="6DC71B86" w14:textId="1DBF59FF" w:rsidR="00863D64" w:rsidRPr="007538CC" w:rsidRDefault="00863D64" w:rsidP="003A2015">
            <w:pPr>
              <w:spacing w:line="360" w:lineRule="auto"/>
              <w:rPr>
                <w:rFonts w:ascii="Arial" w:hAnsi="Arial" w:cs="Arial"/>
                <w:b/>
                <w:color w:val="000000"/>
                <w:sz w:val="24"/>
                <w:szCs w:val="24"/>
              </w:rPr>
            </w:pPr>
            <w:r w:rsidRPr="00775675">
              <w:rPr>
                <w:rFonts w:ascii="Arial" w:hAnsi="Arial" w:cs="Arial"/>
                <w:b/>
                <w:color w:val="000000"/>
              </w:rPr>
              <w:t>Ficha del estudiante</w:t>
            </w:r>
            <w:r w:rsidR="00C671C9" w:rsidRPr="00775675">
              <w:rPr>
                <w:rFonts w:ascii="Arial" w:hAnsi="Arial" w:cs="Arial"/>
                <w:b/>
                <w:color w:val="000000"/>
              </w:rPr>
              <w:t xml:space="preserve"> </w:t>
            </w:r>
          </w:p>
          <w:p w14:paraId="0A77C697" w14:textId="72CDF835" w:rsidR="00863D64" w:rsidRPr="003A2015" w:rsidRDefault="00AE7ECC" w:rsidP="003A2015">
            <w:pPr>
              <w:spacing w:line="360" w:lineRule="auto"/>
              <w:rPr>
                <w:rFonts w:ascii="Arial" w:hAnsi="Arial" w:cs="Arial"/>
                <w:b/>
                <w:color w:val="000000"/>
                <w:sz w:val="24"/>
                <w:szCs w:val="24"/>
              </w:rPr>
            </w:pPr>
            <w:r w:rsidRPr="00775675">
              <w:rPr>
                <w:rFonts w:ascii="Arial" w:hAnsi="Arial" w:cs="Arial"/>
                <w:b/>
                <w:color w:val="000000"/>
              </w:rPr>
              <w:t>¿</w:t>
            </w:r>
            <w:r w:rsidR="00863D64" w:rsidRPr="00775675">
              <w:rPr>
                <w:rFonts w:ascii="Arial" w:hAnsi="Arial" w:cs="Arial"/>
                <w:b/>
                <w:color w:val="000000"/>
              </w:rPr>
              <w:t>Qué herramientas para medir conoces?</w:t>
            </w:r>
          </w:p>
          <w:p w14:paraId="300A3957"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En los laboratorios suele haber todo tipo de instrumentos de medición. Podemos clasificarlos según las variables que miden.</w:t>
            </w:r>
          </w:p>
          <w:p w14:paraId="13469813"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longitud</w:t>
            </w:r>
          </w:p>
          <w:p w14:paraId="1644BFBC"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Sistema Internacional de Unidades (SI) que mide la longitud es el metro (m).</w:t>
            </w:r>
          </w:p>
          <w:p w14:paraId="667C56ED"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la longitud, se utilizan los siguientes instrumentos:</w:t>
            </w:r>
          </w:p>
          <w:p w14:paraId="4B1FB4D0"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cinta métrica: sirve para medir longitudes más largas.</w:t>
            </w:r>
          </w:p>
          <w:p w14:paraId="1A686CED"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regla: se usa para medir pequeñas longitudes.</w:t>
            </w:r>
          </w:p>
          <w:p w14:paraId="33278003"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pie de rey: sirve para medir pequeñas longitudes con precisión.</w:t>
            </w:r>
          </w:p>
          <w:p w14:paraId="0D66CA9C"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masa y el peso</w:t>
            </w:r>
          </w:p>
          <w:p w14:paraId="3B777C2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la masa es el kilogramo (kg).</w:t>
            </w:r>
          </w:p>
          <w:p w14:paraId="219245D9" w14:textId="60EA9ACD" w:rsidR="00637E0F" w:rsidRPr="003A2015" w:rsidRDefault="00863D64" w:rsidP="003A2015">
            <w:pPr>
              <w:shd w:val="clear" w:color="auto" w:fill="FFFFFF"/>
              <w:spacing w:line="360" w:lineRule="auto"/>
              <w:jc w:val="both"/>
              <w:rPr>
                <w:rFonts w:ascii="Arial" w:eastAsia="Times New Roman" w:hAnsi="Arial" w:cs="Arial"/>
                <w:sz w:val="24"/>
                <w:szCs w:val="24"/>
                <w:lang w:val="es-CO" w:eastAsia="es-CO"/>
              </w:rPr>
            </w:pPr>
            <w:r w:rsidRPr="003A2015">
              <w:rPr>
                <w:rFonts w:ascii="Arial" w:hAnsi="Arial" w:cs="Arial"/>
                <w:color w:val="000000"/>
                <w:sz w:val="24"/>
                <w:szCs w:val="24"/>
              </w:rPr>
              <w:t>- La balanza</w:t>
            </w:r>
            <w:r w:rsidR="00637E0F" w:rsidRPr="003A2015">
              <w:rPr>
                <w:rFonts w:ascii="Arial" w:eastAsia="Times New Roman" w:hAnsi="Arial" w:cs="Arial"/>
                <w:sz w:val="24"/>
                <w:szCs w:val="24"/>
                <w:lang w:val="es-CO" w:eastAsia="es-CO"/>
              </w:rPr>
              <w:t xml:space="preserve"> electrónica: determina la masa,</w:t>
            </w:r>
            <w:r w:rsidR="00C671C9">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estos dispositivos realizan la medición mediante procesos que implican sensores</w:t>
            </w:r>
            <w:r w:rsidR="00C671C9">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 xml:space="preserve">y </w:t>
            </w:r>
            <w:r w:rsidR="00775675">
              <w:rPr>
                <w:rFonts w:ascii="Arial" w:eastAsia="Times New Roman" w:hAnsi="Arial" w:cs="Arial"/>
                <w:sz w:val="24"/>
                <w:szCs w:val="24"/>
                <w:lang w:val="es-CO" w:eastAsia="es-CO"/>
              </w:rPr>
              <w:t>tienen</w:t>
            </w:r>
            <w:r w:rsidR="00775675" w:rsidRPr="003A2015">
              <w:rPr>
                <w:rFonts w:ascii="Arial" w:eastAsia="Times New Roman" w:hAnsi="Arial" w:cs="Arial"/>
                <w:sz w:val="24"/>
                <w:szCs w:val="24"/>
                <w:lang w:val="es-CO" w:eastAsia="es-CO"/>
              </w:rPr>
              <w:t xml:space="preserve"> </w:t>
            </w:r>
            <w:r w:rsidR="00637E0F" w:rsidRPr="003A2015">
              <w:rPr>
                <w:rFonts w:ascii="Arial" w:eastAsia="Times New Roman" w:hAnsi="Arial" w:cs="Arial"/>
                <w:sz w:val="24"/>
                <w:szCs w:val="24"/>
                <w:lang w:val="es-CO" w:eastAsia="es-CO"/>
              </w:rPr>
              <w:t xml:space="preserve">buenos niveles de precisión. </w:t>
            </w:r>
          </w:p>
          <w:p w14:paraId="08314440" w14:textId="77777777" w:rsidR="00637E0F" w:rsidRPr="003A2015" w:rsidRDefault="00637E0F" w:rsidP="003A2015">
            <w:pPr>
              <w:shd w:val="clear" w:color="auto" w:fill="FFFFFF"/>
              <w:spacing w:line="360" w:lineRule="auto"/>
              <w:jc w:val="both"/>
              <w:rPr>
                <w:rFonts w:ascii="Arial" w:eastAsia="Times New Roman" w:hAnsi="Arial" w:cs="Arial"/>
                <w:sz w:val="24"/>
                <w:szCs w:val="24"/>
                <w:lang w:val="es-CO" w:eastAsia="es-CO"/>
              </w:rPr>
            </w:pPr>
          </w:p>
          <w:p w14:paraId="133575F7" w14:textId="108CEC35"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peso, se utilizan los siguientes instrumentos:</w:t>
            </w:r>
          </w:p>
          <w:p w14:paraId="04FB4AA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La báscula: indica el peso, es decir, la fuerza con que la gravedad atrae a esa masa.</w:t>
            </w:r>
          </w:p>
          <w:p w14:paraId="376B3B1D" w14:textId="77777777" w:rsidR="00863D64" w:rsidRPr="003A2015" w:rsidRDefault="00863D64" w:rsidP="003A2015">
            <w:pPr>
              <w:spacing w:line="360" w:lineRule="auto"/>
              <w:rPr>
                <w:rFonts w:ascii="Arial" w:hAnsi="Arial" w:cs="Arial"/>
                <w:color w:val="000000"/>
                <w:sz w:val="24"/>
                <w:szCs w:val="24"/>
              </w:rPr>
            </w:pPr>
          </w:p>
          <w:p w14:paraId="27C79098"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El volumen</w:t>
            </w:r>
          </w:p>
          <w:p w14:paraId="2E02CE84"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para medir el volumen es el metro cúbico (m</w:t>
            </w:r>
            <w:r w:rsidRPr="00625404">
              <w:rPr>
                <w:rFonts w:ascii="Arial" w:hAnsi="Arial" w:cs="Arial"/>
                <w:color w:val="000000"/>
                <w:vertAlign w:val="superscript"/>
              </w:rPr>
              <w:t>3</w:t>
            </w:r>
            <w:r w:rsidRPr="003A2015">
              <w:rPr>
                <w:rFonts w:ascii="Arial" w:hAnsi="Arial" w:cs="Arial"/>
                <w:color w:val="000000"/>
                <w:sz w:val="24"/>
                <w:szCs w:val="24"/>
              </w:rPr>
              <w:t>), aunque para los líquidos suele usarse el litro (l o L). La relación entre ambas unidades es de:</w:t>
            </w:r>
          </w:p>
          <w:p w14:paraId="3CB979BE"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1 dm</w:t>
            </w:r>
            <w:r w:rsidRPr="00625404">
              <w:rPr>
                <w:rFonts w:ascii="Arial" w:hAnsi="Arial" w:cs="Arial"/>
                <w:color w:val="000000"/>
                <w:vertAlign w:val="superscript"/>
              </w:rPr>
              <w:t>3</w:t>
            </w:r>
            <w:r w:rsidRPr="003A2015">
              <w:rPr>
                <w:rFonts w:ascii="Arial" w:hAnsi="Arial" w:cs="Arial"/>
                <w:color w:val="000000"/>
                <w:sz w:val="24"/>
                <w:szCs w:val="24"/>
              </w:rPr>
              <w:t xml:space="preserve"> = 1 L</w:t>
            </w:r>
          </w:p>
          <w:p w14:paraId="3280350E" w14:textId="2341891C"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volumen se utilizan</w:t>
            </w:r>
            <w:r w:rsidR="00775675">
              <w:rPr>
                <w:rFonts w:ascii="Arial" w:hAnsi="Arial" w:cs="Arial"/>
                <w:color w:val="000000"/>
                <w:sz w:val="24"/>
                <w:szCs w:val="24"/>
              </w:rPr>
              <w:t>,</w:t>
            </w:r>
            <w:r w:rsidRPr="003A2015">
              <w:rPr>
                <w:rFonts w:ascii="Arial" w:hAnsi="Arial" w:cs="Arial"/>
                <w:color w:val="000000"/>
                <w:sz w:val="24"/>
                <w:szCs w:val="24"/>
              </w:rPr>
              <w:t xml:space="preserve"> entre otros</w:t>
            </w:r>
            <w:r w:rsidR="00775675">
              <w:rPr>
                <w:rFonts w:ascii="Arial" w:hAnsi="Arial" w:cs="Arial"/>
                <w:color w:val="000000"/>
                <w:sz w:val="24"/>
                <w:szCs w:val="24"/>
              </w:rPr>
              <w:t>,</w:t>
            </w:r>
            <w:r w:rsidRPr="003A2015">
              <w:rPr>
                <w:rFonts w:ascii="Arial" w:hAnsi="Arial" w:cs="Arial"/>
                <w:color w:val="000000"/>
                <w:sz w:val="24"/>
                <w:szCs w:val="24"/>
              </w:rPr>
              <w:t xml:space="preserve"> los siguientes instrumentos:</w:t>
            </w:r>
          </w:p>
          <w:p w14:paraId="3C287889" w14:textId="77777777" w:rsidR="00637E0F" w:rsidRPr="00C2159E" w:rsidRDefault="00863D64" w:rsidP="003A2015">
            <w:pPr>
              <w:shd w:val="clear" w:color="auto" w:fill="FFFFFF"/>
              <w:spacing w:line="360" w:lineRule="auto"/>
              <w:jc w:val="both"/>
              <w:rPr>
                <w:rFonts w:ascii="Arial" w:eastAsia="Times New Roman" w:hAnsi="Arial" w:cs="Arial"/>
                <w:sz w:val="24"/>
                <w:szCs w:val="24"/>
                <w:lang w:val="es-CO" w:eastAsia="es-CO"/>
              </w:rPr>
            </w:pPr>
            <w:r w:rsidRPr="003A2015">
              <w:rPr>
                <w:rFonts w:ascii="Arial" w:hAnsi="Arial" w:cs="Arial"/>
                <w:color w:val="000000"/>
                <w:sz w:val="24"/>
                <w:szCs w:val="24"/>
              </w:rPr>
              <w:lastRenderedPageBreak/>
              <w:t xml:space="preserve">- </w:t>
            </w:r>
            <w:r w:rsidRPr="007462F4">
              <w:rPr>
                <w:rFonts w:ascii="Arial" w:hAnsi="Arial" w:cs="Arial"/>
                <w:color w:val="000000"/>
                <w:sz w:val="24"/>
                <w:szCs w:val="24"/>
              </w:rPr>
              <w:t>La probeta graduada</w:t>
            </w:r>
            <w:r w:rsidR="00637E0F" w:rsidRPr="0091386C">
              <w:rPr>
                <w:rFonts w:ascii="Arial" w:eastAsia="Times New Roman" w:hAnsi="Arial" w:cs="Arial"/>
                <w:sz w:val="24"/>
                <w:szCs w:val="24"/>
                <w:lang w:val="es-CO" w:eastAsia="es-CO"/>
              </w:rPr>
              <w:t xml:space="preserve">: permite medir </w:t>
            </w:r>
            <w:r w:rsidR="00637E0F" w:rsidRPr="00C2159E">
              <w:rPr>
                <w:rFonts w:ascii="Arial" w:eastAsia="Times New Roman" w:hAnsi="Arial" w:cs="Arial"/>
                <w:sz w:val="24"/>
                <w:szCs w:val="24"/>
                <w:lang w:val="es-CO" w:eastAsia="es-CO"/>
              </w:rPr>
              <w:t>el volumen de líquidos.</w:t>
            </w:r>
          </w:p>
          <w:p w14:paraId="01744FD7" w14:textId="4A23029F" w:rsidR="00863D64" w:rsidRPr="003A2015" w:rsidRDefault="00863D64" w:rsidP="003A2015">
            <w:pPr>
              <w:spacing w:line="360" w:lineRule="auto"/>
              <w:rPr>
                <w:rFonts w:ascii="Arial" w:hAnsi="Arial" w:cs="Arial"/>
                <w:color w:val="000000"/>
                <w:sz w:val="24"/>
                <w:szCs w:val="24"/>
              </w:rPr>
            </w:pPr>
            <w:r w:rsidRPr="007462F4">
              <w:rPr>
                <w:rFonts w:ascii="Arial" w:hAnsi="Arial" w:cs="Arial"/>
                <w:color w:val="000000"/>
              </w:rPr>
              <w:t>- El matraz aforado: sirve para medir</w:t>
            </w:r>
            <w:r w:rsidRPr="003A2015">
              <w:rPr>
                <w:rFonts w:ascii="Arial" w:hAnsi="Arial" w:cs="Arial"/>
                <w:color w:val="000000"/>
                <w:sz w:val="24"/>
                <w:szCs w:val="24"/>
              </w:rPr>
              <w:t xml:space="preserve"> un volumen fijo de líquido.</w:t>
            </w:r>
          </w:p>
          <w:p w14:paraId="6627A805"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vaso de precipitados: se usa para indicar un valor aproximado de volumen.</w:t>
            </w:r>
          </w:p>
          <w:p w14:paraId="1A65BB82"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cuentagotas: sirve para verter volúmenes muy pequeños.</w:t>
            </w:r>
          </w:p>
          <w:p w14:paraId="4BD73A8D" w14:textId="77777777" w:rsidR="00863D64" w:rsidRPr="003A2015" w:rsidRDefault="00863D64" w:rsidP="003A2015">
            <w:pPr>
              <w:spacing w:line="360" w:lineRule="auto"/>
              <w:rPr>
                <w:rFonts w:ascii="Arial" w:hAnsi="Arial" w:cs="Arial"/>
                <w:color w:val="000000"/>
                <w:sz w:val="24"/>
                <w:szCs w:val="24"/>
              </w:rPr>
            </w:pPr>
          </w:p>
          <w:p w14:paraId="1AEE0246"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El tiempo</w:t>
            </w:r>
          </w:p>
          <w:p w14:paraId="37DA031C"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el tiempo es el segundo (s).</w:t>
            </w:r>
          </w:p>
          <w:p w14:paraId="41B60E2E"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Para medir el tiempo, se emplean los siguientes instrumentos:</w:t>
            </w:r>
          </w:p>
          <w:p w14:paraId="004ADFB8" w14:textId="77777777"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El reloj: cuenta el paso del tiempo sin detenerse.</w:t>
            </w:r>
          </w:p>
          <w:p w14:paraId="537543A0" w14:textId="2435BA76"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El cronómetro: puede detenerse y reanudar la marcha a voluntad, y se puede reiniciar </w:t>
            </w:r>
            <w:r w:rsidR="00C2159E">
              <w:rPr>
                <w:rFonts w:ascii="Arial" w:hAnsi="Arial" w:cs="Arial"/>
                <w:color w:val="000000"/>
                <w:sz w:val="24"/>
                <w:szCs w:val="24"/>
              </w:rPr>
              <w:t>desde</w:t>
            </w:r>
            <w:r w:rsidR="00C2159E" w:rsidRPr="003A2015">
              <w:rPr>
                <w:rFonts w:ascii="Arial" w:hAnsi="Arial" w:cs="Arial"/>
                <w:color w:val="000000"/>
                <w:sz w:val="24"/>
                <w:szCs w:val="24"/>
              </w:rPr>
              <w:t xml:space="preserve"> </w:t>
            </w:r>
            <w:r w:rsidRPr="003A2015">
              <w:rPr>
                <w:rFonts w:ascii="Arial" w:hAnsi="Arial" w:cs="Arial"/>
                <w:color w:val="000000"/>
                <w:sz w:val="24"/>
                <w:szCs w:val="24"/>
              </w:rPr>
              <w:t>cero.</w:t>
            </w:r>
          </w:p>
          <w:p w14:paraId="54B02A4A" w14:textId="77777777" w:rsidR="00863D64" w:rsidRPr="003A2015" w:rsidRDefault="00863D64" w:rsidP="003A2015">
            <w:pPr>
              <w:spacing w:line="360" w:lineRule="auto"/>
              <w:rPr>
                <w:rFonts w:ascii="Arial" w:hAnsi="Arial" w:cs="Arial"/>
                <w:b/>
                <w:color w:val="000000"/>
                <w:sz w:val="24"/>
                <w:szCs w:val="24"/>
              </w:rPr>
            </w:pPr>
            <w:r w:rsidRPr="003A2015">
              <w:rPr>
                <w:rFonts w:ascii="Arial" w:hAnsi="Arial" w:cs="Arial"/>
                <w:b/>
                <w:color w:val="000000"/>
                <w:sz w:val="24"/>
                <w:szCs w:val="24"/>
              </w:rPr>
              <w:t>La temperatura</w:t>
            </w:r>
          </w:p>
          <w:p w14:paraId="055346F5" w14:textId="21F8DB32"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La unidad del SI que mide la temperatura es el kelvin (K)</w:t>
            </w:r>
            <w:r w:rsidR="00C2159E">
              <w:rPr>
                <w:rFonts w:ascii="Arial" w:hAnsi="Arial" w:cs="Arial"/>
                <w:color w:val="000000"/>
                <w:sz w:val="24"/>
                <w:szCs w:val="24"/>
              </w:rPr>
              <w:t>,</w:t>
            </w:r>
            <w:r w:rsidRPr="003A2015">
              <w:rPr>
                <w:rFonts w:ascii="Arial" w:hAnsi="Arial" w:cs="Arial"/>
                <w:color w:val="000000"/>
                <w:sz w:val="24"/>
                <w:szCs w:val="24"/>
              </w:rPr>
              <w:t xml:space="preserve"> aunque generalmente usamos los grados centígrados (ºC). La equivalencia es de:</w:t>
            </w:r>
          </w:p>
          <w:p w14:paraId="66D5D1F5" w14:textId="3C3EF8B0"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K = </w:t>
            </w:r>
            <w:r w:rsidR="00C2159E">
              <w:rPr>
                <w:rFonts w:ascii="Arial" w:hAnsi="Arial" w:cs="Arial"/>
                <w:color w:val="000000"/>
                <w:sz w:val="24"/>
                <w:szCs w:val="24"/>
              </w:rPr>
              <w:t>°</w:t>
            </w:r>
            <w:r w:rsidR="00C2159E" w:rsidRPr="003A2015">
              <w:rPr>
                <w:rFonts w:ascii="Arial" w:hAnsi="Arial" w:cs="Arial"/>
                <w:color w:val="000000"/>
                <w:sz w:val="24"/>
                <w:szCs w:val="24"/>
              </w:rPr>
              <w:t xml:space="preserve">C </w:t>
            </w:r>
            <w:r w:rsidRPr="003A2015">
              <w:rPr>
                <w:rFonts w:ascii="Arial" w:hAnsi="Arial" w:cs="Arial"/>
                <w:color w:val="000000"/>
                <w:sz w:val="24"/>
                <w:szCs w:val="24"/>
              </w:rPr>
              <w:t>+ 273.</w:t>
            </w:r>
          </w:p>
          <w:p w14:paraId="29DF1078" w14:textId="56D75E23" w:rsidR="00863D64" w:rsidRPr="003A2015" w:rsidRDefault="00863D6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Para medir la temperatura </w:t>
            </w:r>
            <w:r w:rsidR="008A1077" w:rsidRPr="003A2015">
              <w:rPr>
                <w:rFonts w:ascii="Arial" w:hAnsi="Arial" w:cs="Arial"/>
                <w:color w:val="000000"/>
                <w:sz w:val="24"/>
                <w:szCs w:val="24"/>
              </w:rPr>
              <w:t>se usan diferentes tipos de termómetros</w:t>
            </w:r>
            <w:r w:rsidR="00C2159E">
              <w:rPr>
                <w:rFonts w:ascii="Arial" w:hAnsi="Arial" w:cs="Arial"/>
                <w:color w:val="000000"/>
                <w:sz w:val="24"/>
                <w:szCs w:val="24"/>
              </w:rPr>
              <w:t>,</w:t>
            </w:r>
            <w:r w:rsidR="00C671C9">
              <w:rPr>
                <w:rFonts w:ascii="Arial" w:hAnsi="Arial" w:cs="Arial"/>
                <w:color w:val="000000"/>
                <w:sz w:val="24"/>
                <w:szCs w:val="24"/>
              </w:rPr>
              <w:t xml:space="preserve"> </w:t>
            </w:r>
            <w:r w:rsidR="008A1077" w:rsidRPr="003A2015">
              <w:rPr>
                <w:rFonts w:ascii="Arial" w:hAnsi="Arial" w:cs="Arial"/>
                <w:color w:val="000000"/>
                <w:sz w:val="24"/>
                <w:szCs w:val="24"/>
              </w:rPr>
              <w:t>dependiendo de la precisión y la escala.</w:t>
            </w:r>
          </w:p>
        </w:tc>
      </w:tr>
      <w:tr w:rsidR="00595BC6" w:rsidRPr="003A2015" w14:paraId="05127868" w14:textId="77777777" w:rsidTr="00863D64">
        <w:trPr>
          <w:trHeight w:val="349"/>
        </w:trPr>
        <w:tc>
          <w:tcPr>
            <w:tcW w:w="1754" w:type="dxa"/>
          </w:tcPr>
          <w:p w14:paraId="04840BCC"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300" w:type="dxa"/>
          </w:tcPr>
          <w:p w14:paraId="2426F1AE" w14:textId="6960995E" w:rsidR="00D261A2" w:rsidRPr="003A2015" w:rsidRDefault="00863D64" w:rsidP="003A2015">
            <w:pPr>
              <w:pStyle w:val="Ttulo1"/>
              <w:shd w:val="clear" w:color="auto" w:fill="FFFFFF"/>
              <w:spacing w:before="2" w:after="2" w:line="360" w:lineRule="auto"/>
              <w:outlineLvl w:val="0"/>
              <w:rPr>
                <w:rFonts w:ascii="Arial" w:hAnsi="Arial" w:cs="Arial"/>
                <w:sz w:val="24"/>
                <w:szCs w:val="24"/>
              </w:rPr>
            </w:pPr>
            <w:r w:rsidRPr="003A2015">
              <w:rPr>
                <w:rFonts w:ascii="Arial" w:hAnsi="Arial" w:cs="Arial"/>
                <w:b w:val="0"/>
                <w:sz w:val="24"/>
                <w:szCs w:val="24"/>
              </w:rPr>
              <w:t>Los instrumentos de medición</w:t>
            </w:r>
          </w:p>
        </w:tc>
      </w:tr>
      <w:tr w:rsidR="00595BC6" w:rsidRPr="003A2015" w14:paraId="21D2AC32" w14:textId="77777777" w:rsidTr="00863D64">
        <w:tc>
          <w:tcPr>
            <w:tcW w:w="1754" w:type="dxa"/>
          </w:tcPr>
          <w:p w14:paraId="30A1D93E" w14:textId="77777777" w:rsidR="00D261A2" w:rsidRPr="003A2015" w:rsidRDefault="00D261A2"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300" w:type="dxa"/>
          </w:tcPr>
          <w:p w14:paraId="4B0BE165" w14:textId="3517270F" w:rsidR="00D261A2" w:rsidRPr="003A2015" w:rsidRDefault="00D261A2" w:rsidP="00A858A8">
            <w:pPr>
              <w:spacing w:before="315" w:after="100" w:afterAutospacing="1" w:line="360" w:lineRule="auto"/>
              <w:rPr>
                <w:rFonts w:ascii="Arial" w:eastAsia="Times New Roman" w:hAnsi="Arial" w:cs="Arial"/>
                <w:sz w:val="24"/>
                <w:szCs w:val="24"/>
                <w:lang w:val="es-CO" w:eastAsia="es-CO"/>
              </w:rPr>
            </w:pPr>
            <w:r w:rsidRPr="003A2015">
              <w:rPr>
                <w:rFonts w:ascii="Arial" w:eastAsia="Times New Roman" w:hAnsi="Arial" w:cs="Arial"/>
                <w:sz w:val="24"/>
                <w:szCs w:val="24"/>
                <w:lang w:val="es-CO" w:eastAsia="es-CO"/>
              </w:rPr>
              <w:t>Interactivo que ayuda a repasar los diferentes instrumentos de medició</w:t>
            </w:r>
            <w:r w:rsidR="00863D64" w:rsidRPr="003A2015">
              <w:rPr>
                <w:rFonts w:ascii="Arial" w:eastAsia="Times New Roman" w:hAnsi="Arial" w:cs="Arial"/>
                <w:sz w:val="24"/>
                <w:szCs w:val="24"/>
                <w:lang w:val="es-CO" w:eastAsia="es-CO"/>
              </w:rPr>
              <w:t xml:space="preserve">n que existen </w:t>
            </w:r>
            <w:r w:rsidR="00A858A8">
              <w:rPr>
                <w:rFonts w:ascii="Arial" w:eastAsia="Times New Roman" w:hAnsi="Arial" w:cs="Arial"/>
                <w:sz w:val="24"/>
                <w:szCs w:val="24"/>
                <w:lang w:val="es-CO" w:eastAsia="es-CO"/>
              </w:rPr>
              <w:t xml:space="preserve">y su funcionalidad </w:t>
            </w:r>
          </w:p>
        </w:tc>
      </w:tr>
    </w:tbl>
    <w:p w14:paraId="6B6F2125" w14:textId="77777777" w:rsidR="00D261A2" w:rsidRPr="003A2015" w:rsidRDefault="00D261A2" w:rsidP="003A2015">
      <w:pPr>
        <w:spacing w:after="0" w:line="360" w:lineRule="auto"/>
        <w:rPr>
          <w:rFonts w:ascii="Arial" w:hAnsi="Arial" w:cs="Arial"/>
          <w:lang w:val="es-CO"/>
        </w:rPr>
      </w:pPr>
    </w:p>
    <w:p w14:paraId="6DA2BD12" w14:textId="77777777" w:rsidR="00960AAF" w:rsidRPr="003A2015" w:rsidRDefault="00960AAF" w:rsidP="003A2015">
      <w:pPr>
        <w:spacing w:after="0" w:line="360" w:lineRule="auto"/>
        <w:rPr>
          <w:rFonts w:ascii="Arial" w:hAnsi="Arial" w:cs="Arial"/>
          <w:lang w:val="es-CO"/>
        </w:rPr>
      </w:pPr>
    </w:p>
    <w:p w14:paraId="4ADD61F0" w14:textId="418644B8" w:rsidR="009519AC" w:rsidRPr="003A2015" w:rsidRDefault="007A053A" w:rsidP="003A2015">
      <w:pPr>
        <w:spacing w:after="0" w:line="360" w:lineRule="auto"/>
        <w:rPr>
          <w:rFonts w:ascii="Arial" w:hAnsi="Arial" w:cs="Arial"/>
          <w:b/>
          <w:lang w:val="es-CO"/>
        </w:rPr>
      </w:pPr>
      <w:r>
        <w:rPr>
          <w:rFonts w:ascii="Arial" w:hAnsi="Arial" w:cs="Arial"/>
          <w:b/>
          <w:highlight w:val="yellow"/>
        </w:rPr>
        <w:t>[SECCIÓN 3</w:t>
      </w:r>
      <w:r w:rsidR="009519AC" w:rsidRPr="003A2015">
        <w:rPr>
          <w:rFonts w:ascii="Arial" w:hAnsi="Arial" w:cs="Arial"/>
          <w:b/>
          <w:highlight w:val="yellow"/>
        </w:rPr>
        <w:t>]</w:t>
      </w:r>
      <w:r w:rsidR="009519AC" w:rsidRPr="003A2015">
        <w:rPr>
          <w:rFonts w:ascii="Arial" w:hAnsi="Arial" w:cs="Arial"/>
          <w:b/>
        </w:rPr>
        <w:t xml:space="preserve"> </w:t>
      </w:r>
      <w:r>
        <w:rPr>
          <w:rFonts w:ascii="Arial" w:hAnsi="Arial" w:cs="Arial"/>
          <w:b/>
        </w:rPr>
        <w:t>1.1.3</w:t>
      </w:r>
      <w:r w:rsidR="009519AC" w:rsidRPr="003A2015">
        <w:rPr>
          <w:rFonts w:ascii="Arial" w:hAnsi="Arial" w:cs="Arial"/>
          <w:b/>
          <w:lang w:val="es-CO"/>
        </w:rPr>
        <w:t xml:space="preserve"> Las propiedades generales de la materia</w:t>
      </w:r>
    </w:p>
    <w:p w14:paraId="3DE34714" w14:textId="1B79FDF2" w:rsidR="00882DA8" w:rsidRPr="003A2015" w:rsidRDefault="00882DA8" w:rsidP="003A2015">
      <w:pPr>
        <w:spacing w:after="0" w:line="360" w:lineRule="auto"/>
        <w:jc w:val="both"/>
        <w:rPr>
          <w:rFonts w:ascii="Arial" w:eastAsia="Times New Roman" w:hAnsi="Arial" w:cs="Arial"/>
          <w:color w:val="333333"/>
          <w:lang w:val="es-CO" w:eastAsia="es-CO"/>
        </w:rPr>
      </w:pPr>
      <w:r w:rsidRPr="003A2015">
        <w:rPr>
          <w:rFonts w:ascii="Arial" w:hAnsi="Arial" w:cs="Arial"/>
          <w:color w:val="333333"/>
          <w:shd w:val="clear" w:color="auto" w:fill="FFFFFF"/>
        </w:rPr>
        <w:br/>
        <w:t xml:space="preserve">Las </w:t>
      </w:r>
      <w:r w:rsidRPr="003A2015">
        <w:rPr>
          <w:rFonts w:ascii="Arial" w:hAnsi="Arial" w:cs="Arial"/>
          <w:b/>
          <w:color w:val="333333"/>
          <w:shd w:val="clear" w:color="auto" w:fill="FFFFFF"/>
        </w:rPr>
        <w:t>propiedades generales</w:t>
      </w:r>
      <w:r w:rsidRPr="003A2015">
        <w:rPr>
          <w:rFonts w:ascii="Arial" w:hAnsi="Arial" w:cs="Arial"/>
          <w:color w:val="333333"/>
          <w:shd w:val="clear" w:color="auto" w:fill="FFFFFF"/>
        </w:rPr>
        <w:t xml:space="preserve"> </w:t>
      </w:r>
      <w:r w:rsidR="00C2159E">
        <w:rPr>
          <w:rFonts w:ascii="Arial" w:hAnsi="Arial" w:cs="Arial"/>
          <w:color w:val="333333"/>
          <w:shd w:val="clear" w:color="auto" w:fill="FFFFFF"/>
        </w:rPr>
        <w:t xml:space="preserve">de la materia </w:t>
      </w:r>
      <w:r w:rsidRPr="003A2015">
        <w:rPr>
          <w:rFonts w:ascii="Arial" w:eastAsia="Times New Roman" w:hAnsi="Arial" w:cs="Arial"/>
          <w:color w:val="333333"/>
          <w:lang w:val="es-CO" w:eastAsia="es-CO"/>
        </w:rPr>
        <w:t xml:space="preserve">son </w:t>
      </w:r>
      <w:r w:rsidR="00C2159E">
        <w:rPr>
          <w:rFonts w:ascii="Arial" w:eastAsia="Times New Roman" w:hAnsi="Arial" w:cs="Arial"/>
          <w:color w:val="333333"/>
          <w:lang w:val="es-CO" w:eastAsia="es-CO"/>
        </w:rPr>
        <w:t>aquell</w:t>
      </w:r>
      <w:r w:rsidR="00C2159E" w:rsidRPr="003A2015">
        <w:rPr>
          <w:rFonts w:ascii="Arial" w:eastAsia="Times New Roman" w:hAnsi="Arial" w:cs="Arial"/>
          <w:color w:val="333333"/>
          <w:lang w:val="es-CO" w:eastAsia="es-CO"/>
        </w:rPr>
        <w:t xml:space="preserve">as </w:t>
      </w:r>
      <w:r w:rsidRPr="003A2015">
        <w:rPr>
          <w:rFonts w:ascii="Arial" w:eastAsia="Times New Roman" w:hAnsi="Arial" w:cs="Arial"/>
          <w:color w:val="333333"/>
          <w:lang w:val="es-CO" w:eastAsia="es-CO"/>
        </w:rPr>
        <w:t xml:space="preserve">que comparten todas las sustancias. </w:t>
      </w:r>
      <w:r w:rsidR="00847CE1" w:rsidRPr="003A2015">
        <w:rPr>
          <w:rFonts w:ascii="Arial" w:eastAsia="Times New Roman" w:hAnsi="Arial" w:cs="Arial"/>
          <w:color w:val="333333"/>
          <w:lang w:val="es-CO" w:eastAsia="es-CO"/>
        </w:rPr>
        <w:t>Las más representativas son</w:t>
      </w:r>
      <w:r w:rsidRPr="003A2015">
        <w:rPr>
          <w:rFonts w:ascii="Arial" w:hAnsi="Arial" w:cs="Arial"/>
          <w:color w:val="333333"/>
          <w:shd w:val="clear" w:color="auto" w:fill="FFFFFF"/>
        </w:rPr>
        <w:t>: </w:t>
      </w:r>
      <w:r w:rsidRPr="003A2015">
        <w:rPr>
          <w:rFonts w:ascii="Arial" w:hAnsi="Arial" w:cs="Arial"/>
          <w:b/>
          <w:bCs/>
          <w:color w:val="333333"/>
          <w:shd w:val="clear" w:color="auto" w:fill="FFFFFF"/>
        </w:rPr>
        <w:t>masa</w:t>
      </w:r>
      <w:r w:rsidRPr="003A2015">
        <w:rPr>
          <w:rFonts w:ascii="Arial" w:hAnsi="Arial" w:cs="Arial"/>
          <w:color w:val="333333"/>
          <w:shd w:val="clear" w:color="auto" w:fill="FFFFFF"/>
        </w:rPr>
        <w:t> y </w:t>
      </w:r>
      <w:r w:rsidRPr="003A2015">
        <w:rPr>
          <w:rFonts w:ascii="Arial" w:hAnsi="Arial" w:cs="Arial"/>
          <w:b/>
          <w:bCs/>
          <w:color w:val="333333"/>
          <w:shd w:val="clear" w:color="auto" w:fill="FFFFFF"/>
        </w:rPr>
        <w:t>volumen</w:t>
      </w:r>
      <w:r w:rsidRPr="003A2015">
        <w:rPr>
          <w:rFonts w:ascii="Arial" w:hAnsi="Arial" w:cs="Arial"/>
          <w:color w:val="333333"/>
          <w:shd w:val="clear" w:color="auto" w:fill="FFFFFF"/>
        </w:rPr>
        <w:t>. Es decir, toda materia tiene una masa y ocupa un volumen. </w:t>
      </w:r>
    </w:p>
    <w:p w14:paraId="3D9B98CB" w14:textId="77777777" w:rsidR="00D261A2" w:rsidRPr="003A2015" w:rsidRDefault="00D261A2" w:rsidP="003A2015">
      <w:pPr>
        <w:spacing w:after="0" w:line="360" w:lineRule="auto"/>
        <w:rPr>
          <w:rFonts w:ascii="Arial" w:hAnsi="Arial" w:cs="Arial"/>
          <w:b/>
          <w:highlight w:val="yellow"/>
        </w:rPr>
      </w:pPr>
    </w:p>
    <w:p w14:paraId="5E45FA2E" w14:textId="1D7B3D16" w:rsidR="00D261A2" w:rsidRPr="007A053A" w:rsidRDefault="00D261A2" w:rsidP="007A053A">
      <w:pPr>
        <w:pStyle w:val="Prrafodelista"/>
        <w:numPr>
          <w:ilvl w:val="0"/>
          <w:numId w:val="10"/>
        </w:numPr>
        <w:spacing w:after="0" w:line="360" w:lineRule="auto"/>
        <w:rPr>
          <w:rFonts w:ascii="Arial" w:hAnsi="Arial" w:cs="Arial"/>
          <w:b/>
          <w:lang w:val="es-CO"/>
        </w:rPr>
      </w:pPr>
      <w:r w:rsidRPr="007A053A">
        <w:rPr>
          <w:rFonts w:ascii="Arial" w:hAnsi="Arial" w:cs="Arial"/>
          <w:b/>
          <w:lang w:val="es-CO"/>
        </w:rPr>
        <w:lastRenderedPageBreak/>
        <w:t xml:space="preserve">La masa </w:t>
      </w:r>
    </w:p>
    <w:p w14:paraId="0672E627" w14:textId="7AAD7831" w:rsidR="007C59BF" w:rsidRPr="003A2015" w:rsidRDefault="00A7751C"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hAnsi="Arial" w:cs="Arial"/>
          <w:color w:val="333333"/>
        </w:rPr>
        <w:t>Una de las propiedades de la materia es la masa. La </w:t>
      </w:r>
      <w:r w:rsidRPr="003A2015">
        <w:rPr>
          <w:rFonts w:ascii="Arial" w:hAnsi="Arial" w:cs="Arial"/>
          <w:b/>
          <w:bCs/>
          <w:color w:val="333333"/>
        </w:rPr>
        <w:t>masa</w:t>
      </w:r>
      <w:r w:rsidR="00C671C9">
        <w:rPr>
          <w:rFonts w:ascii="Arial" w:hAnsi="Arial" w:cs="Arial"/>
          <w:color w:val="333333"/>
        </w:rPr>
        <w:t xml:space="preserve"> </w:t>
      </w:r>
      <w:r w:rsidR="00637E0F" w:rsidRPr="003A2015">
        <w:rPr>
          <w:rFonts w:ascii="Arial" w:hAnsi="Arial" w:cs="Arial"/>
          <w:color w:val="333333"/>
        </w:rPr>
        <w:t>(</w:t>
      </w:r>
      <w:r w:rsidRPr="003A2015">
        <w:rPr>
          <w:rFonts w:ascii="Arial" w:hAnsi="Arial" w:cs="Arial"/>
          <w:i/>
          <w:iCs/>
          <w:color w:val="333333"/>
        </w:rPr>
        <w:t>m</w:t>
      </w:r>
      <w:r w:rsidR="00637E0F" w:rsidRPr="00625404">
        <w:rPr>
          <w:rFonts w:ascii="Arial" w:hAnsi="Arial" w:cs="Arial"/>
          <w:iCs/>
          <w:color w:val="333333"/>
        </w:rPr>
        <w:t xml:space="preserve">) </w:t>
      </w:r>
      <w:r w:rsidR="00C2159E">
        <w:rPr>
          <w:rFonts w:ascii="Arial" w:hAnsi="Arial" w:cs="Arial"/>
          <w:iCs/>
          <w:color w:val="333333"/>
        </w:rPr>
        <w:t>e</w:t>
      </w:r>
      <w:r w:rsidR="00C2159E" w:rsidRPr="003A2015">
        <w:rPr>
          <w:rFonts w:ascii="Arial" w:hAnsi="Arial" w:cs="Arial"/>
          <w:color w:val="333333"/>
        </w:rPr>
        <w:t xml:space="preserve">s </w:t>
      </w:r>
      <w:r w:rsidRPr="003A2015">
        <w:rPr>
          <w:rFonts w:ascii="Arial" w:hAnsi="Arial" w:cs="Arial"/>
          <w:color w:val="333333"/>
        </w:rPr>
        <w:t>la </w:t>
      </w:r>
      <w:r w:rsidRPr="003A2015">
        <w:rPr>
          <w:rFonts w:ascii="Arial" w:hAnsi="Arial" w:cs="Arial"/>
          <w:b/>
          <w:bCs/>
          <w:color w:val="333333"/>
        </w:rPr>
        <w:t>cantidad</w:t>
      </w:r>
      <w:r w:rsidRPr="003A2015">
        <w:rPr>
          <w:rFonts w:ascii="Arial" w:hAnsi="Arial" w:cs="Arial"/>
          <w:color w:val="333333"/>
        </w:rPr>
        <w:t> de materia que posee un cuerpo</w:t>
      </w:r>
      <w:r w:rsidR="00C2159E">
        <w:rPr>
          <w:rFonts w:ascii="Arial" w:hAnsi="Arial" w:cs="Arial"/>
          <w:color w:val="333333"/>
        </w:rPr>
        <w:t>; c</w:t>
      </w:r>
      <w:r w:rsidRPr="003A2015">
        <w:rPr>
          <w:rFonts w:ascii="Arial" w:hAnsi="Arial" w:cs="Arial"/>
          <w:color w:val="333333"/>
        </w:rPr>
        <w:t>uanta más materia tiene, mayor es su masa. Esta propiedad puede expresarse en diferentes unidades: gramos (g), miligramos (mg) o toneladas (t), pero la unidad del Sistema Internacional de Unidades (SI) es el </w:t>
      </w:r>
      <w:r w:rsidRPr="003A2015">
        <w:rPr>
          <w:rFonts w:ascii="Arial" w:hAnsi="Arial" w:cs="Arial"/>
          <w:b/>
          <w:bCs/>
          <w:color w:val="333333"/>
        </w:rPr>
        <w:t>kilogramo (kg)</w:t>
      </w:r>
      <w:r w:rsidRPr="003A2015">
        <w:rPr>
          <w:rFonts w:ascii="Arial" w:hAnsi="Arial" w:cs="Arial"/>
          <w:color w:val="333333"/>
        </w:rPr>
        <w:t>.</w:t>
      </w:r>
      <w:r w:rsidR="007C59BF" w:rsidRPr="003A2015">
        <w:rPr>
          <w:rFonts w:ascii="Arial" w:eastAsia="Times New Roman" w:hAnsi="Arial" w:cs="Arial"/>
          <w:color w:val="333333"/>
          <w:lang w:val="es-CO" w:eastAsia="es-CO"/>
        </w:rPr>
        <w:t xml:space="preserve"> Otras unidades para medir la masa son los submúltiplos</w:t>
      </w:r>
      <w:r w:rsidR="00C2159E">
        <w:rPr>
          <w:rFonts w:ascii="Arial" w:eastAsia="Times New Roman" w:hAnsi="Arial" w:cs="Arial"/>
          <w:color w:val="333333"/>
          <w:lang w:val="es-CO" w:eastAsia="es-CO"/>
        </w:rPr>
        <w:t>,</w:t>
      </w:r>
      <w:r w:rsidR="007C59BF" w:rsidRPr="003A2015">
        <w:rPr>
          <w:rFonts w:ascii="Arial" w:eastAsia="Times New Roman" w:hAnsi="Arial" w:cs="Arial"/>
          <w:color w:val="333333"/>
          <w:lang w:val="es-CO" w:eastAsia="es-CO"/>
        </w:rPr>
        <w:t xml:space="preserve"> como el decigramo </w:t>
      </w:r>
      <w:r w:rsidR="007C59BF" w:rsidRPr="003A2015">
        <w:rPr>
          <w:rFonts w:ascii="Arial" w:hAnsi="Arial" w:cs="Arial"/>
          <w:bCs/>
          <w:color w:val="333333"/>
        </w:rPr>
        <w:t>(dg)</w:t>
      </w:r>
      <w:r w:rsidR="007C59BF" w:rsidRPr="003A2015">
        <w:rPr>
          <w:rFonts w:ascii="Arial" w:eastAsia="Times New Roman" w:hAnsi="Arial" w:cs="Arial"/>
          <w:color w:val="333333"/>
          <w:lang w:val="es-CO" w:eastAsia="es-CO"/>
        </w:rPr>
        <w:t>, centigramo</w:t>
      </w:r>
      <w:r w:rsidR="00544CEA" w:rsidRPr="003A2015">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(cg)</w:t>
      </w:r>
      <w:r w:rsidR="00544CEA" w:rsidRPr="003A2015">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y</w:t>
      </w:r>
      <w:r w:rsidR="00C671C9">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miligramo</w:t>
      </w:r>
      <w:r w:rsidR="00C2159E">
        <w:rPr>
          <w:rFonts w:ascii="Arial" w:eastAsia="Times New Roman" w:hAnsi="Arial" w:cs="Arial"/>
          <w:color w:val="333333"/>
          <w:lang w:val="es-CO" w:eastAsia="es-CO"/>
        </w:rPr>
        <w:t xml:space="preserve"> </w:t>
      </w:r>
      <w:r w:rsidR="007C59BF" w:rsidRPr="003A2015">
        <w:rPr>
          <w:rFonts w:ascii="Arial" w:eastAsia="Times New Roman" w:hAnsi="Arial" w:cs="Arial"/>
          <w:color w:val="333333"/>
          <w:lang w:val="es-CO" w:eastAsia="es-CO"/>
        </w:rPr>
        <w:t>(mg)</w:t>
      </w:r>
      <w:r w:rsidR="00C2159E">
        <w:rPr>
          <w:rFonts w:ascii="Arial" w:eastAsia="Times New Roman" w:hAnsi="Arial" w:cs="Arial"/>
          <w:color w:val="333333"/>
          <w:lang w:val="es-CO" w:eastAsia="es-CO"/>
        </w:rPr>
        <w:t>.</w:t>
      </w:r>
      <w:r w:rsidR="007C59BF" w:rsidRPr="003A2015">
        <w:rPr>
          <w:rFonts w:ascii="Arial" w:eastAsia="Times New Roman" w:hAnsi="Arial" w:cs="Arial"/>
          <w:color w:val="333333"/>
          <w:lang w:val="es-CO" w:eastAsia="es-CO"/>
        </w:rPr>
        <w:t xml:space="preserve"> </w:t>
      </w:r>
    </w:p>
    <w:p w14:paraId="31C25274" w14:textId="77777777" w:rsidR="007C59BF" w:rsidRPr="003A2015" w:rsidRDefault="007C59BF" w:rsidP="003A2015">
      <w:pPr>
        <w:pStyle w:val="u"/>
        <w:shd w:val="clear" w:color="auto" w:fill="FFFFFF"/>
        <w:spacing w:before="0" w:beforeAutospacing="0" w:after="0" w:afterAutospacing="0" w:line="360" w:lineRule="auto"/>
        <w:jc w:val="both"/>
        <w:rPr>
          <w:rFonts w:ascii="Arial" w:hAnsi="Arial" w:cs="Arial"/>
          <w:color w:val="333333"/>
        </w:rPr>
      </w:pPr>
    </w:p>
    <w:p w14:paraId="7E0FCDDF" w14:textId="06E201CA" w:rsidR="00A7751C" w:rsidRPr="003A2015" w:rsidRDefault="00A7751C" w:rsidP="003A2015">
      <w:pPr>
        <w:pStyle w:val="u"/>
        <w:shd w:val="clear" w:color="auto" w:fill="FFFFFF"/>
        <w:spacing w:before="0" w:beforeAutospacing="0" w:after="0" w:afterAutospacing="0" w:line="360" w:lineRule="auto"/>
        <w:jc w:val="both"/>
        <w:rPr>
          <w:rFonts w:ascii="Arial" w:hAnsi="Arial" w:cs="Arial"/>
          <w:color w:val="333333"/>
        </w:rPr>
      </w:pPr>
      <w:r w:rsidRPr="003A2015">
        <w:rPr>
          <w:rFonts w:ascii="Arial" w:hAnsi="Arial" w:cs="Arial"/>
          <w:color w:val="333333"/>
        </w:rPr>
        <w:t>Para pasar de un múltiplo a otro se multiplica o divide por 10:</w:t>
      </w:r>
    </w:p>
    <w:tbl>
      <w:tblPr>
        <w:tblStyle w:val="Tablaconcuadrcula"/>
        <w:tblW w:w="0" w:type="auto"/>
        <w:tblInd w:w="250" w:type="dxa"/>
        <w:tblLook w:val="04A0" w:firstRow="1" w:lastRow="0" w:firstColumn="1" w:lastColumn="0" w:noHBand="0" w:noVBand="1"/>
      </w:tblPr>
      <w:tblGrid>
        <w:gridCol w:w="2692"/>
        <w:gridCol w:w="2943"/>
        <w:gridCol w:w="2445"/>
      </w:tblGrid>
      <w:tr w:rsidR="00974812" w:rsidRPr="003A2015" w14:paraId="4D99E484" w14:textId="77777777" w:rsidTr="00544CEA">
        <w:tc>
          <w:tcPr>
            <w:tcW w:w="8080" w:type="dxa"/>
            <w:gridSpan w:val="3"/>
          </w:tcPr>
          <w:p w14:paraId="0B1206C2" w14:textId="6E1839C7"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vertAlign w:val="superscript"/>
              </w:rPr>
            </w:pPr>
            <w:r w:rsidRPr="003A2015">
              <w:rPr>
                <w:rFonts w:ascii="Arial" w:hAnsi="Arial" w:cs="Arial"/>
                <w:b/>
                <w:sz w:val="24"/>
                <w:szCs w:val="24"/>
              </w:rPr>
              <w:t>Las unidades de medida de la masa</w:t>
            </w:r>
          </w:p>
        </w:tc>
      </w:tr>
      <w:tr w:rsidR="00974812" w:rsidRPr="003A2015" w14:paraId="6F3E5709" w14:textId="77777777" w:rsidTr="00544CEA">
        <w:tc>
          <w:tcPr>
            <w:tcW w:w="2692" w:type="dxa"/>
          </w:tcPr>
          <w:p w14:paraId="23E083F5" w14:textId="2425DC4E"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Kilogramo</w:t>
            </w:r>
          </w:p>
        </w:tc>
        <w:tc>
          <w:tcPr>
            <w:tcW w:w="2943" w:type="dxa"/>
          </w:tcPr>
          <w:p w14:paraId="773305F9" w14:textId="7B541189"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(kg)</w:t>
            </w:r>
          </w:p>
        </w:tc>
        <w:tc>
          <w:tcPr>
            <w:tcW w:w="2445" w:type="dxa"/>
          </w:tcPr>
          <w:p w14:paraId="7B791598" w14:textId="477E85B1" w:rsidR="00974812" w:rsidRPr="003A2015" w:rsidRDefault="00974812"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1000 g</w:t>
            </w:r>
          </w:p>
        </w:tc>
      </w:tr>
      <w:tr w:rsidR="00974812" w:rsidRPr="003A2015" w14:paraId="619A8F5B" w14:textId="77777777" w:rsidTr="00544CEA">
        <w:tc>
          <w:tcPr>
            <w:tcW w:w="2692" w:type="dxa"/>
          </w:tcPr>
          <w:p w14:paraId="459DE6FC" w14:textId="5B817221"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Hectogramo</w:t>
            </w:r>
          </w:p>
        </w:tc>
        <w:tc>
          <w:tcPr>
            <w:tcW w:w="2943" w:type="dxa"/>
          </w:tcPr>
          <w:p w14:paraId="55B32EFB" w14:textId="24A75497"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(hg)</w:t>
            </w:r>
          </w:p>
        </w:tc>
        <w:tc>
          <w:tcPr>
            <w:tcW w:w="2445" w:type="dxa"/>
          </w:tcPr>
          <w:p w14:paraId="561E406E" w14:textId="4264F973"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100 g</w:t>
            </w:r>
          </w:p>
        </w:tc>
      </w:tr>
      <w:tr w:rsidR="00974812" w:rsidRPr="003A2015" w14:paraId="1FE5C7CB" w14:textId="77777777" w:rsidTr="00544CEA">
        <w:tc>
          <w:tcPr>
            <w:tcW w:w="2692" w:type="dxa"/>
          </w:tcPr>
          <w:p w14:paraId="017A7645" w14:textId="10043502"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Decagramo</w:t>
            </w:r>
          </w:p>
        </w:tc>
        <w:tc>
          <w:tcPr>
            <w:tcW w:w="2943" w:type="dxa"/>
          </w:tcPr>
          <w:p w14:paraId="5217F13C" w14:textId="767FE94B"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sz w:val="24"/>
                <w:szCs w:val="24"/>
              </w:rPr>
              <w:t>(dag)</w:t>
            </w:r>
          </w:p>
        </w:tc>
        <w:tc>
          <w:tcPr>
            <w:tcW w:w="2445" w:type="dxa"/>
          </w:tcPr>
          <w:p w14:paraId="7B8E5F2A" w14:textId="64D19EF9" w:rsidR="00974812"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10 g</w:t>
            </w:r>
          </w:p>
        </w:tc>
      </w:tr>
      <w:tr w:rsidR="00C933C3" w:rsidRPr="003A2015" w14:paraId="1B3895A5" w14:textId="77777777" w:rsidTr="00544CEA">
        <w:tc>
          <w:tcPr>
            <w:tcW w:w="2692" w:type="dxa"/>
          </w:tcPr>
          <w:p w14:paraId="21034BB8" w14:textId="129692B2" w:rsidR="00C933C3" w:rsidRPr="003A2015" w:rsidRDefault="00C933C3" w:rsidP="003A2015">
            <w:pPr>
              <w:pStyle w:val="u"/>
              <w:spacing w:before="0" w:beforeAutospacing="0" w:after="0" w:afterAutospacing="0" w:line="360" w:lineRule="auto"/>
              <w:jc w:val="center"/>
              <w:rPr>
                <w:rFonts w:ascii="Arial" w:hAnsi="Arial" w:cs="Arial"/>
                <w:sz w:val="24"/>
                <w:szCs w:val="24"/>
              </w:rPr>
            </w:pPr>
            <w:r w:rsidRPr="003A2015">
              <w:rPr>
                <w:rFonts w:ascii="Arial" w:hAnsi="Arial" w:cs="Arial"/>
                <w:b/>
                <w:sz w:val="24"/>
                <w:szCs w:val="24"/>
              </w:rPr>
              <w:t xml:space="preserve">Gramo </w:t>
            </w:r>
          </w:p>
        </w:tc>
        <w:tc>
          <w:tcPr>
            <w:tcW w:w="2943" w:type="dxa"/>
          </w:tcPr>
          <w:p w14:paraId="167C9A4D" w14:textId="358683D7" w:rsidR="00C933C3" w:rsidRPr="003A2015" w:rsidRDefault="00C933C3" w:rsidP="003A2015">
            <w:pPr>
              <w:pStyle w:val="u"/>
              <w:spacing w:before="0" w:beforeAutospacing="0" w:after="0" w:afterAutospacing="0" w:line="360" w:lineRule="auto"/>
              <w:jc w:val="center"/>
              <w:rPr>
                <w:rFonts w:ascii="Arial" w:hAnsi="Arial" w:cs="Arial"/>
                <w:sz w:val="24"/>
                <w:szCs w:val="24"/>
              </w:rPr>
            </w:pPr>
            <w:r w:rsidRPr="003A2015">
              <w:rPr>
                <w:rFonts w:ascii="Arial" w:hAnsi="Arial" w:cs="Arial"/>
                <w:b/>
                <w:sz w:val="24"/>
                <w:szCs w:val="24"/>
              </w:rPr>
              <w:t>(g)</w:t>
            </w:r>
          </w:p>
        </w:tc>
        <w:tc>
          <w:tcPr>
            <w:tcW w:w="2445" w:type="dxa"/>
          </w:tcPr>
          <w:p w14:paraId="45384840" w14:textId="7C3AE1B0" w:rsidR="00C933C3" w:rsidRPr="003A2015" w:rsidRDefault="00C933C3" w:rsidP="003A2015">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1</w:t>
            </w:r>
          </w:p>
        </w:tc>
      </w:tr>
      <w:tr w:rsidR="00C933C3" w:rsidRPr="003A2015" w14:paraId="5A588623" w14:textId="77777777" w:rsidTr="00544CEA">
        <w:tc>
          <w:tcPr>
            <w:tcW w:w="2692" w:type="dxa"/>
          </w:tcPr>
          <w:p w14:paraId="46B8492A" w14:textId="5C1E3303"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Decigramo </w:t>
            </w:r>
          </w:p>
        </w:tc>
        <w:tc>
          <w:tcPr>
            <w:tcW w:w="2943" w:type="dxa"/>
          </w:tcPr>
          <w:p w14:paraId="26DBBB7B" w14:textId="3543FE0D"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(dg)</w:t>
            </w:r>
          </w:p>
        </w:tc>
        <w:tc>
          <w:tcPr>
            <w:tcW w:w="2445" w:type="dxa"/>
          </w:tcPr>
          <w:p w14:paraId="56B434C0" w14:textId="6BE8D8A0"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1</w:t>
            </w:r>
            <w:r w:rsidR="00C2159E">
              <w:rPr>
                <w:rFonts w:ascii="Arial" w:hAnsi="Arial" w:cs="Arial"/>
                <w:color w:val="333333"/>
                <w:sz w:val="24"/>
                <w:szCs w:val="24"/>
              </w:rPr>
              <w:t xml:space="preserve"> </w:t>
            </w:r>
            <w:r w:rsidRPr="003A2015">
              <w:rPr>
                <w:rFonts w:ascii="Arial" w:hAnsi="Arial" w:cs="Arial"/>
                <w:color w:val="333333"/>
                <w:sz w:val="24"/>
                <w:szCs w:val="24"/>
              </w:rPr>
              <w:t>g</w:t>
            </w:r>
          </w:p>
        </w:tc>
      </w:tr>
      <w:tr w:rsidR="00C933C3" w:rsidRPr="003A2015" w14:paraId="07165046" w14:textId="77777777" w:rsidTr="00544CEA">
        <w:tc>
          <w:tcPr>
            <w:tcW w:w="2692" w:type="dxa"/>
          </w:tcPr>
          <w:p w14:paraId="1CD48A5F" w14:textId="2C3565F4"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Centigramo </w:t>
            </w:r>
          </w:p>
        </w:tc>
        <w:tc>
          <w:tcPr>
            <w:tcW w:w="2943" w:type="dxa"/>
          </w:tcPr>
          <w:p w14:paraId="20CD1596" w14:textId="1794F9D7"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(cg)</w:t>
            </w:r>
          </w:p>
        </w:tc>
        <w:tc>
          <w:tcPr>
            <w:tcW w:w="2445" w:type="dxa"/>
          </w:tcPr>
          <w:p w14:paraId="76C1E25F" w14:textId="5ECB5075"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01</w:t>
            </w:r>
            <w:r w:rsidR="00C2159E">
              <w:rPr>
                <w:rFonts w:ascii="Arial" w:hAnsi="Arial" w:cs="Arial"/>
                <w:color w:val="333333"/>
                <w:sz w:val="24"/>
                <w:szCs w:val="24"/>
              </w:rPr>
              <w:t xml:space="preserve"> </w:t>
            </w:r>
            <w:r w:rsidRPr="003A2015">
              <w:rPr>
                <w:rFonts w:ascii="Arial" w:hAnsi="Arial" w:cs="Arial"/>
                <w:color w:val="333333"/>
                <w:sz w:val="24"/>
                <w:szCs w:val="24"/>
              </w:rPr>
              <w:t>g</w:t>
            </w:r>
          </w:p>
        </w:tc>
      </w:tr>
      <w:tr w:rsidR="00C933C3" w:rsidRPr="003A2015" w14:paraId="0663892F" w14:textId="77777777" w:rsidTr="00544CEA">
        <w:tc>
          <w:tcPr>
            <w:tcW w:w="2692" w:type="dxa"/>
          </w:tcPr>
          <w:p w14:paraId="47461885" w14:textId="42FD71BC"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 xml:space="preserve">Miligramo </w:t>
            </w:r>
          </w:p>
        </w:tc>
        <w:tc>
          <w:tcPr>
            <w:tcW w:w="2943" w:type="dxa"/>
          </w:tcPr>
          <w:p w14:paraId="67278E9D" w14:textId="10011F34" w:rsidR="00C933C3" w:rsidRPr="003A2015" w:rsidRDefault="00C933C3" w:rsidP="003A2015">
            <w:pPr>
              <w:pStyle w:val="u"/>
              <w:spacing w:before="0" w:beforeAutospacing="0" w:after="0" w:afterAutospacing="0" w:line="360" w:lineRule="auto"/>
              <w:jc w:val="center"/>
              <w:rPr>
                <w:rFonts w:ascii="Arial" w:hAnsi="Arial" w:cs="Arial"/>
                <w:b/>
                <w:sz w:val="24"/>
                <w:szCs w:val="24"/>
              </w:rPr>
            </w:pPr>
            <w:r w:rsidRPr="003A2015">
              <w:rPr>
                <w:rFonts w:ascii="Arial" w:hAnsi="Arial" w:cs="Arial"/>
                <w:sz w:val="24"/>
                <w:szCs w:val="24"/>
              </w:rPr>
              <w:t>(mg)</w:t>
            </w:r>
          </w:p>
        </w:tc>
        <w:tc>
          <w:tcPr>
            <w:tcW w:w="2445" w:type="dxa"/>
          </w:tcPr>
          <w:p w14:paraId="7397173E" w14:textId="38DA8CB8" w:rsidR="00C933C3" w:rsidRPr="003A2015" w:rsidRDefault="00C933C3" w:rsidP="00C2159E">
            <w:pPr>
              <w:pStyle w:val="u"/>
              <w:spacing w:before="0" w:beforeAutospacing="0" w:after="0" w:afterAutospacing="0" w:line="360" w:lineRule="auto"/>
              <w:jc w:val="center"/>
              <w:rPr>
                <w:rFonts w:ascii="Arial" w:hAnsi="Arial" w:cs="Arial"/>
                <w:color w:val="333333"/>
                <w:sz w:val="24"/>
                <w:szCs w:val="24"/>
              </w:rPr>
            </w:pPr>
            <w:r w:rsidRPr="003A2015">
              <w:rPr>
                <w:rFonts w:ascii="Arial" w:hAnsi="Arial" w:cs="Arial"/>
                <w:color w:val="333333"/>
                <w:sz w:val="24"/>
                <w:szCs w:val="24"/>
              </w:rPr>
              <w:t>0</w:t>
            </w:r>
            <w:r w:rsidR="00C2159E">
              <w:rPr>
                <w:rFonts w:ascii="Arial" w:hAnsi="Arial" w:cs="Arial"/>
                <w:color w:val="333333"/>
                <w:sz w:val="24"/>
                <w:szCs w:val="24"/>
              </w:rPr>
              <w:t>,</w:t>
            </w:r>
            <w:r w:rsidRPr="003A2015">
              <w:rPr>
                <w:rFonts w:ascii="Arial" w:hAnsi="Arial" w:cs="Arial"/>
                <w:color w:val="333333"/>
                <w:sz w:val="24"/>
                <w:szCs w:val="24"/>
              </w:rPr>
              <w:t>0</w:t>
            </w:r>
            <w:r w:rsidR="00A02F47" w:rsidRPr="003A2015">
              <w:rPr>
                <w:rFonts w:ascii="Arial" w:hAnsi="Arial" w:cs="Arial"/>
                <w:color w:val="333333"/>
                <w:sz w:val="24"/>
                <w:szCs w:val="24"/>
              </w:rPr>
              <w:t>0</w:t>
            </w:r>
            <w:r w:rsidRPr="003A2015">
              <w:rPr>
                <w:rFonts w:ascii="Arial" w:hAnsi="Arial" w:cs="Arial"/>
                <w:color w:val="333333"/>
                <w:sz w:val="24"/>
                <w:szCs w:val="24"/>
              </w:rPr>
              <w:t>1</w:t>
            </w:r>
            <w:r w:rsidR="00C2159E">
              <w:rPr>
                <w:rFonts w:ascii="Arial" w:hAnsi="Arial" w:cs="Arial"/>
                <w:color w:val="333333"/>
                <w:sz w:val="24"/>
                <w:szCs w:val="24"/>
              </w:rPr>
              <w:t xml:space="preserve"> </w:t>
            </w:r>
            <w:r w:rsidRPr="003A2015">
              <w:rPr>
                <w:rFonts w:ascii="Arial" w:hAnsi="Arial" w:cs="Arial"/>
                <w:color w:val="333333"/>
                <w:sz w:val="24"/>
                <w:szCs w:val="24"/>
              </w:rPr>
              <w:t>g</w:t>
            </w:r>
          </w:p>
        </w:tc>
      </w:tr>
    </w:tbl>
    <w:p w14:paraId="468645FB" w14:textId="77777777" w:rsidR="007C59BF" w:rsidRPr="003A2015" w:rsidRDefault="007C59BF" w:rsidP="003A2015">
      <w:pPr>
        <w:shd w:val="clear" w:color="auto" w:fill="FFFFFF"/>
        <w:tabs>
          <w:tab w:val="left" w:pos="1776"/>
        </w:tabs>
        <w:spacing w:after="0" w:line="360" w:lineRule="auto"/>
        <w:rPr>
          <w:rFonts w:ascii="Arial" w:eastAsia="Times New Roman" w:hAnsi="Arial" w:cs="Arial"/>
          <w:color w:val="333333"/>
          <w:lang w:val="es-CO" w:eastAsia="es-CO"/>
        </w:rPr>
      </w:pPr>
    </w:p>
    <w:p w14:paraId="283782A1" w14:textId="4D4F7432" w:rsidR="007C59BF" w:rsidRPr="003A2015" w:rsidRDefault="007C59BF"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Otras unidades para medir la masa son los submúltiplos</w:t>
      </w:r>
      <w:r w:rsidR="00C2159E">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como el decigramo</w:t>
      </w:r>
      <w:r w:rsidR="001E38AE" w:rsidRPr="003A2015">
        <w:rPr>
          <w:rFonts w:ascii="Arial" w:eastAsia="Times New Roman" w:hAnsi="Arial" w:cs="Arial"/>
          <w:color w:val="333333"/>
          <w:lang w:val="es-CO" w:eastAsia="es-CO"/>
        </w:rPr>
        <w:t>, centigramo y miligramo.</w:t>
      </w:r>
      <w:r w:rsidRPr="003A2015">
        <w:rPr>
          <w:rFonts w:ascii="Arial" w:eastAsia="Times New Roman" w:hAnsi="Arial" w:cs="Arial"/>
          <w:color w:val="333333"/>
          <w:lang w:val="es-CO" w:eastAsia="es-CO"/>
        </w:rPr>
        <w:t xml:space="preserve"> </w:t>
      </w:r>
    </w:p>
    <w:p w14:paraId="2E5D874E" w14:textId="00B9D5BF" w:rsidR="00A7751C" w:rsidRPr="003A2015" w:rsidRDefault="00DD5484" w:rsidP="003A2015">
      <w:pPr>
        <w:shd w:val="clear" w:color="auto" w:fill="FFFFFF"/>
        <w:tabs>
          <w:tab w:val="left" w:pos="1776"/>
        </w:tabs>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ab/>
      </w:r>
    </w:p>
    <w:p w14:paraId="551C7DB9" w14:textId="64B909AC" w:rsidR="00A7751C" w:rsidRPr="003A2015" w:rsidRDefault="00A7751C"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Para </w:t>
      </w:r>
      <w:r w:rsidRPr="003A2015">
        <w:rPr>
          <w:rFonts w:ascii="Arial" w:eastAsia="Times New Roman" w:hAnsi="Arial" w:cs="Arial"/>
          <w:bCs/>
          <w:color w:val="333333"/>
          <w:lang w:val="es-CO" w:eastAsia="es-CO"/>
        </w:rPr>
        <w:t>medir la</w:t>
      </w:r>
      <w:r w:rsidRPr="003A2015">
        <w:rPr>
          <w:rFonts w:ascii="Arial" w:eastAsia="Times New Roman" w:hAnsi="Arial" w:cs="Arial"/>
          <w:b/>
          <w:bCs/>
          <w:color w:val="333333"/>
          <w:lang w:val="es-CO" w:eastAsia="es-CO"/>
        </w:rPr>
        <w:t xml:space="preserve"> masa</w:t>
      </w:r>
      <w:r w:rsidRPr="003A2015">
        <w:rPr>
          <w:rFonts w:ascii="Arial" w:eastAsia="Times New Roman" w:hAnsi="Arial" w:cs="Arial"/>
          <w:color w:val="333333"/>
          <w:lang w:val="es-CO" w:eastAsia="es-CO"/>
        </w:rPr>
        <w:t> de los objetos, se utilizan las </w:t>
      </w:r>
      <w:r w:rsidRPr="003A2015">
        <w:rPr>
          <w:rFonts w:ascii="Arial" w:eastAsia="Times New Roman" w:hAnsi="Arial" w:cs="Arial"/>
          <w:b/>
          <w:bCs/>
          <w:color w:val="333333"/>
          <w:lang w:val="es-CO" w:eastAsia="es-CO"/>
        </w:rPr>
        <w:t>balanzas</w:t>
      </w:r>
      <w:r w:rsidRPr="003A2015">
        <w:rPr>
          <w:rFonts w:ascii="Arial" w:eastAsia="Times New Roman" w:hAnsi="Arial" w:cs="Arial"/>
          <w:color w:val="333333"/>
          <w:lang w:val="es-CO" w:eastAsia="es-CO"/>
        </w:rPr>
        <w:t>. La masa es una propiedad intrínseca de la materia y cada</w:t>
      </w:r>
      <w:r w:rsidR="00DD5484" w:rsidRPr="003A2015">
        <w:rPr>
          <w:rFonts w:ascii="Arial" w:eastAsia="Times New Roman" w:hAnsi="Arial" w:cs="Arial"/>
          <w:color w:val="333333"/>
          <w:lang w:val="es-CO" w:eastAsia="es-CO"/>
        </w:rPr>
        <w:t xml:space="preserve"> muestra de</w:t>
      </w:r>
      <w:r w:rsidR="00C671C9">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material tiene su propia masa, que permanece invariable aunque cambie de estado.</w:t>
      </w:r>
    </w:p>
    <w:p w14:paraId="410FF980" w14:textId="77777777" w:rsidR="00A7751C" w:rsidRPr="003A2015" w:rsidRDefault="00A7751C" w:rsidP="003A2015">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1844"/>
        <w:gridCol w:w="7210"/>
      </w:tblGrid>
      <w:tr w:rsidR="00A7751C" w:rsidRPr="003A2015" w14:paraId="5C103E03" w14:textId="77777777" w:rsidTr="008F1152">
        <w:tc>
          <w:tcPr>
            <w:tcW w:w="13744" w:type="dxa"/>
            <w:gridSpan w:val="2"/>
            <w:shd w:val="clear" w:color="auto" w:fill="000000" w:themeFill="text1"/>
          </w:tcPr>
          <w:p w14:paraId="1CE36E6E" w14:textId="77777777" w:rsidR="00A7751C" w:rsidRPr="003A2015" w:rsidRDefault="00A7751C"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A7751C" w:rsidRPr="003A2015" w14:paraId="2CA9C01D" w14:textId="77777777" w:rsidTr="008F1152">
        <w:tc>
          <w:tcPr>
            <w:tcW w:w="2477" w:type="dxa"/>
          </w:tcPr>
          <w:p w14:paraId="7627E0F0" w14:textId="77777777" w:rsidR="00A7751C" w:rsidRPr="003A2015" w:rsidRDefault="00A7751C" w:rsidP="003A2015">
            <w:pPr>
              <w:spacing w:line="360" w:lineRule="auto"/>
              <w:rPr>
                <w:rFonts w:ascii="Arial" w:hAnsi="Arial" w:cs="Arial"/>
                <w:b/>
                <w:sz w:val="24"/>
                <w:szCs w:val="24"/>
              </w:rPr>
            </w:pPr>
            <w:r w:rsidRPr="003A2015">
              <w:rPr>
                <w:rFonts w:ascii="Arial" w:hAnsi="Arial" w:cs="Arial"/>
                <w:b/>
                <w:sz w:val="24"/>
                <w:szCs w:val="24"/>
              </w:rPr>
              <w:t>Contenido</w:t>
            </w:r>
          </w:p>
        </w:tc>
        <w:tc>
          <w:tcPr>
            <w:tcW w:w="11267" w:type="dxa"/>
          </w:tcPr>
          <w:p w14:paraId="14D4395F" w14:textId="1719E2E2" w:rsidR="00A7751C" w:rsidRPr="003A2015" w:rsidRDefault="00A7751C" w:rsidP="00534DEF">
            <w:pPr>
              <w:shd w:val="clear" w:color="auto" w:fill="FFFFFF"/>
              <w:spacing w:line="360" w:lineRule="auto"/>
              <w:rPr>
                <w:rFonts w:ascii="Arial" w:hAnsi="Arial" w:cs="Arial"/>
                <w:sz w:val="24"/>
                <w:szCs w:val="24"/>
                <w:lang w:val="es-CO"/>
              </w:rPr>
            </w:pPr>
            <w:r w:rsidRPr="003A2015">
              <w:rPr>
                <w:rFonts w:ascii="Arial" w:eastAsia="Times New Roman" w:hAnsi="Arial" w:cs="Arial"/>
                <w:color w:val="333333"/>
                <w:sz w:val="24"/>
                <w:szCs w:val="24"/>
                <w:lang w:val="es-CO" w:eastAsia="es-CO"/>
              </w:rPr>
              <w:t>No debemos confundir </w:t>
            </w:r>
            <w:r w:rsidRPr="003A2015">
              <w:rPr>
                <w:rFonts w:ascii="Arial" w:eastAsia="Times New Roman" w:hAnsi="Arial" w:cs="Arial"/>
                <w:b/>
                <w:bCs/>
                <w:color w:val="333333"/>
                <w:sz w:val="24"/>
                <w:szCs w:val="24"/>
                <w:lang w:val="es-CO" w:eastAsia="es-CO"/>
              </w:rPr>
              <w:t>masa</w:t>
            </w:r>
            <w:r w:rsidRPr="003A2015">
              <w:rPr>
                <w:rFonts w:ascii="Arial" w:eastAsia="Times New Roman" w:hAnsi="Arial" w:cs="Arial"/>
                <w:color w:val="333333"/>
                <w:sz w:val="24"/>
                <w:szCs w:val="24"/>
                <w:lang w:val="es-CO" w:eastAsia="es-CO"/>
              </w:rPr>
              <w:t> con </w:t>
            </w:r>
            <w:r w:rsidRPr="003A2015">
              <w:rPr>
                <w:rFonts w:ascii="Arial" w:eastAsia="Times New Roman" w:hAnsi="Arial" w:cs="Arial"/>
                <w:b/>
                <w:bCs/>
                <w:color w:val="333333"/>
                <w:sz w:val="24"/>
                <w:szCs w:val="24"/>
                <w:lang w:val="es-CO" w:eastAsia="es-CO"/>
              </w:rPr>
              <w:t>peso</w:t>
            </w:r>
            <w:r w:rsidRPr="003A2015">
              <w:rPr>
                <w:rFonts w:ascii="Arial" w:eastAsia="Times New Roman" w:hAnsi="Arial" w:cs="Arial"/>
                <w:color w:val="333333"/>
                <w:sz w:val="24"/>
                <w:szCs w:val="24"/>
                <w:lang w:val="es-CO" w:eastAsia="es-CO"/>
              </w:rPr>
              <w:t>. La </w:t>
            </w:r>
            <w:r w:rsidRPr="003A2015">
              <w:rPr>
                <w:rFonts w:ascii="Arial" w:eastAsia="Times New Roman" w:hAnsi="Arial" w:cs="Arial"/>
                <w:b/>
                <w:bCs/>
                <w:color w:val="333333"/>
                <w:sz w:val="24"/>
                <w:szCs w:val="24"/>
                <w:lang w:val="es-CO" w:eastAsia="es-CO"/>
              </w:rPr>
              <w:t>masa</w:t>
            </w:r>
            <w:r w:rsidRPr="003A2015">
              <w:rPr>
                <w:rFonts w:ascii="Arial" w:eastAsia="Times New Roman" w:hAnsi="Arial" w:cs="Arial"/>
                <w:color w:val="333333"/>
                <w:sz w:val="24"/>
                <w:szCs w:val="24"/>
                <w:lang w:val="es-CO" w:eastAsia="es-CO"/>
              </w:rPr>
              <w:t> de un cuerpo </w:t>
            </w:r>
            <w:r w:rsidRPr="003A2015">
              <w:rPr>
                <w:rFonts w:ascii="Arial" w:eastAsia="Times New Roman" w:hAnsi="Arial" w:cs="Arial"/>
                <w:b/>
                <w:bCs/>
                <w:color w:val="333333"/>
                <w:sz w:val="24"/>
                <w:szCs w:val="24"/>
                <w:lang w:val="es-CO" w:eastAsia="es-CO"/>
              </w:rPr>
              <w:t>no varía</w:t>
            </w:r>
            <w:r w:rsidRPr="003A2015">
              <w:rPr>
                <w:rFonts w:ascii="Arial" w:eastAsia="Times New Roman" w:hAnsi="Arial" w:cs="Arial"/>
                <w:color w:val="333333"/>
                <w:sz w:val="24"/>
                <w:szCs w:val="24"/>
                <w:lang w:val="es-CO" w:eastAsia="es-CO"/>
              </w:rPr>
              <w:t>, no importa el lugar en el que esté, pero el </w:t>
            </w:r>
            <w:r w:rsidRPr="003A2015">
              <w:rPr>
                <w:rFonts w:ascii="Arial" w:eastAsia="Times New Roman" w:hAnsi="Arial" w:cs="Arial"/>
                <w:b/>
                <w:bCs/>
                <w:color w:val="333333"/>
                <w:sz w:val="24"/>
                <w:szCs w:val="24"/>
                <w:lang w:val="es-CO" w:eastAsia="es-CO"/>
              </w:rPr>
              <w:t>peso</w:t>
            </w:r>
            <w:r w:rsidRPr="003A2015">
              <w:rPr>
                <w:rFonts w:ascii="Arial" w:eastAsia="Times New Roman" w:hAnsi="Arial" w:cs="Arial"/>
                <w:color w:val="333333"/>
                <w:sz w:val="24"/>
                <w:szCs w:val="24"/>
                <w:lang w:val="es-CO" w:eastAsia="es-CO"/>
              </w:rPr>
              <w:t> es una medida que depende de la fuerza gravitatoria que actúa sobre el objeto, es decir, de la fuerza con la que la Tierra atrae a ese cuerpo, por tanto</w:t>
            </w:r>
            <w:r w:rsidR="00C2159E">
              <w:rPr>
                <w:rFonts w:ascii="Arial" w:eastAsia="Times New Roman" w:hAnsi="Arial" w:cs="Arial"/>
                <w:color w:val="333333"/>
                <w:sz w:val="24"/>
                <w:szCs w:val="24"/>
                <w:lang w:val="es-CO" w:eastAsia="es-CO"/>
              </w:rPr>
              <w:t>,</w:t>
            </w:r>
            <w:r w:rsidRPr="003A2015">
              <w:rPr>
                <w:rFonts w:ascii="Arial" w:eastAsia="Times New Roman" w:hAnsi="Arial" w:cs="Arial"/>
                <w:color w:val="333333"/>
                <w:sz w:val="24"/>
                <w:szCs w:val="24"/>
                <w:lang w:val="es-CO" w:eastAsia="es-CO"/>
              </w:rPr>
              <w:t xml:space="preserve"> varía de un sitio a otro, sobre todo </w:t>
            </w:r>
            <w:r w:rsidRPr="003A2015">
              <w:rPr>
                <w:rFonts w:ascii="Arial" w:eastAsia="Times New Roman" w:hAnsi="Arial" w:cs="Arial"/>
                <w:color w:val="333333"/>
                <w:sz w:val="24"/>
                <w:szCs w:val="24"/>
                <w:lang w:val="es-CO" w:eastAsia="es-CO"/>
              </w:rPr>
              <w:lastRenderedPageBreak/>
              <w:t>con la altura.</w:t>
            </w:r>
            <w:r w:rsidR="00FF3335" w:rsidRPr="003A2015">
              <w:rPr>
                <w:rFonts w:ascii="Arial" w:hAnsi="Arial" w:cs="Arial"/>
                <w:sz w:val="24"/>
                <w:szCs w:val="24"/>
                <w:lang w:val="es-CO"/>
              </w:rPr>
              <w:tab/>
            </w:r>
          </w:p>
        </w:tc>
      </w:tr>
    </w:tbl>
    <w:p w14:paraId="058AD984" w14:textId="77777777" w:rsidR="00D261A2" w:rsidRPr="003A2015" w:rsidRDefault="00D261A2" w:rsidP="003A2015">
      <w:pPr>
        <w:spacing w:after="0" w:line="360" w:lineRule="auto"/>
        <w:rPr>
          <w:rFonts w:ascii="Arial" w:hAnsi="Arial" w:cs="Arial"/>
          <w:b/>
        </w:rPr>
      </w:pPr>
    </w:p>
    <w:p w14:paraId="2F565283" w14:textId="77777777" w:rsidR="00CC5435" w:rsidRPr="003A2015" w:rsidRDefault="00CC5435" w:rsidP="003A2015">
      <w:pPr>
        <w:spacing w:after="0" w:line="360" w:lineRule="auto"/>
        <w:rPr>
          <w:rFonts w:ascii="Arial" w:hAnsi="Arial" w:cs="Arial"/>
          <w:lang w:val="es-CO"/>
        </w:rPr>
      </w:pPr>
    </w:p>
    <w:p w14:paraId="57633956" w14:textId="7DE91777" w:rsidR="00CC5435" w:rsidRPr="007A053A" w:rsidRDefault="00CC5435" w:rsidP="007A053A">
      <w:pPr>
        <w:pStyle w:val="Prrafodelista"/>
        <w:numPr>
          <w:ilvl w:val="0"/>
          <w:numId w:val="10"/>
        </w:numPr>
        <w:spacing w:after="0" w:line="360" w:lineRule="auto"/>
        <w:rPr>
          <w:rFonts w:ascii="Arial" w:hAnsi="Arial" w:cs="Arial"/>
          <w:b/>
          <w:lang w:val="es-CO"/>
        </w:rPr>
      </w:pPr>
      <w:r w:rsidRPr="007A053A">
        <w:rPr>
          <w:rFonts w:ascii="Arial" w:hAnsi="Arial" w:cs="Arial"/>
          <w:b/>
          <w:lang w:val="es-CO"/>
        </w:rPr>
        <w:t xml:space="preserve">El volumen </w:t>
      </w:r>
    </w:p>
    <w:p w14:paraId="6B32099B" w14:textId="77777777" w:rsidR="00CC5435" w:rsidRPr="003A2015" w:rsidRDefault="00CC5435" w:rsidP="003A2015">
      <w:pPr>
        <w:spacing w:after="0" w:line="360" w:lineRule="auto"/>
        <w:rPr>
          <w:rFonts w:ascii="Arial" w:hAnsi="Arial" w:cs="Arial"/>
          <w:b/>
          <w:lang w:val="es-CO"/>
        </w:rPr>
      </w:pPr>
    </w:p>
    <w:p w14:paraId="1F99BDB6" w14:textId="07FC6F8C"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rPr>
      </w:pPr>
      <w:r w:rsidRPr="003A2015">
        <w:rPr>
          <w:rStyle w:val="un"/>
          <w:rFonts w:ascii="Arial" w:hAnsi="Arial" w:cs="Arial"/>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volumen</w:t>
      </w:r>
      <w:r w:rsidRPr="003A2015">
        <w:rPr>
          <w:rStyle w:val="un"/>
          <w:rFonts w:ascii="Arial" w:hAnsi="Arial" w:cs="Arial"/>
          <w:color w:val="333333"/>
        </w:rPr>
        <w:t>, o</w:t>
      </w:r>
      <w:r w:rsidRPr="003A2015">
        <w:rPr>
          <w:rStyle w:val="apple-converted-space"/>
          <w:rFonts w:ascii="Arial" w:hAnsi="Arial" w:cs="Arial"/>
          <w:color w:val="333333"/>
        </w:rPr>
        <w:t> </w:t>
      </w:r>
      <w:r w:rsidRPr="003A2015">
        <w:rPr>
          <w:rStyle w:val="un"/>
          <w:rFonts w:ascii="Arial" w:hAnsi="Arial" w:cs="Arial"/>
          <w:i/>
          <w:iCs/>
          <w:color w:val="333333"/>
        </w:rPr>
        <w:t>V</w:t>
      </w:r>
      <w:r w:rsidRPr="003A2015">
        <w:rPr>
          <w:rStyle w:val="un"/>
          <w:rFonts w:ascii="Arial" w:hAnsi="Arial" w:cs="Arial"/>
          <w:color w:val="333333"/>
        </w:rPr>
        <w:t>, es el espacio que ocupa un cuerpo</w:t>
      </w:r>
      <w:r w:rsidR="00C2159E">
        <w:rPr>
          <w:rStyle w:val="un"/>
          <w:rFonts w:ascii="Arial" w:hAnsi="Arial" w:cs="Arial"/>
          <w:color w:val="333333"/>
        </w:rPr>
        <w:t>; c</w:t>
      </w:r>
      <w:r w:rsidRPr="003A2015">
        <w:rPr>
          <w:rStyle w:val="un"/>
          <w:rFonts w:ascii="Arial" w:hAnsi="Arial" w:cs="Arial"/>
          <w:color w:val="333333"/>
        </w:rPr>
        <w:t>uanto más espacio ocupa, mayor es su volumen.</w:t>
      </w:r>
      <w:r w:rsidRPr="003A2015">
        <w:rPr>
          <w:rStyle w:val="apple-converted-space"/>
          <w:rFonts w:ascii="Arial" w:hAnsi="Arial" w:cs="Arial"/>
          <w:color w:val="333333"/>
        </w:rPr>
        <w:t> </w:t>
      </w:r>
      <w:r w:rsidRPr="003A2015">
        <w:rPr>
          <w:rStyle w:val="un"/>
          <w:rFonts w:ascii="Arial" w:hAnsi="Arial" w:cs="Arial"/>
          <w:color w:val="333333"/>
        </w:rPr>
        <w:t>La unidad de volumen del SI es el</w:t>
      </w:r>
      <w:r w:rsidRPr="003A2015">
        <w:rPr>
          <w:rStyle w:val="apple-converted-space"/>
          <w:rFonts w:ascii="Arial" w:hAnsi="Arial" w:cs="Arial"/>
          <w:color w:val="333333"/>
        </w:rPr>
        <w:t> </w:t>
      </w:r>
      <w:r w:rsidRPr="003A2015">
        <w:rPr>
          <w:rStyle w:val="Textoennegrita"/>
          <w:rFonts w:ascii="Arial" w:hAnsi="Arial" w:cs="Arial"/>
          <w:color w:val="333333"/>
        </w:rPr>
        <w:t>metro cúbico (m</w:t>
      </w:r>
      <w:r w:rsidRPr="003A2015">
        <w:rPr>
          <w:rStyle w:val="Textoennegrita"/>
          <w:rFonts w:ascii="Arial" w:hAnsi="Arial" w:cs="Arial"/>
          <w:color w:val="333333"/>
          <w:vertAlign w:val="superscript"/>
        </w:rPr>
        <w:t>3</w:t>
      </w:r>
      <w:r w:rsidRPr="003A2015">
        <w:rPr>
          <w:rStyle w:val="Textoennegrita"/>
          <w:rFonts w:ascii="Arial" w:hAnsi="Arial" w:cs="Arial"/>
          <w:color w:val="333333"/>
        </w:rPr>
        <w:t>)</w:t>
      </w:r>
      <w:r w:rsidRPr="003A2015">
        <w:rPr>
          <w:rStyle w:val="un"/>
          <w:rFonts w:ascii="Arial" w:hAnsi="Arial" w:cs="Arial"/>
          <w:color w:val="333333"/>
        </w:rPr>
        <w:t>.</w:t>
      </w:r>
      <w:r w:rsidRPr="003A2015">
        <w:rPr>
          <w:rStyle w:val="apple-converted-space"/>
          <w:rFonts w:ascii="Arial" w:hAnsi="Arial" w:cs="Arial"/>
          <w:color w:val="333333"/>
        </w:rPr>
        <w:t> </w:t>
      </w:r>
      <w:r w:rsidRPr="003A2015">
        <w:rPr>
          <w:rStyle w:val="un"/>
          <w:rFonts w:ascii="Arial" w:hAnsi="Arial" w:cs="Arial"/>
          <w:color w:val="333333"/>
        </w:rPr>
        <w:t>Sin embargo, sobre todo en líquidos, también se acepta el</w:t>
      </w:r>
      <w:r w:rsidRPr="003A2015">
        <w:rPr>
          <w:rStyle w:val="apple-converted-space"/>
          <w:rFonts w:ascii="Arial" w:hAnsi="Arial" w:cs="Arial"/>
          <w:color w:val="333333"/>
        </w:rPr>
        <w:t> </w:t>
      </w:r>
      <w:r w:rsidRPr="003A2015">
        <w:rPr>
          <w:rStyle w:val="Textoennegrita"/>
          <w:rFonts w:ascii="Arial" w:hAnsi="Arial" w:cs="Arial"/>
          <w:color w:val="333333"/>
        </w:rPr>
        <w:t>litro (l)</w:t>
      </w:r>
      <w:r w:rsidRPr="003A2015">
        <w:rPr>
          <w:rStyle w:val="un"/>
          <w:rFonts w:ascii="Arial" w:hAnsi="Arial" w:cs="Arial"/>
          <w:color w:val="333333"/>
        </w:rPr>
        <w:t xml:space="preserve">, </w:t>
      </w:r>
      <w:r w:rsidR="007C59BF" w:rsidRPr="003A2015">
        <w:rPr>
          <w:rStyle w:val="un"/>
          <w:rFonts w:ascii="Arial" w:hAnsi="Arial" w:cs="Arial"/>
          <w:color w:val="333333"/>
        </w:rPr>
        <w:t>usado de manera general y</w:t>
      </w:r>
      <w:r w:rsidR="00C671C9">
        <w:rPr>
          <w:rStyle w:val="un"/>
          <w:rFonts w:ascii="Arial" w:hAnsi="Arial" w:cs="Arial"/>
          <w:color w:val="333333"/>
        </w:rPr>
        <w:t xml:space="preserve"> </w:t>
      </w:r>
      <w:r w:rsidR="003824D2" w:rsidRPr="003A2015">
        <w:rPr>
          <w:rStyle w:val="un"/>
          <w:rFonts w:ascii="Arial" w:hAnsi="Arial" w:cs="Arial"/>
          <w:color w:val="333333"/>
        </w:rPr>
        <w:t xml:space="preserve">que </w:t>
      </w:r>
      <w:r w:rsidRPr="003A2015">
        <w:rPr>
          <w:rStyle w:val="un"/>
          <w:rFonts w:ascii="Arial" w:hAnsi="Arial" w:cs="Arial"/>
          <w:color w:val="333333"/>
        </w:rPr>
        <w:t>es una medida de capacidad</w:t>
      </w:r>
      <w:r w:rsidR="007C59BF" w:rsidRPr="003A2015">
        <w:rPr>
          <w:rStyle w:val="un"/>
          <w:rFonts w:ascii="Arial" w:hAnsi="Arial" w:cs="Arial"/>
          <w:color w:val="333333"/>
        </w:rPr>
        <w:t xml:space="preserve">. </w:t>
      </w:r>
    </w:p>
    <w:p w14:paraId="3EAFD116" w14:textId="77777777"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35"/>
        <w:gridCol w:w="7019"/>
      </w:tblGrid>
      <w:tr w:rsidR="00CC5435" w:rsidRPr="003A2015" w14:paraId="46766E5E" w14:textId="77777777" w:rsidTr="008F1152">
        <w:tc>
          <w:tcPr>
            <w:tcW w:w="13319" w:type="dxa"/>
            <w:gridSpan w:val="2"/>
            <w:shd w:val="clear" w:color="auto" w:fill="000000" w:themeFill="text1"/>
          </w:tcPr>
          <w:p w14:paraId="79F4FC0D" w14:textId="77777777" w:rsidR="00CC5435" w:rsidRPr="003A2015" w:rsidRDefault="00CC543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CC5435" w:rsidRPr="00D82B32" w14:paraId="7189A111" w14:textId="77777777" w:rsidTr="008F1152">
        <w:tc>
          <w:tcPr>
            <w:tcW w:w="2477" w:type="dxa"/>
          </w:tcPr>
          <w:p w14:paraId="4874D880" w14:textId="77777777" w:rsidR="00CC5435" w:rsidRPr="003A2015" w:rsidRDefault="00CC5435" w:rsidP="003A2015">
            <w:pPr>
              <w:spacing w:line="360" w:lineRule="auto"/>
              <w:rPr>
                <w:rFonts w:ascii="Arial" w:hAnsi="Arial" w:cs="Arial"/>
                <w:b/>
                <w:sz w:val="24"/>
                <w:szCs w:val="24"/>
              </w:rPr>
            </w:pPr>
            <w:r w:rsidRPr="003A2015">
              <w:rPr>
                <w:rFonts w:ascii="Arial" w:hAnsi="Arial" w:cs="Arial"/>
                <w:b/>
                <w:sz w:val="24"/>
                <w:szCs w:val="24"/>
              </w:rPr>
              <w:t>Contenido</w:t>
            </w:r>
          </w:p>
        </w:tc>
        <w:tc>
          <w:tcPr>
            <w:tcW w:w="10842" w:type="dxa"/>
          </w:tcPr>
          <w:p w14:paraId="45A283DC" w14:textId="4ECA75F0" w:rsidR="00CC5435" w:rsidRPr="003A2015" w:rsidRDefault="00CC5435" w:rsidP="003A2015">
            <w:pPr>
              <w:spacing w:line="360" w:lineRule="auto"/>
              <w:rPr>
                <w:rFonts w:ascii="Arial" w:hAnsi="Arial" w:cs="Arial"/>
                <w:sz w:val="24"/>
                <w:szCs w:val="24"/>
              </w:rPr>
            </w:pPr>
            <w:r w:rsidRPr="003A2015">
              <w:rPr>
                <w:rFonts w:ascii="Arial" w:hAnsi="Arial" w:cs="Arial"/>
                <w:sz w:val="24"/>
                <w:szCs w:val="24"/>
              </w:rPr>
              <w:t>1 litro equivale a 1 dm</w:t>
            </w:r>
            <w:r w:rsidRPr="003A2015">
              <w:rPr>
                <w:rFonts w:ascii="Arial" w:hAnsi="Arial" w:cs="Arial"/>
                <w:sz w:val="24"/>
                <w:szCs w:val="24"/>
                <w:vertAlign w:val="superscript"/>
              </w:rPr>
              <w:t>3</w:t>
            </w:r>
            <w:r w:rsidRPr="003A2015">
              <w:rPr>
                <w:rFonts w:ascii="Arial" w:hAnsi="Arial" w:cs="Arial"/>
                <w:sz w:val="24"/>
                <w:szCs w:val="24"/>
              </w:rPr>
              <w:t xml:space="preserve">, </w:t>
            </w:r>
            <w:r w:rsidRPr="00DF59AF">
              <w:rPr>
                <w:rFonts w:ascii="Arial" w:hAnsi="Arial" w:cs="Arial"/>
              </w:rPr>
              <w:t>mientras</w:t>
            </w:r>
            <w:r w:rsidRPr="003A2015">
              <w:rPr>
                <w:rFonts w:ascii="Arial" w:hAnsi="Arial" w:cs="Arial"/>
                <w:sz w:val="24"/>
                <w:szCs w:val="24"/>
              </w:rPr>
              <w:t xml:space="preserve"> que 1 ml equivale a 1</w:t>
            </w:r>
            <w:r w:rsidR="00DF59AF">
              <w:rPr>
                <w:rFonts w:ascii="Arial" w:hAnsi="Arial" w:cs="Arial"/>
                <w:sz w:val="24"/>
                <w:szCs w:val="24"/>
              </w:rPr>
              <w:t xml:space="preserve"> </w:t>
            </w:r>
            <w:r w:rsidRPr="003A2015">
              <w:rPr>
                <w:rFonts w:ascii="Arial" w:hAnsi="Arial" w:cs="Arial"/>
                <w:sz w:val="24"/>
                <w:szCs w:val="24"/>
              </w:rPr>
              <w:t>cm</w:t>
            </w:r>
            <w:r w:rsidRPr="00625404">
              <w:rPr>
                <w:rFonts w:ascii="Arial" w:hAnsi="Arial" w:cs="Arial"/>
                <w:vertAlign w:val="superscript"/>
              </w:rPr>
              <w:t>3</w:t>
            </w:r>
            <w:r w:rsidRPr="003A2015">
              <w:rPr>
                <w:rFonts w:ascii="Arial" w:hAnsi="Arial" w:cs="Arial"/>
                <w:sz w:val="24"/>
                <w:szCs w:val="24"/>
              </w:rPr>
              <w:t>:</w:t>
            </w:r>
          </w:p>
          <w:p w14:paraId="06A97534" w14:textId="7777777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 l = 1 dm</w:t>
            </w:r>
            <w:r w:rsidRPr="003A2015">
              <w:rPr>
                <w:rFonts w:ascii="Arial" w:hAnsi="Arial" w:cs="Arial"/>
                <w:sz w:val="24"/>
                <w:szCs w:val="24"/>
                <w:vertAlign w:val="superscript"/>
                <w:lang w:val="en-US"/>
              </w:rPr>
              <w:t>3</w:t>
            </w:r>
          </w:p>
          <w:p w14:paraId="2E01FD0C" w14:textId="481B52C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 ml = 1</w:t>
            </w:r>
            <w:r w:rsidR="00DF59AF">
              <w:rPr>
                <w:rFonts w:ascii="Arial" w:hAnsi="Arial" w:cs="Arial"/>
                <w:sz w:val="24"/>
                <w:szCs w:val="24"/>
                <w:lang w:val="en-US"/>
              </w:rPr>
              <w:t xml:space="preserve"> </w:t>
            </w:r>
            <w:r w:rsidRPr="003A2015">
              <w:rPr>
                <w:rFonts w:ascii="Arial" w:hAnsi="Arial" w:cs="Arial"/>
                <w:sz w:val="24"/>
                <w:szCs w:val="24"/>
                <w:lang w:val="en-US"/>
              </w:rPr>
              <w:t>cm</w:t>
            </w:r>
            <w:r w:rsidRPr="003A2015">
              <w:rPr>
                <w:rFonts w:ascii="Arial" w:hAnsi="Arial" w:cs="Arial"/>
                <w:sz w:val="24"/>
                <w:szCs w:val="24"/>
                <w:vertAlign w:val="superscript"/>
                <w:lang w:val="en-US"/>
              </w:rPr>
              <w:t>3</w:t>
            </w:r>
          </w:p>
          <w:p w14:paraId="1D556ED5" w14:textId="43D04247" w:rsidR="00CC5435" w:rsidRPr="003A2015" w:rsidRDefault="00CC5435" w:rsidP="003A2015">
            <w:pPr>
              <w:spacing w:line="360" w:lineRule="auto"/>
              <w:rPr>
                <w:rFonts w:ascii="Arial" w:hAnsi="Arial" w:cs="Arial"/>
                <w:sz w:val="24"/>
                <w:szCs w:val="24"/>
                <w:lang w:val="en-US"/>
              </w:rPr>
            </w:pPr>
            <w:r w:rsidRPr="003A2015">
              <w:rPr>
                <w:rFonts w:ascii="Arial" w:hAnsi="Arial" w:cs="Arial"/>
                <w:sz w:val="24"/>
                <w:szCs w:val="24"/>
                <w:lang w:val="en-US"/>
              </w:rPr>
              <w:t>1</w:t>
            </w:r>
            <w:r w:rsidR="00DF59AF">
              <w:rPr>
                <w:rFonts w:ascii="Arial" w:hAnsi="Arial" w:cs="Arial"/>
                <w:sz w:val="24"/>
                <w:szCs w:val="24"/>
                <w:lang w:val="en-US"/>
              </w:rPr>
              <w:t xml:space="preserve"> </w:t>
            </w:r>
            <w:r w:rsidRPr="003A2015">
              <w:rPr>
                <w:rFonts w:ascii="Arial" w:hAnsi="Arial" w:cs="Arial"/>
                <w:sz w:val="24"/>
                <w:szCs w:val="24"/>
                <w:lang w:val="en-US"/>
              </w:rPr>
              <w:t>kl = 1</w:t>
            </w:r>
            <w:r w:rsidR="00DF59AF">
              <w:rPr>
                <w:rFonts w:ascii="Arial" w:hAnsi="Arial" w:cs="Arial"/>
                <w:sz w:val="24"/>
                <w:szCs w:val="24"/>
                <w:lang w:val="en-US"/>
              </w:rPr>
              <w:t xml:space="preserve"> </w:t>
            </w:r>
            <w:r w:rsidRPr="003A2015">
              <w:rPr>
                <w:rFonts w:ascii="Arial" w:hAnsi="Arial" w:cs="Arial"/>
                <w:sz w:val="24"/>
                <w:szCs w:val="24"/>
                <w:lang w:val="en-US"/>
              </w:rPr>
              <w:t>m</w:t>
            </w:r>
            <w:r w:rsidRPr="003A2015">
              <w:rPr>
                <w:rFonts w:ascii="Arial" w:hAnsi="Arial" w:cs="Arial"/>
                <w:sz w:val="24"/>
                <w:szCs w:val="24"/>
                <w:vertAlign w:val="superscript"/>
                <w:lang w:val="en-US"/>
              </w:rPr>
              <w:t>3</w:t>
            </w:r>
            <w:r w:rsidRPr="003A2015">
              <w:rPr>
                <w:rFonts w:ascii="Arial" w:hAnsi="Arial" w:cs="Arial"/>
                <w:sz w:val="24"/>
                <w:szCs w:val="24"/>
                <w:lang w:val="en-US"/>
              </w:rPr>
              <w:t> = 1000 l</w:t>
            </w:r>
          </w:p>
        </w:tc>
      </w:tr>
    </w:tbl>
    <w:p w14:paraId="47F4F226" w14:textId="77777777" w:rsidR="00CC5435" w:rsidRPr="003A2015" w:rsidRDefault="00CC5435" w:rsidP="003A2015">
      <w:pPr>
        <w:pStyle w:val="u"/>
        <w:shd w:val="clear" w:color="auto" w:fill="FFFFFF"/>
        <w:spacing w:before="0" w:beforeAutospacing="0" w:after="0" w:afterAutospacing="0" w:line="360" w:lineRule="auto"/>
        <w:rPr>
          <w:rStyle w:val="un"/>
          <w:rFonts w:ascii="Arial" w:hAnsi="Arial" w:cs="Arial"/>
          <w:color w:val="333333"/>
          <w:lang w:val="en-US"/>
        </w:rPr>
      </w:pPr>
    </w:p>
    <w:p w14:paraId="7635B0AC" w14:textId="65097C7F" w:rsidR="00DB3F69" w:rsidRPr="003A2015" w:rsidRDefault="00CC5435" w:rsidP="003A2015">
      <w:pPr>
        <w:spacing w:line="360" w:lineRule="auto"/>
        <w:rPr>
          <w:rFonts w:ascii="Arial" w:hAnsi="Arial" w:cs="Arial"/>
        </w:rPr>
      </w:pPr>
      <w:r w:rsidRPr="003A2015">
        <w:rPr>
          <w:rStyle w:val="un"/>
          <w:rFonts w:ascii="Arial" w:hAnsi="Arial" w:cs="Arial"/>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volumen varía</w:t>
      </w:r>
      <w:r w:rsidRPr="003A2015">
        <w:rPr>
          <w:rStyle w:val="apple-converted-space"/>
          <w:rFonts w:ascii="Arial" w:hAnsi="Arial" w:cs="Arial"/>
          <w:color w:val="333333"/>
        </w:rPr>
        <w:t> </w:t>
      </w:r>
      <w:r w:rsidRPr="003A2015">
        <w:rPr>
          <w:rStyle w:val="un"/>
          <w:rFonts w:ascii="Arial" w:hAnsi="Arial" w:cs="Arial"/>
          <w:color w:val="333333"/>
        </w:rPr>
        <w:t>con la</w:t>
      </w:r>
      <w:r w:rsidRPr="003A2015">
        <w:rPr>
          <w:rStyle w:val="apple-converted-space"/>
          <w:rFonts w:ascii="Arial" w:hAnsi="Arial" w:cs="Arial"/>
          <w:color w:val="333333"/>
        </w:rPr>
        <w:t> </w:t>
      </w:r>
      <w:r w:rsidRPr="003A2015">
        <w:rPr>
          <w:rStyle w:val="Textoennegrita"/>
          <w:rFonts w:ascii="Arial" w:hAnsi="Arial" w:cs="Arial"/>
          <w:color w:val="333333"/>
        </w:rPr>
        <w:t>temperatura</w:t>
      </w:r>
      <w:r w:rsidRPr="003A2015">
        <w:rPr>
          <w:rStyle w:val="apple-converted-space"/>
          <w:rFonts w:ascii="Arial" w:hAnsi="Arial" w:cs="Arial"/>
          <w:color w:val="333333"/>
        </w:rPr>
        <w:t> </w:t>
      </w:r>
      <w:r w:rsidRPr="003A2015">
        <w:rPr>
          <w:rStyle w:val="un"/>
          <w:rFonts w:ascii="Arial" w:hAnsi="Arial" w:cs="Arial"/>
          <w:color w:val="333333"/>
        </w:rPr>
        <w:t>y con los cambios de</w:t>
      </w:r>
      <w:r w:rsidRPr="003A2015">
        <w:rPr>
          <w:rStyle w:val="apple-converted-space"/>
          <w:rFonts w:ascii="Arial" w:hAnsi="Arial" w:cs="Arial"/>
          <w:color w:val="333333"/>
        </w:rPr>
        <w:t> </w:t>
      </w:r>
      <w:r w:rsidRPr="003A2015">
        <w:rPr>
          <w:rStyle w:val="Textoennegrita"/>
          <w:rFonts w:ascii="Arial" w:hAnsi="Arial" w:cs="Arial"/>
          <w:color w:val="333333"/>
        </w:rPr>
        <w:t>estado de la materia</w:t>
      </w:r>
      <w:r w:rsidRPr="003A2015">
        <w:rPr>
          <w:rStyle w:val="un"/>
          <w:rFonts w:ascii="Arial" w:hAnsi="Arial" w:cs="Arial"/>
          <w:color w:val="333333"/>
        </w:rPr>
        <w:t>, es decir, un cuerpo no ocupa el mismo volumen en estado sólido, que en estado líquido o gaseoso.</w:t>
      </w:r>
      <w:r w:rsidRPr="003A2015">
        <w:rPr>
          <w:rStyle w:val="apple-converted-space"/>
          <w:rFonts w:ascii="Arial" w:hAnsi="Arial" w:cs="Arial"/>
          <w:color w:val="333333"/>
        </w:rPr>
        <w:t> </w:t>
      </w:r>
      <w:r w:rsidRPr="003A2015">
        <w:rPr>
          <w:rStyle w:val="un"/>
          <w:rFonts w:ascii="Arial" w:hAnsi="Arial" w:cs="Arial"/>
          <w:color w:val="333333"/>
        </w:rPr>
        <w:t>En los sólidos y los líquidos</w:t>
      </w:r>
      <w:r w:rsidR="00E65A5D">
        <w:rPr>
          <w:rStyle w:val="un"/>
          <w:rFonts w:ascii="Arial" w:hAnsi="Arial" w:cs="Arial"/>
          <w:color w:val="333333"/>
        </w:rPr>
        <w:t>,</w:t>
      </w:r>
      <w:r w:rsidRPr="003A2015">
        <w:rPr>
          <w:rStyle w:val="un"/>
          <w:rFonts w:ascii="Arial" w:hAnsi="Arial" w:cs="Arial"/>
          <w:color w:val="333333"/>
        </w:rPr>
        <w:t xml:space="preserve"> el volumen es prácticamente constante, mientras que en los gases el volumen es variable y depende del volumen del recipiente.</w:t>
      </w:r>
      <w:r w:rsidRPr="003A2015">
        <w:rPr>
          <w:rStyle w:val="apple-converted-space"/>
          <w:rFonts w:ascii="Arial" w:hAnsi="Arial" w:cs="Arial"/>
          <w:color w:val="333333"/>
        </w:rPr>
        <w:t> </w:t>
      </w:r>
      <w:r w:rsidRPr="003A2015">
        <w:rPr>
          <w:rFonts w:ascii="Arial" w:hAnsi="Arial" w:cs="Arial"/>
        </w:rPr>
        <w:t>Si no existe ningún recipiente, el gas</w:t>
      </w:r>
      <w:r w:rsidR="0041621B" w:rsidRPr="003A2015">
        <w:rPr>
          <w:rFonts w:ascii="Arial" w:hAnsi="Arial" w:cs="Arial"/>
        </w:rPr>
        <w:t xml:space="preserve"> ocupa todo el volumen posible.</w:t>
      </w:r>
    </w:p>
    <w:tbl>
      <w:tblPr>
        <w:tblStyle w:val="Tablaconcuadrcula3"/>
        <w:tblW w:w="0" w:type="auto"/>
        <w:tblLook w:val="04A0" w:firstRow="1" w:lastRow="0" w:firstColumn="1" w:lastColumn="0" w:noHBand="0" w:noVBand="1"/>
      </w:tblPr>
      <w:tblGrid>
        <w:gridCol w:w="2091"/>
        <w:gridCol w:w="6963"/>
      </w:tblGrid>
      <w:tr w:rsidR="00CC5435" w:rsidRPr="003A2015" w14:paraId="674E81B4" w14:textId="77777777" w:rsidTr="008F1152">
        <w:tc>
          <w:tcPr>
            <w:tcW w:w="12894" w:type="dxa"/>
            <w:gridSpan w:val="2"/>
            <w:shd w:val="clear" w:color="auto" w:fill="000000" w:themeFill="text1"/>
          </w:tcPr>
          <w:p w14:paraId="641A7D87" w14:textId="17CE5842" w:rsidR="00CC5435" w:rsidRPr="003A2015" w:rsidRDefault="00CC543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Practica: recurso </w:t>
            </w:r>
            <w:r w:rsidR="00DB3F69" w:rsidRPr="003A2015">
              <w:rPr>
                <w:rFonts w:ascii="Arial" w:hAnsi="Arial" w:cs="Arial"/>
                <w:b/>
                <w:color w:val="FFFFFF" w:themeColor="background1"/>
                <w:sz w:val="24"/>
                <w:szCs w:val="24"/>
              </w:rPr>
              <w:t>nuevo</w:t>
            </w:r>
          </w:p>
        </w:tc>
      </w:tr>
      <w:tr w:rsidR="00CC5435" w:rsidRPr="003A2015" w14:paraId="2E883B5B" w14:textId="77777777" w:rsidTr="008F1152">
        <w:tc>
          <w:tcPr>
            <w:tcW w:w="2461" w:type="dxa"/>
          </w:tcPr>
          <w:p w14:paraId="49D2B22D"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33" w:type="dxa"/>
          </w:tcPr>
          <w:p w14:paraId="330A55BE" w14:textId="2AE1C884" w:rsidR="00CC5435" w:rsidRPr="003A2015" w:rsidRDefault="00AE7ECC"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CC5435" w:rsidRPr="003A2015">
              <w:rPr>
                <w:rFonts w:ascii="Arial" w:hAnsi="Arial" w:cs="Arial"/>
                <w:color w:val="000000"/>
                <w:sz w:val="24"/>
                <w:szCs w:val="24"/>
              </w:rPr>
              <w:t>REC</w:t>
            </w:r>
            <w:r w:rsidR="00DB3F69" w:rsidRPr="003A2015">
              <w:rPr>
                <w:rFonts w:ascii="Arial" w:hAnsi="Arial" w:cs="Arial"/>
                <w:color w:val="000000"/>
                <w:sz w:val="24"/>
                <w:szCs w:val="24"/>
              </w:rPr>
              <w:t>4</w:t>
            </w:r>
            <w:r w:rsidR="00CC5435" w:rsidRPr="003A2015">
              <w:rPr>
                <w:rFonts w:ascii="Arial" w:hAnsi="Arial" w:cs="Arial"/>
                <w:color w:val="000000"/>
                <w:sz w:val="24"/>
                <w:szCs w:val="24"/>
              </w:rPr>
              <w:t>0</w:t>
            </w:r>
          </w:p>
        </w:tc>
      </w:tr>
      <w:tr w:rsidR="00CC5435" w:rsidRPr="003A2015" w14:paraId="1C85D622" w14:textId="77777777" w:rsidTr="008F1152">
        <w:tc>
          <w:tcPr>
            <w:tcW w:w="2461" w:type="dxa"/>
          </w:tcPr>
          <w:p w14:paraId="58BD2DD8"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433" w:type="dxa"/>
          </w:tcPr>
          <w:p w14:paraId="6C949E32" w14:textId="38ED77C1" w:rsidR="00CC5435" w:rsidRPr="003A2015" w:rsidRDefault="00C93A83" w:rsidP="003A2015">
            <w:pPr>
              <w:spacing w:line="360" w:lineRule="auto"/>
              <w:rPr>
                <w:rFonts w:ascii="Arial" w:hAnsi="Arial" w:cs="Arial"/>
                <w:color w:val="000000"/>
                <w:sz w:val="24"/>
                <w:szCs w:val="24"/>
              </w:rPr>
            </w:pPr>
            <w:r w:rsidRPr="003A2015">
              <w:rPr>
                <w:rFonts w:ascii="Arial" w:hAnsi="Arial" w:cs="Arial"/>
                <w:color w:val="000000"/>
                <w:sz w:val="24"/>
                <w:szCs w:val="24"/>
              </w:rPr>
              <w:t>La masa y el volumen</w:t>
            </w:r>
            <w:r w:rsidR="00CC5435" w:rsidRPr="003A2015">
              <w:rPr>
                <w:rFonts w:ascii="Arial" w:hAnsi="Arial" w:cs="Arial"/>
                <w:color w:val="000000"/>
                <w:sz w:val="24"/>
                <w:szCs w:val="24"/>
              </w:rPr>
              <w:t xml:space="preserve"> </w:t>
            </w:r>
          </w:p>
        </w:tc>
      </w:tr>
      <w:tr w:rsidR="00CC5435" w:rsidRPr="003A2015" w14:paraId="1C5104CE" w14:textId="77777777" w:rsidTr="008F1152">
        <w:tc>
          <w:tcPr>
            <w:tcW w:w="2461" w:type="dxa"/>
          </w:tcPr>
          <w:p w14:paraId="55749477" w14:textId="77777777" w:rsidR="00CC5435" w:rsidRPr="003A2015" w:rsidRDefault="00CC5435"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33" w:type="dxa"/>
          </w:tcPr>
          <w:p w14:paraId="74708952" w14:textId="6A24F3DA" w:rsidR="00CC5435" w:rsidRPr="003A2015" w:rsidRDefault="00CC5435" w:rsidP="00E65A5D">
            <w:pPr>
              <w:spacing w:line="360" w:lineRule="auto"/>
              <w:rPr>
                <w:rFonts w:ascii="Arial" w:hAnsi="Arial" w:cs="Arial"/>
                <w:color w:val="000000"/>
                <w:sz w:val="24"/>
                <w:szCs w:val="24"/>
              </w:rPr>
            </w:pPr>
            <w:r w:rsidRPr="003A2015">
              <w:rPr>
                <w:rFonts w:ascii="Arial" w:hAnsi="Arial" w:cs="Arial"/>
                <w:color w:val="000000"/>
                <w:sz w:val="24"/>
                <w:szCs w:val="24"/>
              </w:rPr>
              <w:t xml:space="preserve">Actividades para poner en práctica lo aprendido </w:t>
            </w:r>
            <w:r w:rsidR="00E65A5D">
              <w:rPr>
                <w:rFonts w:ascii="Arial" w:hAnsi="Arial" w:cs="Arial"/>
                <w:color w:val="000000"/>
                <w:sz w:val="24"/>
                <w:szCs w:val="24"/>
              </w:rPr>
              <w:t>sobre</w:t>
            </w:r>
            <w:r w:rsidR="00E65A5D" w:rsidRPr="003A2015">
              <w:rPr>
                <w:rFonts w:ascii="Arial" w:hAnsi="Arial" w:cs="Arial"/>
                <w:color w:val="000000"/>
                <w:sz w:val="24"/>
                <w:szCs w:val="24"/>
              </w:rPr>
              <w:t xml:space="preserve"> </w:t>
            </w:r>
            <w:r w:rsidR="00C93A83" w:rsidRPr="003A2015">
              <w:rPr>
                <w:rFonts w:ascii="Arial" w:hAnsi="Arial" w:cs="Arial"/>
                <w:color w:val="000000"/>
                <w:sz w:val="24"/>
                <w:szCs w:val="24"/>
              </w:rPr>
              <w:t xml:space="preserve">la masa y el </w:t>
            </w:r>
            <w:r w:rsidR="002C367E" w:rsidRPr="003A2015">
              <w:rPr>
                <w:rFonts w:ascii="Arial" w:hAnsi="Arial" w:cs="Arial"/>
                <w:color w:val="000000"/>
                <w:sz w:val="24"/>
                <w:szCs w:val="24"/>
              </w:rPr>
              <w:t>volumen</w:t>
            </w:r>
          </w:p>
        </w:tc>
      </w:tr>
    </w:tbl>
    <w:p w14:paraId="1DA82A15" w14:textId="77777777" w:rsidR="00CC5435" w:rsidRPr="003A2015" w:rsidRDefault="00CC5435" w:rsidP="003A2015">
      <w:pPr>
        <w:spacing w:after="0" w:line="360" w:lineRule="auto"/>
        <w:rPr>
          <w:rFonts w:ascii="Arial" w:hAnsi="Arial" w:cs="Arial"/>
          <w:lang w:val="es-CO"/>
        </w:rPr>
      </w:pPr>
    </w:p>
    <w:p w14:paraId="53FB802B" w14:textId="226BFD2E" w:rsidR="009519AC" w:rsidRPr="003A2015" w:rsidRDefault="009519AC" w:rsidP="003A2015">
      <w:pPr>
        <w:spacing w:after="0" w:line="360" w:lineRule="auto"/>
        <w:rPr>
          <w:rFonts w:ascii="Arial" w:hAnsi="Arial" w:cs="Arial"/>
          <w:b/>
          <w:lang w:val="es-CO"/>
        </w:rPr>
      </w:pPr>
      <w:r w:rsidRPr="003A2015">
        <w:rPr>
          <w:rFonts w:ascii="Arial" w:hAnsi="Arial" w:cs="Arial"/>
          <w:b/>
          <w:highlight w:val="yellow"/>
        </w:rPr>
        <w:t xml:space="preserve">[SECCIÓN </w:t>
      </w:r>
      <w:r w:rsidR="007A053A">
        <w:rPr>
          <w:rFonts w:ascii="Arial" w:hAnsi="Arial" w:cs="Arial"/>
          <w:b/>
          <w:highlight w:val="yellow"/>
        </w:rPr>
        <w:t>3</w:t>
      </w:r>
      <w:r w:rsidRPr="003A2015">
        <w:rPr>
          <w:rFonts w:ascii="Arial" w:hAnsi="Arial" w:cs="Arial"/>
          <w:b/>
          <w:highlight w:val="yellow"/>
        </w:rPr>
        <w:t>]</w:t>
      </w:r>
      <w:r w:rsidR="007A053A">
        <w:rPr>
          <w:rFonts w:ascii="Arial" w:hAnsi="Arial" w:cs="Arial"/>
          <w:b/>
        </w:rPr>
        <w:t xml:space="preserve"> 1.1.4</w:t>
      </w:r>
      <w:r w:rsidRPr="003A2015">
        <w:rPr>
          <w:rFonts w:ascii="Arial" w:hAnsi="Arial" w:cs="Arial"/>
          <w:b/>
          <w:lang w:val="es-CO"/>
        </w:rPr>
        <w:t xml:space="preserve"> Las propiedades específicas de la materia</w:t>
      </w:r>
    </w:p>
    <w:p w14:paraId="2C4A8136" w14:textId="77777777" w:rsidR="00EC2073" w:rsidRPr="003A2015" w:rsidRDefault="00EC2073" w:rsidP="003A2015">
      <w:pPr>
        <w:spacing w:after="0" w:line="360" w:lineRule="auto"/>
        <w:rPr>
          <w:rFonts w:ascii="Arial" w:eastAsia="Times New Roman" w:hAnsi="Arial" w:cs="Arial"/>
          <w:color w:val="333333"/>
          <w:lang w:val="es-CO" w:eastAsia="es-CO"/>
        </w:rPr>
      </w:pPr>
    </w:p>
    <w:p w14:paraId="4CAFA6B8" w14:textId="26ABE31D" w:rsidR="00B66EA7" w:rsidRPr="003A2015" w:rsidRDefault="00B66EA7"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lastRenderedPageBreak/>
        <w:t>Las </w:t>
      </w:r>
      <w:r w:rsidRPr="003A2015">
        <w:rPr>
          <w:rFonts w:ascii="Arial" w:eastAsia="Times New Roman" w:hAnsi="Arial" w:cs="Arial"/>
          <w:b/>
          <w:bCs/>
          <w:color w:val="333333"/>
          <w:lang w:val="es-CO" w:eastAsia="es-CO"/>
        </w:rPr>
        <w:t>propiedades específicas</w:t>
      </w:r>
      <w:r w:rsidRPr="003A2015">
        <w:rPr>
          <w:rFonts w:ascii="Arial" w:eastAsia="Times New Roman" w:hAnsi="Arial" w:cs="Arial"/>
          <w:color w:val="333333"/>
          <w:lang w:val="es-CO" w:eastAsia="es-CO"/>
        </w:rPr>
        <w:t> de la materia son aquellas que </w:t>
      </w:r>
      <w:r w:rsidRPr="003A2015">
        <w:rPr>
          <w:rFonts w:ascii="Arial" w:eastAsia="Times New Roman" w:hAnsi="Arial" w:cs="Arial"/>
          <w:b/>
          <w:bCs/>
          <w:color w:val="333333"/>
          <w:lang w:val="es-CO" w:eastAsia="es-CO"/>
        </w:rPr>
        <w:t>varían de unas sustancias a otras</w:t>
      </w:r>
      <w:r w:rsidR="0093425E" w:rsidRPr="003A2015">
        <w:rPr>
          <w:rFonts w:ascii="Arial" w:eastAsia="Times New Roman" w:hAnsi="Arial" w:cs="Arial"/>
          <w:color w:val="333333"/>
          <w:lang w:val="es-CO" w:eastAsia="es-CO"/>
        </w:rPr>
        <w:t>, es decir</w:t>
      </w:r>
      <w:r w:rsidR="00E65A5D">
        <w:rPr>
          <w:rFonts w:ascii="Arial" w:eastAsia="Times New Roman" w:hAnsi="Arial" w:cs="Arial"/>
          <w:color w:val="333333"/>
          <w:lang w:val="es-CO" w:eastAsia="es-CO"/>
        </w:rPr>
        <w:t>,</w:t>
      </w:r>
      <w:r w:rsidR="0093425E" w:rsidRPr="003A2015">
        <w:rPr>
          <w:rFonts w:ascii="Arial" w:eastAsia="Times New Roman" w:hAnsi="Arial" w:cs="Arial"/>
          <w:color w:val="333333"/>
          <w:lang w:val="es-CO" w:eastAsia="es-CO"/>
        </w:rPr>
        <w:t xml:space="preserve"> permiten diferenciar un tipo de materia de otra</w:t>
      </w:r>
      <w:r w:rsidR="001502CD" w:rsidRPr="003A2015">
        <w:rPr>
          <w:rFonts w:ascii="Arial" w:eastAsia="Times New Roman" w:hAnsi="Arial" w:cs="Arial"/>
          <w:color w:val="333333"/>
          <w:lang w:val="es-CO" w:eastAsia="es-CO"/>
        </w:rPr>
        <w:t xml:space="preserve"> y no </w:t>
      </w:r>
      <w:r w:rsidR="00E65A5D" w:rsidRPr="003A2015">
        <w:rPr>
          <w:rFonts w:ascii="Arial" w:eastAsia="Times New Roman" w:hAnsi="Arial" w:cs="Arial"/>
          <w:color w:val="333333"/>
          <w:lang w:val="es-CO" w:eastAsia="es-CO"/>
        </w:rPr>
        <w:t>depend</w:t>
      </w:r>
      <w:r w:rsidR="00E65A5D">
        <w:rPr>
          <w:rFonts w:ascii="Arial" w:eastAsia="Times New Roman" w:hAnsi="Arial" w:cs="Arial"/>
          <w:color w:val="333333"/>
          <w:lang w:val="es-CO" w:eastAsia="es-CO"/>
        </w:rPr>
        <w:t>en</w:t>
      </w:r>
      <w:r w:rsidR="00E65A5D" w:rsidRPr="003A2015">
        <w:rPr>
          <w:rFonts w:ascii="Arial" w:eastAsia="Times New Roman" w:hAnsi="Arial" w:cs="Arial"/>
          <w:color w:val="333333"/>
          <w:lang w:val="es-CO" w:eastAsia="es-CO"/>
        </w:rPr>
        <w:t xml:space="preserve"> </w:t>
      </w:r>
      <w:r w:rsidR="001502CD" w:rsidRPr="003A2015">
        <w:rPr>
          <w:rFonts w:ascii="Arial" w:eastAsia="Times New Roman" w:hAnsi="Arial" w:cs="Arial"/>
          <w:color w:val="333333"/>
          <w:lang w:val="es-CO" w:eastAsia="es-CO"/>
        </w:rPr>
        <w:t>de su cantidad. P</w:t>
      </w:r>
      <w:r w:rsidR="0093425E" w:rsidRPr="003A2015">
        <w:rPr>
          <w:rFonts w:ascii="Arial" w:eastAsia="Times New Roman" w:hAnsi="Arial" w:cs="Arial"/>
          <w:color w:val="333333"/>
          <w:lang w:val="es-CO" w:eastAsia="es-CO"/>
        </w:rPr>
        <w:t>or ejemplo</w:t>
      </w:r>
      <w:r w:rsidR="00E65A5D">
        <w:rPr>
          <w:rFonts w:ascii="Arial" w:eastAsia="Times New Roman" w:hAnsi="Arial" w:cs="Arial"/>
          <w:color w:val="333333"/>
          <w:lang w:val="es-CO" w:eastAsia="es-CO"/>
        </w:rPr>
        <w:t>,</w:t>
      </w:r>
      <w:r w:rsidR="0093425E" w:rsidRPr="003A2015">
        <w:rPr>
          <w:rFonts w:ascii="Arial" w:eastAsia="Times New Roman" w:hAnsi="Arial" w:cs="Arial"/>
          <w:color w:val="333333"/>
          <w:lang w:val="es-CO" w:eastAsia="es-CO"/>
        </w:rPr>
        <w:t xml:space="preserve"> la densidad del a</w:t>
      </w:r>
      <w:r w:rsidR="001502CD" w:rsidRPr="003A2015">
        <w:rPr>
          <w:rFonts w:ascii="Arial" w:eastAsia="Times New Roman" w:hAnsi="Arial" w:cs="Arial"/>
          <w:color w:val="333333"/>
          <w:lang w:val="es-CO" w:eastAsia="es-CO"/>
        </w:rPr>
        <w:t xml:space="preserve">gua es distinta a la del aceite sin importar la cantidad que se tenga. </w:t>
      </w:r>
    </w:p>
    <w:p w14:paraId="51BC0E53"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1AB938B9" w14:textId="2B349F1C" w:rsidR="00B66EA7" w:rsidRPr="003A2015" w:rsidRDefault="00B66EA7"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Las propiedades específicas más </w:t>
      </w:r>
      <w:r w:rsidR="0093425E" w:rsidRPr="003A2015">
        <w:rPr>
          <w:rFonts w:ascii="Arial" w:eastAsia="Times New Roman" w:hAnsi="Arial" w:cs="Arial"/>
          <w:color w:val="333333"/>
          <w:lang w:val="es-CO" w:eastAsia="es-CO"/>
        </w:rPr>
        <w:t>representativas</w:t>
      </w:r>
      <w:r w:rsidRPr="003A2015">
        <w:rPr>
          <w:rFonts w:ascii="Arial" w:eastAsia="Times New Roman" w:hAnsi="Arial" w:cs="Arial"/>
          <w:color w:val="333333"/>
          <w:lang w:val="es-CO" w:eastAsia="es-CO"/>
        </w:rPr>
        <w:t xml:space="preserve"> son:</w:t>
      </w:r>
      <w:r w:rsidR="0093425E" w:rsidRPr="003A2015">
        <w:rPr>
          <w:rFonts w:ascii="Arial" w:eastAsia="Times New Roman" w:hAnsi="Arial" w:cs="Arial"/>
          <w:color w:val="333333"/>
          <w:lang w:val="es-CO" w:eastAsia="es-CO"/>
        </w:rPr>
        <w:t xml:space="preserve"> la </w:t>
      </w:r>
      <w:r w:rsidR="0093425E" w:rsidRPr="003A2015">
        <w:rPr>
          <w:rStyle w:val="Textoennegrita"/>
          <w:rFonts w:ascii="Arial" w:hAnsi="Arial" w:cs="Arial"/>
          <w:color w:val="333333"/>
        </w:rPr>
        <w:t>densidad</w:t>
      </w:r>
      <w:r w:rsidR="0093425E" w:rsidRPr="003A2015">
        <w:rPr>
          <w:rStyle w:val="un"/>
          <w:rFonts w:ascii="Arial" w:hAnsi="Arial" w:cs="Arial"/>
          <w:color w:val="333333"/>
        </w:rPr>
        <w:t>,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dureza,</w:t>
      </w:r>
      <w:r w:rsidR="0093425E" w:rsidRPr="003A2015">
        <w:rPr>
          <w:rStyle w:val="un"/>
          <w:rFonts w:ascii="Arial" w:hAnsi="Arial" w:cs="Arial"/>
          <w:color w:val="333333"/>
        </w:rPr>
        <w:t xml:space="preserve">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tenacidad,</w:t>
      </w:r>
      <w:r w:rsidR="0093425E" w:rsidRPr="003A2015">
        <w:rPr>
          <w:rStyle w:val="un"/>
          <w:rFonts w:ascii="Arial" w:hAnsi="Arial" w:cs="Arial"/>
          <w:color w:val="333333"/>
        </w:rPr>
        <w:t xml:space="preserve">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transparencia</w:t>
      </w:r>
      <w:r w:rsidR="0093425E" w:rsidRPr="003A2015">
        <w:rPr>
          <w:rStyle w:val="un"/>
          <w:rFonts w:ascii="Arial" w:hAnsi="Arial" w:cs="Arial"/>
          <w:color w:val="333333"/>
        </w:rPr>
        <w:t>,</w:t>
      </w:r>
      <w:r w:rsidR="0093425E" w:rsidRPr="003A2015">
        <w:rPr>
          <w:rFonts w:ascii="Arial" w:eastAsia="Times New Roman" w:hAnsi="Arial" w:cs="Arial"/>
          <w:color w:val="333333"/>
          <w:lang w:val="es-CO" w:eastAsia="es-CO"/>
        </w:rPr>
        <w:t xml:space="preserve"> </w:t>
      </w:r>
      <w:r w:rsidR="0093425E" w:rsidRPr="003A2015">
        <w:rPr>
          <w:rStyle w:val="un"/>
          <w:rFonts w:ascii="Arial" w:hAnsi="Arial" w:cs="Arial"/>
          <w:color w:val="333333"/>
        </w:rPr>
        <w:t>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flotabilidad</w:t>
      </w:r>
      <w:r w:rsidR="0093425E" w:rsidRPr="003A2015">
        <w:rPr>
          <w:rStyle w:val="un"/>
          <w:rFonts w:ascii="Arial" w:hAnsi="Arial" w:cs="Arial"/>
          <w:color w:val="333333"/>
        </w:rPr>
        <w:t>, 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 xml:space="preserve">impermeabilidad, </w:t>
      </w:r>
      <w:r w:rsidR="0093425E" w:rsidRPr="003A2015">
        <w:rPr>
          <w:rStyle w:val="un"/>
          <w:rFonts w:ascii="Arial" w:hAnsi="Arial" w:cs="Arial"/>
          <w:color w:val="333333"/>
        </w:rPr>
        <w:t>la</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conductividad térmica</w:t>
      </w:r>
      <w:r w:rsidR="0093425E" w:rsidRPr="003A2015">
        <w:rPr>
          <w:rStyle w:val="apple-converted-space"/>
          <w:rFonts w:ascii="Arial" w:hAnsi="Arial" w:cs="Arial"/>
          <w:color w:val="333333"/>
        </w:rPr>
        <w:t> </w:t>
      </w:r>
      <w:r w:rsidR="0093425E" w:rsidRPr="003A2015">
        <w:rPr>
          <w:rStyle w:val="un"/>
          <w:rFonts w:ascii="Arial" w:hAnsi="Arial" w:cs="Arial"/>
          <w:color w:val="333333"/>
        </w:rPr>
        <w:t>o</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eléctrica</w:t>
      </w:r>
      <w:r w:rsidR="0093425E" w:rsidRPr="003A2015">
        <w:rPr>
          <w:rStyle w:val="un"/>
          <w:rFonts w:ascii="Arial" w:hAnsi="Arial" w:cs="Arial"/>
          <w:color w:val="333333"/>
        </w:rPr>
        <w:t xml:space="preserve"> y el</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aislamiento térmico</w:t>
      </w:r>
      <w:r w:rsidR="0093425E" w:rsidRPr="003A2015">
        <w:rPr>
          <w:rStyle w:val="apple-converted-space"/>
          <w:rFonts w:ascii="Arial" w:hAnsi="Arial" w:cs="Arial"/>
          <w:color w:val="333333"/>
        </w:rPr>
        <w:t> </w:t>
      </w:r>
      <w:r w:rsidR="0093425E" w:rsidRPr="003A2015">
        <w:rPr>
          <w:rStyle w:val="un"/>
          <w:rFonts w:ascii="Arial" w:hAnsi="Arial" w:cs="Arial"/>
          <w:color w:val="333333"/>
        </w:rPr>
        <w:t>o</w:t>
      </w:r>
      <w:r w:rsidR="0093425E" w:rsidRPr="003A2015">
        <w:rPr>
          <w:rStyle w:val="apple-converted-space"/>
          <w:rFonts w:ascii="Arial" w:hAnsi="Arial" w:cs="Arial"/>
          <w:color w:val="333333"/>
        </w:rPr>
        <w:t> </w:t>
      </w:r>
      <w:r w:rsidR="0093425E" w:rsidRPr="003A2015">
        <w:rPr>
          <w:rStyle w:val="Textoennegrita"/>
          <w:rFonts w:ascii="Arial" w:hAnsi="Arial" w:cs="Arial"/>
          <w:color w:val="333333"/>
        </w:rPr>
        <w:t>eléctrico</w:t>
      </w:r>
      <w:r w:rsidR="00E65A5D">
        <w:rPr>
          <w:rStyle w:val="un"/>
          <w:rFonts w:ascii="Arial" w:hAnsi="Arial" w:cs="Arial"/>
          <w:color w:val="333333"/>
        </w:rPr>
        <w:t>.</w:t>
      </w:r>
      <w:r w:rsidR="00E65A5D" w:rsidRPr="003A2015">
        <w:rPr>
          <w:rStyle w:val="un"/>
          <w:rFonts w:ascii="Arial" w:hAnsi="Arial" w:cs="Arial"/>
          <w:color w:val="333333"/>
        </w:rPr>
        <w:t xml:space="preserve"> </w:t>
      </w:r>
      <w:r w:rsidRPr="003A2015">
        <w:rPr>
          <w:rFonts w:ascii="Arial" w:eastAsia="Times New Roman" w:hAnsi="Arial" w:cs="Arial"/>
          <w:color w:val="333333"/>
          <w:lang w:val="es-CO" w:eastAsia="es-CO"/>
        </w:rPr>
        <w:br/>
      </w:r>
    </w:p>
    <w:p w14:paraId="37C58CB1" w14:textId="507FB6D7" w:rsidR="00B66EA7" w:rsidRPr="007A053A" w:rsidRDefault="0093425E" w:rsidP="007A053A">
      <w:pPr>
        <w:pStyle w:val="Prrafodelista"/>
        <w:numPr>
          <w:ilvl w:val="0"/>
          <w:numId w:val="10"/>
        </w:numPr>
        <w:tabs>
          <w:tab w:val="right" w:pos="8498"/>
        </w:tabs>
        <w:spacing w:after="0" w:line="360" w:lineRule="auto"/>
        <w:rPr>
          <w:rFonts w:ascii="Arial" w:hAnsi="Arial" w:cs="Arial"/>
          <w:b/>
        </w:rPr>
      </w:pPr>
      <w:r w:rsidRPr="007A053A">
        <w:rPr>
          <w:rFonts w:ascii="Arial" w:hAnsi="Arial" w:cs="Arial"/>
          <w:b/>
        </w:rPr>
        <w:t xml:space="preserve">La densidad </w:t>
      </w:r>
    </w:p>
    <w:p w14:paraId="736F7DAD" w14:textId="77777777" w:rsidR="00B66EA7" w:rsidRPr="003A2015" w:rsidRDefault="00B66EA7" w:rsidP="003A2015">
      <w:pPr>
        <w:tabs>
          <w:tab w:val="right" w:pos="8498"/>
        </w:tabs>
        <w:spacing w:after="0" w:line="360" w:lineRule="auto"/>
        <w:rPr>
          <w:rFonts w:ascii="Arial" w:hAnsi="Arial" w:cs="Arial"/>
          <w:b/>
        </w:rPr>
      </w:pPr>
    </w:p>
    <w:p w14:paraId="6E4163EF" w14:textId="5E2ABE3A"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¿Qué pesa más, un kilo de hierro o un kilo de espuma? Esta pregunta “trampa” juega con la percepción que tenemos de que el hierro pesa más que la espuma. Así, tendemos a contestar que el kilo de hierro pesa más. La diferencia entre un kilo de hierro y un kilo de espuma, sin embargo, es que no ocupan el mismo </w:t>
      </w:r>
      <w:r w:rsidR="007F08D3" w:rsidRPr="003A2015">
        <w:rPr>
          <w:rFonts w:ascii="Arial" w:eastAsia="Times New Roman" w:hAnsi="Arial" w:cs="Arial"/>
          <w:color w:val="333333"/>
          <w:lang w:val="es-CO" w:eastAsia="es-CO"/>
        </w:rPr>
        <w:t xml:space="preserve">espacio o el mismo </w:t>
      </w:r>
      <w:r w:rsidRPr="003A2015">
        <w:rPr>
          <w:rFonts w:ascii="Arial" w:eastAsia="Times New Roman" w:hAnsi="Arial" w:cs="Arial"/>
          <w:color w:val="333333"/>
          <w:lang w:val="es-CO" w:eastAsia="es-CO"/>
        </w:rPr>
        <w:t>volumen.</w:t>
      </w:r>
    </w:p>
    <w:p w14:paraId="5DA3B285"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36090FC3"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En el caso propuesto, el kilo de hierro ocupa un volumen menor que el kilo de espuma, por lo que decimos que la densidad del hierro es mucho mayor que la de la espuma.</w:t>
      </w:r>
    </w:p>
    <w:p w14:paraId="44E5916E"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p w14:paraId="6C048B54" w14:textId="3562253B"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densidad</w:t>
      </w:r>
      <w:r w:rsidRPr="003A2015">
        <w:rPr>
          <w:rFonts w:ascii="Arial" w:eastAsia="Times New Roman" w:hAnsi="Arial" w:cs="Arial"/>
          <w:color w:val="333333"/>
          <w:lang w:val="es-CO" w:eastAsia="es-CO"/>
        </w:rPr>
        <w:t> (cuyo símbolo es </w:t>
      </w:r>
      <m:oMath>
        <m:r>
          <w:rPr>
            <w:rFonts w:ascii="Cambria Math" w:hAnsi="Cambria Math" w:cs="Arial"/>
            <w:color w:val="000000"/>
          </w:rPr>
          <m:t>ρ</m:t>
        </m:r>
      </m:oMath>
      <w:r w:rsidRPr="003A2015">
        <w:rPr>
          <w:rFonts w:ascii="Arial" w:eastAsia="Times New Roman" w:hAnsi="Arial" w:cs="Arial"/>
          <w:color w:val="333333"/>
          <w:lang w:val="es-CO" w:eastAsia="es-CO"/>
        </w:rPr>
        <w:t>) es la magnitud que relaciona la masa de un material con el volumen que ocupa. Indica la cantidad de materia por cada unidad de volumen y su unidad del SI es el </w:t>
      </w:r>
      <w:r w:rsidRPr="003A2015">
        <w:rPr>
          <w:rFonts w:ascii="Arial" w:eastAsia="Times New Roman" w:hAnsi="Arial" w:cs="Arial"/>
          <w:b/>
          <w:bCs/>
          <w:color w:val="333333"/>
          <w:lang w:val="es-CO" w:eastAsia="es-CO"/>
        </w:rPr>
        <w:t>kg/m</w:t>
      </w:r>
      <w:r w:rsidRPr="003A2015">
        <w:rPr>
          <w:rFonts w:ascii="Arial" w:eastAsia="Times New Roman" w:hAnsi="Arial" w:cs="Arial"/>
          <w:b/>
          <w:bCs/>
          <w:color w:val="333333"/>
          <w:vertAlign w:val="superscript"/>
          <w:lang w:val="es-CO" w:eastAsia="es-CO"/>
        </w:rPr>
        <w:t>3</w:t>
      </w:r>
      <w:r w:rsidR="00E65A5D" w:rsidRPr="00625404">
        <w:rPr>
          <w:rFonts w:ascii="Arial" w:eastAsia="Times New Roman" w:hAnsi="Arial" w:cs="Arial"/>
          <w:bCs/>
          <w:color w:val="333333"/>
          <w:lang w:val="es-CO" w:eastAsia="es-CO"/>
        </w:rPr>
        <w:t>,</w:t>
      </w:r>
      <w:r w:rsidR="00692F5B" w:rsidRPr="003A2015">
        <w:rPr>
          <w:rFonts w:ascii="Arial" w:eastAsia="Times New Roman" w:hAnsi="Arial" w:cs="Arial"/>
          <w:color w:val="333333"/>
          <w:lang w:val="es-CO" w:eastAsia="es-CO"/>
        </w:rPr>
        <w:t xml:space="preserve"> aunque la densidad se expresa en cualquier unidad de masa sobre volumen</w:t>
      </w:r>
      <w:r w:rsidR="00E65A5D">
        <w:rPr>
          <w:rFonts w:ascii="Arial" w:eastAsia="Times New Roman" w:hAnsi="Arial" w:cs="Arial"/>
          <w:color w:val="333333"/>
          <w:lang w:val="es-CO" w:eastAsia="es-CO"/>
        </w:rPr>
        <w:t>,</w:t>
      </w:r>
      <w:r w:rsidR="00692F5B" w:rsidRPr="003A2015">
        <w:rPr>
          <w:rFonts w:ascii="Arial" w:eastAsia="Times New Roman" w:hAnsi="Arial" w:cs="Arial"/>
          <w:color w:val="333333"/>
          <w:lang w:val="es-CO" w:eastAsia="es-CO"/>
        </w:rPr>
        <w:t xml:space="preserve"> por ejemplo</w:t>
      </w:r>
      <w:r w:rsidR="00E65A5D">
        <w:rPr>
          <w:rFonts w:ascii="Arial" w:eastAsia="Times New Roman" w:hAnsi="Arial" w:cs="Arial"/>
          <w:color w:val="333333"/>
          <w:lang w:val="es-CO" w:eastAsia="es-CO"/>
        </w:rPr>
        <w:t>,</w:t>
      </w:r>
      <w:r w:rsidR="00692F5B" w:rsidRPr="003A2015">
        <w:rPr>
          <w:rFonts w:ascii="Arial" w:eastAsia="Times New Roman" w:hAnsi="Arial" w:cs="Arial"/>
          <w:color w:val="333333"/>
          <w:lang w:val="es-CO" w:eastAsia="es-CO"/>
        </w:rPr>
        <w:t xml:space="preserve"> g/cm</w:t>
      </w:r>
      <w:r w:rsidR="00692F5B" w:rsidRPr="003A2015">
        <w:rPr>
          <w:rFonts w:ascii="Arial" w:eastAsia="Times New Roman" w:hAnsi="Arial" w:cs="Arial"/>
          <w:color w:val="333333"/>
          <w:vertAlign w:val="superscript"/>
          <w:lang w:val="es-CO" w:eastAsia="es-CO"/>
        </w:rPr>
        <w:t>3</w:t>
      </w:r>
      <w:r w:rsidR="00692F5B" w:rsidRPr="003A2015">
        <w:rPr>
          <w:rFonts w:ascii="Arial" w:eastAsia="Times New Roman" w:hAnsi="Arial" w:cs="Arial"/>
          <w:color w:val="333333"/>
          <w:lang w:val="es-CO" w:eastAsia="es-CO"/>
        </w:rPr>
        <w:t>, mg/l</w:t>
      </w:r>
      <w:r w:rsidR="00E65A5D">
        <w:rPr>
          <w:rFonts w:ascii="Arial" w:eastAsia="Times New Roman" w:hAnsi="Arial" w:cs="Arial"/>
          <w:color w:val="333333"/>
          <w:lang w:val="es-CO" w:eastAsia="es-CO"/>
        </w:rPr>
        <w:t>,</w:t>
      </w:r>
      <w:r w:rsidR="00C671C9">
        <w:rPr>
          <w:rFonts w:ascii="Arial" w:eastAsia="Times New Roman" w:hAnsi="Arial" w:cs="Arial"/>
          <w:color w:val="333333"/>
          <w:lang w:val="es-CO" w:eastAsia="es-CO"/>
        </w:rPr>
        <w:t xml:space="preserve"> </w:t>
      </w:r>
      <w:r w:rsidR="00692F5B" w:rsidRPr="003A2015">
        <w:rPr>
          <w:rFonts w:ascii="Arial" w:eastAsia="Times New Roman" w:hAnsi="Arial" w:cs="Arial"/>
          <w:color w:val="333333"/>
          <w:lang w:val="es-CO" w:eastAsia="es-CO"/>
        </w:rPr>
        <w:t xml:space="preserve">etc. </w:t>
      </w:r>
    </w:p>
    <w:p w14:paraId="05620EC1"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p>
    <w:p w14:paraId="1DDCB1B2" w14:textId="77777777" w:rsidR="0093425E" w:rsidRPr="003A2015" w:rsidRDefault="0093425E"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La densidad se calcula dividiendo la masa de un cuerpo por el volumen que ocupa:</w:t>
      </w:r>
    </w:p>
    <w:p w14:paraId="50A19DE6" w14:textId="37FF08C0" w:rsidR="001502CD" w:rsidRPr="003A2015" w:rsidRDefault="001A0CE7" w:rsidP="003A2015">
      <w:pPr>
        <w:pStyle w:val="u"/>
        <w:shd w:val="clear" w:color="auto" w:fill="FFFFFF"/>
        <w:spacing w:before="0" w:beforeAutospacing="0" w:after="0" w:afterAutospacing="0" w:line="360" w:lineRule="auto"/>
        <w:jc w:val="both"/>
        <w:rPr>
          <w:rFonts w:ascii="Arial" w:hAnsi="Arial" w:cs="Arial"/>
          <w:color w:val="333333"/>
          <w:shd w:val="clear" w:color="auto" w:fill="FFFFFF"/>
        </w:rPr>
      </w:pPr>
      <m:oMathPara>
        <m:oMath>
          <m:r>
            <w:rPr>
              <w:rFonts w:ascii="Cambria Math" w:hAnsi="Cambria Math" w:cs="Arial"/>
              <w:color w:val="000000"/>
            </w:rPr>
            <m:t>ρ</m:t>
          </m:r>
          <m:r>
            <w:rPr>
              <w:rFonts w:ascii="Cambria Math" w:hAnsi="Cambria Math" w:cs="Arial"/>
              <w:color w:val="333333"/>
              <w:shd w:val="clear" w:color="auto" w:fill="FFFFFF"/>
            </w:rPr>
            <m:t>=</m:t>
          </m:r>
          <m:f>
            <m:fPr>
              <m:ctrlPr>
                <w:rPr>
                  <w:rFonts w:ascii="Cambria Math" w:hAnsi="Cambria Math" w:cs="Arial"/>
                  <w:i/>
                  <w:color w:val="333333"/>
                  <w:shd w:val="clear" w:color="auto" w:fill="FFFFFF"/>
                </w:rPr>
              </m:ctrlPr>
            </m:fPr>
            <m:num>
              <m:r>
                <w:rPr>
                  <w:rFonts w:ascii="Cambria Math" w:hAnsi="Cambria Math" w:cs="Arial"/>
                  <w:color w:val="333333"/>
                  <w:shd w:val="clear" w:color="auto" w:fill="FFFFFF"/>
                </w:rPr>
                <m:t>m</m:t>
              </m:r>
            </m:num>
            <m:den>
              <m:r>
                <w:rPr>
                  <w:rFonts w:ascii="Cambria Math" w:hAnsi="Cambria Math" w:cs="Arial"/>
                  <w:color w:val="333333"/>
                  <w:shd w:val="clear" w:color="auto" w:fill="FFFFFF"/>
                </w:rPr>
                <m:t>V</m:t>
              </m:r>
            </m:den>
          </m:f>
        </m:oMath>
      </m:oMathPara>
    </w:p>
    <w:p w14:paraId="5E0488E8" w14:textId="77777777" w:rsidR="001A0CE7" w:rsidRPr="003A2015" w:rsidRDefault="001A0CE7" w:rsidP="003A2015">
      <w:pPr>
        <w:pStyle w:val="u"/>
        <w:shd w:val="clear" w:color="auto" w:fill="FFFFFF"/>
        <w:spacing w:before="0" w:beforeAutospacing="0" w:after="0" w:afterAutospacing="0" w:line="360" w:lineRule="auto"/>
        <w:jc w:val="both"/>
        <w:rPr>
          <w:rFonts w:ascii="Arial" w:hAnsi="Arial" w:cs="Arial"/>
          <w:color w:val="333333"/>
        </w:rPr>
      </w:pPr>
    </w:p>
    <w:p w14:paraId="6714CD56" w14:textId="28D09EB3" w:rsidR="001502CD" w:rsidRPr="003A2015" w:rsidRDefault="0093425E" w:rsidP="003A2015">
      <w:pPr>
        <w:shd w:val="clear" w:color="auto" w:fill="FFFFFF"/>
        <w:spacing w:after="0" w:line="360" w:lineRule="auto"/>
        <w:rPr>
          <w:rStyle w:val="un"/>
          <w:rFonts w:ascii="Arial" w:hAnsi="Arial" w:cs="Arial"/>
          <w:color w:val="333333"/>
        </w:rPr>
      </w:pPr>
      <w:r w:rsidRPr="003A2015">
        <w:rPr>
          <w:rFonts w:ascii="Arial" w:eastAsia="Times New Roman" w:hAnsi="Arial" w:cs="Arial"/>
          <w:color w:val="333333"/>
          <w:lang w:val="es-CO" w:eastAsia="es-CO"/>
        </w:rPr>
        <w:lastRenderedPageBreak/>
        <w:t>Además, la densidad varía con la temperatura y con el estado del material</w:t>
      </w:r>
      <w:r w:rsidR="00B74C10">
        <w:rPr>
          <w:rFonts w:ascii="Arial" w:eastAsia="Times New Roman" w:hAnsi="Arial" w:cs="Arial"/>
          <w:color w:val="333333"/>
          <w:lang w:val="es-CO" w:eastAsia="es-CO"/>
        </w:rPr>
        <w:t>;</w:t>
      </w:r>
      <w:r w:rsidR="00B74C10"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por eso</w:t>
      </w:r>
      <w:r w:rsidR="00B74C10">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cuando se especifica la densidad de una sustancia se deben indicar estos parámetros (unidades de masa / unidades de volumen)</w:t>
      </w:r>
      <w:r w:rsidR="00B74C10">
        <w:rPr>
          <w:rFonts w:ascii="Arial" w:eastAsia="Times New Roman" w:hAnsi="Arial" w:cs="Arial"/>
          <w:color w:val="333333"/>
          <w:lang w:val="es-CO" w:eastAsia="es-CO"/>
        </w:rPr>
        <w:t>.</w:t>
      </w:r>
      <w:r w:rsidR="00C671C9">
        <w:rPr>
          <w:rStyle w:val="un"/>
          <w:rFonts w:ascii="Arial" w:hAnsi="Arial" w:cs="Arial"/>
          <w:color w:val="333333"/>
        </w:rPr>
        <w:t xml:space="preserve"> </w:t>
      </w:r>
      <w:r w:rsidR="001502CD" w:rsidRPr="003A2015">
        <w:rPr>
          <w:rStyle w:val="un"/>
          <w:rFonts w:ascii="Arial" w:hAnsi="Arial" w:cs="Arial"/>
          <w:color w:val="333333"/>
        </w:rPr>
        <w:t>Puedes consultar el siguiente enlace para realizar cálculos de densidades</w:t>
      </w:r>
      <w:r w:rsidR="001502CD" w:rsidRPr="003A2015">
        <w:rPr>
          <w:rStyle w:val="apple-converted-space"/>
          <w:rFonts w:ascii="Arial" w:hAnsi="Arial" w:cs="Arial"/>
          <w:color w:val="333333"/>
        </w:rPr>
        <w:t> </w:t>
      </w:r>
      <w:r w:rsidR="00116EF3">
        <w:fldChar w:fldCharType="begin"/>
      </w:r>
      <w:r w:rsidR="00116EF3">
        <w:instrText xml:space="preserve"> HYPERLINK "http://concu</w:instrText>
      </w:r>
      <w:r w:rsidR="00116EF3">
        <w:instrText xml:space="preserve">rso.cnice.mec.es/cnice2005/93_iniciacion_interactiva_materia/curso/materiales/propiedades/densidad.htm" \t "_blank" </w:instrText>
      </w:r>
      <w:r w:rsidR="00116EF3">
        <w:fldChar w:fldCharType="separate"/>
      </w:r>
      <w:r w:rsidR="001502CD" w:rsidRPr="003A2015">
        <w:rPr>
          <w:rStyle w:val="Hipervnculo"/>
          <w:rFonts w:ascii="Arial" w:hAnsi="Arial" w:cs="Arial"/>
          <w:color w:val="548DD4" w:themeColor="text2" w:themeTint="99"/>
        </w:rPr>
        <w:t>[</w:t>
      </w:r>
      <w:r w:rsidR="001A0CE7" w:rsidRPr="003A2015">
        <w:rPr>
          <w:rStyle w:val="Hipervnculo"/>
          <w:rFonts w:ascii="Arial" w:hAnsi="Arial" w:cs="Arial"/>
          <w:color w:val="548DD4" w:themeColor="text2" w:themeTint="99"/>
        </w:rPr>
        <w:t>VER</w:t>
      </w:r>
      <w:r w:rsidR="001502CD" w:rsidRPr="003A2015">
        <w:rPr>
          <w:rStyle w:val="Hipervnculo"/>
          <w:rFonts w:ascii="Arial" w:hAnsi="Arial" w:cs="Arial"/>
          <w:color w:val="548DD4" w:themeColor="text2" w:themeTint="99"/>
        </w:rPr>
        <w:t>]</w:t>
      </w:r>
      <w:r w:rsidR="00116EF3">
        <w:rPr>
          <w:rStyle w:val="Hipervnculo"/>
          <w:rFonts w:ascii="Arial" w:hAnsi="Arial" w:cs="Arial"/>
          <w:color w:val="548DD4" w:themeColor="text2" w:themeTint="99"/>
        </w:rPr>
        <w:fldChar w:fldCharType="end"/>
      </w:r>
      <w:r w:rsidR="001502CD" w:rsidRPr="003A2015">
        <w:rPr>
          <w:rStyle w:val="un"/>
          <w:rFonts w:ascii="Arial" w:hAnsi="Arial" w:cs="Arial"/>
          <w:color w:val="548DD4" w:themeColor="text2" w:themeTint="99"/>
        </w:rPr>
        <w:t>.</w:t>
      </w:r>
    </w:p>
    <w:p w14:paraId="5A30DAF1" w14:textId="77777777" w:rsidR="00AE7ECC" w:rsidRPr="003A2015" w:rsidRDefault="00AE7ECC" w:rsidP="003A2015">
      <w:pPr>
        <w:shd w:val="clear" w:color="auto" w:fill="FFFFFF"/>
        <w:spacing w:after="0" w:line="360" w:lineRule="auto"/>
        <w:rPr>
          <w:rStyle w:val="un"/>
          <w:rFonts w:ascii="Arial" w:hAnsi="Arial" w:cs="Arial"/>
          <w:color w:val="333333"/>
        </w:rPr>
      </w:pPr>
    </w:p>
    <w:tbl>
      <w:tblPr>
        <w:tblStyle w:val="Tablaconcuadrcula2"/>
        <w:tblW w:w="0" w:type="auto"/>
        <w:tblLook w:val="04A0" w:firstRow="1" w:lastRow="0" w:firstColumn="1" w:lastColumn="0" w:noHBand="0" w:noVBand="1"/>
      </w:tblPr>
      <w:tblGrid>
        <w:gridCol w:w="1964"/>
        <w:gridCol w:w="7090"/>
      </w:tblGrid>
      <w:tr w:rsidR="00AE7ECC" w:rsidRPr="003A2015" w14:paraId="4D40AF7D" w14:textId="77777777" w:rsidTr="008802EA">
        <w:tc>
          <w:tcPr>
            <w:tcW w:w="13319" w:type="dxa"/>
            <w:gridSpan w:val="2"/>
            <w:shd w:val="clear" w:color="auto" w:fill="000000" w:themeFill="text1"/>
          </w:tcPr>
          <w:p w14:paraId="492FE3BD" w14:textId="77777777" w:rsidR="00AE7ECC" w:rsidRPr="003A2015" w:rsidRDefault="00AE7ECC"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AE7ECC" w:rsidRPr="003A2015" w14:paraId="2A5E8D8B" w14:textId="77777777" w:rsidTr="008802EA">
        <w:trPr>
          <w:trHeight w:val="198"/>
        </w:trPr>
        <w:tc>
          <w:tcPr>
            <w:tcW w:w="2475" w:type="dxa"/>
          </w:tcPr>
          <w:p w14:paraId="4599227B" w14:textId="77777777" w:rsidR="00AE7ECC" w:rsidRPr="003A2015" w:rsidRDefault="00AE7ECC" w:rsidP="003A2015">
            <w:pPr>
              <w:spacing w:line="360" w:lineRule="auto"/>
              <w:jc w:val="both"/>
              <w:rPr>
                <w:rFonts w:ascii="Arial" w:hAnsi="Arial" w:cs="Arial"/>
                <w:b/>
                <w:sz w:val="24"/>
                <w:szCs w:val="24"/>
              </w:rPr>
            </w:pPr>
            <w:r w:rsidRPr="003A2015">
              <w:rPr>
                <w:rFonts w:ascii="Arial" w:hAnsi="Arial" w:cs="Arial"/>
                <w:b/>
                <w:sz w:val="24"/>
                <w:szCs w:val="24"/>
              </w:rPr>
              <w:t>Título</w:t>
            </w:r>
          </w:p>
        </w:tc>
        <w:tc>
          <w:tcPr>
            <w:tcW w:w="10844" w:type="dxa"/>
          </w:tcPr>
          <w:p w14:paraId="1ECC9AE2" w14:textId="40F248FA" w:rsidR="00AE7ECC" w:rsidRPr="003A2015" w:rsidRDefault="00AE7ECC" w:rsidP="003A2015">
            <w:pPr>
              <w:pStyle w:val="Ttulo4"/>
              <w:spacing w:before="345"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 xml:space="preserve">Cálculo de densidad </w:t>
            </w:r>
            <m:oMath>
              <m:r>
                <m:rPr>
                  <m:sty m:val="bi"/>
                </m:rPr>
                <w:rPr>
                  <w:rFonts w:ascii="Cambria Math" w:hAnsi="Cambria Math" w:cs="Arial"/>
                  <w:color w:val="auto"/>
                  <w:sz w:val="24"/>
                  <w:szCs w:val="24"/>
                </w:rPr>
                <m:t>ρ</m:t>
              </m:r>
            </m:oMath>
          </w:p>
        </w:tc>
      </w:tr>
      <w:tr w:rsidR="00AE7ECC" w:rsidRPr="003A2015" w14:paraId="1A731876" w14:textId="77777777" w:rsidTr="008802EA">
        <w:tc>
          <w:tcPr>
            <w:tcW w:w="2475" w:type="dxa"/>
          </w:tcPr>
          <w:p w14:paraId="0868E53E" w14:textId="77777777" w:rsidR="00AE7ECC" w:rsidRPr="003A2015" w:rsidRDefault="00AE7ECC"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844" w:type="dxa"/>
          </w:tcPr>
          <w:p w14:paraId="064C3C9A" w14:textId="16D65017" w:rsidR="00AE7ECC" w:rsidRPr="003A2015" w:rsidRDefault="00AE7ECC" w:rsidP="003A2015">
            <w:pPr>
              <w:shd w:val="clear" w:color="auto" w:fill="FFFFFF"/>
              <w:spacing w:line="360" w:lineRule="auto"/>
              <w:rPr>
                <w:rFonts w:ascii="Arial" w:hAnsi="Arial" w:cs="Arial"/>
                <w:color w:val="333333"/>
                <w:sz w:val="24"/>
                <w:szCs w:val="24"/>
              </w:rPr>
            </w:pPr>
            <w:r w:rsidRPr="003A2015">
              <w:rPr>
                <w:rFonts w:ascii="Arial" w:hAnsi="Arial" w:cs="Arial"/>
                <w:color w:val="333333"/>
                <w:sz w:val="24"/>
                <w:szCs w:val="24"/>
              </w:rPr>
              <w:t>Para determinar la densidad de un cubo de plástico que tiene un volumen de 5 litros</w:t>
            </w:r>
            <w:r w:rsidRPr="003A2015">
              <w:rPr>
                <w:rFonts w:ascii="Arial" w:hAnsi="Arial" w:cs="Arial"/>
                <w:color w:val="333333"/>
                <w:sz w:val="24"/>
                <w:szCs w:val="24"/>
                <w:vertAlign w:val="superscript"/>
              </w:rPr>
              <w:t xml:space="preserve"> </w:t>
            </w:r>
            <w:r w:rsidRPr="003A2015">
              <w:rPr>
                <w:rFonts w:ascii="Arial" w:hAnsi="Arial" w:cs="Arial"/>
                <w:color w:val="333333"/>
                <w:sz w:val="24"/>
                <w:szCs w:val="24"/>
              </w:rPr>
              <w:t>y una masa de 15 gramos. Se recomiendan los siguientes pasos</w:t>
            </w:r>
          </w:p>
          <w:p w14:paraId="35BDA182" w14:textId="77777777" w:rsidR="00AE7ECC" w:rsidRPr="003A2015" w:rsidRDefault="00AE7ECC" w:rsidP="003A2015">
            <w:pPr>
              <w:pStyle w:val="u"/>
              <w:shd w:val="clear" w:color="auto" w:fill="FFFFFF"/>
              <w:spacing w:before="0" w:beforeAutospacing="0" w:after="0" w:afterAutospacing="0" w:line="360" w:lineRule="auto"/>
              <w:jc w:val="both"/>
              <w:rPr>
                <w:rFonts w:ascii="Arial" w:hAnsi="Arial" w:cs="Arial"/>
                <w:b/>
                <w:color w:val="333333"/>
                <w:sz w:val="24"/>
                <w:szCs w:val="24"/>
              </w:rPr>
            </w:pPr>
          </w:p>
          <w:p w14:paraId="46E9CF98" w14:textId="77777777" w:rsidR="00AE7ECC" w:rsidRPr="003A2015" w:rsidRDefault="00AE7ECC" w:rsidP="003A2015">
            <w:pPr>
              <w:pStyle w:val="u"/>
              <w:numPr>
                <w:ilvl w:val="0"/>
                <w:numId w:val="9"/>
              </w:numPr>
              <w:shd w:val="clear" w:color="auto" w:fill="FFFFFF"/>
              <w:spacing w:before="0" w:beforeAutospacing="0" w:after="0" w:afterAutospacing="0" w:line="360" w:lineRule="auto"/>
              <w:jc w:val="both"/>
              <w:rPr>
                <w:rFonts w:ascii="Arial" w:hAnsi="Arial" w:cs="Arial"/>
                <w:color w:val="333333"/>
                <w:sz w:val="24"/>
                <w:szCs w:val="24"/>
              </w:rPr>
            </w:pPr>
            <w:r w:rsidRPr="003A2015">
              <w:rPr>
                <w:rFonts w:ascii="Arial" w:hAnsi="Arial" w:cs="Arial"/>
                <w:color w:val="333333"/>
                <w:sz w:val="24"/>
                <w:szCs w:val="24"/>
              </w:rPr>
              <w:t>Teniendo en cuenta que densidad</w:t>
            </w:r>
            <m:oMath>
              <m:r>
                <w:rPr>
                  <w:rFonts w:ascii="Cambria Math" w:hAnsi="Cambria Math" w:cs="Arial"/>
                  <w:color w:val="000000"/>
                  <w:sz w:val="24"/>
                  <w:szCs w:val="24"/>
                </w:rPr>
                <m:t xml:space="preserve"> ρ</m:t>
              </m:r>
            </m:oMath>
            <w:r w:rsidRPr="003A2015">
              <w:rPr>
                <w:rFonts w:ascii="Arial" w:hAnsi="Arial" w:cs="Arial"/>
                <w:color w:val="333333"/>
                <w:sz w:val="24"/>
                <w:szCs w:val="24"/>
              </w:rPr>
              <w:t xml:space="preserve"> es masa sobre volumen </w:t>
            </w:r>
          </w:p>
          <w:p w14:paraId="12CDCC1E" w14:textId="648893E4" w:rsidR="00AE7ECC" w:rsidRPr="003A2015" w:rsidRDefault="00AE7ECC" w:rsidP="003A2015">
            <w:pPr>
              <w:pStyle w:val="u"/>
              <w:shd w:val="clear" w:color="auto" w:fill="FFFFFF"/>
              <w:spacing w:before="0" w:beforeAutospacing="0" w:after="0" w:afterAutospacing="0" w:line="360" w:lineRule="auto"/>
              <w:jc w:val="both"/>
              <w:rPr>
                <w:rFonts w:ascii="Arial" w:hAnsi="Arial" w:cs="Arial"/>
                <w:color w:val="333333"/>
                <w:sz w:val="24"/>
                <w:szCs w:val="24"/>
              </w:rPr>
            </w:pPr>
            <m:oMathPara>
              <m:oMathParaPr>
                <m:jc m:val="center"/>
              </m:oMathParaPr>
              <m:oMath>
                <m:r>
                  <w:rPr>
                    <w:rFonts w:ascii="Cambria Math" w:hAnsi="Cambria Math" w:cs="Arial"/>
                    <w:color w:val="000000"/>
                    <w:sz w:val="24"/>
                    <w:szCs w:val="24"/>
                  </w:rPr>
                  <m:t xml:space="preserve"> ρ</m:t>
                </m:r>
                <m:r>
                  <w:rPr>
                    <w:rFonts w:ascii="Cambria Math" w:hAnsi="Cambria Math" w:cs="Arial"/>
                    <w:color w:val="333333"/>
                    <w:sz w:val="24"/>
                    <w:szCs w:val="24"/>
                    <w:shd w:val="clear" w:color="auto" w:fill="FFFFFF"/>
                  </w:rPr>
                  <m:t>=</m:t>
                </m:r>
                <m:f>
                  <m:fPr>
                    <m:ctrlPr>
                      <w:rPr>
                        <w:rFonts w:ascii="Cambria Math" w:hAnsi="Cambria Math" w:cs="Arial"/>
                        <w:i/>
                        <w:color w:val="333333"/>
                        <w:sz w:val="24"/>
                        <w:szCs w:val="24"/>
                        <w:shd w:val="clear" w:color="auto" w:fill="FFFFFF"/>
                      </w:rPr>
                    </m:ctrlPr>
                  </m:fPr>
                  <m:num>
                    <m:r>
                      <w:rPr>
                        <w:rFonts w:ascii="Cambria Math" w:hAnsi="Cambria Math" w:cs="Arial"/>
                        <w:color w:val="333333"/>
                        <w:sz w:val="24"/>
                        <w:szCs w:val="24"/>
                        <w:shd w:val="clear" w:color="auto" w:fill="FFFFFF"/>
                      </w:rPr>
                      <m:t>m</m:t>
                    </m:r>
                  </m:num>
                  <m:den>
                    <m:r>
                      <w:rPr>
                        <w:rFonts w:ascii="Cambria Math" w:hAnsi="Cambria Math" w:cs="Arial"/>
                        <w:color w:val="333333"/>
                        <w:sz w:val="24"/>
                        <w:szCs w:val="24"/>
                        <w:shd w:val="clear" w:color="auto" w:fill="FFFFFF"/>
                      </w:rPr>
                      <m:t>V</m:t>
                    </m:r>
                  </m:den>
                </m:f>
              </m:oMath>
            </m:oMathPara>
          </w:p>
          <w:p w14:paraId="7C1C62D4" w14:textId="77777777" w:rsidR="00AE7ECC" w:rsidRPr="003A2015" w:rsidRDefault="00AE7ECC" w:rsidP="003A2015">
            <w:pPr>
              <w:pStyle w:val="u"/>
              <w:shd w:val="clear" w:color="auto" w:fill="FFFFFF"/>
              <w:spacing w:before="0" w:beforeAutospacing="0" w:after="0" w:afterAutospacing="0" w:line="360" w:lineRule="auto"/>
              <w:jc w:val="both"/>
              <w:rPr>
                <w:rStyle w:val="Textoennegrita"/>
                <w:rFonts w:ascii="Arial" w:hAnsi="Arial" w:cs="Arial"/>
                <w:b w:val="0"/>
                <w:color w:val="333333"/>
                <w:sz w:val="24"/>
                <w:szCs w:val="24"/>
              </w:rPr>
            </w:pPr>
          </w:p>
          <w:p w14:paraId="6808473D" w14:textId="6664F485" w:rsidR="00AE7ECC" w:rsidRPr="003A2015" w:rsidRDefault="00AE7ECC" w:rsidP="003A2015">
            <w:pPr>
              <w:pStyle w:val="Prrafodelista"/>
              <w:numPr>
                <w:ilvl w:val="0"/>
                <w:numId w:val="9"/>
              </w:numPr>
              <w:shd w:val="clear" w:color="auto" w:fill="FFFFFF"/>
              <w:spacing w:line="360" w:lineRule="auto"/>
              <w:rPr>
                <w:rFonts w:ascii="Arial" w:eastAsiaTheme="minorEastAsia" w:hAnsi="Arial" w:cs="Arial"/>
                <w:color w:val="333333"/>
                <w:sz w:val="24"/>
                <w:szCs w:val="24"/>
                <w:lang w:val="es-CO"/>
              </w:rPr>
            </w:pPr>
            <w:r w:rsidRPr="003A2015">
              <w:rPr>
                <w:rFonts w:ascii="Arial" w:eastAsiaTheme="minorEastAsia" w:hAnsi="Arial" w:cs="Arial"/>
                <w:color w:val="333333"/>
                <w:sz w:val="24"/>
                <w:szCs w:val="24"/>
                <w:lang w:val="es-CO"/>
              </w:rPr>
              <w:t>Por tanto</w:t>
            </w:r>
            <w:r w:rsidR="00B74C10">
              <w:rPr>
                <w:rFonts w:ascii="Arial" w:eastAsiaTheme="minorEastAsia" w:hAnsi="Arial" w:cs="Arial"/>
                <w:color w:val="333333"/>
                <w:sz w:val="24"/>
                <w:szCs w:val="24"/>
                <w:lang w:val="es-CO"/>
              </w:rPr>
              <w:t>,</w:t>
            </w:r>
            <w:r w:rsidRPr="003A2015">
              <w:rPr>
                <w:rFonts w:ascii="Arial" w:eastAsiaTheme="minorEastAsia" w:hAnsi="Arial" w:cs="Arial"/>
                <w:color w:val="333333"/>
                <w:sz w:val="24"/>
                <w:szCs w:val="24"/>
                <w:lang w:val="es-CO"/>
              </w:rPr>
              <w:t xml:space="preserve"> la densidad del cubo es</w:t>
            </w:r>
          </w:p>
          <w:p w14:paraId="20A1E27A" w14:textId="22496F31" w:rsidR="00AE7ECC" w:rsidRPr="003A2015" w:rsidRDefault="00AE7ECC" w:rsidP="003A2015">
            <w:pPr>
              <w:shd w:val="clear" w:color="auto" w:fill="FFFFFF"/>
              <w:spacing w:line="360" w:lineRule="auto"/>
              <w:jc w:val="center"/>
              <w:rPr>
                <w:rFonts w:ascii="Arial" w:hAnsi="Arial" w:cs="Arial"/>
                <w:color w:val="333333"/>
                <w:sz w:val="24"/>
                <w:szCs w:val="24"/>
                <w:lang w:val="en-US"/>
              </w:rPr>
            </w:pPr>
            <m:oMathPara>
              <m:oMath>
                <m:r>
                  <w:rPr>
                    <w:rFonts w:ascii="Cambria Math" w:hAnsi="Cambria Math" w:cs="Arial"/>
                    <w:color w:val="000000"/>
                    <w:sz w:val="24"/>
                    <w:szCs w:val="24"/>
                  </w:rPr>
                  <m:t>ρ</m:t>
                </m:r>
                <m:r>
                  <w:rPr>
                    <w:rStyle w:val="Textoennegrita"/>
                    <w:rFonts w:ascii="Cambria Math" w:hAnsi="Cambria Math" w:cs="Arial"/>
                    <w:color w:val="333333"/>
                    <w:sz w:val="24"/>
                    <w:szCs w:val="24"/>
                    <w:lang w:val="en-US"/>
                  </w:rPr>
                  <m:t>=</m:t>
                </m:r>
                <m:f>
                  <m:fPr>
                    <m:ctrlPr>
                      <w:rPr>
                        <w:rStyle w:val="Textoennegrita"/>
                        <w:rFonts w:ascii="Cambria Math" w:eastAsiaTheme="minorEastAsia" w:hAnsi="Cambria Math" w:cs="Arial"/>
                        <w:b w:val="0"/>
                        <w:i/>
                        <w:color w:val="333333"/>
                        <w:sz w:val="24"/>
                        <w:szCs w:val="24"/>
                        <w:lang w:val="en-US"/>
                      </w:rPr>
                    </m:ctrlPr>
                  </m:fPr>
                  <m:num>
                    <m:r>
                      <w:rPr>
                        <w:rStyle w:val="Textoennegrita"/>
                        <w:rFonts w:ascii="Cambria Math" w:eastAsiaTheme="minorEastAsia" w:hAnsi="Cambria Math" w:cs="Arial"/>
                        <w:color w:val="333333"/>
                        <w:sz w:val="24"/>
                        <w:szCs w:val="24"/>
                        <w:lang w:val="en-US"/>
                      </w:rPr>
                      <m:t>15g</m:t>
                    </m:r>
                  </m:num>
                  <m:den>
                    <m:r>
                      <w:rPr>
                        <w:rStyle w:val="Textoennegrita"/>
                        <w:rFonts w:ascii="Cambria Math" w:eastAsiaTheme="minorEastAsia" w:hAnsi="Cambria Math" w:cs="Arial"/>
                        <w:color w:val="333333"/>
                        <w:sz w:val="24"/>
                        <w:szCs w:val="24"/>
                        <w:lang w:val="en-US"/>
                      </w:rPr>
                      <m:t>5</m:t>
                    </m:r>
                    <m:r>
                      <w:rPr>
                        <w:rStyle w:val="Textoennegrita"/>
                        <w:rFonts w:ascii="Cambria Math" w:eastAsiaTheme="minorEastAsia" w:hAnsi="Cambria Math" w:cs="Arial"/>
                        <w:color w:val="333333"/>
                        <w:sz w:val="24"/>
                        <w:szCs w:val="24"/>
                        <w:lang w:val="es-CO"/>
                      </w:rPr>
                      <m:t>L</m:t>
                    </m:r>
                  </m:den>
                </m:f>
                <m:r>
                  <w:rPr>
                    <w:rStyle w:val="Textoennegrita"/>
                    <w:rFonts w:ascii="Cambria Math" w:eastAsiaTheme="minorEastAsia" w:hAnsi="Cambria Math" w:cs="Arial"/>
                    <w:color w:val="333333"/>
                    <w:sz w:val="24"/>
                    <w:szCs w:val="24"/>
                    <w:lang w:val="en-US"/>
                  </w:rPr>
                  <m:t>=3</m:t>
                </m:r>
                <m:f>
                  <m:fPr>
                    <m:ctrlPr>
                      <w:rPr>
                        <w:rStyle w:val="Textoennegrita"/>
                        <w:rFonts w:ascii="Cambria Math" w:eastAsiaTheme="minorEastAsia" w:hAnsi="Cambria Math" w:cs="Arial"/>
                        <w:b w:val="0"/>
                        <w:i/>
                        <w:color w:val="333333"/>
                        <w:sz w:val="24"/>
                        <w:szCs w:val="24"/>
                        <w:lang w:val="en-US"/>
                      </w:rPr>
                    </m:ctrlPr>
                  </m:fPr>
                  <m:num>
                    <m:r>
                      <w:rPr>
                        <w:rStyle w:val="Textoennegrita"/>
                        <w:rFonts w:ascii="Cambria Math" w:eastAsiaTheme="minorEastAsia" w:hAnsi="Cambria Math" w:cs="Arial"/>
                        <w:color w:val="333333"/>
                        <w:sz w:val="24"/>
                        <w:szCs w:val="24"/>
                        <w:lang w:val="en-US"/>
                      </w:rPr>
                      <m:t>g</m:t>
                    </m:r>
                  </m:num>
                  <m:den>
                    <m:r>
                      <w:rPr>
                        <w:rStyle w:val="Textoennegrita"/>
                        <w:rFonts w:ascii="Cambria Math" w:eastAsiaTheme="minorEastAsia" w:hAnsi="Cambria Math" w:cs="Arial"/>
                        <w:color w:val="333333"/>
                        <w:sz w:val="24"/>
                        <w:szCs w:val="24"/>
                        <w:lang w:val="en-US"/>
                      </w:rPr>
                      <m:t>L</m:t>
                    </m:r>
                  </m:den>
                </m:f>
              </m:oMath>
            </m:oMathPara>
          </w:p>
          <w:p w14:paraId="3B2F2389" w14:textId="5A1582EA" w:rsidR="00AE7ECC" w:rsidRPr="003A2015" w:rsidRDefault="00AE7ECC" w:rsidP="003A2015">
            <w:pPr>
              <w:spacing w:line="360" w:lineRule="auto"/>
              <w:jc w:val="both"/>
              <w:rPr>
                <w:rFonts w:ascii="Arial" w:hAnsi="Arial" w:cs="Arial"/>
                <w:sz w:val="24"/>
                <w:szCs w:val="24"/>
              </w:rPr>
            </w:pPr>
          </w:p>
        </w:tc>
      </w:tr>
    </w:tbl>
    <w:p w14:paraId="1F4C323C" w14:textId="77777777" w:rsidR="00AE7ECC" w:rsidRPr="003A2015" w:rsidRDefault="00AE7ECC" w:rsidP="003A2015">
      <w:pPr>
        <w:shd w:val="clear" w:color="auto" w:fill="FFFFFF"/>
        <w:spacing w:after="0" w:line="360" w:lineRule="auto"/>
        <w:rPr>
          <w:rStyle w:val="un"/>
          <w:rFonts w:ascii="Arial" w:hAnsi="Arial" w:cs="Arial"/>
          <w:color w:val="333333"/>
        </w:rPr>
      </w:pPr>
    </w:p>
    <w:p w14:paraId="7B215A47" w14:textId="77777777" w:rsidR="006910CE" w:rsidRPr="003A2015" w:rsidRDefault="006910CE" w:rsidP="003A2015">
      <w:pPr>
        <w:shd w:val="clear" w:color="auto" w:fill="FFFFFF"/>
        <w:spacing w:after="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38"/>
        <w:gridCol w:w="7016"/>
      </w:tblGrid>
      <w:tr w:rsidR="001502CD" w:rsidRPr="003A2015" w14:paraId="058462A1" w14:textId="77777777" w:rsidTr="00AE7ECC">
        <w:tc>
          <w:tcPr>
            <w:tcW w:w="9054" w:type="dxa"/>
            <w:gridSpan w:val="2"/>
            <w:shd w:val="clear" w:color="auto" w:fill="000000" w:themeFill="text1"/>
          </w:tcPr>
          <w:p w14:paraId="69809942" w14:textId="77777777" w:rsidR="001502CD" w:rsidRPr="003A2015" w:rsidRDefault="001502C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1502CD" w:rsidRPr="003A2015" w14:paraId="3DB84F3F" w14:textId="77777777" w:rsidTr="00AE7ECC">
        <w:tc>
          <w:tcPr>
            <w:tcW w:w="2038" w:type="dxa"/>
          </w:tcPr>
          <w:p w14:paraId="42C8724F" w14:textId="77777777" w:rsidR="001502CD" w:rsidRPr="003A2015" w:rsidRDefault="001502CD" w:rsidP="003A2015">
            <w:pPr>
              <w:spacing w:line="360" w:lineRule="auto"/>
              <w:rPr>
                <w:rFonts w:ascii="Arial" w:hAnsi="Arial" w:cs="Arial"/>
                <w:b/>
                <w:sz w:val="24"/>
                <w:szCs w:val="24"/>
              </w:rPr>
            </w:pPr>
            <w:r w:rsidRPr="003A2015">
              <w:rPr>
                <w:rFonts w:ascii="Arial" w:hAnsi="Arial" w:cs="Arial"/>
                <w:b/>
                <w:sz w:val="24"/>
                <w:szCs w:val="24"/>
              </w:rPr>
              <w:t>Contenido</w:t>
            </w:r>
          </w:p>
        </w:tc>
        <w:tc>
          <w:tcPr>
            <w:tcW w:w="7016" w:type="dxa"/>
          </w:tcPr>
          <w:p w14:paraId="2D0541C1" w14:textId="4A0574B2" w:rsidR="001502CD" w:rsidRPr="003A2015" w:rsidRDefault="001502CD" w:rsidP="00B74C10">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Una sustancia se puede identificar por su densidad, ya que esta es una </w:t>
            </w:r>
            <w:r w:rsidRPr="003A2015">
              <w:rPr>
                <w:rFonts w:ascii="Arial" w:eastAsia="Times New Roman" w:hAnsi="Arial" w:cs="Arial"/>
                <w:b/>
                <w:bCs/>
                <w:color w:val="333333"/>
                <w:sz w:val="24"/>
                <w:szCs w:val="24"/>
                <w:lang w:val="es-CO" w:eastAsia="es-CO"/>
              </w:rPr>
              <w:t>propiedad característica</w:t>
            </w:r>
            <w:r w:rsidRPr="003A2015">
              <w:rPr>
                <w:rFonts w:ascii="Arial" w:eastAsia="Times New Roman" w:hAnsi="Arial" w:cs="Arial"/>
                <w:color w:val="333333"/>
                <w:sz w:val="24"/>
                <w:szCs w:val="24"/>
                <w:lang w:val="es-CO" w:eastAsia="es-CO"/>
              </w:rPr>
              <w:t>, es decir, depende del tipo de materia y no de su cantidad.</w:t>
            </w:r>
          </w:p>
        </w:tc>
      </w:tr>
    </w:tbl>
    <w:p w14:paraId="6D7E934A"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p w14:paraId="2BE56FA0" w14:textId="77777777" w:rsidR="001502CD" w:rsidRPr="003A2015" w:rsidRDefault="001502CD" w:rsidP="003A2015">
      <w:pPr>
        <w:shd w:val="clear" w:color="auto" w:fill="FFFFFF"/>
        <w:spacing w:after="0" w:line="360" w:lineRule="auto"/>
        <w:rPr>
          <w:rFonts w:ascii="Arial" w:eastAsia="Times New Roman" w:hAnsi="Arial" w:cs="Arial"/>
          <w:color w:val="333333"/>
          <w:lang w:val="es-CO" w:eastAsia="es-CO"/>
        </w:rPr>
      </w:pPr>
    </w:p>
    <w:tbl>
      <w:tblPr>
        <w:tblStyle w:val="Tablaconcuadrcula1"/>
        <w:tblW w:w="0" w:type="auto"/>
        <w:tblLook w:val="04A0" w:firstRow="1" w:lastRow="0" w:firstColumn="1" w:lastColumn="0" w:noHBand="0" w:noVBand="1"/>
      </w:tblPr>
      <w:tblGrid>
        <w:gridCol w:w="2187"/>
        <w:gridCol w:w="6867"/>
      </w:tblGrid>
      <w:tr w:rsidR="0093425E" w:rsidRPr="003A2015" w14:paraId="3128495C" w14:textId="77777777" w:rsidTr="008F1152">
        <w:tc>
          <w:tcPr>
            <w:tcW w:w="13177" w:type="dxa"/>
            <w:gridSpan w:val="2"/>
            <w:shd w:val="clear" w:color="auto" w:fill="0D0D0D" w:themeFill="text1" w:themeFillTint="F2"/>
          </w:tcPr>
          <w:p w14:paraId="2A6CF60E" w14:textId="77777777" w:rsidR="0093425E" w:rsidRPr="003A2015" w:rsidRDefault="0093425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93425E" w:rsidRPr="003A2015" w14:paraId="4D6B53C0" w14:textId="77777777" w:rsidTr="008F1152">
        <w:tc>
          <w:tcPr>
            <w:tcW w:w="2689" w:type="dxa"/>
          </w:tcPr>
          <w:p w14:paraId="719312D4"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88" w:type="dxa"/>
          </w:tcPr>
          <w:p w14:paraId="32464900" w14:textId="411A926D" w:rsidR="0093425E" w:rsidRPr="003A2015" w:rsidRDefault="0093425E"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03</w:t>
            </w:r>
            <w:r w:rsidRPr="003A2015">
              <w:rPr>
                <w:rFonts w:ascii="Arial" w:hAnsi="Arial" w:cs="Arial"/>
                <w:color w:val="000000"/>
                <w:sz w:val="24"/>
                <w:szCs w:val="24"/>
              </w:rPr>
              <w:tab/>
            </w:r>
          </w:p>
        </w:tc>
      </w:tr>
      <w:tr w:rsidR="0093425E" w:rsidRPr="003A2015" w14:paraId="1274AFCB" w14:textId="77777777" w:rsidTr="008F1152">
        <w:tc>
          <w:tcPr>
            <w:tcW w:w="2689" w:type="dxa"/>
          </w:tcPr>
          <w:p w14:paraId="2978C2EB"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Descripción</w:t>
            </w:r>
          </w:p>
        </w:tc>
        <w:tc>
          <w:tcPr>
            <w:tcW w:w="10488" w:type="dxa"/>
          </w:tcPr>
          <w:p w14:paraId="18DA86DE" w14:textId="4E5ABD76"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Imagen de dos cuerpos en el agua </w:t>
            </w:r>
          </w:p>
        </w:tc>
      </w:tr>
      <w:tr w:rsidR="0093425E" w:rsidRPr="003A2015" w14:paraId="6A11E461" w14:textId="77777777" w:rsidTr="008F1152">
        <w:tc>
          <w:tcPr>
            <w:tcW w:w="2689" w:type="dxa"/>
          </w:tcPr>
          <w:p w14:paraId="2188BA9E"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488" w:type="dxa"/>
          </w:tcPr>
          <w:p w14:paraId="1EE40B87" w14:textId="217742DB" w:rsidR="0093425E" w:rsidRPr="003A2015" w:rsidRDefault="0093425E"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La densidad</w:t>
            </w:r>
            <w:r w:rsidR="00C671C9">
              <w:rPr>
                <w:rFonts w:ascii="Arial" w:hAnsi="Arial" w:cs="Arial"/>
                <w:sz w:val="24"/>
                <w:szCs w:val="24"/>
              </w:rPr>
              <w:t xml:space="preserve"> </w:t>
            </w:r>
          </w:p>
          <w:p w14:paraId="156BF7E6" w14:textId="12E01699" w:rsidR="0093425E" w:rsidRPr="003A2015" w:rsidRDefault="0093425E" w:rsidP="003A2015">
            <w:pPr>
              <w:spacing w:line="360" w:lineRule="auto"/>
              <w:rPr>
                <w:rFonts w:ascii="Arial" w:hAnsi="Arial" w:cs="Arial"/>
                <w:sz w:val="24"/>
                <w:szCs w:val="24"/>
                <w:highlight w:val="green"/>
              </w:rPr>
            </w:pPr>
            <w:r w:rsidRPr="003A2015">
              <w:rPr>
                <w:rFonts w:ascii="Arial" w:hAnsi="Arial" w:cs="Arial"/>
                <w:noProof/>
                <w:lang w:val="es-ES" w:eastAsia="es-ES"/>
              </w:rPr>
              <w:drawing>
                <wp:inline distT="0" distB="0" distL="0" distR="0" wp14:anchorId="39CFB22B" wp14:editId="149A5854">
                  <wp:extent cx="1910186" cy="13030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362" t="14597" r="19620" b="52985"/>
                          <a:stretch/>
                        </pic:blipFill>
                        <pic:spPr bwMode="auto">
                          <a:xfrm>
                            <a:off x="0" y="0"/>
                            <a:ext cx="1912075" cy="1304309"/>
                          </a:xfrm>
                          <a:prstGeom prst="rect">
                            <a:avLst/>
                          </a:prstGeom>
                          <a:ln>
                            <a:noFill/>
                          </a:ln>
                          <a:extLst>
                            <a:ext uri="{53640926-AAD7-44d8-BBD7-CCE9431645EC}">
                              <a14:shadowObscured xmlns:a14="http://schemas.microsoft.com/office/drawing/2010/main"/>
                            </a:ext>
                          </a:extLst>
                        </pic:spPr>
                      </pic:pic>
                    </a:graphicData>
                  </a:graphic>
                </wp:inline>
              </w:drawing>
            </w:r>
          </w:p>
        </w:tc>
      </w:tr>
      <w:tr w:rsidR="0093425E" w:rsidRPr="003A2015" w14:paraId="1446154C" w14:textId="77777777" w:rsidTr="008F1152">
        <w:tc>
          <w:tcPr>
            <w:tcW w:w="2689" w:type="dxa"/>
          </w:tcPr>
          <w:p w14:paraId="4B73556C"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488" w:type="dxa"/>
          </w:tcPr>
          <w:p w14:paraId="22A0F790" w14:textId="70F91693" w:rsidR="0093425E" w:rsidRPr="003A2015" w:rsidRDefault="0093425E" w:rsidP="003A2015">
            <w:pPr>
              <w:spacing w:line="360" w:lineRule="auto"/>
              <w:jc w:val="both"/>
              <w:rPr>
                <w:rFonts w:ascii="Arial" w:hAnsi="Arial" w:cs="Arial"/>
                <w:sz w:val="24"/>
                <w:szCs w:val="24"/>
              </w:rPr>
            </w:pPr>
            <w:r w:rsidRPr="003A2015">
              <w:rPr>
                <w:rFonts w:ascii="Arial" w:hAnsi="Arial" w:cs="Arial"/>
                <w:color w:val="444444"/>
                <w:sz w:val="24"/>
                <w:szCs w:val="24"/>
                <w:shd w:val="clear" w:color="auto" w:fill="F9F9F9"/>
                <w:lang w:val="es-ES_tradnl"/>
              </w:rPr>
              <w:t>La densidad del agua es </w:t>
            </w:r>
            <w:r w:rsidRPr="003A2015">
              <w:rPr>
                <w:rFonts w:ascii="Arial" w:hAnsi="Arial" w:cs="Arial"/>
                <w:b/>
                <w:color w:val="444444"/>
                <w:sz w:val="24"/>
                <w:szCs w:val="24"/>
                <w:shd w:val="clear" w:color="auto" w:fill="F9F9F9"/>
                <w:lang w:val="es-ES_tradnl"/>
              </w:rPr>
              <w:t>1</w:t>
            </w:r>
            <w:r w:rsidRPr="003A2015">
              <w:rPr>
                <w:rFonts w:ascii="Arial" w:hAnsi="Arial" w:cs="Arial"/>
                <w:color w:val="444444"/>
                <w:sz w:val="24"/>
                <w:szCs w:val="24"/>
                <w:shd w:val="clear" w:color="auto" w:fill="F9F9F9"/>
                <w:lang w:val="es-ES_tradnl"/>
              </w:rPr>
              <w:t xml:space="preserve"> </w:t>
            </w:r>
            <w:r w:rsidRPr="003A2015">
              <w:rPr>
                <w:rFonts w:ascii="Arial" w:hAnsi="Arial" w:cs="Arial"/>
                <w:b/>
                <w:bCs/>
                <w:color w:val="444444"/>
                <w:sz w:val="24"/>
                <w:szCs w:val="24"/>
                <w:shd w:val="clear" w:color="auto" w:fill="F9F9F9"/>
                <w:lang w:val="es-ES_tradnl"/>
              </w:rPr>
              <w:t>g/cm</w:t>
            </w:r>
            <w:r w:rsidRPr="003A2015">
              <w:rPr>
                <w:rFonts w:ascii="Arial" w:hAnsi="Arial" w:cs="Arial"/>
                <w:b/>
                <w:bCs/>
                <w:color w:val="444444"/>
                <w:sz w:val="24"/>
                <w:szCs w:val="24"/>
                <w:shd w:val="clear" w:color="auto" w:fill="F9F9F9"/>
                <w:vertAlign w:val="superscript"/>
                <w:lang w:val="es-ES_tradnl"/>
              </w:rPr>
              <w:t>3</w:t>
            </w:r>
            <w:r w:rsidRPr="003A2015">
              <w:rPr>
                <w:rFonts w:ascii="Arial" w:hAnsi="Arial" w:cs="Arial"/>
                <w:color w:val="444444"/>
                <w:sz w:val="24"/>
                <w:szCs w:val="24"/>
                <w:shd w:val="clear" w:color="auto" w:fill="F9F9F9"/>
                <w:lang w:val="es-ES_tradnl"/>
              </w:rPr>
              <w:t>. Si la densidad de un material es menor que este valor, flotará; mientras que si es mayor, se hundirá.</w:t>
            </w:r>
          </w:p>
        </w:tc>
      </w:tr>
    </w:tbl>
    <w:p w14:paraId="5FABD11C" w14:textId="77777777" w:rsidR="0093425E" w:rsidRPr="003A2015" w:rsidRDefault="0093425E" w:rsidP="003A2015">
      <w:pPr>
        <w:shd w:val="clear" w:color="auto" w:fill="FFFFFF"/>
        <w:spacing w:after="0" w:line="360" w:lineRule="auto"/>
        <w:rPr>
          <w:rFonts w:ascii="Arial" w:hAnsi="Arial" w:cs="Arial"/>
        </w:rPr>
      </w:pPr>
    </w:p>
    <w:tbl>
      <w:tblPr>
        <w:tblStyle w:val="Tablaconcuadrcula3"/>
        <w:tblW w:w="0" w:type="auto"/>
        <w:tblLook w:val="04A0" w:firstRow="1" w:lastRow="0" w:firstColumn="1" w:lastColumn="0" w:noHBand="0" w:noVBand="1"/>
      </w:tblPr>
      <w:tblGrid>
        <w:gridCol w:w="2097"/>
        <w:gridCol w:w="6957"/>
      </w:tblGrid>
      <w:tr w:rsidR="0093425E" w:rsidRPr="003A2015" w14:paraId="60D87BA1" w14:textId="77777777" w:rsidTr="008F1152">
        <w:tc>
          <w:tcPr>
            <w:tcW w:w="13177" w:type="dxa"/>
            <w:gridSpan w:val="2"/>
            <w:shd w:val="clear" w:color="auto" w:fill="000000" w:themeFill="text1"/>
          </w:tcPr>
          <w:p w14:paraId="5D820A78" w14:textId="77777777" w:rsidR="0093425E" w:rsidRPr="003A2015" w:rsidRDefault="0093425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93425E" w:rsidRPr="003A2015" w14:paraId="34E4D433" w14:textId="77777777" w:rsidTr="008F1152">
        <w:tc>
          <w:tcPr>
            <w:tcW w:w="2461" w:type="dxa"/>
          </w:tcPr>
          <w:p w14:paraId="6C0BA7C0"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716" w:type="dxa"/>
          </w:tcPr>
          <w:p w14:paraId="162F6FE8" w14:textId="2B939C3E" w:rsidR="0093425E" w:rsidRPr="003A2015" w:rsidRDefault="002C367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93425E" w:rsidRPr="003A2015">
              <w:rPr>
                <w:rFonts w:ascii="Arial" w:hAnsi="Arial" w:cs="Arial"/>
                <w:color w:val="000000"/>
                <w:sz w:val="24"/>
                <w:szCs w:val="24"/>
              </w:rPr>
              <w:t>REC</w:t>
            </w:r>
            <w:r w:rsidR="006E748C" w:rsidRPr="003A2015">
              <w:rPr>
                <w:rFonts w:ascii="Arial" w:hAnsi="Arial" w:cs="Arial"/>
                <w:color w:val="000000"/>
                <w:sz w:val="24"/>
                <w:szCs w:val="24"/>
              </w:rPr>
              <w:t>5</w:t>
            </w:r>
            <w:r w:rsidR="0093425E" w:rsidRPr="003A2015">
              <w:rPr>
                <w:rFonts w:ascii="Arial" w:hAnsi="Arial" w:cs="Arial"/>
                <w:color w:val="000000"/>
                <w:sz w:val="24"/>
                <w:szCs w:val="24"/>
              </w:rPr>
              <w:t>0</w:t>
            </w:r>
          </w:p>
        </w:tc>
      </w:tr>
      <w:tr w:rsidR="0093425E" w:rsidRPr="003A2015" w14:paraId="72823AEF" w14:textId="77777777" w:rsidTr="008F1152">
        <w:tc>
          <w:tcPr>
            <w:tcW w:w="2461" w:type="dxa"/>
          </w:tcPr>
          <w:p w14:paraId="49AD75DA"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716" w:type="dxa"/>
          </w:tcPr>
          <w:p w14:paraId="1E8F176C" w14:textId="552E0217"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La densidad/</w:t>
            </w:r>
            <w:r w:rsidR="006E748C" w:rsidRPr="003A2015">
              <w:rPr>
                <w:rFonts w:ascii="Arial" w:hAnsi="Arial" w:cs="Arial"/>
                <w:sz w:val="24"/>
                <w:szCs w:val="24"/>
              </w:rPr>
              <w:t>practica</w:t>
            </w:r>
            <w:r w:rsidR="00C671C9">
              <w:rPr>
                <w:rFonts w:ascii="Arial" w:hAnsi="Arial" w:cs="Arial"/>
                <w:sz w:val="24"/>
                <w:szCs w:val="24"/>
              </w:rPr>
              <w:t xml:space="preserve"> </w:t>
            </w:r>
          </w:p>
        </w:tc>
      </w:tr>
      <w:tr w:rsidR="0093425E" w:rsidRPr="003A2015" w14:paraId="3DEBE886" w14:textId="77777777" w:rsidTr="008F1152">
        <w:tc>
          <w:tcPr>
            <w:tcW w:w="2461" w:type="dxa"/>
          </w:tcPr>
          <w:p w14:paraId="091BE594"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716" w:type="dxa"/>
          </w:tcPr>
          <w:p w14:paraId="0E4310E5" w14:textId="19E62518" w:rsidR="0093425E" w:rsidRPr="003A2015" w:rsidRDefault="006E748C"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93425E" w:rsidRPr="003A2015" w14:paraId="00DE00AD" w14:textId="77777777" w:rsidTr="008F1152">
        <w:tc>
          <w:tcPr>
            <w:tcW w:w="2461" w:type="dxa"/>
          </w:tcPr>
          <w:p w14:paraId="1E443386"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716" w:type="dxa"/>
          </w:tcPr>
          <w:p w14:paraId="39796329" w14:textId="77777777" w:rsidR="0093425E" w:rsidRPr="003A2015" w:rsidRDefault="0093425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La densidad </w:t>
            </w:r>
          </w:p>
        </w:tc>
      </w:tr>
      <w:tr w:rsidR="0093425E" w:rsidRPr="003A2015" w14:paraId="7DF7B156" w14:textId="77777777" w:rsidTr="008F1152">
        <w:tc>
          <w:tcPr>
            <w:tcW w:w="2461" w:type="dxa"/>
          </w:tcPr>
          <w:p w14:paraId="5FCCAC16" w14:textId="77777777" w:rsidR="0093425E" w:rsidRPr="003A2015" w:rsidRDefault="0093425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716" w:type="dxa"/>
          </w:tcPr>
          <w:p w14:paraId="49F2AD85" w14:textId="0A2327D2" w:rsidR="0093425E" w:rsidRPr="003A2015" w:rsidRDefault="0093425E" w:rsidP="00B74C10">
            <w:pPr>
              <w:spacing w:line="360" w:lineRule="auto"/>
              <w:rPr>
                <w:rFonts w:ascii="Arial" w:hAnsi="Arial" w:cs="Arial"/>
                <w:color w:val="000000"/>
                <w:sz w:val="24"/>
                <w:szCs w:val="24"/>
              </w:rPr>
            </w:pPr>
            <w:r w:rsidRPr="003A2015">
              <w:rPr>
                <w:rFonts w:ascii="Arial" w:hAnsi="Arial" w:cs="Arial"/>
                <w:color w:val="000000"/>
                <w:sz w:val="24"/>
                <w:szCs w:val="24"/>
              </w:rPr>
              <w:t>Actividades para poner en práct</w:t>
            </w:r>
            <w:r w:rsidR="002C367E" w:rsidRPr="003A2015">
              <w:rPr>
                <w:rFonts w:ascii="Arial" w:hAnsi="Arial" w:cs="Arial"/>
                <w:color w:val="000000"/>
                <w:sz w:val="24"/>
                <w:szCs w:val="24"/>
              </w:rPr>
              <w:t xml:space="preserve">ica lo aprendido </w:t>
            </w:r>
            <w:r w:rsidR="00B74C10">
              <w:rPr>
                <w:rFonts w:ascii="Arial" w:hAnsi="Arial" w:cs="Arial"/>
                <w:color w:val="000000"/>
                <w:sz w:val="24"/>
                <w:szCs w:val="24"/>
              </w:rPr>
              <w:t>sobre</w:t>
            </w:r>
            <w:r w:rsidR="00B74C10" w:rsidRPr="003A2015">
              <w:rPr>
                <w:rFonts w:ascii="Arial" w:hAnsi="Arial" w:cs="Arial"/>
                <w:color w:val="000000"/>
                <w:sz w:val="24"/>
                <w:szCs w:val="24"/>
              </w:rPr>
              <w:t xml:space="preserve"> </w:t>
            </w:r>
            <w:r w:rsidR="002C367E" w:rsidRPr="003A2015">
              <w:rPr>
                <w:rFonts w:ascii="Arial" w:hAnsi="Arial" w:cs="Arial"/>
                <w:color w:val="000000"/>
                <w:sz w:val="24"/>
                <w:szCs w:val="24"/>
              </w:rPr>
              <w:t>la densidad</w:t>
            </w:r>
          </w:p>
        </w:tc>
      </w:tr>
    </w:tbl>
    <w:p w14:paraId="33863999" w14:textId="5DB4ABB7" w:rsidR="002C367E" w:rsidRPr="003A2015" w:rsidRDefault="002C367E" w:rsidP="003A2015">
      <w:pPr>
        <w:spacing w:line="360" w:lineRule="auto"/>
        <w:rPr>
          <w:rFonts w:ascii="Arial" w:hAnsi="Arial" w:cs="Arial"/>
        </w:rPr>
      </w:pPr>
    </w:p>
    <w:p w14:paraId="772C7234" w14:textId="77777777" w:rsidR="002C367E" w:rsidRPr="003A2015" w:rsidRDefault="002C367E" w:rsidP="003A2015">
      <w:pPr>
        <w:spacing w:line="360" w:lineRule="auto"/>
        <w:rPr>
          <w:rFonts w:ascii="Arial" w:hAnsi="Arial" w:cs="Arial"/>
        </w:rPr>
      </w:pPr>
    </w:p>
    <w:tbl>
      <w:tblPr>
        <w:tblStyle w:val="Tablaconcuadrcula3"/>
        <w:tblW w:w="0" w:type="auto"/>
        <w:tblLook w:val="04A0" w:firstRow="1" w:lastRow="0" w:firstColumn="1" w:lastColumn="0" w:noHBand="0" w:noVBand="1"/>
      </w:tblPr>
      <w:tblGrid>
        <w:gridCol w:w="1745"/>
        <w:gridCol w:w="7309"/>
      </w:tblGrid>
      <w:tr w:rsidR="006A5BA5" w:rsidRPr="003A2015" w14:paraId="7C4FE3D4" w14:textId="77777777" w:rsidTr="002C367E">
        <w:tc>
          <w:tcPr>
            <w:tcW w:w="9054" w:type="dxa"/>
            <w:gridSpan w:val="2"/>
            <w:shd w:val="clear" w:color="auto" w:fill="000000" w:themeFill="text1"/>
          </w:tcPr>
          <w:p w14:paraId="3F9CC575" w14:textId="77777777" w:rsidR="006A5BA5" w:rsidRPr="003A2015" w:rsidRDefault="006A5BA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6A5BA5" w:rsidRPr="003A2015" w14:paraId="40AFC238" w14:textId="77777777" w:rsidTr="002C367E">
        <w:tc>
          <w:tcPr>
            <w:tcW w:w="1745" w:type="dxa"/>
          </w:tcPr>
          <w:p w14:paraId="1FE4436A"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309" w:type="dxa"/>
          </w:tcPr>
          <w:p w14:paraId="12FAF5AE" w14:textId="72B476BA"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780CA7" w:rsidRPr="003A2015">
              <w:rPr>
                <w:rFonts w:ascii="Arial" w:hAnsi="Arial" w:cs="Arial"/>
                <w:color w:val="000000"/>
                <w:sz w:val="24"/>
                <w:szCs w:val="24"/>
              </w:rPr>
              <w:t xml:space="preserve"> </w:t>
            </w:r>
            <w:r w:rsidRPr="003A2015">
              <w:rPr>
                <w:rFonts w:ascii="Arial" w:hAnsi="Arial" w:cs="Arial"/>
                <w:color w:val="000000"/>
                <w:sz w:val="24"/>
                <w:szCs w:val="24"/>
              </w:rPr>
              <w:t>REC60</w:t>
            </w:r>
          </w:p>
        </w:tc>
      </w:tr>
      <w:tr w:rsidR="006A5BA5" w:rsidRPr="003A2015" w14:paraId="52EAC33C" w14:textId="77777777" w:rsidTr="002C367E">
        <w:tc>
          <w:tcPr>
            <w:tcW w:w="1745" w:type="dxa"/>
          </w:tcPr>
          <w:p w14:paraId="31BAA60D" w14:textId="77777777"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309" w:type="dxa"/>
          </w:tcPr>
          <w:p w14:paraId="6081140B" w14:textId="0D255AAA"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La materia y sus propiedades/Las propiedades específicas / profundiza</w:t>
            </w:r>
          </w:p>
        </w:tc>
      </w:tr>
      <w:tr w:rsidR="006A5BA5" w:rsidRPr="003A2015" w14:paraId="3E49D76F" w14:textId="77777777" w:rsidTr="002C367E">
        <w:tc>
          <w:tcPr>
            <w:tcW w:w="1745" w:type="dxa"/>
          </w:tcPr>
          <w:p w14:paraId="1350BB74" w14:textId="77777777" w:rsidR="006A5BA5" w:rsidRPr="003A2015" w:rsidRDefault="006A5BA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lastRenderedPageBreak/>
              <w:t>Cambio (descripción o capturas de pantallas)</w:t>
            </w:r>
          </w:p>
        </w:tc>
        <w:tc>
          <w:tcPr>
            <w:tcW w:w="7309" w:type="dxa"/>
          </w:tcPr>
          <w:p w14:paraId="1B33FEC6"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b/>
                <w:color w:val="000000"/>
                <w:sz w:val="24"/>
                <w:szCs w:val="24"/>
              </w:rPr>
              <w:t>En la ficha del profesor</w:t>
            </w:r>
            <w:r w:rsidRPr="003A2015">
              <w:rPr>
                <w:rFonts w:ascii="Arial" w:hAnsi="Arial" w:cs="Arial"/>
                <w:color w:val="000000"/>
                <w:sz w:val="24"/>
                <w:szCs w:val="24"/>
              </w:rPr>
              <w:t xml:space="preserve"> </w:t>
            </w:r>
          </w:p>
          <w:p w14:paraId="34C1BD29"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color w:val="000000"/>
                <w:sz w:val="24"/>
                <w:szCs w:val="24"/>
              </w:rPr>
              <w:t>Cambiar la palabra “alumnos” por “estudiantes”</w:t>
            </w:r>
          </w:p>
          <w:p w14:paraId="07828F76" w14:textId="6FA0F3AE" w:rsidR="006A5BA5" w:rsidRPr="003A2015" w:rsidRDefault="006A5BA5" w:rsidP="003A2015">
            <w:pPr>
              <w:spacing w:line="360" w:lineRule="auto"/>
              <w:rPr>
                <w:rFonts w:ascii="Arial" w:hAnsi="Arial" w:cs="Arial"/>
                <w:b/>
                <w:noProof/>
                <w:color w:val="000000"/>
                <w:sz w:val="24"/>
                <w:szCs w:val="24"/>
                <w:lang w:val="es-CO" w:eastAsia="es-CO"/>
              </w:rPr>
            </w:pPr>
          </w:p>
          <w:p w14:paraId="7223E093" w14:textId="0B14B19F" w:rsidR="006A5BA5" w:rsidRPr="003A2015" w:rsidRDefault="006A5BA5" w:rsidP="003A2015">
            <w:pPr>
              <w:spacing w:line="360" w:lineRule="auto"/>
              <w:rPr>
                <w:rFonts w:ascii="Arial" w:hAnsi="Arial" w:cs="Arial"/>
                <w:b/>
                <w:noProof/>
                <w:color w:val="000000"/>
                <w:sz w:val="24"/>
                <w:szCs w:val="24"/>
                <w:lang w:val="es-CO" w:eastAsia="es-CO"/>
              </w:rPr>
            </w:pPr>
          </w:p>
          <w:p w14:paraId="656B4FA0" w14:textId="77777777" w:rsidR="006A5BA5" w:rsidRPr="003A2015" w:rsidRDefault="006A5BA5" w:rsidP="003A2015">
            <w:pPr>
              <w:spacing w:line="360" w:lineRule="auto"/>
              <w:rPr>
                <w:rFonts w:ascii="Arial" w:hAnsi="Arial" w:cs="Arial"/>
                <w:b/>
                <w:noProof/>
                <w:color w:val="000000"/>
                <w:sz w:val="24"/>
                <w:szCs w:val="24"/>
                <w:lang w:val="es-CO" w:eastAsia="es-CO"/>
              </w:rPr>
            </w:pPr>
            <w:r w:rsidRPr="003A2015">
              <w:rPr>
                <w:rFonts w:ascii="Arial" w:hAnsi="Arial" w:cs="Arial"/>
                <w:b/>
                <w:noProof/>
                <w:color w:val="000000"/>
                <w:sz w:val="24"/>
                <w:szCs w:val="24"/>
                <w:lang w:val="es-CO" w:eastAsia="es-CO"/>
              </w:rPr>
              <w:t>En la ficha del alumno</w:t>
            </w:r>
          </w:p>
          <w:p w14:paraId="528F6407" w14:textId="77777777" w:rsidR="006A5BA5" w:rsidRPr="003A2015" w:rsidRDefault="006A5BA5" w:rsidP="003A2015">
            <w:pPr>
              <w:spacing w:line="360" w:lineRule="auto"/>
              <w:rPr>
                <w:rFonts w:ascii="Arial" w:hAnsi="Arial" w:cs="Arial"/>
                <w:color w:val="000000"/>
                <w:sz w:val="24"/>
                <w:szCs w:val="24"/>
              </w:rPr>
            </w:pPr>
            <w:r w:rsidRPr="003A2015">
              <w:rPr>
                <w:rFonts w:ascii="Arial" w:hAnsi="Arial" w:cs="Arial"/>
                <w:noProof/>
                <w:color w:val="000000"/>
                <w:sz w:val="24"/>
                <w:szCs w:val="24"/>
                <w:lang w:val="es-CO" w:eastAsia="es-CO"/>
              </w:rPr>
              <w:t>Cambiar “</w:t>
            </w:r>
            <w:r w:rsidRPr="003A2015">
              <w:rPr>
                <w:rFonts w:ascii="Arial" w:hAnsi="Arial" w:cs="Arial"/>
                <w:color w:val="000000"/>
                <w:sz w:val="24"/>
                <w:szCs w:val="24"/>
              </w:rPr>
              <w:t>Ficha del alumno” por “Ficha del estudiante”</w:t>
            </w:r>
          </w:p>
          <w:p w14:paraId="61FD4851" w14:textId="77777777" w:rsidR="002C367E" w:rsidRPr="003A2015" w:rsidRDefault="002C367E" w:rsidP="003A2015">
            <w:pPr>
              <w:spacing w:line="360" w:lineRule="auto"/>
              <w:rPr>
                <w:rFonts w:ascii="Arial" w:hAnsi="Arial" w:cs="Arial"/>
                <w:color w:val="000000"/>
                <w:sz w:val="24"/>
                <w:szCs w:val="24"/>
              </w:rPr>
            </w:pPr>
          </w:p>
          <w:p w14:paraId="4CCC3B38" w14:textId="3317EFFE" w:rsidR="002C367E" w:rsidRPr="003A2015" w:rsidRDefault="002C367E"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profesor</w:t>
            </w:r>
            <w:r w:rsidR="00C671C9">
              <w:rPr>
                <w:rFonts w:ascii="Arial" w:hAnsi="Arial" w:cs="Arial"/>
                <w:b/>
                <w:sz w:val="24"/>
                <w:szCs w:val="24"/>
                <w:lang w:val="es-ES_tradnl"/>
              </w:rPr>
              <w:t xml:space="preserve"> </w:t>
            </w:r>
          </w:p>
          <w:p w14:paraId="5208AD7B"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31F4353B" w14:textId="01BB4F8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Este recurso ayuda a explicar a los </w:t>
            </w:r>
            <w:r w:rsidR="000F34F0">
              <w:rPr>
                <w:rFonts w:ascii="Arial" w:hAnsi="Arial" w:cs="Arial"/>
                <w:sz w:val="24"/>
                <w:szCs w:val="24"/>
              </w:rPr>
              <w:t>estudiantes</w:t>
            </w:r>
            <w:r w:rsidRPr="003A2015">
              <w:rPr>
                <w:rFonts w:ascii="Arial" w:hAnsi="Arial" w:cs="Arial"/>
                <w:sz w:val="24"/>
                <w:szCs w:val="24"/>
              </w:rPr>
              <w:t xml:space="preserve"> qué es la densidad y a enseñarles cómo pueden calcularla.</w:t>
            </w:r>
          </w:p>
          <w:p w14:paraId="00AAE158"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36939654"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Propuesta</w:t>
            </w:r>
          </w:p>
          <w:p w14:paraId="56FAF88C"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751DE49A"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 xml:space="preserve">Antes de la presentación </w:t>
            </w:r>
          </w:p>
          <w:p w14:paraId="16D7EEAB" w14:textId="052F8236" w:rsidR="002C367E" w:rsidRPr="003A2015" w:rsidRDefault="00B74C10" w:rsidP="003A2015">
            <w:pPr>
              <w:spacing w:line="360" w:lineRule="auto"/>
              <w:rPr>
                <w:rFonts w:ascii="Arial" w:hAnsi="Arial" w:cs="Arial"/>
                <w:sz w:val="24"/>
                <w:szCs w:val="24"/>
              </w:rPr>
            </w:pPr>
            <w:r>
              <w:rPr>
                <w:rFonts w:ascii="Arial" w:hAnsi="Arial" w:cs="Arial"/>
                <w:sz w:val="24"/>
                <w:szCs w:val="24"/>
              </w:rPr>
              <w:t>A fin de</w:t>
            </w:r>
            <w:r w:rsidRPr="003A2015">
              <w:rPr>
                <w:rFonts w:ascii="Arial" w:hAnsi="Arial" w:cs="Arial"/>
                <w:sz w:val="24"/>
                <w:szCs w:val="24"/>
              </w:rPr>
              <w:t xml:space="preserve"> </w:t>
            </w:r>
            <w:r w:rsidR="002C367E" w:rsidRPr="003A2015">
              <w:rPr>
                <w:rFonts w:ascii="Arial" w:hAnsi="Arial" w:cs="Arial"/>
                <w:sz w:val="24"/>
                <w:szCs w:val="24"/>
              </w:rPr>
              <w:t>motivar a los estudiantes para la actividad</w:t>
            </w:r>
            <w:r>
              <w:rPr>
                <w:rFonts w:ascii="Arial" w:hAnsi="Arial" w:cs="Arial"/>
                <w:sz w:val="24"/>
                <w:szCs w:val="24"/>
              </w:rPr>
              <w:t>,</w:t>
            </w:r>
            <w:r w:rsidR="002C367E" w:rsidRPr="003A2015">
              <w:rPr>
                <w:rFonts w:ascii="Arial" w:hAnsi="Arial" w:cs="Arial"/>
                <w:sz w:val="24"/>
                <w:szCs w:val="24"/>
              </w:rPr>
              <w:t xml:space="preserve"> </w:t>
            </w:r>
            <w:r w:rsidR="00870816">
              <w:rPr>
                <w:rFonts w:ascii="Arial" w:hAnsi="Arial" w:cs="Arial"/>
                <w:sz w:val="24"/>
                <w:szCs w:val="24"/>
              </w:rPr>
              <w:t>señale</w:t>
            </w:r>
            <w:r w:rsidR="002C367E" w:rsidRPr="003A2015">
              <w:rPr>
                <w:rFonts w:ascii="Arial" w:hAnsi="Arial" w:cs="Arial"/>
                <w:sz w:val="24"/>
                <w:szCs w:val="24"/>
              </w:rPr>
              <w:t xml:space="preserve"> que </w:t>
            </w:r>
            <w:r>
              <w:rPr>
                <w:rFonts w:ascii="Arial" w:hAnsi="Arial" w:cs="Arial"/>
                <w:sz w:val="24"/>
                <w:szCs w:val="24"/>
              </w:rPr>
              <w:t>esta</w:t>
            </w:r>
            <w:r w:rsidR="002C367E" w:rsidRPr="003A2015">
              <w:rPr>
                <w:rFonts w:ascii="Arial" w:hAnsi="Arial" w:cs="Arial"/>
                <w:sz w:val="24"/>
                <w:szCs w:val="24"/>
              </w:rPr>
              <w:t xml:space="preserve"> permitirá despejar interrogantes como: </w:t>
            </w:r>
          </w:p>
          <w:p w14:paraId="74EBE039" w14:textId="77777777" w:rsidR="002C367E" w:rsidRPr="003A2015" w:rsidRDefault="002C367E" w:rsidP="003A2015">
            <w:pPr>
              <w:spacing w:line="360" w:lineRule="auto"/>
              <w:rPr>
                <w:rFonts w:ascii="Arial" w:hAnsi="Arial" w:cs="Arial"/>
                <w:sz w:val="24"/>
                <w:szCs w:val="24"/>
              </w:rPr>
            </w:pPr>
          </w:p>
          <w:p w14:paraId="1805DD33" w14:textId="29552EEC"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w:t>
            </w:r>
            <w:r w:rsidR="00B74C10">
              <w:rPr>
                <w:rFonts w:ascii="Arial" w:hAnsi="Arial" w:cs="Arial"/>
                <w:sz w:val="24"/>
                <w:szCs w:val="24"/>
              </w:rPr>
              <w:t>P</w:t>
            </w:r>
            <w:r w:rsidR="00B74C10" w:rsidRPr="003A2015">
              <w:rPr>
                <w:rFonts w:ascii="Arial" w:hAnsi="Arial" w:cs="Arial"/>
                <w:sz w:val="24"/>
                <w:szCs w:val="24"/>
              </w:rPr>
              <w:t xml:space="preserve">or </w:t>
            </w:r>
            <w:r w:rsidRPr="003A2015">
              <w:rPr>
                <w:rFonts w:ascii="Arial" w:hAnsi="Arial" w:cs="Arial"/>
                <w:sz w:val="24"/>
                <w:szCs w:val="24"/>
              </w:rPr>
              <w:t xml:space="preserve">qué el hielo flota sobre el agua líquida, si </w:t>
            </w:r>
            <w:r w:rsidR="00B74C10" w:rsidRPr="003A2015">
              <w:rPr>
                <w:rFonts w:ascii="Arial" w:hAnsi="Arial" w:cs="Arial"/>
                <w:sz w:val="24"/>
                <w:szCs w:val="24"/>
              </w:rPr>
              <w:t>contin</w:t>
            </w:r>
            <w:r w:rsidR="00B74C10">
              <w:rPr>
                <w:rFonts w:ascii="Arial" w:hAnsi="Arial" w:cs="Arial"/>
                <w:sz w:val="24"/>
                <w:szCs w:val="24"/>
              </w:rPr>
              <w:t>ú</w:t>
            </w:r>
            <w:r w:rsidR="00B74C10" w:rsidRPr="003A2015">
              <w:rPr>
                <w:rFonts w:ascii="Arial" w:hAnsi="Arial" w:cs="Arial"/>
                <w:sz w:val="24"/>
                <w:szCs w:val="24"/>
              </w:rPr>
              <w:t xml:space="preserve">a </w:t>
            </w:r>
            <w:r w:rsidRPr="003A2015">
              <w:rPr>
                <w:rFonts w:ascii="Arial" w:hAnsi="Arial" w:cs="Arial"/>
                <w:sz w:val="24"/>
                <w:szCs w:val="24"/>
              </w:rPr>
              <w:t>siendo agua?</w:t>
            </w:r>
          </w:p>
          <w:p w14:paraId="3403B5FC" w14:textId="481BC673"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xml:space="preserve">-¿Por qué dos objetos que tienen el mismo volumen </w:t>
            </w:r>
            <w:r w:rsidR="00B74C10" w:rsidRPr="003A2015">
              <w:rPr>
                <w:rFonts w:ascii="Arial" w:hAnsi="Arial" w:cs="Arial"/>
                <w:sz w:val="24"/>
                <w:szCs w:val="24"/>
              </w:rPr>
              <w:t>tien</w:t>
            </w:r>
            <w:r w:rsidR="00B74C10">
              <w:rPr>
                <w:rFonts w:ascii="Arial" w:hAnsi="Arial" w:cs="Arial"/>
                <w:sz w:val="24"/>
                <w:szCs w:val="24"/>
              </w:rPr>
              <w:t>en</w:t>
            </w:r>
            <w:r w:rsidR="00B74C10" w:rsidRPr="003A2015">
              <w:rPr>
                <w:rFonts w:ascii="Arial" w:hAnsi="Arial" w:cs="Arial"/>
                <w:sz w:val="24"/>
                <w:szCs w:val="24"/>
              </w:rPr>
              <w:t xml:space="preserve"> </w:t>
            </w:r>
            <w:r w:rsidRPr="003A2015">
              <w:rPr>
                <w:rFonts w:ascii="Arial" w:hAnsi="Arial" w:cs="Arial"/>
                <w:sz w:val="24"/>
                <w:szCs w:val="24"/>
              </w:rPr>
              <w:t>diferente masa</w:t>
            </w:r>
            <w:r w:rsidR="00B74C10">
              <w:rPr>
                <w:rFonts w:ascii="Arial" w:hAnsi="Arial" w:cs="Arial"/>
                <w:sz w:val="24"/>
                <w:szCs w:val="24"/>
              </w:rPr>
              <w:t>?</w:t>
            </w:r>
          </w:p>
          <w:p w14:paraId="0D6950D4" w14:textId="4803D55A"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eastAsiaTheme="minorHAnsi" w:hAnsi="Arial" w:cs="Arial"/>
                <w:sz w:val="24"/>
                <w:szCs w:val="24"/>
                <w:lang w:val="es-MX" w:eastAsia="en-US"/>
              </w:rPr>
              <w:t>-¿</w:t>
            </w:r>
            <w:r w:rsidR="00B74C10">
              <w:rPr>
                <w:rFonts w:ascii="Arial" w:eastAsiaTheme="minorHAnsi" w:hAnsi="Arial" w:cs="Arial"/>
                <w:sz w:val="24"/>
                <w:szCs w:val="24"/>
                <w:lang w:val="es-MX" w:eastAsia="en-US"/>
              </w:rPr>
              <w:t>Q</w:t>
            </w:r>
            <w:r w:rsidR="00B74C10" w:rsidRPr="003A2015">
              <w:rPr>
                <w:rFonts w:ascii="Arial" w:eastAsiaTheme="minorHAnsi" w:hAnsi="Arial" w:cs="Arial"/>
                <w:sz w:val="24"/>
                <w:szCs w:val="24"/>
                <w:lang w:val="es-MX" w:eastAsia="en-US"/>
              </w:rPr>
              <w:t xml:space="preserve">ué </w:t>
            </w:r>
            <w:r w:rsidRPr="003A2015">
              <w:rPr>
                <w:rFonts w:ascii="Arial" w:eastAsiaTheme="minorHAnsi" w:hAnsi="Arial" w:cs="Arial"/>
                <w:sz w:val="24"/>
                <w:szCs w:val="24"/>
                <w:lang w:val="es-MX" w:eastAsia="en-US"/>
              </w:rPr>
              <w:t>significa densidad</w:t>
            </w:r>
            <w:r w:rsidR="00B74C10">
              <w:rPr>
                <w:rFonts w:ascii="Arial" w:eastAsiaTheme="minorHAnsi" w:hAnsi="Arial" w:cs="Arial"/>
                <w:sz w:val="24"/>
                <w:szCs w:val="24"/>
                <w:lang w:val="es-MX" w:eastAsia="en-US"/>
              </w:rPr>
              <w:t>?</w:t>
            </w:r>
            <w:r w:rsidRPr="003A2015">
              <w:rPr>
                <w:rFonts w:ascii="Arial" w:eastAsiaTheme="minorHAnsi" w:hAnsi="Arial" w:cs="Arial"/>
                <w:sz w:val="24"/>
                <w:szCs w:val="24"/>
                <w:lang w:val="es-MX" w:eastAsia="en-US"/>
              </w:rPr>
              <w:t xml:space="preserve"> </w:t>
            </w:r>
          </w:p>
          <w:p w14:paraId="1C4E850C" w14:textId="77777777" w:rsidR="002C367E" w:rsidRPr="003A2015" w:rsidRDefault="002C367E" w:rsidP="003A2015">
            <w:pPr>
              <w:pStyle w:val="cabecera1"/>
              <w:shd w:val="clear" w:color="auto" w:fill="FFFFFF"/>
              <w:spacing w:before="0" w:beforeAutospacing="0" w:after="0" w:afterAutospacing="0" w:line="360" w:lineRule="auto"/>
              <w:rPr>
                <w:rFonts w:ascii="Arial" w:hAnsi="Arial" w:cs="Arial"/>
                <w:b/>
                <w:bCs/>
                <w:sz w:val="24"/>
                <w:szCs w:val="24"/>
              </w:rPr>
            </w:pPr>
          </w:p>
          <w:p w14:paraId="0B52E166" w14:textId="77777777" w:rsidR="002C367E" w:rsidRPr="003A2015" w:rsidRDefault="002C367E"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059DB6D6" w14:textId="67B016EF"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lo largo de la secuencia de imágenes, aparecen una serie de preguntas </w:t>
            </w:r>
            <w:r w:rsidR="00B74C10">
              <w:rPr>
                <w:rFonts w:ascii="Arial" w:hAnsi="Arial" w:cs="Arial"/>
                <w:sz w:val="24"/>
                <w:szCs w:val="24"/>
              </w:rPr>
              <w:t>acerca</w:t>
            </w:r>
            <w:r w:rsidRPr="003A2015">
              <w:rPr>
                <w:rFonts w:ascii="Arial" w:hAnsi="Arial" w:cs="Arial"/>
                <w:sz w:val="24"/>
                <w:szCs w:val="24"/>
              </w:rPr>
              <w:t xml:space="preserve"> del concepto de densidad. Algunas son preguntas muy sencillas y otras </w:t>
            </w:r>
            <w:r w:rsidR="00B74C10">
              <w:rPr>
                <w:rFonts w:ascii="Arial" w:hAnsi="Arial" w:cs="Arial"/>
                <w:sz w:val="24"/>
                <w:szCs w:val="24"/>
              </w:rPr>
              <w:t>son</w:t>
            </w:r>
            <w:r w:rsidR="00B74C10" w:rsidRPr="003A2015">
              <w:rPr>
                <w:rFonts w:ascii="Arial" w:hAnsi="Arial" w:cs="Arial"/>
                <w:sz w:val="24"/>
                <w:szCs w:val="24"/>
              </w:rPr>
              <w:t xml:space="preserve"> </w:t>
            </w:r>
            <w:r w:rsidRPr="003A2015">
              <w:rPr>
                <w:rFonts w:ascii="Arial" w:hAnsi="Arial" w:cs="Arial"/>
                <w:sz w:val="24"/>
                <w:szCs w:val="24"/>
              </w:rPr>
              <w:t>más complejas.</w:t>
            </w:r>
          </w:p>
          <w:p w14:paraId="0E7BECBD"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335BC97" w14:textId="58A6BB8C"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A continuación, se sugiere</w:t>
            </w:r>
            <w:r w:rsidR="00C671C9">
              <w:rPr>
                <w:rFonts w:ascii="Arial" w:hAnsi="Arial" w:cs="Arial"/>
                <w:sz w:val="24"/>
                <w:szCs w:val="24"/>
              </w:rPr>
              <w:t xml:space="preserve"> </w:t>
            </w:r>
            <w:r w:rsidRPr="003A2015">
              <w:rPr>
                <w:rFonts w:ascii="Arial" w:hAnsi="Arial" w:cs="Arial"/>
                <w:sz w:val="24"/>
                <w:szCs w:val="24"/>
              </w:rPr>
              <w:t xml:space="preserve">una pequeña guía con recomendaciones sobre conceptos que se pueden tratar en cada </w:t>
            </w:r>
            <w:r w:rsidRPr="003A2015">
              <w:rPr>
                <w:rFonts w:ascii="Arial" w:hAnsi="Arial" w:cs="Arial"/>
                <w:sz w:val="24"/>
                <w:szCs w:val="24"/>
              </w:rPr>
              <w:lastRenderedPageBreak/>
              <w:t>una de las pantallas durante la exposición.</w:t>
            </w:r>
          </w:p>
          <w:p w14:paraId="7F90D3F4"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p>
          <w:p w14:paraId="72203571"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w:t>
            </w:r>
            <w:r w:rsidRPr="003A2015">
              <w:rPr>
                <w:rFonts w:ascii="Arial" w:hAnsi="Arial" w:cs="Arial"/>
                <w:sz w:val="24"/>
                <w:szCs w:val="24"/>
              </w:rPr>
              <w:t xml:space="preserve"> </w:t>
            </w:r>
            <w:r w:rsidRPr="003A2015">
              <w:rPr>
                <w:rFonts w:ascii="Arial" w:hAnsi="Arial" w:cs="Arial"/>
                <w:b/>
                <w:sz w:val="24"/>
                <w:szCs w:val="24"/>
              </w:rPr>
              <w:t>2</w:t>
            </w:r>
            <w:r w:rsidRPr="003A2015">
              <w:rPr>
                <w:rFonts w:ascii="Arial" w:hAnsi="Arial" w:cs="Arial"/>
                <w:sz w:val="24"/>
                <w:szCs w:val="24"/>
              </w:rPr>
              <w:t>: ¿qué pesa más, un kilo de paja o un kilo de hierro?</w:t>
            </w:r>
          </w:p>
          <w:p w14:paraId="58AF2F5A" w14:textId="0CED812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Esta pregunta juega con la idea preconcebida de que el hierro pesa más que la paja. Ambos pueden pesar lo mismo, solo que tienen densidades diferentes. </w:t>
            </w:r>
            <w:r w:rsidR="00870816">
              <w:rPr>
                <w:rFonts w:ascii="Arial" w:hAnsi="Arial" w:cs="Arial"/>
                <w:sz w:val="24"/>
                <w:szCs w:val="24"/>
              </w:rPr>
              <w:t>Deje</w:t>
            </w:r>
            <w:r w:rsidRPr="003A2015">
              <w:rPr>
                <w:rFonts w:ascii="Arial" w:hAnsi="Arial" w:cs="Arial"/>
                <w:sz w:val="24"/>
                <w:szCs w:val="24"/>
              </w:rPr>
              <w:t xml:space="preserve"> que los </w:t>
            </w:r>
            <w:r w:rsidR="000F34F0">
              <w:rPr>
                <w:rFonts w:ascii="Arial" w:hAnsi="Arial" w:cs="Arial"/>
                <w:sz w:val="24"/>
                <w:szCs w:val="24"/>
              </w:rPr>
              <w:t>estudiantes</w:t>
            </w:r>
            <w:r w:rsidRPr="003A2015">
              <w:rPr>
                <w:rFonts w:ascii="Arial" w:hAnsi="Arial" w:cs="Arial"/>
                <w:sz w:val="24"/>
                <w:szCs w:val="24"/>
              </w:rPr>
              <w:t xml:space="preserve"> contesten la pregunta y analicen la respuesta, tanto si es correcta como incorrecta.</w:t>
            </w:r>
          </w:p>
          <w:p w14:paraId="53B880E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8365617"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3</w:t>
            </w:r>
            <w:r w:rsidRPr="003A2015">
              <w:rPr>
                <w:rFonts w:ascii="Arial" w:hAnsi="Arial" w:cs="Arial"/>
                <w:sz w:val="24"/>
                <w:szCs w:val="24"/>
              </w:rPr>
              <w:t>: ¿qué ocupa más espacio?</w:t>
            </w:r>
          </w:p>
          <w:p w14:paraId="07919C55" w14:textId="482535CC"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A través de esta pantalla, se puede relacionar la masa con el espacio que ocupa. En este caso, ocupa mucho más espacio el kilo de paja</w:t>
            </w:r>
            <w:r w:rsidR="00870816">
              <w:rPr>
                <w:rFonts w:ascii="Arial" w:hAnsi="Arial" w:cs="Arial"/>
                <w:sz w:val="24"/>
                <w:szCs w:val="24"/>
              </w:rPr>
              <w:t>; su</w:t>
            </w:r>
            <w:r w:rsidRPr="003A2015">
              <w:rPr>
                <w:rFonts w:ascii="Arial" w:hAnsi="Arial" w:cs="Arial"/>
                <w:sz w:val="24"/>
                <w:szCs w:val="24"/>
              </w:rPr>
              <w:t xml:space="preserve"> volumen es mayor. Es adecuado</w:t>
            </w:r>
            <w:r w:rsidR="00C671C9">
              <w:rPr>
                <w:rFonts w:ascii="Arial" w:hAnsi="Arial" w:cs="Arial"/>
                <w:sz w:val="24"/>
                <w:szCs w:val="24"/>
              </w:rPr>
              <w:t xml:space="preserve"> </w:t>
            </w:r>
            <w:r w:rsidRPr="003A2015">
              <w:rPr>
                <w:rFonts w:ascii="Arial" w:hAnsi="Arial" w:cs="Arial"/>
                <w:sz w:val="24"/>
                <w:szCs w:val="24"/>
              </w:rPr>
              <w:t>preguntar por qué el kilo de paja ocupa más espacio. De este modo, se puede comprobar si alguno lo relaciona con la densidad de ambos materiales.</w:t>
            </w:r>
          </w:p>
          <w:p w14:paraId="7827128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0DFF11AD"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4:</w:t>
            </w:r>
            <w:r w:rsidRPr="003A2015">
              <w:rPr>
                <w:rFonts w:ascii="Arial" w:hAnsi="Arial" w:cs="Arial"/>
                <w:sz w:val="24"/>
                <w:szCs w:val="24"/>
              </w:rPr>
              <w:t xml:space="preserve"> ¿por qué flota el aceite en el agua?</w:t>
            </w:r>
          </w:p>
          <w:p w14:paraId="0D55CFB9" w14:textId="5F539CEE"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Lo más normal es que los estudiantes relacionen esta situación con el peso y piensen que el aceite pesa menos que el agua. </w:t>
            </w:r>
            <w:r w:rsidR="00870816">
              <w:rPr>
                <w:rFonts w:ascii="Arial" w:hAnsi="Arial" w:cs="Arial"/>
                <w:sz w:val="24"/>
                <w:szCs w:val="24"/>
              </w:rPr>
              <w:t>Pida</w:t>
            </w:r>
            <w:r w:rsidRPr="003A2015">
              <w:rPr>
                <w:rFonts w:ascii="Arial" w:hAnsi="Arial" w:cs="Arial"/>
                <w:sz w:val="24"/>
                <w:szCs w:val="24"/>
              </w:rPr>
              <w:t xml:space="preserve"> que mezclen masas diferentes de los dos líquidos y </w:t>
            </w:r>
            <w:r w:rsidR="003E54C1" w:rsidRPr="003A2015">
              <w:rPr>
                <w:rFonts w:ascii="Arial" w:hAnsi="Arial" w:cs="Arial"/>
                <w:sz w:val="24"/>
                <w:szCs w:val="24"/>
              </w:rPr>
              <w:t>expl</w:t>
            </w:r>
            <w:r w:rsidR="003E54C1">
              <w:rPr>
                <w:rFonts w:ascii="Arial" w:hAnsi="Arial" w:cs="Arial"/>
                <w:sz w:val="24"/>
                <w:szCs w:val="24"/>
              </w:rPr>
              <w:t>íque</w:t>
            </w:r>
            <w:r w:rsidR="003E54C1" w:rsidRPr="003A2015">
              <w:rPr>
                <w:rFonts w:ascii="Arial" w:hAnsi="Arial" w:cs="Arial"/>
                <w:sz w:val="24"/>
                <w:szCs w:val="24"/>
              </w:rPr>
              <w:t xml:space="preserve">les </w:t>
            </w:r>
            <w:r w:rsidRPr="003A2015">
              <w:rPr>
                <w:rFonts w:ascii="Arial" w:hAnsi="Arial" w:cs="Arial"/>
                <w:sz w:val="24"/>
                <w:szCs w:val="24"/>
              </w:rPr>
              <w:t>que se puede mezclar un kilo de ambos líquidos y sus características no cambian.</w:t>
            </w:r>
          </w:p>
          <w:p w14:paraId="300EB6B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F83468B"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2A361CB6"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5:</w:t>
            </w:r>
            <w:r w:rsidRPr="003A2015">
              <w:rPr>
                <w:rFonts w:ascii="Arial" w:hAnsi="Arial" w:cs="Arial"/>
                <w:sz w:val="24"/>
                <w:szCs w:val="24"/>
              </w:rPr>
              <w:t xml:space="preserve"> ¿pesa menos la madera que el agua?</w:t>
            </w:r>
          </w:p>
          <w:p w14:paraId="78F84044" w14:textId="5933C8A8"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Pregunte</w:t>
            </w:r>
            <w:r w:rsidR="002C367E" w:rsidRPr="003A2015">
              <w:rPr>
                <w:rFonts w:ascii="Arial" w:hAnsi="Arial" w:cs="Arial"/>
                <w:sz w:val="24"/>
                <w:szCs w:val="24"/>
              </w:rPr>
              <w:t xml:space="preserve"> por qué flota la madera en el agua. Esta pregunta permite trabajar la relación entre peso y densidad. Si no ha </w:t>
            </w:r>
            <w:r>
              <w:rPr>
                <w:rFonts w:ascii="Arial" w:hAnsi="Arial" w:cs="Arial"/>
                <w:sz w:val="24"/>
                <w:szCs w:val="24"/>
              </w:rPr>
              <w:t>trabajado</w:t>
            </w:r>
            <w:r w:rsidR="002C367E" w:rsidRPr="003A2015">
              <w:rPr>
                <w:rFonts w:ascii="Arial" w:hAnsi="Arial" w:cs="Arial"/>
                <w:sz w:val="24"/>
                <w:szCs w:val="24"/>
              </w:rPr>
              <w:t xml:space="preserve"> el concepto de densidad, se sugiere que lo presente. Así, ellos pueden intentar relacionar la flotabilidad del aceite y la madera con su densidad </w:t>
            </w:r>
            <w:r>
              <w:rPr>
                <w:rFonts w:ascii="Arial" w:hAnsi="Arial" w:cs="Arial"/>
                <w:sz w:val="24"/>
                <w:szCs w:val="24"/>
              </w:rPr>
              <w:t>y no</w:t>
            </w:r>
            <w:r w:rsidR="002C367E" w:rsidRPr="003A2015">
              <w:rPr>
                <w:rFonts w:ascii="Arial" w:hAnsi="Arial" w:cs="Arial"/>
                <w:sz w:val="24"/>
                <w:szCs w:val="24"/>
              </w:rPr>
              <w:t xml:space="preserve"> con su peso.</w:t>
            </w:r>
          </w:p>
          <w:p w14:paraId="66C65BD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2BE8A4B"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6:</w:t>
            </w:r>
            <w:r w:rsidRPr="003A2015">
              <w:rPr>
                <w:rFonts w:ascii="Arial" w:hAnsi="Arial" w:cs="Arial"/>
                <w:sz w:val="24"/>
                <w:szCs w:val="24"/>
              </w:rPr>
              <w:t xml:space="preserve"> ¿qué es la densidad?</w:t>
            </w:r>
          </w:p>
          <w:p w14:paraId="42CC3FC1" w14:textId="7AA4C751"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Pida a</w:t>
            </w:r>
            <w:r w:rsidR="002C367E" w:rsidRPr="003A2015">
              <w:rPr>
                <w:rFonts w:ascii="Arial" w:hAnsi="Arial" w:cs="Arial"/>
                <w:sz w:val="24"/>
                <w:szCs w:val="24"/>
              </w:rPr>
              <w:t xml:space="preserve"> los </w:t>
            </w:r>
            <w:r w:rsidR="000F34F0">
              <w:rPr>
                <w:rFonts w:ascii="Arial" w:hAnsi="Arial" w:cs="Arial"/>
                <w:sz w:val="24"/>
                <w:szCs w:val="24"/>
              </w:rPr>
              <w:t>estudiantes</w:t>
            </w:r>
            <w:r w:rsidR="002C367E" w:rsidRPr="003A2015">
              <w:rPr>
                <w:rFonts w:ascii="Arial" w:hAnsi="Arial" w:cs="Arial"/>
                <w:sz w:val="24"/>
                <w:szCs w:val="24"/>
              </w:rPr>
              <w:t> </w:t>
            </w:r>
            <w:r>
              <w:rPr>
                <w:rFonts w:ascii="Arial" w:hAnsi="Arial" w:cs="Arial"/>
                <w:sz w:val="24"/>
                <w:szCs w:val="24"/>
              </w:rPr>
              <w:t xml:space="preserve">que </w:t>
            </w:r>
            <w:r w:rsidR="002C367E" w:rsidRPr="003A2015">
              <w:rPr>
                <w:rFonts w:ascii="Arial" w:hAnsi="Arial" w:cs="Arial"/>
                <w:sz w:val="24"/>
                <w:szCs w:val="24"/>
              </w:rPr>
              <w:t xml:space="preserve">propongan una definición de la densidad. </w:t>
            </w:r>
            <w:r>
              <w:rPr>
                <w:rFonts w:ascii="Arial" w:hAnsi="Arial" w:cs="Arial"/>
                <w:sz w:val="24"/>
                <w:szCs w:val="24"/>
              </w:rPr>
              <w:t xml:space="preserve">Invítelos a </w:t>
            </w:r>
            <w:r w:rsidR="002C367E" w:rsidRPr="003A2015">
              <w:rPr>
                <w:rFonts w:ascii="Arial" w:hAnsi="Arial" w:cs="Arial"/>
                <w:sz w:val="24"/>
                <w:szCs w:val="24"/>
              </w:rPr>
              <w:t xml:space="preserve">que relacionen el peso con la densidad y con el espacio que ocupa. </w:t>
            </w:r>
          </w:p>
          <w:p w14:paraId="30B6A728"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A376D6A"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 xml:space="preserve">Pantalla 7: </w:t>
            </w:r>
            <w:r w:rsidRPr="003A2015">
              <w:rPr>
                <w:rFonts w:ascii="Arial" w:hAnsi="Arial" w:cs="Arial"/>
                <w:sz w:val="24"/>
                <w:szCs w:val="24"/>
              </w:rPr>
              <w:t>cantidad de masa en un determinado volumen</w:t>
            </w:r>
          </w:p>
          <w:p w14:paraId="6B6D6B13" w14:textId="1E7F6B09"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En la pantalla aparece la definición de densidad. </w:t>
            </w:r>
            <w:r w:rsidR="003E54C1">
              <w:rPr>
                <w:rFonts w:ascii="Arial" w:hAnsi="Arial" w:cs="Arial"/>
                <w:sz w:val="24"/>
                <w:szCs w:val="24"/>
              </w:rPr>
              <w:t>Pregunte</w:t>
            </w:r>
            <w:r w:rsidRPr="003A2015">
              <w:rPr>
                <w:rFonts w:ascii="Arial" w:hAnsi="Arial" w:cs="Arial"/>
                <w:sz w:val="24"/>
                <w:szCs w:val="24"/>
              </w:rPr>
              <w:t xml:space="preserve"> a</w:t>
            </w:r>
            <w:r w:rsidR="00C671C9">
              <w:rPr>
                <w:rFonts w:ascii="Arial" w:hAnsi="Arial" w:cs="Arial"/>
                <w:sz w:val="24"/>
                <w:szCs w:val="24"/>
              </w:rPr>
              <w:t xml:space="preserve"> </w:t>
            </w:r>
            <w:r w:rsidRPr="003A2015">
              <w:rPr>
                <w:rFonts w:ascii="Arial" w:hAnsi="Arial" w:cs="Arial"/>
                <w:sz w:val="24"/>
                <w:szCs w:val="24"/>
              </w:rPr>
              <w:t>los estudiantes cuál es la unidad de medida de la densidad. La respuesta debe ser kg/m</w:t>
            </w:r>
            <w:r w:rsidRPr="003A2015">
              <w:rPr>
                <w:rStyle w:val="superindice"/>
                <w:rFonts w:ascii="Arial" w:hAnsi="Arial" w:cs="Arial"/>
                <w:sz w:val="24"/>
                <w:szCs w:val="24"/>
                <w:vertAlign w:val="superscript"/>
              </w:rPr>
              <w:t>3</w:t>
            </w:r>
            <w:r w:rsidRPr="003A2015">
              <w:rPr>
                <w:rFonts w:ascii="Arial" w:hAnsi="Arial" w:cs="Arial"/>
                <w:sz w:val="24"/>
                <w:szCs w:val="24"/>
              </w:rPr>
              <w:t>.</w:t>
            </w:r>
          </w:p>
          <w:p w14:paraId="5FB1A37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CDA390C"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8:</w:t>
            </w:r>
            <w:r w:rsidRPr="003A2015">
              <w:rPr>
                <w:rFonts w:ascii="Arial" w:hAnsi="Arial" w:cs="Arial"/>
                <w:sz w:val="24"/>
                <w:szCs w:val="24"/>
              </w:rPr>
              <w:t xml:space="preserve"> ¿cómo se mide la densidad?</w:t>
            </w:r>
          </w:p>
          <w:p w14:paraId="1ACB4925" w14:textId="5E7D4B67"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Pregunt</w:t>
            </w:r>
            <w:r>
              <w:rPr>
                <w:rFonts w:ascii="Arial" w:hAnsi="Arial" w:cs="Arial"/>
                <w:sz w:val="24"/>
                <w:szCs w:val="24"/>
              </w:rPr>
              <w:t>e</w:t>
            </w:r>
            <w:r w:rsidRPr="003A2015">
              <w:rPr>
                <w:rFonts w:ascii="Arial" w:hAnsi="Arial" w:cs="Arial"/>
                <w:sz w:val="24"/>
                <w:szCs w:val="24"/>
              </w:rPr>
              <w:t xml:space="preserve"> </w:t>
            </w:r>
            <w:r w:rsidR="002C367E" w:rsidRPr="003A2015">
              <w:rPr>
                <w:rFonts w:ascii="Arial" w:hAnsi="Arial" w:cs="Arial"/>
                <w:sz w:val="24"/>
                <w:szCs w:val="24"/>
              </w:rPr>
              <w:t>a los estudiantes</w:t>
            </w:r>
            <w:r w:rsidR="00C671C9">
              <w:rPr>
                <w:rFonts w:ascii="Arial" w:hAnsi="Arial" w:cs="Arial"/>
                <w:sz w:val="24"/>
                <w:szCs w:val="24"/>
              </w:rPr>
              <w:t xml:space="preserve"> </w:t>
            </w:r>
            <w:r w:rsidR="002C367E" w:rsidRPr="003A2015">
              <w:rPr>
                <w:rFonts w:ascii="Arial" w:hAnsi="Arial" w:cs="Arial"/>
                <w:sz w:val="24"/>
                <w:szCs w:val="24"/>
              </w:rPr>
              <w:t xml:space="preserve">cuáles son los métodos para medir la densidad. </w:t>
            </w:r>
            <w:r w:rsidRPr="003A2015">
              <w:rPr>
                <w:rFonts w:ascii="Arial" w:hAnsi="Arial" w:cs="Arial"/>
                <w:sz w:val="24"/>
                <w:szCs w:val="24"/>
              </w:rPr>
              <w:t>An</w:t>
            </w:r>
            <w:r>
              <w:rPr>
                <w:rFonts w:ascii="Arial" w:hAnsi="Arial" w:cs="Arial"/>
                <w:sz w:val="24"/>
                <w:szCs w:val="24"/>
              </w:rPr>
              <w:t>ímelos</w:t>
            </w:r>
            <w:r w:rsidRPr="003A2015">
              <w:rPr>
                <w:rFonts w:ascii="Arial" w:hAnsi="Arial" w:cs="Arial"/>
                <w:sz w:val="24"/>
                <w:szCs w:val="24"/>
              </w:rPr>
              <w:t xml:space="preserve"> </w:t>
            </w:r>
            <w:r w:rsidR="002C367E" w:rsidRPr="003A2015">
              <w:rPr>
                <w:rFonts w:ascii="Arial" w:hAnsi="Arial" w:cs="Arial"/>
                <w:sz w:val="24"/>
                <w:szCs w:val="24"/>
              </w:rPr>
              <w:t>a explicar sus ideas acerca de cómo la medirían.</w:t>
            </w:r>
          </w:p>
          <w:p w14:paraId="03C1C45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3B971F44" w14:textId="07C28CE8"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w:t>
            </w:r>
            <w:r w:rsidR="003E54C1">
              <w:rPr>
                <w:rFonts w:ascii="Arial" w:hAnsi="Arial" w:cs="Arial"/>
                <w:b/>
                <w:sz w:val="24"/>
                <w:szCs w:val="24"/>
              </w:rPr>
              <w:t>s</w:t>
            </w:r>
            <w:r w:rsidRPr="003A2015">
              <w:rPr>
                <w:rFonts w:ascii="Arial" w:hAnsi="Arial" w:cs="Arial"/>
                <w:b/>
                <w:sz w:val="24"/>
                <w:szCs w:val="24"/>
              </w:rPr>
              <w:t xml:space="preserve"> 9 y 10:</w:t>
            </w:r>
            <w:r w:rsidRPr="003A2015">
              <w:rPr>
                <w:rFonts w:ascii="Arial" w:hAnsi="Arial" w:cs="Arial"/>
                <w:sz w:val="24"/>
                <w:szCs w:val="24"/>
              </w:rPr>
              <w:t xml:space="preserve"> medir la masa del objeto y medir el volumen</w:t>
            </w:r>
          </w:p>
          <w:p w14:paraId="2F975ABB"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 </w:t>
            </w:r>
          </w:p>
          <w:p w14:paraId="5C808868" w14:textId="65BD9A0D" w:rsidR="002C367E" w:rsidRPr="003A2015" w:rsidRDefault="003E54C1" w:rsidP="003A2015">
            <w:pPr>
              <w:pStyle w:val="Normal4"/>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R</w:t>
            </w:r>
            <w:r w:rsidR="002C367E" w:rsidRPr="003A2015">
              <w:rPr>
                <w:rFonts w:ascii="Arial" w:hAnsi="Arial" w:cs="Arial"/>
                <w:sz w:val="24"/>
                <w:szCs w:val="24"/>
              </w:rPr>
              <w:t>epas</w:t>
            </w:r>
            <w:r>
              <w:rPr>
                <w:rFonts w:ascii="Arial" w:hAnsi="Arial" w:cs="Arial"/>
                <w:sz w:val="24"/>
                <w:szCs w:val="24"/>
              </w:rPr>
              <w:t>e</w:t>
            </w:r>
            <w:r w:rsidR="002C367E" w:rsidRPr="003A2015">
              <w:rPr>
                <w:rFonts w:ascii="Arial" w:hAnsi="Arial" w:cs="Arial"/>
                <w:sz w:val="24"/>
                <w:szCs w:val="24"/>
              </w:rPr>
              <w:t xml:space="preserve"> la unidad del Sistema Internacional de Unidades (SI) que se utiliza para medir la masa, y los instrumentos que se emplean para esto. También puede revisar con los estudiantes cómo se mide</w:t>
            </w:r>
            <w:r>
              <w:rPr>
                <w:rFonts w:ascii="Arial" w:hAnsi="Arial" w:cs="Arial"/>
                <w:sz w:val="24"/>
                <w:szCs w:val="24"/>
              </w:rPr>
              <w:t>n</w:t>
            </w:r>
            <w:r w:rsidR="002C367E" w:rsidRPr="003A2015">
              <w:rPr>
                <w:rFonts w:ascii="Arial" w:hAnsi="Arial" w:cs="Arial"/>
                <w:sz w:val="24"/>
                <w:szCs w:val="24"/>
              </w:rPr>
              <w:t xml:space="preserve"> la masa y el volumen</w:t>
            </w:r>
            <w:r w:rsidR="00C671C9">
              <w:rPr>
                <w:rFonts w:ascii="Arial" w:hAnsi="Arial" w:cs="Arial"/>
                <w:sz w:val="24"/>
                <w:szCs w:val="24"/>
              </w:rPr>
              <w:t xml:space="preserve"> </w:t>
            </w:r>
            <w:r w:rsidR="002C367E" w:rsidRPr="003A2015">
              <w:rPr>
                <w:rFonts w:ascii="Arial" w:hAnsi="Arial" w:cs="Arial"/>
                <w:sz w:val="24"/>
                <w:szCs w:val="24"/>
              </w:rPr>
              <w:t>de los sólidos y los líquidos</w:t>
            </w:r>
            <w:r>
              <w:rPr>
                <w:rFonts w:ascii="Arial" w:hAnsi="Arial" w:cs="Arial"/>
                <w:sz w:val="24"/>
                <w:szCs w:val="24"/>
              </w:rPr>
              <w:t>, y</w:t>
            </w:r>
            <w:r w:rsidR="002C367E" w:rsidRPr="003A2015">
              <w:rPr>
                <w:rFonts w:ascii="Arial" w:hAnsi="Arial" w:cs="Arial"/>
                <w:sz w:val="24"/>
                <w:szCs w:val="24"/>
              </w:rPr>
              <w:t xml:space="preserve"> </w:t>
            </w:r>
            <w:r>
              <w:rPr>
                <w:rFonts w:ascii="Arial" w:hAnsi="Arial" w:cs="Arial"/>
                <w:sz w:val="24"/>
                <w:szCs w:val="24"/>
              </w:rPr>
              <w:t>observar</w:t>
            </w:r>
            <w:r w:rsidRPr="003A2015" w:rsidDel="003E54C1">
              <w:rPr>
                <w:rFonts w:ascii="Arial" w:hAnsi="Arial" w:cs="Arial"/>
                <w:sz w:val="24"/>
                <w:szCs w:val="24"/>
              </w:rPr>
              <w:t xml:space="preserve"> </w:t>
            </w:r>
            <w:r w:rsidR="002C367E" w:rsidRPr="003A2015">
              <w:rPr>
                <w:rFonts w:ascii="Arial" w:hAnsi="Arial" w:cs="Arial"/>
                <w:sz w:val="24"/>
                <w:szCs w:val="24"/>
              </w:rPr>
              <w:t>los métodos que existen para medir el volumen tanto de líquidos como de sólidos.</w:t>
            </w:r>
          </w:p>
          <w:p w14:paraId="49FDDAC4"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2ABE7B01" w14:textId="77777777" w:rsidR="002C367E" w:rsidRPr="003A2015" w:rsidRDefault="002C367E" w:rsidP="003A2015">
            <w:pPr>
              <w:pStyle w:val="cabecera3"/>
              <w:shd w:val="clear" w:color="auto" w:fill="FFFFFF"/>
              <w:spacing w:before="0" w:beforeAutospacing="0" w:after="0" w:afterAutospacing="0" w:line="360" w:lineRule="auto"/>
              <w:rPr>
                <w:rFonts w:ascii="Arial" w:hAnsi="Arial" w:cs="Arial"/>
                <w:sz w:val="24"/>
                <w:szCs w:val="24"/>
              </w:rPr>
            </w:pPr>
            <w:r w:rsidRPr="003A2015">
              <w:rPr>
                <w:rFonts w:ascii="Arial" w:hAnsi="Arial" w:cs="Arial"/>
                <w:b/>
                <w:sz w:val="24"/>
                <w:szCs w:val="24"/>
              </w:rPr>
              <w:t>Pantalla 11:</w:t>
            </w:r>
            <w:r w:rsidRPr="003A2015">
              <w:rPr>
                <w:rFonts w:ascii="Arial" w:hAnsi="Arial" w:cs="Arial"/>
                <w:sz w:val="24"/>
                <w:szCs w:val="24"/>
              </w:rPr>
              <w:t xml:space="preserve"> dividir la masa por el volumen</w:t>
            </w:r>
          </w:p>
          <w:p w14:paraId="68819B1F"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En esta pantalla se muestra el último paso para medir la densidad. Mediante esta fórmula, a partir de la densidad se puede saber la masa o volumen de un material.</w:t>
            </w:r>
          </w:p>
          <w:p w14:paraId="4F28D239"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6C15A60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Después de la presentación</w:t>
            </w:r>
          </w:p>
          <w:p w14:paraId="158E5147" w14:textId="66939260"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lastRenderedPageBreak/>
              <w:t xml:space="preserve">A continuación, se propone una serie de actividades para trabajar el concepto de densidad. La primera consiste en animar a los estudiantes a consultar las diferentes densidades de </w:t>
            </w:r>
            <w:r w:rsidR="008B2153">
              <w:rPr>
                <w:rFonts w:ascii="Arial" w:hAnsi="Arial" w:cs="Arial"/>
                <w:sz w:val="24"/>
                <w:szCs w:val="24"/>
              </w:rPr>
              <w:t>diversos</w:t>
            </w:r>
            <w:r w:rsidR="008B2153" w:rsidRPr="003A2015">
              <w:rPr>
                <w:rFonts w:ascii="Arial" w:hAnsi="Arial" w:cs="Arial"/>
                <w:sz w:val="24"/>
                <w:szCs w:val="24"/>
              </w:rPr>
              <w:t xml:space="preserve"> </w:t>
            </w:r>
            <w:r w:rsidRPr="003A2015">
              <w:rPr>
                <w:rFonts w:ascii="Arial" w:hAnsi="Arial" w:cs="Arial"/>
                <w:sz w:val="24"/>
                <w:szCs w:val="24"/>
              </w:rPr>
              <w:t>materiales, como el agua, el aceite, el hierro, la madera, etc.</w:t>
            </w:r>
            <w:r w:rsidR="008B2153">
              <w:rPr>
                <w:rFonts w:ascii="Arial" w:hAnsi="Arial" w:cs="Arial"/>
                <w:sz w:val="24"/>
                <w:szCs w:val="24"/>
              </w:rPr>
              <w:t>,</w:t>
            </w:r>
            <w:r w:rsidRPr="003A2015">
              <w:rPr>
                <w:rFonts w:ascii="Arial" w:hAnsi="Arial" w:cs="Arial"/>
                <w:sz w:val="24"/>
                <w:szCs w:val="24"/>
              </w:rPr>
              <w:t xml:space="preserve"> </w:t>
            </w:r>
            <w:r w:rsidR="008B2153">
              <w:rPr>
                <w:rFonts w:ascii="Arial" w:hAnsi="Arial" w:cs="Arial"/>
                <w:sz w:val="24"/>
                <w:szCs w:val="24"/>
              </w:rPr>
              <w:t>a fin de</w:t>
            </w:r>
            <w:r w:rsidRPr="003A2015">
              <w:rPr>
                <w:rFonts w:ascii="Arial" w:hAnsi="Arial" w:cs="Arial"/>
                <w:sz w:val="24"/>
                <w:szCs w:val="24"/>
              </w:rPr>
              <w:t> que se familiaricen con el concepto.</w:t>
            </w:r>
          </w:p>
          <w:p w14:paraId="0FD0CD43"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585F4D38" w14:textId="372D2929"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Otra actividad que se puede realizar es llevar </w:t>
            </w:r>
            <w:r w:rsidR="00A8573E">
              <w:rPr>
                <w:rFonts w:ascii="Arial" w:hAnsi="Arial" w:cs="Arial"/>
                <w:sz w:val="24"/>
                <w:szCs w:val="24"/>
              </w:rPr>
              <w:t xml:space="preserve">a </w:t>
            </w:r>
            <w:r w:rsidRPr="003A2015">
              <w:rPr>
                <w:rFonts w:ascii="Arial" w:hAnsi="Arial" w:cs="Arial"/>
                <w:sz w:val="24"/>
                <w:szCs w:val="24"/>
              </w:rPr>
              <w:t>los estudiantes</w:t>
            </w:r>
            <w:r w:rsidR="00C671C9">
              <w:rPr>
                <w:rFonts w:ascii="Arial" w:hAnsi="Arial" w:cs="Arial"/>
                <w:sz w:val="24"/>
                <w:szCs w:val="24"/>
              </w:rPr>
              <w:t xml:space="preserve"> </w:t>
            </w:r>
            <w:r w:rsidRPr="003A2015">
              <w:rPr>
                <w:rFonts w:ascii="Arial" w:hAnsi="Arial" w:cs="Arial"/>
                <w:sz w:val="24"/>
                <w:szCs w:val="24"/>
              </w:rPr>
              <w:t xml:space="preserve">al laboratorio para medir la densidad de distintos líquidos u objetos. </w:t>
            </w:r>
            <w:r w:rsidR="008B2153">
              <w:rPr>
                <w:rFonts w:ascii="Arial" w:hAnsi="Arial" w:cs="Arial"/>
                <w:sz w:val="24"/>
                <w:szCs w:val="24"/>
              </w:rPr>
              <w:t>Por ejemplo, pida</w:t>
            </w:r>
            <w:r w:rsidR="008B2153" w:rsidRPr="003A2015">
              <w:rPr>
                <w:rFonts w:ascii="Arial" w:hAnsi="Arial" w:cs="Arial"/>
                <w:sz w:val="24"/>
                <w:szCs w:val="24"/>
              </w:rPr>
              <w:t xml:space="preserve"> </w:t>
            </w:r>
            <w:r w:rsidRPr="003A2015">
              <w:rPr>
                <w:rFonts w:ascii="Arial" w:hAnsi="Arial" w:cs="Arial"/>
                <w:sz w:val="24"/>
                <w:szCs w:val="24"/>
              </w:rPr>
              <w:t>que midan el peso de algún objeto o algún líquido</w:t>
            </w:r>
            <w:r w:rsidR="00A8573E">
              <w:rPr>
                <w:rFonts w:ascii="Arial" w:hAnsi="Arial" w:cs="Arial"/>
                <w:sz w:val="24"/>
                <w:szCs w:val="24"/>
              </w:rPr>
              <w:t>; d</w:t>
            </w:r>
            <w:r w:rsidRPr="003A2015">
              <w:rPr>
                <w:rFonts w:ascii="Arial" w:hAnsi="Arial" w:cs="Arial"/>
                <w:sz w:val="24"/>
                <w:szCs w:val="24"/>
              </w:rPr>
              <w:t>espués, pueden medir su volumen y, finalmente, calcular su densidad.</w:t>
            </w:r>
            <w:r w:rsidR="00A8573E">
              <w:rPr>
                <w:rFonts w:ascii="Arial" w:hAnsi="Arial" w:cs="Arial"/>
                <w:sz w:val="24"/>
                <w:szCs w:val="24"/>
              </w:rPr>
              <w:t xml:space="preserve"> P</w:t>
            </w:r>
            <w:r w:rsidRPr="003A2015">
              <w:rPr>
                <w:rFonts w:ascii="Arial" w:hAnsi="Arial" w:cs="Arial"/>
                <w:sz w:val="24"/>
                <w:szCs w:val="24"/>
              </w:rPr>
              <w:t xml:space="preserve">ara realizar la actividad </w:t>
            </w:r>
            <w:r w:rsidR="00A8573E" w:rsidRPr="003A2015">
              <w:rPr>
                <w:rFonts w:ascii="Arial" w:hAnsi="Arial" w:cs="Arial"/>
                <w:sz w:val="24"/>
                <w:szCs w:val="24"/>
              </w:rPr>
              <w:t xml:space="preserve">se puede </w:t>
            </w:r>
            <w:r w:rsidR="00A8573E">
              <w:rPr>
                <w:rFonts w:ascii="Arial" w:hAnsi="Arial" w:cs="Arial"/>
                <w:sz w:val="24"/>
                <w:szCs w:val="24"/>
              </w:rPr>
              <w:t xml:space="preserve">utilizar </w:t>
            </w:r>
            <w:r w:rsidRPr="003A2015">
              <w:rPr>
                <w:rFonts w:ascii="Arial" w:hAnsi="Arial" w:cs="Arial"/>
                <w:sz w:val="24"/>
                <w:szCs w:val="24"/>
              </w:rPr>
              <w:t>agua, aceite o alcohol</w:t>
            </w:r>
            <w:r w:rsidR="00A8573E">
              <w:rPr>
                <w:rFonts w:ascii="Arial" w:hAnsi="Arial" w:cs="Arial"/>
                <w:sz w:val="24"/>
                <w:szCs w:val="24"/>
              </w:rPr>
              <w:t>;</w:t>
            </w:r>
            <w:r w:rsidRPr="003A2015">
              <w:rPr>
                <w:rFonts w:ascii="Arial" w:hAnsi="Arial" w:cs="Arial"/>
                <w:sz w:val="24"/>
                <w:szCs w:val="24"/>
              </w:rPr>
              <w:t xml:space="preserve"> los estudiantes deberán medir su densidad y luego comprobar los datos obtenidos con los buscados en la anterior tarea. Si no </w:t>
            </w:r>
            <w:r w:rsidR="00A8573E">
              <w:rPr>
                <w:rFonts w:ascii="Arial" w:hAnsi="Arial" w:cs="Arial"/>
                <w:sz w:val="24"/>
                <w:szCs w:val="24"/>
              </w:rPr>
              <w:t>es posible</w:t>
            </w:r>
            <w:r w:rsidRPr="003A2015">
              <w:rPr>
                <w:rFonts w:ascii="Arial" w:hAnsi="Arial" w:cs="Arial"/>
                <w:sz w:val="24"/>
                <w:szCs w:val="24"/>
              </w:rPr>
              <w:t xml:space="preserve"> ir al laboratorio, se puede llevar el instrumental al salón.</w:t>
            </w:r>
          </w:p>
          <w:p w14:paraId="5B223AEE"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B3B9148" w14:textId="07222F93"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Si no se dispone de los medios necesarios para realizar las actividades propuestas, se recomienda un interactivo del Centro Nacional de Información y Comunicación Educativa para realizar cálculos de densidades </w:t>
            </w:r>
            <w:r w:rsidR="00333BFB" w:rsidRPr="00333AD4">
              <w:rPr>
                <w:rFonts w:ascii="Arial" w:hAnsi="Arial" w:cs="Arial"/>
                <w:color w:val="548DD4" w:themeColor="text2" w:themeTint="99"/>
              </w:rPr>
              <w:t>[</w:t>
            </w:r>
            <w:r w:rsidR="00116EF3">
              <w:fldChar w:fldCharType="begin"/>
            </w:r>
            <w:r w:rsidR="00116EF3">
              <w:instrText xml:space="preserve"> HYPERLINK "http://concurso.cnice.mec.es/cnice2005/93_iniciacion_interactiva_materia/curso/materiales/propiedades/densidad.htm" \t "_blank" </w:instrText>
            </w:r>
            <w:r w:rsidR="00116EF3">
              <w:fldChar w:fldCharType="separate"/>
            </w:r>
            <w:r w:rsidR="00333BFB" w:rsidRPr="00333AD4">
              <w:rPr>
                <w:rStyle w:val="Hipervnculo"/>
                <w:rFonts w:ascii="Arial" w:eastAsia="Calibri" w:hAnsi="Arial" w:cs="Arial"/>
                <w:color w:val="548DD4" w:themeColor="text2" w:themeTint="99"/>
              </w:rPr>
              <w:t>VER</w:t>
            </w:r>
            <w:r w:rsidR="00116EF3">
              <w:rPr>
                <w:rStyle w:val="Hipervnculo"/>
                <w:rFonts w:ascii="Arial" w:eastAsia="Calibri" w:hAnsi="Arial" w:cs="Arial"/>
                <w:color w:val="548DD4" w:themeColor="text2" w:themeTint="99"/>
              </w:rPr>
              <w:fldChar w:fldCharType="end"/>
            </w:r>
            <w:r w:rsidR="00333BFB" w:rsidRPr="00333AD4">
              <w:rPr>
                <w:rFonts w:ascii="Arial" w:hAnsi="Arial" w:cs="Arial"/>
                <w:color w:val="548DD4" w:themeColor="text2" w:themeTint="99"/>
              </w:rPr>
              <w:t>]</w:t>
            </w:r>
            <w:r w:rsidR="00A8573E" w:rsidRPr="00333AD4">
              <w:rPr>
                <w:rFonts w:ascii="Arial" w:hAnsi="Arial" w:cs="Arial"/>
                <w:color w:val="548DD4" w:themeColor="text2" w:themeTint="99"/>
                <w:sz w:val="24"/>
                <w:szCs w:val="24"/>
              </w:rPr>
              <w:t>,</w:t>
            </w:r>
            <w:r w:rsidR="00333BFB" w:rsidRPr="00333AD4">
              <w:rPr>
                <w:rFonts w:ascii="Arial" w:hAnsi="Arial" w:cs="Arial"/>
                <w:color w:val="548DD4" w:themeColor="text2" w:themeTint="99"/>
                <w:sz w:val="24"/>
                <w:szCs w:val="24"/>
              </w:rPr>
              <w:t xml:space="preserve"> </w:t>
            </w:r>
            <w:r w:rsidRPr="003A2015">
              <w:rPr>
                <w:rFonts w:ascii="Arial" w:hAnsi="Arial" w:cs="Arial"/>
                <w:sz w:val="24"/>
                <w:szCs w:val="24"/>
              </w:rPr>
              <w:t xml:space="preserve">y una serie de actividades del IES Aguilar y Cano para trabajar el concepto </w:t>
            </w:r>
            <w:r w:rsidR="00333BFB" w:rsidRPr="003A2015">
              <w:rPr>
                <w:rFonts w:ascii="Arial" w:hAnsi="Arial" w:cs="Arial"/>
                <w:color w:val="548DD4" w:themeColor="text2" w:themeTint="99"/>
                <w:sz w:val="24"/>
                <w:szCs w:val="24"/>
              </w:rPr>
              <w:t>[</w:t>
            </w:r>
            <w:r w:rsidR="00116EF3">
              <w:fldChar w:fldCharType="begin"/>
            </w:r>
            <w:r w:rsidR="00116EF3">
              <w:instrText xml:space="preserve"> HYPERLINK "http://www.iesaguilarycano.com/dpto/fyq/densidad/densidad.htm" \t "_blank" </w:instrText>
            </w:r>
            <w:r w:rsidR="00116EF3">
              <w:fldChar w:fldCharType="separate"/>
            </w:r>
            <w:r w:rsidR="00333BFB" w:rsidRPr="003A2015">
              <w:rPr>
                <w:rStyle w:val="Hipervnculo"/>
                <w:rFonts w:ascii="Arial" w:eastAsia="Calibri" w:hAnsi="Arial" w:cs="Arial"/>
                <w:color w:val="548DD4" w:themeColor="text2" w:themeTint="99"/>
                <w:sz w:val="24"/>
                <w:szCs w:val="24"/>
              </w:rPr>
              <w:t>VER</w:t>
            </w:r>
            <w:r w:rsidR="00116EF3">
              <w:rPr>
                <w:rStyle w:val="Hipervnculo"/>
                <w:rFonts w:ascii="Arial" w:eastAsia="Calibri" w:hAnsi="Arial" w:cs="Arial"/>
                <w:color w:val="548DD4" w:themeColor="text2" w:themeTint="99"/>
              </w:rPr>
              <w:fldChar w:fldCharType="end"/>
            </w:r>
            <w:r w:rsidRPr="003A2015">
              <w:rPr>
                <w:rFonts w:ascii="Arial" w:hAnsi="Arial" w:cs="Arial"/>
                <w:color w:val="548DD4" w:themeColor="text2" w:themeTint="99"/>
                <w:sz w:val="24"/>
                <w:szCs w:val="24"/>
              </w:rPr>
              <w:t>].</w:t>
            </w:r>
          </w:p>
          <w:p w14:paraId="4741424F" w14:textId="77777777" w:rsidR="002C367E" w:rsidRPr="003A2015" w:rsidRDefault="002C367E" w:rsidP="003A2015">
            <w:pPr>
              <w:spacing w:line="360" w:lineRule="auto"/>
              <w:jc w:val="both"/>
              <w:rPr>
                <w:rFonts w:ascii="Arial" w:hAnsi="Arial" w:cs="Arial"/>
                <w:b/>
                <w:sz w:val="24"/>
                <w:szCs w:val="24"/>
                <w:lang w:val="es-ES_tradnl"/>
              </w:rPr>
            </w:pPr>
          </w:p>
          <w:p w14:paraId="2D99B1A8" w14:textId="25A691EA" w:rsidR="002C367E" w:rsidRPr="003A2015" w:rsidRDefault="002C367E" w:rsidP="003A2015">
            <w:pPr>
              <w:spacing w:line="360" w:lineRule="auto"/>
              <w:jc w:val="both"/>
              <w:rPr>
                <w:rFonts w:ascii="Arial" w:hAnsi="Arial" w:cs="Arial"/>
                <w:b/>
                <w:sz w:val="24"/>
                <w:szCs w:val="24"/>
                <w:lang w:val="es-ES_tradnl"/>
              </w:rPr>
            </w:pPr>
            <w:r w:rsidRPr="003A2015">
              <w:rPr>
                <w:rFonts w:ascii="Arial" w:hAnsi="Arial" w:cs="Arial"/>
                <w:b/>
                <w:sz w:val="24"/>
                <w:szCs w:val="24"/>
                <w:lang w:val="es-ES_tradnl"/>
              </w:rPr>
              <w:t>Ficha del estudiante</w:t>
            </w:r>
            <w:r w:rsidR="00C671C9">
              <w:rPr>
                <w:rFonts w:ascii="Arial" w:hAnsi="Arial" w:cs="Arial"/>
                <w:b/>
                <w:sz w:val="24"/>
                <w:szCs w:val="24"/>
                <w:lang w:val="es-ES_tradnl"/>
              </w:rPr>
              <w:t xml:space="preserve"> </w:t>
            </w:r>
          </w:p>
          <w:p w14:paraId="7C415584" w14:textId="77777777" w:rsidR="002C367E" w:rsidRPr="003A2015" w:rsidRDefault="002C367E" w:rsidP="003A2015">
            <w:pPr>
              <w:spacing w:line="360" w:lineRule="auto"/>
              <w:jc w:val="both"/>
              <w:rPr>
                <w:rFonts w:ascii="Arial" w:hAnsi="Arial" w:cs="Arial"/>
                <w:b/>
                <w:sz w:val="24"/>
                <w:szCs w:val="24"/>
                <w:lang w:val="es-ES_tradnl"/>
              </w:rPr>
            </w:pPr>
          </w:p>
          <w:p w14:paraId="717AA0D6" w14:textId="77777777" w:rsidR="002C367E" w:rsidRPr="003A2015" w:rsidRDefault="002C367E" w:rsidP="003A2015">
            <w:pPr>
              <w:pStyle w:val="cabecera2"/>
              <w:shd w:val="clear" w:color="auto" w:fill="FFFFFF"/>
              <w:spacing w:before="0" w:beforeAutospacing="0" w:after="0" w:afterAutospacing="0" w:line="360" w:lineRule="auto"/>
              <w:rPr>
                <w:rFonts w:ascii="Arial" w:hAnsi="Arial" w:cs="Arial"/>
                <w:b/>
                <w:color w:val="585858"/>
                <w:sz w:val="24"/>
                <w:szCs w:val="24"/>
              </w:rPr>
            </w:pPr>
            <w:r w:rsidRPr="003A2015">
              <w:rPr>
                <w:rFonts w:ascii="Arial" w:hAnsi="Arial" w:cs="Arial"/>
                <w:b/>
                <w:color w:val="585858"/>
                <w:sz w:val="24"/>
                <w:szCs w:val="24"/>
              </w:rPr>
              <w:t>Definición y características de la densidad</w:t>
            </w:r>
          </w:p>
          <w:p w14:paraId="08792390"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r w:rsidRPr="003A2015">
              <w:rPr>
                <w:rFonts w:ascii="Arial" w:hAnsi="Arial" w:cs="Arial"/>
                <w:sz w:val="24"/>
                <w:szCs w:val="24"/>
              </w:rPr>
              <w:t>La</w:t>
            </w:r>
            <w:r w:rsidRPr="003A2015">
              <w:rPr>
                <w:rStyle w:val="apple-converted-space"/>
                <w:rFonts w:ascii="Arial" w:hAnsi="Arial" w:cs="Arial"/>
                <w:sz w:val="24"/>
                <w:szCs w:val="24"/>
              </w:rPr>
              <w:t> </w:t>
            </w:r>
            <w:r w:rsidRPr="003A2015">
              <w:rPr>
                <w:rStyle w:val="negrita"/>
                <w:rFonts w:ascii="Arial" w:hAnsi="Arial" w:cs="Arial"/>
                <w:sz w:val="24"/>
                <w:szCs w:val="24"/>
              </w:rPr>
              <w:t>densidad</w:t>
            </w:r>
            <w:r w:rsidRPr="003A2015">
              <w:rPr>
                <w:rStyle w:val="apple-converted-space"/>
                <w:rFonts w:ascii="Arial" w:hAnsi="Arial" w:cs="Arial"/>
                <w:sz w:val="24"/>
                <w:szCs w:val="24"/>
              </w:rPr>
              <w:t> </w:t>
            </w:r>
            <w:r w:rsidRPr="003A2015">
              <w:rPr>
                <w:rFonts w:ascii="Arial" w:hAnsi="Arial" w:cs="Arial"/>
                <w:sz w:val="24"/>
                <w:szCs w:val="24"/>
              </w:rPr>
              <w:t>es la cantidad de masa que se encuentra en un determinado volumen. Esta se calcula dividiendo la masa de un material por el volumen que ocupa. La unidad del Sistema Internacional de Unidades (SI) que mide la densidad es el</w:t>
            </w:r>
            <w:r w:rsidRPr="003A2015">
              <w:rPr>
                <w:rStyle w:val="apple-converted-space"/>
                <w:rFonts w:ascii="Arial" w:hAnsi="Arial" w:cs="Arial"/>
                <w:sz w:val="24"/>
                <w:szCs w:val="24"/>
              </w:rPr>
              <w:t> </w:t>
            </w:r>
            <w:r w:rsidRPr="003A2015">
              <w:rPr>
                <w:rStyle w:val="negrita"/>
                <w:rFonts w:ascii="Arial" w:hAnsi="Arial" w:cs="Arial"/>
                <w:sz w:val="24"/>
                <w:szCs w:val="24"/>
              </w:rPr>
              <w:t>kg/m</w:t>
            </w:r>
            <w:r w:rsidRPr="003A2015">
              <w:rPr>
                <w:rStyle w:val="superindice"/>
                <w:rFonts w:ascii="Arial" w:hAnsi="Arial" w:cs="Arial"/>
                <w:sz w:val="24"/>
                <w:szCs w:val="24"/>
                <w:vertAlign w:val="superscript"/>
              </w:rPr>
              <w:t>3</w:t>
            </w:r>
            <w:r w:rsidRPr="003A2015">
              <w:rPr>
                <w:rFonts w:ascii="Arial" w:hAnsi="Arial" w:cs="Arial"/>
                <w:sz w:val="24"/>
                <w:szCs w:val="24"/>
              </w:rPr>
              <w:t>. La densidad es una medida propia de cada material y se mantiene constante en él.</w:t>
            </w:r>
          </w:p>
          <w:p w14:paraId="2A55FB7E"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p>
          <w:p w14:paraId="3F9DE2BF" w14:textId="02B43E0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Los objetos que tienen menor densidad flotan en los fluidos con una densidad mayor. Esto explica por qué el aceite (densidad 920 kg/m</w:t>
            </w:r>
            <w:r w:rsidRPr="003A2015">
              <w:rPr>
                <w:rStyle w:val="superindice"/>
                <w:rFonts w:ascii="Arial" w:hAnsi="Arial" w:cs="Arial"/>
                <w:sz w:val="24"/>
                <w:szCs w:val="24"/>
                <w:vertAlign w:val="superscript"/>
              </w:rPr>
              <w:t>3</w:t>
            </w:r>
            <w:r w:rsidRPr="003A2015">
              <w:rPr>
                <w:rFonts w:ascii="Arial" w:hAnsi="Arial" w:cs="Arial"/>
                <w:sz w:val="24"/>
                <w:szCs w:val="24"/>
              </w:rPr>
              <w:t>) flota sobre el agua (densidad 1000 kg/m</w:t>
            </w:r>
            <w:r w:rsidRPr="003A2015">
              <w:rPr>
                <w:rStyle w:val="superindice"/>
                <w:rFonts w:ascii="Arial" w:hAnsi="Arial" w:cs="Arial"/>
                <w:sz w:val="24"/>
                <w:szCs w:val="24"/>
                <w:vertAlign w:val="superscript"/>
              </w:rPr>
              <w:t>3</w:t>
            </w:r>
            <w:r w:rsidRPr="003A2015">
              <w:rPr>
                <w:rFonts w:ascii="Arial" w:hAnsi="Arial" w:cs="Arial"/>
                <w:sz w:val="24"/>
                <w:szCs w:val="24"/>
              </w:rPr>
              <w:t>) y, en cambio, una bola de acero (densidad 7800 kg/m</w:t>
            </w:r>
            <w:r w:rsidRPr="003A2015">
              <w:rPr>
                <w:rStyle w:val="superindice"/>
                <w:rFonts w:ascii="Arial" w:hAnsi="Arial" w:cs="Arial"/>
                <w:sz w:val="24"/>
                <w:szCs w:val="24"/>
                <w:vertAlign w:val="superscript"/>
              </w:rPr>
              <w:t>3</w:t>
            </w:r>
            <w:r w:rsidRPr="003A2015">
              <w:rPr>
                <w:rFonts w:ascii="Arial" w:hAnsi="Arial" w:cs="Arial"/>
                <w:sz w:val="24"/>
                <w:szCs w:val="24"/>
              </w:rPr>
              <w:t>) se hunde en el agua.</w:t>
            </w:r>
          </w:p>
          <w:p w14:paraId="2710884A"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p w14:paraId="40493CA0" w14:textId="6A02A014"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La densidad de un material solo</w:t>
            </w:r>
            <w:r w:rsidRPr="003A2015">
              <w:rPr>
                <w:rStyle w:val="apple-converted-space"/>
                <w:rFonts w:ascii="Arial" w:hAnsi="Arial" w:cs="Arial"/>
                <w:sz w:val="24"/>
                <w:szCs w:val="24"/>
              </w:rPr>
              <w:t> </w:t>
            </w:r>
            <w:r w:rsidRPr="003A2015">
              <w:rPr>
                <w:rStyle w:val="negrita"/>
                <w:rFonts w:ascii="Arial" w:hAnsi="Arial" w:cs="Arial"/>
                <w:sz w:val="24"/>
                <w:szCs w:val="24"/>
              </w:rPr>
              <w:t>cambia con la presión</w:t>
            </w:r>
            <w:r w:rsidRPr="003A2015">
              <w:rPr>
                <w:rStyle w:val="apple-converted-space"/>
                <w:rFonts w:ascii="Arial" w:hAnsi="Arial" w:cs="Arial"/>
                <w:sz w:val="24"/>
                <w:szCs w:val="24"/>
              </w:rPr>
              <w:t> </w:t>
            </w:r>
            <w:r w:rsidRPr="003A2015">
              <w:rPr>
                <w:rFonts w:ascii="Arial" w:hAnsi="Arial" w:cs="Arial"/>
                <w:sz w:val="24"/>
                <w:szCs w:val="24"/>
              </w:rPr>
              <w:t>o</w:t>
            </w:r>
            <w:r w:rsidRPr="003A2015">
              <w:rPr>
                <w:rStyle w:val="apple-converted-space"/>
                <w:rFonts w:ascii="Arial" w:hAnsi="Arial" w:cs="Arial"/>
                <w:sz w:val="24"/>
                <w:szCs w:val="24"/>
              </w:rPr>
              <w:t> </w:t>
            </w:r>
            <w:r w:rsidRPr="003A2015">
              <w:rPr>
                <w:rStyle w:val="negrita"/>
                <w:rFonts w:ascii="Arial" w:hAnsi="Arial" w:cs="Arial"/>
                <w:sz w:val="24"/>
                <w:szCs w:val="24"/>
              </w:rPr>
              <w:t>con la temperatura</w:t>
            </w:r>
            <w:r w:rsidRPr="003A2015">
              <w:rPr>
                <w:rFonts w:ascii="Arial" w:hAnsi="Arial" w:cs="Arial"/>
                <w:sz w:val="24"/>
                <w:szCs w:val="24"/>
              </w:rPr>
              <w:t xml:space="preserve">. En general, cuando aumenta la temperatura de un material, su densidad disminuye. Por eso el aire caliente sube, </w:t>
            </w:r>
            <w:r w:rsidR="00D82B88">
              <w:rPr>
                <w:rFonts w:ascii="Arial" w:hAnsi="Arial" w:cs="Arial"/>
                <w:sz w:val="24"/>
                <w:szCs w:val="24"/>
              </w:rPr>
              <w:t>pues</w:t>
            </w:r>
            <w:r w:rsidRPr="003A2015">
              <w:rPr>
                <w:rFonts w:ascii="Arial" w:hAnsi="Arial" w:cs="Arial"/>
                <w:sz w:val="24"/>
                <w:szCs w:val="24"/>
              </w:rPr>
              <w:t xml:space="preserve"> al calentarse, su densidad disminuye y, por tanto, flota sobre el aire frío. El cambio de densidad que provoca la alteración de la temperatura del aire tiene su aplicación en los globos aerostáticos, donde se calienta el aire que tienen dentro para que puedan volar.</w:t>
            </w:r>
          </w:p>
          <w:p w14:paraId="54A79360" w14:textId="77777777" w:rsidR="002C367E" w:rsidRPr="003A2015" w:rsidRDefault="002C367E" w:rsidP="003A2015">
            <w:pPr>
              <w:pStyle w:val="Normal4"/>
              <w:shd w:val="clear" w:color="auto" w:fill="FFFFFF"/>
              <w:spacing w:before="0" w:beforeAutospacing="0" w:after="0" w:afterAutospacing="0" w:line="360" w:lineRule="auto"/>
              <w:rPr>
                <w:rFonts w:ascii="Arial" w:hAnsi="Arial" w:cs="Arial"/>
                <w:sz w:val="24"/>
                <w:szCs w:val="24"/>
              </w:rPr>
            </w:pPr>
          </w:p>
          <w:tbl>
            <w:tblPr>
              <w:tblW w:w="6610" w:type="dxa"/>
              <w:tblBorders>
                <w:top w:val="single" w:sz="6" w:space="0" w:color="CCCCCC"/>
                <w:left w:val="single" w:sz="6" w:space="0" w:color="CCCCCC"/>
                <w:bottom w:val="single" w:sz="6" w:space="0" w:color="CCCCCC"/>
                <w:right w:val="single" w:sz="6" w:space="0" w:color="CCCCCC"/>
              </w:tblBorders>
              <w:shd w:val="clear" w:color="auto" w:fill="FFFFFF"/>
              <w:tblCellMar>
                <w:top w:w="75" w:type="dxa"/>
                <w:left w:w="75" w:type="dxa"/>
                <w:bottom w:w="75" w:type="dxa"/>
                <w:right w:w="75" w:type="dxa"/>
              </w:tblCellMar>
              <w:tblLook w:val="04A0" w:firstRow="1" w:lastRow="0" w:firstColumn="1" w:lastColumn="0" w:noHBand="0" w:noVBand="1"/>
            </w:tblPr>
            <w:tblGrid>
              <w:gridCol w:w="1718"/>
              <w:gridCol w:w="1418"/>
              <w:gridCol w:w="1559"/>
              <w:gridCol w:w="1915"/>
            </w:tblGrid>
            <w:tr w:rsidR="002C367E" w:rsidRPr="003A2015" w14:paraId="43CA8864"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BCDAE21" w14:textId="77777777" w:rsidR="002C367E" w:rsidRPr="003A2015" w:rsidRDefault="002C367E" w:rsidP="003A2015">
                  <w:pPr>
                    <w:spacing w:after="0" w:line="360" w:lineRule="auto"/>
                    <w:rPr>
                      <w:rFonts w:ascii="Arial" w:hAnsi="Arial" w:cs="Arial"/>
                    </w:rPr>
                  </w:pPr>
                  <w:r w:rsidRPr="003A2015">
                    <w:rPr>
                      <w:rStyle w:val="negrita"/>
                      <w:rFonts w:ascii="Arial" w:hAnsi="Arial" w:cs="Arial"/>
                    </w:rPr>
                    <w:t>MATERIAL</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C9E032D" w14:textId="77777777" w:rsidR="002C367E" w:rsidRPr="003A2015" w:rsidRDefault="002C367E" w:rsidP="003A2015">
                  <w:pPr>
                    <w:spacing w:after="0" w:line="360" w:lineRule="auto"/>
                    <w:rPr>
                      <w:rFonts w:ascii="Arial" w:hAnsi="Arial" w:cs="Arial"/>
                    </w:rPr>
                  </w:pPr>
                  <w:r w:rsidRPr="003A2015">
                    <w:rPr>
                      <w:rStyle w:val="negrita"/>
                      <w:rFonts w:ascii="Arial" w:hAnsi="Arial" w:cs="Arial"/>
                    </w:rPr>
                    <w:t>DENSIDAD EN kg/m</w:t>
                  </w:r>
                  <w:r w:rsidRPr="003A2015">
                    <w:rPr>
                      <w:rStyle w:val="superindice"/>
                      <w:rFonts w:ascii="Arial" w:hAnsi="Arial" w:cs="Arial"/>
                      <w:vertAlign w:val="superscript"/>
                    </w:rPr>
                    <w:t>3</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34ECB15C" w14:textId="77777777" w:rsidR="002C367E" w:rsidRPr="003A2015" w:rsidRDefault="002C367E" w:rsidP="003A2015">
                  <w:pPr>
                    <w:spacing w:after="0" w:line="360" w:lineRule="auto"/>
                    <w:rPr>
                      <w:rStyle w:val="negrita"/>
                      <w:rFonts w:ascii="Arial" w:hAnsi="Arial" w:cs="Arial"/>
                    </w:rPr>
                  </w:pPr>
                  <w:r w:rsidRPr="003A2015">
                    <w:rPr>
                      <w:rStyle w:val="negrita"/>
                      <w:rFonts w:ascii="Arial" w:hAnsi="Arial" w:cs="Arial"/>
                    </w:rPr>
                    <w:t>DENSIDAD EN g/cm</w:t>
                  </w:r>
                  <w:r w:rsidRPr="003A2015">
                    <w:rPr>
                      <w:rStyle w:val="superindice"/>
                      <w:rFonts w:ascii="Arial" w:hAnsi="Arial" w:cs="Arial"/>
                      <w:vertAlign w:val="superscript"/>
                    </w:rPr>
                    <w:t>3</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775CF25B" w14:textId="77777777" w:rsidR="002C367E" w:rsidRPr="003A2015" w:rsidRDefault="002C367E" w:rsidP="003A2015">
                  <w:pPr>
                    <w:spacing w:after="0" w:line="360" w:lineRule="auto"/>
                    <w:rPr>
                      <w:rStyle w:val="negrita"/>
                      <w:rFonts w:ascii="Arial" w:hAnsi="Arial" w:cs="Arial"/>
                    </w:rPr>
                  </w:pPr>
                  <w:r w:rsidRPr="003A2015">
                    <w:rPr>
                      <w:rStyle w:val="negrita"/>
                      <w:rFonts w:ascii="Arial" w:hAnsi="Arial" w:cs="Arial"/>
                    </w:rPr>
                    <w:t>DENSIDAD EN g/l</w:t>
                  </w:r>
                </w:p>
              </w:tc>
            </w:tr>
            <w:tr w:rsidR="002C367E" w:rsidRPr="003A2015" w14:paraId="0430F31E"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BDF3D6B" w14:textId="77777777" w:rsidR="002C367E" w:rsidRPr="003A2015" w:rsidRDefault="002C367E" w:rsidP="003A2015">
                  <w:pPr>
                    <w:spacing w:after="0" w:line="360" w:lineRule="auto"/>
                    <w:rPr>
                      <w:rFonts w:ascii="Arial" w:hAnsi="Arial" w:cs="Arial"/>
                    </w:rPr>
                  </w:pPr>
                  <w:r w:rsidRPr="003A2015">
                    <w:rPr>
                      <w:rFonts w:ascii="Arial" w:hAnsi="Arial" w:cs="Arial"/>
                    </w:rPr>
                    <w:t>Agua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E440A96" w14:textId="01C4125C" w:rsidR="002C367E" w:rsidRPr="003A2015" w:rsidRDefault="002C367E" w:rsidP="003A2015">
                  <w:pPr>
                    <w:spacing w:after="0" w:line="360" w:lineRule="auto"/>
                    <w:rPr>
                      <w:rFonts w:ascii="Arial" w:hAnsi="Arial" w:cs="Arial"/>
                    </w:rPr>
                  </w:pPr>
                  <w:r w:rsidRPr="003A2015">
                    <w:rPr>
                      <w:rFonts w:ascii="Arial" w:hAnsi="Arial" w:cs="Arial"/>
                    </w:rPr>
                    <w:t>1000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2356F8BB" w14:textId="77777777" w:rsidR="002C367E" w:rsidRPr="003A2015" w:rsidRDefault="002C367E" w:rsidP="003A2015">
                  <w:pPr>
                    <w:spacing w:after="0" w:line="360" w:lineRule="auto"/>
                    <w:rPr>
                      <w:rFonts w:ascii="Arial" w:hAnsi="Arial" w:cs="Arial"/>
                    </w:rPr>
                  </w:pPr>
                  <w:r w:rsidRPr="003A2015">
                    <w:rPr>
                      <w:rFonts w:ascii="Arial" w:hAnsi="Arial" w:cs="Arial"/>
                    </w:rPr>
                    <w:t>1</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5A90E869" w14:textId="5A0106E5" w:rsidR="002C367E" w:rsidRPr="003A2015" w:rsidRDefault="002C367E" w:rsidP="003A2015">
                  <w:pPr>
                    <w:spacing w:after="0" w:line="360" w:lineRule="auto"/>
                    <w:rPr>
                      <w:rFonts w:ascii="Arial" w:hAnsi="Arial" w:cs="Arial"/>
                    </w:rPr>
                  </w:pPr>
                  <w:r w:rsidRPr="003A2015">
                    <w:rPr>
                      <w:rFonts w:ascii="Arial" w:hAnsi="Arial" w:cs="Arial"/>
                    </w:rPr>
                    <w:t>1000</w:t>
                  </w:r>
                </w:p>
              </w:tc>
            </w:tr>
            <w:tr w:rsidR="002C367E" w:rsidRPr="003A2015" w14:paraId="3F8C3AEB"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4EB79BF" w14:textId="77777777" w:rsidR="002C367E" w:rsidRPr="003A2015" w:rsidRDefault="002C367E" w:rsidP="003A2015">
                  <w:pPr>
                    <w:spacing w:after="0" w:line="360" w:lineRule="auto"/>
                    <w:rPr>
                      <w:rFonts w:ascii="Arial" w:hAnsi="Arial" w:cs="Arial"/>
                    </w:rPr>
                  </w:pPr>
                  <w:r w:rsidRPr="003A2015">
                    <w:rPr>
                      <w:rFonts w:ascii="Arial" w:hAnsi="Arial" w:cs="Arial"/>
                    </w:rPr>
                    <w:t>Aceite</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8AA88E7" w14:textId="77777777" w:rsidR="002C367E" w:rsidRPr="003A2015" w:rsidRDefault="002C367E" w:rsidP="003A2015">
                  <w:pPr>
                    <w:spacing w:after="0" w:line="360" w:lineRule="auto"/>
                    <w:rPr>
                      <w:rFonts w:ascii="Arial" w:hAnsi="Arial" w:cs="Arial"/>
                    </w:rPr>
                  </w:pPr>
                  <w:r w:rsidRPr="003A2015">
                    <w:rPr>
                      <w:rFonts w:ascii="Arial" w:hAnsi="Arial" w:cs="Arial"/>
                    </w:rPr>
                    <w:t>920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0152CAB5" w14:textId="5721C86C" w:rsidR="002C367E" w:rsidRPr="003A2015" w:rsidRDefault="002C367E" w:rsidP="00534DEF">
                  <w:pPr>
                    <w:spacing w:after="0" w:line="360" w:lineRule="auto"/>
                    <w:rPr>
                      <w:rFonts w:ascii="Arial" w:hAnsi="Arial" w:cs="Arial"/>
                    </w:rPr>
                  </w:pPr>
                  <w:r w:rsidRPr="003A2015">
                    <w:rPr>
                      <w:rFonts w:ascii="Arial" w:hAnsi="Arial" w:cs="Arial"/>
                    </w:rPr>
                    <w:t>0</w:t>
                  </w:r>
                  <w:r w:rsidR="00534DEF">
                    <w:rPr>
                      <w:rFonts w:ascii="Arial" w:hAnsi="Arial" w:cs="Arial"/>
                    </w:rPr>
                    <w:t>,</w:t>
                  </w:r>
                  <w:r w:rsidRPr="003A2015">
                    <w:rPr>
                      <w:rFonts w:ascii="Arial" w:hAnsi="Arial" w:cs="Arial"/>
                    </w:rPr>
                    <w:t>92</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60372B7D" w14:textId="77777777" w:rsidR="002C367E" w:rsidRPr="003A2015" w:rsidRDefault="002C367E" w:rsidP="003A2015">
                  <w:pPr>
                    <w:spacing w:after="0" w:line="360" w:lineRule="auto"/>
                    <w:rPr>
                      <w:rFonts w:ascii="Arial" w:hAnsi="Arial" w:cs="Arial"/>
                    </w:rPr>
                  </w:pPr>
                  <w:r w:rsidRPr="003A2015">
                    <w:rPr>
                      <w:rFonts w:ascii="Arial" w:hAnsi="Arial" w:cs="Arial"/>
                    </w:rPr>
                    <w:t>920</w:t>
                  </w:r>
                </w:p>
              </w:tc>
            </w:tr>
            <w:tr w:rsidR="002C367E" w:rsidRPr="003A2015" w14:paraId="1127C6AF"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1BD2CE1" w14:textId="77777777" w:rsidR="002C367E" w:rsidRPr="003A2015" w:rsidRDefault="002C367E" w:rsidP="003A2015">
                  <w:pPr>
                    <w:spacing w:after="0" w:line="360" w:lineRule="auto"/>
                    <w:rPr>
                      <w:rFonts w:ascii="Arial" w:hAnsi="Arial" w:cs="Arial"/>
                    </w:rPr>
                  </w:pPr>
                  <w:r w:rsidRPr="003A2015">
                    <w:rPr>
                      <w:rFonts w:ascii="Arial" w:hAnsi="Arial" w:cs="Arial"/>
                    </w:rPr>
                    <w:t>Gasolina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16F6F9B" w14:textId="77777777" w:rsidR="002C367E" w:rsidRPr="003A2015" w:rsidRDefault="002C367E" w:rsidP="003A2015">
                  <w:pPr>
                    <w:spacing w:after="0" w:line="360" w:lineRule="auto"/>
                    <w:rPr>
                      <w:rFonts w:ascii="Arial" w:hAnsi="Arial" w:cs="Arial"/>
                    </w:rPr>
                  </w:pPr>
                  <w:r w:rsidRPr="003A2015">
                    <w:rPr>
                      <w:rFonts w:ascii="Arial" w:hAnsi="Arial" w:cs="Arial"/>
                    </w:rPr>
                    <w:t>680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3B196C2C" w14:textId="4B79CD76" w:rsidR="002C367E" w:rsidRPr="003A2015" w:rsidRDefault="002C367E" w:rsidP="003A2015">
                  <w:pPr>
                    <w:spacing w:after="0" w:line="360" w:lineRule="auto"/>
                    <w:rPr>
                      <w:rFonts w:ascii="Arial" w:hAnsi="Arial" w:cs="Arial"/>
                    </w:rPr>
                  </w:pPr>
                  <w:r w:rsidRPr="003A2015">
                    <w:rPr>
                      <w:rFonts w:ascii="Arial" w:hAnsi="Arial" w:cs="Arial"/>
                    </w:rPr>
                    <w:t>0</w:t>
                  </w:r>
                  <w:r w:rsidR="00534DEF">
                    <w:rPr>
                      <w:rFonts w:ascii="Arial" w:hAnsi="Arial" w:cs="Arial"/>
                    </w:rPr>
                    <w:t>,</w:t>
                  </w:r>
                  <w:r w:rsidRPr="003A2015">
                    <w:rPr>
                      <w:rFonts w:ascii="Arial" w:hAnsi="Arial" w:cs="Arial"/>
                    </w:rPr>
                    <w:t>68</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59579CD0" w14:textId="77777777" w:rsidR="002C367E" w:rsidRPr="003A2015" w:rsidRDefault="002C367E" w:rsidP="003A2015">
                  <w:pPr>
                    <w:spacing w:after="0" w:line="360" w:lineRule="auto"/>
                    <w:rPr>
                      <w:rFonts w:ascii="Arial" w:hAnsi="Arial" w:cs="Arial"/>
                    </w:rPr>
                  </w:pPr>
                  <w:r w:rsidRPr="003A2015">
                    <w:rPr>
                      <w:rFonts w:ascii="Arial" w:hAnsi="Arial" w:cs="Arial"/>
                    </w:rPr>
                    <w:t>680</w:t>
                  </w:r>
                </w:p>
              </w:tc>
            </w:tr>
            <w:tr w:rsidR="002C367E" w:rsidRPr="003A2015" w14:paraId="71D70EC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DFDE95D" w14:textId="77777777" w:rsidR="002C367E" w:rsidRPr="003A2015" w:rsidRDefault="002C367E" w:rsidP="003A2015">
                  <w:pPr>
                    <w:spacing w:after="0" w:line="360" w:lineRule="auto"/>
                    <w:rPr>
                      <w:rFonts w:ascii="Arial" w:hAnsi="Arial" w:cs="Arial"/>
                    </w:rPr>
                  </w:pPr>
                  <w:r w:rsidRPr="003A2015">
                    <w:rPr>
                      <w:rFonts w:ascii="Arial" w:hAnsi="Arial" w:cs="Arial"/>
                    </w:rPr>
                    <w:t>Plomo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0EE5AB1" w14:textId="1ACC01DC" w:rsidR="002C367E" w:rsidRPr="003A2015" w:rsidRDefault="002C367E" w:rsidP="003A2015">
                  <w:pPr>
                    <w:spacing w:after="0" w:line="360" w:lineRule="auto"/>
                    <w:rPr>
                      <w:rFonts w:ascii="Arial" w:hAnsi="Arial" w:cs="Arial"/>
                    </w:rPr>
                  </w:pPr>
                  <w:r w:rsidRPr="003A2015">
                    <w:rPr>
                      <w:rFonts w:ascii="Arial" w:hAnsi="Arial" w:cs="Arial"/>
                    </w:rPr>
                    <w:t>11300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631A2432" w14:textId="1F700E2B" w:rsidR="002C367E" w:rsidRPr="003A2015" w:rsidRDefault="002C367E" w:rsidP="003A2015">
                  <w:pPr>
                    <w:spacing w:after="0" w:line="360" w:lineRule="auto"/>
                    <w:rPr>
                      <w:rFonts w:ascii="Arial" w:hAnsi="Arial" w:cs="Arial"/>
                    </w:rPr>
                  </w:pPr>
                  <w:r w:rsidRPr="003A2015">
                    <w:rPr>
                      <w:rFonts w:ascii="Arial" w:hAnsi="Arial" w:cs="Arial"/>
                    </w:rPr>
                    <w:t>11</w:t>
                  </w:r>
                  <w:r w:rsidR="00534DEF">
                    <w:rPr>
                      <w:rFonts w:ascii="Arial" w:hAnsi="Arial" w:cs="Arial"/>
                    </w:rPr>
                    <w:t>,</w:t>
                  </w:r>
                  <w:r w:rsidRPr="003A2015">
                    <w:rPr>
                      <w:rFonts w:ascii="Arial" w:hAnsi="Arial" w:cs="Arial"/>
                    </w:rPr>
                    <w:t>3</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7CEB8194" w14:textId="28DC58C5" w:rsidR="002C367E" w:rsidRPr="003A2015" w:rsidRDefault="002C367E" w:rsidP="003A2015">
                  <w:pPr>
                    <w:spacing w:after="0" w:line="360" w:lineRule="auto"/>
                    <w:rPr>
                      <w:rFonts w:ascii="Arial" w:hAnsi="Arial" w:cs="Arial"/>
                    </w:rPr>
                  </w:pPr>
                  <w:r w:rsidRPr="003A2015">
                    <w:rPr>
                      <w:rFonts w:ascii="Arial" w:hAnsi="Arial" w:cs="Arial"/>
                    </w:rPr>
                    <w:t>11300</w:t>
                  </w:r>
                </w:p>
              </w:tc>
            </w:tr>
            <w:tr w:rsidR="002C367E" w:rsidRPr="003A2015" w14:paraId="09BAE10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25F372B" w14:textId="77777777" w:rsidR="002C367E" w:rsidRPr="003A2015" w:rsidRDefault="002C367E" w:rsidP="003A2015">
                  <w:pPr>
                    <w:spacing w:after="0" w:line="360" w:lineRule="auto"/>
                    <w:rPr>
                      <w:rFonts w:ascii="Arial" w:hAnsi="Arial" w:cs="Arial"/>
                    </w:rPr>
                  </w:pPr>
                  <w:r w:rsidRPr="003A2015">
                    <w:rPr>
                      <w:rFonts w:ascii="Arial" w:hAnsi="Arial" w:cs="Arial"/>
                    </w:rPr>
                    <w:t>Acero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9D45A17" w14:textId="7472773A" w:rsidR="002C367E" w:rsidRPr="003A2015" w:rsidRDefault="002C367E" w:rsidP="003A2015">
                  <w:pPr>
                    <w:spacing w:after="0" w:line="360" w:lineRule="auto"/>
                    <w:rPr>
                      <w:rFonts w:ascii="Arial" w:hAnsi="Arial" w:cs="Arial"/>
                    </w:rPr>
                  </w:pPr>
                  <w:r w:rsidRPr="003A2015">
                    <w:rPr>
                      <w:rFonts w:ascii="Arial" w:hAnsi="Arial" w:cs="Arial"/>
                    </w:rPr>
                    <w:t>7800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62910CA7" w14:textId="0D8C8690" w:rsidR="002C367E" w:rsidRPr="003A2015" w:rsidRDefault="002C367E" w:rsidP="003A2015">
                  <w:pPr>
                    <w:spacing w:after="0" w:line="360" w:lineRule="auto"/>
                    <w:rPr>
                      <w:rFonts w:ascii="Arial" w:hAnsi="Arial" w:cs="Arial"/>
                    </w:rPr>
                  </w:pPr>
                  <w:r w:rsidRPr="003A2015">
                    <w:rPr>
                      <w:rFonts w:ascii="Arial" w:hAnsi="Arial" w:cs="Arial"/>
                    </w:rPr>
                    <w:t>7</w:t>
                  </w:r>
                  <w:r w:rsidR="00534DEF">
                    <w:rPr>
                      <w:rFonts w:ascii="Arial" w:hAnsi="Arial" w:cs="Arial"/>
                    </w:rPr>
                    <w:t>,</w:t>
                  </w:r>
                  <w:r w:rsidRPr="003A2015">
                    <w:rPr>
                      <w:rFonts w:ascii="Arial" w:hAnsi="Arial" w:cs="Arial"/>
                    </w:rPr>
                    <w:t>8</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719F5CE0" w14:textId="6654DC76" w:rsidR="002C367E" w:rsidRPr="003A2015" w:rsidRDefault="002C367E" w:rsidP="003A2015">
                  <w:pPr>
                    <w:spacing w:after="0" w:line="360" w:lineRule="auto"/>
                    <w:rPr>
                      <w:rFonts w:ascii="Arial" w:hAnsi="Arial" w:cs="Arial"/>
                    </w:rPr>
                  </w:pPr>
                  <w:r w:rsidRPr="003A2015">
                    <w:rPr>
                      <w:rFonts w:ascii="Arial" w:hAnsi="Arial" w:cs="Arial"/>
                    </w:rPr>
                    <w:t>7800</w:t>
                  </w:r>
                </w:p>
              </w:tc>
            </w:tr>
            <w:tr w:rsidR="002C367E" w:rsidRPr="003A2015" w14:paraId="601AB38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157B9B5" w14:textId="77777777" w:rsidR="002C367E" w:rsidRPr="003A2015" w:rsidRDefault="002C367E" w:rsidP="003A2015">
                  <w:pPr>
                    <w:spacing w:after="0" w:line="360" w:lineRule="auto"/>
                    <w:rPr>
                      <w:rFonts w:ascii="Arial" w:hAnsi="Arial" w:cs="Arial"/>
                    </w:rPr>
                  </w:pPr>
                  <w:r w:rsidRPr="003A2015">
                    <w:rPr>
                      <w:rFonts w:ascii="Arial" w:hAnsi="Arial" w:cs="Arial"/>
                    </w:rPr>
                    <w:t>Mercurio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D7C51BB" w14:textId="6312F244" w:rsidR="002C367E" w:rsidRPr="003A2015" w:rsidRDefault="002C367E" w:rsidP="00534DEF">
                  <w:pPr>
                    <w:spacing w:after="0" w:line="360" w:lineRule="auto"/>
                    <w:rPr>
                      <w:rFonts w:ascii="Arial" w:hAnsi="Arial" w:cs="Arial"/>
                    </w:rPr>
                  </w:pPr>
                  <w:r w:rsidRPr="003A2015">
                    <w:rPr>
                      <w:rFonts w:ascii="Arial" w:hAnsi="Arial" w:cs="Arial"/>
                    </w:rPr>
                    <w:t>13600</w:t>
                  </w:r>
                </w:p>
              </w:tc>
              <w:tc>
                <w:tcPr>
                  <w:tcW w:w="1559" w:type="dxa"/>
                  <w:tcBorders>
                    <w:top w:val="single" w:sz="6" w:space="0" w:color="CCCCCC"/>
                    <w:left w:val="single" w:sz="6" w:space="0" w:color="CCCCCC"/>
                    <w:bottom w:val="single" w:sz="6" w:space="0" w:color="CCCCCC"/>
                    <w:right w:val="single" w:sz="4" w:space="0" w:color="auto"/>
                  </w:tcBorders>
                  <w:shd w:val="clear" w:color="auto" w:fill="FFFFFF"/>
                  <w:vAlign w:val="center"/>
                </w:tcPr>
                <w:p w14:paraId="2558723D" w14:textId="10EF906A" w:rsidR="002C367E" w:rsidRPr="003A2015" w:rsidRDefault="002C367E" w:rsidP="00534DEF">
                  <w:pPr>
                    <w:spacing w:after="0" w:line="360" w:lineRule="auto"/>
                    <w:rPr>
                      <w:rFonts w:ascii="Arial" w:hAnsi="Arial" w:cs="Arial"/>
                    </w:rPr>
                  </w:pPr>
                  <w:r w:rsidRPr="003A2015">
                    <w:rPr>
                      <w:rFonts w:ascii="Arial" w:hAnsi="Arial" w:cs="Arial"/>
                    </w:rPr>
                    <w:t>1</w:t>
                  </w:r>
                  <w:r w:rsidR="00534DEF">
                    <w:rPr>
                      <w:rFonts w:ascii="Arial" w:hAnsi="Arial" w:cs="Arial"/>
                    </w:rPr>
                    <w:t>3,6</w:t>
                  </w:r>
                </w:p>
              </w:tc>
              <w:tc>
                <w:tcPr>
                  <w:tcW w:w="1915" w:type="dxa"/>
                  <w:tcBorders>
                    <w:top w:val="single" w:sz="6" w:space="0" w:color="CCCCCC"/>
                    <w:left w:val="single" w:sz="4" w:space="0" w:color="auto"/>
                    <w:bottom w:val="single" w:sz="6" w:space="0" w:color="CCCCCC"/>
                    <w:right w:val="single" w:sz="6" w:space="0" w:color="CCCCCC"/>
                  </w:tcBorders>
                  <w:shd w:val="clear" w:color="auto" w:fill="FFFFFF"/>
                  <w:vAlign w:val="center"/>
                </w:tcPr>
                <w:p w14:paraId="4D235903" w14:textId="5183E1C9" w:rsidR="002C367E" w:rsidRPr="003A2015" w:rsidRDefault="002C367E" w:rsidP="003A2015">
                  <w:pPr>
                    <w:spacing w:after="0" w:line="360" w:lineRule="auto"/>
                    <w:rPr>
                      <w:rFonts w:ascii="Arial" w:hAnsi="Arial" w:cs="Arial"/>
                    </w:rPr>
                  </w:pPr>
                  <w:r w:rsidRPr="003A2015">
                    <w:rPr>
                      <w:rFonts w:ascii="Arial" w:hAnsi="Arial" w:cs="Arial"/>
                    </w:rPr>
                    <w:t>13600</w:t>
                  </w:r>
                </w:p>
              </w:tc>
            </w:tr>
            <w:tr w:rsidR="002C367E" w:rsidRPr="003A2015" w14:paraId="5892115A"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B667ABD" w14:textId="77777777" w:rsidR="002C367E" w:rsidRPr="003A2015" w:rsidRDefault="002C367E" w:rsidP="003A2015">
                  <w:pPr>
                    <w:spacing w:after="0" w:line="360" w:lineRule="auto"/>
                    <w:rPr>
                      <w:rFonts w:ascii="Arial" w:hAnsi="Arial" w:cs="Arial"/>
                    </w:rPr>
                  </w:pPr>
                  <w:r w:rsidRPr="003A2015">
                    <w:rPr>
                      <w:rFonts w:ascii="Arial" w:hAnsi="Arial" w:cs="Arial"/>
                    </w:rPr>
                    <w:t>Madera</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57F9B0C" w14:textId="77777777" w:rsidR="002C367E" w:rsidRPr="003A2015" w:rsidRDefault="002C367E" w:rsidP="003A2015">
                  <w:pPr>
                    <w:spacing w:after="0" w:line="360" w:lineRule="auto"/>
                    <w:rPr>
                      <w:rFonts w:ascii="Arial" w:hAnsi="Arial" w:cs="Arial"/>
                    </w:rPr>
                  </w:pPr>
                  <w:r w:rsidRPr="003A2015">
                    <w:rPr>
                      <w:rFonts w:ascii="Arial" w:hAnsi="Arial" w:cs="Arial"/>
                    </w:rPr>
                    <w:t>900</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2B6BF4E6" w14:textId="28464C8B"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900</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679EF7B7" w14:textId="77777777" w:rsidR="002C367E" w:rsidRPr="003A2015" w:rsidRDefault="002C367E" w:rsidP="003A2015">
                  <w:pPr>
                    <w:spacing w:after="0" w:line="360" w:lineRule="auto"/>
                    <w:rPr>
                      <w:rFonts w:ascii="Arial" w:hAnsi="Arial" w:cs="Arial"/>
                    </w:rPr>
                  </w:pPr>
                  <w:r w:rsidRPr="003A2015">
                    <w:rPr>
                      <w:rFonts w:ascii="Arial" w:hAnsi="Arial" w:cs="Arial"/>
                    </w:rPr>
                    <w:t>900</w:t>
                  </w:r>
                </w:p>
              </w:tc>
            </w:tr>
            <w:tr w:rsidR="002C367E" w:rsidRPr="003A2015" w14:paraId="41009DA9"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6B09CC8" w14:textId="77777777" w:rsidR="002C367E" w:rsidRPr="003A2015" w:rsidRDefault="002C367E" w:rsidP="003A2015">
                  <w:pPr>
                    <w:spacing w:after="0" w:line="360" w:lineRule="auto"/>
                    <w:rPr>
                      <w:rFonts w:ascii="Arial" w:hAnsi="Arial" w:cs="Arial"/>
                    </w:rPr>
                  </w:pPr>
                  <w:r w:rsidRPr="003A2015">
                    <w:rPr>
                      <w:rFonts w:ascii="Arial" w:hAnsi="Arial" w:cs="Arial"/>
                    </w:rPr>
                    <w:t>Aire</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07BA4DB" w14:textId="77777777" w:rsidR="002C367E" w:rsidRPr="003A2015" w:rsidRDefault="002C367E" w:rsidP="003A2015">
                  <w:pPr>
                    <w:spacing w:after="0" w:line="360" w:lineRule="auto"/>
                    <w:rPr>
                      <w:rFonts w:ascii="Arial" w:hAnsi="Arial" w:cs="Arial"/>
                    </w:rPr>
                  </w:pPr>
                  <w:r w:rsidRPr="003A2015">
                    <w:rPr>
                      <w:rFonts w:ascii="Arial" w:hAnsi="Arial" w:cs="Arial"/>
                    </w:rPr>
                    <w:t>1,3</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52705DAB" w14:textId="1BCEBD64"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0013</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3BC6498E" w14:textId="65445A3A" w:rsidR="002C367E" w:rsidRPr="003A2015" w:rsidRDefault="002C367E" w:rsidP="00D82B88">
                  <w:pPr>
                    <w:spacing w:after="0" w:line="360" w:lineRule="auto"/>
                    <w:rPr>
                      <w:rFonts w:ascii="Arial" w:hAnsi="Arial" w:cs="Arial"/>
                    </w:rPr>
                  </w:pPr>
                  <w:r w:rsidRPr="003A2015">
                    <w:rPr>
                      <w:rFonts w:ascii="Arial" w:hAnsi="Arial" w:cs="Arial"/>
                    </w:rPr>
                    <w:t>1</w:t>
                  </w:r>
                  <w:r w:rsidR="00D82B88">
                    <w:rPr>
                      <w:rFonts w:ascii="Arial" w:hAnsi="Arial" w:cs="Arial"/>
                    </w:rPr>
                    <w:t>,</w:t>
                  </w:r>
                  <w:r w:rsidRPr="003A2015">
                    <w:rPr>
                      <w:rFonts w:ascii="Arial" w:hAnsi="Arial" w:cs="Arial"/>
                    </w:rPr>
                    <w:t>3</w:t>
                  </w:r>
                </w:p>
              </w:tc>
            </w:tr>
            <w:tr w:rsidR="002C367E" w:rsidRPr="003A2015" w14:paraId="39877FDD"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FAD2466" w14:textId="77777777" w:rsidR="002C367E" w:rsidRPr="003A2015" w:rsidRDefault="002C367E" w:rsidP="003A2015">
                  <w:pPr>
                    <w:spacing w:after="0" w:line="360" w:lineRule="auto"/>
                    <w:rPr>
                      <w:rFonts w:ascii="Arial" w:hAnsi="Arial" w:cs="Arial"/>
                    </w:rPr>
                  </w:pPr>
                  <w:r w:rsidRPr="003A2015">
                    <w:rPr>
                      <w:rFonts w:ascii="Arial" w:hAnsi="Arial" w:cs="Arial"/>
                    </w:rPr>
                    <w:t>Butano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05A4C40" w14:textId="77777777" w:rsidR="002C367E" w:rsidRPr="003A2015" w:rsidRDefault="002C367E" w:rsidP="003A2015">
                  <w:pPr>
                    <w:spacing w:after="0" w:line="360" w:lineRule="auto"/>
                    <w:rPr>
                      <w:rFonts w:ascii="Arial" w:hAnsi="Arial" w:cs="Arial"/>
                    </w:rPr>
                  </w:pPr>
                  <w:r w:rsidRPr="003A2015">
                    <w:rPr>
                      <w:rFonts w:ascii="Arial" w:hAnsi="Arial" w:cs="Arial"/>
                    </w:rPr>
                    <w:t>2,6</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632BFC01" w14:textId="0A46460E"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0026</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296F9A84" w14:textId="44FA388A" w:rsidR="002C367E" w:rsidRPr="003A2015" w:rsidRDefault="002C367E" w:rsidP="00D82B88">
                  <w:pPr>
                    <w:spacing w:after="0" w:line="360" w:lineRule="auto"/>
                    <w:rPr>
                      <w:rFonts w:ascii="Arial" w:hAnsi="Arial" w:cs="Arial"/>
                    </w:rPr>
                  </w:pPr>
                  <w:r w:rsidRPr="003A2015">
                    <w:rPr>
                      <w:rFonts w:ascii="Arial" w:hAnsi="Arial" w:cs="Arial"/>
                    </w:rPr>
                    <w:t>2</w:t>
                  </w:r>
                  <w:r w:rsidR="00D82B88">
                    <w:rPr>
                      <w:rFonts w:ascii="Arial" w:hAnsi="Arial" w:cs="Arial"/>
                    </w:rPr>
                    <w:t>,</w:t>
                  </w:r>
                  <w:r w:rsidRPr="003A2015">
                    <w:rPr>
                      <w:rFonts w:ascii="Arial" w:hAnsi="Arial" w:cs="Arial"/>
                    </w:rPr>
                    <w:t>6</w:t>
                  </w:r>
                </w:p>
              </w:tc>
            </w:tr>
            <w:tr w:rsidR="002C367E" w:rsidRPr="003A2015" w14:paraId="752156D2" w14:textId="77777777" w:rsidTr="008802EA">
              <w:tc>
                <w:tcPr>
                  <w:tcW w:w="17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E4106D2" w14:textId="77777777" w:rsidR="002C367E" w:rsidRPr="003A2015" w:rsidRDefault="002C367E" w:rsidP="003A2015">
                  <w:pPr>
                    <w:spacing w:after="0" w:line="360" w:lineRule="auto"/>
                    <w:rPr>
                      <w:rFonts w:ascii="Arial" w:hAnsi="Arial" w:cs="Arial"/>
                    </w:rPr>
                  </w:pPr>
                  <w:r w:rsidRPr="003A2015">
                    <w:rPr>
                      <w:rFonts w:ascii="Arial" w:hAnsi="Arial" w:cs="Arial"/>
                    </w:rPr>
                    <w:lastRenderedPageBreak/>
                    <w:t>Dióxido de carbono</w:t>
                  </w:r>
                </w:p>
              </w:tc>
              <w:tc>
                <w:tcPr>
                  <w:tcW w:w="1418"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FAF6F58" w14:textId="77777777" w:rsidR="002C367E" w:rsidRPr="003A2015" w:rsidRDefault="002C367E" w:rsidP="003A2015">
                  <w:pPr>
                    <w:spacing w:after="0" w:line="360" w:lineRule="auto"/>
                    <w:rPr>
                      <w:rFonts w:ascii="Arial" w:hAnsi="Arial" w:cs="Arial"/>
                    </w:rPr>
                  </w:pPr>
                  <w:r w:rsidRPr="003A2015">
                    <w:rPr>
                      <w:rFonts w:ascii="Arial" w:hAnsi="Arial" w:cs="Arial"/>
                    </w:rPr>
                    <w:t>1,8</w:t>
                  </w:r>
                </w:p>
              </w:tc>
              <w:tc>
                <w:tcPr>
                  <w:tcW w:w="1559" w:type="dxa"/>
                  <w:tcBorders>
                    <w:top w:val="single" w:sz="6" w:space="0" w:color="CCCCCC"/>
                    <w:left w:val="single" w:sz="6" w:space="0" w:color="CCCCCC"/>
                    <w:bottom w:val="single" w:sz="6" w:space="0" w:color="CCCCCC"/>
                    <w:right w:val="single" w:sz="4" w:space="0" w:color="auto"/>
                  </w:tcBorders>
                  <w:shd w:val="clear" w:color="auto" w:fill="FFFFFF"/>
                </w:tcPr>
                <w:p w14:paraId="484F60A1" w14:textId="4E57DB7A" w:rsidR="002C367E" w:rsidRPr="003A2015" w:rsidRDefault="002C367E" w:rsidP="00D82B88">
                  <w:pPr>
                    <w:spacing w:after="0" w:line="360" w:lineRule="auto"/>
                    <w:rPr>
                      <w:rFonts w:ascii="Arial" w:hAnsi="Arial" w:cs="Arial"/>
                    </w:rPr>
                  </w:pPr>
                  <w:r w:rsidRPr="003A2015">
                    <w:rPr>
                      <w:rFonts w:ascii="Arial" w:hAnsi="Arial" w:cs="Arial"/>
                    </w:rPr>
                    <w:t>0</w:t>
                  </w:r>
                  <w:r w:rsidR="00D82B88">
                    <w:rPr>
                      <w:rFonts w:ascii="Arial" w:hAnsi="Arial" w:cs="Arial"/>
                    </w:rPr>
                    <w:t>,</w:t>
                  </w:r>
                  <w:r w:rsidRPr="003A2015">
                    <w:rPr>
                      <w:rFonts w:ascii="Arial" w:hAnsi="Arial" w:cs="Arial"/>
                    </w:rPr>
                    <w:t>0018</w:t>
                  </w:r>
                </w:p>
              </w:tc>
              <w:tc>
                <w:tcPr>
                  <w:tcW w:w="1915" w:type="dxa"/>
                  <w:tcBorders>
                    <w:top w:val="single" w:sz="6" w:space="0" w:color="CCCCCC"/>
                    <w:left w:val="single" w:sz="4" w:space="0" w:color="auto"/>
                    <w:bottom w:val="single" w:sz="6" w:space="0" w:color="CCCCCC"/>
                    <w:right w:val="single" w:sz="6" w:space="0" w:color="CCCCCC"/>
                  </w:tcBorders>
                  <w:shd w:val="clear" w:color="auto" w:fill="FFFFFF"/>
                </w:tcPr>
                <w:p w14:paraId="283ADC47" w14:textId="1B8BACE4" w:rsidR="002C367E" w:rsidRPr="003A2015" w:rsidRDefault="002C367E" w:rsidP="00D82B88">
                  <w:pPr>
                    <w:spacing w:after="0" w:line="360" w:lineRule="auto"/>
                    <w:rPr>
                      <w:rFonts w:ascii="Arial" w:hAnsi="Arial" w:cs="Arial"/>
                    </w:rPr>
                  </w:pPr>
                  <w:r w:rsidRPr="003A2015">
                    <w:rPr>
                      <w:rFonts w:ascii="Arial" w:hAnsi="Arial" w:cs="Arial"/>
                    </w:rPr>
                    <w:t>1</w:t>
                  </w:r>
                  <w:r w:rsidR="00D82B88">
                    <w:rPr>
                      <w:rFonts w:ascii="Arial" w:hAnsi="Arial" w:cs="Arial"/>
                    </w:rPr>
                    <w:t>,</w:t>
                  </w:r>
                  <w:r w:rsidRPr="003A2015">
                    <w:rPr>
                      <w:rFonts w:ascii="Arial" w:hAnsi="Arial" w:cs="Arial"/>
                    </w:rPr>
                    <w:t>8</w:t>
                  </w:r>
                </w:p>
              </w:tc>
            </w:tr>
          </w:tbl>
          <w:p w14:paraId="1B0CBDFD" w14:textId="77777777" w:rsidR="002C367E" w:rsidRPr="003A2015" w:rsidRDefault="002C367E" w:rsidP="003A2015">
            <w:pPr>
              <w:pStyle w:val="NormalWeb"/>
              <w:shd w:val="clear" w:color="auto" w:fill="FFFFFF"/>
              <w:spacing w:before="2" w:after="2" w:line="360" w:lineRule="auto"/>
              <w:rPr>
                <w:rFonts w:ascii="Arial" w:hAnsi="Arial" w:cs="Arial"/>
                <w:sz w:val="24"/>
                <w:szCs w:val="24"/>
              </w:rPr>
            </w:pPr>
            <w:r w:rsidRPr="003A2015">
              <w:rPr>
                <w:rFonts w:ascii="Arial" w:hAnsi="Arial" w:cs="Arial"/>
                <w:sz w:val="24"/>
                <w:szCs w:val="24"/>
              </w:rPr>
              <w:t> </w:t>
            </w:r>
          </w:p>
          <w:p w14:paraId="52E14496" w14:textId="28663664" w:rsidR="002C367E" w:rsidRPr="003A2015" w:rsidRDefault="002C367E" w:rsidP="003A2015">
            <w:pPr>
              <w:spacing w:line="360" w:lineRule="auto"/>
              <w:rPr>
                <w:rFonts w:ascii="Arial" w:hAnsi="Arial" w:cs="Arial"/>
                <w:sz w:val="24"/>
                <w:szCs w:val="24"/>
              </w:rPr>
            </w:pPr>
            <w:r w:rsidRPr="003A2015">
              <w:rPr>
                <w:rFonts w:ascii="Arial" w:hAnsi="Arial" w:cs="Arial"/>
                <w:sz w:val="24"/>
                <w:szCs w:val="24"/>
              </w:rPr>
              <w:t xml:space="preserve">Si quieres profundizar en el tema, te recomendamos un interactivo del Centro Nacional de Información y Comunicación Educativa para realizar cálculos de densidades </w:t>
            </w:r>
            <w:r w:rsidR="00333BFB" w:rsidRPr="003A2015">
              <w:rPr>
                <w:rFonts w:ascii="Arial" w:hAnsi="Arial" w:cs="Arial"/>
                <w:sz w:val="24"/>
                <w:szCs w:val="24"/>
              </w:rPr>
              <w:t>[</w:t>
            </w:r>
            <w:r w:rsidR="00116EF3">
              <w:fldChar w:fldCharType="begin"/>
            </w:r>
            <w:r w:rsidR="00116EF3">
              <w:instrText xml:space="preserve"> HYPERLINK "http://concurso.cnice.mec.es/cnice2005/93_iniciacion_interactiva_materia/curso/materiales/propiedades/densidad.htm" \t "_blank" </w:instrText>
            </w:r>
            <w:r w:rsidR="00116EF3">
              <w:fldChar w:fldCharType="separate"/>
            </w:r>
            <w:r w:rsidR="00333BFB" w:rsidRPr="003A2015">
              <w:rPr>
                <w:rStyle w:val="Hipervnculo"/>
                <w:rFonts w:ascii="Arial" w:hAnsi="Arial" w:cs="Arial"/>
                <w:sz w:val="24"/>
                <w:szCs w:val="24"/>
              </w:rPr>
              <w:t>VER</w:t>
            </w:r>
            <w:r w:rsidR="00116EF3">
              <w:rPr>
                <w:rStyle w:val="Hipervnculo"/>
                <w:rFonts w:ascii="Arial" w:hAnsi="Arial" w:cs="Arial"/>
              </w:rPr>
              <w:fldChar w:fldCharType="end"/>
            </w:r>
            <w:r w:rsidR="00333BFB" w:rsidRPr="003A2015">
              <w:rPr>
                <w:rFonts w:ascii="Arial" w:hAnsi="Arial" w:cs="Arial"/>
                <w:sz w:val="24"/>
                <w:szCs w:val="24"/>
              </w:rPr>
              <w:t>]</w:t>
            </w:r>
            <w:r w:rsidR="00D82B88">
              <w:rPr>
                <w:rFonts w:ascii="Arial" w:hAnsi="Arial" w:cs="Arial"/>
                <w:sz w:val="24"/>
                <w:szCs w:val="24"/>
              </w:rPr>
              <w:t>,</w:t>
            </w:r>
            <w:r w:rsidR="00333BFB" w:rsidRPr="003A2015">
              <w:rPr>
                <w:rFonts w:ascii="Arial" w:hAnsi="Arial" w:cs="Arial"/>
                <w:sz w:val="24"/>
                <w:szCs w:val="24"/>
              </w:rPr>
              <w:t xml:space="preserve"> </w:t>
            </w:r>
            <w:r w:rsidRPr="003A2015">
              <w:rPr>
                <w:rFonts w:ascii="Arial" w:hAnsi="Arial" w:cs="Arial"/>
                <w:sz w:val="24"/>
                <w:szCs w:val="24"/>
              </w:rPr>
              <w:t xml:space="preserve">y una serie de actividades del IES Aguilar y Cano para trabajar el concepto </w:t>
            </w:r>
            <w:r w:rsidR="00333BFB" w:rsidRPr="003A2015">
              <w:rPr>
                <w:rFonts w:ascii="Arial" w:hAnsi="Arial" w:cs="Arial"/>
                <w:sz w:val="24"/>
                <w:szCs w:val="24"/>
              </w:rPr>
              <w:t>[</w:t>
            </w:r>
            <w:r w:rsidR="00116EF3">
              <w:fldChar w:fldCharType="begin"/>
            </w:r>
            <w:r w:rsidR="00116EF3">
              <w:instrText xml:space="preserve"> HYPERLINK "http://www.iesagui</w:instrText>
            </w:r>
            <w:r w:rsidR="00116EF3">
              <w:instrText xml:space="preserve">larycano.com/dpto/fyq/densidad/densidad.htm" \t "_blank" </w:instrText>
            </w:r>
            <w:r w:rsidR="00116EF3">
              <w:fldChar w:fldCharType="separate"/>
            </w:r>
            <w:r w:rsidR="00333BFB" w:rsidRPr="003A2015">
              <w:rPr>
                <w:rStyle w:val="Hipervnculo"/>
                <w:rFonts w:ascii="Arial" w:hAnsi="Arial" w:cs="Arial"/>
                <w:sz w:val="24"/>
                <w:szCs w:val="24"/>
              </w:rPr>
              <w:t>VER</w:t>
            </w:r>
            <w:r w:rsidR="00116EF3">
              <w:rPr>
                <w:rStyle w:val="Hipervnculo"/>
                <w:rFonts w:ascii="Arial" w:hAnsi="Arial" w:cs="Arial"/>
              </w:rPr>
              <w:fldChar w:fldCharType="end"/>
            </w:r>
            <w:r w:rsidR="00333BFB" w:rsidRPr="003A2015">
              <w:rPr>
                <w:rFonts w:ascii="Arial" w:hAnsi="Arial" w:cs="Arial"/>
                <w:sz w:val="24"/>
                <w:szCs w:val="24"/>
              </w:rPr>
              <w:t>].</w:t>
            </w:r>
          </w:p>
          <w:p w14:paraId="271118BE" w14:textId="77777777" w:rsidR="002C367E" w:rsidRPr="003A2015" w:rsidRDefault="002C367E" w:rsidP="003A2015">
            <w:pPr>
              <w:spacing w:line="360" w:lineRule="auto"/>
              <w:rPr>
                <w:rFonts w:ascii="Arial" w:hAnsi="Arial" w:cs="Arial"/>
                <w:sz w:val="24"/>
                <w:szCs w:val="24"/>
              </w:rPr>
            </w:pPr>
          </w:p>
          <w:p w14:paraId="60DAA070" w14:textId="77777777" w:rsidR="002C367E" w:rsidRPr="003A2015" w:rsidRDefault="002C367E" w:rsidP="003A2015">
            <w:pPr>
              <w:spacing w:line="360" w:lineRule="auto"/>
              <w:rPr>
                <w:rFonts w:ascii="Arial" w:hAnsi="Arial" w:cs="Arial"/>
                <w:color w:val="000000"/>
                <w:sz w:val="24"/>
                <w:szCs w:val="24"/>
              </w:rPr>
            </w:pPr>
          </w:p>
        </w:tc>
      </w:tr>
      <w:tr w:rsidR="006A5BA5" w:rsidRPr="003A2015" w14:paraId="1D7B27DD" w14:textId="77777777" w:rsidTr="002C367E">
        <w:tc>
          <w:tcPr>
            <w:tcW w:w="1745" w:type="dxa"/>
          </w:tcPr>
          <w:p w14:paraId="31DA82A2"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309" w:type="dxa"/>
          </w:tcPr>
          <w:p w14:paraId="26D25B5E" w14:textId="37B45A2D" w:rsidR="006A5BA5" w:rsidRPr="003A2015" w:rsidRDefault="00A858A8" w:rsidP="003A2015">
            <w:pPr>
              <w:pStyle w:val="Ttulo1"/>
              <w:shd w:val="clear" w:color="auto" w:fill="FFFFFF"/>
              <w:spacing w:before="2" w:after="2" w:line="360" w:lineRule="auto"/>
              <w:outlineLvl w:val="0"/>
              <w:rPr>
                <w:rFonts w:ascii="Arial" w:hAnsi="Arial" w:cs="Arial"/>
                <w:b w:val="0"/>
                <w:sz w:val="24"/>
                <w:szCs w:val="24"/>
              </w:rPr>
            </w:pPr>
            <w:r>
              <w:rPr>
                <w:rFonts w:ascii="Arial" w:hAnsi="Arial" w:cs="Arial"/>
                <w:b w:val="0"/>
                <w:sz w:val="24"/>
                <w:szCs w:val="24"/>
              </w:rPr>
              <w:t>Conceptos de densidad</w:t>
            </w:r>
            <w:r w:rsidR="006A5BA5" w:rsidRPr="003A2015">
              <w:rPr>
                <w:rFonts w:ascii="Arial" w:hAnsi="Arial" w:cs="Arial"/>
                <w:b w:val="0"/>
                <w:sz w:val="24"/>
                <w:szCs w:val="24"/>
              </w:rPr>
              <w:t xml:space="preserve"> </w:t>
            </w:r>
          </w:p>
          <w:p w14:paraId="6F07E8CE" w14:textId="77777777" w:rsidR="006A5BA5" w:rsidRPr="003A2015" w:rsidRDefault="006A5BA5" w:rsidP="003A2015">
            <w:pPr>
              <w:spacing w:line="360" w:lineRule="auto"/>
              <w:rPr>
                <w:rFonts w:ascii="Arial" w:hAnsi="Arial" w:cs="Arial"/>
                <w:sz w:val="24"/>
                <w:szCs w:val="24"/>
              </w:rPr>
            </w:pPr>
          </w:p>
        </w:tc>
      </w:tr>
      <w:tr w:rsidR="006A5BA5" w:rsidRPr="003A2015" w14:paraId="462714CF" w14:textId="77777777" w:rsidTr="002C367E">
        <w:tc>
          <w:tcPr>
            <w:tcW w:w="1745" w:type="dxa"/>
          </w:tcPr>
          <w:p w14:paraId="18B51B09" w14:textId="77777777" w:rsidR="006A5BA5" w:rsidRPr="003A2015" w:rsidRDefault="006A5BA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309" w:type="dxa"/>
          </w:tcPr>
          <w:p w14:paraId="76DAE243" w14:textId="609A8663" w:rsidR="006A5BA5" w:rsidRPr="003A2015" w:rsidRDefault="006A5BA5" w:rsidP="00D82B88">
            <w:pPr>
              <w:pStyle w:val="NormalWeb"/>
              <w:shd w:val="clear" w:color="auto" w:fill="FFFFFF"/>
              <w:spacing w:before="2" w:after="2" w:line="360" w:lineRule="auto"/>
              <w:rPr>
                <w:rFonts w:ascii="Arial" w:hAnsi="Arial" w:cs="Arial"/>
                <w:color w:val="0D3158"/>
                <w:sz w:val="24"/>
                <w:szCs w:val="24"/>
              </w:rPr>
            </w:pPr>
            <w:r w:rsidRPr="003A2015">
              <w:rPr>
                <w:rFonts w:ascii="Arial" w:hAnsi="Arial" w:cs="Arial"/>
                <w:sz w:val="24"/>
                <w:szCs w:val="24"/>
              </w:rPr>
              <w:t>Secuencia de imágenes que permite comprender qu</w:t>
            </w:r>
            <w:r w:rsidR="002C367E" w:rsidRPr="003A2015">
              <w:rPr>
                <w:rFonts w:ascii="Arial" w:hAnsi="Arial" w:cs="Arial"/>
                <w:sz w:val="24"/>
                <w:szCs w:val="24"/>
              </w:rPr>
              <w:t>é es la densidad y cómo se mide</w:t>
            </w:r>
          </w:p>
        </w:tc>
      </w:tr>
    </w:tbl>
    <w:p w14:paraId="30B34548" w14:textId="77777777" w:rsidR="00B66EA7" w:rsidRPr="003A2015" w:rsidRDefault="00B66EA7" w:rsidP="003A2015">
      <w:pPr>
        <w:tabs>
          <w:tab w:val="right" w:pos="8498"/>
        </w:tabs>
        <w:spacing w:after="0" w:line="360" w:lineRule="auto"/>
        <w:rPr>
          <w:rFonts w:ascii="Arial" w:hAnsi="Arial" w:cs="Arial"/>
          <w:lang w:val="es-CO"/>
        </w:rPr>
      </w:pPr>
    </w:p>
    <w:p w14:paraId="633F4B0B" w14:textId="3C996CC7" w:rsidR="00B66EA7" w:rsidRPr="003A2015" w:rsidRDefault="00317DD9" w:rsidP="003A2015">
      <w:pPr>
        <w:pStyle w:val="u"/>
        <w:shd w:val="clear" w:color="auto" w:fill="FFFFFF"/>
        <w:spacing w:before="0" w:beforeAutospacing="0" w:after="0" w:afterAutospacing="0" w:line="360" w:lineRule="auto"/>
        <w:rPr>
          <w:rFonts w:ascii="Arial" w:hAnsi="Arial" w:cs="Arial"/>
          <w:color w:val="333333"/>
        </w:rPr>
      </w:pPr>
      <w:r w:rsidRPr="003A2015">
        <w:rPr>
          <w:rStyle w:val="un"/>
          <w:rFonts w:ascii="Arial" w:hAnsi="Arial" w:cs="Arial"/>
          <w:color w:val="333333"/>
        </w:rPr>
        <w:t xml:space="preserve">Otras propiedades específicas </w:t>
      </w:r>
      <w:r w:rsidR="00D82B88">
        <w:rPr>
          <w:rStyle w:val="un"/>
          <w:rFonts w:ascii="Arial" w:hAnsi="Arial" w:cs="Arial"/>
          <w:color w:val="333333"/>
        </w:rPr>
        <w:t xml:space="preserve">de la materia </w:t>
      </w:r>
      <w:r w:rsidR="00B66EA7" w:rsidRPr="003A2015">
        <w:rPr>
          <w:rStyle w:val="un"/>
          <w:rFonts w:ascii="Arial" w:hAnsi="Arial" w:cs="Arial"/>
          <w:color w:val="333333"/>
        </w:rPr>
        <w:t>son:</w:t>
      </w:r>
    </w:p>
    <w:p w14:paraId="71ABF4BD" w14:textId="77777777" w:rsidR="007A053A" w:rsidRPr="007A053A" w:rsidRDefault="002C367E" w:rsidP="003A2015">
      <w:pPr>
        <w:pStyle w:val="Prrafodelista"/>
        <w:numPr>
          <w:ilvl w:val="0"/>
          <w:numId w:val="3"/>
        </w:numPr>
        <w:shd w:val="clear" w:color="auto" w:fill="FFFFFF"/>
        <w:spacing w:after="0" w:line="360" w:lineRule="auto"/>
        <w:rPr>
          <w:rStyle w:val="Textoennegrita"/>
          <w:rFonts w:ascii="Arial" w:hAnsi="Arial" w:cs="Arial"/>
          <w:color w:val="333333"/>
        </w:rPr>
      </w:pPr>
      <w:r w:rsidRPr="007A053A">
        <w:rPr>
          <w:rStyle w:val="Textoennegrita"/>
          <w:rFonts w:ascii="Arial" w:hAnsi="Arial" w:cs="Arial"/>
          <w:color w:val="333333"/>
        </w:rPr>
        <w:t>La d</w:t>
      </w:r>
      <w:r w:rsidR="00B66EA7" w:rsidRPr="007A053A">
        <w:rPr>
          <w:rStyle w:val="Textoennegrita"/>
          <w:rFonts w:ascii="Arial" w:hAnsi="Arial" w:cs="Arial"/>
          <w:color w:val="333333"/>
        </w:rPr>
        <w:t>ureza</w:t>
      </w:r>
    </w:p>
    <w:p w14:paraId="379A4D05" w14:textId="7EB96997"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resistencia que opone una sustancia a ser rayada</w:t>
      </w:r>
      <w:r w:rsidR="00B66EA7" w:rsidRPr="007A053A">
        <w:rPr>
          <w:rStyle w:val="apple-converted-space"/>
          <w:rFonts w:ascii="Arial" w:hAnsi="Arial" w:cs="Arial"/>
          <w:color w:val="333333"/>
        </w:rPr>
        <w:t> </w:t>
      </w:r>
      <w:r w:rsidR="00B66EA7" w:rsidRPr="007A053A">
        <w:rPr>
          <w:rStyle w:val="un"/>
          <w:rFonts w:ascii="Arial" w:hAnsi="Arial" w:cs="Arial"/>
          <w:color w:val="333333"/>
        </w:rPr>
        <w:t>por un material.</w:t>
      </w:r>
      <w:r w:rsidR="00B66EA7" w:rsidRPr="007A053A">
        <w:rPr>
          <w:rStyle w:val="apple-converted-space"/>
          <w:rFonts w:ascii="Arial" w:hAnsi="Arial" w:cs="Arial"/>
          <w:color w:val="333333"/>
        </w:rPr>
        <w:t> </w:t>
      </w:r>
      <w:r w:rsidR="00B66EA7" w:rsidRPr="007A053A">
        <w:rPr>
          <w:rStyle w:val="un"/>
          <w:rFonts w:ascii="Arial" w:hAnsi="Arial" w:cs="Arial"/>
          <w:color w:val="333333"/>
        </w:rPr>
        <w:t>Cuanto más dura es una sustancia, más difícil es que la rayen.</w:t>
      </w:r>
    </w:p>
    <w:p w14:paraId="2A14CE3A" w14:textId="77777777" w:rsidR="007A053A" w:rsidRPr="007A053A" w:rsidRDefault="007A053A" w:rsidP="007A053A">
      <w:pPr>
        <w:shd w:val="clear" w:color="auto" w:fill="FFFFFF"/>
        <w:spacing w:after="0" w:line="360" w:lineRule="auto"/>
        <w:rPr>
          <w:rStyle w:val="un"/>
          <w:rFonts w:ascii="Arial" w:hAnsi="Arial" w:cs="Arial"/>
          <w:color w:val="333333"/>
        </w:rPr>
      </w:pPr>
    </w:p>
    <w:p w14:paraId="6A67608B"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color w:val="333333"/>
        </w:rPr>
      </w:pPr>
      <w:r w:rsidRPr="007A053A">
        <w:rPr>
          <w:rStyle w:val="un"/>
          <w:rFonts w:ascii="Arial" w:hAnsi="Arial" w:cs="Arial"/>
          <w:b/>
          <w:color w:val="333333"/>
        </w:rPr>
        <w:t>La</w:t>
      </w:r>
      <w:r w:rsidRPr="007A053A">
        <w:rPr>
          <w:rStyle w:val="apple-converted-space"/>
          <w:rFonts w:ascii="Arial" w:hAnsi="Arial" w:cs="Arial"/>
          <w:b/>
          <w:color w:val="333333"/>
        </w:rPr>
        <w:t> </w:t>
      </w:r>
      <w:r w:rsidRPr="007A053A">
        <w:rPr>
          <w:rStyle w:val="Textoennegrita"/>
          <w:rFonts w:ascii="Arial" w:hAnsi="Arial" w:cs="Arial"/>
          <w:color w:val="333333"/>
        </w:rPr>
        <w:t>tenacidad</w:t>
      </w:r>
    </w:p>
    <w:p w14:paraId="35898BD7" w14:textId="1AEFAE42" w:rsidR="00B66EA7" w:rsidRPr="007A053A" w:rsidRDefault="007A053A" w:rsidP="007A053A">
      <w:pPr>
        <w:shd w:val="clear" w:color="auto" w:fill="FFFFFF"/>
        <w:spacing w:after="0" w:line="360" w:lineRule="auto"/>
        <w:rPr>
          <w:rStyle w:val="un"/>
          <w:rFonts w:ascii="Arial" w:hAnsi="Arial" w:cs="Arial"/>
          <w:color w:val="333333"/>
        </w:rPr>
      </w:pPr>
      <w:r w:rsidRPr="007A053A">
        <w:rPr>
          <w:rStyle w:val="Textoennegrita"/>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oposición que ofrece un material a romperse</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317DD9" w:rsidRPr="007A053A">
        <w:rPr>
          <w:rStyle w:val="un"/>
          <w:rFonts w:ascii="Arial" w:hAnsi="Arial" w:cs="Arial"/>
          <w:color w:val="333333"/>
        </w:rPr>
        <w:t xml:space="preserve"> </w:t>
      </w:r>
      <w:r w:rsidR="00B66EA7" w:rsidRPr="007A053A">
        <w:rPr>
          <w:rStyle w:val="Textoennegrita"/>
          <w:rFonts w:ascii="Arial" w:hAnsi="Arial" w:cs="Arial"/>
          <w:color w:val="333333"/>
        </w:rPr>
        <w:t>deformarse</w:t>
      </w:r>
      <w:r w:rsidR="00B66EA7" w:rsidRPr="007A053A">
        <w:rPr>
          <w:rStyle w:val="un"/>
          <w:rFonts w:ascii="Arial" w:hAnsi="Arial" w:cs="Arial"/>
          <w:color w:val="333333"/>
        </w:rPr>
        <w:t>.</w:t>
      </w:r>
    </w:p>
    <w:p w14:paraId="1CEBD925" w14:textId="77777777" w:rsidR="007A053A" w:rsidRPr="007A053A" w:rsidRDefault="007A053A" w:rsidP="007A053A">
      <w:pPr>
        <w:shd w:val="clear" w:color="auto" w:fill="FFFFFF"/>
        <w:spacing w:after="0" w:line="360" w:lineRule="auto"/>
        <w:rPr>
          <w:rStyle w:val="un"/>
          <w:rFonts w:ascii="Arial" w:hAnsi="Arial" w:cs="Arial"/>
          <w:color w:val="333333"/>
        </w:rPr>
      </w:pPr>
    </w:p>
    <w:p w14:paraId="1EF62F32" w14:textId="77777777"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7A053A">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transparencia</w:t>
      </w:r>
      <w:r w:rsidRPr="003A2015">
        <w:rPr>
          <w:rStyle w:val="un"/>
          <w:rFonts w:ascii="Arial" w:hAnsi="Arial" w:cs="Arial"/>
          <w:color w:val="333333"/>
        </w:rPr>
        <w:t xml:space="preserve">: </w:t>
      </w:r>
    </w:p>
    <w:p w14:paraId="78C67478" w14:textId="0D6551A1"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dejar pasar la luz</w:t>
      </w:r>
      <w:r w:rsidR="00B66EA7" w:rsidRPr="007A053A">
        <w:rPr>
          <w:rStyle w:val="un"/>
          <w:rFonts w:ascii="Arial" w:hAnsi="Arial" w:cs="Arial"/>
          <w:color w:val="333333"/>
        </w:rPr>
        <w:t>.</w:t>
      </w:r>
    </w:p>
    <w:p w14:paraId="02F9537A" w14:textId="77777777" w:rsidR="007A053A" w:rsidRPr="007A053A" w:rsidRDefault="007A053A" w:rsidP="007A053A">
      <w:pPr>
        <w:shd w:val="clear" w:color="auto" w:fill="FFFFFF"/>
        <w:spacing w:after="0" w:line="360" w:lineRule="auto"/>
        <w:rPr>
          <w:rStyle w:val="un"/>
          <w:rFonts w:ascii="Arial" w:hAnsi="Arial" w:cs="Arial"/>
          <w:color w:val="333333"/>
        </w:rPr>
      </w:pPr>
    </w:p>
    <w:p w14:paraId="6E02F182"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FE4428">
        <w:rPr>
          <w:rStyle w:val="apple-converted-space"/>
          <w:rFonts w:ascii="Arial" w:hAnsi="Arial" w:cs="Arial"/>
          <w:b/>
          <w:color w:val="333333"/>
        </w:rPr>
        <w:t> </w:t>
      </w:r>
      <w:r w:rsidRPr="003A2015">
        <w:rPr>
          <w:rStyle w:val="Textoennegrita"/>
          <w:rFonts w:ascii="Arial" w:hAnsi="Arial" w:cs="Arial"/>
          <w:color w:val="333333"/>
        </w:rPr>
        <w:t>flotabilidad</w:t>
      </w:r>
    </w:p>
    <w:p w14:paraId="706F16BA" w14:textId="2E27EBC9"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 cuerpo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sostenerse en un fluido</w:t>
      </w:r>
      <w:r w:rsidR="00B66EA7" w:rsidRPr="007A053A">
        <w:rPr>
          <w:rStyle w:val="un"/>
          <w:rFonts w:ascii="Arial" w:hAnsi="Arial" w:cs="Arial"/>
          <w:color w:val="333333"/>
        </w:rPr>
        <w:t>.</w:t>
      </w:r>
      <w:r w:rsidR="00317DD9" w:rsidRPr="007A053A">
        <w:rPr>
          <w:rStyle w:val="un"/>
          <w:rFonts w:ascii="Arial" w:hAnsi="Arial" w:cs="Arial"/>
          <w:color w:val="333333"/>
        </w:rPr>
        <w:t xml:space="preserve"> </w:t>
      </w:r>
      <w:r w:rsidR="00B66EA7" w:rsidRPr="007A053A">
        <w:rPr>
          <w:rStyle w:val="un"/>
          <w:rFonts w:ascii="Arial" w:hAnsi="Arial" w:cs="Arial"/>
          <w:color w:val="333333"/>
        </w:rPr>
        <w:t>Depende normalmente de la cantidad de aire que tiene el cuerpo.</w:t>
      </w:r>
      <w:r w:rsidR="00B66EA7" w:rsidRPr="007A053A">
        <w:rPr>
          <w:rStyle w:val="apple-converted-space"/>
          <w:rFonts w:ascii="Arial" w:hAnsi="Arial" w:cs="Arial"/>
          <w:color w:val="333333"/>
        </w:rPr>
        <w:t> </w:t>
      </w:r>
      <w:r w:rsidR="00B66EA7" w:rsidRPr="007A053A">
        <w:rPr>
          <w:rStyle w:val="un"/>
          <w:rFonts w:ascii="Arial" w:hAnsi="Arial" w:cs="Arial"/>
          <w:color w:val="333333"/>
        </w:rPr>
        <w:t>Es</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positiva</w:t>
      </w:r>
      <w:r w:rsidR="00317DD9" w:rsidRPr="007A053A">
        <w:rPr>
          <w:rStyle w:val="Textoennegrita"/>
          <w:rFonts w:ascii="Arial" w:hAnsi="Arial" w:cs="Arial"/>
          <w:color w:val="333333"/>
        </w:rPr>
        <w:t xml:space="preserve"> </w:t>
      </w:r>
      <w:r w:rsidR="00B66EA7" w:rsidRPr="007A053A">
        <w:rPr>
          <w:rStyle w:val="un"/>
          <w:rFonts w:ascii="Arial" w:hAnsi="Arial" w:cs="Arial"/>
          <w:color w:val="333333"/>
        </w:rPr>
        <w:t>si flota y</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negativa</w:t>
      </w:r>
      <w:r w:rsidR="00B66EA7" w:rsidRPr="007A053A">
        <w:rPr>
          <w:rStyle w:val="apple-converted-space"/>
          <w:rFonts w:ascii="Arial" w:hAnsi="Arial" w:cs="Arial"/>
          <w:color w:val="333333"/>
        </w:rPr>
        <w:t> </w:t>
      </w:r>
      <w:r w:rsidR="00B66EA7" w:rsidRPr="007A053A">
        <w:rPr>
          <w:rStyle w:val="un"/>
          <w:rFonts w:ascii="Arial" w:hAnsi="Arial" w:cs="Arial"/>
          <w:color w:val="333333"/>
        </w:rPr>
        <w:t>si se hunde.</w:t>
      </w:r>
    </w:p>
    <w:p w14:paraId="7DA8E81A" w14:textId="77777777" w:rsidR="007A053A" w:rsidRPr="007A053A" w:rsidRDefault="007A053A" w:rsidP="007A053A">
      <w:pPr>
        <w:shd w:val="clear" w:color="auto" w:fill="FFFFFF"/>
        <w:spacing w:after="0" w:line="360" w:lineRule="auto"/>
        <w:rPr>
          <w:rStyle w:val="un"/>
          <w:rFonts w:ascii="Arial" w:hAnsi="Arial" w:cs="Arial"/>
          <w:color w:val="333333"/>
        </w:rPr>
      </w:pPr>
    </w:p>
    <w:p w14:paraId="3518B31B"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lastRenderedPageBreak/>
        <w:t>La</w:t>
      </w:r>
      <w:r w:rsidRPr="003A2015">
        <w:rPr>
          <w:rStyle w:val="apple-converted-space"/>
          <w:rFonts w:ascii="Arial" w:hAnsi="Arial" w:cs="Arial"/>
          <w:color w:val="333333"/>
        </w:rPr>
        <w:t> </w:t>
      </w:r>
      <w:r w:rsidRPr="003A2015">
        <w:rPr>
          <w:rStyle w:val="Textoennegrita"/>
          <w:rFonts w:ascii="Arial" w:hAnsi="Arial" w:cs="Arial"/>
          <w:color w:val="333333"/>
        </w:rPr>
        <w:t>impermeabilidad</w:t>
      </w:r>
    </w:p>
    <w:p w14:paraId="5EC64E35" w14:textId="5DD96BB3" w:rsidR="002C4640"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 xml:space="preserve"> E</w:t>
      </w:r>
      <w:r w:rsidR="00B66EA7" w:rsidRPr="007A053A">
        <w:rPr>
          <w:rStyle w:val="un"/>
          <w:rFonts w:ascii="Arial" w:hAnsi="Arial" w:cs="Arial"/>
          <w:color w:val="333333"/>
        </w:rPr>
        <w:t>s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evitar que el agua</w:t>
      </w:r>
      <w:r w:rsidR="002C4640" w:rsidRPr="007A053A">
        <w:rPr>
          <w:rStyle w:val="Textoennegrita"/>
          <w:rFonts w:ascii="Arial" w:hAnsi="Arial" w:cs="Arial"/>
          <w:color w:val="333333"/>
        </w:rPr>
        <w:t xml:space="preserve"> la atraviese</w:t>
      </w:r>
      <w:r w:rsidR="00B66EA7" w:rsidRPr="007A053A">
        <w:rPr>
          <w:rStyle w:val="un"/>
          <w:rFonts w:ascii="Arial" w:hAnsi="Arial" w:cs="Arial"/>
          <w:color w:val="333333"/>
        </w:rPr>
        <w:t>.</w:t>
      </w:r>
      <w:r w:rsidR="00317DD9" w:rsidRPr="007A053A">
        <w:rPr>
          <w:rStyle w:val="un"/>
          <w:rFonts w:ascii="Arial" w:hAnsi="Arial" w:cs="Arial"/>
          <w:color w:val="333333"/>
        </w:rPr>
        <w:t xml:space="preserve"> </w:t>
      </w:r>
    </w:p>
    <w:p w14:paraId="7905A7E3" w14:textId="77777777" w:rsidR="007A053A" w:rsidRPr="007A053A" w:rsidRDefault="007A053A" w:rsidP="007A053A">
      <w:pPr>
        <w:shd w:val="clear" w:color="auto" w:fill="FFFFFF"/>
        <w:spacing w:after="0" w:line="360" w:lineRule="auto"/>
        <w:rPr>
          <w:rStyle w:val="un"/>
          <w:rFonts w:ascii="Arial" w:hAnsi="Arial" w:cs="Arial"/>
          <w:color w:val="333333"/>
        </w:rPr>
      </w:pPr>
    </w:p>
    <w:p w14:paraId="0A0592C6" w14:textId="77777777" w:rsidR="007A053A" w:rsidRPr="007A053A" w:rsidRDefault="00B66EA7" w:rsidP="003A2015">
      <w:pPr>
        <w:pStyle w:val="Prrafodelista"/>
        <w:numPr>
          <w:ilvl w:val="0"/>
          <w:numId w:val="3"/>
        </w:numPr>
        <w:shd w:val="clear" w:color="auto" w:fill="FFFFFF"/>
        <w:spacing w:after="0" w:line="360" w:lineRule="auto"/>
        <w:rPr>
          <w:rStyle w:val="Textoennegrita"/>
          <w:rFonts w:ascii="Arial" w:hAnsi="Arial" w:cs="Arial"/>
          <w:b w:val="0"/>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ligereza</w:t>
      </w:r>
    </w:p>
    <w:p w14:paraId="3D7FD318" w14:textId="6DF9F118"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facilidad de un cuerpo para ser levantado</w:t>
      </w:r>
      <w:r w:rsidR="00B66EA7" w:rsidRPr="007A053A">
        <w:rPr>
          <w:rStyle w:val="un"/>
          <w:rFonts w:ascii="Arial" w:hAnsi="Arial" w:cs="Arial"/>
          <w:color w:val="333333"/>
        </w:rPr>
        <w:t>.</w:t>
      </w:r>
    </w:p>
    <w:p w14:paraId="28A30BB3" w14:textId="77777777" w:rsidR="007A053A" w:rsidRPr="007A053A" w:rsidRDefault="007A053A" w:rsidP="007A053A">
      <w:pPr>
        <w:shd w:val="clear" w:color="auto" w:fill="FFFFFF"/>
        <w:spacing w:after="0" w:line="360" w:lineRule="auto"/>
        <w:rPr>
          <w:rStyle w:val="un"/>
          <w:rFonts w:ascii="Arial" w:hAnsi="Arial" w:cs="Arial"/>
          <w:color w:val="333333"/>
        </w:rPr>
      </w:pPr>
    </w:p>
    <w:p w14:paraId="12048DC0" w14:textId="169B62DA"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FE4428">
        <w:rPr>
          <w:rStyle w:val="un"/>
          <w:rFonts w:ascii="Arial" w:hAnsi="Arial" w:cs="Arial"/>
          <w:b/>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conductividad térmica</w:t>
      </w:r>
      <w:r w:rsidRPr="003A2015">
        <w:rPr>
          <w:rStyle w:val="apple-converted-space"/>
          <w:rFonts w:ascii="Arial" w:hAnsi="Arial" w:cs="Arial"/>
          <w:color w:val="333333"/>
        </w:rPr>
        <w:t> </w:t>
      </w:r>
      <w:r w:rsidRPr="00FE4428">
        <w:rPr>
          <w:rStyle w:val="un"/>
          <w:rFonts w:ascii="Arial" w:hAnsi="Arial" w:cs="Arial"/>
          <w:b/>
          <w:color w:val="333333"/>
        </w:rPr>
        <w:t>o</w:t>
      </w:r>
      <w:r w:rsidRPr="003A2015">
        <w:rPr>
          <w:rStyle w:val="apple-converted-space"/>
          <w:rFonts w:ascii="Arial" w:hAnsi="Arial" w:cs="Arial"/>
          <w:color w:val="333333"/>
        </w:rPr>
        <w:t> </w:t>
      </w:r>
      <w:r w:rsidRPr="003A2015">
        <w:rPr>
          <w:rStyle w:val="Textoennegrita"/>
          <w:rFonts w:ascii="Arial" w:hAnsi="Arial" w:cs="Arial"/>
          <w:color w:val="333333"/>
        </w:rPr>
        <w:t>eléctrica</w:t>
      </w:r>
      <w:r w:rsidRPr="003A2015">
        <w:rPr>
          <w:rStyle w:val="un"/>
          <w:rFonts w:ascii="Arial" w:hAnsi="Arial" w:cs="Arial"/>
          <w:color w:val="333333"/>
        </w:rPr>
        <w:t xml:space="preserve"> </w:t>
      </w:r>
    </w:p>
    <w:p w14:paraId="6BD205C6" w14:textId="144E3030" w:rsidR="00B66EA7"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I</w:t>
      </w:r>
      <w:r w:rsidR="00B66EA7" w:rsidRPr="007A053A">
        <w:rPr>
          <w:rStyle w:val="un"/>
          <w:rFonts w:ascii="Arial" w:hAnsi="Arial" w:cs="Arial"/>
          <w:color w:val="333333"/>
        </w:rPr>
        <w:t>ndica la capacidad de una sustancia para</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conducir el calor</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la electricidad</w:t>
      </w:r>
      <w:r w:rsidR="00B66EA7" w:rsidRPr="007A053A">
        <w:rPr>
          <w:rStyle w:val="un"/>
          <w:rFonts w:ascii="Arial" w:hAnsi="Arial" w:cs="Arial"/>
          <w:color w:val="333333"/>
        </w:rPr>
        <w:t>.</w:t>
      </w:r>
      <w:r w:rsidR="00B66EA7" w:rsidRPr="007A053A">
        <w:rPr>
          <w:rStyle w:val="apple-converted-space"/>
          <w:rFonts w:ascii="Arial" w:hAnsi="Arial" w:cs="Arial"/>
          <w:color w:val="333333"/>
        </w:rPr>
        <w:t> </w:t>
      </w:r>
      <w:r w:rsidR="00B66EA7" w:rsidRPr="007A053A">
        <w:rPr>
          <w:rStyle w:val="un"/>
          <w:rFonts w:ascii="Arial" w:hAnsi="Arial" w:cs="Arial"/>
          <w:color w:val="333333"/>
        </w:rPr>
        <w:t>Es decir, cuanta más conductividad tenga una sustancia, más fácil será para el calor o la electricidad pasar a través de ella.</w:t>
      </w:r>
    </w:p>
    <w:p w14:paraId="622C0EA0" w14:textId="77777777" w:rsidR="007A053A" w:rsidRPr="007A053A" w:rsidRDefault="007A053A" w:rsidP="007A053A">
      <w:pPr>
        <w:shd w:val="clear" w:color="auto" w:fill="FFFFFF"/>
        <w:spacing w:after="0" w:line="360" w:lineRule="auto"/>
        <w:rPr>
          <w:rStyle w:val="un"/>
          <w:rFonts w:ascii="Arial" w:hAnsi="Arial" w:cs="Arial"/>
          <w:color w:val="333333"/>
        </w:rPr>
      </w:pPr>
    </w:p>
    <w:p w14:paraId="7BDCF9E2" w14:textId="77777777" w:rsidR="007A053A" w:rsidRDefault="00B66EA7" w:rsidP="003A2015">
      <w:pPr>
        <w:pStyle w:val="Prrafodelista"/>
        <w:numPr>
          <w:ilvl w:val="0"/>
          <w:numId w:val="3"/>
        </w:numPr>
        <w:shd w:val="clear" w:color="auto" w:fill="FFFFFF"/>
        <w:spacing w:after="0" w:line="360" w:lineRule="auto"/>
        <w:rPr>
          <w:rStyle w:val="un"/>
          <w:rFonts w:ascii="Arial" w:hAnsi="Arial" w:cs="Arial"/>
          <w:color w:val="333333"/>
        </w:rPr>
      </w:pPr>
      <w:r w:rsidRPr="00FE4428">
        <w:rPr>
          <w:rStyle w:val="un"/>
          <w:rFonts w:ascii="Arial" w:hAnsi="Arial" w:cs="Arial"/>
          <w:b/>
          <w:color w:val="333333"/>
        </w:rPr>
        <w:t>El</w:t>
      </w:r>
      <w:r w:rsidRPr="003A2015">
        <w:rPr>
          <w:rStyle w:val="apple-converted-space"/>
          <w:rFonts w:ascii="Arial" w:hAnsi="Arial" w:cs="Arial"/>
          <w:color w:val="333333"/>
        </w:rPr>
        <w:t> </w:t>
      </w:r>
      <w:r w:rsidRPr="003A2015">
        <w:rPr>
          <w:rStyle w:val="Textoennegrita"/>
          <w:rFonts w:ascii="Arial" w:hAnsi="Arial" w:cs="Arial"/>
          <w:color w:val="333333"/>
        </w:rPr>
        <w:t>aislamiento térmico</w:t>
      </w:r>
      <w:r w:rsidRPr="003A2015">
        <w:rPr>
          <w:rStyle w:val="apple-converted-space"/>
          <w:rFonts w:ascii="Arial" w:hAnsi="Arial" w:cs="Arial"/>
          <w:color w:val="333333"/>
        </w:rPr>
        <w:t> </w:t>
      </w:r>
      <w:r w:rsidRPr="003A2015">
        <w:rPr>
          <w:rStyle w:val="un"/>
          <w:rFonts w:ascii="Arial" w:hAnsi="Arial" w:cs="Arial"/>
          <w:color w:val="333333"/>
        </w:rPr>
        <w:t>o</w:t>
      </w:r>
      <w:r w:rsidRPr="003A2015">
        <w:rPr>
          <w:rStyle w:val="apple-converted-space"/>
          <w:rFonts w:ascii="Arial" w:hAnsi="Arial" w:cs="Arial"/>
          <w:color w:val="333333"/>
        </w:rPr>
        <w:t> </w:t>
      </w:r>
      <w:r w:rsidRPr="003A2015">
        <w:rPr>
          <w:rStyle w:val="Textoennegrita"/>
          <w:rFonts w:ascii="Arial" w:hAnsi="Arial" w:cs="Arial"/>
          <w:color w:val="333333"/>
        </w:rPr>
        <w:t>eléctrico</w:t>
      </w:r>
      <w:r w:rsidRPr="003A2015">
        <w:rPr>
          <w:rStyle w:val="un"/>
          <w:rFonts w:ascii="Arial" w:hAnsi="Arial" w:cs="Arial"/>
          <w:color w:val="333333"/>
        </w:rPr>
        <w:t xml:space="preserve"> </w:t>
      </w:r>
    </w:p>
    <w:p w14:paraId="6875B2F8" w14:textId="50B12C56" w:rsidR="00B66EA7" w:rsidRPr="007A053A" w:rsidRDefault="007A053A" w:rsidP="007A053A">
      <w:pPr>
        <w:shd w:val="clear" w:color="auto" w:fill="FFFFFF"/>
        <w:spacing w:after="0" w:line="360" w:lineRule="auto"/>
        <w:rPr>
          <w:rStyle w:val="un"/>
          <w:rFonts w:ascii="Arial" w:hAnsi="Arial" w:cs="Arial"/>
          <w:color w:val="333333"/>
        </w:rPr>
      </w:pPr>
      <w:r>
        <w:rPr>
          <w:rStyle w:val="un"/>
          <w:rFonts w:ascii="Arial" w:hAnsi="Arial" w:cs="Arial"/>
          <w:color w:val="333333"/>
        </w:rPr>
        <w:t>E</w:t>
      </w:r>
      <w:r w:rsidR="00B66EA7" w:rsidRPr="007A053A">
        <w:rPr>
          <w:rStyle w:val="un"/>
          <w:rFonts w:ascii="Arial" w:hAnsi="Arial" w:cs="Arial"/>
          <w:color w:val="333333"/>
        </w:rPr>
        <w:t>s la capacidad de una sustancia para</w:t>
      </w:r>
      <w:r w:rsidR="00317DD9" w:rsidRPr="007A053A">
        <w:rPr>
          <w:rStyle w:val="un"/>
          <w:rFonts w:ascii="Arial" w:hAnsi="Arial" w:cs="Arial"/>
          <w:color w:val="333333"/>
        </w:rPr>
        <w:t xml:space="preserve"> </w:t>
      </w:r>
      <w:r w:rsidR="00B66EA7" w:rsidRPr="007A053A">
        <w:rPr>
          <w:rStyle w:val="Textoennegrita"/>
          <w:rFonts w:ascii="Arial" w:hAnsi="Arial" w:cs="Arial"/>
          <w:color w:val="333333"/>
        </w:rPr>
        <w:t>evitar que el calor</w:t>
      </w:r>
      <w:r w:rsidR="00B66EA7" w:rsidRPr="007A053A">
        <w:rPr>
          <w:rStyle w:val="apple-converted-space"/>
          <w:rFonts w:ascii="Arial" w:hAnsi="Arial" w:cs="Arial"/>
          <w:color w:val="333333"/>
        </w:rPr>
        <w:t> </w:t>
      </w:r>
      <w:r w:rsidR="00B66EA7" w:rsidRPr="007A053A">
        <w:rPr>
          <w:rStyle w:val="un"/>
          <w:rFonts w:ascii="Arial" w:hAnsi="Arial" w:cs="Arial"/>
          <w:color w:val="333333"/>
        </w:rPr>
        <w:t>o</w:t>
      </w:r>
      <w:r w:rsidR="00B66EA7" w:rsidRPr="007A053A">
        <w:rPr>
          <w:rStyle w:val="apple-converted-space"/>
          <w:rFonts w:ascii="Arial" w:hAnsi="Arial" w:cs="Arial"/>
          <w:color w:val="333333"/>
        </w:rPr>
        <w:t> </w:t>
      </w:r>
      <w:r w:rsidR="00B66EA7" w:rsidRPr="007A053A">
        <w:rPr>
          <w:rStyle w:val="Textoennegrita"/>
          <w:rFonts w:ascii="Arial" w:hAnsi="Arial" w:cs="Arial"/>
          <w:color w:val="333333"/>
        </w:rPr>
        <w:t>la electricidad pasen a través de ella</w:t>
      </w:r>
      <w:r w:rsidR="00B66EA7" w:rsidRPr="007A053A">
        <w:rPr>
          <w:rStyle w:val="un"/>
          <w:rFonts w:ascii="Arial" w:hAnsi="Arial" w:cs="Arial"/>
          <w:color w:val="333333"/>
        </w:rPr>
        <w:t>.</w:t>
      </w:r>
    </w:p>
    <w:p w14:paraId="4BED890B" w14:textId="77777777" w:rsidR="002C367E" w:rsidRPr="003A2015" w:rsidRDefault="002C367E" w:rsidP="003A2015">
      <w:pPr>
        <w:pStyle w:val="Prrafodelista"/>
        <w:shd w:val="clear" w:color="auto" w:fill="FFFFFF"/>
        <w:spacing w:after="0" w:line="360" w:lineRule="auto"/>
        <w:ind w:left="1020"/>
        <w:rPr>
          <w:rFonts w:ascii="Arial" w:hAnsi="Arial" w:cs="Arial"/>
          <w:color w:val="333333"/>
        </w:rPr>
      </w:pPr>
    </w:p>
    <w:tbl>
      <w:tblPr>
        <w:tblStyle w:val="Tablaconcuadrcula1"/>
        <w:tblW w:w="0" w:type="auto"/>
        <w:tblLook w:val="04A0" w:firstRow="1" w:lastRow="0" w:firstColumn="1" w:lastColumn="0" w:noHBand="0" w:noVBand="1"/>
      </w:tblPr>
      <w:tblGrid>
        <w:gridCol w:w="2177"/>
        <w:gridCol w:w="6877"/>
      </w:tblGrid>
      <w:tr w:rsidR="00317DD9" w:rsidRPr="003A2015" w14:paraId="0FF4A5D2" w14:textId="77777777" w:rsidTr="008F1152">
        <w:tc>
          <w:tcPr>
            <w:tcW w:w="13602" w:type="dxa"/>
            <w:gridSpan w:val="2"/>
            <w:shd w:val="clear" w:color="auto" w:fill="0D0D0D" w:themeFill="text1" w:themeFillTint="F2"/>
          </w:tcPr>
          <w:p w14:paraId="369F14FB" w14:textId="77777777" w:rsidR="00317DD9" w:rsidRPr="003A2015" w:rsidRDefault="00317DD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317DD9" w:rsidRPr="003A2015" w14:paraId="20A6E956" w14:textId="77777777" w:rsidTr="008F1152">
        <w:tc>
          <w:tcPr>
            <w:tcW w:w="2689" w:type="dxa"/>
          </w:tcPr>
          <w:p w14:paraId="378A2B74" w14:textId="77777777" w:rsidR="00317DD9" w:rsidRPr="003A2015" w:rsidRDefault="00317DD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913" w:type="dxa"/>
          </w:tcPr>
          <w:p w14:paraId="4AB1C387" w14:textId="323F4F1B" w:rsidR="00317DD9" w:rsidRPr="003A2015" w:rsidRDefault="00317DD9"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04</w:t>
            </w:r>
            <w:r w:rsidRPr="003A2015">
              <w:rPr>
                <w:rFonts w:ascii="Arial" w:hAnsi="Arial" w:cs="Arial"/>
                <w:color w:val="000000"/>
                <w:sz w:val="24"/>
                <w:szCs w:val="24"/>
              </w:rPr>
              <w:tab/>
            </w:r>
          </w:p>
        </w:tc>
      </w:tr>
      <w:tr w:rsidR="00317DD9" w:rsidRPr="003A2015" w14:paraId="74DBC01E" w14:textId="77777777" w:rsidTr="008F1152">
        <w:tc>
          <w:tcPr>
            <w:tcW w:w="2689" w:type="dxa"/>
          </w:tcPr>
          <w:p w14:paraId="3E52532C"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913" w:type="dxa"/>
          </w:tcPr>
          <w:p w14:paraId="774D8B09" w14:textId="61120CF2" w:rsidR="00317DD9" w:rsidRPr="003A2015" w:rsidRDefault="00317DD9"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Foto paraguas </w:t>
            </w:r>
          </w:p>
        </w:tc>
      </w:tr>
      <w:tr w:rsidR="00317DD9" w:rsidRPr="003A2015" w14:paraId="2A3657DB" w14:textId="77777777" w:rsidTr="008F1152">
        <w:tc>
          <w:tcPr>
            <w:tcW w:w="2689" w:type="dxa"/>
          </w:tcPr>
          <w:p w14:paraId="2D6635D0"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913" w:type="dxa"/>
          </w:tcPr>
          <w:p w14:paraId="1F7AB83C" w14:textId="56E66806" w:rsidR="00317DD9" w:rsidRPr="003A2015" w:rsidRDefault="00317DD9" w:rsidP="003A2015">
            <w:pPr>
              <w:spacing w:line="360" w:lineRule="auto"/>
              <w:rPr>
                <w:rFonts w:ascii="Arial" w:hAnsi="Arial" w:cs="Arial"/>
                <w:sz w:val="24"/>
                <w:szCs w:val="24"/>
              </w:rPr>
            </w:pPr>
            <w:r w:rsidRPr="003A2015">
              <w:rPr>
                <w:rFonts w:ascii="Arial" w:hAnsi="Arial" w:cs="Arial"/>
                <w:color w:val="000000"/>
                <w:sz w:val="24"/>
                <w:szCs w:val="24"/>
              </w:rPr>
              <w:t>5ºESO/</w:t>
            </w:r>
            <w:r w:rsidRPr="003A2015">
              <w:rPr>
                <w:rFonts w:ascii="Arial" w:hAnsi="Arial" w:cs="Arial"/>
                <w:sz w:val="24"/>
                <w:szCs w:val="24"/>
              </w:rPr>
              <w:t xml:space="preserve">Ciencias de la naturaleza /La materia y sus propiedades/ Las propiedades específicas </w:t>
            </w:r>
          </w:p>
          <w:p w14:paraId="479B841F" w14:textId="38291BBE" w:rsidR="00317DD9" w:rsidRPr="003A2015" w:rsidRDefault="006A5BA5" w:rsidP="003A2015">
            <w:pPr>
              <w:spacing w:line="360" w:lineRule="auto"/>
              <w:rPr>
                <w:rFonts w:ascii="Arial" w:hAnsi="Arial" w:cs="Arial"/>
                <w:sz w:val="24"/>
                <w:szCs w:val="24"/>
              </w:rPr>
            </w:pPr>
            <w:r w:rsidRPr="003A2015">
              <w:rPr>
                <w:rFonts w:ascii="Arial" w:hAnsi="Arial" w:cs="Arial"/>
                <w:noProof/>
                <w:lang w:val="es-ES" w:eastAsia="es-ES"/>
              </w:rPr>
              <w:drawing>
                <wp:inline distT="0" distB="0" distL="0" distR="0" wp14:anchorId="40171B06" wp14:editId="767358B9">
                  <wp:extent cx="1760220" cy="1240278"/>
                  <wp:effectExtent l="0" t="0" r="0" b="0"/>
                  <wp:docPr id="11" name="Imagen 11" descr="http://profesores.aulaplaneta.com/DNNPlayerPackages/Package12474/InfoGuion/cuadernoestudio/images_xml/MN_3C_18_img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474/InfoGuion/cuadernoestudio/images_xml/MN_3C_18_img1_smal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67101" cy="1245126"/>
                          </a:xfrm>
                          <a:prstGeom prst="rect">
                            <a:avLst/>
                          </a:prstGeom>
                          <a:noFill/>
                          <a:ln>
                            <a:noFill/>
                          </a:ln>
                        </pic:spPr>
                      </pic:pic>
                    </a:graphicData>
                  </a:graphic>
                </wp:inline>
              </w:drawing>
            </w:r>
          </w:p>
          <w:p w14:paraId="23FFDFB8" w14:textId="603199A0" w:rsidR="00317DD9" w:rsidRPr="003A2015" w:rsidRDefault="00317DD9" w:rsidP="003A2015">
            <w:pPr>
              <w:spacing w:line="360" w:lineRule="auto"/>
              <w:rPr>
                <w:rFonts w:ascii="Arial" w:hAnsi="Arial" w:cs="Arial"/>
                <w:sz w:val="24"/>
                <w:szCs w:val="24"/>
                <w:highlight w:val="green"/>
              </w:rPr>
            </w:pPr>
          </w:p>
        </w:tc>
      </w:tr>
      <w:tr w:rsidR="00317DD9" w:rsidRPr="003A2015" w14:paraId="58EF818A" w14:textId="77777777" w:rsidTr="002C367E">
        <w:tc>
          <w:tcPr>
            <w:tcW w:w="2689" w:type="dxa"/>
          </w:tcPr>
          <w:p w14:paraId="01D54760" w14:textId="77777777" w:rsidR="00317DD9" w:rsidRPr="003A2015" w:rsidRDefault="00317DD9"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913" w:type="dxa"/>
            <w:shd w:val="clear" w:color="auto" w:fill="auto"/>
          </w:tcPr>
          <w:p w14:paraId="6E1FE70B" w14:textId="2C7FF1FE" w:rsidR="00317DD9" w:rsidRPr="003A2015" w:rsidRDefault="006A5BA5" w:rsidP="00534DEF">
            <w:pPr>
              <w:spacing w:line="360" w:lineRule="auto"/>
              <w:rPr>
                <w:rFonts w:ascii="Arial" w:hAnsi="Arial" w:cs="Arial"/>
                <w:sz w:val="24"/>
                <w:szCs w:val="24"/>
              </w:rPr>
            </w:pPr>
            <w:r w:rsidRPr="003A2015">
              <w:rPr>
                <w:rFonts w:ascii="Arial" w:hAnsi="Arial" w:cs="Arial"/>
                <w:sz w:val="24"/>
                <w:szCs w:val="24"/>
              </w:rPr>
              <w:t xml:space="preserve">La propiedad </w:t>
            </w:r>
            <w:r w:rsidR="00D82B88" w:rsidRPr="003A2015">
              <w:rPr>
                <w:rFonts w:ascii="Arial" w:hAnsi="Arial" w:cs="Arial"/>
                <w:sz w:val="24"/>
                <w:szCs w:val="24"/>
              </w:rPr>
              <w:t>espec</w:t>
            </w:r>
            <w:r w:rsidR="00D82B88">
              <w:rPr>
                <w:rFonts w:ascii="Arial" w:hAnsi="Arial" w:cs="Arial"/>
                <w:sz w:val="24"/>
                <w:szCs w:val="24"/>
              </w:rPr>
              <w:t>í</w:t>
            </w:r>
            <w:r w:rsidR="00D82B88" w:rsidRPr="003A2015">
              <w:rPr>
                <w:rFonts w:ascii="Arial" w:hAnsi="Arial" w:cs="Arial"/>
                <w:sz w:val="24"/>
                <w:szCs w:val="24"/>
              </w:rPr>
              <w:t>fica</w:t>
            </w:r>
            <w:r w:rsidR="00D82B88">
              <w:rPr>
                <w:rFonts w:ascii="Arial" w:hAnsi="Arial" w:cs="Arial"/>
                <w:sz w:val="24"/>
                <w:szCs w:val="24"/>
              </w:rPr>
              <w:t xml:space="preserve"> </w:t>
            </w:r>
            <w:r w:rsidRPr="003A2015">
              <w:rPr>
                <w:rFonts w:ascii="Arial" w:hAnsi="Arial" w:cs="Arial"/>
                <w:sz w:val="24"/>
                <w:szCs w:val="24"/>
              </w:rPr>
              <w:t xml:space="preserve">que permite que el material del que está hecho el paraguas no </w:t>
            </w:r>
            <w:r w:rsidR="00D82B88">
              <w:rPr>
                <w:rFonts w:ascii="Arial" w:hAnsi="Arial" w:cs="Arial"/>
                <w:sz w:val="24"/>
                <w:szCs w:val="24"/>
              </w:rPr>
              <w:t>deje filtrar</w:t>
            </w:r>
            <w:r w:rsidR="00D82B88" w:rsidRPr="003A2015">
              <w:rPr>
                <w:rFonts w:ascii="Arial" w:hAnsi="Arial" w:cs="Arial"/>
                <w:sz w:val="24"/>
                <w:szCs w:val="24"/>
              </w:rPr>
              <w:t xml:space="preserve"> </w:t>
            </w:r>
            <w:r w:rsidRPr="003A2015">
              <w:rPr>
                <w:rFonts w:ascii="Arial" w:hAnsi="Arial" w:cs="Arial"/>
                <w:sz w:val="24"/>
                <w:szCs w:val="24"/>
              </w:rPr>
              <w:t xml:space="preserve">el agua es la </w:t>
            </w:r>
            <w:r w:rsidR="00534DEF">
              <w:rPr>
                <w:rFonts w:ascii="Arial" w:hAnsi="Arial" w:cs="Arial"/>
                <w:sz w:val="24"/>
                <w:szCs w:val="24"/>
              </w:rPr>
              <w:t>Impermeabilidad</w:t>
            </w:r>
          </w:p>
        </w:tc>
      </w:tr>
    </w:tbl>
    <w:p w14:paraId="42BFB4BA" w14:textId="77777777" w:rsidR="00317DD9" w:rsidRPr="003A2015" w:rsidRDefault="00317DD9" w:rsidP="003A2015">
      <w:pPr>
        <w:tabs>
          <w:tab w:val="right" w:pos="8498"/>
        </w:tabs>
        <w:spacing w:after="0" w:line="360" w:lineRule="auto"/>
        <w:rPr>
          <w:rFonts w:ascii="Arial" w:hAnsi="Arial" w:cs="Arial"/>
        </w:rPr>
      </w:pPr>
    </w:p>
    <w:tbl>
      <w:tblPr>
        <w:tblStyle w:val="Tablaconcuadrcula3"/>
        <w:tblW w:w="0" w:type="auto"/>
        <w:tblLook w:val="04A0" w:firstRow="1" w:lastRow="0" w:firstColumn="1" w:lastColumn="0" w:noHBand="0" w:noVBand="1"/>
      </w:tblPr>
      <w:tblGrid>
        <w:gridCol w:w="2088"/>
        <w:gridCol w:w="6966"/>
      </w:tblGrid>
      <w:tr w:rsidR="006A5400" w:rsidRPr="003A2015" w14:paraId="1FCC30D8" w14:textId="77777777" w:rsidTr="008F1152">
        <w:tc>
          <w:tcPr>
            <w:tcW w:w="13602" w:type="dxa"/>
            <w:gridSpan w:val="2"/>
            <w:shd w:val="clear" w:color="auto" w:fill="000000" w:themeFill="text1"/>
          </w:tcPr>
          <w:p w14:paraId="2EAF8D4B" w14:textId="77777777" w:rsidR="006A5400" w:rsidRPr="003A2015" w:rsidRDefault="006A5400"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A5400" w:rsidRPr="003A2015" w14:paraId="3E8F577A" w14:textId="77777777" w:rsidTr="008F1152">
        <w:tc>
          <w:tcPr>
            <w:tcW w:w="2461" w:type="dxa"/>
          </w:tcPr>
          <w:p w14:paraId="777A8397"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Código</w:t>
            </w:r>
          </w:p>
        </w:tc>
        <w:tc>
          <w:tcPr>
            <w:tcW w:w="11141" w:type="dxa"/>
          </w:tcPr>
          <w:p w14:paraId="32172FBE" w14:textId="744994C2" w:rsidR="006A5400" w:rsidRPr="003A2015" w:rsidRDefault="006A5400"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641C15" w:rsidRPr="003A2015">
              <w:rPr>
                <w:rFonts w:ascii="Arial" w:hAnsi="Arial" w:cs="Arial"/>
                <w:color w:val="000000"/>
                <w:sz w:val="24"/>
                <w:szCs w:val="24"/>
              </w:rPr>
              <w:t xml:space="preserve"> </w:t>
            </w:r>
            <w:r w:rsidRPr="003A2015">
              <w:rPr>
                <w:rFonts w:ascii="Arial" w:hAnsi="Arial" w:cs="Arial"/>
                <w:color w:val="000000"/>
                <w:sz w:val="24"/>
                <w:szCs w:val="24"/>
              </w:rPr>
              <w:t>REC70</w:t>
            </w:r>
          </w:p>
        </w:tc>
      </w:tr>
      <w:tr w:rsidR="006A5400" w:rsidRPr="003A2015" w14:paraId="6E79B9FC" w14:textId="77777777" w:rsidTr="008F1152">
        <w:tc>
          <w:tcPr>
            <w:tcW w:w="2461" w:type="dxa"/>
          </w:tcPr>
          <w:p w14:paraId="1C1BB9CA"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141" w:type="dxa"/>
          </w:tcPr>
          <w:p w14:paraId="6EB34562" w14:textId="25B7698C" w:rsidR="006A5400" w:rsidRPr="003A2015" w:rsidRDefault="001D6145" w:rsidP="003A2015">
            <w:pPr>
              <w:spacing w:line="360" w:lineRule="auto"/>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 xml:space="preserve">Ciencias de la naturaleza /La materia / La materia y sus propiedades/Las propiedades específicas / practica </w:t>
            </w:r>
          </w:p>
        </w:tc>
      </w:tr>
      <w:tr w:rsidR="006A5400" w:rsidRPr="003A2015" w14:paraId="02DB4D0C" w14:textId="77777777" w:rsidTr="008F1152">
        <w:tc>
          <w:tcPr>
            <w:tcW w:w="2461" w:type="dxa"/>
          </w:tcPr>
          <w:p w14:paraId="4EE0DC47"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141" w:type="dxa"/>
          </w:tcPr>
          <w:p w14:paraId="236F60A5" w14:textId="77777777" w:rsidR="006A5400" w:rsidRPr="003A2015" w:rsidRDefault="006A5400"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6A5400" w:rsidRPr="003A2015" w14:paraId="7BA4DCAD" w14:textId="77777777" w:rsidTr="008F1152">
        <w:tc>
          <w:tcPr>
            <w:tcW w:w="2461" w:type="dxa"/>
          </w:tcPr>
          <w:p w14:paraId="32277431"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141" w:type="dxa"/>
          </w:tcPr>
          <w:p w14:paraId="2EA14370" w14:textId="1166287C" w:rsidR="006A5400"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Reconoce las propiedades de la materia</w:t>
            </w:r>
            <w:r w:rsidR="00C671C9">
              <w:rPr>
                <w:rFonts w:ascii="Arial" w:hAnsi="Arial" w:cs="Arial"/>
                <w:color w:val="000000"/>
                <w:sz w:val="24"/>
                <w:szCs w:val="24"/>
              </w:rPr>
              <w:t xml:space="preserve"> </w:t>
            </w:r>
          </w:p>
        </w:tc>
      </w:tr>
      <w:tr w:rsidR="006A5400" w:rsidRPr="003A2015" w14:paraId="2BDAD51E" w14:textId="77777777" w:rsidTr="008F1152">
        <w:tc>
          <w:tcPr>
            <w:tcW w:w="2461" w:type="dxa"/>
          </w:tcPr>
          <w:p w14:paraId="7EB2D380" w14:textId="77777777" w:rsidR="006A5400" w:rsidRPr="003A2015" w:rsidRDefault="006A5400"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141" w:type="dxa"/>
          </w:tcPr>
          <w:p w14:paraId="2D68E30A" w14:textId="45E78EEA" w:rsidR="006A5400"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Actividad</w:t>
            </w:r>
            <w:r w:rsidR="001D6145" w:rsidRPr="003A2015">
              <w:rPr>
                <w:rFonts w:ascii="Arial" w:hAnsi="Arial" w:cs="Arial"/>
                <w:color w:val="000000"/>
                <w:sz w:val="24"/>
                <w:szCs w:val="24"/>
              </w:rPr>
              <w:t xml:space="preserve"> </w:t>
            </w:r>
            <w:r w:rsidRPr="003A2015">
              <w:rPr>
                <w:rFonts w:ascii="Arial" w:hAnsi="Arial" w:cs="Arial"/>
                <w:color w:val="000000"/>
                <w:sz w:val="24"/>
                <w:szCs w:val="24"/>
              </w:rPr>
              <w:t>que plantea completar un texto sobre las propiedades físicas de la materia</w:t>
            </w:r>
          </w:p>
        </w:tc>
      </w:tr>
    </w:tbl>
    <w:p w14:paraId="7039A3AB" w14:textId="77777777" w:rsidR="006A5BA5" w:rsidRPr="003A2015" w:rsidRDefault="006A5BA5" w:rsidP="003A2015">
      <w:pPr>
        <w:tabs>
          <w:tab w:val="right" w:pos="8498"/>
        </w:tabs>
        <w:spacing w:after="0" w:line="360" w:lineRule="auto"/>
        <w:rPr>
          <w:rFonts w:ascii="Arial" w:hAnsi="Arial" w:cs="Arial"/>
        </w:rPr>
      </w:pPr>
    </w:p>
    <w:p w14:paraId="0988A1A4" w14:textId="659888D4" w:rsidR="009519AC" w:rsidRPr="003A2015" w:rsidRDefault="009519AC" w:rsidP="003A2015">
      <w:pPr>
        <w:tabs>
          <w:tab w:val="right" w:pos="8498"/>
        </w:tabs>
        <w:spacing w:after="0" w:line="360" w:lineRule="auto"/>
        <w:rPr>
          <w:rFonts w:ascii="Arial" w:hAnsi="Arial" w:cs="Arial"/>
        </w:rPr>
      </w:pPr>
      <w:r w:rsidRPr="003A2015">
        <w:rPr>
          <w:rFonts w:ascii="Arial" w:hAnsi="Arial" w:cs="Arial"/>
          <w:highlight w:val="yellow"/>
        </w:rPr>
        <w:t>[</w:t>
      </w:r>
      <w:r w:rsidRPr="003A2015">
        <w:rPr>
          <w:rFonts w:ascii="Arial" w:hAnsi="Arial" w:cs="Arial"/>
          <w:b/>
          <w:highlight w:val="yellow"/>
        </w:rPr>
        <w:t>SECCIÓN 2]</w:t>
      </w:r>
      <w:r w:rsidR="00FE4428">
        <w:rPr>
          <w:rFonts w:ascii="Arial" w:hAnsi="Arial" w:cs="Arial"/>
          <w:b/>
        </w:rPr>
        <w:t xml:space="preserve"> 1.2</w:t>
      </w:r>
      <w:r w:rsidRPr="003A2015">
        <w:rPr>
          <w:rFonts w:ascii="Arial" w:hAnsi="Arial" w:cs="Arial"/>
          <w:b/>
        </w:rPr>
        <w:t xml:space="preserve"> Consolidación</w:t>
      </w:r>
      <w:r w:rsidRPr="003A2015">
        <w:rPr>
          <w:rFonts w:ascii="Arial" w:hAnsi="Arial" w:cs="Arial"/>
        </w:rPr>
        <w:t xml:space="preserve"> </w:t>
      </w:r>
    </w:p>
    <w:p w14:paraId="4947C8D8" w14:textId="77777777" w:rsidR="009519AC" w:rsidRPr="003A2015" w:rsidRDefault="009519AC" w:rsidP="003A2015">
      <w:pPr>
        <w:tabs>
          <w:tab w:val="right" w:pos="8498"/>
        </w:tabs>
        <w:spacing w:after="0" w:line="360" w:lineRule="auto"/>
        <w:rPr>
          <w:rFonts w:ascii="Arial" w:hAnsi="Arial" w:cs="Arial"/>
        </w:rPr>
      </w:pPr>
    </w:p>
    <w:p w14:paraId="375397F6" w14:textId="77777777" w:rsidR="0089585A" w:rsidRPr="003A2015" w:rsidRDefault="0089585A" w:rsidP="003A2015">
      <w:pPr>
        <w:spacing w:after="0" w:line="360" w:lineRule="auto"/>
        <w:rPr>
          <w:rFonts w:ascii="Arial" w:hAnsi="Arial" w:cs="Arial"/>
        </w:rPr>
      </w:pPr>
      <w:r w:rsidRPr="003A2015">
        <w:rPr>
          <w:rFonts w:ascii="Arial" w:hAnsi="Arial" w:cs="Arial"/>
        </w:rPr>
        <w:t>Actividades para consolidar lo que has aprendido en esta sección.</w:t>
      </w:r>
    </w:p>
    <w:p w14:paraId="0C41C5E9" w14:textId="77777777" w:rsidR="0089585A" w:rsidRPr="003A2015" w:rsidRDefault="0089585A"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794"/>
        <w:gridCol w:w="7260"/>
      </w:tblGrid>
      <w:tr w:rsidR="0089585A" w:rsidRPr="003A2015" w14:paraId="29DE75CB" w14:textId="77777777" w:rsidTr="008F1152">
        <w:tc>
          <w:tcPr>
            <w:tcW w:w="13602" w:type="dxa"/>
            <w:gridSpan w:val="2"/>
            <w:shd w:val="clear" w:color="auto" w:fill="000000" w:themeFill="text1"/>
          </w:tcPr>
          <w:p w14:paraId="1CF97A88" w14:textId="77777777" w:rsidR="0089585A" w:rsidRPr="003A2015" w:rsidRDefault="0089585A" w:rsidP="003E38AD">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89585A" w:rsidRPr="003A2015" w14:paraId="5C7E265D" w14:textId="77777777" w:rsidTr="008F1152">
        <w:tc>
          <w:tcPr>
            <w:tcW w:w="2431" w:type="dxa"/>
          </w:tcPr>
          <w:p w14:paraId="5659C409"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71" w:type="dxa"/>
          </w:tcPr>
          <w:p w14:paraId="4CC27E90" w14:textId="43360D9E" w:rsidR="0089585A" w:rsidRPr="003A2015" w:rsidRDefault="0089585A" w:rsidP="003A2015">
            <w:pPr>
              <w:spacing w:line="360" w:lineRule="auto"/>
              <w:rPr>
                <w:rFonts w:ascii="Arial" w:hAnsi="Arial" w:cs="Arial"/>
                <w:color w:val="000000"/>
                <w:sz w:val="24"/>
                <w:szCs w:val="24"/>
                <w:lang w:val="en-US"/>
              </w:rPr>
            </w:pPr>
            <w:r w:rsidRPr="00FE4428">
              <w:rPr>
                <w:rFonts w:ascii="Arial" w:hAnsi="Arial" w:cs="Arial"/>
                <w:color w:val="000000"/>
                <w:sz w:val="24"/>
                <w:szCs w:val="24"/>
                <w:lang w:val="es-CO"/>
              </w:rPr>
              <w:t>CN_06_09_</w:t>
            </w:r>
            <w:r w:rsidR="00641C15" w:rsidRPr="00FE4428">
              <w:rPr>
                <w:rFonts w:ascii="Arial" w:hAnsi="Arial" w:cs="Arial"/>
                <w:color w:val="000000"/>
                <w:sz w:val="24"/>
                <w:szCs w:val="24"/>
                <w:lang w:val="es-CO"/>
              </w:rPr>
              <w:t xml:space="preserve"> </w:t>
            </w:r>
            <w:r w:rsidRPr="00FE4428">
              <w:rPr>
                <w:rFonts w:ascii="Arial" w:hAnsi="Arial" w:cs="Arial"/>
                <w:color w:val="000000"/>
                <w:sz w:val="24"/>
                <w:szCs w:val="24"/>
                <w:lang w:val="es-CO"/>
              </w:rPr>
              <w:t>REC80</w:t>
            </w:r>
            <w:r w:rsidRPr="00FE4428">
              <w:rPr>
                <w:rFonts w:ascii="Arial" w:hAnsi="Arial" w:cs="Arial"/>
                <w:color w:val="FFFFFF" w:themeColor="background1"/>
                <w:sz w:val="24"/>
                <w:szCs w:val="24"/>
                <w:lang w:val="es-CO"/>
              </w:rPr>
              <w:t>N_06_</w:t>
            </w:r>
            <w:r w:rsidRPr="003A2015">
              <w:rPr>
                <w:rFonts w:ascii="Arial" w:hAnsi="Arial" w:cs="Arial"/>
                <w:color w:val="FFFFFF" w:themeColor="background1"/>
                <w:sz w:val="24"/>
                <w:szCs w:val="24"/>
                <w:lang w:val="en-US"/>
              </w:rPr>
              <w:t>09_CO_REC20</w:t>
            </w:r>
          </w:p>
        </w:tc>
      </w:tr>
      <w:tr w:rsidR="0089585A" w:rsidRPr="003A2015" w14:paraId="2EAE1321" w14:textId="77777777" w:rsidTr="008F1152">
        <w:tc>
          <w:tcPr>
            <w:tcW w:w="2431" w:type="dxa"/>
          </w:tcPr>
          <w:p w14:paraId="6E92A5A2" w14:textId="77777777" w:rsidR="0089585A" w:rsidRPr="003A2015" w:rsidRDefault="0089585A"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171" w:type="dxa"/>
          </w:tcPr>
          <w:p w14:paraId="0AE92E9E" w14:textId="2B8B6C88"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 xml:space="preserve">Ciencias de la naturaleza /La materia / La materia y sus propiedades/ consolidación </w:t>
            </w:r>
          </w:p>
        </w:tc>
      </w:tr>
      <w:tr w:rsidR="0089585A" w:rsidRPr="003A2015" w14:paraId="772B03D5" w14:textId="77777777" w:rsidTr="008F1152">
        <w:tc>
          <w:tcPr>
            <w:tcW w:w="2431" w:type="dxa"/>
          </w:tcPr>
          <w:p w14:paraId="6720A783" w14:textId="77777777" w:rsidR="0089585A" w:rsidRPr="003A2015" w:rsidRDefault="0089585A"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171" w:type="dxa"/>
          </w:tcPr>
          <w:p w14:paraId="16C2AD36" w14:textId="324E71B2"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w:t>
            </w:r>
            <w:r w:rsidRPr="003A2015">
              <w:rPr>
                <w:rFonts w:ascii="Arial" w:hAnsi="Arial" w:cs="Arial"/>
                <w:noProof/>
                <w:color w:val="000000"/>
                <w:lang w:val="es-ES" w:eastAsia="es-ES"/>
              </w:rPr>
              <w:drawing>
                <wp:inline distT="0" distB="0" distL="0" distR="0" wp14:anchorId="4FC274C3" wp14:editId="7344B7A5">
                  <wp:extent cx="3885876" cy="2264289"/>
                  <wp:effectExtent l="0" t="0" r="635" b="3175"/>
                  <wp:docPr id="16" name="Imagen 1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9139" cy="2266191"/>
                          </a:xfrm>
                          <a:prstGeom prst="rect">
                            <a:avLst/>
                          </a:prstGeom>
                          <a:noFill/>
                          <a:ln>
                            <a:noFill/>
                          </a:ln>
                        </pic:spPr>
                      </pic:pic>
                    </a:graphicData>
                  </a:graphic>
                </wp:inline>
              </w:drawing>
            </w:r>
          </w:p>
          <w:p w14:paraId="6AC73437" w14:textId="1ECF6E2E" w:rsidR="0089585A" w:rsidRPr="003A2015" w:rsidRDefault="0089585A" w:rsidP="003A2015">
            <w:pPr>
              <w:spacing w:line="360" w:lineRule="auto"/>
              <w:rPr>
                <w:rFonts w:ascii="Arial" w:hAnsi="Arial" w:cs="Arial"/>
                <w:color w:val="000000"/>
                <w:sz w:val="24"/>
                <w:szCs w:val="24"/>
              </w:rPr>
            </w:pPr>
          </w:p>
        </w:tc>
      </w:tr>
      <w:tr w:rsidR="0089585A" w:rsidRPr="003A2015" w14:paraId="624B700C" w14:textId="77777777" w:rsidTr="008F1152">
        <w:tc>
          <w:tcPr>
            <w:tcW w:w="2431" w:type="dxa"/>
          </w:tcPr>
          <w:p w14:paraId="483F0B46"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171" w:type="dxa"/>
          </w:tcPr>
          <w:p w14:paraId="35A050E0" w14:textId="085DAA8A" w:rsidR="0089585A" w:rsidRPr="003A2015" w:rsidRDefault="006D7A03"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89585A" w:rsidRPr="003A2015">
              <w:rPr>
                <w:rFonts w:ascii="Arial" w:hAnsi="Arial" w:cs="Arial"/>
                <w:color w:val="000000"/>
                <w:sz w:val="24"/>
                <w:szCs w:val="24"/>
              </w:rPr>
              <w:t xml:space="preserve">La materia y sus propiedades </w:t>
            </w:r>
          </w:p>
        </w:tc>
      </w:tr>
      <w:tr w:rsidR="0089585A" w:rsidRPr="003A2015" w14:paraId="70D3ED76" w14:textId="77777777" w:rsidTr="008F1152">
        <w:tc>
          <w:tcPr>
            <w:tcW w:w="2431" w:type="dxa"/>
          </w:tcPr>
          <w:p w14:paraId="031671ED" w14:textId="77777777" w:rsidR="0089585A" w:rsidRPr="003A2015" w:rsidRDefault="0089585A"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171" w:type="dxa"/>
          </w:tcPr>
          <w:p w14:paraId="0F1D445A" w14:textId="5792CADB" w:rsidR="0089585A" w:rsidRPr="003A2015" w:rsidRDefault="0089585A" w:rsidP="003A2015">
            <w:pPr>
              <w:spacing w:line="360" w:lineRule="auto"/>
              <w:rPr>
                <w:rFonts w:ascii="Arial" w:hAnsi="Arial" w:cs="Arial"/>
                <w:color w:val="000000"/>
                <w:sz w:val="24"/>
                <w:szCs w:val="24"/>
              </w:rPr>
            </w:pPr>
            <w:r w:rsidRPr="003A2015">
              <w:rPr>
                <w:rFonts w:ascii="Arial" w:hAnsi="Arial" w:cs="Arial"/>
                <w:color w:val="000000"/>
                <w:sz w:val="24"/>
                <w:szCs w:val="24"/>
              </w:rPr>
              <w:t>Actividades sobr</w:t>
            </w:r>
            <w:r w:rsidR="00641C15" w:rsidRPr="003A2015">
              <w:rPr>
                <w:rFonts w:ascii="Arial" w:hAnsi="Arial" w:cs="Arial"/>
                <w:color w:val="000000"/>
                <w:sz w:val="24"/>
                <w:szCs w:val="24"/>
              </w:rPr>
              <w:t>e la materia y sus propiedades</w:t>
            </w:r>
          </w:p>
        </w:tc>
      </w:tr>
    </w:tbl>
    <w:p w14:paraId="26CBA7DF" w14:textId="77777777" w:rsidR="0093425E" w:rsidRPr="003A2015" w:rsidRDefault="0093425E" w:rsidP="003A2015">
      <w:pPr>
        <w:pStyle w:val="u"/>
        <w:shd w:val="clear" w:color="auto" w:fill="FFFFFF"/>
        <w:spacing w:before="0" w:beforeAutospacing="0" w:after="0" w:afterAutospacing="0" w:line="360" w:lineRule="auto"/>
        <w:rPr>
          <w:rFonts w:ascii="Arial" w:hAnsi="Arial" w:cs="Arial"/>
          <w:color w:val="333333"/>
          <w:lang w:val="es-ES_tradnl"/>
        </w:rPr>
      </w:pPr>
    </w:p>
    <w:p w14:paraId="4BE1161E" w14:textId="65F7600A" w:rsidR="007D290F" w:rsidRPr="003A2015" w:rsidRDefault="007D290F" w:rsidP="003A2015">
      <w:pPr>
        <w:tabs>
          <w:tab w:val="right" w:pos="8498"/>
        </w:tabs>
        <w:spacing w:after="0" w:line="360" w:lineRule="auto"/>
        <w:rPr>
          <w:rFonts w:ascii="Arial" w:hAnsi="Arial" w:cs="Arial"/>
        </w:rPr>
      </w:pPr>
      <w:r w:rsidRPr="003A2015">
        <w:rPr>
          <w:rFonts w:ascii="Arial" w:hAnsi="Arial" w:cs="Arial"/>
          <w:highlight w:val="yellow"/>
        </w:rPr>
        <w:t>[SECCIÓN 1</w:t>
      </w:r>
      <w:r w:rsidRPr="003A2015">
        <w:rPr>
          <w:rFonts w:ascii="Arial" w:hAnsi="Arial" w:cs="Arial"/>
          <w:b/>
          <w:highlight w:val="yellow"/>
        </w:rPr>
        <w:t>]</w:t>
      </w:r>
      <w:r w:rsidR="00FE4428">
        <w:rPr>
          <w:rFonts w:ascii="Arial" w:hAnsi="Arial" w:cs="Arial"/>
          <w:b/>
        </w:rPr>
        <w:t xml:space="preserve"> 2</w:t>
      </w:r>
      <w:r w:rsidRPr="003A2015">
        <w:rPr>
          <w:rFonts w:ascii="Arial" w:hAnsi="Arial" w:cs="Arial"/>
          <w:b/>
        </w:rPr>
        <w:t xml:space="preserve"> Los estados de la materia</w:t>
      </w:r>
    </w:p>
    <w:p w14:paraId="16341E8F" w14:textId="77777777" w:rsidR="00667EE2" w:rsidRPr="003A2015" w:rsidRDefault="00667EE2" w:rsidP="003A2015">
      <w:pPr>
        <w:tabs>
          <w:tab w:val="right" w:pos="8498"/>
        </w:tabs>
        <w:spacing w:after="0" w:line="360" w:lineRule="auto"/>
        <w:rPr>
          <w:rFonts w:ascii="Arial" w:hAnsi="Arial" w:cs="Arial"/>
        </w:rPr>
      </w:pPr>
    </w:p>
    <w:p w14:paraId="4171F35C" w14:textId="6EE5A25F" w:rsidR="00667EE2" w:rsidRPr="003A2015" w:rsidRDefault="00667EE2" w:rsidP="003A2015">
      <w:pPr>
        <w:shd w:val="clear" w:color="auto" w:fill="FFFFFF"/>
        <w:spacing w:after="0" w:line="360" w:lineRule="auto"/>
        <w:rPr>
          <w:rFonts w:ascii="Arial" w:eastAsia="Times New Roman" w:hAnsi="Arial" w:cs="Arial"/>
          <w:lang w:val="es-CO" w:eastAsia="es-CO"/>
        </w:rPr>
      </w:pPr>
      <w:r w:rsidRPr="003A2015">
        <w:rPr>
          <w:rFonts w:ascii="Arial" w:eastAsia="Times New Roman" w:hAnsi="Arial" w:cs="Arial"/>
          <w:lang w:val="es-CO" w:eastAsia="es-CO"/>
        </w:rPr>
        <w:t xml:space="preserve">En la Tierra, la materia se presenta habitualmente en tres estados físicos: </w:t>
      </w:r>
      <w:r w:rsidRPr="003A2015">
        <w:rPr>
          <w:rFonts w:ascii="Arial" w:eastAsia="Times New Roman" w:hAnsi="Arial" w:cs="Arial"/>
          <w:b/>
          <w:lang w:val="es-CO" w:eastAsia="es-CO"/>
        </w:rPr>
        <w:t>sólido</w:t>
      </w:r>
      <w:r w:rsidRPr="003A2015">
        <w:rPr>
          <w:rFonts w:ascii="Arial" w:eastAsia="Times New Roman" w:hAnsi="Arial" w:cs="Arial"/>
          <w:lang w:val="es-CO" w:eastAsia="es-CO"/>
        </w:rPr>
        <w:t xml:space="preserve">, </w:t>
      </w:r>
      <w:r w:rsidRPr="003A2015">
        <w:rPr>
          <w:rFonts w:ascii="Arial" w:eastAsia="Times New Roman" w:hAnsi="Arial" w:cs="Arial"/>
          <w:b/>
          <w:lang w:val="es-CO" w:eastAsia="es-CO"/>
        </w:rPr>
        <w:t>líquido</w:t>
      </w:r>
      <w:r w:rsidRPr="003A2015">
        <w:rPr>
          <w:rFonts w:ascii="Arial" w:eastAsia="Times New Roman" w:hAnsi="Arial" w:cs="Arial"/>
          <w:lang w:val="es-CO" w:eastAsia="es-CO"/>
        </w:rPr>
        <w:t xml:space="preserve"> y </w:t>
      </w:r>
      <w:r w:rsidRPr="003A2015">
        <w:rPr>
          <w:rFonts w:ascii="Arial" w:eastAsia="Times New Roman" w:hAnsi="Arial" w:cs="Arial"/>
          <w:b/>
          <w:lang w:val="es-CO" w:eastAsia="es-CO"/>
        </w:rPr>
        <w:t>gaseoso</w:t>
      </w:r>
      <w:r w:rsidRPr="003A2015">
        <w:rPr>
          <w:rFonts w:ascii="Arial" w:eastAsia="Times New Roman" w:hAnsi="Arial" w:cs="Arial"/>
          <w:lang w:val="es-CO" w:eastAsia="es-CO"/>
        </w:rPr>
        <w:t xml:space="preserve">. Existe además un cuarto estado, llamado </w:t>
      </w:r>
      <w:r w:rsidRPr="003A2015">
        <w:rPr>
          <w:rFonts w:ascii="Arial" w:eastAsia="Times New Roman" w:hAnsi="Arial" w:cs="Arial"/>
          <w:b/>
          <w:lang w:val="es-CO" w:eastAsia="es-CO"/>
        </w:rPr>
        <w:t>plasma</w:t>
      </w:r>
      <w:r w:rsidRPr="003A2015">
        <w:rPr>
          <w:rFonts w:ascii="Arial" w:eastAsia="Times New Roman" w:hAnsi="Arial" w:cs="Arial"/>
          <w:lang w:val="es-CO" w:eastAsia="es-CO"/>
        </w:rPr>
        <w:t>, que es poco frecuente en la Tierra, pero es el estado en que se encuentra la mayor parte de la materia que forma las estrellas y otros cuerpos del universo.</w:t>
      </w:r>
    </w:p>
    <w:p w14:paraId="375F0351" w14:textId="77777777" w:rsidR="00667EE2" w:rsidRPr="003A2015" w:rsidRDefault="00667EE2" w:rsidP="003A2015">
      <w:pPr>
        <w:shd w:val="clear" w:color="auto" w:fill="FFFFFF"/>
        <w:spacing w:after="0" w:line="360" w:lineRule="auto"/>
        <w:rPr>
          <w:rFonts w:ascii="Arial" w:eastAsia="Times New Roman" w:hAnsi="Arial" w:cs="Arial"/>
          <w:lang w:val="es-CO" w:eastAsia="es-CO"/>
        </w:rPr>
      </w:pPr>
    </w:p>
    <w:p w14:paraId="20CCBF43" w14:textId="7A93051A" w:rsidR="00667EE2" w:rsidRPr="003A2015" w:rsidRDefault="00667EE2" w:rsidP="003A2015">
      <w:pPr>
        <w:shd w:val="clear" w:color="auto" w:fill="FFFFFF"/>
        <w:spacing w:after="0" w:line="360" w:lineRule="auto"/>
        <w:rPr>
          <w:rFonts w:ascii="Arial" w:eastAsia="Times New Roman" w:hAnsi="Arial" w:cs="Arial"/>
          <w:lang w:val="es-CO" w:eastAsia="es-CO"/>
        </w:rPr>
      </w:pPr>
      <w:r w:rsidRPr="003A2015">
        <w:rPr>
          <w:rFonts w:ascii="Arial" w:eastAsia="Times New Roman" w:hAnsi="Arial" w:cs="Arial"/>
          <w:lang w:val="es-CO" w:eastAsia="es-CO"/>
        </w:rPr>
        <w:t>El </w:t>
      </w:r>
      <w:r w:rsidRPr="003A2015">
        <w:rPr>
          <w:rFonts w:ascii="Arial" w:eastAsia="Times New Roman" w:hAnsi="Arial" w:cs="Arial"/>
          <w:b/>
          <w:bCs/>
          <w:lang w:val="es-CO" w:eastAsia="es-CO"/>
        </w:rPr>
        <w:t>estado</w:t>
      </w:r>
      <w:r w:rsidRPr="003A2015">
        <w:rPr>
          <w:rFonts w:ascii="Arial" w:eastAsia="Times New Roman" w:hAnsi="Arial" w:cs="Arial"/>
          <w:lang w:val="es-CO" w:eastAsia="es-CO"/>
        </w:rPr>
        <w:t xml:space="preserve"> físico en que se presenta la materia depende de las condiciones de </w:t>
      </w:r>
      <w:r w:rsidRPr="003A2015">
        <w:rPr>
          <w:rFonts w:ascii="Arial" w:eastAsia="Times New Roman" w:hAnsi="Arial" w:cs="Arial"/>
          <w:b/>
          <w:bCs/>
          <w:lang w:val="es-CO" w:eastAsia="es-CO"/>
        </w:rPr>
        <w:t>temperatura</w:t>
      </w:r>
      <w:r w:rsidRPr="003A2015">
        <w:rPr>
          <w:rFonts w:ascii="Arial" w:eastAsia="Times New Roman" w:hAnsi="Arial" w:cs="Arial"/>
          <w:lang w:val="es-CO" w:eastAsia="es-CO"/>
        </w:rPr>
        <w:t> y </w:t>
      </w:r>
      <w:r w:rsidRPr="003A2015">
        <w:rPr>
          <w:rFonts w:ascii="Arial" w:eastAsia="Times New Roman" w:hAnsi="Arial" w:cs="Arial"/>
          <w:b/>
          <w:bCs/>
          <w:lang w:val="es-CO" w:eastAsia="es-CO"/>
        </w:rPr>
        <w:t>presión</w:t>
      </w:r>
      <w:r w:rsidRPr="003A2015">
        <w:rPr>
          <w:rFonts w:ascii="Arial" w:eastAsia="Times New Roman" w:hAnsi="Arial" w:cs="Arial"/>
          <w:lang w:val="es-CO" w:eastAsia="es-CO"/>
        </w:rPr>
        <w:t> en que se encuentre. De acuerdo con esto, las partículas que la forman (moléculas o átomos), se disponen de una manera u otra. A mayor temperatura y menor presión, más distancia entre moléculas y mayor movimiento de estas (</w:t>
      </w:r>
      <w:r w:rsidRPr="003A2015">
        <w:rPr>
          <w:rFonts w:ascii="Arial" w:eastAsia="Times New Roman" w:hAnsi="Arial" w:cs="Arial"/>
          <w:b/>
          <w:lang w:val="es-CO" w:eastAsia="es-CO"/>
        </w:rPr>
        <w:t>energía cinética</w:t>
      </w:r>
      <w:r w:rsidRPr="003A2015">
        <w:rPr>
          <w:rFonts w:ascii="Arial" w:eastAsia="Times New Roman" w:hAnsi="Arial" w:cs="Arial"/>
          <w:lang w:val="es-CO" w:eastAsia="es-CO"/>
        </w:rPr>
        <w:t>), mientras que a menor temperatura y mayor presión,</w:t>
      </w:r>
      <w:r w:rsidR="00C671C9">
        <w:rPr>
          <w:rFonts w:ascii="Arial" w:eastAsia="Times New Roman" w:hAnsi="Arial" w:cs="Arial"/>
          <w:lang w:val="es-CO" w:eastAsia="es-CO"/>
        </w:rPr>
        <w:t xml:space="preserve"> </w:t>
      </w:r>
      <w:r w:rsidRPr="003A2015">
        <w:rPr>
          <w:rFonts w:ascii="Arial" w:eastAsia="Times New Roman" w:hAnsi="Arial" w:cs="Arial"/>
          <w:lang w:val="es-CO" w:eastAsia="es-CO"/>
        </w:rPr>
        <w:t>las moléculas están más quietas y juntas. Por ejemplo</w:t>
      </w:r>
      <w:r w:rsidR="00E110EA">
        <w:rPr>
          <w:rFonts w:ascii="Arial" w:eastAsia="Times New Roman" w:hAnsi="Arial" w:cs="Arial"/>
          <w:lang w:val="es-CO" w:eastAsia="es-CO"/>
        </w:rPr>
        <w:t>,</w:t>
      </w:r>
      <w:r w:rsidRPr="003A2015">
        <w:rPr>
          <w:rFonts w:ascii="Arial" w:eastAsia="Times New Roman" w:hAnsi="Arial" w:cs="Arial"/>
          <w:lang w:val="es-CO" w:eastAsia="es-CO"/>
        </w:rPr>
        <w:t xml:space="preserve"> al calentar un cubo de hielo sus moléculas adquieren más movimiento </w:t>
      </w:r>
      <w:r w:rsidR="00D92B2C">
        <w:rPr>
          <w:rFonts w:ascii="Arial" w:eastAsia="Times New Roman" w:hAnsi="Arial" w:cs="Arial"/>
          <w:lang w:val="es-CO" w:eastAsia="es-CO"/>
        </w:rPr>
        <w:t xml:space="preserve">y </w:t>
      </w:r>
      <w:r w:rsidRPr="003A2015">
        <w:rPr>
          <w:rFonts w:ascii="Arial" w:eastAsia="Times New Roman" w:hAnsi="Arial" w:cs="Arial"/>
          <w:lang w:val="es-CO" w:eastAsia="es-CO"/>
        </w:rPr>
        <w:t>pasan a su forma líquida.</w:t>
      </w:r>
      <w:r w:rsidR="00C671C9">
        <w:rPr>
          <w:rFonts w:ascii="Arial" w:eastAsia="Times New Roman" w:hAnsi="Arial" w:cs="Arial"/>
          <w:lang w:val="es-CO" w:eastAsia="es-CO"/>
        </w:rPr>
        <w:t xml:space="preserve"> </w:t>
      </w:r>
    </w:p>
    <w:p w14:paraId="47FB7D58" w14:textId="77777777" w:rsidR="00CD516C" w:rsidRPr="003A2015" w:rsidRDefault="00CD516C" w:rsidP="003A2015">
      <w:pPr>
        <w:tabs>
          <w:tab w:val="right" w:pos="8498"/>
        </w:tabs>
        <w:spacing w:after="0" w:line="360" w:lineRule="auto"/>
        <w:rPr>
          <w:rFonts w:ascii="Arial" w:hAnsi="Arial" w:cs="Arial"/>
          <w:lang w:val="es-CO"/>
        </w:rPr>
      </w:pPr>
    </w:p>
    <w:tbl>
      <w:tblPr>
        <w:tblW w:w="34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241"/>
        <w:gridCol w:w="2214"/>
        <w:gridCol w:w="1335"/>
        <w:gridCol w:w="1441"/>
      </w:tblGrid>
      <w:tr w:rsidR="00667EE2" w:rsidRPr="003A2015" w14:paraId="7DFED978" w14:textId="77777777" w:rsidTr="00667EE2">
        <w:trPr>
          <w:trHeight w:val="224"/>
          <w:jc w:val="center"/>
        </w:trPr>
        <w:tc>
          <w:tcPr>
            <w:tcW w:w="0" w:type="auto"/>
            <w:gridSpan w:val="4"/>
            <w:shd w:val="clear" w:color="auto" w:fill="FFFFFF" w:themeFill="background1"/>
            <w:tcMar>
              <w:top w:w="90" w:type="dxa"/>
              <w:left w:w="150" w:type="dxa"/>
              <w:bottom w:w="90" w:type="dxa"/>
              <w:right w:w="90" w:type="dxa"/>
            </w:tcMar>
            <w:vAlign w:val="center"/>
            <w:hideMark/>
          </w:tcPr>
          <w:p w14:paraId="2E65446D"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Las características de los estados de la materia</w:t>
            </w:r>
          </w:p>
        </w:tc>
      </w:tr>
      <w:tr w:rsidR="00667EE2" w:rsidRPr="003A2015" w14:paraId="1DA6516A" w14:textId="77777777" w:rsidTr="00667EE2">
        <w:trPr>
          <w:trHeight w:val="228"/>
          <w:jc w:val="center"/>
        </w:trPr>
        <w:tc>
          <w:tcPr>
            <w:tcW w:w="0" w:type="auto"/>
            <w:shd w:val="clear" w:color="auto" w:fill="FFFFFF" w:themeFill="background1"/>
            <w:tcMar>
              <w:top w:w="90" w:type="dxa"/>
              <w:left w:w="150" w:type="dxa"/>
              <w:bottom w:w="90" w:type="dxa"/>
              <w:right w:w="90" w:type="dxa"/>
            </w:tcMar>
            <w:vAlign w:val="center"/>
            <w:hideMark/>
          </w:tcPr>
          <w:p w14:paraId="34E9C290"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ESTADO</w:t>
            </w:r>
          </w:p>
        </w:tc>
        <w:tc>
          <w:tcPr>
            <w:tcW w:w="0" w:type="auto"/>
            <w:shd w:val="clear" w:color="auto" w:fill="FFFFFF" w:themeFill="background1"/>
            <w:tcMar>
              <w:top w:w="90" w:type="dxa"/>
              <w:left w:w="150" w:type="dxa"/>
              <w:bottom w:w="90" w:type="dxa"/>
              <w:right w:w="90" w:type="dxa"/>
            </w:tcMar>
            <w:vAlign w:val="center"/>
            <w:hideMark/>
          </w:tcPr>
          <w:p w14:paraId="06D9CC6F"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UNIÓN ENTRE LAS PARTÍCULAS</w:t>
            </w:r>
          </w:p>
        </w:tc>
        <w:tc>
          <w:tcPr>
            <w:tcW w:w="0" w:type="auto"/>
            <w:shd w:val="clear" w:color="auto" w:fill="FFFFFF" w:themeFill="background1"/>
            <w:tcMar>
              <w:top w:w="90" w:type="dxa"/>
              <w:left w:w="150" w:type="dxa"/>
              <w:bottom w:w="90" w:type="dxa"/>
              <w:right w:w="90" w:type="dxa"/>
            </w:tcMar>
            <w:vAlign w:val="center"/>
            <w:hideMark/>
          </w:tcPr>
          <w:p w14:paraId="6C8461B0"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FORMA</w:t>
            </w:r>
          </w:p>
        </w:tc>
        <w:tc>
          <w:tcPr>
            <w:tcW w:w="0" w:type="auto"/>
            <w:shd w:val="clear" w:color="auto" w:fill="FFFFFF" w:themeFill="background1"/>
            <w:tcMar>
              <w:top w:w="90" w:type="dxa"/>
              <w:left w:w="150" w:type="dxa"/>
              <w:bottom w:w="90" w:type="dxa"/>
              <w:right w:w="90" w:type="dxa"/>
            </w:tcMar>
            <w:vAlign w:val="center"/>
            <w:hideMark/>
          </w:tcPr>
          <w:p w14:paraId="2DA492F3"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VOLUMEN</w:t>
            </w:r>
          </w:p>
        </w:tc>
      </w:tr>
      <w:tr w:rsidR="00667EE2" w:rsidRPr="003A2015" w14:paraId="19A7CEAA"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108E20E2"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Sólido</w:t>
            </w:r>
          </w:p>
        </w:tc>
        <w:tc>
          <w:tcPr>
            <w:tcW w:w="0" w:type="auto"/>
            <w:shd w:val="clear" w:color="auto" w:fill="FFFFFF" w:themeFill="background1"/>
            <w:tcMar>
              <w:top w:w="90" w:type="dxa"/>
              <w:left w:w="150" w:type="dxa"/>
              <w:bottom w:w="90" w:type="dxa"/>
              <w:right w:w="90" w:type="dxa"/>
            </w:tcMar>
            <w:vAlign w:val="center"/>
            <w:hideMark/>
          </w:tcPr>
          <w:p w14:paraId="37903B9E" w14:textId="77777777" w:rsidR="00667EE2" w:rsidRPr="003A2015" w:rsidRDefault="00667EE2" w:rsidP="003A2015">
            <w:pPr>
              <w:spacing w:after="0" w:line="360" w:lineRule="auto"/>
              <w:jc w:val="center"/>
              <w:rPr>
                <w:rFonts w:ascii="Arial" w:hAnsi="Arial" w:cs="Arial"/>
              </w:rPr>
            </w:pPr>
            <w:r w:rsidRPr="003A2015">
              <w:rPr>
                <w:rFonts w:ascii="Arial" w:hAnsi="Arial" w:cs="Arial"/>
              </w:rPr>
              <w:t>Fuerte</w:t>
            </w:r>
          </w:p>
        </w:tc>
        <w:tc>
          <w:tcPr>
            <w:tcW w:w="0" w:type="auto"/>
            <w:shd w:val="clear" w:color="auto" w:fill="FFFFFF" w:themeFill="background1"/>
            <w:tcMar>
              <w:top w:w="90" w:type="dxa"/>
              <w:left w:w="150" w:type="dxa"/>
              <w:bottom w:w="90" w:type="dxa"/>
              <w:right w:w="90" w:type="dxa"/>
            </w:tcMar>
            <w:vAlign w:val="center"/>
            <w:hideMark/>
          </w:tcPr>
          <w:p w14:paraId="334BFB1C"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c>
          <w:tcPr>
            <w:tcW w:w="0" w:type="auto"/>
            <w:shd w:val="clear" w:color="auto" w:fill="FFFFFF" w:themeFill="background1"/>
            <w:tcMar>
              <w:top w:w="90" w:type="dxa"/>
              <w:left w:w="150" w:type="dxa"/>
              <w:bottom w:w="90" w:type="dxa"/>
              <w:right w:w="90" w:type="dxa"/>
            </w:tcMar>
            <w:vAlign w:val="center"/>
            <w:hideMark/>
          </w:tcPr>
          <w:p w14:paraId="04ED2B6E"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r>
      <w:tr w:rsidR="00667EE2" w:rsidRPr="003A2015" w14:paraId="72A31B69"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55B00FF8"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Líquido</w:t>
            </w:r>
          </w:p>
        </w:tc>
        <w:tc>
          <w:tcPr>
            <w:tcW w:w="0" w:type="auto"/>
            <w:shd w:val="clear" w:color="auto" w:fill="FFFFFF" w:themeFill="background1"/>
            <w:tcMar>
              <w:top w:w="90" w:type="dxa"/>
              <w:left w:w="150" w:type="dxa"/>
              <w:bottom w:w="90" w:type="dxa"/>
              <w:right w:w="90" w:type="dxa"/>
            </w:tcMar>
            <w:vAlign w:val="center"/>
            <w:hideMark/>
          </w:tcPr>
          <w:p w14:paraId="5E61907B" w14:textId="77777777" w:rsidR="00667EE2" w:rsidRPr="003A2015" w:rsidRDefault="00667EE2" w:rsidP="003A2015">
            <w:pPr>
              <w:spacing w:after="0" w:line="360" w:lineRule="auto"/>
              <w:jc w:val="center"/>
              <w:rPr>
                <w:rFonts w:ascii="Arial" w:hAnsi="Arial" w:cs="Arial"/>
              </w:rPr>
            </w:pPr>
            <w:r w:rsidRPr="003A2015">
              <w:rPr>
                <w:rFonts w:ascii="Arial" w:hAnsi="Arial" w:cs="Arial"/>
              </w:rPr>
              <w:t>Débil</w:t>
            </w:r>
          </w:p>
        </w:tc>
        <w:tc>
          <w:tcPr>
            <w:tcW w:w="0" w:type="auto"/>
            <w:shd w:val="clear" w:color="auto" w:fill="FFFFFF" w:themeFill="background1"/>
            <w:tcMar>
              <w:top w:w="90" w:type="dxa"/>
              <w:left w:w="150" w:type="dxa"/>
              <w:bottom w:w="90" w:type="dxa"/>
              <w:right w:w="90" w:type="dxa"/>
            </w:tcMar>
            <w:vAlign w:val="center"/>
            <w:hideMark/>
          </w:tcPr>
          <w:p w14:paraId="5FF0B46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30456E3E" w14:textId="77777777" w:rsidR="00667EE2" w:rsidRPr="003A2015" w:rsidRDefault="00667EE2" w:rsidP="003A2015">
            <w:pPr>
              <w:spacing w:after="0" w:line="360" w:lineRule="auto"/>
              <w:jc w:val="center"/>
              <w:rPr>
                <w:rFonts w:ascii="Arial" w:hAnsi="Arial" w:cs="Arial"/>
              </w:rPr>
            </w:pPr>
            <w:r w:rsidRPr="003A2015">
              <w:rPr>
                <w:rFonts w:ascii="Arial" w:hAnsi="Arial" w:cs="Arial"/>
              </w:rPr>
              <w:t>Constante</w:t>
            </w:r>
          </w:p>
        </w:tc>
      </w:tr>
      <w:tr w:rsidR="00667EE2" w:rsidRPr="003A2015" w14:paraId="31CBBBAF" w14:textId="77777777" w:rsidTr="00667EE2">
        <w:trPr>
          <w:trHeight w:val="228"/>
          <w:jc w:val="center"/>
        </w:trPr>
        <w:tc>
          <w:tcPr>
            <w:tcW w:w="0" w:type="auto"/>
            <w:shd w:val="clear" w:color="auto" w:fill="FFFFFF" w:themeFill="background1"/>
            <w:tcMar>
              <w:top w:w="90" w:type="dxa"/>
              <w:left w:w="150" w:type="dxa"/>
              <w:bottom w:w="90" w:type="dxa"/>
              <w:right w:w="90" w:type="dxa"/>
            </w:tcMar>
            <w:vAlign w:val="center"/>
            <w:hideMark/>
          </w:tcPr>
          <w:p w14:paraId="765F71A5"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Gas</w:t>
            </w:r>
          </w:p>
        </w:tc>
        <w:tc>
          <w:tcPr>
            <w:tcW w:w="0" w:type="auto"/>
            <w:shd w:val="clear" w:color="auto" w:fill="FFFFFF" w:themeFill="background1"/>
            <w:tcMar>
              <w:top w:w="90" w:type="dxa"/>
              <w:left w:w="150" w:type="dxa"/>
              <w:bottom w:w="90" w:type="dxa"/>
              <w:right w:w="90" w:type="dxa"/>
            </w:tcMar>
            <w:vAlign w:val="center"/>
            <w:hideMark/>
          </w:tcPr>
          <w:p w14:paraId="4697B35D" w14:textId="77777777" w:rsidR="00667EE2" w:rsidRPr="003A2015" w:rsidRDefault="00667EE2" w:rsidP="003A2015">
            <w:pPr>
              <w:spacing w:after="0" w:line="360" w:lineRule="auto"/>
              <w:jc w:val="center"/>
              <w:rPr>
                <w:rFonts w:ascii="Arial" w:hAnsi="Arial" w:cs="Arial"/>
              </w:rPr>
            </w:pPr>
            <w:r w:rsidRPr="003A2015">
              <w:rPr>
                <w:rFonts w:ascii="Arial" w:hAnsi="Arial" w:cs="Arial"/>
              </w:rPr>
              <w:t>Muy débil</w:t>
            </w:r>
          </w:p>
        </w:tc>
        <w:tc>
          <w:tcPr>
            <w:tcW w:w="0" w:type="auto"/>
            <w:shd w:val="clear" w:color="auto" w:fill="FFFFFF" w:themeFill="background1"/>
            <w:tcMar>
              <w:top w:w="90" w:type="dxa"/>
              <w:left w:w="150" w:type="dxa"/>
              <w:bottom w:w="90" w:type="dxa"/>
              <w:right w:w="90" w:type="dxa"/>
            </w:tcMar>
            <w:vAlign w:val="center"/>
            <w:hideMark/>
          </w:tcPr>
          <w:p w14:paraId="44C8CA5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6606E6A9"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r>
      <w:tr w:rsidR="00667EE2" w:rsidRPr="003A2015" w14:paraId="33EC56E2" w14:textId="77777777" w:rsidTr="00667EE2">
        <w:trPr>
          <w:trHeight w:val="224"/>
          <w:jc w:val="center"/>
        </w:trPr>
        <w:tc>
          <w:tcPr>
            <w:tcW w:w="0" w:type="auto"/>
            <w:shd w:val="clear" w:color="auto" w:fill="FFFFFF" w:themeFill="background1"/>
            <w:tcMar>
              <w:top w:w="90" w:type="dxa"/>
              <w:left w:w="150" w:type="dxa"/>
              <w:bottom w:w="90" w:type="dxa"/>
              <w:right w:w="90" w:type="dxa"/>
            </w:tcMar>
            <w:vAlign w:val="center"/>
            <w:hideMark/>
          </w:tcPr>
          <w:p w14:paraId="6FEBFDB1" w14:textId="77777777" w:rsidR="00667EE2" w:rsidRPr="003A2015" w:rsidRDefault="00667EE2" w:rsidP="003A2015">
            <w:pPr>
              <w:spacing w:after="0" w:line="360" w:lineRule="auto"/>
              <w:jc w:val="center"/>
              <w:rPr>
                <w:rFonts w:ascii="Arial" w:hAnsi="Arial" w:cs="Arial"/>
                <w:b/>
              </w:rPr>
            </w:pPr>
            <w:r w:rsidRPr="003A2015">
              <w:rPr>
                <w:rFonts w:ascii="Arial" w:hAnsi="Arial" w:cs="Arial"/>
                <w:b/>
              </w:rPr>
              <w:t>Plasma</w:t>
            </w:r>
          </w:p>
        </w:tc>
        <w:tc>
          <w:tcPr>
            <w:tcW w:w="0" w:type="auto"/>
            <w:shd w:val="clear" w:color="auto" w:fill="FFFFFF" w:themeFill="background1"/>
            <w:tcMar>
              <w:top w:w="90" w:type="dxa"/>
              <w:left w:w="150" w:type="dxa"/>
              <w:bottom w:w="90" w:type="dxa"/>
              <w:right w:w="90" w:type="dxa"/>
            </w:tcMar>
            <w:vAlign w:val="center"/>
            <w:hideMark/>
          </w:tcPr>
          <w:p w14:paraId="4B705654" w14:textId="77777777" w:rsidR="00667EE2" w:rsidRPr="003A2015" w:rsidRDefault="00667EE2" w:rsidP="003A2015">
            <w:pPr>
              <w:spacing w:after="0" w:line="360" w:lineRule="auto"/>
              <w:jc w:val="center"/>
              <w:rPr>
                <w:rFonts w:ascii="Arial" w:hAnsi="Arial" w:cs="Arial"/>
              </w:rPr>
            </w:pPr>
            <w:r w:rsidRPr="003A2015">
              <w:rPr>
                <w:rFonts w:ascii="Arial" w:hAnsi="Arial" w:cs="Arial"/>
              </w:rPr>
              <w:t>Ninguna</w:t>
            </w:r>
          </w:p>
        </w:tc>
        <w:tc>
          <w:tcPr>
            <w:tcW w:w="0" w:type="auto"/>
            <w:shd w:val="clear" w:color="auto" w:fill="FFFFFF" w:themeFill="background1"/>
            <w:tcMar>
              <w:top w:w="90" w:type="dxa"/>
              <w:left w:w="150" w:type="dxa"/>
              <w:bottom w:w="90" w:type="dxa"/>
              <w:right w:w="90" w:type="dxa"/>
            </w:tcMar>
            <w:vAlign w:val="center"/>
            <w:hideMark/>
          </w:tcPr>
          <w:p w14:paraId="2FACA511"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c>
          <w:tcPr>
            <w:tcW w:w="0" w:type="auto"/>
            <w:shd w:val="clear" w:color="auto" w:fill="FFFFFF" w:themeFill="background1"/>
            <w:tcMar>
              <w:top w:w="90" w:type="dxa"/>
              <w:left w:w="150" w:type="dxa"/>
              <w:bottom w:w="90" w:type="dxa"/>
              <w:right w:w="90" w:type="dxa"/>
            </w:tcMar>
            <w:vAlign w:val="center"/>
            <w:hideMark/>
          </w:tcPr>
          <w:p w14:paraId="0D453AC5" w14:textId="77777777" w:rsidR="00667EE2" w:rsidRPr="003A2015" w:rsidRDefault="00667EE2" w:rsidP="003A2015">
            <w:pPr>
              <w:spacing w:after="0" w:line="360" w:lineRule="auto"/>
              <w:jc w:val="center"/>
              <w:rPr>
                <w:rFonts w:ascii="Arial" w:hAnsi="Arial" w:cs="Arial"/>
              </w:rPr>
            </w:pPr>
            <w:r w:rsidRPr="003A2015">
              <w:rPr>
                <w:rFonts w:ascii="Arial" w:hAnsi="Arial" w:cs="Arial"/>
              </w:rPr>
              <w:t>Variable</w:t>
            </w:r>
          </w:p>
        </w:tc>
      </w:tr>
    </w:tbl>
    <w:p w14:paraId="272DC891" w14:textId="77777777" w:rsidR="00CD516C" w:rsidRPr="003A2015" w:rsidRDefault="00CD516C" w:rsidP="003A2015">
      <w:pPr>
        <w:tabs>
          <w:tab w:val="right" w:pos="8498"/>
        </w:tabs>
        <w:spacing w:after="0" w:line="360" w:lineRule="auto"/>
        <w:rPr>
          <w:rFonts w:ascii="Arial" w:hAnsi="Arial" w:cs="Arial"/>
        </w:rPr>
      </w:pPr>
    </w:p>
    <w:p w14:paraId="151A608E" w14:textId="77777777" w:rsidR="007D290F" w:rsidRPr="003A2015" w:rsidRDefault="007D290F" w:rsidP="003A2015">
      <w:pPr>
        <w:tabs>
          <w:tab w:val="right" w:pos="8498"/>
        </w:tabs>
        <w:spacing w:after="0" w:line="360" w:lineRule="auto"/>
        <w:rPr>
          <w:rFonts w:ascii="Arial" w:hAnsi="Arial" w:cs="Arial"/>
        </w:rPr>
      </w:pPr>
    </w:p>
    <w:p w14:paraId="38F0444A" w14:textId="77777777" w:rsidR="001F1D79" w:rsidRPr="003A2015" w:rsidRDefault="001F1D79" w:rsidP="003A2015">
      <w:pPr>
        <w:tabs>
          <w:tab w:val="right" w:pos="8498"/>
        </w:tabs>
        <w:spacing w:after="0" w:line="360" w:lineRule="auto"/>
        <w:rPr>
          <w:rFonts w:ascii="Arial" w:hAnsi="Arial" w:cs="Arial"/>
          <w:b/>
        </w:rPr>
      </w:pPr>
    </w:p>
    <w:p w14:paraId="2FF6F164" w14:textId="772357DD"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w:t>
      </w:r>
      <w:r w:rsidRPr="003A2015">
        <w:rPr>
          <w:rFonts w:ascii="Arial" w:hAnsi="Arial" w:cs="Arial"/>
          <w:b/>
          <w:lang w:val="es-CO"/>
        </w:rPr>
        <w:t>1 El estado sólido</w:t>
      </w:r>
    </w:p>
    <w:p w14:paraId="00A830D6" w14:textId="77777777" w:rsidR="001F1D79" w:rsidRPr="003A2015" w:rsidRDefault="001F1D79" w:rsidP="003A2015">
      <w:pPr>
        <w:spacing w:after="0" w:line="360" w:lineRule="auto"/>
        <w:rPr>
          <w:rFonts w:ascii="Arial" w:hAnsi="Arial" w:cs="Arial"/>
          <w:lang w:val="es-CO"/>
        </w:rPr>
      </w:pPr>
    </w:p>
    <w:p w14:paraId="78950C4D" w14:textId="7537BA8A" w:rsidR="001F1D79" w:rsidRPr="003A2015" w:rsidRDefault="001F1D79"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En </w:t>
      </w:r>
      <w:r w:rsidRPr="003A2015">
        <w:rPr>
          <w:rFonts w:ascii="Arial" w:eastAsia="Times New Roman" w:hAnsi="Arial" w:cs="Arial"/>
          <w:b/>
          <w:bCs/>
          <w:color w:val="333333"/>
          <w:lang w:val="es-CO" w:eastAsia="es-CO"/>
        </w:rPr>
        <w:t>estado sólido</w:t>
      </w:r>
      <w:r w:rsidR="00094448">
        <w:rPr>
          <w:rFonts w:ascii="Arial" w:eastAsia="Times New Roman" w:hAnsi="Arial" w:cs="Arial"/>
          <w:color w:val="333333"/>
          <w:lang w:val="es-CO" w:eastAsia="es-CO"/>
        </w:rPr>
        <w:t>,</w:t>
      </w:r>
      <w:r w:rsidR="00094448"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las partículas se encuentran fuertemente unidas, la atracción entre ellas es muy grande y esto impide que se desplacen. Por esa razón, los sólidos mantienen una forma y un volumen fijos.</w:t>
      </w:r>
      <w:r w:rsidRPr="003A2015">
        <w:rPr>
          <w:rFonts w:ascii="Arial" w:hAnsi="Arial" w:cs="Arial"/>
          <w:color w:val="333333"/>
          <w:shd w:val="clear" w:color="auto" w:fill="FFFFFF"/>
        </w:rPr>
        <w:t xml:space="preserve"> </w:t>
      </w:r>
    </w:p>
    <w:p w14:paraId="0905DC5D" w14:textId="77777777" w:rsidR="001F1D79" w:rsidRPr="003A2015" w:rsidRDefault="001F1D79" w:rsidP="003A2015">
      <w:pPr>
        <w:spacing w:after="0" w:line="360" w:lineRule="auto"/>
        <w:rPr>
          <w:rFonts w:ascii="Arial" w:hAnsi="Arial" w:cs="Arial"/>
          <w:lang w:val="es-CO"/>
        </w:rPr>
      </w:pPr>
    </w:p>
    <w:tbl>
      <w:tblPr>
        <w:tblStyle w:val="Tablaconcuadrcula1"/>
        <w:tblW w:w="0" w:type="auto"/>
        <w:tblLook w:val="04A0" w:firstRow="1" w:lastRow="0" w:firstColumn="1" w:lastColumn="0" w:noHBand="0" w:noVBand="1"/>
      </w:tblPr>
      <w:tblGrid>
        <w:gridCol w:w="2161"/>
        <w:gridCol w:w="6893"/>
      </w:tblGrid>
      <w:tr w:rsidR="001F1D79" w:rsidRPr="003A2015" w14:paraId="18838B15" w14:textId="77777777" w:rsidTr="008F1152">
        <w:tc>
          <w:tcPr>
            <w:tcW w:w="13319" w:type="dxa"/>
            <w:gridSpan w:val="2"/>
            <w:shd w:val="clear" w:color="auto" w:fill="0D0D0D" w:themeFill="text1" w:themeFillTint="F2"/>
          </w:tcPr>
          <w:p w14:paraId="76AAFB9C" w14:textId="77777777" w:rsidR="001F1D79" w:rsidRPr="003A2015" w:rsidRDefault="001F1D7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 xml:space="preserve">Imagen (fotografía, gráfica o ilustración) </w:t>
            </w:r>
          </w:p>
        </w:tc>
      </w:tr>
      <w:tr w:rsidR="001F1D79" w:rsidRPr="003A2015" w14:paraId="49F867E3" w14:textId="77777777" w:rsidTr="008F1152">
        <w:tc>
          <w:tcPr>
            <w:tcW w:w="2689" w:type="dxa"/>
          </w:tcPr>
          <w:p w14:paraId="097B5E67" w14:textId="77777777" w:rsidR="001F1D79" w:rsidRPr="003A2015" w:rsidRDefault="001F1D7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30" w:type="dxa"/>
          </w:tcPr>
          <w:p w14:paraId="5CE14A9E" w14:textId="2560F2FA" w:rsidR="001F1D79" w:rsidRPr="003A2015" w:rsidRDefault="001F1D79" w:rsidP="003A2015">
            <w:pPr>
              <w:tabs>
                <w:tab w:val="left" w:pos="2376"/>
              </w:tabs>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05</w:t>
            </w:r>
            <w:r w:rsidRPr="003A2015">
              <w:rPr>
                <w:rFonts w:ascii="Arial" w:hAnsi="Arial" w:cs="Arial"/>
                <w:color w:val="000000"/>
                <w:sz w:val="24"/>
                <w:szCs w:val="24"/>
              </w:rPr>
              <w:tab/>
            </w:r>
          </w:p>
        </w:tc>
      </w:tr>
      <w:tr w:rsidR="001F1D79" w:rsidRPr="003A2015" w14:paraId="38284E24" w14:textId="77777777" w:rsidTr="008F1152">
        <w:tc>
          <w:tcPr>
            <w:tcW w:w="2689" w:type="dxa"/>
          </w:tcPr>
          <w:p w14:paraId="59B65D29"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630" w:type="dxa"/>
          </w:tcPr>
          <w:p w14:paraId="4420C4BD" w14:textId="68F8C01B" w:rsidR="001F1D79" w:rsidRPr="003A2015" w:rsidRDefault="006B77E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Plastilina </w:t>
            </w:r>
          </w:p>
        </w:tc>
      </w:tr>
      <w:tr w:rsidR="001F1D79" w:rsidRPr="003A2015" w14:paraId="303079CC" w14:textId="77777777" w:rsidTr="008F1152">
        <w:tc>
          <w:tcPr>
            <w:tcW w:w="2689" w:type="dxa"/>
          </w:tcPr>
          <w:p w14:paraId="7D4A9FDA"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630" w:type="dxa"/>
          </w:tcPr>
          <w:p w14:paraId="32E37A2A" w14:textId="5004C15A" w:rsidR="001F1D79" w:rsidRPr="003A2015" w:rsidRDefault="006B77E5" w:rsidP="003A2015">
            <w:pPr>
              <w:spacing w:line="360" w:lineRule="auto"/>
              <w:rPr>
                <w:rFonts w:ascii="Arial" w:hAnsi="Arial" w:cs="Arial"/>
                <w:sz w:val="24"/>
                <w:szCs w:val="24"/>
              </w:rPr>
            </w:pPr>
            <w:r w:rsidRPr="003A2015">
              <w:rPr>
                <w:rFonts w:ascii="Arial" w:hAnsi="Arial" w:cs="Arial"/>
                <w:sz w:val="24"/>
                <w:szCs w:val="24"/>
              </w:rPr>
              <w:t>1834144677</w:t>
            </w:r>
          </w:p>
          <w:p w14:paraId="5BD25C6C" w14:textId="7E490105" w:rsidR="001F1D79" w:rsidRPr="003A2015" w:rsidRDefault="006B77E5" w:rsidP="003A2015">
            <w:pPr>
              <w:spacing w:line="360" w:lineRule="auto"/>
              <w:rPr>
                <w:rFonts w:ascii="Arial" w:hAnsi="Arial" w:cs="Arial"/>
                <w:sz w:val="24"/>
                <w:szCs w:val="24"/>
                <w:highlight w:val="green"/>
              </w:rPr>
            </w:pPr>
            <w:r w:rsidRPr="003A2015">
              <w:rPr>
                <w:rFonts w:ascii="Arial" w:hAnsi="Arial" w:cs="Arial"/>
                <w:noProof/>
                <w:highlight w:val="green"/>
                <w:lang w:val="es-ES" w:eastAsia="es-ES"/>
              </w:rPr>
              <w:drawing>
                <wp:inline distT="0" distB="0" distL="0" distR="0" wp14:anchorId="1477E713" wp14:editId="151E038D">
                  <wp:extent cx="2091404" cy="1485900"/>
                  <wp:effectExtent l="0" t="0" r="4445" b="0"/>
                  <wp:docPr id="10" name="Imagen 10" descr="Multicolored plasticine as a rectangular box shap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colored plasticine as a rectangular box shape. - stock pho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1624" cy="1493161"/>
                          </a:xfrm>
                          <a:prstGeom prst="rect">
                            <a:avLst/>
                          </a:prstGeom>
                          <a:noFill/>
                          <a:ln>
                            <a:noFill/>
                          </a:ln>
                        </pic:spPr>
                      </pic:pic>
                    </a:graphicData>
                  </a:graphic>
                </wp:inline>
              </w:drawing>
            </w:r>
          </w:p>
        </w:tc>
      </w:tr>
      <w:tr w:rsidR="001F1D79" w:rsidRPr="003A2015" w14:paraId="550719BF" w14:textId="77777777" w:rsidTr="008F1152">
        <w:tc>
          <w:tcPr>
            <w:tcW w:w="2689" w:type="dxa"/>
          </w:tcPr>
          <w:p w14:paraId="4EBD436D" w14:textId="77777777" w:rsidR="001F1D79" w:rsidRPr="003A2015" w:rsidRDefault="001F1D79"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630" w:type="dxa"/>
          </w:tcPr>
          <w:p w14:paraId="5E2779F5" w14:textId="75FC4953"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hAnsi="Arial" w:cs="Arial"/>
                <w:color w:val="333333"/>
                <w:sz w:val="24"/>
                <w:szCs w:val="24"/>
                <w:shd w:val="clear" w:color="auto" w:fill="FFFFFF"/>
              </w:rPr>
              <w:t xml:space="preserve">Aunque los sólidos </w:t>
            </w:r>
            <w:r w:rsidR="006B36FF" w:rsidRPr="003A2015">
              <w:rPr>
                <w:rFonts w:ascii="Arial" w:hAnsi="Arial" w:cs="Arial"/>
                <w:color w:val="333333"/>
                <w:sz w:val="24"/>
                <w:szCs w:val="24"/>
                <w:shd w:val="clear" w:color="auto" w:fill="FFFFFF"/>
              </w:rPr>
              <w:t>tienen</w:t>
            </w:r>
            <w:r w:rsidRPr="003A2015">
              <w:rPr>
                <w:rFonts w:ascii="Arial" w:hAnsi="Arial" w:cs="Arial"/>
                <w:color w:val="333333"/>
                <w:sz w:val="24"/>
                <w:szCs w:val="24"/>
                <w:shd w:val="clear" w:color="auto" w:fill="FFFFFF"/>
              </w:rPr>
              <w:t xml:space="preserve"> forma definida, a veces </w:t>
            </w:r>
            <w:r w:rsidR="00094448">
              <w:rPr>
                <w:rFonts w:ascii="Arial" w:hAnsi="Arial" w:cs="Arial"/>
                <w:color w:val="333333"/>
                <w:sz w:val="24"/>
                <w:szCs w:val="24"/>
                <w:shd w:val="clear" w:color="auto" w:fill="FFFFFF"/>
              </w:rPr>
              <w:t>esta</w:t>
            </w:r>
            <w:r w:rsidRPr="003A2015">
              <w:rPr>
                <w:rFonts w:ascii="Arial" w:hAnsi="Arial" w:cs="Arial"/>
                <w:color w:val="333333"/>
                <w:sz w:val="24"/>
                <w:szCs w:val="24"/>
                <w:shd w:val="clear" w:color="auto" w:fill="FFFFFF"/>
              </w:rPr>
              <w:t xml:space="preserve"> puede modelarse, como por ejemplo, la plastilina.</w:t>
            </w:r>
          </w:p>
          <w:p w14:paraId="4DD08EE7" w14:textId="77777777" w:rsidR="001F1D79" w:rsidRPr="003A2015" w:rsidRDefault="001F1D79" w:rsidP="003A2015">
            <w:pPr>
              <w:spacing w:line="360" w:lineRule="auto"/>
              <w:jc w:val="both"/>
              <w:rPr>
                <w:rFonts w:ascii="Arial" w:hAnsi="Arial" w:cs="Arial"/>
                <w:sz w:val="24"/>
                <w:szCs w:val="24"/>
                <w:lang w:val="es-CO"/>
              </w:rPr>
            </w:pPr>
          </w:p>
        </w:tc>
      </w:tr>
    </w:tbl>
    <w:p w14:paraId="40E39A80" w14:textId="1EB2670A" w:rsidR="001F1D79" w:rsidRPr="003A2015" w:rsidRDefault="006B77E5" w:rsidP="003A2015">
      <w:pPr>
        <w:tabs>
          <w:tab w:val="left" w:pos="1032"/>
        </w:tabs>
        <w:spacing w:after="0" w:line="360" w:lineRule="auto"/>
        <w:rPr>
          <w:rFonts w:ascii="Arial" w:hAnsi="Arial" w:cs="Arial"/>
          <w:lang w:val="es-CO"/>
        </w:rPr>
      </w:pPr>
      <w:r w:rsidRPr="003A2015">
        <w:rPr>
          <w:rFonts w:ascii="Arial" w:hAnsi="Arial" w:cs="Arial"/>
          <w:lang w:val="es-CO"/>
        </w:rPr>
        <w:tab/>
      </w:r>
    </w:p>
    <w:p w14:paraId="3D27B869" w14:textId="77777777" w:rsidR="006B77E5" w:rsidRPr="003A2015" w:rsidRDefault="006B77E5" w:rsidP="003A2015">
      <w:pPr>
        <w:tabs>
          <w:tab w:val="left" w:pos="1032"/>
        </w:tabs>
        <w:spacing w:after="0" w:line="360" w:lineRule="auto"/>
        <w:rPr>
          <w:rFonts w:ascii="Arial" w:hAnsi="Arial" w:cs="Arial"/>
          <w:lang w:val="es-CO"/>
        </w:rPr>
      </w:pPr>
    </w:p>
    <w:p w14:paraId="5D489FDA" w14:textId="5B8E81C4"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2</w:t>
      </w:r>
      <w:r w:rsidRPr="003A2015">
        <w:rPr>
          <w:rFonts w:ascii="Arial" w:hAnsi="Arial" w:cs="Arial"/>
          <w:b/>
        </w:rPr>
        <w:t>.</w:t>
      </w:r>
      <w:r w:rsidRPr="003A2015">
        <w:rPr>
          <w:rFonts w:ascii="Arial" w:hAnsi="Arial" w:cs="Arial"/>
          <w:b/>
          <w:lang w:val="es-CO"/>
        </w:rPr>
        <w:t xml:space="preserve">2 El estado líquido </w:t>
      </w:r>
    </w:p>
    <w:p w14:paraId="46295F56" w14:textId="28A02A47" w:rsidR="007D290F" w:rsidRPr="003A2015" w:rsidRDefault="001F1D79" w:rsidP="003A2015">
      <w:pPr>
        <w:tabs>
          <w:tab w:val="left" w:pos="3672"/>
        </w:tabs>
        <w:spacing w:after="0" w:line="360" w:lineRule="auto"/>
        <w:rPr>
          <w:rFonts w:ascii="Arial" w:hAnsi="Arial" w:cs="Arial"/>
          <w:lang w:val="es-CO"/>
        </w:rPr>
      </w:pPr>
      <w:r w:rsidRPr="003A2015">
        <w:rPr>
          <w:rFonts w:ascii="Arial" w:hAnsi="Arial" w:cs="Arial"/>
          <w:lang w:val="es-CO"/>
        </w:rPr>
        <w:tab/>
      </w:r>
    </w:p>
    <w:p w14:paraId="0107567F" w14:textId="1391113A" w:rsidR="001F1D79" w:rsidRPr="003A2015" w:rsidRDefault="001F1D79"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 xml:space="preserve">En </w:t>
      </w:r>
      <w:r w:rsidRPr="003A2015">
        <w:rPr>
          <w:rFonts w:ascii="Arial" w:eastAsia="Times New Roman" w:hAnsi="Arial" w:cs="Arial"/>
          <w:b/>
          <w:bCs/>
          <w:color w:val="333333"/>
          <w:lang w:val="es-CO" w:eastAsia="es-CO"/>
        </w:rPr>
        <w:t>estado líquido</w:t>
      </w:r>
      <w:r w:rsidR="0060534A" w:rsidRPr="003A2015">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las partículas también están unidas, pero de forma más débil que en los sólidos, y pueden desplazarse con mayor libertad. Por consiguiente, los líquidos pueden fluir y no tienen una forma definida, es decir, pueden variar su forma, pero no su volumen</w:t>
      </w:r>
      <w:r w:rsidR="0012415C">
        <w:rPr>
          <w:rFonts w:ascii="Arial" w:eastAsia="Times New Roman" w:hAnsi="Arial" w:cs="Arial"/>
          <w:color w:val="333333"/>
          <w:lang w:val="es-CO" w:eastAsia="es-CO"/>
        </w:rPr>
        <w:t>.</w:t>
      </w:r>
      <w:r w:rsidRPr="003A2015">
        <w:rPr>
          <w:rFonts w:ascii="Arial" w:eastAsia="Times New Roman" w:hAnsi="Arial" w:cs="Arial"/>
          <w:color w:val="333333"/>
          <w:lang w:val="es-CO" w:eastAsia="es-CO"/>
        </w:rPr>
        <w:t xml:space="preserve"> Los líquidos tienen </w:t>
      </w:r>
      <w:r w:rsidRPr="003A2015">
        <w:rPr>
          <w:rFonts w:ascii="Arial" w:eastAsia="Times New Roman" w:hAnsi="Arial" w:cs="Arial"/>
          <w:b/>
          <w:color w:val="333333"/>
          <w:lang w:val="es-CO" w:eastAsia="es-CO"/>
        </w:rPr>
        <w:t>volumen</w:t>
      </w:r>
      <w:r w:rsidRPr="003A2015">
        <w:rPr>
          <w:rFonts w:ascii="Arial" w:eastAsia="Times New Roman" w:hAnsi="Arial" w:cs="Arial"/>
          <w:color w:val="333333"/>
          <w:lang w:val="es-CO" w:eastAsia="es-CO"/>
        </w:rPr>
        <w:t xml:space="preserve"> constante sin importar el recipiente que los contiene.</w:t>
      </w:r>
    </w:p>
    <w:p w14:paraId="451FC68A" w14:textId="77777777" w:rsidR="006B36FF" w:rsidRPr="003A2015" w:rsidRDefault="006B36FF" w:rsidP="003A2015">
      <w:pPr>
        <w:shd w:val="clear" w:color="auto" w:fill="FFFFFF"/>
        <w:spacing w:after="0" w:line="360" w:lineRule="auto"/>
        <w:ind w:left="300"/>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062"/>
        <w:gridCol w:w="6992"/>
      </w:tblGrid>
      <w:tr w:rsidR="006B77E5" w:rsidRPr="003A2015" w14:paraId="007DA19C" w14:textId="77777777" w:rsidTr="008F1152">
        <w:tc>
          <w:tcPr>
            <w:tcW w:w="12894" w:type="dxa"/>
            <w:gridSpan w:val="2"/>
            <w:shd w:val="clear" w:color="auto" w:fill="000000" w:themeFill="text1"/>
          </w:tcPr>
          <w:p w14:paraId="3954AD00"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6B77E5" w:rsidRPr="003A2015" w14:paraId="10FEAEC8" w14:textId="77777777" w:rsidTr="008F1152">
        <w:tc>
          <w:tcPr>
            <w:tcW w:w="2477" w:type="dxa"/>
          </w:tcPr>
          <w:p w14:paraId="6EAD9185" w14:textId="77777777" w:rsidR="006B77E5" w:rsidRPr="003A2015" w:rsidRDefault="006B77E5" w:rsidP="003A2015">
            <w:pPr>
              <w:spacing w:line="360" w:lineRule="auto"/>
              <w:rPr>
                <w:rFonts w:ascii="Arial" w:hAnsi="Arial" w:cs="Arial"/>
                <w:b/>
                <w:sz w:val="24"/>
                <w:szCs w:val="24"/>
              </w:rPr>
            </w:pPr>
            <w:r w:rsidRPr="003A2015">
              <w:rPr>
                <w:rFonts w:ascii="Arial" w:hAnsi="Arial" w:cs="Arial"/>
                <w:b/>
                <w:sz w:val="24"/>
                <w:szCs w:val="24"/>
              </w:rPr>
              <w:t>Contenido</w:t>
            </w:r>
          </w:p>
        </w:tc>
        <w:tc>
          <w:tcPr>
            <w:tcW w:w="10417" w:type="dxa"/>
          </w:tcPr>
          <w:p w14:paraId="613B0CAA" w14:textId="3F4E8F60"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Un </w:t>
            </w:r>
            <w:r w:rsidRPr="003A2015">
              <w:rPr>
                <w:rFonts w:ascii="Arial" w:eastAsia="Times New Roman" w:hAnsi="Arial" w:cs="Arial"/>
                <w:b/>
                <w:bCs/>
                <w:color w:val="333333"/>
                <w:sz w:val="24"/>
                <w:szCs w:val="24"/>
                <w:lang w:val="es-CO" w:eastAsia="es-CO"/>
              </w:rPr>
              <w:t>fluido</w:t>
            </w:r>
            <w:r w:rsidRPr="003A2015">
              <w:rPr>
                <w:rFonts w:ascii="Arial" w:eastAsia="Times New Roman" w:hAnsi="Arial" w:cs="Arial"/>
                <w:color w:val="333333"/>
                <w:sz w:val="24"/>
                <w:szCs w:val="24"/>
                <w:lang w:val="es-CO" w:eastAsia="es-CO"/>
              </w:rPr>
              <w:t xml:space="preserve"> es aquel que puede deslizarse (puede fluir) y adoptar la forma del recipiente que lo contiene, debido a que las </w:t>
            </w:r>
            <w:r w:rsidRPr="003A2015">
              <w:rPr>
                <w:rFonts w:ascii="Arial" w:eastAsia="Times New Roman" w:hAnsi="Arial" w:cs="Arial"/>
                <w:color w:val="333333"/>
                <w:sz w:val="24"/>
                <w:szCs w:val="24"/>
                <w:lang w:val="es-CO" w:eastAsia="es-CO"/>
              </w:rPr>
              <w:lastRenderedPageBreak/>
              <w:t xml:space="preserve">partículas que lo </w:t>
            </w:r>
            <w:r w:rsidR="0012415C" w:rsidRPr="003A2015">
              <w:rPr>
                <w:rFonts w:ascii="Arial" w:eastAsia="Times New Roman" w:hAnsi="Arial" w:cs="Arial"/>
                <w:color w:val="333333"/>
                <w:sz w:val="24"/>
                <w:szCs w:val="24"/>
                <w:lang w:val="es-CO" w:eastAsia="es-CO"/>
              </w:rPr>
              <w:t>constituyen</w:t>
            </w:r>
            <w:r w:rsidRPr="003A2015">
              <w:rPr>
                <w:rFonts w:ascii="Arial" w:eastAsia="Times New Roman" w:hAnsi="Arial" w:cs="Arial"/>
                <w:color w:val="333333"/>
                <w:sz w:val="24"/>
                <w:szCs w:val="24"/>
                <w:lang w:val="es-CO" w:eastAsia="es-CO"/>
              </w:rPr>
              <w:t xml:space="preserve"> se hallan débilmente unidas. Los líquidos y los gases son fluidos.</w:t>
            </w:r>
          </w:p>
          <w:p w14:paraId="13B48FD6" w14:textId="394D3019" w:rsidR="006B77E5" w:rsidRPr="003A2015" w:rsidRDefault="006B77E5" w:rsidP="003A2015">
            <w:pPr>
              <w:shd w:val="clear" w:color="auto" w:fill="FFFFFF"/>
              <w:spacing w:line="360" w:lineRule="auto"/>
              <w:rPr>
                <w:rFonts w:ascii="Arial" w:eastAsia="Times New Roman" w:hAnsi="Arial" w:cs="Arial"/>
                <w:color w:val="333333"/>
                <w:sz w:val="24"/>
                <w:szCs w:val="24"/>
                <w:lang w:val="es-CO" w:eastAsia="es-CO"/>
              </w:rPr>
            </w:pPr>
          </w:p>
        </w:tc>
      </w:tr>
    </w:tbl>
    <w:p w14:paraId="11C9DE48" w14:textId="77777777" w:rsidR="001F1D79" w:rsidRPr="003A2015" w:rsidRDefault="001F1D79" w:rsidP="003A2015">
      <w:pPr>
        <w:shd w:val="clear" w:color="auto" w:fill="FFFFFF"/>
        <w:spacing w:after="0" w:line="360" w:lineRule="auto"/>
        <w:ind w:left="300"/>
        <w:rPr>
          <w:rFonts w:ascii="Arial" w:eastAsia="Times New Roman" w:hAnsi="Arial" w:cs="Arial"/>
          <w:color w:val="333333"/>
          <w:lang w:val="es-CO" w:eastAsia="es-CO"/>
        </w:rPr>
      </w:pPr>
    </w:p>
    <w:p w14:paraId="3C3B4AB9" w14:textId="16BEC15E" w:rsidR="007D290F" w:rsidRPr="003A2015" w:rsidRDefault="006B77E5" w:rsidP="003A2015">
      <w:pPr>
        <w:shd w:val="clear" w:color="auto" w:fill="FFFFFF"/>
        <w:spacing w:after="0" w:line="360" w:lineRule="auto"/>
        <w:ind w:left="-60"/>
        <w:rPr>
          <w:rFonts w:ascii="Arial" w:hAnsi="Arial" w:cs="Arial"/>
          <w:b/>
          <w:lang w:val="es-CO"/>
        </w:rPr>
      </w:pPr>
      <w:r w:rsidRPr="003A2015">
        <w:rPr>
          <w:rFonts w:ascii="Arial" w:hAnsi="Arial" w:cs="Arial"/>
          <w:b/>
          <w:highlight w:val="yellow"/>
        </w:rPr>
        <w:t xml:space="preserve"> </w:t>
      </w:r>
      <w:r w:rsidR="007D290F" w:rsidRPr="003A2015">
        <w:rPr>
          <w:rFonts w:ascii="Arial" w:hAnsi="Arial" w:cs="Arial"/>
          <w:b/>
          <w:highlight w:val="yellow"/>
        </w:rPr>
        <w:t>[SECCIÓN 2]</w:t>
      </w:r>
      <w:r w:rsidR="007D290F" w:rsidRPr="003A2015">
        <w:rPr>
          <w:rFonts w:ascii="Arial" w:hAnsi="Arial" w:cs="Arial"/>
          <w:b/>
        </w:rPr>
        <w:t xml:space="preserve"> </w:t>
      </w:r>
      <w:r w:rsidR="00FE4428">
        <w:rPr>
          <w:rFonts w:ascii="Arial" w:hAnsi="Arial" w:cs="Arial"/>
          <w:b/>
        </w:rPr>
        <w:t>2</w:t>
      </w:r>
      <w:r w:rsidR="007D290F" w:rsidRPr="003A2015">
        <w:rPr>
          <w:rFonts w:ascii="Arial" w:hAnsi="Arial" w:cs="Arial"/>
          <w:b/>
        </w:rPr>
        <w:t>.3</w:t>
      </w:r>
      <w:r w:rsidR="007D290F" w:rsidRPr="003A2015">
        <w:rPr>
          <w:rFonts w:ascii="Arial" w:hAnsi="Arial" w:cs="Arial"/>
          <w:b/>
          <w:lang w:val="es-CO"/>
        </w:rPr>
        <w:t xml:space="preserve"> El estado gaseoso</w:t>
      </w:r>
    </w:p>
    <w:p w14:paraId="534F9DD1" w14:textId="77777777" w:rsidR="006B77E5" w:rsidRPr="003A2015" w:rsidRDefault="006B77E5" w:rsidP="003A2015">
      <w:pPr>
        <w:shd w:val="clear" w:color="auto" w:fill="FFFFFF"/>
        <w:spacing w:after="0" w:line="360" w:lineRule="auto"/>
        <w:rPr>
          <w:rFonts w:ascii="Arial" w:hAnsi="Arial" w:cs="Arial"/>
          <w:lang w:val="es-CO"/>
        </w:rPr>
      </w:pPr>
    </w:p>
    <w:p w14:paraId="6F7C39CF" w14:textId="1B2A5D75"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r w:rsidRPr="003A2015">
        <w:rPr>
          <w:rFonts w:ascii="Arial" w:hAnsi="Arial" w:cs="Arial"/>
          <w:lang w:val="es-CO"/>
        </w:rPr>
        <w:t>En</w:t>
      </w:r>
      <w:r w:rsidRPr="003A2015">
        <w:rPr>
          <w:rFonts w:ascii="Arial" w:hAnsi="Arial" w:cs="Arial"/>
          <w:b/>
          <w:lang w:val="es-CO"/>
        </w:rPr>
        <w:t xml:space="preserve"> </w:t>
      </w:r>
      <w:r w:rsidRPr="003A2015">
        <w:rPr>
          <w:rFonts w:ascii="Arial" w:eastAsia="Times New Roman" w:hAnsi="Arial" w:cs="Arial"/>
          <w:b/>
          <w:bCs/>
          <w:color w:val="333333"/>
          <w:lang w:val="es-CO" w:eastAsia="es-CO"/>
        </w:rPr>
        <w:t>estado gaseoso</w:t>
      </w:r>
      <w:r w:rsidR="0012415C">
        <w:rPr>
          <w:rFonts w:ascii="Arial" w:eastAsia="Times New Roman" w:hAnsi="Arial" w:cs="Arial"/>
          <w:color w:val="333333"/>
          <w:lang w:val="es-CO" w:eastAsia="es-CO"/>
        </w:rPr>
        <w:t>,</w:t>
      </w:r>
      <w:r w:rsidR="0012415C" w:rsidRPr="003A2015">
        <w:rPr>
          <w:rFonts w:ascii="Arial" w:eastAsia="Times New Roman" w:hAnsi="Arial" w:cs="Arial"/>
          <w:color w:val="333333"/>
          <w:lang w:val="es-CO" w:eastAsia="es-CO"/>
        </w:rPr>
        <w:t xml:space="preserve"> </w:t>
      </w:r>
      <w:r w:rsidRPr="003A2015">
        <w:rPr>
          <w:rFonts w:ascii="Arial" w:eastAsia="Times New Roman" w:hAnsi="Arial" w:cs="Arial"/>
          <w:color w:val="333333"/>
          <w:lang w:val="es-CO" w:eastAsia="es-CO"/>
        </w:rPr>
        <w:t>las partículas no están unidas entre sí, por lo que pueden moverse con mucha libertad. Por tanto, los gases se distribuyen por todo el espacio disponible y ocupan todo el volumen del recipiente que los contiene. No tienen forma definida ni volumen fijo.</w:t>
      </w:r>
    </w:p>
    <w:p w14:paraId="6F108149" w14:textId="77777777" w:rsidR="006B36FF" w:rsidRPr="003A2015" w:rsidRDefault="006B36FF" w:rsidP="003A2015">
      <w:pPr>
        <w:shd w:val="clear" w:color="auto" w:fill="FFFFFF"/>
        <w:spacing w:after="0" w:line="360" w:lineRule="auto"/>
        <w:rPr>
          <w:rFonts w:ascii="Arial" w:eastAsia="Times New Roman" w:hAnsi="Arial" w:cs="Arial"/>
          <w:color w:val="333333"/>
          <w:lang w:val="es-CO" w:eastAsia="es-CO"/>
        </w:rPr>
      </w:pPr>
    </w:p>
    <w:p w14:paraId="673CAF99" w14:textId="77777777" w:rsidR="006B36FF" w:rsidRPr="003A2015" w:rsidRDefault="006B36FF" w:rsidP="003A2015">
      <w:pPr>
        <w:shd w:val="clear" w:color="auto" w:fill="FFFFFF"/>
        <w:spacing w:after="0" w:line="360" w:lineRule="auto"/>
        <w:rPr>
          <w:rFonts w:ascii="Arial" w:eastAsia="Times New Roman" w:hAnsi="Arial" w:cs="Arial"/>
          <w:color w:val="333333"/>
          <w:lang w:val="es-CO" w:eastAsia="es-CO"/>
        </w:rPr>
      </w:pPr>
    </w:p>
    <w:tbl>
      <w:tblPr>
        <w:tblStyle w:val="Tablaconcuadrcula3"/>
        <w:tblW w:w="0" w:type="auto"/>
        <w:tblLook w:val="04A0" w:firstRow="1" w:lastRow="0" w:firstColumn="1" w:lastColumn="0" w:noHBand="0" w:noVBand="1"/>
      </w:tblPr>
      <w:tblGrid>
        <w:gridCol w:w="2113"/>
        <w:gridCol w:w="6941"/>
      </w:tblGrid>
      <w:tr w:rsidR="00504465" w:rsidRPr="003A2015" w14:paraId="37E7D153" w14:textId="77777777" w:rsidTr="0060534A">
        <w:trPr>
          <w:trHeight w:val="510"/>
        </w:trPr>
        <w:tc>
          <w:tcPr>
            <w:tcW w:w="9054" w:type="dxa"/>
            <w:gridSpan w:val="2"/>
            <w:shd w:val="clear" w:color="auto" w:fill="000000" w:themeFill="text1"/>
          </w:tcPr>
          <w:p w14:paraId="4142BA09" w14:textId="77777777" w:rsidR="00504465" w:rsidRPr="003A2015" w:rsidRDefault="0050446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504465" w:rsidRPr="003A2015" w14:paraId="5F5D0632" w14:textId="77777777" w:rsidTr="0060534A">
        <w:tc>
          <w:tcPr>
            <w:tcW w:w="2113" w:type="dxa"/>
          </w:tcPr>
          <w:p w14:paraId="53561FC3"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6941" w:type="dxa"/>
          </w:tcPr>
          <w:p w14:paraId="2A0D680A" w14:textId="2A7D7F41"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60534A" w:rsidRPr="003A2015">
              <w:rPr>
                <w:rFonts w:ascii="Arial" w:hAnsi="Arial" w:cs="Arial"/>
                <w:color w:val="000000"/>
                <w:sz w:val="24"/>
                <w:szCs w:val="24"/>
              </w:rPr>
              <w:t xml:space="preserve"> </w:t>
            </w:r>
            <w:r w:rsidRPr="003A2015">
              <w:rPr>
                <w:rFonts w:ascii="Arial" w:hAnsi="Arial" w:cs="Arial"/>
                <w:color w:val="000000"/>
                <w:sz w:val="24"/>
                <w:szCs w:val="24"/>
              </w:rPr>
              <w:t>REC90</w:t>
            </w:r>
          </w:p>
        </w:tc>
      </w:tr>
      <w:tr w:rsidR="00504465" w:rsidRPr="003A2015" w14:paraId="075E6129" w14:textId="77777777" w:rsidTr="0060534A">
        <w:tc>
          <w:tcPr>
            <w:tcW w:w="2113" w:type="dxa"/>
          </w:tcPr>
          <w:p w14:paraId="0EC39FB5" w14:textId="77777777"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6941" w:type="dxa"/>
          </w:tcPr>
          <w:p w14:paraId="01D299AE" w14:textId="4E87022C"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color w:val="000000"/>
                <w:sz w:val="24"/>
                <w:szCs w:val="24"/>
              </w:rPr>
              <w:t>5º/</w:t>
            </w:r>
            <w:r w:rsidRPr="003A2015">
              <w:rPr>
                <w:rFonts w:ascii="Arial" w:hAnsi="Arial" w:cs="Arial"/>
                <w:sz w:val="24"/>
                <w:szCs w:val="24"/>
              </w:rPr>
              <w:t>Ciencias de la naturaleza /La materia / los estados de la materia/Profundiza</w:t>
            </w:r>
          </w:p>
        </w:tc>
      </w:tr>
      <w:tr w:rsidR="00504465" w:rsidRPr="003A2015" w14:paraId="1158ADC2" w14:textId="77777777" w:rsidTr="0060534A">
        <w:tc>
          <w:tcPr>
            <w:tcW w:w="2113" w:type="dxa"/>
          </w:tcPr>
          <w:p w14:paraId="4AC2172C" w14:textId="77777777" w:rsidR="00504465" w:rsidRPr="003A2015" w:rsidRDefault="00504465"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6941" w:type="dxa"/>
          </w:tcPr>
          <w:p w14:paraId="12FFC314"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78EB811F"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Cambiar la palabra “alumnos” por “estudiantes”</w:t>
            </w:r>
          </w:p>
          <w:p w14:paraId="1C9567B4" w14:textId="77777777" w:rsidR="00504465" w:rsidRPr="003A2015" w:rsidRDefault="00504465" w:rsidP="003A2015">
            <w:pPr>
              <w:spacing w:line="360" w:lineRule="auto"/>
              <w:rPr>
                <w:rFonts w:ascii="Arial" w:hAnsi="Arial" w:cs="Arial"/>
                <w:sz w:val="24"/>
                <w:szCs w:val="24"/>
              </w:rPr>
            </w:pPr>
          </w:p>
          <w:p w14:paraId="73D30791" w14:textId="77777777" w:rsidR="00E12A87" w:rsidRPr="003A2015" w:rsidRDefault="00E12A87" w:rsidP="003A2015">
            <w:pPr>
              <w:spacing w:line="360" w:lineRule="auto"/>
              <w:rPr>
                <w:rFonts w:ascii="Arial" w:hAnsi="Arial" w:cs="Arial"/>
                <w:sz w:val="24"/>
                <w:szCs w:val="24"/>
              </w:rPr>
            </w:pPr>
          </w:p>
          <w:p w14:paraId="01D64E33" w14:textId="77777777" w:rsidR="00E12A87" w:rsidRPr="003A2015" w:rsidRDefault="00E12A87" w:rsidP="003A2015">
            <w:pPr>
              <w:spacing w:line="360" w:lineRule="auto"/>
              <w:rPr>
                <w:rFonts w:ascii="Arial" w:hAnsi="Arial" w:cs="Arial"/>
                <w:sz w:val="24"/>
                <w:szCs w:val="24"/>
              </w:rPr>
            </w:pPr>
          </w:p>
          <w:p w14:paraId="2AB834F1"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En la ficha del alumno</w:t>
            </w:r>
          </w:p>
          <w:p w14:paraId="7B2AEC3A" w14:textId="77777777" w:rsidR="00504465" w:rsidRPr="003A2015" w:rsidRDefault="00504465"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38B56542" w14:textId="77777777" w:rsidR="0060534A" w:rsidRPr="003A2015" w:rsidRDefault="0060534A" w:rsidP="003A2015">
            <w:pPr>
              <w:spacing w:line="360" w:lineRule="auto"/>
              <w:rPr>
                <w:rFonts w:ascii="Arial" w:hAnsi="Arial" w:cs="Arial"/>
                <w:sz w:val="24"/>
                <w:szCs w:val="24"/>
              </w:rPr>
            </w:pPr>
          </w:p>
          <w:p w14:paraId="21FA55F1" w14:textId="4FA7B732"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1BBFC489" w14:textId="77777777" w:rsidR="0060534A" w:rsidRPr="003A2015" w:rsidRDefault="0060534A" w:rsidP="003A2015">
            <w:pPr>
              <w:spacing w:line="360" w:lineRule="auto"/>
              <w:rPr>
                <w:rFonts w:ascii="Arial" w:hAnsi="Arial" w:cs="Arial"/>
                <w:sz w:val="24"/>
                <w:szCs w:val="24"/>
              </w:rPr>
            </w:pPr>
          </w:p>
          <w:p w14:paraId="26E38846"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 xml:space="preserve">Objetivo </w:t>
            </w:r>
          </w:p>
          <w:p w14:paraId="01EFAA5E" w14:textId="77777777" w:rsidR="0060534A" w:rsidRPr="003A2015" w:rsidRDefault="0060534A" w:rsidP="003A2015">
            <w:pPr>
              <w:spacing w:line="360" w:lineRule="auto"/>
              <w:rPr>
                <w:rFonts w:ascii="Arial" w:hAnsi="Arial" w:cs="Arial"/>
                <w:sz w:val="24"/>
                <w:szCs w:val="24"/>
              </w:rPr>
            </w:pPr>
          </w:p>
          <w:p w14:paraId="62678FD2"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 Este interactivo tiene como objetivo explicar las características de los diferentes estados de la materia.</w:t>
            </w:r>
          </w:p>
          <w:p w14:paraId="3A05438F" w14:textId="77777777" w:rsidR="0060534A" w:rsidRPr="003A2015" w:rsidRDefault="0060534A" w:rsidP="003A2015">
            <w:pPr>
              <w:spacing w:line="360" w:lineRule="auto"/>
              <w:rPr>
                <w:rFonts w:ascii="Arial" w:hAnsi="Arial" w:cs="Arial"/>
                <w:sz w:val="24"/>
                <w:szCs w:val="24"/>
              </w:rPr>
            </w:pPr>
          </w:p>
          <w:p w14:paraId="76FD8E60"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lastRenderedPageBreak/>
              <w:t>Propuesta</w:t>
            </w:r>
          </w:p>
          <w:p w14:paraId="784BF960" w14:textId="77777777" w:rsidR="0060534A" w:rsidRPr="003A2015" w:rsidRDefault="0060534A" w:rsidP="003A2015">
            <w:pPr>
              <w:spacing w:line="360" w:lineRule="auto"/>
              <w:rPr>
                <w:rFonts w:ascii="Arial" w:hAnsi="Arial" w:cs="Arial"/>
                <w:b/>
                <w:sz w:val="24"/>
                <w:szCs w:val="24"/>
              </w:rPr>
            </w:pPr>
          </w:p>
          <w:p w14:paraId="15AAC57F"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Antes de la presentación</w:t>
            </w:r>
          </w:p>
          <w:p w14:paraId="53676916" w14:textId="77777777" w:rsidR="0060534A" w:rsidRPr="003A2015" w:rsidRDefault="0060534A" w:rsidP="003A2015">
            <w:pPr>
              <w:spacing w:line="360" w:lineRule="auto"/>
              <w:rPr>
                <w:rFonts w:ascii="Arial" w:hAnsi="Arial" w:cs="Arial"/>
                <w:b/>
                <w:sz w:val="24"/>
                <w:szCs w:val="24"/>
              </w:rPr>
            </w:pPr>
          </w:p>
          <w:p w14:paraId="41374390" w14:textId="6D233A70"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refrescar los conceptos previos de los estudiantes</w:t>
            </w:r>
            <w:r w:rsidR="00C671C9">
              <w:rPr>
                <w:rFonts w:ascii="Arial" w:hAnsi="Arial" w:cs="Arial"/>
                <w:sz w:val="24"/>
                <w:szCs w:val="24"/>
              </w:rPr>
              <w:t xml:space="preserve"> </w:t>
            </w:r>
            <w:r w:rsidRPr="003A2015">
              <w:rPr>
                <w:rFonts w:ascii="Arial" w:hAnsi="Arial" w:cs="Arial"/>
                <w:sz w:val="24"/>
                <w:szCs w:val="24"/>
              </w:rPr>
              <w:t xml:space="preserve">sobre el tema, </w:t>
            </w:r>
            <w:r w:rsidR="0012415C">
              <w:rPr>
                <w:rFonts w:ascii="Arial" w:hAnsi="Arial" w:cs="Arial"/>
                <w:sz w:val="24"/>
                <w:szCs w:val="24"/>
              </w:rPr>
              <w:t>haga</w:t>
            </w:r>
            <w:r w:rsidRPr="003A2015">
              <w:rPr>
                <w:rFonts w:ascii="Arial" w:hAnsi="Arial" w:cs="Arial"/>
                <w:sz w:val="24"/>
                <w:szCs w:val="24"/>
              </w:rPr>
              <w:t xml:space="preserve"> las siguientes preguntas:</w:t>
            </w:r>
          </w:p>
          <w:p w14:paraId="0027CB99"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¿Conocen los diferentes estados de la materia?</w:t>
            </w:r>
          </w:p>
          <w:p w14:paraId="11BA6FB9" w14:textId="1251DE6A"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 Mencionen algunos materiales que </w:t>
            </w:r>
            <w:r w:rsidR="0032074C">
              <w:rPr>
                <w:rFonts w:ascii="Arial" w:hAnsi="Arial" w:cs="Arial"/>
                <w:sz w:val="24"/>
                <w:szCs w:val="24"/>
              </w:rPr>
              <w:t xml:space="preserve">se </w:t>
            </w:r>
            <w:r w:rsidRPr="003A2015">
              <w:rPr>
                <w:rFonts w:ascii="Arial" w:hAnsi="Arial" w:cs="Arial"/>
                <w:sz w:val="24"/>
                <w:szCs w:val="24"/>
              </w:rPr>
              <w:t>pueden encontrar a nuestro alrededor y que estén en los diferentes estados de la materia.</w:t>
            </w:r>
          </w:p>
          <w:p w14:paraId="385CB618" w14:textId="77777777" w:rsidR="0060534A" w:rsidRPr="003A2015" w:rsidRDefault="0060534A" w:rsidP="003A2015">
            <w:pPr>
              <w:spacing w:line="360" w:lineRule="auto"/>
              <w:rPr>
                <w:rFonts w:ascii="Arial" w:hAnsi="Arial" w:cs="Arial"/>
                <w:sz w:val="24"/>
                <w:szCs w:val="24"/>
              </w:rPr>
            </w:pPr>
          </w:p>
          <w:p w14:paraId="57C28D2B"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Durante la presentación</w:t>
            </w:r>
          </w:p>
          <w:p w14:paraId="5DAE7D7E" w14:textId="77777777" w:rsidR="0060534A" w:rsidRPr="003A2015" w:rsidRDefault="0060534A" w:rsidP="003A2015">
            <w:pPr>
              <w:spacing w:line="360" w:lineRule="auto"/>
              <w:rPr>
                <w:rFonts w:ascii="Arial" w:hAnsi="Arial" w:cs="Arial"/>
                <w:b/>
                <w:sz w:val="24"/>
                <w:szCs w:val="24"/>
              </w:rPr>
            </w:pPr>
          </w:p>
          <w:p w14:paraId="0A112092" w14:textId="54686568" w:rsidR="0060534A" w:rsidRPr="003A2015" w:rsidRDefault="0060534A" w:rsidP="003A2015">
            <w:pPr>
              <w:spacing w:line="360" w:lineRule="auto"/>
              <w:rPr>
                <w:rFonts w:ascii="Arial" w:hAnsi="Arial" w:cs="Arial"/>
                <w:sz w:val="24"/>
                <w:szCs w:val="24"/>
              </w:rPr>
            </w:pPr>
            <w:r w:rsidRPr="00146C06">
              <w:rPr>
                <w:rFonts w:ascii="Arial" w:hAnsi="Arial" w:cs="Arial"/>
              </w:rPr>
              <w:t>Se</w:t>
            </w:r>
            <w:r w:rsidRPr="003A2015">
              <w:rPr>
                <w:rFonts w:ascii="Arial" w:hAnsi="Arial" w:cs="Arial"/>
                <w:sz w:val="24"/>
                <w:szCs w:val="24"/>
              </w:rPr>
              <w:t xml:space="preserve"> puede detener en cada uno de los estados y explicar cómo se </w:t>
            </w:r>
            <w:r w:rsidR="006830E4" w:rsidRPr="003A2015">
              <w:rPr>
                <w:rFonts w:ascii="Arial" w:hAnsi="Arial" w:cs="Arial"/>
                <w:sz w:val="24"/>
                <w:szCs w:val="24"/>
              </w:rPr>
              <w:t>comport</w:t>
            </w:r>
            <w:r w:rsidR="006830E4">
              <w:rPr>
                <w:rFonts w:ascii="Arial" w:hAnsi="Arial" w:cs="Arial"/>
                <w:sz w:val="24"/>
                <w:szCs w:val="24"/>
              </w:rPr>
              <w:t>an</w:t>
            </w:r>
            <w:r w:rsidR="006830E4" w:rsidRPr="003A2015">
              <w:rPr>
                <w:rFonts w:ascii="Arial" w:hAnsi="Arial" w:cs="Arial"/>
                <w:sz w:val="24"/>
                <w:szCs w:val="24"/>
              </w:rPr>
              <w:t xml:space="preserve"> </w:t>
            </w:r>
            <w:r w:rsidRPr="003A2015">
              <w:rPr>
                <w:rFonts w:ascii="Arial" w:hAnsi="Arial" w:cs="Arial"/>
                <w:sz w:val="24"/>
                <w:szCs w:val="24"/>
              </w:rPr>
              <w:t xml:space="preserve">el volumen y la forma. Entre todos, </w:t>
            </w:r>
            <w:r w:rsidR="0032074C" w:rsidRPr="003A2015">
              <w:rPr>
                <w:rFonts w:ascii="Arial" w:hAnsi="Arial" w:cs="Arial"/>
                <w:sz w:val="24"/>
                <w:szCs w:val="24"/>
              </w:rPr>
              <w:t>pued</w:t>
            </w:r>
            <w:r w:rsidR="0032074C">
              <w:rPr>
                <w:rFonts w:ascii="Arial" w:hAnsi="Arial" w:cs="Arial"/>
                <w:sz w:val="24"/>
                <w:szCs w:val="24"/>
              </w:rPr>
              <w:t>en</w:t>
            </w:r>
            <w:r w:rsidR="0032074C" w:rsidRPr="003A2015">
              <w:rPr>
                <w:rFonts w:ascii="Arial" w:hAnsi="Arial" w:cs="Arial"/>
                <w:sz w:val="24"/>
                <w:szCs w:val="24"/>
              </w:rPr>
              <w:t xml:space="preserve"> </w:t>
            </w:r>
            <w:r w:rsidRPr="003A2015">
              <w:rPr>
                <w:rFonts w:ascii="Arial" w:hAnsi="Arial" w:cs="Arial"/>
                <w:sz w:val="24"/>
                <w:szCs w:val="24"/>
              </w:rPr>
              <w:t>buscar ejemplos del entorno próximo para que los estudiantes tengan una idea más clara de estos conceptos.</w:t>
            </w:r>
          </w:p>
          <w:p w14:paraId="4E1B33B1" w14:textId="1F1CA9E0"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Después de la explicación, pueden resolver la actividad práctica que se propone</w:t>
            </w:r>
            <w:r w:rsidR="00C671C9">
              <w:rPr>
                <w:rFonts w:ascii="Arial" w:hAnsi="Arial" w:cs="Arial"/>
                <w:sz w:val="24"/>
                <w:szCs w:val="24"/>
              </w:rPr>
              <w:t xml:space="preserve"> </w:t>
            </w:r>
            <w:r w:rsidRPr="003A2015">
              <w:rPr>
                <w:rFonts w:ascii="Arial" w:hAnsi="Arial" w:cs="Arial"/>
                <w:sz w:val="24"/>
                <w:szCs w:val="24"/>
              </w:rPr>
              <w:t>en el interactivo.</w:t>
            </w:r>
          </w:p>
          <w:p w14:paraId="049ADF0D" w14:textId="77777777" w:rsidR="0060534A" w:rsidRPr="003A2015" w:rsidRDefault="0060534A" w:rsidP="003A2015">
            <w:pPr>
              <w:spacing w:line="360" w:lineRule="auto"/>
              <w:rPr>
                <w:rFonts w:ascii="Arial" w:hAnsi="Arial" w:cs="Arial"/>
                <w:b/>
                <w:sz w:val="24"/>
                <w:szCs w:val="24"/>
              </w:rPr>
            </w:pPr>
          </w:p>
          <w:p w14:paraId="446BAFB8"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Después de la presentación</w:t>
            </w:r>
          </w:p>
          <w:p w14:paraId="7240EFF2" w14:textId="77777777" w:rsidR="0060534A" w:rsidRPr="003A2015" w:rsidRDefault="0060534A" w:rsidP="003A2015">
            <w:pPr>
              <w:spacing w:line="360" w:lineRule="auto"/>
              <w:rPr>
                <w:rFonts w:ascii="Arial" w:hAnsi="Arial" w:cs="Arial"/>
                <w:b/>
                <w:sz w:val="24"/>
                <w:szCs w:val="24"/>
              </w:rPr>
            </w:pPr>
          </w:p>
          <w:p w14:paraId="40420968" w14:textId="795BC479" w:rsidR="0060534A" w:rsidRPr="003A2015" w:rsidRDefault="00146C06" w:rsidP="003A2015">
            <w:pPr>
              <w:spacing w:line="360" w:lineRule="auto"/>
              <w:rPr>
                <w:rFonts w:ascii="Arial" w:hAnsi="Arial" w:cs="Arial"/>
                <w:sz w:val="24"/>
                <w:szCs w:val="24"/>
              </w:rPr>
            </w:pPr>
            <w:r>
              <w:rPr>
                <w:rFonts w:ascii="Arial" w:hAnsi="Arial" w:cs="Arial"/>
                <w:sz w:val="24"/>
                <w:szCs w:val="24"/>
              </w:rPr>
              <w:t>R</w:t>
            </w:r>
            <w:r w:rsidR="0060534A" w:rsidRPr="003A2015">
              <w:rPr>
                <w:rFonts w:ascii="Arial" w:hAnsi="Arial" w:cs="Arial"/>
                <w:sz w:val="24"/>
                <w:szCs w:val="24"/>
              </w:rPr>
              <w:t>eali</w:t>
            </w:r>
            <w:r>
              <w:rPr>
                <w:rFonts w:ascii="Arial" w:hAnsi="Arial" w:cs="Arial"/>
                <w:sz w:val="24"/>
                <w:szCs w:val="24"/>
              </w:rPr>
              <w:t>ce</w:t>
            </w:r>
            <w:r w:rsidR="0060534A" w:rsidRPr="003A2015">
              <w:rPr>
                <w:rFonts w:ascii="Arial" w:hAnsi="Arial" w:cs="Arial"/>
                <w:sz w:val="24"/>
                <w:szCs w:val="24"/>
              </w:rPr>
              <w:t xml:space="preserve"> las siguientes preguntas para comprobar la asimilación de los nuevos conceptos:</w:t>
            </w:r>
          </w:p>
          <w:p w14:paraId="406FA33D"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¿Por qué los tres estados de la materia tienen propiedades diferentes?</w:t>
            </w:r>
          </w:p>
          <w:p w14:paraId="15D62771"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¿Por qué los líquidos se adaptan al envase o contenedor que los contiene?</w:t>
            </w:r>
          </w:p>
          <w:p w14:paraId="53B3CA14"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¿Cómo se puede deformar la materia sólida?</w:t>
            </w:r>
          </w:p>
          <w:p w14:paraId="335C4BAA"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¿En qué estado físico encontramos los siguientes cuerpos en la naturaleza?</w:t>
            </w:r>
          </w:p>
          <w:p w14:paraId="76CF8FE5" w14:textId="77777777" w:rsidR="0060534A" w:rsidRPr="003A2015" w:rsidRDefault="0060534A" w:rsidP="003A2015">
            <w:pPr>
              <w:spacing w:line="360" w:lineRule="auto"/>
              <w:rPr>
                <w:rFonts w:ascii="Arial" w:hAnsi="Arial" w:cs="Arial"/>
                <w:sz w:val="24"/>
                <w:szCs w:val="24"/>
              </w:rPr>
            </w:pPr>
          </w:p>
          <w:p w14:paraId="13D04DEA" w14:textId="508D6153"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Aceite</w:t>
            </w:r>
          </w:p>
          <w:p w14:paraId="3949B7F1" w14:textId="5ADB814C"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Aire</w:t>
            </w:r>
          </w:p>
          <w:p w14:paraId="5C22594A" w14:textId="31FC19C6"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Gasolina</w:t>
            </w:r>
          </w:p>
          <w:p w14:paraId="2CC84353" w14:textId="2F75A09D"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Madera</w:t>
            </w:r>
          </w:p>
          <w:p w14:paraId="19CBA005" w14:textId="4E9F7F26"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Huesos</w:t>
            </w:r>
          </w:p>
          <w:p w14:paraId="33C6A3A1" w14:textId="57DDC6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Sangre</w:t>
            </w:r>
          </w:p>
          <w:p w14:paraId="668019B9" w14:textId="72029943"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Hierro</w:t>
            </w:r>
          </w:p>
          <w:p w14:paraId="5B67BDEC" w14:textId="68BE8B4F"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Granito</w:t>
            </w:r>
          </w:p>
          <w:p w14:paraId="35EE0045" w14:textId="77777777" w:rsidR="0060534A" w:rsidRPr="003A2015" w:rsidRDefault="0060534A" w:rsidP="003A2015">
            <w:pPr>
              <w:spacing w:line="360" w:lineRule="auto"/>
              <w:rPr>
                <w:rFonts w:ascii="Arial" w:hAnsi="Arial" w:cs="Arial"/>
                <w:sz w:val="24"/>
                <w:szCs w:val="24"/>
              </w:rPr>
            </w:pPr>
          </w:p>
          <w:p w14:paraId="068D2260" w14:textId="013734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saber más sobre los estados de la materia y encontrar ejercicios y actividades sobre este tema, es posible consultar el enlace del Centro Nacional de Investigación y Comunicación Educativa (CNICE) [</w:t>
            </w:r>
            <w:r w:rsidR="00116EF3">
              <w:fldChar w:fldCharType="begin"/>
            </w:r>
            <w:r w:rsidR="00116EF3">
              <w:instrText xml:space="preserve"> HYPERLINK "http://concurso.cnice.mec.es/cnice2005/93_in</w:instrText>
            </w:r>
            <w:r w:rsidR="00116EF3">
              <w:instrText xml:space="preserve">iciacion_interactiva_materia/curso/materiales/estados/estados1.htm" \t "_blank" </w:instrText>
            </w:r>
            <w:r w:rsidR="00116EF3">
              <w:fldChar w:fldCharType="separate"/>
            </w:r>
            <w:r w:rsidR="005E4A41" w:rsidRPr="005E4A41">
              <w:rPr>
                <w:rStyle w:val="Enfasis"/>
                <w:rFonts w:ascii="Arial" w:hAnsi="Arial" w:cs="Arial"/>
                <w:i w:val="0"/>
              </w:rPr>
              <w:t>VER</w:t>
            </w:r>
            <w:r w:rsidR="00116EF3">
              <w:rPr>
                <w:rStyle w:val="Enfasis"/>
                <w:rFonts w:ascii="Arial" w:hAnsi="Arial" w:cs="Arial"/>
                <w:i w:val="0"/>
              </w:rPr>
              <w:fldChar w:fldCharType="end"/>
            </w:r>
            <w:r w:rsidRPr="003A2015">
              <w:rPr>
                <w:rFonts w:ascii="Arial" w:hAnsi="Arial" w:cs="Arial"/>
                <w:sz w:val="24"/>
                <w:szCs w:val="24"/>
              </w:rPr>
              <w:t>].</w:t>
            </w:r>
          </w:p>
          <w:p w14:paraId="6F6C5F0A" w14:textId="77777777" w:rsidR="0060534A" w:rsidRPr="003A2015" w:rsidRDefault="0060534A" w:rsidP="003A2015">
            <w:pPr>
              <w:spacing w:line="360" w:lineRule="auto"/>
              <w:rPr>
                <w:rFonts w:ascii="Arial" w:hAnsi="Arial" w:cs="Arial"/>
                <w:sz w:val="24"/>
                <w:szCs w:val="24"/>
              </w:rPr>
            </w:pPr>
          </w:p>
          <w:p w14:paraId="2B86FC3E" w14:textId="77777777" w:rsidR="0060534A" w:rsidRPr="003A2015" w:rsidRDefault="0060534A" w:rsidP="003A2015">
            <w:pPr>
              <w:spacing w:line="360" w:lineRule="auto"/>
              <w:rPr>
                <w:rFonts w:ascii="Arial" w:hAnsi="Arial" w:cs="Arial"/>
                <w:sz w:val="24"/>
                <w:szCs w:val="24"/>
              </w:rPr>
            </w:pPr>
          </w:p>
          <w:p w14:paraId="7487A8DE" w14:textId="5AA708EB"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13663E65" w14:textId="77777777" w:rsidR="0060534A" w:rsidRPr="003A2015" w:rsidRDefault="0060534A" w:rsidP="003A2015">
            <w:pPr>
              <w:spacing w:line="360" w:lineRule="auto"/>
              <w:rPr>
                <w:rFonts w:ascii="Arial" w:hAnsi="Arial" w:cs="Arial"/>
                <w:b/>
                <w:sz w:val="24"/>
                <w:szCs w:val="24"/>
              </w:rPr>
            </w:pPr>
          </w:p>
          <w:p w14:paraId="547451D3"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Estados de la materia</w:t>
            </w:r>
          </w:p>
          <w:p w14:paraId="0D740125" w14:textId="70F34C28"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La materia se presenta en estado sólido, líquido y gaseoso. El cambio entre estados </w:t>
            </w:r>
            <w:r w:rsidR="00B071CD">
              <w:rPr>
                <w:rFonts w:ascii="Arial" w:hAnsi="Arial" w:cs="Arial"/>
                <w:sz w:val="24"/>
                <w:szCs w:val="24"/>
              </w:rPr>
              <w:t>es</w:t>
            </w:r>
            <w:r w:rsidR="00B071CD" w:rsidRPr="003A2015">
              <w:rPr>
                <w:rFonts w:ascii="Arial" w:hAnsi="Arial" w:cs="Arial"/>
                <w:sz w:val="24"/>
                <w:szCs w:val="24"/>
              </w:rPr>
              <w:t xml:space="preserve"> </w:t>
            </w:r>
            <w:r w:rsidRPr="003A2015">
              <w:rPr>
                <w:rFonts w:ascii="Arial" w:hAnsi="Arial" w:cs="Arial"/>
                <w:sz w:val="24"/>
                <w:szCs w:val="24"/>
              </w:rPr>
              <w:t>provocado por el efecto del calor, que hace variar el grado de rigidez de la agrupación o estructura que la conforma.</w:t>
            </w:r>
          </w:p>
          <w:p w14:paraId="365C94BA" w14:textId="77777777" w:rsidR="0060534A" w:rsidRPr="003A2015" w:rsidRDefault="0060534A" w:rsidP="003A2015">
            <w:pPr>
              <w:spacing w:line="360" w:lineRule="auto"/>
              <w:rPr>
                <w:rFonts w:ascii="Arial" w:hAnsi="Arial" w:cs="Arial"/>
                <w:sz w:val="24"/>
                <w:szCs w:val="24"/>
              </w:rPr>
            </w:pPr>
          </w:p>
          <w:p w14:paraId="18C26476"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Sólido</w:t>
            </w:r>
          </w:p>
          <w:p w14:paraId="7494C1E1"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sólido tiene volumen y forma definidos. Sus partículas están unidas por unas fuerzas de atracción potentes y ocupan posiciones relativamente fijas.</w:t>
            </w:r>
          </w:p>
          <w:p w14:paraId="09DECBBA" w14:textId="77777777" w:rsidR="0060534A" w:rsidRPr="003A2015" w:rsidRDefault="0060534A" w:rsidP="003A2015">
            <w:pPr>
              <w:spacing w:line="360" w:lineRule="auto"/>
              <w:rPr>
                <w:rFonts w:ascii="Arial" w:hAnsi="Arial" w:cs="Arial"/>
                <w:sz w:val="24"/>
                <w:szCs w:val="24"/>
              </w:rPr>
            </w:pPr>
          </w:p>
          <w:p w14:paraId="433A6321"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Líquido</w:t>
            </w:r>
          </w:p>
          <w:p w14:paraId="31F9CA8C"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xml:space="preserve">La materia en estado líquido no tiene forma propia, sino que se </w:t>
            </w:r>
            <w:r w:rsidRPr="003A2015">
              <w:rPr>
                <w:rFonts w:ascii="Arial" w:hAnsi="Arial" w:cs="Arial"/>
                <w:sz w:val="24"/>
                <w:szCs w:val="24"/>
              </w:rPr>
              <w:lastRenderedPageBreak/>
              <w:t>adapta a la del recipiente que la contiene. Sin embargo, su volumen se mantiene constante. En los líquidos, las partículas no están tan unidas como en los sólidos y, al tener más libertad de movimiento, pueden variar su forma.</w:t>
            </w:r>
          </w:p>
          <w:p w14:paraId="56DC235E" w14:textId="77777777" w:rsidR="0060534A" w:rsidRPr="003A2015" w:rsidRDefault="0060534A" w:rsidP="003A2015">
            <w:pPr>
              <w:spacing w:line="360" w:lineRule="auto"/>
              <w:rPr>
                <w:rFonts w:ascii="Arial" w:hAnsi="Arial" w:cs="Arial"/>
                <w:sz w:val="24"/>
                <w:szCs w:val="24"/>
              </w:rPr>
            </w:pPr>
          </w:p>
          <w:p w14:paraId="5645A410"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Gaseoso</w:t>
            </w:r>
          </w:p>
          <w:p w14:paraId="48B3EEA0"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gaseoso no tiene ni forma ni volumen definido. En los gases, las fuerzas que mantienen unidas las partículas son muy pequeñas y la materia tiene una gran capacidad de expansión.</w:t>
            </w:r>
          </w:p>
          <w:p w14:paraId="39D650C8" w14:textId="77777777" w:rsidR="0060534A" w:rsidRPr="003A2015" w:rsidRDefault="0060534A" w:rsidP="003A2015">
            <w:pPr>
              <w:spacing w:line="360" w:lineRule="auto"/>
              <w:rPr>
                <w:rFonts w:ascii="Arial" w:hAnsi="Arial" w:cs="Arial"/>
                <w:sz w:val="24"/>
                <w:szCs w:val="24"/>
              </w:rPr>
            </w:pPr>
          </w:p>
          <w:p w14:paraId="6DE5EEA2"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Plasma</w:t>
            </w:r>
          </w:p>
          <w:p w14:paraId="29009EDC"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La materia en estado de plasma se encuentra fuertemente ionizada, con igual número de cargas libres positivas y negativas. El estado de plasma es el más abundante en el universo. El plasma puede manipularse por campos magnéticos y es también un conductor eléctrico.</w:t>
            </w:r>
          </w:p>
          <w:p w14:paraId="17DB27E1" w14:textId="77777777" w:rsidR="0060534A" w:rsidRPr="003A2015" w:rsidRDefault="0060534A" w:rsidP="003A2015">
            <w:pPr>
              <w:spacing w:line="360" w:lineRule="auto"/>
              <w:rPr>
                <w:rFonts w:ascii="Arial" w:hAnsi="Arial" w:cs="Arial"/>
                <w:sz w:val="24"/>
                <w:szCs w:val="24"/>
              </w:rPr>
            </w:pPr>
          </w:p>
          <w:p w14:paraId="4D95A0EE" w14:textId="77777777" w:rsidR="0060534A" w:rsidRPr="003A2015" w:rsidRDefault="0060534A" w:rsidP="003A2015">
            <w:pPr>
              <w:spacing w:line="360" w:lineRule="auto"/>
              <w:rPr>
                <w:rFonts w:ascii="Arial" w:hAnsi="Arial" w:cs="Arial"/>
                <w:b/>
                <w:sz w:val="24"/>
                <w:szCs w:val="24"/>
              </w:rPr>
            </w:pPr>
            <w:r w:rsidRPr="003A2015">
              <w:rPr>
                <w:rFonts w:ascii="Arial" w:hAnsi="Arial" w:cs="Arial"/>
                <w:b/>
                <w:sz w:val="24"/>
                <w:szCs w:val="24"/>
              </w:rPr>
              <w:t>Listado comparado</w:t>
            </w:r>
          </w:p>
          <w:p w14:paraId="004B9B2A"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Sólido: masa, volumen y forma constantes.</w:t>
            </w:r>
          </w:p>
          <w:p w14:paraId="6F8C3F6B"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Líquido: masa y volumen constantes; forma variable.</w:t>
            </w:r>
          </w:p>
          <w:p w14:paraId="7269EFAB"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Gas: masa constante; volumen y forma variables.</w:t>
            </w:r>
          </w:p>
          <w:p w14:paraId="651C6EAD" w14:textId="77777777"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 Plasma: masa constante; volumen y forma variables.</w:t>
            </w:r>
          </w:p>
          <w:p w14:paraId="0ECED0EC" w14:textId="77777777" w:rsidR="0060534A" w:rsidRPr="003A2015" w:rsidRDefault="0060534A" w:rsidP="003A2015">
            <w:pPr>
              <w:spacing w:line="360" w:lineRule="auto"/>
              <w:rPr>
                <w:rFonts w:ascii="Arial" w:hAnsi="Arial" w:cs="Arial"/>
                <w:sz w:val="24"/>
                <w:szCs w:val="24"/>
              </w:rPr>
            </w:pPr>
          </w:p>
          <w:p w14:paraId="2F319AB1" w14:textId="3A86D505" w:rsidR="0060534A" w:rsidRPr="003A2015" w:rsidRDefault="0060534A" w:rsidP="003A2015">
            <w:pPr>
              <w:spacing w:line="360" w:lineRule="auto"/>
              <w:rPr>
                <w:rFonts w:ascii="Arial" w:hAnsi="Arial" w:cs="Arial"/>
                <w:sz w:val="24"/>
                <w:szCs w:val="24"/>
              </w:rPr>
            </w:pPr>
            <w:r w:rsidRPr="003A2015">
              <w:rPr>
                <w:rFonts w:ascii="Arial" w:hAnsi="Arial" w:cs="Arial"/>
                <w:sz w:val="24"/>
                <w:szCs w:val="24"/>
              </w:rPr>
              <w:t>Para saber más sobre los estados de la materia y acceder a ejercicios y actividades, no dudes en consultar esta página del Centro Nacional de Investigación y Comunicación Educativa (CNICE) [</w:t>
            </w:r>
            <w:r w:rsidR="00116EF3">
              <w:fldChar w:fldCharType="begin"/>
            </w:r>
            <w:r w:rsidR="00116EF3">
              <w:instrText xml:space="preserve"> HYPERLINK "http://concurso.cnice.mec.es/cnice2005/93_iniciacion_interactiva_ma</w:instrText>
            </w:r>
            <w:r w:rsidR="00116EF3">
              <w:instrText xml:space="preserve">teria/curso/materiales/estados/estados1.htm" \t "_blank" </w:instrText>
            </w:r>
            <w:r w:rsidR="00116EF3">
              <w:fldChar w:fldCharType="separate"/>
            </w:r>
            <w:r w:rsidR="00333BFB" w:rsidRPr="003A2015">
              <w:rPr>
                <w:rStyle w:val="Hipervnculo"/>
                <w:rFonts w:ascii="Arial" w:hAnsi="Arial" w:cs="Arial"/>
                <w:sz w:val="24"/>
                <w:szCs w:val="24"/>
              </w:rPr>
              <w:t>VER</w:t>
            </w:r>
            <w:r w:rsidR="00116EF3">
              <w:rPr>
                <w:rStyle w:val="Hipervnculo"/>
                <w:rFonts w:ascii="Arial" w:hAnsi="Arial" w:cs="Arial"/>
              </w:rPr>
              <w:fldChar w:fldCharType="end"/>
            </w:r>
            <w:r w:rsidR="00333BFB" w:rsidRPr="003A2015">
              <w:rPr>
                <w:rFonts w:ascii="Arial" w:hAnsi="Arial" w:cs="Arial"/>
                <w:sz w:val="24"/>
                <w:szCs w:val="24"/>
              </w:rPr>
              <w:t>]</w:t>
            </w:r>
            <w:r w:rsidRPr="003A2015">
              <w:rPr>
                <w:rFonts w:ascii="Arial" w:hAnsi="Arial" w:cs="Arial"/>
                <w:sz w:val="24"/>
                <w:szCs w:val="24"/>
              </w:rPr>
              <w:t>.</w:t>
            </w:r>
          </w:p>
          <w:p w14:paraId="77D3BF24" w14:textId="77777777" w:rsidR="0060534A" w:rsidRPr="003A2015" w:rsidRDefault="0060534A" w:rsidP="003A2015">
            <w:pPr>
              <w:spacing w:line="360" w:lineRule="auto"/>
              <w:rPr>
                <w:rFonts w:ascii="Arial" w:hAnsi="Arial" w:cs="Arial"/>
                <w:sz w:val="24"/>
                <w:szCs w:val="24"/>
              </w:rPr>
            </w:pPr>
          </w:p>
        </w:tc>
      </w:tr>
      <w:tr w:rsidR="00504465" w:rsidRPr="003A2015" w14:paraId="4847490F" w14:textId="77777777" w:rsidTr="0060534A">
        <w:tc>
          <w:tcPr>
            <w:tcW w:w="2113" w:type="dxa"/>
          </w:tcPr>
          <w:p w14:paraId="120EB1B0"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6941" w:type="dxa"/>
          </w:tcPr>
          <w:p w14:paraId="6CB9D150" w14:textId="77777777" w:rsidR="0034548B" w:rsidRPr="003A2015" w:rsidRDefault="0034548B" w:rsidP="003A2015">
            <w:pPr>
              <w:spacing w:line="360" w:lineRule="auto"/>
              <w:rPr>
                <w:rFonts w:ascii="Arial" w:hAnsi="Arial" w:cs="Arial"/>
                <w:sz w:val="24"/>
                <w:szCs w:val="24"/>
              </w:rPr>
            </w:pPr>
            <w:r w:rsidRPr="003A2015">
              <w:rPr>
                <w:rFonts w:ascii="Arial" w:hAnsi="Arial" w:cs="Arial"/>
                <w:sz w:val="24"/>
                <w:szCs w:val="24"/>
              </w:rPr>
              <w:t>Los estados de la materia</w:t>
            </w:r>
          </w:p>
          <w:p w14:paraId="5B78E71E" w14:textId="77777777" w:rsidR="00504465" w:rsidRPr="003A2015" w:rsidRDefault="00504465" w:rsidP="003A2015">
            <w:pPr>
              <w:spacing w:line="360" w:lineRule="auto"/>
              <w:rPr>
                <w:rFonts w:ascii="Arial" w:hAnsi="Arial" w:cs="Arial"/>
                <w:sz w:val="24"/>
                <w:szCs w:val="24"/>
              </w:rPr>
            </w:pPr>
          </w:p>
        </w:tc>
      </w:tr>
      <w:tr w:rsidR="00504465" w:rsidRPr="003A2015" w14:paraId="076E74B1" w14:textId="77777777" w:rsidTr="0060534A">
        <w:tc>
          <w:tcPr>
            <w:tcW w:w="2113" w:type="dxa"/>
          </w:tcPr>
          <w:p w14:paraId="71CA9226" w14:textId="77777777" w:rsidR="00504465" w:rsidRPr="003A2015" w:rsidRDefault="00504465"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Descripción </w:t>
            </w:r>
          </w:p>
        </w:tc>
        <w:tc>
          <w:tcPr>
            <w:tcW w:w="6941" w:type="dxa"/>
          </w:tcPr>
          <w:p w14:paraId="0355A382" w14:textId="65189E20" w:rsidR="00504465" w:rsidRPr="003A2015" w:rsidRDefault="0034548B" w:rsidP="003A2015">
            <w:pPr>
              <w:spacing w:line="360" w:lineRule="auto"/>
              <w:rPr>
                <w:rFonts w:ascii="Arial" w:hAnsi="Arial" w:cs="Arial"/>
                <w:sz w:val="24"/>
                <w:szCs w:val="24"/>
              </w:rPr>
            </w:pPr>
            <w:r w:rsidRPr="003A2015">
              <w:rPr>
                <w:rFonts w:ascii="Arial" w:hAnsi="Arial" w:cs="Arial"/>
                <w:sz w:val="24"/>
                <w:szCs w:val="24"/>
              </w:rPr>
              <w:t>Interactivo que muestra los estados físicos de la materia</w:t>
            </w:r>
          </w:p>
        </w:tc>
      </w:tr>
    </w:tbl>
    <w:p w14:paraId="17B44773" w14:textId="77777777" w:rsidR="00504465" w:rsidRPr="003A2015" w:rsidRDefault="00504465" w:rsidP="003A2015">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041"/>
        <w:gridCol w:w="7013"/>
      </w:tblGrid>
      <w:tr w:rsidR="00EB6EE2" w:rsidRPr="003A2015" w14:paraId="153AA124" w14:textId="77777777" w:rsidTr="008F1152">
        <w:tc>
          <w:tcPr>
            <w:tcW w:w="12894"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14FEFCF3" w14:textId="77777777" w:rsidR="00EB6EE2" w:rsidRPr="003A2015" w:rsidRDefault="00EB6EE2"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EB6EE2" w:rsidRPr="003A2015" w14:paraId="0FBC4D0E"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054491A9"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63" w:type="dxa"/>
            <w:tcBorders>
              <w:top w:val="single" w:sz="4" w:space="0" w:color="auto"/>
              <w:left w:val="single" w:sz="4" w:space="0" w:color="auto"/>
              <w:bottom w:val="single" w:sz="4" w:space="0" w:color="auto"/>
              <w:right w:val="single" w:sz="4" w:space="0" w:color="auto"/>
            </w:tcBorders>
            <w:hideMark/>
          </w:tcPr>
          <w:p w14:paraId="3294C0FC" w14:textId="632D01C8" w:rsidR="00EB6EE2" w:rsidRPr="003A2015" w:rsidRDefault="00EB6EE2"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60534A" w:rsidRPr="003A2015">
              <w:rPr>
                <w:rFonts w:ascii="Arial" w:hAnsi="Arial" w:cs="Arial"/>
                <w:color w:val="000000"/>
                <w:sz w:val="24"/>
                <w:szCs w:val="24"/>
                <w:lang w:val="en-US"/>
              </w:rPr>
              <w:t xml:space="preserve"> </w:t>
            </w:r>
            <w:r w:rsidRPr="003A2015">
              <w:rPr>
                <w:rFonts w:ascii="Arial" w:hAnsi="Arial" w:cs="Arial"/>
                <w:color w:val="000000"/>
                <w:sz w:val="24"/>
                <w:szCs w:val="24"/>
                <w:lang w:val="en-US"/>
              </w:rPr>
              <w:t>REC100</w:t>
            </w:r>
            <w:r w:rsidRPr="003A2015">
              <w:rPr>
                <w:rFonts w:ascii="Arial" w:hAnsi="Arial" w:cs="Arial"/>
                <w:color w:val="FFFFFF" w:themeColor="background1"/>
                <w:sz w:val="24"/>
                <w:szCs w:val="24"/>
                <w:lang w:val="en-US"/>
              </w:rPr>
              <w:t>N_06_09_CO_REC20</w:t>
            </w:r>
          </w:p>
        </w:tc>
      </w:tr>
      <w:tr w:rsidR="00EB6EE2" w:rsidRPr="003A2015" w14:paraId="1B6D1A55"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5E4CCD4" w14:textId="77777777" w:rsidR="00EB6EE2" w:rsidRPr="003A2015" w:rsidRDefault="00EB6EE2"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0463" w:type="dxa"/>
            <w:tcBorders>
              <w:top w:val="single" w:sz="4" w:space="0" w:color="auto"/>
              <w:left w:val="single" w:sz="4" w:space="0" w:color="auto"/>
              <w:bottom w:val="single" w:sz="4" w:space="0" w:color="auto"/>
              <w:right w:val="single" w:sz="4" w:space="0" w:color="auto"/>
            </w:tcBorders>
            <w:hideMark/>
          </w:tcPr>
          <w:p w14:paraId="7592CA70"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 xml:space="preserve">Ciencias naturales /La materia / La materia: propiedades/ las propiedades de los estados /Practica </w:t>
            </w:r>
          </w:p>
        </w:tc>
      </w:tr>
      <w:tr w:rsidR="00EB6EE2" w:rsidRPr="003A2015" w14:paraId="6CF4C2B2"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397FB3B"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463" w:type="dxa"/>
            <w:tcBorders>
              <w:top w:val="single" w:sz="4" w:space="0" w:color="auto"/>
              <w:left w:val="single" w:sz="4" w:space="0" w:color="auto"/>
              <w:bottom w:val="single" w:sz="4" w:space="0" w:color="auto"/>
              <w:right w:val="single" w:sz="4" w:space="0" w:color="auto"/>
            </w:tcBorders>
          </w:tcPr>
          <w:p w14:paraId="388DE3CC"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 </w:t>
            </w:r>
            <w:r w:rsidRPr="003A2015">
              <w:rPr>
                <w:rFonts w:ascii="Arial" w:hAnsi="Arial" w:cs="Arial"/>
                <w:noProof/>
                <w:color w:val="000000"/>
                <w:sz w:val="24"/>
                <w:szCs w:val="24"/>
                <w:lang w:val="en-US"/>
              </w:rPr>
              <w:t xml:space="preserve">Sin cambios </w:t>
            </w:r>
          </w:p>
          <w:p w14:paraId="3668C906" w14:textId="77777777" w:rsidR="00EB6EE2" w:rsidRPr="003A2015" w:rsidRDefault="00EB6EE2" w:rsidP="003A2015">
            <w:pPr>
              <w:spacing w:line="360" w:lineRule="auto"/>
              <w:rPr>
                <w:rFonts w:ascii="Arial" w:hAnsi="Arial" w:cs="Arial"/>
                <w:color w:val="000000"/>
                <w:sz w:val="24"/>
                <w:szCs w:val="24"/>
              </w:rPr>
            </w:pPr>
          </w:p>
        </w:tc>
      </w:tr>
      <w:tr w:rsidR="00EB6EE2" w:rsidRPr="003A2015" w14:paraId="69C52648"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04DE0680"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463" w:type="dxa"/>
            <w:tcBorders>
              <w:top w:val="single" w:sz="4" w:space="0" w:color="auto"/>
              <w:left w:val="single" w:sz="4" w:space="0" w:color="auto"/>
              <w:bottom w:val="single" w:sz="4" w:space="0" w:color="auto"/>
              <w:right w:val="single" w:sz="4" w:space="0" w:color="auto"/>
            </w:tcBorders>
            <w:hideMark/>
          </w:tcPr>
          <w:p w14:paraId="54AC1C43" w14:textId="77777777"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¿Qué sabes sobre las propiedades de sólidos, líquidos y gases? </w:t>
            </w:r>
          </w:p>
        </w:tc>
      </w:tr>
      <w:tr w:rsidR="00EB6EE2" w:rsidRPr="003A2015" w14:paraId="2684E851" w14:textId="77777777" w:rsidTr="008F1152">
        <w:tc>
          <w:tcPr>
            <w:tcW w:w="2431" w:type="dxa"/>
            <w:tcBorders>
              <w:top w:val="single" w:sz="4" w:space="0" w:color="auto"/>
              <w:left w:val="single" w:sz="4" w:space="0" w:color="auto"/>
              <w:bottom w:val="single" w:sz="4" w:space="0" w:color="auto"/>
              <w:right w:val="single" w:sz="4" w:space="0" w:color="auto"/>
            </w:tcBorders>
            <w:hideMark/>
          </w:tcPr>
          <w:p w14:paraId="4B5A803B" w14:textId="77777777" w:rsidR="00EB6EE2" w:rsidRPr="003A2015" w:rsidRDefault="00EB6EE2"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63" w:type="dxa"/>
            <w:tcBorders>
              <w:top w:val="single" w:sz="4" w:space="0" w:color="auto"/>
              <w:left w:val="single" w:sz="4" w:space="0" w:color="auto"/>
              <w:bottom w:val="single" w:sz="4" w:space="0" w:color="auto"/>
              <w:right w:val="single" w:sz="4" w:space="0" w:color="auto"/>
            </w:tcBorders>
            <w:hideMark/>
          </w:tcPr>
          <w:p w14:paraId="69F63CBC" w14:textId="0FA85916" w:rsidR="00EB6EE2" w:rsidRPr="003A2015" w:rsidRDefault="00EB6EE2" w:rsidP="003A2015">
            <w:pPr>
              <w:spacing w:line="360" w:lineRule="auto"/>
              <w:rPr>
                <w:rFonts w:ascii="Arial" w:hAnsi="Arial" w:cs="Arial"/>
                <w:color w:val="000000"/>
                <w:sz w:val="24"/>
                <w:szCs w:val="24"/>
              </w:rPr>
            </w:pPr>
            <w:r w:rsidRPr="003A2015">
              <w:rPr>
                <w:rFonts w:ascii="Arial" w:hAnsi="Arial" w:cs="Arial"/>
                <w:color w:val="000000"/>
                <w:sz w:val="24"/>
                <w:szCs w:val="24"/>
              </w:rPr>
              <w:t>Actividades que plantean afirmaciones sobre</w:t>
            </w:r>
            <w:r w:rsidR="0060534A" w:rsidRPr="003A2015">
              <w:rPr>
                <w:rFonts w:ascii="Arial" w:hAnsi="Arial" w:cs="Arial"/>
                <w:color w:val="000000"/>
                <w:sz w:val="24"/>
                <w:szCs w:val="24"/>
              </w:rPr>
              <w:t xml:space="preserve"> las propiedades de la materia</w:t>
            </w:r>
          </w:p>
        </w:tc>
      </w:tr>
    </w:tbl>
    <w:p w14:paraId="49AE64F0" w14:textId="554FBFC1" w:rsidR="007D290F" w:rsidRPr="003A2015" w:rsidRDefault="007D290F" w:rsidP="003A2015">
      <w:pPr>
        <w:tabs>
          <w:tab w:val="left" w:pos="2016"/>
        </w:tabs>
        <w:spacing w:after="0" w:line="360" w:lineRule="auto"/>
        <w:rPr>
          <w:rFonts w:ascii="Arial" w:hAnsi="Arial" w:cs="Arial"/>
          <w:b/>
          <w:lang w:val="es-CO"/>
        </w:rPr>
      </w:pPr>
    </w:p>
    <w:p w14:paraId="53D1341B" w14:textId="77777777" w:rsidR="00EB6EE2" w:rsidRPr="003A2015" w:rsidRDefault="00EB6EE2" w:rsidP="003A2015">
      <w:pPr>
        <w:tabs>
          <w:tab w:val="left" w:pos="2016"/>
        </w:tabs>
        <w:spacing w:after="0" w:line="360" w:lineRule="auto"/>
        <w:rPr>
          <w:rFonts w:ascii="Arial" w:hAnsi="Arial" w:cs="Arial"/>
          <w:b/>
          <w:lang w:val="es-CO"/>
        </w:rPr>
      </w:pPr>
    </w:p>
    <w:p w14:paraId="42631AD6" w14:textId="21EDCF9D" w:rsidR="007D290F" w:rsidRPr="003A2015" w:rsidRDefault="007D290F" w:rsidP="003A2015">
      <w:pPr>
        <w:spacing w:after="0" w:line="360" w:lineRule="auto"/>
        <w:rPr>
          <w:rFonts w:ascii="Arial" w:hAnsi="Arial" w:cs="Arial"/>
          <w:b/>
          <w:lang w:val="es-CO"/>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.4</w:t>
      </w:r>
      <w:r w:rsidRPr="003A2015">
        <w:rPr>
          <w:rFonts w:ascii="Arial" w:hAnsi="Arial" w:cs="Arial"/>
          <w:b/>
          <w:lang w:val="es-CO"/>
        </w:rPr>
        <w:t xml:space="preserve"> El estado plasma</w:t>
      </w:r>
    </w:p>
    <w:p w14:paraId="1EF01407" w14:textId="77777777"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p>
    <w:p w14:paraId="16AFD595" w14:textId="1AAEA6C1" w:rsidR="001C4C89" w:rsidRPr="003A2015" w:rsidRDefault="001C4C89" w:rsidP="003A2015">
      <w:pPr>
        <w:shd w:val="clear" w:color="auto" w:fill="FFFFFF"/>
        <w:spacing w:after="0" w:line="360" w:lineRule="auto"/>
        <w:rPr>
          <w:rStyle w:val="un"/>
          <w:rFonts w:ascii="Arial" w:eastAsia="Times New Roman" w:hAnsi="Arial" w:cs="Arial"/>
          <w:color w:val="333333"/>
          <w:lang w:val="es-CO" w:eastAsia="es-CO"/>
        </w:rPr>
      </w:pPr>
      <w:r w:rsidRPr="003A2015">
        <w:rPr>
          <w:rFonts w:ascii="Arial" w:hAnsi="Arial" w:cs="Arial"/>
          <w:lang w:val="es-CO" w:eastAsia="es-CO"/>
        </w:rPr>
        <w:t>El </w:t>
      </w:r>
      <w:r w:rsidRPr="003A2015">
        <w:rPr>
          <w:rFonts w:ascii="Arial" w:hAnsi="Arial" w:cs="Arial"/>
          <w:b/>
          <w:bCs/>
          <w:lang w:val="es-CO" w:eastAsia="es-CO"/>
        </w:rPr>
        <w:t>estado plasma</w:t>
      </w:r>
      <w:r w:rsidR="006212FF">
        <w:rPr>
          <w:rFonts w:ascii="Arial" w:hAnsi="Arial" w:cs="Arial"/>
          <w:lang w:val="es-CO" w:eastAsia="es-CO"/>
        </w:rPr>
        <w:t>,</w:t>
      </w:r>
      <w:r w:rsidR="006212FF" w:rsidRPr="003A2015">
        <w:rPr>
          <w:rFonts w:ascii="Arial" w:hAnsi="Arial" w:cs="Arial"/>
          <w:lang w:val="es-CO" w:eastAsia="es-CO"/>
        </w:rPr>
        <w:t xml:space="preserve"> </w:t>
      </w:r>
      <w:r w:rsidRPr="003A2015">
        <w:rPr>
          <w:rStyle w:val="un"/>
          <w:rFonts w:ascii="Arial" w:hAnsi="Arial" w:cs="Arial"/>
          <w:color w:val="333333"/>
          <w:shd w:val="clear" w:color="auto" w:fill="FFFFFF"/>
        </w:rPr>
        <w:t>es el nombre que recibe el cuarto estado de la materia. En e</w:t>
      </w:r>
      <w:r w:rsidR="0060534A" w:rsidRPr="003A2015">
        <w:rPr>
          <w:rStyle w:val="un"/>
          <w:rFonts w:ascii="Arial" w:hAnsi="Arial" w:cs="Arial"/>
          <w:color w:val="333333"/>
          <w:shd w:val="clear" w:color="auto" w:fill="FFFFFF"/>
        </w:rPr>
        <w:t>ste</w:t>
      </w:r>
      <w:r w:rsidR="006212FF">
        <w:rPr>
          <w:rStyle w:val="un"/>
          <w:rFonts w:ascii="Arial" w:hAnsi="Arial" w:cs="Arial"/>
          <w:color w:val="333333"/>
          <w:shd w:val="clear" w:color="auto" w:fill="FFFFFF"/>
        </w:rPr>
        <w:t>,</w:t>
      </w:r>
      <w:r w:rsidR="0060534A" w:rsidRPr="003A2015">
        <w:rPr>
          <w:rStyle w:val="un"/>
          <w:rFonts w:ascii="Arial" w:hAnsi="Arial" w:cs="Arial"/>
          <w:color w:val="333333"/>
          <w:shd w:val="clear" w:color="auto" w:fill="FFFFFF"/>
        </w:rPr>
        <w:t xml:space="preserve"> la temperatura y la </w:t>
      </w:r>
      <w:r w:rsidRPr="003A2015">
        <w:rPr>
          <w:rStyle w:val="un"/>
          <w:rFonts w:ascii="Arial" w:hAnsi="Arial" w:cs="Arial"/>
          <w:color w:val="333333"/>
          <w:shd w:val="clear" w:color="auto" w:fill="FFFFFF"/>
        </w:rPr>
        <w:t>presión son tan elevadas que los protones, neutrones y electrones están libres y continuamente en movimiento</w:t>
      </w:r>
      <w:r w:rsidR="006212FF">
        <w:rPr>
          <w:rStyle w:val="un"/>
          <w:rFonts w:ascii="Arial" w:hAnsi="Arial" w:cs="Arial"/>
          <w:color w:val="333333"/>
          <w:shd w:val="clear" w:color="auto" w:fill="FFFFFF"/>
        </w:rPr>
        <w:t>,</w:t>
      </w:r>
      <w:r w:rsidRPr="003A2015">
        <w:rPr>
          <w:rStyle w:val="un"/>
          <w:rFonts w:ascii="Arial" w:hAnsi="Arial" w:cs="Arial"/>
          <w:color w:val="333333"/>
          <w:shd w:val="clear" w:color="auto" w:fill="FFFFFF"/>
        </w:rPr>
        <w:t xml:space="preserve"> y reaccionan entre sí para formar elementos ligeros mediante reacciones nucleares.</w:t>
      </w:r>
      <w:r w:rsidRPr="003A2015">
        <w:rPr>
          <w:rStyle w:val="apple-converted-space"/>
          <w:rFonts w:ascii="Arial" w:hAnsi="Arial" w:cs="Arial"/>
          <w:color w:val="333333"/>
          <w:shd w:val="clear" w:color="auto" w:fill="FFFFFF"/>
        </w:rPr>
        <w:t> </w:t>
      </w:r>
      <w:r w:rsidRPr="003A2015">
        <w:rPr>
          <w:rStyle w:val="un"/>
          <w:rFonts w:ascii="Arial" w:hAnsi="Arial" w:cs="Arial"/>
          <w:color w:val="333333"/>
          <w:shd w:val="clear" w:color="auto" w:fill="FFFFFF"/>
        </w:rPr>
        <w:t>Este estado de la materia es poco frecuente en la Tierra (por ejemplo, en las auroras boreales), pero es el que predomina en la mayor parte de la materia del universo, como la del Sol y otras estrellas.</w:t>
      </w:r>
    </w:p>
    <w:p w14:paraId="5ADB0232" w14:textId="4199E47C" w:rsidR="006B77E5" w:rsidRPr="003A2015" w:rsidRDefault="006B77E5" w:rsidP="003A2015">
      <w:pPr>
        <w:shd w:val="clear" w:color="auto" w:fill="FFFFFF"/>
        <w:spacing w:after="0" w:line="360" w:lineRule="auto"/>
        <w:rPr>
          <w:rFonts w:ascii="Arial" w:eastAsia="Times New Roman" w:hAnsi="Arial" w:cs="Arial"/>
          <w:color w:val="333333"/>
          <w:lang w:val="es-CO" w:eastAsia="es-CO"/>
        </w:rPr>
      </w:pPr>
    </w:p>
    <w:p w14:paraId="30662D0C" w14:textId="77777777" w:rsidR="006B77E5" w:rsidRPr="003A2015" w:rsidRDefault="006B77E5" w:rsidP="003A2015">
      <w:pPr>
        <w:spacing w:after="0" w:line="360" w:lineRule="auto"/>
        <w:rPr>
          <w:rFonts w:ascii="Arial" w:hAnsi="Arial" w:cs="Arial"/>
          <w:b/>
          <w:lang w:val="es-CO"/>
        </w:rPr>
      </w:pPr>
    </w:p>
    <w:tbl>
      <w:tblPr>
        <w:tblStyle w:val="Tablaconcuadrcula1"/>
        <w:tblW w:w="0" w:type="auto"/>
        <w:tblLook w:val="04A0" w:firstRow="1" w:lastRow="0" w:firstColumn="1" w:lastColumn="0" w:noHBand="0" w:noVBand="1"/>
      </w:tblPr>
      <w:tblGrid>
        <w:gridCol w:w="2100"/>
        <w:gridCol w:w="6954"/>
      </w:tblGrid>
      <w:tr w:rsidR="006B77E5" w:rsidRPr="003A2015" w14:paraId="42D38589" w14:textId="77777777" w:rsidTr="007E4EF0">
        <w:tc>
          <w:tcPr>
            <w:tcW w:w="13602" w:type="dxa"/>
            <w:gridSpan w:val="2"/>
            <w:shd w:val="clear" w:color="auto" w:fill="0D0D0D" w:themeFill="text1" w:themeFillTint="F2"/>
          </w:tcPr>
          <w:p w14:paraId="6FE517EB"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6B77E5" w:rsidRPr="003A2015" w14:paraId="5262D714" w14:textId="77777777" w:rsidTr="007E4EF0">
        <w:tc>
          <w:tcPr>
            <w:tcW w:w="2689" w:type="dxa"/>
          </w:tcPr>
          <w:p w14:paraId="47B6B9A7" w14:textId="77777777" w:rsidR="006B77E5" w:rsidRPr="003A2015" w:rsidRDefault="006B77E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913" w:type="dxa"/>
          </w:tcPr>
          <w:p w14:paraId="47FD1030" w14:textId="6C41586C" w:rsidR="006B77E5" w:rsidRPr="003A2015" w:rsidRDefault="006B77E5"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06</w:t>
            </w:r>
          </w:p>
        </w:tc>
      </w:tr>
      <w:tr w:rsidR="006B77E5" w:rsidRPr="003A2015" w14:paraId="043E70A3" w14:textId="77777777" w:rsidTr="007E4EF0">
        <w:tc>
          <w:tcPr>
            <w:tcW w:w="2689" w:type="dxa"/>
          </w:tcPr>
          <w:p w14:paraId="34E20BB5"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913" w:type="dxa"/>
          </w:tcPr>
          <w:p w14:paraId="5EE7F8BE"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color w:val="000000"/>
                <w:sz w:val="24"/>
                <w:szCs w:val="24"/>
              </w:rPr>
              <w:t>Aurora polar</w:t>
            </w:r>
          </w:p>
        </w:tc>
      </w:tr>
      <w:tr w:rsidR="006B77E5" w:rsidRPr="003A2015" w14:paraId="1CFD1988" w14:textId="77777777" w:rsidTr="007E4EF0">
        <w:tc>
          <w:tcPr>
            <w:tcW w:w="2689" w:type="dxa"/>
          </w:tcPr>
          <w:p w14:paraId="6A73C7FF"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Código Shutterstock (o URL o la ruta en AulaPlaneta)</w:t>
            </w:r>
          </w:p>
        </w:tc>
        <w:tc>
          <w:tcPr>
            <w:tcW w:w="10913" w:type="dxa"/>
          </w:tcPr>
          <w:p w14:paraId="1BA1EB4F" w14:textId="77777777" w:rsidR="00F07D45" w:rsidRPr="00971AF5" w:rsidRDefault="00F07D45" w:rsidP="00F07D45">
            <w:pPr>
              <w:spacing w:line="276" w:lineRule="auto"/>
              <w:rPr>
                <w:rFonts w:ascii="Arial" w:hAnsi="Arial" w:cs="Arial"/>
                <w:sz w:val="24"/>
                <w:szCs w:val="24"/>
                <w:lang w:val="en-US"/>
              </w:rPr>
            </w:pPr>
            <w:r w:rsidRPr="00971AF5">
              <w:rPr>
                <w:rFonts w:ascii="Arial" w:hAnsi="Arial" w:cs="Arial"/>
                <w:color w:val="000000"/>
                <w:sz w:val="24"/>
                <w:szCs w:val="24"/>
                <w:lang w:val="en-US"/>
              </w:rPr>
              <w:t>1 ESO/</w:t>
            </w:r>
            <w:r w:rsidRPr="00971AF5">
              <w:rPr>
                <w:rFonts w:ascii="Arial" w:hAnsi="Arial" w:cs="Arial"/>
                <w:sz w:val="24"/>
                <w:szCs w:val="24"/>
                <w:lang w:val="en-US"/>
              </w:rPr>
              <w:t>science /</w:t>
            </w:r>
            <w:proofErr w:type="gramStart"/>
            <w:r w:rsidRPr="00971AF5">
              <w:rPr>
                <w:rFonts w:ascii="Arial" w:hAnsi="Arial" w:cs="Arial"/>
                <w:sz w:val="24"/>
                <w:szCs w:val="24"/>
                <w:lang w:val="en-US"/>
              </w:rPr>
              <w:t>Matter :</w:t>
            </w:r>
            <w:proofErr w:type="gramEnd"/>
            <w:r w:rsidRPr="00971AF5">
              <w:rPr>
                <w:rFonts w:ascii="Arial" w:hAnsi="Arial" w:cs="Arial"/>
                <w:sz w:val="24"/>
                <w:szCs w:val="24"/>
                <w:lang w:val="en-US"/>
              </w:rPr>
              <w:t xml:space="preserve"> characteristics / the states of matter</w:t>
            </w:r>
          </w:p>
          <w:p w14:paraId="75D6A4DD" w14:textId="77777777" w:rsidR="00F07D45" w:rsidRPr="00F07D45" w:rsidRDefault="00F07D45" w:rsidP="003A2015">
            <w:pPr>
              <w:spacing w:line="360" w:lineRule="auto"/>
              <w:rPr>
                <w:rFonts w:ascii="Arial" w:hAnsi="Arial" w:cs="Arial"/>
                <w:sz w:val="24"/>
                <w:szCs w:val="24"/>
                <w:lang w:val="en-US"/>
              </w:rPr>
            </w:pPr>
          </w:p>
          <w:p w14:paraId="76CC76F9" w14:textId="6A47E8DD" w:rsidR="00F07D45" w:rsidRPr="003A2015" w:rsidRDefault="00F07D45" w:rsidP="003A2015">
            <w:pPr>
              <w:spacing w:line="360" w:lineRule="auto"/>
              <w:rPr>
                <w:rFonts w:ascii="Arial" w:hAnsi="Arial" w:cs="Arial"/>
                <w:sz w:val="24"/>
                <w:szCs w:val="24"/>
                <w:highlight w:val="green"/>
              </w:rPr>
            </w:pPr>
            <w:r>
              <w:rPr>
                <w:noProof/>
                <w:lang w:val="es-ES" w:eastAsia="es-ES"/>
              </w:rPr>
              <w:drawing>
                <wp:inline distT="0" distB="0" distL="0" distR="0" wp14:anchorId="63BD4B36" wp14:editId="6FFB4A27">
                  <wp:extent cx="2499360" cy="1657268"/>
                  <wp:effectExtent l="0" t="0" r="0" b="635"/>
                  <wp:docPr id="15" name="Imagen 15" descr="http://profesores.aulaplaneta.com/DNNPlayerPackages/Package14171/InfoGuion/cuadernoestudio/images_xml/CN_07_11_EN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4171/InfoGuion/cuadernoestudio/images_xml/CN_07_11_EN_img3_smal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3326" cy="1659898"/>
                          </a:xfrm>
                          <a:prstGeom prst="rect">
                            <a:avLst/>
                          </a:prstGeom>
                          <a:noFill/>
                          <a:ln>
                            <a:noFill/>
                          </a:ln>
                        </pic:spPr>
                      </pic:pic>
                    </a:graphicData>
                  </a:graphic>
                </wp:inline>
              </w:drawing>
            </w:r>
          </w:p>
        </w:tc>
      </w:tr>
      <w:tr w:rsidR="006B77E5" w:rsidRPr="003A2015" w14:paraId="61143D9C" w14:textId="77777777" w:rsidTr="007E4EF0">
        <w:trPr>
          <w:trHeight w:val="570"/>
        </w:trPr>
        <w:tc>
          <w:tcPr>
            <w:tcW w:w="2689" w:type="dxa"/>
          </w:tcPr>
          <w:p w14:paraId="34C93F9D" w14:textId="77777777" w:rsidR="006B77E5" w:rsidRPr="003A2015" w:rsidRDefault="006B77E5" w:rsidP="003A2015">
            <w:pPr>
              <w:spacing w:line="360" w:lineRule="auto"/>
              <w:rPr>
                <w:rFonts w:ascii="Arial" w:hAnsi="Arial" w:cs="Arial"/>
                <w:color w:val="000000"/>
                <w:sz w:val="24"/>
                <w:szCs w:val="24"/>
              </w:rPr>
            </w:pPr>
            <w:r w:rsidRPr="003A2015">
              <w:rPr>
                <w:rFonts w:ascii="Arial" w:hAnsi="Arial" w:cs="Arial"/>
                <w:b/>
                <w:color w:val="000000"/>
                <w:sz w:val="24"/>
                <w:szCs w:val="24"/>
              </w:rPr>
              <w:t>Pie de imagen</w:t>
            </w:r>
          </w:p>
        </w:tc>
        <w:tc>
          <w:tcPr>
            <w:tcW w:w="10913" w:type="dxa"/>
          </w:tcPr>
          <w:p w14:paraId="279A2F45" w14:textId="77777777" w:rsidR="006B77E5" w:rsidRPr="003A2015" w:rsidRDefault="006B77E5" w:rsidP="003A2015">
            <w:pPr>
              <w:spacing w:line="360" w:lineRule="auto"/>
              <w:rPr>
                <w:rFonts w:ascii="Arial" w:hAnsi="Arial" w:cs="Arial"/>
                <w:sz w:val="24"/>
                <w:szCs w:val="24"/>
              </w:rPr>
            </w:pPr>
            <w:r w:rsidRPr="003A2015">
              <w:rPr>
                <w:rFonts w:ascii="Arial" w:hAnsi="Arial" w:cs="Arial"/>
                <w:sz w:val="24"/>
                <w:szCs w:val="24"/>
              </w:rPr>
              <w:t>Las </w:t>
            </w:r>
            <w:r w:rsidRPr="003A2015">
              <w:rPr>
                <w:rFonts w:ascii="Arial" w:hAnsi="Arial" w:cs="Arial"/>
                <w:b/>
                <w:sz w:val="24"/>
                <w:szCs w:val="24"/>
              </w:rPr>
              <w:t>auroras polares</w:t>
            </w:r>
            <w:r w:rsidRPr="003A2015">
              <w:rPr>
                <w:rFonts w:ascii="Arial" w:hAnsi="Arial" w:cs="Arial"/>
                <w:sz w:val="24"/>
                <w:szCs w:val="24"/>
              </w:rPr>
              <w:t> tienen lugar cuando las partículas del viento solar penetran en las capas altas de la atmósfera por acción del campo magnético e </w:t>
            </w:r>
            <w:r w:rsidRPr="003A2015">
              <w:rPr>
                <w:rFonts w:ascii="Arial" w:hAnsi="Arial" w:cs="Arial"/>
                <w:b/>
                <w:sz w:val="24"/>
                <w:szCs w:val="24"/>
              </w:rPr>
              <w:t>ionizan</w:t>
            </w:r>
            <w:r w:rsidRPr="003A2015">
              <w:rPr>
                <w:rFonts w:ascii="Arial" w:hAnsi="Arial" w:cs="Arial"/>
                <w:sz w:val="24"/>
                <w:szCs w:val="24"/>
              </w:rPr>
              <w:t> el oxígeno, que entonces emite luz. La materia de las auroras se encuentra en estado plasma.</w:t>
            </w:r>
          </w:p>
        </w:tc>
      </w:tr>
    </w:tbl>
    <w:p w14:paraId="6F0960CD" w14:textId="77777777" w:rsidR="007D290F" w:rsidRPr="003A2015" w:rsidRDefault="007D290F" w:rsidP="003A2015">
      <w:pPr>
        <w:spacing w:after="0" w:line="360" w:lineRule="auto"/>
        <w:rPr>
          <w:rFonts w:ascii="Arial" w:hAnsi="Arial" w:cs="Arial"/>
        </w:rPr>
      </w:pPr>
    </w:p>
    <w:p w14:paraId="62B31CED" w14:textId="77777777" w:rsidR="006B77E5" w:rsidRPr="003A2015" w:rsidRDefault="006B77E5"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051"/>
        <w:gridCol w:w="7003"/>
      </w:tblGrid>
      <w:tr w:rsidR="006B77E5" w:rsidRPr="003A2015" w14:paraId="48748EEA" w14:textId="77777777" w:rsidTr="007E4EF0">
        <w:tc>
          <w:tcPr>
            <w:tcW w:w="13177" w:type="dxa"/>
            <w:gridSpan w:val="2"/>
            <w:shd w:val="clear" w:color="auto" w:fill="000000" w:themeFill="text1"/>
          </w:tcPr>
          <w:p w14:paraId="4A44B22F" w14:textId="77777777" w:rsidR="006B77E5" w:rsidRPr="003A2015" w:rsidRDefault="006B77E5"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6B77E5" w:rsidRPr="003A2015" w14:paraId="12F8D62C" w14:textId="77777777" w:rsidTr="007E4EF0">
        <w:tc>
          <w:tcPr>
            <w:tcW w:w="2477" w:type="dxa"/>
          </w:tcPr>
          <w:p w14:paraId="3A9B78AE" w14:textId="77777777" w:rsidR="006B77E5" w:rsidRPr="003A2015" w:rsidRDefault="006B77E5" w:rsidP="003A2015">
            <w:pPr>
              <w:spacing w:line="360" w:lineRule="auto"/>
              <w:rPr>
                <w:rFonts w:ascii="Arial" w:hAnsi="Arial" w:cs="Arial"/>
                <w:b/>
                <w:sz w:val="24"/>
                <w:szCs w:val="24"/>
              </w:rPr>
            </w:pPr>
            <w:r w:rsidRPr="003A2015">
              <w:rPr>
                <w:rFonts w:ascii="Arial" w:hAnsi="Arial" w:cs="Arial"/>
                <w:b/>
                <w:sz w:val="24"/>
                <w:szCs w:val="24"/>
              </w:rPr>
              <w:t>Contenido</w:t>
            </w:r>
          </w:p>
        </w:tc>
        <w:tc>
          <w:tcPr>
            <w:tcW w:w="10700" w:type="dxa"/>
          </w:tcPr>
          <w:p w14:paraId="79718499" w14:textId="1DDB87BA" w:rsidR="006B77E5" w:rsidRPr="003A2015" w:rsidRDefault="006B77E5" w:rsidP="00586083">
            <w:pPr>
              <w:spacing w:line="360" w:lineRule="auto"/>
              <w:rPr>
                <w:rFonts w:ascii="Arial" w:hAnsi="Arial" w:cs="Arial"/>
                <w:sz w:val="24"/>
                <w:szCs w:val="24"/>
              </w:rPr>
            </w:pPr>
            <w:r w:rsidRPr="003A2015">
              <w:rPr>
                <w:rFonts w:ascii="Arial" w:hAnsi="Arial" w:cs="Arial"/>
                <w:sz w:val="24"/>
                <w:szCs w:val="24"/>
              </w:rPr>
              <w:t>Un </w:t>
            </w:r>
            <w:r w:rsidR="00586083" w:rsidRPr="003A2015">
              <w:rPr>
                <w:rFonts w:ascii="Arial" w:hAnsi="Arial" w:cs="Arial"/>
                <w:b/>
                <w:sz w:val="24"/>
                <w:szCs w:val="24"/>
              </w:rPr>
              <w:t>i</w:t>
            </w:r>
            <w:r w:rsidR="00586083">
              <w:rPr>
                <w:rFonts w:ascii="Arial" w:hAnsi="Arial" w:cs="Arial"/>
                <w:b/>
                <w:sz w:val="24"/>
                <w:szCs w:val="24"/>
              </w:rPr>
              <w:t>o</w:t>
            </w:r>
            <w:r w:rsidR="00586083" w:rsidRPr="003A2015">
              <w:rPr>
                <w:rFonts w:ascii="Arial" w:hAnsi="Arial" w:cs="Arial"/>
                <w:b/>
                <w:sz w:val="24"/>
                <w:szCs w:val="24"/>
              </w:rPr>
              <w:t>n</w:t>
            </w:r>
            <w:r w:rsidR="00586083" w:rsidRPr="003A2015">
              <w:rPr>
                <w:rFonts w:ascii="Arial" w:hAnsi="Arial" w:cs="Arial"/>
                <w:sz w:val="24"/>
                <w:szCs w:val="24"/>
              </w:rPr>
              <w:t> </w:t>
            </w:r>
            <w:r w:rsidRPr="003A2015">
              <w:rPr>
                <w:rFonts w:ascii="Arial" w:hAnsi="Arial" w:cs="Arial"/>
                <w:sz w:val="24"/>
                <w:szCs w:val="24"/>
              </w:rPr>
              <w:t>es una partícula con carga eléctrica positiva o negativa que se obtiene cuando un átomo pierde o gana electrones.</w:t>
            </w:r>
          </w:p>
        </w:tc>
      </w:tr>
    </w:tbl>
    <w:p w14:paraId="0C6999FA" w14:textId="77777777" w:rsidR="006B77E5" w:rsidRPr="003A2015" w:rsidRDefault="006B77E5" w:rsidP="003A2015">
      <w:pPr>
        <w:spacing w:after="0" w:line="360" w:lineRule="auto"/>
        <w:rPr>
          <w:rFonts w:ascii="Arial" w:hAnsi="Arial" w:cs="Arial"/>
        </w:rPr>
      </w:pPr>
    </w:p>
    <w:p w14:paraId="72A16F32" w14:textId="77777777" w:rsidR="001C4C89" w:rsidRPr="003A2015" w:rsidRDefault="001C4C8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1651"/>
        <w:gridCol w:w="7403"/>
      </w:tblGrid>
      <w:tr w:rsidR="001C4C89" w:rsidRPr="003A2015" w14:paraId="12135FF2" w14:textId="77777777" w:rsidTr="007E4EF0">
        <w:tc>
          <w:tcPr>
            <w:tcW w:w="13035"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4325895C" w14:textId="77777777" w:rsidR="001C4C89" w:rsidRPr="003A2015" w:rsidRDefault="001C4C89" w:rsidP="003A2015">
            <w:pPr>
              <w:pStyle w:val="Ttulo7"/>
              <w:spacing w:line="360" w:lineRule="auto"/>
              <w:jc w:val="center"/>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1C4C89" w:rsidRPr="003A2015" w14:paraId="7F24D666"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0C54925F"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604" w:type="dxa"/>
            <w:tcBorders>
              <w:top w:val="single" w:sz="4" w:space="0" w:color="auto"/>
              <w:left w:val="single" w:sz="4" w:space="0" w:color="auto"/>
              <w:bottom w:val="single" w:sz="4" w:space="0" w:color="auto"/>
              <w:right w:val="single" w:sz="4" w:space="0" w:color="auto"/>
            </w:tcBorders>
            <w:hideMark/>
          </w:tcPr>
          <w:p w14:paraId="237FF69E" w14:textId="684A28E0" w:rsidR="001C4C89" w:rsidRPr="003A2015" w:rsidRDefault="001C4C89"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60534A" w:rsidRPr="003A2015">
              <w:rPr>
                <w:rFonts w:ascii="Arial" w:hAnsi="Arial" w:cs="Arial"/>
                <w:color w:val="000000"/>
                <w:sz w:val="24"/>
                <w:szCs w:val="24"/>
                <w:lang w:val="en-US"/>
              </w:rPr>
              <w:t>R</w:t>
            </w:r>
            <w:r w:rsidRPr="003A2015">
              <w:rPr>
                <w:rFonts w:ascii="Arial" w:hAnsi="Arial" w:cs="Arial"/>
                <w:color w:val="000000"/>
                <w:sz w:val="24"/>
                <w:szCs w:val="24"/>
                <w:lang w:val="en-US"/>
              </w:rPr>
              <w:t>EC110</w:t>
            </w:r>
            <w:r w:rsidRPr="003A2015">
              <w:rPr>
                <w:rFonts w:ascii="Arial" w:hAnsi="Arial" w:cs="Arial"/>
                <w:color w:val="FFFFFF" w:themeColor="background1"/>
                <w:sz w:val="24"/>
                <w:szCs w:val="24"/>
                <w:lang w:val="en-US"/>
              </w:rPr>
              <w:t>N_06_09_CO_REC20</w:t>
            </w:r>
          </w:p>
        </w:tc>
      </w:tr>
      <w:tr w:rsidR="001C4C89" w:rsidRPr="003A2015" w14:paraId="653E55A4"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43420070" w14:textId="77777777" w:rsidR="001C4C89" w:rsidRPr="003A2015" w:rsidRDefault="001C4C89"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0604" w:type="dxa"/>
            <w:tcBorders>
              <w:top w:val="single" w:sz="4" w:space="0" w:color="auto"/>
              <w:left w:val="single" w:sz="4" w:space="0" w:color="auto"/>
              <w:bottom w:val="single" w:sz="4" w:space="0" w:color="auto"/>
              <w:right w:val="single" w:sz="4" w:space="0" w:color="auto"/>
            </w:tcBorders>
            <w:hideMark/>
          </w:tcPr>
          <w:p w14:paraId="5617AC6B" w14:textId="09925F31"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Ciencias naturales /La materia / La materia: características/ l</w:t>
            </w:r>
            <w:r w:rsidR="00036F9F" w:rsidRPr="003A2015">
              <w:rPr>
                <w:rFonts w:ascii="Arial" w:hAnsi="Arial" w:cs="Arial"/>
                <w:sz w:val="24"/>
                <w:szCs w:val="24"/>
              </w:rPr>
              <w:t>o</w:t>
            </w:r>
            <w:r w:rsidR="0060534A" w:rsidRPr="003A2015">
              <w:rPr>
                <w:rFonts w:ascii="Arial" w:hAnsi="Arial" w:cs="Arial"/>
                <w:sz w:val="24"/>
                <w:szCs w:val="24"/>
              </w:rPr>
              <w:t>s estados de la materia</w:t>
            </w:r>
            <w:r w:rsidRPr="003A2015">
              <w:rPr>
                <w:rFonts w:ascii="Arial" w:hAnsi="Arial" w:cs="Arial"/>
                <w:sz w:val="24"/>
                <w:szCs w:val="24"/>
              </w:rPr>
              <w:t xml:space="preserve">/Practica </w:t>
            </w:r>
          </w:p>
        </w:tc>
      </w:tr>
      <w:tr w:rsidR="001C4C89" w:rsidRPr="003A2015" w14:paraId="00150FB7"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23686D71" w14:textId="77777777" w:rsidR="001C4C89" w:rsidRPr="003A2015" w:rsidRDefault="001C4C89"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604" w:type="dxa"/>
            <w:tcBorders>
              <w:top w:val="single" w:sz="4" w:space="0" w:color="auto"/>
              <w:left w:val="single" w:sz="4" w:space="0" w:color="auto"/>
              <w:bottom w:val="single" w:sz="4" w:space="0" w:color="auto"/>
              <w:right w:val="single" w:sz="4" w:space="0" w:color="auto"/>
            </w:tcBorders>
          </w:tcPr>
          <w:p w14:paraId="5F2053FD" w14:textId="59A4D6B5" w:rsidR="001C4C89" w:rsidRPr="003A2015" w:rsidRDefault="001C4C89"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23CDD2B8" w14:textId="70EA5DFE" w:rsidR="00D14D68" w:rsidRPr="003A2015" w:rsidRDefault="00D14D68" w:rsidP="003A2015">
            <w:pPr>
              <w:spacing w:line="360" w:lineRule="auto"/>
              <w:rPr>
                <w:rFonts w:ascii="Arial" w:hAnsi="Arial" w:cs="Arial"/>
                <w:color w:val="000000"/>
                <w:sz w:val="24"/>
                <w:szCs w:val="24"/>
              </w:rPr>
            </w:pPr>
            <w:r w:rsidRPr="003A2015">
              <w:rPr>
                <w:rFonts w:ascii="Arial" w:hAnsi="Arial" w:cs="Arial"/>
                <w:noProof/>
                <w:color w:val="000000"/>
                <w:lang w:val="es-ES" w:eastAsia="es-ES"/>
              </w:rPr>
              <w:lastRenderedPageBreak/>
              <w:drawing>
                <wp:inline distT="0" distB="0" distL="0" distR="0" wp14:anchorId="5CD1FAF8" wp14:editId="0610BCBC">
                  <wp:extent cx="4541520" cy="2432205"/>
                  <wp:effectExtent l="0" t="0" r="0" b="6350"/>
                  <wp:docPr id="5" name="Imagen 5"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2323" cy="2437990"/>
                          </a:xfrm>
                          <a:prstGeom prst="rect">
                            <a:avLst/>
                          </a:prstGeom>
                          <a:noFill/>
                          <a:ln>
                            <a:noFill/>
                          </a:ln>
                        </pic:spPr>
                      </pic:pic>
                    </a:graphicData>
                  </a:graphic>
                </wp:inline>
              </w:drawing>
            </w:r>
          </w:p>
          <w:p w14:paraId="13535CA0" w14:textId="643BC1E4" w:rsidR="001C4C89" w:rsidRPr="003A2015" w:rsidRDefault="001C4C89" w:rsidP="003A2015">
            <w:pPr>
              <w:spacing w:line="360" w:lineRule="auto"/>
              <w:rPr>
                <w:rFonts w:ascii="Arial" w:hAnsi="Arial" w:cs="Arial"/>
                <w:color w:val="000000"/>
                <w:sz w:val="24"/>
                <w:szCs w:val="24"/>
              </w:rPr>
            </w:pPr>
          </w:p>
        </w:tc>
      </w:tr>
      <w:tr w:rsidR="001C4C89" w:rsidRPr="003A2015" w14:paraId="712BBE7A"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43088BB0"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604" w:type="dxa"/>
            <w:tcBorders>
              <w:top w:val="single" w:sz="4" w:space="0" w:color="auto"/>
              <w:left w:val="single" w:sz="4" w:space="0" w:color="auto"/>
              <w:bottom w:val="single" w:sz="4" w:space="0" w:color="auto"/>
              <w:right w:val="single" w:sz="4" w:space="0" w:color="auto"/>
            </w:tcBorders>
            <w:hideMark/>
          </w:tcPr>
          <w:p w14:paraId="39E3BF39" w14:textId="09F2B25B"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Reconoce el estado de la materia </w:t>
            </w:r>
          </w:p>
        </w:tc>
      </w:tr>
      <w:tr w:rsidR="001C4C89" w:rsidRPr="003A2015" w14:paraId="394278AC" w14:textId="77777777" w:rsidTr="007E4EF0">
        <w:tc>
          <w:tcPr>
            <w:tcW w:w="2431" w:type="dxa"/>
            <w:tcBorders>
              <w:top w:val="single" w:sz="4" w:space="0" w:color="auto"/>
              <w:left w:val="single" w:sz="4" w:space="0" w:color="auto"/>
              <w:bottom w:val="single" w:sz="4" w:space="0" w:color="auto"/>
              <w:right w:val="single" w:sz="4" w:space="0" w:color="auto"/>
            </w:tcBorders>
            <w:hideMark/>
          </w:tcPr>
          <w:p w14:paraId="3637472E" w14:textId="77777777" w:rsidR="001C4C89" w:rsidRPr="003A2015" w:rsidRDefault="001C4C89"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604" w:type="dxa"/>
            <w:tcBorders>
              <w:top w:val="single" w:sz="4" w:space="0" w:color="auto"/>
              <w:left w:val="single" w:sz="4" w:space="0" w:color="auto"/>
              <w:bottom w:val="single" w:sz="4" w:space="0" w:color="auto"/>
              <w:right w:val="single" w:sz="4" w:space="0" w:color="auto"/>
            </w:tcBorders>
            <w:hideMark/>
          </w:tcPr>
          <w:p w14:paraId="01B2891B" w14:textId="3DBF9287" w:rsidR="001C4C89" w:rsidRPr="003A2015" w:rsidRDefault="001C4C89"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permite asociar distintas sustancias con su estado de la ma</w:t>
            </w:r>
            <w:r w:rsidR="0060534A" w:rsidRPr="003A2015">
              <w:rPr>
                <w:rFonts w:ascii="Arial" w:hAnsi="Arial" w:cs="Arial"/>
                <w:color w:val="000000"/>
                <w:sz w:val="24"/>
                <w:szCs w:val="24"/>
              </w:rPr>
              <w:t>teria</w:t>
            </w:r>
          </w:p>
        </w:tc>
      </w:tr>
    </w:tbl>
    <w:p w14:paraId="33E7EEA5" w14:textId="77777777" w:rsidR="001C4C89" w:rsidRDefault="001C4C8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47C3E" w:rsidRPr="003A2015" w14:paraId="4FC8337C" w14:textId="77777777" w:rsidTr="005F459F">
        <w:tc>
          <w:tcPr>
            <w:tcW w:w="9033" w:type="dxa"/>
            <w:gridSpan w:val="2"/>
            <w:shd w:val="clear" w:color="auto" w:fill="000000" w:themeFill="text1"/>
          </w:tcPr>
          <w:p w14:paraId="568F3A9B" w14:textId="054572B5" w:rsidR="00247C3E" w:rsidRPr="003A2015" w:rsidRDefault="00247C3E" w:rsidP="005F459F">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Practica</w:t>
            </w:r>
            <w:r w:rsidRPr="003A2015">
              <w:rPr>
                <w:rFonts w:ascii="Arial" w:hAnsi="Arial" w:cs="Arial"/>
                <w:b/>
                <w:color w:val="FFFFFF" w:themeColor="background1"/>
                <w:sz w:val="24"/>
                <w:szCs w:val="24"/>
              </w:rPr>
              <w:t>: recurso nuevo</w:t>
            </w:r>
          </w:p>
        </w:tc>
      </w:tr>
      <w:tr w:rsidR="00247C3E" w:rsidRPr="003A2015" w14:paraId="47456E6F" w14:textId="77777777" w:rsidTr="005F459F">
        <w:tc>
          <w:tcPr>
            <w:tcW w:w="2518" w:type="dxa"/>
          </w:tcPr>
          <w:p w14:paraId="4E6BFA75" w14:textId="77777777" w:rsidR="00247C3E" w:rsidRPr="003A2015" w:rsidRDefault="00247C3E" w:rsidP="005F459F">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1F742F40" w14:textId="6209A2F2" w:rsidR="00247C3E" w:rsidRPr="003A2015" w:rsidRDefault="00247C3E" w:rsidP="00247C3E">
            <w:pPr>
              <w:spacing w:line="360" w:lineRule="auto"/>
              <w:rPr>
                <w:rFonts w:ascii="Arial" w:hAnsi="Arial" w:cs="Arial"/>
                <w:b/>
                <w:color w:val="000000"/>
                <w:sz w:val="24"/>
                <w:szCs w:val="24"/>
              </w:rPr>
            </w:pPr>
            <w:r w:rsidRPr="003A2015">
              <w:rPr>
                <w:rFonts w:ascii="Arial" w:hAnsi="Arial" w:cs="Arial"/>
                <w:color w:val="000000"/>
                <w:sz w:val="24"/>
                <w:szCs w:val="24"/>
              </w:rPr>
              <w:t>CN_06_09_</w:t>
            </w:r>
            <w:r>
              <w:rPr>
                <w:rFonts w:ascii="Arial" w:hAnsi="Arial" w:cs="Arial"/>
                <w:color w:val="000000"/>
                <w:sz w:val="24"/>
                <w:szCs w:val="24"/>
              </w:rPr>
              <w:t>REC120</w:t>
            </w:r>
          </w:p>
        </w:tc>
      </w:tr>
      <w:tr w:rsidR="00247C3E" w:rsidRPr="003A2015" w14:paraId="43893D73" w14:textId="77777777" w:rsidTr="005F459F">
        <w:tc>
          <w:tcPr>
            <w:tcW w:w="2518" w:type="dxa"/>
          </w:tcPr>
          <w:p w14:paraId="4DAA7D67"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2099B388"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color w:val="000000"/>
                <w:sz w:val="24"/>
                <w:szCs w:val="24"/>
              </w:rPr>
              <w:t xml:space="preserve">Primera evaluación adicional </w:t>
            </w:r>
          </w:p>
        </w:tc>
      </w:tr>
      <w:tr w:rsidR="00247C3E" w:rsidRPr="003A2015" w14:paraId="2434FC85" w14:textId="77777777" w:rsidTr="00247C3E">
        <w:trPr>
          <w:trHeight w:val="855"/>
        </w:trPr>
        <w:tc>
          <w:tcPr>
            <w:tcW w:w="2518" w:type="dxa"/>
          </w:tcPr>
          <w:p w14:paraId="030744D7"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1E75B1DC" w14:textId="3BD26944" w:rsidR="00247C3E" w:rsidRPr="003A2015" w:rsidRDefault="00247C3E" w:rsidP="005F459F">
            <w:pPr>
              <w:spacing w:line="360" w:lineRule="auto"/>
              <w:rPr>
                <w:rFonts w:ascii="Arial" w:hAnsi="Arial" w:cs="Arial"/>
                <w:color w:val="000000"/>
                <w:sz w:val="24"/>
                <w:szCs w:val="24"/>
              </w:rPr>
            </w:pPr>
            <w:r w:rsidRPr="003A2015">
              <w:rPr>
                <w:rFonts w:ascii="Arial" w:hAnsi="Arial" w:cs="Arial"/>
                <w:color w:val="000000"/>
                <w:sz w:val="24"/>
                <w:szCs w:val="24"/>
              </w:rPr>
              <w:t xml:space="preserve">Contiene </w:t>
            </w:r>
            <w:r>
              <w:rPr>
                <w:rFonts w:ascii="Arial" w:hAnsi="Arial" w:cs="Arial"/>
                <w:color w:val="000000"/>
                <w:sz w:val="24"/>
                <w:szCs w:val="24"/>
              </w:rPr>
              <w:t xml:space="preserve">una </w:t>
            </w:r>
            <w:r w:rsidRPr="003A2015">
              <w:rPr>
                <w:rFonts w:ascii="Arial" w:hAnsi="Arial" w:cs="Arial"/>
                <w:color w:val="000000"/>
                <w:sz w:val="24"/>
                <w:szCs w:val="24"/>
              </w:rPr>
              <w:t>evaluación adic</w:t>
            </w:r>
            <w:r>
              <w:rPr>
                <w:rFonts w:ascii="Arial" w:hAnsi="Arial" w:cs="Arial"/>
                <w:color w:val="000000"/>
                <w:sz w:val="24"/>
                <w:szCs w:val="24"/>
              </w:rPr>
              <w:t xml:space="preserve">ional para manejo del profesor </w:t>
            </w:r>
          </w:p>
        </w:tc>
      </w:tr>
    </w:tbl>
    <w:p w14:paraId="0598EB80" w14:textId="77777777" w:rsidR="00247C3E" w:rsidRPr="003A2015" w:rsidRDefault="00247C3E" w:rsidP="003A2015">
      <w:pPr>
        <w:spacing w:after="0" w:line="360" w:lineRule="auto"/>
        <w:rPr>
          <w:rFonts w:ascii="Arial" w:hAnsi="Arial" w:cs="Arial"/>
        </w:rPr>
      </w:pPr>
    </w:p>
    <w:p w14:paraId="55D3893D" w14:textId="003BF793" w:rsidR="007D290F" w:rsidRPr="003A2015" w:rsidRDefault="007D290F" w:rsidP="003A2015">
      <w:pPr>
        <w:tabs>
          <w:tab w:val="right" w:pos="8498"/>
        </w:tabs>
        <w:spacing w:after="0" w:line="360" w:lineRule="auto"/>
        <w:rPr>
          <w:rFonts w:ascii="Arial" w:hAnsi="Arial" w:cs="Arial"/>
          <w:b/>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2</w:t>
      </w:r>
      <w:r w:rsidRPr="003A2015">
        <w:rPr>
          <w:rFonts w:ascii="Arial" w:hAnsi="Arial" w:cs="Arial"/>
          <w:b/>
        </w:rPr>
        <w:t xml:space="preserve">.5 Los cambios de estado </w:t>
      </w:r>
    </w:p>
    <w:p w14:paraId="6FF70001" w14:textId="77777777" w:rsidR="00B02B7E" w:rsidRPr="003A2015" w:rsidRDefault="00B02B7E" w:rsidP="003A2015">
      <w:pPr>
        <w:tabs>
          <w:tab w:val="right" w:pos="8498"/>
        </w:tabs>
        <w:spacing w:after="0" w:line="360" w:lineRule="auto"/>
        <w:rPr>
          <w:rFonts w:ascii="Arial" w:hAnsi="Arial" w:cs="Arial"/>
        </w:rPr>
      </w:pPr>
    </w:p>
    <w:p w14:paraId="31E98515" w14:textId="651098C8" w:rsidR="006B77E5" w:rsidRPr="003A2015" w:rsidRDefault="00367988" w:rsidP="003A2015">
      <w:pPr>
        <w:spacing w:line="360" w:lineRule="auto"/>
        <w:rPr>
          <w:rFonts w:ascii="Arial" w:hAnsi="Arial" w:cs="Arial"/>
        </w:rPr>
      </w:pPr>
      <w:r w:rsidRPr="003A2015">
        <w:rPr>
          <w:rStyle w:val="un"/>
          <w:rFonts w:ascii="Arial" w:hAnsi="Arial" w:cs="Arial"/>
          <w:color w:val="333333"/>
        </w:rPr>
        <w:t>Cuando la materia pasa de un estado a otro, se produce un</w:t>
      </w:r>
      <w:r w:rsidRPr="003A2015">
        <w:rPr>
          <w:rStyle w:val="apple-converted-space"/>
          <w:rFonts w:ascii="Arial" w:hAnsi="Arial" w:cs="Arial"/>
          <w:color w:val="333333"/>
        </w:rPr>
        <w:t> </w:t>
      </w:r>
      <w:r w:rsidRPr="003A2015">
        <w:rPr>
          <w:rStyle w:val="Textoennegrita"/>
          <w:rFonts w:ascii="Arial" w:hAnsi="Arial" w:cs="Arial"/>
          <w:color w:val="333333"/>
        </w:rPr>
        <w:t>cambio de estado</w:t>
      </w:r>
      <w:r w:rsidRPr="003A2015">
        <w:rPr>
          <w:rStyle w:val="un"/>
          <w:rFonts w:ascii="Arial" w:hAnsi="Arial" w:cs="Arial"/>
          <w:color w:val="333333"/>
        </w:rPr>
        <w:t xml:space="preserve">. </w:t>
      </w:r>
      <w:r w:rsidR="00586083">
        <w:rPr>
          <w:rFonts w:ascii="Arial" w:hAnsi="Arial" w:cs="Arial"/>
        </w:rPr>
        <w:t>Estos</w:t>
      </w:r>
      <w:r w:rsidR="00586083" w:rsidRPr="003A2015">
        <w:rPr>
          <w:rFonts w:ascii="Arial" w:hAnsi="Arial" w:cs="Arial"/>
        </w:rPr>
        <w:t> </w:t>
      </w:r>
      <w:r w:rsidR="006B77E5" w:rsidRPr="003A2015">
        <w:rPr>
          <w:rFonts w:ascii="Arial" w:hAnsi="Arial" w:cs="Arial"/>
        </w:rPr>
        <w:t xml:space="preserve">cambios se </w:t>
      </w:r>
      <w:r w:rsidR="00586083">
        <w:rPr>
          <w:rFonts w:ascii="Arial" w:hAnsi="Arial" w:cs="Arial"/>
        </w:rPr>
        <w:t>deben</w:t>
      </w:r>
      <w:r w:rsidR="006B77E5" w:rsidRPr="003A2015">
        <w:rPr>
          <w:rFonts w:ascii="Arial" w:hAnsi="Arial" w:cs="Arial"/>
        </w:rPr>
        <w:t xml:space="preserve"> a la variación de la energía interna de las partículas por efecto de la temperatura.</w:t>
      </w:r>
    </w:p>
    <w:p w14:paraId="0F1920B9" w14:textId="5B71E9C2" w:rsidR="002A18CB" w:rsidRPr="003A2015" w:rsidRDefault="006B77E5" w:rsidP="003A2015">
      <w:pPr>
        <w:pStyle w:val="u"/>
        <w:shd w:val="clear" w:color="auto" w:fill="FFFFFF"/>
        <w:spacing w:before="0" w:beforeAutospacing="0" w:after="0" w:afterAutospacing="0" w:line="360" w:lineRule="auto"/>
        <w:rPr>
          <w:rFonts w:ascii="Arial" w:hAnsi="Arial" w:cs="Arial"/>
        </w:rPr>
      </w:pPr>
      <w:r w:rsidRPr="003A2015">
        <w:rPr>
          <w:rFonts w:ascii="Arial" w:hAnsi="Arial" w:cs="Arial"/>
        </w:rPr>
        <w:t xml:space="preserve">Por ejemplo, cuando </w:t>
      </w:r>
      <w:r w:rsidR="00586083">
        <w:rPr>
          <w:rFonts w:ascii="Arial" w:hAnsi="Arial" w:cs="Arial"/>
        </w:rPr>
        <w:t>el agua</w:t>
      </w:r>
      <w:r w:rsidR="00586083" w:rsidRPr="003A2015">
        <w:rPr>
          <w:rFonts w:ascii="Arial" w:hAnsi="Arial" w:cs="Arial"/>
        </w:rPr>
        <w:t xml:space="preserve"> </w:t>
      </w:r>
      <w:r w:rsidRPr="003A2015">
        <w:rPr>
          <w:rFonts w:ascii="Arial" w:hAnsi="Arial" w:cs="Arial"/>
        </w:rPr>
        <w:t xml:space="preserve">se encuentra a temperaturas comprendidas entre los 0 °C y los 100 °C, </w:t>
      </w:r>
      <w:r w:rsidR="005E7369" w:rsidRPr="003A2015">
        <w:rPr>
          <w:rFonts w:ascii="Arial" w:hAnsi="Arial" w:cs="Arial"/>
        </w:rPr>
        <w:t>predomina el estado</w:t>
      </w:r>
      <w:r w:rsidRPr="003A2015">
        <w:rPr>
          <w:rFonts w:ascii="Arial" w:hAnsi="Arial" w:cs="Arial"/>
        </w:rPr>
        <w:t xml:space="preserve"> líquido. En este estado, sus partículas se hallan unidas entre sí y el movimiento es limitado. Por debajo de los 0 °C,</w:t>
      </w:r>
      <w:r w:rsidR="00245FC4" w:rsidRPr="003A2015">
        <w:rPr>
          <w:rFonts w:ascii="Arial" w:hAnsi="Arial" w:cs="Arial"/>
        </w:rPr>
        <w:t xml:space="preserve"> en condiciones normales de presión,</w:t>
      </w:r>
      <w:r w:rsidRPr="003A2015">
        <w:rPr>
          <w:rFonts w:ascii="Arial" w:hAnsi="Arial" w:cs="Arial"/>
        </w:rPr>
        <w:t xml:space="preserve"> el agua </w:t>
      </w:r>
      <w:r w:rsidR="000F7263" w:rsidRPr="003A2015">
        <w:rPr>
          <w:rFonts w:ascii="Arial" w:hAnsi="Arial" w:cs="Arial"/>
        </w:rPr>
        <w:t>predomina el estado</w:t>
      </w:r>
      <w:r w:rsidRPr="003A2015">
        <w:rPr>
          <w:rFonts w:ascii="Arial" w:hAnsi="Arial" w:cs="Arial"/>
        </w:rPr>
        <w:t> </w:t>
      </w:r>
      <w:r w:rsidR="000F7263" w:rsidRPr="003A2015">
        <w:rPr>
          <w:rFonts w:ascii="Arial" w:hAnsi="Arial" w:cs="Arial"/>
        </w:rPr>
        <w:t>sólido (hielo)</w:t>
      </w:r>
      <w:r w:rsidR="002A18CB" w:rsidRPr="003A2015">
        <w:rPr>
          <w:rFonts w:ascii="Arial" w:hAnsi="Arial" w:cs="Arial"/>
        </w:rPr>
        <w:t xml:space="preserve">, es </w:t>
      </w:r>
      <w:r w:rsidR="002A18CB" w:rsidRPr="003A2015">
        <w:rPr>
          <w:rFonts w:ascii="Arial" w:hAnsi="Arial" w:cs="Arial"/>
        </w:rPr>
        <w:lastRenderedPageBreak/>
        <w:t>decir</w:t>
      </w:r>
      <w:r w:rsidR="00586083">
        <w:rPr>
          <w:rFonts w:ascii="Arial" w:hAnsi="Arial" w:cs="Arial"/>
        </w:rPr>
        <w:t>,</w:t>
      </w:r>
      <w:r w:rsidR="002A18CB" w:rsidRPr="003A2015">
        <w:rPr>
          <w:rFonts w:ascii="Arial" w:hAnsi="Arial" w:cs="Arial"/>
        </w:rPr>
        <w:t xml:space="preserve"> la agrupación que conforman las partículas genera </w:t>
      </w:r>
      <w:r w:rsidR="00340A0C" w:rsidRPr="003A2015">
        <w:rPr>
          <w:rFonts w:ascii="Arial" w:hAnsi="Arial" w:cs="Arial"/>
        </w:rPr>
        <w:t>rigidez</w:t>
      </w:r>
      <w:r w:rsidR="000F7263" w:rsidRPr="003A2015">
        <w:rPr>
          <w:rFonts w:ascii="Arial" w:hAnsi="Arial" w:cs="Arial"/>
        </w:rPr>
        <w:t xml:space="preserve"> en la estructura, limitando</w:t>
      </w:r>
      <w:r w:rsidR="002A18CB" w:rsidRPr="003A2015">
        <w:rPr>
          <w:rFonts w:ascii="Arial" w:hAnsi="Arial" w:cs="Arial"/>
        </w:rPr>
        <w:t xml:space="preserve"> el movimiento.</w:t>
      </w:r>
    </w:p>
    <w:p w14:paraId="23AFDBB2" w14:textId="77777777" w:rsidR="002A18CB" w:rsidRPr="003A2015" w:rsidRDefault="002A18CB" w:rsidP="003A2015">
      <w:pPr>
        <w:pStyle w:val="u"/>
        <w:shd w:val="clear" w:color="auto" w:fill="FFFFFF"/>
        <w:spacing w:before="0" w:beforeAutospacing="0" w:after="0" w:afterAutospacing="0" w:line="360" w:lineRule="auto"/>
        <w:rPr>
          <w:rFonts w:ascii="Arial" w:hAnsi="Arial" w:cs="Arial"/>
        </w:rPr>
      </w:pPr>
    </w:p>
    <w:p w14:paraId="41C75775" w14:textId="7134E68C" w:rsidR="006B77E5" w:rsidRPr="003A2015" w:rsidRDefault="002A18CB" w:rsidP="003A2015">
      <w:pPr>
        <w:pStyle w:val="u"/>
        <w:shd w:val="clear" w:color="auto" w:fill="FFFFFF"/>
        <w:spacing w:before="0" w:beforeAutospacing="0" w:after="0" w:afterAutospacing="0" w:line="360" w:lineRule="auto"/>
        <w:rPr>
          <w:rFonts w:ascii="Arial" w:hAnsi="Arial" w:cs="Arial"/>
        </w:rPr>
      </w:pPr>
      <w:r w:rsidRPr="003A2015">
        <w:rPr>
          <w:rFonts w:ascii="Arial" w:hAnsi="Arial" w:cs="Arial"/>
        </w:rPr>
        <w:t>En el</w:t>
      </w:r>
      <w:r w:rsidR="0045388E" w:rsidRPr="003A2015">
        <w:rPr>
          <w:rFonts w:ascii="Arial" w:hAnsi="Arial" w:cs="Arial"/>
        </w:rPr>
        <w:t xml:space="preserve"> </w:t>
      </w:r>
      <w:r w:rsidR="00585286" w:rsidRPr="003A2015">
        <w:rPr>
          <w:rFonts w:ascii="Arial" w:hAnsi="Arial" w:cs="Arial"/>
          <w:b/>
        </w:rPr>
        <w:t>punto de fusión</w:t>
      </w:r>
      <w:r w:rsidR="00585286" w:rsidRPr="003A2015">
        <w:rPr>
          <w:rFonts w:ascii="Arial" w:hAnsi="Arial" w:cs="Arial"/>
        </w:rPr>
        <w:t>,</w:t>
      </w:r>
      <w:r w:rsidR="006B77E5" w:rsidRPr="003A2015">
        <w:rPr>
          <w:rFonts w:ascii="Arial" w:hAnsi="Arial" w:cs="Arial"/>
        </w:rPr>
        <w:t xml:space="preserve"> </w:t>
      </w:r>
      <w:r w:rsidRPr="003A2015">
        <w:rPr>
          <w:rFonts w:ascii="Arial" w:hAnsi="Arial" w:cs="Arial"/>
        </w:rPr>
        <w:t xml:space="preserve">la temperatura permite el equilibrio de fases </w:t>
      </w:r>
      <w:r w:rsidR="00586083" w:rsidRPr="003A2015">
        <w:rPr>
          <w:rFonts w:ascii="Arial" w:hAnsi="Arial" w:cs="Arial"/>
        </w:rPr>
        <w:t>s</w:t>
      </w:r>
      <w:r w:rsidR="00586083">
        <w:rPr>
          <w:rFonts w:ascii="Arial" w:hAnsi="Arial" w:cs="Arial"/>
        </w:rPr>
        <w:t>ó</w:t>
      </w:r>
      <w:r w:rsidR="00586083" w:rsidRPr="003A2015">
        <w:rPr>
          <w:rFonts w:ascii="Arial" w:hAnsi="Arial" w:cs="Arial"/>
        </w:rPr>
        <w:t>lido</w:t>
      </w:r>
      <w:r w:rsidRPr="003A2015">
        <w:rPr>
          <w:rFonts w:ascii="Arial" w:hAnsi="Arial" w:cs="Arial"/>
        </w:rPr>
        <w:t>-</w:t>
      </w:r>
      <w:r w:rsidR="00586083" w:rsidRPr="003A2015">
        <w:rPr>
          <w:rFonts w:ascii="Arial" w:hAnsi="Arial" w:cs="Arial"/>
        </w:rPr>
        <w:t>l</w:t>
      </w:r>
      <w:r w:rsidR="00586083">
        <w:rPr>
          <w:rFonts w:ascii="Arial" w:hAnsi="Arial" w:cs="Arial"/>
        </w:rPr>
        <w:t>í</w:t>
      </w:r>
      <w:r w:rsidR="00586083" w:rsidRPr="003A2015">
        <w:rPr>
          <w:rFonts w:ascii="Arial" w:hAnsi="Arial" w:cs="Arial"/>
        </w:rPr>
        <w:t>quido</w:t>
      </w:r>
      <w:r w:rsidR="006B77E5" w:rsidRPr="003A2015">
        <w:rPr>
          <w:rFonts w:ascii="Arial" w:hAnsi="Arial" w:cs="Arial"/>
        </w:rPr>
        <w:t xml:space="preserve">. Si la temperatura se sitúa por encima de los 100 °C, el agua </w:t>
      </w:r>
      <w:r w:rsidR="00585286" w:rsidRPr="003A2015">
        <w:rPr>
          <w:rFonts w:ascii="Arial" w:hAnsi="Arial" w:cs="Arial"/>
        </w:rPr>
        <w:t>su</w:t>
      </w:r>
      <w:r w:rsidR="00340A0C" w:rsidRPr="003A2015">
        <w:rPr>
          <w:rFonts w:ascii="Arial" w:hAnsi="Arial" w:cs="Arial"/>
        </w:rPr>
        <w:t>pera el</w:t>
      </w:r>
      <w:r w:rsidR="00585286" w:rsidRPr="003A2015">
        <w:rPr>
          <w:rFonts w:ascii="Arial" w:hAnsi="Arial" w:cs="Arial"/>
        </w:rPr>
        <w:t xml:space="preserve"> </w:t>
      </w:r>
      <w:r w:rsidR="00585286" w:rsidRPr="003A2015">
        <w:rPr>
          <w:rFonts w:ascii="Arial" w:hAnsi="Arial" w:cs="Arial"/>
          <w:b/>
        </w:rPr>
        <w:t>punto de ebullición</w:t>
      </w:r>
      <w:r w:rsidR="00340A0C" w:rsidRPr="003A2015">
        <w:rPr>
          <w:rFonts w:ascii="Arial" w:hAnsi="Arial" w:cs="Arial"/>
          <w:b/>
        </w:rPr>
        <w:t xml:space="preserve"> </w:t>
      </w:r>
      <w:r w:rsidR="00340A0C" w:rsidRPr="003A2015">
        <w:rPr>
          <w:rFonts w:ascii="Arial" w:hAnsi="Arial" w:cs="Arial"/>
        </w:rPr>
        <w:t>y predomina el estado gaseoso</w:t>
      </w:r>
      <w:r w:rsidR="006B77E5" w:rsidRPr="003A2015">
        <w:rPr>
          <w:rFonts w:ascii="Arial" w:hAnsi="Arial" w:cs="Arial"/>
        </w:rPr>
        <w:t>. En este estado</w:t>
      </w:r>
      <w:r w:rsidR="00DA6329">
        <w:rPr>
          <w:rFonts w:ascii="Arial" w:hAnsi="Arial" w:cs="Arial"/>
        </w:rPr>
        <w:t>,</w:t>
      </w:r>
      <w:r w:rsidR="006B77E5" w:rsidRPr="003A2015">
        <w:rPr>
          <w:rFonts w:ascii="Arial" w:hAnsi="Arial" w:cs="Arial"/>
        </w:rPr>
        <w:t xml:space="preserve"> las uniones entre las partículas se rompen, de modo que estas se mueven libremente y ocupan todo el espacio disponible</w:t>
      </w:r>
      <w:r w:rsidR="006539F9" w:rsidRPr="003A2015">
        <w:rPr>
          <w:rFonts w:ascii="Arial" w:hAnsi="Arial" w:cs="Arial"/>
        </w:rPr>
        <w:t>.</w:t>
      </w:r>
    </w:p>
    <w:tbl>
      <w:tblPr>
        <w:tblStyle w:val="Tablaconcuadrcula3"/>
        <w:tblW w:w="0" w:type="auto"/>
        <w:tblLook w:val="04A0" w:firstRow="1" w:lastRow="0" w:firstColumn="1" w:lastColumn="0" w:noHBand="0" w:noVBand="1"/>
      </w:tblPr>
      <w:tblGrid>
        <w:gridCol w:w="2090"/>
        <w:gridCol w:w="6964"/>
      </w:tblGrid>
      <w:tr w:rsidR="006E62C6" w:rsidRPr="003A2015" w14:paraId="7B30A827" w14:textId="77777777" w:rsidTr="00B12B03">
        <w:trPr>
          <w:trHeight w:val="510"/>
        </w:trPr>
        <w:tc>
          <w:tcPr>
            <w:tcW w:w="9054" w:type="dxa"/>
            <w:gridSpan w:val="2"/>
            <w:shd w:val="clear" w:color="auto" w:fill="000000" w:themeFill="text1"/>
          </w:tcPr>
          <w:p w14:paraId="7C6CF645" w14:textId="77777777" w:rsidR="006E62C6" w:rsidRPr="003A2015" w:rsidRDefault="006E62C6"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6E62C6" w:rsidRPr="003A2015" w14:paraId="2E75BA56" w14:textId="77777777" w:rsidTr="00B12B03">
        <w:tc>
          <w:tcPr>
            <w:tcW w:w="2090" w:type="dxa"/>
          </w:tcPr>
          <w:p w14:paraId="14AFE060"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6964" w:type="dxa"/>
          </w:tcPr>
          <w:p w14:paraId="3A3F6E42" w14:textId="32931CA1"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60534A" w:rsidRPr="003A2015">
              <w:rPr>
                <w:rFonts w:ascii="Arial" w:hAnsi="Arial" w:cs="Arial"/>
                <w:color w:val="000000"/>
                <w:sz w:val="24"/>
                <w:szCs w:val="24"/>
              </w:rPr>
              <w:t xml:space="preserve"> </w:t>
            </w:r>
            <w:r w:rsidR="00247C3E">
              <w:rPr>
                <w:rFonts w:ascii="Arial" w:hAnsi="Arial" w:cs="Arial"/>
                <w:color w:val="000000"/>
                <w:sz w:val="24"/>
                <w:szCs w:val="24"/>
              </w:rPr>
              <w:t>REC13</w:t>
            </w:r>
            <w:r w:rsidRPr="003A2015">
              <w:rPr>
                <w:rFonts w:ascii="Arial" w:hAnsi="Arial" w:cs="Arial"/>
                <w:color w:val="000000"/>
                <w:sz w:val="24"/>
                <w:szCs w:val="24"/>
              </w:rPr>
              <w:t>0</w:t>
            </w:r>
          </w:p>
        </w:tc>
      </w:tr>
      <w:tr w:rsidR="006E62C6" w:rsidRPr="003A2015" w14:paraId="53274852" w14:textId="77777777" w:rsidTr="00B12B03">
        <w:tc>
          <w:tcPr>
            <w:tcW w:w="2090" w:type="dxa"/>
          </w:tcPr>
          <w:p w14:paraId="757A3F58" w14:textId="77777777"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6964" w:type="dxa"/>
          </w:tcPr>
          <w:p w14:paraId="6DDD0575" w14:textId="1C986D8A"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Ciencias naturales / La materia: características/ Los estados de la materia</w:t>
            </w:r>
            <w:r w:rsidR="00C671C9">
              <w:rPr>
                <w:rFonts w:ascii="Arial" w:hAnsi="Arial" w:cs="Arial"/>
                <w:sz w:val="24"/>
                <w:szCs w:val="24"/>
              </w:rPr>
              <w:t xml:space="preserve"> </w:t>
            </w:r>
            <w:r w:rsidRPr="003A2015">
              <w:rPr>
                <w:rFonts w:ascii="Arial" w:hAnsi="Arial" w:cs="Arial"/>
                <w:sz w:val="24"/>
                <w:szCs w:val="24"/>
              </w:rPr>
              <w:t xml:space="preserve">/Cambios de estado / profundiza </w:t>
            </w:r>
          </w:p>
        </w:tc>
      </w:tr>
      <w:tr w:rsidR="006E62C6" w:rsidRPr="003A2015" w14:paraId="15B90821" w14:textId="77777777" w:rsidTr="00B12B03">
        <w:tc>
          <w:tcPr>
            <w:tcW w:w="2090" w:type="dxa"/>
          </w:tcPr>
          <w:p w14:paraId="250E6482" w14:textId="77777777" w:rsidR="006E62C6" w:rsidRPr="003A2015" w:rsidRDefault="006E62C6"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6964" w:type="dxa"/>
          </w:tcPr>
          <w:p w14:paraId="3432863A"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11541EFD"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Cambiar la palabra “alumnos” por “estudiantes”</w:t>
            </w:r>
          </w:p>
          <w:p w14:paraId="2F8B2877" w14:textId="77777777" w:rsidR="006E62C6" w:rsidRPr="003A2015" w:rsidRDefault="006E62C6" w:rsidP="003A2015">
            <w:pPr>
              <w:spacing w:line="360" w:lineRule="auto"/>
              <w:rPr>
                <w:rFonts w:ascii="Arial" w:hAnsi="Arial" w:cs="Arial"/>
                <w:sz w:val="24"/>
                <w:szCs w:val="24"/>
              </w:rPr>
            </w:pPr>
          </w:p>
          <w:p w14:paraId="582EF9FE" w14:textId="77777777" w:rsidR="006E62C6" w:rsidRPr="003A2015" w:rsidRDefault="006E62C6" w:rsidP="003A2015">
            <w:pPr>
              <w:spacing w:line="360" w:lineRule="auto"/>
              <w:rPr>
                <w:rFonts w:ascii="Arial" w:hAnsi="Arial" w:cs="Arial"/>
                <w:sz w:val="24"/>
                <w:szCs w:val="24"/>
              </w:rPr>
            </w:pPr>
          </w:p>
          <w:p w14:paraId="1D396E40" w14:textId="77777777" w:rsidR="006E62C6" w:rsidRPr="003A2015" w:rsidRDefault="006E62C6" w:rsidP="003A2015">
            <w:pPr>
              <w:spacing w:line="360" w:lineRule="auto"/>
              <w:rPr>
                <w:rFonts w:ascii="Arial" w:hAnsi="Arial" w:cs="Arial"/>
                <w:sz w:val="24"/>
                <w:szCs w:val="24"/>
              </w:rPr>
            </w:pPr>
          </w:p>
          <w:p w14:paraId="3F475315"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En la ficha del alumno</w:t>
            </w:r>
          </w:p>
          <w:p w14:paraId="26D60654"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203EA690" w14:textId="77777777" w:rsidR="00B12B03" w:rsidRPr="003A2015" w:rsidRDefault="00B12B03" w:rsidP="003A2015">
            <w:pPr>
              <w:spacing w:line="360" w:lineRule="auto"/>
              <w:rPr>
                <w:rFonts w:ascii="Arial" w:hAnsi="Arial" w:cs="Arial"/>
                <w:sz w:val="24"/>
                <w:szCs w:val="24"/>
              </w:rPr>
            </w:pPr>
          </w:p>
          <w:p w14:paraId="79B90E9C" w14:textId="3C6D7713"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4B727C7E" w14:textId="77777777" w:rsidR="00B12B03" w:rsidRPr="003A2015" w:rsidRDefault="00B12B03" w:rsidP="003A2015">
            <w:pPr>
              <w:spacing w:line="360" w:lineRule="auto"/>
              <w:rPr>
                <w:rFonts w:ascii="Arial" w:hAnsi="Arial" w:cs="Arial"/>
                <w:sz w:val="24"/>
                <w:szCs w:val="24"/>
              </w:rPr>
            </w:pPr>
          </w:p>
          <w:p w14:paraId="021ED75A"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Objetivo</w:t>
            </w:r>
          </w:p>
          <w:p w14:paraId="7438488C" w14:textId="0C9E156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Esta animación </w:t>
            </w:r>
            <w:r w:rsidR="00DA6329">
              <w:rPr>
                <w:rFonts w:ascii="Arial" w:hAnsi="Arial" w:cs="Arial"/>
                <w:sz w:val="24"/>
                <w:szCs w:val="24"/>
              </w:rPr>
              <w:t>hace</w:t>
            </w:r>
            <w:r w:rsidRPr="003A2015">
              <w:rPr>
                <w:rFonts w:ascii="Arial" w:hAnsi="Arial" w:cs="Arial"/>
                <w:sz w:val="24"/>
                <w:szCs w:val="24"/>
              </w:rPr>
              <w:t xml:space="preserve"> una descripción de los cuatro estados en los que se encuentra la materia y cómo se produce el cambio de un estado a otro.</w:t>
            </w:r>
          </w:p>
          <w:p w14:paraId="2E440D30" w14:textId="77777777" w:rsidR="00B12B03" w:rsidRPr="003A2015" w:rsidRDefault="00B12B03" w:rsidP="003A2015">
            <w:pPr>
              <w:spacing w:line="360" w:lineRule="auto"/>
              <w:rPr>
                <w:rFonts w:ascii="Arial" w:hAnsi="Arial" w:cs="Arial"/>
                <w:sz w:val="24"/>
                <w:szCs w:val="24"/>
              </w:rPr>
            </w:pPr>
          </w:p>
          <w:p w14:paraId="03BAAB4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Propuesta</w:t>
            </w:r>
          </w:p>
          <w:p w14:paraId="2B4894A9"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 xml:space="preserve">Antes de la presentación </w:t>
            </w:r>
          </w:p>
          <w:p w14:paraId="1A7BEC24" w14:textId="77777777" w:rsidR="00B12B03" w:rsidRPr="003A2015" w:rsidRDefault="00B12B03" w:rsidP="003A2015">
            <w:pPr>
              <w:spacing w:line="360" w:lineRule="auto"/>
              <w:rPr>
                <w:rFonts w:ascii="Arial" w:hAnsi="Arial" w:cs="Arial"/>
                <w:sz w:val="24"/>
                <w:szCs w:val="24"/>
              </w:rPr>
            </w:pPr>
          </w:p>
          <w:p w14:paraId="1F1EE544" w14:textId="424AA411"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Se propone hacer un repaso general de los conocimientos </w:t>
            </w:r>
            <w:r w:rsidRPr="003A2015">
              <w:rPr>
                <w:rFonts w:ascii="Arial" w:hAnsi="Arial" w:cs="Arial"/>
                <w:sz w:val="24"/>
                <w:szCs w:val="24"/>
              </w:rPr>
              <w:lastRenderedPageBreak/>
              <w:t xml:space="preserve">previos que puedan tener los </w:t>
            </w:r>
            <w:r w:rsidR="000F34F0">
              <w:rPr>
                <w:rFonts w:ascii="Arial" w:hAnsi="Arial" w:cs="Arial"/>
                <w:sz w:val="24"/>
                <w:szCs w:val="24"/>
              </w:rPr>
              <w:t>estudiantes</w:t>
            </w:r>
            <w:r w:rsidRPr="003A2015">
              <w:rPr>
                <w:rFonts w:ascii="Arial" w:hAnsi="Arial" w:cs="Arial"/>
                <w:sz w:val="24"/>
                <w:szCs w:val="24"/>
              </w:rPr>
              <w:t xml:space="preserve"> sobre los estados de la materia. Puede hacerles algunas preguntas como:</w:t>
            </w:r>
          </w:p>
          <w:p w14:paraId="7F4E206A"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son los estados de la materia?</w:t>
            </w:r>
          </w:p>
          <w:p w14:paraId="733E83FB"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¿Cuáles son los estados de la materia?</w:t>
            </w:r>
          </w:p>
          <w:p w14:paraId="405A2F97" w14:textId="4484EA0E"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 ¿Qué ejemplos </w:t>
            </w:r>
            <w:r w:rsidR="00DA6329">
              <w:rPr>
                <w:rFonts w:ascii="Arial" w:hAnsi="Arial" w:cs="Arial"/>
                <w:sz w:val="24"/>
                <w:szCs w:val="24"/>
              </w:rPr>
              <w:t>hay</w:t>
            </w:r>
            <w:r w:rsidRPr="003A2015">
              <w:rPr>
                <w:rFonts w:ascii="Arial" w:hAnsi="Arial" w:cs="Arial"/>
                <w:sz w:val="24"/>
                <w:szCs w:val="24"/>
              </w:rPr>
              <w:t xml:space="preserve"> </w:t>
            </w:r>
            <w:r w:rsidR="00DA6329">
              <w:rPr>
                <w:rFonts w:ascii="Arial" w:hAnsi="Arial" w:cs="Arial"/>
                <w:sz w:val="24"/>
                <w:szCs w:val="24"/>
              </w:rPr>
              <w:t xml:space="preserve">acerca </w:t>
            </w:r>
            <w:r w:rsidRPr="003A2015">
              <w:rPr>
                <w:rFonts w:ascii="Arial" w:hAnsi="Arial" w:cs="Arial"/>
                <w:sz w:val="24"/>
                <w:szCs w:val="24"/>
              </w:rPr>
              <w:t>de los distintos estados de la materia?</w:t>
            </w:r>
          </w:p>
          <w:p w14:paraId="5EE093FD"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Las sustancias que se nombraron, ¿se mantienen siempre en el mismo estado de la materia?</w:t>
            </w:r>
          </w:p>
          <w:p w14:paraId="689A2C78" w14:textId="77777777" w:rsidR="00B12B03" w:rsidRPr="003A2015" w:rsidRDefault="00B12B03" w:rsidP="003A2015">
            <w:pPr>
              <w:spacing w:line="360" w:lineRule="auto"/>
              <w:rPr>
                <w:rFonts w:ascii="Arial" w:hAnsi="Arial" w:cs="Arial"/>
                <w:sz w:val="24"/>
                <w:szCs w:val="24"/>
              </w:rPr>
            </w:pPr>
          </w:p>
          <w:p w14:paraId="7DA8F672" w14:textId="2EB6BB02"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Durante la presentación</w:t>
            </w:r>
            <w:r w:rsidR="00C671C9">
              <w:rPr>
                <w:rFonts w:ascii="Arial" w:hAnsi="Arial" w:cs="Arial"/>
                <w:b/>
                <w:sz w:val="24"/>
                <w:szCs w:val="24"/>
              </w:rPr>
              <w:t xml:space="preserve"> </w:t>
            </w:r>
          </w:p>
          <w:p w14:paraId="5603611C" w14:textId="77777777" w:rsidR="00B12B03" w:rsidRPr="003A2015" w:rsidRDefault="00B12B03" w:rsidP="003A2015">
            <w:pPr>
              <w:spacing w:line="360" w:lineRule="auto"/>
              <w:rPr>
                <w:rFonts w:ascii="Arial" w:hAnsi="Arial" w:cs="Arial"/>
                <w:sz w:val="24"/>
                <w:szCs w:val="24"/>
              </w:rPr>
            </w:pPr>
          </w:p>
          <w:p w14:paraId="5AB14603"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En el trascurso de la animación se puede parar el video para hacer énfasis en lo presentado.</w:t>
            </w:r>
          </w:p>
          <w:p w14:paraId="5DD7CEEF" w14:textId="77777777" w:rsidR="00B12B03" w:rsidRPr="003A2015" w:rsidRDefault="00B12B03" w:rsidP="003A2015">
            <w:pPr>
              <w:spacing w:line="360" w:lineRule="auto"/>
              <w:rPr>
                <w:rFonts w:ascii="Arial" w:hAnsi="Arial" w:cs="Arial"/>
                <w:sz w:val="24"/>
                <w:szCs w:val="24"/>
              </w:rPr>
            </w:pPr>
          </w:p>
          <w:p w14:paraId="3B2A8B9A" w14:textId="3028D65E" w:rsidR="00B12B03" w:rsidRPr="003A2015" w:rsidRDefault="00146C06" w:rsidP="003A2015">
            <w:pPr>
              <w:spacing w:line="360" w:lineRule="auto"/>
              <w:rPr>
                <w:rFonts w:ascii="Arial" w:hAnsi="Arial" w:cs="Arial"/>
                <w:sz w:val="24"/>
                <w:szCs w:val="24"/>
              </w:rPr>
            </w:pPr>
            <w:r>
              <w:rPr>
                <w:rFonts w:ascii="Arial" w:hAnsi="Arial" w:cs="Arial"/>
                <w:sz w:val="24"/>
                <w:szCs w:val="24"/>
              </w:rPr>
              <w:t>Deténgase</w:t>
            </w:r>
            <w:r w:rsidR="00B12B03" w:rsidRPr="003A2015">
              <w:rPr>
                <w:rFonts w:ascii="Arial" w:hAnsi="Arial" w:cs="Arial"/>
                <w:sz w:val="24"/>
                <w:szCs w:val="24"/>
              </w:rPr>
              <w:t xml:space="preserve"> </w:t>
            </w:r>
            <w:r w:rsidR="00AB66CE">
              <w:rPr>
                <w:rFonts w:ascii="Arial" w:hAnsi="Arial" w:cs="Arial"/>
                <w:sz w:val="24"/>
                <w:szCs w:val="24"/>
              </w:rPr>
              <w:t>en el minuto 58,</w:t>
            </w:r>
            <w:r w:rsidR="00AB66CE" w:rsidRPr="003A2015">
              <w:rPr>
                <w:rFonts w:ascii="Arial" w:hAnsi="Arial" w:cs="Arial"/>
                <w:sz w:val="24"/>
                <w:szCs w:val="24"/>
              </w:rPr>
              <w:t xml:space="preserve"> </w:t>
            </w:r>
            <w:r w:rsidR="00B12B03" w:rsidRPr="003A2015">
              <w:rPr>
                <w:rFonts w:ascii="Arial" w:hAnsi="Arial" w:cs="Arial"/>
                <w:sz w:val="24"/>
                <w:szCs w:val="24"/>
              </w:rPr>
              <w:t>para despejar las dudas que se presentan</w:t>
            </w:r>
            <w:r w:rsidR="00AB66CE">
              <w:rPr>
                <w:rFonts w:ascii="Arial" w:hAnsi="Arial" w:cs="Arial"/>
                <w:sz w:val="24"/>
                <w:szCs w:val="24"/>
              </w:rPr>
              <w:t>,</w:t>
            </w:r>
            <w:r w:rsidR="00B12B03" w:rsidRPr="003A2015">
              <w:rPr>
                <w:rFonts w:ascii="Arial" w:hAnsi="Arial" w:cs="Arial"/>
                <w:sz w:val="24"/>
                <w:szCs w:val="24"/>
              </w:rPr>
              <w:t xml:space="preserve"> e insistir en las características </w:t>
            </w:r>
            <w:r w:rsidR="00DA6329">
              <w:rPr>
                <w:rFonts w:ascii="Arial" w:hAnsi="Arial" w:cs="Arial"/>
                <w:sz w:val="24"/>
                <w:szCs w:val="24"/>
              </w:rPr>
              <w:t>de</w:t>
            </w:r>
            <w:r w:rsidR="00B12B03" w:rsidRPr="003A2015">
              <w:rPr>
                <w:rFonts w:ascii="Arial" w:hAnsi="Arial" w:cs="Arial"/>
                <w:sz w:val="24"/>
                <w:szCs w:val="24"/>
              </w:rPr>
              <w:t xml:space="preserve"> los sólidos y los líquidos.</w:t>
            </w:r>
            <w:r w:rsidR="00C671C9">
              <w:rPr>
                <w:rFonts w:ascii="Arial" w:hAnsi="Arial" w:cs="Arial"/>
                <w:sz w:val="24"/>
                <w:szCs w:val="24"/>
              </w:rPr>
              <w:t xml:space="preserve"> </w:t>
            </w:r>
          </w:p>
          <w:p w14:paraId="6A3A788C" w14:textId="77777777" w:rsidR="00B12B03" w:rsidRPr="003A2015" w:rsidRDefault="00B12B03" w:rsidP="003A2015">
            <w:pPr>
              <w:spacing w:line="360" w:lineRule="auto"/>
              <w:rPr>
                <w:rFonts w:ascii="Arial" w:hAnsi="Arial" w:cs="Arial"/>
                <w:sz w:val="24"/>
                <w:szCs w:val="24"/>
              </w:rPr>
            </w:pPr>
          </w:p>
          <w:p w14:paraId="602F7863" w14:textId="200F195A" w:rsidR="00B12B03" w:rsidRPr="003A2015" w:rsidRDefault="00AB66CE" w:rsidP="003A2015">
            <w:pPr>
              <w:spacing w:line="360" w:lineRule="auto"/>
              <w:rPr>
                <w:rFonts w:ascii="Arial" w:hAnsi="Arial" w:cs="Arial"/>
                <w:sz w:val="24"/>
                <w:szCs w:val="24"/>
              </w:rPr>
            </w:pPr>
            <w:r w:rsidRPr="003A2015">
              <w:rPr>
                <w:rFonts w:ascii="Arial" w:hAnsi="Arial" w:cs="Arial"/>
                <w:sz w:val="24"/>
                <w:szCs w:val="24"/>
              </w:rPr>
              <w:t>Tra</w:t>
            </w:r>
            <w:r>
              <w:rPr>
                <w:rFonts w:ascii="Arial" w:hAnsi="Arial" w:cs="Arial"/>
                <w:sz w:val="24"/>
                <w:szCs w:val="24"/>
              </w:rPr>
              <w:t>ns</w:t>
            </w:r>
            <w:r w:rsidRPr="003A2015">
              <w:rPr>
                <w:rFonts w:ascii="Arial" w:hAnsi="Arial" w:cs="Arial"/>
                <w:sz w:val="24"/>
                <w:szCs w:val="24"/>
              </w:rPr>
              <w:t>curridos</w:t>
            </w:r>
            <w:r>
              <w:rPr>
                <w:rFonts w:ascii="Arial" w:hAnsi="Arial" w:cs="Arial"/>
                <w:sz w:val="24"/>
                <w:szCs w:val="24"/>
              </w:rPr>
              <w:t xml:space="preserve"> </w:t>
            </w:r>
            <w:r w:rsidR="00B12B03" w:rsidRPr="003A2015">
              <w:rPr>
                <w:rFonts w:ascii="Arial" w:hAnsi="Arial" w:cs="Arial"/>
                <w:sz w:val="24"/>
                <w:szCs w:val="24"/>
              </w:rPr>
              <w:t>1 minuto</w:t>
            </w:r>
            <w:r w:rsidR="00C671C9">
              <w:rPr>
                <w:rFonts w:ascii="Arial" w:hAnsi="Arial" w:cs="Arial"/>
                <w:sz w:val="24"/>
                <w:szCs w:val="24"/>
              </w:rPr>
              <w:t xml:space="preserve"> </w:t>
            </w:r>
            <w:r w:rsidR="00B12B03" w:rsidRPr="003A2015">
              <w:rPr>
                <w:rFonts w:ascii="Arial" w:hAnsi="Arial" w:cs="Arial"/>
                <w:sz w:val="24"/>
                <w:szCs w:val="24"/>
              </w:rPr>
              <w:t xml:space="preserve">y 48 segundos, </w:t>
            </w:r>
            <w:r w:rsidR="00146C06" w:rsidRPr="003A2015">
              <w:rPr>
                <w:rFonts w:ascii="Arial" w:hAnsi="Arial" w:cs="Arial"/>
                <w:sz w:val="24"/>
                <w:szCs w:val="24"/>
              </w:rPr>
              <w:t>deten</w:t>
            </w:r>
            <w:r w:rsidR="00146C06">
              <w:rPr>
                <w:rFonts w:ascii="Arial" w:hAnsi="Arial" w:cs="Arial"/>
                <w:sz w:val="24"/>
                <w:szCs w:val="24"/>
              </w:rPr>
              <w:t>ga</w:t>
            </w:r>
            <w:r w:rsidR="00146C06" w:rsidRPr="003A2015">
              <w:rPr>
                <w:rFonts w:ascii="Arial" w:hAnsi="Arial" w:cs="Arial"/>
                <w:sz w:val="24"/>
                <w:szCs w:val="24"/>
              </w:rPr>
              <w:t xml:space="preserve"> </w:t>
            </w:r>
            <w:r w:rsidR="00B12B03" w:rsidRPr="003A2015">
              <w:rPr>
                <w:rFonts w:ascii="Arial" w:hAnsi="Arial" w:cs="Arial"/>
                <w:sz w:val="24"/>
                <w:szCs w:val="24"/>
              </w:rPr>
              <w:t xml:space="preserve">la animación y </w:t>
            </w:r>
            <w:r w:rsidR="00146C06" w:rsidRPr="003A2015">
              <w:rPr>
                <w:rFonts w:ascii="Arial" w:hAnsi="Arial" w:cs="Arial"/>
                <w:sz w:val="24"/>
                <w:szCs w:val="24"/>
              </w:rPr>
              <w:t>preg</w:t>
            </w:r>
            <w:r w:rsidR="00146C06">
              <w:rPr>
                <w:rFonts w:ascii="Arial" w:hAnsi="Arial" w:cs="Arial"/>
                <w:sz w:val="24"/>
                <w:szCs w:val="24"/>
              </w:rPr>
              <w:t>únte</w:t>
            </w:r>
            <w:r w:rsidR="00146C06" w:rsidRPr="003A2015">
              <w:rPr>
                <w:rFonts w:ascii="Arial" w:hAnsi="Arial" w:cs="Arial"/>
                <w:sz w:val="24"/>
                <w:szCs w:val="24"/>
              </w:rPr>
              <w:t xml:space="preserve">les </w:t>
            </w:r>
            <w:r w:rsidRPr="003A2015">
              <w:rPr>
                <w:rFonts w:ascii="Arial" w:hAnsi="Arial" w:cs="Arial"/>
                <w:sz w:val="24"/>
                <w:szCs w:val="24"/>
              </w:rPr>
              <w:t>qu</w:t>
            </w:r>
            <w:r>
              <w:rPr>
                <w:rFonts w:ascii="Arial" w:hAnsi="Arial" w:cs="Arial"/>
                <w:sz w:val="24"/>
                <w:szCs w:val="24"/>
              </w:rPr>
              <w:t>é</w:t>
            </w:r>
            <w:r w:rsidRPr="003A2015">
              <w:rPr>
                <w:rFonts w:ascii="Arial" w:hAnsi="Arial" w:cs="Arial"/>
                <w:sz w:val="24"/>
                <w:szCs w:val="24"/>
              </w:rPr>
              <w:t xml:space="preserve"> </w:t>
            </w:r>
            <w:r w:rsidR="00B12B03" w:rsidRPr="003A2015">
              <w:rPr>
                <w:rFonts w:ascii="Arial" w:hAnsi="Arial" w:cs="Arial"/>
                <w:sz w:val="24"/>
                <w:szCs w:val="24"/>
              </w:rPr>
              <w:t xml:space="preserve">entendieron por puntos de fusión y ebullición. </w:t>
            </w:r>
            <w:r w:rsidRPr="003A2015">
              <w:rPr>
                <w:rFonts w:ascii="Arial" w:hAnsi="Arial" w:cs="Arial"/>
                <w:sz w:val="24"/>
                <w:szCs w:val="24"/>
              </w:rPr>
              <w:t>Aprovech</w:t>
            </w:r>
            <w:r>
              <w:rPr>
                <w:rFonts w:ascii="Arial" w:hAnsi="Arial" w:cs="Arial"/>
                <w:sz w:val="24"/>
                <w:szCs w:val="24"/>
              </w:rPr>
              <w:t>e</w:t>
            </w:r>
            <w:r w:rsidRPr="003A2015">
              <w:rPr>
                <w:rFonts w:ascii="Arial" w:hAnsi="Arial" w:cs="Arial"/>
                <w:sz w:val="24"/>
                <w:szCs w:val="24"/>
              </w:rPr>
              <w:t xml:space="preserve"> </w:t>
            </w:r>
            <w:r w:rsidR="00B12B03" w:rsidRPr="003A2015">
              <w:rPr>
                <w:rFonts w:ascii="Arial" w:hAnsi="Arial" w:cs="Arial"/>
                <w:sz w:val="24"/>
                <w:szCs w:val="24"/>
              </w:rPr>
              <w:t>el momento para aclarar dudas</w:t>
            </w:r>
            <w:r w:rsidR="00C671C9">
              <w:rPr>
                <w:rFonts w:ascii="Arial" w:hAnsi="Arial" w:cs="Arial"/>
                <w:sz w:val="24"/>
                <w:szCs w:val="24"/>
              </w:rPr>
              <w:t xml:space="preserve"> </w:t>
            </w:r>
            <w:r w:rsidR="00B12B03" w:rsidRPr="003A2015">
              <w:rPr>
                <w:rFonts w:ascii="Arial" w:hAnsi="Arial" w:cs="Arial"/>
                <w:sz w:val="24"/>
                <w:szCs w:val="24"/>
              </w:rPr>
              <w:t xml:space="preserve">mediante ejemplos de puntos de fusión y ebullición. </w:t>
            </w:r>
          </w:p>
          <w:p w14:paraId="182A4C87" w14:textId="77777777" w:rsidR="00B12B03" w:rsidRPr="003A2015" w:rsidRDefault="00B12B03" w:rsidP="003A2015">
            <w:pPr>
              <w:spacing w:line="360" w:lineRule="auto"/>
              <w:rPr>
                <w:rFonts w:ascii="Arial" w:hAnsi="Arial" w:cs="Arial"/>
                <w:sz w:val="24"/>
                <w:szCs w:val="24"/>
              </w:rPr>
            </w:pPr>
          </w:p>
          <w:p w14:paraId="29C6935D"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 xml:space="preserve">Después de la presentación </w:t>
            </w:r>
          </w:p>
          <w:p w14:paraId="421012BA" w14:textId="77777777" w:rsidR="00B12B03" w:rsidRPr="003A2015" w:rsidRDefault="00B12B03" w:rsidP="003A2015">
            <w:pPr>
              <w:spacing w:line="360" w:lineRule="auto"/>
              <w:rPr>
                <w:rFonts w:ascii="Arial" w:hAnsi="Arial" w:cs="Arial"/>
                <w:sz w:val="24"/>
                <w:szCs w:val="24"/>
              </w:rPr>
            </w:pPr>
          </w:p>
          <w:p w14:paraId="7DAB4F65" w14:textId="536A681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Para trabajar los cambios de estado de la materia, pregunt</w:t>
            </w:r>
            <w:r w:rsidR="00146C06">
              <w:rPr>
                <w:rFonts w:ascii="Arial" w:hAnsi="Arial" w:cs="Arial"/>
                <w:sz w:val="24"/>
                <w:szCs w:val="24"/>
              </w:rPr>
              <w:t>e</w:t>
            </w:r>
            <w:r w:rsidRPr="003A2015">
              <w:rPr>
                <w:rFonts w:ascii="Arial" w:hAnsi="Arial" w:cs="Arial"/>
                <w:sz w:val="24"/>
                <w:szCs w:val="24"/>
              </w:rPr>
              <w:t>:</w:t>
            </w:r>
          </w:p>
          <w:p w14:paraId="3011D020"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¿Por qué un sólido pasa a líquido al proporcionarle energía calorífica? ¿Y por qué puede pasar luego a gas? </w:t>
            </w:r>
          </w:p>
          <w:p w14:paraId="366A2DD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hace la energía calorífica?</w:t>
            </w:r>
          </w:p>
          <w:p w14:paraId="226CB518"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ocurre con los enlaces que unen las partículas?</w:t>
            </w:r>
          </w:p>
          <w:p w14:paraId="3F6C3176"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 ¿Cómo están las partículas en los sólidos? ¿Y en los líquidos </w:t>
            </w:r>
            <w:r w:rsidRPr="003A2015">
              <w:rPr>
                <w:rFonts w:ascii="Arial" w:hAnsi="Arial" w:cs="Arial"/>
                <w:sz w:val="24"/>
                <w:szCs w:val="24"/>
              </w:rPr>
              <w:lastRenderedPageBreak/>
              <w:t>y gases?</w:t>
            </w:r>
          </w:p>
          <w:p w14:paraId="34B24A3E" w14:textId="77777777" w:rsidR="00B12B03" w:rsidRPr="003A2015" w:rsidRDefault="00B12B03" w:rsidP="003A2015">
            <w:pPr>
              <w:spacing w:line="360" w:lineRule="auto"/>
              <w:rPr>
                <w:rFonts w:ascii="Arial" w:hAnsi="Arial" w:cs="Arial"/>
                <w:sz w:val="24"/>
                <w:szCs w:val="24"/>
              </w:rPr>
            </w:pPr>
          </w:p>
          <w:p w14:paraId="36D70637" w14:textId="1428CF5D" w:rsidR="00B12B03" w:rsidRPr="003A2015" w:rsidRDefault="00146C06" w:rsidP="003A2015">
            <w:pPr>
              <w:spacing w:line="360" w:lineRule="auto"/>
              <w:rPr>
                <w:rFonts w:ascii="Arial" w:hAnsi="Arial" w:cs="Arial"/>
                <w:sz w:val="24"/>
                <w:szCs w:val="24"/>
              </w:rPr>
            </w:pPr>
            <w:r>
              <w:rPr>
                <w:rFonts w:ascii="Arial" w:hAnsi="Arial" w:cs="Arial"/>
                <w:sz w:val="24"/>
                <w:szCs w:val="24"/>
              </w:rPr>
              <w:t>Explique</w:t>
            </w:r>
            <w:r w:rsidR="00B12B03" w:rsidRPr="003A2015">
              <w:rPr>
                <w:rFonts w:ascii="Arial" w:hAnsi="Arial" w:cs="Arial"/>
                <w:sz w:val="24"/>
                <w:szCs w:val="24"/>
              </w:rPr>
              <w:t xml:space="preserve"> que la energía calorífica rompe</w:t>
            </w:r>
            <w:r w:rsidR="00C671C9">
              <w:rPr>
                <w:rFonts w:ascii="Arial" w:hAnsi="Arial" w:cs="Arial"/>
                <w:sz w:val="24"/>
                <w:szCs w:val="24"/>
              </w:rPr>
              <w:t xml:space="preserve"> </w:t>
            </w:r>
            <w:r w:rsidR="00B12B03" w:rsidRPr="003A2015">
              <w:rPr>
                <w:rFonts w:ascii="Arial" w:hAnsi="Arial" w:cs="Arial"/>
                <w:sz w:val="24"/>
                <w:szCs w:val="24"/>
              </w:rPr>
              <w:t xml:space="preserve">los enlaces que mantienen </w:t>
            </w:r>
            <w:r w:rsidR="002F7FDA" w:rsidRPr="003A2015">
              <w:rPr>
                <w:rFonts w:ascii="Arial" w:hAnsi="Arial" w:cs="Arial"/>
                <w:sz w:val="24"/>
                <w:szCs w:val="24"/>
              </w:rPr>
              <w:t>acopladas</w:t>
            </w:r>
            <w:r w:rsidR="00C671C9">
              <w:rPr>
                <w:rFonts w:ascii="Arial" w:hAnsi="Arial" w:cs="Arial"/>
                <w:sz w:val="24"/>
                <w:szCs w:val="24"/>
              </w:rPr>
              <w:t xml:space="preserve"> </w:t>
            </w:r>
            <w:r w:rsidR="00B12B03" w:rsidRPr="003A2015">
              <w:rPr>
                <w:rFonts w:ascii="Arial" w:hAnsi="Arial" w:cs="Arial"/>
                <w:sz w:val="24"/>
                <w:szCs w:val="24"/>
              </w:rPr>
              <w:t>las unidades (o partículas) (átomos</w:t>
            </w:r>
            <w:r w:rsidR="00AB66CE">
              <w:rPr>
                <w:rFonts w:ascii="Arial" w:hAnsi="Arial" w:cs="Arial"/>
                <w:sz w:val="24"/>
                <w:szCs w:val="24"/>
              </w:rPr>
              <w:t>,</w:t>
            </w:r>
            <w:r w:rsidR="00B12B03" w:rsidRPr="003A2015">
              <w:rPr>
                <w:rFonts w:ascii="Arial" w:hAnsi="Arial" w:cs="Arial"/>
                <w:sz w:val="24"/>
                <w:szCs w:val="24"/>
              </w:rPr>
              <w:t xml:space="preserve"> moléculas) que conforman el sólido, lo que proporciona libertad a sus átomos y la materia adquiere otro estado</w:t>
            </w:r>
            <w:r w:rsidR="002F7FDA">
              <w:rPr>
                <w:rFonts w:ascii="Arial" w:hAnsi="Arial" w:cs="Arial"/>
                <w:sz w:val="24"/>
                <w:szCs w:val="24"/>
              </w:rPr>
              <w:t>.</w:t>
            </w:r>
          </w:p>
          <w:p w14:paraId="72162FB7" w14:textId="77777777" w:rsidR="00B12B03" w:rsidRPr="003A2015" w:rsidRDefault="00B12B03" w:rsidP="003A2015">
            <w:pPr>
              <w:spacing w:line="360" w:lineRule="auto"/>
              <w:rPr>
                <w:rFonts w:ascii="Arial" w:hAnsi="Arial" w:cs="Arial"/>
                <w:sz w:val="24"/>
                <w:szCs w:val="24"/>
              </w:rPr>
            </w:pPr>
          </w:p>
          <w:p w14:paraId="5831611C" w14:textId="2FB8698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En cuanto al plasma, comentado en la animación, pregunt</w:t>
            </w:r>
            <w:r w:rsidR="00146C06">
              <w:rPr>
                <w:rFonts w:ascii="Arial" w:hAnsi="Arial" w:cs="Arial"/>
                <w:sz w:val="24"/>
                <w:szCs w:val="24"/>
              </w:rPr>
              <w:t>e</w:t>
            </w:r>
            <w:r w:rsidRPr="003A2015">
              <w:rPr>
                <w:rFonts w:ascii="Arial" w:hAnsi="Arial" w:cs="Arial"/>
                <w:sz w:val="24"/>
                <w:szCs w:val="24"/>
              </w:rPr>
              <w:t>:</w:t>
            </w:r>
          </w:p>
          <w:p w14:paraId="79676315" w14:textId="50B604D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¿Conocían el estado de la materia plasma?</w:t>
            </w:r>
          </w:p>
          <w:p w14:paraId="0E511CC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¿Qué ejemplos existen de plasma tanto naturales como artificiales? Estrellas, nebulosas, rayos, aurora boreal, ionosfera, pantallas de plasma y tubos fluorescentes.</w:t>
            </w:r>
          </w:p>
          <w:p w14:paraId="58C9092E" w14:textId="77777777" w:rsidR="00B12B03" w:rsidRPr="003A2015" w:rsidRDefault="00B12B03" w:rsidP="003A2015">
            <w:pPr>
              <w:spacing w:line="360" w:lineRule="auto"/>
              <w:rPr>
                <w:rFonts w:ascii="Arial" w:hAnsi="Arial" w:cs="Arial"/>
                <w:sz w:val="24"/>
                <w:szCs w:val="24"/>
              </w:rPr>
            </w:pPr>
          </w:p>
          <w:p w14:paraId="33720739" w14:textId="77777777" w:rsidR="00B12B03" w:rsidRPr="003A2015" w:rsidRDefault="00B12B03" w:rsidP="003A2015">
            <w:pPr>
              <w:spacing w:line="360" w:lineRule="auto"/>
              <w:rPr>
                <w:rFonts w:ascii="Arial" w:hAnsi="Arial" w:cs="Arial"/>
                <w:sz w:val="24"/>
                <w:szCs w:val="24"/>
              </w:rPr>
            </w:pPr>
          </w:p>
          <w:p w14:paraId="388BE38F" w14:textId="32C2A24F" w:rsidR="00B12B03" w:rsidRPr="003A2015" w:rsidRDefault="00B12B03" w:rsidP="003A2015">
            <w:pPr>
              <w:pStyle w:val="Ttulo7"/>
              <w:spacing w:line="360" w:lineRule="auto"/>
              <w:outlineLvl w:val="6"/>
              <w:rPr>
                <w:rFonts w:ascii="Arial" w:hAnsi="Arial" w:cs="Arial"/>
                <w:i w:val="0"/>
                <w:color w:val="auto"/>
                <w:sz w:val="24"/>
                <w:szCs w:val="24"/>
              </w:rPr>
            </w:pPr>
            <w:r w:rsidRPr="003A2015">
              <w:rPr>
                <w:rFonts w:ascii="Arial" w:hAnsi="Arial" w:cs="Arial"/>
                <w:i w:val="0"/>
                <w:color w:val="auto"/>
                <w:sz w:val="24"/>
                <w:szCs w:val="24"/>
              </w:rPr>
              <w:t>Se puede ampliar la información sobre los estados de la materia en la página web del Centro Nacional de Investigación y Comunicación Educativa (CNICE) del Ministerio de Educación</w:t>
            </w:r>
            <w:r w:rsidR="002F7FDA">
              <w:rPr>
                <w:rFonts w:ascii="Arial" w:hAnsi="Arial" w:cs="Arial"/>
                <w:i w:val="0"/>
                <w:color w:val="auto"/>
                <w:sz w:val="24"/>
                <w:szCs w:val="24"/>
              </w:rPr>
              <w:t>,</w:t>
            </w:r>
            <w:r w:rsidRPr="003A2015">
              <w:rPr>
                <w:rFonts w:ascii="Arial" w:hAnsi="Arial" w:cs="Arial"/>
                <w:i w:val="0"/>
                <w:color w:val="auto"/>
                <w:sz w:val="24"/>
                <w:szCs w:val="24"/>
              </w:rPr>
              <w:t xml:space="preserve"> donde tiene acceso a explicaciones teóricas, esquemas, animaciones y actividades interactivas relacionadas que puede proponer a los </w:t>
            </w:r>
            <w:r w:rsidR="000F34F0">
              <w:rPr>
                <w:rFonts w:ascii="Arial" w:hAnsi="Arial" w:cs="Arial"/>
                <w:i w:val="0"/>
                <w:color w:val="auto"/>
                <w:sz w:val="24"/>
                <w:szCs w:val="24"/>
              </w:rPr>
              <w:t>estudiantes</w:t>
            </w:r>
            <w:r w:rsidRPr="003A2015">
              <w:rPr>
                <w:rFonts w:ascii="Arial" w:hAnsi="Arial" w:cs="Arial"/>
                <w:i w:val="0"/>
                <w:color w:val="auto"/>
                <w:sz w:val="24"/>
                <w:szCs w:val="24"/>
              </w:rPr>
              <w:t xml:space="preserve"> </w:t>
            </w:r>
            <w:r w:rsidR="00333BFB" w:rsidRPr="003A2015">
              <w:rPr>
                <w:rFonts w:ascii="Arial" w:hAnsi="Arial" w:cs="Arial"/>
                <w:i w:val="0"/>
                <w:sz w:val="24"/>
                <w:szCs w:val="24"/>
              </w:rPr>
              <w:t>[</w:t>
            </w:r>
            <w:r w:rsidR="00116EF3">
              <w:fldChar w:fldCharType="begin"/>
            </w:r>
            <w:r w:rsidR="00116EF3">
              <w:instrText xml:space="preserve"> HYPERLINK "http://concurso.cnice.mec.es/cnice2005/93_iniciacion_interactiva_materia/curso/materiales/estados/estados1.htm" \t "_blank" </w:instrText>
            </w:r>
            <w:r w:rsidR="00116EF3">
              <w:fldChar w:fldCharType="separate"/>
            </w:r>
            <w:r w:rsidR="00333BFB" w:rsidRPr="003A2015">
              <w:rPr>
                <w:rStyle w:val="Hipervnculo"/>
                <w:rFonts w:ascii="Arial" w:hAnsi="Arial" w:cs="Arial"/>
                <w:i w:val="0"/>
                <w:sz w:val="24"/>
                <w:szCs w:val="24"/>
              </w:rPr>
              <w:t>VER</w:t>
            </w:r>
            <w:r w:rsidR="00116EF3">
              <w:rPr>
                <w:rStyle w:val="Hipervnculo"/>
                <w:rFonts w:ascii="Arial" w:hAnsi="Arial" w:cs="Arial"/>
                <w:i w:val="0"/>
              </w:rPr>
              <w:fldChar w:fldCharType="end"/>
            </w:r>
            <w:r w:rsidR="00333BFB" w:rsidRPr="003A2015">
              <w:rPr>
                <w:rFonts w:ascii="Arial" w:hAnsi="Arial" w:cs="Arial"/>
                <w:i w:val="0"/>
                <w:sz w:val="24"/>
                <w:szCs w:val="24"/>
              </w:rPr>
              <w:t>]</w:t>
            </w:r>
            <w:r w:rsidRPr="003A2015">
              <w:rPr>
                <w:rFonts w:ascii="Arial" w:hAnsi="Arial" w:cs="Arial"/>
                <w:i w:val="0"/>
                <w:color w:val="auto"/>
                <w:sz w:val="24"/>
                <w:szCs w:val="24"/>
              </w:rPr>
              <w:t>.</w:t>
            </w:r>
          </w:p>
          <w:p w14:paraId="69A5B439" w14:textId="77777777" w:rsidR="00B12B03" w:rsidRPr="003A2015" w:rsidRDefault="00B12B03" w:rsidP="003A2015">
            <w:pPr>
              <w:spacing w:line="360" w:lineRule="auto"/>
              <w:rPr>
                <w:rFonts w:ascii="Arial" w:hAnsi="Arial" w:cs="Arial"/>
                <w:sz w:val="24"/>
                <w:szCs w:val="24"/>
              </w:rPr>
            </w:pPr>
          </w:p>
          <w:p w14:paraId="14FFCF4B" w14:textId="507DDF0A"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34C028E5" w14:textId="77777777" w:rsidR="00B12B03" w:rsidRPr="003A2015" w:rsidRDefault="00B12B03" w:rsidP="003A2015">
            <w:pPr>
              <w:spacing w:line="360" w:lineRule="auto"/>
              <w:rPr>
                <w:rFonts w:ascii="Arial" w:hAnsi="Arial" w:cs="Arial"/>
                <w:b/>
                <w:sz w:val="24"/>
                <w:szCs w:val="24"/>
              </w:rPr>
            </w:pPr>
          </w:p>
          <w:p w14:paraId="4AED98F4"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Sólido</w:t>
            </w:r>
          </w:p>
          <w:p w14:paraId="1811B896"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que sus moléculas están muy unidas y adoptan formas bien definidas. Por esto, los cuerpos sólidos tienen un volumen constante y su forma es invariable.</w:t>
            </w:r>
          </w:p>
          <w:p w14:paraId="7AE31433" w14:textId="77777777" w:rsidR="00B12B03" w:rsidRPr="003A2015" w:rsidRDefault="00B12B03" w:rsidP="003A2015">
            <w:pPr>
              <w:spacing w:line="360" w:lineRule="auto"/>
              <w:rPr>
                <w:rFonts w:ascii="Arial" w:hAnsi="Arial" w:cs="Arial"/>
                <w:sz w:val="24"/>
                <w:szCs w:val="24"/>
              </w:rPr>
            </w:pPr>
          </w:p>
          <w:p w14:paraId="748AF43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Líquido</w:t>
            </w:r>
          </w:p>
          <w:p w14:paraId="11C6EBD2" w14:textId="6FD988D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forma de fluido</w:t>
            </w:r>
            <w:r w:rsidR="004717E7">
              <w:rPr>
                <w:rFonts w:ascii="Arial" w:hAnsi="Arial" w:cs="Arial"/>
                <w:sz w:val="24"/>
                <w:szCs w:val="24"/>
              </w:rPr>
              <w:t>,</w:t>
            </w:r>
            <w:r w:rsidRPr="003A2015">
              <w:rPr>
                <w:rFonts w:ascii="Arial" w:hAnsi="Arial" w:cs="Arial"/>
                <w:sz w:val="24"/>
                <w:szCs w:val="24"/>
              </w:rPr>
              <w:t xml:space="preserve"> en que sus moléculas </w:t>
            </w:r>
            <w:r w:rsidRPr="003A2015">
              <w:rPr>
                <w:rFonts w:ascii="Arial" w:hAnsi="Arial" w:cs="Arial"/>
                <w:sz w:val="24"/>
                <w:szCs w:val="24"/>
              </w:rPr>
              <w:lastRenderedPageBreak/>
              <w:t>no están tan unidas como en los sólidos</w:t>
            </w:r>
            <w:r w:rsidR="004717E7">
              <w:rPr>
                <w:rFonts w:ascii="Arial" w:hAnsi="Arial" w:cs="Arial"/>
                <w:sz w:val="24"/>
                <w:szCs w:val="24"/>
              </w:rPr>
              <w:t>,</w:t>
            </w:r>
            <w:r w:rsidRPr="003A2015">
              <w:rPr>
                <w:rFonts w:ascii="Arial" w:hAnsi="Arial" w:cs="Arial"/>
                <w:sz w:val="24"/>
                <w:szCs w:val="24"/>
              </w:rPr>
              <w:t xml:space="preserve"> sino que tienen cierta libertad. Las distancias entre las moléculas son constantes dentro de un margen. Por tanto, los cuerpos líquidos tiene un volumen constante pero su forma es variable y se adapta al recipiente que los contiene.</w:t>
            </w:r>
          </w:p>
          <w:p w14:paraId="1751A00C" w14:textId="77777777" w:rsidR="00B12B03" w:rsidRPr="003A2015" w:rsidRDefault="00B12B03" w:rsidP="003A2015">
            <w:pPr>
              <w:spacing w:line="360" w:lineRule="auto"/>
              <w:rPr>
                <w:rFonts w:ascii="Arial" w:hAnsi="Arial" w:cs="Arial"/>
                <w:sz w:val="24"/>
                <w:szCs w:val="24"/>
              </w:rPr>
            </w:pPr>
          </w:p>
          <w:p w14:paraId="3175AE26"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Gas</w:t>
            </w:r>
          </w:p>
          <w:p w14:paraId="0AA6ADB7" w14:textId="62E62A7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Estado de la materia en forma de fluido</w:t>
            </w:r>
            <w:r w:rsidR="004717E7">
              <w:rPr>
                <w:rFonts w:ascii="Arial" w:hAnsi="Arial" w:cs="Arial"/>
                <w:sz w:val="24"/>
                <w:szCs w:val="24"/>
              </w:rPr>
              <w:t>,</w:t>
            </w:r>
            <w:r w:rsidRPr="003A2015">
              <w:rPr>
                <w:rFonts w:ascii="Arial" w:hAnsi="Arial" w:cs="Arial"/>
                <w:sz w:val="24"/>
                <w:szCs w:val="24"/>
              </w:rPr>
              <w:t xml:space="preserve"> en que sus moléculas no tienen ningún tipo de unión y tienen libertad total. Por ello, el volumen y la forma de los cuerpos gaseosos son variables y se comprimen o expanden.</w:t>
            </w:r>
          </w:p>
          <w:p w14:paraId="37630B04" w14:textId="77777777" w:rsidR="00B12B03" w:rsidRPr="003A2015" w:rsidRDefault="00B12B03" w:rsidP="003A2015">
            <w:pPr>
              <w:spacing w:line="360" w:lineRule="auto"/>
              <w:rPr>
                <w:rFonts w:ascii="Arial" w:hAnsi="Arial" w:cs="Arial"/>
                <w:sz w:val="24"/>
                <w:szCs w:val="24"/>
              </w:rPr>
            </w:pPr>
          </w:p>
          <w:p w14:paraId="6DAA6181"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Plasma</w:t>
            </w:r>
          </w:p>
          <w:p w14:paraId="3C6B95E3" w14:textId="076284C8"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Cuarto estado de la materia parecido al gas</w:t>
            </w:r>
            <w:r w:rsidR="004717E7">
              <w:rPr>
                <w:rFonts w:ascii="Arial" w:hAnsi="Arial" w:cs="Arial"/>
                <w:sz w:val="24"/>
                <w:szCs w:val="24"/>
              </w:rPr>
              <w:t>,</w:t>
            </w:r>
            <w:r w:rsidRPr="003A2015">
              <w:rPr>
                <w:rFonts w:ascii="Arial" w:hAnsi="Arial" w:cs="Arial"/>
                <w:sz w:val="24"/>
                <w:szCs w:val="24"/>
              </w:rPr>
              <w:t xml:space="preserve"> pero que presenta características físicas y químicas que </w:t>
            </w:r>
            <w:r w:rsidR="004717E7">
              <w:rPr>
                <w:rFonts w:ascii="Arial" w:hAnsi="Arial" w:cs="Arial"/>
                <w:sz w:val="24"/>
                <w:szCs w:val="24"/>
              </w:rPr>
              <w:t xml:space="preserve">lo </w:t>
            </w:r>
            <w:r w:rsidRPr="003A2015">
              <w:rPr>
                <w:rFonts w:ascii="Arial" w:hAnsi="Arial" w:cs="Arial"/>
                <w:sz w:val="24"/>
                <w:szCs w:val="24"/>
              </w:rPr>
              <w:t>hacen diferente. Una de estas características es que sus partículas están cargadas eléctricamente y no poseen equilibrio electromagnético. El plasma constituye la materia interna del Sol y las estrellas, por lo que abunda en el universo.</w:t>
            </w:r>
          </w:p>
          <w:p w14:paraId="06620141" w14:textId="77777777" w:rsidR="00B12B03" w:rsidRPr="003A2015" w:rsidRDefault="00B12B03" w:rsidP="003A2015">
            <w:pPr>
              <w:spacing w:line="360" w:lineRule="auto"/>
              <w:rPr>
                <w:rFonts w:ascii="Arial" w:hAnsi="Arial" w:cs="Arial"/>
                <w:sz w:val="24"/>
                <w:szCs w:val="24"/>
              </w:rPr>
            </w:pPr>
          </w:p>
          <w:p w14:paraId="78D6E1A4"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Fluido</w:t>
            </w:r>
          </w:p>
          <w:p w14:paraId="669B5845" w14:textId="698CB1D0" w:rsidR="00B12B03" w:rsidRPr="003A2015" w:rsidRDefault="004717E7" w:rsidP="003A2015">
            <w:pPr>
              <w:spacing w:line="360" w:lineRule="auto"/>
              <w:rPr>
                <w:rFonts w:ascii="Arial" w:hAnsi="Arial" w:cs="Arial"/>
                <w:sz w:val="24"/>
                <w:szCs w:val="24"/>
              </w:rPr>
            </w:pPr>
            <w:r>
              <w:rPr>
                <w:rFonts w:ascii="Arial" w:hAnsi="Arial" w:cs="Arial"/>
                <w:sz w:val="24"/>
                <w:szCs w:val="24"/>
              </w:rPr>
              <w:t>Toda</w:t>
            </w:r>
            <w:r w:rsidRPr="003A2015">
              <w:rPr>
                <w:rFonts w:ascii="Arial" w:hAnsi="Arial" w:cs="Arial"/>
                <w:sz w:val="24"/>
                <w:szCs w:val="24"/>
              </w:rPr>
              <w:t xml:space="preserve"> </w:t>
            </w:r>
            <w:r w:rsidR="00B12B03" w:rsidRPr="003A2015">
              <w:rPr>
                <w:rFonts w:ascii="Arial" w:hAnsi="Arial" w:cs="Arial"/>
                <w:sz w:val="24"/>
                <w:szCs w:val="24"/>
              </w:rPr>
              <w:t>sustancia que tenga la propiedad de adoptar cualquier forma y que se encuentre en estado líquido, gaseoso o de plasma. </w:t>
            </w:r>
          </w:p>
          <w:p w14:paraId="70964D78" w14:textId="77777777" w:rsidR="00B12B03" w:rsidRPr="003A2015" w:rsidRDefault="00B12B03" w:rsidP="003A2015">
            <w:pPr>
              <w:spacing w:line="360" w:lineRule="auto"/>
              <w:rPr>
                <w:rFonts w:ascii="Arial" w:hAnsi="Arial" w:cs="Arial"/>
                <w:sz w:val="24"/>
                <w:szCs w:val="24"/>
              </w:rPr>
            </w:pPr>
          </w:p>
          <w:p w14:paraId="5126DED7"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Cambio de estado</w:t>
            </w:r>
          </w:p>
          <w:p w14:paraId="5B3FCDAC"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Proceso por el cual la materia cambia de un estado de agregación a otro estado debido a la temperatura o la presión.</w:t>
            </w:r>
          </w:p>
          <w:p w14:paraId="39C22B15" w14:textId="77777777" w:rsidR="00B12B03" w:rsidRPr="003A2015" w:rsidRDefault="00B12B03" w:rsidP="003A2015">
            <w:pPr>
              <w:spacing w:line="360" w:lineRule="auto"/>
              <w:rPr>
                <w:rFonts w:ascii="Arial" w:hAnsi="Arial" w:cs="Arial"/>
                <w:b/>
                <w:sz w:val="24"/>
                <w:szCs w:val="24"/>
              </w:rPr>
            </w:pPr>
          </w:p>
          <w:p w14:paraId="68FB982C"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Punto de fusión</w:t>
            </w:r>
          </w:p>
          <w:p w14:paraId="1709BE22"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Temperatura a la que un cuerpo en estado sólido pasa a un </w:t>
            </w:r>
            <w:r w:rsidRPr="003A2015">
              <w:rPr>
                <w:rFonts w:ascii="Arial" w:hAnsi="Arial" w:cs="Arial"/>
                <w:sz w:val="24"/>
                <w:szCs w:val="24"/>
              </w:rPr>
              <w:lastRenderedPageBreak/>
              <w:t>estado líquido; por ejemplo, el hielo se funde y se convierte en agua cuando alcanza el punto de fusión (0 ºC).</w:t>
            </w:r>
          </w:p>
          <w:p w14:paraId="6BCFD246" w14:textId="77777777" w:rsidR="00B12B03" w:rsidRPr="003A2015" w:rsidRDefault="00B12B03" w:rsidP="003A2015">
            <w:pPr>
              <w:spacing w:line="360" w:lineRule="auto"/>
              <w:rPr>
                <w:rFonts w:ascii="Arial" w:hAnsi="Arial" w:cs="Arial"/>
                <w:sz w:val="24"/>
                <w:szCs w:val="24"/>
              </w:rPr>
            </w:pPr>
          </w:p>
          <w:p w14:paraId="1EC2C2EA"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Punto de ebullición</w:t>
            </w:r>
          </w:p>
          <w:p w14:paraId="30BC4BAC" w14:textId="77777777" w:rsidR="00B12B03" w:rsidRPr="003A2015" w:rsidRDefault="00B12B03" w:rsidP="003A2015">
            <w:pPr>
              <w:spacing w:line="360" w:lineRule="auto"/>
              <w:rPr>
                <w:rFonts w:ascii="Arial" w:hAnsi="Arial" w:cs="Arial"/>
                <w:b/>
                <w:sz w:val="24"/>
                <w:szCs w:val="24"/>
              </w:rPr>
            </w:pPr>
          </w:p>
          <w:p w14:paraId="42AFD5F5" w14:textId="12B4979D"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Temperatura a la cual la presión de vapor de un líquido iguala a la presión de vapor del medio en el que se encuentra. La temperatura permanece constante durante el proceso de cambio de estado.</w:t>
            </w:r>
            <w:r w:rsidR="00C671C9">
              <w:rPr>
                <w:rFonts w:ascii="Arial" w:hAnsi="Arial" w:cs="Arial"/>
                <w:sz w:val="24"/>
                <w:szCs w:val="24"/>
              </w:rPr>
              <w:t xml:space="preserve"> </w:t>
            </w:r>
          </w:p>
          <w:p w14:paraId="6EAFF4FD" w14:textId="77777777" w:rsidR="00B12B03" w:rsidRPr="003A2015" w:rsidRDefault="00B12B03" w:rsidP="003A2015">
            <w:pPr>
              <w:spacing w:line="360" w:lineRule="auto"/>
              <w:rPr>
                <w:rFonts w:ascii="Arial" w:hAnsi="Arial" w:cs="Arial"/>
                <w:sz w:val="24"/>
                <w:szCs w:val="24"/>
              </w:rPr>
            </w:pPr>
          </w:p>
          <w:p w14:paraId="6F5677B5"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Sublimación</w:t>
            </w:r>
          </w:p>
          <w:p w14:paraId="633B46E0" w14:textId="558E6B8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 xml:space="preserve">Paso de un cuerpo en estado sólido a estado gaseoso por efecto de los cambios de presión y temperatura; por ejemplo, el hielo seco </w:t>
            </w:r>
            <w:r w:rsidR="0058344B">
              <w:rPr>
                <w:rFonts w:ascii="Arial" w:hAnsi="Arial" w:cs="Arial"/>
                <w:sz w:val="24"/>
                <w:szCs w:val="24"/>
              </w:rPr>
              <w:t>toma</w:t>
            </w:r>
            <w:r w:rsidRPr="003A2015">
              <w:rPr>
                <w:rFonts w:ascii="Arial" w:hAnsi="Arial" w:cs="Arial"/>
                <w:sz w:val="24"/>
                <w:szCs w:val="24"/>
              </w:rPr>
              <w:t xml:space="preserve"> su forma sin pasar por el estado líquido.</w:t>
            </w:r>
          </w:p>
          <w:p w14:paraId="741ADD68" w14:textId="77777777" w:rsidR="00B12B03" w:rsidRPr="003A2015" w:rsidRDefault="00B12B03" w:rsidP="003A2015">
            <w:pPr>
              <w:spacing w:line="360" w:lineRule="auto"/>
              <w:rPr>
                <w:rFonts w:ascii="Arial" w:hAnsi="Arial" w:cs="Arial"/>
                <w:sz w:val="24"/>
                <w:szCs w:val="24"/>
              </w:rPr>
            </w:pPr>
          </w:p>
          <w:p w14:paraId="45ACDD69" w14:textId="77777777" w:rsidR="00B12B03" w:rsidRPr="003A2015" w:rsidRDefault="00B12B03" w:rsidP="003A2015">
            <w:pPr>
              <w:spacing w:line="360" w:lineRule="auto"/>
              <w:rPr>
                <w:rFonts w:ascii="Arial" w:hAnsi="Arial" w:cs="Arial"/>
                <w:b/>
                <w:sz w:val="24"/>
                <w:szCs w:val="24"/>
              </w:rPr>
            </w:pPr>
            <w:r w:rsidRPr="003A2015">
              <w:rPr>
                <w:rFonts w:ascii="Arial" w:hAnsi="Arial" w:cs="Arial"/>
                <w:b/>
                <w:sz w:val="24"/>
                <w:szCs w:val="24"/>
              </w:rPr>
              <w:t>Energía calorífica</w:t>
            </w:r>
          </w:p>
          <w:p w14:paraId="13B6DDF0" w14:textId="77777777"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Tipo de energía que se transfiere en forma de calor y que afecta la unión entre los átomos o las moléculas, debilitando la fuerza que los une. La energía calorífica rompe los enlaces si es suficientemente alta.</w:t>
            </w:r>
          </w:p>
          <w:p w14:paraId="696CFD07" w14:textId="77777777" w:rsidR="00B12B03" w:rsidRPr="003A2015" w:rsidRDefault="00B12B03" w:rsidP="003A2015">
            <w:pPr>
              <w:spacing w:line="360" w:lineRule="auto"/>
              <w:rPr>
                <w:rFonts w:ascii="Arial" w:hAnsi="Arial" w:cs="Arial"/>
                <w:sz w:val="24"/>
                <w:szCs w:val="24"/>
              </w:rPr>
            </w:pPr>
          </w:p>
          <w:p w14:paraId="1533E244" w14:textId="77777777" w:rsidR="00B12B03" w:rsidRPr="003A2015" w:rsidRDefault="00B12B03" w:rsidP="003A2015">
            <w:pPr>
              <w:spacing w:line="360" w:lineRule="auto"/>
              <w:rPr>
                <w:rFonts w:ascii="Arial" w:hAnsi="Arial" w:cs="Arial"/>
                <w:sz w:val="24"/>
                <w:szCs w:val="24"/>
              </w:rPr>
            </w:pPr>
          </w:p>
          <w:p w14:paraId="1E889B43" w14:textId="027C13B0" w:rsidR="00B12B03" w:rsidRPr="003A2015" w:rsidRDefault="00B12B03" w:rsidP="003A2015">
            <w:pPr>
              <w:spacing w:line="360" w:lineRule="auto"/>
              <w:rPr>
                <w:rFonts w:ascii="Arial" w:hAnsi="Arial" w:cs="Arial"/>
                <w:sz w:val="24"/>
                <w:szCs w:val="24"/>
              </w:rPr>
            </w:pPr>
            <w:r w:rsidRPr="003A2015">
              <w:rPr>
                <w:rFonts w:ascii="Arial" w:hAnsi="Arial" w:cs="Arial"/>
                <w:sz w:val="24"/>
                <w:szCs w:val="24"/>
              </w:rPr>
              <w:t>Amplía la información sobre los estados de la materia en la página web del Centro Nacional de Investigación y Comunicación Educativa (CNICE) [</w:t>
            </w:r>
            <w:r w:rsidR="00116EF3">
              <w:fldChar w:fldCharType="begin"/>
            </w:r>
            <w:r w:rsidR="00116EF3">
              <w:instrText xml:space="preserve"> HYPERLINK "http://concurso.cnice.mec.es/cnice2005/93_iniciacion_interactiva_materia/curso/materiales/estados/estados1.htm" \t "_blank" </w:instrText>
            </w:r>
            <w:r w:rsidR="00116EF3">
              <w:fldChar w:fldCharType="separate"/>
            </w:r>
            <w:r w:rsidRPr="003A2015">
              <w:rPr>
                <w:rStyle w:val="Hipervnculo"/>
                <w:rFonts w:ascii="Arial" w:hAnsi="Arial" w:cs="Arial"/>
                <w:color w:val="auto"/>
                <w:sz w:val="24"/>
                <w:szCs w:val="24"/>
              </w:rPr>
              <w:t>ver</w:t>
            </w:r>
            <w:r w:rsidR="00116EF3">
              <w:rPr>
                <w:rStyle w:val="Hipervnculo"/>
                <w:rFonts w:ascii="Arial" w:hAnsi="Arial" w:cs="Arial"/>
                <w:color w:val="auto"/>
              </w:rPr>
              <w:fldChar w:fldCharType="end"/>
            </w:r>
            <w:r w:rsidRPr="003A2015">
              <w:rPr>
                <w:rFonts w:ascii="Arial" w:hAnsi="Arial" w:cs="Arial"/>
                <w:sz w:val="24"/>
                <w:szCs w:val="24"/>
              </w:rPr>
              <w:t>] del Ministerio de Educación, donde tienes acceso a explicaciones teóricas, esquemas, animaciones y actividades interactivas relacionadas.</w:t>
            </w:r>
          </w:p>
          <w:p w14:paraId="2E4B318F" w14:textId="77777777" w:rsidR="0060534A" w:rsidRPr="003A2015" w:rsidRDefault="0060534A" w:rsidP="003A2015">
            <w:pPr>
              <w:spacing w:line="360" w:lineRule="auto"/>
              <w:rPr>
                <w:rFonts w:ascii="Arial" w:hAnsi="Arial" w:cs="Arial"/>
                <w:sz w:val="24"/>
                <w:szCs w:val="24"/>
              </w:rPr>
            </w:pPr>
          </w:p>
        </w:tc>
      </w:tr>
      <w:tr w:rsidR="006E62C6" w:rsidRPr="003A2015" w14:paraId="61DD6040" w14:textId="77777777" w:rsidTr="00B12B03">
        <w:tc>
          <w:tcPr>
            <w:tcW w:w="2090" w:type="dxa"/>
          </w:tcPr>
          <w:p w14:paraId="767990E8"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6964" w:type="dxa"/>
          </w:tcPr>
          <w:p w14:paraId="6E0D2A44"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Los estados de la materia</w:t>
            </w:r>
          </w:p>
          <w:p w14:paraId="48258147" w14:textId="77777777" w:rsidR="006E62C6" w:rsidRPr="003A2015" w:rsidRDefault="006E62C6" w:rsidP="003A2015">
            <w:pPr>
              <w:spacing w:line="360" w:lineRule="auto"/>
              <w:rPr>
                <w:rFonts w:ascii="Arial" w:hAnsi="Arial" w:cs="Arial"/>
                <w:sz w:val="24"/>
                <w:szCs w:val="24"/>
              </w:rPr>
            </w:pPr>
          </w:p>
        </w:tc>
      </w:tr>
      <w:tr w:rsidR="006E62C6" w:rsidRPr="003A2015" w14:paraId="71300FF8" w14:textId="77777777" w:rsidTr="00B12B03">
        <w:tc>
          <w:tcPr>
            <w:tcW w:w="2090" w:type="dxa"/>
          </w:tcPr>
          <w:p w14:paraId="04C260D4" w14:textId="77777777" w:rsidR="006E62C6" w:rsidRPr="003A2015" w:rsidRDefault="006E62C6"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Descripción </w:t>
            </w:r>
          </w:p>
        </w:tc>
        <w:tc>
          <w:tcPr>
            <w:tcW w:w="6964" w:type="dxa"/>
          </w:tcPr>
          <w:p w14:paraId="01DC068E" w14:textId="77777777" w:rsidR="006E62C6" w:rsidRPr="003A2015" w:rsidRDefault="006E62C6" w:rsidP="003A2015">
            <w:pPr>
              <w:spacing w:line="360" w:lineRule="auto"/>
              <w:rPr>
                <w:rFonts w:ascii="Arial" w:hAnsi="Arial" w:cs="Arial"/>
                <w:sz w:val="24"/>
                <w:szCs w:val="24"/>
              </w:rPr>
            </w:pPr>
            <w:r w:rsidRPr="003A2015">
              <w:rPr>
                <w:rFonts w:ascii="Arial" w:hAnsi="Arial" w:cs="Arial"/>
                <w:sz w:val="24"/>
                <w:szCs w:val="24"/>
              </w:rPr>
              <w:t>Animación que describe los estados de la materia</w:t>
            </w:r>
          </w:p>
          <w:p w14:paraId="300955DF" w14:textId="3AC311F0" w:rsidR="006E62C6" w:rsidRPr="003A2015" w:rsidRDefault="006E62C6" w:rsidP="003A2015">
            <w:pPr>
              <w:spacing w:line="360" w:lineRule="auto"/>
              <w:rPr>
                <w:rFonts w:ascii="Arial" w:hAnsi="Arial" w:cs="Arial"/>
                <w:sz w:val="24"/>
                <w:szCs w:val="24"/>
              </w:rPr>
            </w:pPr>
          </w:p>
        </w:tc>
      </w:tr>
    </w:tbl>
    <w:p w14:paraId="4CDC8A5A" w14:textId="77777777" w:rsidR="007D290F" w:rsidRPr="003A2015" w:rsidRDefault="007D290F" w:rsidP="003A2015">
      <w:pPr>
        <w:pStyle w:val="u"/>
        <w:shd w:val="clear" w:color="auto" w:fill="FFFFFF"/>
        <w:spacing w:before="0" w:beforeAutospacing="0" w:after="0" w:afterAutospacing="0" w:line="360" w:lineRule="auto"/>
        <w:rPr>
          <w:rFonts w:ascii="Arial" w:hAnsi="Arial" w:cs="Arial"/>
          <w:lang w:val="es-ES_tradnl"/>
        </w:rPr>
      </w:pPr>
    </w:p>
    <w:p w14:paraId="6D0BF744" w14:textId="53BEFFC4" w:rsidR="00B12B03" w:rsidRPr="003A2015" w:rsidRDefault="00552F96" w:rsidP="003A2015">
      <w:pPr>
        <w:pStyle w:val="u"/>
        <w:shd w:val="clear" w:color="auto" w:fill="FFFFFF"/>
        <w:spacing w:before="0" w:beforeAutospacing="0" w:after="0" w:afterAutospacing="0" w:line="360" w:lineRule="auto"/>
        <w:jc w:val="both"/>
        <w:rPr>
          <w:rStyle w:val="apple-converted-space"/>
          <w:rFonts w:ascii="Arial" w:hAnsi="Arial" w:cs="Arial"/>
          <w:color w:val="333333"/>
        </w:rPr>
      </w:pPr>
      <w:r w:rsidRPr="003A2015">
        <w:rPr>
          <w:rStyle w:val="un"/>
          <w:rFonts w:ascii="Arial" w:hAnsi="Arial" w:cs="Arial"/>
          <w:color w:val="333333"/>
        </w:rPr>
        <w:t>Cada cambio de estado recibe un nombre, por ejemplo, el paso de sólido a líquido se llama</w:t>
      </w:r>
      <w:r w:rsidRPr="003A2015">
        <w:rPr>
          <w:rStyle w:val="apple-converted-space"/>
          <w:rFonts w:ascii="Arial" w:hAnsi="Arial" w:cs="Arial"/>
          <w:color w:val="333333"/>
        </w:rPr>
        <w:t> </w:t>
      </w:r>
      <w:r w:rsidRPr="003A2015">
        <w:rPr>
          <w:rStyle w:val="Textoennegrita"/>
          <w:rFonts w:ascii="Arial" w:hAnsi="Arial" w:cs="Arial"/>
          <w:color w:val="333333"/>
        </w:rPr>
        <w:t>fusión</w:t>
      </w:r>
      <w:r w:rsidRPr="003A2015">
        <w:rPr>
          <w:rStyle w:val="un"/>
          <w:rFonts w:ascii="Arial" w:hAnsi="Arial" w:cs="Arial"/>
          <w:color w:val="333333"/>
        </w:rPr>
        <w:t>, mientras que el de líquido a sólido, se llama</w:t>
      </w:r>
      <w:r w:rsidRPr="003A2015">
        <w:rPr>
          <w:rStyle w:val="apple-converted-space"/>
          <w:rFonts w:ascii="Arial" w:hAnsi="Arial" w:cs="Arial"/>
          <w:color w:val="333333"/>
        </w:rPr>
        <w:t> </w:t>
      </w:r>
      <w:r w:rsidRPr="003A2015">
        <w:rPr>
          <w:rStyle w:val="Textoennegrita"/>
          <w:rFonts w:ascii="Arial" w:hAnsi="Arial" w:cs="Arial"/>
          <w:color w:val="333333"/>
        </w:rPr>
        <w:t>solidificación</w:t>
      </w:r>
      <w:r w:rsidRPr="003A2015">
        <w:rPr>
          <w:rStyle w:val="un"/>
          <w:rFonts w:ascii="Arial" w:hAnsi="Arial" w:cs="Arial"/>
          <w:color w:val="333333"/>
        </w:rPr>
        <w:t xml:space="preserve">. </w:t>
      </w:r>
      <w:r w:rsidR="00D57A71">
        <w:rPr>
          <w:rStyle w:val="un"/>
          <w:rFonts w:ascii="Arial" w:hAnsi="Arial" w:cs="Arial"/>
          <w:color w:val="333333"/>
        </w:rPr>
        <w:t>E</w:t>
      </w:r>
      <w:r w:rsidRPr="003A2015">
        <w:rPr>
          <w:rStyle w:val="un"/>
          <w:rFonts w:ascii="Arial" w:hAnsi="Arial" w:cs="Arial"/>
          <w:color w:val="333333"/>
        </w:rPr>
        <w:t>l paso de líquido a gas se denomina</w:t>
      </w:r>
      <w:r w:rsidRPr="003A2015">
        <w:rPr>
          <w:rStyle w:val="apple-converted-space"/>
          <w:rFonts w:ascii="Arial" w:hAnsi="Arial" w:cs="Arial"/>
          <w:color w:val="333333"/>
        </w:rPr>
        <w:t> </w:t>
      </w:r>
      <w:r w:rsidRPr="003A2015">
        <w:rPr>
          <w:rStyle w:val="Textoennegrita"/>
          <w:rFonts w:ascii="Arial" w:hAnsi="Arial" w:cs="Arial"/>
          <w:color w:val="333333"/>
        </w:rPr>
        <w:t>vaporización</w:t>
      </w:r>
      <w:r w:rsidRPr="003A2015">
        <w:rPr>
          <w:rStyle w:val="un"/>
          <w:rFonts w:ascii="Arial" w:hAnsi="Arial" w:cs="Arial"/>
          <w:color w:val="333333"/>
        </w:rPr>
        <w:t>, mientras que el proceso inverso, es decir, el paso de gas a líquido se llama</w:t>
      </w:r>
      <w:r w:rsidRPr="003A2015">
        <w:rPr>
          <w:rStyle w:val="apple-converted-space"/>
          <w:rFonts w:ascii="Arial" w:hAnsi="Arial" w:cs="Arial"/>
          <w:color w:val="333333"/>
        </w:rPr>
        <w:t> </w:t>
      </w:r>
      <w:r w:rsidRPr="003A2015">
        <w:rPr>
          <w:rStyle w:val="Textoennegrita"/>
          <w:rFonts w:ascii="Arial" w:hAnsi="Arial" w:cs="Arial"/>
          <w:color w:val="333333"/>
        </w:rPr>
        <w:t>condensación</w:t>
      </w:r>
      <w:r w:rsidRPr="003A2015">
        <w:rPr>
          <w:rStyle w:val="un"/>
          <w:rFonts w:ascii="Arial" w:hAnsi="Arial" w:cs="Arial"/>
          <w:color w:val="333333"/>
        </w:rPr>
        <w:t>.</w:t>
      </w:r>
      <w:r w:rsidRPr="003A2015">
        <w:rPr>
          <w:rStyle w:val="apple-converted-space"/>
          <w:rFonts w:ascii="Arial" w:hAnsi="Arial" w:cs="Arial"/>
          <w:color w:val="333333"/>
        </w:rPr>
        <w:t> </w:t>
      </w:r>
    </w:p>
    <w:p w14:paraId="1BA523A0" w14:textId="77777777" w:rsidR="00B12B03" w:rsidRPr="003A2015" w:rsidRDefault="00B12B03" w:rsidP="003A2015">
      <w:pPr>
        <w:pStyle w:val="u"/>
        <w:shd w:val="clear" w:color="auto" w:fill="FFFFFF"/>
        <w:spacing w:before="0" w:beforeAutospacing="0" w:after="0" w:afterAutospacing="0" w:line="360" w:lineRule="auto"/>
        <w:jc w:val="both"/>
        <w:rPr>
          <w:rStyle w:val="apple-converted-space"/>
          <w:rFonts w:ascii="Arial" w:hAnsi="Arial" w:cs="Arial"/>
          <w:color w:val="333333"/>
        </w:rPr>
      </w:pPr>
    </w:p>
    <w:p w14:paraId="167590AD" w14:textId="1D57380D" w:rsidR="00552F96" w:rsidRPr="003A2015" w:rsidRDefault="00552F96" w:rsidP="003A2015">
      <w:pPr>
        <w:pStyle w:val="u"/>
        <w:shd w:val="clear" w:color="auto" w:fill="FFFFFF"/>
        <w:spacing w:before="0" w:beforeAutospacing="0" w:after="0" w:afterAutospacing="0" w:line="360" w:lineRule="auto"/>
        <w:jc w:val="both"/>
        <w:rPr>
          <w:rStyle w:val="un"/>
          <w:rFonts w:ascii="Arial" w:hAnsi="Arial" w:cs="Arial"/>
          <w:color w:val="333333"/>
        </w:rPr>
      </w:pPr>
      <w:r w:rsidRPr="003A2015">
        <w:rPr>
          <w:rStyle w:val="un"/>
          <w:rFonts w:ascii="Arial" w:hAnsi="Arial" w:cs="Arial"/>
          <w:color w:val="333333"/>
        </w:rPr>
        <w:t>Por su parte, el paso del estado sólido directamente al gaseoso, sin pasar por el estado líquido, se denomina</w:t>
      </w:r>
      <w:r w:rsidRPr="003A2015">
        <w:rPr>
          <w:rStyle w:val="apple-converted-space"/>
          <w:rFonts w:ascii="Arial" w:hAnsi="Arial" w:cs="Arial"/>
          <w:color w:val="333333"/>
        </w:rPr>
        <w:t> </w:t>
      </w:r>
      <w:r w:rsidRPr="003A2015">
        <w:rPr>
          <w:rStyle w:val="Textoennegrita"/>
          <w:rFonts w:ascii="Arial" w:hAnsi="Arial" w:cs="Arial"/>
          <w:color w:val="333333"/>
        </w:rPr>
        <w:t>sublimación</w:t>
      </w:r>
      <w:r w:rsidRPr="003A2015">
        <w:rPr>
          <w:rStyle w:val="un"/>
          <w:rFonts w:ascii="Arial" w:hAnsi="Arial" w:cs="Arial"/>
          <w:color w:val="333333"/>
        </w:rPr>
        <w:t>, como sucede con el hielo seco (CO</w:t>
      </w:r>
      <w:r w:rsidRPr="003A2015">
        <w:rPr>
          <w:rStyle w:val="un"/>
          <w:rFonts w:ascii="Arial" w:hAnsi="Arial" w:cs="Arial"/>
          <w:color w:val="333333"/>
          <w:vertAlign w:val="subscript"/>
        </w:rPr>
        <w:t>2</w:t>
      </w:r>
      <w:r w:rsidRPr="003A2015">
        <w:rPr>
          <w:rStyle w:val="un"/>
          <w:rFonts w:ascii="Arial" w:hAnsi="Arial" w:cs="Arial"/>
          <w:color w:val="333333"/>
        </w:rPr>
        <w:t>) que pasa a su forma gaseosa sin pasar por la líquida</w:t>
      </w:r>
      <w:r w:rsidR="00D57A71">
        <w:rPr>
          <w:rStyle w:val="un"/>
          <w:rFonts w:ascii="Arial" w:hAnsi="Arial" w:cs="Arial"/>
          <w:color w:val="333333"/>
        </w:rPr>
        <w:t>;</w:t>
      </w:r>
      <w:r w:rsidRPr="003A2015">
        <w:rPr>
          <w:rStyle w:val="un"/>
          <w:rFonts w:ascii="Arial" w:hAnsi="Arial" w:cs="Arial"/>
          <w:color w:val="333333"/>
        </w:rPr>
        <w:t xml:space="preserve"> el proceso inverso es la </w:t>
      </w:r>
      <w:r w:rsidRPr="003A2015">
        <w:rPr>
          <w:rStyle w:val="Textoennegrita"/>
          <w:rFonts w:ascii="Arial" w:hAnsi="Arial" w:cs="Arial"/>
          <w:color w:val="333333"/>
        </w:rPr>
        <w:t>sublimación regresiva</w:t>
      </w:r>
      <w:r w:rsidRPr="003A2015">
        <w:rPr>
          <w:rStyle w:val="un"/>
          <w:rFonts w:ascii="Arial" w:hAnsi="Arial" w:cs="Arial"/>
          <w:color w:val="333333"/>
        </w:rPr>
        <w:t>.</w:t>
      </w:r>
      <w:r w:rsidRPr="003A2015">
        <w:rPr>
          <w:rStyle w:val="apple-converted-space"/>
          <w:rFonts w:ascii="Arial" w:hAnsi="Arial" w:cs="Arial"/>
          <w:color w:val="333333"/>
        </w:rPr>
        <w:t> </w:t>
      </w:r>
      <w:r w:rsidRPr="003A2015">
        <w:rPr>
          <w:rStyle w:val="un"/>
          <w:rFonts w:ascii="Arial" w:hAnsi="Arial" w:cs="Arial"/>
          <w:color w:val="333333"/>
        </w:rPr>
        <w:t>El yodo, por ejemplo, es una sustancia que pasa directamente de gas a</w:t>
      </w:r>
      <w:r w:rsidR="00C671C9">
        <w:rPr>
          <w:rStyle w:val="un"/>
          <w:rFonts w:ascii="Arial" w:hAnsi="Arial" w:cs="Arial"/>
          <w:color w:val="333333"/>
        </w:rPr>
        <w:t xml:space="preserve"> </w:t>
      </w:r>
      <w:r w:rsidRPr="003A2015">
        <w:rPr>
          <w:rStyle w:val="un"/>
          <w:rFonts w:ascii="Arial" w:hAnsi="Arial" w:cs="Arial"/>
          <w:color w:val="333333"/>
        </w:rPr>
        <w:t>sólido cuando se disminuye su temperatura.</w:t>
      </w:r>
      <w:r w:rsidRPr="003A2015">
        <w:rPr>
          <w:rStyle w:val="apple-converted-space"/>
          <w:rFonts w:ascii="Arial" w:hAnsi="Arial" w:cs="Arial"/>
          <w:color w:val="333333"/>
        </w:rPr>
        <w:t> </w:t>
      </w:r>
      <w:r w:rsidRPr="003A2015">
        <w:rPr>
          <w:rStyle w:val="un"/>
          <w:rFonts w:ascii="Arial" w:hAnsi="Arial" w:cs="Arial"/>
          <w:color w:val="333333"/>
        </w:rPr>
        <w:t xml:space="preserve">Los demás cambios de estado son fácilmente observables, por ejemplo, en el agua, </w:t>
      </w:r>
      <w:r w:rsidR="00D57A71">
        <w:rPr>
          <w:rStyle w:val="un"/>
          <w:rFonts w:ascii="Arial" w:hAnsi="Arial" w:cs="Arial"/>
          <w:color w:val="333333"/>
        </w:rPr>
        <w:t xml:space="preserve">con el </w:t>
      </w:r>
      <w:r w:rsidR="00D57A71" w:rsidRPr="003A2015">
        <w:rPr>
          <w:rStyle w:val="un"/>
          <w:rFonts w:ascii="Arial" w:hAnsi="Arial" w:cs="Arial"/>
          <w:color w:val="333333"/>
        </w:rPr>
        <w:t>aument</w:t>
      </w:r>
      <w:r w:rsidR="00D57A71">
        <w:rPr>
          <w:rStyle w:val="un"/>
          <w:rFonts w:ascii="Arial" w:hAnsi="Arial" w:cs="Arial"/>
          <w:color w:val="333333"/>
        </w:rPr>
        <w:t>o</w:t>
      </w:r>
      <w:r w:rsidR="00D57A71" w:rsidRPr="003A2015">
        <w:rPr>
          <w:rStyle w:val="un"/>
          <w:rFonts w:ascii="Arial" w:hAnsi="Arial" w:cs="Arial"/>
          <w:color w:val="333333"/>
        </w:rPr>
        <w:t xml:space="preserve"> </w:t>
      </w:r>
      <w:r w:rsidRPr="003A2015">
        <w:rPr>
          <w:rStyle w:val="un"/>
          <w:rFonts w:ascii="Arial" w:hAnsi="Arial" w:cs="Arial"/>
          <w:color w:val="333333"/>
        </w:rPr>
        <w:t xml:space="preserve">o </w:t>
      </w:r>
      <w:r w:rsidR="00D57A71">
        <w:rPr>
          <w:rStyle w:val="un"/>
          <w:rFonts w:ascii="Arial" w:hAnsi="Arial" w:cs="Arial"/>
          <w:color w:val="333333"/>
        </w:rPr>
        <w:t xml:space="preserve">la </w:t>
      </w:r>
      <w:r w:rsidR="00D57A71" w:rsidRPr="003A2015">
        <w:rPr>
          <w:rStyle w:val="un"/>
          <w:rFonts w:ascii="Arial" w:hAnsi="Arial" w:cs="Arial"/>
          <w:color w:val="333333"/>
        </w:rPr>
        <w:t>disminu</w:t>
      </w:r>
      <w:r w:rsidR="00D57A71">
        <w:rPr>
          <w:rStyle w:val="un"/>
          <w:rFonts w:ascii="Arial" w:hAnsi="Arial" w:cs="Arial"/>
          <w:color w:val="333333"/>
        </w:rPr>
        <w:t>ción de</w:t>
      </w:r>
      <w:r w:rsidR="00D57A71" w:rsidRPr="003A2015">
        <w:rPr>
          <w:rStyle w:val="un"/>
          <w:rFonts w:ascii="Arial" w:hAnsi="Arial" w:cs="Arial"/>
          <w:color w:val="333333"/>
        </w:rPr>
        <w:t xml:space="preserve"> </w:t>
      </w:r>
      <w:r w:rsidRPr="003A2015">
        <w:rPr>
          <w:rStyle w:val="un"/>
          <w:rFonts w:ascii="Arial" w:hAnsi="Arial" w:cs="Arial"/>
          <w:color w:val="333333"/>
        </w:rPr>
        <w:t>la temperatura.</w:t>
      </w:r>
    </w:p>
    <w:p w14:paraId="4B945396" w14:textId="77777777" w:rsidR="00BB4F67" w:rsidRPr="003A2015" w:rsidRDefault="00BB4F67" w:rsidP="003A2015">
      <w:pPr>
        <w:pStyle w:val="u"/>
        <w:shd w:val="clear" w:color="auto" w:fill="FFFFFF"/>
        <w:spacing w:before="0" w:beforeAutospacing="0" w:after="0" w:afterAutospacing="0"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853"/>
        <w:gridCol w:w="7201"/>
      </w:tblGrid>
      <w:tr w:rsidR="00552F96" w:rsidRPr="003A2015" w14:paraId="3EBA1EEB" w14:textId="77777777" w:rsidTr="00A905D8">
        <w:tc>
          <w:tcPr>
            <w:tcW w:w="13177" w:type="dxa"/>
            <w:gridSpan w:val="2"/>
            <w:shd w:val="clear" w:color="auto" w:fill="0D0D0D" w:themeFill="text1" w:themeFillTint="F2"/>
          </w:tcPr>
          <w:p w14:paraId="78B123DF" w14:textId="77777777" w:rsidR="00552F96" w:rsidRPr="003A2015" w:rsidRDefault="00552F96"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552F96" w:rsidRPr="003A2015" w14:paraId="1F087FA5" w14:textId="77777777" w:rsidTr="00A905D8">
        <w:tc>
          <w:tcPr>
            <w:tcW w:w="2689" w:type="dxa"/>
          </w:tcPr>
          <w:p w14:paraId="0540EF6C" w14:textId="77777777" w:rsidR="00552F96" w:rsidRPr="003A2015" w:rsidRDefault="00552F96"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88" w:type="dxa"/>
          </w:tcPr>
          <w:p w14:paraId="272DB1BE" w14:textId="105ACDED" w:rsidR="00552F96" w:rsidRPr="003A2015" w:rsidRDefault="00552F96"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07</w:t>
            </w:r>
          </w:p>
        </w:tc>
      </w:tr>
      <w:tr w:rsidR="00552F96" w:rsidRPr="003A2015" w14:paraId="6EA6FC9A" w14:textId="77777777" w:rsidTr="00A905D8">
        <w:tc>
          <w:tcPr>
            <w:tcW w:w="2689" w:type="dxa"/>
          </w:tcPr>
          <w:p w14:paraId="2415AA92" w14:textId="77777777" w:rsidR="00552F96" w:rsidRPr="003A2015" w:rsidRDefault="00552F96"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488" w:type="dxa"/>
          </w:tcPr>
          <w:p w14:paraId="6E3D5D68" w14:textId="6EECB2A2" w:rsidR="00552F96" w:rsidRPr="003A2015" w:rsidRDefault="00B12B03" w:rsidP="003A2015">
            <w:pPr>
              <w:spacing w:line="360" w:lineRule="auto"/>
              <w:rPr>
                <w:rFonts w:ascii="Arial" w:hAnsi="Arial" w:cs="Arial"/>
                <w:color w:val="000000"/>
                <w:sz w:val="24"/>
                <w:szCs w:val="24"/>
              </w:rPr>
            </w:pPr>
            <w:r w:rsidRPr="003A2015">
              <w:rPr>
                <w:rFonts w:ascii="Arial" w:hAnsi="Arial" w:cs="Arial"/>
                <w:color w:val="000000"/>
                <w:sz w:val="24"/>
                <w:szCs w:val="24"/>
              </w:rPr>
              <w:t>Ca</w:t>
            </w:r>
            <w:r w:rsidR="008802EA" w:rsidRPr="003A2015">
              <w:rPr>
                <w:rFonts w:ascii="Arial" w:hAnsi="Arial" w:cs="Arial"/>
                <w:color w:val="000000"/>
                <w:sz w:val="24"/>
                <w:szCs w:val="24"/>
              </w:rPr>
              <w:t>m</w:t>
            </w:r>
            <w:r w:rsidRPr="003A2015">
              <w:rPr>
                <w:rFonts w:ascii="Arial" w:hAnsi="Arial" w:cs="Arial"/>
                <w:color w:val="000000"/>
                <w:sz w:val="24"/>
                <w:szCs w:val="24"/>
              </w:rPr>
              <w:t xml:space="preserve">bios de estado de la materia </w:t>
            </w:r>
          </w:p>
          <w:p w14:paraId="43354BBA" w14:textId="4875496F" w:rsidR="00552F96" w:rsidRPr="003A2015" w:rsidRDefault="00552F96" w:rsidP="003A2015">
            <w:pPr>
              <w:spacing w:line="360" w:lineRule="auto"/>
              <w:rPr>
                <w:rFonts w:ascii="Arial" w:hAnsi="Arial" w:cs="Arial"/>
                <w:color w:val="000000"/>
                <w:sz w:val="24"/>
                <w:szCs w:val="24"/>
              </w:rPr>
            </w:pPr>
          </w:p>
        </w:tc>
      </w:tr>
      <w:tr w:rsidR="00552F96" w:rsidRPr="003A2015" w14:paraId="54C468BF" w14:textId="77777777" w:rsidTr="00A905D8">
        <w:tc>
          <w:tcPr>
            <w:tcW w:w="2689" w:type="dxa"/>
          </w:tcPr>
          <w:p w14:paraId="17359E94" w14:textId="77777777" w:rsidR="00552F96" w:rsidRPr="003A2015" w:rsidRDefault="00552F96" w:rsidP="003A2015">
            <w:pPr>
              <w:spacing w:line="360" w:lineRule="auto"/>
              <w:rPr>
                <w:rFonts w:ascii="Arial" w:hAnsi="Arial" w:cs="Arial"/>
                <w:color w:val="000000"/>
                <w:sz w:val="24"/>
                <w:szCs w:val="24"/>
              </w:rPr>
            </w:pPr>
            <w:r w:rsidRPr="003A2015">
              <w:rPr>
                <w:rFonts w:ascii="Arial" w:hAnsi="Arial" w:cs="Arial"/>
                <w:b/>
                <w:color w:val="000000"/>
                <w:sz w:val="24"/>
                <w:szCs w:val="24"/>
              </w:rPr>
              <w:t>Código Shutterstock (o URL o la ruta en AulaPlaneta)</w:t>
            </w:r>
          </w:p>
        </w:tc>
        <w:tc>
          <w:tcPr>
            <w:tcW w:w="10488" w:type="dxa"/>
          </w:tcPr>
          <w:p w14:paraId="7F114657" w14:textId="060DFE8A" w:rsidR="00552F96" w:rsidRPr="003A2015" w:rsidRDefault="00552F96" w:rsidP="003A2015">
            <w:pPr>
              <w:spacing w:line="360" w:lineRule="auto"/>
              <w:rPr>
                <w:rFonts w:ascii="Arial" w:hAnsi="Arial" w:cs="Arial"/>
                <w:sz w:val="24"/>
                <w:szCs w:val="24"/>
                <w:highlight w:val="green"/>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w:t>
            </w:r>
            <w:r w:rsidR="0022072D" w:rsidRPr="003A2015">
              <w:rPr>
                <w:rFonts w:ascii="Arial" w:hAnsi="Arial" w:cs="Arial"/>
                <w:sz w:val="24"/>
                <w:szCs w:val="24"/>
              </w:rPr>
              <w:t>:</w:t>
            </w:r>
            <w:r w:rsidRPr="003A2015">
              <w:rPr>
                <w:rFonts w:ascii="Arial" w:hAnsi="Arial" w:cs="Arial"/>
                <w:sz w:val="24"/>
                <w:szCs w:val="24"/>
              </w:rPr>
              <w:t>características / los estados de la materia/</w:t>
            </w:r>
            <w:r w:rsidR="0022072D" w:rsidRPr="003A2015">
              <w:rPr>
                <w:rFonts w:ascii="Arial" w:hAnsi="Arial" w:cs="Arial"/>
                <w:sz w:val="24"/>
                <w:szCs w:val="24"/>
              </w:rPr>
              <w:t xml:space="preserve">los </w:t>
            </w:r>
            <w:r w:rsidRPr="003A2015">
              <w:rPr>
                <w:rFonts w:ascii="Arial" w:hAnsi="Arial" w:cs="Arial"/>
                <w:sz w:val="24"/>
                <w:szCs w:val="24"/>
              </w:rPr>
              <w:t>cambio</w:t>
            </w:r>
            <w:r w:rsidR="0022072D" w:rsidRPr="003A2015">
              <w:rPr>
                <w:rFonts w:ascii="Arial" w:hAnsi="Arial" w:cs="Arial"/>
                <w:sz w:val="24"/>
                <w:szCs w:val="24"/>
              </w:rPr>
              <w:t>s</w:t>
            </w:r>
            <w:r w:rsidRPr="003A2015">
              <w:rPr>
                <w:rFonts w:ascii="Arial" w:hAnsi="Arial" w:cs="Arial"/>
                <w:sz w:val="24"/>
                <w:szCs w:val="24"/>
              </w:rPr>
              <w:t xml:space="preserve"> de estado</w:t>
            </w:r>
            <w:r w:rsidR="00C671C9">
              <w:rPr>
                <w:rFonts w:ascii="Arial" w:hAnsi="Arial" w:cs="Arial"/>
                <w:sz w:val="24"/>
                <w:szCs w:val="24"/>
              </w:rPr>
              <w:t xml:space="preserve"> </w:t>
            </w:r>
            <w:r w:rsidR="00B12B03" w:rsidRPr="003A2015">
              <w:rPr>
                <w:rFonts w:ascii="Arial" w:hAnsi="Arial" w:cs="Arial"/>
                <w:noProof/>
                <w:color w:val="000000"/>
                <w:lang w:val="es-ES" w:eastAsia="es-ES"/>
              </w:rPr>
              <w:drawing>
                <wp:inline distT="0" distB="0" distL="0" distR="0" wp14:anchorId="45A2ABA6" wp14:editId="0C9FCDD5">
                  <wp:extent cx="4011066" cy="1660968"/>
                  <wp:effectExtent l="0" t="0" r="0" b="0"/>
                  <wp:docPr id="20" name="Imagen 20"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ANDRES\Desktop\Imagen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5255" cy="1666844"/>
                          </a:xfrm>
                          <a:prstGeom prst="rect">
                            <a:avLst/>
                          </a:prstGeom>
                          <a:noFill/>
                          <a:ln>
                            <a:noFill/>
                          </a:ln>
                        </pic:spPr>
                      </pic:pic>
                    </a:graphicData>
                  </a:graphic>
                </wp:inline>
              </w:drawing>
            </w:r>
          </w:p>
        </w:tc>
      </w:tr>
      <w:tr w:rsidR="00552F96" w:rsidRPr="003A2015" w14:paraId="34DC25AB" w14:textId="77777777" w:rsidTr="00A905D8">
        <w:trPr>
          <w:trHeight w:val="570"/>
        </w:trPr>
        <w:tc>
          <w:tcPr>
            <w:tcW w:w="2689" w:type="dxa"/>
          </w:tcPr>
          <w:p w14:paraId="0DF34C05" w14:textId="77777777" w:rsidR="00552F96" w:rsidRPr="003A2015" w:rsidRDefault="00552F96" w:rsidP="003A2015">
            <w:pPr>
              <w:spacing w:line="360" w:lineRule="auto"/>
              <w:rPr>
                <w:rFonts w:ascii="Arial" w:hAnsi="Arial" w:cs="Arial"/>
                <w:sz w:val="24"/>
                <w:szCs w:val="24"/>
              </w:rPr>
            </w:pPr>
            <w:r w:rsidRPr="003A2015">
              <w:rPr>
                <w:rFonts w:ascii="Arial" w:hAnsi="Arial" w:cs="Arial"/>
                <w:sz w:val="24"/>
                <w:szCs w:val="24"/>
              </w:rPr>
              <w:t>Pie de imagen</w:t>
            </w:r>
          </w:p>
        </w:tc>
        <w:tc>
          <w:tcPr>
            <w:tcW w:w="10488" w:type="dxa"/>
          </w:tcPr>
          <w:p w14:paraId="49B80D1E" w14:textId="52733579" w:rsidR="00552F96" w:rsidRPr="003A2015" w:rsidRDefault="00552F96" w:rsidP="00D57A71">
            <w:pPr>
              <w:spacing w:line="360" w:lineRule="auto"/>
              <w:rPr>
                <w:rFonts w:ascii="Arial" w:hAnsi="Arial" w:cs="Arial"/>
                <w:sz w:val="24"/>
                <w:szCs w:val="24"/>
              </w:rPr>
            </w:pPr>
            <w:r w:rsidRPr="003A2015">
              <w:rPr>
                <w:rFonts w:ascii="Arial" w:hAnsi="Arial" w:cs="Arial"/>
                <w:sz w:val="24"/>
                <w:szCs w:val="24"/>
              </w:rPr>
              <w:t>Los cambios de un estado a otro son reversibles y pueden producirse tanto en un sentido como en el contrario</w:t>
            </w:r>
            <w:r w:rsidR="00D57A71">
              <w:rPr>
                <w:rFonts w:ascii="Arial" w:hAnsi="Arial" w:cs="Arial"/>
                <w:sz w:val="24"/>
                <w:szCs w:val="24"/>
              </w:rPr>
              <w:t>,</w:t>
            </w:r>
            <w:r w:rsidRPr="003A2015">
              <w:rPr>
                <w:rFonts w:ascii="Arial" w:hAnsi="Arial" w:cs="Arial"/>
                <w:sz w:val="24"/>
                <w:szCs w:val="24"/>
              </w:rPr>
              <w:t xml:space="preserve"> invirtiendo </w:t>
            </w:r>
            <w:r w:rsidRPr="003A2015">
              <w:rPr>
                <w:rFonts w:ascii="Arial" w:hAnsi="Arial" w:cs="Arial"/>
                <w:sz w:val="24"/>
                <w:szCs w:val="24"/>
              </w:rPr>
              <w:lastRenderedPageBreak/>
              <w:t>las condiciones (</w:t>
            </w:r>
            <w:r w:rsidR="00D57A71">
              <w:rPr>
                <w:rFonts w:ascii="Arial" w:hAnsi="Arial" w:cs="Arial"/>
                <w:sz w:val="24"/>
                <w:szCs w:val="24"/>
              </w:rPr>
              <w:t xml:space="preserve">con el </w:t>
            </w:r>
            <w:r w:rsidR="00D57A71" w:rsidRPr="003A2015">
              <w:rPr>
                <w:rFonts w:ascii="Arial" w:hAnsi="Arial" w:cs="Arial"/>
                <w:sz w:val="24"/>
                <w:szCs w:val="24"/>
              </w:rPr>
              <w:t>aport</w:t>
            </w:r>
            <w:r w:rsidR="00D57A71">
              <w:rPr>
                <w:rFonts w:ascii="Arial" w:hAnsi="Arial" w:cs="Arial"/>
                <w:sz w:val="24"/>
                <w:szCs w:val="24"/>
              </w:rPr>
              <w:t>e</w:t>
            </w:r>
            <w:r w:rsidR="00D57A71" w:rsidRPr="003A2015">
              <w:rPr>
                <w:rFonts w:ascii="Arial" w:hAnsi="Arial" w:cs="Arial"/>
                <w:sz w:val="24"/>
                <w:szCs w:val="24"/>
              </w:rPr>
              <w:t xml:space="preserve"> </w:t>
            </w:r>
            <w:r w:rsidRPr="003A2015">
              <w:rPr>
                <w:rFonts w:ascii="Arial" w:hAnsi="Arial" w:cs="Arial"/>
                <w:sz w:val="24"/>
                <w:szCs w:val="24"/>
              </w:rPr>
              <w:t xml:space="preserve">o </w:t>
            </w:r>
            <w:r w:rsidR="00D57A71">
              <w:rPr>
                <w:rFonts w:ascii="Arial" w:hAnsi="Arial" w:cs="Arial"/>
                <w:sz w:val="24"/>
                <w:szCs w:val="24"/>
              </w:rPr>
              <w:t xml:space="preserve">la </w:t>
            </w:r>
            <w:r w:rsidR="00D57A71" w:rsidRPr="003A2015">
              <w:rPr>
                <w:rFonts w:ascii="Arial" w:hAnsi="Arial" w:cs="Arial"/>
                <w:sz w:val="24"/>
                <w:szCs w:val="24"/>
              </w:rPr>
              <w:t>sustra</w:t>
            </w:r>
            <w:r w:rsidR="00D57A71">
              <w:rPr>
                <w:rFonts w:ascii="Arial" w:hAnsi="Arial" w:cs="Arial"/>
                <w:sz w:val="24"/>
                <w:szCs w:val="24"/>
              </w:rPr>
              <w:t>cción de</w:t>
            </w:r>
            <w:r w:rsidR="00D57A71" w:rsidRPr="003A2015">
              <w:rPr>
                <w:rFonts w:ascii="Arial" w:hAnsi="Arial" w:cs="Arial"/>
                <w:sz w:val="24"/>
                <w:szCs w:val="24"/>
              </w:rPr>
              <w:t xml:space="preserve"> </w:t>
            </w:r>
            <w:r w:rsidRPr="003A2015">
              <w:rPr>
                <w:rFonts w:ascii="Arial" w:hAnsi="Arial" w:cs="Arial"/>
                <w:sz w:val="24"/>
                <w:szCs w:val="24"/>
              </w:rPr>
              <w:t>calor).</w:t>
            </w:r>
          </w:p>
        </w:tc>
      </w:tr>
    </w:tbl>
    <w:p w14:paraId="140ECA5A" w14:textId="77777777" w:rsidR="00552F96" w:rsidRPr="003A2015" w:rsidRDefault="00552F96" w:rsidP="003A2015">
      <w:pPr>
        <w:pStyle w:val="u"/>
        <w:shd w:val="clear" w:color="auto" w:fill="FFFFFF"/>
        <w:spacing w:before="0" w:beforeAutospacing="0" w:after="0" w:afterAutospacing="0" w:line="360" w:lineRule="auto"/>
        <w:ind w:firstLine="708"/>
        <w:rPr>
          <w:rFonts w:ascii="Arial" w:hAnsi="Arial" w:cs="Arial"/>
          <w:lang w:val="es-ES_tradnl"/>
        </w:rPr>
      </w:pPr>
    </w:p>
    <w:tbl>
      <w:tblPr>
        <w:tblStyle w:val="Tablaconcuadrcula2"/>
        <w:tblW w:w="0" w:type="auto"/>
        <w:tblLook w:val="04A0" w:firstRow="1" w:lastRow="0" w:firstColumn="1" w:lastColumn="0" w:noHBand="0" w:noVBand="1"/>
      </w:tblPr>
      <w:tblGrid>
        <w:gridCol w:w="1982"/>
        <w:gridCol w:w="7072"/>
      </w:tblGrid>
      <w:tr w:rsidR="006539F9" w:rsidRPr="003A2015" w14:paraId="270CEC72" w14:textId="77777777" w:rsidTr="00B71F0C">
        <w:tc>
          <w:tcPr>
            <w:tcW w:w="13035" w:type="dxa"/>
            <w:gridSpan w:val="2"/>
            <w:shd w:val="clear" w:color="auto" w:fill="000000" w:themeFill="text1"/>
          </w:tcPr>
          <w:p w14:paraId="071761BB" w14:textId="77777777" w:rsidR="006539F9" w:rsidRPr="003A2015" w:rsidRDefault="006539F9" w:rsidP="003A2015">
            <w:pPr>
              <w:spacing w:line="360" w:lineRule="auto"/>
              <w:jc w:val="both"/>
              <w:rPr>
                <w:rFonts w:ascii="Arial" w:hAnsi="Arial" w:cs="Arial"/>
                <w:b/>
                <w:color w:val="FFFFFF" w:themeColor="background1"/>
                <w:sz w:val="24"/>
                <w:szCs w:val="24"/>
              </w:rPr>
            </w:pPr>
            <w:r w:rsidRPr="003A2015">
              <w:rPr>
                <w:rFonts w:ascii="Arial" w:hAnsi="Arial" w:cs="Arial"/>
                <w:b/>
                <w:color w:val="FFFFFF" w:themeColor="background1"/>
                <w:sz w:val="24"/>
                <w:szCs w:val="24"/>
              </w:rPr>
              <w:t>Destacado</w:t>
            </w:r>
          </w:p>
        </w:tc>
      </w:tr>
      <w:tr w:rsidR="006539F9" w:rsidRPr="003A2015" w14:paraId="07D568B0" w14:textId="77777777" w:rsidTr="00B12B03">
        <w:trPr>
          <w:trHeight w:val="370"/>
        </w:trPr>
        <w:tc>
          <w:tcPr>
            <w:tcW w:w="2475" w:type="dxa"/>
          </w:tcPr>
          <w:p w14:paraId="35D79D05" w14:textId="77777777" w:rsidR="006539F9" w:rsidRPr="003A2015" w:rsidRDefault="006539F9" w:rsidP="003A2015">
            <w:pPr>
              <w:spacing w:before="240" w:line="360" w:lineRule="auto"/>
              <w:jc w:val="both"/>
              <w:rPr>
                <w:rFonts w:ascii="Arial" w:hAnsi="Arial" w:cs="Arial"/>
                <w:b/>
                <w:sz w:val="24"/>
                <w:szCs w:val="24"/>
              </w:rPr>
            </w:pPr>
            <w:r w:rsidRPr="003A2015">
              <w:rPr>
                <w:rFonts w:ascii="Arial" w:hAnsi="Arial" w:cs="Arial"/>
                <w:b/>
                <w:sz w:val="24"/>
                <w:szCs w:val="24"/>
              </w:rPr>
              <w:t>Título</w:t>
            </w:r>
          </w:p>
        </w:tc>
        <w:tc>
          <w:tcPr>
            <w:tcW w:w="10560" w:type="dxa"/>
          </w:tcPr>
          <w:p w14:paraId="2BAF86DC" w14:textId="5030FAF0" w:rsidR="006539F9" w:rsidRPr="003A2015" w:rsidRDefault="006539F9" w:rsidP="003A2015">
            <w:pPr>
              <w:pStyle w:val="Ttulo4"/>
              <w:spacing w:before="240" w:after="195" w:line="360" w:lineRule="auto"/>
              <w:jc w:val="both"/>
              <w:outlineLvl w:val="3"/>
              <w:rPr>
                <w:rFonts w:ascii="Arial" w:hAnsi="Arial" w:cs="Arial"/>
                <w:b/>
                <w:i w:val="0"/>
                <w:color w:val="auto"/>
                <w:sz w:val="24"/>
                <w:szCs w:val="24"/>
              </w:rPr>
            </w:pPr>
            <w:r w:rsidRPr="003A2015">
              <w:rPr>
                <w:rFonts w:ascii="Arial" w:hAnsi="Arial" w:cs="Arial"/>
                <w:b/>
                <w:bCs/>
                <w:i w:val="0"/>
                <w:color w:val="auto"/>
                <w:sz w:val="24"/>
                <w:szCs w:val="24"/>
              </w:rPr>
              <w:t>Punto d</w:t>
            </w:r>
            <w:r w:rsidR="00B12B03" w:rsidRPr="003A2015">
              <w:rPr>
                <w:rFonts w:ascii="Arial" w:hAnsi="Arial" w:cs="Arial"/>
                <w:b/>
                <w:bCs/>
                <w:i w:val="0"/>
                <w:color w:val="auto"/>
                <w:sz w:val="24"/>
                <w:szCs w:val="24"/>
              </w:rPr>
              <w:t>e fusión y punto de ebullición</w:t>
            </w:r>
          </w:p>
        </w:tc>
      </w:tr>
      <w:tr w:rsidR="006539F9" w:rsidRPr="003A2015" w14:paraId="431193F5" w14:textId="77777777" w:rsidTr="00B71F0C">
        <w:tc>
          <w:tcPr>
            <w:tcW w:w="2475" w:type="dxa"/>
          </w:tcPr>
          <w:p w14:paraId="211DD559" w14:textId="77777777" w:rsidR="006539F9" w:rsidRPr="003A2015" w:rsidRDefault="006539F9" w:rsidP="003A2015">
            <w:pPr>
              <w:spacing w:line="360" w:lineRule="auto"/>
              <w:jc w:val="both"/>
              <w:rPr>
                <w:rFonts w:ascii="Arial" w:hAnsi="Arial" w:cs="Arial"/>
                <w:sz w:val="24"/>
                <w:szCs w:val="24"/>
              </w:rPr>
            </w:pPr>
            <w:r w:rsidRPr="003A2015">
              <w:rPr>
                <w:rFonts w:ascii="Arial" w:hAnsi="Arial" w:cs="Arial"/>
                <w:sz w:val="24"/>
                <w:szCs w:val="24"/>
              </w:rPr>
              <w:t>Contenido</w:t>
            </w:r>
          </w:p>
        </w:tc>
        <w:tc>
          <w:tcPr>
            <w:tcW w:w="10560" w:type="dxa"/>
          </w:tcPr>
          <w:p w14:paraId="108E6DA9" w14:textId="708C0CCD" w:rsidR="006539F9" w:rsidRPr="003A2015" w:rsidRDefault="006539F9" w:rsidP="003A2015">
            <w:pPr>
              <w:spacing w:line="360" w:lineRule="auto"/>
              <w:rPr>
                <w:rFonts w:ascii="Arial" w:hAnsi="Arial" w:cs="Arial"/>
                <w:sz w:val="24"/>
                <w:szCs w:val="24"/>
              </w:rPr>
            </w:pPr>
            <w:r w:rsidRPr="003A2015">
              <w:rPr>
                <w:rStyle w:val="un"/>
                <w:rFonts w:ascii="Arial" w:hAnsi="Arial" w:cs="Arial"/>
                <w:color w:val="333333"/>
                <w:sz w:val="24"/>
                <w:szCs w:val="24"/>
              </w:rPr>
              <w:t>Se llama</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punto de fusión</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a la</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temperatura</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que se debe alcanzar para que un sólido pase al estado líquido.</w:t>
            </w:r>
            <w:r w:rsidRPr="003A2015">
              <w:rPr>
                <w:rStyle w:val="apple-converted-space"/>
                <w:rFonts w:ascii="Arial" w:hAnsi="Arial" w:cs="Arial"/>
                <w:color w:val="333333"/>
                <w:sz w:val="24"/>
                <w:szCs w:val="24"/>
              </w:rPr>
              <w:t> </w:t>
            </w:r>
            <w:r w:rsidRPr="003A2015">
              <w:rPr>
                <w:rStyle w:val="un"/>
                <w:rFonts w:ascii="Arial" w:hAnsi="Arial" w:cs="Arial"/>
                <w:color w:val="333333"/>
                <w:sz w:val="24"/>
                <w:szCs w:val="24"/>
              </w:rPr>
              <w:t>Asimismo, el</w:t>
            </w:r>
            <w:r w:rsidRPr="003A2015">
              <w:rPr>
                <w:rStyle w:val="apple-converted-space"/>
                <w:rFonts w:ascii="Arial" w:hAnsi="Arial" w:cs="Arial"/>
                <w:color w:val="333333"/>
                <w:sz w:val="24"/>
                <w:szCs w:val="24"/>
              </w:rPr>
              <w:t> </w:t>
            </w:r>
            <w:r w:rsidRPr="003A2015">
              <w:rPr>
                <w:rStyle w:val="Textoennegrita"/>
                <w:rFonts w:ascii="Arial" w:hAnsi="Arial" w:cs="Arial"/>
                <w:color w:val="333333"/>
                <w:sz w:val="24"/>
                <w:szCs w:val="24"/>
              </w:rPr>
              <w:t>punto de ebullición</w:t>
            </w:r>
            <w:r w:rsidRPr="003A2015">
              <w:rPr>
                <w:rStyle w:val="apple-converted-space"/>
                <w:rFonts w:ascii="Arial" w:hAnsi="Arial" w:cs="Arial"/>
                <w:color w:val="333333"/>
                <w:sz w:val="24"/>
                <w:szCs w:val="24"/>
              </w:rPr>
              <w:t> </w:t>
            </w:r>
            <w:r w:rsidR="00FF09E4" w:rsidRPr="003A2015">
              <w:rPr>
                <w:rStyle w:val="apple-converted-space"/>
                <w:rFonts w:ascii="Arial" w:hAnsi="Arial" w:cs="Arial"/>
                <w:color w:val="333333"/>
                <w:sz w:val="24"/>
                <w:szCs w:val="24"/>
              </w:rPr>
              <w:t>es la t</w:t>
            </w:r>
            <w:r w:rsidR="0005331B" w:rsidRPr="003A2015">
              <w:rPr>
                <w:rFonts w:ascii="Arial" w:hAnsi="Arial" w:cs="Arial"/>
                <w:sz w:val="24"/>
                <w:szCs w:val="24"/>
              </w:rPr>
              <w:t>emperatura a la que una sustancia</w:t>
            </w:r>
            <w:r w:rsidR="00FF09E4" w:rsidRPr="003A2015">
              <w:rPr>
                <w:rFonts w:ascii="Arial" w:hAnsi="Arial" w:cs="Arial"/>
                <w:sz w:val="24"/>
                <w:szCs w:val="24"/>
              </w:rPr>
              <w:t xml:space="preserve"> en estado líquido</w:t>
            </w:r>
            <w:r w:rsidR="0005331B" w:rsidRPr="003A2015">
              <w:rPr>
                <w:rFonts w:ascii="Arial" w:hAnsi="Arial" w:cs="Arial"/>
                <w:sz w:val="24"/>
                <w:szCs w:val="24"/>
              </w:rPr>
              <w:t xml:space="preserve"> hierve a una presión dada. La temperatura permanece constante durante el cambio de estado. </w:t>
            </w:r>
          </w:p>
        </w:tc>
      </w:tr>
    </w:tbl>
    <w:p w14:paraId="750F924D" w14:textId="77777777" w:rsidR="006539F9" w:rsidRPr="003A2015" w:rsidRDefault="006539F9" w:rsidP="003A2015">
      <w:pPr>
        <w:pStyle w:val="u"/>
        <w:shd w:val="clear" w:color="auto" w:fill="FFFFFF"/>
        <w:spacing w:before="0" w:beforeAutospacing="0" w:after="0" w:afterAutospacing="0" w:line="360" w:lineRule="auto"/>
        <w:ind w:firstLine="708"/>
        <w:rPr>
          <w:rFonts w:ascii="Arial" w:hAnsi="Arial" w:cs="Arial"/>
          <w:lang w:val="es-ES_tradnl"/>
        </w:rPr>
      </w:pPr>
    </w:p>
    <w:p w14:paraId="593DBC13" w14:textId="77777777" w:rsidR="0005331B" w:rsidRPr="003A2015" w:rsidRDefault="0005331B" w:rsidP="003A2015">
      <w:pPr>
        <w:pStyle w:val="u"/>
        <w:shd w:val="clear" w:color="auto" w:fill="FFFFFF"/>
        <w:tabs>
          <w:tab w:val="left" w:pos="3456"/>
        </w:tabs>
        <w:spacing w:before="0" w:beforeAutospacing="0" w:after="0" w:afterAutospacing="0" w:line="360" w:lineRule="auto"/>
        <w:rPr>
          <w:rFonts w:ascii="Arial" w:hAnsi="Arial" w:cs="Arial"/>
          <w:lang w:val="es-ES_tradnl"/>
        </w:rPr>
      </w:pPr>
    </w:p>
    <w:tbl>
      <w:tblPr>
        <w:tblStyle w:val="Tablaconcuadrcula"/>
        <w:tblW w:w="0" w:type="auto"/>
        <w:tblLook w:val="04A0" w:firstRow="1" w:lastRow="0" w:firstColumn="1" w:lastColumn="0" w:noHBand="0" w:noVBand="1"/>
      </w:tblPr>
      <w:tblGrid>
        <w:gridCol w:w="2035"/>
        <w:gridCol w:w="7019"/>
      </w:tblGrid>
      <w:tr w:rsidR="0022072D" w:rsidRPr="003A2015" w14:paraId="75942B0D" w14:textId="77777777" w:rsidTr="00DB1F5F">
        <w:tc>
          <w:tcPr>
            <w:tcW w:w="13035" w:type="dxa"/>
            <w:gridSpan w:val="2"/>
            <w:shd w:val="clear" w:color="auto" w:fill="000000" w:themeFill="text1"/>
          </w:tcPr>
          <w:p w14:paraId="1E63CBF5" w14:textId="77777777" w:rsidR="0022072D" w:rsidRPr="003A2015" w:rsidRDefault="0022072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22072D" w:rsidRPr="003A2015" w14:paraId="664C3CDA" w14:textId="77777777" w:rsidTr="00DB1F5F">
        <w:tc>
          <w:tcPr>
            <w:tcW w:w="2477" w:type="dxa"/>
          </w:tcPr>
          <w:p w14:paraId="504482A4" w14:textId="77777777" w:rsidR="0022072D" w:rsidRPr="003A2015" w:rsidRDefault="0022072D" w:rsidP="003A2015">
            <w:pPr>
              <w:spacing w:line="360" w:lineRule="auto"/>
              <w:rPr>
                <w:rFonts w:ascii="Arial" w:hAnsi="Arial" w:cs="Arial"/>
                <w:b/>
                <w:sz w:val="24"/>
                <w:szCs w:val="24"/>
              </w:rPr>
            </w:pPr>
            <w:r w:rsidRPr="003A2015">
              <w:rPr>
                <w:rFonts w:ascii="Arial" w:hAnsi="Arial" w:cs="Arial"/>
                <w:b/>
                <w:sz w:val="24"/>
                <w:szCs w:val="24"/>
              </w:rPr>
              <w:t>Contenido</w:t>
            </w:r>
          </w:p>
        </w:tc>
        <w:tc>
          <w:tcPr>
            <w:tcW w:w="10558" w:type="dxa"/>
          </w:tcPr>
          <w:p w14:paraId="2952BDE8" w14:textId="63931A85" w:rsidR="00816497" w:rsidRPr="003A2015" w:rsidRDefault="0022072D" w:rsidP="00BC2AC2">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 xml:space="preserve">La vaporización puede ocurrir de dos formas: </w:t>
            </w:r>
            <w:r w:rsidR="00D57A71">
              <w:rPr>
                <w:rFonts w:ascii="Arial" w:eastAsia="Times New Roman" w:hAnsi="Arial" w:cs="Arial"/>
                <w:color w:val="333333"/>
                <w:sz w:val="24"/>
                <w:szCs w:val="24"/>
                <w:lang w:val="es-CO" w:eastAsia="es-CO"/>
              </w:rPr>
              <w:t>por</w:t>
            </w:r>
            <w:r w:rsidR="00D57A71" w:rsidRPr="003A2015">
              <w:rPr>
                <w:rFonts w:ascii="Arial" w:eastAsia="Times New Roman" w:hAnsi="Arial" w:cs="Arial"/>
                <w:color w:val="333333"/>
                <w:sz w:val="24"/>
                <w:szCs w:val="24"/>
                <w:lang w:val="es-CO" w:eastAsia="es-CO"/>
              </w:rPr>
              <w:t xml:space="preserve"> </w:t>
            </w:r>
            <w:r w:rsidRPr="003A2015">
              <w:rPr>
                <w:rFonts w:ascii="Arial" w:eastAsia="Times New Roman" w:hAnsi="Arial" w:cs="Arial"/>
                <w:color w:val="333333"/>
                <w:sz w:val="24"/>
                <w:szCs w:val="24"/>
                <w:lang w:val="es-CO" w:eastAsia="es-CO"/>
              </w:rPr>
              <w:t xml:space="preserve">evaporación y </w:t>
            </w:r>
            <w:r w:rsidR="00D57A71">
              <w:rPr>
                <w:rFonts w:ascii="Arial" w:eastAsia="Times New Roman" w:hAnsi="Arial" w:cs="Arial"/>
                <w:color w:val="333333"/>
                <w:sz w:val="24"/>
                <w:szCs w:val="24"/>
                <w:lang w:val="es-CO" w:eastAsia="es-CO"/>
              </w:rPr>
              <w:t>por</w:t>
            </w:r>
            <w:r w:rsidRPr="003A2015">
              <w:rPr>
                <w:rFonts w:ascii="Arial" w:eastAsia="Times New Roman" w:hAnsi="Arial" w:cs="Arial"/>
                <w:color w:val="333333"/>
                <w:sz w:val="24"/>
                <w:szCs w:val="24"/>
                <w:lang w:val="es-CO" w:eastAsia="es-CO"/>
              </w:rPr>
              <w:t xml:space="preserve"> ebullición. La </w:t>
            </w:r>
            <w:r w:rsidRPr="003A2015">
              <w:rPr>
                <w:rFonts w:ascii="Arial" w:eastAsia="Times New Roman" w:hAnsi="Arial" w:cs="Arial"/>
                <w:b/>
                <w:bCs/>
                <w:color w:val="333333"/>
                <w:sz w:val="24"/>
                <w:szCs w:val="24"/>
                <w:lang w:val="es-CO" w:eastAsia="es-CO"/>
              </w:rPr>
              <w:t>evaporación</w:t>
            </w:r>
            <w:r w:rsidRPr="003A2015">
              <w:rPr>
                <w:rFonts w:ascii="Arial" w:eastAsia="Times New Roman" w:hAnsi="Arial" w:cs="Arial"/>
                <w:color w:val="333333"/>
                <w:sz w:val="24"/>
                <w:szCs w:val="24"/>
                <w:lang w:val="es-CO" w:eastAsia="es-CO"/>
              </w:rPr>
              <w:t> es el cambio del estado líquido al gaseoso</w:t>
            </w:r>
            <w:r w:rsidR="00816497" w:rsidRPr="003A2015">
              <w:rPr>
                <w:rFonts w:ascii="Arial" w:eastAsia="Times New Roman" w:hAnsi="Arial" w:cs="Arial"/>
                <w:color w:val="333333"/>
                <w:sz w:val="24"/>
                <w:szCs w:val="24"/>
                <w:lang w:val="es-CO" w:eastAsia="es-CO"/>
              </w:rPr>
              <w:t xml:space="preserve"> de forma lenta después de adquirir suficiente energía para vencer la </w:t>
            </w:r>
            <w:r w:rsidR="00816497" w:rsidRPr="003A2015">
              <w:rPr>
                <w:rFonts w:ascii="Arial" w:eastAsia="Times New Roman" w:hAnsi="Arial" w:cs="Arial"/>
                <w:b/>
                <w:color w:val="333333"/>
                <w:sz w:val="24"/>
                <w:szCs w:val="24"/>
                <w:lang w:val="es-CO" w:eastAsia="es-CO"/>
              </w:rPr>
              <w:t>tensión superficial</w:t>
            </w:r>
            <w:r w:rsidRPr="003A2015">
              <w:rPr>
                <w:rFonts w:ascii="Arial" w:eastAsia="Times New Roman" w:hAnsi="Arial" w:cs="Arial"/>
                <w:color w:val="333333"/>
                <w:sz w:val="24"/>
                <w:szCs w:val="24"/>
                <w:lang w:val="es-CO" w:eastAsia="es-CO"/>
              </w:rPr>
              <w:t xml:space="preserve"> </w:t>
            </w:r>
            <w:r w:rsidR="00816497" w:rsidRPr="003A2015">
              <w:rPr>
                <w:rFonts w:ascii="Arial" w:eastAsia="Times New Roman" w:hAnsi="Arial" w:cs="Arial"/>
                <w:color w:val="333333"/>
                <w:sz w:val="24"/>
                <w:szCs w:val="24"/>
                <w:lang w:val="es-CO" w:eastAsia="es-CO"/>
              </w:rPr>
              <w:t>(</w:t>
            </w:r>
            <w:r w:rsidRPr="003A2015">
              <w:rPr>
                <w:rFonts w:ascii="Arial" w:eastAsia="Times New Roman" w:hAnsi="Arial" w:cs="Arial"/>
                <w:color w:val="333333"/>
                <w:sz w:val="24"/>
                <w:szCs w:val="24"/>
                <w:lang w:val="es-CO" w:eastAsia="es-CO"/>
              </w:rPr>
              <w:t>se produce solo en la </w:t>
            </w:r>
            <w:r w:rsidRPr="003A2015">
              <w:rPr>
                <w:rFonts w:ascii="Arial" w:eastAsia="Times New Roman" w:hAnsi="Arial" w:cs="Arial"/>
                <w:bCs/>
                <w:color w:val="333333"/>
                <w:sz w:val="24"/>
                <w:szCs w:val="24"/>
                <w:lang w:val="es-CO" w:eastAsia="es-CO"/>
              </w:rPr>
              <w:t>superficie del líquido</w:t>
            </w:r>
            <w:r w:rsidR="00816497" w:rsidRPr="003A2015">
              <w:rPr>
                <w:rFonts w:ascii="Arial" w:eastAsia="Times New Roman" w:hAnsi="Arial" w:cs="Arial"/>
                <w:bCs/>
                <w:color w:val="333333"/>
                <w:sz w:val="24"/>
                <w:szCs w:val="24"/>
                <w:lang w:val="es-CO" w:eastAsia="es-CO"/>
              </w:rPr>
              <w:t>)</w:t>
            </w:r>
            <w:r w:rsidRPr="003A2015">
              <w:rPr>
                <w:rFonts w:ascii="Arial" w:eastAsia="Times New Roman" w:hAnsi="Arial" w:cs="Arial"/>
                <w:color w:val="333333"/>
                <w:sz w:val="24"/>
                <w:szCs w:val="24"/>
                <w:lang w:val="es-CO" w:eastAsia="es-CO"/>
              </w:rPr>
              <w:t> y ocurre a </w:t>
            </w:r>
            <w:r w:rsidRPr="003A2015">
              <w:rPr>
                <w:rFonts w:ascii="Arial" w:eastAsia="Times New Roman" w:hAnsi="Arial" w:cs="Arial"/>
                <w:b/>
                <w:bCs/>
                <w:color w:val="333333"/>
                <w:sz w:val="24"/>
                <w:szCs w:val="24"/>
                <w:lang w:val="es-CO" w:eastAsia="es-CO"/>
              </w:rPr>
              <w:t>cualquier temperatura</w:t>
            </w:r>
            <w:r w:rsidR="00BC2AC2">
              <w:rPr>
                <w:rFonts w:ascii="Arial" w:eastAsia="Times New Roman" w:hAnsi="Arial" w:cs="Arial"/>
                <w:b/>
                <w:bCs/>
                <w:color w:val="333333"/>
                <w:sz w:val="24"/>
                <w:szCs w:val="24"/>
                <w:lang w:val="es-CO" w:eastAsia="es-CO"/>
              </w:rPr>
              <w:t xml:space="preserve"> </w:t>
            </w:r>
            <w:r w:rsidR="00BC2AC2" w:rsidRPr="00625404">
              <w:rPr>
                <w:rFonts w:ascii="Arial" w:eastAsia="Times New Roman" w:hAnsi="Arial" w:cs="Arial"/>
                <w:bCs/>
                <w:color w:val="333333"/>
                <w:lang w:val="es-CO" w:eastAsia="es-CO"/>
              </w:rPr>
              <w:t>(esta es la diferencia con la ebullición)</w:t>
            </w:r>
            <w:r w:rsidRPr="003A2015">
              <w:rPr>
                <w:rFonts w:ascii="Arial" w:eastAsia="Times New Roman" w:hAnsi="Arial" w:cs="Arial"/>
                <w:color w:val="333333"/>
                <w:sz w:val="24"/>
                <w:szCs w:val="24"/>
                <w:lang w:val="es-CO" w:eastAsia="es-CO"/>
              </w:rPr>
              <w:t>, aunque es mayor cuanto más elevada es la temperatura.</w:t>
            </w:r>
            <w:r w:rsidR="00816497" w:rsidRPr="003A2015">
              <w:rPr>
                <w:rFonts w:ascii="Arial" w:eastAsia="Times New Roman" w:hAnsi="Arial" w:cs="Arial"/>
                <w:color w:val="333333"/>
                <w:sz w:val="24"/>
                <w:szCs w:val="24"/>
                <w:lang w:val="es-CO" w:eastAsia="es-CO"/>
              </w:rPr>
              <w:t xml:space="preserve"> </w:t>
            </w:r>
          </w:p>
        </w:tc>
      </w:tr>
    </w:tbl>
    <w:p w14:paraId="7B3DB6CF" w14:textId="77777777" w:rsidR="00AD171F" w:rsidRPr="003A2015" w:rsidRDefault="00AD171F" w:rsidP="003A2015">
      <w:pPr>
        <w:pStyle w:val="u"/>
        <w:shd w:val="clear" w:color="auto" w:fill="FFFFFF"/>
        <w:spacing w:before="0" w:beforeAutospacing="0" w:after="0" w:afterAutospacing="0" w:line="360" w:lineRule="auto"/>
        <w:rPr>
          <w:rFonts w:ascii="Arial" w:hAnsi="Arial" w:cs="Arial"/>
          <w:lang w:val="es-ES_tradnl"/>
        </w:rPr>
      </w:pPr>
    </w:p>
    <w:p w14:paraId="099B21C2" w14:textId="77777777" w:rsidR="00AD171F" w:rsidRPr="003A2015" w:rsidRDefault="00AD171F" w:rsidP="003A2015">
      <w:pPr>
        <w:pStyle w:val="u"/>
        <w:shd w:val="clear" w:color="auto" w:fill="FFFFFF"/>
        <w:spacing w:before="0" w:beforeAutospacing="0" w:after="0" w:afterAutospacing="0" w:line="360" w:lineRule="auto"/>
        <w:rPr>
          <w:rFonts w:ascii="Arial" w:hAnsi="Arial" w:cs="Arial"/>
          <w:lang w:val="es-ES_tradnl"/>
        </w:rPr>
      </w:pPr>
    </w:p>
    <w:tbl>
      <w:tblPr>
        <w:tblStyle w:val="Tablaconcuadrcula1"/>
        <w:tblW w:w="0" w:type="auto"/>
        <w:tblLook w:val="04A0" w:firstRow="1" w:lastRow="0" w:firstColumn="1" w:lastColumn="0" w:noHBand="0" w:noVBand="1"/>
      </w:tblPr>
      <w:tblGrid>
        <w:gridCol w:w="2091"/>
        <w:gridCol w:w="6963"/>
      </w:tblGrid>
      <w:tr w:rsidR="0022072D" w:rsidRPr="003A2015" w14:paraId="6F4FD6CF" w14:textId="77777777" w:rsidTr="00A905D8">
        <w:tc>
          <w:tcPr>
            <w:tcW w:w="12894" w:type="dxa"/>
            <w:gridSpan w:val="2"/>
            <w:shd w:val="clear" w:color="auto" w:fill="0D0D0D" w:themeFill="text1" w:themeFillTint="F2"/>
          </w:tcPr>
          <w:p w14:paraId="4889F383" w14:textId="77777777" w:rsidR="0022072D" w:rsidRPr="003A2015" w:rsidRDefault="0022072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Imagen (fotografía, gráfica o ilustración)</w:t>
            </w:r>
          </w:p>
        </w:tc>
      </w:tr>
      <w:tr w:rsidR="0022072D" w:rsidRPr="003A2015" w14:paraId="3C66EEA5" w14:textId="77777777" w:rsidTr="00A905D8">
        <w:tc>
          <w:tcPr>
            <w:tcW w:w="2689" w:type="dxa"/>
          </w:tcPr>
          <w:p w14:paraId="64F0A474" w14:textId="77777777" w:rsidR="0022072D" w:rsidRPr="003A2015" w:rsidRDefault="0022072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205" w:type="dxa"/>
          </w:tcPr>
          <w:p w14:paraId="7EE1EDA6" w14:textId="1CFAD585" w:rsidR="0022072D" w:rsidRPr="003A2015" w:rsidRDefault="0022072D"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w:t>
            </w:r>
            <w:r w:rsidR="00780CA7" w:rsidRPr="003A2015">
              <w:rPr>
                <w:rFonts w:ascii="Arial" w:hAnsi="Arial" w:cs="Arial"/>
                <w:color w:val="000000"/>
                <w:sz w:val="24"/>
                <w:szCs w:val="24"/>
              </w:rPr>
              <w:t>08</w:t>
            </w:r>
          </w:p>
        </w:tc>
      </w:tr>
      <w:tr w:rsidR="0022072D" w:rsidRPr="003A2015" w14:paraId="4587F3BB" w14:textId="77777777" w:rsidTr="00A905D8">
        <w:tc>
          <w:tcPr>
            <w:tcW w:w="2689" w:type="dxa"/>
          </w:tcPr>
          <w:p w14:paraId="53DDF4CD" w14:textId="77777777" w:rsidR="0022072D" w:rsidRPr="003A2015" w:rsidRDefault="0022072D"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0205" w:type="dxa"/>
          </w:tcPr>
          <w:p w14:paraId="0505338B" w14:textId="764AC5EC" w:rsidR="0022072D" w:rsidRPr="003A2015" w:rsidRDefault="0030114D" w:rsidP="003A2015">
            <w:pPr>
              <w:spacing w:line="360" w:lineRule="auto"/>
              <w:rPr>
                <w:rFonts w:ascii="Arial" w:hAnsi="Arial" w:cs="Arial"/>
                <w:noProof/>
                <w:sz w:val="24"/>
                <w:szCs w:val="24"/>
                <w:lang w:val="es-CO" w:eastAsia="es-CO"/>
              </w:rPr>
            </w:pPr>
            <w:r w:rsidRPr="003A2015">
              <w:rPr>
                <w:rFonts w:ascii="Arial" w:hAnsi="Arial" w:cs="Arial"/>
                <w:noProof/>
                <w:sz w:val="24"/>
                <w:szCs w:val="24"/>
                <w:lang w:val="es-CO" w:eastAsia="es-CO"/>
              </w:rPr>
              <w:t>253676305</w:t>
            </w:r>
          </w:p>
          <w:p w14:paraId="7A43C4CC" w14:textId="35CC4E03" w:rsidR="0030114D" w:rsidRPr="003A2015" w:rsidRDefault="0030114D" w:rsidP="003A2015">
            <w:pPr>
              <w:spacing w:line="360" w:lineRule="auto"/>
              <w:rPr>
                <w:rFonts w:ascii="Arial" w:hAnsi="Arial" w:cs="Arial"/>
                <w:color w:val="000000"/>
                <w:sz w:val="24"/>
                <w:szCs w:val="24"/>
              </w:rPr>
            </w:pPr>
            <w:r w:rsidRPr="003A2015">
              <w:rPr>
                <w:rFonts w:ascii="Arial" w:hAnsi="Arial" w:cs="Arial"/>
                <w:noProof/>
                <w:lang w:val="es-ES" w:eastAsia="es-ES"/>
              </w:rPr>
              <w:lastRenderedPageBreak/>
              <w:drawing>
                <wp:inline distT="0" distB="0" distL="0" distR="0" wp14:anchorId="79D9A2DA" wp14:editId="1309890C">
                  <wp:extent cx="2872740" cy="2041023"/>
                  <wp:effectExtent l="0" t="0" r="3810" b="0"/>
                  <wp:docPr id="22" name="Imagen 22" descr="Tired man with orange juice sweating in gym on spinning bike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red man with orange juice sweating in gym on spinning bike - stock pho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3611" cy="2041642"/>
                          </a:xfrm>
                          <a:prstGeom prst="rect">
                            <a:avLst/>
                          </a:prstGeom>
                          <a:noFill/>
                          <a:ln>
                            <a:noFill/>
                          </a:ln>
                        </pic:spPr>
                      </pic:pic>
                    </a:graphicData>
                  </a:graphic>
                </wp:inline>
              </w:drawing>
            </w:r>
          </w:p>
          <w:p w14:paraId="33971185" w14:textId="5D05701B" w:rsidR="0022072D" w:rsidRPr="003A2015" w:rsidRDefault="0022072D" w:rsidP="003A2015">
            <w:pPr>
              <w:spacing w:line="360" w:lineRule="auto"/>
              <w:rPr>
                <w:rFonts w:ascii="Arial" w:hAnsi="Arial" w:cs="Arial"/>
                <w:color w:val="000000"/>
                <w:sz w:val="24"/>
                <w:szCs w:val="24"/>
              </w:rPr>
            </w:pPr>
          </w:p>
        </w:tc>
      </w:tr>
      <w:tr w:rsidR="0022072D" w:rsidRPr="003A2015" w14:paraId="1AAA5188" w14:textId="77777777" w:rsidTr="00A905D8">
        <w:tc>
          <w:tcPr>
            <w:tcW w:w="2689" w:type="dxa"/>
          </w:tcPr>
          <w:p w14:paraId="0B9E33AA" w14:textId="14E1CEEE" w:rsidR="0022072D" w:rsidRPr="003A2015" w:rsidRDefault="0022072D"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Código Shutterstock (o URL o la ruta en AulaPlaneta)</w:t>
            </w:r>
          </w:p>
        </w:tc>
        <w:tc>
          <w:tcPr>
            <w:tcW w:w="10205" w:type="dxa"/>
          </w:tcPr>
          <w:p w14:paraId="4F30B55B" w14:textId="01D6A13A" w:rsidR="0022072D" w:rsidRPr="003A2015" w:rsidRDefault="0022072D" w:rsidP="003A2015">
            <w:pPr>
              <w:spacing w:line="360" w:lineRule="auto"/>
              <w:rPr>
                <w:rFonts w:ascii="Arial" w:hAnsi="Arial" w:cs="Arial"/>
                <w:sz w:val="24"/>
                <w:szCs w:val="24"/>
                <w:highlight w:val="green"/>
              </w:rPr>
            </w:pPr>
            <w:r w:rsidRPr="003A2015">
              <w:rPr>
                <w:rFonts w:ascii="Arial" w:hAnsi="Arial" w:cs="Arial"/>
                <w:color w:val="000000"/>
                <w:sz w:val="24"/>
                <w:szCs w:val="24"/>
              </w:rPr>
              <w:t>1 ESO/</w:t>
            </w:r>
            <w:r w:rsidRPr="003A2015">
              <w:rPr>
                <w:rFonts w:ascii="Arial" w:hAnsi="Arial" w:cs="Arial"/>
                <w:sz w:val="24"/>
                <w:szCs w:val="24"/>
              </w:rPr>
              <w:t>Ciencias naturales /La materia :características / los estados de la materia/los cambios de estado</w:t>
            </w:r>
            <w:r w:rsidR="00C671C9">
              <w:rPr>
                <w:rFonts w:ascii="Arial" w:hAnsi="Arial" w:cs="Arial"/>
                <w:sz w:val="24"/>
                <w:szCs w:val="24"/>
              </w:rPr>
              <w:t xml:space="preserve"> </w:t>
            </w:r>
          </w:p>
        </w:tc>
      </w:tr>
      <w:tr w:rsidR="0022072D" w:rsidRPr="003A2015" w14:paraId="08883639" w14:textId="77777777" w:rsidTr="00A905D8">
        <w:trPr>
          <w:trHeight w:val="570"/>
        </w:trPr>
        <w:tc>
          <w:tcPr>
            <w:tcW w:w="2689" w:type="dxa"/>
          </w:tcPr>
          <w:p w14:paraId="13069059" w14:textId="77777777" w:rsidR="0022072D" w:rsidRPr="003A2015" w:rsidRDefault="0022072D" w:rsidP="003A2015">
            <w:pPr>
              <w:spacing w:line="360" w:lineRule="auto"/>
              <w:rPr>
                <w:rFonts w:ascii="Arial" w:hAnsi="Arial" w:cs="Arial"/>
                <w:sz w:val="24"/>
                <w:szCs w:val="24"/>
              </w:rPr>
            </w:pPr>
            <w:r w:rsidRPr="003A2015">
              <w:rPr>
                <w:rFonts w:ascii="Arial" w:hAnsi="Arial" w:cs="Arial"/>
                <w:sz w:val="24"/>
                <w:szCs w:val="24"/>
              </w:rPr>
              <w:t>Pie de imagen</w:t>
            </w:r>
          </w:p>
        </w:tc>
        <w:tc>
          <w:tcPr>
            <w:tcW w:w="10205" w:type="dxa"/>
          </w:tcPr>
          <w:p w14:paraId="019DBB06" w14:textId="1D6D555B" w:rsidR="0030114D" w:rsidRPr="003A2015" w:rsidRDefault="0030114D" w:rsidP="003A2015">
            <w:pPr>
              <w:shd w:val="clear" w:color="auto" w:fill="FFFFFF"/>
              <w:spacing w:line="360" w:lineRule="auto"/>
              <w:rPr>
                <w:rFonts w:ascii="Arial" w:eastAsia="Times New Roman" w:hAnsi="Arial" w:cs="Arial"/>
                <w:color w:val="333333"/>
                <w:sz w:val="24"/>
                <w:szCs w:val="24"/>
                <w:lang w:val="es-CO" w:eastAsia="es-CO"/>
              </w:rPr>
            </w:pPr>
            <w:r w:rsidRPr="003A2015">
              <w:rPr>
                <w:rFonts w:ascii="Arial" w:eastAsia="Times New Roman" w:hAnsi="Arial" w:cs="Arial"/>
                <w:color w:val="333333"/>
                <w:sz w:val="24"/>
                <w:szCs w:val="24"/>
                <w:lang w:val="es-CO" w:eastAsia="es-CO"/>
              </w:rPr>
              <w:t>La principal función de la evaporación del sudor en la superficie de la piel es mantener constante la temperatura corporal. El sudor está compuesto por agua casi en un 99</w:t>
            </w:r>
            <w:r w:rsidR="006162D9">
              <w:rPr>
                <w:rFonts w:ascii="Arial" w:eastAsia="Times New Roman" w:hAnsi="Arial" w:cs="Arial"/>
                <w:color w:val="333333"/>
                <w:sz w:val="24"/>
                <w:szCs w:val="24"/>
                <w:lang w:val="es-CO" w:eastAsia="es-CO"/>
              </w:rPr>
              <w:t> </w:t>
            </w:r>
            <w:r w:rsidRPr="003A2015">
              <w:rPr>
                <w:rFonts w:ascii="Arial" w:eastAsia="Times New Roman" w:hAnsi="Arial" w:cs="Arial"/>
                <w:color w:val="333333"/>
                <w:sz w:val="24"/>
                <w:szCs w:val="24"/>
                <w:lang w:val="es-CO" w:eastAsia="es-CO"/>
              </w:rPr>
              <w:t>%. Para evaporarse necesita absorber calor y lo toma del cuerpo, el cual se enfría.</w:t>
            </w:r>
          </w:p>
          <w:p w14:paraId="7DDC53CF" w14:textId="1B1C9326" w:rsidR="0022072D" w:rsidRPr="003A2015" w:rsidRDefault="0030114D" w:rsidP="003A2015">
            <w:pPr>
              <w:spacing w:line="360" w:lineRule="auto"/>
              <w:rPr>
                <w:rFonts w:ascii="Arial" w:hAnsi="Arial" w:cs="Arial"/>
                <w:sz w:val="24"/>
                <w:szCs w:val="24"/>
              </w:rPr>
            </w:pPr>
            <w:r w:rsidRPr="003A2015">
              <w:rPr>
                <w:rFonts w:ascii="Arial" w:eastAsia="Times New Roman" w:hAnsi="Arial" w:cs="Arial"/>
                <w:color w:val="333333"/>
                <w:sz w:val="24"/>
                <w:szCs w:val="24"/>
                <w:lang w:val="es-CO" w:eastAsia="es-CO"/>
              </w:rPr>
              <w:t>En los charcos formados después de la lluvia, el agua se evapora por acción del calor del sol.</w:t>
            </w:r>
          </w:p>
        </w:tc>
      </w:tr>
    </w:tbl>
    <w:p w14:paraId="68F93267" w14:textId="77777777" w:rsidR="00552F96" w:rsidRPr="003A2015" w:rsidRDefault="00552F96" w:rsidP="003A2015">
      <w:pPr>
        <w:pStyle w:val="u"/>
        <w:shd w:val="clear" w:color="auto" w:fill="FFFFFF"/>
        <w:spacing w:before="0" w:beforeAutospacing="0" w:after="0" w:afterAutospacing="0" w:line="360" w:lineRule="auto"/>
        <w:rPr>
          <w:rFonts w:ascii="Arial" w:hAnsi="Arial" w:cs="Arial"/>
        </w:rPr>
      </w:pPr>
    </w:p>
    <w:p w14:paraId="562E53B1" w14:textId="1A06150E" w:rsidR="001D6145" w:rsidRPr="003A2015" w:rsidRDefault="007D290F" w:rsidP="003A2015">
      <w:pPr>
        <w:pStyle w:val="u"/>
        <w:shd w:val="clear" w:color="auto" w:fill="FFFFFF"/>
        <w:spacing w:before="0" w:beforeAutospacing="0" w:after="0" w:afterAutospacing="0" w:line="360" w:lineRule="auto"/>
        <w:rPr>
          <w:rFonts w:ascii="Arial" w:hAnsi="Arial" w:cs="Arial"/>
          <w:b/>
        </w:rPr>
      </w:pPr>
      <w:r w:rsidRPr="003A2015">
        <w:rPr>
          <w:rFonts w:ascii="Arial" w:hAnsi="Arial" w:cs="Arial"/>
          <w:b/>
          <w:highlight w:val="yellow"/>
        </w:rPr>
        <w:t>[SECCIÓN 2]</w:t>
      </w:r>
      <w:r w:rsidR="00FE4428">
        <w:rPr>
          <w:rFonts w:ascii="Arial" w:hAnsi="Arial" w:cs="Arial"/>
          <w:b/>
        </w:rPr>
        <w:t xml:space="preserve"> 2</w:t>
      </w:r>
      <w:r w:rsidRPr="003A2015">
        <w:rPr>
          <w:rFonts w:ascii="Arial" w:hAnsi="Arial" w:cs="Arial"/>
          <w:b/>
        </w:rPr>
        <w:t xml:space="preserve">.6 </w:t>
      </w:r>
      <w:r w:rsidR="00534DEF">
        <w:rPr>
          <w:rFonts w:ascii="Arial" w:hAnsi="Arial" w:cs="Arial"/>
          <w:b/>
        </w:rPr>
        <w:t>C</w:t>
      </w:r>
      <w:r w:rsidRPr="003A2015">
        <w:rPr>
          <w:rFonts w:ascii="Arial" w:hAnsi="Arial" w:cs="Arial"/>
          <w:b/>
        </w:rPr>
        <w:t xml:space="preserve">onsolidación </w:t>
      </w:r>
    </w:p>
    <w:p w14:paraId="4DAA9A40" w14:textId="77777777" w:rsidR="007F51CC" w:rsidRPr="003A2015" w:rsidRDefault="00A35C8B" w:rsidP="003A2015">
      <w:pPr>
        <w:spacing w:after="0" w:line="360" w:lineRule="auto"/>
        <w:rPr>
          <w:rFonts w:ascii="Arial" w:hAnsi="Arial" w:cs="Arial"/>
        </w:rPr>
      </w:pPr>
      <w:r w:rsidRPr="003A2015">
        <w:rPr>
          <w:rFonts w:ascii="Arial" w:hAnsi="Arial" w:cs="Arial"/>
          <w:color w:val="333333"/>
        </w:rPr>
        <w:br/>
      </w:r>
      <w:r w:rsidR="007F51CC" w:rsidRPr="003A2015">
        <w:rPr>
          <w:rFonts w:ascii="Arial" w:hAnsi="Arial" w:cs="Arial"/>
        </w:rPr>
        <w:t>Actividades para consolidar lo que has aprendido en esta sección.</w:t>
      </w:r>
    </w:p>
    <w:p w14:paraId="24EC5AEC" w14:textId="77777777" w:rsidR="007F51CC" w:rsidRPr="003A2015" w:rsidRDefault="007F51CC" w:rsidP="003A2015">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631"/>
        <w:gridCol w:w="7423"/>
      </w:tblGrid>
      <w:tr w:rsidR="007F51CC" w:rsidRPr="003A2015" w14:paraId="45C43EDA" w14:textId="77777777" w:rsidTr="00A905D8">
        <w:tc>
          <w:tcPr>
            <w:tcW w:w="12894" w:type="dxa"/>
            <w:gridSpan w:val="2"/>
            <w:shd w:val="clear" w:color="auto" w:fill="000000" w:themeFill="text1"/>
          </w:tcPr>
          <w:p w14:paraId="1A68E920" w14:textId="77777777" w:rsidR="007F51CC" w:rsidRPr="003A2015" w:rsidRDefault="007F51CC" w:rsidP="003A2015">
            <w:pPr>
              <w:pStyle w:val="Ttulo7"/>
              <w:spacing w:line="360" w:lineRule="auto"/>
              <w:outlineLvl w:val="6"/>
              <w:rPr>
                <w:rFonts w:ascii="Arial" w:hAnsi="Arial" w:cs="Arial"/>
                <w:b/>
                <w:i w:val="0"/>
                <w:color w:val="FFFFFF" w:themeColor="background1"/>
                <w:sz w:val="24"/>
                <w:szCs w:val="24"/>
              </w:rPr>
            </w:pPr>
            <w:r w:rsidRPr="003A2015">
              <w:rPr>
                <w:rFonts w:ascii="Arial" w:hAnsi="Arial" w:cs="Arial"/>
                <w:b/>
                <w:i w:val="0"/>
                <w:color w:val="FFFFFF" w:themeColor="background1"/>
                <w:sz w:val="24"/>
                <w:szCs w:val="24"/>
              </w:rPr>
              <w:t>Practica: recurso aprovechado</w:t>
            </w:r>
          </w:p>
        </w:tc>
      </w:tr>
      <w:tr w:rsidR="00BA46DE" w:rsidRPr="003A2015" w14:paraId="02101880" w14:textId="77777777" w:rsidTr="00A905D8">
        <w:tc>
          <w:tcPr>
            <w:tcW w:w="2431" w:type="dxa"/>
          </w:tcPr>
          <w:p w14:paraId="14ABFCF3"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463" w:type="dxa"/>
          </w:tcPr>
          <w:p w14:paraId="2513C242" w14:textId="0990BEF8" w:rsidR="007F51CC" w:rsidRPr="003A2015" w:rsidRDefault="00154F64"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B12B03" w:rsidRPr="003A2015">
              <w:rPr>
                <w:rFonts w:ascii="Arial" w:hAnsi="Arial" w:cs="Arial"/>
                <w:color w:val="000000"/>
                <w:sz w:val="24"/>
                <w:szCs w:val="24"/>
                <w:lang w:val="en-US"/>
              </w:rPr>
              <w:t>R</w:t>
            </w:r>
            <w:r w:rsidR="00247C3E">
              <w:rPr>
                <w:rFonts w:ascii="Arial" w:hAnsi="Arial" w:cs="Arial"/>
                <w:color w:val="000000"/>
                <w:sz w:val="24"/>
                <w:szCs w:val="24"/>
                <w:lang w:val="en-US"/>
              </w:rPr>
              <w:t>EC14</w:t>
            </w:r>
            <w:r w:rsidRPr="003A2015">
              <w:rPr>
                <w:rFonts w:ascii="Arial" w:hAnsi="Arial" w:cs="Arial"/>
                <w:color w:val="000000"/>
                <w:sz w:val="24"/>
                <w:szCs w:val="24"/>
                <w:lang w:val="en-US"/>
              </w:rPr>
              <w:t>0</w:t>
            </w:r>
            <w:r w:rsidR="007F51CC" w:rsidRPr="003A2015">
              <w:rPr>
                <w:rFonts w:ascii="Arial" w:hAnsi="Arial" w:cs="Arial"/>
                <w:color w:val="FFFFFF" w:themeColor="background1"/>
                <w:sz w:val="24"/>
                <w:szCs w:val="24"/>
                <w:lang w:val="en-US"/>
              </w:rPr>
              <w:t>_06_09_CO_REC20</w:t>
            </w:r>
          </w:p>
        </w:tc>
      </w:tr>
      <w:tr w:rsidR="00BA46DE" w:rsidRPr="003A2015" w14:paraId="76C1BCED" w14:textId="77777777" w:rsidTr="00A905D8">
        <w:tc>
          <w:tcPr>
            <w:tcW w:w="2431" w:type="dxa"/>
          </w:tcPr>
          <w:p w14:paraId="3E8894A8" w14:textId="77777777" w:rsidR="007F51CC" w:rsidRPr="003A2015" w:rsidRDefault="007F51CC"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463" w:type="dxa"/>
          </w:tcPr>
          <w:p w14:paraId="18BBC6AE" w14:textId="2556FB91" w:rsidR="007F51CC" w:rsidRPr="003A2015" w:rsidRDefault="00154F64"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00BA46DE" w:rsidRPr="003A2015">
              <w:rPr>
                <w:rFonts w:ascii="Arial" w:hAnsi="Arial" w:cs="Arial"/>
                <w:sz w:val="24"/>
                <w:szCs w:val="24"/>
              </w:rPr>
              <w:t>Ciencias naturales /La materia</w:t>
            </w:r>
            <w:r w:rsidRPr="003A2015">
              <w:rPr>
                <w:rFonts w:ascii="Arial" w:hAnsi="Arial" w:cs="Arial"/>
                <w:sz w:val="24"/>
                <w:szCs w:val="24"/>
              </w:rPr>
              <w:t>:</w:t>
            </w:r>
            <w:r w:rsidR="00BA46DE" w:rsidRPr="003A2015">
              <w:rPr>
                <w:rFonts w:ascii="Arial" w:hAnsi="Arial" w:cs="Arial"/>
                <w:sz w:val="24"/>
                <w:szCs w:val="24"/>
              </w:rPr>
              <w:t xml:space="preserve"> </w:t>
            </w:r>
            <w:r w:rsidRPr="003A2015">
              <w:rPr>
                <w:rFonts w:ascii="Arial" w:hAnsi="Arial" w:cs="Arial"/>
                <w:sz w:val="24"/>
                <w:szCs w:val="24"/>
              </w:rPr>
              <w:t>características / los estados de la materia/</w:t>
            </w:r>
            <w:r w:rsidR="00BA46DE" w:rsidRPr="003A2015">
              <w:rPr>
                <w:rFonts w:ascii="Arial" w:hAnsi="Arial" w:cs="Arial"/>
                <w:sz w:val="24"/>
                <w:szCs w:val="24"/>
              </w:rPr>
              <w:t>Consolidación</w:t>
            </w:r>
            <w:r w:rsidR="00C671C9">
              <w:rPr>
                <w:rFonts w:ascii="Arial" w:hAnsi="Arial" w:cs="Arial"/>
                <w:sz w:val="24"/>
                <w:szCs w:val="24"/>
              </w:rPr>
              <w:t xml:space="preserve"> </w:t>
            </w:r>
          </w:p>
        </w:tc>
      </w:tr>
      <w:tr w:rsidR="00BA46DE" w:rsidRPr="003A2015" w14:paraId="4B483870" w14:textId="77777777" w:rsidTr="00A905D8">
        <w:tc>
          <w:tcPr>
            <w:tcW w:w="2431" w:type="dxa"/>
          </w:tcPr>
          <w:p w14:paraId="0179C763" w14:textId="77777777" w:rsidR="007F51CC" w:rsidRPr="003A2015" w:rsidRDefault="007F51CC"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Cambio </w:t>
            </w:r>
            <w:r w:rsidRPr="003A2015">
              <w:rPr>
                <w:rFonts w:ascii="Arial" w:hAnsi="Arial" w:cs="Arial"/>
                <w:b/>
                <w:color w:val="000000"/>
                <w:sz w:val="24"/>
                <w:szCs w:val="24"/>
              </w:rPr>
              <w:lastRenderedPageBreak/>
              <w:t>(descripción o capturas de pantallas)</w:t>
            </w:r>
          </w:p>
        </w:tc>
        <w:tc>
          <w:tcPr>
            <w:tcW w:w="10463" w:type="dxa"/>
          </w:tcPr>
          <w:p w14:paraId="194F4DE5" w14:textId="00934E2A" w:rsidR="004335DF" w:rsidRPr="003A2015" w:rsidRDefault="007F51CC"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lastRenderedPageBreak/>
              <w:t xml:space="preserve"> </w:t>
            </w:r>
            <w:r w:rsidR="00BA46DE" w:rsidRPr="003A2015">
              <w:rPr>
                <w:rFonts w:ascii="Arial" w:hAnsi="Arial" w:cs="Arial"/>
                <w:noProof/>
                <w:color w:val="000000"/>
                <w:lang w:val="es-ES" w:eastAsia="es-ES"/>
              </w:rPr>
              <w:lastRenderedPageBreak/>
              <w:drawing>
                <wp:inline distT="0" distB="0" distL="0" distR="0" wp14:anchorId="2E2A4D64" wp14:editId="5611FCE6">
                  <wp:extent cx="4615180" cy="1656069"/>
                  <wp:effectExtent l="0" t="0" r="0" b="1905"/>
                  <wp:docPr id="24" name="Imagen 24" descr="C:\Users\CARLOSANDRES\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ANDRES\Desktop\Imagen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5545"/>
                          <a:stretch/>
                        </pic:blipFill>
                        <pic:spPr bwMode="auto">
                          <a:xfrm>
                            <a:off x="0" y="0"/>
                            <a:ext cx="4636714" cy="1663796"/>
                          </a:xfrm>
                          <a:prstGeom prst="rect">
                            <a:avLst/>
                          </a:prstGeom>
                          <a:noFill/>
                          <a:ln>
                            <a:noFill/>
                          </a:ln>
                          <a:extLst>
                            <a:ext uri="{53640926-AAD7-44d8-BBD7-CCE9431645EC}">
                              <a14:shadowObscured xmlns:a14="http://schemas.microsoft.com/office/drawing/2010/main"/>
                            </a:ext>
                          </a:extLst>
                        </pic:spPr>
                      </pic:pic>
                    </a:graphicData>
                  </a:graphic>
                </wp:inline>
              </w:drawing>
            </w:r>
          </w:p>
          <w:p w14:paraId="37E2DB09" w14:textId="030E2570" w:rsidR="007F51CC" w:rsidRPr="003A2015" w:rsidRDefault="007F51CC" w:rsidP="003A2015">
            <w:pPr>
              <w:spacing w:line="360" w:lineRule="auto"/>
              <w:rPr>
                <w:rFonts w:ascii="Arial" w:hAnsi="Arial" w:cs="Arial"/>
                <w:color w:val="000000"/>
                <w:sz w:val="24"/>
                <w:szCs w:val="24"/>
              </w:rPr>
            </w:pPr>
          </w:p>
          <w:p w14:paraId="02EF62B4" w14:textId="57207565" w:rsidR="00BA46DE" w:rsidRPr="003A2015" w:rsidRDefault="00BA46DE" w:rsidP="003A2015">
            <w:pPr>
              <w:spacing w:line="360" w:lineRule="auto"/>
              <w:rPr>
                <w:rFonts w:ascii="Arial" w:hAnsi="Arial" w:cs="Arial"/>
                <w:color w:val="000000"/>
                <w:sz w:val="24"/>
                <w:szCs w:val="24"/>
              </w:rPr>
            </w:pPr>
            <w:r w:rsidRPr="003A2015">
              <w:rPr>
                <w:rFonts w:ascii="Arial" w:hAnsi="Arial" w:cs="Arial"/>
                <w:noProof/>
                <w:color w:val="000000"/>
                <w:lang w:val="es-ES" w:eastAsia="es-ES"/>
              </w:rPr>
              <w:drawing>
                <wp:inline distT="0" distB="0" distL="0" distR="0" wp14:anchorId="020ADB1E" wp14:editId="22CF2F3F">
                  <wp:extent cx="4450080" cy="2170966"/>
                  <wp:effectExtent l="0" t="0" r="7620" b="1270"/>
                  <wp:docPr id="25" name="Imagen 25"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ANDRES\Desktop\imagen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2946" cy="2177243"/>
                          </a:xfrm>
                          <a:prstGeom prst="rect">
                            <a:avLst/>
                          </a:prstGeom>
                          <a:noFill/>
                          <a:ln>
                            <a:noFill/>
                          </a:ln>
                        </pic:spPr>
                      </pic:pic>
                    </a:graphicData>
                  </a:graphic>
                </wp:inline>
              </w:drawing>
            </w:r>
          </w:p>
          <w:p w14:paraId="5E518D6A" w14:textId="01545A95" w:rsidR="007F51CC" w:rsidRPr="003A2015" w:rsidRDefault="00BA46DE" w:rsidP="003A2015">
            <w:pPr>
              <w:tabs>
                <w:tab w:val="left" w:pos="1548"/>
              </w:tabs>
              <w:spacing w:line="360" w:lineRule="auto"/>
              <w:rPr>
                <w:rFonts w:ascii="Arial" w:hAnsi="Arial" w:cs="Arial"/>
                <w:color w:val="000000"/>
                <w:sz w:val="24"/>
                <w:szCs w:val="24"/>
              </w:rPr>
            </w:pPr>
            <w:r w:rsidRPr="003A2015">
              <w:rPr>
                <w:rFonts w:ascii="Arial" w:hAnsi="Arial" w:cs="Arial"/>
                <w:color w:val="000000"/>
                <w:sz w:val="24"/>
                <w:szCs w:val="24"/>
              </w:rPr>
              <w:tab/>
            </w:r>
          </w:p>
          <w:p w14:paraId="1C23BFAD" w14:textId="741CCCD1" w:rsidR="00BA46DE" w:rsidRPr="003A2015" w:rsidRDefault="00084884" w:rsidP="003A2015">
            <w:pPr>
              <w:tabs>
                <w:tab w:val="left" w:pos="1548"/>
              </w:tabs>
              <w:spacing w:line="360" w:lineRule="auto"/>
              <w:rPr>
                <w:rFonts w:ascii="Arial" w:hAnsi="Arial" w:cs="Arial"/>
                <w:color w:val="000000"/>
                <w:sz w:val="24"/>
                <w:szCs w:val="24"/>
              </w:rPr>
            </w:pPr>
            <w:r w:rsidRPr="003A2015">
              <w:rPr>
                <w:rFonts w:ascii="Arial" w:hAnsi="Arial" w:cs="Arial"/>
                <w:noProof/>
                <w:color w:val="000000"/>
                <w:lang w:val="es-ES" w:eastAsia="es-ES"/>
              </w:rPr>
              <w:drawing>
                <wp:inline distT="0" distB="0" distL="0" distR="0" wp14:anchorId="62C93914" wp14:editId="3780A3A4">
                  <wp:extent cx="4540680" cy="2557838"/>
                  <wp:effectExtent l="0" t="0" r="0" b="0"/>
                  <wp:docPr id="26" name="Imagen 26"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ANDRES\Desktop\imagen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4540" cy="2560013"/>
                          </a:xfrm>
                          <a:prstGeom prst="rect">
                            <a:avLst/>
                          </a:prstGeom>
                          <a:noFill/>
                          <a:ln>
                            <a:noFill/>
                          </a:ln>
                        </pic:spPr>
                      </pic:pic>
                    </a:graphicData>
                  </a:graphic>
                </wp:inline>
              </w:drawing>
            </w:r>
          </w:p>
          <w:p w14:paraId="79AB0A19" w14:textId="77777777" w:rsidR="00BA46DE" w:rsidRPr="003A2015" w:rsidRDefault="00BA46DE" w:rsidP="003A2015">
            <w:pPr>
              <w:spacing w:line="360" w:lineRule="auto"/>
              <w:rPr>
                <w:rFonts w:ascii="Arial" w:hAnsi="Arial" w:cs="Arial"/>
                <w:color w:val="000000"/>
                <w:sz w:val="24"/>
                <w:szCs w:val="24"/>
              </w:rPr>
            </w:pPr>
          </w:p>
          <w:p w14:paraId="6A3931E8" w14:textId="37CB999E" w:rsidR="00084884" w:rsidRPr="003A2015" w:rsidRDefault="00084884" w:rsidP="003A2015">
            <w:pPr>
              <w:spacing w:line="360" w:lineRule="auto"/>
              <w:rPr>
                <w:rFonts w:ascii="Arial" w:hAnsi="Arial" w:cs="Arial"/>
                <w:color w:val="000000"/>
                <w:sz w:val="24"/>
                <w:szCs w:val="24"/>
              </w:rPr>
            </w:pPr>
            <w:r w:rsidRPr="003A2015">
              <w:rPr>
                <w:rFonts w:ascii="Arial" w:hAnsi="Arial" w:cs="Arial"/>
                <w:noProof/>
                <w:color w:val="000000"/>
                <w:lang w:val="es-ES" w:eastAsia="es-ES"/>
              </w:rPr>
              <w:lastRenderedPageBreak/>
              <w:drawing>
                <wp:inline distT="0" distB="0" distL="0" distR="0" wp14:anchorId="2A8861F0" wp14:editId="1E185331">
                  <wp:extent cx="4236720" cy="2107048"/>
                  <wp:effectExtent l="0" t="0" r="0" b="7620"/>
                  <wp:docPr id="27" name="Imagen 27"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ANDRES\Desktop\imagen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0500" cy="2113901"/>
                          </a:xfrm>
                          <a:prstGeom prst="rect">
                            <a:avLst/>
                          </a:prstGeom>
                          <a:noFill/>
                          <a:ln>
                            <a:noFill/>
                          </a:ln>
                        </pic:spPr>
                      </pic:pic>
                    </a:graphicData>
                  </a:graphic>
                </wp:inline>
              </w:drawing>
            </w:r>
          </w:p>
          <w:p w14:paraId="14F9B959" w14:textId="77777777" w:rsidR="00084884" w:rsidRPr="003A2015" w:rsidRDefault="00084884" w:rsidP="003A2015">
            <w:pPr>
              <w:spacing w:line="360" w:lineRule="auto"/>
              <w:rPr>
                <w:rFonts w:ascii="Arial" w:hAnsi="Arial" w:cs="Arial"/>
                <w:color w:val="000000"/>
                <w:sz w:val="24"/>
                <w:szCs w:val="24"/>
              </w:rPr>
            </w:pPr>
          </w:p>
        </w:tc>
      </w:tr>
      <w:tr w:rsidR="00BA46DE" w:rsidRPr="003A2015" w14:paraId="1FEE8C69" w14:textId="77777777" w:rsidTr="00A905D8">
        <w:tc>
          <w:tcPr>
            <w:tcW w:w="2431" w:type="dxa"/>
          </w:tcPr>
          <w:p w14:paraId="2CAA07DE"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463" w:type="dxa"/>
          </w:tcPr>
          <w:p w14:paraId="11FC87B3" w14:textId="21A8BCB4" w:rsidR="007F51CC" w:rsidRPr="003A2015" w:rsidRDefault="008453B0"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154F64" w:rsidRPr="003A2015">
              <w:rPr>
                <w:rFonts w:ascii="Arial" w:hAnsi="Arial" w:cs="Arial"/>
                <w:color w:val="000000"/>
                <w:sz w:val="24"/>
                <w:szCs w:val="24"/>
              </w:rPr>
              <w:t>Los estados de la materia</w:t>
            </w:r>
            <w:r w:rsidR="00C671C9">
              <w:rPr>
                <w:rFonts w:ascii="Arial" w:hAnsi="Arial" w:cs="Arial"/>
                <w:color w:val="000000"/>
                <w:sz w:val="24"/>
                <w:szCs w:val="24"/>
              </w:rPr>
              <w:t xml:space="preserve"> </w:t>
            </w:r>
          </w:p>
        </w:tc>
      </w:tr>
      <w:tr w:rsidR="00BA46DE" w:rsidRPr="003A2015" w14:paraId="70908D54" w14:textId="77777777" w:rsidTr="00A905D8">
        <w:tc>
          <w:tcPr>
            <w:tcW w:w="2431" w:type="dxa"/>
          </w:tcPr>
          <w:p w14:paraId="1D8D5C55" w14:textId="77777777" w:rsidR="007F51CC" w:rsidRPr="003A2015" w:rsidRDefault="007F51CC"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463" w:type="dxa"/>
          </w:tcPr>
          <w:p w14:paraId="531BE798" w14:textId="1902EC1E" w:rsidR="007F51CC" w:rsidRPr="003A2015" w:rsidRDefault="00154F64" w:rsidP="003A2015">
            <w:pPr>
              <w:spacing w:line="360" w:lineRule="auto"/>
              <w:rPr>
                <w:rFonts w:ascii="Arial" w:hAnsi="Arial" w:cs="Arial"/>
                <w:color w:val="000000"/>
                <w:sz w:val="24"/>
                <w:szCs w:val="24"/>
              </w:rPr>
            </w:pPr>
            <w:r w:rsidRPr="003A2015">
              <w:rPr>
                <w:rFonts w:ascii="Arial" w:hAnsi="Arial" w:cs="Arial"/>
                <w:color w:val="000000"/>
                <w:sz w:val="24"/>
                <w:szCs w:val="24"/>
              </w:rPr>
              <w:t>Actividades sobre los estados de la materia</w:t>
            </w:r>
          </w:p>
        </w:tc>
      </w:tr>
    </w:tbl>
    <w:p w14:paraId="6921A49C" w14:textId="77777777" w:rsidR="00BE49F4" w:rsidRPr="003A2015" w:rsidRDefault="00BE49F4" w:rsidP="003A2015">
      <w:pPr>
        <w:pStyle w:val="u"/>
        <w:shd w:val="clear" w:color="auto" w:fill="FFFFFF"/>
        <w:spacing w:before="0" w:beforeAutospacing="0" w:after="0" w:afterAutospacing="0" w:line="360" w:lineRule="auto"/>
        <w:rPr>
          <w:rFonts w:ascii="Arial" w:hAnsi="Arial" w:cs="Arial"/>
          <w:b/>
          <w:highlight w:val="yellow"/>
          <w:lang w:val="es-ES_tradnl"/>
        </w:rPr>
      </w:pPr>
    </w:p>
    <w:p w14:paraId="3604B3C7" w14:textId="3D8FCB41" w:rsidR="008054D5" w:rsidRPr="003A2015" w:rsidRDefault="008054D5" w:rsidP="003A2015">
      <w:pPr>
        <w:pStyle w:val="u"/>
        <w:shd w:val="clear" w:color="auto" w:fill="FFFFFF"/>
        <w:spacing w:before="0" w:beforeAutospacing="0" w:after="0" w:afterAutospacing="0" w:line="360" w:lineRule="auto"/>
        <w:rPr>
          <w:rFonts w:ascii="Arial" w:hAnsi="Arial" w:cs="Arial"/>
          <w:b/>
          <w:lang w:val="es-ES_tradnl"/>
        </w:rPr>
      </w:pPr>
      <w:r w:rsidRPr="003A2015">
        <w:rPr>
          <w:rFonts w:ascii="Arial" w:hAnsi="Arial" w:cs="Arial"/>
          <w:b/>
          <w:highlight w:val="yellow"/>
        </w:rPr>
        <w:t>[SECCIÓN 1]</w:t>
      </w:r>
      <w:r w:rsidRPr="003A2015">
        <w:rPr>
          <w:rFonts w:ascii="Arial" w:hAnsi="Arial" w:cs="Arial"/>
          <w:b/>
        </w:rPr>
        <w:t xml:space="preserve"> </w:t>
      </w:r>
      <w:r w:rsidR="00FE4428">
        <w:rPr>
          <w:rFonts w:ascii="Arial" w:hAnsi="Arial" w:cs="Arial"/>
          <w:b/>
        </w:rPr>
        <w:t>3</w:t>
      </w:r>
      <w:r w:rsidRPr="003A2015">
        <w:rPr>
          <w:rFonts w:ascii="Arial" w:hAnsi="Arial" w:cs="Arial"/>
          <w:b/>
        </w:rPr>
        <w:t xml:space="preserve"> La clasificación de la materia</w:t>
      </w:r>
    </w:p>
    <w:p w14:paraId="6D71B5AD" w14:textId="3AEC57FC" w:rsidR="008054D5" w:rsidRPr="00535166"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br/>
      </w:r>
      <w:r w:rsidRPr="007B5767">
        <w:rPr>
          <w:rFonts w:ascii="Arial" w:eastAsia="Times New Roman" w:hAnsi="Arial" w:cs="Arial"/>
          <w:color w:val="333333"/>
          <w:lang w:val="es-CO"/>
        </w:rPr>
        <w:t>La materia se divide en dos grandes grupos, las </w:t>
      </w:r>
      <w:r w:rsidRPr="007B5767">
        <w:rPr>
          <w:rFonts w:ascii="Arial" w:eastAsia="Times New Roman" w:hAnsi="Arial" w:cs="Arial"/>
          <w:b/>
          <w:bCs/>
          <w:color w:val="333333"/>
          <w:lang w:val="es-CO"/>
        </w:rPr>
        <w:t>sustancias puras</w:t>
      </w:r>
      <w:r w:rsidRPr="007B5767">
        <w:rPr>
          <w:rFonts w:ascii="Arial" w:eastAsia="Times New Roman" w:hAnsi="Arial" w:cs="Arial"/>
          <w:color w:val="333333"/>
          <w:lang w:val="es-CO"/>
        </w:rPr>
        <w:t> y las </w:t>
      </w:r>
      <w:r w:rsidRPr="00535166">
        <w:rPr>
          <w:rFonts w:ascii="Arial" w:eastAsia="Times New Roman" w:hAnsi="Arial" w:cs="Arial"/>
          <w:b/>
          <w:bCs/>
          <w:color w:val="333333"/>
          <w:lang w:val="es-CO"/>
        </w:rPr>
        <w:t>mezclas</w:t>
      </w:r>
      <w:r w:rsidRPr="00535166">
        <w:rPr>
          <w:rFonts w:ascii="Arial" w:eastAsia="Times New Roman" w:hAnsi="Arial" w:cs="Arial"/>
          <w:color w:val="333333"/>
          <w:lang w:val="es-CO"/>
        </w:rPr>
        <w:t>.</w:t>
      </w:r>
    </w:p>
    <w:p w14:paraId="3E53ACA0" w14:textId="77777777" w:rsidR="008054D5" w:rsidRPr="007B5767" w:rsidRDefault="008054D5" w:rsidP="003A2015">
      <w:pPr>
        <w:shd w:val="clear" w:color="auto" w:fill="FFFFFF"/>
        <w:spacing w:after="0" w:line="360" w:lineRule="auto"/>
        <w:rPr>
          <w:rFonts w:ascii="Arial" w:eastAsia="Times New Roman" w:hAnsi="Arial" w:cs="Arial"/>
          <w:color w:val="333333"/>
          <w:lang w:val="es-CO"/>
        </w:rPr>
      </w:pPr>
    </w:p>
    <w:p w14:paraId="2B125CDA" w14:textId="0CBCE09F"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7B5767">
        <w:rPr>
          <w:rFonts w:ascii="Arial" w:eastAsia="Times New Roman" w:hAnsi="Arial" w:cs="Arial"/>
          <w:color w:val="333333"/>
          <w:lang w:val="es-CO"/>
        </w:rPr>
        <w:t>Las </w:t>
      </w:r>
      <w:r w:rsidRPr="007B5767">
        <w:rPr>
          <w:rFonts w:ascii="Arial" w:eastAsia="Times New Roman" w:hAnsi="Arial" w:cs="Arial"/>
          <w:b/>
          <w:bCs/>
          <w:color w:val="333333"/>
          <w:lang w:val="es-CO"/>
        </w:rPr>
        <w:t>sustancias puras</w:t>
      </w:r>
      <w:r w:rsidRPr="007B5767">
        <w:rPr>
          <w:rFonts w:ascii="Arial" w:eastAsia="Times New Roman" w:hAnsi="Arial" w:cs="Arial"/>
          <w:color w:val="333333"/>
          <w:lang w:val="es-CO"/>
        </w:rPr>
        <w:t> son aquellas que no pueden separarse en distintos componentes por ningún procedimiento físico</w:t>
      </w:r>
      <w:r w:rsidR="00A96A37" w:rsidRPr="007B5767">
        <w:rPr>
          <w:rFonts w:ascii="Arial" w:eastAsia="Times New Roman" w:hAnsi="Arial" w:cs="Arial"/>
          <w:color w:val="333333"/>
          <w:lang w:val="es-CO"/>
        </w:rPr>
        <w:t xml:space="preserve"> ordinario</w:t>
      </w:r>
      <w:r w:rsidRPr="007B5767">
        <w:rPr>
          <w:rFonts w:ascii="Arial" w:eastAsia="Times New Roman" w:hAnsi="Arial" w:cs="Arial"/>
          <w:color w:val="333333"/>
          <w:lang w:val="es-CO"/>
        </w:rPr>
        <w:t>. En cambio, las </w:t>
      </w:r>
      <w:r w:rsidRPr="007B5767">
        <w:rPr>
          <w:rFonts w:ascii="Arial" w:eastAsia="Times New Roman" w:hAnsi="Arial" w:cs="Arial"/>
          <w:b/>
          <w:bCs/>
          <w:color w:val="333333"/>
          <w:lang w:val="es-CO"/>
        </w:rPr>
        <w:t>mezclas</w:t>
      </w:r>
      <w:r w:rsidRPr="007B5767">
        <w:rPr>
          <w:rFonts w:ascii="Arial" w:eastAsia="Times New Roman" w:hAnsi="Arial" w:cs="Arial"/>
          <w:color w:val="333333"/>
          <w:lang w:val="es-CO"/>
        </w:rPr>
        <w:t> son agrupaciones de dos o más sustancias puras que se pueden separar mediante algún proceso físico. Algunas de las </w:t>
      </w:r>
      <w:r w:rsidRPr="007B5767">
        <w:rPr>
          <w:rFonts w:ascii="Arial" w:eastAsia="Times New Roman" w:hAnsi="Arial" w:cs="Arial"/>
          <w:b/>
          <w:bCs/>
          <w:color w:val="333333"/>
          <w:lang w:val="es-CO"/>
        </w:rPr>
        <w:t>técnicas</w:t>
      </w:r>
      <w:r w:rsidRPr="007B5767">
        <w:rPr>
          <w:rFonts w:ascii="Arial" w:eastAsia="Times New Roman" w:hAnsi="Arial" w:cs="Arial"/>
          <w:color w:val="333333"/>
          <w:lang w:val="es-CO"/>
        </w:rPr>
        <w:t> para separar mezclas pueden implicar un cambio de estado de la materia.</w:t>
      </w:r>
    </w:p>
    <w:p w14:paraId="7A80F228" w14:textId="77777777" w:rsidR="008054D5" w:rsidRPr="003A2015" w:rsidRDefault="008054D5" w:rsidP="003A2015">
      <w:pPr>
        <w:tabs>
          <w:tab w:val="right" w:pos="8498"/>
        </w:tabs>
        <w:spacing w:after="0" w:line="360" w:lineRule="auto"/>
        <w:rPr>
          <w:rFonts w:ascii="Arial" w:hAnsi="Arial" w:cs="Arial"/>
          <w:b/>
          <w:lang w:val="es-CO"/>
        </w:rPr>
      </w:pPr>
    </w:p>
    <w:p w14:paraId="2FDCA660" w14:textId="77777777" w:rsidR="008054D5" w:rsidRPr="003A2015" w:rsidRDefault="008054D5" w:rsidP="003A2015">
      <w:pPr>
        <w:tabs>
          <w:tab w:val="right" w:pos="8498"/>
        </w:tabs>
        <w:spacing w:after="0" w:line="360" w:lineRule="auto"/>
        <w:rPr>
          <w:rFonts w:ascii="Arial" w:hAnsi="Arial" w:cs="Arial"/>
          <w:b/>
        </w:rPr>
      </w:pPr>
    </w:p>
    <w:p w14:paraId="3EE78BB0" w14:textId="409F3085" w:rsidR="008054D5" w:rsidRPr="003A2015" w:rsidRDefault="00DB3DE0" w:rsidP="003A2015">
      <w:pPr>
        <w:spacing w:after="0" w:line="360" w:lineRule="auto"/>
        <w:rPr>
          <w:rFonts w:ascii="Arial" w:hAnsi="Arial" w:cs="Arial"/>
          <w:b/>
          <w:lang w:val="es-CO"/>
        </w:rPr>
      </w:pPr>
      <w:r w:rsidRPr="003A2015">
        <w:rPr>
          <w:rFonts w:ascii="Arial" w:hAnsi="Arial" w:cs="Arial"/>
          <w:b/>
          <w:highlight w:val="yellow"/>
        </w:rPr>
        <w:t>[</w:t>
      </w:r>
      <w:r w:rsidR="008054D5" w:rsidRPr="003A2015">
        <w:rPr>
          <w:rFonts w:ascii="Arial" w:hAnsi="Arial" w:cs="Arial"/>
          <w:b/>
          <w:highlight w:val="yellow"/>
        </w:rPr>
        <w:t>SECCIÓN 2]</w:t>
      </w:r>
      <w:r w:rsidR="008054D5" w:rsidRPr="003A2015">
        <w:rPr>
          <w:rFonts w:ascii="Arial" w:hAnsi="Arial" w:cs="Arial"/>
          <w:b/>
        </w:rPr>
        <w:t xml:space="preserve"> </w:t>
      </w:r>
      <w:r w:rsidR="00FE4428">
        <w:rPr>
          <w:rFonts w:ascii="Arial" w:hAnsi="Arial" w:cs="Arial"/>
          <w:b/>
        </w:rPr>
        <w:t>3</w:t>
      </w:r>
      <w:r w:rsidR="008054D5" w:rsidRPr="003A2015">
        <w:rPr>
          <w:rFonts w:ascii="Arial" w:hAnsi="Arial" w:cs="Arial"/>
          <w:b/>
        </w:rPr>
        <w:t>.</w:t>
      </w:r>
      <w:r w:rsidR="008054D5" w:rsidRPr="003A2015">
        <w:rPr>
          <w:rFonts w:ascii="Arial" w:hAnsi="Arial" w:cs="Arial"/>
          <w:b/>
          <w:lang w:val="es-CO"/>
        </w:rPr>
        <w:t xml:space="preserve">1 Las sustancias puras </w:t>
      </w:r>
    </w:p>
    <w:p w14:paraId="53E6BE78" w14:textId="17F8444D"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br/>
        <w:t>Las </w:t>
      </w:r>
      <w:r w:rsidRPr="003A2015">
        <w:rPr>
          <w:rFonts w:ascii="Arial" w:eastAsia="Times New Roman" w:hAnsi="Arial" w:cs="Arial"/>
          <w:b/>
          <w:bCs/>
          <w:color w:val="333333"/>
          <w:lang w:val="es-CO"/>
        </w:rPr>
        <w:t>sustancias puras</w:t>
      </w:r>
      <w:r w:rsidRPr="003A2015">
        <w:rPr>
          <w:rFonts w:ascii="Arial" w:eastAsia="Times New Roman" w:hAnsi="Arial" w:cs="Arial"/>
          <w:color w:val="333333"/>
          <w:lang w:val="es-CO"/>
        </w:rPr>
        <w:t> tienen unas propiedades características que las distinguen, sea cual sea la muestra que se analice de ellas. Por ejemplo, la sal de cocina, el agua destilada y el gas butano son tres sustancias puras.</w:t>
      </w:r>
    </w:p>
    <w:p w14:paraId="5625F223" w14:textId="77777777" w:rsidR="008054D5" w:rsidRPr="003A2015" w:rsidRDefault="008054D5" w:rsidP="003A2015">
      <w:pPr>
        <w:shd w:val="clear" w:color="auto" w:fill="FFFFFF"/>
        <w:spacing w:after="0" w:line="360" w:lineRule="auto"/>
        <w:rPr>
          <w:rFonts w:ascii="Arial" w:eastAsia="Times New Roman" w:hAnsi="Arial" w:cs="Arial"/>
          <w:color w:val="333333"/>
          <w:lang w:val="es-CO"/>
        </w:rPr>
      </w:pPr>
    </w:p>
    <w:p w14:paraId="08C6FBD0" w14:textId="2A610B13" w:rsidR="008054D5" w:rsidRPr="003A2015" w:rsidRDefault="008054D5" w:rsidP="003A2015">
      <w:p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 xml:space="preserve">Los átomos que componen </w:t>
      </w:r>
      <w:r w:rsidR="00816497" w:rsidRPr="003A2015">
        <w:rPr>
          <w:rFonts w:ascii="Arial" w:eastAsia="Times New Roman" w:hAnsi="Arial" w:cs="Arial"/>
          <w:color w:val="333333"/>
          <w:lang w:val="es-CO"/>
        </w:rPr>
        <w:t xml:space="preserve">cada una de </w:t>
      </w:r>
      <w:r w:rsidRPr="003A2015">
        <w:rPr>
          <w:rFonts w:ascii="Arial" w:eastAsia="Times New Roman" w:hAnsi="Arial" w:cs="Arial"/>
          <w:color w:val="333333"/>
          <w:lang w:val="es-CO"/>
        </w:rPr>
        <w:t>estas sustancias se combinan siempre del </w:t>
      </w:r>
      <w:r w:rsidRPr="003A2015">
        <w:rPr>
          <w:rFonts w:ascii="Arial" w:eastAsia="Times New Roman" w:hAnsi="Arial" w:cs="Arial"/>
          <w:b/>
          <w:bCs/>
          <w:color w:val="333333"/>
          <w:lang w:val="es-CO"/>
        </w:rPr>
        <w:t>mismo modo</w:t>
      </w:r>
      <w:r w:rsidRPr="003A2015">
        <w:rPr>
          <w:rFonts w:ascii="Arial" w:eastAsia="Times New Roman" w:hAnsi="Arial" w:cs="Arial"/>
          <w:color w:val="333333"/>
          <w:lang w:val="es-CO"/>
        </w:rPr>
        <w:t xml:space="preserve">, </w:t>
      </w:r>
      <w:r w:rsidR="00535166">
        <w:rPr>
          <w:rFonts w:ascii="Arial" w:eastAsia="Times New Roman" w:hAnsi="Arial" w:cs="Arial"/>
          <w:color w:val="333333"/>
          <w:lang w:val="es-CO"/>
        </w:rPr>
        <w:t xml:space="preserve">y </w:t>
      </w:r>
      <w:r w:rsidRPr="003A2015">
        <w:rPr>
          <w:rFonts w:ascii="Arial" w:eastAsia="Times New Roman" w:hAnsi="Arial" w:cs="Arial"/>
          <w:color w:val="333333"/>
          <w:lang w:val="es-CO"/>
        </w:rPr>
        <w:t>forman una estructura que se repite e</w:t>
      </w:r>
      <w:r w:rsidR="00535ABF" w:rsidRPr="003A2015">
        <w:rPr>
          <w:rFonts w:ascii="Arial" w:eastAsia="Times New Roman" w:hAnsi="Arial" w:cs="Arial"/>
          <w:color w:val="333333"/>
          <w:lang w:val="es-CO"/>
        </w:rPr>
        <w:t xml:space="preserve">n cualquier parte de las </w:t>
      </w:r>
      <w:r w:rsidR="00535ABF" w:rsidRPr="003A2015">
        <w:rPr>
          <w:rFonts w:ascii="Arial" w:eastAsia="Times New Roman" w:hAnsi="Arial" w:cs="Arial"/>
          <w:color w:val="333333"/>
          <w:lang w:val="es-CO"/>
        </w:rPr>
        <w:lastRenderedPageBreak/>
        <w:t>mismas</w:t>
      </w:r>
      <w:r w:rsidRPr="003A2015">
        <w:rPr>
          <w:rFonts w:ascii="Arial" w:eastAsia="Times New Roman" w:hAnsi="Arial" w:cs="Arial"/>
          <w:color w:val="333333"/>
          <w:lang w:val="es-CO"/>
        </w:rPr>
        <w:t>.</w:t>
      </w:r>
      <w:r w:rsidR="00535ABF" w:rsidRPr="003A2015">
        <w:rPr>
          <w:rFonts w:ascii="Arial" w:eastAsia="Times New Roman" w:hAnsi="Arial" w:cs="Arial"/>
          <w:color w:val="333333"/>
          <w:lang w:val="es-CO"/>
        </w:rPr>
        <w:t xml:space="preserve"> </w:t>
      </w:r>
      <w:r w:rsidRPr="003A2015">
        <w:rPr>
          <w:rFonts w:ascii="Arial" w:eastAsia="Times New Roman" w:hAnsi="Arial" w:cs="Arial"/>
          <w:color w:val="333333"/>
          <w:lang w:val="es-CO"/>
        </w:rPr>
        <w:t>Las sustancias puras pueden ser </w:t>
      </w:r>
      <w:r w:rsidRPr="003A2015">
        <w:rPr>
          <w:rFonts w:ascii="Arial" w:eastAsia="Times New Roman" w:hAnsi="Arial" w:cs="Arial"/>
          <w:b/>
          <w:bCs/>
          <w:color w:val="333333"/>
          <w:lang w:val="es-CO"/>
        </w:rPr>
        <w:t>elementos químicos</w:t>
      </w:r>
      <w:r w:rsidRPr="003A2015">
        <w:rPr>
          <w:rFonts w:ascii="Arial" w:eastAsia="Times New Roman" w:hAnsi="Arial" w:cs="Arial"/>
          <w:color w:val="333333"/>
          <w:lang w:val="es-CO"/>
        </w:rPr>
        <w:t> o </w:t>
      </w:r>
      <w:r w:rsidRPr="003A2015">
        <w:rPr>
          <w:rFonts w:ascii="Arial" w:eastAsia="Times New Roman" w:hAnsi="Arial" w:cs="Arial"/>
          <w:b/>
          <w:bCs/>
          <w:color w:val="333333"/>
          <w:lang w:val="es-CO"/>
        </w:rPr>
        <w:t>compuestos químicos</w:t>
      </w:r>
      <w:r w:rsidRPr="003A2015">
        <w:rPr>
          <w:rFonts w:ascii="Arial" w:eastAsia="Times New Roman" w:hAnsi="Arial" w:cs="Arial"/>
          <w:color w:val="333333"/>
          <w:lang w:val="es-CO"/>
        </w:rPr>
        <w:t>:</w:t>
      </w:r>
    </w:p>
    <w:p w14:paraId="54B71EE5" w14:textId="77777777" w:rsidR="008054D5" w:rsidRPr="003A2015" w:rsidRDefault="008054D5" w:rsidP="003A2015">
      <w:pPr>
        <w:shd w:val="clear" w:color="auto" w:fill="FFFFFF"/>
        <w:spacing w:after="0" w:line="360" w:lineRule="auto"/>
        <w:rPr>
          <w:rFonts w:ascii="Arial" w:eastAsia="Times New Roman" w:hAnsi="Arial" w:cs="Arial"/>
          <w:color w:val="333333"/>
          <w:lang w:val="es-CO"/>
        </w:rPr>
      </w:pPr>
    </w:p>
    <w:p w14:paraId="17BA9BC4" w14:textId="67F2AE38" w:rsidR="00B12B03" w:rsidRPr="003A2015" w:rsidRDefault="008054D5" w:rsidP="003A2015">
      <w:pPr>
        <w:pStyle w:val="Prrafodelista"/>
        <w:numPr>
          <w:ilvl w:val="0"/>
          <w:numId w:val="4"/>
        </w:numPr>
        <w:shd w:val="clear" w:color="auto" w:fill="FFFFFF"/>
        <w:spacing w:after="0" w:line="360" w:lineRule="auto"/>
        <w:rPr>
          <w:rFonts w:ascii="Arial" w:eastAsia="Times New Roman" w:hAnsi="Arial" w:cs="Arial"/>
          <w:lang w:val="es-CO"/>
        </w:rPr>
      </w:pPr>
      <w:r w:rsidRPr="003A2015">
        <w:rPr>
          <w:rFonts w:ascii="Arial" w:eastAsia="Times New Roman" w:hAnsi="Arial" w:cs="Arial"/>
          <w:color w:val="333333"/>
          <w:lang w:val="es-CO"/>
        </w:rPr>
        <w:t>Un </w:t>
      </w:r>
      <w:r w:rsidRPr="003A2015">
        <w:rPr>
          <w:rFonts w:ascii="Arial" w:eastAsia="Times New Roman" w:hAnsi="Arial" w:cs="Arial"/>
          <w:b/>
          <w:bCs/>
          <w:color w:val="333333"/>
          <w:lang w:val="es-CO"/>
        </w:rPr>
        <w:t>elemento químico</w:t>
      </w:r>
      <w:r w:rsidRPr="003A2015">
        <w:rPr>
          <w:rFonts w:ascii="Arial" w:eastAsia="Times New Roman" w:hAnsi="Arial" w:cs="Arial"/>
          <w:color w:val="333333"/>
          <w:lang w:val="es-CO"/>
        </w:rPr>
        <w:t> es una sustancia pura que está compuesta por </w:t>
      </w:r>
      <w:r w:rsidRPr="003A2015">
        <w:rPr>
          <w:rFonts w:ascii="Arial" w:eastAsia="Times New Roman" w:hAnsi="Arial" w:cs="Arial"/>
          <w:b/>
          <w:bCs/>
          <w:color w:val="333333"/>
          <w:lang w:val="es-CO"/>
        </w:rPr>
        <w:t>un solo tipo de átomos</w:t>
      </w:r>
      <w:r w:rsidRPr="003A2015">
        <w:rPr>
          <w:rFonts w:ascii="Arial" w:eastAsia="Times New Roman" w:hAnsi="Arial" w:cs="Arial"/>
          <w:color w:val="333333"/>
          <w:lang w:val="es-CO"/>
        </w:rPr>
        <w:t>. Los elementos </w:t>
      </w:r>
      <w:r w:rsidRPr="003A2015">
        <w:rPr>
          <w:rFonts w:ascii="Arial" w:eastAsia="Times New Roman" w:hAnsi="Arial" w:cs="Arial"/>
          <w:b/>
          <w:bCs/>
          <w:color w:val="333333"/>
          <w:lang w:val="es-CO"/>
        </w:rPr>
        <w:t>no se pueden descomponer</w:t>
      </w:r>
      <w:r w:rsidRPr="003A2015">
        <w:rPr>
          <w:rFonts w:ascii="Arial" w:eastAsia="Times New Roman" w:hAnsi="Arial" w:cs="Arial"/>
          <w:color w:val="333333"/>
          <w:lang w:val="es-CO"/>
        </w:rPr>
        <w:t> en otras sustancias más simples por </w:t>
      </w:r>
      <w:r w:rsidRPr="003A2015">
        <w:rPr>
          <w:rFonts w:ascii="Arial" w:eastAsia="Times New Roman" w:hAnsi="Arial" w:cs="Arial"/>
          <w:b/>
          <w:bCs/>
          <w:color w:val="333333"/>
          <w:lang w:val="es-CO"/>
        </w:rPr>
        <w:t>ningún procedimiento</w:t>
      </w:r>
      <w:r w:rsidRPr="003A2015">
        <w:rPr>
          <w:rFonts w:ascii="Arial" w:eastAsia="Times New Roman" w:hAnsi="Arial" w:cs="Arial"/>
          <w:color w:val="333333"/>
          <w:lang w:val="es-CO"/>
        </w:rPr>
        <w:t xml:space="preserve">. Por ejemplo, el mercurio de los termómetros, </w:t>
      </w:r>
      <w:r w:rsidR="00535166">
        <w:rPr>
          <w:rFonts w:ascii="Arial" w:eastAsia="Times New Roman" w:hAnsi="Arial" w:cs="Arial"/>
          <w:color w:val="333333"/>
          <w:lang w:val="es-CO"/>
        </w:rPr>
        <w:t xml:space="preserve">el </w:t>
      </w:r>
      <w:r w:rsidR="00535166" w:rsidRPr="003A2015">
        <w:rPr>
          <w:rFonts w:ascii="Arial" w:eastAsia="Times New Roman" w:hAnsi="Arial" w:cs="Arial"/>
          <w:color w:val="333333"/>
          <w:lang w:val="es-CO"/>
        </w:rPr>
        <w:t xml:space="preserve">grafito </w:t>
      </w:r>
      <w:r w:rsidR="00535166">
        <w:rPr>
          <w:rFonts w:ascii="Arial" w:eastAsia="Times New Roman" w:hAnsi="Arial" w:cs="Arial"/>
          <w:color w:val="333333"/>
          <w:lang w:val="es-CO"/>
        </w:rPr>
        <w:t xml:space="preserve">de </w:t>
      </w:r>
      <w:r w:rsidRPr="003A2015">
        <w:rPr>
          <w:rFonts w:ascii="Arial" w:eastAsia="Times New Roman" w:hAnsi="Arial" w:cs="Arial"/>
          <w:color w:val="333333"/>
          <w:lang w:val="es-CO"/>
        </w:rPr>
        <w:t>la mina del lápiz y el helio que se utiliza para inflar los globos</w:t>
      </w:r>
      <w:r w:rsidR="004675C5">
        <w:rPr>
          <w:rFonts w:ascii="Arial" w:eastAsia="Times New Roman" w:hAnsi="Arial" w:cs="Arial"/>
          <w:color w:val="333333"/>
          <w:lang w:val="es-CO"/>
        </w:rPr>
        <w:t>,</w:t>
      </w:r>
      <w:r w:rsidRPr="003A2015">
        <w:rPr>
          <w:rFonts w:ascii="Arial" w:eastAsia="Times New Roman" w:hAnsi="Arial" w:cs="Arial"/>
          <w:color w:val="333333"/>
          <w:lang w:val="es-CO"/>
        </w:rPr>
        <w:t xml:space="preserve"> son elementos. </w:t>
      </w:r>
    </w:p>
    <w:p w14:paraId="46135F18" w14:textId="77777777" w:rsidR="00B12B03" w:rsidRPr="003A2015" w:rsidRDefault="00B12B03" w:rsidP="003A2015">
      <w:pPr>
        <w:pStyle w:val="Prrafodelista"/>
        <w:shd w:val="clear" w:color="auto" w:fill="FFFFFF"/>
        <w:spacing w:after="0" w:line="360" w:lineRule="auto"/>
        <w:rPr>
          <w:rFonts w:ascii="Arial" w:eastAsia="Times New Roman" w:hAnsi="Arial" w:cs="Arial"/>
          <w:lang w:val="es-CO"/>
        </w:rPr>
      </w:pPr>
    </w:p>
    <w:p w14:paraId="10292A36" w14:textId="64127DC6" w:rsidR="008054D5" w:rsidRPr="003A2015" w:rsidRDefault="008054D5" w:rsidP="003A2015">
      <w:pPr>
        <w:pStyle w:val="Prrafodelista"/>
        <w:shd w:val="clear" w:color="auto" w:fill="FFFFFF"/>
        <w:spacing w:after="0" w:line="360" w:lineRule="auto"/>
        <w:rPr>
          <w:rFonts w:ascii="Arial" w:eastAsia="Times New Roman" w:hAnsi="Arial" w:cs="Arial"/>
          <w:lang w:val="es-CO"/>
        </w:rPr>
      </w:pPr>
      <w:r w:rsidRPr="003A2015">
        <w:rPr>
          <w:rFonts w:ascii="Arial" w:eastAsia="Times New Roman" w:hAnsi="Arial" w:cs="Arial"/>
          <w:color w:val="333333"/>
          <w:lang w:val="es-CO"/>
        </w:rPr>
        <w:t>Cualquier elemento de la </w:t>
      </w:r>
      <w:r w:rsidRPr="003A2015">
        <w:rPr>
          <w:rFonts w:ascii="Arial" w:eastAsia="Times New Roman" w:hAnsi="Arial" w:cs="Arial"/>
          <w:b/>
          <w:bCs/>
          <w:color w:val="333333"/>
          <w:lang w:val="es-CO"/>
        </w:rPr>
        <w:t>tabla periódica</w:t>
      </w:r>
      <w:r w:rsidRPr="003A2015">
        <w:rPr>
          <w:rFonts w:ascii="Arial" w:eastAsia="Times New Roman" w:hAnsi="Arial" w:cs="Arial"/>
          <w:color w:val="333333"/>
          <w:lang w:val="es-CO"/>
        </w:rPr>
        <w:t xml:space="preserve"> es una sustancia pura, </w:t>
      </w:r>
      <w:r w:rsidR="004675C5">
        <w:rPr>
          <w:rFonts w:ascii="Arial" w:eastAsia="Times New Roman" w:hAnsi="Arial" w:cs="Arial"/>
          <w:color w:val="333333"/>
          <w:lang w:val="es-CO"/>
        </w:rPr>
        <w:t>es decir,</w:t>
      </w:r>
      <w:r w:rsidRPr="003A2015">
        <w:rPr>
          <w:rFonts w:ascii="Arial" w:eastAsia="Times New Roman" w:hAnsi="Arial" w:cs="Arial"/>
          <w:color w:val="333333"/>
          <w:lang w:val="es-CO"/>
        </w:rPr>
        <w:t xml:space="preserve"> un elemento químico. En la naturaleza, existen 91 elementos diferentes y a partir de ellos se obtienen todos los compuestos químicos conocidos. Por ejemplo, podemos encontrar </w:t>
      </w:r>
      <w:r w:rsidRPr="003A2015">
        <w:rPr>
          <w:rFonts w:ascii="Arial" w:eastAsia="Times New Roman" w:hAnsi="Arial" w:cs="Arial"/>
          <w:b/>
          <w:bCs/>
          <w:color w:val="333333"/>
          <w:lang w:val="es-CO"/>
        </w:rPr>
        <w:t xml:space="preserve">hidrógeno </w:t>
      </w:r>
      <w:r w:rsidRPr="003A2015">
        <w:rPr>
          <w:rFonts w:ascii="Arial" w:eastAsia="Times New Roman" w:hAnsi="Arial" w:cs="Arial"/>
          <w:color w:val="333333"/>
          <w:lang w:val="es-CO"/>
        </w:rPr>
        <w:t>en las estrellas y en el agua, </w:t>
      </w:r>
      <w:r w:rsidRPr="003A2015">
        <w:rPr>
          <w:rFonts w:ascii="Arial" w:eastAsia="Times New Roman" w:hAnsi="Arial" w:cs="Arial"/>
          <w:b/>
          <w:bCs/>
          <w:color w:val="333333"/>
          <w:lang w:val="es-CO"/>
        </w:rPr>
        <w:t>boro</w:t>
      </w:r>
      <w:r w:rsidRPr="003A2015">
        <w:rPr>
          <w:rFonts w:ascii="Arial" w:eastAsia="Times New Roman" w:hAnsi="Arial" w:cs="Arial"/>
          <w:color w:val="333333"/>
          <w:lang w:val="es-CO"/>
        </w:rPr>
        <w:t> en los productos de pirotecnia, </w:t>
      </w:r>
      <w:r w:rsidRPr="003A2015">
        <w:rPr>
          <w:rFonts w:ascii="Arial" w:eastAsia="Times New Roman" w:hAnsi="Arial" w:cs="Arial"/>
          <w:b/>
          <w:bCs/>
          <w:color w:val="333333"/>
          <w:lang w:val="es-CO"/>
        </w:rPr>
        <w:t xml:space="preserve">carbono </w:t>
      </w:r>
      <w:r w:rsidRPr="003A2015">
        <w:rPr>
          <w:rFonts w:ascii="Arial" w:eastAsia="Times New Roman" w:hAnsi="Arial" w:cs="Arial"/>
          <w:color w:val="333333"/>
          <w:lang w:val="es-CO"/>
        </w:rPr>
        <w:t>en la mayoría de los compuestos que constituyen los seres vivos, etc. Además, se han obtenido casi treinta elementos químicos más, de forma artificial, aunque son muy inestables.</w:t>
      </w:r>
    </w:p>
    <w:p w14:paraId="16450621" w14:textId="77777777" w:rsidR="008054D5" w:rsidRPr="003A2015" w:rsidRDefault="008054D5" w:rsidP="003A2015">
      <w:pPr>
        <w:shd w:val="clear" w:color="auto" w:fill="FFFFFF"/>
        <w:spacing w:after="0" w:line="360" w:lineRule="auto"/>
        <w:ind w:left="360"/>
        <w:rPr>
          <w:rFonts w:ascii="Arial" w:eastAsia="Times New Roman" w:hAnsi="Arial" w:cs="Arial"/>
          <w:lang w:val="es-CO"/>
        </w:rPr>
      </w:pPr>
    </w:p>
    <w:p w14:paraId="7108CF6A" w14:textId="346FF032" w:rsidR="008054D5" w:rsidRPr="003A2015" w:rsidRDefault="008054D5" w:rsidP="003A2015">
      <w:pPr>
        <w:pStyle w:val="Prrafodelista"/>
        <w:numPr>
          <w:ilvl w:val="0"/>
          <w:numId w:val="4"/>
        </w:numPr>
        <w:shd w:val="clear" w:color="auto" w:fill="FFFFFF"/>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Los </w:t>
      </w:r>
      <w:r w:rsidRPr="003A2015">
        <w:rPr>
          <w:rFonts w:ascii="Arial" w:eastAsia="Times New Roman" w:hAnsi="Arial" w:cs="Arial"/>
          <w:b/>
          <w:bCs/>
          <w:color w:val="333333"/>
          <w:lang w:val="es-CO"/>
        </w:rPr>
        <w:t>compuestos químicos</w:t>
      </w:r>
      <w:r w:rsidRPr="003A2015">
        <w:rPr>
          <w:rFonts w:ascii="Arial" w:eastAsia="Times New Roman" w:hAnsi="Arial" w:cs="Arial"/>
          <w:color w:val="333333"/>
          <w:lang w:val="es-CO"/>
        </w:rPr>
        <w:t> son sustancias puras formadas por </w:t>
      </w:r>
      <w:r w:rsidRPr="003A2015">
        <w:rPr>
          <w:rFonts w:ascii="Arial" w:eastAsia="Times New Roman" w:hAnsi="Arial" w:cs="Arial"/>
          <w:b/>
          <w:bCs/>
          <w:color w:val="333333"/>
          <w:lang w:val="es-CO"/>
        </w:rPr>
        <w:t>más de un tipo de átomos</w:t>
      </w:r>
      <w:r w:rsidRPr="003A2015">
        <w:rPr>
          <w:rFonts w:ascii="Arial" w:eastAsia="Times New Roman" w:hAnsi="Arial" w:cs="Arial"/>
          <w:color w:val="333333"/>
          <w:lang w:val="es-CO"/>
        </w:rPr>
        <w:t>. Se pueden </w:t>
      </w:r>
      <w:r w:rsidRPr="003A2015">
        <w:rPr>
          <w:rFonts w:ascii="Arial" w:eastAsia="Times New Roman" w:hAnsi="Arial" w:cs="Arial"/>
          <w:b/>
          <w:bCs/>
          <w:color w:val="333333"/>
          <w:lang w:val="es-CO"/>
        </w:rPr>
        <w:t>descomponer</w:t>
      </w:r>
      <w:r w:rsidRPr="003A2015">
        <w:rPr>
          <w:rFonts w:ascii="Arial" w:eastAsia="Times New Roman" w:hAnsi="Arial" w:cs="Arial"/>
          <w:color w:val="333333"/>
          <w:lang w:val="es-CO"/>
        </w:rPr>
        <w:t> </w:t>
      </w:r>
      <w:r w:rsidR="00816497" w:rsidRPr="003A2015">
        <w:rPr>
          <w:rFonts w:ascii="Arial" w:eastAsia="Times New Roman" w:hAnsi="Arial" w:cs="Arial"/>
          <w:color w:val="333333"/>
          <w:lang w:val="es-CO"/>
        </w:rPr>
        <w:t xml:space="preserve">por métodos </w:t>
      </w:r>
      <w:r w:rsidR="00816497" w:rsidRPr="003A2015">
        <w:rPr>
          <w:rFonts w:ascii="Arial" w:eastAsia="Times New Roman" w:hAnsi="Arial" w:cs="Arial"/>
          <w:b/>
          <w:color w:val="333333"/>
          <w:lang w:val="es-CO"/>
        </w:rPr>
        <w:t>fisicoquímicos</w:t>
      </w:r>
      <w:r w:rsidRPr="003A2015">
        <w:rPr>
          <w:rFonts w:ascii="Arial" w:eastAsia="Times New Roman" w:hAnsi="Arial" w:cs="Arial"/>
          <w:color w:val="333333"/>
          <w:lang w:val="es-CO"/>
        </w:rPr>
        <w:t xml:space="preserve"> </w:t>
      </w:r>
      <w:r w:rsidR="00A96A37" w:rsidRPr="003A2015">
        <w:rPr>
          <w:rFonts w:ascii="Arial" w:eastAsia="Times New Roman" w:hAnsi="Arial" w:cs="Arial"/>
          <w:color w:val="333333"/>
          <w:lang w:val="es-CO"/>
        </w:rPr>
        <w:t xml:space="preserve">en </w:t>
      </w:r>
      <w:r w:rsidRPr="003A2015">
        <w:rPr>
          <w:rFonts w:ascii="Arial" w:eastAsia="Times New Roman" w:hAnsi="Arial" w:cs="Arial"/>
          <w:color w:val="333333"/>
          <w:lang w:val="es-CO"/>
        </w:rPr>
        <w:t>otras sustancias más simples (elementos). Por ejemplo, la sal común (NaCl) está formada por los elementos sodio (Na) y cloro (Cl), y el agua (H</w:t>
      </w:r>
      <w:r w:rsidRPr="003A2015">
        <w:rPr>
          <w:rFonts w:ascii="Arial" w:eastAsia="Times New Roman" w:hAnsi="Arial" w:cs="Arial"/>
          <w:color w:val="333333"/>
          <w:vertAlign w:val="subscript"/>
          <w:lang w:val="es-CO"/>
        </w:rPr>
        <w:t>2</w:t>
      </w:r>
      <w:r w:rsidRPr="003A2015">
        <w:rPr>
          <w:rFonts w:ascii="Arial" w:eastAsia="Times New Roman" w:hAnsi="Arial" w:cs="Arial"/>
          <w:color w:val="333333"/>
          <w:lang w:val="es-CO"/>
        </w:rPr>
        <w:t>O) está compuesta por dos elementos, que son el hidrógeno (H) y el oxígeno (O).</w:t>
      </w:r>
    </w:p>
    <w:p w14:paraId="621345DE" w14:textId="77777777" w:rsidR="008054D5" w:rsidRPr="003A2015" w:rsidRDefault="008054D5" w:rsidP="003A2015">
      <w:pPr>
        <w:shd w:val="clear" w:color="auto" w:fill="FFFFFF"/>
        <w:spacing w:after="0" w:line="360" w:lineRule="auto"/>
        <w:rPr>
          <w:rFonts w:ascii="Arial" w:eastAsia="Times New Roman" w:hAnsi="Arial" w:cs="Arial"/>
          <w:lang w:val="es-CO"/>
        </w:rPr>
      </w:pPr>
    </w:p>
    <w:tbl>
      <w:tblPr>
        <w:tblStyle w:val="Tablaconcuadrcula1"/>
        <w:tblW w:w="0" w:type="auto"/>
        <w:tblLook w:val="04A0" w:firstRow="1" w:lastRow="0" w:firstColumn="1" w:lastColumn="0" w:noHBand="0" w:noVBand="1"/>
      </w:tblPr>
      <w:tblGrid>
        <w:gridCol w:w="1845"/>
        <w:gridCol w:w="7209"/>
      </w:tblGrid>
      <w:tr w:rsidR="008054D5" w:rsidRPr="003A2015" w14:paraId="0D85909F" w14:textId="77777777" w:rsidTr="00DB1F5F">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186C4AFD" w14:textId="77777777" w:rsidR="008054D5" w:rsidRPr="003A2015" w:rsidRDefault="008054D5" w:rsidP="003A2015">
            <w:pPr>
              <w:spacing w:line="360" w:lineRule="auto"/>
              <w:jc w:val="center"/>
              <w:rPr>
                <w:rFonts w:ascii="Arial" w:hAnsi="Arial" w:cs="Arial"/>
                <w:b/>
                <w:color w:val="FFFFFF" w:themeColor="background1"/>
                <w:sz w:val="24"/>
                <w:szCs w:val="24"/>
                <w:lang w:val="es-ES_tradnl"/>
              </w:rPr>
            </w:pPr>
            <w:r w:rsidRPr="003A2015">
              <w:rPr>
                <w:rFonts w:ascii="Arial" w:hAnsi="Arial" w:cs="Arial"/>
                <w:b/>
                <w:color w:val="FFFFFF" w:themeColor="background1"/>
                <w:sz w:val="24"/>
                <w:szCs w:val="24"/>
              </w:rPr>
              <w:t>Imagen (fotografía, gráfica o ilustración)</w:t>
            </w:r>
          </w:p>
        </w:tc>
      </w:tr>
      <w:tr w:rsidR="008054D5" w:rsidRPr="003A2015" w14:paraId="7E771F2B"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09ECE4"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D1CB76" w14:textId="7BC2B931" w:rsidR="008054D5" w:rsidRPr="003A2015" w:rsidRDefault="00780CA7"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CN_06_09_IMG09</w:t>
            </w:r>
          </w:p>
        </w:tc>
      </w:tr>
      <w:tr w:rsidR="008054D5" w:rsidRPr="003A2015" w14:paraId="130EF3BC"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3A264"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9B437"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Tabla periódica </w:t>
            </w:r>
          </w:p>
          <w:p w14:paraId="1C736C50" w14:textId="77777777" w:rsidR="008054D5" w:rsidRPr="003A2015" w:rsidRDefault="008054D5" w:rsidP="003A2015">
            <w:pPr>
              <w:spacing w:line="360" w:lineRule="auto"/>
              <w:rPr>
                <w:rFonts w:ascii="Arial" w:hAnsi="Arial" w:cs="Arial"/>
                <w:color w:val="000000"/>
                <w:sz w:val="24"/>
                <w:szCs w:val="24"/>
              </w:rPr>
            </w:pPr>
          </w:p>
        </w:tc>
      </w:tr>
      <w:tr w:rsidR="008054D5" w:rsidRPr="00633E6E" w14:paraId="089FBDC4" w14:textId="77777777" w:rsidTr="00DB1F5F">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92F64" w14:textId="77777777" w:rsidR="008054D5" w:rsidRPr="003A2015" w:rsidRDefault="008054D5" w:rsidP="003A2015">
            <w:pPr>
              <w:spacing w:line="360" w:lineRule="auto"/>
              <w:rPr>
                <w:rFonts w:ascii="Arial" w:hAnsi="Arial" w:cs="Arial"/>
                <w:sz w:val="24"/>
                <w:szCs w:val="24"/>
              </w:rPr>
            </w:pPr>
            <w:r w:rsidRPr="003A2015">
              <w:rPr>
                <w:rFonts w:ascii="Arial" w:hAnsi="Arial" w:cs="Arial"/>
                <w:sz w:val="24"/>
                <w:szCs w:val="24"/>
              </w:rPr>
              <w:t xml:space="preserve">Código Shutterstock (o </w:t>
            </w:r>
            <w:r w:rsidRPr="003A2015">
              <w:rPr>
                <w:rFonts w:ascii="Arial" w:hAnsi="Arial" w:cs="Arial"/>
                <w:sz w:val="24"/>
                <w:szCs w:val="24"/>
              </w:rPr>
              <w:lastRenderedPageBreak/>
              <w:t>URL o la ruta en AulaPlaneta)</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CCE86E" w14:textId="77777777" w:rsidR="00633E6E" w:rsidRDefault="00633E6E" w:rsidP="00633E6E">
            <w:pPr>
              <w:rPr>
                <w:rFonts w:ascii="Arial" w:hAnsi="Arial" w:cs="Arial"/>
                <w:sz w:val="24"/>
                <w:szCs w:val="24"/>
                <w:lang w:val="en-US"/>
              </w:rPr>
            </w:pPr>
            <w:r w:rsidRPr="00971AF5">
              <w:rPr>
                <w:rFonts w:ascii="Arial" w:hAnsi="Arial" w:cs="Arial"/>
                <w:sz w:val="24"/>
                <w:szCs w:val="24"/>
                <w:lang w:val="en-US"/>
              </w:rPr>
              <w:lastRenderedPageBreak/>
              <w:t xml:space="preserve">1 ESO/science /Matter: characteristics/ substances /pure substances    </w:t>
            </w:r>
          </w:p>
          <w:p w14:paraId="588BDCBA" w14:textId="7FF58A11" w:rsidR="00633E6E" w:rsidRPr="00633E6E" w:rsidRDefault="00633E6E" w:rsidP="003A2015">
            <w:pPr>
              <w:spacing w:line="360" w:lineRule="auto"/>
              <w:rPr>
                <w:rFonts w:ascii="Arial" w:hAnsi="Arial" w:cs="Arial"/>
                <w:sz w:val="24"/>
                <w:szCs w:val="24"/>
                <w:highlight w:val="green"/>
                <w:lang w:val="en-US"/>
              </w:rPr>
            </w:pPr>
            <w:r>
              <w:rPr>
                <w:rFonts w:ascii="Arial" w:hAnsi="Arial" w:cs="Arial"/>
                <w:noProof/>
                <w:highlight w:val="green"/>
                <w:lang w:val="es-ES" w:eastAsia="es-ES"/>
              </w:rPr>
              <w:lastRenderedPageBreak/>
              <w:drawing>
                <wp:inline distT="0" distB="0" distL="0" distR="0" wp14:anchorId="380A6BA6" wp14:editId="6C40206C">
                  <wp:extent cx="3676015" cy="2054225"/>
                  <wp:effectExtent l="0" t="0" r="635"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6015" cy="2054225"/>
                          </a:xfrm>
                          <a:prstGeom prst="rect">
                            <a:avLst/>
                          </a:prstGeom>
                          <a:noFill/>
                        </pic:spPr>
                      </pic:pic>
                    </a:graphicData>
                  </a:graphic>
                </wp:inline>
              </w:drawing>
            </w:r>
          </w:p>
        </w:tc>
      </w:tr>
      <w:tr w:rsidR="008054D5" w:rsidRPr="003A2015" w14:paraId="0A0EC32A" w14:textId="77777777" w:rsidTr="00DB1F5F">
        <w:trPr>
          <w:trHeight w:val="570"/>
        </w:trPr>
        <w:tc>
          <w:tcPr>
            <w:tcW w:w="26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3FB4C8" w14:textId="77777777" w:rsidR="008054D5" w:rsidRPr="003A2015" w:rsidRDefault="008054D5" w:rsidP="003A2015">
            <w:pPr>
              <w:spacing w:line="360" w:lineRule="auto"/>
              <w:rPr>
                <w:rFonts w:ascii="Arial" w:hAnsi="Arial" w:cs="Arial"/>
                <w:sz w:val="24"/>
                <w:szCs w:val="24"/>
              </w:rPr>
            </w:pPr>
            <w:r w:rsidRPr="003A2015">
              <w:rPr>
                <w:rFonts w:ascii="Arial" w:hAnsi="Arial" w:cs="Arial"/>
                <w:sz w:val="24"/>
                <w:szCs w:val="24"/>
              </w:rPr>
              <w:lastRenderedPageBreak/>
              <w:t>Pie de imagen</w:t>
            </w:r>
          </w:p>
        </w:tc>
        <w:tc>
          <w:tcPr>
            <w:tcW w:w="11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F250B4" w14:textId="455E6AC8" w:rsidR="008054D5" w:rsidRPr="003A2015" w:rsidRDefault="008054D5" w:rsidP="00D55ECD">
            <w:pPr>
              <w:spacing w:line="360" w:lineRule="auto"/>
              <w:jc w:val="both"/>
              <w:rPr>
                <w:rFonts w:ascii="Arial" w:hAnsi="Arial" w:cs="Arial"/>
                <w:sz w:val="24"/>
                <w:szCs w:val="24"/>
              </w:rPr>
            </w:pPr>
            <w:r w:rsidRPr="003A2015">
              <w:rPr>
                <w:rFonts w:ascii="Arial" w:hAnsi="Arial" w:cs="Arial"/>
                <w:sz w:val="24"/>
                <w:szCs w:val="24"/>
              </w:rPr>
              <w:t>La tabla periódica contiene todos los elementos químicos conocidos</w:t>
            </w:r>
            <w:r w:rsidR="00DE0C88" w:rsidRPr="003A2015">
              <w:rPr>
                <w:rFonts w:ascii="Arial" w:hAnsi="Arial" w:cs="Arial"/>
                <w:sz w:val="24"/>
                <w:szCs w:val="24"/>
              </w:rPr>
              <w:t>,</w:t>
            </w:r>
            <w:r w:rsidR="00DB3DE0" w:rsidRPr="003A2015">
              <w:rPr>
                <w:rFonts w:ascii="Arial" w:hAnsi="Arial" w:cs="Arial"/>
                <w:sz w:val="24"/>
                <w:szCs w:val="24"/>
              </w:rPr>
              <w:t xml:space="preserve"> </w:t>
            </w:r>
            <w:r w:rsidR="00F75F77" w:rsidRPr="003A2015">
              <w:rPr>
                <w:rFonts w:ascii="Arial" w:hAnsi="Arial" w:cs="Arial"/>
                <w:sz w:val="24"/>
                <w:szCs w:val="24"/>
              </w:rPr>
              <w:t>en esta se organizan</w:t>
            </w:r>
            <w:r w:rsidR="00AA1227" w:rsidRPr="003A2015">
              <w:rPr>
                <w:rFonts w:ascii="Arial" w:hAnsi="Arial" w:cs="Arial"/>
                <w:sz w:val="24"/>
                <w:szCs w:val="24"/>
              </w:rPr>
              <w:t xml:space="preserve"> </w:t>
            </w:r>
            <w:r w:rsidR="00D55ECD">
              <w:rPr>
                <w:rFonts w:ascii="Arial" w:hAnsi="Arial" w:cs="Arial"/>
                <w:sz w:val="24"/>
                <w:szCs w:val="24"/>
              </w:rPr>
              <w:t>según</w:t>
            </w:r>
            <w:r w:rsidR="00D55ECD" w:rsidRPr="003A2015">
              <w:rPr>
                <w:rFonts w:ascii="Arial" w:hAnsi="Arial" w:cs="Arial"/>
                <w:sz w:val="24"/>
                <w:szCs w:val="24"/>
              </w:rPr>
              <w:t xml:space="preserve"> </w:t>
            </w:r>
            <w:r w:rsidR="00DE0C88" w:rsidRPr="003A2015">
              <w:rPr>
                <w:rFonts w:ascii="Arial" w:hAnsi="Arial" w:cs="Arial"/>
                <w:sz w:val="24"/>
                <w:szCs w:val="24"/>
              </w:rPr>
              <w:t>sus propiedades y características.</w:t>
            </w:r>
            <w:r w:rsidRPr="003A2015">
              <w:rPr>
                <w:rFonts w:ascii="Arial" w:hAnsi="Arial" w:cs="Arial"/>
                <w:sz w:val="24"/>
                <w:szCs w:val="24"/>
              </w:rPr>
              <w:t xml:space="preserve"> </w:t>
            </w:r>
            <w:r w:rsidR="00DE0C88" w:rsidRPr="003A2015">
              <w:rPr>
                <w:rFonts w:ascii="Arial" w:hAnsi="Arial" w:cs="Arial"/>
                <w:sz w:val="24"/>
                <w:szCs w:val="24"/>
              </w:rPr>
              <w:t>Cada</w:t>
            </w:r>
            <w:r w:rsidR="00A96A37" w:rsidRPr="003A2015">
              <w:rPr>
                <w:rFonts w:ascii="Arial" w:hAnsi="Arial" w:cs="Arial"/>
                <w:sz w:val="24"/>
                <w:szCs w:val="24"/>
              </w:rPr>
              <w:t xml:space="preserve"> </w:t>
            </w:r>
            <w:r w:rsidR="00DE0C88" w:rsidRPr="003A2015">
              <w:rPr>
                <w:rFonts w:ascii="Arial" w:hAnsi="Arial" w:cs="Arial"/>
                <w:sz w:val="24"/>
                <w:szCs w:val="24"/>
              </w:rPr>
              <w:t>elemento</w:t>
            </w:r>
            <w:r w:rsidR="00C671C9">
              <w:rPr>
                <w:rFonts w:ascii="Arial" w:hAnsi="Arial" w:cs="Arial"/>
                <w:sz w:val="24"/>
                <w:szCs w:val="24"/>
              </w:rPr>
              <w:t xml:space="preserve"> </w:t>
            </w:r>
            <w:r w:rsidR="00DE0C88" w:rsidRPr="003A2015">
              <w:rPr>
                <w:rFonts w:ascii="Arial" w:hAnsi="Arial" w:cs="Arial"/>
                <w:sz w:val="24"/>
                <w:szCs w:val="24"/>
              </w:rPr>
              <w:t xml:space="preserve">químico </w:t>
            </w:r>
            <w:r w:rsidR="00A96A37" w:rsidRPr="003A2015">
              <w:rPr>
                <w:rFonts w:ascii="Arial" w:hAnsi="Arial" w:cs="Arial"/>
                <w:sz w:val="24"/>
                <w:szCs w:val="24"/>
              </w:rPr>
              <w:t>es una sustancia pura</w:t>
            </w:r>
            <w:r w:rsidR="00D215BD" w:rsidRPr="003A2015">
              <w:rPr>
                <w:rFonts w:ascii="Arial" w:hAnsi="Arial" w:cs="Arial"/>
                <w:sz w:val="24"/>
                <w:szCs w:val="24"/>
              </w:rPr>
              <w:t>.</w:t>
            </w:r>
            <w:r w:rsidR="00C671C9">
              <w:rPr>
                <w:rFonts w:ascii="Arial" w:hAnsi="Arial" w:cs="Arial"/>
                <w:sz w:val="24"/>
                <w:szCs w:val="24"/>
              </w:rPr>
              <w:t xml:space="preserve"> </w:t>
            </w:r>
          </w:p>
        </w:tc>
      </w:tr>
    </w:tbl>
    <w:p w14:paraId="495CEA25" w14:textId="77777777" w:rsidR="00DE0C88" w:rsidRPr="003A2015" w:rsidRDefault="00DE0C88" w:rsidP="003A2015">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004"/>
        <w:gridCol w:w="7050"/>
      </w:tblGrid>
      <w:tr w:rsidR="008054D5" w:rsidRPr="003A2015" w14:paraId="6C6C348F" w14:textId="77777777" w:rsidTr="006307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BE35CCE" w14:textId="77777777" w:rsidR="008054D5" w:rsidRPr="003A2015" w:rsidRDefault="008054D5"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8054D5" w:rsidRPr="003A2015" w14:paraId="02C045B6"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9371B"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3C2AD" w14:textId="3E4C1E28" w:rsidR="008054D5" w:rsidRPr="003A2015" w:rsidRDefault="008054D5"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REC15</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8054D5" w:rsidRPr="003A2015" w14:paraId="048113A1"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3F08F2" w14:textId="77777777" w:rsidR="008054D5" w:rsidRPr="003A2015" w:rsidRDefault="008054D5"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46FDBC"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sustancias puras/ practica </w:t>
            </w:r>
          </w:p>
        </w:tc>
      </w:tr>
      <w:tr w:rsidR="008054D5" w:rsidRPr="003A2015" w14:paraId="23724D97"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DAC48E" w14:textId="77777777" w:rsidR="008054D5" w:rsidRPr="003A2015" w:rsidRDefault="008054D5"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B356D9" w14:textId="77777777" w:rsidR="008054D5" w:rsidRPr="003A2015" w:rsidRDefault="008054D5"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0817A5D1" w14:textId="77777777" w:rsidR="008054D5" w:rsidRPr="003A2015" w:rsidRDefault="008054D5"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0E40F475" w14:textId="77777777" w:rsidR="008054D5" w:rsidRPr="003A2015" w:rsidRDefault="008054D5" w:rsidP="003A2015">
            <w:pPr>
              <w:tabs>
                <w:tab w:val="left" w:pos="1548"/>
              </w:tabs>
              <w:spacing w:line="360" w:lineRule="auto"/>
              <w:rPr>
                <w:rFonts w:ascii="Arial" w:hAnsi="Arial" w:cs="Arial"/>
                <w:color w:val="000000"/>
                <w:sz w:val="24"/>
                <w:szCs w:val="24"/>
              </w:rPr>
            </w:pPr>
          </w:p>
          <w:p w14:paraId="6CEEE273" w14:textId="77777777" w:rsidR="008054D5" w:rsidRPr="003A2015" w:rsidRDefault="008054D5" w:rsidP="003A2015">
            <w:pPr>
              <w:spacing w:line="360" w:lineRule="auto"/>
              <w:rPr>
                <w:rFonts w:ascii="Arial" w:hAnsi="Arial" w:cs="Arial"/>
                <w:color w:val="000000"/>
                <w:sz w:val="24"/>
                <w:szCs w:val="24"/>
              </w:rPr>
            </w:pPr>
          </w:p>
        </w:tc>
      </w:tr>
      <w:tr w:rsidR="008054D5" w:rsidRPr="003A2015" w14:paraId="795954D4"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75E69"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DEA10" w14:textId="6DDCCAAA"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Ide</w:t>
            </w:r>
            <w:r w:rsidR="008A1077" w:rsidRPr="003A2015">
              <w:rPr>
                <w:rFonts w:ascii="Arial" w:hAnsi="Arial" w:cs="Arial"/>
                <w:color w:val="000000"/>
                <w:sz w:val="24"/>
                <w:szCs w:val="24"/>
              </w:rPr>
              <w:t>ntifica los elementos químicos</w:t>
            </w:r>
            <w:r w:rsidR="00C671C9">
              <w:rPr>
                <w:rFonts w:ascii="Arial" w:hAnsi="Arial" w:cs="Arial"/>
                <w:color w:val="000000"/>
                <w:sz w:val="24"/>
                <w:szCs w:val="24"/>
              </w:rPr>
              <w:t xml:space="preserve"> </w:t>
            </w:r>
          </w:p>
        </w:tc>
      </w:tr>
      <w:tr w:rsidR="008054D5" w:rsidRPr="003A2015" w14:paraId="2D30EF96" w14:textId="77777777" w:rsidTr="006307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8543B" w14:textId="77777777" w:rsidR="008054D5" w:rsidRPr="003A2015" w:rsidRDefault="008054D5"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44829" w14:textId="010F52BD" w:rsidR="008054D5" w:rsidRPr="003A2015" w:rsidRDefault="008054D5"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Actividad que relaciona símbolos químicos </w:t>
            </w:r>
            <w:r w:rsidR="00DB3DE0" w:rsidRPr="003A2015">
              <w:rPr>
                <w:rFonts w:ascii="Arial" w:hAnsi="Arial" w:cs="Arial"/>
                <w:color w:val="000000"/>
                <w:sz w:val="24"/>
                <w:szCs w:val="24"/>
              </w:rPr>
              <w:t>de los elementos con su nombre</w:t>
            </w:r>
          </w:p>
        </w:tc>
      </w:tr>
    </w:tbl>
    <w:p w14:paraId="22D852F5" w14:textId="77777777" w:rsidR="008054D5" w:rsidRPr="003A2015" w:rsidRDefault="008054D5" w:rsidP="003A2015">
      <w:pPr>
        <w:spacing w:after="0" w:line="360" w:lineRule="auto"/>
        <w:rPr>
          <w:rFonts w:ascii="Arial" w:hAnsi="Arial" w:cs="Arial"/>
          <w:b/>
          <w:lang w:val="es-CO"/>
        </w:rPr>
      </w:pPr>
    </w:p>
    <w:p w14:paraId="5FF34809" w14:textId="6699ADE4" w:rsidR="008054D5" w:rsidRPr="003A2015" w:rsidRDefault="008054D5"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3</w:t>
      </w:r>
      <w:r w:rsidRPr="003A2015">
        <w:rPr>
          <w:rFonts w:ascii="Arial" w:hAnsi="Arial" w:cs="Arial"/>
          <w:b/>
        </w:rPr>
        <w:t>.</w:t>
      </w:r>
      <w:r w:rsidRPr="003A2015">
        <w:rPr>
          <w:rFonts w:ascii="Arial" w:hAnsi="Arial" w:cs="Arial"/>
          <w:b/>
          <w:lang w:val="es-CO"/>
        </w:rPr>
        <w:t xml:space="preserve">2 Las mezclas </w:t>
      </w:r>
    </w:p>
    <w:p w14:paraId="21F120B0" w14:textId="52335279" w:rsidR="00326E45" w:rsidRPr="003A2015" w:rsidRDefault="008054D5" w:rsidP="003A2015">
      <w:pPr>
        <w:spacing w:line="360" w:lineRule="auto"/>
        <w:rPr>
          <w:rFonts w:ascii="Arial" w:eastAsia="Times New Roman" w:hAnsi="Arial" w:cs="Arial"/>
          <w:color w:val="333333"/>
          <w:lang w:val="es-CO"/>
        </w:rPr>
      </w:pPr>
      <w:r w:rsidRPr="003A2015">
        <w:rPr>
          <w:rFonts w:ascii="Arial" w:hAnsi="Arial" w:cs="Arial"/>
          <w:lang w:val="es-CO"/>
        </w:rPr>
        <w:br/>
      </w:r>
      <w:r w:rsidRPr="003A2015">
        <w:rPr>
          <w:rFonts w:ascii="Arial" w:eastAsia="Times New Roman" w:hAnsi="Arial" w:cs="Arial"/>
          <w:color w:val="333333"/>
          <w:lang w:val="es-CO"/>
        </w:rPr>
        <w:t>Las mezclas son combinaciones de dos o más sustancias puras que se pueden separar mediante procesos físicos. Por ejemplo, son mezclas el aire de la atmósfera, el agua del mar y el acero. Las mezclas no tienen propiedades fijas</w:t>
      </w:r>
      <w:r w:rsidR="00D55ECD">
        <w:rPr>
          <w:rFonts w:ascii="Arial" w:eastAsia="Times New Roman" w:hAnsi="Arial" w:cs="Arial"/>
          <w:color w:val="333333"/>
          <w:lang w:val="es-CO"/>
        </w:rPr>
        <w:t>,</w:t>
      </w:r>
      <w:r w:rsidRPr="003A2015">
        <w:rPr>
          <w:rFonts w:ascii="Arial" w:eastAsia="Times New Roman" w:hAnsi="Arial" w:cs="Arial"/>
          <w:color w:val="333333"/>
          <w:lang w:val="es-CO"/>
        </w:rPr>
        <w:t xml:space="preserve"> estas varían según la proporción de sus componentes. Existen mezclas de todo tipo de sustancias y en cualquiera de sus estados: líquido, sólido o gaseoso.</w:t>
      </w:r>
      <w:r w:rsidR="00326E45" w:rsidRPr="003A2015">
        <w:rPr>
          <w:rFonts w:ascii="Arial" w:eastAsia="Times New Roman" w:hAnsi="Arial" w:cs="Arial"/>
          <w:color w:val="333333"/>
          <w:lang w:val="es-CO"/>
        </w:rPr>
        <w:t xml:space="preserve"> </w:t>
      </w:r>
      <w:r w:rsidRPr="003A2015">
        <w:rPr>
          <w:rFonts w:ascii="Arial" w:eastAsia="Times New Roman" w:hAnsi="Arial" w:cs="Arial"/>
          <w:color w:val="333333"/>
          <w:lang w:val="es-CO"/>
        </w:rPr>
        <w:lastRenderedPageBreak/>
        <w:t>Podemos clasificar las mezclas en dos grupos, las </w:t>
      </w:r>
      <w:r w:rsidRPr="00625404">
        <w:rPr>
          <w:rFonts w:ascii="Arial" w:eastAsia="Times New Roman" w:hAnsi="Arial" w:cs="Arial"/>
          <w:b/>
          <w:color w:val="333333"/>
          <w:lang w:val="es-CO"/>
        </w:rPr>
        <w:t>heterogéneas</w:t>
      </w:r>
      <w:r w:rsidRPr="003A2015">
        <w:rPr>
          <w:rFonts w:ascii="Arial" w:eastAsia="Times New Roman" w:hAnsi="Arial" w:cs="Arial"/>
          <w:color w:val="333333"/>
          <w:lang w:val="es-CO"/>
        </w:rPr>
        <w:t xml:space="preserve"> y las </w:t>
      </w:r>
      <w:r w:rsidRPr="00625404">
        <w:rPr>
          <w:rFonts w:ascii="Arial" w:eastAsia="Times New Roman" w:hAnsi="Arial" w:cs="Arial"/>
          <w:b/>
          <w:color w:val="333333"/>
          <w:lang w:val="es-CO"/>
        </w:rPr>
        <w:t>homogéneas</w:t>
      </w:r>
      <w:r w:rsidRPr="003A2015">
        <w:rPr>
          <w:rFonts w:ascii="Arial" w:eastAsia="Times New Roman" w:hAnsi="Arial" w:cs="Arial"/>
          <w:color w:val="333333"/>
          <w:lang w:val="es-CO"/>
        </w:rPr>
        <w:t>:</w:t>
      </w:r>
    </w:p>
    <w:p w14:paraId="3A7FBF41" w14:textId="707181A3" w:rsidR="00326E45" w:rsidRPr="003A2015" w:rsidRDefault="00D55ECD" w:rsidP="003A2015">
      <w:pPr>
        <w:pStyle w:val="Prrafodelista"/>
        <w:numPr>
          <w:ilvl w:val="0"/>
          <w:numId w:val="6"/>
        </w:numPr>
        <w:spacing w:line="360" w:lineRule="auto"/>
        <w:rPr>
          <w:rFonts w:ascii="Arial" w:eastAsia="Times New Roman" w:hAnsi="Arial" w:cs="Arial"/>
          <w:color w:val="333333"/>
          <w:lang w:val="es-CO"/>
        </w:rPr>
      </w:pPr>
      <w:r>
        <w:rPr>
          <w:rFonts w:ascii="Arial" w:eastAsia="Times New Roman" w:hAnsi="Arial" w:cs="Arial"/>
          <w:color w:val="333333"/>
          <w:lang w:val="es-CO"/>
        </w:rPr>
        <w:t>En l</w:t>
      </w:r>
      <w:r w:rsidRPr="003A2015">
        <w:rPr>
          <w:rFonts w:ascii="Arial" w:eastAsia="Times New Roman" w:hAnsi="Arial" w:cs="Arial"/>
          <w:color w:val="333333"/>
          <w:lang w:val="es-CO"/>
        </w:rPr>
        <w:t>as </w:t>
      </w:r>
      <w:r w:rsidR="008054D5" w:rsidRPr="003A2015">
        <w:rPr>
          <w:rFonts w:ascii="Arial" w:eastAsia="Times New Roman" w:hAnsi="Arial" w:cs="Arial"/>
          <w:color w:val="333333"/>
          <w:lang w:val="es-CO"/>
        </w:rPr>
        <w:t xml:space="preserve">mezclas heterogéneas las sustancias que las conforman se distinguen a simple vista o con ayuda de un microscopio óptico, y sus propiedades varían </w:t>
      </w:r>
      <w:r w:rsidR="009E2B1D">
        <w:rPr>
          <w:rFonts w:ascii="Arial" w:eastAsia="Times New Roman" w:hAnsi="Arial" w:cs="Arial"/>
          <w:color w:val="333333"/>
          <w:lang w:val="es-CO"/>
        </w:rPr>
        <w:t>según</w:t>
      </w:r>
      <w:r w:rsidR="009E2B1D" w:rsidRPr="003A2015">
        <w:rPr>
          <w:rFonts w:ascii="Arial" w:eastAsia="Times New Roman" w:hAnsi="Arial" w:cs="Arial"/>
          <w:color w:val="333333"/>
          <w:lang w:val="es-CO"/>
        </w:rPr>
        <w:t xml:space="preserve"> </w:t>
      </w:r>
      <w:r w:rsidR="008054D5" w:rsidRPr="003A2015">
        <w:rPr>
          <w:rFonts w:ascii="Arial" w:eastAsia="Times New Roman" w:hAnsi="Arial" w:cs="Arial"/>
          <w:color w:val="333333"/>
          <w:lang w:val="es-CO"/>
        </w:rPr>
        <w:t xml:space="preserve">el lugar donde se toma la muestra. Cada uno de los componentes mantiene sus propiedades características. Por ejemplo, en una </w:t>
      </w:r>
      <w:r w:rsidR="009378BD" w:rsidRPr="003A2015">
        <w:rPr>
          <w:rFonts w:ascii="Arial" w:eastAsia="Times New Roman" w:hAnsi="Arial" w:cs="Arial"/>
          <w:color w:val="333333"/>
          <w:lang w:val="es-CO"/>
        </w:rPr>
        <w:t>ensalada</w:t>
      </w:r>
      <w:r w:rsidR="008054D5" w:rsidRPr="003A2015">
        <w:rPr>
          <w:rFonts w:ascii="Arial" w:eastAsia="Times New Roman" w:hAnsi="Arial" w:cs="Arial"/>
          <w:color w:val="333333"/>
          <w:lang w:val="es-CO"/>
        </w:rPr>
        <w:t xml:space="preserve"> de frutas se pueden observar sus componentes a simple vista; en la mayonesa, en cambio, necesitamos un microscopio para observar las pequeñas gotas de aceite dispersas.</w:t>
      </w:r>
    </w:p>
    <w:p w14:paraId="64BC6F60" w14:textId="77777777" w:rsidR="00E72984" w:rsidRPr="003A2015" w:rsidRDefault="00E72984" w:rsidP="003A2015">
      <w:pPr>
        <w:pStyle w:val="Prrafodelista"/>
        <w:spacing w:line="360" w:lineRule="auto"/>
        <w:rPr>
          <w:rFonts w:ascii="Arial" w:eastAsia="Times New Roman" w:hAnsi="Arial" w:cs="Arial"/>
          <w:color w:val="333333"/>
          <w:lang w:val="es-CO"/>
        </w:rPr>
      </w:pPr>
    </w:p>
    <w:p w14:paraId="191C1EED" w14:textId="49C54B97" w:rsidR="008054D5" w:rsidRPr="003A2015" w:rsidRDefault="008054D5" w:rsidP="003A2015">
      <w:pPr>
        <w:pStyle w:val="Prrafodelista"/>
        <w:numPr>
          <w:ilvl w:val="0"/>
          <w:numId w:val="6"/>
        </w:numPr>
        <w:spacing w:line="360" w:lineRule="auto"/>
        <w:rPr>
          <w:rFonts w:ascii="Arial" w:eastAsia="Times New Roman" w:hAnsi="Arial" w:cs="Arial"/>
          <w:color w:val="333333"/>
          <w:lang w:val="es-CO"/>
        </w:rPr>
      </w:pPr>
      <w:r w:rsidRPr="003A2015">
        <w:rPr>
          <w:rFonts w:ascii="Arial" w:eastAsia="Times New Roman" w:hAnsi="Arial" w:cs="Arial"/>
          <w:color w:val="333333"/>
          <w:lang w:val="es-CO"/>
        </w:rPr>
        <w:t>Las mezclas homogéneas, también llamadas disoluciones, son aquellas que presentan un aspecto uniforme y no es posible distinguir los componentes que las forman, ni siquiera con un microscopio óptico. Estas mezclas presentan las mismas propiedades en todas sus partes. Pueden estar formadas por dos o más sustancias. Por ejemplo, el agua de mar es una disolución líquida constituida por agua y varias sales, y el aire es una disolución gaseosa compuesta por una mezcla de gases, como el oxígeno y el nitrógeno, entre otr</w:t>
      </w:r>
      <w:r w:rsidR="00F64A5A" w:rsidRPr="003A2015">
        <w:rPr>
          <w:rFonts w:ascii="Arial" w:eastAsia="Times New Roman" w:hAnsi="Arial" w:cs="Arial"/>
          <w:color w:val="333333"/>
          <w:lang w:val="es-CO"/>
        </w:rPr>
        <w:t>o</w:t>
      </w:r>
      <w:r w:rsidRPr="003A2015">
        <w:rPr>
          <w:rFonts w:ascii="Arial" w:eastAsia="Times New Roman" w:hAnsi="Arial" w:cs="Arial"/>
          <w:color w:val="333333"/>
          <w:lang w:val="es-CO"/>
        </w:rPr>
        <w:t>s. También existen disoluciones sólidas, llamadas aleaciones, como el acero y el bronce.</w:t>
      </w:r>
    </w:p>
    <w:p w14:paraId="46863693" w14:textId="30174F41" w:rsidR="009378BD" w:rsidRPr="003A2015" w:rsidRDefault="009378BD" w:rsidP="003A2015">
      <w:pPr>
        <w:spacing w:after="0" w:line="360" w:lineRule="auto"/>
        <w:rPr>
          <w:rFonts w:ascii="Arial" w:eastAsia="Times New Roman" w:hAnsi="Arial" w:cs="Arial"/>
          <w:color w:val="333333"/>
          <w:lang w:val="es-CO"/>
        </w:rPr>
      </w:pPr>
      <w:r w:rsidRPr="003A2015">
        <w:rPr>
          <w:rFonts w:ascii="Arial" w:eastAsia="Times New Roman" w:hAnsi="Arial" w:cs="Arial"/>
          <w:color w:val="333333"/>
          <w:lang w:val="es-CO"/>
        </w:rPr>
        <w:t>En el siguiente enlace encontrarás actividades para aclarar tus conocimientos sobre las sustancias puras y las mezclas </w:t>
      </w:r>
      <w:r w:rsidR="00116EF3">
        <w:fldChar w:fldCharType="begin"/>
      </w:r>
      <w:r w:rsidR="00116EF3">
        <w:instrText xml:space="preserve"> HYPERLINK "http://vecinadelpicasso.wordpress.com/2011/10/30/actividades-sustancias-pur</w:instrText>
      </w:r>
      <w:r w:rsidR="00116EF3">
        <w:instrText xml:space="preserve">as-y-mezclas/" \t "_blank" </w:instrText>
      </w:r>
      <w:r w:rsidR="00116EF3">
        <w:fldChar w:fldCharType="separate"/>
      </w:r>
      <w:r w:rsidRPr="003A2015">
        <w:rPr>
          <w:rFonts w:ascii="Arial" w:eastAsia="Times New Roman" w:hAnsi="Arial" w:cs="Arial"/>
          <w:color w:val="333333"/>
          <w:lang w:val="es-CO"/>
        </w:rPr>
        <w:t>[</w:t>
      </w:r>
      <w:r w:rsidR="00DB3DE0" w:rsidRPr="003A2015">
        <w:rPr>
          <w:rFonts w:ascii="Arial" w:eastAsia="Times New Roman" w:hAnsi="Arial" w:cs="Arial"/>
          <w:color w:val="333333"/>
          <w:lang w:val="es-CO"/>
        </w:rPr>
        <w:t>VER</w:t>
      </w:r>
      <w:r w:rsidRPr="003A2015">
        <w:rPr>
          <w:rFonts w:ascii="Arial" w:eastAsia="Times New Roman" w:hAnsi="Arial" w:cs="Arial"/>
          <w:color w:val="333333"/>
          <w:lang w:val="es-CO"/>
        </w:rPr>
        <w:t>]</w:t>
      </w:r>
      <w:r w:rsidR="00116EF3">
        <w:rPr>
          <w:rFonts w:ascii="Arial" w:eastAsia="Times New Roman" w:hAnsi="Arial" w:cs="Arial"/>
          <w:color w:val="333333"/>
          <w:lang w:val="es-CO"/>
        </w:rPr>
        <w:fldChar w:fldCharType="end"/>
      </w:r>
      <w:r w:rsidRPr="003A2015">
        <w:rPr>
          <w:rFonts w:ascii="Arial" w:eastAsia="Times New Roman" w:hAnsi="Arial" w:cs="Arial"/>
          <w:color w:val="333333"/>
          <w:lang w:val="es-CO"/>
        </w:rPr>
        <w:t>.</w:t>
      </w:r>
    </w:p>
    <w:p w14:paraId="66DB376C" w14:textId="77777777" w:rsidR="008054D5" w:rsidRPr="003A2015" w:rsidRDefault="008054D5" w:rsidP="003A2015">
      <w:pPr>
        <w:spacing w:line="360" w:lineRule="auto"/>
        <w:rPr>
          <w:rFonts w:ascii="Arial" w:eastAsia="Times New Roman" w:hAnsi="Arial" w:cs="Arial"/>
          <w:color w:val="333333"/>
          <w:lang w:val="es-CO"/>
        </w:rPr>
      </w:pPr>
    </w:p>
    <w:tbl>
      <w:tblPr>
        <w:tblStyle w:val="Tablaconcuadrcula2"/>
        <w:tblW w:w="7938" w:type="dxa"/>
        <w:tblInd w:w="250" w:type="dxa"/>
        <w:tblLook w:val="04A0" w:firstRow="1" w:lastRow="0" w:firstColumn="1" w:lastColumn="0" w:noHBand="0" w:noVBand="1"/>
      </w:tblPr>
      <w:tblGrid>
        <w:gridCol w:w="1311"/>
        <w:gridCol w:w="6627"/>
      </w:tblGrid>
      <w:tr w:rsidR="008054D5" w:rsidRPr="003A2015" w14:paraId="69460092" w14:textId="77777777" w:rsidTr="00DB3DE0">
        <w:tc>
          <w:tcPr>
            <w:tcW w:w="79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2EA1576" w14:textId="2FC92865"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Destacado</w:t>
            </w:r>
            <w:r w:rsidR="0084400F" w:rsidRPr="003A2015">
              <w:rPr>
                <w:rFonts w:ascii="Arial" w:hAnsi="Arial" w:cs="Arial"/>
                <w:b/>
                <w:color w:val="FFFFFF" w:themeColor="background1"/>
                <w:sz w:val="24"/>
                <w:szCs w:val="24"/>
              </w:rPr>
              <w:t xml:space="preserve"> Destacado</w:t>
            </w:r>
          </w:p>
        </w:tc>
      </w:tr>
      <w:tr w:rsidR="008054D5" w:rsidRPr="003A2015" w14:paraId="021AED1E" w14:textId="77777777" w:rsidTr="00DB3DE0">
        <w:trPr>
          <w:trHeight w:val="198"/>
        </w:trPr>
        <w:tc>
          <w:tcPr>
            <w:tcW w:w="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90BD6E" w14:textId="77777777"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Título</w:t>
            </w:r>
          </w:p>
        </w:tc>
        <w:tc>
          <w:tcPr>
            <w:tcW w:w="76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BFEE03" w14:textId="45D461C2"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 xml:space="preserve">Las </w:t>
            </w:r>
            <w:r w:rsidR="00E72984" w:rsidRPr="003A2015">
              <w:rPr>
                <w:rFonts w:ascii="Arial" w:eastAsia="Times New Roman" w:hAnsi="Arial" w:cs="Arial"/>
                <w:color w:val="333333"/>
                <w:sz w:val="24"/>
                <w:szCs w:val="24"/>
                <w:lang w:val="es-CO"/>
              </w:rPr>
              <w:t>disoluciones</w:t>
            </w:r>
          </w:p>
        </w:tc>
      </w:tr>
      <w:tr w:rsidR="008054D5" w:rsidRPr="003A2015" w14:paraId="38884731" w14:textId="77777777" w:rsidTr="00DB3DE0">
        <w:tc>
          <w:tcPr>
            <w:tcW w:w="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74D78" w14:textId="77777777"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Contenido</w:t>
            </w:r>
          </w:p>
        </w:tc>
        <w:tc>
          <w:tcPr>
            <w:tcW w:w="76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33EFED" w14:textId="411CABF8" w:rsidR="008054D5" w:rsidRPr="003A2015" w:rsidRDefault="008054D5" w:rsidP="003A2015">
            <w:pPr>
              <w:spacing w:line="360" w:lineRule="auto"/>
              <w:rPr>
                <w:rFonts w:ascii="Arial" w:eastAsia="Times New Roman" w:hAnsi="Arial" w:cs="Arial"/>
                <w:color w:val="333333"/>
                <w:sz w:val="24"/>
                <w:szCs w:val="24"/>
                <w:lang w:val="es-CO"/>
              </w:rPr>
            </w:pPr>
            <w:r w:rsidRPr="003A2015">
              <w:rPr>
                <w:rFonts w:ascii="Arial" w:eastAsia="Times New Roman" w:hAnsi="Arial" w:cs="Arial"/>
                <w:color w:val="333333"/>
                <w:sz w:val="24"/>
                <w:szCs w:val="24"/>
                <w:lang w:val="es-CO"/>
              </w:rPr>
              <w:t>En una disolución, el componente que se halla en mayor proporción recibe el nombre de disolvente y el que está en menor proporción se denomina soluto. Por ejemplo, en el agua de mar, el disolvente es el agua, mientras que el soluto son las sales, como el cloruro de sodio, entre otras.</w:t>
            </w:r>
          </w:p>
        </w:tc>
      </w:tr>
    </w:tbl>
    <w:p w14:paraId="6AEBD213" w14:textId="77777777" w:rsidR="008054D5" w:rsidRPr="003A2015" w:rsidRDefault="008054D5" w:rsidP="003A2015">
      <w:pPr>
        <w:spacing w:after="0" w:line="360" w:lineRule="auto"/>
        <w:rPr>
          <w:rFonts w:ascii="Arial" w:hAnsi="Arial" w:cs="Arial"/>
          <w:b/>
          <w:lang w:val="es-CO"/>
        </w:rPr>
      </w:pPr>
    </w:p>
    <w:p w14:paraId="23346746" w14:textId="77777777" w:rsidR="00E72984" w:rsidRPr="003A2015" w:rsidRDefault="00E72984" w:rsidP="003A2015">
      <w:pPr>
        <w:spacing w:after="0" w:line="360" w:lineRule="auto"/>
        <w:rPr>
          <w:rFonts w:ascii="Arial" w:hAnsi="Arial" w:cs="Arial"/>
          <w:b/>
          <w:lang w:val="es-CO"/>
        </w:rPr>
      </w:pPr>
    </w:p>
    <w:tbl>
      <w:tblPr>
        <w:tblStyle w:val="Tablaconcuadrcula3"/>
        <w:tblW w:w="0" w:type="auto"/>
        <w:tblLook w:val="04A0" w:firstRow="1" w:lastRow="0" w:firstColumn="1" w:lastColumn="0" w:noHBand="0" w:noVBand="1"/>
      </w:tblPr>
      <w:tblGrid>
        <w:gridCol w:w="2010"/>
        <w:gridCol w:w="7044"/>
      </w:tblGrid>
      <w:tr w:rsidR="00E72984" w:rsidRPr="003A2015" w14:paraId="52B8213E" w14:textId="77777777" w:rsidTr="00DB3DE0">
        <w:trPr>
          <w:trHeight w:val="510"/>
        </w:trPr>
        <w:tc>
          <w:tcPr>
            <w:tcW w:w="9054" w:type="dxa"/>
            <w:gridSpan w:val="2"/>
            <w:shd w:val="clear" w:color="auto" w:fill="000000" w:themeFill="text1"/>
          </w:tcPr>
          <w:p w14:paraId="68E92187" w14:textId="77777777" w:rsidR="00E72984" w:rsidRPr="003A2015" w:rsidRDefault="00E72984"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Profundiza: recurso aprovechado</w:t>
            </w:r>
          </w:p>
        </w:tc>
      </w:tr>
      <w:tr w:rsidR="00E72984" w:rsidRPr="003A2015" w14:paraId="3B205EBB" w14:textId="77777777" w:rsidTr="00DB3DE0">
        <w:tc>
          <w:tcPr>
            <w:tcW w:w="2010" w:type="dxa"/>
          </w:tcPr>
          <w:p w14:paraId="7CE02242"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Código</w:t>
            </w:r>
          </w:p>
        </w:tc>
        <w:tc>
          <w:tcPr>
            <w:tcW w:w="7044" w:type="dxa"/>
          </w:tcPr>
          <w:p w14:paraId="3D8F3CE8" w14:textId="185693FE"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REC16</w:t>
            </w:r>
            <w:r w:rsidRPr="003A2015">
              <w:rPr>
                <w:rFonts w:ascii="Arial" w:hAnsi="Arial" w:cs="Arial"/>
                <w:color w:val="000000"/>
                <w:sz w:val="24"/>
                <w:szCs w:val="24"/>
              </w:rPr>
              <w:t>0</w:t>
            </w:r>
          </w:p>
        </w:tc>
      </w:tr>
      <w:tr w:rsidR="00E72984" w:rsidRPr="003A2015" w14:paraId="46F4E763" w14:textId="77777777" w:rsidTr="00DB3DE0">
        <w:tc>
          <w:tcPr>
            <w:tcW w:w="2010" w:type="dxa"/>
          </w:tcPr>
          <w:p w14:paraId="63DF0C97" w14:textId="77777777"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Ubicación en Aula Planeta</w:t>
            </w:r>
          </w:p>
        </w:tc>
        <w:tc>
          <w:tcPr>
            <w:tcW w:w="7044" w:type="dxa"/>
          </w:tcPr>
          <w:p w14:paraId="7EF2E2D4" w14:textId="028243ED"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color w:val="000000"/>
                <w:sz w:val="24"/>
                <w:szCs w:val="24"/>
              </w:rPr>
              <w:t>1ºEso /</w:t>
            </w:r>
            <w:r w:rsidRPr="003A2015">
              <w:rPr>
                <w:rFonts w:ascii="Arial" w:hAnsi="Arial" w:cs="Arial"/>
                <w:sz w:val="24"/>
                <w:szCs w:val="24"/>
              </w:rPr>
              <w:t xml:space="preserve">Ciencias naturales / La materia: características/ Las sustancias /Las mezclas / profundiza </w:t>
            </w:r>
          </w:p>
        </w:tc>
      </w:tr>
      <w:tr w:rsidR="00E72984" w:rsidRPr="003A2015" w14:paraId="00B37A91" w14:textId="77777777" w:rsidTr="00DB3DE0">
        <w:tc>
          <w:tcPr>
            <w:tcW w:w="2010" w:type="dxa"/>
          </w:tcPr>
          <w:p w14:paraId="3C5D8AEB" w14:textId="77777777" w:rsidR="00E72984" w:rsidRPr="003A2015" w:rsidRDefault="00E72984" w:rsidP="003A2015">
            <w:pPr>
              <w:spacing w:line="360" w:lineRule="auto"/>
              <w:jc w:val="both"/>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7044" w:type="dxa"/>
          </w:tcPr>
          <w:p w14:paraId="6BA73DEC"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 xml:space="preserve">En la ficha del profesor </w:t>
            </w:r>
          </w:p>
          <w:p w14:paraId="09FF7DCD" w14:textId="4D87422D"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Cambiar la palabra “</w:t>
            </w:r>
            <w:r w:rsidR="000F34F0">
              <w:rPr>
                <w:rFonts w:ascii="Arial" w:hAnsi="Arial" w:cs="Arial"/>
                <w:sz w:val="24"/>
                <w:szCs w:val="24"/>
              </w:rPr>
              <w:t>estudiantes</w:t>
            </w:r>
            <w:r w:rsidRPr="003A2015">
              <w:rPr>
                <w:rFonts w:ascii="Arial" w:hAnsi="Arial" w:cs="Arial"/>
                <w:sz w:val="24"/>
                <w:szCs w:val="24"/>
              </w:rPr>
              <w:t>” por “estudiantes”</w:t>
            </w:r>
          </w:p>
          <w:p w14:paraId="7D4E8F70" w14:textId="77777777" w:rsidR="00E72984" w:rsidRPr="003A2015" w:rsidRDefault="00E72984" w:rsidP="003A2015">
            <w:pPr>
              <w:spacing w:line="360" w:lineRule="auto"/>
              <w:rPr>
                <w:rFonts w:ascii="Arial" w:hAnsi="Arial" w:cs="Arial"/>
                <w:sz w:val="24"/>
                <w:szCs w:val="24"/>
              </w:rPr>
            </w:pPr>
          </w:p>
          <w:p w14:paraId="49E1B5D2" w14:textId="77777777" w:rsidR="00E72984" w:rsidRPr="003A2015" w:rsidRDefault="00E72984" w:rsidP="003A2015">
            <w:pPr>
              <w:spacing w:line="360" w:lineRule="auto"/>
              <w:rPr>
                <w:rFonts w:ascii="Arial" w:hAnsi="Arial" w:cs="Arial"/>
                <w:sz w:val="24"/>
                <w:szCs w:val="24"/>
              </w:rPr>
            </w:pPr>
          </w:p>
          <w:p w14:paraId="7309161F"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En la ficha del alumno</w:t>
            </w:r>
          </w:p>
          <w:p w14:paraId="39526190" w14:textId="77777777"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Cambiar “Ficha del alumno” por “Ficha del estudiante”</w:t>
            </w:r>
          </w:p>
          <w:p w14:paraId="2875AD40" w14:textId="77777777" w:rsidR="00DB3DE0" w:rsidRPr="003A2015" w:rsidRDefault="00DB3DE0" w:rsidP="003A2015">
            <w:pPr>
              <w:spacing w:line="360" w:lineRule="auto"/>
              <w:rPr>
                <w:rFonts w:ascii="Arial" w:hAnsi="Arial" w:cs="Arial"/>
                <w:sz w:val="24"/>
                <w:szCs w:val="24"/>
              </w:rPr>
            </w:pPr>
          </w:p>
          <w:p w14:paraId="45844538" w14:textId="3E96FBC2"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Ficha del profesor</w:t>
            </w:r>
            <w:r w:rsidR="00C671C9">
              <w:rPr>
                <w:rFonts w:ascii="Arial" w:hAnsi="Arial" w:cs="Arial"/>
                <w:b/>
                <w:sz w:val="24"/>
                <w:szCs w:val="24"/>
              </w:rPr>
              <w:t xml:space="preserve"> </w:t>
            </w:r>
          </w:p>
          <w:p w14:paraId="7E604E6E"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Objetivo</w:t>
            </w:r>
          </w:p>
          <w:p w14:paraId="4FADD10A"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Esta animación tiene como objetivo explicar el concepto de disolución y sus componentes.</w:t>
            </w:r>
          </w:p>
          <w:p w14:paraId="5A3948DE"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62AD5D7D"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r w:rsidRPr="003A2015">
              <w:rPr>
                <w:rFonts w:ascii="Arial" w:hAnsi="Arial" w:cs="Arial"/>
                <w:b/>
                <w:bCs/>
                <w:sz w:val="24"/>
                <w:szCs w:val="24"/>
              </w:rPr>
              <w:t>Propuesta</w:t>
            </w:r>
          </w:p>
          <w:p w14:paraId="2FE87361" w14:textId="77777777" w:rsidR="00DB3DE0" w:rsidRPr="003A2015" w:rsidRDefault="00DB3DE0" w:rsidP="003A2015">
            <w:pPr>
              <w:pStyle w:val="cabecera1"/>
              <w:shd w:val="clear" w:color="auto" w:fill="FFFFFF"/>
              <w:spacing w:before="0" w:beforeAutospacing="0" w:after="0" w:afterAutospacing="0" w:line="360" w:lineRule="auto"/>
              <w:rPr>
                <w:rFonts w:ascii="Arial" w:hAnsi="Arial" w:cs="Arial"/>
                <w:b/>
                <w:bCs/>
                <w:sz w:val="24"/>
                <w:szCs w:val="24"/>
              </w:rPr>
            </w:pPr>
          </w:p>
          <w:p w14:paraId="039F2A75"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Antes de la presentación</w:t>
            </w:r>
          </w:p>
          <w:p w14:paraId="0C2C724B"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 </w:t>
            </w:r>
          </w:p>
          <w:p w14:paraId="20296C08" w14:textId="59028AD8" w:rsidR="00DB3DE0" w:rsidRPr="003A2015" w:rsidRDefault="00146C06" w:rsidP="003A2015">
            <w:pPr>
              <w:pStyle w:val="Normal7"/>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Realice</w:t>
            </w:r>
            <w:r w:rsidR="00DB3DE0" w:rsidRPr="003A2015">
              <w:rPr>
                <w:rFonts w:ascii="Arial" w:hAnsi="Arial" w:cs="Arial"/>
                <w:sz w:val="24"/>
                <w:szCs w:val="24"/>
              </w:rPr>
              <w:t xml:space="preserve"> algunas preguntas previas para que los estudiantes recuerden los conceptos de mezcla homogénea y disolución:</w:t>
            </w:r>
          </w:p>
          <w:p w14:paraId="70223F01"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es una mezcla?</w:t>
            </w:r>
          </w:p>
          <w:p w14:paraId="6CD7E9DE"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tipos de mezcla hay?</w:t>
            </w:r>
          </w:p>
          <w:p w14:paraId="3233E80E"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diferencia hay en ambos tipos de mezcla?</w:t>
            </w:r>
          </w:p>
          <w:p w14:paraId="0C5A250D"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¿Cómo es una mezcla homogénea?</w:t>
            </w:r>
          </w:p>
          <w:p w14:paraId="794C0D8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es una disolución?</w:t>
            </w:r>
          </w:p>
          <w:p w14:paraId="75B001E1"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7C450F1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 xml:space="preserve">Durante la presentación </w:t>
            </w:r>
          </w:p>
          <w:p w14:paraId="0060FD64" w14:textId="69A23B46"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En el trascurso de la animación </w:t>
            </w:r>
            <w:r w:rsidR="00146C06">
              <w:rPr>
                <w:rFonts w:ascii="Arial" w:hAnsi="Arial" w:cs="Arial"/>
                <w:sz w:val="24"/>
                <w:szCs w:val="24"/>
              </w:rPr>
              <w:t>detenga</w:t>
            </w:r>
            <w:r w:rsidR="00DC779D" w:rsidRPr="003A2015">
              <w:rPr>
                <w:rFonts w:ascii="Arial" w:hAnsi="Arial" w:cs="Arial"/>
                <w:sz w:val="24"/>
                <w:szCs w:val="24"/>
              </w:rPr>
              <w:t xml:space="preserve"> </w:t>
            </w:r>
            <w:r w:rsidRPr="003A2015">
              <w:rPr>
                <w:rFonts w:ascii="Arial" w:hAnsi="Arial" w:cs="Arial"/>
                <w:sz w:val="24"/>
                <w:szCs w:val="24"/>
              </w:rPr>
              <w:t xml:space="preserve">el video para hacer </w:t>
            </w:r>
            <w:r w:rsidRPr="003A2015">
              <w:rPr>
                <w:rFonts w:ascii="Arial" w:hAnsi="Arial" w:cs="Arial"/>
                <w:sz w:val="24"/>
                <w:szCs w:val="24"/>
              </w:rPr>
              <w:lastRenderedPageBreak/>
              <w:t>énfasis en lo presentado.</w:t>
            </w:r>
          </w:p>
          <w:p w14:paraId="23E58793" w14:textId="77777777" w:rsidR="00DB3DE0" w:rsidRPr="003A2015" w:rsidRDefault="00DB3DE0" w:rsidP="003A2015">
            <w:pPr>
              <w:spacing w:line="360" w:lineRule="auto"/>
              <w:rPr>
                <w:rFonts w:ascii="Arial" w:hAnsi="Arial" w:cs="Arial"/>
                <w:sz w:val="24"/>
                <w:szCs w:val="24"/>
              </w:rPr>
            </w:pPr>
          </w:p>
          <w:p w14:paraId="378EC641" w14:textId="08D8BFCD"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sz w:val="24"/>
                <w:szCs w:val="24"/>
              </w:rPr>
              <w:t>En el minuto 21, insist</w:t>
            </w:r>
            <w:r w:rsidR="00146C06">
              <w:rPr>
                <w:rFonts w:ascii="Arial" w:hAnsi="Arial" w:cs="Arial"/>
                <w:sz w:val="24"/>
                <w:szCs w:val="24"/>
              </w:rPr>
              <w:t>a</w:t>
            </w:r>
            <w:r w:rsidRPr="003A2015">
              <w:rPr>
                <w:rFonts w:ascii="Arial" w:hAnsi="Arial" w:cs="Arial"/>
                <w:sz w:val="24"/>
                <w:szCs w:val="24"/>
              </w:rPr>
              <w:t xml:space="preserve"> en lo que entendieron por disolución</w:t>
            </w:r>
            <w:r w:rsidR="00DC779D">
              <w:rPr>
                <w:rFonts w:ascii="Arial" w:hAnsi="Arial" w:cs="Arial"/>
                <w:sz w:val="24"/>
                <w:szCs w:val="24"/>
              </w:rPr>
              <w:t>,</w:t>
            </w:r>
            <w:r w:rsidRPr="003A2015">
              <w:rPr>
                <w:rFonts w:ascii="Arial" w:hAnsi="Arial" w:cs="Arial"/>
                <w:sz w:val="24"/>
                <w:szCs w:val="24"/>
              </w:rPr>
              <w:t xml:space="preserve"> soluto y disolvente.</w:t>
            </w:r>
            <w:r w:rsidR="00C671C9">
              <w:rPr>
                <w:rFonts w:ascii="Arial" w:hAnsi="Arial" w:cs="Arial"/>
                <w:sz w:val="24"/>
                <w:szCs w:val="24"/>
              </w:rPr>
              <w:t xml:space="preserve"> </w:t>
            </w:r>
            <w:r w:rsidRPr="003A2015">
              <w:rPr>
                <w:rFonts w:ascii="Arial" w:hAnsi="Arial" w:cs="Arial"/>
                <w:sz w:val="24"/>
                <w:szCs w:val="24"/>
              </w:rPr>
              <w:t>Es aconsejable plantear ejemplos de distintos solutos y disolventes.</w:t>
            </w:r>
          </w:p>
          <w:p w14:paraId="7B588825"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p>
          <w:p w14:paraId="0E6C0029" w14:textId="23BFBA91"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r w:rsidRPr="003A2015">
              <w:rPr>
                <w:rFonts w:ascii="Arial" w:hAnsi="Arial" w:cs="Arial"/>
                <w:sz w:val="24"/>
                <w:szCs w:val="24"/>
              </w:rPr>
              <w:t>En el minuto 50, aclar</w:t>
            </w:r>
            <w:r w:rsidR="00146C06">
              <w:rPr>
                <w:rFonts w:ascii="Arial" w:hAnsi="Arial" w:cs="Arial"/>
                <w:sz w:val="24"/>
                <w:szCs w:val="24"/>
              </w:rPr>
              <w:t>e</w:t>
            </w:r>
            <w:r w:rsidRPr="003A2015">
              <w:rPr>
                <w:rFonts w:ascii="Arial" w:hAnsi="Arial" w:cs="Arial"/>
                <w:sz w:val="24"/>
                <w:szCs w:val="24"/>
              </w:rPr>
              <w:t xml:space="preserve"> </w:t>
            </w:r>
            <w:r w:rsidR="00DC779D">
              <w:rPr>
                <w:rFonts w:ascii="Arial" w:hAnsi="Arial" w:cs="Arial"/>
                <w:sz w:val="24"/>
                <w:szCs w:val="24"/>
              </w:rPr>
              <w:t xml:space="preserve">las </w:t>
            </w:r>
            <w:r w:rsidRPr="003A2015">
              <w:rPr>
                <w:rFonts w:ascii="Arial" w:hAnsi="Arial" w:cs="Arial"/>
                <w:sz w:val="24"/>
                <w:szCs w:val="24"/>
              </w:rPr>
              <w:t xml:space="preserve">dudas que se presenten e </w:t>
            </w:r>
            <w:r w:rsidR="00146C06" w:rsidRPr="003A2015">
              <w:rPr>
                <w:rFonts w:ascii="Arial" w:hAnsi="Arial" w:cs="Arial"/>
                <w:sz w:val="24"/>
                <w:szCs w:val="24"/>
              </w:rPr>
              <w:t>insist</w:t>
            </w:r>
            <w:r w:rsidR="00146C06">
              <w:rPr>
                <w:rFonts w:ascii="Arial" w:hAnsi="Arial" w:cs="Arial"/>
                <w:sz w:val="24"/>
                <w:szCs w:val="24"/>
              </w:rPr>
              <w:t>a</w:t>
            </w:r>
            <w:r w:rsidR="00146C06" w:rsidRPr="003A2015">
              <w:rPr>
                <w:rFonts w:ascii="Arial" w:hAnsi="Arial" w:cs="Arial"/>
                <w:sz w:val="24"/>
                <w:szCs w:val="24"/>
              </w:rPr>
              <w:t xml:space="preserve"> </w:t>
            </w:r>
            <w:r w:rsidRPr="003A2015">
              <w:rPr>
                <w:rFonts w:ascii="Arial" w:hAnsi="Arial" w:cs="Arial"/>
                <w:sz w:val="24"/>
                <w:szCs w:val="24"/>
              </w:rPr>
              <w:t>en la relación temperatura y solubilidad.</w:t>
            </w:r>
          </w:p>
          <w:p w14:paraId="604EDD04"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b/>
                <w:sz w:val="24"/>
                <w:szCs w:val="24"/>
              </w:rPr>
            </w:pPr>
          </w:p>
          <w:p w14:paraId="4C81BE2A"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b/>
                <w:sz w:val="24"/>
                <w:szCs w:val="24"/>
              </w:rPr>
            </w:pPr>
            <w:r w:rsidRPr="003A2015">
              <w:rPr>
                <w:rFonts w:ascii="Arial" w:hAnsi="Arial" w:cs="Arial"/>
                <w:b/>
                <w:sz w:val="24"/>
                <w:szCs w:val="24"/>
              </w:rPr>
              <w:t>Después de la presentación</w:t>
            </w:r>
          </w:p>
          <w:p w14:paraId="286937B0" w14:textId="77777777" w:rsidR="00DB3DE0" w:rsidRPr="003A2015" w:rsidRDefault="00DB3DE0" w:rsidP="003A2015">
            <w:pPr>
              <w:pStyle w:val="cabecera2"/>
              <w:shd w:val="clear" w:color="auto" w:fill="FFFFFF"/>
              <w:spacing w:before="0" w:beforeAutospacing="0" w:after="0" w:afterAutospacing="0" w:line="360" w:lineRule="auto"/>
              <w:rPr>
                <w:rFonts w:ascii="Arial" w:hAnsi="Arial" w:cs="Arial"/>
                <w:sz w:val="24"/>
                <w:szCs w:val="24"/>
              </w:rPr>
            </w:pPr>
          </w:p>
          <w:p w14:paraId="678A1A06" w14:textId="31288462"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partir del ejemplo del café soluble de la animación, </w:t>
            </w:r>
            <w:r w:rsidR="00146C06">
              <w:rPr>
                <w:rFonts w:ascii="Arial" w:hAnsi="Arial" w:cs="Arial"/>
                <w:sz w:val="24"/>
                <w:szCs w:val="24"/>
              </w:rPr>
              <w:t>pida</w:t>
            </w:r>
            <w:r w:rsidRPr="003A2015">
              <w:rPr>
                <w:rFonts w:ascii="Arial" w:hAnsi="Arial" w:cs="Arial"/>
                <w:sz w:val="24"/>
                <w:szCs w:val="24"/>
              </w:rPr>
              <w:t xml:space="preserve"> a los </w:t>
            </w:r>
            <w:r w:rsidR="000F34F0">
              <w:rPr>
                <w:rFonts w:ascii="Arial" w:hAnsi="Arial" w:cs="Arial"/>
                <w:sz w:val="24"/>
                <w:szCs w:val="24"/>
              </w:rPr>
              <w:t>estudiantes</w:t>
            </w:r>
            <w:r w:rsidRPr="003A2015">
              <w:rPr>
                <w:rFonts w:ascii="Arial" w:hAnsi="Arial" w:cs="Arial"/>
                <w:sz w:val="24"/>
                <w:szCs w:val="24"/>
              </w:rPr>
              <w:t xml:space="preserve"> que propongan otras disoluciones que se encuentran en el ámbito cotidiano, fuera de los laboratorios</w:t>
            </w:r>
            <w:r w:rsidR="00CE738C">
              <w:rPr>
                <w:rFonts w:ascii="Arial" w:hAnsi="Arial" w:cs="Arial"/>
                <w:sz w:val="24"/>
                <w:szCs w:val="24"/>
              </w:rPr>
              <w:t>,</w:t>
            </w:r>
            <w:r w:rsidRPr="003A2015">
              <w:rPr>
                <w:rFonts w:ascii="Arial" w:hAnsi="Arial" w:cs="Arial"/>
                <w:sz w:val="24"/>
                <w:szCs w:val="24"/>
              </w:rPr>
              <w:t xml:space="preserve"> como por ejemplo:</w:t>
            </w:r>
          </w:p>
          <w:p w14:paraId="38155623"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Agua salada.</w:t>
            </w:r>
          </w:p>
          <w:p w14:paraId="25963D28"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Leche con cacao.</w:t>
            </w:r>
          </w:p>
          <w:p w14:paraId="0FB4E31A"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Sopa de sobre.</w:t>
            </w:r>
          </w:p>
          <w:p w14:paraId="29791F6F"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26B7A7A3" w14:textId="7A6B73B2"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A continuación, </w:t>
            </w:r>
            <w:r w:rsidR="00146C06">
              <w:rPr>
                <w:rFonts w:ascii="Arial" w:hAnsi="Arial" w:cs="Arial"/>
                <w:sz w:val="24"/>
                <w:szCs w:val="24"/>
              </w:rPr>
              <w:t>plantee</w:t>
            </w:r>
            <w:r w:rsidRPr="003A2015">
              <w:rPr>
                <w:rFonts w:ascii="Arial" w:hAnsi="Arial" w:cs="Arial"/>
                <w:sz w:val="24"/>
                <w:szCs w:val="24"/>
              </w:rPr>
              <w:t xml:space="preserve"> las siguientes preguntas:</w:t>
            </w:r>
          </w:p>
          <w:p w14:paraId="6EA6E889"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p>
          <w:p w14:paraId="1433C52F"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¿Qué disoluciones conoces que se lleven a cabo a diario?</w:t>
            </w:r>
          </w:p>
          <w:p w14:paraId="212067D4"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¿Todas las disoluciones son líquidas?</w:t>
            </w:r>
          </w:p>
          <w:p w14:paraId="733BFBFD" w14:textId="77777777" w:rsidR="00DB3DE0" w:rsidRPr="003A2015" w:rsidRDefault="00DB3DE0" w:rsidP="003A2015">
            <w:pPr>
              <w:pStyle w:val="tab1"/>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¿Puede haber disoluciones sólidas o gaseosas?</w:t>
            </w:r>
          </w:p>
          <w:p w14:paraId="5F3F2027"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p>
          <w:p w14:paraId="13C17321" w14:textId="07427A8A"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xml:space="preserve">Con los siguientes ejemplos </w:t>
            </w:r>
            <w:r w:rsidR="00146C06">
              <w:rPr>
                <w:rFonts w:ascii="Arial" w:hAnsi="Arial" w:cs="Arial"/>
                <w:sz w:val="24"/>
                <w:szCs w:val="24"/>
              </w:rPr>
              <w:t>señale</w:t>
            </w:r>
            <w:r w:rsidRPr="003A2015">
              <w:rPr>
                <w:rFonts w:ascii="Arial" w:hAnsi="Arial" w:cs="Arial"/>
                <w:sz w:val="24"/>
                <w:szCs w:val="24"/>
              </w:rPr>
              <w:t xml:space="preserve"> que, aunque una disolución normalmente se relaciona con el estado líquido, también puede ser sólida o gaseosa.</w:t>
            </w:r>
          </w:p>
          <w:p w14:paraId="7F6A6F3C"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313A3E1E" w14:textId="63320E4F"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w:t>
            </w:r>
            <w:r w:rsidR="009D0340">
              <w:rPr>
                <w:rFonts w:ascii="Arial" w:hAnsi="Arial" w:cs="Arial"/>
                <w:sz w:val="24"/>
                <w:szCs w:val="24"/>
              </w:rPr>
              <w:t xml:space="preserve"> </w:t>
            </w:r>
            <w:r w:rsidRPr="003A2015">
              <w:rPr>
                <w:rFonts w:ascii="Arial" w:hAnsi="Arial" w:cs="Arial"/>
                <w:sz w:val="24"/>
                <w:szCs w:val="24"/>
              </w:rPr>
              <w:t>Masa de repostería.</w:t>
            </w:r>
          </w:p>
          <w:p w14:paraId="226DDF57"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t>- Tintes para el pelo.</w:t>
            </w:r>
          </w:p>
          <w:p w14:paraId="6C1DC94C" w14:textId="77777777" w:rsidR="00DB3DE0" w:rsidRPr="003A2015" w:rsidRDefault="00DB3DE0" w:rsidP="003A2015">
            <w:pPr>
              <w:pStyle w:val="tab2"/>
              <w:shd w:val="clear" w:color="auto" w:fill="FFFFFF"/>
              <w:spacing w:before="0" w:beforeAutospacing="0" w:after="0" w:afterAutospacing="0" w:line="360" w:lineRule="auto"/>
              <w:rPr>
                <w:rFonts w:ascii="Arial" w:hAnsi="Arial" w:cs="Arial"/>
                <w:sz w:val="24"/>
                <w:szCs w:val="24"/>
              </w:rPr>
            </w:pPr>
            <w:r w:rsidRPr="003A2015">
              <w:rPr>
                <w:rFonts w:ascii="Arial" w:hAnsi="Arial" w:cs="Arial"/>
                <w:sz w:val="24"/>
                <w:szCs w:val="24"/>
              </w:rPr>
              <w:lastRenderedPageBreak/>
              <w:t>- El aire que se respira, etc.</w:t>
            </w:r>
          </w:p>
          <w:p w14:paraId="4DC04765"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647FBEFD" w14:textId="77777777" w:rsidR="00DB3DE0" w:rsidRPr="003A2015" w:rsidRDefault="00DB3DE0" w:rsidP="003A2015">
            <w:pPr>
              <w:pStyle w:val="Normal7"/>
              <w:shd w:val="clear" w:color="auto" w:fill="FFFFFF"/>
              <w:spacing w:before="0" w:beforeAutospacing="0" w:after="0" w:afterAutospacing="0" w:line="360" w:lineRule="auto"/>
              <w:rPr>
                <w:rFonts w:ascii="Arial" w:hAnsi="Arial" w:cs="Arial"/>
                <w:sz w:val="24"/>
                <w:szCs w:val="24"/>
              </w:rPr>
            </w:pPr>
          </w:p>
          <w:p w14:paraId="13CECCD3" w14:textId="52DE18C8" w:rsidR="00DB3DE0" w:rsidRPr="003A2015" w:rsidRDefault="00146C06" w:rsidP="003A2015">
            <w:pPr>
              <w:pStyle w:val="Normal7"/>
              <w:shd w:val="clear" w:color="auto" w:fill="FFFFFF"/>
              <w:spacing w:before="0" w:beforeAutospacing="0" w:after="0" w:afterAutospacing="0" w:line="360" w:lineRule="auto"/>
              <w:rPr>
                <w:rFonts w:ascii="Arial" w:hAnsi="Arial" w:cs="Arial"/>
                <w:sz w:val="24"/>
                <w:szCs w:val="24"/>
              </w:rPr>
            </w:pPr>
            <w:r>
              <w:rPr>
                <w:rFonts w:ascii="Arial" w:hAnsi="Arial" w:cs="Arial"/>
                <w:sz w:val="24"/>
                <w:szCs w:val="24"/>
              </w:rPr>
              <w:t>Para</w:t>
            </w:r>
            <w:r w:rsidR="00DB3DE0" w:rsidRPr="003A2015">
              <w:rPr>
                <w:rFonts w:ascii="Arial" w:hAnsi="Arial" w:cs="Arial"/>
                <w:sz w:val="24"/>
                <w:szCs w:val="24"/>
              </w:rPr>
              <w:t xml:space="preserve"> ampliar la información sobre disoluciones </w:t>
            </w:r>
            <w:r>
              <w:rPr>
                <w:rFonts w:ascii="Arial" w:hAnsi="Arial" w:cs="Arial"/>
                <w:sz w:val="24"/>
                <w:szCs w:val="24"/>
              </w:rPr>
              <w:t>consulte</w:t>
            </w:r>
            <w:r w:rsidRPr="003A2015">
              <w:rPr>
                <w:rFonts w:ascii="Arial" w:hAnsi="Arial" w:cs="Arial"/>
                <w:sz w:val="24"/>
                <w:szCs w:val="24"/>
              </w:rPr>
              <w:t xml:space="preserve"> </w:t>
            </w:r>
            <w:r w:rsidR="00DB3DE0" w:rsidRPr="003A2015">
              <w:rPr>
                <w:rFonts w:ascii="Arial" w:hAnsi="Arial" w:cs="Arial"/>
                <w:sz w:val="24"/>
                <w:szCs w:val="24"/>
              </w:rPr>
              <w:t>la página web de la Gran Enciclopedia Planeta [</w:t>
            </w:r>
            <w:r w:rsidR="00116EF3">
              <w:fldChar w:fldCharType="begin"/>
            </w:r>
            <w:r w:rsidR="00116EF3">
              <w:instrText xml:space="preserve"> HYPERLINK "http://profesores.aulaplaneta.com/BCRedir.aspx?URL=/en</w:instrText>
            </w:r>
            <w:r w:rsidR="00116EF3">
              <w:instrText xml:space="preserve">cyclopedia/default.asp?idreg=8147&amp;ruta=Buscador" \t "_blank" </w:instrText>
            </w:r>
            <w:r w:rsidR="00116EF3">
              <w:fldChar w:fldCharType="separate"/>
            </w:r>
            <w:r w:rsidR="00B3724B" w:rsidRPr="003A2015">
              <w:rPr>
                <w:rStyle w:val="Hipervnculo"/>
                <w:rFonts w:ascii="Arial" w:eastAsia="Calibri" w:hAnsi="Arial" w:cs="Arial"/>
                <w:sz w:val="24"/>
                <w:szCs w:val="24"/>
              </w:rPr>
              <w:t>VER</w:t>
            </w:r>
            <w:r w:rsidR="00116EF3">
              <w:rPr>
                <w:rStyle w:val="Hipervnculo"/>
                <w:rFonts w:ascii="Arial" w:eastAsia="Calibri" w:hAnsi="Arial" w:cs="Arial"/>
              </w:rPr>
              <w:fldChar w:fldCharType="end"/>
            </w:r>
            <w:r w:rsidR="00DB3DE0" w:rsidRPr="003A2015">
              <w:rPr>
                <w:rFonts w:ascii="Arial" w:hAnsi="Arial" w:cs="Arial"/>
                <w:sz w:val="24"/>
                <w:szCs w:val="24"/>
              </w:rPr>
              <w:t>].</w:t>
            </w:r>
          </w:p>
          <w:p w14:paraId="7F94771E" w14:textId="77777777" w:rsidR="00DB3DE0" w:rsidRPr="003A2015" w:rsidRDefault="00DB3DE0" w:rsidP="003A2015">
            <w:pPr>
              <w:spacing w:line="360" w:lineRule="auto"/>
              <w:rPr>
                <w:rFonts w:ascii="Arial" w:hAnsi="Arial" w:cs="Arial"/>
                <w:sz w:val="24"/>
                <w:szCs w:val="24"/>
              </w:rPr>
            </w:pPr>
          </w:p>
          <w:p w14:paraId="7DAAAA23" w14:textId="77777777" w:rsidR="00DB3DE0" w:rsidRPr="003A2015" w:rsidRDefault="00DB3DE0" w:rsidP="003A2015">
            <w:pPr>
              <w:spacing w:line="360" w:lineRule="auto"/>
              <w:rPr>
                <w:rFonts w:ascii="Arial" w:hAnsi="Arial" w:cs="Arial"/>
                <w:sz w:val="24"/>
                <w:szCs w:val="24"/>
              </w:rPr>
            </w:pPr>
          </w:p>
          <w:p w14:paraId="174E04AB" w14:textId="14CB11DE"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Ficha del estudiante</w:t>
            </w:r>
            <w:r w:rsidR="00C671C9">
              <w:rPr>
                <w:rFonts w:ascii="Arial" w:hAnsi="Arial" w:cs="Arial"/>
                <w:b/>
                <w:sz w:val="24"/>
                <w:szCs w:val="24"/>
              </w:rPr>
              <w:t xml:space="preserve"> </w:t>
            </w:r>
          </w:p>
          <w:p w14:paraId="2715C2A7" w14:textId="77777777" w:rsidR="00DB3DE0" w:rsidRPr="003A2015" w:rsidRDefault="00DB3DE0" w:rsidP="003A2015">
            <w:pPr>
              <w:spacing w:line="360" w:lineRule="auto"/>
              <w:rPr>
                <w:rFonts w:ascii="Arial" w:hAnsi="Arial" w:cs="Arial"/>
                <w:b/>
                <w:sz w:val="24"/>
                <w:szCs w:val="24"/>
              </w:rPr>
            </w:pPr>
          </w:p>
          <w:p w14:paraId="08D952CB"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Disolución</w:t>
            </w:r>
          </w:p>
          <w:p w14:paraId="1449EC39" w14:textId="6A62F0B0"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También llamada solución, es una mezcla homogénea de dos o más sustancias</w:t>
            </w:r>
            <w:r w:rsidR="009D0340">
              <w:rPr>
                <w:rFonts w:ascii="Arial" w:hAnsi="Arial" w:cs="Arial"/>
                <w:sz w:val="24"/>
                <w:szCs w:val="24"/>
              </w:rPr>
              <w:t>,</w:t>
            </w:r>
            <w:r w:rsidRPr="003A2015">
              <w:rPr>
                <w:rFonts w:ascii="Arial" w:hAnsi="Arial" w:cs="Arial"/>
                <w:sz w:val="24"/>
                <w:szCs w:val="24"/>
              </w:rPr>
              <w:t xml:space="preserve"> en </w:t>
            </w:r>
            <w:r w:rsidR="009D0340">
              <w:rPr>
                <w:rFonts w:ascii="Arial" w:hAnsi="Arial" w:cs="Arial"/>
                <w:sz w:val="24"/>
                <w:szCs w:val="24"/>
              </w:rPr>
              <w:t xml:space="preserve">la </w:t>
            </w:r>
            <w:r w:rsidRPr="003A2015">
              <w:rPr>
                <w:rFonts w:ascii="Arial" w:hAnsi="Arial" w:cs="Arial"/>
                <w:sz w:val="24"/>
                <w:szCs w:val="24"/>
              </w:rPr>
              <w:t>que no se distinguen los componentes y toda la solución tiene las mismas propiedades.</w:t>
            </w:r>
          </w:p>
          <w:p w14:paraId="72F7FC34" w14:textId="77777777" w:rsidR="00DB3DE0" w:rsidRPr="003A2015" w:rsidRDefault="00DB3DE0" w:rsidP="003A2015">
            <w:pPr>
              <w:spacing w:line="360" w:lineRule="auto"/>
              <w:rPr>
                <w:rFonts w:ascii="Arial" w:hAnsi="Arial" w:cs="Arial"/>
                <w:sz w:val="24"/>
                <w:szCs w:val="24"/>
              </w:rPr>
            </w:pPr>
          </w:p>
          <w:p w14:paraId="2E934B41"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Disolvente</w:t>
            </w:r>
          </w:p>
          <w:p w14:paraId="63BAD9E6" w14:textId="2D698434"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Componente de una disolución que </w:t>
            </w:r>
            <w:r w:rsidR="009D0340">
              <w:rPr>
                <w:rFonts w:ascii="Arial" w:hAnsi="Arial" w:cs="Arial"/>
                <w:sz w:val="24"/>
                <w:szCs w:val="24"/>
              </w:rPr>
              <w:t xml:space="preserve">le </w:t>
            </w:r>
            <w:r w:rsidRPr="003A2015">
              <w:rPr>
                <w:rFonts w:ascii="Arial" w:hAnsi="Arial" w:cs="Arial"/>
                <w:sz w:val="24"/>
                <w:szCs w:val="24"/>
              </w:rPr>
              <w:t xml:space="preserve">aporta más masa a la </w:t>
            </w:r>
            <w:r w:rsidR="009D0340">
              <w:rPr>
                <w:rFonts w:ascii="Arial" w:hAnsi="Arial" w:cs="Arial"/>
                <w:sz w:val="24"/>
                <w:szCs w:val="24"/>
              </w:rPr>
              <w:t>misma</w:t>
            </w:r>
            <w:r w:rsidRPr="003A2015">
              <w:rPr>
                <w:rFonts w:ascii="Arial" w:hAnsi="Arial" w:cs="Arial"/>
                <w:sz w:val="24"/>
                <w:szCs w:val="24"/>
              </w:rPr>
              <w:t>, es decir, el componente que aporta una mayor cantidad a la mezcla.</w:t>
            </w:r>
          </w:p>
          <w:p w14:paraId="12462BDE" w14:textId="77777777" w:rsidR="00DB3DE0" w:rsidRPr="003A2015" w:rsidRDefault="00DB3DE0" w:rsidP="003A2015">
            <w:pPr>
              <w:spacing w:line="360" w:lineRule="auto"/>
              <w:rPr>
                <w:rFonts w:ascii="Arial" w:hAnsi="Arial" w:cs="Arial"/>
                <w:sz w:val="24"/>
                <w:szCs w:val="24"/>
              </w:rPr>
            </w:pPr>
          </w:p>
          <w:p w14:paraId="290D98ED"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Soluto</w:t>
            </w:r>
          </w:p>
          <w:p w14:paraId="09B07532" w14:textId="77777777"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Componente de una disolución que se encuentra en menor cantidad y que se disuelve en el disolvente.</w:t>
            </w:r>
          </w:p>
          <w:p w14:paraId="518CC260" w14:textId="77777777" w:rsidR="00DB3DE0" w:rsidRPr="003A2015" w:rsidRDefault="00DB3DE0" w:rsidP="003A2015">
            <w:pPr>
              <w:spacing w:line="360" w:lineRule="auto"/>
              <w:rPr>
                <w:rFonts w:ascii="Arial" w:hAnsi="Arial" w:cs="Arial"/>
                <w:sz w:val="24"/>
                <w:szCs w:val="24"/>
              </w:rPr>
            </w:pPr>
          </w:p>
          <w:p w14:paraId="2009B418"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Precipitado</w:t>
            </w:r>
          </w:p>
          <w:p w14:paraId="2F4EC0AE" w14:textId="3787B29F"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Nombre que recibe el sólido que se produce en una disolución</w:t>
            </w:r>
            <w:r w:rsidR="009D0340">
              <w:rPr>
                <w:rFonts w:ascii="Arial" w:hAnsi="Arial" w:cs="Arial"/>
                <w:sz w:val="24"/>
                <w:szCs w:val="24"/>
              </w:rPr>
              <w:t>,</w:t>
            </w:r>
            <w:r w:rsidRPr="003A2015">
              <w:rPr>
                <w:rFonts w:ascii="Arial" w:hAnsi="Arial" w:cs="Arial"/>
                <w:sz w:val="24"/>
                <w:szCs w:val="24"/>
              </w:rPr>
              <w:t xml:space="preserve"> </w:t>
            </w:r>
            <w:r w:rsidR="009D0340">
              <w:rPr>
                <w:rFonts w:ascii="Arial" w:hAnsi="Arial" w:cs="Arial"/>
                <w:sz w:val="24"/>
                <w:szCs w:val="24"/>
              </w:rPr>
              <w:t>cuando</w:t>
            </w:r>
            <w:r w:rsidRPr="003A2015">
              <w:rPr>
                <w:rFonts w:ascii="Arial" w:hAnsi="Arial" w:cs="Arial"/>
                <w:sz w:val="24"/>
                <w:szCs w:val="24"/>
              </w:rPr>
              <w:t xml:space="preserve"> se le añad</w:t>
            </w:r>
            <w:r w:rsidR="009D0340">
              <w:rPr>
                <w:rFonts w:ascii="Arial" w:hAnsi="Arial" w:cs="Arial"/>
                <w:sz w:val="24"/>
                <w:szCs w:val="24"/>
              </w:rPr>
              <w:t>e</w:t>
            </w:r>
            <w:r w:rsidRPr="003A2015">
              <w:rPr>
                <w:rFonts w:ascii="Arial" w:hAnsi="Arial" w:cs="Arial"/>
                <w:sz w:val="24"/>
                <w:szCs w:val="24"/>
              </w:rPr>
              <w:t xml:space="preserve"> más soluto del que esta puede absorber. También puede aparecer como consecuencia de alguna reacción química que ha tenido lugar al producirse la disolución.</w:t>
            </w:r>
          </w:p>
          <w:p w14:paraId="7B42A362" w14:textId="77777777" w:rsidR="00DB3DE0" w:rsidRPr="003A2015" w:rsidRDefault="00DB3DE0" w:rsidP="003A2015">
            <w:pPr>
              <w:spacing w:line="360" w:lineRule="auto"/>
              <w:rPr>
                <w:rFonts w:ascii="Arial" w:hAnsi="Arial" w:cs="Arial"/>
                <w:sz w:val="24"/>
                <w:szCs w:val="24"/>
              </w:rPr>
            </w:pPr>
          </w:p>
          <w:p w14:paraId="4682CE14"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Cristalización</w:t>
            </w:r>
          </w:p>
          <w:p w14:paraId="2328A943" w14:textId="5F54BB9A"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lastRenderedPageBreak/>
              <w:t>Proceso en el que se produce un sólido en forma de cristales</w:t>
            </w:r>
            <w:r w:rsidR="009D0340">
              <w:rPr>
                <w:rFonts w:ascii="Arial" w:hAnsi="Arial" w:cs="Arial"/>
                <w:sz w:val="24"/>
                <w:szCs w:val="24"/>
              </w:rPr>
              <w:t>,</w:t>
            </w:r>
            <w:r w:rsidRPr="003A2015">
              <w:rPr>
                <w:rFonts w:ascii="Arial" w:hAnsi="Arial" w:cs="Arial"/>
                <w:sz w:val="24"/>
                <w:szCs w:val="24"/>
              </w:rPr>
              <w:t xml:space="preserve"> a partir de la sublimación de un gas, la solidificación de un líquido o la precipitación de una disolución. En la cristalización, el sólido adopta una estructura cristalina mucho más ordenada.</w:t>
            </w:r>
          </w:p>
          <w:p w14:paraId="69F23A91" w14:textId="77777777" w:rsidR="00DB3DE0" w:rsidRPr="003A2015" w:rsidRDefault="00DB3DE0" w:rsidP="003A2015">
            <w:pPr>
              <w:spacing w:line="360" w:lineRule="auto"/>
              <w:rPr>
                <w:rFonts w:ascii="Arial" w:hAnsi="Arial" w:cs="Arial"/>
                <w:sz w:val="24"/>
                <w:szCs w:val="24"/>
              </w:rPr>
            </w:pPr>
          </w:p>
          <w:p w14:paraId="0CBDB49B" w14:textId="77777777" w:rsidR="00DB3DE0" w:rsidRPr="003A2015" w:rsidRDefault="00DB3DE0" w:rsidP="003A2015">
            <w:pPr>
              <w:spacing w:line="360" w:lineRule="auto"/>
              <w:rPr>
                <w:rFonts w:ascii="Arial" w:hAnsi="Arial" w:cs="Arial"/>
                <w:b/>
                <w:sz w:val="24"/>
                <w:szCs w:val="24"/>
              </w:rPr>
            </w:pPr>
            <w:r w:rsidRPr="003A2015">
              <w:rPr>
                <w:rFonts w:ascii="Arial" w:hAnsi="Arial" w:cs="Arial"/>
                <w:b/>
                <w:sz w:val="24"/>
                <w:szCs w:val="24"/>
              </w:rPr>
              <w:t>Saturación</w:t>
            </w:r>
          </w:p>
          <w:p w14:paraId="64C64F4F" w14:textId="03A00F9F"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Proceso que se produce en una disolución cuando el disolvente no solubiliza más cantidad de soluto. Cuando el disolvente disuelve la máxima capacidad de soluto posible, se dice que la disolución está saturada. En el caso de añadir más soluto, se empezaría a formar</w:t>
            </w:r>
            <w:r w:rsidR="001F6D6B">
              <w:rPr>
                <w:rFonts w:ascii="Arial" w:hAnsi="Arial" w:cs="Arial"/>
                <w:sz w:val="24"/>
                <w:szCs w:val="24"/>
              </w:rPr>
              <w:t xml:space="preserve"> un</w:t>
            </w:r>
            <w:r w:rsidRPr="003A2015">
              <w:rPr>
                <w:rFonts w:ascii="Arial" w:hAnsi="Arial" w:cs="Arial"/>
                <w:sz w:val="24"/>
                <w:szCs w:val="24"/>
              </w:rPr>
              <w:t xml:space="preserve"> precipitado.</w:t>
            </w:r>
          </w:p>
          <w:p w14:paraId="26DD81F6" w14:textId="77777777" w:rsidR="00DB3DE0" w:rsidRPr="003A2015" w:rsidRDefault="00DB3DE0" w:rsidP="003A2015">
            <w:pPr>
              <w:spacing w:line="360" w:lineRule="auto"/>
              <w:rPr>
                <w:rFonts w:ascii="Arial" w:hAnsi="Arial" w:cs="Arial"/>
                <w:sz w:val="24"/>
                <w:szCs w:val="24"/>
              </w:rPr>
            </w:pPr>
          </w:p>
          <w:p w14:paraId="1ACF824D" w14:textId="53BEDE42" w:rsidR="00DB3DE0" w:rsidRPr="003A2015" w:rsidRDefault="00DB3DE0" w:rsidP="003A2015">
            <w:pPr>
              <w:spacing w:line="360" w:lineRule="auto"/>
              <w:rPr>
                <w:rFonts w:ascii="Arial" w:hAnsi="Arial" w:cs="Arial"/>
                <w:sz w:val="24"/>
                <w:szCs w:val="24"/>
              </w:rPr>
            </w:pPr>
            <w:r w:rsidRPr="003A2015">
              <w:rPr>
                <w:rFonts w:ascii="Arial" w:hAnsi="Arial" w:cs="Arial"/>
                <w:sz w:val="24"/>
                <w:szCs w:val="24"/>
              </w:rPr>
              <w:t xml:space="preserve">Amplía la información sobre disoluciones en la página web de la Gran Enciclopedia Planeta </w:t>
            </w:r>
            <w:r w:rsidR="00333BFB" w:rsidRPr="003A2015">
              <w:rPr>
                <w:rFonts w:ascii="Arial" w:hAnsi="Arial" w:cs="Arial"/>
                <w:sz w:val="24"/>
                <w:szCs w:val="24"/>
              </w:rPr>
              <w:t>[</w:t>
            </w:r>
            <w:r w:rsidR="00116EF3">
              <w:fldChar w:fldCharType="begin"/>
            </w:r>
            <w:r w:rsidR="00116EF3">
              <w:instrText xml:space="preserve"> HYPERLINK "http://profesores.aulaplaneta.com/BCRedir.aspx?URL=/encyclopedia/default.asp?idreg=8147&amp;</w:instrText>
            </w:r>
            <w:r w:rsidR="00116EF3">
              <w:instrText xml:space="preserve">ruta=Buscador" \t "_blank" </w:instrText>
            </w:r>
            <w:r w:rsidR="00116EF3">
              <w:fldChar w:fldCharType="separate"/>
            </w:r>
            <w:r w:rsidR="00333BFB" w:rsidRPr="003A2015">
              <w:rPr>
                <w:rStyle w:val="Hipervnculo"/>
                <w:rFonts w:ascii="Arial" w:hAnsi="Arial" w:cs="Arial"/>
                <w:sz w:val="24"/>
                <w:szCs w:val="24"/>
              </w:rPr>
              <w:t>VER</w:t>
            </w:r>
            <w:r w:rsidR="00116EF3">
              <w:rPr>
                <w:rStyle w:val="Hipervnculo"/>
                <w:rFonts w:ascii="Arial" w:hAnsi="Arial" w:cs="Arial"/>
              </w:rPr>
              <w:fldChar w:fldCharType="end"/>
            </w:r>
            <w:r w:rsidR="00333BFB" w:rsidRPr="003A2015">
              <w:rPr>
                <w:rFonts w:ascii="Arial" w:hAnsi="Arial" w:cs="Arial"/>
                <w:sz w:val="24"/>
                <w:szCs w:val="24"/>
              </w:rPr>
              <w:t>]</w:t>
            </w:r>
            <w:r w:rsidRPr="003A2015">
              <w:rPr>
                <w:rFonts w:ascii="Arial" w:hAnsi="Arial" w:cs="Arial"/>
                <w:sz w:val="24"/>
                <w:szCs w:val="24"/>
              </w:rPr>
              <w:t>. </w:t>
            </w:r>
          </w:p>
          <w:p w14:paraId="25C685D6" w14:textId="77777777" w:rsidR="00DB3DE0" w:rsidRPr="003A2015" w:rsidRDefault="00DB3DE0" w:rsidP="003A2015">
            <w:pPr>
              <w:spacing w:line="360" w:lineRule="auto"/>
              <w:rPr>
                <w:rFonts w:ascii="Arial" w:hAnsi="Arial" w:cs="Arial"/>
                <w:sz w:val="24"/>
                <w:szCs w:val="24"/>
              </w:rPr>
            </w:pPr>
          </w:p>
          <w:p w14:paraId="3EA2A57D" w14:textId="77777777" w:rsidR="00DB3DE0" w:rsidRPr="003A2015" w:rsidRDefault="00DB3DE0" w:rsidP="003A2015">
            <w:pPr>
              <w:spacing w:line="360" w:lineRule="auto"/>
              <w:rPr>
                <w:rFonts w:ascii="Arial" w:hAnsi="Arial" w:cs="Arial"/>
                <w:sz w:val="24"/>
                <w:szCs w:val="24"/>
              </w:rPr>
            </w:pPr>
          </w:p>
        </w:tc>
      </w:tr>
      <w:tr w:rsidR="00E72984" w:rsidRPr="003A2015" w14:paraId="4D9E9088" w14:textId="77777777" w:rsidTr="00DB3DE0">
        <w:tc>
          <w:tcPr>
            <w:tcW w:w="2010" w:type="dxa"/>
          </w:tcPr>
          <w:p w14:paraId="0071AB1A"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lastRenderedPageBreak/>
              <w:t xml:space="preserve">Título </w:t>
            </w:r>
          </w:p>
        </w:tc>
        <w:tc>
          <w:tcPr>
            <w:tcW w:w="7044" w:type="dxa"/>
          </w:tcPr>
          <w:p w14:paraId="3ED006B8" w14:textId="5A7493F8"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 xml:space="preserve">Las disoluciones </w:t>
            </w:r>
          </w:p>
        </w:tc>
      </w:tr>
      <w:tr w:rsidR="00E72984" w:rsidRPr="003A2015" w14:paraId="20A4D9F9" w14:textId="77777777" w:rsidTr="00DB3DE0">
        <w:tc>
          <w:tcPr>
            <w:tcW w:w="2010" w:type="dxa"/>
          </w:tcPr>
          <w:p w14:paraId="571B7EBB" w14:textId="77777777" w:rsidR="00E72984" w:rsidRPr="003A2015" w:rsidRDefault="00E72984" w:rsidP="003A2015">
            <w:pPr>
              <w:spacing w:line="360" w:lineRule="auto"/>
              <w:jc w:val="both"/>
              <w:rPr>
                <w:rFonts w:ascii="Arial" w:hAnsi="Arial" w:cs="Arial"/>
                <w:b/>
                <w:color w:val="000000"/>
                <w:sz w:val="24"/>
                <w:szCs w:val="24"/>
              </w:rPr>
            </w:pPr>
            <w:r w:rsidRPr="003A2015">
              <w:rPr>
                <w:rFonts w:ascii="Arial" w:hAnsi="Arial" w:cs="Arial"/>
                <w:b/>
                <w:color w:val="000000"/>
                <w:sz w:val="24"/>
                <w:szCs w:val="24"/>
              </w:rPr>
              <w:t xml:space="preserve">Descripción </w:t>
            </w:r>
          </w:p>
        </w:tc>
        <w:tc>
          <w:tcPr>
            <w:tcW w:w="7044" w:type="dxa"/>
          </w:tcPr>
          <w:p w14:paraId="3F545099" w14:textId="39EC9F6F" w:rsidR="00E72984" w:rsidRPr="003A2015" w:rsidRDefault="00E72984" w:rsidP="003A2015">
            <w:pPr>
              <w:spacing w:line="360" w:lineRule="auto"/>
              <w:rPr>
                <w:rFonts w:ascii="Arial" w:hAnsi="Arial" w:cs="Arial"/>
                <w:sz w:val="24"/>
                <w:szCs w:val="24"/>
              </w:rPr>
            </w:pPr>
            <w:r w:rsidRPr="003A2015">
              <w:rPr>
                <w:rFonts w:ascii="Arial" w:hAnsi="Arial" w:cs="Arial"/>
                <w:sz w:val="24"/>
                <w:szCs w:val="24"/>
              </w:rPr>
              <w:t>Animación que describe la naturaleza y</w:t>
            </w:r>
            <w:r w:rsidR="00DB3DE0" w:rsidRPr="003A2015">
              <w:rPr>
                <w:rFonts w:ascii="Arial" w:hAnsi="Arial" w:cs="Arial"/>
                <w:sz w:val="24"/>
                <w:szCs w:val="24"/>
              </w:rPr>
              <w:t xml:space="preserve"> composición de una disolución</w:t>
            </w:r>
          </w:p>
        </w:tc>
      </w:tr>
    </w:tbl>
    <w:p w14:paraId="424F8957" w14:textId="5024B5CB" w:rsidR="00E72984" w:rsidRPr="003A2015" w:rsidRDefault="00E72984" w:rsidP="003A2015">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004"/>
        <w:gridCol w:w="7050"/>
      </w:tblGrid>
      <w:tr w:rsidR="006307CE" w:rsidRPr="003A2015" w14:paraId="6E68C993" w14:textId="77777777" w:rsidTr="00DB397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79230D8" w14:textId="77777777" w:rsidR="006307CE" w:rsidRPr="003A2015" w:rsidRDefault="006307CE"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6307CE" w:rsidRPr="003A2015" w14:paraId="673416E9"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9F6F3"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53AD82" w14:textId="32A19D8F" w:rsidR="006307CE" w:rsidRPr="003A2015" w:rsidRDefault="006307CE"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REC17</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6307CE" w:rsidRPr="003A2015" w14:paraId="67159B46"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FDBCF" w14:textId="77777777" w:rsidR="006307CE" w:rsidRPr="003A2015" w:rsidRDefault="006307CE"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807501" w14:textId="77777777" w:rsidR="006307CE" w:rsidRPr="003A2015" w:rsidRDefault="006307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sustancias puras/ practica </w:t>
            </w:r>
          </w:p>
        </w:tc>
      </w:tr>
      <w:tr w:rsidR="006307CE" w:rsidRPr="003A2015" w14:paraId="4CCFA8BE"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2CCA2" w14:textId="77777777" w:rsidR="006307CE" w:rsidRPr="003A2015" w:rsidRDefault="006307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13485" w14:textId="77777777" w:rsidR="006307CE" w:rsidRPr="003A2015" w:rsidRDefault="006307CE"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t xml:space="preserve"> </w:t>
            </w:r>
          </w:p>
          <w:p w14:paraId="7E68D211" w14:textId="77777777" w:rsidR="006307CE" w:rsidRPr="003A2015" w:rsidRDefault="006307CE"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164FCAD8" w14:textId="77777777" w:rsidR="006307CE" w:rsidRPr="003A2015" w:rsidRDefault="006307CE" w:rsidP="003A2015">
            <w:pPr>
              <w:tabs>
                <w:tab w:val="left" w:pos="1548"/>
              </w:tabs>
              <w:spacing w:line="360" w:lineRule="auto"/>
              <w:rPr>
                <w:rFonts w:ascii="Arial" w:hAnsi="Arial" w:cs="Arial"/>
                <w:color w:val="000000"/>
                <w:sz w:val="24"/>
                <w:szCs w:val="24"/>
              </w:rPr>
            </w:pPr>
          </w:p>
          <w:p w14:paraId="0E256CE8" w14:textId="77777777" w:rsidR="006307CE" w:rsidRPr="003A2015" w:rsidRDefault="006307CE" w:rsidP="003A2015">
            <w:pPr>
              <w:spacing w:line="360" w:lineRule="auto"/>
              <w:rPr>
                <w:rFonts w:ascii="Arial" w:hAnsi="Arial" w:cs="Arial"/>
                <w:color w:val="000000"/>
                <w:sz w:val="24"/>
                <w:szCs w:val="24"/>
              </w:rPr>
            </w:pPr>
          </w:p>
        </w:tc>
      </w:tr>
      <w:tr w:rsidR="006307CE" w:rsidRPr="003A2015" w14:paraId="76BF4094"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95E29"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EE1C45" w14:textId="304B15DF" w:rsidR="006307CE" w:rsidRPr="003A2015" w:rsidRDefault="00736AA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¿Qué sabes sobre </w:t>
            </w:r>
            <w:r w:rsidR="00DB397E" w:rsidRPr="003A2015">
              <w:rPr>
                <w:rFonts w:ascii="Arial" w:hAnsi="Arial" w:cs="Arial"/>
                <w:color w:val="000000"/>
                <w:sz w:val="24"/>
                <w:szCs w:val="24"/>
              </w:rPr>
              <w:t>las</w:t>
            </w:r>
            <w:r w:rsidR="001E360C" w:rsidRPr="003A2015">
              <w:rPr>
                <w:rFonts w:ascii="Arial" w:hAnsi="Arial" w:cs="Arial"/>
                <w:color w:val="000000"/>
                <w:sz w:val="24"/>
                <w:szCs w:val="24"/>
              </w:rPr>
              <w:t xml:space="preserve"> sustancias puras y las mezclas</w:t>
            </w:r>
            <w:r w:rsidRPr="003A2015">
              <w:rPr>
                <w:rFonts w:ascii="Arial" w:hAnsi="Arial" w:cs="Arial"/>
                <w:color w:val="000000"/>
                <w:sz w:val="24"/>
                <w:szCs w:val="24"/>
              </w:rPr>
              <w:t>?</w:t>
            </w:r>
          </w:p>
        </w:tc>
      </w:tr>
      <w:tr w:rsidR="006307CE" w:rsidRPr="003A2015" w14:paraId="3D08DF7C" w14:textId="77777777" w:rsidTr="00DB397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1D72D7" w14:textId="77777777" w:rsidR="006307CE" w:rsidRPr="003A2015" w:rsidRDefault="006307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CB6C5C" w14:textId="0E9D7618" w:rsidR="006307CE" w:rsidRPr="003A2015" w:rsidRDefault="006307CE" w:rsidP="003A2015">
            <w:pPr>
              <w:spacing w:line="360" w:lineRule="auto"/>
              <w:rPr>
                <w:rFonts w:ascii="Arial" w:hAnsi="Arial" w:cs="Arial"/>
                <w:color w:val="000000"/>
                <w:sz w:val="24"/>
                <w:szCs w:val="24"/>
              </w:rPr>
            </w:pPr>
            <w:r w:rsidRPr="003A2015">
              <w:rPr>
                <w:rFonts w:ascii="Arial" w:hAnsi="Arial" w:cs="Arial"/>
                <w:color w:val="000000"/>
                <w:sz w:val="24"/>
                <w:szCs w:val="24"/>
              </w:rPr>
              <w:t>Actividad</w:t>
            </w:r>
            <w:r w:rsidR="00DB397E" w:rsidRPr="003A2015">
              <w:rPr>
                <w:rFonts w:ascii="Arial" w:hAnsi="Arial" w:cs="Arial"/>
                <w:color w:val="000000"/>
                <w:sz w:val="24"/>
                <w:szCs w:val="24"/>
              </w:rPr>
              <w:t xml:space="preserve"> que plantea completar un texto sobre las </w:t>
            </w:r>
            <w:r w:rsidR="00DB3DE0" w:rsidRPr="003A2015">
              <w:rPr>
                <w:rFonts w:ascii="Arial" w:hAnsi="Arial" w:cs="Arial"/>
                <w:color w:val="000000"/>
                <w:sz w:val="24"/>
                <w:szCs w:val="24"/>
              </w:rPr>
              <w:t>sustancias puras y las mezclas</w:t>
            </w:r>
          </w:p>
        </w:tc>
      </w:tr>
    </w:tbl>
    <w:p w14:paraId="4A89F230" w14:textId="77777777" w:rsidR="00E72984" w:rsidRPr="003A2015" w:rsidRDefault="00E72984" w:rsidP="003A2015">
      <w:pPr>
        <w:spacing w:after="0" w:line="360" w:lineRule="auto"/>
        <w:rPr>
          <w:rFonts w:ascii="Arial" w:hAnsi="Arial" w:cs="Arial"/>
          <w:b/>
        </w:rPr>
      </w:pPr>
    </w:p>
    <w:p w14:paraId="30492F4E" w14:textId="77777777" w:rsidR="00DB397E" w:rsidRPr="003A2015" w:rsidRDefault="00DB397E" w:rsidP="003A2015">
      <w:pPr>
        <w:spacing w:after="0" w:line="360" w:lineRule="auto"/>
        <w:rPr>
          <w:rFonts w:ascii="Arial" w:hAnsi="Arial" w:cs="Arial"/>
          <w:lang w:val="es-CO"/>
        </w:rPr>
      </w:pPr>
    </w:p>
    <w:p w14:paraId="77AADE4B" w14:textId="77777777" w:rsidR="000C6204" w:rsidRPr="003A2015" w:rsidRDefault="000C6204" w:rsidP="003A2015">
      <w:pPr>
        <w:spacing w:after="0" w:line="360" w:lineRule="auto"/>
        <w:rPr>
          <w:rFonts w:ascii="Arial" w:hAnsi="Arial" w:cs="Arial"/>
          <w:b/>
        </w:rPr>
      </w:pPr>
    </w:p>
    <w:p w14:paraId="241B15CB" w14:textId="1050CB77" w:rsidR="000F7197" w:rsidRPr="00534DEF" w:rsidRDefault="00534DEF" w:rsidP="003A2015">
      <w:pPr>
        <w:tabs>
          <w:tab w:val="right" w:pos="8498"/>
        </w:tabs>
        <w:spacing w:after="0" w:line="360" w:lineRule="auto"/>
        <w:rPr>
          <w:rFonts w:ascii="Arial" w:hAnsi="Arial" w:cs="Arial"/>
          <w:b/>
          <w:highlight w:val="yellow"/>
        </w:rPr>
      </w:pPr>
      <w:r>
        <w:rPr>
          <w:rFonts w:ascii="Arial" w:hAnsi="Arial" w:cs="Arial"/>
          <w:b/>
          <w:highlight w:val="yellow"/>
        </w:rPr>
        <w:t>[</w:t>
      </w:r>
      <w:r w:rsidR="000F7197" w:rsidRPr="003A2015">
        <w:rPr>
          <w:rFonts w:ascii="Arial" w:hAnsi="Arial" w:cs="Arial"/>
          <w:b/>
          <w:highlight w:val="yellow"/>
        </w:rPr>
        <w:t xml:space="preserve">SECCIÓN </w:t>
      </w:r>
      <w:r>
        <w:rPr>
          <w:rFonts w:ascii="Arial" w:hAnsi="Arial" w:cs="Arial"/>
          <w:b/>
          <w:highlight w:val="yellow"/>
        </w:rPr>
        <w:t>2</w:t>
      </w:r>
      <w:r w:rsidR="000F7197" w:rsidRPr="003A2015">
        <w:rPr>
          <w:rFonts w:ascii="Arial" w:hAnsi="Arial" w:cs="Arial"/>
          <w:b/>
          <w:highlight w:val="yellow"/>
        </w:rPr>
        <w:t>]</w:t>
      </w:r>
      <w:r w:rsidR="000F7197" w:rsidRPr="003A2015">
        <w:rPr>
          <w:rFonts w:ascii="Arial" w:hAnsi="Arial" w:cs="Arial"/>
          <w:b/>
        </w:rPr>
        <w:t xml:space="preserve"> </w:t>
      </w:r>
      <w:r w:rsidR="00FE4428">
        <w:rPr>
          <w:rFonts w:ascii="Arial" w:hAnsi="Arial" w:cs="Arial"/>
          <w:b/>
        </w:rPr>
        <w:t>3</w:t>
      </w:r>
      <w:r w:rsidR="008C392C">
        <w:rPr>
          <w:rFonts w:ascii="Arial" w:hAnsi="Arial" w:cs="Arial"/>
          <w:b/>
        </w:rPr>
        <w:t>.3</w:t>
      </w:r>
      <w:r w:rsidR="000F7197" w:rsidRPr="003A2015">
        <w:rPr>
          <w:rFonts w:ascii="Arial" w:hAnsi="Arial" w:cs="Arial"/>
          <w:b/>
        </w:rPr>
        <w:t xml:space="preserve"> Los métodos de separación de mezclas </w:t>
      </w:r>
    </w:p>
    <w:p w14:paraId="18555C54" w14:textId="6A9E59B3" w:rsidR="00DB1F5F" w:rsidRPr="003A2015" w:rsidRDefault="000F7197" w:rsidP="003A2015">
      <w:pPr>
        <w:shd w:val="clear" w:color="auto" w:fill="FFFFFF"/>
        <w:tabs>
          <w:tab w:val="left" w:pos="267"/>
          <w:tab w:val="left" w:pos="1227"/>
        </w:tabs>
        <w:spacing w:line="360" w:lineRule="auto"/>
        <w:rPr>
          <w:rFonts w:ascii="Arial" w:hAnsi="Arial" w:cs="Arial"/>
          <w:color w:val="333333"/>
        </w:rPr>
      </w:pPr>
      <w:r w:rsidRPr="003A2015">
        <w:rPr>
          <w:rFonts w:ascii="Arial" w:hAnsi="Arial" w:cs="Arial"/>
          <w:b/>
        </w:rPr>
        <w:tab/>
      </w:r>
      <w:r w:rsidR="00DB1F5F" w:rsidRPr="003A2015">
        <w:rPr>
          <w:rFonts w:ascii="Arial" w:hAnsi="Arial" w:cs="Arial"/>
          <w:color w:val="333333"/>
        </w:rPr>
        <w:br/>
      </w:r>
      <w:r w:rsidR="00DB1F5F" w:rsidRPr="003A2015">
        <w:rPr>
          <w:rStyle w:val="un"/>
          <w:rFonts w:ascii="Arial" w:hAnsi="Arial" w:cs="Arial"/>
          <w:color w:val="333333"/>
        </w:rPr>
        <w:t xml:space="preserve">Para separar los componentes de una mezcla, se pueden utilizar diferentes </w:t>
      </w:r>
      <w:r w:rsidR="00DB1F5F" w:rsidRPr="003A2015">
        <w:rPr>
          <w:rStyle w:val="Textoennegrita"/>
          <w:rFonts w:ascii="Arial" w:hAnsi="Arial" w:cs="Arial"/>
          <w:color w:val="333333"/>
        </w:rPr>
        <w:t>técnicas de separación</w:t>
      </w:r>
      <w:r w:rsidR="00DB1F5F" w:rsidRPr="003A2015">
        <w:rPr>
          <w:rStyle w:val="un"/>
          <w:rFonts w:ascii="Arial" w:hAnsi="Arial" w:cs="Arial"/>
          <w:color w:val="333333"/>
        </w:rPr>
        <w:t>.</w:t>
      </w:r>
      <w:r w:rsidR="00DB1F5F" w:rsidRPr="003A2015">
        <w:rPr>
          <w:rStyle w:val="apple-converted-space"/>
          <w:rFonts w:ascii="Arial" w:hAnsi="Arial" w:cs="Arial"/>
          <w:color w:val="333333"/>
        </w:rPr>
        <w:t> </w:t>
      </w:r>
      <w:r w:rsidR="00DB1F5F" w:rsidRPr="003A2015">
        <w:rPr>
          <w:rStyle w:val="un"/>
          <w:rFonts w:ascii="Arial" w:hAnsi="Arial" w:cs="Arial"/>
          <w:color w:val="333333"/>
        </w:rPr>
        <w:t>Algunas de ellas implican un cambio de estado y otras no.</w:t>
      </w:r>
      <w:r w:rsidR="00DB1F5F" w:rsidRPr="003A2015">
        <w:rPr>
          <w:rStyle w:val="apple-converted-space"/>
          <w:rFonts w:ascii="Arial" w:hAnsi="Arial" w:cs="Arial"/>
          <w:color w:val="333333"/>
        </w:rPr>
        <w:t> </w:t>
      </w:r>
      <w:r w:rsidR="00DB1F5F" w:rsidRPr="003A2015">
        <w:rPr>
          <w:rStyle w:val="un"/>
          <w:rFonts w:ascii="Arial" w:hAnsi="Arial" w:cs="Arial"/>
          <w:color w:val="333333"/>
        </w:rPr>
        <w:t>La elección de una u otra técnica depende de las propiedades de las sustancias que constituyen la mezcla.</w:t>
      </w:r>
    </w:p>
    <w:p w14:paraId="55ACEFF8" w14:textId="333393E7" w:rsidR="00DB1F5F" w:rsidRPr="003A2015" w:rsidRDefault="00DB1F5F" w:rsidP="003A2015">
      <w:pPr>
        <w:pStyle w:val="u"/>
        <w:shd w:val="clear" w:color="auto" w:fill="FFFFFF"/>
        <w:spacing w:before="0" w:beforeAutospacing="0" w:after="0" w:afterAutospacing="0" w:line="360" w:lineRule="auto"/>
        <w:rPr>
          <w:rStyle w:val="un"/>
          <w:rFonts w:ascii="Arial" w:hAnsi="Arial" w:cs="Arial"/>
          <w:color w:val="333333"/>
        </w:rPr>
      </w:pPr>
      <w:r w:rsidRPr="003A2015">
        <w:rPr>
          <w:rStyle w:val="un"/>
          <w:rFonts w:ascii="Arial" w:hAnsi="Arial" w:cs="Arial"/>
          <w:color w:val="333333"/>
        </w:rPr>
        <w:t>Entre las técnicas de separación que se basan en</w:t>
      </w:r>
      <w:r w:rsidRPr="003A2015">
        <w:rPr>
          <w:rStyle w:val="apple-converted-space"/>
          <w:rFonts w:ascii="Arial" w:hAnsi="Arial" w:cs="Arial"/>
          <w:color w:val="333333"/>
        </w:rPr>
        <w:t> </w:t>
      </w:r>
      <w:r w:rsidRPr="003A2015">
        <w:rPr>
          <w:rStyle w:val="Textoennegrita"/>
          <w:rFonts w:ascii="Arial" w:hAnsi="Arial" w:cs="Arial"/>
          <w:color w:val="333333"/>
        </w:rPr>
        <w:t>cambios de estado</w:t>
      </w:r>
      <w:r w:rsidRPr="003A2015">
        <w:rPr>
          <w:rStyle w:val="apple-converted-space"/>
          <w:rFonts w:ascii="Arial" w:hAnsi="Arial" w:cs="Arial"/>
          <w:color w:val="333333"/>
        </w:rPr>
        <w:t> </w:t>
      </w:r>
      <w:r w:rsidRPr="003A2015">
        <w:rPr>
          <w:rStyle w:val="un"/>
          <w:rFonts w:ascii="Arial" w:hAnsi="Arial" w:cs="Arial"/>
          <w:color w:val="333333"/>
        </w:rPr>
        <w:t>de alguno de sus componentes, encontramos:</w:t>
      </w:r>
    </w:p>
    <w:p w14:paraId="5CBDDAB6" w14:textId="77777777" w:rsidR="00DB1F5F" w:rsidRPr="003A2015" w:rsidRDefault="00DB1F5F" w:rsidP="003A2015">
      <w:pPr>
        <w:pStyle w:val="u"/>
        <w:shd w:val="clear" w:color="auto" w:fill="FFFFFF"/>
        <w:spacing w:before="0" w:beforeAutospacing="0" w:after="0" w:afterAutospacing="0" w:line="360" w:lineRule="auto"/>
        <w:rPr>
          <w:rFonts w:ascii="Arial" w:hAnsi="Arial" w:cs="Arial"/>
          <w:color w:val="333333"/>
        </w:rPr>
      </w:pPr>
    </w:p>
    <w:p w14:paraId="7C095653" w14:textId="3B932EFB" w:rsidR="00DB1F5F" w:rsidRPr="003A2015" w:rsidRDefault="00DB1F5F" w:rsidP="003A2015">
      <w:pPr>
        <w:numPr>
          <w:ilvl w:val="0"/>
          <w:numId w:val="7"/>
        </w:numPr>
        <w:shd w:val="clear" w:color="auto" w:fill="FFFFFF"/>
        <w:spacing w:after="0" w:line="360" w:lineRule="auto"/>
        <w:ind w:left="300"/>
        <w:rPr>
          <w:rStyle w:val="un"/>
          <w:rFonts w:ascii="Arial" w:hAnsi="Arial" w:cs="Arial"/>
          <w:color w:val="333333"/>
        </w:rPr>
      </w:pPr>
      <w:r w:rsidRPr="003A2015">
        <w:rPr>
          <w:rStyle w:val="un"/>
          <w:rFonts w:ascii="Arial" w:hAnsi="Arial" w:cs="Arial"/>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evaporación</w:t>
      </w:r>
      <w:r w:rsidRPr="003A2015">
        <w:rPr>
          <w:rStyle w:val="un"/>
          <w:rFonts w:ascii="Arial" w:hAnsi="Arial" w:cs="Arial"/>
          <w:color w:val="333333"/>
        </w:rPr>
        <w:t>: permite separar una mezcla homogénea de un soluto sólido</w:t>
      </w:r>
      <w:r w:rsidR="00163BD2" w:rsidRPr="003A2015">
        <w:rPr>
          <w:rStyle w:val="un"/>
          <w:rFonts w:ascii="Arial" w:hAnsi="Arial" w:cs="Arial"/>
          <w:color w:val="333333"/>
        </w:rPr>
        <w:t xml:space="preserve"> no </w:t>
      </w:r>
      <w:r w:rsidR="00225142" w:rsidRPr="003A2015">
        <w:rPr>
          <w:rStyle w:val="un"/>
          <w:rFonts w:ascii="Arial" w:hAnsi="Arial" w:cs="Arial"/>
          <w:color w:val="333333"/>
        </w:rPr>
        <w:t>volátil</w:t>
      </w:r>
      <w:r w:rsidRPr="003A2015">
        <w:rPr>
          <w:rStyle w:val="un"/>
          <w:rFonts w:ascii="Arial" w:hAnsi="Arial" w:cs="Arial"/>
          <w:color w:val="333333"/>
        </w:rPr>
        <w:t xml:space="preserve"> en un disolvente líquido.</w:t>
      </w:r>
      <w:r w:rsidRPr="003A2015">
        <w:rPr>
          <w:rStyle w:val="apple-converted-space"/>
          <w:rFonts w:ascii="Arial" w:hAnsi="Arial" w:cs="Arial"/>
          <w:color w:val="333333"/>
        </w:rPr>
        <w:t> </w:t>
      </w:r>
      <w:r w:rsidRPr="003A2015">
        <w:rPr>
          <w:rStyle w:val="un"/>
          <w:rFonts w:ascii="Arial" w:hAnsi="Arial" w:cs="Arial"/>
          <w:color w:val="333333"/>
        </w:rPr>
        <w:t>En este caso, el soluto se puede recuperar pero el disolvente no.</w:t>
      </w:r>
      <w:r w:rsidRPr="003A2015">
        <w:rPr>
          <w:rStyle w:val="apple-converted-space"/>
          <w:rFonts w:ascii="Arial" w:hAnsi="Arial" w:cs="Arial"/>
          <w:color w:val="333333"/>
        </w:rPr>
        <w:t> </w:t>
      </w:r>
      <w:r w:rsidRPr="003A2015">
        <w:rPr>
          <w:rStyle w:val="un"/>
          <w:rFonts w:ascii="Arial" w:hAnsi="Arial" w:cs="Arial"/>
          <w:color w:val="333333"/>
        </w:rPr>
        <w:t xml:space="preserve">El líquido (por lo general, agua) se evapora por calentamiento o pasa al estado gaseoso, mientras que el sólido </w:t>
      </w:r>
      <w:r w:rsidR="002C6757">
        <w:rPr>
          <w:rStyle w:val="un"/>
          <w:rFonts w:ascii="Arial" w:hAnsi="Arial" w:cs="Arial"/>
          <w:color w:val="333333"/>
        </w:rPr>
        <w:t xml:space="preserve">se </w:t>
      </w:r>
      <w:r w:rsidRPr="003A2015">
        <w:rPr>
          <w:rStyle w:val="un"/>
          <w:rFonts w:ascii="Arial" w:hAnsi="Arial" w:cs="Arial"/>
          <w:color w:val="333333"/>
        </w:rPr>
        <w:t>cristaliza, es decir, forma pequeños cristales.</w:t>
      </w:r>
      <w:r w:rsidRPr="003A2015">
        <w:rPr>
          <w:rStyle w:val="apple-converted-space"/>
          <w:rFonts w:ascii="Arial" w:hAnsi="Arial" w:cs="Arial"/>
          <w:color w:val="333333"/>
        </w:rPr>
        <w:t> </w:t>
      </w:r>
      <w:r w:rsidRPr="003A2015">
        <w:rPr>
          <w:rStyle w:val="un"/>
          <w:rFonts w:ascii="Arial" w:hAnsi="Arial" w:cs="Arial"/>
          <w:color w:val="333333"/>
        </w:rPr>
        <w:t>Por ejemplo, si mezclamos sal común con agua y dejamos evaporar el agua de la disolución, nos quedarán los cristales de sal en el fondo del recipiente.</w:t>
      </w:r>
    </w:p>
    <w:p w14:paraId="34C3C6C3" w14:textId="77777777" w:rsidR="00DB1F5F" w:rsidRPr="003A2015" w:rsidRDefault="00DB1F5F" w:rsidP="003A2015">
      <w:pPr>
        <w:shd w:val="clear" w:color="auto" w:fill="FFFFFF"/>
        <w:spacing w:after="0" w:line="360" w:lineRule="auto"/>
        <w:ind w:left="-60"/>
        <w:rPr>
          <w:rFonts w:ascii="Arial" w:hAnsi="Arial" w:cs="Arial"/>
          <w:color w:val="333333"/>
        </w:rPr>
      </w:pPr>
    </w:p>
    <w:p w14:paraId="0D41AB96" w14:textId="5B989BC7" w:rsidR="00DB1F5F" w:rsidRPr="003A2015" w:rsidRDefault="00DB1F5F" w:rsidP="003A2015">
      <w:pPr>
        <w:numPr>
          <w:ilvl w:val="0"/>
          <w:numId w:val="7"/>
        </w:numPr>
        <w:shd w:val="clear" w:color="auto" w:fill="FFFFFF"/>
        <w:spacing w:after="0" w:line="360" w:lineRule="auto"/>
        <w:ind w:left="300"/>
        <w:rPr>
          <w:rStyle w:val="un"/>
          <w:rFonts w:ascii="Arial" w:hAnsi="Arial" w:cs="Arial"/>
          <w:color w:val="333333"/>
        </w:rPr>
      </w:pPr>
      <w:r w:rsidRPr="003A2015">
        <w:rPr>
          <w:rStyle w:val="un"/>
          <w:rFonts w:ascii="Arial" w:hAnsi="Arial" w:cs="Arial"/>
          <w:color w:val="333333"/>
        </w:rPr>
        <w:t>La</w:t>
      </w:r>
      <w:r w:rsidRPr="003A2015">
        <w:rPr>
          <w:rStyle w:val="apple-converted-space"/>
          <w:rFonts w:ascii="Arial" w:hAnsi="Arial" w:cs="Arial"/>
          <w:color w:val="333333"/>
        </w:rPr>
        <w:t> </w:t>
      </w:r>
      <w:r w:rsidRPr="003A2015">
        <w:rPr>
          <w:rStyle w:val="Textoennegrita"/>
          <w:rFonts w:ascii="Arial" w:hAnsi="Arial" w:cs="Arial"/>
          <w:color w:val="333333"/>
        </w:rPr>
        <w:t>destilación</w:t>
      </w:r>
      <w:r w:rsidRPr="003A2015">
        <w:rPr>
          <w:rStyle w:val="un"/>
          <w:rFonts w:ascii="Arial" w:hAnsi="Arial" w:cs="Arial"/>
          <w:color w:val="333333"/>
        </w:rPr>
        <w:t xml:space="preserve">: permite separar mezclas homogéneas de solutos sólidos </w:t>
      </w:r>
      <w:r w:rsidR="00163BD2" w:rsidRPr="003A2015">
        <w:rPr>
          <w:rStyle w:val="un"/>
          <w:rFonts w:ascii="Arial" w:hAnsi="Arial" w:cs="Arial"/>
          <w:color w:val="333333"/>
        </w:rPr>
        <w:t xml:space="preserve">no volátiles </w:t>
      </w:r>
      <w:r w:rsidRPr="003A2015">
        <w:rPr>
          <w:rStyle w:val="un"/>
          <w:rFonts w:ascii="Arial" w:hAnsi="Arial" w:cs="Arial"/>
          <w:color w:val="333333"/>
        </w:rPr>
        <w:t>o líquidos en disolventes líquidos.</w:t>
      </w:r>
      <w:r w:rsidRPr="003A2015">
        <w:rPr>
          <w:rStyle w:val="apple-converted-space"/>
          <w:rFonts w:ascii="Arial" w:hAnsi="Arial" w:cs="Arial"/>
          <w:color w:val="333333"/>
        </w:rPr>
        <w:t> </w:t>
      </w:r>
      <w:r w:rsidRPr="003A2015">
        <w:rPr>
          <w:rStyle w:val="un"/>
          <w:rFonts w:ascii="Arial" w:hAnsi="Arial" w:cs="Arial"/>
          <w:color w:val="333333"/>
        </w:rPr>
        <w:t>A diferencia de la evaporación, en este caso es posible recuperar ambos componentes.</w:t>
      </w:r>
      <w:r w:rsidRPr="003A2015">
        <w:rPr>
          <w:rStyle w:val="apple-converted-space"/>
          <w:rFonts w:ascii="Arial" w:hAnsi="Arial" w:cs="Arial"/>
          <w:color w:val="333333"/>
        </w:rPr>
        <w:t> </w:t>
      </w:r>
      <w:r w:rsidRPr="003A2015">
        <w:rPr>
          <w:rStyle w:val="un"/>
          <w:rFonts w:ascii="Arial" w:hAnsi="Arial" w:cs="Arial"/>
          <w:color w:val="333333"/>
        </w:rPr>
        <w:t xml:space="preserve">El componente de menor punto de ebullición se </w:t>
      </w:r>
      <w:r w:rsidR="002C6757">
        <w:rPr>
          <w:rStyle w:val="un"/>
          <w:rFonts w:ascii="Arial" w:hAnsi="Arial" w:cs="Arial"/>
          <w:color w:val="333333"/>
        </w:rPr>
        <w:t>e</w:t>
      </w:r>
      <w:r w:rsidR="002C6757" w:rsidRPr="003A2015">
        <w:rPr>
          <w:rStyle w:val="un"/>
          <w:rFonts w:ascii="Arial" w:hAnsi="Arial" w:cs="Arial"/>
          <w:color w:val="333333"/>
        </w:rPr>
        <w:t>vapo</w:t>
      </w:r>
      <w:r w:rsidR="002C6757">
        <w:rPr>
          <w:rStyle w:val="un"/>
          <w:rFonts w:ascii="Arial" w:hAnsi="Arial" w:cs="Arial"/>
          <w:color w:val="333333"/>
        </w:rPr>
        <w:t>ra</w:t>
      </w:r>
      <w:r w:rsidR="002C6757" w:rsidRPr="003A2015">
        <w:rPr>
          <w:rStyle w:val="un"/>
          <w:rFonts w:ascii="Arial" w:hAnsi="Arial" w:cs="Arial"/>
          <w:color w:val="333333"/>
        </w:rPr>
        <w:t xml:space="preserve"> </w:t>
      </w:r>
      <w:r w:rsidR="0046282B" w:rsidRPr="003A2015">
        <w:rPr>
          <w:rStyle w:val="un"/>
          <w:rFonts w:ascii="Arial" w:hAnsi="Arial" w:cs="Arial"/>
          <w:color w:val="333333"/>
        </w:rPr>
        <w:t>primero</w:t>
      </w:r>
      <w:r w:rsidRPr="003A2015">
        <w:rPr>
          <w:rStyle w:val="un"/>
          <w:rFonts w:ascii="Arial" w:hAnsi="Arial" w:cs="Arial"/>
          <w:color w:val="333333"/>
        </w:rPr>
        <w:t xml:space="preserve"> y luego se condensa, pero en un recipiente separado.</w:t>
      </w:r>
      <w:r w:rsidRPr="003A2015">
        <w:rPr>
          <w:rStyle w:val="apple-converted-space"/>
          <w:rFonts w:ascii="Arial" w:hAnsi="Arial" w:cs="Arial"/>
          <w:color w:val="333333"/>
        </w:rPr>
        <w:t> </w:t>
      </w:r>
      <w:r w:rsidRPr="003A2015">
        <w:rPr>
          <w:rStyle w:val="un"/>
          <w:rFonts w:ascii="Arial" w:hAnsi="Arial" w:cs="Arial"/>
          <w:color w:val="333333"/>
        </w:rPr>
        <w:t>Para separar una disolución mediante esta técnica, se usa un aparato de destilación.</w:t>
      </w:r>
    </w:p>
    <w:p w14:paraId="53761CE2" w14:textId="77777777" w:rsidR="00DB1F5F" w:rsidRPr="003A2015" w:rsidRDefault="00DB1F5F" w:rsidP="003A2015">
      <w:pPr>
        <w:shd w:val="clear" w:color="auto" w:fill="FFFFFF"/>
        <w:spacing w:after="0" w:line="360" w:lineRule="auto"/>
        <w:rPr>
          <w:rStyle w:val="un"/>
          <w:rFonts w:ascii="Arial" w:hAnsi="Arial" w:cs="Arial"/>
          <w:color w:val="333333"/>
        </w:rPr>
      </w:pPr>
    </w:p>
    <w:tbl>
      <w:tblPr>
        <w:tblStyle w:val="Tablaconcuadrcula"/>
        <w:tblW w:w="0" w:type="auto"/>
        <w:tblLook w:val="04A0" w:firstRow="1" w:lastRow="0" w:firstColumn="1" w:lastColumn="0" w:noHBand="0" w:noVBand="1"/>
      </w:tblPr>
      <w:tblGrid>
        <w:gridCol w:w="2016"/>
        <w:gridCol w:w="7038"/>
      </w:tblGrid>
      <w:tr w:rsidR="00DB1F5F" w:rsidRPr="003A2015" w14:paraId="389FE71D" w14:textId="77777777" w:rsidTr="006910CE">
        <w:tc>
          <w:tcPr>
            <w:tcW w:w="13035" w:type="dxa"/>
            <w:gridSpan w:val="2"/>
            <w:shd w:val="clear" w:color="auto" w:fill="000000" w:themeFill="text1"/>
          </w:tcPr>
          <w:p w14:paraId="5947F571" w14:textId="77777777" w:rsidR="00DB1F5F" w:rsidRPr="003A2015" w:rsidRDefault="00DB1F5F"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Recuerda</w:t>
            </w:r>
          </w:p>
        </w:tc>
      </w:tr>
      <w:tr w:rsidR="00DB1F5F" w:rsidRPr="003A2015" w14:paraId="4C8AF7BF" w14:textId="77777777" w:rsidTr="006910CE">
        <w:tc>
          <w:tcPr>
            <w:tcW w:w="2477" w:type="dxa"/>
          </w:tcPr>
          <w:p w14:paraId="69720F10"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Contenido</w:t>
            </w:r>
          </w:p>
        </w:tc>
        <w:tc>
          <w:tcPr>
            <w:tcW w:w="10558" w:type="dxa"/>
          </w:tcPr>
          <w:p w14:paraId="64347C21" w14:textId="089D1AC1" w:rsidR="00DB1F5F" w:rsidRPr="003A2015" w:rsidRDefault="00DB1F5F" w:rsidP="002C6757">
            <w:pPr>
              <w:spacing w:line="360" w:lineRule="auto"/>
              <w:rPr>
                <w:rFonts w:ascii="Arial" w:hAnsi="Arial" w:cs="Arial"/>
                <w:sz w:val="24"/>
                <w:szCs w:val="24"/>
              </w:rPr>
            </w:pPr>
            <w:r w:rsidRPr="003A2015">
              <w:rPr>
                <w:rFonts w:ascii="Arial" w:hAnsi="Arial" w:cs="Arial"/>
                <w:sz w:val="24"/>
                <w:szCs w:val="24"/>
              </w:rPr>
              <w:t>El </w:t>
            </w:r>
            <w:r w:rsidRPr="003A2015">
              <w:rPr>
                <w:rFonts w:ascii="Arial" w:hAnsi="Arial" w:cs="Arial"/>
                <w:b/>
                <w:sz w:val="24"/>
                <w:szCs w:val="24"/>
              </w:rPr>
              <w:t>punto de ebullición</w:t>
            </w:r>
            <w:r w:rsidRPr="003A2015">
              <w:rPr>
                <w:rFonts w:ascii="Arial" w:hAnsi="Arial" w:cs="Arial"/>
                <w:sz w:val="24"/>
                <w:szCs w:val="24"/>
              </w:rPr>
              <w:t xml:space="preserve"> es la </w:t>
            </w:r>
            <w:r w:rsidR="0046282B" w:rsidRPr="003A2015">
              <w:rPr>
                <w:rFonts w:ascii="Arial" w:hAnsi="Arial" w:cs="Arial"/>
                <w:b/>
                <w:sz w:val="24"/>
                <w:szCs w:val="24"/>
              </w:rPr>
              <w:t>temperatura</w:t>
            </w:r>
            <w:r w:rsidR="0046282B" w:rsidRPr="003A2015">
              <w:rPr>
                <w:rFonts w:ascii="Arial" w:hAnsi="Arial" w:cs="Arial"/>
                <w:sz w:val="24"/>
                <w:szCs w:val="24"/>
              </w:rPr>
              <w:t xml:space="preserve"> a la que </w:t>
            </w:r>
            <w:r w:rsidR="002C6757" w:rsidRPr="003A2015">
              <w:rPr>
                <w:rFonts w:ascii="Arial" w:hAnsi="Arial" w:cs="Arial"/>
                <w:sz w:val="24"/>
                <w:szCs w:val="24"/>
              </w:rPr>
              <w:t xml:space="preserve">hierve </w:t>
            </w:r>
            <w:r w:rsidR="0046282B" w:rsidRPr="003A2015">
              <w:rPr>
                <w:rFonts w:ascii="Arial" w:hAnsi="Arial" w:cs="Arial"/>
                <w:sz w:val="24"/>
                <w:szCs w:val="24"/>
              </w:rPr>
              <w:t>una sustancia en estado líquido</w:t>
            </w:r>
            <w:r w:rsidR="002C6757">
              <w:rPr>
                <w:rFonts w:ascii="Arial" w:hAnsi="Arial" w:cs="Arial"/>
                <w:sz w:val="24"/>
                <w:szCs w:val="24"/>
              </w:rPr>
              <w:t>,</w:t>
            </w:r>
            <w:r w:rsidR="0046282B" w:rsidRPr="003A2015">
              <w:rPr>
                <w:rFonts w:ascii="Arial" w:hAnsi="Arial" w:cs="Arial"/>
                <w:sz w:val="24"/>
                <w:szCs w:val="24"/>
              </w:rPr>
              <w:t xml:space="preserve"> a una presión dada. La </w:t>
            </w:r>
            <w:r w:rsidR="0046282B" w:rsidRPr="003A2015">
              <w:rPr>
                <w:rFonts w:ascii="Arial" w:hAnsi="Arial" w:cs="Arial"/>
                <w:sz w:val="24"/>
                <w:szCs w:val="24"/>
              </w:rPr>
              <w:lastRenderedPageBreak/>
              <w:t>temperatura permanece constante durante el proceso de cambio de estado.</w:t>
            </w:r>
            <w:r w:rsidR="00C671C9">
              <w:rPr>
                <w:rFonts w:ascii="Arial" w:hAnsi="Arial" w:cs="Arial"/>
                <w:sz w:val="24"/>
                <w:szCs w:val="24"/>
              </w:rPr>
              <w:t xml:space="preserve"> </w:t>
            </w:r>
          </w:p>
        </w:tc>
      </w:tr>
    </w:tbl>
    <w:p w14:paraId="192B9F69" w14:textId="4FAAF2A0" w:rsidR="00DB1F5F" w:rsidRPr="003A2015" w:rsidRDefault="00DB1F5F" w:rsidP="003A2015">
      <w:pPr>
        <w:shd w:val="clear" w:color="auto" w:fill="FFFFFF"/>
        <w:tabs>
          <w:tab w:val="left" w:pos="440"/>
          <w:tab w:val="left" w:pos="1227"/>
        </w:tabs>
        <w:spacing w:line="360" w:lineRule="auto"/>
        <w:rPr>
          <w:rFonts w:ascii="Arial" w:hAnsi="Arial" w:cs="Arial"/>
          <w:b/>
        </w:rPr>
      </w:pPr>
      <w:r w:rsidRPr="003A2015">
        <w:rPr>
          <w:rFonts w:ascii="Arial" w:hAnsi="Arial" w:cs="Arial"/>
          <w:b/>
        </w:rPr>
        <w:lastRenderedPageBreak/>
        <w:tab/>
      </w:r>
    </w:p>
    <w:tbl>
      <w:tblPr>
        <w:tblStyle w:val="Tablaconcuadrcula1"/>
        <w:tblW w:w="0" w:type="auto"/>
        <w:tblLook w:val="04A0" w:firstRow="1" w:lastRow="0" w:firstColumn="1" w:lastColumn="0" w:noHBand="0" w:noVBand="1"/>
      </w:tblPr>
      <w:tblGrid>
        <w:gridCol w:w="2142"/>
        <w:gridCol w:w="6912"/>
      </w:tblGrid>
      <w:tr w:rsidR="00DB1F5F" w:rsidRPr="003A2015" w14:paraId="4844D086" w14:textId="77777777" w:rsidTr="006910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398F4487" w14:textId="77777777" w:rsidR="00DB1F5F" w:rsidRPr="003A2015" w:rsidRDefault="00DB1F5F" w:rsidP="003A2015">
            <w:pPr>
              <w:spacing w:line="360" w:lineRule="auto"/>
              <w:jc w:val="center"/>
              <w:rPr>
                <w:rFonts w:ascii="Arial" w:hAnsi="Arial" w:cs="Arial"/>
                <w:b/>
                <w:color w:val="FFFFFF" w:themeColor="background1"/>
                <w:sz w:val="24"/>
                <w:szCs w:val="24"/>
                <w:lang w:val="es-ES_tradnl"/>
              </w:rPr>
            </w:pPr>
            <w:r w:rsidRPr="003A2015">
              <w:rPr>
                <w:rFonts w:ascii="Arial" w:hAnsi="Arial" w:cs="Arial"/>
                <w:b/>
                <w:color w:val="FFFFFF" w:themeColor="background1"/>
                <w:sz w:val="24"/>
                <w:szCs w:val="24"/>
              </w:rPr>
              <w:t>Imagen (fotografía, gráfica o ilustración)</w:t>
            </w:r>
          </w:p>
        </w:tc>
      </w:tr>
      <w:tr w:rsidR="00DB1F5F" w:rsidRPr="003A2015" w14:paraId="7723ACB1"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008A96" w14:textId="77777777" w:rsidR="00DB1F5F" w:rsidRPr="003A2015" w:rsidRDefault="00DB1F5F"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D1512B" w14:textId="21551875" w:rsidR="00DB1F5F" w:rsidRPr="003A2015" w:rsidRDefault="00780CA7" w:rsidP="003A2015">
            <w:pPr>
              <w:spacing w:line="360" w:lineRule="auto"/>
              <w:rPr>
                <w:rFonts w:ascii="Arial" w:hAnsi="Arial" w:cs="Arial"/>
                <w:b/>
                <w:color w:val="000000"/>
                <w:sz w:val="24"/>
                <w:szCs w:val="24"/>
              </w:rPr>
            </w:pPr>
            <w:r w:rsidRPr="003A2015">
              <w:rPr>
                <w:rFonts w:ascii="Arial" w:hAnsi="Arial" w:cs="Arial"/>
                <w:color w:val="000000"/>
                <w:sz w:val="24"/>
                <w:szCs w:val="24"/>
              </w:rPr>
              <w:t>CN_06_09_IMG10</w:t>
            </w:r>
          </w:p>
        </w:tc>
      </w:tr>
      <w:tr w:rsidR="00DB1F5F" w:rsidRPr="003A2015" w14:paraId="7B17B5FD"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A50CD8" w14:textId="77777777" w:rsidR="00DB1F5F" w:rsidRPr="003A2015" w:rsidRDefault="00DB1F5F"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2004F3" w14:textId="0E182274" w:rsidR="00DB1F5F" w:rsidRPr="003A2015" w:rsidRDefault="00DB1F5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Aparato de destilación </w:t>
            </w:r>
          </w:p>
          <w:p w14:paraId="1D73B5F2" w14:textId="0667DB45" w:rsidR="00885504" w:rsidRPr="003A2015" w:rsidRDefault="00885504" w:rsidP="003A2015">
            <w:pPr>
              <w:spacing w:line="360" w:lineRule="auto"/>
              <w:rPr>
                <w:rFonts w:ascii="Arial" w:hAnsi="Arial" w:cs="Arial"/>
                <w:color w:val="000000"/>
                <w:sz w:val="24"/>
                <w:szCs w:val="24"/>
              </w:rPr>
            </w:pPr>
          </w:p>
        </w:tc>
      </w:tr>
      <w:tr w:rsidR="00DB1F5F" w:rsidRPr="003A2015" w14:paraId="0699AECF" w14:textId="77777777" w:rsidTr="00DB1F5F">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DAA23"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Código Shutterstock (o URL o la ruta en AulaPlaneta)</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64EB0A" w14:textId="33D5A756" w:rsidR="00DB1F5F" w:rsidRPr="003A2015" w:rsidRDefault="00DB1F5F" w:rsidP="003A2015">
            <w:pPr>
              <w:spacing w:line="360" w:lineRule="auto"/>
              <w:rPr>
                <w:rFonts w:ascii="Arial" w:hAnsi="Arial" w:cs="Arial"/>
                <w:sz w:val="24"/>
                <w:szCs w:val="24"/>
                <w:highlight w:val="green"/>
              </w:rPr>
            </w:pPr>
            <w:r w:rsidRPr="003A2015">
              <w:rPr>
                <w:rFonts w:ascii="Arial" w:hAnsi="Arial" w:cs="Arial"/>
                <w:sz w:val="24"/>
                <w:szCs w:val="24"/>
              </w:rPr>
              <w:t>1 ESO/Ciencias naturales /La materia: características / las sustancias /Las técnicas de separación de mezclas.</w:t>
            </w:r>
            <w:r w:rsidR="00C671C9">
              <w:rPr>
                <w:rFonts w:ascii="Arial" w:hAnsi="Arial" w:cs="Arial"/>
                <w:sz w:val="24"/>
                <w:szCs w:val="24"/>
              </w:rPr>
              <w:t xml:space="preserve"> </w:t>
            </w:r>
            <w:r w:rsidR="008A1077" w:rsidRPr="003A2015">
              <w:rPr>
                <w:rFonts w:ascii="Arial" w:hAnsi="Arial" w:cs="Arial"/>
                <w:noProof/>
                <w:lang w:val="es-ES" w:eastAsia="es-ES"/>
              </w:rPr>
              <w:drawing>
                <wp:inline distT="0" distB="0" distL="0" distR="0" wp14:anchorId="79586298" wp14:editId="4ECB513C">
                  <wp:extent cx="2142067" cy="141272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47" t="21701" r="18320" b="26994"/>
                          <a:stretch/>
                        </pic:blipFill>
                        <pic:spPr bwMode="auto">
                          <a:xfrm>
                            <a:off x="0" y="0"/>
                            <a:ext cx="2152894" cy="1419864"/>
                          </a:xfrm>
                          <a:prstGeom prst="rect">
                            <a:avLst/>
                          </a:prstGeom>
                          <a:ln>
                            <a:noFill/>
                          </a:ln>
                          <a:extLst>
                            <a:ext uri="{53640926-AAD7-44d8-BBD7-CCE9431645EC}">
                              <a14:shadowObscured xmlns:a14="http://schemas.microsoft.com/office/drawing/2010/main"/>
                            </a:ext>
                          </a:extLst>
                        </pic:spPr>
                      </pic:pic>
                    </a:graphicData>
                  </a:graphic>
                </wp:inline>
              </w:drawing>
            </w:r>
          </w:p>
        </w:tc>
      </w:tr>
      <w:tr w:rsidR="00DB1F5F" w:rsidRPr="003A2015" w14:paraId="29A011F6" w14:textId="77777777" w:rsidTr="00DB1F5F">
        <w:trPr>
          <w:trHeight w:val="570"/>
        </w:trPr>
        <w:tc>
          <w:tcPr>
            <w:tcW w:w="28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D3FC50" w14:textId="77777777" w:rsidR="00DB1F5F" w:rsidRPr="003A2015" w:rsidRDefault="00DB1F5F" w:rsidP="003A2015">
            <w:pPr>
              <w:spacing w:line="360" w:lineRule="auto"/>
              <w:rPr>
                <w:rFonts w:ascii="Arial" w:hAnsi="Arial" w:cs="Arial"/>
                <w:sz w:val="24"/>
                <w:szCs w:val="24"/>
              </w:rPr>
            </w:pPr>
            <w:r w:rsidRPr="003A2015">
              <w:rPr>
                <w:rFonts w:ascii="Arial" w:hAnsi="Arial" w:cs="Arial"/>
                <w:sz w:val="24"/>
                <w:szCs w:val="24"/>
              </w:rPr>
              <w:t>Pie de imagen</w:t>
            </w:r>
          </w:p>
        </w:tc>
        <w:tc>
          <w:tcPr>
            <w:tcW w:w="110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92F3CF" w14:textId="2A42E8D5" w:rsidR="00DB1F5F" w:rsidRPr="003A2015" w:rsidRDefault="002C6757" w:rsidP="003A2015">
            <w:pPr>
              <w:spacing w:line="360" w:lineRule="auto"/>
              <w:rPr>
                <w:rFonts w:ascii="Arial" w:hAnsi="Arial" w:cs="Arial"/>
                <w:sz w:val="24"/>
                <w:szCs w:val="24"/>
              </w:rPr>
            </w:pPr>
            <w:r>
              <w:rPr>
                <w:rFonts w:ascii="Arial" w:hAnsi="Arial" w:cs="Arial"/>
                <w:sz w:val="24"/>
                <w:szCs w:val="24"/>
              </w:rPr>
              <w:t>A</w:t>
            </w:r>
            <w:r w:rsidR="00DB1F5F" w:rsidRPr="003A2015">
              <w:rPr>
                <w:rFonts w:ascii="Arial" w:hAnsi="Arial" w:cs="Arial"/>
                <w:b/>
                <w:sz w:val="24"/>
                <w:szCs w:val="24"/>
              </w:rPr>
              <w:t>parato de destilación</w:t>
            </w:r>
            <w:r w:rsidR="00DB1F5F" w:rsidRPr="003A2015">
              <w:rPr>
                <w:rFonts w:ascii="Arial" w:hAnsi="Arial" w:cs="Arial"/>
                <w:sz w:val="24"/>
                <w:szCs w:val="24"/>
              </w:rPr>
              <w:t xml:space="preserve">. La disolución que se desea separar se coloca en el balón de la izquierda. El componente de menor punto de ebullición pasa al estado </w:t>
            </w:r>
            <w:r w:rsidR="00DB1F5F" w:rsidRPr="003A2015">
              <w:rPr>
                <w:rFonts w:ascii="Arial" w:hAnsi="Arial" w:cs="Arial"/>
                <w:b/>
                <w:sz w:val="24"/>
                <w:szCs w:val="24"/>
              </w:rPr>
              <w:t>gaseoso</w:t>
            </w:r>
            <w:r w:rsidR="00DB1F5F" w:rsidRPr="003A2015">
              <w:rPr>
                <w:rFonts w:ascii="Arial" w:hAnsi="Arial" w:cs="Arial"/>
                <w:sz w:val="24"/>
                <w:szCs w:val="24"/>
              </w:rPr>
              <w:t xml:space="preserve">, se </w:t>
            </w:r>
            <w:r w:rsidR="00DB1F5F" w:rsidRPr="003A2015">
              <w:rPr>
                <w:rFonts w:ascii="Arial" w:hAnsi="Arial" w:cs="Arial"/>
                <w:b/>
                <w:sz w:val="24"/>
                <w:szCs w:val="24"/>
              </w:rPr>
              <w:t>condensa</w:t>
            </w:r>
            <w:r w:rsidR="00DB1F5F" w:rsidRPr="003A2015">
              <w:rPr>
                <w:rFonts w:ascii="Arial" w:hAnsi="Arial" w:cs="Arial"/>
                <w:sz w:val="24"/>
                <w:szCs w:val="24"/>
              </w:rPr>
              <w:t xml:space="preserve"> en el refrigerante (tubo central) y se recoge por separado en el matraz de la derecha.</w:t>
            </w:r>
          </w:p>
        </w:tc>
      </w:tr>
    </w:tbl>
    <w:p w14:paraId="6D5163DD" w14:textId="77777777" w:rsidR="000F7197" w:rsidRPr="003A2015" w:rsidRDefault="000F7197" w:rsidP="003A2015">
      <w:pPr>
        <w:shd w:val="clear" w:color="auto" w:fill="FFFFFF"/>
        <w:tabs>
          <w:tab w:val="left" w:pos="1227"/>
        </w:tabs>
        <w:spacing w:line="360" w:lineRule="auto"/>
        <w:rPr>
          <w:rFonts w:ascii="Arial" w:hAnsi="Arial" w:cs="Arial"/>
          <w:b/>
        </w:rPr>
      </w:pPr>
    </w:p>
    <w:p w14:paraId="3F870ECE" w14:textId="363F9950"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r w:rsidRPr="003A2015">
        <w:rPr>
          <w:rFonts w:ascii="Arial" w:eastAsia="Times New Roman" w:hAnsi="Arial" w:cs="Arial"/>
          <w:color w:val="333333"/>
          <w:lang w:val="es-CO" w:eastAsia="es-CO"/>
        </w:rPr>
        <w:t>Entre las técnicas de separación que </w:t>
      </w:r>
      <w:r w:rsidRPr="003A2015">
        <w:rPr>
          <w:rFonts w:ascii="Arial" w:eastAsia="Times New Roman" w:hAnsi="Arial" w:cs="Arial"/>
          <w:b/>
          <w:bCs/>
          <w:color w:val="333333"/>
          <w:lang w:val="es-CO" w:eastAsia="es-CO"/>
        </w:rPr>
        <w:t xml:space="preserve">no implican un cambio de estado </w:t>
      </w:r>
      <w:r w:rsidRPr="003A2015">
        <w:rPr>
          <w:rFonts w:ascii="Arial" w:eastAsia="Times New Roman" w:hAnsi="Arial" w:cs="Arial"/>
          <w:color w:val="333333"/>
          <w:lang w:val="es-CO" w:eastAsia="es-CO"/>
        </w:rPr>
        <w:t>encontramos:</w:t>
      </w:r>
    </w:p>
    <w:p w14:paraId="11D55F31" w14:textId="77777777"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p>
    <w:p w14:paraId="3B4FD9EA" w14:textId="34C9D3EB" w:rsidR="00DB1F5F" w:rsidRPr="003A2015" w:rsidRDefault="00DB1F5F" w:rsidP="003A2015">
      <w:pPr>
        <w:numPr>
          <w:ilvl w:val="0"/>
          <w:numId w:val="8"/>
        </w:numPr>
        <w:shd w:val="clear" w:color="auto" w:fill="FFFFFF"/>
        <w:spacing w:after="0" w:line="360" w:lineRule="auto"/>
        <w:ind w:left="300"/>
        <w:rPr>
          <w:rFonts w:ascii="Arial" w:eastAsia="Times New Roman" w:hAnsi="Arial" w:cs="Arial"/>
          <w:color w:val="333333"/>
          <w:lang w:val="es-CO" w:eastAsia="es-CO"/>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filtración</w:t>
      </w:r>
      <w:r w:rsidRPr="003A2015">
        <w:rPr>
          <w:rFonts w:ascii="Arial" w:eastAsia="Times New Roman" w:hAnsi="Arial" w:cs="Arial"/>
          <w:color w:val="333333"/>
          <w:lang w:val="es-CO" w:eastAsia="es-CO"/>
        </w:rPr>
        <w:t xml:space="preserve">: permite separar mezclas heterogéneas formadas por un componente sólido y otro líquido. Para </w:t>
      </w:r>
      <w:r w:rsidR="006C2F84" w:rsidRPr="003A2015">
        <w:rPr>
          <w:rFonts w:ascii="Arial" w:eastAsia="Times New Roman" w:hAnsi="Arial" w:cs="Arial"/>
          <w:color w:val="333333"/>
          <w:lang w:val="es-CO" w:eastAsia="es-CO"/>
        </w:rPr>
        <w:t>esto</w:t>
      </w:r>
      <w:r w:rsidRPr="003A2015">
        <w:rPr>
          <w:rFonts w:ascii="Arial" w:eastAsia="Times New Roman" w:hAnsi="Arial" w:cs="Arial"/>
          <w:color w:val="333333"/>
          <w:lang w:val="es-CO" w:eastAsia="es-CO"/>
        </w:rPr>
        <w:t>, se hace pasar la mezcla por un filtro hecho de un material poroso que deja pasar el líquido pero retiene el sólido.</w:t>
      </w:r>
    </w:p>
    <w:p w14:paraId="41B189A2" w14:textId="77777777" w:rsidR="00DB1F5F" w:rsidRPr="003A2015" w:rsidRDefault="00DB1F5F" w:rsidP="003A2015">
      <w:pPr>
        <w:shd w:val="clear" w:color="auto" w:fill="FFFFFF"/>
        <w:spacing w:after="0" w:line="360" w:lineRule="auto"/>
        <w:ind w:left="300"/>
        <w:rPr>
          <w:rFonts w:ascii="Arial" w:eastAsia="Times New Roman" w:hAnsi="Arial" w:cs="Arial"/>
          <w:color w:val="333333"/>
          <w:lang w:val="es-CO" w:eastAsia="es-CO"/>
        </w:rPr>
      </w:pPr>
    </w:p>
    <w:p w14:paraId="52F9D37B" w14:textId="37F07F9D" w:rsidR="00DB1F5F" w:rsidRPr="003A2015" w:rsidRDefault="00DB1F5F" w:rsidP="003A2015">
      <w:pPr>
        <w:numPr>
          <w:ilvl w:val="0"/>
          <w:numId w:val="8"/>
        </w:numPr>
        <w:shd w:val="clear" w:color="auto" w:fill="FFFFFF"/>
        <w:spacing w:after="0" w:line="360" w:lineRule="auto"/>
        <w:ind w:left="300"/>
        <w:rPr>
          <w:rFonts w:ascii="Arial" w:eastAsia="Times New Roman" w:hAnsi="Arial" w:cs="Arial"/>
          <w:color w:val="333333"/>
          <w:lang w:val="es-CO" w:eastAsia="es-CO"/>
        </w:rPr>
      </w:pPr>
      <w:r w:rsidRPr="003A2015">
        <w:rPr>
          <w:rFonts w:ascii="Arial" w:eastAsia="Times New Roman" w:hAnsi="Arial" w:cs="Arial"/>
          <w:color w:val="333333"/>
          <w:lang w:val="es-CO" w:eastAsia="es-CO"/>
        </w:rPr>
        <w:lastRenderedPageBreak/>
        <w:t>La </w:t>
      </w:r>
      <w:r w:rsidRPr="003A2015">
        <w:rPr>
          <w:rFonts w:ascii="Arial" w:eastAsia="Times New Roman" w:hAnsi="Arial" w:cs="Arial"/>
          <w:b/>
          <w:bCs/>
          <w:color w:val="333333"/>
          <w:lang w:val="es-CO" w:eastAsia="es-CO"/>
        </w:rPr>
        <w:t>decantación</w:t>
      </w:r>
      <w:r w:rsidRPr="003A2015">
        <w:rPr>
          <w:rFonts w:ascii="Arial" w:eastAsia="Times New Roman" w:hAnsi="Arial" w:cs="Arial"/>
          <w:color w:val="333333"/>
          <w:lang w:val="es-CO" w:eastAsia="es-CO"/>
        </w:rPr>
        <w:t>: permite separar mezclas heterogéneas de dos líquidos de densidad diferente, como el agua y el aceite, o de sólidos y líquidos, como la arena y el agua. Consiste en dejar reposar la mezcla y luego verter el líquido que queda en la parte superior, en otro recipiente.</w:t>
      </w:r>
    </w:p>
    <w:p w14:paraId="205C6FDF" w14:textId="77777777" w:rsidR="00DB1F5F" w:rsidRPr="003A2015" w:rsidRDefault="00DB1F5F" w:rsidP="003A2015">
      <w:pPr>
        <w:shd w:val="clear" w:color="auto" w:fill="FFFFFF"/>
        <w:spacing w:after="0" w:line="360" w:lineRule="auto"/>
        <w:rPr>
          <w:rFonts w:ascii="Arial" w:eastAsia="Times New Roman" w:hAnsi="Arial" w:cs="Arial"/>
          <w:color w:val="333333"/>
          <w:lang w:val="es-CO" w:eastAsia="es-CO"/>
        </w:rPr>
      </w:pPr>
    </w:p>
    <w:p w14:paraId="348E4A3B" w14:textId="77777777"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eastAsia="Times New Roman" w:hAnsi="Arial" w:cs="Arial"/>
          <w:color w:val="333333"/>
          <w:lang w:val="es-CO" w:eastAsia="es-CO"/>
        </w:rPr>
        <w:t>La </w:t>
      </w:r>
      <w:r w:rsidRPr="003A2015">
        <w:rPr>
          <w:rFonts w:ascii="Arial" w:eastAsia="Times New Roman" w:hAnsi="Arial" w:cs="Arial"/>
          <w:b/>
          <w:bCs/>
          <w:color w:val="333333"/>
          <w:lang w:val="es-CO" w:eastAsia="es-CO"/>
        </w:rPr>
        <w:t>centrifugación</w:t>
      </w:r>
      <w:r w:rsidRPr="003A2015">
        <w:rPr>
          <w:rFonts w:ascii="Arial" w:eastAsia="Times New Roman" w:hAnsi="Arial" w:cs="Arial"/>
          <w:color w:val="333333"/>
          <w:lang w:val="es-CO" w:eastAsia="es-CO"/>
        </w:rPr>
        <w:t>: permite separar mezclas heterogéneas de sólidos y líquidos cuando el componente sólido está formado por partículas muy pequeñas que quedan en suspensión en el líquido, por ejemplo, agua con tierra. Para ello, se usa un aparato llamado centrífuga, que acelera el proceso de decantación. Las partículas del sólido se acumulan en el fondo del recipiente y el líquido sobrenadante se vierte en otro recipiente.</w:t>
      </w:r>
    </w:p>
    <w:p w14:paraId="2E4E507C" w14:textId="77777777" w:rsidR="00DB1F5F" w:rsidRPr="003A2015" w:rsidRDefault="00DB1F5F" w:rsidP="003A2015">
      <w:pPr>
        <w:pStyle w:val="Prrafodelista"/>
        <w:spacing w:line="360" w:lineRule="auto"/>
        <w:rPr>
          <w:rFonts w:ascii="Arial" w:hAnsi="Arial" w:cs="Arial"/>
          <w:lang w:val="es-CO" w:eastAsia="es-CO"/>
        </w:rPr>
      </w:pPr>
    </w:p>
    <w:p w14:paraId="0D727B25" w14:textId="63EB092C"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hAnsi="Arial" w:cs="Arial"/>
          <w:lang w:val="es-CO" w:eastAsia="es-CO"/>
        </w:rPr>
        <w:t>La </w:t>
      </w:r>
      <w:r w:rsidRPr="003A2015">
        <w:rPr>
          <w:rFonts w:ascii="Arial" w:hAnsi="Arial" w:cs="Arial"/>
          <w:b/>
        </w:rPr>
        <w:t>cromatografía</w:t>
      </w:r>
      <w:r w:rsidRPr="003A2015">
        <w:rPr>
          <w:rFonts w:ascii="Arial" w:hAnsi="Arial" w:cs="Arial"/>
        </w:rPr>
        <w:t>: permite separar los distintos solutos de una disolución. Se basa en la diferente afinidad de las sustancias por un disolvente. Cada soluto es arrastrado por el disolvente (más rápidamente los más afines y con lentitud los menos) y queda fijado en distintas zonas de un papel de filtro, utilizado como soporte.</w:t>
      </w:r>
    </w:p>
    <w:p w14:paraId="2C83C54A" w14:textId="77777777" w:rsidR="00DB1F5F" w:rsidRPr="003A2015" w:rsidRDefault="00DB1F5F" w:rsidP="003A2015">
      <w:pPr>
        <w:pStyle w:val="Prrafodelista"/>
        <w:spacing w:line="360" w:lineRule="auto"/>
        <w:rPr>
          <w:rFonts w:ascii="Arial" w:hAnsi="Arial" w:cs="Arial"/>
        </w:rPr>
      </w:pPr>
    </w:p>
    <w:p w14:paraId="6F01E1C8" w14:textId="77777777" w:rsidR="00DB1F5F" w:rsidRPr="003A2015" w:rsidRDefault="00DB1F5F" w:rsidP="003A2015">
      <w:pPr>
        <w:numPr>
          <w:ilvl w:val="0"/>
          <w:numId w:val="8"/>
        </w:numPr>
        <w:shd w:val="clear" w:color="auto" w:fill="FFFFFF"/>
        <w:spacing w:after="0" w:line="360" w:lineRule="auto"/>
        <w:ind w:left="300"/>
        <w:rPr>
          <w:rFonts w:ascii="Arial" w:hAnsi="Arial" w:cs="Arial"/>
        </w:rPr>
      </w:pPr>
      <w:r w:rsidRPr="003A2015">
        <w:rPr>
          <w:rFonts w:ascii="Arial" w:hAnsi="Arial" w:cs="Arial"/>
        </w:rPr>
        <w:t>La </w:t>
      </w:r>
      <w:r w:rsidRPr="003A2015">
        <w:rPr>
          <w:rFonts w:ascii="Arial" w:hAnsi="Arial" w:cs="Arial"/>
          <w:b/>
        </w:rPr>
        <w:t>separación magnética</w:t>
      </w:r>
      <w:r w:rsidRPr="003A2015">
        <w:rPr>
          <w:rFonts w:ascii="Arial" w:hAnsi="Arial" w:cs="Arial"/>
        </w:rPr>
        <w:t>: permite separar mezclas heterogéneas en las que uno de los componentes tiene propiedades magnéticas, es decir, es atraído por un imán.</w:t>
      </w:r>
    </w:p>
    <w:p w14:paraId="3E1FA4FC" w14:textId="77777777" w:rsidR="00DB1F5F" w:rsidRPr="003A2015" w:rsidRDefault="00DB1F5F" w:rsidP="003A2015">
      <w:pPr>
        <w:shd w:val="clear" w:color="auto" w:fill="FFFFFF"/>
        <w:tabs>
          <w:tab w:val="left" w:pos="1227"/>
        </w:tabs>
        <w:spacing w:line="360" w:lineRule="auto"/>
        <w:rPr>
          <w:rFonts w:ascii="Arial" w:hAnsi="Arial" w:cs="Arial"/>
          <w:b/>
          <w:lang w:val="es-CO"/>
        </w:rPr>
      </w:pPr>
    </w:p>
    <w:tbl>
      <w:tblPr>
        <w:tblStyle w:val="Tablaconcuadrcula"/>
        <w:tblW w:w="0" w:type="auto"/>
        <w:tblLook w:val="04A0" w:firstRow="1" w:lastRow="0" w:firstColumn="1" w:lastColumn="0" w:noHBand="0" w:noVBand="1"/>
      </w:tblPr>
      <w:tblGrid>
        <w:gridCol w:w="2004"/>
        <w:gridCol w:w="7050"/>
      </w:tblGrid>
      <w:tr w:rsidR="00885504" w:rsidRPr="003A2015" w14:paraId="29ED80DC" w14:textId="77777777" w:rsidTr="006910CE">
        <w:tc>
          <w:tcPr>
            <w:tcW w:w="138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CBBC125" w14:textId="77777777" w:rsidR="00885504" w:rsidRPr="003A2015" w:rsidRDefault="00885504" w:rsidP="003A2015">
            <w:pPr>
              <w:pStyle w:val="Ttulo7"/>
              <w:spacing w:line="360" w:lineRule="auto"/>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aprovechado</w:t>
            </w:r>
          </w:p>
        </w:tc>
      </w:tr>
      <w:tr w:rsidR="00885504" w:rsidRPr="003A2015" w14:paraId="38471328"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75384A"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FD237C" w14:textId="3E69CFEC" w:rsidR="00885504" w:rsidRPr="003A2015" w:rsidRDefault="00885504" w:rsidP="00247C3E">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8C392C">
              <w:rPr>
                <w:rFonts w:ascii="Arial" w:hAnsi="Arial" w:cs="Arial"/>
                <w:color w:val="000000"/>
                <w:sz w:val="24"/>
                <w:szCs w:val="24"/>
                <w:lang w:val="en-US"/>
              </w:rPr>
              <w:t>REC1</w:t>
            </w:r>
            <w:r w:rsidR="00247C3E">
              <w:rPr>
                <w:rFonts w:ascii="Arial" w:hAnsi="Arial" w:cs="Arial"/>
                <w:color w:val="000000"/>
                <w:sz w:val="24"/>
                <w:szCs w:val="24"/>
                <w:lang w:val="en-US"/>
              </w:rPr>
              <w:t>8</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885504" w:rsidRPr="003A2015" w14:paraId="2ABCFE58"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B6A779" w14:textId="77777777" w:rsidR="00885504" w:rsidRPr="003A2015" w:rsidRDefault="00885504" w:rsidP="003A2015">
            <w:pPr>
              <w:spacing w:line="360" w:lineRule="auto"/>
              <w:rPr>
                <w:rFonts w:ascii="Arial" w:hAnsi="Arial" w:cs="Arial"/>
                <w:color w:val="000000"/>
                <w:sz w:val="24"/>
                <w:szCs w:val="24"/>
                <w:lang w:val="es-ES_tradnl"/>
              </w:rPr>
            </w:pPr>
            <w:r w:rsidRPr="003A2015">
              <w:rPr>
                <w:rFonts w:ascii="Arial" w:hAnsi="Arial" w:cs="Arial"/>
                <w:b/>
                <w:color w:val="000000"/>
                <w:sz w:val="24"/>
                <w:szCs w:val="24"/>
              </w:rPr>
              <w:t>Ubicación en Aula Planeta</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37A71" w14:textId="55780D19"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características / las sustancias /Las mezclas /Las técnicas de separación de mezclas/practica. </w:t>
            </w:r>
          </w:p>
        </w:tc>
      </w:tr>
      <w:tr w:rsidR="00885504" w:rsidRPr="003A2015" w14:paraId="78B5EDBC"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63FC6" w14:textId="77777777" w:rsidR="00885504" w:rsidRPr="003A2015" w:rsidRDefault="00885504" w:rsidP="003A2015">
            <w:pPr>
              <w:spacing w:line="360" w:lineRule="auto"/>
              <w:rPr>
                <w:rFonts w:ascii="Arial" w:hAnsi="Arial" w:cs="Arial"/>
                <w:color w:val="000000"/>
                <w:sz w:val="24"/>
                <w:szCs w:val="24"/>
              </w:rPr>
            </w:pPr>
            <w:r w:rsidRPr="003A2015">
              <w:rPr>
                <w:rFonts w:ascii="Arial" w:hAnsi="Arial" w:cs="Arial"/>
                <w:b/>
                <w:color w:val="000000"/>
                <w:sz w:val="24"/>
                <w:szCs w:val="24"/>
              </w:rPr>
              <w:t xml:space="preserve">Cambio (descripción o </w:t>
            </w:r>
            <w:r w:rsidRPr="003A2015">
              <w:rPr>
                <w:rFonts w:ascii="Arial" w:hAnsi="Arial" w:cs="Arial"/>
                <w:b/>
                <w:color w:val="000000"/>
                <w:sz w:val="24"/>
                <w:szCs w:val="24"/>
              </w:rPr>
              <w:lastRenderedPageBreak/>
              <w:t>capturas de pantallas)</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9658B" w14:textId="77777777" w:rsidR="00885504" w:rsidRPr="003A2015" w:rsidRDefault="00885504"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rPr>
              <w:lastRenderedPageBreak/>
              <w:t xml:space="preserve"> </w:t>
            </w:r>
          </w:p>
          <w:p w14:paraId="5A3984CC" w14:textId="77777777" w:rsidR="00885504" w:rsidRPr="003A2015" w:rsidRDefault="00885504" w:rsidP="003A2015">
            <w:pPr>
              <w:spacing w:line="360" w:lineRule="auto"/>
              <w:rPr>
                <w:rFonts w:ascii="Arial" w:hAnsi="Arial" w:cs="Arial"/>
                <w:color w:val="000000"/>
                <w:sz w:val="24"/>
                <w:szCs w:val="24"/>
                <w:lang w:val="es-ES_tradnl"/>
              </w:rPr>
            </w:pPr>
            <w:r w:rsidRPr="003A2015">
              <w:rPr>
                <w:rFonts w:ascii="Arial" w:hAnsi="Arial" w:cs="Arial"/>
                <w:color w:val="000000"/>
                <w:sz w:val="24"/>
                <w:szCs w:val="24"/>
              </w:rPr>
              <w:t xml:space="preserve">Ninguno </w:t>
            </w:r>
          </w:p>
          <w:p w14:paraId="6BA87740" w14:textId="77777777" w:rsidR="00885504" w:rsidRPr="003A2015" w:rsidRDefault="00885504" w:rsidP="003A2015">
            <w:pPr>
              <w:tabs>
                <w:tab w:val="left" w:pos="1548"/>
              </w:tabs>
              <w:spacing w:line="360" w:lineRule="auto"/>
              <w:rPr>
                <w:rFonts w:ascii="Arial" w:hAnsi="Arial" w:cs="Arial"/>
                <w:color w:val="000000"/>
                <w:sz w:val="24"/>
                <w:szCs w:val="24"/>
              </w:rPr>
            </w:pPr>
          </w:p>
          <w:p w14:paraId="38F3B6BB" w14:textId="77777777" w:rsidR="00885504" w:rsidRPr="003A2015" w:rsidRDefault="00885504" w:rsidP="003A2015">
            <w:pPr>
              <w:spacing w:line="360" w:lineRule="auto"/>
              <w:rPr>
                <w:rFonts w:ascii="Arial" w:hAnsi="Arial" w:cs="Arial"/>
                <w:color w:val="000000"/>
                <w:sz w:val="24"/>
                <w:szCs w:val="24"/>
              </w:rPr>
            </w:pPr>
          </w:p>
        </w:tc>
      </w:tr>
      <w:tr w:rsidR="00885504" w:rsidRPr="003A2015" w14:paraId="1064D527"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E4246"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F176BB" w14:textId="1D6AFCD1"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Completa el crucigrama sobre técnicas de separación </w:t>
            </w:r>
          </w:p>
        </w:tc>
      </w:tr>
      <w:tr w:rsidR="00885504" w:rsidRPr="003A2015" w14:paraId="01E1C9A0" w14:textId="77777777" w:rsidTr="006910CE">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1FE55" w14:textId="77777777" w:rsidR="00885504" w:rsidRPr="003A2015" w:rsidRDefault="00885504"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96A917" w14:textId="744B3EA6" w:rsidR="00885504" w:rsidRPr="003A2015" w:rsidRDefault="00885504" w:rsidP="003A2015">
            <w:pPr>
              <w:spacing w:line="360" w:lineRule="auto"/>
              <w:rPr>
                <w:rFonts w:ascii="Arial" w:hAnsi="Arial" w:cs="Arial"/>
                <w:color w:val="000000"/>
                <w:sz w:val="24"/>
                <w:szCs w:val="24"/>
              </w:rPr>
            </w:pPr>
            <w:r w:rsidRPr="003A2015">
              <w:rPr>
                <w:rFonts w:ascii="Arial" w:hAnsi="Arial" w:cs="Arial"/>
                <w:color w:val="000000"/>
                <w:sz w:val="24"/>
                <w:szCs w:val="24"/>
              </w:rPr>
              <w:t>Actividad para</w:t>
            </w:r>
            <w:r w:rsidR="00C671C9">
              <w:rPr>
                <w:rFonts w:ascii="Arial" w:hAnsi="Arial" w:cs="Arial"/>
                <w:color w:val="000000"/>
                <w:sz w:val="24"/>
                <w:szCs w:val="24"/>
              </w:rPr>
              <w:t xml:space="preserve"> </w:t>
            </w:r>
            <w:r w:rsidRPr="003A2015">
              <w:rPr>
                <w:rFonts w:ascii="Arial" w:hAnsi="Arial" w:cs="Arial"/>
                <w:color w:val="000000"/>
                <w:sz w:val="24"/>
                <w:szCs w:val="24"/>
              </w:rPr>
              <w:t>asociar imágenes de técnicas de separación de mezclas con su nombre y carac</w:t>
            </w:r>
            <w:r w:rsidR="00DB3DE0" w:rsidRPr="003A2015">
              <w:rPr>
                <w:rFonts w:ascii="Arial" w:hAnsi="Arial" w:cs="Arial"/>
                <w:color w:val="000000"/>
                <w:sz w:val="24"/>
                <w:szCs w:val="24"/>
              </w:rPr>
              <w:t>terísticas</w:t>
            </w:r>
          </w:p>
        </w:tc>
      </w:tr>
    </w:tbl>
    <w:p w14:paraId="5F09283E" w14:textId="77777777" w:rsidR="00DB1F5F" w:rsidRDefault="00DB1F5F" w:rsidP="003A2015">
      <w:pPr>
        <w:shd w:val="clear" w:color="auto" w:fill="FFFFFF"/>
        <w:tabs>
          <w:tab w:val="left" w:pos="1227"/>
        </w:tabs>
        <w:spacing w:line="360" w:lineRule="auto"/>
        <w:rPr>
          <w:rFonts w:ascii="Arial" w:hAnsi="Arial" w:cs="Arial"/>
          <w:b/>
        </w:rPr>
      </w:pPr>
    </w:p>
    <w:tbl>
      <w:tblPr>
        <w:tblStyle w:val="Tablaconcuadrcula"/>
        <w:tblW w:w="0" w:type="auto"/>
        <w:tblLook w:val="04A0" w:firstRow="1" w:lastRow="0" w:firstColumn="1" w:lastColumn="0" w:noHBand="0" w:noVBand="1"/>
      </w:tblPr>
      <w:tblGrid>
        <w:gridCol w:w="2431"/>
        <w:gridCol w:w="6397"/>
      </w:tblGrid>
      <w:tr w:rsidR="00D82B32" w:rsidRPr="003A2015" w14:paraId="0307DBF4" w14:textId="77777777" w:rsidTr="00D82B32">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D683D63" w14:textId="77777777" w:rsidR="00D82B32" w:rsidRPr="003A2015" w:rsidRDefault="00D82B32" w:rsidP="00D82B32">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nuevo</w:t>
            </w:r>
          </w:p>
        </w:tc>
      </w:tr>
      <w:tr w:rsidR="00D82B32" w:rsidRPr="003A2015" w14:paraId="6B04A724"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F8DE313"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4D3C06" w14:textId="335B5F37" w:rsidR="00D82B32" w:rsidRPr="003A2015" w:rsidRDefault="00D82B32" w:rsidP="00247C3E">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 REC1</w:t>
            </w:r>
            <w:r w:rsidR="00247C3E">
              <w:rPr>
                <w:rFonts w:ascii="Arial" w:hAnsi="Arial" w:cs="Arial"/>
                <w:color w:val="000000"/>
                <w:sz w:val="24"/>
                <w:szCs w:val="24"/>
                <w:lang w:val="en-US"/>
              </w:rPr>
              <w:t>9</w:t>
            </w:r>
            <w:r w:rsidRPr="003A2015">
              <w:rPr>
                <w:rFonts w:ascii="Arial" w:hAnsi="Arial" w:cs="Arial"/>
                <w:color w:val="000000"/>
                <w:sz w:val="24"/>
                <w:szCs w:val="24"/>
                <w:lang w:val="en-US"/>
              </w:rPr>
              <w:t>0</w:t>
            </w:r>
            <w:r w:rsidRPr="003A2015">
              <w:rPr>
                <w:rFonts w:ascii="Arial" w:hAnsi="Arial" w:cs="Arial"/>
                <w:color w:val="FFFFFF" w:themeColor="background1"/>
                <w:sz w:val="24"/>
                <w:szCs w:val="24"/>
                <w:lang w:val="en-US"/>
              </w:rPr>
              <w:t>_06_09_CO_REC20</w:t>
            </w:r>
          </w:p>
        </w:tc>
      </w:tr>
      <w:tr w:rsidR="00D82B32" w:rsidRPr="003A2015" w14:paraId="48B04919"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8CFEAC"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12EA38" w14:textId="7C2FBAFA" w:rsidR="00D82B32" w:rsidRPr="003A2015" w:rsidRDefault="00D82B32" w:rsidP="00D82B32">
            <w:pPr>
              <w:spacing w:line="360" w:lineRule="auto"/>
              <w:rPr>
                <w:rFonts w:ascii="Arial" w:hAnsi="Arial" w:cs="Arial"/>
                <w:color w:val="000000"/>
                <w:sz w:val="24"/>
                <w:szCs w:val="24"/>
              </w:rPr>
            </w:pPr>
            <w:r w:rsidRPr="003A2015">
              <w:rPr>
                <w:rFonts w:ascii="Arial" w:hAnsi="Arial" w:cs="Arial"/>
                <w:color w:val="000000"/>
                <w:sz w:val="24"/>
                <w:szCs w:val="24"/>
              </w:rPr>
              <w:t>¿Qué sabes de la clasificación de la materia?</w:t>
            </w:r>
            <w:r>
              <w:rPr>
                <w:rFonts w:ascii="Arial" w:hAnsi="Arial" w:cs="Arial"/>
                <w:color w:val="000000"/>
                <w:sz w:val="24"/>
                <w:szCs w:val="24"/>
              </w:rPr>
              <w:t xml:space="preserve"> </w:t>
            </w:r>
          </w:p>
        </w:tc>
      </w:tr>
      <w:tr w:rsidR="00D82B32" w:rsidRPr="003A2015" w14:paraId="16F97CA6" w14:textId="77777777" w:rsidTr="00D82B32">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F12D5C" w14:textId="77777777" w:rsidR="00D82B32" w:rsidRPr="003A2015" w:rsidRDefault="00D82B32" w:rsidP="00D82B32">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63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65DDC5" w14:textId="77777777" w:rsidR="00D82B32" w:rsidRPr="003A2015" w:rsidRDefault="00D82B32" w:rsidP="00D82B32">
            <w:pPr>
              <w:spacing w:line="360" w:lineRule="auto"/>
              <w:rPr>
                <w:rFonts w:ascii="Arial" w:hAnsi="Arial" w:cs="Arial"/>
                <w:color w:val="000000"/>
                <w:sz w:val="24"/>
                <w:szCs w:val="24"/>
              </w:rPr>
            </w:pPr>
            <w:r w:rsidRPr="00232644">
              <w:rPr>
                <w:rFonts w:ascii="Arial" w:hAnsi="Arial" w:cs="Arial"/>
                <w:color w:val="000000"/>
                <w:sz w:val="24"/>
                <w:szCs w:val="24"/>
              </w:rPr>
              <w:t>Actividades para repasar conceptos de la clasificación de la materia</w:t>
            </w:r>
          </w:p>
        </w:tc>
      </w:tr>
    </w:tbl>
    <w:p w14:paraId="5AE34F5B" w14:textId="77777777" w:rsidR="00D82B32" w:rsidRDefault="00D82B32" w:rsidP="003A2015">
      <w:pPr>
        <w:shd w:val="clear" w:color="auto" w:fill="FFFFFF"/>
        <w:tabs>
          <w:tab w:val="left" w:pos="1227"/>
        </w:tabs>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247C3E" w:rsidRPr="003A2015" w14:paraId="73585DAE" w14:textId="77777777" w:rsidTr="005F459F">
        <w:tc>
          <w:tcPr>
            <w:tcW w:w="9033" w:type="dxa"/>
            <w:gridSpan w:val="2"/>
            <w:shd w:val="clear" w:color="auto" w:fill="000000" w:themeFill="text1"/>
          </w:tcPr>
          <w:p w14:paraId="38D8E1BA" w14:textId="77777777" w:rsidR="00247C3E" w:rsidRPr="003A2015" w:rsidRDefault="00247C3E" w:rsidP="005F459F">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Autoevaluación: recurso nuevo</w:t>
            </w:r>
          </w:p>
        </w:tc>
      </w:tr>
      <w:tr w:rsidR="00247C3E" w:rsidRPr="003A2015" w14:paraId="779530BC" w14:textId="77777777" w:rsidTr="005F459F">
        <w:tc>
          <w:tcPr>
            <w:tcW w:w="2518" w:type="dxa"/>
          </w:tcPr>
          <w:p w14:paraId="200ED67F" w14:textId="77777777" w:rsidR="00247C3E" w:rsidRPr="003A2015" w:rsidRDefault="00247C3E" w:rsidP="005F459F">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74478A65" w14:textId="302012F1" w:rsidR="00247C3E" w:rsidRPr="003A2015" w:rsidRDefault="00247C3E" w:rsidP="00247C3E">
            <w:pPr>
              <w:spacing w:line="360" w:lineRule="auto"/>
              <w:rPr>
                <w:rFonts w:ascii="Arial" w:hAnsi="Arial" w:cs="Arial"/>
                <w:b/>
                <w:color w:val="000000"/>
                <w:sz w:val="24"/>
                <w:szCs w:val="24"/>
              </w:rPr>
            </w:pPr>
            <w:r w:rsidRPr="003A2015">
              <w:rPr>
                <w:rFonts w:ascii="Arial" w:hAnsi="Arial" w:cs="Arial"/>
                <w:color w:val="000000"/>
                <w:sz w:val="24"/>
                <w:szCs w:val="24"/>
              </w:rPr>
              <w:t>CN_06_09_</w:t>
            </w:r>
            <w:r>
              <w:rPr>
                <w:rFonts w:ascii="Arial" w:hAnsi="Arial" w:cs="Arial"/>
                <w:color w:val="000000"/>
                <w:sz w:val="24"/>
                <w:szCs w:val="24"/>
              </w:rPr>
              <w:t>REC200</w:t>
            </w:r>
          </w:p>
        </w:tc>
      </w:tr>
      <w:tr w:rsidR="00247C3E" w:rsidRPr="003A2015" w14:paraId="3408E92F" w14:textId="77777777" w:rsidTr="005F459F">
        <w:tc>
          <w:tcPr>
            <w:tcW w:w="2518" w:type="dxa"/>
          </w:tcPr>
          <w:p w14:paraId="317B99CE"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6DC830E6" w14:textId="20A69D70" w:rsidR="00247C3E" w:rsidRPr="003A2015" w:rsidRDefault="00247C3E" w:rsidP="005F459F">
            <w:pPr>
              <w:spacing w:line="360" w:lineRule="auto"/>
              <w:rPr>
                <w:rFonts w:ascii="Arial" w:hAnsi="Arial" w:cs="Arial"/>
                <w:color w:val="000000"/>
                <w:sz w:val="24"/>
                <w:szCs w:val="24"/>
              </w:rPr>
            </w:pPr>
            <w:r>
              <w:rPr>
                <w:rFonts w:ascii="Arial" w:hAnsi="Arial" w:cs="Arial"/>
                <w:color w:val="000000"/>
                <w:sz w:val="24"/>
                <w:szCs w:val="24"/>
              </w:rPr>
              <w:t>Segunda</w:t>
            </w:r>
            <w:r w:rsidRPr="003A2015">
              <w:rPr>
                <w:rFonts w:ascii="Arial" w:hAnsi="Arial" w:cs="Arial"/>
                <w:color w:val="000000"/>
                <w:sz w:val="24"/>
                <w:szCs w:val="24"/>
              </w:rPr>
              <w:t xml:space="preserve"> evaluación adicional </w:t>
            </w:r>
          </w:p>
        </w:tc>
      </w:tr>
      <w:tr w:rsidR="00247C3E" w:rsidRPr="003A2015" w14:paraId="3EA12E7F" w14:textId="77777777" w:rsidTr="005F459F">
        <w:trPr>
          <w:trHeight w:val="787"/>
        </w:trPr>
        <w:tc>
          <w:tcPr>
            <w:tcW w:w="2518" w:type="dxa"/>
          </w:tcPr>
          <w:p w14:paraId="54E66CD7" w14:textId="77777777" w:rsidR="00247C3E" w:rsidRPr="003A2015" w:rsidRDefault="00247C3E" w:rsidP="005F459F">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07861A07" w14:textId="21FEB37A" w:rsidR="00247C3E" w:rsidRPr="003A2015" w:rsidRDefault="00247C3E" w:rsidP="005F459F">
            <w:pPr>
              <w:spacing w:line="360" w:lineRule="auto"/>
              <w:rPr>
                <w:rFonts w:ascii="Arial" w:hAnsi="Arial" w:cs="Arial"/>
                <w:color w:val="000000"/>
                <w:sz w:val="24"/>
                <w:szCs w:val="24"/>
              </w:rPr>
            </w:pPr>
            <w:r w:rsidRPr="003A2015">
              <w:rPr>
                <w:rFonts w:ascii="Arial" w:hAnsi="Arial" w:cs="Arial"/>
                <w:color w:val="000000"/>
                <w:sz w:val="24"/>
                <w:szCs w:val="24"/>
              </w:rPr>
              <w:t xml:space="preserve">Contiene </w:t>
            </w:r>
            <w:r>
              <w:rPr>
                <w:rFonts w:ascii="Arial" w:hAnsi="Arial" w:cs="Arial"/>
                <w:color w:val="000000"/>
                <w:sz w:val="24"/>
                <w:szCs w:val="24"/>
              </w:rPr>
              <w:t xml:space="preserve">una </w:t>
            </w:r>
            <w:r w:rsidRPr="003A2015">
              <w:rPr>
                <w:rFonts w:ascii="Arial" w:hAnsi="Arial" w:cs="Arial"/>
                <w:color w:val="000000"/>
                <w:sz w:val="24"/>
                <w:szCs w:val="24"/>
              </w:rPr>
              <w:t>evaluación adic</w:t>
            </w:r>
            <w:r>
              <w:rPr>
                <w:rFonts w:ascii="Arial" w:hAnsi="Arial" w:cs="Arial"/>
                <w:color w:val="000000"/>
                <w:sz w:val="24"/>
                <w:szCs w:val="24"/>
              </w:rPr>
              <w:t xml:space="preserve">ional para manejo del profesor </w:t>
            </w:r>
          </w:p>
        </w:tc>
      </w:tr>
    </w:tbl>
    <w:p w14:paraId="536084F1" w14:textId="77777777" w:rsidR="00247C3E" w:rsidRPr="003A2015" w:rsidRDefault="00247C3E" w:rsidP="003A2015">
      <w:pPr>
        <w:shd w:val="clear" w:color="auto" w:fill="FFFFFF"/>
        <w:tabs>
          <w:tab w:val="left" w:pos="1227"/>
        </w:tabs>
        <w:spacing w:line="360" w:lineRule="auto"/>
        <w:rPr>
          <w:rFonts w:ascii="Arial" w:hAnsi="Arial" w:cs="Arial"/>
          <w:b/>
        </w:rPr>
      </w:pPr>
    </w:p>
    <w:p w14:paraId="009F72CC" w14:textId="65DAD227" w:rsidR="000F7197" w:rsidRDefault="000F7197" w:rsidP="003A2015">
      <w:pPr>
        <w:spacing w:after="0" w:line="360" w:lineRule="auto"/>
        <w:rPr>
          <w:rFonts w:ascii="Arial" w:hAnsi="Arial" w:cs="Arial"/>
          <w:b/>
          <w:lang w:val="es-CO"/>
        </w:rPr>
      </w:pPr>
      <w:r w:rsidRPr="003A2015">
        <w:rPr>
          <w:rFonts w:ascii="Arial" w:hAnsi="Arial" w:cs="Arial"/>
          <w:b/>
          <w:highlight w:val="yellow"/>
        </w:rPr>
        <w:t>[SECCIÓN 2]</w:t>
      </w:r>
      <w:r w:rsidRPr="003A2015">
        <w:rPr>
          <w:rFonts w:ascii="Arial" w:hAnsi="Arial" w:cs="Arial"/>
          <w:b/>
        </w:rPr>
        <w:t xml:space="preserve"> </w:t>
      </w:r>
      <w:r w:rsidR="00FE4428">
        <w:rPr>
          <w:rFonts w:ascii="Arial" w:hAnsi="Arial" w:cs="Arial"/>
          <w:b/>
        </w:rPr>
        <w:t>3</w:t>
      </w:r>
      <w:r w:rsidR="00534DEF">
        <w:rPr>
          <w:rFonts w:ascii="Arial" w:hAnsi="Arial" w:cs="Arial"/>
          <w:b/>
        </w:rPr>
        <w:t>.4</w:t>
      </w:r>
      <w:r w:rsidRPr="003A2015">
        <w:rPr>
          <w:rFonts w:ascii="Arial" w:hAnsi="Arial" w:cs="Arial"/>
          <w:b/>
          <w:lang w:val="es-CO"/>
        </w:rPr>
        <w:t xml:space="preserve"> Consolidación </w:t>
      </w:r>
    </w:p>
    <w:p w14:paraId="040035BA" w14:textId="77777777" w:rsidR="00534DEF" w:rsidRDefault="00534DEF" w:rsidP="00534DEF">
      <w:pPr>
        <w:spacing w:after="0" w:line="360" w:lineRule="auto"/>
        <w:rPr>
          <w:rFonts w:ascii="Arial" w:hAnsi="Arial" w:cs="Arial"/>
        </w:rPr>
      </w:pPr>
      <w:r w:rsidRPr="003A2015">
        <w:rPr>
          <w:rFonts w:ascii="Arial" w:hAnsi="Arial" w:cs="Arial"/>
        </w:rPr>
        <w:t>Actividades para consolidar lo que has aprendido en esta sección.</w:t>
      </w:r>
    </w:p>
    <w:p w14:paraId="03F18075" w14:textId="77777777" w:rsidR="008C392C" w:rsidRDefault="008C392C" w:rsidP="00534DE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620"/>
        <w:gridCol w:w="6434"/>
      </w:tblGrid>
      <w:tr w:rsidR="004B726D" w:rsidRPr="003A2015" w14:paraId="1603CE98" w14:textId="77777777" w:rsidTr="00D82B32">
        <w:trPr>
          <w:trHeight w:val="518"/>
        </w:trPr>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114CCDC" w14:textId="77777777" w:rsidR="004B726D" w:rsidRPr="003A2015" w:rsidRDefault="004B726D" w:rsidP="003A2015">
            <w:pPr>
              <w:pStyle w:val="Ttulo7"/>
              <w:spacing w:line="360" w:lineRule="auto"/>
              <w:jc w:val="center"/>
              <w:outlineLvl w:val="6"/>
              <w:rPr>
                <w:rFonts w:ascii="Arial" w:hAnsi="Arial" w:cs="Arial"/>
                <w:b/>
                <w:i w:val="0"/>
                <w:color w:val="FFFFFF" w:themeColor="background1"/>
                <w:sz w:val="24"/>
                <w:szCs w:val="24"/>
                <w:lang w:val="es-ES_tradnl"/>
              </w:rPr>
            </w:pPr>
            <w:r w:rsidRPr="003A2015">
              <w:rPr>
                <w:rFonts w:ascii="Arial" w:hAnsi="Arial" w:cs="Arial"/>
                <w:b/>
                <w:i w:val="0"/>
                <w:color w:val="FFFFFF" w:themeColor="background1"/>
                <w:sz w:val="24"/>
                <w:szCs w:val="24"/>
              </w:rPr>
              <w:t>Practica: recurso nuevo</w:t>
            </w:r>
          </w:p>
        </w:tc>
      </w:tr>
      <w:tr w:rsidR="004B726D" w:rsidRPr="003A2015" w14:paraId="17712036" w14:textId="77777777" w:rsidTr="00D82B32">
        <w:trPr>
          <w:trHeight w:val="461"/>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195950"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842AF8" w14:textId="08E49FCB" w:rsidR="004B726D" w:rsidRPr="003A2015" w:rsidRDefault="004B726D" w:rsidP="003A2015">
            <w:pPr>
              <w:spacing w:line="360" w:lineRule="auto"/>
              <w:rPr>
                <w:rFonts w:ascii="Arial" w:hAnsi="Arial" w:cs="Arial"/>
                <w:color w:val="000000"/>
                <w:sz w:val="24"/>
                <w:szCs w:val="24"/>
                <w:lang w:val="en-US"/>
              </w:rPr>
            </w:pPr>
            <w:r w:rsidRPr="003A2015">
              <w:rPr>
                <w:rFonts w:ascii="Arial" w:hAnsi="Arial" w:cs="Arial"/>
                <w:color w:val="000000"/>
                <w:sz w:val="24"/>
                <w:szCs w:val="24"/>
                <w:lang w:val="en-US"/>
              </w:rPr>
              <w:t>CN_06_09_</w:t>
            </w:r>
            <w:r w:rsidR="00DB3DE0" w:rsidRPr="003A2015">
              <w:rPr>
                <w:rFonts w:ascii="Arial" w:hAnsi="Arial" w:cs="Arial"/>
                <w:color w:val="000000"/>
                <w:sz w:val="24"/>
                <w:szCs w:val="24"/>
                <w:lang w:val="en-US"/>
              </w:rPr>
              <w:t xml:space="preserve"> </w:t>
            </w:r>
            <w:r w:rsidR="00247C3E">
              <w:rPr>
                <w:rFonts w:ascii="Arial" w:hAnsi="Arial" w:cs="Arial"/>
                <w:color w:val="000000"/>
                <w:sz w:val="24"/>
                <w:szCs w:val="24"/>
                <w:lang w:val="en-US"/>
              </w:rPr>
              <w:t>REC210</w:t>
            </w:r>
            <w:r w:rsidRPr="003A2015">
              <w:rPr>
                <w:rFonts w:ascii="Arial" w:hAnsi="Arial" w:cs="Arial"/>
                <w:color w:val="FFFFFF" w:themeColor="background1"/>
                <w:sz w:val="24"/>
                <w:szCs w:val="24"/>
                <w:lang w:val="en-US"/>
              </w:rPr>
              <w:t>_06_09_CO_REC20</w:t>
            </w:r>
          </w:p>
        </w:tc>
      </w:tr>
      <w:tr w:rsidR="004B726D" w:rsidRPr="003A2015" w14:paraId="656B9323" w14:textId="77777777" w:rsidTr="00D82B32">
        <w:trPr>
          <w:trHeight w:val="922"/>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D649C"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39A494" w14:textId="4ACBB600" w:rsidR="004B726D" w:rsidRPr="003A2015" w:rsidRDefault="004B726D" w:rsidP="005D028B">
            <w:pPr>
              <w:spacing w:line="360" w:lineRule="auto"/>
              <w:rPr>
                <w:rFonts w:ascii="Arial" w:hAnsi="Arial" w:cs="Arial"/>
                <w:color w:val="000000"/>
                <w:sz w:val="24"/>
                <w:szCs w:val="24"/>
              </w:rPr>
            </w:pPr>
            <w:r w:rsidRPr="003A2015">
              <w:rPr>
                <w:rFonts w:ascii="Arial" w:hAnsi="Arial" w:cs="Arial"/>
                <w:color w:val="000000"/>
                <w:sz w:val="24"/>
                <w:szCs w:val="24"/>
              </w:rPr>
              <w:t xml:space="preserve">Refuerza tu aprendizaje: </w:t>
            </w:r>
            <w:r w:rsidR="005D028B">
              <w:rPr>
                <w:rFonts w:ascii="Arial" w:hAnsi="Arial" w:cs="Arial"/>
                <w:color w:val="000000"/>
                <w:sz w:val="24"/>
                <w:szCs w:val="24"/>
              </w:rPr>
              <w:t>L</w:t>
            </w:r>
            <w:r w:rsidR="005D028B" w:rsidRPr="003A2015">
              <w:rPr>
                <w:rFonts w:ascii="Arial" w:hAnsi="Arial" w:cs="Arial"/>
                <w:color w:val="000000"/>
                <w:sz w:val="24"/>
                <w:szCs w:val="24"/>
              </w:rPr>
              <w:t xml:space="preserve">os </w:t>
            </w:r>
            <w:r w:rsidR="004749B4" w:rsidRPr="003A2015">
              <w:rPr>
                <w:rFonts w:ascii="Arial" w:hAnsi="Arial" w:cs="Arial"/>
                <w:color w:val="000000"/>
                <w:sz w:val="24"/>
                <w:szCs w:val="24"/>
              </w:rPr>
              <w:t>métodos de separación de mezclas</w:t>
            </w:r>
            <w:r w:rsidR="00C671C9">
              <w:rPr>
                <w:rFonts w:ascii="Arial" w:hAnsi="Arial" w:cs="Arial"/>
                <w:color w:val="000000"/>
                <w:sz w:val="24"/>
                <w:szCs w:val="24"/>
              </w:rPr>
              <w:t xml:space="preserve"> </w:t>
            </w:r>
          </w:p>
        </w:tc>
      </w:tr>
      <w:tr w:rsidR="004B726D" w:rsidRPr="003A2015" w14:paraId="72E9F6B6" w14:textId="77777777" w:rsidTr="00D82B32">
        <w:trPr>
          <w:trHeight w:val="461"/>
        </w:trPr>
        <w:tc>
          <w:tcPr>
            <w:tcW w:w="2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F88998" w14:textId="77777777" w:rsidR="004B726D" w:rsidRPr="003A2015" w:rsidRDefault="004B726D"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64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36AED" w14:textId="003F2128" w:rsidR="004B726D" w:rsidRPr="003A2015" w:rsidRDefault="004B726D"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Actividades sobre </w:t>
            </w:r>
            <w:r w:rsidR="004749B4" w:rsidRPr="003A2015">
              <w:rPr>
                <w:rFonts w:ascii="Arial" w:hAnsi="Arial" w:cs="Arial"/>
                <w:color w:val="000000"/>
                <w:sz w:val="24"/>
                <w:szCs w:val="24"/>
              </w:rPr>
              <w:t>los métodos de separación de mezclas</w:t>
            </w:r>
          </w:p>
        </w:tc>
      </w:tr>
    </w:tbl>
    <w:p w14:paraId="61F288E7" w14:textId="77777777" w:rsidR="004749B4" w:rsidRPr="003A2015" w:rsidRDefault="004749B4" w:rsidP="003A2015">
      <w:pPr>
        <w:shd w:val="clear" w:color="auto" w:fill="FFFFFF"/>
        <w:spacing w:line="360" w:lineRule="auto"/>
        <w:rPr>
          <w:rFonts w:ascii="Arial" w:hAnsi="Arial" w:cs="Arial"/>
          <w:b/>
        </w:rPr>
      </w:pPr>
    </w:p>
    <w:p w14:paraId="2C25EEFB" w14:textId="6B506811" w:rsidR="00DB3DE0" w:rsidRPr="003A2015" w:rsidRDefault="00DB3DE0" w:rsidP="003A2015">
      <w:pPr>
        <w:shd w:val="clear" w:color="auto" w:fill="FFFFFF"/>
        <w:spacing w:before="100" w:beforeAutospacing="1" w:after="100" w:afterAutospacing="1" w:line="360" w:lineRule="auto"/>
        <w:rPr>
          <w:rFonts w:ascii="Arial" w:eastAsia="Times New Roman" w:hAnsi="Arial" w:cs="Arial"/>
          <w:lang w:val="es-ES" w:eastAsia="es-CO"/>
        </w:rPr>
      </w:pPr>
      <w:r w:rsidRPr="003A2015">
        <w:rPr>
          <w:rFonts w:ascii="Arial" w:hAnsi="Arial" w:cs="Arial"/>
          <w:highlight w:val="yellow"/>
        </w:rPr>
        <w:t>[SECCIÓN 1]</w:t>
      </w:r>
      <w:r w:rsidRPr="003A2015">
        <w:rPr>
          <w:rFonts w:ascii="Arial" w:hAnsi="Arial" w:cs="Arial"/>
          <w:b/>
        </w:rPr>
        <w:t xml:space="preserve"> </w:t>
      </w:r>
      <w:r w:rsidR="00FE4428">
        <w:rPr>
          <w:rFonts w:ascii="Arial" w:hAnsi="Arial" w:cs="Arial"/>
          <w:b/>
        </w:rPr>
        <w:t>4</w:t>
      </w:r>
      <w:r w:rsidRPr="003A2015">
        <w:rPr>
          <w:rFonts w:ascii="Arial" w:hAnsi="Arial" w:cs="Arial"/>
          <w:b/>
        </w:rPr>
        <w:t xml:space="preserve">. </w:t>
      </w:r>
      <w:r w:rsidRPr="003A2015">
        <w:rPr>
          <w:rFonts w:ascii="Arial" w:eastAsia="Times New Roman" w:hAnsi="Arial" w:cs="Arial"/>
          <w:b/>
          <w:lang w:val="es-ES" w:eastAsia="es-CO"/>
        </w:rPr>
        <w:t>Competencias</w:t>
      </w:r>
    </w:p>
    <w:p w14:paraId="63256361" w14:textId="5C615953" w:rsidR="00DB3DE0" w:rsidRPr="003A2015" w:rsidRDefault="00DB3DE0" w:rsidP="003A2015">
      <w:pPr>
        <w:shd w:val="clear" w:color="auto" w:fill="FFFFFF"/>
        <w:spacing w:before="100" w:beforeAutospacing="1" w:after="100" w:afterAutospacing="1" w:line="360" w:lineRule="auto"/>
        <w:rPr>
          <w:rFonts w:ascii="Arial" w:hAnsi="Arial" w:cs="Arial"/>
          <w:b/>
          <w:lang w:val="es-ES"/>
        </w:rPr>
      </w:pPr>
      <w:r w:rsidRPr="003A2015">
        <w:rPr>
          <w:rFonts w:ascii="Arial" w:eastAsia="Times New Roman" w:hAnsi="Arial" w:cs="Arial"/>
          <w:lang w:val="es-ES" w:eastAsia="es-CO"/>
        </w:rPr>
        <w:lastRenderedPageBreak/>
        <w:t>A continuación encontrarás una serie de ejercicios para que pongas a prueba lo aprendido.</w:t>
      </w:r>
      <w:r w:rsidRPr="003A2015">
        <w:rPr>
          <w:rFonts w:ascii="Arial" w:hAnsi="Arial" w:cs="Arial"/>
          <w:b/>
          <w:lang w:val="es-ES"/>
        </w:rPr>
        <w:tab/>
        <w:t xml:space="preserve"> </w:t>
      </w:r>
    </w:p>
    <w:tbl>
      <w:tblPr>
        <w:tblStyle w:val="Tablaconcuadrcula3"/>
        <w:tblW w:w="0" w:type="auto"/>
        <w:tblLook w:val="04A0" w:firstRow="1" w:lastRow="0" w:firstColumn="1" w:lastColumn="0" w:noHBand="0" w:noVBand="1"/>
      </w:tblPr>
      <w:tblGrid>
        <w:gridCol w:w="2758"/>
        <w:gridCol w:w="6296"/>
      </w:tblGrid>
      <w:tr w:rsidR="006910CE" w:rsidRPr="003A2015" w14:paraId="2A9DCC52" w14:textId="77777777" w:rsidTr="00250E11">
        <w:trPr>
          <w:trHeight w:val="372"/>
        </w:trPr>
        <w:tc>
          <w:tcPr>
            <w:tcW w:w="14060" w:type="dxa"/>
            <w:gridSpan w:val="2"/>
            <w:shd w:val="clear" w:color="auto" w:fill="000000" w:themeFill="text1"/>
          </w:tcPr>
          <w:p w14:paraId="2683D562" w14:textId="77777777" w:rsidR="006910CE" w:rsidRPr="003A2015" w:rsidRDefault="006910C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910CE" w:rsidRPr="003A2015" w14:paraId="63B8264C" w14:textId="77777777" w:rsidTr="00250E11">
        <w:trPr>
          <w:trHeight w:val="372"/>
        </w:trPr>
        <w:tc>
          <w:tcPr>
            <w:tcW w:w="3919" w:type="dxa"/>
          </w:tcPr>
          <w:p w14:paraId="02B436B7"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140" w:type="dxa"/>
          </w:tcPr>
          <w:p w14:paraId="56A3C48D" w14:textId="45321CF2" w:rsidR="006910CE" w:rsidRPr="003A2015" w:rsidRDefault="006910C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REC22</w:t>
            </w:r>
            <w:r w:rsidRPr="003A2015">
              <w:rPr>
                <w:rFonts w:ascii="Arial" w:hAnsi="Arial" w:cs="Arial"/>
                <w:color w:val="000000"/>
                <w:sz w:val="24"/>
                <w:szCs w:val="24"/>
              </w:rPr>
              <w:t>0</w:t>
            </w:r>
          </w:p>
        </w:tc>
      </w:tr>
      <w:tr w:rsidR="006910CE" w:rsidRPr="003A2015" w14:paraId="744AFB9F" w14:textId="77777777" w:rsidTr="00250E11">
        <w:trPr>
          <w:trHeight w:val="744"/>
        </w:trPr>
        <w:tc>
          <w:tcPr>
            <w:tcW w:w="3919" w:type="dxa"/>
          </w:tcPr>
          <w:p w14:paraId="2AA2109F"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140" w:type="dxa"/>
          </w:tcPr>
          <w:p w14:paraId="26646387"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 ejercitación y competencias/practica</w:t>
            </w:r>
          </w:p>
        </w:tc>
      </w:tr>
      <w:tr w:rsidR="006910CE" w:rsidRPr="003A2015" w14:paraId="5485EAF5" w14:textId="77777777" w:rsidTr="00250E11">
        <w:trPr>
          <w:trHeight w:val="1489"/>
        </w:trPr>
        <w:tc>
          <w:tcPr>
            <w:tcW w:w="3919" w:type="dxa"/>
          </w:tcPr>
          <w:p w14:paraId="7BA3EAD5"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140" w:type="dxa"/>
          </w:tcPr>
          <w:p w14:paraId="5A74F91E" w14:textId="46F55AE4"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6910CE" w:rsidRPr="003A2015" w14:paraId="7A8F175E" w14:textId="77777777" w:rsidTr="00250E11">
        <w:trPr>
          <w:trHeight w:val="744"/>
        </w:trPr>
        <w:tc>
          <w:tcPr>
            <w:tcW w:w="3919" w:type="dxa"/>
          </w:tcPr>
          <w:p w14:paraId="3093AAE5"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0140" w:type="dxa"/>
          </w:tcPr>
          <w:p w14:paraId="2C0FF0A1" w14:textId="1A9E4E29"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Competencias: identificación de las propiedades de la materia</w:t>
            </w:r>
          </w:p>
        </w:tc>
      </w:tr>
      <w:tr w:rsidR="006910CE" w:rsidRPr="003A2015" w14:paraId="24DE4BD0" w14:textId="77777777" w:rsidTr="00250E11">
        <w:trPr>
          <w:trHeight w:val="1116"/>
        </w:trPr>
        <w:tc>
          <w:tcPr>
            <w:tcW w:w="3919" w:type="dxa"/>
          </w:tcPr>
          <w:p w14:paraId="5E806AE8"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140" w:type="dxa"/>
          </w:tcPr>
          <w:p w14:paraId="7F922690" w14:textId="0411EFC0" w:rsidR="006910CE" w:rsidRPr="003A2015" w:rsidRDefault="006910CE" w:rsidP="005D028B">
            <w:pPr>
              <w:spacing w:line="360" w:lineRule="auto"/>
              <w:rPr>
                <w:rFonts w:ascii="Arial" w:hAnsi="Arial" w:cs="Arial"/>
                <w:color w:val="000000"/>
                <w:sz w:val="24"/>
                <w:szCs w:val="24"/>
              </w:rPr>
            </w:pPr>
            <w:r w:rsidRPr="003A2015">
              <w:rPr>
                <w:rFonts w:ascii="Arial" w:hAnsi="Arial" w:cs="Arial"/>
                <w:color w:val="000000"/>
                <w:sz w:val="24"/>
                <w:szCs w:val="24"/>
              </w:rPr>
              <w:t>Actividad que propone desarrollar destrezas para aprender a identificar cuáles son</w:t>
            </w:r>
            <w:r w:rsidR="00C671C9">
              <w:rPr>
                <w:rFonts w:ascii="Arial" w:hAnsi="Arial" w:cs="Arial"/>
                <w:color w:val="000000"/>
                <w:sz w:val="24"/>
                <w:szCs w:val="24"/>
              </w:rPr>
              <w:t xml:space="preserve"> </w:t>
            </w:r>
            <w:r w:rsidRPr="003A2015">
              <w:rPr>
                <w:rFonts w:ascii="Arial" w:hAnsi="Arial" w:cs="Arial"/>
                <w:color w:val="000000"/>
                <w:sz w:val="24"/>
                <w:szCs w:val="24"/>
              </w:rPr>
              <w:t>las propiedades</w:t>
            </w:r>
            <w:r w:rsidR="008A1077" w:rsidRPr="003A2015">
              <w:rPr>
                <w:rFonts w:ascii="Arial" w:hAnsi="Arial" w:cs="Arial"/>
                <w:color w:val="000000"/>
                <w:sz w:val="24"/>
                <w:szCs w:val="24"/>
              </w:rPr>
              <w:t xml:space="preserve"> según el estado de la </w:t>
            </w:r>
            <w:r w:rsidR="005D028B" w:rsidRPr="003A2015">
              <w:rPr>
                <w:rFonts w:ascii="Arial" w:hAnsi="Arial" w:cs="Arial"/>
                <w:color w:val="000000"/>
                <w:sz w:val="24"/>
                <w:szCs w:val="24"/>
              </w:rPr>
              <w:t>materi</w:t>
            </w:r>
            <w:r w:rsidR="005D028B">
              <w:rPr>
                <w:rFonts w:ascii="Arial" w:hAnsi="Arial" w:cs="Arial"/>
                <w:color w:val="000000"/>
                <w:sz w:val="24"/>
                <w:szCs w:val="24"/>
              </w:rPr>
              <w:t>a</w:t>
            </w:r>
          </w:p>
        </w:tc>
      </w:tr>
    </w:tbl>
    <w:p w14:paraId="7DF75AC9" w14:textId="77777777" w:rsidR="006910CE" w:rsidRPr="003A2015" w:rsidRDefault="006910CE" w:rsidP="003A2015">
      <w:pPr>
        <w:shd w:val="clear" w:color="auto" w:fill="FFFFFF"/>
        <w:spacing w:line="360" w:lineRule="auto"/>
        <w:rPr>
          <w:rFonts w:ascii="Arial" w:hAnsi="Arial" w:cs="Arial"/>
          <w:b/>
        </w:rPr>
      </w:pPr>
    </w:p>
    <w:tbl>
      <w:tblPr>
        <w:tblStyle w:val="Tablaconcuadrcula3"/>
        <w:tblpPr w:leftFromText="141" w:rightFromText="141" w:vertAnchor="text" w:horzAnchor="margin" w:tblpY="1"/>
        <w:tblW w:w="0" w:type="auto"/>
        <w:tblLook w:val="04A0" w:firstRow="1" w:lastRow="0" w:firstColumn="1" w:lastColumn="0" w:noHBand="0" w:noVBand="1"/>
      </w:tblPr>
      <w:tblGrid>
        <w:gridCol w:w="1676"/>
        <w:gridCol w:w="7378"/>
      </w:tblGrid>
      <w:tr w:rsidR="006910CE" w:rsidRPr="003A2015" w14:paraId="30FC4878" w14:textId="77777777" w:rsidTr="00DB3DE0">
        <w:trPr>
          <w:trHeight w:val="700"/>
        </w:trPr>
        <w:tc>
          <w:tcPr>
            <w:tcW w:w="14114" w:type="dxa"/>
            <w:gridSpan w:val="2"/>
            <w:shd w:val="clear" w:color="auto" w:fill="000000" w:themeFill="text1"/>
          </w:tcPr>
          <w:p w14:paraId="2E6D44FC" w14:textId="77777777" w:rsidR="006910CE" w:rsidRPr="003A2015" w:rsidRDefault="006910CE"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6910CE" w:rsidRPr="003A2015" w14:paraId="1ACFE268" w14:textId="77777777" w:rsidTr="006021DF">
        <w:trPr>
          <w:trHeight w:val="347"/>
        </w:trPr>
        <w:tc>
          <w:tcPr>
            <w:tcW w:w="3934" w:type="dxa"/>
          </w:tcPr>
          <w:p w14:paraId="59750406"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0179" w:type="dxa"/>
          </w:tcPr>
          <w:p w14:paraId="7928519D" w14:textId="7CEBC770" w:rsidR="006910CE" w:rsidRPr="003A2015" w:rsidRDefault="006910CE"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3</w:t>
            </w:r>
            <w:r w:rsidRPr="003A2015">
              <w:rPr>
                <w:rFonts w:ascii="Arial" w:hAnsi="Arial" w:cs="Arial"/>
                <w:color w:val="000000"/>
                <w:sz w:val="24"/>
                <w:szCs w:val="24"/>
              </w:rPr>
              <w:t>0</w:t>
            </w:r>
            <w:r w:rsidR="00A85C94" w:rsidRPr="003A2015">
              <w:rPr>
                <w:rFonts w:ascii="Arial" w:hAnsi="Arial" w:cs="Arial"/>
                <w:color w:val="000000"/>
                <w:sz w:val="24"/>
                <w:szCs w:val="24"/>
              </w:rPr>
              <w:t xml:space="preserve"> </w:t>
            </w:r>
            <w:r w:rsidR="00A85C94" w:rsidRPr="003A2015">
              <w:rPr>
                <w:rFonts w:ascii="Arial" w:hAnsi="Arial" w:cs="Arial"/>
                <w:color w:val="000000"/>
                <w:sz w:val="24"/>
                <w:szCs w:val="24"/>
                <w:highlight w:val="green"/>
              </w:rPr>
              <w:t>(pendiente de nuevos formatos)</w:t>
            </w:r>
            <w:r w:rsidR="00A85C94" w:rsidRPr="003A2015">
              <w:rPr>
                <w:rFonts w:ascii="Arial" w:hAnsi="Arial" w:cs="Arial"/>
                <w:color w:val="000000"/>
                <w:sz w:val="24"/>
                <w:szCs w:val="24"/>
              </w:rPr>
              <w:t xml:space="preserve"> </w:t>
            </w:r>
          </w:p>
        </w:tc>
      </w:tr>
      <w:tr w:rsidR="006910CE" w:rsidRPr="003A2015" w14:paraId="5AA7826C" w14:textId="77777777" w:rsidTr="006021DF">
        <w:trPr>
          <w:trHeight w:val="694"/>
        </w:trPr>
        <w:tc>
          <w:tcPr>
            <w:tcW w:w="3934" w:type="dxa"/>
          </w:tcPr>
          <w:p w14:paraId="342D78B0"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0179" w:type="dxa"/>
          </w:tcPr>
          <w:p w14:paraId="4F7BC7A9" w14:textId="1D5BD849"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propiedades / ejercitación y competencias/practica </w:t>
            </w:r>
          </w:p>
        </w:tc>
      </w:tr>
      <w:tr w:rsidR="006910CE" w:rsidRPr="003A2015" w14:paraId="1B60105A" w14:textId="77777777" w:rsidTr="006021DF">
        <w:trPr>
          <w:trHeight w:val="1388"/>
        </w:trPr>
        <w:tc>
          <w:tcPr>
            <w:tcW w:w="3934" w:type="dxa"/>
          </w:tcPr>
          <w:p w14:paraId="674355E1" w14:textId="77777777" w:rsidR="006910CE" w:rsidRPr="003A2015" w:rsidRDefault="006910CE"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0179" w:type="dxa"/>
          </w:tcPr>
          <w:p w14:paraId="4E53BD27" w14:textId="5B0F1161" w:rsidR="006910CE" w:rsidRPr="003A2015" w:rsidRDefault="00A85C94" w:rsidP="003A2015">
            <w:pPr>
              <w:spacing w:line="360" w:lineRule="auto"/>
              <w:rPr>
                <w:rFonts w:ascii="Arial" w:hAnsi="Arial" w:cs="Arial"/>
                <w:color w:val="000000"/>
                <w:sz w:val="24"/>
                <w:szCs w:val="24"/>
              </w:rPr>
            </w:pPr>
            <w:r w:rsidRPr="003A2015">
              <w:rPr>
                <w:rFonts w:ascii="Arial" w:hAnsi="Arial" w:cs="Arial"/>
                <w:color w:val="000000"/>
                <w:sz w:val="24"/>
                <w:szCs w:val="24"/>
                <w:highlight w:val="green"/>
              </w:rPr>
              <w:t>(Pendiente de nuevos formatos para reformar…)</w:t>
            </w:r>
          </w:p>
          <w:p w14:paraId="1D2A0140" w14:textId="7489D124" w:rsidR="006021DF" w:rsidRPr="003A2015" w:rsidRDefault="006021DF" w:rsidP="003A2015">
            <w:pPr>
              <w:spacing w:line="360" w:lineRule="auto"/>
              <w:rPr>
                <w:rFonts w:ascii="Arial" w:hAnsi="Arial" w:cs="Arial"/>
                <w:color w:val="000000"/>
                <w:sz w:val="24"/>
                <w:szCs w:val="24"/>
              </w:rPr>
            </w:pPr>
            <w:r w:rsidRPr="003A2015">
              <w:rPr>
                <w:rFonts w:ascii="Arial" w:hAnsi="Arial" w:cs="Arial"/>
                <w:noProof/>
                <w:color w:val="000000"/>
                <w:lang w:val="es-ES" w:eastAsia="es-ES"/>
              </w:rPr>
              <w:drawing>
                <wp:inline distT="0" distB="0" distL="0" distR="0" wp14:anchorId="2F9B3D5A" wp14:editId="3ED5214C">
                  <wp:extent cx="4291481" cy="1912620"/>
                  <wp:effectExtent l="0" t="0" r="0" b="0"/>
                  <wp:docPr id="14" name="Imagen 14"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ANDRES\Desktop\imagen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2524" cy="1917542"/>
                          </a:xfrm>
                          <a:prstGeom prst="rect">
                            <a:avLst/>
                          </a:prstGeom>
                          <a:noFill/>
                          <a:ln>
                            <a:noFill/>
                          </a:ln>
                        </pic:spPr>
                      </pic:pic>
                    </a:graphicData>
                  </a:graphic>
                </wp:inline>
              </w:drawing>
            </w:r>
          </w:p>
          <w:p w14:paraId="1D42811E" w14:textId="0D6B156C" w:rsidR="006021DF" w:rsidRPr="003A2015" w:rsidRDefault="00FE6E6A" w:rsidP="003A2015">
            <w:pPr>
              <w:spacing w:line="360" w:lineRule="auto"/>
              <w:rPr>
                <w:rFonts w:ascii="Arial" w:hAnsi="Arial" w:cs="Arial"/>
                <w:color w:val="000000"/>
                <w:sz w:val="24"/>
                <w:szCs w:val="24"/>
              </w:rPr>
            </w:pPr>
            <w:r w:rsidRPr="003A2015">
              <w:rPr>
                <w:rFonts w:ascii="Arial" w:hAnsi="Arial" w:cs="Arial"/>
                <w:noProof/>
                <w:color w:val="000000"/>
                <w:lang w:val="es-ES" w:eastAsia="es-ES"/>
              </w:rPr>
              <w:lastRenderedPageBreak/>
              <w:drawing>
                <wp:inline distT="0" distB="0" distL="0" distR="0" wp14:anchorId="786FC7ED" wp14:editId="64202F62">
                  <wp:extent cx="4521200" cy="2416862"/>
                  <wp:effectExtent l="0" t="0" r="0" b="2540"/>
                  <wp:docPr id="18" name="Imagen 18"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ANDRES\Desktop\imagen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5361" cy="2424432"/>
                          </a:xfrm>
                          <a:prstGeom prst="rect">
                            <a:avLst/>
                          </a:prstGeom>
                          <a:noFill/>
                          <a:ln>
                            <a:noFill/>
                          </a:ln>
                        </pic:spPr>
                      </pic:pic>
                    </a:graphicData>
                  </a:graphic>
                </wp:inline>
              </w:drawing>
            </w:r>
          </w:p>
        </w:tc>
      </w:tr>
      <w:tr w:rsidR="006910CE" w:rsidRPr="003A2015" w14:paraId="42109B1C" w14:textId="77777777" w:rsidTr="006021DF">
        <w:trPr>
          <w:trHeight w:val="694"/>
        </w:trPr>
        <w:tc>
          <w:tcPr>
            <w:tcW w:w="3934" w:type="dxa"/>
          </w:tcPr>
          <w:p w14:paraId="4F6005DD"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0179" w:type="dxa"/>
          </w:tcPr>
          <w:p w14:paraId="31CDDFD4" w14:textId="565CE86F"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Competencias: estudio de los c</w:t>
            </w:r>
            <w:r w:rsidR="008A1077" w:rsidRPr="003A2015">
              <w:rPr>
                <w:rFonts w:ascii="Arial" w:hAnsi="Arial" w:cs="Arial"/>
                <w:color w:val="000000"/>
                <w:sz w:val="24"/>
                <w:szCs w:val="24"/>
              </w:rPr>
              <w:t>ambios de estado de la materia</w:t>
            </w:r>
            <w:r w:rsidRPr="003A2015">
              <w:rPr>
                <w:rFonts w:ascii="Arial" w:hAnsi="Arial" w:cs="Arial"/>
                <w:color w:val="000000"/>
                <w:sz w:val="24"/>
                <w:szCs w:val="24"/>
              </w:rPr>
              <w:t xml:space="preserve"> </w:t>
            </w:r>
          </w:p>
        </w:tc>
      </w:tr>
      <w:tr w:rsidR="006910CE" w:rsidRPr="003A2015" w14:paraId="21A04AA1" w14:textId="77777777" w:rsidTr="006021DF">
        <w:trPr>
          <w:trHeight w:val="1041"/>
        </w:trPr>
        <w:tc>
          <w:tcPr>
            <w:tcW w:w="3934" w:type="dxa"/>
          </w:tcPr>
          <w:p w14:paraId="121B6BDF" w14:textId="77777777" w:rsidR="006910CE" w:rsidRPr="003A2015" w:rsidRDefault="006910CE"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0179" w:type="dxa"/>
          </w:tcPr>
          <w:p w14:paraId="410616AA" w14:textId="05F582BD" w:rsidR="006910CE" w:rsidRPr="003A2015" w:rsidRDefault="006910CE"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observar y comprender los cambios de est</w:t>
            </w:r>
            <w:r w:rsidR="00333BFB" w:rsidRPr="003A2015">
              <w:rPr>
                <w:rFonts w:ascii="Arial" w:hAnsi="Arial" w:cs="Arial"/>
                <w:color w:val="000000"/>
                <w:sz w:val="24"/>
                <w:szCs w:val="24"/>
              </w:rPr>
              <w:t>ado entre sólido, líquido y gas</w:t>
            </w:r>
            <w:r w:rsidR="00C671C9">
              <w:rPr>
                <w:rFonts w:ascii="Arial" w:hAnsi="Arial" w:cs="Arial"/>
                <w:color w:val="000000"/>
                <w:sz w:val="24"/>
                <w:szCs w:val="24"/>
              </w:rPr>
              <w:t xml:space="preserve"> </w:t>
            </w:r>
          </w:p>
        </w:tc>
      </w:tr>
    </w:tbl>
    <w:p w14:paraId="6D3851A5" w14:textId="77777777" w:rsidR="00FE6E6A" w:rsidRPr="003A2015" w:rsidRDefault="00FE6E6A" w:rsidP="003A2015">
      <w:pPr>
        <w:shd w:val="clear" w:color="auto" w:fill="FFFFFF"/>
        <w:spacing w:line="360" w:lineRule="auto"/>
        <w:rPr>
          <w:rFonts w:ascii="Arial" w:hAnsi="Arial" w:cs="Arial"/>
          <w:b/>
        </w:rPr>
      </w:pPr>
    </w:p>
    <w:p w14:paraId="16C8F6CC" w14:textId="77777777" w:rsidR="00FE6E6A" w:rsidRPr="003A2015" w:rsidRDefault="00FE6E6A" w:rsidP="003A2015">
      <w:pPr>
        <w:shd w:val="clear" w:color="auto" w:fill="FFFFFF"/>
        <w:spacing w:line="360" w:lineRule="auto"/>
        <w:rPr>
          <w:rFonts w:ascii="Arial" w:hAnsi="Arial" w:cs="Arial"/>
          <w:b/>
        </w:rPr>
      </w:pPr>
    </w:p>
    <w:tbl>
      <w:tblPr>
        <w:tblStyle w:val="Tablaconcuadrcula3"/>
        <w:tblW w:w="0" w:type="auto"/>
        <w:tblLook w:val="04A0" w:firstRow="1" w:lastRow="0" w:firstColumn="1" w:lastColumn="0" w:noHBand="0" w:noVBand="1"/>
      </w:tblPr>
      <w:tblGrid>
        <w:gridCol w:w="1682"/>
        <w:gridCol w:w="7372"/>
      </w:tblGrid>
      <w:tr w:rsidR="00250E11" w:rsidRPr="003A2015" w14:paraId="6EF17591" w14:textId="77777777" w:rsidTr="00FE6E6A">
        <w:trPr>
          <w:trHeight w:val="333"/>
        </w:trPr>
        <w:tc>
          <w:tcPr>
            <w:tcW w:w="14529" w:type="dxa"/>
            <w:gridSpan w:val="2"/>
            <w:shd w:val="clear" w:color="auto" w:fill="000000" w:themeFill="text1"/>
          </w:tcPr>
          <w:p w14:paraId="5494E3BC" w14:textId="77777777" w:rsidR="00250E11" w:rsidRPr="003A2015" w:rsidRDefault="00250E1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250E11" w:rsidRPr="003A2015" w14:paraId="256840AD" w14:textId="77777777" w:rsidTr="00FE6E6A">
        <w:trPr>
          <w:trHeight w:val="333"/>
        </w:trPr>
        <w:tc>
          <w:tcPr>
            <w:tcW w:w="2629" w:type="dxa"/>
          </w:tcPr>
          <w:p w14:paraId="40382673"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899" w:type="dxa"/>
          </w:tcPr>
          <w:p w14:paraId="4527DD79" w14:textId="7FE62D24" w:rsidR="00250E11" w:rsidRPr="003A2015" w:rsidRDefault="00250E11"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4</w:t>
            </w:r>
            <w:r w:rsidRPr="003A2015">
              <w:rPr>
                <w:rFonts w:ascii="Arial" w:hAnsi="Arial" w:cs="Arial"/>
                <w:color w:val="000000"/>
                <w:sz w:val="24"/>
                <w:szCs w:val="24"/>
              </w:rPr>
              <w:t>0</w:t>
            </w:r>
          </w:p>
        </w:tc>
      </w:tr>
      <w:tr w:rsidR="00250E11" w:rsidRPr="003A2015" w14:paraId="15B4B86F" w14:textId="77777777" w:rsidTr="00FE6E6A">
        <w:trPr>
          <w:trHeight w:val="667"/>
        </w:trPr>
        <w:tc>
          <w:tcPr>
            <w:tcW w:w="2629" w:type="dxa"/>
          </w:tcPr>
          <w:p w14:paraId="2B85FEE5" w14:textId="77777777" w:rsidR="00250E11" w:rsidRPr="003A2015" w:rsidRDefault="00250E11"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899" w:type="dxa"/>
          </w:tcPr>
          <w:p w14:paraId="4E906D0F" w14:textId="2CD95135" w:rsidR="00250E11" w:rsidRPr="003A2015" w:rsidRDefault="00250E11"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propiedades / ejercitación y competencias/</w:t>
            </w:r>
            <w:r w:rsidR="006021DF" w:rsidRPr="003A2015">
              <w:rPr>
                <w:rFonts w:ascii="Arial" w:hAnsi="Arial" w:cs="Arial"/>
                <w:sz w:val="24"/>
                <w:szCs w:val="24"/>
              </w:rPr>
              <w:t xml:space="preserve"> practica</w:t>
            </w:r>
          </w:p>
        </w:tc>
      </w:tr>
      <w:tr w:rsidR="00250E11" w:rsidRPr="003A2015" w14:paraId="676E37AC" w14:textId="77777777" w:rsidTr="00C11342">
        <w:trPr>
          <w:trHeight w:val="4778"/>
        </w:trPr>
        <w:tc>
          <w:tcPr>
            <w:tcW w:w="2629" w:type="dxa"/>
          </w:tcPr>
          <w:p w14:paraId="511447F3" w14:textId="77777777" w:rsidR="00250E11" w:rsidRPr="003A2015" w:rsidRDefault="00250E11" w:rsidP="003A2015">
            <w:pPr>
              <w:spacing w:line="360" w:lineRule="auto"/>
              <w:rPr>
                <w:rFonts w:ascii="Arial" w:hAnsi="Arial" w:cs="Arial"/>
                <w:color w:val="000000"/>
                <w:sz w:val="24"/>
                <w:szCs w:val="24"/>
              </w:rPr>
            </w:pPr>
            <w:r w:rsidRPr="003A2015">
              <w:rPr>
                <w:rFonts w:ascii="Arial" w:hAnsi="Arial" w:cs="Arial"/>
                <w:b/>
                <w:color w:val="000000"/>
                <w:sz w:val="24"/>
                <w:szCs w:val="24"/>
              </w:rPr>
              <w:lastRenderedPageBreak/>
              <w:t>Cambio (descripción o capturas de pantallas)</w:t>
            </w:r>
          </w:p>
        </w:tc>
        <w:tc>
          <w:tcPr>
            <w:tcW w:w="11899" w:type="dxa"/>
          </w:tcPr>
          <w:p w14:paraId="19620B91" w14:textId="410143FF" w:rsidR="00250E11" w:rsidRPr="003A2015" w:rsidRDefault="00A85C94" w:rsidP="003A2015">
            <w:pPr>
              <w:spacing w:line="360" w:lineRule="auto"/>
              <w:rPr>
                <w:rFonts w:ascii="Arial" w:hAnsi="Arial" w:cs="Arial"/>
                <w:color w:val="000000"/>
                <w:sz w:val="24"/>
                <w:szCs w:val="24"/>
              </w:rPr>
            </w:pPr>
            <w:r w:rsidRPr="003A2015">
              <w:rPr>
                <w:rFonts w:ascii="Arial" w:hAnsi="Arial" w:cs="Arial"/>
                <w:color w:val="000000"/>
                <w:sz w:val="24"/>
                <w:szCs w:val="24"/>
                <w:highlight w:val="green"/>
              </w:rPr>
              <w:t>(Pendiente de nuevos formatos para reformar…)</w:t>
            </w:r>
          </w:p>
          <w:p w14:paraId="12191603" w14:textId="439F5AC9" w:rsidR="00250E11" w:rsidRPr="003A2015" w:rsidRDefault="00250E11" w:rsidP="003A2015">
            <w:pPr>
              <w:spacing w:line="360" w:lineRule="auto"/>
              <w:rPr>
                <w:rFonts w:ascii="Arial" w:hAnsi="Arial" w:cs="Arial"/>
                <w:color w:val="000000"/>
                <w:sz w:val="24"/>
                <w:szCs w:val="24"/>
              </w:rPr>
            </w:pPr>
            <w:r w:rsidRPr="003A2015">
              <w:rPr>
                <w:rFonts w:ascii="Arial" w:hAnsi="Arial" w:cs="Arial"/>
                <w:b/>
                <w:noProof/>
                <w:lang w:val="es-ES" w:eastAsia="es-ES"/>
              </w:rPr>
              <w:drawing>
                <wp:inline distT="0" distB="0" distL="0" distR="0" wp14:anchorId="15666828" wp14:editId="31466345">
                  <wp:extent cx="4427691" cy="2426956"/>
                  <wp:effectExtent l="0" t="0" r="0" b="0"/>
                  <wp:docPr id="12" name="Imagen 12"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ANDRES\Desktop\imagen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6148" cy="2437073"/>
                          </a:xfrm>
                          <a:prstGeom prst="rect">
                            <a:avLst/>
                          </a:prstGeom>
                          <a:noFill/>
                          <a:ln>
                            <a:noFill/>
                          </a:ln>
                        </pic:spPr>
                      </pic:pic>
                    </a:graphicData>
                  </a:graphic>
                </wp:inline>
              </w:drawing>
            </w:r>
          </w:p>
        </w:tc>
      </w:tr>
      <w:tr w:rsidR="00250E11" w:rsidRPr="003A2015" w14:paraId="206C1E24" w14:textId="77777777" w:rsidTr="00FE6E6A">
        <w:trPr>
          <w:trHeight w:val="333"/>
        </w:trPr>
        <w:tc>
          <w:tcPr>
            <w:tcW w:w="2629" w:type="dxa"/>
          </w:tcPr>
          <w:p w14:paraId="0A5A9F60"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899" w:type="dxa"/>
          </w:tcPr>
          <w:p w14:paraId="51A0C9D7" w14:textId="7D04AB99" w:rsidR="00250E11" w:rsidRPr="003A2015" w:rsidRDefault="00250E11" w:rsidP="003A2015">
            <w:pPr>
              <w:spacing w:line="360" w:lineRule="auto"/>
              <w:rPr>
                <w:rFonts w:ascii="Arial" w:hAnsi="Arial" w:cs="Arial"/>
                <w:color w:val="000000"/>
                <w:sz w:val="24"/>
                <w:szCs w:val="24"/>
              </w:rPr>
            </w:pPr>
            <w:r w:rsidRPr="003A2015">
              <w:rPr>
                <w:rFonts w:ascii="Arial" w:hAnsi="Arial" w:cs="Arial"/>
                <w:color w:val="000000"/>
                <w:sz w:val="24"/>
                <w:szCs w:val="24"/>
              </w:rPr>
              <w:t>Competencias: determinación de la masa, el volumen y la densidad</w:t>
            </w:r>
            <w:r w:rsidR="00C671C9">
              <w:rPr>
                <w:rFonts w:ascii="Arial" w:hAnsi="Arial" w:cs="Arial"/>
                <w:color w:val="000000"/>
                <w:sz w:val="24"/>
                <w:szCs w:val="24"/>
              </w:rPr>
              <w:t xml:space="preserve"> </w:t>
            </w:r>
          </w:p>
        </w:tc>
      </w:tr>
      <w:tr w:rsidR="00250E11" w:rsidRPr="003A2015" w14:paraId="684AD1DD" w14:textId="77777777" w:rsidTr="00FE6E6A">
        <w:trPr>
          <w:trHeight w:val="667"/>
        </w:trPr>
        <w:tc>
          <w:tcPr>
            <w:tcW w:w="2629" w:type="dxa"/>
          </w:tcPr>
          <w:p w14:paraId="6ECD072B" w14:textId="77777777" w:rsidR="00250E11" w:rsidRPr="003A2015" w:rsidRDefault="00250E11"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899" w:type="dxa"/>
          </w:tcPr>
          <w:p w14:paraId="4A98F063" w14:textId="3F2752BF" w:rsidR="00250E11" w:rsidRPr="003A2015" w:rsidRDefault="00250E11" w:rsidP="005D028B">
            <w:pPr>
              <w:spacing w:line="360" w:lineRule="auto"/>
              <w:rPr>
                <w:rFonts w:ascii="Arial" w:hAnsi="Arial" w:cs="Arial"/>
                <w:color w:val="000000"/>
                <w:sz w:val="24"/>
                <w:szCs w:val="24"/>
              </w:rPr>
            </w:pPr>
            <w:r w:rsidRPr="003A2015">
              <w:rPr>
                <w:rFonts w:ascii="Arial" w:hAnsi="Arial" w:cs="Arial"/>
                <w:color w:val="000000"/>
                <w:sz w:val="24"/>
                <w:szCs w:val="24"/>
              </w:rPr>
              <w:t xml:space="preserve">Actividad que propone </w:t>
            </w:r>
            <w:r w:rsidR="00C31A36" w:rsidRPr="003A2015">
              <w:rPr>
                <w:rFonts w:ascii="Arial" w:hAnsi="Arial" w:cs="Arial"/>
                <w:color w:val="000000"/>
                <w:sz w:val="24"/>
                <w:szCs w:val="24"/>
              </w:rPr>
              <w:t xml:space="preserve">un experimento </w:t>
            </w:r>
            <w:r w:rsidR="005D028B">
              <w:rPr>
                <w:rFonts w:ascii="Arial" w:hAnsi="Arial" w:cs="Arial"/>
                <w:color w:val="000000"/>
                <w:sz w:val="24"/>
                <w:szCs w:val="24"/>
              </w:rPr>
              <w:t xml:space="preserve">para </w:t>
            </w:r>
            <w:r w:rsidRPr="003A2015">
              <w:rPr>
                <w:rFonts w:ascii="Arial" w:hAnsi="Arial" w:cs="Arial"/>
                <w:color w:val="000000"/>
                <w:sz w:val="24"/>
                <w:szCs w:val="24"/>
              </w:rPr>
              <w:t xml:space="preserve">desarrollar destrezas </w:t>
            </w:r>
            <w:r w:rsidR="005D028B">
              <w:rPr>
                <w:rFonts w:ascii="Arial" w:hAnsi="Arial" w:cs="Arial"/>
                <w:color w:val="000000"/>
                <w:sz w:val="24"/>
                <w:szCs w:val="24"/>
              </w:rPr>
              <w:t>a fin de</w:t>
            </w:r>
            <w:r w:rsidR="005D028B" w:rsidRPr="003A2015">
              <w:rPr>
                <w:rFonts w:ascii="Arial" w:hAnsi="Arial" w:cs="Arial"/>
                <w:color w:val="000000"/>
                <w:sz w:val="24"/>
                <w:szCs w:val="24"/>
              </w:rPr>
              <w:t xml:space="preserve"> </w:t>
            </w:r>
            <w:r w:rsidRPr="003A2015">
              <w:rPr>
                <w:rFonts w:ascii="Arial" w:hAnsi="Arial" w:cs="Arial"/>
                <w:color w:val="000000"/>
                <w:sz w:val="24"/>
                <w:szCs w:val="24"/>
              </w:rPr>
              <w:t xml:space="preserve">determinar la masa, el volumen y la densidad de diferentes </w:t>
            </w:r>
            <w:r w:rsidR="00DB3DE0" w:rsidRPr="003A2015">
              <w:rPr>
                <w:rFonts w:ascii="Arial" w:hAnsi="Arial" w:cs="Arial"/>
                <w:color w:val="000000"/>
                <w:sz w:val="24"/>
                <w:szCs w:val="24"/>
              </w:rPr>
              <w:t>objetos</w:t>
            </w:r>
          </w:p>
        </w:tc>
      </w:tr>
    </w:tbl>
    <w:p w14:paraId="15FDB479" w14:textId="77777777" w:rsidR="00A85C94" w:rsidRPr="003A2015" w:rsidRDefault="00A85C94" w:rsidP="003A2015">
      <w:pPr>
        <w:shd w:val="clear" w:color="auto" w:fill="FFFFFF"/>
        <w:spacing w:line="360" w:lineRule="auto"/>
        <w:rPr>
          <w:rFonts w:ascii="Arial" w:hAnsi="Arial" w:cs="Arial"/>
          <w:b/>
        </w:rPr>
      </w:pPr>
    </w:p>
    <w:tbl>
      <w:tblPr>
        <w:tblStyle w:val="Tablaconcuadrcula3"/>
        <w:tblW w:w="0" w:type="auto"/>
        <w:tblLook w:val="04A0" w:firstRow="1" w:lastRow="0" w:firstColumn="1" w:lastColumn="0" w:noHBand="0" w:noVBand="1"/>
      </w:tblPr>
      <w:tblGrid>
        <w:gridCol w:w="1679"/>
        <w:gridCol w:w="7375"/>
      </w:tblGrid>
      <w:tr w:rsidR="009528E1" w:rsidRPr="003A2015" w14:paraId="6F8386C9" w14:textId="77777777" w:rsidTr="00FD5A05">
        <w:tc>
          <w:tcPr>
            <w:tcW w:w="14453" w:type="dxa"/>
            <w:gridSpan w:val="2"/>
            <w:shd w:val="clear" w:color="auto" w:fill="000000" w:themeFill="text1"/>
          </w:tcPr>
          <w:p w14:paraId="0DF0F213" w14:textId="77777777" w:rsidR="009528E1" w:rsidRPr="003A2015" w:rsidRDefault="009528E1"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9528E1" w:rsidRPr="003A2015" w14:paraId="2878CFC6" w14:textId="77777777" w:rsidTr="00FD5A05">
        <w:tc>
          <w:tcPr>
            <w:tcW w:w="2461" w:type="dxa"/>
          </w:tcPr>
          <w:p w14:paraId="23D6BC97"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992" w:type="dxa"/>
          </w:tcPr>
          <w:p w14:paraId="000DB22B" w14:textId="1A68D9E3" w:rsidR="009528E1" w:rsidRPr="003A2015" w:rsidRDefault="009528E1"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Pr="003A2015">
              <w:rPr>
                <w:rFonts w:ascii="Arial" w:hAnsi="Arial" w:cs="Arial"/>
                <w:color w:val="000000"/>
                <w:sz w:val="24"/>
                <w:szCs w:val="24"/>
              </w:rPr>
              <w:t>REC2</w:t>
            </w:r>
            <w:r w:rsidR="00247C3E">
              <w:rPr>
                <w:rFonts w:ascii="Arial" w:hAnsi="Arial" w:cs="Arial"/>
                <w:color w:val="000000"/>
                <w:sz w:val="24"/>
                <w:szCs w:val="24"/>
              </w:rPr>
              <w:t>5</w:t>
            </w:r>
            <w:r w:rsidR="00E05BF2" w:rsidRPr="003A2015">
              <w:rPr>
                <w:rFonts w:ascii="Arial" w:hAnsi="Arial" w:cs="Arial"/>
                <w:color w:val="000000"/>
                <w:sz w:val="24"/>
                <w:szCs w:val="24"/>
              </w:rPr>
              <w:t>0</w:t>
            </w:r>
          </w:p>
        </w:tc>
      </w:tr>
      <w:tr w:rsidR="009528E1" w:rsidRPr="003A2015" w14:paraId="7FA9C95F" w14:textId="77777777" w:rsidTr="00FD5A05">
        <w:tc>
          <w:tcPr>
            <w:tcW w:w="2461" w:type="dxa"/>
          </w:tcPr>
          <w:p w14:paraId="3DC7A297" w14:textId="77777777" w:rsidR="009528E1" w:rsidRPr="003A2015" w:rsidRDefault="009528E1"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992" w:type="dxa"/>
          </w:tcPr>
          <w:p w14:paraId="2EB56328" w14:textId="29260DF6" w:rsidR="00A85C94" w:rsidRPr="003A2015" w:rsidRDefault="009528E1" w:rsidP="003A2015">
            <w:pPr>
              <w:spacing w:line="360" w:lineRule="auto"/>
              <w:rPr>
                <w:rFonts w:ascii="Arial" w:hAnsi="Arial" w:cs="Arial"/>
                <w:sz w:val="24"/>
                <w:szCs w:val="24"/>
              </w:rPr>
            </w:pPr>
            <w:r w:rsidRPr="003A2015">
              <w:rPr>
                <w:rFonts w:ascii="Arial" w:hAnsi="Arial" w:cs="Arial"/>
                <w:color w:val="000000"/>
                <w:sz w:val="24"/>
                <w:szCs w:val="24"/>
              </w:rPr>
              <w:t>1 ESO/</w:t>
            </w:r>
            <w:r w:rsidRPr="003A2015">
              <w:rPr>
                <w:rFonts w:ascii="Arial" w:hAnsi="Arial" w:cs="Arial"/>
                <w:sz w:val="24"/>
                <w:szCs w:val="24"/>
              </w:rPr>
              <w:t>Ciencias naturales /La materia: características / ejercitación y competencias/</w:t>
            </w:r>
            <w:r w:rsidR="00FD5A05" w:rsidRPr="003A2015">
              <w:rPr>
                <w:rFonts w:ascii="Arial" w:hAnsi="Arial" w:cs="Arial"/>
                <w:sz w:val="24"/>
                <w:szCs w:val="24"/>
              </w:rPr>
              <w:t xml:space="preserve">practica </w:t>
            </w:r>
          </w:p>
        </w:tc>
      </w:tr>
      <w:tr w:rsidR="009528E1" w:rsidRPr="003A2015" w14:paraId="55FA2FFA" w14:textId="77777777" w:rsidTr="00FD5A05">
        <w:tc>
          <w:tcPr>
            <w:tcW w:w="2461" w:type="dxa"/>
          </w:tcPr>
          <w:p w14:paraId="2F9F4B88" w14:textId="77777777" w:rsidR="009528E1" w:rsidRPr="003A2015" w:rsidRDefault="009528E1"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992" w:type="dxa"/>
          </w:tcPr>
          <w:p w14:paraId="56B315A4" w14:textId="77777777" w:rsidR="00A85C94" w:rsidRPr="003A2015" w:rsidRDefault="00A85C94" w:rsidP="003A2015">
            <w:pPr>
              <w:spacing w:line="360" w:lineRule="auto"/>
              <w:rPr>
                <w:rFonts w:ascii="Arial" w:hAnsi="Arial" w:cs="Arial"/>
                <w:noProof/>
                <w:color w:val="000000"/>
                <w:sz w:val="24"/>
                <w:szCs w:val="24"/>
                <w:lang w:val="es-CO" w:eastAsia="es-CO"/>
              </w:rPr>
            </w:pPr>
          </w:p>
          <w:p w14:paraId="2F522605" w14:textId="549F3AC5" w:rsidR="00A85C94" w:rsidRPr="003A2015" w:rsidRDefault="00A85C94" w:rsidP="003A2015">
            <w:pPr>
              <w:spacing w:line="360" w:lineRule="auto"/>
              <w:rPr>
                <w:rFonts w:ascii="Arial" w:hAnsi="Arial" w:cs="Arial"/>
                <w:noProof/>
                <w:color w:val="000000"/>
                <w:sz w:val="24"/>
                <w:szCs w:val="24"/>
                <w:lang w:val="es-CO" w:eastAsia="es-CO"/>
              </w:rPr>
            </w:pPr>
            <w:r w:rsidRPr="003A2015">
              <w:rPr>
                <w:rFonts w:ascii="Arial" w:hAnsi="Arial" w:cs="Arial"/>
                <w:color w:val="000000"/>
                <w:sz w:val="24"/>
                <w:szCs w:val="24"/>
                <w:highlight w:val="green"/>
              </w:rPr>
              <w:t>(Pendiente de nuevos formatos para reformar…)</w:t>
            </w:r>
          </w:p>
          <w:p w14:paraId="0D216A5D" w14:textId="7D8967CD" w:rsidR="00A85C94" w:rsidRPr="003A2015" w:rsidRDefault="00A85C94" w:rsidP="003A2015">
            <w:pPr>
              <w:spacing w:line="360" w:lineRule="auto"/>
              <w:rPr>
                <w:rFonts w:ascii="Arial" w:hAnsi="Arial" w:cs="Arial"/>
                <w:color w:val="000000"/>
                <w:sz w:val="24"/>
                <w:szCs w:val="24"/>
              </w:rPr>
            </w:pPr>
            <w:r w:rsidRPr="003A2015">
              <w:rPr>
                <w:rFonts w:ascii="Arial" w:hAnsi="Arial" w:cs="Arial"/>
                <w:noProof/>
                <w:color w:val="000000"/>
                <w:lang w:val="es-ES" w:eastAsia="es-ES"/>
              </w:rPr>
              <w:lastRenderedPageBreak/>
              <w:drawing>
                <wp:inline distT="0" distB="0" distL="0" distR="0" wp14:anchorId="1B602972" wp14:editId="5322CB90">
                  <wp:extent cx="4412531" cy="2147286"/>
                  <wp:effectExtent l="0" t="0" r="0" b="5715"/>
                  <wp:docPr id="19" name="Imagen 19" descr="C:\Users\CARLOSANDRES\Desktop\ima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ANDRES\Desktop\imagen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6679" cy="2154171"/>
                          </a:xfrm>
                          <a:prstGeom prst="rect">
                            <a:avLst/>
                          </a:prstGeom>
                          <a:noFill/>
                          <a:ln>
                            <a:noFill/>
                          </a:ln>
                        </pic:spPr>
                      </pic:pic>
                    </a:graphicData>
                  </a:graphic>
                </wp:inline>
              </w:drawing>
            </w:r>
          </w:p>
        </w:tc>
      </w:tr>
      <w:tr w:rsidR="009528E1" w:rsidRPr="003A2015" w14:paraId="23061AE8" w14:textId="77777777" w:rsidTr="00FD5A05">
        <w:tc>
          <w:tcPr>
            <w:tcW w:w="2461" w:type="dxa"/>
          </w:tcPr>
          <w:p w14:paraId="7A0F5A84"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Título</w:t>
            </w:r>
          </w:p>
        </w:tc>
        <w:tc>
          <w:tcPr>
            <w:tcW w:w="11992" w:type="dxa"/>
          </w:tcPr>
          <w:p w14:paraId="3A106BD8" w14:textId="574B0450" w:rsidR="009528E1" w:rsidRPr="003A2015" w:rsidRDefault="00FD5A05" w:rsidP="003A2015">
            <w:pPr>
              <w:spacing w:line="360" w:lineRule="auto"/>
              <w:rPr>
                <w:rFonts w:ascii="Arial" w:hAnsi="Arial" w:cs="Arial"/>
                <w:color w:val="000000"/>
                <w:sz w:val="24"/>
                <w:szCs w:val="24"/>
              </w:rPr>
            </w:pPr>
            <w:r w:rsidRPr="003A2015">
              <w:rPr>
                <w:rFonts w:ascii="Arial" w:hAnsi="Arial" w:cs="Arial"/>
                <w:color w:val="000000"/>
                <w:sz w:val="24"/>
                <w:szCs w:val="24"/>
              </w:rPr>
              <w:t>Competencias: e</w:t>
            </w:r>
            <w:r w:rsidR="009528E1" w:rsidRPr="003A2015">
              <w:rPr>
                <w:rFonts w:ascii="Arial" w:hAnsi="Arial" w:cs="Arial"/>
                <w:color w:val="000000"/>
                <w:sz w:val="24"/>
                <w:szCs w:val="24"/>
              </w:rPr>
              <w:t xml:space="preserve">studio del proceso </w:t>
            </w:r>
            <w:r w:rsidR="008A1077" w:rsidRPr="003A2015">
              <w:rPr>
                <w:rFonts w:ascii="Arial" w:hAnsi="Arial" w:cs="Arial"/>
                <w:color w:val="000000"/>
                <w:sz w:val="24"/>
                <w:szCs w:val="24"/>
              </w:rPr>
              <w:t>de solidificación de la materia</w:t>
            </w:r>
            <w:r w:rsidR="009528E1" w:rsidRPr="003A2015">
              <w:rPr>
                <w:rFonts w:ascii="Arial" w:hAnsi="Arial" w:cs="Arial"/>
                <w:color w:val="000000"/>
                <w:sz w:val="24"/>
                <w:szCs w:val="24"/>
              </w:rPr>
              <w:t xml:space="preserve"> </w:t>
            </w:r>
          </w:p>
        </w:tc>
      </w:tr>
      <w:tr w:rsidR="009528E1" w:rsidRPr="003A2015" w14:paraId="4FED71E0" w14:textId="77777777" w:rsidTr="00FD5A05">
        <w:tc>
          <w:tcPr>
            <w:tcW w:w="2461" w:type="dxa"/>
          </w:tcPr>
          <w:p w14:paraId="3C42FD2A" w14:textId="77777777" w:rsidR="009528E1" w:rsidRPr="003A2015" w:rsidRDefault="009528E1"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992" w:type="dxa"/>
          </w:tcPr>
          <w:p w14:paraId="70F707A6" w14:textId="2746D01F" w:rsidR="009528E1" w:rsidRPr="003A2015" w:rsidRDefault="009528E1"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identificar el proceso de solidificación de la materia a través de la observa</w:t>
            </w:r>
            <w:r w:rsidR="00333BFB" w:rsidRPr="003A2015">
              <w:rPr>
                <w:rFonts w:ascii="Arial" w:hAnsi="Arial" w:cs="Arial"/>
                <w:color w:val="000000"/>
                <w:sz w:val="24"/>
                <w:szCs w:val="24"/>
              </w:rPr>
              <w:t>ción de diferentes situaciones</w:t>
            </w:r>
          </w:p>
        </w:tc>
      </w:tr>
    </w:tbl>
    <w:p w14:paraId="1244DDF5" w14:textId="77777777" w:rsidR="00063BFD" w:rsidRPr="003A2015" w:rsidRDefault="00063BFD" w:rsidP="003A2015">
      <w:pPr>
        <w:shd w:val="clear" w:color="auto" w:fill="FFFFFF"/>
        <w:spacing w:line="360" w:lineRule="auto"/>
        <w:rPr>
          <w:rFonts w:ascii="Arial" w:hAnsi="Arial" w:cs="Arial"/>
        </w:rPr>
      </w:pPr>
    </w:p>
    <w:tbl>
      <w:tblPr>
        <w:tblStyle w:val="Tablaconcuadrcula3"/>
        <w:tblW w:w="0" w:type="auto"/>
        <w:tblLook w:val="04A0" w:firstRow="1" w:lastRow="0" w:firstColumn="1" w:lastColumn="0" w:noHBand="0" w:noVBand="1"/>
      </w:tblPr>
      <w:tblGrid>
        <w:gridCol w:w="2034"/>
        <w:gridCol w:w="7020"/>
      </w:tblGrid>
      <w:tr w:rsidR="00063BFD" w:rsidRPr="003A2015" w14:paraId="280C454C" w14:textId="77777777" w:rsidTr="0029541F">
        <w:tc>
          <w:tcPr>
            <w:tcW w:w="14311" w:type="dxa"/>
            <w:gridSpan w:val="2"/>
            <w:shd w:val="clear" w:color="auto" w:fill="000000" w:themeFill="text1"/>
          </w:tcPr>
          <w:p w14:paraId="1A5ACA36" w14:textId="77777777" w:rsidR="00063BFD" w:rsidRPr="003A2015" w:rsidRDefault="00063BFD"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Practica: recurso aprovechado</w:t>
            </w:r>
          </w:p>
        </w:tc>
      </w:tr>
      <w:tr w:rsidR="00063BFD" w:rsidRPr="003A2015" w14:paraId="15B60E91" w14:textId="77777777" w:rsidTr="0029541F">
        <w:tc>
          <w:tcPr>
            <w:tcW w:w="2461" w:type="dxa"/>
          </w:tcPr>
          <w:p w14:paraId="79CB399D"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11850" w:type="dxa"/>
          </w:tcPr>
          <w:p w14:paraId="046E4768" w14:textId="537D188F" w:rsidR="00063BFD" w:rsidRPr="003A2015" w:rsidRDefault="0029541F" w:rsidP="003A2015">
            <w:pPr>
              <w:spacing w:line="360" w:lineRule="auto"/>
              <w:rPr>
                <w:rFonts w:ascii="Arial" w:hAnsi="Arial" w:cs="Arial"/>
                <w:b/>
                <w:color w:val="000000"/>
                <w:sz w:val="24"/>
                <w:szCs w:val="24"/>
              </w:rPr>
            </w:pPr>
            <w:r w:rsidRPr="003A2015">
              <w:rPr>
                <w:rFonts w:ascii="Arial" w:hAnsi="Arial" w:cs="Arial"/>
                <w:color w:val="000000"/>
                <w:sz w:val="24"/>
                <w:szCs w:val="24"/>
              </w:rPr>
              <w:t>CN_06_09_</w:t>
            </w:r>
            <w:r w:rsidR="00DB3DE0" w:rsidRPr="003A2015">
              <w:rPr>
                <w:rFonts w:ascii="Arial" w:hAnsi="Arial" w:cs="Arial"/>
                <w:color w:val="000000"/>
                <w:sz w:val="24"/>
                <w:szCs w:val="24"/>
              </w:rPr>
              <w:t xml:space="preserve"> </w:t>
            </w:r>
            <w:r w:rsidR="00247C3E">
              <w:rPr>
                <w:rFonts w:ascii="Arial" w:hAnsi="Arial" w:cs="Arial"/>
                <w:color w:val="000000"/>
                <w:sz w:val="24"/>
                <w:szCs w:val="24"/>
              </w:rPr>
              <w:t>REC26</w:t>
            </w:r>
            <w:r w:rsidRPr="003A2015">
              <w:rPr>
                <w:rFonts w:ascii="Arial" w:hAnsi="Arial" w:cs="Arial"/>
                <w:color w:val="000000"/>
                <w:sz w:val="24"/>
                <w:szCs w:val="24"/>
              </w:rPr>
              <w:t>0</w:t>
            </w:r>
          </w:p>
        </w:tc>
      </w:tr>
      <w:tr w:rsidR="00063BFD" w:rsidRPr="003A2015" w14:paraId="524D617A" w14:textId="77777777" w:rsidTr="0029541F">
        <w:tc>
          <w:tcPr>
            <w:tcW w:w="2461" w:type="dxa"/>
          </w:tcPr>
          <w:p w14:paraId="0459837B" w14:textId="77777777" w:rsidR="00063BFD" w:rsidRPr="003A2015" w:rsidRDefault="00063BFD" w:rsidP="003A2015">
            <w:pPr>
              <w:spacing w:line="360" w:lineRule="auto"/>
              <w:rPr>
                <w:rFonts w:ascii="Arial" w:hAnsi="Arial" w:cs="Arial"/>
                <w:color w:val="000000"/>
                <w:sz w:val="24"/>
                <w:szCs w:val="24"/>
              </w:rPr>
            </w:pPr>
            <w:r w:rsidRPr="003A2015">
              <w:rPr>
                <w:rFonts w:ascii="Arial" w:hAnsi="Arial" w:cs="Arial"/>
                <w:b/>
                <w:color w:val="000000"/>
                <w:sz w:val="24"/>
                <w:szCs w:val="24"/>
              </w:rPr>
              <w:t>Ubicación en Aula Planeta</w:t>
            </w:r>
          </w:p>
        </w:tc>
        <w:tc>
          <w:tcPr>
            <w:tcW w:w="11850" w:type="dxa"/>
          </w:tcPr>
          <w:p w14:paraId="7915BF00" w14:textId="02A85F60" w:rsidR="00063BFD" w:rsidRPr="003A2015" w:rsidRDefault="00063BFD" w:rsidP="003A2015">
            <w:pPr>
              <w:spacing w:line="360" w:lineRule="auto"/>
              <w:rPr>
                <w:rFonts w:ascii="Arial" w:hAnsi="Arial" w:cs="Arial"/>
                <w:color w:val="000000"/>
                <w:sz w:val="24"/>
                <w:szCs w:val="24"/>
              </w:rPr>
            </w:pPr>
            <w:r w:rsidRPr="003A2015">
              <w:rPr>
                <w:rFonts w:ascii="Arial" w:hAnsi="Arial" w:cs="Arial"/>
                <w:color w:val="000000"/>
                <w:sz w:val="24"/>
                <w:szCs w:val="24"/>
              </w:rPr>
              <w:t>1 ESO/</w:t>
            </w:r>
            <w:r w:rsidRPr="003A2015">
              <w:rPr>
                <w:rFonts w:ascii="Arial" w:hAnsi="Arial" w:cs="Arial"/>
                <w:sz w:val="24"/>
                <w:szCs w:val="24"/>
              </w:rPr>
              <w:t xml:space="preserve">Ciencias naturales /La materia: </w:t>
            </w:r>
            <w:r w:rsidR="002D2930" w:rsidRPr="003A2015">
              <w:rPr>
                <w:rFonts w:ascii="Arial" w:hAnsi="Arial" w:cs="Arial"/>
                <w:sz w:val="24"/>
                <w:szCs w:val="24"/>
              </w:rPr>
              <w:t>características</w:t>
            </w:r>
            <w:r w:rsidRPr="003A2015">
              <w:rPr>
                <w:rFonts w:ascii="Arial" w:hAnsi="Arial" w:cs="Arial"/>
                <w:sz w:val="24"/>
                <w:szCs w:val="24"/>
              </w:rPr>
              <w:t xml:space="preserve"> / ejercitación y competencias/</w:t>
            </w:r>
            <w:r w:rsidR="0029541F" w:rsidRPr="003A2015">
              <w:rPr>
                <w:rFonts w:ascii="Arial" w:hAnsi="Arial" w:cs="Arial"/>
                <w:sz w:val="24"/>
                <w:szCs w:val="24"/>
              </w:rPr>
              <w:t xml:space="preserve">practica </w:t>
            </w:r>
          </w:p>
        </w:tc>
      </w:tr>
      <w:tr w:rsidR="00063BFD" w:rsidRPr="003A2015" w14:paraId="4F31971A" w14:textId="77777777" w:rsidTr="0029541F">
        <w:tc>
          <w:tcPr>
            <w:tcW w:w="2461" w:type="dxa"/>
          </w:tcPr>
          <w:p w14:paraId="7DA17689" w14:textId="77777777" w:rsidR="00063BFD" w:rsidRPr="003A2015" w:rsidRDefault="00063BFD" w:rsidP="003A2015">
            <w:pPr>
              <w:spacing w:line="360" w:lineRule="auto"/>
              <w:rPr>
                <w:rFonts w:ascii="Arial" w:hAnsi="Arial" w:cs="Arial"/>
                <w:color w:val="000000"/>
                <w:sz w:val="24"/>
                <w:szCs w:val="24"/>
              </w:rPr>
            </w:pPr>
            <w:r w:rsidRPr="003A2015">
              <w:rPr>
                <w:rFonts w:ascii="Arial" w:hAnsi="Arial" w:cs="Arial"/>
                <w:b/>
                <w:color w:val="000000"/>
                <w:sz w:val="24"/>
                <w:szCs w:val="24"/>
              </w:rPr>
              <w:t>Cambio (descripción o capturas de pantallas)</w:t>
            </w:r>
          </w:p>
        </w:tc>
        <w:tc>
          <w:tcPr>
            <w:tcW w:w="11850" w:type="dxa"/>
          </w:tcPr>
          <w:p w14:paraId="364D5138" w14:textId="1E5D41F8" w:rsidR="00063BFD" w:rsidRPr="003A2015" w:rsidRDefault="0029541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Ninguno </w:t>
            </w:r>
          </w:p>
        </w:tc>
      </w:tr>
      <w:tr w:rsidR="00063BFD" w:rsidRPr="003A2015" w14:paraId="07BB552E" w14:textId="77777777" w:rsidTr="0029541F">
        <w:tc>
          <w:tcPr>
            <w:tcW w:w="2461" w:type="dxa"/>
          </w:tcPr>
          <w:p w14:paraId="3C7E9E68"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Título</w:t>
            </w:r>
          </w:p>
        </w:tc>
        <w:tc>
          <w:tcPr>
            <w:tcW w:w="11850" w:type="dxa"/>
          </w:tcPr>
          <w:p w14:paraId="608FCD14" w14:textId="0814810C" w:rsidR="00063BFD" w:rsidRPr="003A2015" w:rsidRDefault="0029541F" w:rsidP="003A2015">
            <w:pPr>
              <w:spacing w:line="360" w:lineRule="auto"/>
              <w:rPr>
                <w:rFonts w:ascii="Arial" w:hAnsi="Arial" w:cs="Arial"/>
                <w:color w:val="000000"/>
                <w:sz w:val="24"/>
                <w:szCs w:val="24"/>
              </w:rPr>
            </w:pPr>
            <w:r w:rsidRPr="003A2015">
              <w:rPr>
                <w:rFonts w:ascii="Arial" w:hAnsi="Arial" w:cs="Arial"/>
                <w:color w:val="000000"/>
                <w:sz w:val="24"/>
                <w:szCs w:val="24"/>
              </w:rPr>
              <w:t xml:space="preserve">Competencias: observación de técnicas para separar mezclas </w:t>
            </w:r>
          </w:p>
        </w:tc>
      </w:tr>
      <w:tr w:rsidR="00063BFD" w:rsidRPr="003A2015" w14:paraId="4C74C671" w14:textId="77777777" w:rsidTr="0029541F">
        <w:tc>
          <w:tcPr>
            <w:tcW w:w="2461" w:type="dxa"/>
          </w:tcPr>
          <w:p w14:paraId="38BF822E" w14:textId="77777777" w:rsidR="00063BFD" w:rsidRPr="003A2015" w:rsidRDefault="00063BFD" w:rsidP="003A2015">
            <w:pPr>
              <w:spacing w:line="360" w:lineRule="auto"/>
              <w:rPr>
                <w:rFonts w:ascii="Arial" w:hAnsi="Arial" w:cs="Arial"/>
                <w:b/>
                <w:color w:val="000000"/>
                <w:sz w:val="24"/>
                <w:szCs w:val="24"/>
              </w:rPr>
            </w:pPr>
            <w:r w:rsidRPr="003A2015">
              <w:rPr>
                <w:rFonts w:ascii="Arial" w:hAnsi="Arial" w:cs="Arial"/>
                <w:b/>
                <w:color w:val="000000"/>
                <w:sz w:val="24"/>
                <w:szCs w:val="24"/>
              </w:rPr>
              <w:t>Descripción</w:t>
            </w:r>
          </w:p>
        </w:tc>
        <w:tc>
          <w:tcPr>
            <w:tcW w:w="11850" w:type="dxa"/>
          </w:tcPr>
          <w:p w14:paraId="25F1E898" w14:textId="62AAECDB" w:rsidR="00063BFD" w:rsidRPr="003A2015" w:rsidRDefault="00771592" w:rsidP="003A2015">
            <w:pPr>
              <w:spacing w:line="360" w:lineRule="auto"/>
              <w:rPr>
                <w:rFonts w:ascii="Arial" w:hAnsi="Arial" w:cs="Arial"/>
                <w:color w:val="000000"/>
                <w:sz w:val="24"/>
                <w:szCs w:val="24"/>
              </w:rPr>
            </w:pPr>
            <w:r w:rsidRPr="003A2015">
              <w:rPr>
                <w:rFonts w:ascii="Arial" w:hAnsi="Arial" w:cs="Arial"/>
                <w:color w:val="000000"/>
                <w:sz w:val="24"/>
                <w:szCs w:val="24"/>
              </w:rPr>
              <w:t>Actividad que propone un experimento para aprender a separar diferentes tipos de mezclas mediante técnicas de separación</w:t>
            </w:r>
          </w:p>
        </w:tc>
      </w:tr>
    </w:tbl>
    <w:p w14:paraId="7F35C5C9" w14:textId="77777777" w:rsidR="006910CE" w:rsidRPr="003A2015" w:rsidRDefault="006910CE" w:rsidP="003A2015">
      <w:pPr>
        <w:shd w:val="clear" w:color="auto" w:fill="FFFFFF"/>
        <w:spacing w:line="360" w:lineRule="auto"/>
        <w:rPr>
          <w:rFonts w:ascii="Arial" w:hAnsi="Arial" w:cs="Arial"/>
        </w:rPr>
      </w:pPr>
    </w:p>
    <w:p w14:paraId="431CC171" w14:textId="44CF385F" w:rsidR="003D42C9" w:rsidRPr="003A2015" w:rsidRDefault="00DB3DE0" w:rsidP="003A2015">
      <w:pPr>
        <w:shd w:val="clear" w:color="auto" w:fill="FFFFFF"/>
        <w:spacing w:line="360" w:lineRule="auto"/>
        <w:ind w:left="300"/>
        <w:rPr>
          <w:rFonts w:ascii="Arial" w:hAnsi="Arial" w:cs="Arial"/>
        </w:rPr>
      </w:pPr>
      <w:r w:rsidRPr="003A2015">
        <w:rPr>
          <w:rFonts w:ascii="Arial" w:hAnsi="Arial" w:cs="Arial"/>
          <w:b/>
          <w:highlight w:val="yellow"/>
        </w:rPr>
        <w:t>[SECCIÓN 1]</w:t>
      </w:r>
      <w:r w:rsidRPr="003A2015">
        <w:rPr>
          <w:rFonts w:ascii="Arial" w:hAnsi="Arial" w:cs="Arial"/>
          <w:b/>
        </w:rPr>
        <w:t xml:space="preserve"> Fin de unidad</w:t>
      </w:r>
    </w:p>
    <w:p w14:paraId="37B74344" w14:textId="132C78CD" w:rsidR="00225142" w:rsidRPr="003A2015" w:rsidRDefault="00225142" w:rsidP="003A2015">
      <w:pPr>
        <w:shd w:val="clear" w:color="auto" w:fill="FFFFFF"/>
        <w:spacing w:line="360" w:lineRule="auto"/>
        <w:ind w:left="300"/>
        <w:rPr>
          <w:rFonts w:ascii="Arial" w:hAnsi="Arial" w:cs="Arial"/>
        </w:rPr>
      </w:pPr>
      <w:r w:rsidRPr="003A2015">
        <w:rPr>
          <w:rFonts w:ascii="Arial" w:hAnsi="Arial" w:cs="Arial"/>
        </w:rPr>
        <w:t xml:space="preserve">Mapa conceptual del tema La materia y sus propiedades </w:t>
      </w:r>
    </w:p>
    <w:tbl>
      <w:tblPr>
        <w:tblStyle w:val="Tablaconcuadrcula"/>
        <w:tblW w:w="0" w:type="auto"/>
        <w:tblLook w:val="04A0" w:firstRow="1" w:lastRow="0" w:firstColumn="1" w:lastColumn="0" w:noHBand="0" w:noVBand="1"/>
      </w:tblPr>
      <w:tblGrid>
        <w:gridCol w:w="2518"/>
        <w:gridCol w:w="6515"/>
      </w:tblGrid>
      <w:tr w:rsidR="003D42C9" w:rsidRPr="003A2015" w14:paraId="4D3C9C6E" w14:textId="77777777" w:rsidTr="004C3012">
        <w:tc>
          <w:tcPr>
            <w:tcW w:w="9033" w:type="dxa"/>
            <w:gridSpan w:val="2"/>
            <w:shd w:val="clear" w:color="auto" w:fill="000000" w:themeFill="text1"/>
          </w:tcPr>
          <w:p w14:paraId="4135EFC8" w14:textId="77777777" w:rsidR="003D42C9" w:rsidRPr="003A2015" w:rsidRDefault="003D42C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Mapa conceptual</w:t>
            </w:r>
          </w:p>
        </w:tc>
      </w:tr>
      <w:tr w:rsidR="003D42C9" w:rsidRPr="003A2015" w14:paraId="0642C68D" w14:textId="77777777" w:rsidTr="004C3012">
        <w:tc>
          <w:tcPr>
            <w:tcW w:w="2518" w:type="dxa"/>
          </w:tcPr>
          <w:p w14:paraId="2949FA75"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lastRenderedPageBreak/>
              <w:t>Código</w:t>
            </w:r>
          </w:p>
        </w:tc>
        <w:tc>
          <w:tcPr>
            <w:tcW w:w="6515" w:type="dxa"/>
          </w:tcPr>
          <w:p w14:paraId="161A33D2" w14:textId="5E88A980"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556AA9"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00DB3DE0" w:rsidRPr="003A2015">
              <w:rPr>
                <w:rFonts w:ascii="Arial" w:hAnsi="Arial" w:cs="Arial"/>
                <w:color w:val="000000"/>
                <w:sz w:val="24"/>
                <w:szCs w:val="24"/>
              </w:rPr>
              <w:t xml:space="preserve">9 </w:t>
            </w:r>
            <w:r w:rsidRPr="003A2015">
              <w:rPr>
                <w:rFonts w:ascii="Arial" w:hAnsi="Arial" w:cs="Arial"/>
                <w:color w:val="000000"/>
                <w:sz w:val="24"/>
                <w:szCs w:val="24"/>
              </w:rPr>
              <w:t>_REC</w:t>
            </w:r>
            <w:r w:rsidR="00556AA9" w:rsidRPr="003A2015">
              <w:rPr>
                <w:rFonts w:ascii="Arial" w:hAnsi="Arial" w:cs="Arial"/>
                <w:color w:val="000000"/>
                <w:sz w:val="24"/>
                <w:szCs w:val="24"/>
              </w:rPr>
              <w:t>2</w:t>
            </w:r>
            <w:r w:rsidR="00247C3E">
              <w:rPr>
                <w:rFonts w:ascii="Arial" w:hAnsi="Arial" w:cs="Arial"/>
                <w:color w:val="000000"/>
                <w:sz w:val="24"/>
                <w:szCs w:val="24"/>
              </w:rPr>
              <w:t>7</w:t>
            </w:r>
            <w:r w:rsidR="00556AA9" w:rsidRPr="003A2015">
              <w:rPr>
                <w:rFonts w:ascii="Arial" w:hAnsi="Arial" w:cs="Arial"/>
                <w:color w:val="000000"/>
                <w:sz w:val="24"/>
                <w:szCs w:val="24"/>
              </w:rPr>
              <w:t>0</w:t>
            </w:r>
          </w:p>
        </w:tc>
      </w:tr>
      <w:tr w:rsidR="003D42C9" w:rsidRPr="003A2015" w14:paraId="7F628EF4" w14:textId="77777777" w:rsidTr="004C3012">
        <w:tc>
          <w:tcPr>
            <w:tcW w:w="2518" w:type="dxa"/>
          </w:tcPr>
          <w:p w14:paraId="4AC7B8BC"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6B06CFE6"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color w:val="000000"/>
                <w:sz w:val="24"/>
                <w:szCs w:val="24"/>
              </w:rPr>
              <w:t>Mapa conceptual</w:t>
            </w:r>
          </w:p>
        </w:tc>
      </w:tr>
      <w:tr w:rsidR="003D42C9" w:rsidRPr="003A2015" w14:paraId="76D2C608" w14:textId="77777777" w:rsidTr="004C3012">
        <w:tc>
          <w:tcPr>
            <w:tcW w:w="2518" w:type="dxa"/>
          </w:tcPr>
          <w:p w14:paraId="03133622"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131063D6" w14:textId="189E9F08" w:rsidR="003D42C9" w:rsidRPr="003A2015" w:rsidRDefault="00121661" w:rsidP="008534D3">
            <w:pPr>
              <w:spacing w:line="360" w:lineRule="auto"/>
              <w:rPr>
                <w:rFonts w:ascii="Arial" w:hAnsi="Arial" w:cs="Arial"/>
                <w:color w:val="000000"/>
                <w:sz w:val="24"/>
                <w:szCs w:val="24"/>
              </w:rPr>
            </w:pPr>
            <w:r w:rsidRPr="00121661">
              <w:rPr>
                <w:rFonts w:ascii="Arial" w:hAnsi="Arial" w:cs="Arial"/>
                <w:color w:val="000000"/>
                <w:sz w:val="24"/>
                <w:szCs w:val="24"/>
              </w:rPr>
              <w:t>Mapa conceptual del tema La materia y sus propiedades</w:t>
            </w:r>
          </w:p>
        </w:tc>
      </w:tr>
    </w:tbl>
    <w:p w14:paraId="0F042815" w14:textId="77777777" w:rsidR="003D42C9" w:rsidRPr="003A2015" w:rsidRDefault="003D42C9" w:rsidP="003A2015">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D42C9" w:rsidRPr="003A2015" w14:paraId="27ECE402" w14:textId="77777777" w:rsidTr="004C3012">
        <w:tc>
          <w:tcPr>
            <w:tcW w:w="9033" w:type="dxa"/>
            <w:gridSpan w:val="2"/>
            <w:shd w:val="clear" w:color="auto" w:fill="000000" w:themeFill="text1"/>
          </w:tcPr>
          <w:p w14:paraId="7BFCAFB0" w14:textId="1F54067E" w:rsidR="003D42C9" w:rsidRPr="003A2015" w:rsidRDefault="008042D1" w:rsidP="00232644">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Evaluación</w:t>
            </w:r>
            <w:r w:rsidR="003D42C9" w:rsidRPr="003A2015">
              <w:rPr>
                <w:rFonts w:ascii="Arial" w:hAnsi="Arial" w:cs="Arial"/>
                <w:b/>
                <w:color w:val="FFFFFF" w:themeColor="background1"/>
                <w:sz w:val="24"/>
                <w:szCs w:val="24"/>
              </w:rPr>
              <w:t>: recurso nuevo</w:t>
            </w:r>
          </w:p>
        </w:tc>
      </w:tr>
      <w:tr w:rsidR="003D42C9" w:rsidRPr="003A2015" w14:paraId="267D3C3D" w14:textId="77777777" w:rsidTr="004C3012">
        <w:tc>
          <w:tcPr>
            <w:tcW w:w="2518" w:type="dxa"/>
          </w:tcPr>
          <w:p w14:paraId="45F3D7F3"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6515" w:type="dxa"/>
          </w:tcPr>
          <w:p w14:paraId="36B05A19" w14:textId="6D5D2FF6"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6636B8"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00DB3DE0" w:rsidRPr="003A2015">
              <w:rPr>
                <w:rFonts w:ascii="Arial" w:hAnsi="Arial" w:cs="Arial"/>
                <w:color w:val="000000"/>
                <w:sz w:val="24"/>
                <w:szCs w:val="24"/>
              </w:rPr>
              <w:t>9</w:t>
            </w:r>
            <w:r w:rsidRPr="003A2015">
              <w:rPr>
                <w:rFonts w:ascii="Arial" w:hAnsi="Arial" w:cs="Arial"/>
                <w:color w:val="000000"/>
                <w:sz w:val="24"/>
                <w:szCs w:val="24"/>
              </w:rPr>
              <w:t>_REC</w:t>
            </w:r>
            <w:r w:rsidR="00A910F7" w:rsidRPr="003A2015">
              <w:rPr>
                <w:rFonts w:ascii="Arial" w:hAnsi="Arial" w:cs="Arial"/>
                <w:color w:val="000000"/>
                <w:sz w:val="24"/>
                <w:szCs w:val="24"/>
              </w:rPr>
              <w:t>2</w:t>
            </w:r>
            <w:r w:rsidR="00247C3E">
              <w:rPr>
                <w:rFonts w:ascii="Arial" w:hAnsi="Arial" w:cs="Arial"/>
                <w:color w:val="000000"/>
                <w:sz w:val="24"/>
                <w:szCs w:val="24"/>
              </w:rPr>
              <w:t>8</w:t>
            </w:r>
            <w:r w:rsidR="00A910F7" w:rsidRPr="003A2015">
              <w:rPr>
                <w:rFonts w:ascii="Arial" w:hAnsi="Arial" w:cs="Arial"/>
                <w:color w:val="000000"/>
                <w:sz w:val="24"/>
                <w:szCs w:val="24"/>
              </w:rPr>
              <w:t>0</w:t>
            </w:r>
          </w:p>
        </w:tc>
      </w:tr>
      <w:tr w:rsidR="003D42C9" w:rsidRPr="003A2015" w14:paraId="433EAA78" w14:textId="77777777" w:rsidTr="004C3012">
        <w:tc>
          <w:tcPr>
            <w:tcW w:w="2518" w:type="dxa"/>
          </w:tcPr>
          <w:p w14:paraId="2D7CAAC1"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Título</w:t>
            </w:r>
          </w:p>
        </w:tc>
        <w:tc>
          <w:tcPr>
            <w:tcW w:w="6515" w:type="dxa"/>
          </w:tcPr>
          <w:p w14:paraId="22AF899A" w14:textId="2257FA41" w:rsidR="003D42C9" w:rsidRPr="003A2015" w:rsidRDefault="00DB3DE0" w:rsidP="003A2015">
            <w:pPr>
              <w:spacing w:line="360" w:lineRule="auto"/>
              <w:rPr>
                <w:rFonts w:ascii="Arial" w:hAnsi="Arial" w:cs="Arial"/>
                <w:color w:val="000000"/>
                <w:sz w:val="24"/>
                <w:szCs w:val="24"/>
              </w:rPr>
            </w:pPr>
            <w:r w:rsidRPr="003A2015">
              <w:rPr>
                <w:rFonts w:ascii="Arial" w:hAnsi="Arial" w:cs="Arial"/>
                <w:color w:val="000000"/>
                <w:sz w:val="24"/>
                <w:szCs w:val="24"/>
              </w:rPr>
              <w:t>E</w:t>
            </w:r>
            <w:r w:rsidR="00A910F7" w:rsidRPr="003A2015">
              <w:rPr>
                <w:rFonts w:ascii="Arial" w:hAnsi="Arial" w:cs="Arial"/>
                <w:color w:val="000000"/>
                <w:sz w:val="24"/>
                <w:szCs w:val="24"/>
              </w:rPr>
              <w:t>valuación</w:t>
            </w:r>
          </w:p>
        </w:tc>
      </w:tr>
      <w:tr w:rsidR="003D42C9" w:rsidRPr="003A2015" w14:paraId="7BA7FB04" w14:textId="77777777" w:rsidTr="009D31F9">
        <w:trPr>
          <w:trHeight w:val="787"/>
        </w:trPr>
        <w:tc>
          <w:tcPr>
            <w:tcW w:w="2518" w:type="dxa"/>
          </w:tcPr>
          <w:p w14:paraId="561E890C" w14:textId="77777777" w:rsidR="003D42C9" w:rsidRPr="003A2015" w:rsidRDefault="003D42C9" w:rsidP="003A2015">
            <w:pPr>
              <w:spacing w:line="360" w:lineRule="auto"/>
              <w:rPr>
                <w:rFonts w:ascii="Arial" w:hAnsi="Arial" w:cs="Arial"/>
                <w:color w:val="000000"/>
                <w:sz w:val="24"/>
                <w:szCs w:val="24"/>
              </w:rPr>
            </w:pPr>
            <w:r w:rsidRPr="003A2015">
              <w:rPr>
                <w:rFonts w:ascii="Arial" w:hAnsi="Arial" w:cs="Arial"/>
                <w:b/>
                <w:color w:val="000000"/>
                <w:sz w:val="24"/>
                <w:szCs w:val="24"/>
              </w:rPr>
              <w:t>Descripción</w:t>
            </w:r>
          </w:p>
        </w:tc>
        <w:tc>
          <w:tcPr>
            <w:tcW w:w="6515" w:type="dxa"/>
          </w:tcPr>
          <w:p w14:paraId="6C7C67D3" w14:textId="481FAA3D" w:rsidR="003D42C9" w:rsidRPr="003A2015" w:rsidRDefault="00121661" w:rsidP="005D028B">
            <w:pPr>
              <w:spacing w:line="360" w:lineRule="auto"/>
              <w:rPr>
                <w:rFonts w:ascii="Arial" w:hAnsi="Arial" w:cs="Arial"/>
                <w:color w:val="000000"/>
                <w:sz w:val="24"/>
                <w:szCs w:val="24"/>
              </w:rPr>
            </w:pPr>
            <w:r w:rsidRPr="00121661">
              <w:rPr>
                <w:rFonts w:ascii="Arial" w:hAnsi="Arial" w:cs="Arial"/>
                <w:color w:val="000000"/>
                <w:sz w:val="24"/>
                <w:szCs w:val="24"/>
              </w:rPr>
              <w:t>Evalúa tus conocimientos sobre el tema La materia y sus propiedades</w:t>
            </w:r>
          </w:p>
        </w:tc>
      </w:tr>
    </w:tbl>
    <w:p w14:paraId="52FCF26B" w14:textId="77777777" w:rsidR="003D42C9" w:rsidRPr="003A2015" w:rsidRDefault="003D42C9" w:rsidP="003A2015">
      <w:pPr>
        <w:spacing w:after="0" w:line="360" w:lineRule="auto"/>
        <w:rPr>
          <w:rFonts w:ascii="Arial" w:hAnsi="Arial" w:cs="Arial"/>
          <w:highlight w:val="yellow"/>
        </w:rPr>
      </w:pPr>
    </w:p>
    <w:p w14:paraId="5B8CD1B8" w14:textId="77777777" w:rsidR="0061207F" w:rsidRPr="003A2015" w:rsidRDefault="0061207F" w:rsidP="003A2015">
      <w:pPr>
        <w:spacing w:after="0" w:line="360" w:lineRule="auto"/>
        <w:rPr>
          <w:rFonts w:ascii="Arial" w:hAnsi="Arial" w:cs="Arial"/>
          <w:highlight w:val="yellow"/>
        </w:rPr>
      </w:pPr>
    </w:p>
    <w:tbl>
      <w:tblPr>
        <w:tblStyle w:val="Tablaconcuadrcula"/>
        <w:tblW w:w="8506" w:type="dxa"/>
        <w:tblInd w:w="-34" w:type="dxa"/>
        <w:tblLayout w:type="fixed"/>
        <w:tblLook w:val="04A0" w:firstRow="1" w:lastRow="0" w:firstColumn="1" w:lastColumn="0" w:noHBand="0" w:noVBand="1"/>
      </w:tblPr>
      <w:tblGrid>
        <w:gridCol w:w="1418"/>
        <w:gridCol w:w="3827"/>
        <w:gridCol w:w="3261"/>
      </w:tblGrid>
      <w:tr w:rsidR="003D42C9" w:rsidRPr="003A2015" w14:paraId="328A7E65" w14:textId="77777777" w:rsidTr="00780CA7">
        <w:tc>
          <w:tcPr>
            <w:tcW w:w="8506" w:type="dxa"/>
            <w:gridSpan w:val="3"/>
            <w:shd w:val="clear" w:color="auto" w:fill="000000" w:themeFill="text1"/>
          </w:tcPr>
          <w:p w14:paraId="4CECC691" w14:textId="77777777" w:rsidR="003D42C9" w:rsidRPr="003A2015" w:rsidRDefault="003D42C9" w:rsidP="003A2015">
            <w:pPr>
              <w:spacing w:line="360" w:lineRule="auto"/>
              <w:jc w:val="center"/>
              <w:rPr>
                <w:rFonts w:ascii="Arial" w:hAnsi="Arial" w:cs="Arial"/>
                <w:b/>
                <w:color w:val="FFFFFF" w:themeColor="background1"/>
                <w:sz w:val="24"/>
                <w:szCs w:val="24"/>
              </w:rPr>
            </w:pPr>
            <w:r w:rsidRPr="003A2015">
              <w:rPr>
                <w:rFonts w:ascii="Arial" w:hAnsi="Arial" w:cs="Arial"/>
                <w:b/>
                <w:color w:val="FFFFFF" w:themeColor="background1"/>
                <w:sz w:val="24"/>
                <w:szCs w:val="24"/>
              </w:rPr>
              <w:t>Webs de referencia</w:t>
            </w:r>
          </w:p>
        </w:tc>
      </w:tr>
      <w:tr w:rsidR="003D42C9" w:rsidRPr="003A2015" w14:paraId="163FAD07" w14:textId="77777777" w:rsidTr="00780CA7">
        <w:tc>
          <w:tcPr>
            <w:tcW w:w="1418" w:type="dxa"/>
          </w:tcPr>
          <w:p w14:paraId="061FBABE" w14:textId="77777777" w:rsidR="003D42C9" w:rsidRPr="003A2015" w:rsidRDefault="003D42C9" w:rsidP="003A2015">
            <w:pPr>
              <w:spacing w:line="360" w:lineRule="auto"/>
              <w:rPr>
                <w:rFonts w:ascii="Arial" w:hAnsi="Arial" w:cs="Arial"/>
                <w:b/>
                <w:color w:val="000000"/>
                <w:sz w:val="24"/>
                <w:szCs w:val="24"/>
              </w:rPr>
            </w:pPr>
            <w:r w:rsidRPr="003A2015">
              <w:rPr>
                <w:rFonts w:ascii="Arial" w:hAnsi="Arial" w:cs="Arial"/>
                <w:b/>
                <w:color w:val="000000"/>
                <w:sz w:val="24"/>
                <w:szCs w:val="24"/>
              </w:rPr>
              <w:t>Código</w:t>
            </w:r>
          </w:p>
        </w:tc>
        <w:tc>
          <w:tcPr>
            <w:tcW w:w="7088" w:type="dxa"/>
            <w:gridSpan w:val="2"/>
          </w:tcPr>
          <w:p w14:paraId="0A4BBA88" w14:textId="7AFBDF62" w:rsidR="003D42C9" w:rsidRPr="003A2015" w:rsidRDefault="003D42C9" w:rsidP="003A2015">
            <w:pPr>
              <w:spacing w:line="360" w:lineRule="auto"/>
              <w:rPr>
                <w:rFonts w:ascii="Arial" w:hAnsi="Arial" w:cs="Arial"/>
                <w:b/>
                <w:color w:val="000000"/>
                <w:sz w:val="24"/>
                <w:szCs w:val="24"/>
              </w:rPr>
            </w:pPr>
            <w:r w:rsidRPr="003A2015">
              <w:rPr>
                <w:rFonts w:ascii="Arial" w:hAnsi="Arial" w:cs="Arial"/>
                <w:color w:val="000000"/>
                <w:sz w:val="24"/>
                <w:szCs w:val="24"/>
              </w:rPr>
              <w:t>CN</w:t>
            </w:r>
            <w:r w:rsidR="00DF171F" w:rsidRPr="003A2015">
              <w:rPr>
                <w:rFonts w:ascii="Arial" w:hAnsi="Arial" w:cs="Arial"/>
                <w:color w:val="000000"/>
                <w:sz w:val="24"/>
                <w:szCs w:val="24"/>
              </w:rPr>
              <w:t>_</w:t>
            </w:r>
            <w:r w:rsidRPr="003A2015">
              <w:rPr>
                <w:rFonts w:ascii="Arial" w:hAnsi="Arial" w:cs="Arial"/>
                <w:color w:val="000000"/>
                <w:sz w:val="24"/>
                <w:szCs w:val="24"/>
              </w:rPr>
              <w:t>0</w:t>
            </w:r>
            <w:r w:rsidR="006636B8" w:rsidRPr="003A2015">
              <w:rPr>
                <w:rFonts w:ascii="Arial" w:hAnsi="Arial" w:cs="Arial"/>
                <w:color w:val="000000"/>
                <w:sz w:val="24"/>
                <w:szCs w:val="24"/>
              </w:rPr>
              <w:t>6</w:t>
            </w:r>
            <w:r w:rsidRPr="003A2015">
              <w:rPr>
                <w:rFonts w:ascii="Arial" w:hAnsi="Arial" w:cs="Arial"/>
                <w:color w:val="000000"/>
                <w:sz w:val="24"/>
                <w:szCs w:val="24"/>
              </w:rPr>
              <w:t>_</w:t>
            </w:r>
            <w:r w:rsidR="00DF171F" w:rsidRPr="003A2015">
              <w:rPr>
                <w:rFonts w:ascii="Arial" w:hAnsi="Arial" w:cs="Arial"/>
                <w:color w:val="000000"/>
                <w:sz w:val="24"/>
                <w:szCs w:val="24"/>
              </w:rPr>
              <w:t>0</w:t>
            </w:r>
            <w:r w:rsidRPr="003A2015">
              <w:rPr>
                <w:rFonts w:ascii="Arial" w:hAnsi="Arial" w:cs="Arial"/>
                <w:color w:val="000000"/>
                <w:sz w:val="24"/>
                <w:szCs w:val="24"/>
              </w:rPr>
              <w:t>9_CO_REC</w:t>
            </w:r>
            <w:r w:rsidR="006636B8" w:rsidRPr="003A2015">
              <w:rPr>
                <w:rFonts w:ascii="Arial" w:hAnsi="Arial" w:cs="Arial"/>
                <w:color w:val="000000"/>
                <w:sz w:val="24"/>
                <w:szCs w:val="24"/>
              </w:rPr>
              <w:t>2</w:t>
            </w:r>
            <w:r w:rsidR="00154D65" w:rsidRPr="003A2015">
              <w:rPr>
                <w:rFonts w:ascii="Arial" w:hAnsi="Arial" w:cs="Arial"/>
                <w:color w:val="000000"/>
                <w:sz w:val="24"/>
                <w:szCs w:val="24"/>
              </w:rPr>
              <w:t>9</w:t>
            </w:r>
            <w:r w:rsidR="006636B8" w:rsidRPr="003A2015">
              <w:rPr>
                <w:rFonts w:ascii="Arial" w:hAnsi="Arial" w:cs="Arial"/>
                <w:color w:val="000000"/>
                <w:sz w:val="24"/>
                <w:szCs w:val="24"/>
              </w:rPr>
              <w:t>0</w:t>
            </w:r>
          </w:p>
        </w:tc>
      </w:tr>
      <w:tr w:rsidR="003D42C9" w:rsidRPr="00713B27" w14:paraId="03357778" w14:textId="77777777" w:rsidTr="008042D1">
        <w:tc>
          <w:tcPr>
            <w:tcW w:w="1418" w:type="dxa"/>
          </w:tcPr>
          <w:p w14:paraId="23DDB32C" w14:textId="77777777" w:rsidR="003D42C9" w:rsidRPr="00713B27" w:rsidRDefault="003D42C9" w:rsidP="003A2015">
            <w:pPr>
              <w:spacing w:line="360" w:lineRule="auto"/>
              <w:rPr>
                <w:rFonts w:ascii="Arial" w:hAnsi="Arial" w:cs="Arial"/>
                <w:color w:val="000000"/>
                <w:sz w:val="24"/>
                <w:szCs w:val="24"/>
              </w:rPr>
            </w:pPr>
            <w:r w:rsidRPr="00713B27">
              <w:rPr>
                <w:rFonts w:ascii="Arial" w:hAnsi="Arial" w:cs="Arial"/>
                <w:b/>
                <w:color w:val="000000"/>
                <w:sz w:val="24"/>
                <w:szCs w:val="24"/>
              </w:rPr>
              <w:t>Web 01</w:t>
            </w:r>
          </w:p>
        </w:tc>
        <w:tc>
          <w:tcPr>
            <w:tcW w:w="3827" w:type="dxa"/>
          </w:tcPr>
          <w:p w14:paraId="0B2F595B" w14:textId="075F6244" w:rsidR="003D42C9" w:rsidRPr="00713B27" w:rsidRDefault="00676024" w:rsidP="003A2015">
            <w:pPr>
              <w:spacing w:line="360" w:lineRule="auto"/>
              <w:rPr>
                <w:rFonts w:ascii="Arial" w:hAnsi="Arial" w:cs="Arial"/>
                <w:color w:val="FFFFFF"/>
                <w:sz w:val="24"/>
                <w:szCs w:val="24"/>
              </w:rPr>
            </w:pPr>
            <w:r w:rsidRPr="00713B27">
              <w:rPr>
                <w:rFonts w:ascii="Arial" w:hAnsi="Arial" w:cs="Arial"/>
              </w:rPr>
              <w:t xml:space="preserve">Actividades sobre </w:t>
            </w:r>
            <w:r w:rsidR="00634268" w:rsidRPr="00713B27">
              <w:rPr>
                <w:rFonts w:ascii="Arial" w:hAnsi="Arial" w:cs="Arial"/>
              </w:rPr>
              <w:t>los estados de la materia del portal</w:t>
            </w:r>
            <w:r w:rsidR="00C671C9" w:rsidRPr="00713B27">
              <w:rPr>
                <w:rFonts w:ascii="Arial" w:hAnsi="Arial" w:cs="Arial"/>
              </w:rPr>
              <w:t xml:space="preserve"> </w:t>
            </w:r>
            <w:r w:rsidR="00634268" w:rsidRPr="00713B27">
              <w:rPr>
                <w:rFonts w:ascii="Arial" w:hAnsi="Arial" w:cs="Arial"/>
              </w:rPr>
              <w:t>IES Aguilar y Cano de la junta de Andalucia</w:t>
            </w:r>
            <w:r w:rsidR="00667DDC" w:rsidRPr="00713B27">
              <w:rPr>
                <w:rFonts w:ascii="Arial" w:hAnsi="Arial" w:cs="Arial"/>
              </w:rPr>
              <w:t xml:space="preserve"> </w:t>
            </w:r>
            <w:r w:rsidR="003D42C9" w:rsidRPr="00713B27">
              <w:rPr>
                <w:rFonts w:ascii="Arial" w:hAnsi="Arial" w:cs="Arial"/>
              </w:rPr>
              <w:tab/>
            </w:r>
          </w:p>
        </w:tc>
        <w:tc>
          <w:tcPr>
            <w:tcW w:w="3261" w:type="dxa"/>
          </w:tcPr>
          <w:p w14:paraId="3F90986B" w14:textId="220D41D1" w:rsidR="00667DDC" w:rsidRPr="001D1C7B" w:rsidRDefault="00116EF3" w:rsidP="003A2015">
            <w:pPr>
              <w:spacing w:after="200" w:line="360" w:lineRule="auto"/>
              <w:rPr>
                <w:rStyle w:val="Hipervnculo"/>
                <w:rFonts w:ascii="Arial" w:hAnsi="Arial" w:cs="Arial"/>
                <w:sz w:val="24"/>
                <w:szCs w:val="24"/>
                <w:u w:val="none"/>
              </w:rPr>
            </w:pPr>
            <w:hyperlink r:id="rId34" w:history="1">
              <w:r w:rsidR="00634268" w:rsidRPr="00713B27">
                <w:rPr>
                  <w:rFonts w:ascii="Arial" w:hAnsi="Arial" w:cs="Arial"/>
                  <w:sz w:val="24"/>
                  <w:szCs w:val="24"/>
                </w:rPr>
                <w:t xml:space="preserve"> </w:t>
              </w:r>
            </w:hyperlink>
            <w:r w:rsidR="00634268" w:rsidRPr="00713B27">
              <w:rPr>
                <w:rFonts w:ascii="Arial" w:hAnsi="Arial" w:cs="Arial"/>
                <w:sz w:val="24"/>
                <w:szCs w:val="24"/>
              </w:rPr>
              <w:t xml:space="preserve"> </w:t>
            </w:r>
            <w:hyperlink r:id="rId35" w:history="1">
              <w:r w:rsidR="00634268" w:rsidRPr="001D1C7B">
                <w:rPr>
                  <w:rStyle w:val="Hipervnculo"/>
                  <w:rFonts w:ascii="Arial" w:hAnsi="Arial" w:cs="Arial"/>
                  <w:u w:val="none"/>
                </w:rPr>
                <w:t>http://www.iesaguilarycano.com/dpto/fyq/mat/mat3.htm</w:t>
              </w:r>
            </w:hyperlink>
          </w:p>
          <w:p w14:paraId="3283BEA4" w14:textId="2980718B" w:rsidR="00634268" w:rsidRPr="00713B27" w:rsidRDefault="00634268" w:rsidP="003A2015">
            <w:pPr>
              <w:spacing w:line="360" w:lineRule="auto"/>
              <w:rPr>
                <w:rFonts w:ascii="Arial" w:hAnsi="Arial" w:cs="Arial"/>
                <w:sz w:val="24"/>
                <w:szCs w:val="24"/>
              </w:rPr>
            </w:pPr>
          </w:p>
        </w:tc>
      </w:tr>
      <w:tr w:rsidR="00634268" w:rsidRPr="00713B27" w14:paraId="0CCE058E" w14:textId="77777777" w:rsidTr="008042D1">
        <w:tc>
          <w:tcPr>
            <w:tcW w:w="1418" w:type="dxa"/>
          </w:tcPr>
          <w:p w14:paraId="4265D8D0" w14:textId="11CFB493" w:rsidR="00634268" w:rsidRPr="00713B27" w:rsidRDefault="00634268" w:rsidP="003A2015">
            <w:pPr>
              <w:spacing w:line="360" w:lineRule="auto"/>
              <w:rPr>
                <w:rFonts w:ascii="Arial" w:hAnsi="Arial" w:cs="Arial"/>
                <w:b/>
                <w:color w:val="000000"/>
                <w:sz w:val="24"/>
                <w:szCs w:val="24"/>
              </w:rPr>
            </w:pPr>
            <w:r w:rsidRPr="00713B27">
              <w:rPr>
                <w:rFonts w:ascii="Arial" w:hAnsi="Arial" w:cs="Arial"/>
                <w:b/>
                <w:color w:val="000000"/>
              </w:rPr>
              <w:t>Web 02</w:t>
            </w:r>
          </w:p>
        </w:tc>
        <w:tc>
          <w:tcPr>
            <w:tcW w:w="3827" w:type="dxa"/>
          </w:tcPr>
          <w:p w14:paraId="583B8C9C" w14:textId="29DDE7F3" w:rsidR="00634268" w:rsidRPr="00713B27" w:rsidRDefault="00634268" w:rsidP="003A2015">
            <w:pPr>
              <w:spacing w:line="360" w:lineRule="auto"/>
              <w:rPr>
                <w:rFonts w:ascii="Arial" w:hAnsi="Arial" w:cs="Arial"/>
                <w:sz w:val="24"/>
                <w:szCs w:val="24"/>
              </w:rPr>
            </w:pPr>
            <w:r w:rsidRPr="00713B27">
              <w:rPr>
                <w:rFonts w:ascii="Arial" w:hAnsi="Arial" w:cs="Arial"/>
              </w:rPr>
              <w:t>Página con</w:t>
            </w:r>
            <w:r w:rsidR="00C671C9" w:rsidRPr="00713B27">
              <w:rPr>
                <w:rFonts w:ascii="Arial" w:hAnsi="Arial" w:cs="Arial"/>
              </w:rPr>
              <w:t xml:space="preserve"> </w:t>
            </w:r>
            <w:r w:rsidRPr="00713B27">
              <w:rPr>
                <w:rFonts w:ascii="Arial" w:hAnsi="Arial" w:cs="Arial"/>
              </w:rPr>
              <w:t>actividades sobre las mezclas y las técnicas de separación</w:t>
            </w:r>
            <w:r w:rsidR="00C671C9" w:rsidRPr="00713B27">
              <w:rPr>
                <w:rFonts w:ascii="Arial" w:hAnsi="Arial" w:cs="Arial"/>
              </w:rPr>
              <w:t xml:space="preserve"> </w:t>
            </w:r>
            <w:r w:rsidRPr="00713B27">
              <w:rPr>
                <w:rFonts w:ascii="Arial" w:hAnsi="Arial" w:cs="Arial"/>
              </w:rPr>
              <w:t>del portal</w:t>
            </w:r>
            <w:r w:rsidR="00C671C9" w:rsidRPr="00713B27">
              <w:rPr>
                <w:rFonts w:ascii="Arial" w:hAnsi="Arial" w:cs="Arial"/>
              </w:rPr>
              <w:t xml:space="preserve"> </w:t>
            </w:r>
            <w:r w:rsidRPr="00713B27">
              <w:rPr>
                <w:rFonts w:ascii="Arial" w:hAnsi="Arial" w:cs="Arial"/>
              </w:rPr>
              <w:t xml:space="preserve">IES Aguilar y Cano de la junta de Andalucia </w:t>
            </w:r>
            <w:r w:rsidRPr="00713B27">
              <w:rPr>
                <w:rFonts w:ascii="Arial" w:hAnsi="Arial" w:cs="Arial"/>
              </w:rPr>
              <w:tab/>
            </w:r>
          </w:p>
        </w:tc>
        <w:tc>
          <w:tcPr>
            <w:tcW w:w="3261" w:type="dxa"/>
          </w:tcPr>
          <w:p w14:paraId="26B5D9FC" w14:textId="0545780B" w:rsidR="00634268" w:rsidRPr="00713B27" w:rsidRDefault="00116EF3" w:rsidP="003A2015">
            <w:pPr>
              <w:spacing w:line="360" w:lineRule="auto"/>
              <w:rPr>
                <w:rFonts w:ascii="Arial" w:hAnsi="Arial" w:cs="Arial"/>
                <w:sz w:val="24"/>
                <w:szCs w:val="24"/>
              </w:rPr>
            </w:pPr>
            <w:hyperlink r:id="rId36" w:history="1">
              <w:r w:rsidR="00634268" w:rsidRPr="001D1C7B">
                <w:rPr>
                  <w:rStyle w:val="Hipervnculo"/>
                  <w:rFonts w:ascii="Arial" w:hAnsi="Arial" w:cs="Arial"/>
                  <w:u w:val="none"/>
                </w:rPr>
                <w:t>http://www.iesaguilarycano.com/dpto/fyq/mat/mat10.htm</w:t>
              </w:r>
            </w:hyperlink>
          </w:p>
          <w:p w14:paraId="7F8E2FD5" w14:textId="222CAB56" w:rsidR="00634268" w:rsidRPr="00713B27" w:rsidRDefault="00634268" w:rsidP="003A2015">
            <w:pPr>
              <w:spacing w:line="360" w:lineRule="auto"/>
              <w:rPr>
                <w:rFonts w:ascii="Arial" w:hAnsi="Arial" w:cs="Arial"/>
                <w:sz w:val="24"/>
                <w:szCs w:val="24"/>
              </w:rPr>
            </w:pPr>
          </w:p>
        </w:tc>
      </w:tr>
      <w:tr w:rsidR="00634268" w:rsidRPr="00713B27" w14:paraId="54A77C46" w14:textId="77777777" w:rsidTr="008042D1">
        <w:tc>
          <w:tcPr>
            <w:tcW w:w="1418" w:type="dxa"/>
          </w:tcPr>
          <w:p w14:paraId="3534DA8F" w14:textId="3D7799E3" w:rsidR="00634268" w:rsidRPr="00713B27" w:rsidRDefault="00634268" w:rsidP="003A2015">
            <w:pPr>
              <w:spacing w:line="360" w:lineRule="auto"/>
              <w:rPr>
                <w:rFonts w:ascii="Arial" w:hAnsi="Arial" w:cs="Arial"/>
                <w:color w:val="000000"/>
                <w:sz w:val="24"/>
                <w:szCs w:val="24"/>
              </w:rPr>
            </w:pPr>
            <w:r w:rsidRPr="00713B27">
              <w:rPr>
                <w:rFonts w:ascii="Arial" w:hAnsi="Arial" w:cs="Arial"/>
                <w:b/>
                <w:color w:val="000000"/>
              </w:rPr>
              <w:t>Web 03</w:t>
            </w:r>
          </w:p>
        </w:tc>
        <w:tc>
          <w:tcPr>
            <w:tcW w:w="3827" w:type="dxa"/>
          </w:tcPr>
          <w:p w14:paraId="47B180FC" w14:textId="78A4F2B7" w:rsidR="00634268" w:rsidRPr="001D1C7B" w:rsidRDefault="00634268" w:rsidP="003A2015">
            <w:pPr>
              <w:spacing w:after="200" w:line="360" w:lineRule="auto"/>
              <w:rPr>
                <w:rStyle w:val="Textoennegrita"/>
                <w:rFonts w:ascii="Arial" w:hAnsi="Arial" w:cs="Arial"/>
                <w:b w:val="0"/>
                <w:sz w:val="24"/>
                <w:szCs w:val="24"/>
              </w:rPr>
            </w:pPr>
            <w:r w:rsidRPr="00713B27">
              <w:rPr>
                <w:rStyle w:val="Textoennegrita"/>
                <w:rFonts w:ascii="Arial" w:hAnsi="Arial" w:cs="Arial"/>
                <w:b w:val="0"/>
              </w:rPr>
              <w:t xml:space="preserve">PDF con ejercicios de cálculo de densidad, masa y volumen desarrollado por IES Gonzalo Torrente Ballester </w:t>
            </w:r>
          </w:p>
        </w:tc>
        <w:tc>
          <w:tcPr>
            <w:tcW w:w="3261" w:type="dxa"/>
          </w:tcPr>
          <w:p w14:paraId="7FAE16A4" w14:textId="5320AC5C" w:rsidR="00634268" w:rsidRPr="00713B27" w:rsidRDefault="00116EF3" w:rsidP="003A2015">
            <w:pPr>
              <w:spacing w:line="360" w:lineRule="auto"/>
              <w:rPr>
                <w:rFonts w:ascii="Arial" w:hAnsi="Arial" w:cs="Arial"/>
                <w:sz w:val="24"/>
                <w:szCs w:val="24"/>
              </w:rPr>
            </w:pPr>
            <w:hyperlink r:id="rId37" w:history="1">
              <w:r w:rsidR="00225142" w:rsidRPr="001D1C7B">
                <w:rPr>
                  <w:rStyle w:val="Hipervnculo"/>
                  <w:rFonts w:ascii="Arial" w:hAnsi="Arial" w:cs="Arial"/>
                  <w:u w:val="none"/>
                </w:rPr>
                <w:t>https://cienciasnaturalesgtb.wikispaces.com/file/view/problemas+densidad.pdf</w:t>
              </w:r>
            </w:hyperlink>
            <w:r w:rsidR="00634268" w:rsidRPr="00713B27">
              <w:rPr>
                <w:rFonts w:ascii="Arial" w:hAnsi="Arial" w:cs="Arial"/>
                <w:sz w:val="24"/>
                <w:szCs w:val="24"/>
              </w:rPr>
              <w:t xml:space="preserve"> </w:t>
            </w:r>
          </w:p>
        </w:tc>
      </w:tr>
      <w:tr w:rsidR="00634268" w:rsidRPr="00713B27" w14:paraId="17785815" w14:textId="77777777" w:rsidTr="008042D1">
        <w:tc>
          <w:tcPr>
            <w:tcW w:w="1418" w:type="dxa"/>
          </w:tcPr>
          <w:p w14:paraId="38577C72" w14:textId="1931E7F6" w:rsidR="00634268" w:rsidRPr="00713B27" w:rsidRDefault="00634268" w:rsidP="003A2015">
            <w:pPr>
              <w:spacing w:line="360" w:lineRule="auto"/>
              <w:rPr>
                <w:rFonts w:ascii="Arial" w:hAnsi="Arial" w:cs="Arial"/>
                <w:b/>
                <w:color w:val="000000"/>
                <w:sz w:val="24"/>
                <w:szCs w:val="24"/>
              </w:rPr>
            </w:pPr>
            <w:r w:rsidRPr="00713B27">
              <w:rPr>
                <w:rFonts w:ascii="Arial" w:hAnsi="Arial" w:cs="Arial"/>
                <w:b/>
                <w:color w:val="000000"/>
              </w:rPr>
              <w:t>Web 04</w:t>
            </w:r>
          </w:p>
        </w:tc>
        <w:tc>
          <w:tcPr>
            <w:tcW w:w="3827" w:type="dxa"/>
          </w:tcPr>
          <w:p w14:paraId="0F4DF44A" w14:textId="4C80C606" w:rsidR="00634268" w:rsidRPr="00713B27" w:rsidRDefault="00634268" w:rsidP="003A2015">
            <w:pPr>
              <w:spacing w:line="360" w:lineRule="auto"/>
              <w:rPr>
                <w:rFonts w:ascii="Arial" w:hAnsi="Arial" w:cs="Arial"/>
                <w:sz w:val="24"/>
                <w:szCs w:val="24"/>
              </w:rPr>
            </w:pPr>
            <w:r w:rsidRPr="00713B27">
              <w:rPr>
                <w:rFonts w:ascii="Arial" w:hAnsi="Arial" w:cs="Arial"/>
              </w:rPr>
              <w:t xml:space="preserve">Interactivo con actividades de las características de la materia del IES Aguilar y Cano de la junta de Andalucia </w:t>
            </w:r>
          </w:p>
        </w:tc>
        <w:tc>
          <w:tcPr>
            <w:tcW w:w="3261" w:type="dxa"/>
          </w:tcPr>
          <w:p w14:paraId="188ED773" w14:textId="5985D4A5" w:rsidR="00634268" w:rsidRPr="00713B27" w:rsidRDefault="00634268" w:rsidP="003A2015">
            <w:pPr>
              <w:spacing w:line="360" w:lineRule="auto"/>
              <w:rPr>
                <w:rFonts w:ascii="Arial" w:hAnsi="Arial" w:cs="Arial"/>
                <w:sz w:val="24"/>
                <w:szCs w:val="24"/>
              </w:rPr>
            </w:pPr>
          </w:p>
          <w:p w14:paraId="2DBD1A2D" w14:textId="7F3E4BB2" w:rsidR="00634268" w:rsidRPr="00713B27" w:rsidRDefault="00116EF3" w:rsidP="003A2015">
            <w:pPr>
              <w:spacing w:line="360" w:lineRule="auto"/>
              <w:rPr>
                <w:rFonts w:ascii="Arial" w:hAnsi="Arial" w:cs="Arial"/>
                <w:sz w:val="24"/>
                <w:szCs w:val="24"/>
              </w:rPr>
            </w:pPr>
            <w:hyperlink r:id="rId38" w:history="1">
              <w:r w:rsidR="00634268" w:rsidRPr="001D1C7B">
                <w:rPr>
                  <w:rStyle w:val="Hipervnculo"/>
                  <w:rFonts w:ascii="Arial" w:hAnsi="Arial" w:cs="Arial"/>
                  <w:u w:val="none"/>
                </w:rPr>
                <w:t>http://www.iesaguilarycano.com/dpto/fyq/mat/mat2.htm</w:t>
              </w:r>
            </w:hyperlink>
          </w:p>
          <w:p w14:paraId="3CA16A50" w14:textId="0A104894" w:rsidR="00634268" w:rsidRPr="00713B27" w:rsidRDefault="00634268" w:rsidP="003A2015">
            <w:pPr>
              <w:spacing w:line="360" w:lineRule="auto"/>
              <w:rPr>
                <w:rFonts w:ascii="Arial" w:hAnsi="Arial" w:cs="Arial"/>
                <w:sz w:val="24"/>
                <w:szCs w:val="24"/>
              </w:rPr>
            </w:pPr>
          </w:p>
        </w:tc>
      </w:tr>
    </w:tbl>
    <w:p w14:paraId="7ED7C902" w14:textId="77777777" w:rsidR="003D42C9" w:rsidRPr="00713B27" w:rsidRDefault="003D42C9" w:rsidP="003A2015">
      <w:pPr>
        <w:spacing w:after="0" w:line="360" w:lineRule="auto"/>
        <w:rPr>
          <w:rFonts w:ascii="Arial" w:hAnsi="Arial" w:cs="Arial"/>
          <w:b/>
        </w:rPr>
      </w:pPr>
    </w:p>
    <w:p w14:paraId="05B58DED" w14:textId="79DF669D" w:rsidR="001F5043" w:rsidRPr="00713B27" w:rsidRDefault="001F5043" w:rsidP="003A2015">
      <w:pPr>
        <w:spacing w:after="0" w:line="360" w:lineRule="auto"/>
        <w:rPr>
          <w:rFonts w:ascii="Arial" w:hAnsi="Arial" w:cs="Arial"/>
        </w:rPr>
      </w:pPr>
    </w:p>
    <w:sectPr w:rsidR="001F5043" w:rsidRPr="00713B27" w:rsidSect="007228D3">
      <w:headerReference w:type="even" r:id="rId39"/>
      <w:headerReference w:type="default" r:id="rId4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9E7CC5" w14:textId="77777777" w:rsidR="004B690C" w:rsidRDefault="004B690C">
      <w:pPr>
        <w:spacing w:after="0"/>
      </w:pPr>
      <w:r>
        <w:separator/>
      </w:r>
    </w:p>
  </w:endnote>
  <w:endnote w:type="continuationSeparator" w:id="0">
    <w:p w14:paraId="033A761B" w14:textId="77777777" w:rsidR="004B690C" w:rsidRDefault="004B69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2ECCB6" w14:textId="77777777" w:rsidR="004B690C" w:rsidRDefault="004B690C">
      <w:pPr>
        <w:spacing w:after="0"/>
      </w:pPr>
      <w:r>
        <w:separator/>
      </w:r>
    </w:p>
  </w:footnote>
  <w:footnote w:type="continuationSeparator" w:id="0">
    <w:p w14:paraId="6BEA5801" w14:textId="77777777" w:rsidR="004B690C" w:rsidRDefault="004B690C">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D82B32" w:rsidRDefault="00D82B3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D82B32" w:rsidRDefault="00D82B32" w:rsidP="0004489C">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D82B32" w:rsidRDefault="00D82B32"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16EF3">
      <w:rPr>
        <w:rStyle w:val="Nmerodepgina"/>
        <w:noProof/>
      </w:rPr>
      <w:t>1</w:t>
    </w:r>
    <w:r>
      <w:rPr>
        <w:rStyle w:val="Nmerodepgina"/>
      </w:rPr>
      <w:fldChar w:fldCharType="end"/>
    </w:r>
  </w:p>
  <w:p w14:paraId="5F223E2B" w14:textId="061F0D62" w:rsidR="00D82B32" w:rsidRPr="00F16D37" w:rsidRDefault="00D82B32" w:rsidP="0004489C">
    <w:pPr>
      <w:pStyle w:val="Encabezado"/>
      <w:ind w:right="360"/>
      <w:rPr>
        <w:sz w:val="20"/>
        <w:szCs w:val="20"/>
      </w:rPr>
    </w:pPr>
    <w:r w:rsidRPr="00964B30">
      <w:rPr>
        <w:rFonts w:ascii="Times" w:hAnsi="Times"/>
        <w:sz w:val="20"/>
        <w:szCs w:val="20"/>
        <w:highlight w:val="yellow"/>
        <w:lang w:val="es-CO"/>
      </w:rPr>
      <w:t>[GUION CN_</w:t>
    </w:r>
    <w:r>
      <w:rPr>
        <w:rFonts w:ascii="Times" w:hAnsi="Times"/>
        <w:sz w:val="20"/>
        <w:szCs w:val="20"/>
        <w:highlight w:val="yellow"/>
        <w:lang w:val="es-CO"/>
      </w:rPr>
      <w:t>06_</w:t>
    </w:r>
    <w:r w:rsidRPr="00964B30">
      <w:rPr>
        <w:rFonts w:ascii="Times" w:hAnsi="Times"/>
        <w:sz w:val="20"/>
        <w:szCs w:val="20"/>
        <w:highlight w:val="yellow"/>
        <w:lang w:val="es-CO"/>
      </w:rPr>
      <w:t>0</w:t>
    </w:r>
    <w:r>
      <w:rPr>
        <w:rFonts w:ascii="Times" w:hAnsi="Times"/>
        <w:sz w:val="20"/>
        <w:szCs w:val="20"/>
        <w:highlight w:val="yellow"/>
        <w:lang w:val="es-CO"/>
      </w:rPr>
      <w:t>9</w:t>
    </w:r>
    <w:r w:rsidRPr="00964B30">
      <w:rPr>
        <w:rFonts w:ascii="Times" w:hAnsi="Times"/>
        <w:sz w:val="20"/>
        <w:szCs w:val="20"/>
        <w:highlight w:val="yellow"/>
        <w:lang w:val="es-CO"/>
      </w:rPr>
      <w:t>_CO]</w:t>
    </w:r>
    <w:r>
      <w:rPr>
        <w:rFonts w:ascii="Times" w:hAnsi="Times"/>
        <w:sz w:val="20"/>
        <w:szCs w:val="20"/>
        <w:lang w:val="es-CO"/>
      </w:rPr>
      <w:t xml:space="preserve"> Guion 09</w:t>
    </w:r>
    <w:r w:rsidRPr="00964B30">
      <w:rPr>
        <w:rFonts w:ascii="Times" w:hAnsi="Times"/>
        <w:sz w:val="20"/>
        <w:szCs w:val="20"/>
        <w:lang w:val="es-CO"/>
      </w:rPr>
      <w:t xml:space="preserve">. </w:t>
    </w:r>
    <w:r>
      <w:rPr>
        <w:b/>
        <w:sz w:val="22"/>
        <w:szCs w:val="22"/>
      </w:rPr>
      <w:t>La materia y sus propiedades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42EF7"/>
    <w:multiLevelType w:val="multilevel"/>
    <w:tmpl w:val="D4B8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BE27554"/>
    <w:multiLevelType w:val="hybridMultilevel"/>
    <w:tmpl w:val="47B8C2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2643015E"/>
    <w:multiLevelType w:val="hybridMultilevel"/>
    <w:tmpl w:val="2E1436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F15748D"/>
    <w:multiLevelType w:val="hybridMultilevel"/>
    <w:tmpl w:val="315C0230"/>
    <w:lvl w:ilvl="0" w:tplc="240A0001">
      <w:start w:val="1"/>
      <w:numFmt w:val="bullet"/>
      <w:lvlText w:val=""/>
      <w:lvlJc w:val="left"/>
      <w:pPr>
        <w:ind w:left="1020" w:hanging="360"/>
      </w:pPr>
      <w:rPr>
        <w:rFonts w:ascii="Symbol" w:hAnsi="Symbol" w:hint="default"/>
      </w:rPr>
    </w:lvl>
    <w:lvl w:ilvl="1" w:tplc="240A0003" w:tentative="1">
      <w:start w:val="1"/>
      <w:numFmt w:val="bullet"/>
      <w:lvlText w:val="o"/>
      <w:lvlJc w:val="left"/>
      <w:pPr>
        <w:ind w:left="1740" w:hanging="360"/>
      </w:pPr>
      <w:rPr>
        <w:rFonts w:ascii="Courier New" w:hAnsi="Courier New" w:cs="Courier New" w:hint="default"/>
      </w:rPr>
    </w:lvl>
    <w:lvl w:ilvl="2" w:tplc="240A0005" w:tentative="1">
      <w:start w:val="1"/>
      <w:numFmt w:val="bullet"/>
      <w:lvlText w:val=""/>
      <w:lvlJc w:val="left"/>
      <w:pPr>
        <w:ind w:left="2460" w:hanging="360"/>
      </w:pPr>
      <w:rPr>
        <w:rFonts w:ascii="Wingdings" w:hAnsi="Wingdings" w:hint="default"/>
      </w:rPr>
    </w:lvl>
    <w:lvl w:ilvl="3" w:tplc="240A0001" w:tentative="1">
      <w:start w:val="1"/>
      <w:numFmt w:val="bullet"/>
      <w:lvlText w:val=""/>
      <w:lvlJc w:val="left"/>
      <w:pPr>
        <w:ind w:left="3180" w:hanging="360"/>
      </w:pPr>
      <w:rPr>
        <w:rFonts w:ascii="Symbol" w:hAnsi="Symbol" w:hint="default"/>
      </w:rPr>
    </w:lvl>
    <w:lvl w:ilvl="4" w:tplc="240A0003" w:tentative="1">
      <w:start w:val="1"/>
      <w:numFmt w:val="bullet"/>
      <w:lvlText w:val="o"/>
      <w:lvlJc w:val="left"/>
      <w:pPr>
        <w:ind w:left="3900" w:hanging="360"/>
      </w:pPr>
      <w:rPr>
        <w:rFonts w:ascii="Courier New" w:hAnsi="Courier New" w:cs="Courier New" w:hint="default"/>
      </w:rPr>
    </w:lvl>
    <w:lvl w:ilvl="5" w:tplc="240A0005" w:tentative="1">
      <w:start w:val="1"/>
      <w:numFmt w:val="bullet"/>
      <w:lvlText w:val=""/>
      <w:lvlJc w:val="left"/>
      <w:pPr>
        <w:ind w:left="4620" w:hanging="360"/>
      </w:pPr>
      <w:rPr>
        <w:rFonts w:ascii="Wingdings" w:hAnsi="Wingdings" w:hint="default"/>
      </w:rPr>
    </w:lvl>
    <w:lvl w:ilvl="6" w:tplc="240A0001" w:tentative="1">
      <w:start w:val="1"/>
      <w:numFmt w:val="bullet"/>
      <w:lvlText w:val=""/>
      <w:lvlJc w:val="left"/>
      <w:pPr>
        <w:ind w:left="5340" w:hanging="360"/>
      </w:pPr>
      <w:rPr>
        <w:rFonts w:ascii="Symbol" w:hAnsi="Symbol" w:hint="default"/>
      </w:rPr>
    </w:lvl>
    <w:lvl w:ilvl="7" w:tplc="240A0003" w:tentative="1">
      <w:start w:val="1"/>
      <w:numFmt w:val="bullet"/>
      <w:lvlText w:val="o"/>
      <w:lvlJc w:val="left"/>
      <w:pPr>
        <w:ind w:left="6060" w:hanging="360"/>
      </w:pPr>
      <w:rPr>
        <w:rFonts w:ascii="Courier New" w:hAnsi="Courier New" w:cs="Courier New" w:hint="default"/>
      </w:rPr>
    </w:lvl>
    <w:lvl w:ilvl="8" w:tplc="240A0005" w:tentative="1">
      <w:start w:val="1"/>
      <w:numFmt w:val="bullet"/>
      <w:lvlText w:val=""/>
      <w:lvlJc w:val="left"/>
      <w:pPr>
        <w:ind w:left="6780" w:hanging="360"/>
      </w:pPr>
      <w:rPr>
        <w:rFonts w:ascii="Wingdings" w:hAnsi="Wingdings" w:hint="default"/>
      </w:rPr>
    </w:lvl>
  </w:abstractNum>
  <w:abstractNum w:abstractNumId="4">
    <w:nsid w:val="435859CD"/>
    <w:multiLevelType w:val="multilevel"/>
    <w:tmpl w:val="A51CB9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nsid w:val="474142A0"/>
    <w:multiLevelType w:val="multilevel"/>
    <w:tmpl w:val="6460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DFE5AFC"/>
    <w:multiLevelType w:val="multilevel"/>
    <w:tmpl w:val="86AC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E236D76"/>
    <w:multiLevelType w:val="hybridMultilevel"/>
    <w:tmpl w:val="40C2A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6E3B0AC2"/>
    <w:multiLevelType w:val="hybridMultilevel"/>
    <w:tmpl w:val="72D0FF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7168055A"/>
    <w:multiLevelType w:val="multilevel"/>
    <w:tmpl w:val="E652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0"/>
  </w:num>
  <w:num w:numId="3">
    <w:abstractNumId w:val="3"/>
  </w:num>
  <w:num w:numId="4">
    <w:abstractNumId w:val="7"/>
  </w:num>
  <w:num w:numId="5">
    <w:abstractNumId w:val="4"/>
  </w:num>
  <w:num w:numId="6">
    <w:abstractNumId w:val="2"/>
  </w:num>
  <w:num w:numId="7">
    <w:abstractNumId w:val="5"/>
  </w:num>
  <w:num w:numId="8">
    <w:abstractNumId w:val="9"/>
  </w:num>
  <w:num w:numId="9">
    <w:abstractNumId w:val="8"/>
  </w:num>
  <w:num w:numId="1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A88"/>
    <w:rsid w:val="000024C6"/>
    <w:rsid w:val="00002758"/>
    <w:rsid w:val="00003A91"/>
    <w:rsid w:val="000040E5"/>
    <w:rsid w:val="000045EE"/>
    <w:rsid w:val="000063E9"/>
    <w:rsid w:val="000064E2"/>
    <w:rsid w:val="000118EA"/>
    <w:rsid w:val="00012056"/>
    <w:rsid w:val="00013100"/>
    <w:rsid w:val="00014989"/>
    <w:rsid w:val="00014FCE"/>
    <w:rsid w:val="000162C5"/>
    <w:rsid w:val="0001649B"/>
    <w:rsid w:val="00016723"/>
    <w:rsid w:val="000170D6"/>
    <w:rsid w:val="000177F1"/>
    <w:rsid w:val="00017A0F"/>
    <w:rsid w:val="00021359"/>
    <w:rsid w:val="00022AA5"/>
    <w:rsid w:val="000257E2"/>
    <w:rsid w:val="000277F7"/>
    <w:rsid w:val="000278CC"/>
    <w:rsid w:val="00030E2D"/>
    <w:rsid w:val="000319A7"/>
    <w:rsid w:val="00033394"/>
    <w:rsid w:val="00033A3A"/>
    <w:rsid w:val="000352E8"/>
    <w:rsid w:val="0003581C"/>
    <w:rsid w:val="0003585C"/>
    <w:rsid w:val="00035DDC"/>
    <w:rsid w:val="00036F85"/>
    <w:rsid w:val="00036F9F"/>
    <w:rsid w:val="00037FDF"/>
    <w:rsid w:val="000408B7"/>
    <w:rsid w:val="00040B51"/>
    <w:rsid w:val="00041F53"/>
    <w:rsid w:val="0004273E"/>
    <w:rsid w:val="00042A94"/>
    <w:rsid w:val="0004489C"/>
    <w:rsid w:val="000468AD"/>
    <w:rsid w:val="00046EB5"/>
    <w:rsid w:val="00046F41"/>
    <w:rsid w:val="00047627"/>
    <w:rsid w:val="000509E4"/>
    <w:rsid w:val="00052B10"/>
    <w:rsid w:val="0005331B"/>
    <w:rsid w:val="00054A93"/>
    <w:rsid w:val="0005679F"/>
    <w:rsid w:val="00056BFD"/>
    <w:rsid w:val="00056FCF"/>
    <w:rsid w:val="000573A2"/>
    <w:rsid w:val="0005743C"/>
    <w:rsid w:val="00057455"/>
    <w:rsid w:val="00057679"/>
    <w:rsid w:val="000576F3"/>
    <w:rsid w:val="000629EA"/>
    <w:rsid w:val="00063BFD"/>
    <w:rsid w:val="00064F7F"/>
    <w:rsid w:val="000716B5"/>
    <w:rsid w:val="00072F01"/>
    <w:rsid w:val="0007304D"/>
    <w:rsid w:val="0007415B"/>
    <w:rsid w:val="00074C32"/>
    <w:rsid w:val="000751B1"/>
    <w:rsid w:val="00076D7C"/>
    <w:rsid w:val="000771A7"/>
    <w:rsid w:val="0007752C"/>
    <w:rsid w:val="00081745"/>
    <w:rsid w:val="00081E63"/>
    <w:rsid w:val="0008475A"/>
    <w:rsid w:val="00084884"/>
    <w:rsid w:val="00085D52"/>
    <w:rsid w:val="00086775"/>
    <w:rsid w:val="0008711D"/>
    <w:rsid w:val="000871E0"/>
    <w:rsid w:val="000874F7"/>
    <w:rsid w:val="00091791"/>
    <w:rsid w:val="000924E5"/>
    <w:rsid w:val="0009314C"/>
    <w:rsid w:val="0009379A"/>
    <w:rsid w:val="00094448"/>
    <w:rsid w:val="00096510"/>
    <w:rsid w:val="0009782F"/>
    <w:rsid w:val="00097ACE"/>
    <w:rsid w:val="00097F50"/>
    <w:rsid w:val="000A070F"/>
    <w:rsid w:val="000A089B"/>
    <w:rsid w:val="000A3959"/>
    <w:rsid w:val="000A3DA9"/>
    <w:rsid w:val="000A3DE8"/>
    <w:rsid w:val="000A4D90"/>
    <w:rsid w:val="000A7E1A"/>
    <w:rsid w:val="000B204F"/>
    <w:rsid w:val="000B2DD2"/>
    <w:rsid w:val="000B5A8D"/>
    <w:rsid w:val="000C0B3F"/>
    <w:rsid w:val="000C4BAB"/>
    <w:rsid w:val="000C602F"/>
    <w:rsid w:val="000C6204"/>
    <w:rsid w:val="000D0E70"/>
    <w:rsid w:val="000D3304"/>
    <w:rsid w:val="000D3AAA"/>
    <w:rsid w:val="000D76CE"/>
    <w:rsid w:val="000E1629"/>
    <w:rsid w:val="000E1957"/>
    <w:rsid w:val="000E1E66"/>
    <w:rsid w:val="000E3379"/>
    <w:rsid w:val="000E3787"/>
    <w:rsid w:val="000E50F5"/>
    <w:rsid w:val="000E56BF"/>
    <w:rsid w:val="000E7362"/>
    <w:rsid w:val="000F0C7A"/>
    <w:rsid w:val="000F3118"/>
    <w:rsid w:val="000F3489"/>
    <w:rsid w:val="000F34F0"/>
    <w:rsid w:val="000F4A44"/>
    <w:rsid w:val="000F7197"/>
    <w:rsid w:val="000F7263"/>
    <w:rsid w:val="000F7B46"/>
    <w:rsid w:val="0010150D"/>
    <w:rsid w:val="001018BE"/>
    <w:rsid w:val="00101D89"/>
    <w:rsid w:val="00105C9E"/>
    <w:rsid w:val="0010671D"/>
    <w:rsid w:val="001101F7"/>
    <w:rsid w:val="001112D2"/>
    <w:rsid w:val="0011245D"/>
    <w:rsid w:val="00112EDC"/>
    <w:rsid w:val="0011653F"/>
    <w:rsid w:val="00116EF3"/>
    <w:rsid w:val="00121317"/>
    <w:rsid w:val="00121661"/>
    <w:rsid w:val="001239A8"/>
    <w:rsid w:val="0012415C"/>
    <w:rsid w:val="001246F9"/>
    <w:rsid w:val="0012572A"/>
    <w:rsid w:val="001300C4"/>
    <w:rsid w:val="001316BE"/>
    <w:rsid w:val="0013385F"/>
    <w:rsid w:val="001354F3"/>
    <w:rsid w:val="00135E31"/>
    <w:rsid w:val="00140B08"/>
    <w:rsid w:val="00140D65"/>
    <w:rsid w:val="001435BE"/>
    <w:rsid w:val="00146C06"/>
    <w:rsid w:val="00147210"/>
    <w:rsid w:val="00147D40"/>
    <w:rsid w:val="001502CD"/>
    <w:rsid w:val="00150A19"/>
    <w:rsid w:val="00152DB8"/>
    <w:rsid w:val="001547F6"/>
    <w:rsid w:val="00154D65"/>
    <w:rsid w:val="00154F64"/>
    <w:rsid w:val="00155DDA"/>
    <w:rsid w:val="001561C2"/>
    <w:rsid w:val="00156A3D"/>
    <w:rsid w:val="00161D0A"/>
    <w:rsid w:val="00161F52"/>
    <w:rsid w:val="00163BD2"/>
    <w:rsid w:val="00163E0E"/>
    <w:rsid w:val="00164C58"/>
    <w:rsid w:val="00172FD3"/>
    <w:rsid w:val="001738BE"/>
    <w:rsid w:val="00175059"/>
    <w:rsid w:val="00175AA8"/>
    <w:rsid w:val="00177A1F"/>
    <w:rsid w:val="00183EBC"/>
    <w:rsid w:val="0018426E"/>
    <w:rsid w:val="00184F90"/>
    <w:rsid w:val="00186DEF"/>
    <w:rsid w:val="0018784F"/>
    <w:rsid w:val="00193B1C"/>
    <w:rsid w:val="0019469F"/>
    <w:rsid w:val="00195E54"/>
    <w:rsid w:val="001A0AC4"/>
    <w:rsid w:val="001A0B9F"/>
    <w:rsid w:val="001A0CE7"/>
    <w:rsid w:val="001A2B3A"/>
    <w:rsid w:val="001A42BD"/>
    <w:rsid w:val="001A4316"/>
    <w:rsid w:val="001A4664"/>
    <w:rsid w:val="001A5C48"/>
    <w:rsid w:val="001A5E30"/>
    <w:rsid w:val="001A650B"/>
    <w:rsid w:val="001B1F44"/>
    <w:rsid w:val="001B37F8"/>
    <w:rsid w:val="001B3DAF"/>
    <w:rsid w:val="001B4371"/>
    <w:rsid w:val="001C161B"/>
    <w:rsid w:val="001C18E4"/>
    <w:rsid w:val="001C28BB"/>
    <w:rsid w:val="001C4C89"/>
    <w:rsid w:val="001C6229"/>
    <w:rsid w:val="001C678E"/>
    <w:rsid w:val="001D1C7B"/>
    <w:rsid w:val="001D42D1"/>
    <w:rsid w:val="001D49CD"/>
    <w:rsid w:val="001D54D1"/>
    <w:rsid w:val="001D6145"/>
    <w:rsid w:val="001D6869"/>
    <w:rsid w:val="001D6E31"/>
    <w:rsid w:val="001E360C"/>
    <w:rsid w:val="001E38AE"/>
    <w:rsid w:val="001F16AE"/>
    <w:rsid w:val="001F1D79"/>
    <w:rsid w:val="001F1D8F"/>
    <w:rsid w:val="001F26C5"/>
    <w:rsid w:val="001F2873"/>
    <w:rsid w:val="001F2DA4"/>
    <w:rsid w:val="001F391D"/>
    <w:rsid w:val="001F4FCD"/>
    <w:rsid w:val="001F5043"/>
    <w:rsid w:val="001F6D6B"/>
    <w:rsid w:val="002022A7"/>
    <w:rsid w:val="00202B09"/>
    <w:rsid w:val="0020303A"/>
    <w:rsid w:val="00203E0C"/>
    <w:rsid w:val="0020599A"/>
    <w:rsid w:val="00207086"/>
    <w:rsid w:val="0021072A"/>
    <w:rsid w:val="00212435"/>
    <w:rsid w:val="00212459"/>
    <w:rsid w:val="00214515"/>
    <w:rsid w:val="0022072D"/>
    <w:rsid w:val="002209FB"/>
    <w:rsid w:val="00225142"/>
    <w:rsid w:val="0023016E"/>
    <w:rsid w:val="00230B4F"/>
    <w:rsid w:val="00232291"/>
    <w:rsid w:val="00232644"/>
    <w:rsid w:val="00232E83"/>
    <w:rsid w:val="002367F9"/>
    <w:rsid w:val="0023765B"/>
    <w:rsid w:val="002406F9"/>
    <w:rsid w:val="00243875"/>
    <w:rsid w:val="00244336"/>
    <w:rsid w:val="00245FC4"/>
    <w:rsid w:val="00247C3E"/>
    <w:rsid w:val="00250E11"/>
    <w:rsid w:val="002514C9"/>
    <w:rsid w:val="002517E1"/>
    <w:rsid w:val="00252A72"/>
    <w:rsid w:val="00257DDB"/>
    <w:rsid w:val="002632B2"/>
    <w:rsid w:val="00264B58"/>
    <w:rsid w:val="00272066"/>
    <w:rsid w:val="00272EE9"/>
    <w:rsid w:val="00273007"/>
    <w:rsid w:val="00276C9D"/>
    <w:rsid w:val="00277230"/>
    <w:rsid w:val="00281004"/>
    <w:rsid w:val="00285778"/>
    <w:rsid w:val="00285811"/>
    <w:rsid w:val="0029541F"/>
    <w:rsid w:val="00297010"/>
    <w:rsid w:val="002973CB"/>
    <w:rsid w:val="002A07B3"/>
    <w:rsid w:val="002A18CB"/>
    <w:rsid w:val="002A1E54"/>
    <w:rsid w:val="002A239D"/>
    <w:rsid w:val="002A239E"/>
    <w:rsid w:val="002A6B17"/>
    <w:rsid w:val="002A768B"/>
    <w:rsid w:val="002B0F59"/>
    <w:rsid w:val="002B1D2B"/>
    <w:rsid w:val="002B253B"/>
    <w:rsid w:val="002B44D1"/>
    <w:rsid w:val="002C0691"/>
    <w:rsid w:val="002C06E2"/>
    <w:rsid w:val="002C194D"/>
    <w:rsid w:val="002C2770"/>
    <w:rsid w:val="002C367E"/>
    <w:rsid w:val="002C4640"/>
    <w:rsid w:val="002C5ADE"/>
    <w:rsid w:val="002C6757"/>
    <w:rsid w:val="002C7D17"/>
    <w:rsid w:val="002D1656"/>
    <w:rsid w:val="002D27BC"/>
    <w:rsid w:val="002D2930"/>
    <w:rsid w:val="002D2B46"/>
    <w:rsid w:val="002D2FE7"/>
    <w:rsid w:val="002D3565"/>
    <w:rsid w:val="002E0A3A"/>
    <w:rsid w:val="002E0CEB"/>
    <w:rsid w:val="002E34D4"/>
    <w:rsid w:val="002E4CB5"/>
    <w:rsid w:val="002E7393"/>
    <w:rsid w:val="002F0870"/>
    <w:rsid w:val="002F12FA"/>
    <w:rsid w:val="002F3376"/>
    <w:rsid w:val="002F3FB5"/>
    <w:rsid w:val="002F4C41"/>
    <w:rsid w:val="002F7FDA"/>
    <w:rsid w:val="0030114D"/>
    <w:rsid w:val="003030CE"/>
    <w:rsid w:val="00303A20"/>
    <w:rsid w:val="00304F3E"/>
    <w:rsid w:val="00305F48"/>
    <w:rsid w:val="0030709A"/>
    <w:rsid w:val="00310E93"/>
    <w:rsid w:val="003113DB"/>
    <w:rsid w:val="003123B9"/>
    <w:rsid w:val="00312A3B"/>
    <w:rsid w:val="00312F78"/>
    <w:rsid w:val="003139FA"/>
    <w:rsid w:val="00313FFD"/>
    <w:rsid w:val="003150E5"/>
    <w:rsid w:val="00317DD9"/>
    <w:rsid w:val="00317F68"/>
    <w:rsid w:val="0032074C"/>
    <w:rsid w:val="0032206E"/>
    <w:rsid w:val="0032234E"/>
    <w:rsid w:val="00322D61"/>
    <w:rsid w:val="00323B2C"/>
    <w:rsid w:val="00324E6A"/>
    <w:rsid w:val="00325653"/>
    <w:rsid w:val="00326E45"/>
    <w:rsid w:val="00326FC9"/>
    <w:rsid w:val="00327549"/>
    <w:rsid w:val="0033015E"/>
    <w:rsid w:val="00330BE8"/>
    <w:rsid w:val="00331E66"/>
    <w:rsid w:val="00332709"/>
    <w:rsid w:val="00333328"/>
    <w:rsid w:val="00333AD4"/>
    <w:rsid w:val="00333BFB"/>
    <w:rsid w:val="00333D4F"/>
    <w:rsid w:val="0033743D"/>
    <w:rsid w:val="00340782"/>
    <w:rsid w:val="00340A0C"/>
    <w:rsid w:val="0034506F"/>
    <w:rsid w:val="0034548B"/>
    <w:rsid w:val="00346730"/>
    <w:rsid w:val="00347250"/>
    <w:rsid w:val="00347BA5"/>
    <w:rsid w:val="00350AB9"/>
    <w:rsid w:val="003521B0"/>
    <w:rsid w:val="003524CB"/>
    <w:rsid w:val="003534B8"/>
    <w:rsid w:val="003556F1"/>
    <w:rsid w:val="00356434"/>
    <w:rsid w:val="00362BCE"/>
    <w:rsid w:val="0036393A"/>
    <w:rsid w:val="00365A47"/>
    <w:rsid w:val="0036644C"/>
    <w:rsid w:val="0036684B"/>
    <w:rsid w:val="00367988"/>
    <w:rsid w:val="0037244A"/>
    <w:rsid w:val="00376179"/>
    <w:rsid w:val="00376B66"/>
    <w:rsid w:val="00380F1E"/>
    <w:rsid w:val="0038119B"/>
    <w:rsid w:val="003812EB"/>
    <w:rsid w:val="003824D2"/>
    <w:rsid w:val="0038315B"/>
    <w:rsid w:val="00384265"/>
    <w:rsid w:val="0038456F"/>
    <w:rsid w:val="00385C30"/>
    <w:rsid w:val="00385E3E"/>
    <w:rsid w:val="00385F32"/>
    <w:rsid w:val="003926E6"/>
    <w:rsid w:val="00394AE7"/>
    <w:rsid w:val="00395D82"/>
    <w:rsid w:val="00395F9D"/>
    <w:rsid w:val="00396E33"/>
    <w:rsid w:val="003A0493"/>
    <w:rsid w:val="003A0C9C"/>
    <w:rsid w:val="003A2015"/>
    <w:rsid w:val="003A2A39"/>
    <w:rsid w:val="003A3208"/>
    <w:rsid w:val="003A4394"/>
    <w:rsid w:val="003A5FBA"/>
    <w:rsid w:val="003A63E0"/>
    <w:rsid w:val="003A784A"/>
    <w:rsid w:val="003B0407"/>
    <w:rsid w:val="003B2140"/>
    <w:rsid w:val="003B6750"/>
    <w:rsid w:val="003B6E27"/>
    <w:rsid w:val="003B7E6A"/>
    <w:rsid w:val="003C0290"/>
    <w:rsid w:val="003C20B8"/>
    <w:rsid w:val="003C2B9F"/>
    <w:rsid w:val="003C2D6D"/>
    <w:rsid w:val="003C306F"/>
    <w:rsid w:val="003C50CE"/>
    <w:rsid w:val="003C6ADD"/>
    <w:rsid w:val="003C6C1F"/>
    <w:rsid w:val="003D099A"/>
    <w:rsid w:val="003D0B91"/>
    <w:rsid w:val="003D362C"/>
    <w:rsid w:val="003D42C9"/>
    <w:rsid w:val="003E024E"/>
    <w:rsid w:val="003E036B"/>
    <w:rsid w:val="003E1651"/>
    <w:rsid w:val="003E1BE1"/>
    <w:rsid w:val="003E38AD"/>
    <w:rsid w:val="003E39CA"/>
    <w:rsid w:val="003E54C1"/>
    <w:rsid w:val="003F1B3A"/>
    <w:rsid w:val="003F2984"/>
    <w:rsid w:val="003F2F74"/>
    <w:rsid w:val="003F3EE5"/>
    <w:rsid w:val="003F42C3"/>
    <w:rsid w:val="003F62E6"/>
    <w:rsid w:val="003F6E14"/>
    <w:rsid w:val="003F7179"/>
    <w:rsid w:val="003F7261"/>
    <w:rsid w:val="00402FEE"/>
    <w:rsid w:val="0040438A"/>
    <w:rsid w:val="00404CF7"/>
    <w:rsid w:val="004052ED"/>
    <w:rsid w:val="004059EB"/>
    <w:rsid w:val="00407C56"/>
    <w:rsid w:val="00413214"/>
    <w:rsid w:val="0041621B"/>
    <w:rsid w:val="004164E2"/>
    <w:rsid w:val="00416B09"/>
    <w:rsid w:val="00417BB3"/>
    <w:rsid w:val="00422C2B"/>
    <w:rsid w:val="0042512A"/>
    <w:rsid w:val="00425943"/>
    <w:rsid w:val="004274ED"/>
    <w:rsid w:val="004274FA"/>
    <w:rsid w:val="004335DF"/>
    <w:rsid w:val="00435051"/>
    <w:rsid w:val="00436E0A"/>
    <w:rsid w:val="00440637"/>
    <w:rsid w:val="00440AF7"/>
    <w:rsid w:val="0044314A"/>
    <w:rsid w:val="004434F2"/>
    <w:rsid w:val="004457DC"/>
    <w:rsid w:val="00446FBC"/>
    <w:rsid w:val="004506D7"/>
    <w:rsid w:val="0045388E"/>
    <w:rsid w:val="00453D0F"/>
    <w:rsid w:val="00453DA5"/>
    <w:rsid w:val="00454A6A"/>
    <w:rsid w:val="00455E58"/>
    <w:rsid w:val="0046182F"/>
    <w:rsid w:val="00461BC5"/>
    <w:rsid w:val="0046282B"/>
    <w:rsid w:val="0046357E"/>
    <w:rsid w:val="00466338"/>
    <w:rsid w:val="0046708B"/>
    <w:rsid w:val="004675C5"/>
    <w:rsid w:val="004717E7"/>
    <w:rsid w:val="004725E5"/>
    <w:rsid w:val="00473A5F"/>
    <w:rsid w:val="004749B4"/>
    <w:rsid w:val="004756AC"/>
    <w:rsid w:val="0047645C"/>
    <w:rsid w:val="004768A6"/>
    <w:rsid w:val="0047798E"/>
    <w:rsid w:val="004802CB"/>
    <w:rsid w:val="0048119B"/>
    <w:rsid w:val="00482535"/>
    <w:rsid w:val="00482D04"/>
    <w:rsid w:val="00484A58"/>
    <w:rsid w:val="0048783D"/>
    <w:rsid w:val="004905D5"/>
    <w:rsid w:val="0049161F"/>
    <w:rsid w:val="00491E50"/>
    <w:rsid w:val="00492ADE"/>
    <w:rsid w:val="004930C2"/>
    <w:rsid w:val="00493A29"/>
    <w:rsid w:val="00493EBC"/>
    <w:rsid w:val="00494824"/>
    <w:rsid w:val="004958B9"/>
    <w:rsid w:val="00496B64"/>
    <w:rsid w:val="004A3952"/>
    <w:rsid w:val="004A4334"/>
    <w:rsid w:val="004A6044"/>
    <w:rsid w:val="004A6E6E"/>
    <w:rsid w:val="004B21D1"/>
    <w:rsid w:val="004B3939"/>
    <w:rsid w:val="004B47F2"/>
    <w:rsid w:val="004B690C"/>
    <w:rsid w:val="004B6B94"/>
    <w:rsid w:val="004B6F9C"/>
    <w:rsid w:val="004B726D"/>
    <w:rsid w:val="004B78A3"/>
    <w:rsid w:val="004B7B87"/>
    <w:rsid w:val="004B7F8D"/>
    <w:rsid w:val="004C19E7"/>
    <w:rsid w:val="004C2881"/>
    <w:rsid w:val="004C3012"/>
    <w:rsid w:val="004C46B1"/>
    <w:rsid w:val="004C4869"/>
    <w:rsid w:val="004C7D0C"/>
    <w:rsid w:val="004D3002"/>
    <w:rsid w:val="004D313A"/>
    <w:rsid w:val="004D65E8"/>
    <w:rsid w:val="004D7721"/>
    <w:rsid w:val="004D7C1C"/>
    <w:rsid w:val="004E0C44"/>
    <w:rsid w:val="004E2A42"/>
    <w:rsid w:val="004E374D"/>
    <w:rsid w:val="004E50F2"/>
    <w:rsid w:val="004E5E51"/>
    <w:rsid w:val="004E742B"/>
    <w:rsid w:val="004F341B"/>
    <w:rsid w:val="004F6AE7"/>
    <w:rsid w:val="00501A4B"/>
    <w:rsid w:val="00503061"/>
    <w:rsid w:val="00503AB4"/>
    <w:rsid w:val="00504465"/>
    <w:rsid w:val="005066A1"/>
    <w:rsid w:val="00506975"/>
    <w:rsid w:val="005113BC"/>
    <w:rsid w:val="00512FAD"/>
    <w:rsid w:val="005132E7"/>
    <w:rsid w:val="00513D1A"/>
    <w:rsid w:val="005141D9"/>
    <w:rsid w:val="00515332"/>
    <w:rsid w:val="005158CD"/>
    <w:rsid w:val="005167CF"/>
    <w:rsid w:val="00517426"/>
    <w:rsid w:val="00521FFB"/>
    <w:rsid w:val="00522E49"/>
    <w:rsid w:val="00523EF5"/>
    <w:rsid w:val="00525BD4"/>
    <w:rsid w:val="005270F3"/>
    <w:rsid w:val="005273B3"/>
    <w:rsid w:val="00527AE9"/>
    <w:rsid w:val="00530ADF"/>
    <w:rsid w:val="005319D0"/>
    <w:rsid w:val="00531CF8"/>
    <w:rsid w:val="0053396A"/>
    <w:rsid w:val="00534DEF"/>
    <w:rsid w:val="00535166"/>
    <w:rsid w:val="00535ABF"/>
    <w:rsid w:val="00537BB3"/>
    <w:rsid w:val="005407D1"/>
    <w:rsid w:val="00541888"/>
    <w:rsid w:val="00541D80"/>
    <w:rsid w:val="00542BF6"/>
    <w:rsid w:val="00542D58"/>
    <w:rsid w:val="00544CEA"/>
    <w:rsid w:val="00545BE9"/>
    <w:rsid w:val="00550059"/>
    <w:rsid w:val="00550CBB"/>
    <w:rsid w:val="00552F96"/>
    <w:rsid w:val="00553811"/>
    <w:rsid w:val="005556BA"/>
    <w:rsid w:val="0055598D"/>
    <w:rsid w:val="00556554"/>
    <w:rsid w:val="00556AA9"/>
    <w:rsid w:val="005575F1"/>
    <w:rsid w:val="00557707"/>
    <w:rsid w:val="00557DB9"/>
    <w:rsid w:val="00561243"/>
    <w:rsid w:val="00561431"/>
    <w:rsid w:val="005620A3"/>
    <w:rsid w:val="00563667"/>
    <w:rsid w:val="00564275"/>
    <w:rsid w:val="0056759D"/>
    <w:rsid w:val="005700AC"/>
    <w:rsid w:val="00571AE9"/>
    <w:rsid w:val="00572014"/>
    <w:rsid w:val="005726E4"/>
    <w:rsid w:val="00572B2C"/>
    <w:rsid w:val="00572B35"/>
    <w:rsid w:val="00574A97"/>
    <w:rsid w:val="00576218"/>
    <w:rsid w:val="00577D57"/>
    <w:rsid w:val="0058344B"/>
    <w:rsid w:val="00584550"/>
    <w:rsid w:val="00585286"/>
    <w:rsid w:val="005852AD"/>
    <w:rsid w:val="00586083"/>
    <w:rsid w:val="00586532"/>
    <w:rsid w:val="00587381"/>
    <w:rsid w:val="00590CF0"/>
    <w:rsid w:val="005919AA"/>
    <w:rsid w:val="005939BA"/>
    <w:rsid w:val="00593DFD"/>
    <w:rsid w:val="005959F4"/>
    <w:rsid w:val="00595BC6"/>
    <w:rsid w:val="005A3B16"/>
    <w:rsid w:val="005A40CA"/>
    <w:rsid w:val="005A4C1A"/>
    <w:rsid w:val="005A5CF0"/>
    <w:rsid w:val="005B35C1"/>
    <w:rsid w:val="005B54E3"/>
    <w:rsid w:val="005B61F4"/>
    <w:rsid w:val="005B648B"/>
    <w:rsid w:val="005B6E01"/>
    <w:rsid w:val="005C0797"/>
    <w:rsid w:val="005C2112"/>
    <w:rsid w:val="005C2681"/>
    <w:rsid w:val="005C40A1"/>
    <w:rsid w:val="005C6C30"/>
    <w:rsid w:val="005D028B"/>
    <w:rsid w:val="005D27C0"/>
    <w:rsid w:val="005D3558"/>
    <w:rsid w:val="005D3C97"/>
    <w:rsid w:val="005D3FA9"/>
    <w:rsid w:val="005D4960"/>
    <w:rsid w:val="005D4BD0"/>
    <w:rsid w:val="005D783D"/>
    <w:rsid w:val="005E227B"/>
    <w:rsid w:val="005E40AA"/>
    <w:rsid w:val="005E4A41"/>
    <w:rsid w:val="005E7369"/>
    <w:rsid w:val="005E7549"/>
    <w:rsid w:val="005E7C7A"/>
    <w:rsid w:val="005F118D"/>
    <w:rsid w:val="005F226C"/>
    <w:rsid w:val="005F4DA4"/>
    <w:rsid w:val="00601256"/>
    <w:rsid w:val="006021DF"/>
    <w:rsid w:val="006022C7"/>
    <w:rsid w:val="00604376"/>
    <w:rsid w:val="0060534A"/>
    <w:rsid w:val="00605A4C"/>
    <w:rsid w:val="00610EBA"/>
    <w:rsid w:val="00611BC2"/>
    <w:rsid w:val="0061207F"/>
    <w:rsid w:val="00612D36"/>
    <w:rsid w:val="006141AB"/>
    <w:rsid w:val="006162D9"/>
    <w:rsid w:val="00616DBC"/>
    <w:rsid w:val="0061799C"/>
    <w:rsid w:val="00620174"/>
    <w:rsid w:val="006212FF"/>
    <w:rsid w:val="00621979"/>
    <w:rsid w:val="00622ADD"/>
    <w:rsid w:val="00622B41"/>
    <w:rsid w:val="006242A7"/>
    <w:rsid w:val="0062484A"/>
    <w:rsid w:val="00625404"/>
    <w:rsid w:val="00626C9A"/>
    <w:rsid w:val="00626DC7"/>
    <w:rsid w:val="00627F59"/>
    <w:rsid w:val="006307CE"/>
    <w:rsid w:val="00633E6E"/>
    <w:rsid w:val="00634268"/>
    <w:rsid w:val="006346A2"/>
    <w:rsid w:val="00637159"/>
    <w:rsid w:val="00637E0F"/>
    <w:rsid w:val="00641C15"/>
    <w:rsid w:val="00642768"/>
    <w:rsid w:val="00644265"/>
    <w:rsid w:val="00645669"/>
    <w:rsid w:val="00645C59"/>
    <w:rsid w:val="0065038E"/>
    <w:rsid w:val="006539F9"/>
    <w:rsid w:val="006560F2"/>
    <w:rsid w:val="006603DE"/>
    <w:rsid w:val="0066090D"/>
    <w:rsid w:val="00661A38"/>
    <w:rsid w:val="006636B8"/>
    <w:rsid w:val="00667DDC"/>
    <w:rsid w:val="00667EE2"/>
    <w:rsid w:val="00670091"/>
    <w:rsid w:val="00672CA6"/>
    <w:rsid w:val="00675322"/>
    <w:rsid w:val="00676024"/>
    <w:rsid w:val="006769B2"/>
    <w:rsid w:val="006770FD"/>
    <w:rsid w:val="006774E1"/>
    <w:rsid w:val="006830E4"/>
    <w:rsid w:val="0068378A"/>
    <w:rsid w:val="00683F3A"/>
    <w:rsid w:val="006861ED"/>
    <w:rsid w:val="006872CF"/>
    <w:rsid w:val="0068736B"/>
    <w:rsid w:val="00690A23"/>
    <w:rsid w:val="006910CE"/>
    <w:rsid w:val="0069130B"/>
    <w:rsid w:val="006924A0"/>
    <w:rsid w:val="00692844"/>
    <w:rsid w:val="00692F5B"/>
    <w:rsid w:val="00694911"/>
    <w:rsid w:val="006959E5"/>
    <w:rsid w:val="00695B29"/>
    <w:rsid w:val="006A02D5"/>
    <w:rsid w:val="006A0494"/>
    <w:rsid w:val="006A0953"/>
    <w:rsid w:val="006A0BFE"/>
    <w:rsid w:val="006A1381"/>
    <w:rsid w:val="006A2D60"/>
    <w:rsid w:val="006A3AC8"/>
    <w:rsid w:val="006A449D"/>
    <w:rsid w:val="006A493A"/>
    <w:rsid w:val="006A5363"/>
    <w:rsid w:val="006A5400"/>
    <w:rsid w:val="006A5810"/>
    <w:rsid w:val="006A5BA5"/>
    <w:rsid w:val="006B0124"/>
    <w:rsid w:val="006B0FA4"/>
    <w:rsid w:val="006B36FF"/>
    <w:rsid w:val="006B4CD5"/>
    <w:rsid w:val="006B602D"/>
    <w:rsid w:val="006B77E5"/>
    <w:rsid w:val="006C075F"/>
    <w:rsid w:val="006C17DF"/>
    <w:rsid w:val="006C2F84"/>
    <w:rsid w:val="006C46A1"/>
    <w:rsid w:val="006C4A7A"/>
    <w:rsid w:val="006C50B4"/>
    <w:rsid w:val="006C690F"/>
    <w:rsid w:val="006D24A3"/>
    <w:rsid w:val="006D343C"/>
    <w:rsid w:val="006D3E7D"/>
    <w:rsid w:val="006D4074"/>
    <w:rsid w:val="006D7A03"/>
    <w:rsid w:val="006E04FF"/>
    <w:rsid w:val="006E19C4"/>
    <w:rsid w:val="006E3DFC"/>
    <w:rsid w:val="006E3FCB"/>
    <w:rsid w:val="006E474D"/>
    <w:rsid w:val="006E62C6"/>
    <w:rsid w:val="006E73F7"/>
    <w:rsid w:val="006E748C"/>
    <w:rsid w:val="006E7704"/>
    <w:rsid w:val="006E7FA2"/>
    <w:rsid w:val="006F3F0A"/>
    <w:rsid w:val="006F7D3C"/>
    <w:rsid w:val="00700FA9"/>
    <w:rsid w:val="007018B4"/>
    <w:rsid w:val="0070244F"/>
    <w:rsid w:val="00702D33"/>
    <w:rsid w:val="00704D28"/>
    <w:rsid w:val="00706A0F"/>
    <w:rsid w:val="00706AB7"/>
    <w:rsid w:val="00706FEB"/>
    <w:rsid w:val="007070AC"/>
    <w:rsid w:val="007109CF"/>
    <w:rsid w:val="007114E8"/>
    <w:rsid w:val="00713B27"/>
    <w:rsid w:val="00716B38"/>
    <w:rsid w:val="007228D3"/>
    <w:rsid w:val="00722A00"/>
    <w:rsid w:val="00723E98"/>
    <w:rsid w:val="00724705"/>
    <w:rsid w:val="00724CA8"/>
    <w:rsid w:val="00725D66"/>
    <w:rsid w:val="007311BE"/>
    <w:rsid w:val="007313D3"/>
    <w:rsid w:val="00734535"/>
    <w:rsid w:val="00736490"/>
    <w:rsid w:val="00736AAE"/>
    <w:rsid w:val="007415A9"/>
    <w:rsid w:val="00741C41"/>
    <w:rsid w:val="00742DFC"/>
    <w:rsid w:val="00743C92"/>
    <w:rsid w:val="007454E3"/>
    <w:rsid w:val="007462F4"/>
    <w:rsid w:val="007466A1"/>
    <w:rsid w:val="00747361"/>
    <w:rsid w:val="007530AF"/>
    <w:rsid w:val="0075379D"/>
    <w:rsid w:val="007538CC"/>
    <w:rsid w:val="00753E7B"/>
    <w:rsid w:val="007574BF"/>
    <w:rsid w:val="00757E4E"/>
    <w:rsid w:val="0077084B"/>
    <w:rsid w:val="00771183"/>
    <w:rsid w:val="00771592"/>
    <w:rsid w:val="00772B97"/>
    <w:rsid w:val="00773587"/>
    <w:rsid w:val="00773DE0"/>
    <w:rsid w:val="00775675"/>
    <w:rsid w:val="0077569F"/>
    <w:rsid w:val="00780218"/>
    <w:rsid w:val="00780CA7"/>
    <w:rsid w:val="007814A8"/>
    <w:rsid w:val="00782988"/>
    <w:rsid w:val="00782D81"/>
    <w:rsid w:val="00782FF6"/>
    <w:rsid w:val="00783621"/>
    <w:rsid w:val="007838F6"/>
    <w:rsid w:val="00785E93"/>
    <w:rsid w:val="00785F84"/>
    <w:rsid w:val="007864B8"/>
    <w:rsid w:val="00787A56"/>
    <w:rsid w:val="00787CB5"/>
    <w:rsid w:val="00791156"/>
    <w:rsid w:val="00791AD7"/>
    <w:rsid w:val="0079283F"/>
    <w:rsid w:val="00793B45"/>
    <w:rsid w:val="00794716"/>
    <w:rsid w:val="00794815"/>
    <w:rsid w:val="00797AF2"/>
    <w:rsid w:val="007A053A"/>
    <w:rsid w:val="007A091D"/>
    <w:rsid w:val="007A0EDA"/>
    <w:rsid w:val="007A45A9"/>
    <w:rsid w:val="007A6FCA"/>
    <w:rsid w:val="007A7625"/>
    <w:rsid w:val="007B08A6"/>
    <w:rsid w:val="007B0BEE"/>
    <w:rsid w:val="007B2236"/>
    <w:rsid w:val="007B341F"/>
    <w:rsid w:val="007B5767"/>
    <w:rsid w:val="007C192C"/>
    <w:rsid w:val="007C5226"/>
    <w:rsid w:val="007C59BF"/>
    <w:rsid w:val="007C5E06"/>
    <w:rsid w:val="007D290F"/>
    <w:rsid w:val="007D338C"/>
    <w:rsid w:val="007E24B0"/>
    <w:rsid w:val="007E31B6"/>
    <w:rsid w:val="007E4EF0"/>
    <w:rsid w:val="007E6250"/>
    <w:rsid w:val="007E6B4B"/>
    <w:rsid w:val="007F0867"/>
    <w:rsid w:val="007F08D3"/>
    <w:rsid w:val="007F1B30"/>
    <w:rsid w:val="007F2036"/>
    <w:rsid w:val="007F27B1"/>
    <w:rsid w:val="007F2B3E"/>
    <w:rsid w:val="007F4768"/>
    <w:rsid w:val="007F4CA9"/>
    <w:rsid w:val="007F51B3"/>
    <w:rsid w:val="007F51CC"/>
    <w:rsid w:val="007F6A35"/>
    <w:rsid w:val="007F7623"/>
    <w:rsid w:val="007F7BAF"/>
    <w:rsid w:val="00800ED8"/>
    <w:rsid w:val="008042D1"/>
    <w:rsid w:val="00804B8D"/>
    <w:rsid w:val="008054D5"/>
    <w:rsid w:val="00806DFA"/>
    <w:rsid w:val="00810A81"/>
    <w:rsid w:val="008119A3"/>
    <w:rsid w:val="00812894"/>
    <w:rsid w:val="00814EAA"/>
    <w:rsid w:val="00816497"/>
    <w:rsid w:val="008176CF"/>
    <w:rsid w:val="0081772D"/>
    <w:rsid w:val="00820E89"/>
    <w:rsid w:val="008211E0"/>
    <w:rsid w:val="00821CEC"/>
    <w:rsid w:val="00822D83"/>
    <w:rsid w:val="0082620B"/>
    <w:rsid w:val="00826289"/>
    <w:rsid w:val="0082771A"/>
    <w:rsid w:val="008278AE"/>
    <w:rsid w:val="00827F9B"/>
    <w:rsid w:val="00830978"/>
    <w:rsid w:val="00833317"/>
    <w:rsid w:val="00834AF9"/>
    <w:rsid w:val="008374F9"/>
    <w:rsid w:val="00841597"/>
    <w:rsid w:val="008420C8"/>
    <w:rsid w:val="008421CC"/>
    <w:rsid w:val="00842252"/>
    <w:rsid w:val="0084400F"/>
    <w:rsid w:val="0084479D"/>
    <w:rsid w:val="008453B0"/>
    <w:rsid w:val="00845E19"/>
    <w:rsid w:val="008476F6"/>
    <w:rsid w:val="00847CE1"/>
    <w:rsid w:val="00847EA7"/>
    <w:rsid w:val="00850A49"/>
    <w:rsid w:val="008534D3"/>
    <w:rsid w:val="00854B41"/>
    <w:rsid w:val="00854CEF"/>
    <w:rsid w:val="008569BE"/>
    <w:rsid w:val="00857049"/>
    <w:rsid w:val="00863D64"/>
    <w:rsid w:val="00864700"/>
    <w:rsid w:val="008648CE"/>
    <w:rsid w:val="00864B03"/>
    <w:rsid w:val="00864FE2"/>
    <w:rsid w:val="0086569F"/>
    <w:rsid w:val="00867194"/>
    <w:rsid w:val="00870816"/>
    <w:rsid w:val="00871D79"/>
    <w:rsid w:val="0087270D"/>
    <w:rsid w:val="00875612"/>
    <w:rsid w:val="00880231"/>
    <w:rsid w:val="008802EA"/>
    <w:rsid w:val="00880756"/>
    <w:rsid w:val="008819B4"/>
    <w:rsid w:val="008825B3"/>
    <w:rsid w:val="0088291C"/>
    <w:rsid w:val="00882DA8"/>
    <w:rsid w:val="00885504"/>
    <w:rsid w:val="00891D0A"/>
    <w:rsid w:val="0089265D"/>
    <w:rsid w:val="00893017"/>
    <w:rsid w:val="0089585A"/>
    <w:rsid w:val="008969D0"/>
    <w:rsid w:val="008A00D9"/>
    <w:rsid w:val="008A0D4A"/>
    <w:rsid w:val="008A1077"/>
    <w:rsid w:val="008A1BD7"/>
    <w:rsid w:val="008A1EE3"/>
    <w:rsid w:val="008A292B"/>
    <w:rsid w:val="008A4D14"/>
    <w:rsid w:val="008A51E7"/>
    <w:rsid w:val="008B03F7"/>
    <w:rsid w:val="008B2153"/>
    <w:rsid w:val="008B2B35"/>
    <w:rsid w:val="008B6F21"/>
    <w:rsid w:val="008B78B3"/>
    <w:rsid w:val="008C1304"/>
    <w:rsid w:val="008C184A"/>
    <w:rsid w:val="008C1B5B"/>
    <w:rsid w:val="008C2F46"/>
    <w:rsid w:val="008C392C"/>
    <w:rsid w:val="008C3C24"/>
    <w:rsid w:val="008C4647"/>
    <w:rsid w:val="008C4818"/>
    <w:rsid w:val="008C6D7A"/>
    <w:rsid w:val="008D33F3"/>
    <w:rsid w:val="008D3EFF"/>
    <w:rsid w:val="008D4A75"/>
    <w:rsid w:val="008D4E2E"/>
    <w:rsid w:val="008D5541"/>
    <w:rsid w:val="008D6275"/>
    <w:rsid w:val="008D6FD5"/>
    <w:rsid w:val="008E3CAF"/>
    <w:rsid w:val="008E43FD"/>
    <w:rsid w:val="008E44C9"/>
    <w:rsid w:val="008E5141"/>
    <w:rsid w:val="008E5A55"/>
    <w:rsid w:val="008F04B5"/>
    <w:rsid w:val="008F1152"/>
    <w:rsid w:val="008F4B10"/>
    <w:rsid w:val="008F6AE0"/>
    <w:rsid w:val="009037BD"/>
    <w:rsid w:val="00904A13"/>
    <w:rsid w:val="00905F4B"/>
    <w:rsid w:val="00906CE6"/>
    <w:rsid w:val="009074D5"/>
    <w:rsid w:val="00907EC6"/>
    <w:rsid w:val="00910B7C"/>
    <w:rsid w:val="00912EB2"/>
    <w:rsid w:val="0091386C"/>
    <w:rsid w:val="009153F5"/>
    <w:rsid w:val="009236E7"/>
    <w:rsid w:val="00927CC1"/>
    <w:rsid w:val="009312D0"/>
    <w:rsid w:val="00932347"/>
    <w:rsid w:val="00933631"/>
    <w:rsid w:val="0093425E"/>
    <w:rsid w:val="0093671A"/>
    <w:rsid w:val="0093732D"/>
    <w:rsid w:val="009378BD"/>
    <w:rsid w:val="00937DA9"/>
    <w:rsid w:val="00942AF2"/>
    <w:rsid w:val="00945591"/>
    <w:rsid w:val="00945604"/>
    <w:rsid w:val="009519AC"/>
    <w:rsid w:val="00952817"/>
    <w:rsid w:val="009528E1"/>
    <w:rsid w:val="00952A91"/>
    <w:rsid w:val="0095345F"/>
    <w:rsid w:val="0095355B"/>
    <w:rsid w:val="00954A49"/>
    <w:rsid w:val="00955009"/>
    <w:rsid w:val="00960312"/>
    <w:rsid w:val="009604C5"/>
    <w:rsid w:val="00960AAF"/>
    <w:rsid w:val="00963B92"/>
    <w:rsid w:val="00963CC3"/>
    <w:rsid w:val="009645A0"/>
    <w:rsid w:val="00964B30"/>
    <w:rsid w:val="009655BE"/>
    <w:rsid w:val="009656D2"/>
    <w:rsid w:val="009661D3"/>
    <w:rsid w:val="00971E52"/>
    <w:rsid w:val="00974812"/>
    <w:rsid w:val="00976A1A"/>
    <w:rsid w:val="0098031F"/>
    <w:rsid w:val="00984C03"/>
    <w:rsid w:val="009873E2"/>
    <w:rsid w:val="0099027B"/>
    <w:rsid w:val="00994885"/>
    <w:rsid w:val="009962E8"/>
    <w:rsid w:val="009963B3"/>
    <w:rsid w:val="00997D00"/>
    <w:rsid w:val="009A078B"/>
    <w:rsid w:val="009A285F"/>
    <w:rsid w:val="009A29B1"/>
    <w:rsid w:val="009A53DC"/>
    <w:rsid w:val="009A53E1"/>
    <w:rsid w:val="009A5751"/>
    <w:rsid w:val="009A6151"/>
    <w:rsid w:val="009A67C8"/>
    <w:rsid w:val="009B12F9"/>
    <w:rsid w:val="009B2287"/>
    <w:rsid w:val="009B3163"/>
    <w:rsid w:val="009B34E1"/>
    <w:rsid w:val="009B3AB4"/>
    <w:rsid w:val="009B79A0"/>
    <w:rsid w:val="009C04CA"/>
    <w:rsid w:val="009C0D65"/>
    <w:rsid w:val="009C17CF"/>
    <w:rsid w:val="009C17E7"/>
    <w:rsid w:val="009C1A2F"/>
    <w:rsid w:val="009C3F8A"/>
    <w:rsid w:val="009C4CCD"/>
    <w:rsid w:val="009C5A72"/>
    <w:rsid w:val="009C60FD"/>
    <w:rsid w:val="009D0340"/>
    <w:rsid w:val="009D07C9"/>
    <w:rsid w:val="009D1C5D"/>
    <w:rsid w:val="009D1EBE"/>
    <w:rsid w:val="009D2325"/>
    <w:rsid w:val="009D31DB"/>
    <w:rsid w:val="009D31F9"/>
    <w:rsid w:val="009D3B9A"/>
    <w:rsid w:val="009D3CA7"/>
    <w:rsid w:val="009D5A2C"/>
    <w:rsid w:val="009D5E68"/>
    <w:rsid w:val="009D61BE"/>
    <w:rsid w:val="009D7E43"/>
    <w:rsid w:val="009E25A9"/>
    <w:rsid w:val="009E2A07"/>
    <w:rsid w:val="009E2B1D"/>
    <w:rsid w:val="009E3B06"/>
    <w:rsid w:val="009E58FB"/>
    <w:rsid w:val="009E601B"/>
    <w:rsid w:val="009F02B2"/>
    <w:rsid w:val="009F03B0"/>
    <w:rsid w:val="009F182E"/>
    <w:rsid w:val="009F205C"/>
    <w:rsid w:val="009F25C1"/>
    <w:rsid w:val="009F2D4E"/>
    <w:rsid w:val="009F3E7C"/>
    <w:rsid w:val="009F7723"/>
    <w:rsid w:val="00A00B50"/>
    <w:rsid w:val="00A021BE"/>
    <w:rsid w:val="00A02EDF"/>
    <w:rsid w:val="00A02F47"/>
    <w:rsid w:val="00A055BC"/>
    <w:rsid w:val="00A05739"/>
    <w:rsid w:val="00A07E69"/>
    <w:rsid w:val="00A10022"/>
    <w:rsid w:val="00A103A2"/>
    <w:rsid w:val="00A1083C"/>
    <w:rsid w:val="00A12324"/>
    <w:rsid w:val="00A1377B"/>
    <w:rsid w:val="00A15964"/>
    <w:rsid w:val="00A15D9D"/>
    <w:rsid w:val="00A16E62"/>
    <w:rsid w:val="00A21C89"/>
    <w:rsid w:val="00A25ED0"/>
    <w:rsid w:val="00A26A39"/>
    <w:rsid w:val="00A31F94"/>
    <w:rsid w:val="00A34F0F"/>
    <w:rsid w:val="00A35C1F"/>
    <w:rsid w:val="00A35C8B"/>
    <w:rsid w:val="00A3663B"/>
    <w:rsid w:val="00A43806"/>
    <w:rsid w:val="00A45D50"/>
    <w:rsid w:val="00A46297"/>
    <w:rsid w:val="00A46B4A"/>
    <w:rsid w:val="00A47C12"/>
    <w:rsid w:val="00A51BE5"/>
    <w:rsid w:val="00A52066"/>
    <w:rsid w:val="00A530C0"/>
    <w:rsid w:val="00A538C1"/>
    <w:rsid w:val="00A55F33"/>
    <w:rsid w:val="00A56F58"/>
    <w:rsid w:val="00A6198D"/>
    <w:rsid w:val="00A63C60"/>
    <w:rsid w:val="00A63D3D"/>
    <w:rsid w:val="00A65139"/>
    <w:rsid w:val="00A65D5D"/>
    <w:rsid w:val="00A70D0E"/>
    <w:rsid w:val="00A70F88"/>
    <w:rsid w:val="00A7297E"/>
    <w:rsid w:val="00A730DC"/>
    <w:rsid w:val="00A7402E"/>
    <w:rsid w:val="00A74A1C"/>
    <w:rsid w:val="00A76494"/>
    <w:rsid w:val="00A764C8"/>
    <w:rsid w:val="00A76EAC"/>
    <w:rsid w:val="00A7751C"/>
    <w:rsid w:val="00A80FD2"/>
    <w:rsid w:val="00A81304"/>
    <w:rsid w:val="00A83867"/>
    <w:rsid w:val="00A8573E"/>
    <w:rsid w:val="00A858A8"/>
    <w:rsid w:val="00A85C94"/>
    <w:rsid w:val="00A85F2A"/>
    <w:rsid w:val="00A87CEE"/>
    <w:rsid w:val="00A905D8"/>
    <w:rsid w:val="00A910F7"/>
    <w:rsid w:val="00A92415"/>
    <w:rsid w:val="00A9249E"/>
    <w:rsid w:val="00A96A37"/>
    <w:rsid w:val="00A97238"/>
    <w:rsid w:val="00AA0FDE"/>
    <w:rsid w:val="00AA1227"/>
    <w:rsid w:val="00AA4D27"/>
    <w:rsid w:val="00AA58F3"/>
    <w:rsid w:val="00AA5CE7"/>
    <w:rsid w:val="00AA667B"/>
    <w:rsid w:val="00AA6F28"/>
    <w:rsid w:val="00AA7D20"/>
    <w:rsid w:val="00AA7EA9"/>
    <w:rsid w:val="00AB01C0"/>
    <w:rsid w:val="00AB1343"/>
    <w:rsid w:val="00AB1EE6"/>
    <w:rsid w:val="00AB264F"/>
    <w:rsid w:val="00AB338A"/>
    <w:rsid w:val="00AB4A14"/>
    <w:rsid w:val="00AB5C6C"/>
    <w:rsid w:val="00AB605B"/>
    <w:rsid w:val="00AB66CE"/>
    <w:rsid w:val="00AB7849"/>
    <w:rsid w:val="00AC0142"/>
    <w:rsid w:val="00AC1D2D"/>
    <w:rsid w:val="00AC1DB8"/>
    <w:rsid w:val="00AC3685"/>
    <w:rsid w:val="00AC3DE2"/>
    <w:rsid w:val="00AC43BB"/>
    <w:rsid w:val="00AC5278"/>
    <w:rsid w:val="00AC575F"/>
    <w:rsid w:val="00AC58BD"/>
    <w:rsid w:val="00AC627F"/>
    <w:rsid w:val="00AC660D"/>
    <w:rsid w:val="00AC78E0"/>
    <w:rsid w:val="00AD0488"/>
    <w:rsid w:val="00AD119D"/>
    <w:rsid w:val="00AD171F"/>
    <w:rsid w:val="00AD61DD"/>
    <w:rsid w:val="00AD7350"/>
    <w:rsid w:val="00AE0BBF"/>
    <w:rsid w:val="00AE1FC1"/>
    <w:rsid w:val="00AE2C45"/>
    <w:rsid w:val="00AE3FAE"/>
    <w:rsid w:val="00AE4988"/>
    <w:rsid w:val="00AE5AF7"/>
    <w:rsid w:val="00AE6CCF"/>
    <w:rsid w:val="00AE7C66"/>
    <w:rsid w:val="00AE7ECC"/>
    <w:rsid w:val="00AF11C0"/>
    <w:rsid w:val="00AF120D"/>
    <w:rsid w:val="00AF3909"/>
    <w:rsid w:val="00AF4302"/>
    <w:rsid w:val="00AF6D9D"/>
    <w:rsid w:val="00AF78AB"/>
    <w:rsid w:val="00AF7F27"/>
    <w:rsid w:val="00AF7F33"/>
    <w:rsid w:val="00B02B7E"/>
    <w:rsid w:val="00B06769"/>
    <w:rsid w:val="00B071CD"/>
    <w:rsid w:val="00B074D6"/>
    <w:rsid w:val="00B10D84"/>
    <w:rsid w:val="00B11370"/>
    <w:rsid w:val="00B11A7A"/>
    <w:rsid w:val="00B12B03"/>
    <w:rsid w:val="00B209BA"/>
    <w:rsid w:val="00B20E88"/>
    <w:rsid w:val="00B22015"/>
    <w:rsid w:val="00B22B6E"/>
    <w:rsid w:val="00B23BD4"/>
    <w:rsid w:val="00B2419E"/>
    <w:rsid w:val="00B25962"/>
    <w:rsid w:val="00B3006B"/>
    <w:rsid w:val="00B300F7"/>
    <w:rsid w:val="00B32575"/>
    <w:rsid w:val="00B32A55"/>
    <w:rsid w:val="00B36897"/>
    <w:rsid w:val="00B36961"/>
    <w:rsid w:val="00B3724B"/>
    <w:rsid w:val="00B42B92"/>
    <w:rsid w:val="00B42BD1"/>
    <w:rsid w:val="00B42C5C"/>
    <w:rsid w:val="00B42EFF"/>
    <w:rsid w:val="00B46EF2"/>
    <w:rsid w:val="00B52B58"/>
    <w:rsid w:val="00B533AA"/>
    <w:rsid w:val="00B540D4"/>
    <w:rsid w:val="00B559C2"/>
    <w:rsid w:val="00B55DDA"/>
    <w:rsid w:val="00B60128"/>
    <w:rsid w:val="00B628BD"/>
    <w:rsid w:val="00B62FB0"/>
    <w:rsid w:val="00B6365A"/>
    <w:rsid w:val="00B6416D"/>
    <w:rsid w:val="00B65452"/>
    <w:rsid w:val="00B66EA7"/>
    <w:rsid w:val="00B70F20"/>
    <w:rsid w:val="00B719D9"/>
    <w:rsid w:val="00B71F0C"/>
    <w:rsid w:val="00B72BC0"/>
    <w:rsid w:val="00B7426D"/>
    <w:rsid w:val="00B74C10"/>
    <w:rsid w:val="00B77F43"/>
    <w:rsid w:val="00B80CF0"/>
    <w:rsid w:val="00B81238"/>
    <w:rsid w:val="00B84048"/>
    <w:rsid w:val="00B86549"/>
    <w:rsid w:val="00B879A3"/>
    <w:rsid w:val="00B9292E"/>
    <w:rsid w:val="00B932A2"/>
    <w:rsid w:val="00B95566"/>
    <w:rsid w:val="00B95FDC"/>
    <w:rsid w:val="00B968AA"/>
    <w:rsid w:val="00BA05B7"/>
    <w:rsid w:val="00BA1128"/>
    <w:rsid w:val="00BA16CA"/>
    <w:rsid w:val="00BA1840"/>
    <w:rsid w:val="00BA245F"/>
    <w:rsid w:val="00BA4332"/>
    <w:rsid w:val="00BA46DE"/>
    <w:rsid w:val="00BB065C"/>
    <w:rsid w:val="00BB0E5A"/>
    <w:rsid w:val="00BB48F9"/>
    <w:rsid w:val="00BB4A4B"/>
    <w:rsid w:val="00BB4F67"/>
    <w:rsid w:val="00BB5AF3"/>
    <w:rsid w:val="00BB70A9"/>
    <w:rsid w:val="00BC1FD5"/>
    <w:rsid w:val="00BC2AC2"/>
    <w:rsid w:val="00BC2B5B"/>
    <w:rsid w:val="00BC3023"/>
    <w:rsid w:val="00BC4D24"/>
    <w:rsid w:val="00BD118D"/>
    <w:rsid w:val="00BD2487"/>
    <w:rsid w:val="00BD281F"/>
    <w:rsid w:val="00BD427F"/>
    <w:rsid w:val="00BD4892"/>
    <w:rsid w:val="00BD4A6E"/>
    <w:rsid w:val="00BD5F6C"/>
    <w:rsid w:val="00BE0E7B"/>
    <w:rsid w:val="00BE0F08"/>
    <w:rsid w:val="00BE1884"/>
    <w:rsid w:val="00BE2A3D"/>
    <w:rsid w:val="00BE3022"/>
    <w:rsid w:val="00BE43A5"/>
    <w:rsid w:val="00BE4825"/>
    <w:rsid w:val="00BE49F4"/>
    <w:rsid w:val="00BE5EA1"/>
    <w:rsid w:val="00BE5F09"/>
    <w:rsid w:val="00BE606E"/>
    <w:rsid w:val="00BE7621"/>
    <w:rsid w:val="00BF12B2"/>
    <w:rsid w:val="00BF18D7"/>
    <w:rsid w:val="00BF45A2"/>
    <w:rsid w:val="00BF7C30"/>
    <w:rsid w:val="00C0121C"/>
    <w:rsid w:val="00C01DF0"/>
    <w:rsid w:val="00C01ED9"/>
    <w:rsid w:val="00C0417C"/>
    <w:rsid w:val="00C0613E"/>
    <w:rsid w:val="00C073CF"/>
    <w:rsid w:val="00C10363"/>
    <w:rsid w:val="00C11342"/>
    <w:rsid w:val="00C125D9"/>
    <w:rsid w:val="00C126F9"/>
    <w:rsid w:val="00C164CC"/>
    <w:rsid w:val="00C208F0"/>
    <w:rsid w:val="00C21467"/>
    <w:rsid w:val="00C2159E"/>
    <w:rsid w:val="00C229C9"/>
    <w:rsid w:val="00C235DC"/>
    <w:rsid w:val="00C235FC"/>
    <w:rsid w:val="00C246B6"/>
    <w:rsid w:val="00C25727"/>
    <w:rsid w:val="00C273A7"/>
    <w:rsid w:val="00C31A36"/>
    <w:rsid w:val="00C321AA"/>
    <w:rsid w:val="00C321B7"/>
    <w:rsid w:val="00C33136"/>
    <w:rsid w:val="00C35F5A"/>
    <w:rsid w:val="00C36B3D"/>
    <w:rsid w:val="00C36EC0"/>
    <w:rsid w:val="00C37F9D"/>
    <w:rsid w:val="00C41840"/>
    <w:rsid w:val="00C41E91"/>
    <w:rsid w:val="00C42F71"/>
    <w:rsid w:val="00C44F3B"/>
    <w:rsid w:val="00C453B1"/>
    <w:rsid w:val="00C459BD"/>
    <w:rsid w:val="00C479E7"/>
    <w:rsid w:val="00C505D4"/>
    <w:rsid w:val="00C51292"/>
    <w:rsid w:val="00C51B74"/>
    <w:rsid w:val="00C53DBD"/>
    <w:rsid w:val="00C55466"/>
    <w:rsid w:val="00C55BAE"/>
    <w:rsid w:val="00C5698A"/>
    <w:rsid w:val="00C56B2F"/>
    <w:rsid w:val="00C610BD"/>
    <w:rsid w:val="00C649D5"/>
    <w:rsid w:val="00C66B92"/>
    <w:rsid w:val="00C671C9"/>
    <w:rsid w:val="00C70112"/>
    <w:rsid w:val="00C7074A"/>
    <w:rsid w:val="00C73DCA"/>
    <w:rsid w:val="00C74E6C"/>
    <w:rsid w:val="00C7646B"/>
    <w:rsid w:val="00C76EE8"/>
    <w:rsid w:val="00C77554"/>
    <w:rsid w:val="00C8328A"/>
    <w:rsid w:val="00C8567B"/>
    <w:rsid w:val="00C859F4"/>
    <w:rsid w:val="00C87205"/>
    <w:rsid w:val="00C90045"/>
    <w:rsid w:val="00C903D6"/>
    <w:rsid w:val="00C933C3"/>
    <w:rsid w:val="00C9381A"/>
    <w:rsid w:val="00C93A83"/>
    <w:rsid w:val="00C9467B"/>
    <w:rsid w:val="00C9601D"/>
    <w:rsid w:val="00C9659D"/>
    <w:rsid w:val="00CA26D2"/>
    <w:rsid w:val="00CA3AD8"/>
    <w:rsid w:val="00CA4D75"/>
    <w:rsid w:val="00CA5055"/>
    <w:rsid w:val="00CA505B"/>
    <w:rsid w:val="00CA5183"/>
    <w:rsid w:val="00CA5431"/>
    <w:rsid w:val="00CA65CC"/>
    <w:rsid w:val="00CB0642"/>
    <w:rsid w:val="00CB1917"/>
    <w:rsid w:val="00CB59F9"/>
    <w:rsid w:val="00CB763A"/>
    <w:rsid w:val="00CC3AE9"/>
    <w:rsid w:val="00CC5435"/>
    <w:rsid w:val="00CC5C2E"/>
    <w:rsid w:val="00CC5D5A"/>
    <w:rsid w:val="00CD027F"/>
    <w:rsid w:val="00CD1130"/>
    <w:rsid w:val="00CD39D7"/>
    <w:rsid w:val="00CD42E1"/>
    <w:rsid w:val="00CD516C"/>
    <w:rsid w:val="00CD751A"/>
    <w:rsid w:val="00CE18B4"/>
    <w:rsid w:val="00CE19BB"/>
    <w:rsid w:val="00CE477F"/>
    <w:rsid w:val="00CE5880"/>
    <w:rsid w:val="00CE738C"/>
    <w:rsid w:val="00CE78E2"/>
    <w:rsid w:val="00CE7DD7"/>
    <w:rsid w:val="00CF29BE"/>
    <w:rsid w:val="00CF2CCF"/>
    <w:rsid w:val="00CF347E"/>
    <w:rsid w:val="00CF5118"/>
    <w:rsid w:val="00CF58F6"/>
    <w:rsid w:val="00CF6C7D"/>
    <w:rsid w:val="00CF6FA6"/>
    <w:rsid w:val="00D00C13"/>
    <w:rsid w:val="00D0155D"/>
    <w:rsid w:val="00D018E9"/>
    <w:rsid w:val="00D01B35"/>
    <w:rsid w:val="00D01FD9"/>
    <w:rsid w:val="00D02122"/>
    <w:rsid w:val="00D024C8"/>
    <w:rsid w:val="00D03AFA"/>
    <w:rsid w:val="00D102E2"/>
    <w:rsid w:val="00D137BF"/>
    <w:rsid w:val="00D14D68"/>
    <w:rsid w:val="00D1522A"/>
    <w:rsid w:val="00D15622"/>
    <w:rsid w:val="00D1587E"/>
    <w:rsid w:val="00D16157"/>
    <w:rsid w:val="00D162A1"/>
    <w:rsid w:val="00D17A68"/>
    <w:rsid w:val="00D20F17"/>
    <w:rsid w:val="00D21577"/>
    <w:rsid w:val="00D215BD"/>
    <w:rsid w:val="00D21FB9"/>
    <w:rsid w:val="00D2234F"/>
    <w:rsid w:val="00D24A37"/>
    <w:rsid w:val="00D251AF"/>
    <w:rsid w:val="00D261A2"/>
    <w:rsid w:val="00D27B99"/>
    <w:rsid w:val="00D303DA"/>
    <w:rsid w:val="00D311A0"/>
    <w:rsid w:val="00D32640"/>
    <w:rsid w:val="00D32B2E"/>
    <w:rsid w:val="00D33B2F"/>
    <w:rsid w:val="00D34D57"/>
    <w:rsid w:val="00D35D37"/>
    <w:rsid w:val="00D3601D"/>
    <w:rsid w:val="00D40222"/>
    <w:rsid w:val="00D408F4"/>
    <w:rsid w:val="00D4141B"/>
    <w:rsid w:val="00D43A78"/>
    <w:rsid w:val="00D4487E"/>
    <w:rsid w:val="00D45539"/>
    <w:rsid w:val="00D478FB"/>
    <w:rsid w:val="00D47B06"/>
    <w:rsid w:val="00D47D1F"/>
    <w:rsid w:val="00D50C59"/>
    <w:rsid w:val="00D51F9C"/>
    <w:rsid w:val="00D537ED"/>
    <w:rsid w:val="00D55ECD"/>
    <w:rsid w:val="00D567E4"/>
    <w:rsid w:val="00D56954"/>
    <w:rsid w:val="00D56EDD"/>
    <w:rsid w:val="00D57078"/>
    <w:rsid w:val="00D573AA"/>
    <w:rsid w:val="00D57A71"/>
    <w:rsid w:val="00D600A8"/>
    <w:rsid w:val="00D60D73"/>
    <w:rsid w:val="00D60DF6"/>
    <w:rsid w:val="00D65A57"/>
    <w:rsid w:val="00D6710F"/>
    <w:rsid w:val="00D707C1"/>
    <w:rsid w:val="00D7138A"/>
    <w:rsid w:val="00D71B88"/>
    <w:rsid w:val="00D72969"/>
    <w:rsid w:val="00D73498"/>
    <w:rsid w:val="00D73B7B"/>
    <w:rsid w:val="00D74A54"/>
    <w:rsid w:val="00D80AC4"/>
    <w:rsid w:val="00D821FA"/>
    <w:rsid w:val="00D82B32"/>
    <w:rsid w:val="00D82B88"/>
    <w:rsid w:val="00D8413A"/>
    <w:rsid w:val="00D844E0"/>
    <w:rsid w:val="00D87964"/>
    <w:rsid w:val="00D879CA"/>
    <w:rsid w:val="00D9056C"/>
    <w:rsid w:val="00D918DB"/>
    <w:rsid w:val="00D91C7D"/>
    <w:rsid w:val="00D92B2C"/>
    <w:rsid w:val="00DA57A8"/>
    <w:rsid w:val="00DA5BD8"/>
    <w:rsid w:val="00DA6329"/>
    <w:rsid w:val="00DA7CC1"/>
    <w:rsid w:val="00DB19A1"/>
    <w:rsid w:val="00DB1F5F"/>
    <w:rsid w:val="00DB397E"/>
    <w:rsid w:val="00DB3DE0"/>
    <w:rsid w:val="00DB3F69"/>
    <w:rsid w:val="00DB4387"/>
    <w:rsid w:val="00DC131F"/>
    <w:rsid w:val="00DC3F3C"/>
    <w:rsid w:val="00DC638C"/>
    <w:rsid w:val="00DC779D"/>
    <w:rsid w:val="00DD09E0"/>
    <w:rsid w:val="00DD2166"/>
    <w:rsid w:val="00DD2490"/>
    <w:rsid w:val="00DD2604"/>
    <w:rsid w:val="00DD45E2"/>
    <w:rsid w:val="00DD4B41"/>
    <w:rsid w:val="00DD534A"/>
    <w:rsid w:val="00DD5484"/>
    <w:rsid w:val="00DD740E"/>
    <w:rsid w:val="00DE0C88"/>
    <w:rsid w:val="00DE1CEE"/>
    <w:rsid w:val="00DE29C5"/>
    <w:rsid w:val="00DE3AAE"/>
    <w:rsid w:val="00DE5491"/>
    <w:rsid w:val="00DE69EE"/>
    <w:rsid w:val="00DE6F1E"/>
    <w:rsid w:val="00DF171F"/>
    <w:rsid w:val="00DF1AEC"/>
    <w:rsid w:val="00DF25AE"/>
    <w:rsid w:val="00DF28B1"/>
    <w:rsid w:val="00DF2F4B"/>
    <w:rsid w:val="00DF44F5"/>
    <w:rsid w:val="00DF59AF"/>
    <w:rsid w:val="00DF6D25"/>
    <w:rsid w:val="00DF7895"/>
    <w:rsid w:val="00E00B89"/>
    <w:rsid w:val="00E01400"/>
    <w:rsid w:val="00E03BA9"/>
    <w:rsid w:val="00E03ECF"/>
    <w:rsid w:val="00E04646"/>
    <w:rsid w:val="00E05BF2"/>
    <w:rsid w:val="00E05FC5"/>
    <w:rsid w:val="00E0763D"/>
    <w:rsid w:val="00E10F1D"/>
    <w:rsid w:val="00E110EA"/>
    <w:rsid w:val="00E12A87"/>
    <w:rsid w:val="00E12B16"/>
    <w:rsid w:val="00E135BE"/>
    <w:rsid w:val="00E13EFB"/>
    <w:rsid w:val="00E15CA3"/>
    <w:rsid w:val="00E176B4"/>
    <w:rsid w:val="00E17B3F"/>
    <w:rsid w:val="00E218E2"/>
    <w:rsid w:val="00E2355C"/>
    <w:rsid w:val="00E2397E"/>
    <w:rsid w:val="00E24FDD"/>
    <w:rsid w:val="00E255F8"/>
    <w:rsid w:val="00E26B0C"/>
    <w:rsid w:val="00E328E7"/>
    <w:rsid w:val="00E33AEB"/>
    <w:rsid w:val="00E33FC6"/>
    <w:rsid w:val="00E3697A"/>
    <w:rsid w:val="00E3728B"/>
    <w:rsid w:val="00E37776"/>
    <w:rsid w:val="00E406C7"/>
    <w:rsid w:val="00E41723"/>
    <w:rsid w:val="00E42CDB"/>
    <w:rsid w:val="00E43788"/>
    <w:rsid w:val="00E437F5"/>
    <w:rsid w:val="00E45564"/>
    <w:rsid w:val="00E45B8B"/>
    <w:rsid w:val="00E45FD0"/>
    <w:rsid w:val="00E51625"/>
    <w:rsid w:val="00E538CC"/>
    <w:rsid w:val="00E607B7"/>
    <w:rsid w:val="00E6141E"/>
    <w:rsid w:val="00E623D5"/>
    <w:rsid w:val="00E623F0"/>
    <w:rsid w:val="00E64546"/>
    <w:rsid w:val="00E6542F"/>
    <w:rsid w:val="00E65A5D"/>
    <w:rsid w:val="00E67395"/>
    <w:rsid w:val="00E67616"/>
    <w:rsid w:val="00E679E2"/>
    <w:rsid w:val="00E720CC"/>
    <w:rsid w:val="00E72984"/>
    <w:rsid w:val="00E7313F"/>
    <w:rsid w:val="00E73BCB"/>
    <w:rsid w:val="00E73D7C"/>
    <w:rsid w:val="00E74924"/>
    <w:rsid w:val="00E75ACB"/>
    <w:rsid w:val="00E80876"/>
    <w:rsid w:val="00E80A15"/>
    <w:rsid w:val="00E830BB"/>
    <w:rsid w:val="00E85C68"/>
    <w:rsid w:val="00E85E2A"/>
    <w:rsid w:val="00E90F5C"/>
    <w:rsid w:val="00E9108F"/>
    <w:rsid w:val="00E91EEC"/>
    <w:rsid w:val="00EA56FC"/>
    <w:rsid w:val="00EA5AA3"/>
    <w:rsid w:val="00EA617C"/>
    <w:rsid w:val="00EB2472"/>
    <w:rsid w:val="00EB3348"/>
    <w:rsid w:val="00EB6499"/>
    <w:rsid w:val="00EB66D6"/>
    <w:rsid w:val="00EB68B5"/>
    <w:rsid w:val="00EB6C2C"/>
    <w:rsid w:val="00EB6EE2"/>
    <w:rsid w:val="00EC1411"/>
    <w:rsid w:val="00EC17C3"/>
    <w:rsid w:val="00EC2073"/>
    <w:rsid w:val="00EC2846"/>
    <w:rsid w:val="00EC45D6"/>
    <w:rsid w:val="00EC4690"/>
    <w:rsid w:val="00EC5847"/>
    <w:rsid w:val="00ED0B81"/>
    <w:rsid w:val="00ED0FC0"/>
    <w:rsid w:val="00ED22D9"/>
    <w:rsid w:val="00ED26B5"/>
    <w:rsid w:val="00ED3937"/>
    <w:rsid w:val="00ED3C09"/>
    <w:rsid w:val="00ED49D1"/>
    <w:rsid w:val="00ED6B53"/>
    <w:rsid w:val="00EE3B24"/>
    <w:rsid w:val="00EE503C"/>
    <w:rsid w:val="00EE5CD4"/>
    <w:rsid w:val="00EE7EA5"/>
    <w:rsid w:val="00EF15BF"/>
    <w:rsid w:val="00EF43EB"/>
    <w:rsid w:val="00EF5161"/>
    <w:rsid w:val="00F01EFC"/>
    <w:rsid w:val="00F03E8E"/>
    <w:rsid w:val="00F03F69"/>
    <w:rsid w:val="00F04148"/>
    <w:rsid w:val="00F04771"/>
    <w:rsid w:val="00F05A69"/>
    <w:rsid w:val="00F0694F"/>
    <w:rsid w:val="00F07D45"/>
    <w:rsid w:val="00F07E7C"/>
    <w:rsid w:val="00F11351"/>
    <w:rsid w:val="00F1336F"/>
    <w:rsid w:val="00F14431"/>
    <w:rsid w:val="00F154BF"/>
    <w:rsid w:val="00F1586C"/>
    <w:rsid w:val="00F16D37"/>
    <w:rsid w:val="00F17BD9"/>
    <w:rsid w:val="00F21DA8"/>
    <w:rsid w:val="00F23646"/>
    <w:rsid w:val="00F23DBC"/>
    <w:rsid w:val="00F30353"/>
    <w:rsid w:val="00F30763"/>
    <w:rsid w:val="00F30E80"/>
    <w:rsid w:val="00F317B2"/>
    <w:rsid w:val="00F335B5"/>
    <w:rsid w:val="00F33C48"/>
    <w:rsid w:val="00F360D3"/>
    <w:rsid w:val="00F36937"/>
    <w:rsid w:val="00F36FF2"/>
    <w:rsid w:val="00F40100"/>
    <w:rsid w:val="00F40FB0"/>
    <w:rsid w:val="00F45523"/>
    <w:rsid w:val="00F50900"/>
    <w:rsid w:val="00F51C55"/>
    <w:rsid w:val="00F528A6"/>
    <w:rsid w:val="00F52DC7"/>
    <w:rsid w:val="00F53972"/>
    <w:rsid w:val="00F53EC7"/>
    <w:rsid w:val="00F54A02"/>
    <w:rsid w:val="00F550E4"/>
    <w:rsid w:val="00F5566F"/>
    <w:rsid w:val="00F55E68"/>
    <w:rsid w:val="00F56259"/>
    <w:rsid w:val="00F5734A"/>
    <w:rsid w:val="00F57632"/>
    <w:rsid w:val="00F576FB"/>
    <w:rsid w:val="00F60D90"/>
    <w:rsid w:val="00F64A5A"/>
    <w:rsid w:val="00F6653D"/>
    <w:rsid w:val="00F66A8B"/>
    <w:rsid w:val="00F70C32"/>
    <w:rsid w:val="00F72405"/>
    <w:rsid w:val="00F7245B"/>
    <w:rsid w:val="00F74605"/>
    <w:rsid w:val="00F75F77"/>
    <w:rsid w:val="00F77D60"/>
    <w:rsid w:val="00F800D3"/>
    <w:rsid w:val="00F8083C"/>
    <w:rsid w:val="00F814E6"/>
    <w:rsid w:val="00F81BC4"/>
    <w:rsid w:val="00F82F8E"/>
    <w:rsid w:val="00F830A0"/>
    <w:rsid w:val="00F835EB"/>
    <w:rsid w:val="00F8379E"/>
    <w:rsid w:val="00F8484C"/>
    <w:rsid w:val="00F85CA2"/>
    <w:rsid w:val="00F878A0"/>
    <w:rsid w:val="00F904E4"/>
    <w:rsid w:val="00F915AF"/>
    <w:rsid w:val="00F97348"/>
    <w:rsid w:val="00F974C1"/>
    <w:rsid w:val="00FA3E01"/>
    <w:rsid w:val="00FA4496"/>
    <w:rsid w:val="00FA5916"/>
    <w:rsid w:val="00FA7710"/>
    <w:rsid w:val="00FA7AF5"/>
    <w:rsid w:val="00FB30B8"/>
    <w:rsid w:val="00FB32CB"/>
    <w:rsid w:val="00FB5911"/>
    <w:rsid w:val="00FB7B12"/>
    <w:rsid w:val="00FC30C2"/>
    <w:rsid w:val="00FC63AD"/>
    <w:rsid w:val="00FD09C7"/>
    <w:rsid w:val="00FD2625"/>
    <w:rsid w:val="00FD2B9B"/>
    <w:rsid w:val="00FD562B"/>
    <w:rsid w:val="00FD5656"/>
    <w:rsid w:val="00FD5A05"/>
    <w:rsid w:val="00FE063A"/>
    <w:rsid w:val="00FE4300"/>
    <w:rsid w:val="00FE4428"/>
    <w:rsid w:val="00FE5D52"/>
    <w:rsid w:val="00FE6E6A"/>
    <w:rsid w:val="00FE7191"/>
    <w:rsid w:val="00FF09E4"/>
    <w:rsid w:val="00FF2A4B"/>
    <w:rsid w:val="00FF2D3C"/>
    <w:rsid w:val="00FF3335"/>
    <w:rsid w:val="00FF3E4E"/>
    <w:rsid w:val="00FF602C"/>
    <w:rsid w:val="00FF7F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iPriority="9" w:unhideWhenUsed="0"/>
    <w:lsdException w:name="heading 2" w:semiHidden="0" w:unhideWhenUsed="0"/>
    <w:lsdException w:name="heading 3" w:semiHidden="0" w:unhideWhenUsed="0"/>
    <w:lsdException w:name="heading 4" w:semiHidden="0" w:unhideWhenUsed="0" w:qFormat="1"/>
    <w:lsdException w:name="heading 5" w:semiHidden="0" w:unhideWhenUsed="0"/>
    <w:lsdException w:name="heading 6" w:semiHidden="0" w:unhideWhenUsed="0"/>
    <w:lsdException w:name="heading 7" w:semiHidden="0" w:qFormat="1"/>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qFormat="1"/>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C37F9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qFormat/>
    <w:rsid w:val="00AC627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E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
    <w:name w:val="un"/>
    <w:basedOn w:val="Fuentedeprrafopredeter"/>
    <w:rsid w:val="00B84048"/>
  </w:style>
  <w:style w:type="paragraph" w:customStyle="1" w:styleId="u">
    <w:name w:val="u"/>
    <w:basedOn w:val="Normal"/>
    <w:rsid w:val="008569BE"/>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C37F9D"/>
    <w:rPr>
      <w:rFonts w:asciiTheme="majorHAnsi" w:eastAsiaTheme="majorEastAsia" w:hAnsiTheme="majorHAnsi" w:cstheme="majorBidi"/>
      <w:i/>
      <w:iCs/>
      <w:color w:val="365F91" w:themeColor="accent1" w:themeShade="BF"/>
    </w:rPr>
  </w:style>
  <w:style w:type="character" w:styleId="Hipervnculovisitado">
    <w:name w:val="FollowedHyperlink"/>
    <w:basedOn w:val="Fuentedeprrafopredeter"/>
    <w:rsid w:val="00492ADE"/>
    <w:rPr>
      <w:color w:val="800080" w:themeColor="followedHyperlink"/>
      <w:u w:val="single"/>
    </w:rPr>
  </w:style>
  <w:style w:type="character" w:styleId="Textodelmarcadordeposicin">
    <w:name w:val="Placeholder Text"/>
    <w:basedOn w:val="Fuentedeprrafopredeter"/>
    <w:semiHidden/>
    <w:rsid w:val="006E19C4"/>
    <w:rPr>
      <w:color w:val="808080"/>
    </w:rPr>
  </w:style>
  <w:style w:type="paragraph" w:customStyle="1" w:styleId="cabecera1">
    <w:name w:val="cabecera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AF120D"/>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AF120D"/>
  </w:style>
  <w:style w:type="paragraph" w:customStyle="1" w:styleId="cabecera3">
    <w:name w:val="cabecera3"/>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0E3787"/>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0E3787"/>
  </w:style>
  <w:style w:type="character" w:customStyle="1" w:styleId="Ttulo7Car">
    <w:name w:val="Título 7 Car"/>
    <w:basedOn w:val="Fuentedeprrafopredeter"/>
    <w:link w:val="Ttulo7"/>
    <w:rsid w:val="00AC627F"/>
    <w:rPr>
      <w:rFonts w:asciiTheme="majorHAnsi" w:eastAsiaTheme="majorEastAsia" w:hAnsiTheme="majorHAnsi" w:cstheme="majorBidi"/>
      <w:i/>
      <w:iCs/>
      <w:color w:val="243F60" w:themeColor="accent1" w:themeShade="7F"/>
    </w:rPr>
  </w:style>
  <w:style w:type="paragraph" w:customStyle="1" w:styleId="Normal3">
    <w:name w:val="Normal3"/>
    <w:basedOn w:val="Normal"/>
    <w:rsid w:val="00595BC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A5BA5"/>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34548B"/>
    <w:pPr>
      <w:spacing w:before="100" w:beforeAutospacing="1" w:after="100" w:afterAutospacing="1"/>
    </w:pPr>
    <w:rPr>
      <w:rFonts w:ascii="Times New Roman" w:eastAsia="Times New Roman" w:hAnsi="Times New Roman" w:cs="Times New Roman"/>
      <w:lang w:val="es-CO" w:eastAsia="es-CO"/>
    </w:rPr>
  </w:style>
  <w:style w:type="paragraph" w:customStyle="1" w:styleId="Normal6">
    <w:name w:val="Normal6"/>
    <w:basedOn w:val="Normal"/>
    <w:rsid w:val="006E62C6"/>
    <w:pPr>
      <w:spacing w:before="100" w:beforeAutospacing="1" w:after="100" w:afterAutospacing="1"/>
    </w:pPr>
    <w:rPr>
      <w:rFonts w:ascii="Times New Roman" w:eastAsia="Times New Roman" w:hAnsi="Times New Roman" w:cs="Times New Roman"/>
      <w:lang w:val="es-CO" w:eastAsia="es-CO"/>
    </w:rPr>
  </w:style>
  <w:style w:type="paragraph" w:customStyle="1" w:styleId="Normal7">
    <w:name w:val="Normal7"/>
    <w:basedOn w:val="Normal"/>
    <w:rsid w:val="00333328"/>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iPriority="9" w:unhideWhenUsed="0"/>
    <w:lsdException w:name="heading 2" w:semiHidden="0" w:unhideWhenUsed="0"/>
    <w:lsdException w:name="heading 3" w:semiHidden="0" w:unhideWhenUsed="0"/>
    <w:lsdException w:name="heading 4" w:semiHidden="0" w:unhideWhenUsed="0" w:qFormat="1"/>
    <w:lsdException w:name="heading 5" w:semiHidden="0" w:unhideWhenUsed="0"/>
    <w:lsdException w:name="heading 6" w:semiHidden="0" w:unhideWhenUsed="0"/>
    <w:lsdException w:name="heading 7" w:semiHidden="0" w:qFormat="1"/>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qFormat="1"/>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C37F9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qFormat/>
    <w:rsid w:val="00AC627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E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
    <w:name w:val="un"/>
    <w:basedOn w:val="Fuentedeprrafopredeter"/>
    <w:rsid w:val="00B84048"/>
  </w:style>
  <w:style w:type="paragraph" w:customStyle="1" w:styleId="u">
    <w:name w:val="u"/>
    <w:basedOn w:val="Normal"/>
    <w:rsid w:val="008569BE"/>
    <w:pPr>
      <w:spacing w:before="100" w:beforeAutospacing="1" w:after="100" w:afterAutospacing="1"/>
    </w:pPr>
    <w:rPr>
      <w:rFonts w:ascii="Times New Roman" w:eastAsia="Times New Roman" w:hAnsi="Times New Roman" w:cs="Times New Roman"/>
      <w:lang w:val="es-CO" w:eastAsia="es-CO"/>
    </w:rPr>
  </w:style>
  <w:style w:type="character" w:customStyle="1" w:styleId="Ttulo4Car">
    <w:name w:val="Título 4 Car"/>
    <w:basedOn w:val="Fuentedeprrafopredeter"/>
    <w:link w:val="Ttulo4"/>
    <w:rsid w:val="00C37F9D"/>
    <w:rPr>
      <w:rFonts w:asciiTheme="majorHAnsi" w:eastAsiaTheme="majorEastAsia" w:hAnsiTheme="majorHAnsi" w:cstheme="majorBidi"/>
      <w:i/>
      <w:iCs/>
      <w:color w:val="365F91" w:themeColor="accent1" w:themeShade="BF"/>
    </w:rPr>
  </w:style>
  <w:style w:type="character" w:styleId="Hipervnculovisitado">
    <w:name w:val="FollowedHyperlink"/>
    <w:basedOn w:val="Fuentedeprrafopredeter"/>
    <w:rsid w:val="00492ADE"/>
    <w:rPr>
      <w:color w:val="800080" w:themeColor="followedHyperlink"/>
      <w:u w:val="single"/>
    </w:rPr>
  </w:style>
  <w:style w:type="character" w:styleId="Textodelmarcadordeposicin">
    <w:name w:val="Placeholder Text"/>
    <w:basedOn w:val="Fuentedeprrafopredeter"/>
    <w:semiHidden/>
    <w:rsid w:val="006E19C4"/>
    <w:rPr>
      <w:color w:val="808080"/>
    </w:rPr>
  </w:style>
  <w:style w:type="paragraph" w:customStyle="1" w:styleId="cabecera1">
    <w:name w:val="cabecera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AF120D"/>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AF120D"/>
  </w:style>
  <w:style w:type="paragraph" w:customStyle="1" w:styleId="cabecera3">
    <w:name w:val="cabecera3"/>
    <w:basedOn w:val="Normal"/>
    <w:rsid w:val="00AF120D"/>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0E3787"/>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0E3787"/>
  </w:style>
  <w:style w:type="character" w:customStyle="1" w:styleId="Ttulo7Car">
    <w:name w:val="Título 7 Car"/>
    <w:basedOn w:val="Fuentedeprrafopredeter"/>
    <w:link w:val="Ttulo7"/>
    <w:rsid w:val="00AC627F"/>
    <w:rPr>
      <w:rFonts w:asciiTheme="majorHAnsi" w:eastAsiaTheme="majorEastAsia" w:hAnsiTheme="majorHAnsi" w:cstheme="majorBidi"/>
      <w:i/>
      <w:iCs/>
      <w:color w:val="243F60" w:themeColor="accent1" w:themeShade="7F"/>
    </w:rPr>
  </w:style>
  <w:style w:type="paragraph" w:customStyle="1" w:styleId="Normal3">
    <w:name w:val="Normal3"/>
    <w:basedOn w:val="Normal"/>
    <w:rsid w:val="00595BC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A5BA5"/>
    <w:pPr>
      <w:spacing w:before="100" w:beforeAutospacing="1" w:after="100" w:afterAutospacing="1"/>
    </w:pPr>
    <w:rPr>
      <w:rFonts w:ascii="Times New Roman" w:eastAsia="Times New Roman" w:hAnsi="Times New Roman" w:cs="Times New Roman"/>
      <w:lang w:val="es-CO" w:eastAsia="es-CO"/>
    </w:rPr>
  </w:style>
  <w:style w:type="paragraph" w:customStyle="1" w:styleId="Normal5">
    <w:name w:val="Normal5"/>
    <w:basedOn w:val="Normal"/>
    <w:rsid w:val="0034548B"/>
    <w:pPr>
      <w:spacing w:before="100" w:beforeAutospacing="1" w:after="100" w:afterAutospacing="1"/>
    </w:pPr>
    <w:rPr>
      <w:rFonts w:ascii="Times New Roman" w:eastAsia="Times New Roman" w:hAnsi="Times New Roman" w:cs="Times New Roman"/>
      <w:lang w:val="es-CO" w:eastAsia="es-CO"/>
    </w:rPr>
  </w:style>
  <w:style w:type="paragraph" w:customStyle="1" w:styleId="Normal6">
    <w:name w:val="Normal6"/>
    <w:basedOn w:val="Normal"/>
    <w:rsid w:val="006E62C6"/>
    <w:pPr>
      <w:spacing w:before="100" w:beforeAutospacing="1" w:after="100" w:afterAutospacing="1"/>
    </w:pPr>
    <w:rPr>
      <w:rFonts w:ascii="Times New Roman" w:eastAsia="Times New Roman" w:hAnsi="Times New Roman" w:cs="Times New Roman"/>
      <w:lang w:val="es-CO" w:eastAsia="es-CO"/>
    </w:rPr>
  </w:style>
  <w:style w:type="paragraph" w:customStyle="1" w:styleId="Normal7">
    <w:name w:val="Normal7"/>
    <w:basedOn w:val="Normal"/>
    <w:rsid w:val="00333328"/>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4213848">
      <w:bodyDiv w:val="1"/>
      <w:marLeft w:val="0"/>
      <w:marRight w:val="0"/>
      <w:marTop w:val="0"/>
      <w:marBottom w:val="0"/>
      <w:divBdr>
        <w:top w:val="none" w:sz="0" w:space="0" w:color="auto"/>
        <w:left w:val="none" w:sz="0" w:space="0" w:color="auto"/>
        <w:bottom w:val="none" w:sz="0" w:space="0" w:color="auto"/>
        <w:right w:val="none" w:sz="0" w:space="0" w:color="auto"/>
      </w:divBdr>
    </w:div>
    <w:div w:id="38363131">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758936">
      <w:bodyDiv w:val="1"/>
      <w:marLeft w:val="0"/>
      <w:marRight w:val="0"/>
      <w:marTop w:val="0"/>
      <w:marBottom w:val="0"/>
      <w:divBdr>
        <w:top w:val="none" w:sz="0" w:space="0" w:color="auto"/>
        <w:left w:val="none" w:sz="0" w:space="0" w:color="auto"/>
        <w:bottom w:val="none" w:sz="0" w:space="0" w:color="auto"/>
        <w:right w:val="none" w:sz="0" w:space="0" w:color="auto"/>
      </w:divBdr>
    </w:div>
    <w:div w:id="182792334">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513359">
      <w:bodyDiv w:val="1"/>
      <w:marLeft w:val="0"/>
      <w:marRight w:val="0"/>
      <w:marTop w:val="0"/>
      <w:marBottom w:val="0"/>
      <w:divBdr>
        <w:top w:val="none" w:sz="0" w:space="0" w:color="auto"/>
        <w:left w:val="none" w:sz="0" w:space="0" w:color="auto"/>
        <w:bottom w:val="none" w:sz="0" w:space="0" w:color="auto"/>
        <w:right w:val="none" w:sz="0" w:space="0" w:color="auto"/>
      </w:divBdr>
    </w:div>
    <w:div w:id="198931823">
      <w:bodyDiv w:val="1"/>
      <w:marLeft w:val="0"/>
      <w:marRight w:val="0"/>
      <w:marTop w:val="0"/>
      <w:marBottom w:val="0"/>
      <w:divBdr>
        <w:top w:val="none" w:sz="0" w:space="0" w:color="auto"/>
        <w:left w:val="none" w:sz="0" w:space="0" w:color="auto"/>
        <w:bottom w:val="none" w:sz="0" w:space="0" w:color="auto"/>
        <w:right w:val="none" w:sz="0" w:space="0" w:color="auto"/>
      </w:divBdr>
    </w:div>
    <w:div w:id="203712725">
      <w:bodyDiv w:val="1"/>
      <w:marLeft w:val="0"/>
      <w:marRight w:val="0"/>
      <w:marTop w:val="0"/>
      <w:marBottom w:val="0"/>
      <w:divBdr>
        <w:top w:val="none" w:sz="0" w:space="0" w:color="auto"/>
        <w:left w:val="none" w:sz="0" w:space="0" w:color="auto"/>
        <w:bottom w:val="none" w:sz="0" w:space="0" w:color="auto"/>
        <w:right w:val="none" w:sz="0" w:space="0" w:color="auto"/>
      </w:divBdr>
      <w:divsChild>
        <w:div w:id="487750611">
          <w:marLeft w:val="0"/>
          <w:marRight w:val="0"/>
          <w:marTop w:val="0"/>
          <w:marBottom w:val="0"/>
          <w:divBdr>
            <w:top w:val="none" w:sz="0" w:space="0" w:color="auto"/>
            <w:left w:val="none" w:sz="0" w:space="0" w:color="auto"/>
            <w:bottom w:val="none" w:sz="0" w:space="0" w:color="auto"/>
            <w:right w:val="none" w:sz="0" w:space="0" w:color="auto"/>
          </w:divBdr>
          <w:divsChild>
            <w:div w:id="156259976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6012200">
      <w:bodyDiv w:val="1"/>
      <w:marLeft w:val="0"/>
      <w:marRight w:val="0"/>
      <w:marTop w:val="0"/>
      <w:marBottom w:val="0"/>
      <w:divBdr>
        <w:top w:val="none" w:sz="0" w:space="0" w:color="auto"/>
        <w:left w:val="none" w:sz="0" w:space="0" w:color="auto"/>
        <w:bottom w:val="none" w:sz="0" w:space="0" w:color="auto"/>
        <w:right w:val="none" w:sz="0" w:space="0" w:color="auto"/>
      </w:divBdr>
      <w:divsChild>
        <w:div w:id="871963170">
          <w:marLeft w:val="0"/>
          <w:marRight w:val="0"/>
          <w:marTop w:val="300"/>
          <w:marBottom w:val="150"/>
          <w:divBdr>
            <w:top w:val="none" w:sz="0" w:space="0" w:color="auto"/>
            <w:left w:val="none" w:sz="0" w:space="0" w:color="auto"/>
            <w:bottom w:val="none" w:sz="0" w:space="0" w:color="auto"/>
            <w:right w:val="none" w:sz="0" w:space="0" w:color="auto"/>
          </w:divBdr>
        </w:div>
      </w:divsChild>
    </w:div>
    <w:div w:id="219481028">
      <w:bodyDiv w:val="1"/>
      <w:marLeft w:val="0"/>
      <w:marRight w:val="0"/>
      <w:marTop w:val="0"/>
      <w:marBottom w:val="0"/>
      <w:divBdr>
        <w:top w:val="none" w:sz="0" w:space="0" w:color="auto"/>
        <w:left w:val="none" w:sz="0" w:space="0" w:color="auto"/>
        <w:bottom w:val="none" w:sz="0" w:space="0" w:color="auto"/>
        <w:right w:val="none" w:sz="0" w:space="0" w:color="auto"/>
      </w:divBdr>
    </w:div>
    <w:div w:id="239798009">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4829608">
      <w:bodyDiv w:val="1"/>
      <w:marLeft w:val="0"/>
      <w:marRight w:val="0"/>
      <w:marTop w:val="0"/>
      <w:marBottom w:val="0"/>
      <w:divBdr>
        <w:top w:val="none" w:sz="0" w:space="0" w:color="auto"/>
        <w:left w:val="none" w:sz="0" w:space="0" w:color="auto"/>
        <w:bottom w:val="none" w:sz="0" w:space="0" w:color="auto"/>
        <w:right w:val="none" w:sz="0" w:space="0" w:color="auto"/>
      </w:divBdr>
    </w:div>
    <w:div w:id="256065743">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5380099">
      <w:bodyDiv w:val="1"/>
      <w:marLeft w:val="0"/>
      <w:marRight w:val="0"/>
      <w:marTop w:val="0"/>
      <w:marBottom w:val="0"/>
      <w:divBdr>
        <w:top w:val="none" w:sz="0" w:space="0" w:color="auto"/>
        <w:left w:val="none" w:sz="0" w:space="0" w:color="auto"/>
        <w:bottom w:val="none" w:sz="0" w:space="0" w:color="auto"/>
        <w:right w:val="none" w:sz="0" w:space="0" w:color="auto"/>
      </w:divBdr>
    </w:div>
    <w:div w:id="342053552">
      <w:bodyDiv w:val="1"/>
      <w:marLeft w:val="0"/>
      <w:marRight w:val="0"/>
      <w:marTop w:val="0"/>
      <w:marBottom w:val="0"/>
      <w:divBdr>
        <w:top w:val="none" w:sz="0" w:space="0" w:color="auto"/>
        <w:left w:val="none" w:sz="0" w:space="0" w:color="auto"/>
        <w:bottom w:val="none" w:sz="0" w:space="0" w:color="auto"/>
        <w:right w:val="none" w:sz="0" w:space="0" w:color="auto"/>
      </w:divBdr>
    </w:div>
    <w:div w:id="356274868">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6823921">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3672649">
      <w:bodyDiv w:val="1"/>
      <w:marLeft w:val="0"/>
      <w:marRight w:val="0"/>
      <w:marTop w:val="0"/>
      <w:marBottom w:val="0"/>
      <w:divBdr>
        <w:top w:val="none" w:sz="0" w:space="0" w:color="auto"/>
        <w:left w:val="none" w:sz="0" w:space="0" w:color="auto"/>
        <w:bottom w:val="none" w:sz="0" w:space="0" w:color="auto"/>
        <w:right w:val="none" w:sz="0" w:space="0" w:color="auto"/>
      </w:divBdr>
    </w:div>
    <w:div w:id="414398840">
      <w:bodyDiv w:val="1"/>
      <w:marLeft w:val="0"/>
      <w:marRight w:val="0"/>
      <w:marTop w:val="0"/>
      <w:marBottom w:val="0"/>
      <w:divBdr>
        <w:top w:val="none" w:sz="0" w:space="0" w:color="auto"/>
        <w:left w:val="none" w:sz="0" w:space="0" w:color="auto"/>
        <w:bottom w:val="none" w:sz="0" w:space="0" w:color="auto"/>
        <w:right w:val="none" w:sz="0" w:space="0" w:color="auto"/>
      </w:divBdr>
      <w:divsChild>
        <w:div w:id="153883349">
          <w:marLeft w:val="0"/>
          <w:marRight w:val="0"/>
          <w:marTop w:val="0"/>
          <w:marBottom w:val="0"/>
          <w:divBdr>
            <w:top w:val="none" w:sz="0" w:space="0" w:color="auto"/>
            <w:left w:val="none" w:sz="0" w:space="0" w:color="auto"/>
            <w:bottom w:val="none" w:sz="0" w:space="0" w:color="auto"/>
            <w:right w:val="none" w:sz="0" w:space="0" w:color="auto"/>
          </w:divBdr>
          <w:divsChild>
            <w:div w:id="1168712280">
              <w:marLeft w:val="90"/>
              <w:marRight w:val="90"/>
              <w:marTop w:val="90"/>
              <w:marBottom w:val="90"/>
              <w:divBdr>
                <w:top w:val="none" w:sz="0" w:space="0" w:color="auto"/>
                <w:left w:val="none" w:sz="0" w:space="0" w:color="auto"/>
                <w:bottom w:val="none" w:sz="0" w:space="0" w:color="auto"/>
                <w:right w:val="none" w:sz="0" w:space="0" w:color="auto"/>
              </w:divBdr>
            </w:div>
          </w:divsChild>
        </w:div>
        <w:div w:id="742995651">
          <w:marLeft w:val="0"/>
          <w:marRight w:val="0"/>
          <w:marTop w:val="0"/>
          <w:marBottom w:val="225"/>
          <w:divBdr>
            <w:top w:val="none" w:sz="0" w:space="0" w:color="auto"/>
            <w:left w:val="none" w:sz="0" w:space="0" w:color="auto"/>
            <w:bottom w:val="none" w:sz="0" w:space="0" w:color="auto"/>
            <w:right w:val="none" w:sz="0" w:space="0" w:color="auto"/>
          </w:divBdr>
          <w:divsChild>
            <w:div w:id="288361898">
              <w:marLeft w:val="0"/>
              <w:marRight w:val="0"/>
              <w:marTop w:val="0"/>
              <w:marBottom w:val="0"/>
              <w:divBdr>
                <w:top w:val="none" w:sz="0" w:space="0" w:color="auto"/>
                <w:left w:val="none" w:sz="0" w:space="0" w:color="auto"/>
                <w:bottom w:val="none" w:sz="0" w:space="0" w:color="auto"/>
                <w:right w:val="none" w:sz="0" w:space="0" w:color="auto"/>
              </w:divBdr>
            </w:div>
            <w:div w:id="1956405849">
              <w:marLeft w:val="0"/>
              <w:marRight w:val="0"/>
              <w:marTop w:val="0"/>
              <w:marBottom w:val="0"/>
              <w:divBdr>
                <w:top w:val="none" w:sz="0" w:space="0" w:color="auto"/>
                <w:left w:val="none" w:sz="0" w:space="0" w:color="auto"/>
                <w:bottom w:val="none" w:sz="0" w:space="0" w:color="auto"/>
                <w:right w:val="none" w:sz="0" w:space="0" w:color="auto"/>
              </w:divBdr>
              <w:divsChild>
                <w:div w:id="91973389">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111050923">
          <w:marLeft w:val="0"/>
          <w:marRight w:val="0"/>
          <w:marTop w:val="0"/>
          <w:marBottom w:val="0"/>
          <w:divBdr>
            <w:top w:val="none" w:sz="0" w:space="0" w:color="auto"/>
            <w:left w:val="none" w:sz="0" w:space="0" w:color="auto"/>
            <w:bottom w:val="none" w:sz="0" w:space="0" w:color="auto"/>
            <w:right w:val="none" w:sz="0" w:space="0" w:color="auto"/>
          </w:divBdr>
          <w:divsChild>
            <w:div w:id="1506481122">
              <w:marLeft w:val="0"/>
              <w:marRight w:val="0"/>
              <w:marTop w:val="0"/>
              <w:marBottom w:val="0"/>
              <w:divBdr>
                <w:top w:val="none" w:sz="0" w:space="0" w:color="auto"/>
                <w:left w:val="none" w:sz="0" w:space="0" w:color="auto"/>
                <w:bottom w:val="none" w:sz="0" w:space="0" w:color="auto"/>
                <w:right w:val="none" w:sz="0" w:space="0" w:color="auto"/>
              </w:divBdr>
              <w:divsChild>
                <w:div w:id="220213694">
                  <w:marLeft w:val="0"/>
                  <w:marRight w:val="0"/>
                  <w:marTop w:val="0"/>
                  <w:marBottom w:val="0"/>
                  <w:divBdr>
                    <w:top w:val="none" w:sz="0" w:space="0" w:color="auto"/>
                    <w:left w:val="none" w:sz="0" w:space="0" w:color="auto"/>
                    <w:bottom w:val="none" w:sz="0" w:space="0" w:color="auto"/>
                    <w:right w:val="none" w:sz="0" w:space="0" w:color="auto"/>
                  </w:divBdr>
                  <w:divsChild>
                    <w:div w:id="409815976">
                      <w:marLeft w:val="0"/>
                      <w:marRight w:val="0"/>
                      <w:marTop w:val="225"/>
                      <w:marBottom w:val="150"/>
                      <w:divBdr>
                        <w:top w:val="none" w:sz="0" w:space="0" w:color="auto"/>
                        <w:left w:val="none" w:sz="0" w:space="0" w:color="auto"/>
                        <w:bottom w:val="none" w:sz="0" w:space="0" w:color="auto"/>
                        <w:right w:val="none" w:sz="0" w:space="0" w:color="auto"/>
                      </w:divBdr>
                    </w:div>
                    <w:div w:id="1230340032">
                      <w:marLeft w:val="0"/>
                      <w:marRight w:val="0"/>
                      <w:marTop w:val="225"/>
                      <w:marBottom w:val="150"/>
                      <w:divBdr>
                        <w:top w:val="none" w:sz="0" w:space="0" w:color="auto"/>
                        <w:left w:val="none" w:sz="0" w:space="0" w:color="auto"/>
                        <w:bottom w:val="none" w:sz="0" w:space="0" w:color="auto"/>
                        <w:right w:val="none" w:sz="0" w:space="0" w:color="auto"/>
                      </w:divBdr>
                    </w:div>
                  </w:divsChild>
                </w:div>
                <w:div w:id="293564736">
                  <w:marLeft w:val="0"/>
                  <w:marRight w:val="0"/>
                  <w:marTop w:val="0"/>
                  <w:marBottom w:val="0"/>
                  <w:divBdr>
                    <w:top w:val="none" w:sz="0" w:space="0" w:color="auto"/>
                    <w:left w:val="none" w:sz="0" w:space="0" w:color="auto"/>
                    <w:bottom w:val="none" w:sz="0" w:space="0" w:color="auto"/>
                    <w:right w:val="none" w:sz="0" w:space="0" w:color="auto"/>
                  </w:divBdr>
                </w:div>
                <w:div w:id="369304875">
                  <w:marLeft w:val="150"/>
                  <w:marRight w:val="0"/>
                  <w:marTop w:val="150"/>
                  <w:marBottom w:val="225"/>
                  <w:divBdr>
                    <w:top w:val="none" w:sz="0" w:space="0" w:color="auto"/>
                    <w:left w:val="none" w:sz="0" w:space="0" w:color="auto"/>
                    <w:bottom w:val="none" w:sz="0" w:space="0" w:color="auto"/>
                    <w:right w:val="none" w:sz="0" w:space="0" w:color="auto"/>
                  </w:divBdr>
                  <w:divsChild>
                    <w:div w:id="131757008">
                      <w:marLeft w:val="0"/>
                      <w:marRight w:val="0"/>
                      <w:marTop w:val="0"/>
                      <w:marBottom w:val="0"/>
                      <w:divBdr>
                        <w:top w:val="none" w:sz="0" w:space="0" w:color="auto"/>
                        <w:left w:val="none" w:sz="0" w:space="0" w:color="auto"/>
                        <w:bottom w:val="none" w:sz="0" w:space="0" w:color="auto"/>
                        <w:right w:val="none" w:sz="0" w:space="0" w:color="auto"/>
                      </w:divBdr>
                    </w:div>
                    <w:div w:id="1498688675">
                      <w:marLeft w:val="0"/>
                      <w:marRight w:val="0"/>
                      <w:marTop w:val="0"/>
                      <w:marBottom w:val="0"/>
                      <w:divBdr>
                        <w:top w:val="none" w:sz="0" w:space="0" w:color="auto"/>
                        <w:left w:val="none" w:sz="0" w:space="0" w:color="auto"/>
                        <w:bottom w:val="none" w:sz="0" w:space="0" w:color="auto"/>
                        <w:right w:val="none" w:sz="0" w:space="0" w:color="auto"/>
                      </w:divBdr>
                    </w:div>
                  </w:divsChild>
                </w:div>
                <w:div w:id="20902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380905">
      <w:bodyDiv w:val="1"/>
      <w:marLeft w:val="0"/>
      <w:marRight w:val="0"/>
      <w:marTop w:val="0"/>
      <w:marBottom w:val="0"/>
      <w:divBdr>
        <w:top w:val="none" w:sz="0" w:space="0" w:color="auto"/>
        <w:left w:val="none" w:sz="0" w:space="0" w:color="auto"/>
        <w:bottom w:val="none" w:sz="0" w:space="0" w:color="auto"/>
        <w:right w:val="none" w:sz="0" w:space="0" w:color="auto"/>
      </w:divBdr>
      <w:divsChild>
        <w:div w:id="539170451">
          <w:marLeft w:val="0"/>
          <w:marRight w:val="0"/>
          <w:marTop w:val="225"/>
          <w:marBottom w:val="150"/>
          <w:divBdr>
            <w:top w:val="none" w:sz="0" w:space="0" w:color="auto"/>
            <w:left w:val="none" w:sz="0" w:space="0" w:color="auto"/>
            <w:bottom w:val="none" w:sz="0" w:space="0" w:color="auto"/>
            <w:right w:val="none" w:sz="0" w:space="0" w:color="auto"/>
          </w:divBdr>
        </w:div>
      </w:divsChild>
    </w:div>
    <w:div w:id="424765882">
      <w:bodyDiv w:val="1"/>
      <w:marLeft w:val="0"/>
      <w:marRight w:val="0"/>
      <w:marTop w:val="0"/>
      <w:marBottom w:val="0"/>
      <w:divBdr>
        <w:top w:val="none" w:sz="0" w:space="0" w:color="auto"/>
        <w:left w:val="none" w:sz="0" w:space="0" w:color="auto"/>
        <w:bottom w:val="none" w:sz="0" w:space="0" w:color="auto"/>
        <w:right w:val="none" w:sz="0" w:space="0" w:color="auto"/>
      </w:divBdr>
    </w:div>
    <w:div w:id="445539967">
      <w:bodyDiv w:val="1"/>
      <w:marLeft w:val="0"/>
      <w:marRight w:val="0"/>
      <w:marTop w:val="0"/>
      <w:marBottom w:val="0"/>
      <w:divBdr>
        <w:top w:val="none" w:sz="0" w:space="0" w:color="auto"/>
        <w:left w:val="none" w:sz="0" w:space="0" w:color="auto"/>
        <w:bottom w:val="none" w:sz="0" w:space="0" w:color="auto"/>
        <w:right w:val="none" w:sz="0" w:space="0" w:color="auto"/>
      </w:divBdr>
      <w:divsChild>
        <w:div w:id="2016761486">
          <w:marLeft w:val="150"/>
          <w:marRight w:val="0"/>
          <w:marTop w:val="225"/>
          <w:marBottom w:val="225"/>
          <w:divBdr>
            <w:top w:val="none" w:sz="0" w:space="0" w:color="auto"/>
            <w:left w:val="none" w:sz="0" w:space="0" w:color="auto"/>
            <w:bottom w:val="none" w:sz="0" w:space="0" w:color="auto"/>
            <w:right w:val="none" w:sz="0" w:space="0" w:color="auto"/>
          </w:divBdr>
          <w:divsChild>
            <w:div w:id="628821173">
              <w:marLeft w:val="0"/>
              <w:marRight w:val="0"/>
              <w:marTop w:val="0"/>
              <w:marBottom w:val="0"/>
              <w:divBdr>
                <w:top w:val="none" w:sz="0" w:space="0" w:color="auto"/>
                <w:left w:val="none" w:sz="0" w:space="0" w:color="auto"/>
                <w:bottom w:val="none" w:sz="0" w:space="0" w:color="auto"/>
                <w:right w:val="none" w:sz="0" w:space="0" w:color="auto"/>
              </w:divBdr>
            </w:div>
          </w:divsChild>
        </w:div>
        <w:div w:id="2119640723">
          <w:marLeft w:val="150"/>
          <w:marRight w:val="0"/>
          <w:marTop w:val="225"/>
          <w:marBottom w:val="225"/>
          <w:divBdr>
            <w:top w:val="none" w:sz="0" w:space="0" w:color="auto"/>
            <w:left w:val="none" w:sz="0" w:space="0" w:color="auto"/>
            <w:bottom w:val="none" w:sz="0" w:space="0" w:color="auto"/>
            <w:right w:val="none" w:sz="0" w:space="0" w:color="auto"/>
          </w:divBdr>
          <w:divsChild>
            <w:div w:id="555632144">
              <w:marLeft w:val="0"/>
              <w:marRight w:val="0"/>
              <w:marTop w:val="0"/>
              <w:marBottom w:val="0"/>
              <w:divBdr>
                <w:top w:val="none" w:sz="0" w:space="0" w:color="auto"/>
                <w:left w:val="none" w:sz="0" w:space="0" w:color="auto"/>
                <w:bottom w:val="none" w:sz="0" w:space="0" w:color="auto"/>
                <w:right w:val="none" w:sz="0" w:space="0" w:color="auto"/>
              </w:divBdr>
              <w:divsChild>
                <w:div w:id="4338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7601316">
      <w:bodyDiv w:val="1"/>
      <w:marLeft w:val="0"/>
      <w:marRight w:val="0"/>
      <w:marTop w:val="0"/>
      <w:marBottom w:val="0"/>
      <w:divBdr>
        <w:top w:val="none" w:sz="0" w:space="0" w:color="auto"/>
        <w:left w:val="none" w:sz="0" w:space="0" w:color="auto"/>
        <w:bottom w:val="none" w:sz="0" w:space="0" w:color="auto"/>
        <w:right w:val="none" w:sz="0" w:space="0" w:color="auto"/>
      </w:divBdr>
      <w:divsChild>
        <w:div w:id="322584995">
          <w:marLeft w:val="0"/>
          <w:marRight w:val="150"/>
          <w:marTop w:val="75"/>
          <w:marBottom w:val="0"/>
          <w:divBdr>
            <w:top w:val="none" w:sz="0" w:space="0" w:color="auto"/>
            <w:left w:val="none" w:sz="0" w:space="0" w:color="auto"/>
            <w:bottom w:val="none" w:sz="0" w:space="0" w:color="auto"/>
            <w:right w:val="none" w:sz="0" w:space="0" w:color="auto"/>
          </w:divBdr>
          <w:divsChild>
            <w:div w:id="5457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9147">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60364465">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75095036">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6064084">
      <w:bodyDiv w:val="1"/>
      <w:marLeft w:val="0"/>
      <w:marRight w:val="0"/>
      <w:marTop w:val="0"/>
      <w:marBottom w:val="0"/>
      <w:divBdr>
        <w:top w:val="none" w:sz="0" w:space="0" w:color="auto"/>
        <w:left w:val="none" w:sz="0" w:space="0" w:color="auto"/>
        <w:bottom w:val="none" w:sz="0" w:space="0" w:color="auto"/>
        <w:right w:val="none" w:sz="0" w:space="0" w:color="auto"/>
      </w:divBdr>
    </w:div>
    <w:div w:id="606736994">
      <w:bodyDiv w:val="1"/>
      <w:marLeft w:val="0"/>
      <w:marRight w:val="0"/>
      <w:marTop w:val="0"/>
      <w:marBottom w:val="0"/>
      <w:divBdr>
        <w:top w:val="none" w:sz="0" w:space="0" w:color="auto"/>
        <w:left w:val="none" w:sz="0" w:space="0" w:color="auto"/>
        <w:bottom w:val="none" w:sz="0" w:space="0" w:color="auto"/>
        <w:right w:val="none" w:sz="0" w:space="0" w:color="auto"/>
      </w:divBdr>
    </w:div>
    <w:div w:id="630522148">
      <w:bodyDiv w:val="1"/>
      <w:marLeft w:val="0"/>
      <w:marRight w:val="0"/>
      <w:marTop w:val="0"/>
      <w:marBottom w:val="0"/>
      <w:divBdr>
        <w:top w:val="none" w:sz="0" w:space="0" w:color="auto"/>
        <w:left w:val="none" w:sz="0" w:space="0" w:color="auto"/>
        <w:bottom w:val="none" w:sz="0" w:space="0" w:color="auto"/>
        <w:right w:val="none" w:sz="0" w:space="0" w:color="auto"/>
      </w:divBdr>
    </w:div>
    <w:div w:id="633175402">
      <w:bodyDiv w:val="1"/>
      <w:marLeft w:val="0"/>
      <w:marRight w:val="0"/>
      <w:marTop w:val="0"/>
      <w:marBottom w:val="0"/>
      <w:divBdr>
        <w:top w:val="none" w:sz="0" w:space="0" w:color="auto"/>
        <w:left w:val="none" w:sz="0" w:space="0" w:color="auto"/>
        <w:bottom w:val="none" w:sz="0" w:space="0" w:color="auto"/>
        <w:right w:val="none" w:sz="0" w:space="0" w:color="auto"/>
      </w:divBdr>
    </w:div>
    <w:div w:id="643050199">
      <w:bodyDiv w:val="1"/>
      <w:marLeft w:val="0"/>
      <w:marRight w:val="0"/>
      <w:marTop w:val="0"/>
      <w:marBottom w:val="0"/>
      <w:divBdr>
        <w:top w:val="none" w:sz="0" w:space="0" w:color="auto"/>
        <w:left w:val="none" w:sz="0" w:space="0" w:color="auto"/>
        <w:bottom w:val="none" w:sz="0" w:space="0" w:color="auto"/>
        <w:right w:val="none" w:sz="0" w:space="0" w:color="auto"/>
      </w:divBdr>
      <w:divsChild>
        <w:div w:id="1478572494">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6275889">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07725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6562256">
      <w:bodyDiv w:val="1"/>
      <w:marLeft w:val="0"/>
      <w:marRight w:val="0"/>
      <w:marTop w:val="0"/>
      <w:marBottom w:val="0"/>
      <w:divBdr>
        <w:top w:val="none" w:sz="0" w:space="0" w:color="auto"/>
        <w:left w:val="none" w:sz="0" w:space="0" w:color="auto"/>
        <w:bottom w:val="none" w:sz="0" w:space="0" w:color="auto"/>
        <w:right w:val="none" w:sz="0" w:space="0" w:color="auto"/>
      </w:divBdr>
      <w:divsChild>
        <w:div w:id="693502934">
          <w:marLeft w:val="150"/>
          <w:marRight w:val="0"/>
          <w:marTop w:val="225"/>
          <w:marBottom w:val="225"/>
          <w:divBdr>
            <w:top w:val="none" w:sz="0" w:space="0" w:color="auto"/>
            <w:left w:val="none" w:sz="0" w:space="0" w:color="auto"/>
            <w:bottom w:val="none" w:sz="0" w:space="0" w:color="auto"/>
            <w:right w:val="none" w:sz="0" w:space="0" w:color="auto"/>
          </w:divBdr>
          <w:divsChild>
            <w:div w:id="11754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2840">
      <w:bodyDiv w:val="1"/>
      <w:marLeft w:val="0"/>
      <w:marRight w:val="0"/>
      <w:marTop w:val="0"/>
      <w:marBottom w:val="0"/>
      <w:divBdr>
        <w:top w:val="none" w:sz="0" w:space="0" w:color="auto"/>
        <w:left w:val="none" w:sz="0" w:space="0" w:color="auto"/>
        <w:bottom w:val="none" w:sz="0" w:space="0" w:color="auto"/>
        <w:right w:val="none" w:sz="0" w:space="0" w:color="auto"/>
      </w:divBdr>
    </w:div>
    <w:div w:id="746654218">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1921686">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458514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0642884">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5458350">
      <w:bodyDiv w:val="1"/>
      <w:marLeft w:val="0"/>
      <w:marRight w:val="0"/>
      <w:marTop w:val="0"/>
      <w:marBottom w:val="0"/>
      <w:divBdr>
        <w:top w:val="none" w:sz="0" w:space="0" w:color="auto"/>
        <w:left w:val="none" w:sz="0" w:space="0" w:color="auto"/>
        <w:bottom w:val="none" w:sz="0" w:space="0" w:color="auto"/>
        <w:right w:val="none" w:sz="0" w:space="0" w:color="auto"/>
      </w:divBdr>
      <w:divsChild>
        <w:div w:id="613943489">
          <w:marLeft w:val="0"/>
          <w:marRight w:val="0"/>
          <w:marTop w:val="225"/>
          <w:marBottom w:val="150"/>
          <w:divBdr>
            <w:top w:val="none" w:sz="0" w:space="0" w:color="auto"/>
            <w:left w:val="none" w:sz="0" w:space="0" w:color="auto"/>
            <w:bottom w:val="none" w:sz="0" w:space="0" w:color="auto"/>
            <w:right w:val="none" w:sz="0" w:space="0" w:color="auto"/>
          </w:divBdr>
        </w:div>
        <w:div w:id="619459803">
          <w:marLeft w:val="0"/>
          <w:marRight w:val="0"/>
          <w:marTop w:val="225"/>
          <w:marBottom w:val="150"/>
          <w:divBdr>
            <w:top w:val="none" w:sz="0" w:space="0" w:color="auto"/>
            <w:left w:val="none" w:sz="0" w:space="0" w:color="auto"/>
            <w:bottom w:val="none" w:sz="0" w:space="0" w:color="auto"/>
            <w:right w:val="none" w:sz="0" w:space="0" w:color="auto"/>
          </w:divBdr>
        </w:div>
        <w:div w:id="1075124112">
          <w:marLeft w:val="0"/>
          <w:marRight w:val="0"/>
          <w:marTop w:val="225"/>
          <w:marBottom w:val="150"/>
          <w:divBdr>
            <w:top w:val="none" w:sz="0" w:space="0" w:color="auto"/>
            <w:left w:val="none" w:sz="0" w:space="0" w:color="auto"/>
            <w:bottom w:val="none" w:sz="0" w:space="0" w:color="auto"/>
            <w:right w:val="none" w:sz="0" w:space="0" w:color="auto"/>
          </w:divBdr>
        </w:div>
        <w:div w:id="1194684619">
          <w:marLeft w:val="0"/>
          <w:marRight w:val="0"/>
          <w:marTop w:val="225"/>
          <w:marBottom w:val="150"/>
          <w:divBdr>
            <w:top w:val="none" w:sz="0" w:space="0" w:color="auto"/>
            <w:left w:val="none" w:sz="0" w:space="0" w:color="auto"/>
            <w:bottom w:val="none" w:sz="0" w:space="0" w:color="auto"/>
            <w:right w:val="none" w:sz="0" w:space="0" w:color="auto"/>
          </w:divBdr>
        </w:div>
        <w:div w:id="1518499969">
          <w:marLeft w:val="0"/>
          <w:marRight w:val="0"/>
          <w:marTop w:val="225"/>
          <w:marBottom w:val="150"/>
          <w:divBdr>
            <w:top w:val="none" w:sz="0" w:space="0" w:color="auto"/>
            <w:left w:val="none" w:sz="0" w:space="0" w:color="auto"/>
            <w:bottom w:val="none" w:sz="0" w:space="0" w:color="auto"/>
            <w:right w:val="none" w:sz="0" w:space="0" w:color="auto"/>
          </w:divBdr>
        </w:div>
        <w:div w:id="1931692075">
          <w:marLeft w:val="0"/>
          <w:marRight w:val="0"/>
          <w:marTop w:val="225"/>
          <w:marBottom w:val="150"/>
          <w:divBdr>
            <w:top w:val="none" w:sz="0" w:space="0" w:color="auto"/>
            <w:left w:val="none" w:sz="0" w:space="0" w:color="auto"/>
            <w:bottom w:val="none" w:sz="0" w:space="0" w:color="auto"/>
            <w:right w:val="none" w:sz="0" w:space="0" w:color="auto"/>
          </w:divBdr>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6228870">
      <w:bodyDiv w:val="1"/>
      <w:marLeft w:val="0"/>
      <w:marRight w:val="0"/>
      <w:marTop w:val="0"/>
      <w:marBottom w:val="0"/>
      <w:divBdr>
        <w:top w:val="none" w:sz="0" w:space="0" w:color="auto"/>
        <w:left w:val="none" w:sz="0" w:space="0" w:color="auto"/>
        <w:bottom w:val="none" w:sz="0" w:space="0" w:color="auto"/>
        <w:right w:val="none" w:sz="0" w:space="0" w:color="auto"/>
      </w:divBdr>
      <w:divsChild>
        <w:div w:id="22677046">
          <w:marLeft w:val="0"/>
          <w:marRight w:val="0"/>
          <w:marTop w:val="0"/>
          <w:marBottom w:val="0"/>
          <w:divBdr>
            <w:top w:val="none" w:sz="0" w:space="0" w:color="auto"/>
            <w:left w:val="none" w:sz="0" w:space="0" w:color="auto"/>
            <w:bottom w:val="none" w:sz="0" w:space="0" w:color="auto"/>
            <w:right w:val="none" w:sz="0" w:space="0" w:color="auto"/>
          </w:divBdr>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4177691">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56459">
      <w:bodyDiv w:val="1"/>
      <w:marLeft w:val="0"/>
      <w:marRight w:val="0"/>
      <w:marTop w:val="0"/>
      <w:marBottom w:val="0"/>
      <w:divBdr>
        <w:top w:val="none" w:sz="0" w:space="0" w:color="auto"/>
        <w:left w:val="none" w:sz="0" w:space="0" w:color="auto"/>
        <w:bottom w:val="none" w:sz="0" w:space="0" w:color="auto"/>
        <w:right w:val="none" w:sz="0" w:space="0" w:color="auto"/>
      </w:divBdr>
    </w:div>
    <w:div w:id="1144739622">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57262865">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071386">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36620889">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7274335">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346622">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29753303">
      <w:bodyDiv w:val="1"/>
      <w:marLeft w:val="0"/>
      <w:marRight w:val="0"/>
      <w:marTop w:val="0"/>
      <w:marBottom w:val="0"/>
      <w:divBdr>
        <w:top w:val="none" w:sz="0" w:space="0" w:color="auto"/>
        <w:left w:val="none" w:sz="0" w:space="0" w:color="auto"/>
        <w:bottom w:val="none" w:sz="0" w:space="0" w:color="auto"/>
        <w:right w:val="none" w:sz="0" w:space="0" w:color="auto"/>
      </w:divBdr>
    </w:div>
    <w:div w:id="1332879335">
      <w:bodyDiv w:val="1"/>
      <w:marLeft w:val="0"/>
      <w:marRight w:val="0"/>
      <w:marTop w:val="0"/>
      <w:marBottom w:val="0"/>
      <w:divBdr>
        <w:top w:val="none" w:sz="0" w:space="0" w:color="auto"/>
        <w:left w:val="none" w:sz="0" w:space="0" w:color="auto"/>
        <w:bottom w:val="none" w:sz="0" w:space="0" w:color="auto"/>
        <w:right w:val="none" w:sz="0" w:space="0" w:color="auto"/>
      </w:divBdr>
      <w:divsChild>
        <w:div w:id="1769109121">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4423764">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474522">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19979428">
      <w:bodyDiv w:val="1"/>
      <w:marLeft w:val="0"/>
      <w:marRight w:val="0"/>
      <w:marTop w:val="0"/>
      <w:marBottom w:val="0"/>
      <w:divBdr>
        <w:top w:val="none" w:sz="0" w:space="0" w:color="auto"/>
        <w:left w:val="none" w:sz="0" w:space="0" w:color="auto"/>
        <w:bottom w:val="none" w:sz="0" w:space="0" w:color="auto"/>
        <w:right w:val="none" w:sz="0" w:space="0" w:color="auto"/>
      </w:divBdr>
      <w:divsChild>
        <w:div w:id="1505827397">
          <w:marLeft w:val="0"/>
          <w:marRight w:val="0"/>
          <w:marTop w:val="0"/>
          <w:marBottom w:val="0"/>
          <w:divBdr>
            <w:top w:val="none" w:sz="0" w:space="0" w:color="auto"/>
            <w:left w:val="none" w:sz="0" w:space="0" w:color="auto"/>
            <w:bottom w:val="none" w:sz="0" w:space="0" w:color="auto"/>
            <w:right w:val="none" w:sz="0" w:space="0" w:color="auto"/>
          </w:divBdr>
        </w:div>
        <w:div w:id="1623421882">
          <w:marLeft w:val="0"/>
          <w:marRight w:val="0"/>
          <w:marTop w:val="0"/>
          <w:marBottom w:val="0"/>
          <w:divBdr>
            <w:top w:val="none" w:sz="0" w:space="0" w:color="auto"/>
            <w:left w:val="none" w:sz="0" w:space="0" w:color="auto"/>
            <w:bottom w:val="none" w:sz="0" w:space="0" w:color="auto"/>
            <w:right w:val="none" w:sz="0" w:space="0" w:color="auto"/>
          </w:divBdr>
        </w:div>
      </w:divsChild>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7011812">
      <w:bodyDiv w:val="1"/>
      <w:marLeft w:val="0"/>
      <w:marRight w:val="0"/>
      <w:marTop w:val="0"/>
      <w:marBottom w:val="0"/>
      <w:divBdr>
        <w:top w:val="none" w:sz="0" w:space="0" w:color="auto"/>
        <w:left w:val="none" w:sz="0" w:space="0" w:color="auto"/>
        <w:bottom w:val="none" w:sz="0" w:space="0" w:color="auto"/>
        <w:right w:val="none" w:sz="0" w:space="0" w:color="auto"/>
      </w:divBdr>
    </w:div>
    <w:div w:id="1523780608">
      <w:bodyDiv w:val="1"/>
      <w:marLeft w:val="0"/>
      <w:marRight w:val="0"/>
      <w:marTop w:val="0"/>
      <w:marBottom w:val="0"/>
      <w:divBdr>
        <w:top w:val="none" w:sz="0" w:space="0" w:color="auto"/>
        <w:left w:val="none" w:sz="0" w:space="0" w:color="auto"/>
        <w:bottom w:val="none" w:sz="0" w:space="0" w:color="auto"/>
        <w:right w:val="none" w:sz="0" w:space="0" w:color="auto"/>
      </w:divBdr>
    </w:div>
    <w:div w:id="1543395315">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3612471">
      <w:bodyDiv w:val="1"/>
      <w:marLeft w:val="0"/>
      <w:marRight w:val="0"/>
      <w:marTop w:val="0"/>
      <w:marBottom w:val="0"/>
      <w:divBdr>
        <w:top w:val="none" w:sz="0" w:space="0" w:color="auto"/>
        <w:left w:val="none" w:sz="0" w:space="0" w:color="auto"/>
        <w:bottom w:val="none" w:sz="0" w:space="0" w:color="auto"/>
        <w:right w:val="none" w:sz="0" w:space="0" w:color="auto"/>
      </w:divBdr>
    </w:div>
    <w:div w:id="1566646546">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6914301">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53607001">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85210981">
      <w:bodyDiv w:val="1"/>
      <w:marLeft w:val="0"/>
      <w:marRight w:val="0"/>
      <w:marTop w:val="0"/>
      <w:marBottom w:val="0"/>
      <w:divBdr>
        <w:top w:val="none" w:sz="0" w:space="0" w:color="auto"/>
        <w:left w:val="none" w:sz="0" w:space="0" w:color="auto"/>
        <w:bottom w:val="none" w:sz="0" w:space="0" w:color="auto"/>
        <w:right w:val="none" w:sz="0" w:space="0" w:color="auto"/>
      </w:divBdr>
    </w:div>
    <w:div w:id="1694573950">
      <w:bodyDiv w:val="1"/>
      <w:marLeft w:val="0"/>
      <w:marRight w:val="0"/>
      <w:marTop w:val="0"/>
      <w:marBottom w:val="0"/>
      <w:divBdr>
        <w:top w:val="none" w:sz="0" w:space="0" w:color="auto"/>
        <w:left w:val="none" w:sz="0" w:space="0" w:color="auto"/>
        <w:bottom w:val="none" w:sz="0" w:space="0" w:color="auto"/>
        <w:right w:val="none" w:sz="0" w:space="0" w:color="auto"/>
      </w:divBdr>
    </w:div>
    <w:div w:id="1759906737">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020060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0999261">
      <w:bodyDiv w:val="1"/>
      <w:marLeft w:val="0"/>
      <w:marRight w:val="0"/>
      <w:marTop w:val="0"/>
      <w:marBottom w:val="0"/>
      <w:divBdr>
        <w:top w:val="none" w:sz="0" w:space="0" w:color="auto"/>
        <w:left w:val="none" w:sz="0" w:space="0" w:color="auto"/>
        <w:bottom w:val="none" w:sz="0" w:space="0" w:color="auto"/>
        <w:right w:val="none" w:sz="0" w:space="0" w:color="auto"/>
      </w:divBdr>
      <w:divsChild>
        <w:div w:id="468211007">
          <w:marLeft w:val="150"/>
          <w:marRight w:val="0"/>
          <w:marTop w:val="225"/>
          <w:marBottom w:val="225"/>
          <w:divBdr>
            <w:top w:val="none" w:sz="0" w:space="0" w:color="auto"/>
            <w:left w:val="none" w:sz="0" w:space="0" w:color="auto"/>
            <w:bottom w:val="none" w:sz="0" w:space="0" w:color="auto"/>
            <w:right w:val="none" w:sz="0" w:space="0" w:color="auto"/>
          </w:divBdr>
          <w:divsChild>
            <w:div w:id="861473602">
              <w:marLeft w:val="0"/>
              <w:marRight w:val="0"/>
              <w:marTop w:val="0"/>
              <w:marBottom w:val="0"/>
              <w:divBdr>
                <w:top w:val="none" w:sz="0" w:space="0" w:color="auto"/>
                <w:left w:val="none" w:sz="0" w:space="0" w:color="auto"/>
                <w:bottom w:val="none" w:sz="0" w:space="0" w:color="auto"/>
                <w:right w:val="none" w:sz="0" w:space="0" w:color="auto"/>
              </w:divBdr>
            </w:div>
            <w:div w:id="1261110514">
              <w:marLeft w:val="0"/>
              <w:marRight w:val="0"/>
              <w:marTop w:val="0"/>
              <w:marBottom w:val="0"/>
              <w:divBdr>
                <w:top w:val="none" w:sz="0" w:space="0" w:color="auto"/>
                <w:left w:val="none" w:sz="0" w:space="0" w:color="auto"/>
                <w:bottom w:val="none" w:sz="0" w:space="0" w:color="auto"/>
                <w:right w:val="none" w:sz="0" w:space="0" w:color="auto"/>
              </w:divBdr>
            </w:div>
            <w:div w:id="1619987891">
              <w:marLeft w:val="0"/>
              <w:marRight w:val="0"/>
              <w:marTop w:val="0"/>
              <w:marBottom w:val="0"/>
              <w:divBdr>
                <w:top w:val="none" w:sz="0" w:space="0" w:color="auto"/>
                <w:left w:val="none" w:sz="0" w:space="0" w:color="auto"/>
                <w:bottom w:val="none" w:sz="0" w:space="0" w:color="auto"/>
                <w:right w:val="none" w:sz="0" w:space="0" w:color="auto"/>
              </w:divBdr>
            </w:div>
            <w:div w:id="18535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29135">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30173247">
      <w:bodyDiv w:val="1"/>
      <w:marLeft w:val="0"/>
      <w:marRight w:val="0"/>
      <w:marTop w:val="0"/>
      <w:marBottom w:val="0"/>
      <w:divBdr>
        <w:top w:val="none" w:sz="0" w:space="0" w:color="auto"/>
        <w:left w:val="none" w:sz="0" w:space="0" w:color="auto"/>
        <w:bottom w:val="none" w:sz="0" w:space="0" w:color="auto"/>
        <w:right w:val="none" w:sz="0" w:space="0" w:color="auto"/>
      </w:divBdr>
    </w:div>
    <w:div w:id="1837112203">
      <w:bodyDiv w:val="1"/>
      <w:marLeft w:val="0"/>
      <w:marRight w:val="0"/>
      <w:marTop w:val="0"/>
      <w:marBottom w:val="0"/>
      <w:divBdr>
        <w:top w:val="none" w:sz="0" w:space="0" w:color="auto"/>
        <w:left w:val="none" w:sz="0" w:space="0" w:color="auto"/>
        <w:bottom w:val="none" w:sz="0" w:space="0" w:color="auto"/>
        <w:right w:val="none" w:sz="0" w:space="0" w:color="auto"/>
      </w:divBdr>
    </w:div>
    <w:div w:id="1887257583">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20644">
      <w:bodyDiv w:val="1"/>
      <w:marLeft w:val="0"/>
      <w:marRight w:val="0"/>
      <w:marTop w:val="0"/>
      <w:marBottom w:val="0"/>
      <w:divBdr>
        <w:top w:val="none" w:sz="0" w:space="0" w:color="auto"/>
        <w:left w:val="none" w:sz="0" w:space="0" w:color="auto"/>
        <w:bottom w:val="none" w:sz="0" w:space="0" w:color="auto"/>
        <w:right w:val="none" w:sz="0" w:space="0" w:color="auto"/>
      </w:divBdr>
    </w:div>
    <w:div w:id="1914318544">
      <w:bodyDiv w:val="1"/>
      <w:marLeft w:val="0"/>
      <w:marRight w:val="0"/>
      <w:marTop w:val="0"/>
      <w:marBottom w:val="0"/>
      <w:divBdr>
        <w:top w:val="none" w:sz="0" w:space="0" w:color="auto"/>
        <w:left w:val="none" w:sz="0" w:space="0" w:color="auto"/>
        <w:bottom w:val="none" w:sz="0" w:space="0" w:color="auto"/>
        <w:right w:val="none" w:sz="0" w:space="0" w:color="auto"/>
      </w:divBdr>
    </w:div>
    <w:div w:id="1917207957">
      <w:bodyDiv w:val="1"/>
      <w:marLeft w:val="0"/>
      <w:marRight w:val="0"/>
      <w:marTop w:val="0"/>
      <w:marBottom w:val="0"/>
      <w:divBdr>
        <w:top w:val="none" w:sz="0" w:space="0" w:color="auto"/>
        <w:left w:val="none" w:sz="0" w:space="0" w:color="auto"/>
        <w:bottom w:val="none" w:sz="0" w:space="0" w:color="auto"/>
        <w:right w:val="none" w:sz="0" w:space="0" w:color="auto"/>
      </w:divBdr>
      <w:divsChild>
        <w:div w:id="1794473652">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918519096">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2349677">
      <w:bodyDiv w:val="1"/>
      <w:marLeft w:val="0"/>
      <w:marRight w:val="0"/>
      <w:marTop w:val="0"/>
      <w:marBottom w:val="0"/>
      <w:divBdr>
        <w:top w:val="none" w:sz="0" w:space="0" w:color="auto"/>
        <w:left w:val="none" w:sz="0" w:space="0" w:color="auto"/>
        <w:bottom w:val="none" w:sz="0" w:space="0" w:color="auto"/>
        <w:right w:val="none" w:sz="0" w:space="0" w:color="auto"/>
      </w:divBdr>
    </w:div>
    <w:div w:id="1983151470">
      <w:bodyDiv w:val="1"/>
      <w:marLeft w:val="0"/>
      <w:marRight w:val="0"/>
      <w:marTop w:val="0"/>
      <w:marBottom w:val="0"/>
      <w:divBdr>
        <w:top w:val="none" w:sz="0" w:space="0" w:color="auto"/>
        <w:left w:val="none" w:sz="0" w:space="0" w:color="auto"/>
        <w:bottom w:val="none" w:sz="0" w:space="0" w:color="auto"/>
        <w:right w:val="none" w:sz="0" w:space="0" w:color="auto"/>
      </w:divBdr>
      <w:divsChild>
        <w:div w:id="974407798">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0452248">
      <w:bodyDiv w:val="1"/>
      <w:marLeft w:val="0"/>
      <w:marRight w:val="0"/>
      <w:marTop w:val="0"/>
      <w:marBottom w:val="0"/>
      <w:divBdr>
        <w:top w:val="none" w:sz="0" w:space="0" w:color="auto"/>
        <w:left w:val="none" w:sz="0" w:space="0" w:color="auto"/>
        <w:bottom w:val="none" w:sz="0" w:space="0" w:color="auto"/>
        <w:right w:val="none" w:sz="0" w:space="0" w:color="auto"/>
      </w:divBdr>
    </w:div>
    <w:div w:id="203117553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48947321">
      <w:bodyDiv w:val="1"/>
      <w:marLeft w:val="0"/>
      <w:marRight w:val="0"/>
      <w:marTop w:val="0"/>
      <w:marBottom w:val="0"/>
      <w:divBdr>
        <w:top w:val="none" w:sz="0" w:space="0" w:color="auto"/>
        <w:left w:val="none" w:sz="0" w:space="0" w:color="auto"/>
        <w:bottom w:val="none" w:sz="0" w:space="0" w:color="auto"/>
        <w:right w:val="none" w:sz="0" w:space="0" w:color="auto"/>
      </w:divBdr>
      <w:divsChild>
        <w:div w:id="899904280">
          <w:marLeft w:val="0"/>
          <w:marRight w:val="0"/>
          <w:marTop w:val="300"/>
          <w:marBottom w:val="150"/>
          <w:divBdr>
            <w:top w:val="none" w:sz="0" w:space="0" w:color="auto"/>
            <w:left w:val="none" w:sz="0" w:space="0" w:color="auto"/>
            <w:bottom w:val="none" w:sz="0" w:space="0" w:color="auto"/>
            <w:right w:val="none" w:sz="0" w:space="0" w:color="auto"/>
          </w:divBdr>
        </w:div>
      </w:divsChild>
    </w:div>
    <w:div w:id="2070760206">
      <w:bodyDiv w:val="1"/>
      <w:marLeft w:val="0"/>
      <w:marRight w:val="0"/>
      <w:marTop w:val="0"/>
      <w:marBottom w:val="0"/>
      <w:divBdr>
        <w:top w:val="none" w:sz="0" w:space="0" w:color="auto"/>
        <w:left w:val="none" w:sz="0" w:space="0" w:color="auto"/>
        <w:bottom w:val="none" w:sz="0" w:space="0" w:color="auto"/>
        <w:right w:val="none" w:sz="0" w:space="0" w:color="auto"/>
      </w:divBdr>
    </w:div>
    <w:div w:id="2103406862">
      <w:bodyDiv w:val="1"/>
      <w:marLeft w:val="0"/>
      <w:marRight w:val="0"/>
      <w:marTop w:val="0"/>
      <w:marBottom w:val="0"/>
      <w:divBdr>
        <w:top w:val="none" w:sz="0" w:space="0" w:color="auto"/>
        <w:left w:val="none" w:sz="0" w:space="0" w:color="auto"/>
        <w:bottom w:val="none" w:sz="0" w:space="0" w:color="auto"/>
        <w:right w:val="none" w:sz="0" w:space="0" w:color="auto"/>
      </w:divBdr>
      <w:divsChild>
        <w:div w:id="658313357">
          <w:marLeft w:val="150"/>
          <w:marRight w:val="0"/>
          <w:marTop w:val="225"/>
          <w:marBottom w:val="225"/>
          <w:divBdr>
            <w:top w:val="none" w:sz="0" w:space="0" w:color="auto"/>
            <w:left w:val="none" w:sz="0" w:space="0" w:color="auto"/>
            <w:bottom w:val="none" w:sz="0" w:space="0" w:color="auto"/>
            <w:right w:val="none" w:sz="0" w:space="0" w:color="auto"/>
          </w:divBdr>
          <w:divsChild>
            <w:div w:id="751588212">
              <w:marLeft w:val="0"/>
              <w:marRight w:val="0"/>
              <w:marTop w:val="0"/>
              <w:marBottom w:val="0"/>
              <w:divBdr>
                <w:top w:val="none" w:sz="0" w:space="0" w:color="auto"/>
                <w:left w:val="none" w:sz="0" w:space="0" w:color="auto"/>
                <w:bottom w:val="none" w:sz="0" w:space="0" w:color="auto"/>
                <w:right w:val="none" w:sz="0" w:space="0" w:color="auto"/>
              </w:divBdr>
              <w:divsChild>
                <w:div w:id="6194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56742">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jpe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hyperlink" Target="http://www.juntadeandalucia.es/averroes/~29701428/ccnn/interactiv/mat_02/materia_2_06c.htm" TargetMode="External"/><Relationship Id="rId35" Type="http://schemas.openxmlformats.org/officeDocument/2006/relationships/hyperlink" Target="http://www.iesaguilarycano.com/dpto/fyq/mat/mat3.htm" TargetMode="External"/><Relationship Id="rId36" Type="http://schemas.openxmlformats.org/officeDocument/2006/relationships/hyperlink" Target="http://www.iesaguilarycano.com/dpto/fyq/mat/mat10.htm"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jpeg"/><Relationship Id="rId37" Type="http://schemas.openxmlformats.org/officeDocument/2006/relationships/hyperlink" Target="https://cienciasnaturalesgtb.wikispaces.com/file/view/problemas+densidad.pdf" TargetMode="External"/><Relationship Id="rId38" Type="http://schemas.openxmlformats.org/officeDocument/2006/relationships/hyperlink" Target="http://www.iesaguilarycano.com/dpto/fyq/mat/mat2.htm" TargetMode="External"/><Relationship Id="rId39" Type="http://schemas.openxmlformats.org/officeDocument/2006/relationships/header" Target="header1.xml"/><Relationship Id="rId40" Type="http://schemas.openxmlformats.org/officeDocument/2006/relationships/header" Target="header2.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04DD00-C61F-F642-9119-60A828081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60</Pages>
  <Words>9750</Words>
  <Characters>53627</Characters>
  <Application>Microsoft Macintosh Word</Application>
  <DocSecurity>0</DocSecurity>
  <Lines>446</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63251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 Pequetita García Rodríguez</dc:creator>
  <cp:lastModifiedBy>Sergio Cuellar</cp:lastModifiedBy>
  <cp:revision>4</cp:revision>
  <dcterms:created xsi:type="dcterms:W3CDTF">2015-07-23T22:06:00Z</dcterms:created>
  <dcterms:modified xsi:type="dcterms:W3CDTF">2015-09-30T22:02:00Z</dcterms:modified>
</cp:coreProperties>
</file>