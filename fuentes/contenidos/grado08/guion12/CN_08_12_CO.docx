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AAFE4" w14:textId="77777777" w:rsidR="00B31BD5" w:rsidRDefault="00B31BD5" w:rsidP="00861149">
      <w:pPr>
        <w:pStyle w:val="Instruccionesenvocorreo"/>
        <w:spacing w:line="360" w:lineRule="auto"/>
        <w:rPr>
          <w:rFonts w:ascii="Arial" w:hAnsi="Arial" w:cs="Arial"/>
          <w:b/>
        </w:rPr>
      </w:pPr>
    </w:p>
    <w:tbl>
      <w:tblPr>
        <w:tblStyle w:val="Tablaconcuadrcula"/>
        <w:tblW w:w="0" w:type="auto"/>
        <w:tblLook w:val="04A0" w:firstRow="1" w:lastRow="0" w:firstColumn="1" w:lastColumn="0" w:noHBand="0" w:noVBand="1"/>
      </w:tblPr>
      <w:tblGrid>
        <w:gridCol w:w="2235"/>
        <w:gridCol w:w="6743"/>
      </w:tblGrid>
      <w:tr w:rsidR="00B31BD5" w:rsidRPr="00F85BD6" w14:paraId="6BB11082" w14:textId="77777777" w:rsidTr="00C17FB4">
        <w:tc>
          <w:tcPr>
            <w:tcW w:w="2235" w:type="dxa"/>
            <w:shd w:val="clear" w:color="auto" w:fill="000000" w:themeFill="text1"/>
          </w:tcPr>
          <w:p w14:paraId="756AC2C0" w14:textId="77777777" w:rsidR="00B31BD5" w:rsidRPr="00F85BD6" w:rsidRDefault="00B31BD5" w:rsidP="00861149">
            <w:pPr>
              <w:tabs>
                <w:tab w:val="right" w:pos="8498"/>
              </w:tabs>
              <w:spacing w:line="360" w:lineRule="auto"/>
              <w:rPr>
                <w:rFonts w:ascii="Arial" w:hAnsi="Arial" w:cs="Arial"/>
              </w:rPr>
            </w:pPr>
            <w:r w:rsidRPr="00F85BD6">
              <w:rPr>
                <w:rFonts w:ascii="Arial" w:hAnsi="Arial" w:cs="Arial"/>
              </w:rPr>
              <w:t>Título del guion</w:t>
            </w:r>
          </w:p>
        </w:tc>
        <w:tc>
          <w:tcPr>
            <w:tcW w:w="6743" w:type="dxa"/>
          </w:tcPr>
          <w:p w14:paraId="1BBE3983" w14:textId="77777777" w:rsidR="00B31BD5" w:rsidRPr="00F85BD6" w:rsidRDefault="008A317F" w:rsidP="00861149">
            <w:pPr>
              <w:tabs>
                <w:tab w:val="right" w:pos="8498"/>
              </w:tabs>
              <w:spacing w:line="360" w:lineRule="auto"/>
              <w:rPr>
                <w:rFonts w:ascii="Arial" w:hAnsi="Arial" w:cs="Arial"/>
                <w:highlight w:val="yellow"/>
              </w:rPr>
            </w:pPr>
            <w:r>
              <w:rPr>
                <w:rFonts w:ascii="Arial" w:hAnsi="Arial" w:cs="Arial"/>
                <w:b/>
              </w:rPr>
              <w:t xml:space="preserve">La electricidad </w:t>
            </w:r>
            <w:r w:rsidR="00B31BD5">
              <w:rPr>
                <w:rFonts w:ascii="Arial" w:hAnsi="Arial" w:cs="Arial"/>
                <w:b/>
              </w:rPr>
              <w:t xml:space="preserve">y </w:t>
            </w:r>
            <w:r>
              <w:rPr>
                <w:rFonts w:ascii="Arial" w:hAnsi="Arial" w:cs="Arial"/>
                <w:b/>
              </w:rPr>
              <w:t xml:space="preserve">el </w:t>
            </w:r>
            <w:r w:rsidR="00B31BD5">
              <w:rPr>
                <w:rFonts w:ascii="Arial" w:hAnsi="Arial" w:cs="Arial"/>
                <w:b/>
              </w:rPr>
              <w:t>magnetismo</w:t>
            </w:r>
          </w:p>
        </w:tc>
      </w:tr>
      <w:tr w:rsidR="00B31BD5" w:rsidRPr="00F85BD6" w14:paraId="7425A75F" w14:textId="77777777" w:rsidTr="00C17FB4">
        <w:trPr>
          <w:trHeight w:val="387"/>
        </w:trPr>
        <w:tc>
          <w:tcPr>
            <w:tcW w:w="2235" w:type="dxa"/>
            <w:shd w:val="clear" w:color="auto" w:fill="000000" w:themeFill="text1"/>
          </w:tcPr>
          <w:p w14:paraId="02D334BB" w14:textId="77777777" w:rsidR="00B31BD5" w:rsidRPr="00F85BD6" w:rsidRDefault="00B31BD5" w:rsidP="00861149">
            <w:pPr>
              <w:tabs>
                <w:tab w:val="right" w:pos="8498"/>
              </w:tabs>
              <w:spacing w:line="360" w:lineRule="auto"/>
              <w:rPr>
                <w:rFonts w:ascii="Arial" w:hAnsi="Arial" w:cs="Arial"/>
              </w:rPr>
            </w:pPr>
            <w:r w:rsidRPr="00F85BD6">
              <w:rPr>
                <w:rFonts w:ascii="Arial" w:hAnsi="Arial" w:cs="Arial"/>
              </w:rPr>
              <w:t>Código del guion</w:t>
            </w:r>
          </w:p>
        </w:tc>
        <w:tc>
          <w:tcPr>
            <w:tcW w:w="6743" w:type="dxa"/>
          </w:tcPr>
          <w:p w14:paraId="7B9A93D1" w14:textId="77777777" w:rsidR="00B31BD5" w:rsidRPr="00F85BD6" w:rsidRDefault="00B31BD5" w:rsidP="00861149">
            <w:pPr>
              <w:tabs>
                <w:tab w:val="right" w:pos="8498"/>
              </w:tabs>
              <w:spacing w:line="360" w:lineRule="auto"/>
              <w:rPr>
                <w:rFonts w:ascii="Arial" w:hAnsi="Arial" w:cs="Arial"/>
                <w:highlight w:val="yellow"/>
              </w:rPr>
            </w:pPr>
            <w:r w:rsidRPr="00F85BD6">
              <w:rPr>
                <w:rFonts w:ascii="Arial" w:hAnsi="Arial" w:cs="Arial"/>
              </w:rPr>
              <w:t>CN_0</w:t>
            </w:r>
            <w:r>
              <w:rPr>
                <w:rFonts w:ascii="Arial" w:hAnsi="Arial" w:cs="Arial"/>
              </w:rPr>
              <w:t>8</w:t>
            </w:r>
            <w:r w:rsidRPr="00F85BD6">
              <w:rPr>
                <w:rFonts w:ascii="Arial" w:hAnsi="Arial" w:cs="Arial"/>
              </w:rPr>
              <w:t>_1</w:t>
            </w:r>
            <w:r>
              <w:rPr>
                <w:rFonts w:ascii="Arial" w:hAnsi="Arial" w:cs="Arial"/>
              </w:rPr>
              <w:t>2</w:t>
            </w:r>
            <w:r w:rsidRPr="00F85BD6">
              <w:rPr>
                <w:rFonts w:ascii="Arial" w:hAnsi="Arial" w:cs="Arial"/>
              </w:rPr>
              <w:t>_CO</w:t>
            </w:r>
          </w:p>
        </w:tc>
      </w:tr>
      <w:tr w:rsidR="00B31BD5" w:rsidRPr="00F85BD6" w14:paraId="54D2A762" w14:textId="77777777" w:rsidTr="00C17FB4">
        <w:tc>
          <w:tcPr>
            <w:tcW w:w="2235" w:type="dxa"/>
            <w:shd w:val="clear" w:color="auto" w:fill="000000" w:themeFill="text1"/>
          </w:tcPr>
          <w:p w14:paraId="6392CE63" w14:textId="77777777" w:rsidR="00B31BD5" w:rsidRPr="00F85BD6" w:rsidRDefault="00B31BD5" w:rsidP="00861149">
            <w:pPr>
              <w:tabs>
                <w:tab w:val="right" w:pos="8498"/>
              </w:tabs>
              <w:spacing w:line="360" w:lineRule="auto"/>
              <w:rPr>
                <w:rFonts w:ascii="Arial" w:hAnsi="Arial" w:cs="Arial"/>
              </w:rPr>
            </w:pPr>
            <w:r w:rsidRPr="00F85BD6">
              <w:rPr>
                <w:rFonts w:ascii="Arial" w:hAnsi="Arial" w:cs="Arial"/>
              </w:rPr>
              <w:t>Descripción</w:t>
            </w:r>
          </w:p>
        </w:tc>
        <w:tc>
          <w:tcPr>
            <w:tcW w:w="6743" w:type="dxa"/>
          </w:tcPr>
          <w:p w14:paraId="120494F1" w14:textId="77777777" w:rsidR="00B31BD5" w:rsidRPr="00F85BD6" w:rsidRDefault="00B31BD5" w:rsidP="009A4F30">
            <w:pPr>
              <w:spacing w:line="360" w:lineRule="auto"/>
              <w:rPr>
                <w:rFonts w:ascii="Arial" w:hAnsi="Arial" w:cs="Arial"/>
                <w:highlight w:val="yellow"/>
              </w:rPr>
            </w:pPr>
            <w:r w:rsidRPr="008A317F">
              <w:rPr>
                <w:rFonts w:ascii="Arial" w:hAnsi="Arial" w:cs="Arial"/>
              </w:rPr>
              <w:t>La energía del universo no se crea ni se destruye sino que se transforma.</w:t>
            </w:r>
            <w:r w:rsidR="001B138E" w:rsidRPr="008A317F">
              <w:rPr>
                <w:rFonts w:ascii="Arial" w:hAnsi="Arial" w:cs="Arial"/>
              </w:rPr>
              <w:t xml:space="preserve"> </w:t>
            </w:r>
            <w:r w:rsidR="008A317F">
              <w:rPr>
                <w:rFonts w:ascii="Arial" w:hAnsi="Arial" w:cs="Arial"/>
              </w:rPr>
              <w:t>E</w:t>
            </w:r>
            <w:r w:rsidR="008A317F" w:rsidRPr="008A317F">
              <w:rPr>
                <w:rFonts w:ascii="Arial" w:hAnsi="Arial" w:cs="Arial"/>
              </w:rPr>
              <w:t xml:space="preserve">l hombre aplica </w:t>
            </w:r>
            <w:r w:rsidR="008A317F">
              <w:rPr>
                <w:rFonts w:ascii="Arial" w:hAnsi="Arial" w:cs="Arial"/>
              </w:rPr>
              <w:t>e</w:t>
            </w:r>
            <w:r w:rsidR="008A317F" w:rsidRPr="008A317F">
              <w:rPr>
                <w:rFonts w:ascii="Arial" w:hAnsi="Arial" w:cs="Arial"/>
              </w:rPr>
              <w:t xml:space="preserve">ste </w:t>
            </w:r>
            <w:r w:rsidRPr="008A317F">
              <w:rPr>
                <w:rFonts w:ascii="Arial" w:hAnsi="Arial" w:cs="Arial"/>
              </w:rPr>
              <w:t>principio transformando todas las fuentes de energía de la naturaleza en energía eléctrica, a la cual le da infinito número de usos</w:t>
            </w:r>
            <w:r w:rsidR="009A4F30">
              <w:rPr>
                <w:rFonts w:ascii="Arial" w:hAnsi="Arial" w:cs="Arial"/>
              </w:rPr>
              <w:t>;</w:t>
            </w:r>
            <w:r w:rsidR="009A4F30" w:rsidRPr="008A317F">
              <w:rPr>
                <w:rFonts w:ascii="Arial" w:hAnsi="Arial" w:cs="Arial"/>
              </w:rPr>
              <w:t xml:space="preserve"> </w:t>
            </w:r>
            <w:r w:rsidR="009A4F30">
              <w:rPr>
                <w:rFonts w:ascii="Arial" w:hAnsi="Arial" w:cs="Arial"/>
              </w:rPr>
              <w:t>este</w:t>
            </w:r>
            <w:r w:rsidRPr="008A317F">
              <w:rPr>
                <w:rFonts w:ascii="Arial" w:hAnsi="Arial" w:cs="Arial"/>
              </w:rPr>
              <w:t xml:space="preserve"> será el motivo de estudio de este capítulo.</w:t>
            </w:r>
          </w:p>
        </w:tc>
      </w:tr>
    </w:tbl>
    <w:p w14:paraId="306C3F88" w14:textId="77777777" w:rsidR="00B31BD5" w:rsidRDefault="00B31BD5" w:rsidP="00861149">
      <w:pPr>
        <w:pStyle w:val="Instruccionesenvocorreo"/>
        <w:spacing w:line="360" w:lineRule="auto"/>
        <w:rPr>
          <w:rFonts w:ascii="Arial" w:hAnsi="Arial" w:cs="Arial"/>
          <w:b/>
        </w:rPr>
      </w:pPr>
    </w:p>
    <w:p w14:paraId="43CE1195" w14:textId="77777777" w:rsidR="00B31BD5" w:rsidRDefault="00B31BD5" w:rsidP="00861149">
      <w:pPr>
        <w:pStyle w:val="Instruccionesenvocorreo"/>
        <w:spacing w:line="360" w:lineRule="auto"/>
        <w:rPr>
          <w:rFonts w:ascii="Arial" w:hAnsi="Arial" w:cs="Arial"/>
          <w:b/>
        </w:rPr>
      </w:pPr>
      <w:r w:rsidRPr="00776282">
        <w:rPr>
          <w:rFonts w:ascii="Arial" w:hAnsi="Arial" w:cs="Arial"/>
          <w:b/>
          <w:highlight w:val="yellow"/>
        </w:rPr>
        <w:t>[SECCIÓN 1]</w:t>
      </w:r>
      <w:r w:rsidRPr="00776282">
        <w:rPr>
          <w:rFonts w:ascii="Arial" w:hAnsi="Arial" w:cs="Arial"/>
          <w:b/>
        </w:rPr>
        <w:t xml:space="preserve"> 1</w:t>
      </w:r>
      <w:r>
        <w:rPr>
          <w:rFonts w:ascii="Arial" w:hAnsi="Arial" w:cs="Arial"/>
          <w:b/>
        </w:rPr>
        <w:t>.</w:t>
      </w:r>
      <w:r w:rsidR="001B138E">
        <w:rPr>
          <w:rFonts w:ascii="Arial" w:hAnsi="Arial" w:cs="Arial"/>
          <w:b/>
        </w:rPr>
        <w:t xml:space="preserve"> </w:t>
      </w:r>
      <w:r w:rsidR="009A4F30">
        <w:rPr>
          <w:rFonts w:ascii="Arial" w:hAnsi="Arial" w:cs="Arial"/>
          <w:b/>
        </w:rPr>
        <w:t>La electrostática</w:t>
      </w:r>
    </w:p>
    <w:p w14:paraId="53855E6A" w14:textId="77777777" w:rsidR="00B31BD5" w:rsidRDefault="00B31BD5" w:rsidP="00861149">
      <w:pPr>
        <w:pStyle w:val="Instruccionesenvocorreo"/>
        <w:spacing w:line="360" w:lineRule="auto"/>
        <w:rPr>
          <w:rFonts w:ascii="Arial" w:hAnsi="Arial" w:cs="Arial"/>
          <w:b/>
        </w:rPr>
      </w:pPr>
    </w:p>
    <w:p w14:paraId="3E83E7D1" w14:textId="77777777" w:rsidR="00B31BD5" w:rsidRDefault="00B31BD5" w:rsidP="00861149">
      <w:pPr>
        <w:pStyle w:val="Textoindependiente"/>
        <w:spacing w:line="360" w:lineRule="auto"/>
        <w:rPr>
          <w:rFonts w:ascii="Arial" w:hAnsi="Arial" w:cs="Arial"/>
          <w:color w:val="333333"/>
          <w:shd w:val="clear" w:color="auto" w:fill="FFFFFF"/>
        </w:rPr>
      </w:pPr>
      <w:r w:rsidRPr="00B704FA">
        <w:rPr>
          <w:rFonts w:ascii="Arial" w:hAnsi="Arial" w:cs="Arial"/>
          <w:color w:val="333333"/>
          <w:shd w:val="clear" w:color="auto" w:fill="FFFFFF"/>
        </w:rPr>
        <w:t>La </w:t>
      </w:r>
      <w:r>
        <w:rPr>
          <w:rFonts w:ascii="Arial" w:hAnsi="Arial" w:cs="Arial"/>
          <w:b/>
          <w:bCs/>
          <w:color w:val="333333"/>
          <w:shd w:val="clear" w:color="auto" w:fill="FFFFFF"/>
        </w:rPr>
        <w:t xml:space="preserve">energía eléctrica </w:t>
      </w:r>
      <w:r w:rsidRPr="00B704FA">
        <w:rPr>
          <w:rFonts w:ascii="Arial" w:hAnsi="Arial" w:cs="Arial"/>
          <w:color w:val="333333"/>
          <w:shd w:val="clear" w:color="auto" w:fill="FFFFFF"/>
        </w:rPr>
        <w:t>es una de las formas de energía más empleadas en la actualidad. </w:t>
      </w:r>
      <w:r>
        <w:rPr>
          <w:rFonts w:ascii="Arial" w:hAnsi="Arial" w:cs="Arial"/>
          <w:color w:val="333333"/>
          <w:shd w:val="clear" w:color="auto" w:fill="FFFFFF"/>
        </w:rPr>
        <w:t>El hombre usa</w:t>
      </w:r>
      <w:r w:rsidRPr="00B704FA">
        <w:rPr>
          <w:rFonts w:ascii="Arial" w:hAnsi="Arial" w:cs="Arial"/>
          <w:color w:val="333333"/>
          <w:shd w:val="clear" w:color="auto" w:fill="FFFFFF"/>
        </w:rPr>
        <w:t xml:space="preserve"> otros tipos de energía</w:t>
      </w:r>
      <w:r>
        <w:rPr>
          <w:rFonts w:ascii="Arial" w:hAnsi="Arial" w:cs="Arial"/>
          <w:color w:val="333333"/>
          <w:shd w:val="clear" w:color="auto" w:fill="FFFFFF"/>
        </w:rPr>
        <w:t xml:space="preserve"> como la eólica, la nuclear, </w:t>
      </w:r>
      <w:r w:rsidR="009A4F30">
        <w:rPr>
          <w:rFonts w:ascii="Arial" w:hAnsi="Arial" w:cs="Arial"/>
          <w:color w:val="333333"/>
          <w:shd w:val="clear" w:color="auto" w:fill="FFFFFF"/>
        </w:rPr>
        <w:t xml:space="preserve">la </w:t>
      </w:r>
      <w:r>
        <w:rPr>
          <w:rFonts w:ascii="Arial" w:hAnsi="Arial" w:cs="Arial"/>
          <w:color w:val="333333"/>
          <w:shd w:val="clear" w:color="auto" w:fill="FFFFFF"/>
        </w:rPr>
        <w:t>hidráulica y otras</w:t>
      </w:r>
      <w:r w:rsidRPr="00B704FA">
        <w:rPr>
          <w:rFonts w:ascii="Arial" w:hAnsi="Arial" w:cs="Arial"/>
          <w:color w:val="333333"/>
          <w:shd w:val="clear" w:color="auto" w:fill="FFFFFF"/>
        </w:rPr>
        <w:t xml:space="preserve"> para transformarla en energía eléctrica, </w:t>
      </w:r>
      <w:r>
        <w:rPr>
          <w:rFonts w:ascii="Arial" w:hAnsi="Arial" w:cs="Arial"/>
          <w:color w:val="333333"/>
          <w:shd w:val="clear" w:color="auto" w:fill="FFFFFF"/>
        </w:rPr>
        <w:t xml:space="preserve">que es </w:t>
      </w:r>
      <w:r w:rsidRPr="00B704FA">
        <w:rPr>
          <w:rFonts w:ascii="Arial" w:hAnsi="Arial" w:cs="Arial"/>
          <w:color w:val="333333"/>
          <w:shd w:val="clear" w:color="auto" w:fill="FFFFFF"/>
        </w:rPr>
        <w:t>fácil de transportar y transformar</w:t>
      </w:r>
      <w:r>
        <w:rPr>
          <w:rFonts w:ascii="Arial" w:hAnsi="Arial" w:cs="Arial"/>
          <w:color w:val="333333"/>
          <w:shd w:val="clear" w:color="auto" w:fill="FFFFFF"/>
        </w:rPr>
        <w:t xml:space="preserve"> de acuerdo </w:t>
      </w:r>
      <w:r w:rsidR="009A4F30">
        <w:rPr>
          <w:rFonts w:ascii="Arial" w:hAnsi="Arial" w:cs="Arial"/>
          <w:color w:val="333333"/>
          <w:shd w:val="clear" w:color="auto" w:fill="FFFFFF"/>
        </w:rPr>
        <w:t xml:space="preserve">con </w:t>
      </w:r>
      <w:r>
        <w:rPr>
          <w:rFonts w:ascii="Arial" w:hAnsi="Arial" w:cs="Arial"/>
          <w:color w:val="333333"/>
          <w:shd w:val="clear" w:color="auto" w:fill="FFFFFF"/>
        </w:rPr>
        <w:t>sus necesidades.</w:t>
      </w:r>
    </w:p>
    <w:p w14:paraId="65611890" w14:textId="77777777" w:rsidR="00B31BD5" w:rsidRPr="00B704FA" w:rsidRDefault="00B31BD5" w:rsidP="00861149">
      <w:pPr>
        <w:pStyle w:val="Textoindependiente"/>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322"/>
        <w:gridCol w:w="6966"/>
      </w:tblGrid>
      <w:tr w:rsidR="00B31BD5" w:rsidRPr="00776282" w14:paraId="43B40E24" w14:textId="77777777" w:rsidTr="00C17FB4">
        <w:tc>
          <w:tcPr>
            <w:tcW w:w="9033" w:type="dxa"/>
            <w:gridSpan w:val="2"/>
            <w:shd w:val="clear" w:color="auto" w:fill="0D0D0D" w:themeFill="text1" w:themeFillTint="F2"/>
          </w:tcPr>
          <w:p w14:paraId="58F82BC5"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Imagen (fotografía, gráfica o ilustración)</w:t>
            </w:r>
          </w:p>
        </w:tc>
      </w:tr>
      <w:tr w:rsidR="00B31BD5" w:rsidRPr="00776282" w14:paraId="0BC43E4A" w14:textId="77777777" w:rsidTr="00C17FB4">
        <w:tc>
          <w:tcPr>
            <w:tcW w:w="2518" w:type="dxa"/>
          </w:tcPr>
          <w:p w14:paraId="6D8F524B" w14:textId="77777777" w:rsidR="00B31BD5" w:rsidRPr="00776282" w:rsidRDefault="00B31BD5" w:rsidP="00861149">
            <w:pPr>
              <w:spacing w:line="360" w:lineRule="auto"/>
              <w:rPr>
                <w:rFonts w:ascii="Arial" w:hAnsi="Arial" w:cs="Arial"/>
                <w:b/>
                <w:color w:val="000000"/>
              </w:rPr>
            </w:pPr>
            <w:r w:rsidRPr="00776282">
              <w:rPr>
                <w:rFonts w:ascii="Arial" w:hAnsi="Arial" w:cs="Arial"/>
                <w:b/>
                <w:color w:val="000000"/>
              </w:rPr>
              <w:t>Código</w:t>
            </w:r>
          </w:p>
        </w:tc>
        <w:tc>
          <w:tcPr>
            <w:tcW w:w="6515" w:type="dxa"/>
          </w:tcPr>
          <w:p w14:paraId="2E54F192" w14:textId="77777777" w:rsidR="00B31BD5" w:rsidRPr="00776282"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IMG01</w:t>
            </w:r>
          </w:p>
        </w:tc>
      </w:tr>
      <w:tr w:rsidR="00B31BD5" w:rsidRPr="00776282" w14:paraId="0D75510C" w14:textId="77777777" w:rsidTr="00C17FB4">
        <w:tc>
          <w:tcPr>
            <w:tcW w:w="2518" w:type="dxa"/>
          </w:tcPr>
          <w:p w14:paraId="029664F8"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Descripción</w:t>
            </w:r>
          </w:p>
        </w:tc>
        <w:tc>
          <w:tcPr>
            <w:tcW w:w="6515" w:type="dxa"/>
          </w:tcPr>
          <w:p w14:paraId="5EAC2787" w14:textId="77777777" w:rsidR="00B31BD5" w:rsidRPr="00776282" w:rsidRDefault="00B31BD5" w:rsidP="00861149">
            <w:pPr>
              <w:spacing w:line="360" w:lineRule="auto"/>
              <w:rPr>
                <w:rFonts w:ascii="Arial" w:hAnsi="Arial" w:cs="Arial"/>
                <w:color w:val="000000"/>
              </w:rPr>
            </w:pPr>
            <w:r>
              <w:rPr>
                <w:rFonts w:ascii="Arial" w:hAnsi="Arial" w:cs="Arial"/>
                <w:color w:val="000000"/>
              </w:rPr>
              <w:t>La energía eléctrica y sus transformaciones</w:t>
            </w:r>
          </w:p>
        </w:tc>
      </w:tr>
      <w:tr w:rsidR="00B31BD5" w:rsidRPr="00776282" w14:paraId="74CA04F6" w14:textId="77777777" w:rsidTr="00C17FB4">
        <w:tc>
          <w:tcPr>
            <w:tcW w:w="2518" w:type="dxa"/>
          </w:tcPr>
          <w:p w14:paraId="68B2EC29"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Código Shutterstock (o URL o la ruta en AulaPlaneta)</w:t>
            </w:r>
          </w:p>
        </w:tc>
        <w:tc>
          <w:tcPr>
            <w:tcW w:w="6515" w:type="dxa"/>
          </w:tcPr>
          <w:p w14:paraId="331AC094" w14:textId="77777777" w:rsidR="00B31BD5" w:rsidRPr="00EA4451" w:rsidRDefault="00B31BD5" w:rsidP="00861149">
            <w:pPr>
              <w:spacing w:line="360" w:lineRule="auto"/>
              <w:rPr>
                <w:rFonts w:ascii="Arial" w:hAnsi="Arial" w:cs="Arial"/>
              </w:rPr>
            </w:pPr>
          </w:p>
          <w:p w14:paraId="245AC5E2" w14:textId="77777777" w:rsidR="00B31BD5" w:rsidRDefault="00B31BD5" w:rsidP="00861149">
            <w:pPr>
              <w:spacing w:line="360" w:lineRule="auto"/>
              <w:rPr>
                <w:rFonts w:ascii="Arial" w:hAnsi="Arial" w:cs="Arial"/>
                <w:shd w:val="clear" w:color="auto" w:fill="FFFFFF"/>
              </w:rPr>
            </w:pPr>
            <w:r w:rsidRPr="00EA4451">
              <w:rPr>
                <w:rFonts w:ascii="Arial" w:hAnsi="Arial" w:cs="Arial"/>
                <w:shd w:val="clear" w:color="auto" w:fill="FFFFFF"/>
              </w:rPr>
              <w:t>102741539</w:t>
            </w:r>
          </w:p>
          <w:p w14:paraId="496639F4" w14:textId="77777777" w:rsidR="001C1B54" w:rsidRDefault="001C1B54" w:rsidP="00861149">
            <w:pPr>
              <w:spacing w:line="360" w:lineRule="auto"/>
              <w:rPr>
                <w:rFonts w:ascii="Arial" w:hAnsi="Arial" w:cs="Arial"/>
                <w:shd w:val="clear" w:color="auto" w:fill="FFFFFF"/>
              </w:rPr>
            </w:pPr>
            <w:r>
              <w:rPr>
                <w:noProof/>
              </w:rPr>
              <w:lastRenderedPageBreak/>
              <w:drawing>
                <wp:inline distT="0" distB="0" distL="0" distR="0" wp14:anchorId="57803B5A" wp14:editId="6D71C72E">
                  <wp:extent cx="4286250" cy="3048000"/>
                  <wp:effectExtent l="0" t="0" r="0" b="0"/>
                  <wp:docPr id="13" name="Imagen 13" descr="Long exposure of cars passing through of the city-highway and transmission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 exposure of cars passing through of the city-highway and transmission tow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p w14:paraId="71CA3116" w14:textId="77777777" w:rsidR="001C1B54" w:rsidRPr="00EA4451" w:rsidRDefault="001C1B54" w:rsidP="00861149">
            <w:pPr>
              <w:spacing w:line="360" w:lineRule="auto"/>
              <w:rPr>
                <w:rFonts w:ascii="Arial" w:hAnsi="Arial" w:cs="Arial"/>
              </w:rPr>
            </w:pPr>
          </w:p>
        </w:tc>
      </w:tr>
      <w:tr w:rsidR="00B31BD5" w:rsidRPr="00776282" w14:paraId="11D17C98" w14:textId="77777777" w:rsidTr="00C17FB4">
        <w:tc>
          <w:tcPr>
            <w:tcW w:w="2518" w:type="dxa"/>
          </w:tcPr>
          <w:p w14:paraId="052D47D5"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lastRenderedPageBreak/>
              <w:t>Pie de imagen</w:t>
            </w:r>
          </w:p>
        </w:tc>
        <w:tc>
          <w:tcPr>
            <w:tcW w:w="6515" w:type="dxa"/>
          </w:tcPr>
          <w:p w14:paraId="35297099" w14:textId="77777777" w:rsidR="00B31BD5" w:rsidRPr="00776282" w:rsidRDefault="00B31BD5" w:rsidP="00861149">
            <w:pPr>
              <w:spacing w:line="360" w:lineRule="auto"/>
              <w:rPr>
                <w:rFonts w:ascii="Arial" w:hAnsi="Arial" w:cs="Arial"/>
                <w:color w:val="000000"/>
              </w:rPr>
            </w:pPr>
            <w:r>
              <w:rPr>
                <w:rFonts w:ascii="Arial" w:hAnsi="Arial" w:cs="Arial"/>
                <w:color w:val="000000"/>
              </w:rPr>
              <w:t>La energía eléctrica es la forma de energía que más utiliza el hombre para transformarla a otras formas útiles de energía (calórica, mecánica, lúminica, etc</w:t>
            </w:r>
            <w:r w:rsidR="009A4F30">
              <w:rPr>
                <w:rFonts w:ascii="Arial" w:hAnsi="Arial" w:cs="Arial"/>
                <w:color w:val="000000"/>
              </w:rPr>
              <w:t>.</w:t>
            </w:r>
            <w:r>
              <w:rPr>
                <w:rFonts w:ascii="Arial" w:hAnsi="Arial" w:cs="Arial"/>
                <w:color w:val="000000"/>
              </w:rPr>
              <w:t>).</w:t>
            </w:r>
          </w:p>
        </w:tc>
      </w:tr>
    </w:tbl>
    <w:p w14:paraId="2CA592FC" w14:textId="77777777" w:rsidR="00B31BD5" w:rsidRPr="00776282" w:rsidRDefault="00B31BD5" w:rsidP="00861149">
      <w:pPr>
        <w:pStyle w:val="Textoindependiente"/>
        <w:spacing w:line="360" w:lineRule="auto"/>
        <w:rPr>
          <w:rFonts w:ascii="Arial" w:hAnsi="Arial" w:cs="Arial"/>
        </w:rPr>
      </w:pPr>
    </w:p>
    <w:p w14:paraId="67049720" w14:textId="77777777" w:rsidR="00B31BD5" w:rsidRDefault="00B31BD5" w:rsidP="00861149">
      <w:pPr>
        <w:pStyle w:val="Textoindependiente"/>
        <w:spacing w:line="360" w:lineRule="auto"/>
        <w:rPr>
          <w:rStyle w:val="un"/>
          <w:rFonts w:ascii="Arial" w:hAnsi="Arial" w:cs="Arial"/>
          <w:color w:val="333333"/>
          <w:shd w:val="clear" w:color="auto" w:fill="FFFFFF"/>
        </w:rPr>
      </w:pPr>
      <w:r>
        <w:rPr>
          <w:rStyle w:val="un"/>
          <w:rFonts w:ascii="Arial" w:hAnsi="Arial" w:cs="Arial"/>
          <w:color w:val="333333"/>
          <w:shd w:val="clear" w:color="auto" w:fill="FFFFFF"/>
        </w:rPr>
        <w:t xml:space="preserve">La electrostática estudia el comportamiento de las cargas eléctricas en reposo. </w:t>
      </w:r>
    </w:p>
    <w:tbl>
      <w:tblPr>
        <w:tblStyle w:val="Tablaconcuadrcula"/>
        <w:tblW w:w="0" w:type="auto"/>
        <w:tblLook w:val="04A0" w:firstRow="1" w:lastRow="0" w:firstColumn="1" w:lastColumn="0" w:noHBand="0" w:noVBand="1"/>
      </w:tblPr>
      <w:tblGrid>
        <w:gridCol w:w="2518"/>
        <w:gridCol w:w="6460"/>
      </w:tblGrid>
      <w:tr w:rsidR="00B31BD5" w:rsidRPr="00776282" w14:paraId="003D4E56" w14:textId="77777777" w:rsidTr="00C17FB4">
        <w:tc>
          <w:tcPr>
            <w:tcW w:w="8978" w:type="dxa"/>
            <w:gridSpan w:val="2"/>
            <w:shd w:val="clear" w:color="auto" w:fill="000000" w:themeFill="text1"/>
          </w:tcPr>
          <w:p w14:paraId="36268EB4"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Destacado</w:t>
            </w:r>
          </w:p>
        </w:tc>
      </w:tr>
      <w:tr w:rsidR="00B31BD5" w:rsidRPr="00776282" w14:paraId="0B47D692" w14:textId="77777777" w:rsidTr="00C17FB4">
        <w:tc>
          <w:tcPr>
            <w:tcW w:w="2518" w:type="dxa"/>
          </w:tcPr>
          <w:p w14:paraId="4AF2DC88" w14:textId="77777777" w:rsidR="00B31BD5" w:rsidRPr="00776282" w:rsidRDefault="00B31BD5" w:rsidP="00861149">
            <w:pPr>
              <w:spacing w:line="360" w:lineRule="auto"/>
              <w:rPr>
                <w:rFonts w:ascii="Arial" w:hAnsi="Arial" w:cs="Arial"/>
                <w:b/>
              </w:rPr>
            </w:pPr>
            <w:r w:rsidRPr="00776282">
              <w:rPr>
                <w:rFonts w:ascii="Arial" w:hAnsi="Arial" w:cs="Arial"/>
                <w:b/>
              </w:rPr>
              <w:t>Título</w:t>
            </w:r>
          </w:p>
        </w:tc>
        <w:tc>
          <w:tcPr>
            <w:tcW w:w="6460" w:type="dxa"/>
          </w:tcPr>
          <w:p w14:paraId="62033C73" w14:textId="77777777" w:rsidR="00B31BD5" w:rsidRPr="004C703C" w:rsidRDefault="00B31BD5" w:rsidP="00861149">
            <w:pPr>
              <w:pStyle w:val="Ttulo4"/>
              <w:spacing w:before="0" w:line="360" w:lineRule="auto"/>
              <w:outlineLvl w:val="3"/>
              <w:rPr>
                <w:rFonts w:ascii="Arial" w:hAnsi="Arial" w:cs="Arial"/>
                <w:b w:val="0"/>
                <w:bCs w:val="0"/>
                <w:i w:val="0"/>
                <w:color w:val="auto"/>
              </w:rPr>
            </w:pPr>
            <w:r w:rsidRPr="004C703C">
              <w:rPr>
                <w:rFonts w:ascii="Arial" w:hAnsi="Arial" w:cs="Arial"/>
                <w:b w:val="0"/>
                <w:bCs w:val="0"/>
                <w:i w:val="0"/>
                <w:color w:val="auto"/>
              </w:rPr>
              <w:t>La electricidad estática</w:t>
            </w:r>
          </w:p>
          <w:p w14:paraId="3132F759" w14:textId="77777777" w:rsidR="00B31BD5" w:rsidRPr="004C703C" w:rsidRDefault="00B31BD5" w:rsidP="00861149">
            <w:pPr>
              <w:spacing w:line="360" w:lineRule="auto"/>
              <w:jc w:val="center"/>
              <w:rPr>
                <w:rFonts w:ascii="Arial" w:hAnsi="Arial" w:cs="Arial"/>
                <w:b/>
              </w:rPr>
            </w:pPr>
          </w:p>
        </w:tc>
      </w:tr>
      <w:tr w:rsidR="00B31BD5" w:rsidRPr="00776282" w14:paraId="4262A725" w14:textId="77777777" w:rsidTr="00C17FB4">
        <w:tc>
          <w:tcPr>
            <w:tcW w:w="2518" w:type="dxa"/>
          </w:tcPr>
          <w:p w14:paraId="5DFF4C38" w14:textId="77777777" w:rsidR="00B31BD5" w:rsidRPr="008C6195" w:rsidRDefault="00B31BD5" w:rsidP="00861149">
            <w:pPr>
              <w:spacing w:line="360" w:lineRule="auto"/>
              <w:rPr>
                <w:rFonts w:ascii="Arial" w:hAnsi="Arial" w:cs="Arial"/>
                <w:u w:val="single"/>
              </w:rPr>
            </w:pPr>
            <w:r w:rsidRPr="008C6195">
              <w:rPr>
                <w:rFonts w:ascii="Arial" w:hAnsi="Arial" w:cs="Arial"/>
                <w:b/>
                <w:u w:val="single"/>
              </w:rPr>
              <w:t>Contenido</w:t>
            </w:r>
          </w:p>
        </w:tc>
        <w:tc>
          <w:tcPr>
            <w:tcW w:w="6460" w:type="dxa"/>
          </w:tcPr>
          <w:p w14:paraId="261BEE7E" w14:textId="77777777" w:rsidR="00B31BD5" w:rsidRPr="004C703C" w:rsidRDefault="00B31BD5" w:rsidP="00861149">
            <w:pPr>
              <w:pStyle w:val="u"/>
              <w:spacing w:before="0" w:beforeAutospacing="0" w:after="0" w:afterAutospacing="0" w:line="360" w:lineRule="auto"/>
              <w:rPr>
                <w:rStyle w:val="un"/>
                <w:rFonts w:ascii="Arial" w:hAnsi="Arial" w:cs="Arial"/>
              </w:rPr>
            </w:pPr>
            <w:r w:rsidRPr="004C703C">
              <w:rPr>
                <w:rStyle w:val="un"/>
                <w:rFonts w:ascii="Arial" w:hAnsi="Arial" w:cs="Arial"/>
              </w:rPr>
              <w:t>A veces, al rozar determinados materiales, se produce un curioso efecto que hace que estos se atraigan o se repelan.</w:t>
            </w:r>
            <w:r w:rsidRPr="004C703C">
              <w:rPr>
                <w:rStyle w:val="apple-converted-space"/>
                <w:rFonts w:ascii="Arial" w:hAnsi="Arial" w:cs="Arial"/>
              </w:rPr>
              <w:t> </w:t>
            </w:r>
            <w:r w:rsidRPr="004C703C">
              <w:rPr>
                <w:rStyle w:val="un"/>
                <w:rFonts w:ascii="Arial" w:hAnsi="Arial" w:cs="Arial"/>
              </w:rPr>
              <w:t>Por ejemplo, después de cepillarnos mucho el cabello</w:t>
            </w:r>
            <w:r w:rsidR="001B138E">
              <w:rPr>
                <w:rStyle w:val="un"/>
                <w:rFonts w:ascii="Arial" w:hAnsi="Arial" w:cs="Arial"/>
              </w:rPr>
              <w:t xml:space="preserve"> </w:t>
            </w:r>
            <w:r w:rsidRPr="004C703C">
              <w:rPr>
                <w:rStyle w:val="un"/>
                <w:rFonts w:ascii="Arial" w:hAnsi="Arial" w:cs="Arial"/>
              </w:rPr>
              <w:t>con un peine de plástico, es posible que este los atraiga ligeramente</w:t>
            </w:r>
            <w:r w:rsidR="009A4F30">
              <w:rPr>
                <w:rStyle w:val="un"/>
                <w:rFonts w:ascii="Arial" w:hAnsi="Arial" w:cs="Arial"/>
              </w:rPr>
              <w:t>, e</w:t>
            </w:r>
            <w:r w:rsidRPr="004C703C">
              <w:rPr>
                <w:rStyle w:val="un"/>
                <w:rFonts w:ascii="Arial" w:hAnsi="Arial" w:cs="Arial"/>
              </w:rPr>
              <w:t>sto se debe a que el peine está cargado eléctricamente.</w:t>
            </w:r>
            <w:r w:rsidRPr="004C703C">
              <w:rPr>
                <w:rStyle w:val="apple-converted-space"/>
                <w:rFonts w:ascii="Arial" w:hAnsi="Arial" w:cs="Arial"/>
              </w:rPr>
              <w:t> </w:t>
            </w:r>
            <w:r w:rsidRPr="004C703C">
              <w:rPr>
                <w:rStyle w:val="un"/>
                <w:rFonts w:ascii="Arial" w:hAnsi="Arial" w:cs="Arial"/>
              </w:rPr>
              <w:t>Las cargas eléctricas también son las causantes del chisporroteo que escuchamos al quitarnos un saco de lana o de la chispa que salta a veces cuando tocamos a otra persona o un objeto metálico.</w:t>
            </w:r>
          </w:p>
          <w:p w14:paraId="18990BB4" w14:textId="77777777" w:rsidR="00B31BD5" w:rsidRPr="004C703C" w:rsidRDefault="00B31BD5" w:rsidP="00861149">
            <w:pPr>
              <w:pStyle w:val="u"/>
              <w:spacing w:before="0" w:beforeAutospacing="0" w:after="0" w:afterAutospacing="0" w:line="360" w:lineRule="auto"/>
              <w:rPr>
                <w:rFonts w:ascii="Arial" w:hAnsi="Arial" w:cs="Arial"/>
              </w:rPr>
            </w:pPr>
          </w:p>
        </w:tc>
      </w:tr>
    </w:tbl>
    <w:p w14:paraId="5DB31D77" w14:textId="77777777" w:rsidR="00B31BD5" w:rsidRDefault="00B31BD5" w:rsidP="00861149">
      <w:pPr>
        <w:pStyle w:val="Textoindependiente"/>
        <w:spacing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322"/>
        <w:gridCol w:w="196"/>
        <w:gridCol w:w="6536"/>
        <w:gridCol w:w="234"/>
      </w:tblGrid>
      <w:tr w:rsidR="001C1B54" w:rsidRPr="00776282" w14:paraId="78924A29" w14:textId="77777777" w:rsidTr="00127658">
        <w:tc>
          <w:tcPr>
            <w:tcW w:w="9288" w:type="dxa"/>
            <w:gridSpan w:val="4"/>
            <w:shd w:val="clear" w:color="auto" w:fill="0D0D0D" w:themeFill="text1" w:themeFillTint="F2"/>
          </w:tcPr>
          <w:p w14:paraId="3B7E5511" w14:textId="77777777" w:rsidR="001C1B54" w:rsidRPr="00776282" w:rsidRDefault="001C1B54"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Imagen (fotografía, gráfica o ilustración)</w:t>
            </w:r>
          </w:p>
        </w:tc>
      </w:tr>
      <w:tr w:rsidR="001C1B54" w:rsidRPr="00776282" w14:paraId="3B54E732" w14:textId="77777777" w:rsidTr="00127658">
        <w:tc>
          <w:tcPr>
            <w:tcW w:w="2322" w:type="dxa"/>
          </w:tcPr>
          <w:p w14:paraId="1F33F0B2" w14:textId="77777777" w:rsidR="001C1B54" w:rsidRPr="00776282" w:rsidRDefault="001C1B54" w:rsidP="00861149">
            <w:pPr>
              <w:spacing w:line="360" w:lineRule="auto"/>
              <w:rPr>
                <w:rFonts w:ascii="Arial" w:hAnsi="Arial" w:cs="Arial"/>
                <w:b/>
                <w:color w:val="000000"/>
              </w:rPr>
            </w:pPr>
            <w:r w:rsidRPr="00776282">
              <w:rPr>
                <w:rFonts w:ascii="Arial" w:hAnsi="Arial" w:cs="Arial"/>
                <w:b/>
                <w:color w:val="000000"/>
              </w:rPr>
              <w:t>Código</w:t>
            </w:r>
          </w:p>
        </w:tc>
        <w:tc>
          <w:tcPr>
            <w:tcW w:w="6966" w:type="dxa"/>
            <w:gridSpan w:val="3"/>
          </w:tcPr>
          <w:p w14:paraId="26A5A26D" w14:textId="77777777" w:rsidR="001C1B54" w:rsidRPr="00776282" w:rsidRDefault="001C1B54"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IMG02</w:t>
            </w:r>
          </w:p>
        </w:tc>
      </w:tr>
      <w:tr w:rsidR="001C1B54" w:rsidRPr="00776282" w14:paraId="124ABE20" w14:textId="77777777" w:rsidTr="00127658">
        <w:tc>
          <w:tcPr>
            <w:tcW w:w="2322" w:type="dxa"/>
          </w:tcPr>
          <w:p w14:paraId="43363A76" w14:textId="77777777" w:rsidR="001C1B54" w:rsidRPr="00776282" w:rsidRDefault="001C1B54" w:rsidP="00861149">
            <w:pPr>
              <w:spacing w:line="360" w:lineRule="auto"/>
              <w:rPr>
                <w:rFonts w:ascii="Arial" w:hAnsi="Arial" w:cs="Arial"/>
                <w:color w:val="000000"/>
              </w:rPr>
            </w:pPr>
            <w:r w:rsidRPr="00776282">
              <w:rPr>
                <w:rFonts w:ascii="Arial" w:hAnsi="Arial" w:cs="Arial"/>
                <w:b/>
                <w:color w:val="000000"/>
              </w:rPr>
              <w:t>Descripción</w:t>
            </w:r>
          </w:p>
        </w:tc>
        <w:tc>
          <w:tcPr>
            <w:tcW w:w="6966" w:type="dxa"/>
            <w:gridSpan w:val="3"/>
          </w:tcPr>
          <w:p w14:paraId="126D9DC8" w14:textId="77777777" w:rsidR="001C1B54" w:rsidRPr="00776282" w:rsidRDefault="009A4F30" w:rsidP="00861149">
            <w:pPr>
              <w:spacing w:line="360" w:lineRule="auto"/>
              <w:rPr>
                <w:rFonts w:ascii="Arial" w:hAnsi="Arial" w:cs="Arial"/>
                <w:color w:val="000000"/>
              </w:rPr>
            </w:pPr>
            <w:r>
              <w:rPr>
                <w:rFonts w:ascii="Arial" w:hAnsi="Arial" w:cs="Arial"/>
                <w:color w:val="000000"/>
              </w:rPr>
              <w:t>La electrostática</w:t>
            </w:r>
          </w:p>
        </w:tc>
      </w:tr>
      <w:tr w:rsidR="001C1B54" w:rsidRPr="00776282" w14:paraId="5895FA54" w14:textId="77777777" w:rsidTr="00127658">
        <w:tc>
          <w:tcPr>
            <w:tcW w:w="2322" w:type="dxa"/>
          </w:tcPr>
          <w:p w14:paraId="586C9B81" w14:textId="77777777" w:rsidR="001C1B54" w:rsidRPr="00776282" w:rsidRDefault="001C1B54" w:rsidP="00861149">
            <w:pPr>
              <w:spacing w:line="360" w:lineRule="auto"/>
              <w:rPr>
                <w:rFonts w:ascii="Arial" w:hAnsi="Arial" w:cs="Arial"/>
                <w:color w:val="000000"/>
              </w:rPr>
            </w:pPr>
            <w:r w:rsidRPr="00776282">
              <w:rPr>
                <w:rFonts w:ascii="Arial" w:hAnsi="Arial" w:cs="Arial"/>
                <w:b/>
                <w:color w:val="000000"/>
              </w:rPr>
              <w:t>Código Shutterstock (o URL o la ruta en AulaPlaneta)</w:t>
            </w:r>
          </w:p>
        </w:tc>
        <w:tc>
          <w:tcPr>
            <w:tcW w:w="6966" w:type="dxa"/>
            <w:gridSpan w:val="3"/>
          </w:tcPr>
          <w:p w14:paraId="59968173" w14:textId="77777777" w:rsidR="001C1B54" w:rsidRPr="00EA4451" w:rsidRDefault="001C1B54" w:rsidP="00861149">
            <w:pPr>
              <w:spacing w:line="360" w:lineRule="auto"/>
              <w:rPr>
                <w:rFonts w:ascii="Arial" w:hAnsi="Arial" w:cs="Arial"/>
              </w:rPr>
            </w:pPr>
          </w:p>
          <w:p w14:paraId="7DF0ED98" w14:textId="77777777" w:rsidR="001C1B54" w:rsidRDefault="001C1B54" w:rsidP="00861149">
            <w:pPr>
              <w:spacing w:line="360" w:lineRule="auto"/>
              <w:rPr>
                <w:rFonts w:ascii="Arial" w:hAnsi="Arial" w:cs="Arial"/>
                <w:color w:val="333333"/>
                <w:shd w:val="clear" w:color="auto" w:fill="FFFFFF"/>
              </w:rPr>
            </w:pPr>
            <w:r w:rsidRPr="00622C51">
              <w:rPr>
                <w:rFonts w:ascii="Arial" w:hAnsi="Arial" w:cs="Arial"/>
                <w:color w:val="333333"/>
                <w:shd w:val="clear" w:color="auto" w:fill="FFFFFF"/>
              </w:rPr>
              <w:t>60571642</w:t>
            </w:r>
          </w:p>
          <w:p w14:paraId="1ED7D1BD" w14:textId="77777777" w:rsidR="001C1B54" w:rsidRPr="00622C51" w:rsidRDefault="001C1B54" w:rsidP="00861149">
            <w:pPr>
              <w:spacing w:line="360" w:lineRule="auto"/>
              <w:rPr>
                <w:rFonts w:ascii="Arial" w:hAnsi="Arial" w:cs="Arial"/>
              </w:rPr>
            </w:pPr>
            <w:r>
              <w:rPr>
                <w:noProof/>
              </w:rPr>
              <w:drawing>
                <wp:inline distT="0" distB="0" distL="0" distR="0" wp14:anchorId="40F32799" wp14:editId="4B42E409">
                  <wp:extent cx="4286250" cy="3048000"/>
                  <wp:effectExtent l="0" t="0" r="0" b="0"/>
                  <wp:docPr id="70" name="Imagen 70" descr="Spark from electric static jumping between two 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from electric static jumping between two thum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1C1B54" w:rsidRPr="00776282" w14:paraId="7D8566BF" w14:textId="77777777" w:rsidTr="00127658">
        <w:tc>
          <w:tcPr>
            <w:tcW w:w="2322" w:type="dxa"/>
          </w:tcPr>
          <w:p w14:paraId="0CB14AFA" w14:textId="77777777" w:rsidR="001C1B54" w:rsidRPr="00776282" w:rsidRDefault="001C1B54" w:rsidP="00861149">
            <w:pPr>
              <w:spacing w:line="360" w:lineRule="auto"/>
              <w:rPr>
                <w:rFonts w:ascii="Arial" w:hAnsi="Arial" w:cs="Arial"/>
                <w:color w:val="000000"/>
              </w:rPr>
            </w:pPr>
            <w:r w:rsidRPr="00776282">
              <w:rPr>
                <w:rFonts w:ascii="Arial" w:hAnsi="Arial" w:cs="Arial"/>
                <w:b/>
                <w:color w:val="000000"/>
              </w:rPr>
              <w:t>Pie de imagen</w:t>
            </w:r>
          </w:p>
        </w:tc>
        <w:tc>
          <w:tcPr>
            <w:tcW w:w="6966" w:type="dxa"/>
            <w:gridSpan w:val="3"/>
          </w:tcPr>
          <w:p w14:paraId="0895FFDD" w14:textId="77777777" w:rsidR="001C1B54" w:rsidRPr="00776282" w:rsidRDefault="001C1B54" w:rsidP="00861149">
            <w:pPr>
              <w:spacing w:line="360" w:lineRule="auto"/>
              <w:rPr>
                <w:rFonts w:ascii="Arial" w:hAnsi="Arial" w:cs="Arial"/>
                <w:color w:val="000000"/>
              </w:rPr>
            </w:pPr>
            <w:r>
              <w:rPr>
                <w:rFonts w:ascii="Arial" w:hAnsi="Arial" w:cs="Arial"/>
                <w:color w:val="000000"/>
              </w:rPr>
              <w:t>En la imagen se observa la chispa eléctrica generada por la interacción de dedos pulgares cargados eléctricamente.</w:t>
            </w:r>
          </w:p>
        </w:tc>
      </w:tr>
      <w:tr w:rsidR="00127658" w:rsidRPr="00332138" w14:paraId="49DED780" w14:textId="77777777" w:rsidTr="008A317F">
        <w:trPr>
          <w:gridAfter w:val="1"/>
          <w:wAfter w:w="234" w:type="dxa"/>
        </w:trPr>
        <w:tc>
          <w:tcPr>
            <w:tcW w:w="9054" w:type="dxa"/>
            <w:gridSpan w:val="3"/>
            <w:shd w:val="clear" w:color="auto" w:fill="000000" w:themeFill="text1"/>
          </w:tcPr>
          <w:p w14:paraId="01C3A6B3" w14:textId="77777777" w:rsidR="00127658" w:rsidRPr="00332138" w:rsidRDefault="00127658"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Profundiza: recurso aprovechado</w:t>
            </w:r>
          </w:p>
        </w:tc>
      </w:tr>
      <w:tr w:rsidR="00127658" w:rsidRPr="00332138" w14:paraId="173E2A88" w14:textId="77777777" w:rsidTr="008A317F">
        <w:trPr>
          <w:gridAfter w:val="1"/>
          <w:wAfter w:w="234" w:type="dxa"/>
        </w:trPr>
        <w:tc>
          <w:tcPr>
            <w:tcW w:w="2518" w:type="dxa"/>
            <w:gridSpan w:val="2"/>
          </w:tcPr>
          <w:p w14:paraId="04FE255E" w14:textId="77777777" w:rsidR="00127658" w:rsidRPr="00332138" w:rsidRDefault="00127658"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24EC45CA" w14:textId="77777777" w:rsidR="00127658" w:rsidRPr="00332138" w:rsidRDefault="00127658"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10</w:t>
            </w:r>
          </w:p>
        </w:tc>
      </w:tr>
      <w:tr w:rsidR="00127658" w:rsidRPr="00332138" w14:paraId="5063E54D" w14:textId="77777777" w:rsidTr="008A317F">
        <w:trPr>
          <w:gridAfter w:val="1"/>
          <w:wAfter w:w="234" w:type="dxa"/>
        </w:trPr>
        <w:tc>
          <w:tcPr>
            <w:tcW w:w="2518" w:type="dxa"/>
            <w:gridSpan w:val="2"/>
          </w:tcPr>
          <w:p w14:paraId="46F25635" w14:textId="77777777" w:rsidR="00127658" w:rsidRPr="00332138" w:rsidRDefault="00127658"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59E20EF0" w14:textId="77777777" w:rsidR="00127658" w:rsidRPr="00332138" w:rsidRDefault="00127658" w:rsidP="00861149">
            <w:pPr>
              <w:spacing w:line="360" w:lineRule="auto"/>
              <w:rPr>
                <w:rFonts w:ascii="Arial" w:hAnsi="Arial" w:cs="Arial"/>
                <w:color w:val="000000"/>
              </w:rPr>
            </w:pPr>
            <w:r>
              <w:rPr>
                <w:rFonts w:ascii="Arial" w:hAnsi="Arial" w:cs="Arial"/>
                <w:color w:val="000000"/>
              </w:rPr>
              <w:t>2ESO/ciencias naturales/la electricidad/la energía eléctrica/profundiza/historia de la electricidad</w:t>
            </w:r>
          </w:p>
        </w:tc>
      </w:tr>
      <w:tr w:rsidR="00127658" w:rsidRPr="00332138" w14:paraId="67880212" w14:textId="77777777" w:rsidTr="008A317F">
        <w:trPr>
          <w:gridAfter w:val="1"/>
          <w:wAfter w:w="234" w:type="dxa"/>
        </w:trPr>
        <w:tc>
          <w:tcPr>
            <w:tcW w:w="2518" w:type="dxa"/>
            <w:gridSpan w:val="2"/>
          </w:tcPr>
          <w:p w14:paraId="2360AC31" w14:textId="77777777" w:rsidR="00127658" w:rsidRPr="00332138" w:rsidRDefault="00127658"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4EBA98E2" w14:textId="77777777" w:rsidR="00127658" w:rsidRPr="007040AE" w:rsidRDefault="00127658" w:rsidP="00861149">
            <w:pPr>
              <w:spacing w:line="360" w:lineRule="auto"/>
              <w:rPr>
                <w:rFonts w:ascii="Arial" w:hAnsi="Arial" w:cs="Arial"/>
                <w:color w:val="FF0000"/>
              </w:rPr>
            </w:pPr>
            <w:r>
              <w:rPr>
                <w:rFonts w:ascii="Arial" w:hAnsi="Arial" w:cs="Arial"/>
                <w:color w:val="FF0000"/>
              </w:rPr>
              <w:t>NO HAY CAMBIOS</w:t>
            </w:r>
          </w:p>
        </w:tc>
      </w:tr>
      <w:tr w:rsidR="00127658" w:rsidRPr="00332138" w14:paraId="3D100461" w14:textId="77777777" w:rsidTr="008A317F">
        <w:trPr>
          <w:gridAfter w:val="1"/>
          <w:wAfter w:w="234" w:type="dxa"/>
        </w:trPr>
        <w:tc>
          <w:tcPr>
            <w:tcW w:w="2518" w:type="dxa"/>
            <w:gridSpan w:val="2"/>
          </w:tcPr>
          <w:p w14:paraId="67C462EC" w14:textId="77777777" w:rsidR="00127658" w:rsidRPr="00332138" w:rsidRDefault="00127658"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7413F7A2" w14:textId="77777777" w:rsidR="00127658" w:rsidRPr="00332138" w:rsidRDefault="009A4F30" w:rsidP="00861149">
            <w:pPr>
              <w:spacing w:line="360" w:lineRule="auto"/>
              <w:rPr>
                <w:rFonts w:ascii="Arial" w:hAnsi="Arial" w:cs="Arial"/>
                <w:color w:val="000000"/>
              </w:rPr>
            </w:pPr>
            <w:r>
              <w:rPr>
                <w:rFonts w:ascii="Arial" w:hAnsi="Arial" w:cs="Arial"/>
                <w:color w:val="000000"/>
              </w:rPr>
              <w:t xml:space="preserve">La historia </w:t>
            </w:r>
            <w:r w:rsidR="00127658">
              <w:rPr>
                <w:rFonts w:ascii="Arial" w:hAnsi="Arial" w:cs="Arial"/>
                <w:color w:val="000000"/>
              </w:rPr>
              <w:t>de la electricidad</w:t>
            </w:r>
          </w:p>
        </w:tc>
      </w:tr>
      <w:tr w:rsidR="00127658" w:rsidRPr="00332138" w14:paraId="256CBFF1" w14:textId="77777777" w:rsidTr="008A317F">
        <w:trPr>
          <w:gridAfter w:val="1"/>
          <w:wAfter w:w="234" w:type="dxa"/>
        </w:trPr>
        <w:tc>
          <w:tcPr>
            <w:tcW w:w="2518" w:type="dxa"/>
            <w:gridSpan w:val="2"/>
          </w:tcPr>
          <w:p w14:paraId="2A84C0E6" w14:textId="77777777" w:rsidR="00127658" w:rsidRPr="00332138" w:rsidRDefault="00127658" w:rsidP="00861149">
            <w:pPr>
              <w:spacing w:line="360" w:lineRule="auto"/>
              <w:rPr>
                <w:rFonts w:ascii="Arial" w:hAnsi="Arial" w:cs="Arial"/>
                <w:b/>
                <w:color w:val="000000"/>
              </w:rPr>
            </w:pPr>
            <w:r w:rsidRPr="00332138">
              <w:rPr>
                <w:rFonts w:ascii="Arial" w:hAnsi="Arial" w:cs="Arial"/>
                <w:b/>
                <w:color w:val="000000"/>
              </w:rPr>
              <w:lastRenderedPageBreak/>
              <w:t>Descripción</w:t>
            </w:r>
          </w:p>
        </w:tc>
        <w:tc>
          <w:tcPr>
            <w:tcW w:w="6536" w:type="dxa"/>
          </w:tcPr>
          <w:p w14:paraId="41E91238" w14:textId="77777777" w:rsidR="00127658" w:rsidRPr="00332138" w:rsidRDefault="00304EAE" w:rsidP="00861149">
            <w:pPr>
              <w:spacing w:line="360" w:lineRule="auto"/>
              <w:rPr>
                <w:rFonts w:ascii="Arial" w:hAnsi="Arial" w:cs="Arial"/>
                <w:color w:val="000000"/>
              </w:rPr>
            </w:pPr>
            <w:r>
              <w:rPr>
                <w:rFonts w:ascii="Arial" w:hAnsi="Arial" w:cs="Arial"/>
                <w:color w:val="000000"/>
              </w:rPr>
              <w:t xml:space="preserve">Interactivo </w:t>
            </w:r>
            <w:r w:rsidR="00127658" w:rsidRPr="00127658">
              <w:rPr>
                <w:rFonts w:ascii="Arial" w:hAnsi="Arial" w:cs="Arial"/>
                <w:color w:val="000000"/>
              </w:rPr>
              <w:t xml:space="preserve">sobre la historia de algunos inventos y descubrimientos </w:t>
            </w:r>
            <w:r>
              <w:rPr>
                <w:rFonts w:ascii="Arial" w:hAnsi="Arial" w:cs="Arial"/>
                <w:color w:val="000000"/>
              </w:rPr>
              <w:t>y sus inventores o descubridores</w:t>
            </w:r>
          </w:p>
        </w:tc>
      </w:tr>
    </w:tbl>
    <w:p w14:paraId="580C52F9" w14:textId="77777777" w:rsidR="001C1B54" w:rsidRDefault="001C1B54" w:rsidP="00861149">
      <w:pPr>
        <w:pStyle w:val="Textoindependiente"/>
        <w:spacing w:line="360" w:lineRule="auto"/>
        <w:rPr>
          <w:rFonts w:ascii="Arial" w:hAnsi="Arial" w:cs="Arial"/>
          <w:b/>
          <w:highlight w:val="yellow"/>
        </w:rPr>
      </w:pPr>
    </w:p>
    <w:p w14:paraId="6BD7ECCD" w14:textId="77777777" w:rsidR="00B31BD5" w:rsidRDefault="00B31BD5" w:rsidP="00861149">
      <w:pPr>
        <w:pStyle w:val="Textoindependiente"/>
        <w:spacing w:line="360" w:lineRule="auto"/>
        <w:rPr>
          <w:rFonts w:ascii="Arial" w:hAnsi="Arial" w:cs="Arial"/>
          <w:b/>
        </w:rPr>
      </w:pPr>
      <w:r w:rsidRPr="00776282">
        <w:rPr>
          <w:rFonts w:ascii="Arial" w:hAnsi="Arial" w:cs="Arial"/>
          <w:b/>
          <w:highlight w:val="yellow"/>
        </w:rPr>
        <w:t>[SECCIÓN 3]</w:t>
      </w:r>
      <w:r>
        <w:rPr>
          <w:rFonts w:ascii="Arial" w:hAnsi="Arial" w:cs="Arial"/>
          <w:b/>
        </w:rPr>
        <w:t xml:space="preserve"> 1.1 </w:t>
      </w:r>
      <w:r w:rsidR="009A4F30">
        <w:rPr>
          <w:rFonts w:ascii="Arial" w:hAnsi="Arial" w:cs="Arial"/>
          <w:b/>
        </w:rPr>
        <w:t>La carga eléctrica</w:t>
      </w:r>
    </w:p>
    <w:p w14:paraId="55A46636" w14:textId="77777777" w:rsidR="00B31BD5" w:rsidRPr="004C703C" w:rsidRDefault="00B31BD5" w:rsidP="00861149">
      <w:pPr>
        <w:pStyle w:val="Textoindependiente"/>
        <w:spacing w:line="360" w:lineRule="auto"/>
        <w:rPr>
          <w:rFonts w:ascii="Arial" w:hAnsi="Arial" w:cs="Arial"/>
          <w:b/>
        </w:rPr>
      </w:pPr>
      <w:r w:rsidRPr="004C703C">
        <w:rPr>
          <w:rFonts w:ascii="Arial" w:hAnsi="Arial" w:cs="Arial"/>
        </w:rPr>
        <w:t>La carga eléctrica es una propiedad de las partículas de</w:t>
      </w:r>
      <w:r w:rsidRPr="004C703C">
        <w:rPr>
          <w:rStyle w:val="un"/>
          <w:rFonts w:ascii="Arial" w:hAnsi="Arial" w:cs="Arial"/>
          <w:shd w:val="clear" w:color="auto" w:fill="FFFFFF"/>
        </w:rPr>
        <w:t xml:space="preserve"> </w:t>
      </w:r>
      <w:r>
        <w:rPr>
          <w:rStyle w:val="un"/>
          <w:rFonts w:ascii="Arial" w:hAnsi="Arial" w:cs="Arial"/>
          <w:shd w:val="clear" w:color="auto" w:fill="FFFFFF"/>
        </w:rPr>
        <w:t xml:space="preserve">la </w:t>
      </w:r>
      <w:r w:rsidRPr="004C703C">
        <w:rPr>
          <w:rStyle w:val="un"/>
          <w:rFonts w:ascii="Arial" w:hAnsi="Arial" w:cs="Arial"/>
          <w:shd w:val="clear" w:color="auto" w:fill="FFFFFF"/>
        </w:rPr>
        <w:t>materia, que se manifiesta mediante fuerzas de atracción o repulsión entre ellas.</w:t>
      </w:r>
      <w:r w:rsidR="001B138E">
        <w:rPr>
          <w:rStyle w:val="un"/>
          <w:rFonts w:ascii="Arial" w:hAnsi="Arial" w:cs="Arial"/>
          <w:shd w:val="clear" w:color="auto" w:fill="FFFFFF"/>
        </w:rPr>
        <w:t xml:space="preserve"> </w:t>
      </w:r>
      <w:r w:rsidRPr="004C703C">
        <w:rPr>
          <w:rStyle w:val="un"/>
          <w:rFonts w:ascii="Arial" w:hAnsi="Arial" w:cs="Arial"/>
          <w:shd w:val="clear" w:color="auto" w:fill="FFFFFF"/>
        </w:rPr>
        <w:t>En el Sistema Internacional de Unidades (SI), la un</w:t>
      </w:r>
      <w:r>
        <w:rPr>
          <w:rStyle w:val="un"/>
          <w:rFonts w:ascii="Arial" w:hAnsi="Arial" w:cs="Arial"/>
          <w:shd w:val="clear" w:color="auto" w:fill="FFFFFF"/>
        </w:rPr>
        <w:t>idad de carga eléctrica es el cou</w:t>
      </w:r>
      <w:r w:rsidRPr="004C703C">
        <w:rPr>
          <w:rStyle w:val="un"/>
          <w:rFonts w:ascii="Arial" w:hAnsi="Arial" w:cs="Arial"/>
          <w:shd w:val="clear" w:color="auto" w:fill="FFFFFF"/>
        </w:rPr>
        <w:t>lomb (C).</w:t>
      </w:r>
    </w:p>
    <w:p w14:paraId="1EF21BA2" w14:textId="77777777" w:rsidR="00B31BD5" w:rsidRDefault="00B31BD5" w:rsidP="00861149">
      <w:pPr>
        <w:pStyle w:val="Textoindependiente"/>
        <w:spacing w:line="360" w:lineRule="auto"/>
        <w:rPr>
          <w:rStyle w:val="un"/>
          <w:rFonts w:ascii="Arial" w:hAnsi="Arial" w:cs="Arial"/>
          <w:shd w:val="clear" w:color="auto" w:fill="FFFFFF"/>
        </w:rPr>
      </w:pPr>
      <w:r>
        <w:rPr>
          <w:rStyle w:val="un"/>
          <w:rFonts w:ascii="Arial" w:hAnsi="Arial" w:cs="Arial"/>
          <w:shd w:val="clear" w:color="auto" w:fill="FFFFFF"/>
        </w:rPr>
        <w:t>Estas partículas se encuentran dentro de los átomos que forman la materia, pueden ser de carga positiva o</w:t>
      </w:r>
      <w:r w:rsidR="009E6292">
        <w:rPr>
          <w:rStyle w:val="un"/>
          <w:rFonts w:ascii="Arial" w:hAnsi="Arial" w:cs="Arial"/>
          <w:shd w:val="clear" w:color="auto" w:fill="FFFFFF"/>
        </w:rPr>
        <w:t xml:space="preserve"> negativa, como resultado de las primeras experiencias que se describen a continuación:</w:t>
      </w:r>
    </w:p>
    <w:p w14:paraId="491ACC8D" w14:textId="77777777" w:rsidR="009E6292" w:rsidRDefault="009E6292" w:rsidP="00861149">
      <w:pPr>
        <w:pStyle w:val="Textoindependiente"/>
        <w:spacing w:line="360" w:lineRule="auto"/>
        <w:rPr>
          <w:rStyle w:val="un"/>
          <w:rFonts w:ascii="Arial" w:hAnsi="Arial" w:cs="Arial"/>
          <w:shd w:val="clear" w:color="auto" w:fill="FFFFFF"/>
        </w:rPr>
      </w:pPr>
      <w:r>
        <w:rPr>
          <w:rStyle w:val="un"/>
          <w:rFonts w:ascii="Arial" w:hAnsi="Arial" w:cs="Arial"/>
          <w:shd w:val="clear" w:color="auto" w:fill="FFFFFF"/>
        </w:rPr>
        <w:t xml:space="preserve">Al frotar una barra de vidrio con un trozo de seda, </w:t>
      </w:r>
      <w:r w:rsidR="007C6735">
        <w:rPr>
          <w:rStyle w:val="un"/>
          <w:rFonts w:ascii="Arial" w:hAnsi="Arial" w:cs="Arial"/>
          <w:shd w:val="clear" w:color="auto" w:fill="FFFFFF"/>
        </w:rPr>
        <w:t xml:space="preserve">esta </w:t>
      </w:r>
      <w:r>
        <w:rPr>
          <w:rStyle w:val="un"/>
          <w:rFonts w:ascii="Arial" w:hAnsi="Arial" w:cs="Arial"/>
          <w:shd w:val="clear" w:color="auto" w:fill="FFFFFF"/>
        </w:rPr>
        <w:t xml:space="preserve">adquiere la propiedad de atraer pedacitos de papel. </w:t>
      </w:r>
      <w:r w:rsidR="007C6735">
        <w:rPr>
          <w:rStyle w:val="un"/>
          <w:rFonts w:ascii="Arial" w:hAnsi="Arial" w:cs="Arial"/>
          <w:shd w:val="clear" w:color="auto" w:fill="FFFFFF"/>
        </w:rPr>
        <w:t>E</w:t>
      </w:r>
      <w:r w:rsidR="00514AF8">
        <w:rPr>
          <w:rStyle w:val="un"/>
          <w:rFonts w:ascii="Arial" w:hAnsi="Arial" w:cs="Arial"/>
          <w:shd w:val="clear" w:color="auto" w:fill="FFFFFF"/>
        </w:rPr>
        <w:t>sta propiedad de la barra de vidrio se</w:t>
      </w:r>
      <w:r>
        <w:rPr>
          <w:rStyle w:val="un"/>
          <w:rFonts w:ascii="Arial" w:hAnsi="Arial" w:cs="Arial"/>
          <w:shd w:val="clear" w:color="auto" w:fill="FFFFFF"/>
        </w:rPr>
        <w:t xml:space="preserve"> denominó carga positiva</w:t>
      </w:r>
      <w:r w:rsidR="00514AF8">
        <w:rPr>
          <w:rStyle w:val="un"/>
          <w:rFonts w:ascii="Arial" w:hAnsi="Arial" w:cs="Arial"/>
          <w:shd w:val="clear" w:color="auto" w:fill="FFFFFF"/>
        </w:rPr>
        <w:t xml:space="preserve">. </w:t>
      </w:r>
    </w:p>
    <w:p w14:paraId="242607A1" w14:textId="77777777" w:rsidR="00514AF8" w:rsidRDefault="00514AF8" w:rsidP="00861149">
      <w:pPr>
        <w:pStyle w:val="Textoindependiente"/>
        <w:spacing w:line="360" w:lineRule="auto"/>
        <w:rPr>
          <w:rStyle w:val="un"/>
          <w:rFonts w:ascii="Arial" w:hAnsi="Arial" w:cs="Arial"/>
          <w:shd w:val="clear" w:color="auto" w:fill="FFFFFF"/>
        </w:rPr>
      </w:pPr>
      <w:r>
        <w:rPr>
          <w:rStyle w:val="un"/>
          <w:rFonts w:ascii="Arial" w:hAnsi="Arial" w:cs="Arial"/>
          <w:shd w:val="clear" w:color="auto" w:fill="FFFFFF"/>
        </w:rPr>
        <w:t xml:space="preserve">De la misma manera, al frotar una barra de ebonita con un paño, esta barra </w:t>
      </w:r>
      <w:r w:rsidR="007C6735">
        <w:rPr>
          <w:rStyle w:val="un"/>
          <w:rFonts w:ascii="Arial" w:hAnsi="Arial" w:cs="Arial"/>
          <w:shd w:val="clear" w:color="auto" w:fill="FFFFFF"/>
        </w:rPr>
        <w:t xml:space="preserve">adquiere </w:t>
      </w:r>
      <w:r>
        <w:rPr>
          <w:rStyle w:val="un"/>
          <w:rFonts w:ascii="Arial" w:hAnsi="Arial" w:cs="Arial"/>
          <w:shd w:val="clear" w:color="auto" w:fill="FFFFFF"/>
        </w:rPr>
        <w:t xml:space="preserve">la propiedad de repeler los mismos pedacitos de papel. </w:t>
      </w:r>
      <w:r w:rsidR="007C6735">
        <w:rPr>
          <w:rStyle w:val="un"/>
          <w:rFonts w:ascii="Arial" w:hAnsi="Arial" w:cs="Arial"/>
          <w:shd w:val="clear" w:color="auto" w:fill="FFFFFF"/>
        </w:rPr>
        <w:t>E</w:t>
      </w:r>
      <w:r>
        <w:rPr>
          <w:rStyle w:val="un"/>
          <w:rFonts w:ascii="Arial" w:hAnsi="Arial" w:cs="Arial"/>
          <w:shd w:val="clear" w:color="auto" w:fill="FFFFFF"/>
        </w:rPr>
        <w:t>sta propiedad de la barra de ebonita se denominó carga negativa.</w:t>
      </w:r>
    </w:p>
    <w:p w14:paraId="61FF6D20" w14:textId="77777777" w:rsidR="00514AF8" w:rsidRPr="004C703C" w:rsidRDefault="00514AF8" w:rsidP="00861149">
      <w:pPr>
        <w:pStyle w:val="Textoindependiente"/>
        <w:spacing w:line="360" w:lineRule="auto"/>
        <w:rPr>
          <w:rFonts w:ascii="Arial" w:hAnsi="Arial" w:cs="Arial"/>
          <w:shd w:val="clear" w:color="auto" w:fill="FFFFFF"/>
        </w:rPr>
      </w:pPr>
      <w:r>
        <w:rPr>
          <w:rStyle w:val="un"/>
          <w:rFonts w:ascii="Arial" w:hAnsi="Arial" w:cs="Arial"/>
          <w:shd w:val="clear" w:color="auto" w:fill="FFFFFF"/>
        </w:rPr>
        <w:t>Posteriormente se descubrió que las partículas que conforman el átomo tenían cargas eléctricas similares a las descritas anteriormente;</w:t>
      </w:r>
      <w:r w:rsidR="001B138E">
        <w:rPr>
          <w:rStyle w:val="un"/>
          <w:rFonts w:ascii="Arial" w:hAnsi="Arial" w:cs="Arial"/>
          <w:shd w:val="clear" w:color="auto" w:fill="FFFFFF"/>
        </w:rPr>
        <w:t xml:space="preserve"> </w:t>
      </w:r>
      <w:r>
        <w:rPr>
          <w:rStyle w:val="un"/>
          <w:rFonts w:ascii="Arial" w:hAnsi="Arial" w:cs="Arial"/>
          <w:shd w:val="clear" w:color="auto" w:fill="FFFFFF"/>
        </w:rPr>
        <w:t xml:space="preserve">a las que tenían cargas positivas se les denominó </w:t>
      </w:r>
      <w:r w:rsidRPr="00514AF8">
        <w:rPr>
          <w:rStyle w:val="un"/>
          <w:rFonts w:ascii="Arial" w:hAnsi="Arial" w:cs="Arial"/>
          <w:b/>
          <w:shd w:val="clear" w:color="auto" w:fill="FFFFFF"/>
        </w:rPr>
        <w:t>protones</w:t>
      </w:r>
      <w:r>
        <w:rPr>
          <w:rStyle w:val="un"/>
          <w:rFonts w:ascii="Arial" w:hAnsi="Arial" w:cs="Arial"/>
          <w:shd w:val="clear" w:color="auto" w:fill="FFFFFF"/>
        </w:rPr>
        <w:t xml:space="preserve"> y a las de cargas negativas </w:t>
      </w:r>
      <w:r w:rsidRPr="00514AF8">
        <w:rPr>
          <w:rStyle w:val="un"/>
          <w:rFonts w:ascii="Arial" w:hAnsi="Arial" w:cs="Arial"/>
          <w:b/>
          <w:shd w:val="clear" w:color="auto" w:fill="FFFFFF"/>
        </w:rPr>
        <w:t>electrones</w:t>
      </w:r>
      <w:r>
        <w:rPr>
          <w:rStyle w:val="un"/>
          <w:rFonts w:ascii="Arial" w:hAnsi="Arial" w:cs="Arial"/>
          <w:shd w:val="clear" w:color="auto" w:fill="FFFFFF"/>
        </w:rPr>
        <w:t>.</w:t>
      </w:r>
    </w:p>
    <w:p w14:paraId="1F0A42F6" w14:textId="77777777" w:rsidR="00B31BD5" w:rsidRDefault="00B31BD5" w:rsidP="00861149">
      <w:pPr>
        <w:pStyle w:val="Textoindependiente"/>
        <w:spacing w:line="360" w:lineRule="auto"/>
        <w:rPr>
          <w:rStyle w:val="un"/>
          <w:rFonts w:ascii="Arial" w:hAnsi="Arial" w:cs="Arial"/>
          <w:color w:val="333333"/>
          <w:shd w:val="clear" w:color="auto" w:fill="FFFFFF"/>
        </w:rPr>
      </w:pPr>
    </w:p>
    <w:tbl>
      <w:tblPr>
        <w:tblStyle w:val="Tablaconcuadrcula"/>
        <w:tblpPr w:leftFromText="141" w:rightFromText="141" w:vertAnchor="text" w:horzAnchor="margin" w:tblpY="-35"/>
        <w:tblW w:w="0" w:type="auto"/>
        <w:tblLook w:val="04A0" w:firstRow="1" w:lastRow="0" w:firstColumn="1" w:lastColumn="0" w:noHBand="0" w:noVBand="1"/>
      </w:tblPr>
      <w:tblGrid>
        <w:gridCol w:w="2518"/>
        <w:gridCol w:w="6515"/>
      </w:tblGrid>
      <w:tr w:rsidR="00B31BD5" w:rsidRPr="00776282" w14:paraId="0B4744C0" w14:textId="77777777" w:rsidTr="00C17FB4">
        <w:tc>
          <w:tcPr>
            <w:tcW w:w="9033" w:type="dxa"/>
            <w:gridSpan w:val="2"/>
            <w:shd w:val="clear" w:color="auto" w:fill="0D0D0D" w:themeFill="text1" w:themeFillTint="F2"/>
          </w:tcPr>
          <w:p w14:paraId="67B7A524"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lastRenderedPageBreak/>
              <w:t>Imagen (fotografía, gráfica o ilustración)</w:t>
            </w:r>
          </w:p>
        </w:tc>
      </w:tr>
      <w:tr w:rsidR="00B31BD5" w:rsidRPr="00776282" w14:paraId="4390DB8F" w14:textId="77777777" w:rsidTr="00C17FB4">
        <w:tc>
          <w:tcPr>
            <w:tcW w:w="2518" w:type="dxa"/>
          </w:tcPr>
          <w:p w14:paraId="48253817" w14:textId="77777777" w:rsidR="00B31BD5" w:rsidRPr="00776282" w:rsidRDefault="00B31BD5" w:rsidP="00861149">
            <w:pPr>
              <w:spacing w:line="360" w:lineRule="auto"/>
              <w:rPr>
                <w:rFonts w:ascii="Arial" w:hAnsi="Arial" w:cs="Arial"/>
                <w:b/>
                <w:color w:val="000000"/>
              </w:rPr>
            </w:pPr>
            <w:r w:rsidRPr="00776282">
              <w:rPr>
                <w:rFonts w:ascii="Arial" w:hAnsi="Arial" w:cs="Arial"/>
                <w:b/>
                <w:color w:val="000000"/>
              </w:rPr>
              <w:t>Código</w:t>
            </w:r>
          </w:p>
        </w:tc>
        <w:tc>
          <w:tcPr>
            <w:tcW w:w="6515" w:type="dxa"/>
          </w:tcPr>
          <w:p w14:paraId="56E5A8FD" w14:textId="77777777" w:rsidR="00B31BD5" w:rsidRPr="00776282"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IMG03</w:t>
            </w:r>
          </w:p>
        </w:tc>
      </w:tr>
      <w:tr w:rsidR="00B31BD5" w:rsidRPr="00776282" w14:paraId="6E555122" w14:textId="77777777" w:rsidTr="00C17FB4">
        <w:tc>
          <w:tcPr>
            <w:tcW w:w="2518" w:type="dxa"/>
          </w:tcPr>
          <w:p w14:paraId="2743DB23"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Descripción</w:t>
            </w:r>
          </w:p>
        </w:tc>
        <w:tc>
          <w:tcPr>
            <w:tcW w:w="6515" w:type="dxa"/>
          </w:tcPr>
          <w:p w14:paraId="713A8D8D" w14:textId="77777777" w:rsidR="00B31BD5" w:rsidRPr="00776282" w:rsidRDefault="007C6735" w:rsidP="00861149">
            <w:pPr>
              <w:spacing w:line="360" w:lineRule="auto"/>
              <w:rPr>
                <w:rFonts w:ascii="Arial" w:hAnsi="Arial" w:cs="Arial"/>
                <w:color w:val="000000"/>
              </w:rPr>
            </w:pPr>
            <w:r>
              <w:rPr>
                <w:rFonts w:ascii="Arial" w:hAnsi="Arial" w:cs="Arial"/>
                <w:color w:val="000000"/>
              </w:rPr>
              <w:t xml:space="preserve">La configuración </w:t>
            </w:r>
            <w:r w:rsidR="00B31BD5">
              <w:rPr>
                <w:rFonts w:ascii="Arial" w:hAnsi="Arial" w:cs="Arial"/>
                <w:color w:val="000000"/>
              </w:rPr>
              <w:t>moderna del átomo</w:t>
            </w:r>
          </w:p>
        </w:tc>
      </w:tr>
      <w:tr w:rsidR="00B31BD5" w:rsidRPr="00776282" w14:paraId="72109C60" w14:textId="77777777" w:rsidTr="00C17FB4">
        <w:tc>
          <w:tcPr>
            <w:tcW w:w="2518" w:type="dxa"/>
          </w:tcPr>
          <w:p w14:paraId="5A166961"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Código Shutterstock (o URL o la ruta en AulaPlaneta)</w:t>
            </w:r>
          </w:p>
        </w:tc>
        <w:tc>
          <w:tcPr>
            <w:tcW w:w="6515" w:type="dxa"/>
          </w:tcPr>
          <w:p w14:paraId="28D59AF6"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59264" behindDoc="0" locked="0" layoutInCell="1" allowOverlap="1" wp14:anchorId="603303BC" wp14:editId="202334AA">
                  <wp:simplePos x="0" y="0"/>
                  <wp:positionH relativeFrom="column">
                    <wp:posOffset>349885</wp:posOffset>
                  </wp:positionH>
                  <wp:positionV relativeFrom="paragraph">
                    <wp:posOffset>28575</wp:posOffset>
                  </wp:positionV>
                  <wp:extent cx="992408" cy="990600"/>
                  <wp:effectExtent l="0" t="0" r="0" b="0"/>
                  <wp:wrapNone/>
                  <wp:docPr id="42" name="Imagen 42" descr="http://profesores.aulaplaneta.com/DNNPlayerPackages/Package13517/InfoGuion/cuadernoestudio/images_xml/CN_08_07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3517/InfoGuion/cuadernoestudio/images_xml/CN_08_07_img2_zoo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2408"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69859" w14:textId="77777777" w:rsidR="00B31BD5" w:rsidRDefault="00B31BD5" w:rsidP="00861149">
            <w:pPr>
              <w:spacing w:line="360" w:lineRule="auto"/>
              <w:rPr>
                <w:rFonts w:ascii="Arial" w:hAnsi="Arial" w:cs="Arial"/>
                <w:color w:val="000000"/>
              </w:rPr>
            </w:pPr>
          </w:p>
          <w:p w14:paraId="032F6507" w14:textId="77777777" w:rsidR="00B31BD5" w:rsidRDefault="00B31BD5" w:rsidP="00861149">
            <w:pPr>
              <w:spacing w:line="360" w:lineRule="auto"/>
              <w:rPr>
                <w:rFonts w:ascii="Arial" w:hAnsi="Arial" w:cs="Arial"/>
                <w:color w:val="000000"/>
              </w:rPr>
            </w:pPr>
          </w:p>
          <w:p w14:paraId="4C437716" w14:textId="77777777" w:rsidR="00B31BD5" w:rsidRDefault="00B31BD5" w:rsidP="00861149">
            <w:pPr>
              <w:spacing w:line="360" w:lineRule="auto"/>
              <w:rPr>
                <w:rFonts w:ascii="Arial" w:hAnsi="Arial" w:cs="Arial"/>
                <w:color w:val="000000"/>
              </w:rPr>
            </w:pPr>
          </w:p>
          <w:p w14:paraId="533C7404" w14:textId="77777777" w:rsidR="00B31BD5" w:rsidRDefault="00B31BD5" w:rsidP="00861149">
            <w:pPr>
              <w:spacing w:line="360" w:lineRule="auto"/>
              <w:rPr>
                <w:rFonts w:ascii="Arial" w:hAnsi="Arial" w:cs="Arial"/>
                <w:color w:val="000000"/>
              </w:rPr>
            </w:pPr>
          </w:p>
          <w:p w14:paraId="513B92F2" w14:textId="77777777" w:rsidR="00B31BD5" w:rsidRDefault="00B31BD5" w:rsidP="00861149">
            <w:pPr>
              <w:spacing w:line="360" w:lineRule="auto"/>
              <w:rPr>
                <w:rFonts w:ascii="Arial" w:hAnsi="Arial" w:cs="Arial"/>
                <w:color w:val="000000"/>
              </w:rPr>
            </w:pPr>
          </w:p>
          <w:p w14:paraId="7581316A" w14:textId="77777777" w:rsidR="00B31BD5" w:rsidRDefault="00B31BD5" w:rsidP="00861149">
            <w:pPr>
              <w:spacing w:line="360" w:lineRule="auto"/>
              <w:rPr>
                <w:rFonts w:ascii="Arial" w:hAnsi="Arial" w:cs="Arial"/>
                <w:color w:val="000000"/>
              </w:rPr>
            </w:pPr>
          </w:p>
          <w:p w14:paraId="7851B819" w14:textId="77777777" w:rsidR="00B31BD5" w:rsidRPr="00776282" w:rsidRDefault="00B31BD5" w:rsidP="00861149">
            <w:pPr>
              <w:spacing w:line="360" w:lineRule="auto"/>
              <w:rPr>
                <w:rFonts w:ascii="Arial" w:hAnsi="Arial" w:cs="Arial"/>
                <w:color w:val="000000"/>
              </w:rPr>
            </w:pPr>
            <w:r>
              <w:rPr>
                <w:rFonts w:ascii="Arial" w:hAnsi="Arial" w:cs="Arial"/>
                <w:color w:val="000000"/>
              </w:rPr>
              <w:t>2 ESO/ciencias naturales/la electricidad/las cargas eléctricas</w:t>
            </w:r>
          </w:p>
        </w:tc>
      </w:tr>
      <w:tr w:rsidR="00B31BD5" w:rsidRPr="00776282" w14:paraId="726ACF93" w14:textId="77777777" w:rsidTr="00C17FB4">
        <w:tc>
          <w:tcPr>
            <w:tcW w:w="2518" w:type="dxa"/>
          </w:tcPr>
          <w:p w14:paraId="024C147A"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Pie de imagen</w:t>
            </w:r>
          </w:p>
        </w:tc>
        <w:tc>
          <w:tcPr>
            <w:tcW w:w="6515" w:type="dxa"/>
          </w:tcPr>
          <w:p w14:paraId="3BBA3AB4" w14:textId="77777777" w:rsidR="00B31BD5" w:rsidRPr="005647B1" w:rsidRDefault="00B31BD5" w:rsidP="00861149">
            <w:pPr>
              <w:spacing w:line="360" w:lineRule="auto"/>
              <w:rPr>
                <w:rFonts w:ascii="Arial" w:hAnsi="Arial" w:cs="Arial"/>
                <w:color w:val="000000"/>
              </w:rPr>
            </w:pPr>
            <w:r w:rsidRPr="004C703C">
              <w:rPr>
                <w:rStyle w:val="un"/>
                <w:rFonts w:ascii="Arial" w:hAnsi="Arial" w:cs="Arial"/>
                <w:shd w:val="clear" w:color="auto" w:fill="FFFFFF"/>
                <w:lang w:val="es-ES_tradnl"/>
              </w:rPr>
              <w:t>Observa la configuración actual del átomo, donde encuentras en el núcleo los protones (cargas eléctricas positivas) y los neutrones (sin carga eléctrica) y una nube de electrones (carga</w:t>
            </w:r>
            <w:r w:rsidR="007C6735">
              <w:rPr>
                <w:rStyle w:val="un"/>
                <w:rFonts w:ascii="Arial" w:hAnsi="Arial" w:cs="Arial"/>
                <w:shd w:val="clear" w:color="auto" w:fill="FFFFFF"/>
                <w:lang w:val="es-ES_tradnl"/>
              </w:rPr>
              <w:t>s</w:t>
            </w:r>
            <w:r w:rsidRPr="004C703C">
              <w:rPr>
                <w:rStyle w:val="un"/>
                <w:rFonts w:ascii="Arial" w:hAnsi="Arial" w:cs="Arial"/>
                <w:shd w:val="clear" w:color="auto" w:fill="FFFFFF"/>
                <w:lang w:val="es-ES_tradnl"/>
              </w:rPr>
              <w:t xml:space="preserve"> eléctrica</w:t>
            </w:r>
            <w:r w:rsidR="007C6735">
              <w:rPr>
                <w:rStyle w:val="un"/>
                <w:rFonts w:ascii="Arial" w:hAnsi="Arial" w:cs="Arial"/>
                <w:shd w:val="clear" w:color="auto" w:fill="FFFFFF"/>
                <w:lang w:val="es-ES_tradnl"/>
              </w:rPr>
              <w:t>s</w:t>
            </w:r>
            <w:r w:rsidRPr="004C703C">
              <w:rPr>
                <w:rStyle w:val="un"/>
                <w:rFonts w:ascii="Arial" w:hAnsi="Arial" w:cs="Arial"/>
                <w:shd w:val="clear" w:color="auto" w:fill="FFFFFF"/>
                <w:lang w:val="es-ES_tradnl"/>
              </w:rPr>
              <w:t xml:space="preserve"> negativa</w:t>
            </w:r>
            <w:r w:rsidR="007C6735">
              <w:rPr>
                <w:rStyle w:val="un"/>
                <w:rFonts w:ascii="Arial" w:hAnsi="Arial" w:cs="Arial"/>
                <w:shd w:val="clear" w:color="auto" w:fill="FFFFFF"/>
                <w:lang w:val="es-ES_tradnl"/>
              </w:rPr>
              <w:t>s</w:t>
            </w:r>
            <w:r w:rsidRPr="004C703C">
              <w:rPr>
                <w:rStyle w:val="un"/>
                <w:rFonts w:ascii="Arial" w:hAnsi="Arial" w:cs="Arial"/>
                <w:shd w:val="clear" w:color="auto" w:fill="FFFFFF"/>
                <w:lang w:val="es-ES_tradnl"/>
              </w:rPr>
              <w:t>) alrededor</w:t>
            </w:r>
            <w:r w:rsidR="001B138E">
              <w:rPr>
                <w:rStyle w:val="un"/>
                <w:rFonts w:ascii="Arial" w:hAnsi="Arial" w:cs="Arial"/>
                <w:shd w:val="clear" w:color="auto" w:fill="FFFFFF"/>
                <w:lang w:val="es-ES_tradnl"/>
              </w:rPr>
              <w:t xml:space="preserve"> </w:t>
            </w:r>
            <w:r w:rsidRPr="004C703C">
              <w:rPr>
                <w:rStyle w:val="un"/>
                <w:rFonts w:ascii="Arial" w:hAnsi="Arial" w:cs="Arial"/>
                <w:shd w:val="clear" w:color="auto" w:fill="FFFFFF"/>
                <w:lang w:val="es-ES_tradnl"/>
              </w:rPr>
              <w:t>del núcleo manteniendo una estructura en equilibrio</w:t>
            </w:r>
            <w:r w:rsidR="001B138E">
              <w:rPr>
                <w:rStyle w:val="un"/>
                <w:rFonts w:ascii="Arial" w:hAnsi="Arial" w:cs="Arial"/>
                <w:shd w:val="clear" w:color="auto" w:fill="FFFFFF"/>
                <w:lang w:val="es-ES_tradnl"/>
              </w:rPr>
              <w:t xml:space="preserve"> </w:t>
            </w:r>
            <w:r w:rsidRPr="004C703C">
              <w:rPr>
                <w:rStyle w:val="un"/>
                <w:rFonts w:ascii="Arial" w:hAnsi="Arial" w:cs="Arial"/>
                <w:shd w:val="clear" w:color="auto" w:fill="FFFFFF"/>
                <w:lang w:val="es-ES_tradnl"/>
              </w:rPr>
              <w:t>(el número de electrones es igual al número de protones).</w:t>
            </w:r>
            <w:r w:rsidR="001B138E">
              <w:rPr>
                <w:rStyle w:val="un"/>
                <w:rFonts w:ascii="Arial" w:hAnsi="Arial" w:cs="Arial"/>
                <w:shd w:val="clear" w:color="auto" w:fill="FFFFFF"/>
                <w:lang w:val="es-ES_tradnl"/>
              </w:rPr>
              <w:t xml:space="preserve"> </w:t>
            </w:r>
          </w:p>
        </w:tc>
      </w:tr>
    </w:tbl>
    <w:p w14:paraId="06AA367D" w14:textId="77777777" w:rsidR="00B31BD5" w:rsidRDefault="00B31BD5" w:rsidP="00861149">
      <w:pPr>
        <w:pStyle w:val="Textoindependiente"/>
        <w:spacing w:line="360" w:lineRule="auto"/>
        <w:rPr>
          <w:rStyle w:val="un"/>
          <w:rFonts w:ascii="Arial" w:hAnsi="Arial" w:cs="Arial"/>
          <w:color w:val="333333"/>
          <w:shd w:val="clear" w:color="auto" w:fill="FFFFFF"/>
        </w:rPr>
      </w:pPr>
    </w:p>
    <w:p w14:paraId="4AF90518" w14:textId="77777777" w:rsidR="00B31BD5" w:rsidRPr="004C703C" w:rsidRDefault="001C1B54" w:rsidP="00861149">
      <w:pPr>
        <w:pStyle w:val="Textoindependiente"/>
        <w:spacing w:line="360" w:lineRule="auto"/>
        <w:rPr>
          <w:rFonts w:ascii="Arial" w:hAnsi="Arial" w:cs="Arial"/>
          <w:shd w:val="clear" w:color="auto" w:fill="FFFFFF"/>
        </w:rPr>
      </w:pPr>
      <w:r>
        <w:rPr>
          <w:rStyle w:val="un"/>
          <w:rFonts w:ascii="Arial" w:hAnsi="Arial" w:cs="Arial"/>
          <w:shd w:val="clear" w:color="auto" w:fill="FFFFFF"/>
        </w:rPr>
        <w:t>Las car</w:t>
      </w:r>
      <w:r w:rsidR="00B31BD5" w:rsidRPr="004C703C">
        <w:rPr>
          <w:rStyle w:val="un"/>
          <w:rFonts w:ascii="Arial" w:hAnsi="Arial" w:cs="Arial"/>
          <w:shd w:val="clear" w:color="auto" w:fill="FFFFFF"/>
        </w:rPr>
        <w:t>gas eléctricas interactúan entre ellas de modo que aquellas que tienen</w:t>
      </w:r>
      <w:r w:rsidR="001B138E">
        <w:rPr>
          <w:rStyle w:val="un"/>
          <w:rFonts w:ascii="Arial" w:hAnsi="Arial" w:cs="Arial"/>
          <w:shd w:val="clear" w:color="auto" w:fill="FFFFFF"/>
        </w:rPr>
        <w:t xml:space="preserve"> </w:t>
      </w:r>
      <w:r w:rsidR="00B31BD5" w:rsidRPr="004C703C">
        <w:rPr>
          <w:rStyle w:val="un"/>
          <w:rFonts w:ascii="Arial" w:hAnsi="Arial" w:cs="Arial"/>
          <w:shd w:val="clear" w:color="auto" w:fill="FFFFFF"/>
        </w:rPr>
        <w:t xml:space="preserve">la misma carga eléctrica se </w:t>
      </w:r>
      <w:r w:rsidR="00B31BD5" w:rsidRPr="004C703C">
        <w:rPr>
          <w:rStyle w:val="un"/>
          <w:rFonts w:ascii="Arial" w:hAnsi="Arial" w:cs="Arial"/>
          <w:b/>
          <w:shd w:val="clear" w:color="auto" w:fill="FFFFFF"/>
        </w:rPr>
        <w:t>repelen</w:t>
      </w:r>
      <w:r w:rsidR="00B31BD5" w:rsidRPr="004C703C">
        <w:rPr>
          <w:rStyle w:val="un"/>
          <w:rFonts w:ascii="Arial" w:hAnsi="Arial" w:cs="Arial"/>
          <w:shd w:val="clear" w:color="auto" w:fill="FFFFFF"/>
        </w:rPr>
        <w:t xml:space="preserve"> y las que tienen cargas eléctricas contrarias se </w:t>
      </w:r>
      <w:r w:rsidR="00B31BD5" w:rsidRPr="004C703C">
        <w:rPr>
          <w:rStyle w:val="un"/>
          <w:rFonts w:ascii="Arial" w:hAnsi="Arial" w:cs="Arial"/>
          <w:b/>
          <w:shd w:val="clear" w:color="auto" w:fill="FFFFFF"/>
        </w:rPr>
        <w:t>atraen</w:t>
      </w:r>
      <w:r w:rsidR="00B31BD5" w:rsidRPr="004C703C">
        <w:rPr>
          <w:rStyle w:val="un"/>
          <w:rFonts w:ascii="Arial" w:hAnsi="Arial" w:cs="Arial"/>
          <w:shd w:val="clear" w:color="auto" w:fill="FFFFFF"/>
        </w:rPr>
        <w:t>.</w:t>
      </w:r>
      <w:r>
        <w:rPr>
          <w:rStyle w:val="un"/>
          <w:rFonts w:ascii="Arial" w:hAnsi="Arial" w:cs="Arial"/>
          <w:shd w:val="clear" w:color="auto" w:fill="FFFFFF"/>
        </w:rPr>
        <w:t xml:space="preserve"> </w:t>
      </w:r>
      <w:r w:rsidR="00B31BD5" w:rsidRPr="004C703C">
        <w:rPr>
          <w:rFonts w:ascii="Arial" w:hAnsi="Arial" w:cs="Arial"/>
        </w:rPr>
        <w:t>En la naturaleza</w:t>
      </w:r>
      <w:r w:rsidR="007C6735">
        <w:rPr>
          <w:rFonts w:ascii="Arial" w:hAnsi="Arial" w:cs="Arial"/>
        </w:rPr>
        <w:t>,</w:t>
      </w:r>
      <w:r w:rsidR="00B31BD5" w:rsidRPr="004C703C">
        <w:rPr>
          <w:rFonts w:ascii="Arial" w:hAnsi="Arial" w:cs="Arial"/>
        </w:rPr>
        <w:t xml:space="preserve"> todos los cuerpos son eléctricamente neutros.</w:t>
      </w:r>
    </w:p>
    <w:tbl>
      <w:tblPr>
        <w:tblStyle w:val="Tablaconcuadrcula"/>
        <w:tblW w:w="0" w:type="auto"/>
        <w:tblLook w:val="04A0" w:firstRow="1" w:lastRow="0" w:firstColumn="1" w:lastColumn="0" w:noHBand="0" w:noVBand="1"/>
      </w:tblPr>
      <w:tblGrid>
        <w:gridCol w:w="2518"/>
        <w:gridCol w:w="6460"/>
      </w:tblGrid>
      <w:tr w:rsidR="00B31BD5" w:rsidRPr="00332138" w14:paraId="51A53D79" w14:textId="77777777" w:rsidTr="00C17FB4">
        <w:tc>
          <w:tcPr>
            <w:tcW w:w="8978" w:type="dxa"/>
            <w:gridSpan w:val="2"/>
            <w:shd w:val="clear" w:color="auto" w:fill="000000" w:themeFill="text1"/>
          </w:tcPr>
          <w:p w14:paraId="4E453F96"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Recuerda</w:t>
            </w:r>
          </w:p>
        </w:tc>
      </w:tr>
      <w:tr w:rsidR="00B31BD5" w:rsidRPr="00332138" w14:paraId="6E1EAA59" w14:textId="77777777" w:rsidTr="00C17FB4">
        <w:tc>
          <w:tcPr>
            <w:tcW w:w="2518" w:type="dxa"/>
          </w:tcPr>
          <w:p w14:paraId="4B343EF2" w14:textId="77777777" w:rsidR="00B31BD5" w:rsidRPr="00332138" w:rsidRDefault="00B31BD5" w:rsidP="00861149">
            <w:pPr>
              <w:spacing w:line="360" w:lineRule="auto"/>
              <w:rPr>
                <w:rFonts w:ascii="Arial" w:hAnsi="Arial" w:cs="Arial"/>
                <w:b/>
              </w:rPr>
            </w:pPr>
            <w:r w:rsidRPr="00332138">
              <w:rPr>
                <w:rFonts w:ascii="Arial" w:hAnsi="Arial" w:cs="Arial"/>
                <w:b/>
              </w:rPr>
              <w:t>Contenido</w:t>
            </w:r>
          </w:p>
        </w:tc>
        <w:tc>
          <w:tcPr>
            <w:tcW w:w="6460" w:type="dxa"/>
          </w:tcPr>
          <w:p w14:paraId="2E5FAAA6" w14:textId="77777777" w:rsidR="00B31BD5" w:rsidRDefault="00B31BD5" w:rsidP="00861149">
            <w:pPr>
              <w:spacing w:line="360" w:lineRule="auto"/>
              <w:rPr>
                <w:rFonts w:ascii="Arial" w:hAnsi="Arial" w:cs="Arial"/>
              </w:rPr>
            </w:pPr>
          </w:p>
          <w:p w14:paraId="272268E4" w14:textId="77777777" w:rsidR="00B31BD5" w:rsidRPr="003F5DCB" w:rsidRDefault="00B31BD5" w:rsidP="00861149">
            <w:pPr>
              <w:pStyle w:val="Textoindependiente"/>
              <w:spacing w:line="360" w:lineRule="auto"/>
              <w:rPr>
                <w:rFonts w:ascii="Arial" w:hAnsi="Arial" w:cs="Arial"/>
              </w:rPr>
            </w:pPr>
            <w:r w:rsidRPr="003F5DCB">
              <w:rPr>
                <w:rStyle w:val="un"/>
                <w:rFonts w:ascii="Arial" w:hAnsi="Arial" w:cs="Arial"/>
                <w:shd w:val="clear" w:color="auto" w:fill="FFFFFF"/>
              </w:rPr>
              <w:t>Los átomos están constituidos por tres partículas fu</w:t>
            </w:r>
            <w:r>
              <w:rPr>
                <w:rStyle w:val="un"/>
                <w:rFonts w:ascii="Arial" w:hAnsi="Arial" w:cs="Arial"/>
                <w:shd w:val="clear" w:color="auto" w:fill="FFFFFF"/>
              </w:rPr>
              <w:t xml:space="preserve">ndamentales: protón, electrón y </w:t>
            </w:r>
            <w:r w:rsidRPr="003F5DCB">
              <w:rPr>
                <w:rStyle w:val="un"/>
                <w:rFonts w:ascii="Arial" w:hAnsi="Arial" w:cs="Arial"/>
                <w:shd w:val="clear" w:color="auto" w:fill="FFFFFF"/>
              </w:rPr>
              <w:t>neutrón.</w:t>
            </w:r>
            <w:r w:rsidR="001B138E">
              <w:rPr>
                <w:rStyle w:val="un"/>
                <w:rFonts w:ascii="Arial" w:hAnsi="Arial" w:cs="Arial"/>
                <w:shd w:val="clear" w:color="auto" w:fill="FFFFFF"/>
              </w:rPr>
              <w:t xml:space="preserve"> </w:t>
            </w:r>
            <w:r w:rsidRPr="003F5DCB">
              <w:rPr>
                <w:rStyle w:val="un"/>
                <w:rFonts w:ascii="Arial" w:hAnsi="Arial" w:cs="Arial"/>
                <w:shd w:val="clear" w:color="auto" w:fill="FFFFFF"/>
              </w:rPr>
              <w:t>El protón tiene carga eléctrica positiva y el electrón, negativa. El neutrón no tiene carga eléctrica. Los protones y neutrones se hallan en el núcleo</w:t>
            </w:r>
            <w:r w:rsidR="007C6735">
              <w:rPr>
                <w:rStyle w:val="un"/>
                <w:rFonts w:ascii="Arial" w:hAnsi="Arial" w:cs="Arial"/>
                <w:shd w:val="clear" w:color="auto" w:fill="FFFFFF"/>
              </w:rPr>
              <w:t>,</w:t>
            </w:r>
            <w:r w:rsidRPr="003F5DCB">
              <w:rPr>
                <w:rStyle w:val="un"/>
                <w:rFonts w:ascii="Arial" w:hAnsi="Arial" w:cs="Arial"/>
                <w:shd w:val="clear" w:color="auto" w:fill="FFFFFF"/>
              </w:rPr>
              <w:t xml:space="preserve"> y los electrones </w:t>
            </w:r>
            <w:r w:rsidR="001C1B54">
              <w:rPr>
                <w:rStyle w:val="un"/>
                <w:rFonts w:ascii="Arial" w:hAnsi="Arial" w:cs="Arial"/>
                <w:shd w:val="clear" w:color="auto" w:fill="FFFFFF"/>
              </w:rPr>
              <w:t xml:space="preserve">se encuentran en movimiento </w:t>
            </w:r>
            <w:r w:rsidRPr="003F5DCB">
              <w:rPr>
                <w:rStyle w:val="un"/>
                <w:rFonts w:ascii="Arial" w:hAnsi="Arial" w:cs="Arial"/>
                <w:shd w:val="clear" w:color="auto" w:fill="FFFFFF"/>
              </w:rPr>
              <w:t xml:space="preserve">alrededor </w:t>
            </w:r>
            <w:r w:rsidRPr="003F5DCB">
              <w:rPr>
                <w:rStyle w:val="un"/>
                <w:rFonts w:ascii="Arial" w:hAnsi="Arial" w:cs="Arial"/>
                <w:shd w:val="clear" w:color="auto" w:fill="FFFFFF"/>
              </w:rPr>
              <w:lastRenderedPageBreak/>
              <w:t>de este.</w:t>
            </w:r>
          </w:p>
        </w:tc>
      </w:tr>
    </w:tbl>
    <w:p w14:paraId="297A0907" w14:textId="77777777" w:rsidR="00B31BD5" w:rsidRDefault="00B31BD5" w:rsidP="00861149">
      <w:pPr>
        <w:pStyle w:val="Textoindependiente"/>
        <w:spacing w:line="360" w:lineRule="auto"/>
        <w:rPr>
          <w:rFonts w:ascii="Arial" w:hAnsi="Arial" w:cs="Arial"/>
          <w:b/>
          <w:highlight w:val="yellow"/>
        </w:rPr>
      </w:pPr>
    </w:p>
    <w:p w14:paraId="49B90C36" w14:textId="77777777" w:rsidR="00B31BD5" w:rsidRDefault="00B31BD5" w:rsidP="00861149">
      <w:pPr>
        <w:pStyle w:val="Textoindependiente"/>
        <w:spacing w:line="360" w:lineRule="auto"/>
        <w:rPr>
          <w:rFonts w:ascii="Arial" w:hAnsi="Arial" w:cs="Arial"/>
          <w:b/>
          <w:highlight w:val="yellow"/>
        </w:rPr>
      </w:pPr>
    </w:p>
    <w:p w14:paraId="5B165612" w14:textId="77777777" w:rsidR="00B31BD5" w:rsidRDefault="00B31BD5" w:rsidP="00861149">
      <w:pPr>
        <w:pStyle w:val="Textoindependiente"/>
        <w:spacing w:line="360" w:lineRule="auto"/>
        <w:rPr>
          <w:rFonts w:ascii="Arial" w:hAnsi="Arial" w:cs="Arial"/>
          <w:b/>
        </w:rPr>
      </w:pPr>
      <w:r w:rsidRPr="00776282">
        <w:rPr>
          <w:rFonts w:ascii="Arial" w:hAnsi="Arial" w:cs="Arial"/>
          <w:b/>
          <w:highlight w:val="yellow"/>
        </w:rPr>
        <w:t xml:space="preserve">[SECCIÓN </w:t>
      </w:r>
      <w:r>
        <w:rPr>
          <w:rFonts w:ascii="Arial" w:hAnsi="Arial" w:cs="Arial"/>
          <w:b/>
          <w:highlight w:val="yellow"/>
        </w:rPr>
        <w:t>2</w:t>
      </w:r>
      <w:r w:rsidRPr="00776282">
        <w:rPr>
          <w:rFonts w:ascii="Arial" w:hAnsi="Arial" w:cs="Arial"/>
          <w:b/>
          <w:highlight w:val="yellow"/>
        </w:rPr>
        <w:t>]</w:t>
      </w:r>
      <w:r>
        <w:rPr>
          <w:rFonts w:ascii="Arial" w:hAnsi="Arial" w:cs="Arial"/>
          <w:b/>
        </w:rPr>
        <w:t xml:space="preserve"> 1.2</w:t>
      </w:r>
      <w:r w:rsidR="001B138E">
        <w:rPr>
          <w:rFonts w:ascii="Arial" w:hAnsi="Arial" w:cs="Arial"/>
          <w:b/>
        </w:rPr>
        <w:t xml:space="preserve"> </w:t>
      </w:r>
      <w:r w:rsidR="007C6735">
        <w:rPr>
          <w:rFonts w:ascii="Arial" w:hAnsi="Arial" w:cs="Arial"/>
          <w:b/>
        </w:rPr>
        <w:t xml:space="preserve">La ley </w:t>
      </w:r>
      <w:r>
        <w:rPr>
          <w:rFonts w:ascii="Arial" w:hAnsi="Arial" w:cs="Arial"/>
          <w:b/>
        </w:rPr>
        <w:t>de Coulomb</w:t>
      </w:r>
    </w:p>
    <w:p w14:paraId="02F0E44F" w14:textId="77777777" w:rsidR="00B31BD5" w:rsidRDefault="00B31BD5" w:rsidP="00861149">
      <w:pPr>
        <w:pStyle w:val="Textoindependiente"/>
        <w:spacing w:line="360" w:lineRule="auto"/>
        <w:rPr>
          <w:rFonts w:ascii="Arial" w:hAnsi="Arial" w:cs="Arial"/>
          <w:b/>
        </w:rPr>
      </w:pPr>
    </w:p>
    <w:p w14:paraId="6E735029" w14:textId="77777777" w:rsidR="00B31BD5" w:rsidRDefault="00B31BD5" w:rsidP="00861149">
      <w:pPr>
        <w:pStyle w:val="Textoindependiente"/>
        <w:spacing w:line="360" w:lineRule="auto"/>
        <w:rPr>
          <w:rFonts w:ascii="Arial" w:hAnsi="Arial" w:cs="Arial"/>
        </w:rPr>
      </w:pPr>
      <w:r>
        <w:rPr>
          <w:rFonts w:ascii="Arial" w:hAnsi="Arial" w:cs="Arial"/>
        </w:rPr>
        <w:t xml:space="preserve">El </w:t>
      </w:r>
      <w:r w:rsidR="007C6735">
        <w:rPr>
          <w:rFonts w:ascii="Arial" w:hAnsi="Arial" w:cs="Arial"/>
        </w:rPr>
        <w:t xml:space="preserve">físico </w:t>
      </w:r>
      <w:r>
        <w:rPr>
          <w:rFonts w:ascii="Arial" w:hAnsi="Arial" w:cs="Arial"/>
        </w:rPr>
        <w:t>francés Charles</w:t>
      </w:r>
      <w:r w:rsidR="007C6735">
        <w:rPr>
          <w:rFonts w:ascii="Arial" w:hAnsi="Arial" w:cs="Arial"/>
        </w:rPr>
        <w:t>-</w:t>
      </w:r>
      <w:r>
        <w:rPr>
          <w:rFonts w:ascii="Arial" w:hAnsi="Arial" w:cs="Arial"/>
        </w:rPr>
        <w:t>August</w:t>
      </w:r>
      <w:r w:rsidR="007C6735">
        <w:rPr>
          <w:rFonts w:ascii="Arial" w:hAnsi="Arial" w:cs="Arial"/>
        </w:rPr>
        <w:t>i</w:t>
      </w:r>
      <w:r>
        <w:rPr>
          <w:rFonts w:ascii="Arial" w:hAnsi="Arial" w:cs="Arial"/>
        </w:rPr>
        <w:t>n de Coulomb, fue el primero en explicar desde la matemática la ley de atracción entre las cargas eléctricas.</w:t>
      </w:r>
      <w:r w:rsidR="001C1B54">
        <w:rPr>
          <w:rFonts w:ascii="Arial" w:hAnsi="Arial" w:cs="Arial"/>
        </w:rPr>
        <w:t xml:space="preserve"> </w:t>
      </w:r>
      <w:r w:rsidRPr="008C555B">
        <w:rPr>
          <w:rFonts w:ascii="Arial" w:hAnsi="Arial" w:cs="Arial"/>
        </w:rPr>
        <w:t>Coulomb afirma</w:t>
      </w:r>
      <w:r>
        <w:rPr>
          <w:rFonts w:ascii="Arial" w:hAnsi="Arial" w:cs="Arial"/>
        </w:rPr>
        <w:t xml:space="preserve">ba </w:t>
      </w:r>
      <w:r w:rsidRPr="008C555B">
        <w:rPr>
          <w:rFonts w:ascii="Arial" w:hAnsi="Arial" w:cs="Arial"/>
        </w:rPr>
        <w:t>que la fuerza de atracción o repulsión entre dos cargas</w:t>
      </w:r>
      <w:r>
        <w:rPr>
          <w:rFonts w:ascii="Arial" w:hAnsi="Arial" w:cs="Arial"/>
        </w:rPr>
        <w:t xml:space="preserve"> eléctricas</w:t>
      </w:r>
      <w:r w:rsidRPr="008C555B">
        <w:rPr>
          <w:rFonts w:ascii="Arial" w:hAnsi="Arial" w:cs="Arial"/>
        </w:rPr>
        <w:t xml:space="preserve"> puntuales es</w:t>
      </w:r>
      <w:r w:rsidR="001C1B54">
        <w:rPr>
          <w:rFonts w:ascii="Arial" w:hAnsi="Arial" w:cs="Arial"/>
        </w:rPr>
        <w:t xml:space="preserve"> </w:t>
      </w:r>
      <w:r>
        <w:rPr>
          <w:rFonts w:ascii="Arial" w:hAnsi="Arial" w:cs="Arial"/>
        </w:rPr>
        <w:t xml:space="preserve">directamente proporcional al producto de las cargas e </w:t>
      </w:r>
      <w:r w:rsidRPr="008C555B">
        <w:rPr>
          <w:rFonts w:ascii="Arial" w:hAnsi="Arial" w:cs="Arial"/>
        </w:rPr>
        <w:t>inversamente proporcional al cuadrado de la distancia que las separa</w:t>
      </w:r>
      <w:r>
        <w:rPr>
          <w:rFonts w:ascii="Arial" w:hAnsi="Arial" w:cs="Arial"/>
        </w:rPr>
        <w:t>.</w:t>
      </w:r>
    </w:p>
    <w:p w14:paraId="58D72E34"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r w:rsidRPr="00141F52">
        <w:rPr>
          <w:rStyle w:val="un"/>
          <w:rFonts w:ascii="Arial" w:hAnsi="Arial" w:cs="Arial"/>
          <w:color w:val="333333"/>
        </w:rPr>
        <w:t>La</w:t>
      </w:r>
      <w:r w:rsidRPr="00141F52">
        <w:rPr>
          <w:rStyle w:val="apple-converted-space"/>
          <w:rFonts w:ascii="Arial" w:hAnsi="Arial" w:cs="Arial"/>
          <w:color w:val="333333"/>
        </w:rPr>
        <w:t> </w:t>
      </w:r>
      <w:r w:rsidRPr="00141F52">
        <w:rPr>
          <w:rStyle w:val="Textoennegrita"/>
          <w:rFonts w:ascii="Arial" w:hAnsi="Arial" w:cs="Arial"/>
          <w:color w:val="333333"/>
        </w:rPr>
        <w:t>ley de Coulomb</w:t>
      </w:r>
      <w:r w:rsidRPr="00141F52">
        <w:rPr>
          <w:rStyle w:val="apple-converted-space"/>
          <w:rFonts w:ascii="Arial" w:hAnsi="Arial" w:cs="Arial"/>
          <w:color w:val="333333"/>
        </w:rPr>
        <w:t> </w:t>
      </w:r>
      <w:r w:rsidRPr="00141F52">
        <w:rPr>
          <w:rStyle w:val="un"/>
          <w:rFonts w:ascii="Arial" w:hAnsi="Arial" w:cs="Arial"/>
          <w:color w:val="333333"/>
        </w:rPr>
        <w:t>se expresa como:</w:t>
      </w:r>
    </w:p>
    <w:p w14:paraId="521474A7" w14:textId="77777777" w:rsidR="00B31BD5" w:rsidRPr="00141F52" w:rsidRDefault="00B31BD5" w:rsidP="00861149">
      <w:pPr>
        <w:pStyle w:val="u"/>
        <w:shd w:val="clear" w:color="auto" w:fill="FFFFFF"/>
        <w:spacing w:before="0" w:beforeAutospacing="0" w:after="0" w:afterAutospacing="0" w:line="360" w:lineRule="auto"/>
        <w:rPr>
          <w:rFonts w:ascii="Arial" w:hAnsi="Arial" w:cs="Arial"/>
          <w:color w:val="333333"/>
        </w:rPr>
      </w:pPr>
    </w:p>
    <w:p w14:paraId="75CC1CDB" w14:textId="77777777" w:rsidR="00B31BD5" w:rsidRPr="001C1B54" w:rsidRDefault="00B31BD5" w:rsidP="00861149">
      <w:pPr>
        <w:shd w:val="clear" w:color="auto" w:fill="FFFFFF"/>
        <w:spacing w:line="360" w:lineRule="auto"/>
        <w:jc w:val="center"/>
        <w:rPr>
          <w:rStyle w:val="un"/>
          <w:rFonts w:ascii="Arial" w:hAnsi="Arial" w:cs="Arial"/>
          <w:sz w:val="32"/>
          <w:szCs w:val="32"/>
          <w:highlight w:val="yellow"/>
        </w:rPr>
      </w:pPr>
      <m:oMathPara>
        <m:oMath>
          <m:r>
            <w:rPr>
              <w:rStyle w:val="un"/>
              <w:rFonts w:ascii="Cambria Math" w:hAnsi="Cambria Math" w:cs="Arial"/>
              <w:sz w:val="32"/>
              <w:szCs w:val="32"/>
              <w:highlight w:val="yellow"/>
            </w:rPr>
            <m:t xml:space="preserve">F=k </m:t>
          </m:r>
          <m:f>
            <m:fPr>
              <m:ctrlPr>
                <w:rPr>
                  <w:rStyle w:val="un"/>
                  <w:rFonts w:ascii="Cambria Math" w:hAnsi="Cambria Math" w:cs="Arial"/>
                  <w:i/>
                  <w:sz w:val="32"/>
                  <w:szCs w:val="32"/>
                  <w:highlight w:val="yellow"/>
                </w:rPr>
              </m:ctrlPr>
            </m:fPr>
            <m:num>
              <m:sSub>
                <m:sSubPr>
                  <m:ctrlPr>
                    <w:rPr>
                      <w:rStyle w:val="un"/>
                      <w:rFonts w:ascii="Cambria Math" w:hAnsi="Cambria Math" w:cs="Arial"/>
                      <w:i/>
                      <w:sz w:val="32"/>
                      <w:szCs w:val="32"/>
                      <w:highlight w:val="yellow"/>
                    </w:rPr>
                  </m:ctrlPr>
                </m:sSubPr>
                <m:e>
                  <m:r>
                    <w:rPr>
                      <w:rStyle w:val="un"/>
                      <w:rFonts w:ascii="Cambria Math" w:hAnsi="Cambria Math" w:cs="Arial"/>
                      <w:sz w:val="32"/>
                      <w:szCs w:val="32"/>
                      <w:highlight w:val="yellow"/>
                    </w:rPr>
                    <m:t>q</m:t>
                  </m:r>
                </m:e>
                <m:sub>
                  <m:r>
                    <w:rPr>
                      <w:rStyle w:val="un"/>
                      <w:rFonts w:ascii="Cambria Math" w:hAnsi="Cambria Math" w:cs="Arial"/>
                      <w:sz w:val="32"/>
                      <w:szCs w:val="32"/>
                      <w:highlight w:val="yellow"/>
                    </w:rPr>
                    <m:t>1</m:t>
                  </m:r>
                </m:sub>
              </m:sSub>
              <m:r>
                <w:rPr>
                  <w:rStyle w:val="un"/>
                  <w:rFonts w:ascii="Cambria Math" w:hAnsi="Cambria Math" w:cs="Arial"/>
                  <w:sz w:val="32"/>
                  <w:szCs w:val="32"/>
                  <w:highlight w:val="yellow"/>
                </w:rPr>
                <m:t xml:space="preserve"> . </m:t>
              </m:r>
              <m:sSub>
                <m:sSubPr>
                  <m:ctrlPr>
                    <w:rPr>
                      <w:rStyle w:val="un"/>
                      <w:rFonts w:ascii="Cambria Math" w:hAnsi="Cambria Math" w:cs="Arial"/>
                      <w:i/>
                      <w:sz w:val="32"/>
                      <w:szCs w:val="32"/>
                      <w:highlight w:val="yellow"/>
                    </w:rPr>
                  </m:ctrlPr>
                </m:sSubPr>
                <m:e>
                  <m:r>
                    <w:rPr>
                      <w:rStyle w:val="un"/>
                      <w:rFonts w:ascii="Cambria Math" w:hAnsi="Cambria Math" w:cs="Arial"/>
                      <w:sz w:val="32"/>
                      <w:szCs w:val="32"/>
                      <w:highlight w:val="yellow"/>
                    </w:rPr>
                    <m:t>q</m:t>
                  </m:r>
                </m:e>
                <m:sub>
                  <m:r>
                    <w:rPr>
                      <w:rStyle w:val="un"/>
                      <w:rFonts w:ascii="Cambria Math" w:hAnsi="Cambria Math" w:cs="Arial"/>
                      <w:sz w:val="32"/>
                      <w:szCs w:val="32"/>
                      <w:highlight w:val="yellow"/>
                    </w:rPr>
                    <m:t>2</m:t>
                  </m:r>
                </m:sub>
              </m:sSub>
            </m:num>
            <m:den>
              <m:sSup>
                <m:sSupPr>
                  <m:ctrlPr>
                    <w:rPr>
                      <w:rStyle w:val="un"/>
                      <w:rFonts w:ascii="Cambria Math" w:hAnsi="Cambria Math" w:cs="Arial"/>
                      <w:i/>
                      <w:sz w:val="32"/>
                      <w:szCs w:val="32"/>
                      <w:highlight w:val="yellow"/>
                    </w:rPr>
                  </m:ctrlPr>
                </m:sSupPr>
                <m:e>
                  <m:r>
                    <w:rPr>
                      <w:rStyle w:val="un"/>
                      <w:rFonts w:ascii="Cambria Math" w:hAnsi="Cambria Math" w:cs="Arial"/>
                      <w:sz w:val="32"/>
                      <w:szCs w:val="32"/>
                      <w:highlight w:val="yellow"/>
                    </w:rPr>
                    <m:t>d</m:t>
                  </m:r>
                </m:e>
                <m:sup>
                  <m:r>
                    <w:rPr>
                      <w:rStyle w:val="un"/>
                      <w:rFonts w:ascii="Cambria Math" w:hAnsi="Cambria Math" w:cs="Arial"/>
                      <w:sz w:val="32"/>
                      <w:szCs w:val="32"/>
                      <w:highlight w:val="yellow"/>
                    </w:rPr>
                    <m:t>2</m:t>
                  </m:r>
                </m:sup>
              </m:sSup>
            </m:den>
          </m:f>
        </m:oMath>
      </m:oMathPara>
    </w:p>
    <w:p w14:paraId="327BF6DE" w14:textId="77777777" w:rsidR="001C1B54" w:rsidRPr="000C00EF" w:rsidRDefault="001C1B54" w:rsidP="00861149">
      <w:pPr>
        <w:shd w:val="clear" w:color="auto" w:fill="FFFFFF"/>
        <w:spacing w:line="360" w:lineRule="auto"/>
        <w:jc w:val="center"/>
        <w:rPr>
          <w:rStyle w:val="un"/>
          <w:rFonts w:ascii="Arial" w:hAnsi="Arial" w:cs="Arial"/>
        </w:rPr>
      </w:pPr>
      <w:r w:rsidRPr="001C1B54">
        <w:rPr>
          <w:rStyle w:val="un"/>
          <w:rFonts w:ascii="Arial" w:hAnsi="Arial" w:cs="Arial"/>
          <w:sz w:val="32"/>
          <w:szCs w:val="32"/>
          <w:highlight w:val="yellow"/>
        </w:rPr>
        <w:t>CN_08_12_FORMULA01</w:t>
      </w:r>
    </w:p>
    <w:p w14:paraId="58BA7F7C" w14:textId="77777777" w:rsidR="00B31BD5" w:rsidRDefault="00B31BD5" w:rsidP="00861149">
      <w:pPr>
        <w:pStyle w:val="u"/>
        <w:shd w:val="clear" w:color="auto" w:fill="FFFFFF"/>
        <w:spacing w:before="0" w:beforeAutospacing="0" w:after="0" w:afterAutospacing="0" w:line="360" w:lineRule="auto"/>
        <w:rPr>
          <w:rStyle w:val="apple-converted-space"/>
          <w:rFonts w:ascii="Arial" w:hAnsi="Arial" w:cs="Arial"/>
        </w:rPr>
      </w:pPr>
      <w:r w:rsidRPr="000C5021">
        <w:rPr>
          <w:rStyle w:val="un"/>
          <w:rFonts w:ascii="Arial" w:hAnsi="Arial" w:cs="Arial"/>
        </w:rPr>
        <w:t>En esta fórmula,</w:t>
      </w:r>
      <w:r w:rsidRPr="000C5021">
        <w:rPr>
          <w:rStyle w:val="apple-converted-space"/>
          <w:rFonts w:ascii="Arial" w:hAnsi="Arial" w:cs="Arial"/>
        </w:rPr>
        <w:t> </w:t>
      </w:r>
      <w:r w:rsidRPr="000C5021">
        <w:rPr>
          <w:rStyle w:val="un"/>
          <w:rFonts w:ascii="Arial" w:hAnsi="Arial" w:cs="Arial"/>
          <w:i/>
          <w:iCs/>
        </w:rPr>
        <w:t>F</w:t>
      </w:r>
      <w:r w:rsidR="001B138E">
        <w:rPr>
          <w:rStyle w:val="un"/>
          <w:rFonts w:ascii="Arial" w:hAnsi="Arial" w:cs="Arial"/>
          <w:i/>
          <w:iCs/>
        </w:rPr>
        <w:t xml:space="preserve"> </w:t>
      </w:r>
      <w:r w:rsidRPr="000C5021">
        <w:rPr>
          <w:rStyle w:val="un"/>
          <w:rFonts w:ascii="Arial" w:hAnsi="Arial" w:cs="Arial"/>
        </w:rPr>
        <w:t>es la fuerza que ejerce la carga</w:t>
      </w:r>
      <w:r>
        <w:rPr>
          <w:rStyle w:val="un"/>
          <w:rFonts w:ascii="Arial" w:hAnsi="Arial" w:cs="Arial"/>
        </w:rPr>
        <w:t xml:space="preserve"> (q</w:t>
      </w:r>
      <w:r w:rsidR="001C1B54">
        <w:rPr>
          <w:rStyle w:val="un"/>
          <w:rFonts w:ascii="Arial" w:hAnsi="Arial" w:cs="Arial"/>
          <w:b/>
          <w:i/>
          <w:iCs/>
          <w:vertAlign w:val="subscript"/>
        </w:rPr>
        <w:t>1</w:t>
      </w:r>
      <w:r>
        <w:rPr>
          <w:rStyle w:val="un"/>
          <w:rFonts w:ascii="Arial" w:hAnsi="Arial" w:cs="Arial"/>
        </w:rPr>
        <w:t>)</w:t>
      </w:r>
      <w:r w:rsidRPr="000C5021">
        <w:rPr>
          <w:rStyle w:val="apple-converted-space"/>
          <w:rFonts w:ascii="Arial" w:hAnsi="Arial" w:cs="Arial"/>
        </w:rPr>
        <w:t> </w:t>
      </w:r>
      <w:r w:rsidRPr="000C5021">
        <w:rPr>
          <w:rStyle w:val="un"/>
          <w:rFonts w:ascii="Arial" w:hAnsi="Arial" w:cs="Arial"/>
        </w:rPr>
        <w:t>sobre la</w:t>
      </w:r>
      <w:r w:rsidRPr="000C5021">
        <w:rPr>
          <w:rStyle w:val="apple-converted-space"/>
          <w:rFonts w:ascii="Arial" w:hAnsi="Arial" w:cs="Arial"/>
        </w:rPr>
        <w:t> </w:t>
      </w:r>
      <w:r>
        <w:rPr>
          <w:rStyle w:val="apple-converted-space"/>
          <w:rFonts w:ascii="Arial" w:hAnsi="Arial" w:cs="Arial"/>
        </w:rPr>
        <w:t>carga (q</w:t>
      </w:r>
      <w:r w:rsidR="001C1B54">
        <w:rPr>
          <w:rStyle w:val="un"/>
          <w:rFonts w:ascii="Arial" w:hAnsi="Arial" w:cs="Arial"/>
          <w:b/>
          <w:i/>
          <w:iCs/>
          <w:vertAlign w:val="subscript"/>
        </w:rPr>
        <w:t>2</w:t>
      </w:r>
      <w:r>
        <w:rPr>
          <w:rStyle w:val="apple-converted-space"/>
          <w:rFonts w:ascii="Arial" w:hAnsi="Arial" w:cs="Arial"/>
        </w:rPr>
        <w:t xml:space="preserve">) expresada en </w:t>
      </w:r>
      <w:r w:rsidR="00EA697F">
        <w:rPr>
          <w:rStyle w:val="un"/>
          <w:rFonts w:ascii="Arial" w:hAnsi="Arial" w:cs="Arial"/>
        </w:rPr>
        <w:t>newton</w:t>
      </w:r>
      <w:r>
        <w:rPr>
          <w:rStyle w:val="un"/>
          <w:rFonts w:ascii="Arial" w:hAnsi="Arial" w:cs="Arial"/>
        </w:rPr>
        <w:t xml:space="preserve">, </w:t>
      </w:r>
      <w:r w:rsidRPr="000C5021">
        <w:rPr>
          <w:rStyle w:val="un"/>
          <w:rFonts w:ascii="Arial" w:hAnsi="Arial" w:cs="Arial"/>
          <w:i/>
          <w:iCs/>
        </w:rPr>
        <w:t>k</w:t>
      </w:r>
      <w:r w:rsidRPr="000C5021">
        <w:rPr>
          <w:rStyle w:val="apple-converted-space"/>
          <w:rFonts w:ascii="Arial" w:hAnsi="Arial" w:cs="Arial"/>
        </w:rPr>
        <w:t> </w:t>
      </w:r>
      <w:r w:rsidRPr="000C5021">
        <w:rPr>
          <w:rStyle w:val="un"/>
          <w:rFonts w:ascii="Arial" w:hAnsi="Arial" w:cs="Arial"/>
        </w:rPr>
        <w:t>es la constante de Coulomb,</w:t>
      </w:r>
      <w:r w:rsidRPr="000C5021">
        <w:rPr>
          <w:rStyle w:val="apple-converted-space"/>
          <w:rFonts w:ascii="Arial" w:hAnsi="Arial" w:cs="Arial"/>
        </w:rPr>
        <w:t> </w:t>
      </w:r>
      <w:r w:rsidRPr="000C5021">
        <w:rPr>
          <w:rStyle w:val="un"/>
          <w:rFonts w:ascii="Arial" w:hAnsi="Arial" w:cs="Arial"/>
          <w:i/>
          <w:iCs/>
        </w:rPr>
        <w:t>q</w:t>
      </w:r>
      <w:r w:rsidR="001C1B54">
        <w:rPr>
          <w:rStyle w:val="un"/>
          <w:rFonts w:ascii="Arial" w:hAnsi="Arial" w:cs="Arial"/>
          <w:i/>
          <w:iCs/>
          <w:vertAlign w:val="subscript"/>
        </w:rPr>
        <w:t>1</w:t>
      </w:r>
      <w:r w:rsidR="001B138E">
        <w:rPr>
          <w:rStyle w:val="un"/>
          <w:rFonts w:ascii="Arial" w:hAnsi="Arial" w:cs="Arial"/>
          <w:i/>
          <w:iCs/>
          <w:vertAlign w:val="subscript"/>
        </w:rPr>
        <w:t xml:space="preserve"> </w:t>
      </w:r>
      <w:r w:rsidRPr="000C5021">
        <w:rPr>
          <w:rStyle w:val="un"/>
          <w:rFonts w:ascii="Arial" w:hAnsi="Arial" w:cs="Arial"/>
        </w:rPr>
        <w:t>y</w:t>
      </w:r>
      <w:r w:rsidRPr="000C5021">
        <w:rPr>
          <w:rStyle w:val="apple-converted-space"/>
          <w:rFonts w:ascii="Arial" w:hAnsi="Arial" w:cs="Arial"/>
        </w:rPr>
        <w:t> </w:t>
      </w:r>
      <w:r w:rsidRPr="000C5021">
        <w:rPr>
          <w:rStyle w:val="un"/>
          <w:rFonts w:ascii="Arial" w:hAnsi="Arial" w:cs="Arial"/>
          <w:i/>
          <w:iCs/>
        </w:rPr>
        <w:t>q</w:t>
      </w:r>
      <w:r w:rsidR="001C1B54">
        <w:rPr>
          <w:rStyle w:val="un"/>
          <w:rFonts w:ascii="Arial" w:hAnsi="Arial" w:cs="Arial"/>
          <w:i/>
          <w:iCs/>
          <w:vertAlign w:val="subscript"/>
        </w:rPr>
        <w:t>2</w:t>
      </w:r>
      <w:r w:rsidRPr="000C5021">
        <w:rPr>
          <w:rStyle w:val="apple-converted-space"/>
          <w:rFonts w:ascii="Arial" w:hAnsi="Arial" w:cs="Arial"/>
        </w:rPr>
        <w:t> </w:t>
      </w:r>
      <w:r w:rsidR="00F842EA">
        <w:rPr>
          <w:rStyle w:val="apple-converted-space"/>
          <w:rFonts w:ascii="Arial" w:hAnsi="Arial" w:cs="Arial"/>
        </w:rPr>
        <w:t xml:space="preserve">son </w:t>
      </w:r>
      <w:r w:rsidRPr="000C5021">
        <w:rPr>
          <w:rStyle w:val="un"/>
          <w:rFonts w:ascii="Arial" w:hAnsi="Arial" w:cs="Arial"/>
        </w:rPr>
        <w:t>cada una de las cargas que interaccionan</w:t>
      </w:r>
      <w:r>
        <w:rPr>
          <w:rStyle w:val="un"/>
          <w:rFonts w:ascii="Arial" w:hAnsi="Arial" w:cs="Arial"/>
        </w:rPr>
        <w:t xml:space="preserve">, expresadas en </w:t>
      </w:r>
      <w:r w:rsidR="00F842EA">
        <w:rPr>
          <w:rStyle w:val="un"/>
          <w:rFonts w:ascii="Arial" w:hAnsi="Arial" w:cs="Arial"/>
        </w:rPr>
        <w:t xml:space="preserve">coulomb </w:t>
      </w:r>
      <w:r w:rsidRPr="000C5021">
        <w:rPr>
          <w:rStyle w:val="un"/>
          <w:rFonts w:ascii="Arial" w:hAnsi="Arial" w:cs="Arial"/>
        </w:rPr>
        <w:t>y</w:t>
      </w:r>
      <w:r w:rsidRPr="000C5021">
        <w:rPr>
          <w:rStyle w:val="apple-converted-space"/>
          <w:rFonts w:ascii="Arial" w:hAnsi="Arial" w:cs="Arial"/>
        </w:rPr>
        <w:t> </w:t>
      </w:r>
      <w:r w:rsidRPr="000C00EF">
        <w:rPr>
          <w:rStyle w:val="un"/>
          <w:rFonts w:ascii="Arial" w:hAnsi="Arial" w:cs="Arial"/>
          <w:b/>
          <w:i/>
          <w:iCs/>
        </w:rPr>
        <w:t>d</w:t>
      </w:r>
      <w:r w:rsidRPr="000C5021">
        <w:rPr>
          <w:rStyle w:val="apple-converted-space"/>
          <w:rFonts w:ascii="Arial" w:hAnsi="Arial" w:cs="Arial"/>
        </w:rPr>
        <w:t> </w:t>
      </w:r>
      <w:r w:rsidRPr="000C5021">
        <w:rPr>
          <w:rStyle w:val="un"/>
          <w:rFonts w:ascii="Arial" w:hAnsi="Arial" w:cs="Arial"/>
        </w:rPr>
        <w:t>es la distancia que las separa</w:t>
      </w:r>
      <w:r w:rsidR="00F842EA">
        <w:rPr>
          <w:rStyle w:val="un"/>
          <w:rFonts w:ascii="Arial" w:hAnsi="Arial" w:cs="Arial"/>
        </w:rPr>
        <w:t>,</w:t>
      </w:r>
      <w:r w:rsidRPr="000C5021">
        <w:rPr>
          <w:rStyle w:val="un"/>
          <w:rFonts w:ascii="Arial" w:hAnsi="Arial" w:cs="Arial"/>
        </w:rPr>
        <w:t xml:space="preserve"> </w:t>
      </w:r>
      <w:r>
        <w:rPr>
          <w:rStyle w:val="un"/>
          <w:rFonts w:ascii="Arial" w:hAnsi="Arial" w:cs="Arial"/>
        </w:rPr>
        <w:t xml:space="preserve">expresada en </w:t>
      </w:r>
      <w:r w:rsidRPr="000C5021">
        <w:rPr>
          <w:rStyle w:val="un"/>
          <w:rFonts w:ascii="Arial" w:hAnsi="Arial" w:cs="Arial"/>
        </w:rPr>
        <w:t>m</w:t>
      </w:r>
      <w:r>
        <w:rPr>
          <w:rStyle w:val="un"/>
          <w:rFonts w:ascii="Arial" w:hAnsi="Arial" w:cs="Arial"/>
        </w:rPr>
        <w:t>etros</w:t>
      </w:r>
      <w:r w:rsidRPr="000C5021">
        <w:rPr>
          <w:rStyle w:val="un"/>
          <w:rFonts w:ascii="Arial" w:hAnsi="Arial" w:cs="Arial"/>
        </w:rPr>
        <w:t>.</w:t>
      </w:r>
      <w:r w:rsidRPr="000C5021">
        <w:rPr>
          <w:rStyle w:val="apple-converted-space"/>
          <w:rFonts w:ascii="Arial" w:hAnsi="Arial" w:cs="Arial"/>
        </w:rPr>
        <w:t> </w:t>
      </w:r>
    </w:p>
    <w:p w14:paraId="05B993EA" w14:textId="77777777" w:rsidR="00B31BD5" w:rsidRDefault="00B31BD5" w:rsidP="00861149">
      <w:pPr>
        <w:pStyle w:val="u"/>
        <w:shd w:val="clear" w:color="auto" w:fill="FFFFFF"/>
        <w:spacing w:before="0" w:beforeAutospacing="0" w:after="0" w:afterAutospacing="0" w:line="360" w:lineRule="auto"/>
        <w:rPr>
          <w:rStyle w:val="apple-converted-space"/>
          <w:rFonts w:ascii="Arial" w:hAnsi="Arial" w:cs="Arial"/>
        </w:rPr>
      </w:pPr>
    </w:p>
    <w:p w14:paraId="3B6C1FA5" w14:textId="77777777" w:rsidR="00B31BD5" w:rsidRDefault="00B31BD5" w:rsidP="00861149">
      <w:pPr>
        <w:pStyle w:val="u"/>
        <w:shd w:val="clear" w:color="auto" w:fill="FFFFFF"/>
        <w:spacing w:before="0" w:beforeAutospacing="0" w:after="0" w:afterAutospacing="0" w:line="360" w:lineRule="auto"/>
        <w:rPr>
          <w:rStyle w:val="apple-converted-space"/>
          <w:rFonts w:ascii="Arial" w:hAnsi="Arial" w:cs="Arial"/>
        </w:rPr>
      </w:pPr>
      <w:r>
        <w:rPr>
          <w:rStyle w:val="apple-converted-space"/>
          <w:rFonts w:ascii="Arial" w:hAnsi="Arial" w:cs="Arial"/>
        </w:rPr>
        <w:t>El valor de la constante k es:</w:t>
      </w:r>
    </w:p>
    <w:p w14:paraId="3E06DA27" w14:textId="77777777" w:rsidR="00B31BD5" w:rsidRPr="001C1B54" w:rsidRDefault="001C1B54" w:rsidP="00861149">
      <w:pPr>
        <w:pStyle w:val="u"/>
        <w:shd w:val="clear" w:color="auto" w:fill="FFFFFF"/>
        <w:spacing w:before="0" w:beforeAutospacing="0" w:after="0" w:afterAutospacing="0" w:line="360" w:lineRule="auto"/>
        <w:jc w:val="center"/>
        <w:rPr>
          <w:rStyle w:val="un"/>
          <w:rFonts w:ascii="Arial" w:hAnsi="Arial" w:cs="Arial"/>
        </w:rPr>
      </w:pPr>
      <m:oMathPara>
        <m:oMath>
          <m:r>
            <w:rPr>
              <w:rStyle w:val="apple-converted-space"/>
              <w:rFonts w:ascii="Cambria Math" w:hAnsi="Cambria Math" w:cs="Arial"/>
              <w:highlight w:val="yellow"/>
            </w:rPr>
            <m:t>k= 9 ×</m:t>
          </m:r>
          <m:sSup>
            <m:sSupPr>
              <m:ctrlPr>
                <w:rPr>
                  <w:rStyle w:val="apple-converted-space"/>
                  <w:rFonts w:ascii="Cambria Math" w:hAnsi="Cambria Math" w:cs="Arial"/>
                  <w:i/>
                  <w:highlight w:val="yellow"/>
                </w:rPr>
              </m:ctrlPr>
            </m:sSupPr>
            <m:e>
              <m:r>
                <w:rPr>
                  <w:rStyle w:val="apple-converted-space"/>
                  <w:rFonts w:ascii="Cambria Math" w:hAnsi="Cambria Math" w:cs="Arial"/>
                  <w:highlight w:val="yellow"/>
                </w:rPr>
                <m:t>10</m:t>
              </m:r>
            </m:e>
            <m:sup>
              <m:r>
                <w:rPr>
                  <w:rStyle w:val="apple-converted-space"/>
                  <w:rFonts w:ascii="Cambria Math" w:hAnsi="Cambria Math" w:cs="Arial"/>
                  <w:highlight w:val="yellow"/>
                </w:rPr>
                <m:t xml:space="preserve">9 </m:t>
              </m:r>
            </m:sup>
          </m:sSup>
          <m:r>
            <w:rPr>
              <w:rStyle w:val="apple-converted-space"/>
              <w:rFonts w:ascii="Cambria Math" w:hAnsi="Cambria Math" w:cs="Arial"/>
              <w:highlight w:val="yellow"/>
            </w:rPr>
            <m:t xml:space="preserve"> </m:t>
          </m:r>
          <m:f>
            <m:fPr>
              <m:ctrlPr>
                <w:rPr>
                  <w:rStyle w:val="un"/>
                  <w:rFonts w:ascii="Cambria Math" w:hAnsi="Cambria Math" w:cs="Arial"/>
                  <w:i/>
                  <w:highlight w:val="yellow"/>
                </w:rPr>
              </m:ctrlPr>
            </m:fPr>
            <m:num>
              <m:r>
                <w:rPr>
                  <w:rStyle w:val="un"/>
                  <w:rFonts w:ascii="Cambria Math" w:hAnsi="Cambria Math" w:cs="Arial"/>
                  <w:highlight w:val="yellow"/>
                </w:rPr>
                <m:t>N×</m:t>
              </m:r>
              <m:sSup>
                <m:sSupPr>
                  <m:ctrlPr>
                    <w:rPr>
                      <w:rStyle w:val="un"/>
                      <w:rFonts w:ascii="Cambria Math" w:hAnsi="Cambria Math" w:cs="Arial"/>
                      <w:i/>
                      <w:highlight w:val="yellow"/>
                      <w:vertAlign w:val="superscript"/>
                    </w:rPr>
                  </m:ctrlPr>
                </m:sSupPr>
                <m:e>
                  <m:r>
                    <w:rPr>
                      <w:rStyle w:val="un"/>
                      <w:rFonts w:ascii="Cambria Math" w:hAnsi="Cambria Math" w:cs="Arial"/>
                      <w:highlight w:val="yellow"/>
                      <w:vertAlign w:val="superscript"/>
                    </w:rPr>
                    <m:t>m</m:t>
                  </m:r>
                </m:e>
                <m:sup>
                  <m:r>
                    <w:rPr>
                      <w:rStyle w:val="un"/>
                      <w:rFonts w:ascii="Cambria Math" w:hAnsi="Cambria Math" w:cs="Arial"/>
                      <w:highlight w:val="yellow"/>
                      <w:vertAlign w:val="superscript"/>
                    </w:rPr>
                    <m:t>2</m:t>
                  </m:r>
                </m:sup>
              </m:sSup>
              <m:r>
                <w:rPr>
                  <w:rStyle w:val="un"/>
                  <w:rFonts w:ascii="Cambria Math" w:hAnsi="Cambria Math" w:cs="Arial"/>
                  <w:highlight w:val="yellow"/>
                </w:rPr>
                <m:t xml:space="preserve"> </m:t>
              </m:r>
            </m:num>
            <m:den>
              <m:sSup>
                <m:sSupPr>
                  <m:ctrlPr>
                    <w:rPr>
                      <w:rStyle w:val="un"/>
                      <w:rFonts w:ascii="Cambria Math" w:hAnsi="Cambria Math" w:cs="Arial"/>
                      <w:i/>
                      <w:highlight w:val="yellow"/>
                    </w:rPr>
                  </m:ctrlPr>
                </m:sSupPr>
                <m:e>
                  <m:r>
                    <w:rPr>
                      <w:rStyle w:val="un"/>
                      <w:rFonts w:ascii="Cambria Math" w:hAnsi="Cambria Math" w:cs="Arial"/>
                      <w:highlight w:val="yellow"/>
                    </w:rPr>
                    <m:t>C</m:t>
                  </m:r>
                </m:e>
                <m:sup>
                  <m:r>
                    <w:rPr>
                      <w:rStyle w:val="un"/>
                      <w:rFonts w:ascii="Cambria Math" w:hAnsi="Cambria Math" w:cs="Arial"/>
                      <w:highlight w:val="yellow"/>
                    </w:rPr>
                    <m:t>2</m:t>
                  </m:r>
                </m:sup>
              </m:sSup>
            </m:den>
          </m:f>
        </m:oMath>
      </m:oMathPara>
    </w:p>
    <w:p w14:paraId="27EBE283" w14:textId="77777777" w:rsidR="001C1B54" w:rsidRPr="000C00EF" w:rsidRDefault="001C1B54" w:rsidP="00861149">
      <w:pPr>
        <w:shd w:val="clear" w:color="auto" w:fill="FFFFFF"/>
        <w:spacing w:line="360" w:lineRule="auto"/>
        <w:jc w:val="center"/>
        <w:rPr>
          <w:rStyle w:val="un"/>
          <w:rFonts w:ascii="Arial" w:hAnsi="Arial" w:cs="Arial"/>
        </w:rPr>
      </w:pPr>
      <w:r w:rsidRPr="001C1B54">
        <w:rPr>
          <w:rStyle w:val="un"/>
          <w:rFonts w:ascii="Arial" w:hAnsi="Arial" w:cs="Arial"/>
          <w:sz w:val="32"/>
          <w:szCs w:val="32"/>
          <w:highlight w:val="yellow"/>
        </w:rPr>
        <w:t>CN_08_12_FORMULA02</w:t>
      </w:r>
    </w:p>
    <w:p w14:paraId="1F5D74FD" w14:textId="77777777" w:rsidR="001C1B54" w:rsidRPr="00FB2A59" w:rsidRDefault="001C1B54" w:rsidP="00861149">
      <w:pPr>
        <w:pStyle w:val="u"/>
        <w:shd w:val="clear" w:color="auto" w:fill="FFFFFF"/>
        <w:spacing w:before="0" w:beforeAutospacing="0" w:after="0" w:afterAutospacing="0" w:line="360" w:lineRule="auto"/>
        <w:jc w:val="center"/>
        <w:rPr>
          <w:rStyle w:val="un"/>
          <w:rFonts w:ascii="Arial" w:hAnsi="Arial" w:cs="Arial"/>
        </w:rPr>
      </w:pPr>
    </w:p>
    <w:p w14:paraId="5F5DC6A1" w14:textId="77777777" w:rsidR="00B31BD5" w:rsidRPr="00423FED" w:rsidRDefault="00B31BD5" w:rsidP="00861149">
      <w:pPr>
        <w:pStyle w:val="u"/>
        <w:shd w:val="clear" w:color="auto" w:fill="FFFFFF"/>
        <w:spacing w:before="0" w:beforeAutospacing="0" w:after="0" w:afterAutospacing="0" w:line="360" w:lineRule="auto"/>
        <w:jc w:val="center"/>
        <w:rPr>
          <w:rStyle w:val="un"/>
          <w:rFonts w:ascii="Arial" w:hAnsi="Arial" w:cs="Arial"/>
        </w:rPr>
      </w:pPr>
    </w:p>
    <w:p w14:paraId="2B99FB96"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B31BD5" w:rsidRPr="00776282" w14:paraId="618E48BA" w14:textId="77777777" w:rsidTr="00C17FB4">
        <w:tc>
          <w:tcPr>
            <w:tcW w:w="9033" w:type="dxa"/>
            <w:gridSpan w:val="2"/>
            <w:shd w:val="clear" w:color="auto" w:fill="0D0D0D" w:themeFill="text1" w:themeFillTint="F2"/>
          </w:tcPr>
          <w:p w14:paraId="4D556EF3"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Imagen (fotografía, gráfica o ilustración)</w:t>
            </w:r>
          </w:p>
        </w:tc>
      </w:tr>
      <w:tr w:rsidR="00B31BD5" w:rsidRPr="00776282" w14:paraId="2D36E5BA" w14:textId="77777777" w:rsidTr="00C17FB4">
        <w:tc>
          <w:tcPr>
            <w:tcW w:w="2518" w:type="dxa"/>
          </w:tcPr>
          <w:p w14:paraId="2A88E95A" w14:textId="77777777" w:rsidR="00B31BD5" w:rsidRPr="00776282" w:rsidRDefault="00B31BD5" w:rsidP="00861149">
            <w:pPr>
              <w:spacing w:line="360" w:lineRule="auto"/>
              <w:rPr>
                <w:rFonts w:ascii="Arial" w:hAnsi="Arial" w:cs="Arial"/>
                <w:b/>
                <w:color w:val="000000"/>
              </w:rPr>
            </w:pPr>
            <w:r w:rsidRPr="00776282">
              <w:rPr>
                <w:rFonts w:ascii="Arial" w:hAnsi="Arial" w:cs="Arial"/>
                <w:b/>
                <w:color w:val="000000"/>
              </w:rPr>
              <w:lastRenderedPageBreak/>
              <w:t>Código</w:t>
            </w:r>
          </w:p>
        </w:tc>
        <w:tc>
          <w:tcPr>
            <w:tcW w:w="6515" w:type="dxa"/>
          </w:tcPr>
          <w:p w14:paraId="616CFD1B" w14:textId="77777777" w:rsidR="00B31BD5" w:rsidRPr="00776282"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IMG04</w:t>
            </w:r>
          </w:p>
        </w:tc>
      </w:tr>
      <w:tr w:rsidR="00B31BD5" w:rsidRPr="00776282" w14:paraId="1C53734C" w14:textId="77777777" w:rsidTr="00C17FB4">
        <w:tc>
          <w:tcPr>
            <w:tcW w:w="2518" w:type="dxa"/>
          </w:tcPr>
          <w:p w14:paraId="2E17E025"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Descripción</w:t>
            </w:r>
          </w:p>
        </w:tc>
        <w:tc>
          <w:tcPr>
            <w:tcW w:w="6515" w:type="dxa"/>
          </w:tcPr>
          <w:p w14:paraId="64FEC188" w14:textId="7CC07769" w:rsidR="00B31BD5" w:rsidRPr="00776282" w:rsidRDefault="00F842EA" w:rsidP="00861149">
            <w:pPr>
              <w:spacing w:line="360" w:lineRule="auto"/>
              <w:rPr>
                <w:rFonts w:ascii="Arial" w:hAnsi="Arial" w:cs="Arial"/>
                <w:color w:val="000000"/>
              </w:rPr>
            </w:pPr>
            <w:del w:id="0" w:author="PEQUETITA Garcia Rodriguez" w:date="2016-03-14T09:09:00Z">
              <w:r w:rsidDel="006A00A8">
                <w:rPr>
                  <w:noProof/>
                </w:rPr>
                <w:drawing>
                  <wp:anchor distT="0" distB="0" distL="114300" distR="114300" simplePos="0" relativeHeight="251759616" behindDoc="0" locked="0" layoutInCell="1" allowOverlap="1" wp14:anchorId="6596BF02" wp14:editId="7EB1F70B">
                    <wp:simplePos x="0" y="0"/>
                    <wp:positionH relativeFrom="column">
                      <wp:posOffset>568960</wp:posOffset>
                    </wp:positionH>
                    <wp:positionV relativeFrom="paragraph">
                      <wp:posOffset>165100</wp:posOffset>
                    </wp:positionV>
                    <wp:extent cx="2308225" cy="13716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8225" cy="1371600"/>
                            </a:xfrm>
                            <a:prstGeom prst="rect">
                              <a:avLst/>
                            </a:prstGeom>
                            <a:noFill/>
                            <a:ln>
                              <a:noFill/>
                            </a:ln>
                          </pic:spPr>
                        </pic:pic>
                      </a:graphicData>
                    </a:graphic>
                    <wp14:sizeRelH relativeFrom="page">
                      <wp14:pctWidth>0</wp14:pctWidth>
                    </wp14:sizeRelH>
                    <wp14:sizeRelV relativeFrom="page">
                      <wp14:pctHeight>0</wp14:pctHeight>
                    </wp14:sizeRelV>
                  </wp:anchor>
                </w:drawing>
              </w:r>
            </w:del>
            <w:r>
              <w:rPr>
                <w:rFonts w:ascii="Arial" w:hAnsi="Arial" w:cs="Arial"/>
                <w:color w:val="000000"/>
              </w:rPr>
              <w:t xml:space="preserve">la ley </w:t>
            </w:r>
            <w:r w:rsidR="00B31BD5">
              <w:rPr>
                <w:rFonts w:ascii="Arial" w:hAnsi="Arial" w:cs="Arial"/>
                <w:color w:val="000000"/>
              </w:rPr>
              <w:t>de Coulomb</w:t>
            </w:r>
          </w:p>
        </w:tc>
      </w:tr>
      <w:tr w:rsidR="00B31BD5" w:rsidRPr="00776282" w14:paraId="7BCF3CFD" w14:textId="77777777" w:rsidTr="00C17FB4">
        <w:tc>
          <w:tcPr>
            <w:tcW w:w="2518" w:type="dxa"/>
          </w:tcPr>
          <w:p w14:paraId="487AEBDF"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Código Shutterstock (o URL o la ruta en AulaPlaneta)</w:t>
            </w:r>
          </w:p>
        </w:tc>
        <w:tc>
          <w:tcPr>
            <w:tcW w:w="6515" w:type="dxa"/>
          </w:tcPr>
          <w:p w14:paraId="2EB7ABDF" w14:textId="77777777" w:rsidR="00B31BD5" w:rsidRDefault="00B31BD5" w:rsidP="00861149">
            <w:pPr>
              <w:spacing w:line="360" w:lineRule="auto"/>
              <w:rPr>
                <w:rFonts w:ascii="Arial" w:hAnsi="Arial" w:cs="Arial"/>
              </w:rPr>
            </w:pPr>
          </w:p>
          <w:p w14:paraId="57494607" w14:textId="77777777" w:rsidR="00B31BD5" w:rsidRDefault="00B31BD5" w:rsidP="00861149">
            <w:pPr>
              <w:spacing w:line="360" w:lineRule="auto"/>
              <w:rPr>
                <w:rFonts w:ascii="Arial" w:hAnsi="Arial" w:cs="Arial"/>
              </w:rPr>
            </w:pPr>
          </w:p>
          <w:p w14:paraId="31106757" w14:textId="756E27D2" w:rsidR="00B31BD5" w:rsidRDefault="006A00A8" w:rsidP="00861149">
            <w:pPr>
              <w:spacing w:line="360" w:lineRule="auto"/>
              <w:rPr>
                <w:rFonts w:ascii="Arial" w:hAnsi="Arial" w:cs="Arial"/>
              </w:rPr>
            </w:pPr>
            <w:ins w:id="1" w:author="PEQUETITA Garcia Rodriguez" w:date="2016-03-14T09:09:00Z">
              <w:r>
                <w:rPr>
                  <w:rFonts w:ascii="Arial" w:hAnsi="Arial" w:cs="Arial"/>
                  <w:noProof/>
                  <w:lang w:val="es-CO"/>
                </w:rPr>
                <w:drawing>
                  <wp:inline distT="0" distB="0" distL="0" distR="0" wp14:anchorId="55E14383" wp14:editId="505F5C8B">
                    <wp:extent cx="2304415" cy="137160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4415" cy="1371600"/>
                            </a:xfrm>
                            <a:prstGeom prst="rect">
                              <a:avLst/>
                            </a:prstGeom>
                            <a:noFill/>
                          </pic:spPr>
                        </pic:pic>
                      </a:graphicData>
                    </a:graphic>
                  </wp:inline>
                </w:drawing>
              </w:r>
            </w:ins>
          </w:p>
          <w:p w14:paraId="5D59448D" w14:textId="77777777" w:rsidR="00B31BD5" w:rsidRDefault="00B31BD5" w:rsidP="00861149">
            <w:pPr>
              <w:spacing w:line="360" w:lineRule="auto"/>
              <w:rPr>
                <w:rFonts w:ascii="Arial" w:hAnsi="Arial" w:cs="Arial"/>
              </w:rPr>
            </w:pPr>
          </w:p>
          <w:p w14:paraId="44A7CE28" w14:textId="6253EAE2" w:rsidR="00B31BD5" w:rsidDel="006A00A8" w:rsidRDefault="00B31BD5" w:rsidP="00861149">
            <w:pPr>
              <w:spacing w:line="360" w:lineRule="auto"/>
              <w:rPr>
                <w:del w:id="2" w:author="PEQUETITA Garcia Rodriguez" w:date="2016-03-14T09:09:00Z"/>
                <w:rFonts w:ascii="Arial" w:hAnsi="Arial" w:cs="Arial"/>
              </w:rPr>
            </w:pPr>
          </w:p>
          <w:p w14:paraId="749CB4D0" w14:textId="6F04C724" w:rsidR="00B31BD5" w:rsidDel="006A00A8" w:rsidRDefault="00B31BD5" w:rsidP="00861149">
            <w:pPr>
              <w:spacing w:line="360" w:lineRule="auto"/>
              <w:rPr>
                <w:del w:id="3" w:author="PEQUETITA Garcia Rodriguez" w:date="2016-03-14T09:09:00Z"/>
                <w:rFonts w:ascii="Arial" w:hAnsi="Arial" w:cs="Arial"/>
              </w:rPr>
            </w:pPr>
          </w:p>
          <w:p w14:paraId="3AD17910" w14:textId="4A36AF8E" w:rsidR="00B31BD5" w:rsidDel="006A00A8" w:rsidRDefault="00B31BD5" w:rsidP="00861149">
            <w:pPr>
              <w:spacing w:line="360" w:lineRule="auto"/>
              <w:rPr>
                <w:del w:id="4" w:author="PEQUETITA Garcia Rodriguez" w:date="2016-03-14T09:09:00Z"/>
                <w:rFonts w:ascii="Arial" w:hAnsi="Arial" w:cs="Arial"/>
              </w:rPr>
            </w:pPr>
          </w:p>
          <w:p w14:paraId="111E2B10" w14:textId="5AD5A584" w:rsidR="00B31BD5" w:rsidDel="006A00A8" w:rsidRDefault="00B31BD5" w:rsidP="00861149">
            <w:pPr>
              <w:spacing w:line="360" w:lineRule="auto"/>
              <w:rPr>
                <w:del w:id="5" w:author="PEQUETITA Garcia Rodriguez" w:date="2016-03-14T09:09:00Z"/>
                <w:rFonts w:ascii="Arial" w:hAnsi="Arial" w:cs="Arial"/>
              </w:rPr>
            </w:pPr>
          </w:p>
          <w:p w14:paraId="4D66CCE5" w14:textId="26967959" w:rsidR="00B31BD5" w:rsidRPr="00320F9B" w:rsidRDefault="00B31BD5" w:rsidP="00861149">
            <w:pPr>
              <w:spacing w:line="360" w:lineRule="auto"/>
              <w:rPr>
                <w:rFonts w:ascii="Arial" w:hAnsi="Arial" w:cs="Arial"/>
                <w:color w:val="FF0000"/>
              </w:rPr>
            </w:pPr>
            <w:r>
              <w:rPr>
                <w:rFonts w:ascii="Arial" w:hAnsi="Arial" w:cs="Arial"/>
                <w:color w:val="FF0000"/>
              </w:rPr>
              <w:t>Realizar este gráfico.</w:t>
            </w:r>
          </w:p>
        </w:tc>
      </w:tr>
      <w:tr w:rsidR="00B31BD5" w:rsidRPr="00776282" w14:paraId="625DE395" w14:textId="77777777" w:rsidTr="00C17FB4">
        <w:tc>
          <w:tcPr>
            <w:tcW w:w="2518" w:type="dxa"/>
          </w:tcPr>
          <w:p w14:paraId="5863A0E8"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Pie de imagen</w:t>
            </w:r>
          </w:p>
        </w:tc>
        <w:tc>
          <w:tcPr>
            <w:tcW w:w="6515" w:type="dxa"/>
          </w:tcPr>
          <w:p w14:paraId="0120CCCF" w14:textId="77777777" w:rsidR="00B31BD5" w:rsidRPr="00776282" w:rsidRDefault="00B31BD5" w:rsidP="00861149">
            <w:pPr>
              <w:spacing w:line="360" w:lineRule="auto"/>
              <w:rPr>
                <w:rFonts w:ascii="Arial" w:hAnsi="Arial" w:cs="Arial"/>
                <w:color w:val="000000"/>
              </w:rPr>
            </w:pPr>
            <w:r>
              <w:rPr>
                <w:rFonts w:ascii="Arial" w:hAnsi="Arial" w:cs="Arial"/>
                <w:lang w:val="es-ES_tradnl"/>
              </w:rPr>
              <w:t>La fuerza de atracción o repulsión es directamente proporcional al producto de las cargas e inversamente proporcional al cuadrado de la distancia que las separa.</w:t>
            </w:r>
          </w:p>
        </w:tc>
      </w:tr>
    </w:tbl>
    <w:p w14:paraId="46F0C8C9" w14:textId="77777777" w:rsidR="00B31BD5" w:rsidRDefault="00B31BD5" w:rsidP="00861149">
      <w:pPr>
        <w:pStyle w:val="u"/>
        <w:shd w:val="clear" w:color="auto" w:fill="FFFFFF"/>
        <w:spacing w:before="0" w:beforeAutospacing="0" w:after="0" w:afterAutospacing="0" w:line="360" w:lineRule="auto"/>
        <w:rPr>
          <w:rStyle w:val="apple-converted-space"/>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332138" w14:paraId="08CAAF8C" w14:textId="77777777" w:rsidTr="00C17FB4">
        <w:tc>
          <w:tcPr>
            <w:tcW w:w="8978" w:type="dxa"/>
            <w:gridSpan w:val="2"/>
            <w:shd w:val="clear" w:color="auto" w:fill="000000" w:themeFill="text1"/>
          </w:tcPr>
          <w:p w14:paraId="1E539D6A"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Recuerda</w:t>
            </w:r>
          </w:p>
        </w:tc>
      </w:tr>
      <w:tr w:rsidR="00B31BD5" w:rsidRPr="00332138" w14:paraId="65668597" w14:textId="77777777" w:rsidTr="00C17FB4">
        <w:tc>
          <w:tcPr>
            <w:tcW w:w="2518" w:type="dxa"/>
          </w:tcPr>
          <w:p w14:paraId="62BD3EA3" w14:textId="77777777" w:rsidR="00B31BD5" w:rsidRPr="00332138" w:rsidRDefault="00B31BD5" w:rsidP="00861149">
            <w:pPr>
              <w:spacing w:line="360" w:lineRule="auto"/>
              <w:rPr>
                <w:rFonts w:ascii="Arial" w:hAnsi="Arial" w:cs="Arial"/>
                <w:b/>
              </w:rPr>
            </w:pPr>
            <w:r w:rsidRPr="00332138">
              <w:rPr>
                <w:rFonts w:ascii="Arial" w:hAnsi="Arial" w:cs="Arial"/>
                <w:b/>
              </w:rPr>
              <w:t>Contenido</w:t>
            </w:r>
          </w:p>
        </w:tc>
        <w:tc>
          <w:tcPr>
            <w:tcW w:w="6460" w:type="dxa"/>
          </w:tcPr>
          <w:p w14:paraId="1118D693" w14:textId="77777777" w:rsidR="00B31BD5" w:rsidRDefault="00B31BD5" w:rsidP="00861149">
            <w:pPr>
              <w:spacing w:line="360" w:lineRule="auto"/>
              <w:rPr>
                <w:rFonts w:ascii="Arial" w:hAnsi="Arial" w:cs="Arial"/>
              </w:rPr>
            </w:pPr>
            <w:r>
              <w:rPr>
                <w:rFonts w:ascii="Arial" w:hAnsi="Arial" w:cs="Arial"/>
                <w:b/>
              </w:rPr>
              <w:t xml:space="preserve">Definición de </w:t>
            </w:r>
            <w:r w:rsidR="00F842EA">
              <w:rPr>
                <w:rFonts w:ascii="Arial" w:hAnsi="Arial" w:cs="Arial"/>
                <w:b/>
              </w:rPr>
              <w:t xml:space="preserve">carga </w:t>
            </w:r>
            <w:r>
              <w:rPr>
                <w:rFonts w:ascii="Arial" w:hAnsi="Arial" w:cs="Arial"/>
                <w:b/>
              </w:rPr>
              <w:t>eléctrica</w:t>
            </w:r>
          </w:p>
          <w:p w14:paraId="00EC7356" w14:textId="77777777" w:rsidR="00B31BD5" w:rsidRDefault="00B31BD5" w:rsidP="00861149">
            <w:pPr>
              <w:spacing w:line="360" w:lineRule="auto"/>
              <w:rPr>
                <w:rFonts w:ascii="Arial" w:hAnsi="Arial" w:cs="Arial"/>
              </w:rPr>
            </w:pPr>
          </w:p>
          <w:p w14:paraId="0A116AFC" w14:textId="77777777" w:rsidR="00B31BD5" w:rsidRDefault="00EB4CFC" w:rsidP="00861149">
            <w:pPr>
              <w:spacing w:line="360" w:lineRule="auto"/>
              <w:rPr>
                <w:rStyle w:val="apple-converted-space"/>
                <w:rFonts w:ascii="Arial" w:eastAsiaTheme="minorEastAsia" w:hAnsi="Arial" w:cs="Arial"/>
              </w:rPr>
            </w:pPr>
            <w:r>
              <w:rPr>
                <w:rFonts w:ascii="Arial" w:hAnsi="Arial" w:cs="Arial"/>
              </w:rPr>
              <w:t>Según la fórmula matemática</w:t>
            </w:r>
            <w:r w:rsidR="00F842EA">
              <w:rPr>
                <w:rFonts w:ascii="Arial" w:hAnsi="Arial" w:cs="Arial"/>
              </w:rPr>
              <w:t>,</w:t>
            </w:r>
            <w:r>
              <w:rPr>
                <w:rFonts w:ascii="Arial" w:hAnsi="Arial" w:cs="Arial"/>
              </w:rPr>
              <w:t xml:space="preserve"> el </w:t>
            </w:r>
            <w:r>
              <w:rPr>
                <w:rFonts w:ascii="Arial" w:hAnsi="Arial" w:cs="Arial"/>
                <w:b/>
              </w:rPr>
              <w:t>co</w:t>
            </w:r>
            <w:r w:rsidR="00B31BD5" w:rsidRPr="00282BDB">
              <w:rPr>
                <w:rFonts w:ascii="Arial" w:hAnsi="Arial" w:cs="Arial"/>
                <w:b/>
              </w:rPr>
              <w:t>ulomb</w:t>
            </w:r>
            <w:r w:rsidR="00B31BD5">
              <w:rPr>
                <w:rFonts w:ascii="Arial" w:hAnsi="Arial" w:cs="Arial"/>
              </w:rPr>
              <w:t xml:space="preserve"> </w:t>
            </w:r>
            <w:r>
              <w:rPr>
                <w:rFonts w:ascii="Arial" w:hAnsi="Arial" w:cs="Arial"/>
              </w:rPr>
              <w:t xml:space="preserve">(C) </w:t>
            </w:r>
            <w:r w:rsidR="00B31BD5">
              <w:rPr>
                <w:rFonts w:ascii="Arial" w:hAnsi="Arial" w:cs="Arial"/>
              </w:rPr>
              <w:t>es la carga que al actuar sobre otra igual, a la distancia de un metro, la atrae o la repele con una fuerza igual a</w:t>
            </w:r>
            <w:r w:rsidR="001B138E">
              <w:rPr>
                <w:rFonts w:ascii="Arial" w:hAnsi="Arial" w:cs="Arial"/>
              </w:rPr>
              <w:t xml:space="preserve"> </w:t>
            </w:r>
            <m:oMath>
              <m:r>
                <w:rPr>
                  <w:rStyle w:val="apple-converted-space"/>
                  <w:rFonts w:ascii="Cambria Math" w:hAnsi="Cambria Math" w:cs="Arial"/>
                </w:rPr>
                <m:t>9 ×</m:t>
              </m:r>
              <m:sSup>
                <m:sSupPr>
                  <m:ctrlPr>
                    <w:rPr>
                      <w:rStyle w:val="apple-converted-space"/>
                      <w:rFonts w:ascii="Cambria Math" w:hAnsi="Cambria Math" w:cs="Arial"/>
                      <w:i/>
                    </w:rPr>
                  </m:ctrlPr>
                </m:sSupPr>
                <m:e>
                  <m:r>
                    <w:rPr>
                      <w:rStyle w:val="apple-converted-space"/>
                      <w:rFonts w:ascii="Cambria Math" w:hAnsi="Cambria Math" w:cs="Arial"/>
                    </w:rPr>
                    <m:t>10</m:t>
                  </m:r>
                </m:e>
                <m:sup>
                  <m:r>
                    <w:rPr>
                      <w:rStyle w:val="apple-converted-space"/>
                      <w:rFonts w:ascii="Cambria Math" w:hAnsi="Cambria Math" w:cs="Arial"/>
                    </w:rPr>
                    <m:t xml:space="preserve">9 </m:t>
                  </m:r>
                </m:sup>
              </m:sSup>
              <m:r>
                <w:rPr>
                  <w:rStyle w:val="apple-converted-space"/>
                  <w:rFonts w:ascii="Cambria Math" w:hAnsi="Cambria Math" w:cs="Arial"/>
                </w:rPr>
                <m:t xml:space="preserve"> N</m:t>
              </m:r>
            </m:oMath>
            <w:r w:rsidR="00B31BD5">
              <w:rPr>
                <w:rStyle w:val="apple-converted-space"/>
                <w:rFonts w:ascii="Arial" w:eastAsiaTheme="minorEastAsia" w:hAnsi="Arial" w:cs="Arial"/>
              </w:rPr>
              <w:t>.</w:t>
            </w:r>
          </w:p>
          <w:p w14:paraId="5941F6A0" w14:textId="77777777" w:rsidR="00B31BD5" w:rsidRDefault="00B31BD5" w:rsidP="00861149">
            <w:pPr>
              <w:spacing w:line="360" w:lineRule="auto"/>
              <w:rPr>
                <w:rStyle w:val="apple-converted-space"/>
                <w:rFonts w:ascii="Arial" w:eastAsiaTheme="minorEastAsia" w:hAnsi="Arial" w:cs="Arial"/>
              </w:rPr>
            </w:pPr>
          </w:p>
          <w:p w14:paraId="529F3C7E" w14:textId="77777777" w:rsidR="00EB4CFC" w:rsidRPr="00EB4CFC" w:rsidRDefault="00EB4CFC" w:rsidP="00861149">
            <w:pPr>
              <w:spacing w:line="360" w:lineRule="auto"/>
            </w:pPr>
            <w:r>
              <w:rPr>
                <w:rStyle w:val="apple-converted-space"/>
                <w:rFonts w:ascii="Arial" w:eastAsiaTheme="minorEastAsia" w:hAnsi="Arial" w:cs="Arial"/>
              </w:rPr>
              <w:t>Ten en cuenta que un micro-c</w:t>
            </w:r>
            <w:r w:rsidR="00B31BD5">
              <w:rPr>
                <w:rStyle w:val="apple-converted-space"/>
                <w:rFonts w:ascii="Arial" w:eastAsiaTheme="minorEastAsia" w:hAnsi="Arial" w:cs="Arial"/>
              </w:rPr>
              <w:t>oulomb</w:t>
            </w:r>
            <w:r w:rsidR="001B138E">
              <w:rPr>
                <w:rStyle w:val="apple-converted-space"/>
                <w:rFonts w:ascii="Arial" w:eastAsiaTheme="minorEastAsia" w:hAnsi="Arial" w:cs="Arial"/>
              </w:rPr>
              <w:t xml:space="preserve"> </w:t>
            </w:r>
            <w:r w:rsidR="00B31BD5">
              <w:rPr>
                <w:rStyle w:val="apple-converted-space"/>
                <w:rFonts w:ascii="Arial" w:eastAsiaTheme="minorEastAsia" w:hAnsi="Arial" w:cs="Arial"/>
              </w:rPr>
              <w:t>(</w:t>
            </w:r>
            <w:r w:rsidR="00B31BD5" w:rsidRPr="003E1635">
              <w:rPr>
                <w:rStyle w:val="apple-converted-space"/>
                <w:rFonts w:ascii="Symbol" w:eastAsiaTheme="minorEastAsia" w:hAnsi="Symbol" w:cs="Arial"/>
              </w:rPr>
              <w:t></w:t>
            </w:r>
            <w:r>
              <w:rPr>
                <w:rStyle w:val="apple-converted-space"/>
                <w:rFonts w:ascii="Arial" w:eastAsiaTheme="minorEastAsia" w:hAnsi="Arial" w:cs="Arial"/>
              </w:rPr>
              <w:t>C</w:t>
            </w:r>
            <w:r w:rsidR="00B31BD5">
              <w:rPr>
                <w:rStyle w:val="apple-converted-space"/>
                <w:rFonts w:ascii="Arial" w:eastAsiaTheme="minorEastAsia" w:hAnsi="Arial" w:cs="Arial"/>
              </w:rPr>
              <w:t xml:space="preserve">) es igual a una millonésima de </w:t>
            </w:r>
            <w:r w:rsidR="00F842EA">
              <w:rPr>
                <w:rStyle w:val="apple-converted-space"/>
                <w:rFonts w:ascii="Arial" w:eastAsiaTheme="minorEastAsia" w:hAnsi="Arial" w:cs="Arial"/>
              </w:rPr>
              <w:t>coulomb</w:t>
            </w:r>
            <w:r w:rsidR="00B31BD5" w:rsidRPr="00EB4CFC">
              <w:t xml:space="preserve">. </w:t>
            </w:r>
          </w:p>
          <w:p w14:paraId="41E08032" w14:textId="77777777" w:rsidR="00EB4CFC" w:rsidRPr="00EB4CFC" w:rsidRDefault="00EB4CFC" w:rsidP="00861149">
            <w:pPr>
              <w:spacing w:line="360" w:lineRule="auto"/>
            </w:pPr>
          </w:p>
          <w:p w14:paraId="5CA2D082" w14:textId="77777777" w:rsidR="00B31BD5" w:rsidRPr="00EB4CFC" w:rsidRDefault="00EB4CFC" w:rsidP="00861149">
            <w:pPr>
              <w:spacing w:line="360" w:lineRule="auto"/>
            </w:pPr>
            <w:r w:rsidRPr="00EB4CFC">
              <w:t xml:space="preserve">1 </w:t>
            </w:r>
            <m:oMath>
              <m:r>
                <m:rPr>
                  <m:sty m:val="p"/>
                </m:rPr>
                <w:rPr>
                  <w:rFonts w:ascii="Cambria Math" w:hAnsi="Cambria Math"/>
                </w:rPr>
                <m:t xml:space="preserve">μC=1 X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C </m:t>
              </m:r>
            </m:oMath>
          </w:p>
          <w:p w14:paraId="6D25FCF7" w14:textId="77777777" w:rsidR="00B31BD5" w:rsidRPr="00D56006" w:rsidRDefault="00B31BD5" w:rsidP="00861149">
            <w:pPr>
              <w:spacing w:line="360" w:lineRule="auto"/>
              <w:rPr>
                <w:rFonts w:ascii="Arial" w:hAnsi="Arial" w:cs="Arial"/>
              </w:rPr>
            </w:pPr>
          </w:p>
        </w:tc>
      </w:tr>
    </w:tbl>
    <w:p w14:paraId="291FE76B"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47FDCD7C" w14:textId="77777777" w:rsidR="00B31BD5" w:rsidRPr="000C5021" w:rsidRDefault="00B31BD5" w:rsidP="00861149">
      <w:pPr>
        <w:pStyle w:val="u"/>
        <w:shd w:val="clear" w:color="auto" w:fill="FFFFFF"/>
        <w:spacing w:before="0" w:beforeAutospacing="0" w:after="0" w:afterAutospacing="0" w:line="360" w:lineRule="auto"/>
        <w:rPr>
          <w:rFonts w:ascii="Arial" w:hAnsi="Arial" w:cs="Arial"/>
        </w:rPr>
      </w:pPr>
      <w:r w:rsidRPr="000C5021">
        <w:rPr>
          <w:rStyle w:val="un"/>
          <w:rFonts w:ascii="Arial" w:hAnsi="Arial" w:cs="Arial"/>
        </w:rPr>
        <w:t>Puedes ampliar la información sobre Charles-Augustin de Coulomb y la ley que lleva su nombre en el siguiente enlace de la Gran Enciclopedia Planeta</w:t>
      </w:r>
      <w:r w:rsidRPr="000C5021">
        <w:rPr>
          <w:rStyle w:val="apple-converted-space"/>
          <w:rFonts w:ascii="Arial" w:hAnsi="Arial" w:cs="Arial"/>
        </w:rPr>
        <w:t> </w:t>
      </w:r>
      <w:r w:rsidRPr="00D04DE5">
        <w:rPr>
          <w:rFonts w:ascii="Arial" w:hAnsi="Arial" w:cs="Arial"/>
        </w:rPr>
        <w:t>[</w:t>
      </w:r>
      <w:hyperlink r:id="rId12" w:history="1">
        <w:r w:rsidRPr="00D04DE5">
          <w:rPr>
            <w:rStyle w:val="Hipervnculo"/>
            <w:rFonts w:ascii="Arial" w:hAnsi="Arial" w:cs="Arial"/>
          </w:rPr>
          <w:t>VER</w:t>
        </w:r>
      </w:hyperlink>
      <w:r>
        <w:rPr>
          <w:rFonts w:ascii="Arial" w:hAnsi="Arial" w:cs="Arial"/>
        </w:rPr>
        <w:t>]</w:t>
      </w:r>
      <w:r w:rsidRPr="000C5021">
        <w:rPr>
          <w:rStyle w:val="un"/>
          <w:rFonts w:ascii="Arial" w:hAnsi="Arial" w:cs="Arial"/>
        </w:rPr>
        <w:t>.</w:t>
      </w:r>
    </w:p>
    <w:p w14:paraId="6EC0F12D"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332138" w14:paraId="11F57FB3" w14:textId="77777777" w:rsidTr="00C17FB4">
        <w:tc>
          <w:tcPr>
            <w:tcW w:w="8978" w:type="dxa"/>
            <w:gridSpan w:val="2"/>
            <w:shd w:val="clear" w:color="auto" w:fill="000000" w:themeFill="text1"/>
          </w:tcPr>
          <w:p w14:paraId="7AF13119"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Destacado</w:t>
            </w:r>
          </w:p>
        </w:tc>
      </w:tr>
      <w:tr w:rsidR="00B31BD5" w:rsidRPr="00332138" w14:paraId="55EEC8DA" w14:textId="77777777" w:rsidTr="00C17FB4">
        <w:tc>
          <w:tcPr>
            <w:tcW w:w="2518" w:type="dxa"/>
          </w:tcPr>
          <w:p w14:paraId="1230B3FF" w14:textId="77777777" w:rsidR="00B31BD5" w:rsidRPr="00332138" w:rsidRDefault="00B31BD5" w:rsidP="00861149">
            <w:pPr>
              <w:spacing w:line="360" w:lineRule="auto"/>
              <w:rPr>
                <w:rFonts w:ascii="Arial" w:hAnsi="Arial" w:cs="Arial"/>
                <w:b/>
              </w:rPr>
            </w:pPr>
            <w:r w:rsidRPr="00332138">
              <w:rPr>
                <w:rFonts w:ascii="Arial" w:hAnsi="Arial" w:cs="Arial"/>
                <w:b/>
              </w:rPr>
              <w:t>Título</w:t>
            </w:r>
          </w:p>
        </w:tc>
        <w:tc>
          <w:tcPr>
            <w:tcW w:w="6460" w:type="dxa"/>
          </w:tcPr>
          <w:p w14:paraId="7175F96D" w14:textId="77777777" w:rsidR="00B31BD5" w:rsidRPr="005E7BD7" w:rsidRDefault="00B31BD5" w:rsidP="00861149">
            <w:pPr>
              <w:pStyle w:val="Ttulo4"/>
              <w:spacing w:before="0" w:line="360" w:lineRule="auto"/>
              <w:outlineLvl w:val="3"/>
              <w:rPr>
                <w:rFonts w:ascii="Arial" w:hAnsi="Arial" w:cs="Arial"/>
                <w:b w:val="0"/>
                <w:bCs w:val="0"/>
                <w:i w:val="0"/>
                <w:color w:val="97BE0E"/>
              </w:rPr>
            </w:pPr>
            <w:r>
              <w:rPr>
                <w:rFonts w:ascii="Arial" w:hAnsi="Arial" w:cs="Arial"/>
                <w:b w:val="0"/>
                <w:bCs w:val="0"/>
                <w:i w:val="0"/>
                <w:color w:val="auto"/>
              </w:rPr>
              <w:t xml:space="preserve">Aplicación </w:t>
            </w:r>
            <w:r w:rsidR="00F842EA">
              <w:rPr>
                <w:rFonts w:ascii="Arial" w:hAnsi="Arial" w:cs="Arial"/>
                <w:b w:val="0"/>
                <w:bCs w:val="0"/>
                <w:i w:val="0"/>
                <w:color w:val="auto"/>
              </w:rPr>
              <w:t xml:space="preserve">de la </w:t>
            </w:r>
            <w:r>
              <w:rPr>
                <w:rFonts w:ascii="Arial" w:hAnsi="Arial" w:cs="Arial"/>
                <w:b w:val="0"/>
                <w:bCs w:val="0"/>
                <w:i w:val="0"/>
                <w:color w:val="auto"/>
              </w:rPr>
              <w:t>ley de Coulomb</w:t>
            </w:r>
          </w:p>
        </w:tc>
      </w:tr>
      <w:tr w:rsidR="00B31BD5" w:rsidRPr="00332138" w14:paraId="35C20C56" w14:textId="77777777" w:rsidTr="00C17FB4">
        <w:tc>
          <w:tcPr>
            <w:tcW w:w="2518" w:type="dxa"/>
          </w:tcPr>
          <w:p w14:paraId="449C2F95" w14:textId="77777777" w:rsidR="00B31BD5" w:rsidRPr="00332138" w:rsidRDefault="00B31BD5" w:rsidP="00861149">
            <w:pPr>
              <w:spacing w:line="360" w:lineRule="auto"/>
              <w:rPr>
                <w:rFonts w:ascii="Arial" w:hAnsi="Arial" w:cs="Arial"/>
              </w:rPr>
            </w:pPr>
            <w:r w:rsidRPr="00332138">
              <w:rPr>
                <w:rFonts w:ascii="Arial" w:hAnsi="Arial" w:cs="Arial"/>
                <w:b/>
              </w:rPr>
              <w:t>Contenido</w:t>
            </w:r>
          </w:p>
        </w:tc>
        <w:tc>
          <w:tcPr>
            <w:tcW w:w="6460" w:type="dxa"/>
          </w:tcPr>
          <w:p w14:paraId="36DA3F8C"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Pr>
                <w:rStyle w:val="un"/>
                <w:rFonts w:ascii="Arial" w:hAnsi="Arial" w:cs="Arial"/>
              </w:rPr>
              <w:t>Dos cargas</w:t>
            </w:r>
            <w:r w:rsidR="001B138E">
              <w:rPr>
                <w:rStyle w:val="un"/>
                <w:rFonts w:ascii="Arial" w:hAnsi="Arial" w:cs="Arial"/>
              </w:rPr>
              <w:t xml:space="preserve"> </w:t>
            </w:r>
            <m:oMath>
              <m:sSubSup>
                <m:sSubSupPr>
                  <m:ctrlPr>
                    <w:rPr>
                      <w:rStyle w:val="un"/>
                      <w:rFonts w:ascii="Cambria Math" w:hAnsi="Cambria Math" w:cs="Arial"/>
                      <w:i/>
                    </w:rPr>
                  </m:ctrlPr>
                </m:sSubSupPr>
                <m:e>
                  <m:r>
                    <w:rPr>
                      <w:rStyle w:val="un"/>
                      <w:rFonts w:ascii="Cambria Math" w:hAnsi="Cambria Math" w:cs="Arial"/>
                    </w:rPr>
                    <m:t>q</m:t>
                  </m:r>
                </m:e>
                <m:sub>
                  <m:r>
                    <w:rPr>
                      <w:rStyle w:val="un"/>
                      <w:rFonts w:ascii="Cambria Math" w:hAnsi="Cambria Math" w:cs="Arial"/>
                    </w:rPr>
                    <m:t>1</m:t>
                  </m:r>
                </m:sub>
                <m:sup>
                  <m:r>
                    <w:rPr>
                      <w:rStyle w:val="un"/>
                      <w:rFonts w:ascii="Cambria Math" w:hAnsi="Cambria Math" w:cs="Arial"/>
                    </w:rPr>
                    <m:t>+</m:t>
                  </m:r>
                </m:sup>
              </m:sSubSup>
            </m:oMath>
            <w:r>
              <w:rPr>
                <w:rStyle w:val="un"/>
                <w:rFonts w:ascii="Arial" w:hAnsi="Arial" w:cs="Arial"/>
              </w:rPr>
              <w:t xml:space="preserve"> = 3 </w:t>
            </w:r>
            <w:r w:rsidR="00F842EA">
              <w:rPr>
                <w:rStyle w:val="un"/>
                <w:rFonts w:ascii="Arial" w:hAnsi="Arial" w:cs="Arial"/>
              </w:rPr>
              <w:t xml:space="preserve">x </w:t>
            </w:r>
            <w:r>
              <w:rPr>
                <w:rStyle w:val="un"/>
                <w:rFonts w:ascii="Arial" w:hAnsi="Arial" w:cs="Arial"/>
              </w:rPr>
              <w:t>10</w:t>
            </w:r>
            <w:r w:rsidRPr="00230D7D">
              <w:rPr>
                <w:rStyle w:val="un"/>
                <w:rFonts w:ascii="Arial" w:hAnsi="Arial" w:cs="Arial"/>
                <w:vertAlign w:val="superscript"/>
              </w:rPr>
              <w:t>-6</w:t>
            </w:r>
            <w:r>
              <w:rPr>
                <w:rStyle w:val="un"/>
                <w:rFonts w:ascii="Arial" w:hAnsi="Arial" w:cs="Arial"/>
              </w:rPr>
              <w:t xml:space="preserve"> C</w:t>
            </w:r>
            <w:r w:rsidR="001B138E">
              <w:rPr>
                <w:rStyle w:val="un"/>
                <w:rFonts w:ascii="Arial" w:hAnsi="Arial" w:cs="Arial"/>
              </w:rPr>
              <w:t xml:space="preserve"> </w:t>
            </w:r>
            <w:r>
              <w:rPr>
                <w:rStyle w:val="un"/>
                <w:rFonts w:ascii="Arial" w:hAnsi="Arial" w:cs="Arial"/>
              </w:rPr>
              <w:t>y</w:t>
            </w:r>
            <w:r w:rsidR="001B138E">
              <w:rPr>
                <w:rStyle w:val="un"/>
                <w:rFonts w:ascii="Arial" w:hAnsi="Arial" w:cs="Arial"/>
              </w:rPr>
              <w:t xml:space="preserve"> </w:t>
            </w:r>
            <m:oMath>
              <m:sSubSup>
                <m:sSubSupPr>
                  <m:ctrlPr>
                    <w:rPr>
                      <w:rStyle w:val="un"/>
                      <w:rFonts w:ascii="Cambria Math" w:hAnsi="Cambria Math" w:cs="Arial"/>
                      <w:i/>
                    </w:rPr>
                  </m:ctrlPr>
                </m:sSubSupPr>
                <m:e>
                  <m:r>
                    <w:rPr>
                      <w:rStyle w:val="un"/>
                      <w:rFonts w:ascii="Cambria Math" w:hAnsi="Cambria Math" w:cs="Arial"/>
                    </w:rPr>
                    <m:t>q</m:t>
                  </m:r>
                </m:e>
                <m:sub>
                  <m:r>
                    <w:rPr>
                      <w:rStyle w:val="un"/>
                      <w:rFonts w:ascii="Cambria Math" w:hAnsi="Cambria Math" w:cs="Arial"/>
                    </w:rPr>
                    <m:t>2</m:t>
                  </m:r>
                </m:sub>
                <m:sup>
                  <m:r>
                    <w:rPr>
                      <w:rStyle w:val="un"/>
                      <w:rFonts w:ascii="Cambria Math" w:hAnsi="Cambria Math" w:cs="Arial"/>
                    </w:rPr>
                    <m:t>+</m:t>
                  </m:r>
                </m:sup>
              </m:sSubSup>
            </m:oMath>
            <w:r>
              <w:rPr>
                <w:rStyle w:val="un"/>
                <w:rFonts w:ascii="Arial" w:hAnsi="Arial" w:cs="Arial"/>
              </w:rPr>
              <w:t xml:space="preserve"> = 7 </w:t>
            </w:r>
            <w:r w:rsidR="00F842EA">
              <w:rPr>
                <w:rStyle w:val="un"/>
                <w:rFonts w:ascii="Arial" w:hAnsi="Arial" w:cs="Arial"/>
              </w:rPr>
              <w:t xml:space="preserve">x </w:t>
            </w:r>
            <w:r>
              <w:rPr>
                <w:rStyle w:val="un"/>
                <w:rFonts w:ascii="Arial" w:hAnsi="Arial" w:cs="Arial"/>
              </w:rPr>
              <w:t>10</w:t>
            </w:r>
            <w:r w:rsidRPr="00230D7D">
              <w:rPr>
                <w:rStyle w:val="un"/>
                <w:rFonts w:ascii="Arial" w:hAnsi="Arial" w:cs="Arial"/>
                <w:vertAlign w:val="superscript"/>
              </w:rPr>
              <w:t>-6</w:t>
            </w:r>
            <w:r>
              <w:rPr>
                <w:rStyle w:val="un"/>
                <w:rFonts w:ascii="Arial" w:hAnsi="Arial" w:cs="Arial"/>
              </w:rPr>
              <w:t xml:space="preserve"> C están separadas </w:t>
            </w:r>
            <w:r w:rsidR="00F842EA">
              <w:rPr>
                <w:rStyle w:val="un"/>
                <w:rFonts w:ascii="Arial" w:hAnsi="Arial" w:cs="Arial"/>
              </w:rPr>
              <w:t xml:space="preserve">por </w:t>
            </w:r>
            <w:r>
              <w:rPr>
                <w:rStyle w:val="un"/>
                <w:rFonts w:ascii="Arial" w:hAnsi="Arial" w:cs="Arial"/>
              </w:rPr>
              <w:t xml:space="preserve">una distancia de 5 </w:t>
            </w:r>
            <w:r w:rsidR="00F842EA">
              <w:rPr>
                <w:rStyle w:val="un"/>
                <w:rFonts w:ascii="Arial" w:hAnsi="Arial" w:cs="Arial"/>
              </w:rPr>
              <w:t xml:space="preserve">x </w:t>
            </w:r>
            <w:r>
              <w:rPr>
                <w:rStyle w:val="un"/>
                <w:rFonts w:ascii="Arial" w:hAnsi="Arial" w:cs="Arial"/>
              </w:rPr>
              <w:t>10</w:t>
            </w:r>
            <w:r w:rsidRPr="00230D7D">
              <w:rPr>
                <w:rStyle w:val="un"/>
                <w:rFonts w:ascii="Arial" w:hAnsi="Arial" w:cs="Arial"/>
                <w:vertAlign w:val="superscript"/>
              </w:rPr>
              <w:t>-3</w:t>
            </w:r>
            <w:r w:rsidR="001B138E">
              <w:rPr>
                <w:rStyle w:val="un"/>
                <w:rFonts w:ascii="Arial" w:hAnsi="Arial" w:cs="Arial"/>
              </w:rPr>
              <w:t xml:space="preserve"> </w:t>
            </w:r>
            <w:r>
              <w:rPr>
                <w:rStyle w:val="un"/>
                <w:rFonts w:ascii="Arial" w:hAnsi="Arial" w:cs="Arial"/>
              </w:rPr>
              <w:t>m.</w:t>
            </w:r>
            <w:r w:rsidR="001B138E">
              <w:rPr>
                <w:rStyle w:val="un"/>
                <w:rFonts w:ascii="Arial" w:hAnsi="Arial" w:cs="Arial"/>
              </w:rPr>
              <w:t xml:space="preserve"> </w:t>
            </w:r>
            <w:r>
              <w:rPr>
                <w:rStyle w:val="un"/>
                <w:rFonts w:ascii="Arial" w:hAnsi="Arial" w:cs="Arial"/>
              </w:rPr>
              <w:t>¿Qué tipo de fuerza se ejerce sobre las dos cargas y cuál es su valor?</w:t>
            </w:r>
          </w:p>
          <w:p w14:paraId="6DC49E38"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2AF6CBAC"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Pr>
                <w:rStyle w:val="un"/>
                <w:rFonts w:ascii="Arial" w:hAnsi="Arial" w:cs="Arial"/>
              </w:rPr>
              <w:t>El tipo de fuerza que se ejerce sobre las dos cargas es de repulsión</w:t>
            </w:r>
            <w:r w:rsidR="00A6066F">
              <w:rPr>
                <w:rStyle w:val="un"/>
                <w:rFonts w:ascii="Arial" w:hAnsi="Arial" w:cs="Arial"/>
              </w:rPr>
              <w:t>,</w:t>
            </w:r>
            <w:r>
              <w:rPr>
                <w:rStyle w:val="un"/>
                <w:rFonts w:ascii="Arial" w:hAnsi="Arial" w:cs="Arial"/>
              </w:rPr>
              <w:t xml:space="preserve"> porque ambas cargas son del mismo signo,</w:t>
            </w:r>
            <w:r w:rsidR="00F842EA">
              <w:rPr>
                <w:rStyle w:val="un"/>
                <w:rFonts w:ascii="Arial" w:hAnsi="Arial" w:cs="Arial"/>
              </w:rPr>
              <w:t xml:space="preserve"> es decir,</w:t>
            </w:r>
            <w:r>
              <w:rPr>
                <w:rStyle w:val="un"/>
                <w:rFonts w:ascii="Arial" w:hAnsi="Arial" w:cs="Arial"/>
              </w:rPr>
              <w:t xml:space="preserve"> positivas.</w:t>
            </w:r>
          </w:p>
          <w:p w14:paraId="58F04CBD" w14:textId="77777777" w:rsidR="00B31BD5" w:rsidRDefault="00A6066F" w:rsidP="00861149">
            <w:pPr>
              <w:pStyle w:val="u"/>
              <w:shd w:val="clear" w:color="auto" w:fill="FFFFFF"/>
              <w:spacing w:before="0" w:beforeAutospacing="0" w:after="0" w:afterAutospacing="0" w:line="360" w:lineRule="auto"/>
              <w:rPr>
                <w:rStyle w:val="un"/>
                <w:rFonts w:ascii="Arial" w:hAnsi="Arial" w:cs="Arial"/>
              </w:rPr>
            </w:pPr>
            <w:r>
              <w:rPr>
                <w:rStyle w:val="un"/>
                <w:rFonts w:ascii="Arial" w:hAnsi="Arial" w:cs="Arial"/>
              </w:rPr>
              <w:t>Utilizando la ley de Coulomb, reemplazamos por los valores dados en el ejercicio:</w:t>
            </w:r>
          </w:p>
          <w:p w14:paraId="15BCE4E6" w14:textId="77777777" w:rsidR="00A6066F" w:rsidRDefault="00A6066F" w:rsidP="00861149">
            <w:pPr>
              <w:pStyle w:val="u"/>
              <w:shd w:val="clear" w:color="auto" w:fill="FFFFFF"/>
              <w:spacing w:before="0" w:beforeAutospacing="0" w:after="0" w:afterAutospacing="0" w:line="360" w:lineRule="auto"/>
              <w:rPr>
                <w:rStyle w:val="un"/>
                <w:rFonts w:ascii="Arial" w:hAnsi="Arial" w:cs="Arial"/>
              </w:rPr>
            </w:pPr>
          </w:p>
          <w:p w14:paraId="0AA61729" w14:textId="77777777" w:rsidR="00B31BD5" w:rsidRPr="00A6066F" w:rsidRDefault="00B31BD5" w:rsidP="00861149">
            <w:pPr>
              <w:pStyle w:val="u"/>
              <w:shd w:val="clear" w:color="auto" w:fill="FFFFFF"/>
              <w:spacing w:before="0" w:beforeAutospacing="0" w:after="0" w:afterAutospacing="0" w:line="360" w:lineRule="auto"/>
              <w:rPr>
                <w:rStyle w:val="un"/>
                <w:rFonts w:ascii="Arial" w:hAnsi="Arial" w:cs="Arial"/>
              </w:rPr>
            </w:pPr>
            <m:oMathPara>
              <m:oMath>
                <m:r>
                  <w:rPr>
                    <w:rStyle w:val="un"/>
                    <w:rFonts w:ascii="Cambria Math" w:hAnsi="Cambria Math" w:cs="Arial"/>
                    <w:highlight w:val="yellow"/>
                  </w:rPr>
                  <m:t xml:space="preserve">F=k </m:t>
                </m:r>
                <m:f>
                  <m:fPr>
                    <m:ctrlPr>
                      <w:rPr>
                        <w:rStyle w:val="un"/>
                        <w:rFonts w:ascii="Cambria Math" w:hAnsi="Cambria Math" w:cs="Arial"/>
                        <w:i/>
                        <w:highlight w:val="yellow"/>
                      </w:rPr>
                    </m:ctrlPr>
                  </m:fPr>
                  <m:num>
                    <m:sSub>
                      <m:sSubPr>
                        <m:ctrlPr>
                          <w:rPr>
                            <w:rStyle w:val="un"/>
                            <w:rFonts w:ascii="Cambria Math" w:hAnsi="Cambria Math" w:cs="Arial"/>
                            <w:i/>
                            <w:highlight w:val="yellow"/>
                          </w:rPr>
                        </m:ctrlPr>
                      </m:sSubPr>
                      <m:e>
                        <m:r>
                          <w:rPr>
                            <w:rStyle w:val="un"/>
                            <w:rFonts w:ascii="Cambria Math" w:hAnsi="Cambria Math" w:cs="Arial"/>
                            <w:highlight w:val="yellow"/>
                          </w:rPr>
                          <m:t>q</m:t>
                        </m:r>
                      </m:e>
                      <m:sub>
                        <m:r>
                          <w:rPr>
                            <w:rStyle w:val="un"/>
                            <w:rFonts w:ascii="Cambria Math" w:hAnsi="Cambria Math" w:cs="Arial"/>
                            <w:highlight w:val="yellow"/>
                          </w:rPr>
                          <m:t>1</m:t>
                        </m:r>
                      </m:sub>
                    </m:sSub>
                    <m:sSub>
                      <m:sSubPr>
                        <m:ctrlPr>
                          <w:rPr>
                            <w:rStyle w:val="un"/>
                            <w:rFonts w:ascii="Cambria Math" w:hAnsi="Cambria Math" w:cs="Arial"/>
                            <w:i/>
                            <w:highlight w:val="yellow"/>
                          </w:rPr>
                        </m:ctrlPr>
                      </m:sSubPr>
                      <m:e>
                        <m:r>
                          <w:rPr>
                            <w:rStyle w:val="un"/>
                            <w:rFonts w:ascii="Cambria Math" w:hAnsi="Cambria Math" w:cs="Arial"/>
                            <w:highlight w:val="yellow"/>
                          </w:rPr>
                          <m:t>q</m:t>
                        </m:r>
                      </m:e>
                      <m:sub>
                        <m:r>
                          <w:rPr>
                            <w:rStyle w:val="un"/>
                            <w:rFonts w:ascii="Cambria Math" w:hAnsi="Cambria Math" w:cs="Arial"/>
                            <w:highlight w:val="yellow"/>
                          </w:rPr>
                          <m:t>2</m:t>
                        </m:r>
                      </m:sub>
                    </m:sSub>
                  </m:num>
                  <m:den>
                    <m:sSup>
                      <m:sSupPr>
                        <m:ctrlPr>
                          <w:rPr>
                            <w:rStyle w:val="un"/>
                            <w:rFonts w:ascii="Cambria Math" w:hAnsi="Cambria Math" w:cs="Arial"/>
                            <w:i/>
                            <w:highlight w:val="yellow"/>
                          </w:rPr>
                        </m:ctrlPr>
                      </m:sSupPr>
                      <m:e>
                        <m:r>
                          <w:rPr>
                            <w:rStyle w:val="un"/>
                            <w:rFonts w:ascii="Cambria Math" w:hAnsi="Cambria Math" w:cs="Arial"/>
                            <w:highlight w:val="yellow"/>
                          </w:rPr>
                          <m:t>d</m:t>
                        </m:r>
                      </m:e>
                      <m:sup>
                        <m:r>
                          <w:rPr>
                            <w:rStyle w:val="un"/>
                            <w:rFonts w:ascii="Cambria Math" w:hAnsi="Cambria Math" w:cs="Arial"/>
                            <w:highlight w:val="yellow"/>
                          </w:rPr>
                          <m:t>2</m:t>
                        </m:r>
                      </m:sup>
                    </m:sSup>
                  </m:den>
                </m:f>
              </m:oMath>
            </m:oMathPara>
          </w:p>
          <w:p w14:paraId="20D33DF0" w14:textId="77777777" w:rsidR="00A6066F" w:rsidRPr="000C00EF" w:rsidRDefault="00A6066F" w:rsidP="00861149">
            <w:pPr>
              <w:shd w:val="clear" w:color="auto" w:fill="FFFFFF"/>
              <w:spacing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w:t>
            </w:r>
            <w:r>
              <w:rPr>
                <w:rStyle w:val="un"/>
                <w:rFonts w:ascii="Arial" w:hAnsi="Arial" w:cs="Arial"/>
                <w:sz w:val="32"/>
                <w:szCs w:val="32"/>
                <w:highlight w:val="yellow"/>
              </w:rPr>
              <w:t>3</w:t>
            </w:r>
          </w:p>
          <w:p w14:paraId="62FBE2F2" w14:textId="77777777" w:rsidR="00A6066F" w:rsidRPr="0094433E" w:rsidRDefault="00A6066F" w:rsidP="00861149">
            <w:pPr>
              <w:pStyle w:val="u"/>
              <w:shd w:val="clear" w:color="auto" w:fill="FFFFFF"/>
              <w:spacing w:before="0" w:beforeAutospacing="0" w:after="0" w:afterAutospacing="0" w:line="360" w:lineRule="auto"/>
              <w:rPr>
                <w:rStyle w:val="un"/>
                <w:rFonts w:ascii="Arial" w:hAnsi="Arial" w:cs="Arial"/>
              </w:rPr>
            </w:pPr>
          </w:p>
          <w:p w14:paraId="743E580B"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16C4A10C"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1063175D" w14:textId="77777777" w:rsidR="00B31BD5" w:rsidRPr="00A6066F" w:rsidRDefault="00B31BD5" w:rsidP="00861149">
            <w:pPr>
              <w:pStyle w:val="u"/>
              <w:shd w:val="clear" w:color="auto" w:fill="FFFFFF"/>
              <w:spacing w:before="0" w:beforeAutospacing="0" w:after="0" w:afterAutospacing="0" w:line="360" w:lineRule="auto"/>
              <w:rPr>
                <w:rStyle w:val="un"/>
                <w:rFonts w:ascii="Arial" w:hAnsi="Arial" w:cs="Arial"/>
              </w:rPr>
            </w:pPr>
            <m:oMathPara>
              <m:oMath>
                <m:r>
                  <w:rPr>
                    <w:rStyle w:val="un"/>
                    <w:rFonts w:ascii="Cambria Math" w:hAnsi="Cambria Math" w:cs="Arial"/>
                    <w:highlight w:val="yellow"/>
                  </w:rPr>
                  <m:t>F=</m:t>
                </m:r>
                <m:r>
                  <w:rPr>
                    <w:rStyle w:val="apple-converted-space"/>
                    <w:rFonts w:ascii="Cambria Math" w:hAnsi="Cambria Math" w:cs="Arial"/>
                    <w:highlight w:val="yellow"/>
                  </w:rPr>
                  <m:t>9 ×</m:t>
                </m:r>
                <m:sSup>
                  <m:sSupPr>
                    <m:ctrlPr>
                      <w:rPr>
                        <w:rStyle w:val="apple-converted-space"/>
                        <w:rFonts w:ascii="Cambria Math" w:hAnsi="Cambria Math" w:cs="Arial"/>
                        <w:i/>
                        <w:highlight w:val="yellow"/>
                      </w:rPr>
                    </m:ctrlPr>
                  </m:sSupPr>
                  <m:e>
                    <m:r>
                      <w:rPr>
                        <w:rStyle w:val="apple-converted-space"/>
                        <w:rFonts w:ascii="Cambria Math" w:hAnsi="Cambria Math" w:cs="Arial"/>
                        <w:highlight w:val="yellow"/>
                      </w:rPr>
                      <m:t>10</m:t>
                    </m:r>
                  </m:e>
                  <m:sup>
                    <m:r>
                      <w:rPr>
                        <w:rStyle w:val="apple-converted-space"/>
                        <w:rFonts w:ascii="Cambria Math" w:hAnsi="Cambria Math" w:cs="Arial"/>
                        <w:highlight w:val="yellow"/>
                      </w:rPr>
                      <m:t xml:space="preserve">9 </m:t>
                    </m:r>
                  </m:sup>
                </m:sSup>
                <m:r>
                  <w:rPr>
                    <w:rStyle w:val="apple-converted-space"/>
                    <w:rFonts w:ascii="Cambria Math" w:hAnsi="Cambria Math" w:cs="Arial"/>
                    <w:highlight w:val="yellow"/>
                  </w:rPr>
                  <m:t xml:space="preserve"> </m:t>
                </m:r>
                <m:f>
                  <m:fPr>
                    <m:ctrlPr>
                      <w:rPr>
                        <w:rStyle w:val="un"/>
                        <w:rFonts w:ascii="Cambria Math" w:hAnsi="Cambria Math" w:cs="Arial"/>
                        <w:i/>
                        <w:highlight w:val="yellow"/>
                      </w:rPr>
                    </m:ctrlPr>
                  </m:fPr>
                  <m:num>
                    <m:r>
                      <w:rPr>
                        <w:rStyle w:val="un"/>
                        <w:rFonts w:ascii="Cambria Math" w:hAnsi="Cambria Math" w:cs="Arial"/>
                        <w:highlight w:val="yellow"/>
                      </w:rPr>
                      <m:t>N×</m:t>
                    </m:r>
                    <m:sSup>
                      <m:sSupPr>
                        <m:ctrlPr>
                          <w:rPr>
                            <w:rStyle w:val="un"/>
                            <w:rFonts w:ascii="Cambria Math" w:hAnsi="Cambria Math" w:cs="Arial"/>
                            <w:i/>
                            <w:highlight w:val="yellow"/>
                            <w:vertAlign w:val="superscript"/>
                          </w:rPr>
                        </m:ctrlPr>
                      </m:sSupPr>
                      <m:e>
                        <m:r>
                          <w:rPr>
                            <w:rStyle w:val="un"/>
                            <w:rFonts w:ascii="Cambria Math" w:hAnsi="Cambria Math" w:cs="Arial"/>
                            <w:highlight w:val="yellow"/>
                            <w:vertAlign w:val="superscript"/>
                          </w:rPr>
                          <m:t>m</m:t>
                        </m:r>
                      </m:e>
                      <m:sup>
                        <m:r>
                          <w:rPr>
                            <w:rStyle w:val="un"/>
                            <w:rFonts w:ascii="Cambria Math" w:hAnsi="Cambria Math" w:cs="Arial"/>
                            <w:highlight w:val="yellow"/>
                            <w:vertAlign w:val="superscript"/>
                          </w:rPr>
                          <m:t>2</m:t>
                        </m:r>
                      </m:sup>
                    </m:sSup>
                    <m:r>
                      <w:rPr>
                        <w:rStyle w:val="un"/>
                        <w:rFonts w:ascii="Cambria Math" w:hAnsi="Cambria Math" w:cs="Arial"/>
                        <w:highlight w:val="yellow"/>
                      </w:rPr>
                      <m:t xml:space="preserve"> </m:t>
                    </m:r>
                  </m:num>
                  <m:den>
                    <m:sSup>
                      <m:sSupPr>
                        <m:ctrlPr>
                          <w:rPr>
                            <w:rStyle w:val="un"/>
                            <w:rFonts w:ascii="Cambria Math" w:hAnsi="Cambria Math" w:cs="Arial"/>
                            <w:i/>
                            <w:highlight w:val="yellow"/>
                          </w:rPr>
                        </m:ctrlPr>
                      </m:sSupPr>
                      <m:e>
                        <m:r>
                          <w:rPr>
                            <w:rStyle w:val="un"/>
                            <w:rFonts w:ascii="Cambria Math" w:hAnsi="Cambria Math" w:cs="Arial"/>
                            <w:highlight w:val="yellow"/>
                          </w:rPr>
                          <m:t>C</m:t>
                        </m:r>
                      </m:e>
                      <m:sup>
                        <m:r>
                          <w:rPr>
                            <w:rStyle w:val="un"/>
                            <w:rFonts w:ascii="Cambria Math" w:hAnsi="Cambria Math" w:cs="Arial"/>
                            <w:highlight w:val="yellow"/>
                          </w:rPr>
                          <m:t>2</m:t>
                        </m:r>
                      </m:sup>
                    </m:sSup>
                  </m:den>
                </m:f>
                <m:f>
                  <m:fPr>
                    <m:ctrlPr>
                      <w:rPr>
                        <w:rStyle w:val="un"/>
                        <w:rFonts w:ascii="Cambria Math" w:hAnsi="Cambria Math" w:cs="Arial"/>
                        <w:i/>
                        <w:highlight w:val="yellow"/>
                      </w:rPr>
                    </m:ctrlPr>
                  </m:fPr>
                  <m:num>
                    <m:d>
                      <m:dPr>
                        <m:ctrlPr>
                          <w:rPr>
                            <w:rStyle w:val="un"/>
                            <w:rFonts w:ascii="Cambria Math" w:hAnsi="Cambria Math" w:cs="Arial"/>
                            <w:i/>
                            <w:highlight w:val="yellow"/>
                          </w:rPr>
                        </m:ctrlPr>
                      </m:dPr>
                      <m:e>
                        <m:r>
                          <w:rPr>
                            <w:rStyle w:val="un"/>
                            <w:rFonts w:ascii="Cambria Math" w:hAnsi="Cambria Math" w:cs="Arial"/>
                            <w:highlight w:val="yellow"/>
                          </w:rPr>
                          <m:t xml:space="preserve">3 × </m:t>
                        </m:r>
                        <m:sSup>
                          <m:sSupPr>
                            <m:ctrlPr>
                              <w:rPr>
                                <w:rStyle w:val="un"/>
                                <w:rFonts w:ascii="Cambria Math" w:hAnsi="Cambria Math" w:cs="Arial"/>
                                <w:i/>
                                <w:highlight w:val="yellow"/>
                              </w:rPr>
                            </m:ctrlPr>
                          </m:sSupPr>
                          <m:e>
                            <m:r>
                              <w:rPr>
                                <w:rStyle w:val="un"/>
                                <w:rFonts w:ascii="Cambria Math" w:hAnsi="Cambria Math" w:cs="Arial"/>
                                <w:highlight w:val="yellow"/>
                              </w:rPr>
                              <m:t>10</m:t>
                            </m:r>
                          </m:e>
                          <m:sup>
                            <m:r>
                              <w:rPr>
                                <w:rStyle w:val="un"/>
                                <w:rFonts w:ascii="Cambria Math" w:hAnsi="Cambria Math" w:cs="Arial"/>
                                <w:highlight w:val="yellow"/>
                              </w:rPr>
                              <m:t>-6</m:t>
                            </m:r>
                          </m:sup>
                        </m:sSup>
                        <m:r>
                          <w:rPr>
                            <w:rStyle w:val="un"/>
                            <w:rFonts w:ascii="Cambria Math" w:hAnsi="Cambria Math" w:cs="Arial"/>
                            <w:highlight w:val="yellow"/>
                          </w:rPr>
                          <m:t xml:space="preserve"> C</m:t>
                        </m:r>
                      </m:e>
                    </m:d>
                    <m:r>
                      <w:rPr>
                        <w:rStyle w:val="un"/>
                        <w:rFonts w:ascii="Cambria Math" w:hAnsi="Cambria Math" w:cs="Arial"/>
                        <w:highlight w:val="yellow"/>
                      </w:rPr>
                      <m:t xml:space="preserve">×(7 × </m:t>
                    </m:r>
                    <m:sSup>
                      <m:sSupPr>
                        <m:ctrlPr>
                          <w:rPr>
                            <w:rStyle w:val="un"/>
                            <w:rFonts w:ascii="Cambria Math" w:hAnsi="Cambria Math" w:cs="Arial"/>
                            <w:i/>
                            <w:highlight w:val="yellow"/>
                          </w:rPr>
                        </m:ctrlPr>
                      </m:sSupPr>
                      <m:e>
                        <m:r>
                          <w:rPr>
                            <w:rStyle w:val="un"/>
                            <w:rFonts w:ascii="Cambria Math" w:hAnsi="Cambria Math" w:cs="Arial"/>
                            <w:highlight w:val="yellow"/>
                          </w:rPr>
                          <m:t>10</m:t>
                        </m:r>
                      </m:e>
                      <m:sup>
                        <m:r>
                          <w:rPr>
                            <w:rStyle w:val="un"/>
                            <w:rFonts w:ascii="Cambria Math" w:hAnsi="Cambria Math" w:cs="Arial"/>
                            <w:highlight w:val="yellow"/>
                          </w:rPr>
                          <m:t>-6</m:t>
                        </m:r>
                      </m:sup>
                    </m:sSup>
                    <m:r>
                      <w:rPr>
                        <w:rStyle w:val="un"/>
                        <w:rFonts w:ascii="Cambria Math" w:hAnsi="Cambria Math" w:cs="Arial"/>
                        <w:highlight w:val="yellow"/>
                      </w:rPr>
                      <m:t xml:space="preserve">C) </m:t>
                    </m:r>
                  </m:num>
                  <m:den>
                    <m:sSup>
                      <m:sSupPr>
                        <m:ctrlPr>
                          <w:rPr>
                            <w:rStyle w:val="un"/>
                            <w:rFonts w:ascii="Cambria Math" w:hAnsi="Cambria Math" w:cs="Arial"/>
                            <w:i/>
                            <w:highlight w:val="yellow"/>
                          </w:rPr>
                        </m:ctrlPr>
                      </m:sSupPr>
                      <m:e>
                        <m:r>
                          <w:rPr>
                            <w:rStyle w:val="un"/>
                            <w:rFonts w:ascii="Cambria Math" w:hAnsi="Cambria Math" w:cs="Arial"/>
                            <w:highlight w:val="yellow"/>
                          </w:rPr>
                          <m:t>(</m:t>
                        </m:r>
                        <m:sSup>
                          <m:sSupPr>
                            <m:ctrlPr>
                              <w:rPr>
                                <w:rStyle w:val="un"/>
                                <w:rFonts w:ascii="Cambria Math" w:hAnsi="Cambria Math" w:cs="Arial"/>
                                <w:i/>
                                <w:highlight w:val="yellow"/>
                              </w:rPr>
                            </m:ctrlPr>
                          </m:sSupPr>
                          <m:e>
                            <m:r>
                              <w:rPr>
                                <w:rStyle w:val="un"/>
                                <w:rFonts w:ascii="Cambria Math" w:hAnsi="Cambria Math" w:cs="Arial"/>
                                <w:highlight w:val="yellow"/>
                              </w:rPr>
                              <m:t>5 ×10</m:t>
                            </m:r>
                          </m:e>
                          <m:sup>
                            <m:r>
                              <w:rPr>
                                <w:rStyle w:val="un"/>
                                <w:rFonts w:ascii="Cambria Math" w:hAnsi="Cambria Math" w:cs="Arial"/>
                                <w:highlight w:val="yellow"/>
                              </w:rPr>
                              <m:t>-3</m:t>
                            </m:r>
                          </m:sup>
                        </m:sSup>
                        <m:r>
                          <w:rPr>
                            <w:rStyle w:val="un"/>
                            <w:rFonts w:ascii="Cambria Math" w:hAnsi="Cambria Math" w:cs="Arial"/>
                            <w:highlight w:val="yellow"/>
                          </w:rPr>
                          <m:t>m)</m:t>
                        </m:r>
                      </m:e>
                      <m:sup>
                        <m:r>
                          <w:rPr>
                            <w:rStyle w:val="un"/>
                            <w:rFonts w:ascii="Cambria Math" w:hAnsi="Cambria Math" w:cs="Arial"/>
                            <w:highlight w:val="yellow"/>
                          </w:rPr>
                          <m:t>2</m:t>
                        </m:r>
                      </m:sup>
                    </m:sSup>
                    <m:r>
                      <w:rPr>
                        <w:rStyle w:val="un"/>
                        <w:rFonts w:ascii="Cambria Math" w:hAnsi="Cambria Math" w:cs="Arial"/>
                        <w:highlight w:val="yellow"/>
                      </w:rPr>
                      <m:t xml:space="preserve"> </m:t>
                    </m:r>
                  </m:den>
                </m:f>
                <m:r>
                  <w:rPr>
                    <w:rStyle w:val="un"/>
                    <w:rFonts w:ascii="Cambria Math" w:hAnsi="Cambria Math" w:cs="Arial"/>
                  </w:rPr>
                  <m:t xml:space="preserve"> </m:t>
                </m:r>
              </m:oMath>
            </m:oMathPara>
          </w:p>
          <w:p w14:paraId="448401A2" w14:textId="77777777" w:rsidR="00A6066F" w:rsidRPr="000C00EF" w:rsidRDefault="00A6066F" w:rsidP="00861149">
            <w:pPr>
              <w:shd w:val="clear" w:color="auto" w:fill="FFFFFF"/>
              <w:spacing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w:t>
            </w:r>
            <w:r>
              <w:rPr>
                <w:rStyle w:val="un"/>
                <w:rFonts w:ascii="Arial" w:hAnsi="Arial" w:cs="Arial"/>
                <w:sz w:val="32"/>
                <w:szCs w:val="32"/>
                <w:highlight w:val="yellow"/>
              </w:rPr>
              <w:t>4</w:t>
            </w:r>
          </w:p>
          <w:p w14:paraId="173F7C32" w14:textId="77777777" w:rsidR="00A6066F" w:rsidRDefault="00A6066F" w:rsidP="00861149">
            <w:pPr>
              <w:pStyle w:val="u"/>
              <w:shd w:val="clear" w:color="auto" w:fill="FFFFFF"/>
              <w:spacing w:before="0" w:beforeAutospacing="0" w:after="0" w:afterAutospacing="0" w:line="360" w:lineRule="auto"/>
              <w:rPr>
                <w:rStyle w:val="un"/>
                <w:rFonts w:ascii="Arial" w:hAnsi="Arial" w:cs="Arial"/>
              </w:rPr>
            </w:pPr>
          </w:p>
          <w:p w14:paraId="798C438E"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1508A409"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0789B415" w14:textId="77777777" w:rsidR="00B31BD5" w:rsidRPr="00A6066F" w:rsidRDefault="00B31BD5" w:rsidP="00861149">
            <w:pPr>
              <w:pStyle w:val="u"/>
              <w:shd w:val="clear" w:color="auto" w:fill="FFFFFF"/>
              <w:spacing w:before="0" w:beforeAutospacing="0" w:after="0" w:afterAutospacing="0" w:line="360" w:lineRule="auto"/>
              <w:rPr>
                <w:rStyle w:val="un"/>
                <w:rFonts w:ascii="Arial" w:hAnsi="Arial" w:cs="Arial"/>
              </w:rPr>
            </w:pPr>
            <m:oMathPara>
              <m:oMath>
                <m:r>
                  <w:rPr>
                    <w:rStyle w:val="un"/>
                    <w:rFonts w:ascii="Cambria Math" w:hAnsi="Cambria Math" w:cs="Arial"/>
                    <w:highlight w:val="yellow"/>
                  </w:rPr>
                  <m:t>F=</m:t>
                </m:r>
                <m:r>
                  <w:rPr>
                    <w:rStyle w:val="apple-converted-space"/>
                    <w:rFonts w:ascii="Cambria Math" w:hAnsi="Cambria Math" w:cs="Arial"/>
                    <w:highlight w:val="yellow"/>
                  </w:rPr>
                  <m:t>9 ×</m:t>
                </m:r>
                <m:sSup>
                  <m:sSupPr>
                    <m:ctrlPr>
                      <w:rPr>
                        <w:rStyle w:val="apple-converted-space"/>
                        <w:rFonts w:ascii="Cambria Math" w:hAnsi="Cambria Math" w:cs="Arial"/>
                        <w:i/>
                        <w:highlight w:val="yellow"/>
                      </w:rPr>
                    </m:ctrlPr>
                  </m:sSupPr>
                  <m:e>
                    <m:r>
                      <w:rPr>
                        <w:rStyle w:val="apple-converted-space"/>
                        <w:rFonts w:ascii="Cambria Math" w:hAnsi="Cambria Math" w:cs="Arial"/>
                        <w:highlight w:val="yellow"/>
                      </w:rPr>
                      <m:t>10</m:t>
                    </m:r>
                  </m:e>
                  <m:sup>
                    <m:r>
                      <w:rPr>
                        <w:rStyle w:val="apple-converted-space"/>
                        <w:rFonts w:ascii="Cambria Math" w:hAnsi="Cambria Math" w:cs="Arial"/>
                        <w:highlight w:val="yellow"/>
                      </w:rPr>
                      <m:t xml:space="preserve">9 </m:t>
                    </m:r>
                  </m:sup>
                </m:sSup>
                <m:r>
                  <w:rPr>
                    <w:rStyle w:val="apple-converted-space"/>
                    <w:rFonts w:ascii="Cambria Math" w:hAnsi="Cambria Math" w:cs="Arial"/>
                    <w:highlight w:val="yellow"/>
                  </w:rPr>
                  <m:t xml:space="preserve"> </m:t>
                </m:r>
                <m:f>
                  <m:fPr>
                    <m:ctrlPr>
                      <w:rPr>
                        <w:rStyle w:val="un"/>
                        <w:rFonts w:ascii="Cambria Math" w:hAnsi="Cambria Math" w:cs="Arial"/>
                        <w:i/>
                        <w:highlight w:val="yellow"/>
                      </w:rPr>
                    </m:ctrlPr>
                  </m:fPr>
                  <m:num>
                    <m:r>
                      <w:rPr>
                        <w:rStyle w:val="un"/>
                        <w:rFonts w:ascii="Cambria Math" w:hAnsi="Cambria Math" w:cs="Arial"/>
                        <w:highlight w:val="yellow"/>
                      </w:rPr>
                      <m:t>N×</m:t>
                    </m:r>
                    <m:sSup>
                      <m:sSupPr>
                        <m:ctrlPr>
                          <w:rPr>
                            <w:rStyle w:val="un"/>
                            <w:rFonts w:ascii="Cambria Math" w:hAnsi="Cambria Math" w:cs="Arial"/>
                            <w:i/>
                            <w:highlight w:val="yellow"/>
                            <w:vertAlign w:val="superscript"/>
                          </w:rPr>
                        </m:ctrlPr>
                      </m:sSupPr>
                      <m:e>
                        <m:r>
                          <w:rPr>
                            <w:rStyle w:val="un"/>
                            <w:rFonts w:ascii="Cambria Math" w:hAnsi="Cambria Math" w:cs="Arial"/>
                            <w:highlight w:val="yellow"/>
                            <w:vertAlign w:val="superscript"/>
                          </w:rPr>
                          <m:t>m</m:t>
                        </m:r>
                      </m:e>
                      <m:sup>
                        <m:r>
                          <w:rPr>
                            <w:rStyle w:val="un"/>
                            <w:rFonts w:ascii="Cambria Math" w:hAnsi="Cambria Math" w:cs="Arial"/>
                            <w:highlight w:val="yellow"/>
                            <w:vertAlign w:val="superscript"/>
                          </w:rPr>
                          <m:t>2</m:t>
                        </m:r>
                      </m:sup>
                    </m:sSup>
                    <m:r>
                      <w:rPr>
                        <w:rStyle w:val="un"/>
                        <w:rFonts w:ascii="Cambria Math" w:hAnsi="Cambria Math" w:cs="Arial"/>
                        <w:highlight w:val="yellow"/>
                      </w:rPr>
                      <m:t xml:space="preserve"> </m:t>
                    </m:r>
                  </m:num>
                  <m:den>
                    <m:sSup>
                      <m:sSupPr>
                        <m:ctrlPr>
                          <w:rPr>
                            <w:rStyle w:val="un"/>
                            <w:rFonts w:ascii="Cambria Math" w:hAnsi="Cambria Math" w:cs="Arial"/>
                            <w:i/>
                            <w:highlight w:val="yellow"/>
                          </w:rPr>
                        </m:ctrlPr>
                      </m:sSupPr>
                      <m:e>
                        <m:r>
                          <w:rPr>
                            <w:rStyle w:val="un"/>
                            <w:rFonts w:ascii="Cambria Math" w:hAnsi="Cambria Math" w:cs="Arial"/>
                            <w:highlight w:val="yellow"/>
                          </w:rPr>
                          <m:t>C</m:t>
                        </m:r>
                      </m:e>
                      <m:sup>
                        <m:r>
                          <w:rPr>
                            <w:rStyle w:val="un"/>
                            <w:rFonts w:ascii="Cambria Math" w:hAnsi="Cambria Math" w:cs="Arial"/>
                            <w:highlight w:val="yellow"/>
                          </w:rPr>
                          <m:t>2</m:t>
                        </m:r>
                      </m:sup>
                    </m:sSup>
                  </m:den>
                </m:f>
                <m:f>
                  <m:fPr>
                    <m:ctrlPr>
                      <w:rPr>
                        <w:rStyle w:val="un"/>
                        <w:rFonts w:ascii="Cambria Math" w:hAnsi="Cambria Math" w:cs="Arial"/>
                        <w:i/>
                        <w:highlight w:val="yellow"/>
                      </w:rPr>
                    </m:ctrlPr>
                  </m:fPr>
                  <m:num>
                    <m:d>
                      <m:dPr>
                        <m:ctrlPr>
                          <w:rPr>
                            <w:rStyle w:val="un"/>
                            <w:rFonts w:ascii="Cambria Math" w:hAnsi="Cambria Math" w:cs="Arial"/>
                            <w:i/>
                            <w:highlight w:val="yellow"/>
                          </w:rPr>
                        </m:ctrlPr>
                      </m:dPr>
                      <m:e>
                        <m:r>
                          <w:rPr>
                            <w:rStyle w:val="un"/>
                            <w:rFonts w:ascii="Cambria Math" w:hAnsi="Cambria Math" w:cs="Arial"/>
                            <w:highlight w:val="yellow"/>
                          </w:rPr>
                          <m:t xml:space="preserve">21 × </m:t>
                        </m:r>
                        <m:sSup>
                          <m:sSupPr>
                            <m:ctrlPr>
                              <w:rPr>
                                <w:rStyle w:val="un"/>
                                <w:rFonts w:ascii="Cambria Math" w:hAnsi="Cambria Math" w:cs="Arial"/>
                                <w:i/>
                                <w:highlight w:val="yellow"/>
                              </w:rPr>
                            </m:ctrlPr>
                          </m:sSupPr>
                          <m:e>
                            <m:r>
                              <w:rPr>
                                <w:rStyle w:val="un"/>
                                <w:rFonts w:ascii="Cambria Math" w:hAnsi="Cambria Math" w:cs="Arial"/>
                                <w:highlight w:val="yellow"/>
                              </w:rPr>
                              <m:t>10</m:t>
                            </m:r>
                          </m:e>
                          <m:sup>
                            <m:r>
                              <w:rPr>
                                <w:rStyle w:val="un"/>
                                <w:rFonts w:ascii="Cambria Math" w:hAnsi="Cambria Math" w:cs="Arial"/>
                                <w:highlight w:val="yellow"/>
                              </w:rPr>
                              <m:t>-12</m:t>
                            </m:r>
                          </m:sup>
                        </m:sSup>
                        <m:r>
                          <w:rPr>
                            <w:rStyle w:val="un"/>
                            <w:rFonts w:ascii="Cambria Math" w:hAnsi="Cambria Math" w:cs="Arial"/>
                            <w:highlight w:val="yellow"/>
                          </w:rPr>
                          <m:t xml:space="preserve"> </m:t>
                        </m:r>
                        <m:sSup>
                          <m:sSupPr>
                            <m:ctrlPr>
                              <w:rPr>
                                <w:rStyle w:val="un"/>
                                <w:rFonts w:ascii="Cambria Math" w:hAnsi="Cambria Math" w:cs="Arial"/>
                                <w:i/>
                                <w:highlight w:val="yellow"/>
                              </w:rPr>
                            </m:ctrlPr>
                          </m:sSupPr>
                          <m:e>
                            <m:r>
                              <w:rPr>
                                <w:rStyle w:val="un"/>
                                <w:rFonts w:ascii="Cambria Math" w:hAnsi="Cambria Math" w:cs="Arial"/>
                                <w:highlight w:val="yellow"/>
                              </w:rPr>
                              <m:t>C</m:t>
                            </m:r>
                          </m:e>
                          <m:sup>
                            <m:r>
                              <w:rPr>
                                <w:rStyle w:val="un"/>
                                <w:rFonts w:ascii="Cambria Math" w:hAnsi="Cambria Math" w:cs="Arial"/>
                                <w:highlight w:val="yellow"/>
                              </w:rPr>
                              <m:t>2</m:t>
                            </m:r>
                          </m:sup>
                        </m:sSup>
                      </m:e>
                    </m:d>
                  </m:num>
                  <m:den>
                    <m:sSup>
                      <m:sSupPr>
                        <m:ctrlPr>
                          <w:rPr>
                            <w:rStyle w:val="un"/>
                            <w:rFonts w:ascii="Cambria Math" w:hAnsi="Cambria Math" w:cs="Arial"/>
                            <w:i/>
                            <w:highlight w:val="yellow"/>
                          </w:rPr>
                        </m:ctrlPr>
                      </m:sSupPr>
                      <m:e>
                        <m:r>
                          <w:rPr>
                            <w:rStyle w:val="un"/>
                            <w:rFonts w:ascii="Cambria Math" w:hAnsi="Cambria Math" w:cs="Arial"/>
                            <w:highlight w:val="yellow"/>
                          </w:rPr>
                          <m:t>2</m:t>
                        </m:r>
                        <m:sSup>
                          <m:sSupPr>
                            <m:ctrlPr>
                              <w:rPr>
                                <w:rStyle w:val="un"/>
                                <w:rFonts w:ascii="Cambria Math" w:hAnsi="Cambria Math" w:cs="Arial"/>
                                <w:i/>
                                <w:highlight w:val="yellow"/>
                              </w:rPr>
                            </m:ctrlPr>
                          </m:sSupPr>
                          <m:e>
                            <m:r>
                              <w:rPr>
                                <w:rStyle w:val="un"/>
                                <w:rFonts w:ascii="Cambria Math" w:hAnsi="Cambria Math" w:cs="Arial"/>
                                <w:highlight w:val="yellow"/>
                              </w:rPr>
                              <m:t>5 ×10</m:t>
                            </m:r>
                          </m:e>
                          <m:sup>
                            <m:r>
                              <w:rPr>
                                <w:rStyle w:val="un"/>
                                <w:rFonts w:ascii="Cambria Math" w:hAnsi="Cambria Math" w:cs="Arial"/>
                                <w:highlight w:val="yellow"/>
                              </w:rPr>
                              <m:t>-6</m:t>
                            </m:r>
                          </m:sup>
                        </m:sSup>
                        <m:r>
                          <w:rPr>
                            <w:rStyle w:val="un"/>
                            <w:rFonts w:ascii="Cambria Math" w:hAnsi="Cambria Math" w:cs="Arial"/>
                            <w:highlight w:val="yellow"/>
                          </w:rPr>
                          <m:t>m</m:t>
                        </m:r>
                      </m:e>
                      <m:sup>
                        <m:r>
                          <w:rPr>
                            <w:rStyle w:val="un"/>
                            <w:rFonts w:ascii="Cambria Math" w:hAnsi="Cambria Math" w:cs="Arial"/>
                            <w:highlight w:val="yellow"/>
                          </w:rPr>
                          <m:t>2</m:t>
                        </m:r>
                      </m:sup>
                    </m:sSup>
                    <m:r>
                      <w:rPr>
                        <w:rStyle w:val="un"/>
                        <w:rFonts w:ascii="Cambria Math" w:hAnsi="Cambria Math" w:cs="Arial"/>
                        <w:highlight w:val="yellow"/>
                      </w:rPr>
                      <m:t xml:space="preserve"> </m:t>
                    </m:r>
                  </m:den>
                </m:f>
              </m:oMath>
            </m:oMathPara>
          </w:p>
          <w:p w14:paraId="48CE2FB1" w14:textId="77777777" w:rsidR="00A6066F" w:rsidRPr="000C00EF" w:rsidRDefault="00A6066F" w:rsidP="00861149">
            <w:pPr>
              <w:shd w:val="clear" w:color="auto" w:fill="FFFFFF"/>
              <w:spacing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05</w:t>
            </w:r>
          </w:p>
          <w:p w14:paraId="29087DA2" w14:textId="77777777" w:rsidR="00A6066F" w:rsidRPr="006D55BD" w:rsidRDefault="00A6066F" w:rsidP="00861149">
            <w:pPr>
              <w:pStyle w:val="u"/>
              <w:shd w:val="clear" w:color="auto" w:fill="FFFFFF"/>
              <w:spacing w:before="0" w:beforeAutospacing="0" w:after="0" w:afterAutospacing="0" w:line="360" w:lineRule="auto"/>
              <w:rPr>
                <w:rStyle w:val="un"/>
                <w:rFonts w:ascii="Arial" w:hAnsi="Arial" w:cs="Arial"/>
              </w:rPr>
            </w:pPr>
          </w:p>
          <w:p w14:paraId="45C86BA5"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34D670D5" w14:textId="77777777" w:rsidR="00A6066F" w:rsidRDefault="00A6066F" w:rsidP="00861149">
            <w:pPr>
              <w:pStyle w:val="u"/>
              <w:shd w:val="clear" w:color="auto" w:fill="FFFFFF"/>
              <w:spacing w:before="0" w:beforeAutospacing="0" w:after="0" w:afterAutospacing="0" w:line="360" w:lineRule="auto"/>
              <w:rPr>
                <w:rStyle w:val="un"/>
                <w:rFonts w:ascii="Arial" w:hAnsi="Arial" w:cs="Arial"/>
              </w:rPr>
            </w:pPr>
            <w:r>
              <w:rPr>
                <w:rStyle w:val="un"/>
                <w:rFonts w:ascii="Arial" w:hAnsi="Arial" w:cs="Arial"/>
              </w:rPr>
              <w:t>Y al operar se obtiene:</w:t>
            </w:r>
          </w:p>
          <w:p w14:paraId="21B377B1" w14:textId="77777777" w:rsidR="00A6066F" w:rsidRDefault="00A6066F" w:rsidP="00861149">
            <w:pPr>
              <w:pStyle w:val="u"/>
              <w:shd w:val="clear" w:color="auto" w:fill="FFFFFF"/>
              <w:spacing w:before="0" w:beforeAutospacing="0" w:after="0" w:afterAutospacing="0" w:line="360" w:lineRule="auto"/>
              <w:rPr>
                <w:rStyle w:val="un"/>
                <w:rFonts w:ascii="Arial" w:hAnsi="Arial" w:cs="Arial"/>
              </w:rPr>
            </w:pPr>
          </w:p>
          <w:p w14:paraId="7D0392BF" w14:textId="77777777" w:rsidR="00B31BD5" w:rsidRPr="00A6066F" w:rsidRDefault="00B31BD5" w:rsidP="00861149">
            <w:pPr>
              <w:pStyle w:val="u"/>
              <w:shd w:val="clear" w:color="auto" w:fill="FFFFFF"/>
              <w:spacing w:before="0" w:beforeAutospacing="0" w:after="0" w:afterAutospacing="0" w:line="360" w:lineRule="auto"/>
              <w:rPr>
                <w:rStyle w:val="un"/>
                <w:rFonts w:ascii="Arial" w:hAnsi="Arial" w:cs="Arial"/>
              </w:rPr>
            </w:pPr>
            <m:oMathPara>
              <m:oMath>
                <m:r>
                  <w:rPr>
                    <w:rStyle w:val="un"/>
                    <w:rFonts w:ascii="Cambria Math" w:hAnsi="Cambria Math" w:cs="Arial"/>
                    <w:highlight w:val="yellow"/>
                  </w:rPr>
                  <m:t xml:space="preserve">F=7,56× </m:t>
                </m:r>
                <m:sSup>
                  <m:sSupPr>
                    <m:ctrlPr>
                      <w:rPr>
                        <w:rStyle w:val="un"/>
                        <w:rFonts w:ascii="Cambria Math" w:hAnsi="Cambria Math" w:cs="Arial"/>
                        <w:i/>
                        <w:highlight w:val="yellow"/>
                      </w:rPr>
                    </m:ctrlPr>
                  </m:sSupPr>
                  <m:e>
                    <m:r>
                      <w:rPr>
                        <w:rStyle w:val="un"/>
                        <w:rFonts w:ascii="Cambria Math" w:hAnsi="Cambria Math" w:cs="Arial"/>
                        <w:highlight w:val="yellow"/>
                      </w:rPr>
                      <m:t>10</m:t>
                    </m:r>
                  </m:e>
                  <m:sup>
                    <m:r>
                      <w:rPr>
                        <w:rStyle w:val="un"/>
                        <w:rFonts w:ascii="Cambria Math" w:hAnsi="Cambria Math" w:cs="Arial"/>
                        <w:highlight w:val="yellow"/>
                      </w:rPr>
                      <m:t>3</m:t>
                    </m:r>
                  </m:sup>
                </m:sSup>
                <m:r>
                  <w:rPr>
                    <w:rStyle w:val="un"/>
                    <w:rFonts w:ascii="Cambria Math" w:hAnsi="Cambria Math" w:cs="Arial"/>
                    <w:highlight w:val="yellow"/>
                  </w:rPr>
                  <m:t xml:space="preserve"> N=7560 N</m:t>
                </m:r>
                <m:r>
                  <w:rPr>
                    <w:rStyle w:val="un"/>
                    <w:rFonts w:ascii="Cambria Math" w:hAnsi="Cambria Math" w:cs="Arial"/>
                  </w:rPr>
                  <m:t xml:space="preserve"> </m:t>
                </m:r>
              </m:oMath>
            </m:oMathPara>
          </w:p>
          <w:p w14:paraId="0D21943D" w14:textId="77777777" w:rsidR="00A6066F" w:rsidRDefault="00A6066F"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06</w:t>
            </w:r>
          </w:p>
          <w:p w14:paraId="5C409C89" w14:textId="77777777" w:rsidR="00B31BD5" w:rsidRPr="00332138" w:rsidRDefault="00B31BD5" w:rsidP="00861149">
            <w:pPr>
              <w:spacing w:line="360" w:lineRule="auto"/>
              <w:rPr>
                <w:rFonts w:ascii="Arial" w:hAnsi="Arial" w:cs="Arial"/>
              </w:rPr>
            </w:pPr>
          </w:p>
        </w:tc>
      </w:tr>
    </w:tbl>
    <w:p w14:paraId="70600D8A"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2FF46038" w14:textId="77777777" w:rsidR="00B31BD5" w:rsidRDefault="00B31BD5" w:rsidP="00861149">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480CE1C9" w14:textId="77777777" w:rsidTr="00C17FB4">
        <w:tc>
          <w:tcPr>
            <w:tcW w:w="9054" w:type="dxa"/>
            <w:gridSpan w:val="2"/>
            <w:shd w:val="clear" w:color="auto" w:fill="000000" w:themeFill="text1"/>
          </w:tcPr>
          <w:p w14:paraId="4D1C0C33" w14:textId="77777777" w:rsidR="00B31BD5" w:rsidRPr="00332138" w:rsidRDefault="00B31BD5"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aprovechado</w:t>
            </w:r>
          </w:p>
        </w:tc>
      </w:tr>
      <w:tr w:rsidR="00B31BD5" w:rsidRPr="00332138" w14:paraId="7303F382" w14:textId="77777777" w:rsidTr="00C17FB4">
        <w:tc>
          <w:tcPr>
            <w:tcW w:w="2518" w:type="dxa"/>
          </w:tcPr>
          <w:p w14:paraId="313EAD05"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4C8059D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7E4CF2">
              <w:rPr>
                <w:rFonts w:ascii="Arial" w:hAnsi="Arial" w:cs="Arial"/>
                <w:color w:val="000000"/>
              </w:rPr>
              <w:t>20</w:t>
            </w:r>
          </w:p>
        </w:tc>
      </w:tr>
      <w:tr w:rsidR="00B31BD5" w:rsidRPr="00332138" w14:paraId="1A62CA89" w14:textId="77777777" w:rsidTr="00C17FB4">
        <w:tc>
          <w:tcPr>
            <w:tcW w:w="2518" w:type="dxa"/>
          </w:tcPr>
          <w:p w14:paraId="79A1B0F8"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4B0F05EA"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química/la electricidad/la ley de Coulomb/practica/calcula fuerzas eléctricas.</w:t>
            </w:r>
          </w:p>
        </w:tc>
      </w:tr>
      <w:tr w:rsidR="00B31BD5" w:rsidRPr="00332138" w14:paraId="0E753A0B" w14:textId="77777777" w:rsidTr="00C17FB4">
        <w:tc>
          <w:tcPr>
            <w:tcW w:w="2518" w:type="dxa"/>
          </w:tcPr>
          <w:p w14:paraId="5B00AC28"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43D951D3"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69504" behindDoc="0" locked="0" layoutInCell="1" allowOverlap="1" wp14:anchorId="191384F5" wp14:editId="1CE062A4">
                  <wp:simplePos x="0" y="0"/>
                  <wp:positionH relativeFrom="column">
                    <wp:posOffset>113665</wp:posOffset>
                  </wp:positionH>
                  <wp:positionV relativeFrom="paragraph">
                    <wp:posOffset>160655</wp:posOffset>
                  </wp:positionV>
                  <wp:extent cx="1702435" cy="107632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50000" t="24169" r="2381" b="22312"/>
                          <a:stretch/>
                        </pic:blipFill>
                        <pic:spPr bwMode="auto">
                          <a:xfrm>
                            <a:off x="0" y="0"/>
                            <a:ext cx="1702435"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734EF2D" wp14:editId="74C87F61">
                  <wp:simplePos x="0" y="0"/>
                  <wp:positionH relativeFrom="column">
                    <wp:posOffset>1953895</wp:posOffset>
                  </wp:positionH>
                  <wp:positionV relativeFrom="paragraph">
                    <wp:posOffset>170180</wp:posOffset>
                  </wp:positionV>
                  <wp:extent cx="1678940" cy="106680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50000" t="24471" r="2891" b="22312"/>
                          <a:stretch/>
                        </pic:blipFill>
                        <pic:spPr bwMode="auto">
                          <a:xfrm>
                            <a:off x="0" y="0"/>
                            <a:ext cx="167894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D696" w14:textId="77777777" w:rsidR="00B31BD5" w:rsidRDefault="00B31BD5" w:rsidP="00861149">
            <w:pPr>
              <w:spacing w:line="360" w:lineRule="auto"/>
              <w:rPr>
                <w:rFonts w:ascii="Arial" w:hAnsi="Arial" w:cs="Arial"/>
                <w:color w:val="000000"/>
              </w:rPr>
            </w:pPr>
          </w:p>
          <w:p w14:paraId="3748DE2F" w14:textId="77777777" w:rsidR="00B31BD5" w:rsidRDefault="00B31BD5" w:rsidP="00861149">
            <w:pPr>
              <w:spacing w:line="360" w:lineRule="auto"/>
              <w:rPr>
                <w:rFonts w:ascii="Arial" w:hAnsi="Arial" w:cs="Arial"/>
                <w:color w:val="000000"/>
              </w:rPr>
            </w:pPr>
          </w:p>
          <w:p w14:paraId="01807291" w14:textId="77777777" w:rsidR="00B31BD5" w:rsidRDefault="00B31BD5" w:rsidP="00861149">
            <w:pPr>
              <w:spacing w:line="360" w:lineRule="auto"/>
              <w:rPr>
                <w:rFonts w:ascii="Arial" w:hAnsi="Arial" w:cs="Arial"/>
                <w:color w:val="000000"/>
              </w:rPr>
            </w:pPr>
          </w:p>
          <w:p w14:paraId="37B7E5B7" w14:textId="77777777" w:rsidR="00B31BD5" w:rsidRDefault="00B31BD5" w:rsidP="00861149">
            <w:pPr>
              <w:spacing w:line="360" w:lineRule="auto"/>
              <w:rPr>
                <w:rFonts w:ascii="Arial" w:hAnsi="Arial" w:cs="Arial"/>
                <w:color w:val="000000"/>
              </w:rPr>
            </w:pPr>
          </w:p>
          <w:p w14:paraId="24F46A6F" w14:textId="77777777" w:rsidR="00B31BD5" w:rsidRDefault="00B31BD5" w:rsidP="00861149">
            <w:pPr>
              <w:spacing w:line="360" w:lineRule="auto"/>
              <w:rPr>
                <w:rFonts w:ascii="Arial" w:hAnsi="Arial" w:cs="Arial"/>
                <w:color w:val="000000"/>
              </w:rPr>
            </w:pPr>
          </w:p>
          <w:p w14:paraId="4FA3F82B" w14:textId="77777777" w:rsidR="00B31BD5" w:rsidRDefault="00B31BD5" w:rsidP="00861149">
            <w:pPr>
              <w:spacing w:line="360" w:lineRule="auto"/>
              <w:rPr>
                <w:rFonts w:ascii="Arial" w:hAnsi="Arial" w:cs="Arial"/>
                <w:color w:val="000000"/>
              </w:rPr>
            </w:pPr>
          </w:p>
          <w:p w14:paraId="60746D46"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72576" behindDoc="0" locked="0" layoutInCell="1" allowOverlap="1" wp14:anchorId="4ACB8F4B" wp14:editId="7E450F2D">
                  <wp:simplePos x="0" y="0"/>
                  <wp:positionH relativeFrom="column">
                    <wp:posOffset>1950085</wp:posOffset>
                  </wp:positionH>
                  <wp:positionV relativeFrom="paragraph">
                    <wp:posOffset>76835</wp:posOffset>
                  </wp:positionV>
                  <wp:extent cx="1743075" cy="1102995"/>
                  <wp:effectExtent l="0" t="0" r="9525"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49660" t="24471" r="2551" b="22615"/>
                          <a:stretch/>
                        </pic:blipFill>
                        <pic:spPr bwMode="auto">
                          <a:xfrm>
                            <a:off x="0" y="0"/>
                            <a:ext cx="1743075" cy="1102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A6436DF" wp14:editId="3199D6DD">
                  <wp:simplePos x="0" y="0"/>
                  <wp:positionH relativeFrom="column">
                    <wp:posOffset>111760</wp:posOffset>
                  </wp:positionH>
                  <wp:positionV relativeFrom="paragraph">
                    <wp:posOffset>76835</wp:posOffset>
                  </wp:positionV>
                  <wp:extent cx="1693545" cy="1066800"/>
                  <wp:effectExtent l="0" t="0" r="190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50170" t="24471" r="2041" b="22009"/>
                          <a:stretch/>
                        </pic:blipFill>
                        <pic:spPr bwMode="auto">
                          <a:xfrm>
                            <a:off x="0" y="0"/>
                            <a:ext cx="1693545"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10698" w14:textId="77777777" w:rsidR="00B31BD5" w:rsidRDefault="00B31BD5" w:rsidP="00861149">
            <w:pPr>
              <w:spacing w:line="360" w:lineRule="auto"/>
              <w:rPr>
                <w:rFonts w:ascii="Arial" w:hAnsi="Arial" w:cs="Arial"/>
                <w:color w:val="000000"/>
              </w:rPr>
            </w:pPr>
          </w:p>
          <w:p w14:paraId="6FB6F232" w14:textId="77777777" w:rsidR="00B31BD5" w:rsidRDefault="00B31BD5" w:rsidP="00861149">
            <w:pPr>
              <w:spacing w:line="360" w:lineRule="auto"/>
              <w:rPr>
                <w:rFonts w:ascii="Arial" w:hAnsi="Arial" w:cs="Arial"/>
                <w:color w:val="000000"/>
              </w:rPr>
            </w:pPr>
          </w:p>
          <w:p w14:paraId="58766777" w14:textId="77777777" w:rsidR="00B31BD5" w:rsidRDefault="00B31BD5" w:rsidP="00861149">
            <w:pPr>
              <w:spacing w:line="360" w:lineRule="auto"/>
              <w:rPr>
                <w:rFonts w:ascii="Arial" w:hAnsi="Arial" w:cs="Arial"/>
                <w:color w:val="000000"/>
              </w:rPr>
            </w:pPr>
          </w:p>
          <w:p w14:paraId="516C3172" w14:textId="77777777" w:rsidR="00B31BD5" w:rsidRDefault="00B31BD5" w:rsidP="00861149">
            <w:pPr>
              <w:spacing w:line="360" w:lineRule="auto"/>
              <w:rPr>
                <w:rFonts w:ascii="Arial" w:hAnsi="Arial" w:cs="Arial"/>
                <w:color w:val="000000"/>
              </w:rPr>
            </w:pPr>
          </w:p>
          <w:p w14:paraId="3EB1CDDD" w14:textId="77777777" w:rsidR="00B31BD5" w:rsidRDefault="00B31BD5" w:rsidP="00861149">
            <w:pPr>
              <w:spacing w:line="360" w:lineRule="auto"/>
              <w:rPr>
                <w:rFonts w:ascii="Arial" w:hAnsi="Arial" w:cs="Arial"/>
                <w:color w:val="000000"/>
              </w:rPr>
            </w:pPr>
          </w:p>
          <w:p w14:paraId="46335CE5" w14:textId="77777777" w:rsidR="00B31BD5" w:rsidRDefault="00B31BD5" w:rsidP="00861149">
            <w:pPr>
              <w:spacing w:line="360" w:lineRule="auto"/>
              <w:rPr>
                <w:rFonts w:ascii="Arial" w:hAnsi="Arial" w:cs="Arial"/>
                <w:color w:val="000000"/>
              </w:rPr>
            </w:pPr>
          </w:p>
          <w:p w14:paraId="3B7F8D37"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74624" behindDoc="0" locked="0" layoutInCell="1" allowOverlap="1" wp14:anchorId="75D4AB8E" wp14:editId="7AC66D87">
                  <wp:simplePos x="0" y="0"/>
                  <wp:positionH relativeFrom="column">
                    <wp:posOffset>1950085</wp:posOffset>
                  </wp:positionH>
                  <wp:positionV relativeFrom="paragraph">
                    <wp:posOffset>66040</wp:posOffset>
                  </wp:positionV>
                  <wp:extent cx="1732915" cy="1057275"/>
                  <wp:effectExtent l="0" t="0" r="635"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49830" t="24774" r="2211" b="23220"/>
                          <a:stretch/>
                        </pic:blipFill>
                        <pic:spPr bwMode="auto">
                          <a:xfrm>
                            <a:off x="0" y="0"/>
                            <a:ext cx="1732915"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964D97E" wp14:editId="1CF87D95">
                  <wp:simplePos x="0" y="0"/>
                  <wp:positionH relativeFrom="column">
                    <wp:posOffset>84455</wp:posOffset>
                  </wp:positionH>
                  <wp:positionV relativeFrom="paragraph">
                    <wp:posOffset>69215</wp:posOffset>
                  </wp:positionV>
                  <wp:extent cx="1736090" cy="1102995"/>
                  <wp:effectExtent l="0" t="0" r="0"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50510" t="24774" r="2381" b="22011"/>
                          <a:stretch/>
                        </pic:blipFill>
                        <pic:spPr bwMode="auto">
                          <a:xfrm>
                            <a:off x="0" y="0"/>
                            <a:ext cx="1736090" cy="1102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95086" w14:textId="77777777" w:rsidR="00B31BD5" w:rsidRDefault="00B31BD5" w:rsidP="00861149">
            <w:pPr>
              <w:spacing w:line="360" w:lineRule="auto"/>
              <w:rPr>
                <w:rFonts w:ascii="Arial" w:hAnsi="Arial" w:cs="Arial"/>
                <w:color w:val="000000"/>
              </w:rPr>
            </w:pPr>
          </w:p>
          <w:p w14:paraId="2872DA7B" w14:textId="77777777" w:rsidR="00B31BD5" w:rsidRDefault="00B31BD5" w:rsidP="00861149">
            <w:pPr>
              <w:spacing w:line="360" w:lineRule="auto"/>
              <w:rPr>
                <w:rFonts w:ascii="Arial" w:hAnsi="Arial" w:cs="Arial"/>
                <w:color w:val="000000"/>
              </w:rPr>
            </w:pPr>
          </w:p>
          <w:p w14:paraId="59346431" w14:textId="77777777" w:rsidR="00B31BD5" w:rsidRDefault="00B31BD5" w:rsidP="00861149">
            <w:pPr>
              <w:spacing w:line="360" w:lineRule="auto"/>
              <w:rPr>
                <w:rFonts w:ascii="Arial" w:hAnsi="Arial" w:cs="Arial"/>
                <w:color w:val="000000"/>
              </w:rPr>
            </w:pPr>
          </w:p>
          <w:p w14:paraId="49F49EE4" w14:textId="77777777" w:rsidR="00B31BD5" w:rsidRDefault="00B31BD5" w:rsidP="00861149">
            <w:pPr>
              <w:spacing w:line="360" w:lineRule="auto"/>
              <w:rPr>
                <w:rFonts w:ascii="Arial" w:hAnsi="Arial" w:cs="Arial"/>
                <w:color w:val="000000"/>
              </w:rPr>
            </w:pPr>
          </w:p>
          <w:p w14:paraId="48806AAB" w14:textId="77777777" w:rsidR="00B31BD5" w:rsidRDefault="00B31BD5" w:rsidP="00861149">
            <w:pPr>
              <w:spacing w:line="360" w:lineRule="auto"/>
              <w:rPr>
                <w:rFonts w:ascii="Arial" w:hAnsi="Arial" w:cs="Arial"/>
                <w:color w:val="000000"/>
              </w:rPr>
            </w:pPr>
          </w:p>
          <w:p w14:paraId="0188F3CC" w14:textId="77777777" w:rsidR="00B31BD5" w:rsidRDefault="00B31BD5" w:rsidP="00861149">
            <w:pPr>
              <w:spacing w:line="360" w:lineRule="auto"/>
              <w:rPr>
                <w:rFonts w:ascii="Arial" w:hAnsi="Arial" w:cs="Arial"/>
                <w:color w:val="000000"/>
              </w:rPr>
            </w:pPr>
          </w:p>
          <w:p w14:paraId="7DFD8C22" w14:textId="77777777" w:rsidR="00B31BD5" w:rsidRDefault="00B31BD5" w:rsidP="00861149">
            <w:pPr>
              <w:spacing w:line="360" w:lineRule="auto"/>
              <w:rPr>
                <w:rFonts w:ascii="Arial" w:hAnsi="Arial" w:cs="Arial"/>
                <w:color w:val="000000"/>
              </w:rPr>
            </w:pPr>
            <w:r>
              <w:rPr>
                <w:noProof/>
              </w:rPr>
              <w:lastRenderedPageBreak/>
              <w:drawing>
                <wp:anchor distT="0" distB="0" distL="114300" distR="114300" simplePos="0" relativeHeight="251676672" behindDoc="0" locked="0" layoutInCell="1" allowOverlap="1" wp14:anchorId="03F6898F" wp14:editId="2407F0EB">
                  <wp:simplePos x="0" y="0"/>
                  <wp:positionH relativeFrom="column">
                    <wp:posOffset>1950720</wp:posOffset>
                  </wp:positionH>
                  <wp:positionV relativeFrom="paragraph">
                    <wp:posOffset>76200</wp:posOffset>
                  </wp:positionV>
                  <wp:extent cx="1752600" cy="109283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50340" t="24774" r="2211" b="22615"/>
                          <a:stretch/>
                        </pic:blipFill>
                        <pic:spPr bwMode="auto">
                          <a:xfrm>
                            <a:off x="0" y="0"/>
                            <a:ext cx="1752600"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FB2232A" wp14:editId="4FFBDA26">
                  <wp:simplePos x="0" y="0"/>
                  <wp:positionH relativeFrom="column">
                    <wp:posOffset>85725</wp:posOffset>
                  </wp:positionH>
                  <wp:positionV relativeFrom="paragraph">
                    <wp:posOffset>80645</wp:posOffset>
                  </wp:positionV>
                  <wp:extent cx="1750060" cy="1133475"/>
                  <wp:effectExtent l="0" t="0" r="2540"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50682" t="24169" r="2040" b="21405"/>
                          <a:stretch/>
                        </pic:blipFill>
                        <pic:spPr bwMode="auto">
                          <a:xfrm>
                            <a:off x="0" y="0"/>
                            <a:ext cx="1750060"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5E8F2" w14:textId="77777777" w:rsidR="00B31BD5" w:rsidRDefault="00B31BD5" w:rsidP="00861149">
            <w:pPr>
              <w:spacing w:line="360" w:lineRule="auto"/>
              <w:rPr>
                <w:rFonts w:ascii="Arial" w:hAnsi="Arial" w:cs="Arial"/>
                <w:color w:val="000000"/>
              </w:rPr>
            </w:pPr>
          </w:p>
          <w:p w14:paraId="2EF63CD8" w14:textId="77777777" w:rsidR="00B31BD5" w:rsidRDefault="00B31BD5" w:rsidP="00861149">
            <w:pPr>
              <w:spacing w:line="360" w:lineRule="auto"/>
              <w:rPr>
                <w:rFonts w:ascii="Arial" w:hAnsi="Arial" w:cs="Arial"/>
                <w:color w:val="000000"/>
              </w:rPr>
            </w:pPr>
          </w:p>
          <w:p w14:paraId="3788F566" w14:textId="77777777" w:rsidR="00B31BD5" w:rsidRDefault="00B31BD5" w:rsidP="00861149">
            <w:pPr>
              <w:spacing w:line="360" w:lineRule="auto"/>
              <w:rPr>
                <w:rFonts w:ascii="Arial" w:hAnsi="Arial" w:cs="Arial"/>
                <w:color w:val="000000"/>
              </w:rPr>
            </w:pPr>
          </w:p>
          <w:p w14:paraId="1C3B2D1D" w14:textId="77777777" w:rsidR="00B31BD5" w:rsidRDefault="00B31BD5" w:rsidP="00861149">
            <w:pPr>
              <w:spacing w:line="360" w:lineRule="auto"/>
              <w:rPr>
                <w:rFonts w:ascii="Arial" w:hAnsi="Arial" w:cs="Arial"/>
                <w:color w:val="000000"/>
              </w:rPr>
            </w:pPr>
          </w:p>
          <w:p w14:paraId="253E69F5" w14:textId="77777777" w:rsidR="00B31BD5" w:rsidRDefault="00B31BD5" w:rsidP="00861149">
            <w:pPr>
              <w:spacing w:line="360" w:lineRule="auto"/>
              <w:rPr>
                <w:rFonts w:ascii="Arial" w:hAnsi="Arial" w:cs="Arial"/>
                <w:color w:val="000000"/>
              </w:rPr>
            </w:pPr>
          </w:p>
          <w:p w14:paraId="6673AD39" w14:textId="77777777" w:rsidR="00B31BD5" w:rsidRDefault="00B31BD5" w:rsidP="00861149">
            <w:pPr>
              <w:spacing w:line="360" w:lineRule="auto"/>
              <w:rPr>
                <w:rFonts w:ascii="Arial" w:hAnsi="Arial" w:cs="Arial"/>
                <w:color w:val="000000"/>
              </w:rPr>
            </w:pPr>
          </w:p>
          <w:p w14:paraId="7EC96002" w14:textId="77777777" w:rsidR="00B31BD5" w:rsidRPr="00332138" w:rsidRDefault="00B31BD5" w:rsidP="00861149">
            <w:pPr>
              <w:spacing w:line="360" w:lineRule="auto"/>
              <w:rPr>
                <w:rFonts w:ascii="Arial" w:hAnsi="Arial" w:cs="Arial"/>
                <w:color w:val="000000"/>
              </w:rPr>
            </w:pPr>
          </w:p>
        </w:tc>
      </w:tr>
      <w:tr w:rsidR="00B31BD5" w:rsidRPr="00332138" w14:paraId="7772B383" w14:textId="77777777" w:rsidTr="00C17FB4">
        <w:tc>
          <w:tcPr>
            <w:tcW w:w="2518" w:type="dxa"/>
          </w:tcPr>
          <w:p w14:paraId="424081A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3FBAAC59" w14:textId="77777777" w:rsidR="00B31BD5" w:rsidRPr="00332138" w:rsidRDefault="00B31BD5" w:rsidP="00861149">
            <w:pPr>
              <w:spacing w:line="360" w:lineRule="auto"/>
              <w:rPr>
                <w:rFonts w:ascii="Arial" w:hAnsi="Arial" w:cs="Arial"/>
                <w:color w:val="000000"/>
              </w:rPr>
            </w:pPr>
            <w:r>
              <w:rPr>
                <w:rFonts w:ascii="Arial" w:hAnsi="Arial" w:cs="Arial"/>
                <w:color w:val="000000"/>
              </w:rPr>
              <w:t>La ley de Coulomb</w:t>
            </w:r>
          </w:p>
        </w:tc>
      </w:tr>
      <w:tr w:rsidR="00B31BD5" w:rsidRPr="00332138" w14:paraId="7D67AC54" w14:textId="77777777" w:rsidTr="00C17FB4">
        <w:tc>
          <w:tcPr>
            <w:tcW w:w="2518" w:type="dxa"/>
          </w:tcPr>
          <w:p w14:paraId="065D98F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4FC2C0B4" w14:textId="77777777" w:rsidR="00B31BD5" w:rsidRPr="00332138" w:rsidRDefault="00B31BD5" w:rsidP="00861149">
            <w:pPr>
              <w:spacing w:line="360" w:lineRule="auto"/>
              <w:rPr>
                <w:rFonts w:ascii="Arial" w:hAnsi="Arial" w:cs="Arial"/>
                <w:color w:val="000000"/>
              </w:rPr>
            </w:pPr>
            <w:r>
              <w:rPr>
                <w:rFonts w:ascii="Arial" w:hAnsi="Arial" w:cs="Arial"/>
                <w:color w:val="000000"/>
              </w:rPr>
              <w:t>Ejercicios para aplicar la ley de Coulomb.</w:t>
            </w:r>
          </w:p>
        </w:tc>
      </w:tr>
    </w:tbl>
    <w:p w14:paraId="0D4B04C9" w14:textId="77777777" w:rsidR="00B31BD5" w:rsidRPr="00776282" w:rsidRDefault="00B31BD5" w:rsidP="00861149">
      <w:pPr>
        <w:spacing w:line="360" w:lineRule="auto"/>
        <w:rPr>
          <w:rFonts w:ascii="Arial" w:hAnsi="Arial" w:cs="Arial"/>
        </w:rPr>
      </w:pPr>
    </w:p>
    <w:p w14:paraId="120346A6" w14:textId="77777777" w:rsidR="00B31BD5" w:rsidRPr="00776282" w:rsidRDefault="00B31BD5" w:rsidP="00861149">
      <w:pPr>
        <w:spacing w:line="360" w:lineRule="auto"/>
        <w:rPr>
          <w:rFonts w:ascii="Arial" w:hAnsi="Arial" w:cs="Arial"/>
          <w:highlight w:val="yellow"/>
        </w:rPr>
      </w:pPr>
    </w:p>
    <w:p w14:paraId="22BA078D" w14:textId="77777777" w:rsidR="00B31BD5" w:rsidRDefault="00B31BD5" w:rsidP="00861149">
      <w:pPr>
        <w:pStyle w:val="Textoindependiente"/>
        <w:spacing w:line="360" w:lineRule="auto"/>
        <w:rPr>
          <w:rFonts w:ascii="Arial" w:hAnsi="Arial" w:cs="Arial"/>
          <w:b/>
        </w:rPr>
      </w:pPr>
      <w:r w:rsidRPr="00776282">
        <w:rPr>
          <w:rFonts w:ascii="Arial" w:hAnsi="Arial" w:cs="Arial"/>
          <w:b/>
          <w:highlight w:val="yellow"/>
        </w:rPr>
        <w:t xml:space="preserve">[SECCIÓN </w:t>
      </w:r>
      <w:r w:rsidR="007E3033">
        <w:rPr>
          <w:rFonts w:ascii="Arial" w:hAnsi="Arial" w:cs="Arial"/>
          <w:b/>
          <w:highlight w:val="yellow"/>
        </w:rPr>
        <w:t>2</w:t>
      </w:r>
      <w:r w:rsidRPr="00776282">
        <w:rPr>
          <w:rFonts w:ascii="Arial" w:hAnsi="Arial" w:cs="Arial"/>
          <w:b/>
          <w:highlight w:val="yellow"/>
        </w:rPr>
        <w:t>]</w:t>
      </w:r>
      <w:r w:rsidRPr="00776282">
        <w:rPr>
          <w:rFonts w:ascii="Arial" w:hAnsi="Arial" w:cs="Arial"/>
          <w:b/>
        </w:rPr>
        <w:t xml:space="preserve"> 1.</w:t>
      </w:r>
      <w:r>
        <w:rPr>
          <w:rFonts w:ascii="Arial" w:hAnsi="Arial" w:cs="Arial"/>
          <w:b/>
        </w:rPr>
        <w:t>3</w:t>
      </w:r>
      <w:r w:rsidR="001B138E">
        <w:rPr>
          <w:rFonts w:ascii="Arial" w:hAnsi="Arial" w:cs="Arial"/>
          <w:b/>
        </w:rPr>
        <w:t xml:space="preserve"> </w:t>
      </w:r>
      <w:r w:rsidR="00A6066F">
        <w:rPr>
          <w:rFonts w:ascii="Arial" w:hAnsi="Arial" w:cs="Arial"/>
          <w:b/>
        </w:rPr>
        <w:t>El c</w:t>
      </w:r>
      <w:r>
        <w:rPr>
          <w:rFonts w:ascii="Arial" w:hAnsi="Arial" w:cs="Arial"/>
          <w:b/>
        </w:rPr>
        <w:t>ampo eléctrico</w:t>
      </w:r>
      <w:r w:rsidR="00A6066F">
        <w:rPr>
          <w:rFonts w:ascii="Arial" w:hAnsi="Arial" w:cs="Arial"/>
          <w:b/>
        </w:rPr>
        <w:t xml:space="preserve"> y</w:t>
      </w:r>
      <w:r>
        <w:rPr>
          <w:rFonts w:ascii="Arial" w:hAnsi="Arial" w:cs="Arial"/>
          <w:b/>
        </w:rPr>
        <w:t xml:space="preserve"> </w:t>
      </w:r>
      <w:r w:rsidR="00A6066F">
        <w:rPr>
          <w:rFonts w:ascii="Arial" w:hAnsi="Arial" w:cs="Arial"/>
          <w:b/>
        </w:rPr>
        <w:t xml:space="preserve">la </w:t>
      </w:r>
      <w:r>
        <w:rPr>
          <w:rFonts w:ascii="Arial" w:hAnsi="Arial" w:cs="Arial"/>
          <w:b/>
        </w:rPr>
        <w:t>intensidad de campo eléctrico</w:t>
      </w:r>
    </w:p>
    <w:p w14:paraId="6D52D7B5" w14:textId="77777777" w:rsidR="006A00A8" w:rsidRDefault="006A00A8" w:rsidP="00861149">
      <w:pPr>
        <w:spacing w:line="360" w:lineRule="auto"/>
        <w:rPr>
          <w:ins w:id="6" w:author="PEQUETITA Garcia Rodriguez" w:date="2016-03-14T09:07:00Z"/>
          <w:rFonts w:ascii="Arial" w:hAnsi="Arial" w:cs="Arial"/>
          <w:color w:val="000000"/>
          <w:shd w:val="clear" w:color="auto" w:fill="FFFFFF"/>
        </w:rPr>
      </w:pPr>
    </w:p>
    <w:p w14:paraId="55C07D5E" w14:textId="625F0A75" w:rsidR="00A6066F" w:rsidDel="006A00A8" w:rsidRDefault="006A00A8" w:rsidP="00861149">
      <w:pPr>
        <w:spacing w:line="360" w:lineRule="auto"/>
        <w:rPr>
          <w:del w:id="7" w:author="PEQUETITA Garcia Rodriguez" w:date="2016-03-14T09:07:00Z"/>
          <w:rFonts w:ascii="Arial" w:hAnsi="Arial" w:cs="Arial"/>
          <w:color w:val="000000"/>
          <w:shd w:val="clear" w:color="auto" w:fill="FFFFFF"/>
        </w:rPr>
      </w:pPr>
      <w:ins w:id="8" w:author="PEQUETITA Garcia Rodriguez" w:date="2016-03-14T09:07:00Z">
        <w:r>
          <w:rPr>
            <w:rFonts w:ascii="Arial" w:hAnsi="Arial" w:cs="Arial"/>
            <w:color w:val="000000"/>
            <w:shd w:val="clear" w:color="auto" w:fill="FFFFFF"/>
          </w:rPr>
          <w:t>Con las cargas eléctricas sucede algo parecido a lo que ocurre con una masa gravitacional, la cual ejerce su acción sobre otras masas que se encuentran en una región a la que se denomina campo gravitacional</w:t>
        </w:r>
        <w:r>
          <w:rPr>
            <w:rFonts w:ascii="Arial" w:hAnsi="Arial" w:cs="Arial"/>
            <w:color w:val="000000"/>
            <w:shd w:val="clear" w:color="auto" w:fill="FFFFFF"/>
          </w:rPr>
          <w:t xml:space="preserve">, </w:t>
        </w:r>
      </w:ins>
      <w:ins w:id="9" w:author="PEQUETITA Garcia Rodriguez" w:date="2016-03-14T09:08:00Z">
        <w:r>
          <w:rPr>
            <w:rFonts w:ascii="Arial" w:hAnsi="Arial" w:cs="Arial"/>
            <w:color w:val="000000"/>
            <w:shd w:val="clear" w:color="auto" w:fill="FFFFFF"/>
          </w:rPr>
          <w:t xml:space="preserve">para las cargas eléctricas esta región se le denomina </w:t>
        </w:r>
        <w:r w:rsidRPr="006A00A8">
          <w:rPr>
            <w:rFonts w:ascii="Arial" w:hAnsi="Arial" w:cs="Arial"/>
            <w:b/>
            <w:color w:val="000000"/>
            <w:shd w:val="clear" w:color="auto" w:fill="FFFFFF"/>
            <w:rPrChange w:id="10" w:author="PEQUETITA Garcia Rodriguez" w:date="2016-03-14T09:08:00Z">
              <w:rPr>
                <w:rFonts w:ascii="Arial" w:hAnsi="Arial" w:cs="Arial"/>
                <w:color w:val="000000"/>
                <w:shd w:val="clear" w:color="auto" w:fill="FFFFFF"/>
              </w:rPr>
            </w:rPrChange>
          </w:rPr>
          <w:t>campo eléctrico</w:t>
        </w:r>
        <w:r>
          <w:rPr>
            <w:rFonts w:ascii="Arial" w:hAnsi="Arial" w:cs="Arial"/>
            <w:color w:val="000000"/>
            <w:shd w:val="clear" w:color="auto" w:fill="FFFFFF"/>
          </w:rPr>
          <w:t>.</w:t>
        </w:r>
      </w:ins>
    </w:p>
    <w:p w14:paraId="007D5A9B" w14:textId="77777777" w:rsidR="006A00A8" w:rsidRDefault="006A00A8" w:rsidP="00861149">
      <w:pPr>
        <w:spacing w:line="360" w:lineRule="auto"/>
        <w:rPr>
          <w:ins w:id="11" w:author="PEQUETITA Garcia Rodriguez" w:date="2016-03-14T09:07:00Z"/>
          <w:rFonts w:ascii="Arial" w:hAnsi="Arial" w:cs="Arial"/>
          <w:b/>
          <w:shd w:val="clear" w:color="auto" w:fill="FFFFFF"/>
        </w:rPr>
      </w:pPr>
    </w:p>
    <w:p w14:paraId="5496747C" w14:textId="46D3D1E4" w:rsidR="007E3033" w:rsidDel="006A00A8" w:rsidRDefault="007E3033" w:rsidP="00861149">
      <w:pPr>
        <w:spacing w:line="360" w:lineRule="auto"/>
        <w:rPr>
          <w:del w:id="12" w:author="PEQUETITA Garcia Rodriguez" w:date="2016-03-14T09:07:00Z"/>
          <w:rFonts w:ascii="Arial" w:hAnsi="Arial" w:cs="Arial"/>
          <w:b/>
          <w:shd w:val="clear" w:color="auto" w:fill="FFFFFF"/>
        </w:rPr>
      </w:pPr>
      <w:commentRangeStart w:id="13"/>
      <w:del w:id="14" w:author="PEQUETITA Garcia Rodriguez" w:date="2016-03-14T09:07:00Z">
        <w:r w:rsidRPr="00EA697F" w:rsidDel="006A00A8">
          <w:rPr>
            <w:rFonts w:ascii="Arial" w:hAnsi="Arial" w:cs="Arial"/>
            <w:shd w:val="clear" w:color="auto" w:fill="FFFFFF"/>
          </w:rPr>
          <w:delText>De manera similar a lo que sucede</w:delText>
        </w:r>
        <w:r w:rsidDel="006A00A8">
          <w:rPr>
            <w:rFonts w:ascii="Arial" w:hAnsi="Arial" w:cs="Arial"/>
            <w:shd w:val="clear" w:color="auto" w:fill="FFFFFF"/>
          </w:rPr>
          <w:delText xml:space="preserve"> con una masa gravitacional, la cual ejerce su acción sobre otr</w:delText>
        </w:r>
        <w:r w:rsidR="004B3875" w:rsidDel="006A00A8">
          <w:rPr>
            <w:rFonts w:ascii="Arial" w:hAnsi="Arial" w:cs="Arial"/>
            <w:shd w:val="clear" w:color="auto" w:fill="FFFFFF"/>
          </w:rPr>
          <w:delText>as</w:delText>
        </w:r>
        <w:r w:rsidDel="006A00A8">
          <w:rPr>
            <w:rFonts w:ascii="Arial" w:hAnsi="Arial" w:cs="Arial"/>
            <w:shd w:val="clear" w:color="auto" w:fill="FFFFFF"/>
          </w:rPr>
          <w:delText xml:space="preserve"> masa</w:delText>
        </w:r>
        <w:r w:rsidR="004B3875" w:rsidDel="006A00A8">
          <w:rPr>
            <w:rFonts w:ascii="Arial" w:hAnsi="Arial" w:cs="Arial"/>
            <w:shd w:val="clear" w:color="auto" w:fill="FFFFFF"/>
          </w:rPr>
          <w:delText>s</w:delText>
        </w:r>
        <w:r w:rsidDel="006A00A8">
          <w:rPr>
            <w:rFonts w:ascii="Arial" w:hAnsi="Arial" w:cs="Arial"/>
            <w:shd w:val="clear" w:color="auto" w:fill="FFFFFF"/>
          </w:rPr>
          <w:delText xml:space="preserve"> q</w:delText>
        </w:r>
        <w:r w:rsidR="00B37B11" w:rsidDel="006A00A8">
          <w:rPr>
            <w:rFonts w:ascii="Arial" w:hAnsi="Arial" w:cs="Arial"/>
            <w:shd w:val="clear" w:color="auto" w:fill="FFFFFF"/>
          </w:rPr>
          <w:delText xml:space="preserve">ue se encuentran  </w:delText>
        </w:r>
        <w:r w:rsidDel="006A00A8">
          <w:rPr>
            <w:rFonts w:ascii="Arial" w:hAnsi="Arial" w:cs="Arial"/>
            <w:shd w:val="clear" w:color="auto" w:fill="FFFFFF"/>
          </w:rPr>
          <w:delText>en una región a la que se le denomina campo gravitacional</w:delText>
        </w:r>
        <w:r w:rsidR="00B37B11" w:rsidDel="006A00A8">
          <w:rPr>
            <w:rFonts w:ascii="Arial" w:hAnsi="Arial" w:cs="Arial"/>
            <w:shd w:val="clear" w:color="auto" w:fill="FFFFFF"/>
          </w:rPr>
          <w:delText>,</w:delText>
        </w:r>
        <w:r w:rsidDel="006A00A8">
          <w:rPr>
            <w:rFonts w:ascii="Arial" w:hAnsi="Arial" w:cs="Arial"/>
            <w:shd w:val="clear" w:color="auto" w:fill="FFFFFF"/>
          </w:rPr>
          <w:delText xml:space="preserve"> sucede con las cargas eléctricas. </w:delText>
        </w:r>
        <w:commentRangeEnd w:id="13"/>
        <w:r w:rsidR="00EA697F" w:rsidDel="006A00A8">
          <w:rPr>
            <w:rStyle w:val="Refdecomentario"/>
            <w:rFonts w:ascii="Calibri" w:eastAsia="Calibri" w:hAnsi="Calibri"/>
            <w:lang w:val="es-MX"/>
          </w:rPr>
          <w:commentReference w:id="13"/>
        </w:r>
      </w:del>
    </w:p>
    <w:p w14:paraId="2AFFA41F" w14:textId="77777777" w:rsidR="007E3033" w:rsidRDefault="007E3033" w:rsidP="00861149">
      <w:pPr>
        <w:spacing w:line="360" w:lineRule="auto"/>
        <w:rPr>
          <w:rFonts w:ascii="Arial" w:hAnsi="Arial" w:cs="Arial"/>
          <w:b/>
          <w:shd w:val="clear" w:color="auto" w:fill="FFFFFF"/>
        </w:rPr>
      </w:pPr>
    </w:p>
    <w:p w14:paraId="2C480265" w14:textId="77777777" w:rsidR="00B31BD5" w:rsidRDefault="007E3033" w:rsidP="00861149">
      <w:pPr>
        <w:spacing w:line="360" w:lineRule="auto"/>
        <w:rPr>
          <w:rFonts w:ascii="Arial" w:hAnsi="Arial" w:cs="Arial"/>
          <w:shd w:val="clear" w:color="auto" w:fill="FFFFFF"/>
        </w:rPr>
      </w:pPr>
      <w:r w:rsidRPr="007E3033">
        <w:rPr>
          <w:rFonts w:ascii="Arial" w:hAnsi="Arial" w:cs="Arial"/>
          <w:shd w:val="clear" w:color="auto" w:fill="FFFFFF"/>
        </w:rPr>
        <w:t>El</w:t>
      </w:r>
      <w:r>
        <w:rPr>
          <w:rFonts w:ascii="Arial" w:hAnsi="Arial" w:cs="Arial"/>
          <w:b/>
          <w:shd w:val="clear" w:color="auto" w:fill="FFFFFF"/>
        </w:rPr>
        <w:t xml:space="preserve"> </w:t>
      </w:r>
      <w:r w:rsidR="00EA697F">
        <w:rPr>
          <w:rFonts w:ascii="Arial" w:hAnsi="Arial" w:cs="Arial"/>
          <w:b/>
          <w:shd w:val="clear" w:color="auto" w:fill="FFFFFF"/>
        </w:rPr>
        <w:t>c</w:t>
      </w:r>
      <w:r w:rsidR="00EA697F" w:rsidRPr="000C5021">
        <w:rPr>
          <w:rFonts w:ascii="Arial" w:hAnsi="Arial" w:cs="Arial"/>
          <w:b/>
          <w:bCs/>
          <w:shd w:val="clear" w:color="auto" w:fill="FFFFFF"/>
        </w:rPr>
        <w:t xml:space="preserve">ampo </w:t>
      </w:r>
      <w:r w:rsidR="00B31BD5" w:rsidRPr="000C5021">
        <w:rPr>
          <w:rFonts w:ascii="Arial" w:hAnsi="Arial" w:cs="Arial"/>
          <w:b/>
          <w:bCs/>
          <w:shd w:val="clear" w:color="auto" w:fill="FFFFFF"/>
        </w:rPr>
        <w:t>eléctrico</w:t>
      </w:r>
      <w:r w:rsidR="00B31BD5" w:rsidRPr="000C5021">
        <w:rPr>
          <w:rFonts w:ascii="Arial" w:hAnsi="Arial" w:cs="Arial"/>
          <w:shd w:val="clear" w:color="auto" w:fill="FFFFFF"/>
        </w:rPr>
        <w:t xml:space="preserve"> es </w:t>
      </w:r>
      <w:r w:rsidR="00B31BD5">
        <w:rPr>
          <w:rFonts w:ascii="Arial" w:hAnsi="Arial" w:cs="Arial"/>
          <w:shd w:val="clear" w:color="auto" w:fill="FFFFFF"/>
        </w:rPr>
        <w:t>toda aquella región que se encuentra alrededor de la carga eléctrica y donde se ejercen fuerzas (magnitudes vectoriales) de atracción o repulsión</w:t>
      </w:r>
      <w:r w:rsidR="001B138E">
        <w:rPr>
          <w:rFonts w:ascii="Arial" w:hAnsi="Arial" w:cs="Arial"/>
          <w:shd w:val="clear" w:color="auto" w:fill="FFFFFF"/>
        </w:rPr>
        <w:t xml:space="preserve"> </w:t>
      </w:r>
      <w:r w:rsidR="00B31BD5">
        <w:rPr>
          <w:rFonts w:ascii="Arial" w:hAnsi="Arial" w:cs="Arial"/>
          <w:shd w:val="clear" w:color="auto" w:fill="FFFFFF"/>
        </w:rPr>
        <w:t>sobre cargas negativas o positivas puntuales.</w:t>
      </w:r>
    </w:p>
    <w:p w14:paraId="61909AF5" w14:textId="77777777" w:rsidR="00B31BD5" w:rsidRDefault="00B31BD5" w:rsidP="00861149">
      <w:pPr>
        <w:spacing w:line="360" w:lineRule="auto"/>
        <w:rPr>
          <w:rFonts w:ascii="Arial" w:hAnsi="Arial" w:cs="Arial"/>
          <w:shd w:val="clear" w:color="auto" w:fill="FFFFFF"/>
        </w:rPr>
      </w:pPr>
    </w:p>
    <w:p w14:paraId="039580AD" w14:textId="77777777" w:rsidR="00B31BD5" w:rsidRDefault="00B31BD5" w:rsidP="00861149">
      <w:pPr>
        <w:spacing w:line="360" w:lineRule="auto"/>
        <w:rPr>
          <w:rFonts w:ascii="Arial" w:hAnsi="Arial" w:cs="Arial"/>
          <w:shd w:val="clear" w:color="auto" w:fill="FFFFFF"/>
        </w:rPr>
      </w:pPr>
      <w:r w:rsidRPr="000C5021">
        <w:rPr>
          <w:rFonts w:ascii="Arial" w:hAnsi="Arial" w:cs="Arial"/>
          <w:shd w:val="clear" w:color="auto" w:fill="FFFFFF"/>
        </w:rPr>
        <w:t xml:space="preserve">Su unidad en el SI </w:t>
      </w:r>
      <w:r w:rsidRPr="006A00A8">
        <w:rPr>
          <w:rFonts w:ascii="Arial" w:hAnsi="Arial" w:cs="Arial"/>
          <w:shd w:val="clear" w:color="auto" w:fill="FFFFFF"/>
          <w:rPrChange w:id="15" w:author="PEQUETITA Garcia Rodriguez" w:date="2016-03-14T09:10:00Z">
            <w:rPr>
              <w:rFonts w:ascii="Arial" w:hAnsi="Arial" w:cs="Arial"/>
              <w:shd w:val="clear" w:color="auto" w:fill="FFFFFF"/>
            </w:rPr>
          </w:rPrChange>
        </w:rPr>
        <w:t xml:space="preserve">es el </w:t>
      </w:r>
      <w:r w:rsidRPr="006A00A8">
        <w:rPr>
          <w:rFonts w:ascii="Arial" w:hAnsi="Arial" w:cs="Arial"/>
          <w:shd w:val="clear" w:color="auto" w:fill="FFFFFF"/>
          <w:rPrChange w:id="16" w:author="PEQUETITA Garcia Rodriguez" w:date="2016-03-14T09:10:00Z">
            <w:rPr>
              <w:rFonts w:ascii="Arial" w:hAnsi="Arial" w:cs="Arial"/>
              <w:highlight w:val="yellow"/>
              <w:shd w:val="clear" w:color="auto" w:fill="FFFFFF"/>
            </w:rPr>
          </w:rPrChange>
        </w:rPr>
        <w:t>newton</w:t>
      </w:r>
      <w:r w:rsidRPr="006A00A8">
        <w:rPr>
          <w:rFonts w:ascii="Arial" w:hAnsi="Arial" w:cs="Arial"/>
          <w:shd w:val="clear" w:color="auto" w:fill="FFFFFF"/>
          <w:rPrChange w:id="17" w:author="PEQUETITA Garcia Rodriguez" w:date="2016-03-14T09:10:00Z">
            <w:rPr>
              <w:rFonts w:ascii="Arial" w:hAnsi="Arial" w:cs="Arial"/>
              <w:shd w:val="clear" w:color="auto" w:fill="FFFFFF"/>
            </w:rPr>
          </w:rPrChange>
        </w:rPr>
        <w:t>/c</w:t>
      </w:r>
      <w:r w:rsidR="00B37B11" w:rsidRPr="006A00A8">
        <w:rPr>
          <w:rFonts w:ascii="Arial" w:hAnsi="Arial" w:cs="Arial"/>
          <w:shd w:val="clear" w:color="auto" w:fill="FFFFFF"/>
          <w:rPrChange w:id="18" w:author="PEQUETITA Garcia Rodriguez" w:date="2016-03-14T09:10:00Z">
            <w:rPr>
              <w:rFonts w:ascii="Arial" w:hAnsi="Arial" w:cs="Arial"/>
              <w:shd w:val="clear" w:color="auto" w:fill="FFFFFF"/>
            </w:rPr>
          </w:rPrChange>
        </w:rPr>
        <w:t>ou</w:t>
      </w:r>
      <w:r w:rsidRPr="006A00A8">
        <w:rPr>
          <w:rFonts w:ascii="Arial" w:hAnsi="Arial" w:cs="Arial"/>
          <w:shd w:val="clear" w:color="auto" w:fill="FFFFFF"/>
          <w:rPrChange w:id="19" w:author="PEQUETITA Garcia Rodriguez" w:date="2016-03-14T09:10:00Z">
            <w:rPr>
              <w:rFonts w:ascii="Arial" w:hAnsi="Arial" w:cs="Arial"/>
              <w:shd w:val="clear" w:color="auto" w:fill="FFFFFF"/>
            </w:rPr>
          </w:rPrChange>
        </w:rPr>
        <w:t>lomb</w:t>
      </w:r>
      <w:r w:rsidRPr="000C5021">
        <w:rPr>
          <w:rFonts w:ascii="Arial" w:hAnsi="Arial" w:cs="Arial"/>
          <w:shd w:val="clear" w:color="auto" w:fill="FFFFFF"/>
        </w:rPr>
        <w:t xml:space="preserve"> (N/C). Se expresa </w:t>
      </w:r>
      <w:r w:rsidR="00EA697F">
        <w:rPr>
          <w:rFonts w:ascii="Arial" w:hAnsi="Arial" w:cs="Arial"/>
          <w:shd w:val="clear" w:color="auto" w:fill="FFFFFF"/>
        </w:rPr>
        <w:t>así</w:t>
      </w:r>
      <w:r w:rsidRPr="000C5021">
        <w:rPr>
          <w:rFonts w:ascii="Arial" w:hAnsi="Arial" w:cs="Arial"/>
          <w:shd w:val="clear" w:color="auto" w:fill="FFFFFF"/>
        </w:rPr>
        <w:t>:</w:t>
      </w:r>
    </w:p>
    <w:p w14:paraId="19760DE5" w14:textId="77777777" w:rsidR="00B31BD5" w:rsidRPr="000C5021" w:rsidRDefault="00B31BD5" w:rsidP="00861149">
      <w:pPr>
        <w:spacing w:line="360" w:lineRule="auto"/>
        <w:rPr>
          <w:rFonts w:ascii="Arial" w:hAnsi="Arial" w:cs="Arial"/>
          <w:shd w:val="clear" w:color="auto" w:fill="FFFFFF"/>
        </w:rPr>
      </w:pPr>
    </w:p>
    <w:p w14:paraId="60FFC1A3" w14:textId="77777777" w:rsidR="00B31BD5" w:rsidRDefault="00B31BD5" w:rsidP="00861149">
      <w:pPr>
        <w:spacing w:after="150" w:line="360" w:lineRule="auto"/>
        <w:jc w:val="center"/>
      </w:pPr>
      <w:r w:rsidRPr="000C5021">
        <w:rPr>
          <w:rFonts w:ascii="Arial" w:hAnsi="Arial" w:cs="Arial"/>
          <w:noProof/>
          <w:shd w:val="clear" w:color="auto" w:fill="FFFFFF"/>
        </w:rPr>
        <w:drawing>
          <wp:inline distT="0" distB="0" distL="0" distR="0" wp14:anchorId="0BECC01F" wp14:editId="14931059">
            <wp:extent cx="647700" cy="133350"/>
            <wp:effectExtent l="0" t="0" r="0" b="0"/>
            <wp:docPr id="74" name="Imagen 74" descr="http://profesores.aulaplaneta.com/DNNPlayerPackages/Package13670/InfoGuion/cuadernoestudio/images_xml/FQ_09_08_formula1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670/InfoGuion/cuadernoestudio/images_xml/FQ_09_08_formula1_resized.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 cy="133350"/>
                    </a:xfrm>
                    <a:prstGeom prst="rect">
                      <a:avLst/>
                    </a:prstGeom>
                    <a:noFill/>
                    <a:ln>
                      <a:noFill/>
                    </a:ln>
                  </pic:spPr>
                </pic:pic>
              </a:graphicData>
            </a:graphic>
          </wp:inline>
        </w:drawing>
      </w:r>
    </w:p>
    <w:p w14:paraId="4EB473F0" w14:textId="77777777" w:rsidR="00B31BD5" w:rsidRDefault="00B31BD5" w:rsidP="00861149">
      <w:pPr>
        <w:spacing w:after="150" w:line="360" w:lineRule="auto"/>
        <w:rPr>
          <w:rFonts w:ascii="Arial" w:hAnsi="Arial" w:cs="Arial"/>
        </w:rPr>
      </w:pPr>
      <w:r w:rsidRPr="006D6665">
        <w:rPr>
          <w:rFonts w:ascii="Arial" w:hAnsi="Arial" w:cs="Arial"/>
        </w:rPr>
        <w:t>En la fórmula anterior</w:t>
      </w:r>
      <w:r>
        <w:rPr>
          <w:rFonts w:ascii="Arial" w:hAnsi="Arial" w:cs="Arial"/>
        </w:rPr>
        <w:t xml:space="preserve"> </w:t>
      </w:r>
      <w:r w:rsidRPr="00A03E7B">
        <w:rPr>
          <w:rFonts w:ascii="Arial" w:hAnsi="Arial" w:cs="Arial"/>
          <w:b/>
        </w:rPr>
        <w:t>E</w:t>
      </w:r>
      <w:r>
        <w:rPr>
          <w:rFonts w:ascii="Arial" w:hAnsi="Arial" w:cs="Arial"/>
        </w:rPr>
        <w:t xml:space="preserve"> se conoce como la intensidad de campo eléctrico.</w:t>
      </w:r>
    </w:p>
    <w:tbl>
      <w:tblPr>
        <w:tblStyle w:val="Tablaconcuadrcula"/>
        <w:tblW w:w="0" w:type="auto"/>
        <w:tblLook w:val="04A0" w:firstRow="1" w:lastRow="0" w:firstColumn="1" w:lastColumn="0" w:noHBand="0" w:noVBand="1"/>
      </w:tblPr>
      <w:tblGrid>
        <w:gridCol w:w="2518"/>
        <w:gridCol w:w="6515"/>
      </w:tblGrid>
      <w:tr w:rsidR="00B31BD5" w:rsidRPr="00776282" w14:paraId="0E1722B1" w14:textId="77777777" w:rsidTr="00C17FB4">
        <w:tc>
          <w:tcPr>
            <w:tcW w:w="9033" w:type="dxa"/>
            <w:gridSpan w:val="2"/>
            <w:shd w:val="clear" w:color="auto" w:fill="0D0D0D" w:themeFill="text1" w:themeFillTint="F2"/>
          </w:tcPr>
          <w:p w14:paraId="7BD0A356"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Imagen (fotografía, gráfica o ilustración)</w:t>
            </w:r>
          </w:p>
        </w:tc>
      </w:tr>
      <w:tr w:rsidR="00B31BD5" w:rsidRPr="00776282" w14:paraId="2650B006" w14:textId="77777777" w:rsidTr="00C17FB4">
        <w:tc>
          <w:tcPr>
            <w:tcW w:w="2518" w:type="dxa"/>
          </w:tcPr>
          <w:p w14:paraId="289A8AF0" w14:textId="77777777" w:rsidR="00B31BD5" w:rsidRPr="00776282" w:rsidRDefault="00B31BD5" w:rsidP="00861149">
            <w:pPr>
              <w:spacing w:line="360" w:lineRule="auto"/>
              <w:rPr>
                <w:rFonts w:ascii="Arial" w:hAnsi="Arial" w:cs="Arial"/>
                <w:b/>
                <w:color w:val="000000"/>
              </w:rPr>
            </w:pPr>
            <w:r w:rsidRPr="00776282">
              <w:rPr>
                <w:rFonts w:ascii="Arial" w:hAnsi="Arial" w:cs="Arial"/>
                <w:b/>
                <w:color w:val="000000"/>
              </w:rPr>
              <w:t>Código</w:t>
            </w:r>
          </w:p>
        </w:tc>
        <w:tc>
          <w:tcPr>
            <w:tcW w:w="6515" w:type="dxa"/>
          </w:tcPr>
          <w:p w14:paraId="4BD0DA3A" w14:textId="77777777" w:rsidR="00B31BD5" w:rsidRPr="00776282"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IMG05</w:t>
            </w:r>
          </w:p>
        </w:tc>
      </w:tr>
      <w:tr w:rsidR="00B31BD5" w:rsidRPr="00776282" w14:paraId="121C1148" w14:textId="77777777" w:rsidTr="00C17FB4">
        <w:tc>
          <w:tcPr>
            <w:tcW w:w="2518" w:type="dxa"/>
          </w:tcPr>
          <w:p w14:paraId="007D9E91"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Descripción</w:t>
            </w:r>
          </w:p>
        </w:tc>
        <w:tc>
          <w:tcPr>
            <w:tcW w:w="6515" w:type="dxa"/>
          </w:tcPr>
          <w:p w14:paraId="6E38BF9E" w14:textId="77777777" w:rsidR="00B31BD5" w:rsidRPr="00776282" w:rsidRDefault="00B31BD5" w:rsidP="00861149">
            <w:pPr>
              <w:spacing w:line="360" w:lineRule="auto"/>
              <w:rPr>
                <w:rFonts w:ascii="Arial" w:hAnsi="Arial" w:cs="Arial"/>
                <w:color w:val="000000"/>
              </w:rPr>
            </w:pPr>
            <w:r>
              <w:rPr>
                <w:rFonts w:ascii="Arial" w:hAnsi="Arial" w:cs="Arial"/>
                <w:color w:val="000000"/>
              </w:rPr>
              <w:t>Campo eléctrico e intensidad de campo eléctrico</w:t>
            </w:r>
          </w:p>
        </w:tc>
      </w:tr>
      <w:tr w:rsidR="00B31BD5" w:rsidRPr="00776282" w14:paraId="277BE79F" w14:textId="77777777" w:rsidTr="00C17FB4">
        <w:tc>
          <w:tcPr>
            <w:tcW w:w="2518" w:type="dxa"/>
          </w:tcPr>
          <w:p w14:paraId="59CF9FFE"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lastRenderedPageBreak/>
              <w:t>Código Shutterstock (o URL o la ruta en AulaPlaneta)</w:t>
            </w:r>
          </w:p>
        </w:tc>
        <w:tc>
          <w:tcPr>
            <w:tcW w:w="6515" w:type="dxa"/>
          </w:tcPr>
          <w:p w14:paraId="0D39ACE4" w14:textId="77777777" w:rsidR="00B31BD5" w:rsidRDefault="00B31BD5" w:rsidP="00861149">
            <w:pPr>
              <w:spacing w:line="360" w:lineRule="auto"/>
              <w:rPr>
                <w:rFonts w:ascii="Arial" w:hAnsi="Arial" w:cs="Arial"/>
              </w:rPr>
            </w:pPr>
            <w:r>
              <w:rPr>
                <w:noProof/>
              </w:rPr>
              <w:drawing>
                <wp:anchor distT="0" distB="0" distL="114300" distR="114300" simplePos="0" relativeHeight="251660288" behindDoc="0" locked="0" layoutInCell="1" allowOverlap="1" wp14:anchorId="68E6EAD0" wp14:editId="7DCB2E83">
                  <wp:simplePos x="0" y="0"/>
                  <wp:positionH relativeFrom="column">
                    <wp:posOffset>530860</wp:posOffset>
                  </wp:positionH>
                  <wp:positionV relativeFrom="paragraph">
                    <wp:posOffset>82549</wp:posOffset>
                  </wp:positionV>
                  <wp:extent cx="2876550" cy="214257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550" cy="21425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A6398" w14:textId="77777777" w:rsidR="00B31BD5" w:rsidRDefault="00B31BD5" w:rsidP="00861149">
            <w:pPr>
              <w:spacing w:line="360" w:lineRule="auto"/>
              <w:rPr>
                <w:rFonts w:ascii="Arial" w:hAnsi="Arial" w:cs="Arial"/>
              </w:rPr>
            </w:pPr>
          </w:p>
          <w:p w14:paraId="3BBBA3F9" w14:textId="77777777" w:rsidR="00B31BD5" w:rsidRDefault="00B31BD5" w:rsidP="00861149">
            <w:pPr>
              <w:spacing w:line="360" w:lineRule="auto"/>
              <w:rPr>
                <w:rFonts w:ascii="Arial" w:hAnsi="Arial" w:cs="Arial"/>
              </w:rPr>
            </w:pPr>
          </w:p>
          <w:p w14:paraId="288E54B6" w14:textId="77777777" w:rsidR="00B31BD5" w:rsidRDefault="00B31BD5" w:rsidP="00861149">
            <w:pPr>
              <w:spacing w:line="360" w:lineRule="auto"/>
              <w:rPr>
                <w:rFonts w:ascii="Arial" w:hAnsi="Arial" w:cs="Arial"/>
              </w:rPr>
            </w:pPr>
          </w:p>
          <w:p w14:paraId="77548801" w14:textId="77777777" w:rsidR="00B31BD5" w:rsidRDefault="00B31BD5" w:rsidP="00861149">
            <w:pPr>
              <w:spacing w:line="360" w:lineRule="auto"/>
              <w:rPr>
                <w:rFonts w:ascii="Arial" w:hAnsi="Arial" w:cs="Arial"/>
              </w:rPr>
            </w:pPr>
          </w:p>
          <w:p w14:paraId="00F28FEB" w14:textId="77777777" w:rsidR="00B31BD5" w:rsidRDefault="00B31BD5" w:rsidP="00861149">
            <w:pPr>
              <w:spacing w:line="360" w:lineRule="auto"/>
              <w:rPr>
                <w:rFonts w:ascii="Arial" w:hAnsi="Arial" w:cs="Arial"/>
              </w:rPr>
            </w:pPr>
          </w:p>
          <w:p w14:paraId="7487E018" w14:textId="77777777" w:rsidR="00B31BD5" w:rsidRDefault="00B31BD5" w:rsidP="00861149">
            <w:pPr>
              <w:spacing w:line="360" w:lineRule="auto"/>
              <w:rPr>
                <w:rFonts w:ascii="Arial" w:hAnsi="Arial" w:cs="Arial"/>
              </w:rPr>
            </w:pPr>
          </w:p>
          <w:p w14:paraId="1BACDBA1" w14:textId="77777777" w:rsidR="00B31BD5" w:rsidRDefault="00B31BD5" w:rsidP="00861149">
            <w:pPr>
              <w:spacing w:line="360" w:lineRule="auto"/>
              <w:rPr>
                <w:rFonts w:ascii="Arial" w:hAnsi="Arial" w:cs="Arial"/>
              </w:rPr>
            </w:pPr>
          </w:p>
          <w:p w14:paraId="51726583" w14:textId="77777777" w:rsidR="00B31BD5" w:rsidRDefault="00B31BD5" w:rsidP="00861149">
            <w:pPr>
              <w:spacing w:line="360" w:lineRule="auto"/>
              <w:rPr>
                <w:rFonts w:ascii="Arial" w:hAnsi="Arial" w:cs="Arial"/>
              </w:rPr>
            </w:pPr>
          </w:p>
          <w:p w14:paraId="2CAD2B02" w14:textId="77777777" w:rsidR="00B31BD5" w:rsidRDefault="00B31BD5" w:rsidP="00861149">
            <w:pPr>
              <w:spacing w:line="360" w:lineRule="auto"/>
              <w:rPr>
                <w:rFonts w:ascii="Arial" w:hAnsi="Arial" w:cs="Arial"/>
              </w:rPr>
            </w:pPr>
          </w:p>
          <w:p w14:paraId="0A57AC18" w14:textId="77777777" w:rsidR="00B31BD5" w:rsidRDefault="00B31BD5" w:rsidP="00861149">
            <w:pPr>
              <w:spacing w:line="360" w:lineRule="auto"/>
              <w:rPr>
                <w:rFonts w:ascii="Arial" w:hAnsi="Arial" w:cs="Arial"/>
              </w:rPr>
            </w:pPr>
          </w:p>
          <w:p w14:paraId="6071C951" w14:textId="77777777" w:rsidR="00B31BD5" w:rsidRDefault="00B31BD5" w:rsidP="00861149">
            <w:pPr>
              <w:spacing w:line="360" w:lineRule="auto"/>
              <w:rPr>
                <w:rFonts w:ascii="Arial" w:hAnsi="Arial" w:cs="Arial"/>
              </w:rPr>
            </w:pPr>
          </w:p>
          <w:p w14:paraId="084515E6" w14:textId="77777777" w:rsidR="00B31BD5" w:rsidRDefault="00B31BD5" w:rsidP="00861149">
            <w:pPr>
              <w:spacing w:line="360" w:lineRule="auto"/>
              <w:rPr>
                <w:rFonts w:ascii="Arial" w:hAnsi="Arial" w:cs="Arial"/>
              </w:rPr>
            </w:pPr>
          </w:p>
          <w:p w14:paraId="5D65DA7D" w14:textId="77777777" w:rsidR="00B31BD5" w:rsidRPr="00320F9B" w:rsidRDefault="00B31BD5" w:rsidP="00861149">
            <w:pPr>
              <w:spacing w:line="360" w:lineRule="auto"/>
              <w:rPr>
                <w:rFonts w:ascii="Arial" w:hAnsi="Arial" w:cs="Arial"/>
                <w:color w:val="FF0000"/>
              </w:rPr>
            </w:pPr>
            <w:r>
              <w:rPr>
                <w:rFonts w:ascii="Arial" w:hAnsi="Arial" w:cs="Arial"/>
                <w:color w:val="FF0000"/>
              </w:rPr>
              <w:t>Realizar gráfica.</w:t>
            </w:r>
          </w:p>
        </w:tc>
      </w:tr>
      <w:tr w:rsidR="00B31BD5" w:rsidRPr="00776282" w14:paraId="60F8295A" w14:textId="77777777" w:rsidTr="00C17FB4">
        <w:tc>
          <w:tcPr>
            <w:tcW w:w="2518" w:type="dxa"/>
          </w:tcPr>
          <w:p w14:paraId="57717C0D"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Pie de imagen</w:t>
            </w:r>
          </w:p>
        </w:tc>
        <w:tc>
          <w:tcPr>
            <w:tcW w:w="6515" w:type="dxa"/>
          </w:tcPr>
          <w:p w14:paraId="37B0EEE4" w14:textId="77777777" w:rsidR="00B31BD5" w:rsidRDefault="00B37B11" w:rsidP="00861149">
            <w:pPr>
              <w:pStyle w:val="Textoindependiente"/>
              <w:spacing w:line="360" w:lineRule="auto"/>
              <w:rPr>
                <w:rFonts w:ascii="Arial" w:hAnsi="Arial" w:cs="Arial"/>
                <w:color w:val="000000"/>
              </w:rPr>
            </w:pPr>
            <w:r>
              <w:rPr>
                <w:rFonts w:ascii="Arial" w:hAnsi="Arial" w:cs="Arial"/>
                <w:color w:val="000000"/>
              </w:rPr>
              <w:t>La región que rodea la carga Q</w:t>
            </w:r>
            <w:r w:rsidR="00B31BD5" w:rsidRPr="00183218">
              <w:rPr>
                <w:rFonts w:ascii="Arial" w:hAnsi="Arial" w:cs="Arial"/>
                <w:color w:val="000000"/>
                <w:vertAlign w:val="superscript"/>
              </w:rPr>
              <w:t>+</w:t>
            </w:r>
            <w:r w:rsidR="00B31BD5">
              <w:rPr>
                <w:rFonts w:ascii="Arial" w:hAnsi="Arial" w:cs="Arial"/>
                <w:color w:val="000000"/>
              </w:rPr>
              <w:t>, donde esta ejerce la fuerza de atracción sobre la carga puntual q</w:t>
            </w:r>
            <w:r w:rsidR="00B31BD5" w:rsidRPr="00183218">
              <w:rPr>
                <w:rFonts w:ascii="Arial" w:hAnsi="Arial" w:cs="Arial"/>
                <w:color w:val="000000"/>
                <w:vertAlign w:val="superscript"/>
              </w:rPr>
              <w:t>-</w:t>
            </w:r>
            <w:r w:rsidR="00B31BD5">
              <w:rPr>
                <w:rFonts w:ascii="Arial" w:hAnsi="Arial" w:cs="Arial"/>
                <w:color w:val="000000"/>
              </w:rPr>
              <w:t>, se denomina campo eléctrico. Esta fuerza de atracción es igual al producto de la carga puntual q</w:t>
            </w:r>
            <w:r w:rsidR="00B31BD5" w:rsidRPr="00183218">
              <w:rPr>
                <w:rFonts w:ascii="Arial" w:hAnsi="Arial" w:cs="Arial"/>
                <w:color w:val="000000"/>
                <w:vertAlign w:val="superscript"/>
              </w:rPr>
              <w:t>-</w:t>
            </w:r>
            <w:r w:rsidR="00B31BD5">
              <w:rPr>
                <w:rFonts w:ascii="Arial" w:hAnsi="Arial" w:cs="Arial"/>
                <w:color w:val="000000"/>
              </w:rPr>
              <w:t xml:space="preserve"> por la intensidad del campo eléctrico E.</w:t>
            </w:r>
            <w:r>
              <w:rPr>
                <w:rFonts w:ascii="Arial" w:hAnsi="Arial" w:cs="Arial"/>
                <w:color w:val="000000"/>
              </w:rPr>
              <w:t xml:space="preserve"> </w:t>
            </w:r>
            <w:r w:rsidR="00B31BD5">
              <w:rPr>
                <w:rFonts w:ascii="Arial" w:hAnsi="Arial" w:cs="Arial"/>
                <w:color w:val="000000"/>
              </w:rPr>
              <w:t>La fuerza de atracción F se asimila a la magnitud de</w:t>
            </w:r>
            <w:r w:rsidR="001B138E">
              <w:rPr>
                <w:rFonts w:ascii="Arial" w:hAnsi="Arial" w:cs="Arial"/>
                <w:color w:val="000000"/>
              </w:rPr>
              <w:t xml:space="preserve"> </w:t>
            </w:r>
            <w:r w:rsidR="00B31BD5">
              <w:rPr>
                <w:rFonts w:ascii="Arial" w:hAnsi="Arial" w:cs="Arial"/>
                <w:color w:val="000000"/>
              </w:rPr>
              <w:t>peso en el campo gravitacional</w:t>
            </w:r>
            <w:r w:rsidR="00EA697F">
              <w:rPr>
                <w:rFonts w:ascii="Arial" w:hAnsi="Arial" w:cs="Arial"/>
                <w:color w:val="000000"/>
              </w:rPr>
              <w:t xml:space="preserve">: </w:t>
            </w:r>
            <w:r w:rsidR="00B31BD5">
              <w:rPr>
                <w:rFonts w:ascii="Arial" w:hAnsi="Arial" w:cs="Arial"/>
                <w:color w:val="000000"/>
              </w:rPr>
              <w:t>P = mg.</w:t>
            </w:r>
          </w:p>
          <w:p w14:paraId="19C97773" w14:textId="77777777" w:rsidR="00B31BD5" w:rsidRPr="00183218" w:rsidRDefault="00B31BD5" w:rsidP="00861149">
            <w:pPr>
              <w:pStyle w:val="Textoindependiente"/>
              <w:spacing w:line="360" w:lineRule="auto"/>
              <w:rPr>
                <w:rFonts w:ascii="Arial" w:hAnsi="Arial" w:cs="Arial"/>
                <w:color w:val="000000"/>
              </w:rPr>
            </w:pPr>
          </w:p>
        </w:tc>
      </w:tr>
    </w:tbl>
    <w:p w14:paraId="2B5752D7" w14:textId="77777777" w:rsidR="00B31BD5" w:rsidRDefault="00B31BD5" w:rsidP="00861149">
      <w:pPr>
        <w:spacing w:after="150"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776282" w14:paraId="54081470" w14:textId="77777777" w:rsidTr="00C17FB4">
        <w:tc>
          <w:tcPr>
            <w:tcW w:w="8978" w:type="dxa"/>
            <w:gridSpan w:val="2"/>
            <w:shd w:val="clear" w:color="auto" w:fill="000000" w:themeFill="text1"/>
          </w:tcPr>
          <w:p w14:paraId="5011C038"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Recuerda</w:t>
            </w:r>
          </w:p>
        </w:tc>
      </w:tr>
      <w:tr w:rsidR="00B31BD5" w:rsidRPr="00776282" w14:paraId="390269BB" w14:textId="77777777" w:rsidTr="00C17FB4">
        <w:tc>
          <w:tcPr>
            <w:tcW w:w="2518" w:type="dxa"/>
          </w:tcPr>
          <w:p w14:paraId="5504DC56" w14:textId="77777777" w:rsidR="00B31BD5" w:rsidRPr="00776282" w:rsidRDefault="00B31BD5" w:rsidP="00861149">
            <w:pPr>
              <w:spacing w:line="360" w:lineRule="auto"/>
              <w:rPr>
                <w:rFonts w:ascii="Arial" w:hAnsi="Arial" w:cs="Arial"/>
                <w:b/>
              </w:rPr>
            </w:pPr>
            <w:r w:rsidRPr="00776282">
              <w:rPr>
                <w:rFonts w:ascii="Arial" w:hAnsi="Arial" w:cs="Arial"/>
                <w:b/>
              </w:rPr>
              <w:t>Contenido</w:t>
            </w:r>
          </w:p>
        </w:tc>
        <w:tc>
          <w:tcPr>
            <w:tcW w:w="6460" w:type="dxa"/>
          </w:tcPr>
          <w:p w14:paraId="3685AC4E" w14:textId="77777777" w:rsidR="00B31BD5" w:rsidRDefault="00B31BD5" w:rsidP="00861149">
            <w:pPr>
              <w:spacing w:line="360" w:lineRule="auto"/>
              <w:rPr>
                <w:rFonts w:ascii="Arial" w:hAnsi="Arial" w:cs="Arial"/>
              </w:rPr>
            </w:pPr>
          </w:p>
          <w:p w14:paraId="412FF6BD" w14:textId="77777777" w:rsidR="00B31BD5" w:rsidRDefault="00B31BD5" w:rsidP="00861149">
            <w:pPr>
              <w:spacing w:line="360" w:lineRule="auto"/>
              <w:rPr>
                <w:rFonts w:ascii="Arial" w:hAnsi="Arial" w:cs="Arial"/>
              </w:rPr>
            </w:pPr>
            <w:r>
              <w:rPr>
                <w:rFonts w:ascii="Arial" w:hAnsi="Arial" w:cs="Arial"/>
              </w:rPr>
              <w:t xml:space="preserve">La intensidad de campo eléctrico </w:t>
            </w:r>
            <w:r w:rsidRPr="006F7EB3">
              <w:rPr>
                <w:rFonts w:ascii="Arial" w:hAnsi="Arial" w:cs="Arial"/>
                <w:b/>
                <w:i/>
              </w:rPr>
              <w:t>E</w:t>
            </w:r>
            <w:r>
              <w:rPr>
                <w:rFonts w:ascii="Arial" w:hAnsi="Arial" w:cs="Arial"/>
              </w:rPr>
              <w:t xml:space="preserve"> es una magnitud</w:t>
            </w:r>
            <w:r w:rsidR="001B138E">
              <w:rPr>
                <w:rFonts w:ascii="Arial" w:hAnsi="Arial" w:cs="Arial"/>
              </w:rPr>
              <w:t xml:space="preserve"> </w:t>
            </w:r>
            <w:r>
              <w:rPr>
                <w:rFonts w:ascii="Arial" w:hAnsi="Arial" w:cs="Arial"/>
              </w:rPr>
              <w:t>similar a la intensidad del campo gravitacional,</w:t>
            </w:r>
            <w:r w:rsidR="001B138E">
              <w:rPr>
                <w:rFonts w:ascii="Arial" w:hAnsi="Arial" w:cs="Arial"/>
              </w:rPr>
              <w:t xml:space="preserve"> </w:t>
            </w:r>
            <w:r>
              <w:rPr>
                <w:rFonts w:ascii="Arial" w:hAnsi="Arial" w:cs="Arial"/>
              </w:rPr>
              <w:t xml:space="preserve">comúnmente conocida como gravedad </w:t>
            </w:r>
            <w:r w:rsidRPr="006F7EB3">
              <w:rPr>
                <w:rFonts w:ascii="Arial" w:hAnsi="Arial" w:cs="Arial"/>
                <w:b/>
                <w:i/>
              </w:rPr>
              <w:t>g</w:t>
            </w:r>
            <w:r>
              <w:rPr>
                <w:rFonts w:ascii="Arial" w:hAnsi="Arial" w:cs="Arial"/>
                <w:i/>
              </w:rPr>
              <w:t>.</w:t>
            </w:r>
          </w:p>
          <w:p w14:paraId="681998A9" w14:textId="77777777" w:rsidR="00B31BD5" w:rsidRPr="00776282" w:rsidRDefault="00B31BD5" w:rsidP="00861149">
            <w:pPr>
              <w:pStyle w:val="u"/>
              <w:spacing w:before="0" w:beforeAutospacing="0" w:after="0" w:afterAutospacing="0" w:line="360" w:lineRule="auto"/>
              <w:rPr>
                <w:rFonts w:ascii="Arial" w:hAnsi="Arial" w:cs="Arial"/>
                <w:b/>
              </w:rPr>
            </w:pPr>
          </w:p>
        </w:tc>
      </w:tr>
    </w:tbl>
    <w:p w14:paraId="2C9EF8B6" w14:textId="77777777" w:rsidR="00B31BD5" w:rsidRDefault="00B31BD5" w:rsidP="00861149">
      <w:pPr>
        <w:spacing w:line="360" w:lineRule="auto"/>
        <w:rPr>
          <w:rFonts w:ascii="Arial" w:hAnsi="Arial" w:cs="Arial"/>
          <w:shd w:val="clear" w:color="auto" w:fill="FFFFFF"/>
        </w:rPr>
      </w:pPr>
    </w:p>
    <w:p w14:paraId="69B8266C" w14:textId="77777777" w:rsidR="00B31BD5" w:rsidRDefault="00B31BD5" w:rsidP="00861149">
      <w:pPr>
        <w:pStyle w:val="Textoindependiente"/>
        <w:spacing w:line="360" w:lineRule="auto"/>
        <w:rPr>
          <w:rFonts w:ascii="Arial" w:hAnsi="Arial" w:cs="Arial"/>
        </w:rPr>
      </w:pPr>
      <w:r>
        <w:rPr>
          <w:rFonts w:ascii="Arial" w:hAnsi="Arial" w:cs="Arial"/>
        </w:rPr>
        <w:lastRenderedPageBreak/>
        <w:t xml:space="preserve">Se define como </w:t>
      </w:r>
      <w:r w:rsidRPr="00153CFB">
        <w:rPr>
          <w:rFonts w:ascii="Arial" w:hAnsi="Arial" w:cs="Arial"/>
          <w:b/>
        </w:rPr>
        <w:t xml:space="preserve">intensidad </w:t>
      </w:r>
      <w:r>
        <w:rPr>
          <w:rFonts w:ascii="Arial" w:hAnsi="Arial" w:cs="Arial"/>
        </w:rPr>
        <w:t>de campo eléctrico</w:t>
      </w:r>
      <w:r w:rsidR="00B37B11">
        <w:rPr>
          <w:rFonts w:ascii="Arial" w:hAnsi="Arial" w:cs="Arial"/>
        </w:rPr>
        <w:t xml:space="preserve"> a </w:t>
      </w:r>
      <w:r>
        <w:rPr>
          <w:rFonts w:ascii="Arial" w:hAnsi="Arial" w:cs="Arial"/>
        </w:rPr>
        <w:t xml:space="preserve">la </w:t>
      </w:r>
      <w:r w:rsidRPr="00153CFB">
        <w:rPr>
          <w:rFonts w:ascii="Arial" w:hAnsi="Arial" w:cs="Arial"/>
          <w:b/>
        </w:rPr>
        <w:t>fuerza</w:t>
      </w:r>
      <w:r>
        <w:rPr>
          <w:rFonts w:ascii="Arial" w:hAnsi="Arial" w:cs="Arial"/>
        </w:rPr>
        <w:t xml:space="preserve"> con </w:t>
      </w:r>
      <w:r w:rsidR="00EA697F">
        <w:rPr>
          <w:rFonts w:ascii="Arial" w:hAnsi="Arial" w:cs="Arial"/>
        </w:rPr>
        <w:t xml:space="preserve">la </w:t>
      </w:r>
      <w:r>
        <w:rPr>
          <w:rFonts w:ascii="Arial" w:hAnsi="Arial" w:cs="Arial"/>
        </w:rPr>
        <w:t xml:space="preserve">que </w:t>
      </w:r>
      <w:r w:rsidR="00EA697F">
        <w:rPr>
          <w:rFonts w:ascii="Arial" w:hAnsi="Arial" w:cs="Arial"/>
        </w:rPr>
        <w:t xml:space="preserve">dicho </w:t>
      </w:r>
      <w:r>
        <w:rPr>
          <w:rFonts w:ascii="Arial" w:hAnsi="Arial" w:cs="Arial"/>
        </w:rPr>
        <w:t>campo eléctrico actúa sobre una carga puntual</w:t>
      </w:r>
      <w:r w:rsidR="001B138E">
        <w:rPr>
          <w:rFonts w:ascii="Arial" w:hAnsi="Arial" w:cs="Arial"/>
        </w:rPr>
        <w:t xml:space="preserve"> </w:t>
      </w:r>
      <w:r w:rsidRPr="00153CFB">
        <w:rPr>
          <w:rFonts w:ascii="Arial" w:hAnsi="Arial" w:cs="Arial"/>
          <w:b/>
        </w:rPr>
        <w:t>q</w:t>
      </w:r>
      <w:r>
        <w:rPr>
          <w:rFonts w:ascii="Arial" w:hAnsi="Arial" w:cs="Arial"/>
        </w:rPr>
        <w:t>, colocada en un determinado punto de</w:t>
      </w:r>
      <w:r w:rsidR="00EA697F">
        <w:rPr>
          <w:rFonts w:ascii="Arial" w:hAnsi="Arial" w:cs="Arial"/>
        </w:rPr>
        <w:t>l</w:t>
      </w:r>
      <w:r>
        <w:rPr>
          <w:rFonts w:ascii="Arial" w:hAnsi="Arial" w:cs="Arial"/>
        </w:rPr>
        <w:t xml:space="preserve"> campo.</w:t>
      </w:r>
    </w:p>
    <w:p w14:paraId="58A6E1F0" w14:textId="77777777" w:rsidR="00B31BD5" w:rsidRDefault="00B31BD5" w:rsidP="00861149">
      <w:pPr>
        <w:pStyle w:val="Textoindependiente"/>
        <w:spacing w:line="360" w:lineRule="auto"/>
        <w:rPr>
          <w:rFonts w:ascii="Arial" w:hAnsi="Arial" w:cs="Arial"/>
        </w:rPr>
      </w:pPr>
      <w:r>
        <w:rPr>
          <w:rFonts w:ascii="Arial" w:hAnsi="Arial" w:cs="Arial"/>
        </w:rPr>
        <w:t>Esta intensidad está definida por la expresión:</w:t>
      </w:r>
    </w:p>
    <w:p w14:paraId="153692D3" w14:textId="77777777" w:rsidR="00B31BD5" w:rsidRPr="00B37B11" w:rsidRDefault="00B31BD5" w:rsidP="00861149">
      <w:pPr>
        <w:pStyle w:val="Textoindependiente"/>
        <w:spacing w:line="360" w:lineRule="auto"/>
        <w:rPr>
          <w:rFonts w:ascii="Arial" w:hAnsi="Arial" w:cs="Arial"/>
        </w:rPr>
      </w:pPr>
      <m:oMathPara>
        <m:oMath>
          <m:r>
            <w:rPr>
              <w:rFonts w:ascii="Cambria Math" w:hAnsi="Cambria Math" w:cs="Arial"/>
              <w:highlight w:val="yellow"/>
            </w:rPr>
            <m:t>E=</m:t>
          </m:r>
          <m:f>
            <m:fPr>
              <m:ctrlPr>
                <w:rPr>
                  <w:rFonts w:ascii="Cambria Math" w:hAnsi="Cambria Math" w:cs="Arial"/>
                  <w:i/>
                  <w:highlight w:val="yellow"/>
                </w:rPr>
              </m:ctrlPr>
            </m:fPr>
            <m:num>
              <m:r>
                <w:rPr>
                  <w:rFonts w:ascii="Cambria Math" w:hAnsi="Cambria Math" w:cs="Arial"/>
                  <w:highlight w:val="yellow"/>
                </w:rPr>
                <m:t>F</m:t>
              </m:r>
            </m:num>
            <m:den>
              <m:r>
                <w:rPr>
                  <w:rFonts w:ascii="Cambria Math" w:hAnsi="Cambria Math" w:cs="Arial"/>
                  <w:highlight w:val="yellow"/>
                </w:rPr>
                <m:t>q</m:t>
              </m:r>
            </m:den>
          </m:f>
        </m:oMath>
      </m:oMathPara>
    </w:p>
    <w:p w14:paraId="69AB6BF0" w14:textId="77777777" w:rsidR="00B37B11" w:rsidRDefault="00B37B11"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w:t>
      </w:r>
      <w:r>
        <w:rPr>
          <w:rStyle w:val="un"/>
          <w:rFonts w:ascii="Arial" w:hAnsi="Arial" w:cs="Arial"/>
          <w:sz w:val="32"/>
          <w:szCs w:val="32"/>
          <w:highlight w:val="yellow"/>
        </w:rPr>
        <w:t>7</w:t>
      </w:r>
    </w:p>
    <w:p w14:paraId="7058B45F" w14:textId="77777777" w:rsidR="00B37B11" w:rsidRPr="00B37B11" w:rsidRDefault="00B37B11" w:rsidP="00861149">
      <w:pPr>
        <w:pStyle w:val="Textoindependiente"/>
        <w:spacing w:line="360" w:lineRule="auto"/>
        <w:rPr>
          <w:rFonts w:ascii="Arial" w:hAnsi="Arial" w:cs="Arial"/>
        </w:rPr>
      </w:pPr>
    </w:p>
    <w:p w14:paraId="160C86B7" w14:textId="77777777" w:rsidR="00B37B11" w:rsidRPr="0018419D" w:rsidRDefault="00B37B11" w:rsidP="00861149">
      <w:pPr>
        <w:pStyle w:val="Textoindependiente"/>
        <w:spacing w:line="360" w:lineRule="auto"/>
        <w:rPr>
          <w:rFonts w:ascii="Arial" w:hAnsi="Arial" w:cs="Arial"/>
        </w:rPr>
      </w:pPr>
    </w:p>
    <w:p w14:paraId="7998EB06" w14:textId="77777777" w:rsidR="00B31BD5" w:rsidRDefault="00B31BD5" w:rsidP="00861149">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332138" w14:paraId="345FA0F7" w14:textId="77777777" w:rsidTr="00C17FB4">
        <w:tc>
          <w:tcPr>
            <w:tcW w:w="8978" w:type="dxa"/>
            <w:gridSpan w:val="2"/>
            <w:shd w:val="clear" w:color="auto" w:fill="000000" w:themeFill="text1"/>
          </w:tcPr>
          <w:p w14:paraId="7A7D4F7E"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Destacado</w:t>
            </w:r>
          </w:p>
        </w:tc>
      </w:tr>
      <w:tr w:rsidR="00B31BD5" w:rsidRPr="00332138" w14:paraId="0874FED2" w14:textId="77777777" w:rsidTr="00C17FB4">
        <w:tc>
          <w:tcPr>
            <w:tcW w:w="2518" w:type="dxa"/>
          </w:tcPr>
          <w:p w14:paraId="53AEF7E0" w14:textId="77777777" w:rsidR="00B31BD5" w:rsidRPr="00332138" w:rsidRDefault="00B31BD5" w:rsidP="00861149">
            <w:pPr>
              <w:spacing w:line="360" w:lineRule="auto"/>
              <w:rPr>
                <w:rFonts w:ascii="Arial" w:hAnsi="Arial" w:cs="Arial"/>
                <w:b/>
              </w:rPr>
            </w:pPr>
            <w:r w:rsidRPr="00332138">
              <w:rPr>
                <w:rFonts w:ascii="Arial" w:hAnsi="Arial" w:cs="Arial"/>
                <w:b/>
              </w:rPr>
              <w:t>Título</w:t>
            </w:r>
          </w:p>
        </w:tc>
        <w:tc>
          <w:tcPr>
            <w:tcW w:w="6460" w:type="dxa"/>
          </w:tcPr>
          <w:p w14:paraId="7A682589" w14:textId="77777777" w:rsidR="00B31BD5" w:rsidRPr="005E7BD7" w:rsidRDefault="00B37B11" w:rsidP="00861149">
            <w:pPr>
              <w:pStyle w:val="Ttulo4"/>
              <w:spacing w:before="0" w:line="360" w:lineRule="auto"/>
              <w:outlineLvl w:val="3"/>
              <w:rPr>
                <w:rFonts w:ascii="Arial" w:hAnsi="Arial" w:cs="Arial"/>
                <w:b w:val="0"/>
                <w:bCs w:val="0"/>
                <w:i w:val="0"/>
                <w:color w:val="97BE0E"/>
              </w:rPr>
            </w:pPr>
            <w:r>
              <w:rPr>
                <w:rFonts w:ascii="Arial" w:hAnsi="Arial" w:cs="Arial"/>
                <w:b w:val="0"/>
                <w:bCs w:val="0"/>
                <w:i w:val="0"/>
                <w:color w:val="auto"/>
              </w:rPr>
              <w:t>Ejercicio desarrollado</w:t>
            </w:r>
          </w:p>
        </w:tc>
      </w:tr>
      <w:tr w:rsidR="00B31BD5" w:rsidRPr="00332138" w14:paraId="411A53A5" w14:textId="77777777" w:rsidTr="00C17FB4">
        <w:tc>
          <w:tcPr>
            <w:tcW w:w="2518" w:type="dxa"/>
          </w:tcPr>
          <w:p w14:paraId="0B60701F" w14:textId="77777777" w:rsidR="00B31BD5" w:rsidRPr="00332138" w:rsidRDefault="00B31BD5" w:rsidP="00861149">
            <w:pPr>
              <w:spacing w:line="360" w:lineRule="auto"/>
              <w:rPr>
                <w:rFonts w:ascii="Arial" w:hAnsi="Arial" w:cs="Arial"/>
              </w:rPr>
            </w:pPr>
            <w:r w:rsidRPr="00332138">
              <w:rPr>
                <w:rFonts w:ascii="Arial" w:hAnsi="Arial" w:cs="Arial"/>
                <w:b/>
              </w:rPr>
              <w:t>Contenido</w:t>
            </w:r>
          </w:p>
        </w:tc>
        <w:tc>
          <w:tcPr>
            <w:tcW w:w="6460" w:type="dxa"/>
          </w:tcPr>
          <w:p w14:paraId="0DBA00B9" w14:textId="77777777" w:rsidR="00B31BD5" w:rsidRDefault="00B31BD5" w:rsidP="00861149">
            <w:pPr>
              <w:pStyle w:val="u"/>
              <w:spacing w:before="0" w:beforeAutospacing="0" w:after="0" w:afterAutospacing="0" w:line="360" w:lineRule="auto"/>
              <w:rPr>
                <w:rStyle w:val="un"/>
                <w:rFonts w:ascii="Arial" w:hAnsi="Arial" w:cs="Arial"/>
                <w:color w:val="333333"/>
              </w:rPr>
            </w:pPr>
            <w:r>
              <w:rPr>
                <w:rStyle w:val="un"/>
                <w:rFonts w:ascii="Arial" w:hAnsi="Arial" w:cs="Arial"/>
                <w:color w:val="333333"/>
              </w:rPr>
              <w:t xml:space="preserve">Si la fuerza de atracción de una carga eléctrica positiva sobre una carga puntual </w:t>
            </w:r>
            <m:oMath>
              <m:sSup>
                <m:sSupPr>
                  <m:ctrlPr>
                    <w:rPr>
                      <w:rStyle w:val="un"/>
                      <w:rFonts w:ascii="Cambria Math" w:hAnsi="Cambria Math" w:cs="Arial"/>
                      <w:i/>
                      <w:color w:val="333333"/>
                    </w:rPr>
                  </m:ctrlPr>
                </m:sSupPr>
                <m:e>
                  <m:r>
                    <w:rPr>
                      <w:rStyle w:val="un"/>
                      <w:rFonts w:ascii="Cambria Math" w:hAnsi="Cambria Math" w:cs="Arial"/>
                      <w:color w:val="333333"/>
                    </w:rPr>
                    <m:t>q</m:t>
                  </m:r>
                </m:e>
                <m:sup>
                  <m:r>
                    <w:rPr>
                      <w:rStyle w:val="un"/>
                      <w:rFonts w:ascii="Cambria Math" w:hAnsi="Cambria Math" w:cs="Arial"/>
                      <w:color w:val="333333"/>
                    </w:rPr>
                    <m:t>-</m:t>
                  </m:r>
                </m:sup>
              </m:sSup>
              <m:r>
                <w:rPr>
                  <w:rStyle w:val="un"/>
                  <w:rFonts w:ascii="Cambria Math" w:hAnsi="Cambria Math" w:cs="Arial"/>
                  <w:color w:val="333333"/>
                </w:rPr>
                <m:t>= 5×</m:t>
              </m:r>
              <m:sSup>
                <m:sSupPr>
                  <m:ctrlPr>
                    <w:rPr>
                      <w:rStyle w:val="un"/>
                      <w:rFonts w:ascii="Cambria Math" w:hAnsi="Cambria Math" w:cs="Arial"/>
                      <w:i/>
                      <w:color w:val="333333"/>
                    </w:rPr>
                  </m:ctrlPr>
                </m:sSupPr>
                <m:e>
                  <m:r>
                    <w:rPr>
                      <w:rStyle w:val="un"/>
                      <w:rFonts w:ascii="Cambria Math" w:hAnsi="Cambria Math" w:cs="Arial"/>
                      <w:color w:val="333333"/>
                    </w:rPr>
                    <m:t>10</m:t>
                  </m:r>
                </m:e>
                <m:sup>
                  <m:r>
                    <w:rPr>
                      <w:rStyle w:val="un"/>
                      <w:rFonts w:ascii="Cambria Math" w:hAnsi="Cambria Math" w:cs="Arial"/>
                      <w:color w:val="333333"/>
                    </w:rPr>
                    <m:t>-3</m:t>
                  </m:r>
                </m:sup>
              </m:sSup>
              <m:r>
                <w:rPr>
                  <w:rStyle w:val="un"/>
                  <w:rFonts w:ascii="Cambria Math" w:hAnsi="Cambria Math" w:cs="Arial"/>
                  <w:color w:val="333333"/>
                </w:rPr>
                <m:t>C</m:t>
              </m:r>
            </m:oMath>
            <w:r w:rsidR="001B138E">
              <w:rPr>
                <w:rStyle w:val="un"/>
                <w:rFonts w:ascii="Arial" w:hAnsi="Arial" w:cs="Arial"/>
                <w:color w:val="333333"/>
              </w:rPr>
              <w:t xml:space="preserve"> </w:t>
            </w:r>
            <w:r>
              <w:rPr>
                <w:rStyle w:val="un"/>
                <w:rFonts w:ascii="Arial" w:hAnsi="Arial" w:cs="Arial"/>
                <w:color w:val="333333"/>
              </w:rPr>
              <w:t xml:space="preserve">es de </w:t>
            </w:r>
            <m:oMath>
              <m:r>
                <w:rPr>
                  <w:rStyle w:val="un"/>
                  <w:rFonts w:ascii="Cambria Math" w:hAnsi="Cambria Math" w:cs="Arial"/>
                  <w:color w:val="333333"/>
                </w:rPr>
                <m:t>1,5 ×</m:t>
              </m:r>
              <m:sSup>
                <m:sSupPr>
                  <m:ctrlPr>
                    <w:rPr>
                      <w:rStyle w:val="un"/>
                      <w:rFonts w:ascii="Cambria Math" w:hAnsi="Cambria Math" w:cs="Arial"/>
                      <w:i/>
                      <w:color w:val="333333"/>
                    </w:rPr>
                  </m:ctrlPr>
                </m:sSupPr>
                <m:e>
                  <m:r>
                    <w:rPr>
                      <w:rStyle w:val="un"/>
                      <w:rFonts w:ascii="Cambria Math" w:hAnsi="Cambria Math" w:cs="Arial"/>
                      <w:color w:val="333333"/>
                    </w:rPr>
                    <m:t>10</m:t>
                  </m:r>
                </m:e>
                <m:sup>
                  <m:r>
                    <w:rPr>
                      <w:rStyle w:val="un"/>
                      <w:rFonts w:ascii="Cambria Math" w:hAnsi="Cambria Math" w:cs="Arial"/>
                      <w:color w:val="333333"/>
                    </w:rPr>
                    <m:t>-2</m:t>
                  </m:r>
                </m:sup>
              </m:sSup>
              <m:r>
                <w:rPr>
                  <w:rStyle w:val="un"/>
                  <w:rFonts w:ascii="Cambria Math" w:hAnsi="Cambria Math" w:cs="Arial"/>
                  <w:color w:val="333333"/>
                </w:rPr>
                <m:t>N,</m:t>
              </m:r>
            </m:oMath>
            <w:r>
              <w:rPr>
                <w:rStyle w:val="un"/>
                <w:rFonts w:ascii="Arial" w:hAnsi="Arial" w:cs="Arial"/>
                <w:color w:val="333333"/>
              </w:rPr>
              <w:t xml:space="preserve"> ¿</w:t>
            </w:r>
            <w:r w:rsidR="00EF4B8B">
              <w:rPr>
                <w:rStyle w:val="un"/>
                <w:rFonts w:ascii="Arial" w:hAnsi="Arial" w:cs="Arial"/>
                <w:color w:val="333333"/>
              </w:rPr>
              <w:t xml:space="preserve">cuál </w:t>
            </w:r>
            <w:r>
              <w:rPr>
                <w:rStyle w:val="un"/>
                <w:rFonts w:ascii="Arial" w:hAnsi="Arial" w:cs="Arial"/>
                <w:color w:val="333333"/>
              </w:rPr>
              <w:t xml:space="preserve">es la </w:t>
            </w:r>
            <w:r w:rsidR="00B37B11">
              <w:rPr>
                <w:rStyle w:val="un"/>
                <w:rFonts w:ascii="Arial" w:hAnsi="Arial" w:cs="Arial"/>
                <w:color w:val="333333"/>
              </w:rPr>
              <w:t xml:space="preserve">intensidad del campo eléctrico </w:t>
            </w:r>
            <w:r>
              <w:rPr>
                <w:rStyle w:val="un"/>
                <w:rFonts w:ascii="Arial" w:hAnsi="Arial" w:cs="Arial"/>
                <w:color w:val="333333"/>
              </w:rPr>
              <w:t>E?</w:t>
            </w:r>
          </w:p>
          <w:p w14:paraId="33BA7A2C" w14:textId="77777777" w:rsidR="00C17FB4" w:rsidRDefault="00C17FB4" w:rsidP="00861149">
            <w:pPr>
              <w:pStyle w:val="u"/>
              <w:spacing w:before="0" w:beforeAutospacing="0" w:after="0" w:afterAutospacing="0" w:line="360" w:lineRule="auto"/>
              <w:rPr>
                <w:rStyle w:val="un"/>
                <w:rFonts w:ascii="Arial" w:hAnsi="Arial" w:cs="Arial"/>
                <w:color w:val="333333"/>
              </w:rPr>
            </w:pPr>
          </w:p>
          <w:p w14:paraId="13EDAFF8" w14:textId="77777777" w:rsidR="00B37B11" w:rsidRDefault="00EF4B8B" w:rsidP="00861149">
            <w:pPr>
              <w:pStyle w:val="u"/>
              <w:spacing w:before="0" w:beforeAutospacing="0" w:after="0" w:afterAutospacing="0" w:line="360" w:lineRule="auto"/>
              <w:rPr>
                <w:rStyle w:val="un"/>
                <w:rFonts w:ascii="Arial" w:hAnsi="Arial" w:cs="Arial"/>
                <w:color w:val="333333"/>
              </w:rPr>
            </w:pPr>
            <w:r>
              <w:rPr>
                <w:rStyle w:val="un"/>
                <w:rFonts w:ascii="Arial" w:hAnsi="Arial" w:cs="Arial"/>
                <w:color w:val="333333"/>
              </w:rPr>
              <w:t xml:space="preserve">Al utilizar </w:t>
            </w:r>
            <w:r w:rsidR="00B37B11">
              <w:rPr>
                <w:rStyle w:val="un"/>
                <w:rFonts w:ascii="Arial" w:hAnsi="Arial" w:cs="Arial"/>
                <w:color w:val="333333"/>
              </w:rPr>
              <w:t>la formulación matem</w:t>
            </w:r>
            <w:r w:rsidR="00C17FB4">
              <w:rPr>
                <w:rStyle w:val="un"/>
                <w:rFonts w:ascii="Arial" w:hAnsi="Arial" w:cs="Arial"/>
                <w:color w:val="333333"/>
              </w:rPr>
              <w:t>ática de</w:t>
            </w:r>
            <w:r w:rsidR="00B37B11">
              <w:rPr>
                <w:rStyle w:val="un"/>
                <w:rFonts w:ascii="Arial" w:hAnsi="Arial" w:cs="Arial"/>
                <w:color w:val="333333"/>
              </w:rPr>
              <w:t xml:space="preserve"> </w:t>
            </w:r>
            <w:r w:rsidR="00C17FB4">
              <w:rPr>
                <w:rStyle w:val="un"/>
                <w:rFonts w:ascii="Arial" w:hAnsi="Arial" w:cs="Arial"/>
                <w:color w:val="333333"/>
              </w:rPr>
              <w:t xml:space="preserve">intensidad de campo eléctrico y </w:t>
            </w:r>
            <w:r>
              <w:rPr>
                <w:rStyle w:val="un"/>
                <w:rFonts w:ascii="Arial" w:hAnsi="Arial" w:cs="Arial"/>
                <w:color w:val="333333"/>
              </w:rPr>
              <w:t xml:space="preserve">reemplazar </w:t>
            </w:r>
            <w:r w:rsidR="00C17FB4">
              <w:rPr>
                <w:rStyle w:val="un"/>
                <w:rFonts w:ascii="Arial" w:hAnsi="Arial" w:cs="Arial"/>
                <w:color w:val="333333"/>
              </w:rPr>
              <w:t>por los valores dados en el enunciado se obtiene:</w:t>
            </w:r>
          </w:p>
          <w:p w14:paraId="20848999" w14:textId="77777777" w:rsidR="00B31BD5" w:rsidRDefault="00B31BD5" w:rsidP="00861149">
            <w:pPr>
              <w:pStyle w:val="u"/>
              <w:spacing w:before="0" w:beforeAutospacing="0" w:after="0" w:afterAutospacing="0" w:line="360" w:lineRule="auto"/>
              <w:rPr>
                <w:rStyle w:val="un"/>
                <w:rFonts w:ascii="Arial" w:hAnsi="Arial" w:cs="Arial"/>
                <w:color w:val="333333"/>
              </w:rPr>
            </w:pPr>
          </w:p>
          <w:p w14:paraId="179F7785" w14:textId="77777777" w:rsidR="00B31BD5" w:rsidRPr="00C17FB4" w:rsidRDefault="00B31BD5" w:rsidP="00861149">
            <w:pPr>
              <w:pStyle w:val="u"/>
              <w:spacing w:before="0" w:beforeAutospacing="0" w:after="0" w:afterAutospacing="0" w:line="360" w:lineRule="auto"/>
              <w:rPr>
                <w:rStyle w:val="un"/>
                <w:rFonts w:ascii="Arial" w:hAnsi="Arial" w:cs="Arial"/>
                <w:i/>
                <w:color w:val="333333"/>
              </w:rPr>
            </w:pPr>
            <m:oMathPara>
              <m:oMath>
                <m:r>
                  <w:rPr>
                    <w:rStyle w:val="un"/>
                    <w:rFonts w:ascii="Cambria Math" w:hAnsi="Cambria Math" w:cs="Arial"/>
                    <w:color w:val="333333"/>
                  </w:rPr>
                  <m:t xml:space="preserve"> </m:t>
                </m:r>
                <m:r>
                  <w:rPr>
                    <w:rFonts w:ascii="Cambria Math" w:hAnsi="Cambria Math" w:cs="Arial"/>
                    <w:highlight w:val="yellow"/>
                  </w:rPr>
                  <m:t>E=</m:t>
                </m:r>
                <m:f>
                  <m:fPr>
                    <m:ctrlPr>
                      <w:rPr>
                        <w:rFonts w:ascii="Cambria Math" w:hAnsi="Cambria Math" w:cs="Arial"/>
                        <w:i/>
                        <w:highlight w:val="yellow"/>
                      </w:rPr>
                    </m:ctrlPr>
                  </m:fPr>
                  <m:num>
                    <m:r>
                      <w:rPr>
                        <w:rFonts w:ascii="Cambria Math" w:hAnsi="Cambria Math" w:cs="Arial"/>
                        <w:highlight w:val="yellow"/>
                      </w:rPr>
                      <m:t>F</m:t>
                    </m:r>
                  </m:num>
                  <m:den>
                    <m:r>
                      <w:rPr>
                        <w:rFonts w:ascii="Cambria Math" w:hAnsi="Cambria Math" w:cs="Arial"/>
                        <w:highlight w:val="yellow"/>
                      </w:rPr>
                      <m:t>q</m:t>
                    </m:r>
                  </m:den>
                </m:f>
                <m:r>
                  <w:rPr>
                    <w:rStyle w:val="un"/>
                    <w:rFonts w:ascii="Cambria Math" w:hAnsi="Cambria Math" w:cs="Arial"/>
                    <w:color w:val="333333"/>
                  </w:rPr>
                  <m:t xml:space="preserve"> </m:t>
                </m:r>
              </m:oMath>
            </m:oMathPara>
          </w:p>
          <w:p w14:paraId="5BB8E0FD" w14:textId="77777777" w:rsidR="00C17FB4" w:rsidRDefault="00C17FB4"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w:t>
            </w:r>
            <w:r>
              <w:rPr>
                <w:rStyle w:val="un"/>
                <w:rFonts w:ascii="Arial" w:hAnsi="Arial" w:cs="Arial"/>
                <w:sz w:val="32"/>
                <w:szCs w:val="32"/>
                <w:highlight w:val="yellow"/>
              </w:rPr>
              <w:t>8</w:t>
            </w:r>
          </w:p>
          <w:p w14:paraId="5E9C222D" w14:textId="77777777" w:rsidR="00B31BD5" w:rsidRPr="0018419D" w:rsidRDefault="00B31BD5" w:rsidP="00861149">
            <w:pPr>
              <w:pStyle w:val="u"/>
              <w:spacing w:before="0" w:beforeAutospacing="0" w:after="0" w:afterAutospacing="0" w:line="360" w:lineRule="auto"/>
              <w:rPr>
                <w:rFonts w:ascii="Arial" w:hAnsi="Arial" w:cs="Arial"/>
                <w:i/>
                <w:color w:val="333333"/>
              </w:rPr>
            </w:pPr>
          </w:p>
          <w:p w14:paraId="26D7F124" w14:textId="77777777" w:rsidR="00B31BD5" w:rsidRPr="00C17FB4" w:rsidRDefault="00B31BD5" w:rsidP="00861149">
            <w:pPr>
              <w:spacing w:line="360" w:lineRule="auto"/>
              <w:rPr>
                <w:rStyle w:val="un"/>
                <w:rFonts w:ascii="Arial" w:hAnsi="Arial" w:cs="Arial"/>
                <w:color w:val="333333"/>
              </w:rPr>
            </w:pPr>
            <m:oMathPara>
              <m:oMath>
                <m:r>
                  <w:rPr>
                    <w:rStyle w:val="un"/>
                    <w:rFonts w:ascii="Cambria Math" w:hAnsi="Cambria Math" w:cs="Arial"/>
                    <w:color w:val="333333"/>
                  </w:rPr>
                  <m:t xml:space="preserve"> </m:t>
                </m:r>
                <m:r>
                  <w:rPr>
                    <w:rFonts w:ascii="Cambria Math" w:hAnsi="Cambria Math" w:cs="Arial"/>
                    <w:highlight w:val="yellow"/>
                  </w:rPr>
                  <m:t>E=</m:t>
                </m:r>
                <m:f>
                  <m:fPr>
                    <m:ctrlPr>
                      <w:rPr>
                        <w:rFonts w:ascii="Cambria Math" w:hAnsi="Cambria Math" w:cs="Arial"/>
                        <w:i/>
                        <w:highlight w:val="yellow"/>
                      </w:rPr>
                    </m:ctrlPr>
                  </m:fPr>
                  <m:num>
                    <m:r>
                      <w:rPr>
                        <w:rFonts w:ascii="Cambria Math" w:hAnsi="Cambria Math" w:cs="Arial"/>
                        <w:highlight w:val="yellow"/>
                      </w:rPr>
                      <m:t xml:space="preserve"> </m:t>
                    </m:r>
                    <m:r>
                      <w:rPr>
                        <w:rStyle w:val="un"/>
                        <w:rFonts w:ascii="Cambria Math" w:hAnsi="Cambria Math" w:cs="Arial"/>
                        <w:color w:val="333333"/>
                        <w:highlight w:val="yellow"/>
                      </w:rPr>
                      <m:t>1,5×</m:t>
                    </m:r>
                    <m:sSup>
                      <m:sSupPr>
                        <m:ctrlPr>
                          <w:rPr>
                            <w:rStyle w:val="un"/>
                            <w:rFonts w:ascii="Cambria Math" w:hAnsi="Cambria Math" w:cs="Arial"/>
                            <w:i/>
                            <w:color w:val="333333"/>
                            <w:highlight w:val="yellow"/>
                          </w:rPr>
                        </m:ctrlPr>
                      </m:sSupPr>
                      <m:e>
                        <m:r>
                          <w:rPr>
                            <w:rStyle w:val="un"/>
                            <w:rFonts w:ascii="Cambria Math" w:hAnsi="Cambria Math" w:cs="Arial"/>
                            <w:color w:val="333333"/>
                            <w:highlight w:val="yellow"/>
                          </w:rPr>
                          <m:t>10</m:t>
                        </m:r>
                      </m:e>
                      <m:sup>
                        <m:r>
                          <w:rPr>
                            <w:rStyle w:val="un"/>
                            <w:rFonts w:ascii="Cambria Math" w:hAnsi="Cambria Math" w:cs="Arial"/>
                            <w:color w:val="333333"/>
                            <w:highlight w:val="yellow"/>
                          </w:rPr>
                          <m:t>-2</m:t>
                        </m:r>
                      </m:sup>
                    </m:sSup>
                    <m:r>
                      <w:rPr>
                        <w:rStyle w:val="un"/>
                        <w:rFonts w:ascii="Cambria Math" w:hAnsi="Cambria Math" w:cs="Arial"/>
                        <w:color w:val="333333"/>
                        <w:highlight w:val="yellow"/>
                      </w:rPr>
                      <m:t>N</m:t>
                    </m:r>
                  </m:num>
                  <m:den>
                    <m:r>
                      <w:rPr>
                        <w:rStyle w:val="un"/>
                        <w:rFonts w:ascii="Cambria Math" w:hAnsi="Cambria Math" w:cs="Arial"/>
                        <w:color w:val="333333"/>
                        <w:highlight w:val="yellow"/>
                      </w:rPr>
                      <m:t>5×</m:t>
                    </m:r>
                    <m:sSup>
                      <m:sSupPr>
                        <m:ctrlPr>
                          <w:rPr>
                            <w:rStyle w:val="un"/>
                            <w:rFonts w:ascii="Cambria Math" w:hAnsi="Cambria Math" w:cs="Arial"/>
                            <w:i/>
                            <w:color w:val="333333"/>
                            <w:highlight w:val="yellow"/>
                          </w:rPr>
                        </m:ctrlPr>
                      </m:sSupPr>
                      <m:e>
                        <m:r>
                          <w:rPr>
                            <w:rStyle w:val="un"/>
                            <w:rFonts w:ascii="Cambria Math" w:hAnsi="Cambria Math" w:cs="Arial"/>
                            <w:color w:val="333333"/>
                            <w:highlight w:val="yellow"/>
                          </w:rPr>
                          <m:t>10</m:t>
                        </m:r>
                      </m:e>
                      <m:sup>
                        <m:r>
                          <w:rPr>
                            <w:rStyle w:val="un"/>
                            <w:rFonts w:ascii="Cambria Math" w:hAnsi="Cambria Math" w:cs="Arial"/>
                            <w:color w:val="333333"/>
                            <w:highlight w:val="yellow"/>
                          </w:rPr>
                          <m:t>-3</m:t>
                        </m:r>
                      </m:sup>
                    </m:sSup>
                    <m:r>
                      <w:rPr>
                        <w:rStyle w:val="un"/>
                        <w:rFonts w:ascii="Cambria Math" w:hAnsi="Cambria Math" w:cs="Arial"/>
                        <w:color w:val="333333"/>
                        <w:highlight w:val="yellow"/>
                      </w:rPr>
                      <m:t>C</m:t>
                    </m:r>
                  </m:den>
                </m:f>
                <m:r>
                  <w:rPr>
                    <w:rStyle w:val="un"/>
                    <w:rFonts w:ascii="Cambria Math" w:hAnsi="Cambria Math" w:cs="Arial"/>
                    <w:color w:val="333333"/>
                  </w:rPr>
                  <m:t xml:space="preserve"> </m:t>
                </m:r>
              </m:oMath>
            </m:oMathPara>
          </w:p>
          <w:p w14:paraId="454AAEEB" w14:textId="77777777" w:rsidR="00C17FB4" w:rsidRDefault="00C17FB4"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sidRPr="00A6066F">
              <w:rPr>
                <w:rStyle w:val="un"/>
                <w:rFonts w:ascii="Arial" w:hAnsi="Arial" w:cs="Arial"/>
                <w:sz w:val="32"/>
                <w:szCs w:val="32"/>
                <w:highlight w:val="yellow"/>
              </w:rPr>
              <w:t>0</w:t>
            </w:r>
            <w:r>
              <w:rPr>
                <w:rStyle w:val="un"/>
                <w:rFonts w:ascii="Arial" w:hAnsi="Arial" w:cs="Arial"/>
                <w:sz w:val="32"/>
                <w:szCs w:val="32"/>
                <w:highlight w:val="yellow"/>
              </w:rPr>
              <w:t>9</w:t>
            </w:r>
          </w:p>
          <w:p w14:paraId="5D255A17" w14:textId="77777777" w:rsidR="00C17FB4" w:rsidRPr="000A213B" w:rsidRDefault="00C17FB4" w:rsidP="00861149">
            <w:pPr>
              <w:spacing w:line="360" w:lineRule="auto"/>
              <w:rPr>
                <w:rStyle w:val="un"/>
                <w:rFonts w:ascii="Arial" w:hAnsi="Arial" w:cs="Arial"/>
                <w:color w:val="333333"/>
              </w:rPr>
            </w:pPr>
          </w:p>
          <w:p w14:paraId="7CFE13B2" w14:textId="77777777" w:rsidR="00B31BD5" w:rsidRDefault="00B31BD5" w:rsidP="00861149">
            <w:pPr>
              <w:spacing w:line="360" w:lineRule="auto"/>
              <w:rPr>
                <w:rFonts w:ascii="Arial" w:hAnsi="Arial" w:cs="Arial"/>
              </w:rPr>
            </w:pPr>
          </w:p>
          <w:p w14:paraId="3A4690B8" w14:textId="77777777" w:rsidR="00B31BD5" w:rsidRPr="00C17FB4" w:rsidRDefault="00B31BD5" w:rsidP="00861149">
            <w:pPr>
              <w:spacing w:line="360" w:lineRule="auto"/>
              <w:rPr>
                <w:rStyle w:val="un"/>
                <w:rFonts w:ascii="Arial" w:hAnsi="Arial" w:cs="Arial"/>
                <w:color w:val="333333"/>
              </w:rPr>
            </w:pPr>
            <m:oMathPara>
              <m:oMath>
                <m:r>
                  <w:rPr>
                    <w:rStyle w:val="un"/>
                    <w:rFonts w:ascii="Cambria Math" w:hAnsi="Cambria Math" w:cs="Arial"/>
                    <w:color w:val="333333"/>
                    <w:highlight w:val="yellow"/>
                  </w:rPr>
                  <w:lastRenderedPageBreak/>
                  <m:t xml:space="preserve">E=0,3×10 </m:t>
                </m:r>
                <m:f>
                  <m:fPr>
                    <m:type m:val="skw"/>
                    <m:ctrlPr>
                      <w:rPr>
                        <w:rStyle w:val="un"/>
                        <w:rFonts w:ascii="Cambria Math" w:hAnsi="Cambria Math" w:cs="Arial"/>
                        <w:i/>
                        <w:color w:val="333333"/>
                        <w:highlight w:val="yellow"/>
                      </w:rPr>
                    </m:ctrlPr>
                  </m:fPr>
                  <m:num>
                    <m:r>
                      <w:rPr>
                        <w:rStyle w:val="un"/>
                        <w:rFonts w:ascii="Cambria Math" w:hAnsi="Cambria Math" w:cs="Arial"/>
                        <w:color w:val="333333"/>
                        <w:highlight w:val="yellow"/>
                      </w:rPr>
                      <m:t>N</m:t>
                    </m:r>
                  </m:num>
                  <m:den>
                    <m:r>
                      <w:rPr>
                        <w:rStyle w:val="un"/>
                        <w:rFonts w:ascii="Cambria Math" w:hAnsi="Cambria Math" w:cs="Arial"/>
                        <w:color w:val="333333"/>
                        <w:highlight w:val="yellow"/>
                      </w:rPr>
                      <m:t>C</m:t>
                    </m:r>
                  </m:den>
                </m:f>
                <m:r>
                  <w:rPr>
                    <w:rStyle w:val="un"/>
                    <w:rFonts w:ascii="Cambria Math" w:hAnsi="Cambria Math" w:cs="Arial"/>
                    <w:color w:val="333333"/>
                    <w:highlight w:val="yellow"/>
                  </w:rPr>
                  <m:t xml:space="preserve">=3 </m:t>
                </m:r>
                <m:f>
                  <m:fPr>
                    <m:type m:val="skw"/>
                    <m:ctrlPr>
                      <w:rPr>
                        <w:rStyle w:val="un"/>
                        <w:rFonts w:ascii="Cambria Math" w:hAnsi="Cambria Math" w:cs="Arial"/>
                        <w:i/>
                        <w:color w:val="333333"/>
                        <w:highlight w:val="yellow"/>
                      </w:rPr>
                    </m:ctrlPr>
                  </m:fPr>
                  <m:num>
                    <m:r>
                      <w:rPr>
                        <w:rStyle w:val="un"/>
                        <w:rFonts w:ascii="Cambria Math" w:hAnsi="Cambria Math" w:cs="Arial"/>
                        <w:color w:val="333333"/>
                        <w:highlight w:val="yellow"/>
                      </w:rPr>
                      <m:t>N</m:t>
                    </m:r>
                  </m:num>
                  <m:den>
                    <m:r>
                      <w:rPr>
                        <w:rStyle w:val="un"/>
                        <w:rFonts w:ascii="Cambria Math" w:hAnsi="Cambria Math" w:cs="Arial"/>
                        <w:color w:val="333333"/>
                        <w:highlight w:val="yellow"/>
                      </w:rPr>
                      <m:t>C</m:t>
                    </m:r>
                  </m:den>
                </m:f>
              </m:oMath>
            </m:oMathPara>
          </w:p>
          <w:p w14:paraId="402AC2D4" w14:textId="77777777" w:rsidR="00C17FB4" w:rsidRDefault="00C17FB4"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w:t>
            </w:r>
            <w:r w:rsidRPr="00A6066F">
              <w:rPr>
                <w:rStyle w:val="un"/>
                <w:rFonts w:ascii="Arial" w:hAnsi="Arial" w:cs="Arial"/>
                <w:sz w:val="32"/>
                <w:szCs w:val="32"/>
                <w:highlight w:val="yellow"/>
              </w:rPr>
              <w:t>0</w:t>
            </w:r>
          </w:p>
          <w:p w14:paraId="43810CA4" w14:textId="77777777" w:rsidR="00C17FB4" w:rsidRPr="000A213B" w:rsidRDefault="00C17FB4" w:rsidP="00861149">
            <w:pPr>
              <w:spacing w:line="360" w:lineRule="auto"/>
              <w:rPr>
                <w:rStyle w:val="un"/>
                <w:rFonts w:ascii="Arial" w:hAnsi="Arial" w:cs="Arial"/>
                <w:color w:val="333333"/>
              </w:rPr>
            </w:pPr>
          </w:p>
          <w:p w14:paraId="48CED04F" w14:textId="77777777" w:rsidR="00B31BD5" w:rsidRPr="00332138" w:rsidRDefault="00B31BD5" w:rsidP="00861149">
            <w:pPr>
              <w:spacing w:line="360" w:lineRule="auto"/>
              <w:rPr>
                <w:rFonts w:ascii="Arial" w:hAnsi="Arial" w:cs="Arial"/>
              </w:rPr>
            </w:pPr>
          </w:p>
        </w:tc>
      </w:tr>
    </w:tbl>
    <w:p w14:paraId="2A07BED4" w14:textId="77777777" w:rsidR="00B31BD5" w:rsidRDefault="00B31BD5" w:rsidP="00861149">
      <w:pPr>
        <w:pStyle w:val="Textoindependiente"/>
        <w:spacing w:line="360" w:lineRule="auto"/>
        <w:rPr>
          <w:rFonts w:ascii="Arial" w:hAnsi="Arial" w:cs="Arial"/>
        </w:rPr>
      </w:pPr>
    </w:p>
    <w:p w14:paraId="06309559" w14:textId="77777777" w:rsidR="00B31BD5" w:rsidRDefault="00B31BD5" w:rsidP="00861149">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37310C75" w14:textId="77777777" w:rsidTr="00C17FB4">
        <w:tc>
          <w:tcPr>
            <w:tcW w:w="9054" w:type="dxa"/>
            <w:gridSpan w:val="2"/>
            <w:shd w:val="clear" w:color="auto" w:fill="000000" w:themeFill="text1"/>
          </w:tcPr>
          <w:p w14:paraId="10DE3201"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6E9F4E1D" w14:textId="77777777" w:rsidTr="00C17FB4">
        <w:tc>
          <w:tcPr>
            <w:tcW w:w="2518" w:type="dxa"/>
          </w:tcPr>
          <w:p w14:paraId="6FB7B1E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7530DD1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7E4CF2">
              <w:rPr>
                <w:rFonts w:ascii="Arial" w:hAnsi="Arial" w:cs="Arial"/>
                <w:color w:val="000000"/>
              </w:rPr>
              <w:t>30</w:t>
            </w:r>
          </w:p>
        </w:tc>
      </w:tr>
      <w:tr w:rsidR="00B31BD5" w:rsidRPr="00332138" w14:paraId="6E09B3D7" w14:textId="77777777" w:rsidTr="00C17FB4">
        <w:tc>
          <w:tcPr>
            <w:tcW w:w="2518" w:type="dxa"/>
          </w:tcPr>
          <w:p w14:paraId="7084B1BB"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2DA3553C"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química/la electricidad/¿qué es la electricidad?/la ley de Coulomb/practica/resuelve problemas de campo eléctrico</w:t>
            </w:r>
          </w:p>
        </w:tc>
      </w:tr>
      <w:tr w:rsidR="00B31BD5" w:rsidRPr="00332138" w14:paraId="53E8B9A8" w14:textId="77777777" w:rsidTr="00C17FB4">
        <w:tc>
          <w:tcPr>
            <w:tcW w:w="2518" w:type="dxa"/>
          </w:tcPr>
          <w:p w14:paraId="05451F2B"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47C96300" w14:textId="77777777" w:rsidR="00B31BD5" w:rsidRDefault="00B31BD5" w:rsidP="00861149">
            <w:pPr>
              <w:spacing w:line="360" w:lineRule="auto"/>
              <w:rPr>
                <w:rFonts w:ascii="Arial" w:hAnsi="Arial" w:cs="Arial"/>
                <w:color w:val="000000"/>
              </w:rPr>
            </w:pPr>
            <w:r w:rsidRPr="00307918">
              <w:rPr>
                <w:rFonts w:ascii="Arial" w:hAnsi="Arial" w:cs="Arial"/>
                <w:noProof/>
                <w:color w:val="000000"/>
              </w:rPr>
              <w:drawing>
                <wp:anchor distT="0" distB="0" distL="114300" distR="114300" simplePos="0" relativeHeight="251678720" behindDoc="0" locked="0" layoutInCell="1" allowOverlap="1" wp14:anchorId="76C44894" wp14:editId="632152AB">
                  <wp:simplePos x="0" y="0"/>
                  <wp:positionH relativeFrom="column">
                    <wp:posOffset>1378585</wp:posOffset>
                  </wp:positionH>
                  <wp:positionV relativeFrom="paragraph">
                    <wp:posOffset>113315</wp:posOffset>
                  </wp:positionV>
                  <wp:extent cx="1266825" cy="816325"/>
                  <wp:effectExtent l="0" t="0" r="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2235" t="9366" r="12417" b="4147"/>
                          <a:stretch/>
                        </pic:blipFill>
                        <pic:spPr bwMode="auto">
                          <a:xfrm>
                            <a:off x="0" y="0"/>
                            <a:ext cx="1270945" cy="81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7918">
              <w:rPr>
                <w:rFonts w:ascii="Arial" w:hAnsi="Arial" w:cs="Arial"/>
                <w:noProof/>
                <w:color w:val="000000"/>
              </w:rPr>
              <w:drawing>
                <wp:anchor distT="0" distB="0" distL="114300" distR="114300" simplePos="0" relativeHeight="251677696" behindDoc="0" locked="0" layoutInCell="1" allowOverlap="1" wp14:anchorId="106D6289" wp14:editId="4F69D146">
                  <wp:simplePos x="0" y="0"/>
                  <wp:positionH relativeFrom="column">
                    <wp:posOffset>6985</wp:posOffset>
                  </wp:positionH>
                  <wp:positionV relativeFrom="paragraph">
                    <wp:posOffset>91440</wp:posOffset>
                  </wp:positionV>
                  <wp:extent cx="1276350" cy="792480"/>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918">
              <w:rPr>
                <w:rFonts w:ascii="Arial" w:hAnsi="Arial" w:cs="Arial"/>
                <w:noProof/>
                <w:color w:val="000000"/>
              </w:rPr>
              <w:drawing>
                <wp:anchor distT="0" distB="0" distL="114300" distR="114300" simplePos="0" relativeHeight="251679744" behindDoc="0" locked="0" layoutInCell="1" allowOverlap="1" wp14:anchorId="298E4A6A" wp14:editId="52C99222">
                  <wp:simplePos x="0" y="0"/>
                  <wp:positionH relativeFrom="column">
                    <wp:posOffset>2683510</wp:posOffset>
                  </wp:positionH>
                  <wp:positionV relativeFrom="paragraph">
                    <wp:posOffset>81915</wp:posOffset>
                  </wp:positionV>
                  <wp:extent cx="1295400" cy="853480"/>
                  <wp:effectExtent l="0" t="0" r="0"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0540" cy="8568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7E18D" w14:textId="77777777" w:rsidR="00B31BD5" w:rsidRDefault="00B31BD5" w:rsidP="00861149">
            <w:pPr>
              <w:spacing w:line="360" w:lineRule="auto"/>
              <w:rPr>
                <w:rFonts w:ascii="Arial" w:hAnsi="Arial" w:cs="Arial"/>
                <w:color w:val="000000"/>
              </w:rPr>
            </w:pPr>
          </w:p>
          <w:p w14:paraId="41C49CF0" w14:textId="77777777" w:rsidR="00B31BD5" w:rsidRDefault="00B31BD5" w:rsidP="00861149">
            <w:pPr>
              <w:spacing w:line="360" w:lineRule="auto"/>
              <w:rPr>
                <w:rFonts w:ascii="Arial" w:hAnsi="Arial" w:cs="Arial"/>
                <w:color w:val="000000"/>
              </w:rPr>
            </w:pPr>
          </w:p>
          <w:p w14:paraId="2EC57E4D" w14:textId="77777777" w:rsidR="00B31BD5" w:rsidRDefault="00B31BD5" w:rsidP="00861149">
            <w:pPr>
              <w:spacing w:line="360" w:lineRule="auto"/>
              <w:rPr>
                <w:rFonts w:ascii="Arial" w:hAnsi="Arial" w:cs="Arial"/>
                <w:color w:val="000000"/>
              </w:rPr>
            </w:pPr>
          </w:p>
          <w:p w14:paraId="698B2504" w14:textId="77777777" w:rsidR="00B31BD5" w:rsidRDefault="00B31BD5" w:rsidP="00861149">
            <w:pPr>
              <w:spacing w:line="360" w:lineRule="auto"/>
              <w:rPr>
                <w:rFonts w:ascii="Arial" w:hAnsi="Arial" w:cs="Arial"/>
                <w:color w:val="000000"/>
              </w:rPr>
            </w:pPr>
          </w:p>
          <w:p w14:paraId="1A17EA84" w14:textId="77777777" w:rsidR="00B31BD5" w:rsidRDefault="00B31BD5" w:rsidP="00861149">
            <w:pPr>
              <w:spacing w:line="360" w:lineRule="auto"/>
              <w:rPr>
                <w:rFonts w:ascii="Arial" w:hAnsi="Arial" w:cs="Arial"/>
                <w:color w:val="000000"/>
              </w:rPr>
            </w:pPr>
            <w:r w:rsidRPr="00307918">
              <w:rPr>
                <w:rFonts w:ascii="Arial" w:hAnsi="Arial" w:cs="Arial"/>
                <w:noProof/>
                <w:color w:val="000000"/>
              </w:rPr>
              <w:drawing>
                <wp:anchor distT="0" distB="0" distL="114300" distR="114300" simplePos="0" relativeHeight="251682816" behindDoc="0" locked="0" layoutInCell="1" allowOverlap="1" wp14:anchorId="19F80316" wp14:editId="5A9B2993">
                  <wp:simplePos x="0" y="0"/>
                  <wp:positionH relativeFrom="column">
                    <wp:posOffset>2683510</wp:posOffset>
                  </wp:positionH>
                  <wp:positionV relativeFrom="paragraph">
                    <wp:posOffset>120015</wp:posOffset>
                  </wp:positionV>
                  <wp:extent cx="1285875" cy="826316"/>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4605"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918">
              <w:rPr>
                <w:rFonts w:ascii="Arial" w:hAnsi="Arial" w:cs="Arial"/>
                <w:noProof/>
                <w:color w:val="000000"/>
              </w:rPr>
              <w:drawing>
                <wp:anchor distT="0" distB="0" distL="114300" distR="114300" simplePos="0" relativeHeight="251681792" behindDoc="0" locked="0" layoutInCell="1" allowOverlap="1" wp14:anchorId="0D96CA4A" wp14:editId="6CDB4336">
                  <wp:simplePos x="0" y="0"/>
                  <wp:positionH relativeFrom="column">
                    <wp:posOffset>1377950</wp:posOffset>
                  </wp:positionH>
                  <wp:positionV relativeFrom="paragraph">
                    <wp:posOffset>120015</wp:posOffset>
                  </wp:positionV>
                  <wp:extent cx="1264920" cy="805815"/>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11895" t="9667" r="12247" b="4451"/>
                          <a:stretch/>
                        </pic:blipFill>
                        <pic:spPr bwMode="auto">
                          <a:xfrm>
                            <a:off x="0" y="0"/>
                            <a:ext cx="1264920" cy="80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7918">
              <w:rPr>
                <w:rFonts w:ascii="Arial" w:hAnsi="Arial" w:cs="Arial"/>
                <w:noProof/>
                <w:color w:val="000000"/>
              </w:rPr>
              <w:drawing>
                <wp:anchor distT="0" distB="0" distL="114300" distR="114300" simplePos="0" relativeHeight="251680768" behindDoc="0" locked="0" layoutInCell="1" allowOverlap="1" wp14:anchorId="32AE4FA7" wp14:editId="643275D5">
                  <wp:simplePos x="0" y="0"/>
                  <wp:positionH relativeFrom="column">
                    <wp:posOffset>5715</wp:posOffset>
                  </wp:positionH>
                  <wp:positionV relativeFrom="paragraph">
                    <wp:posOffset>62865</wp:posOffset>
                  </wp:positionV>
                  <wp:extent cx="1234962" cy="800100"/>
                  <wp:effectExtent l="0" t="0" r="381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34962"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C7830" w14:textId="77777777" w:rsidR="00B31BD5" w:rsidRDefault="00B31BD5" w:rsidP="00861149">
            <w:pPr>
              <w:spacing w:line="360" w:lineRule="auto"/>
              <w:rPr>
                <w:rFonts w:ascii="Arial" w:hAnsi="Arial" w:cs="Arial"/>
                <w:color w:val="000000"/>
              </w:rPr>
            </w:pPr>
          </w:p>
          <w:p w14:paraId="01EB7FB1" w14:textId="77777777" w:rsidR="00B31BD5" w:rsidRDefault="00B31BD5" w:rsidP="00861149">
            <w:pPr>
              <w:spacing w:line="360" w:lineRule="auto"/>
              <w:rPr>
                <w:rFonts w:ascii="Arial" w:hAnsi="Arial" w:cs="Arial"/>
                <w:color w:val="000000"/>
              </w:rPr>
            </w:pPr>
          </w:p>
          <w:p w14:paraId="428E49E5" w14:textId="77777777" w:rsidR="00B31BD5" w:rsidRDefault="00B31BD5" w:rsidP="00861149">
            <w:pPr>
              <w:spacing w:line="360" w:lineRule="auto"/>
              <w:rPr>
                <w:rFonts w:ascii="Arial" w:hAnsi="Arial" w:cs="Arial"/>
                <w:color w:val="000000"/>
              </w:rPr>
            </w:pPr>
          </w:p>
          <w:p w14:paraId="67B5B08E" w14:textId="77777777" w:rsidR="00B31BD5" w:rsidRDefault="00B31BD5" w:rsidP="00861149">
            <w:pPr>
              <w:spacing w:line="360" w:lineRule="auto"/>
              <w:rPr>
                <w:rFonts w:ascii="Arial" w:hAnsi="Arial" w:cs="Arial"/>
                <w:color w:val="000000"/>
              </w:rPr>
            </w:pPr>
          </w:p>
          <w:p w14:paraId="40432AAD" w14:textId="77777777" w:rsidR="00B31BD5" w:rsidRDefault="00B31BD5" w:rsidP="00861149">
            <w:pPr>
              <w:spacing w:line="360" w:lineRule="auto"/>
              <w:rPr>
                <w:rFonts w:ascii="Arial" w:hAnsi="Arial" w:cs="Arial"/>
                <w:color w:val="000000"/>
              </w:rPr>
            </w:pPr>
            <w:r w:rsidRPr="00E83C66">
              <w:rPr>
                <w:rFonts w:ascii="Arial" w:hAnsi="Arial" w:cs="Arial"/>
                <w:noProof/>
                <w:color w:val="000000"/>
              </w:rPr>
              <w:drawing>
                <wp:anchor distT="0" distB="0" distL="114300" distR="114300" simplePos="0" relativeHeight="251684864" behindDoc="0" locked="0" layoutInCell="1" allowOverlap="1" wp14:anchorId="7EDF671C" wp14:editId="5B838B3D">
                  <wp:simplePos x="0" y="0"/>
                  <wp:positionH relativeFrom="column">
                    <wp:posOffset>1378585</wp:posOffset>
                  </wp:positionH>
                  <wp:positionV relativeFrom="paragraph">
                    <wp:posOffset>106045</wp:posOffset>
                  </wp:positionV>
                  <wp:extent cx="1219200" cy="78930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9200" cy="789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3C66">
              <w:rPr>
                <w:rFonts w:ascii="Arial" w:hAnsi="Arial" w:cs="Arial"/>
                <w:noProof/>
                <w:color w:val="000000"/>
              </w:rPr>
              <w:drawing>
                <wp:anchor distT="0" distB="0" distL="114300" distR="114300" simplePos="0" relativeHeight="251683840" behindDoc="0" locked="0" layoutInCell="1" allowOverlap="1" wp14:anchorId="60819CEB" wp14:editId="676DC394">
                  <wp:simplePos x="0" y="0"/>
                  <wp:positionH relativeFrom="column">
                    <wp:posOffset>-30480</wp:posOffset>
                  </wp:positionH>
                  <wp:positionV relativeFrom="paragraph">
                    <wp:posOffset>81280</wp:posOffset>
                  </wp:positionV>
                  <wp:extent cx="1276350" cy="8197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2235" t="9367" r="11736" b="3845"/>
                          <a:stretch/>
                        </pic:blipFill>
                        <pic:spPr bwMode="auto">
                          <a:xfrm>
                            <a:off x="0" y="0"/>
                            <a:ext cx="1276350"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908AF" w14:textId="77777777" w:rsidR="00B31BD5" w:rsidRDefault="00B31BD5" w:rsidP="00861149">
            <w:pPr>
              <w:spacing w:line="360" w:lineRule="auto"/>
              <w:rPr>
                <w:rFonts w:ascii="Arial" w:hAnsi="Arial" w:cs="Arial"/>
                <w:color w:val="000000"/>
              </w:rPr>
            </w:pPr>
          </w:p>
          <w:p w14:paraId="1A5F199D" w14:textId="77777777" w:rsidR="00B31BD5" w:rsidRDefault="00B31BD5" w:rsidP="00861149">
            <w:pPr>
              <w:spacing w:line="360" w:lineRule="auto"/>
              <w:rPr>
                <w:rFonts w:ascii="Arial" w:hAnsi="Arial" w:cs="Arial"/>
                <w:color w:val="000000"/>
              </w:rPr>
            </w:pPr>
          </w:p>
          <w:p w14:paraId="4D664F36" w14:textId="77777777" w:rsidR="00B31BD5" w:rsidRDefault="00B31BD5" w:rsidP="00861149">
            <w:pPr>
              <w:spacing w:line="360" w:lineRule="auto"/>
              <w:rPr>
                <w:rFonts w:ascii="Arial" w:hAnsi="Arial" w:cs="Arial"/>
                <w:color w:val="000000"/>
              </w:rPr>
            </w:pPr>
          </w:p>
          <w:p w14:paraId="68F9A6C7" w14:textId="77777777" w:rsidR="00B31BD5" w:rsidRDefault="00B31BD5" w:rsidP="00861149">
            <w:pPr>
              <w:spacing w:line="360" w:lineRule="auto"/>
              <w:rPr>
                <w:rFonts w:ascii="Arial" w:hAnsi="Arial" w:cs="Arial"/>
                <w:color w:val="000000"/>
              </w:rPr>
            </w:pPr>
          </w:p>
          <w:p w14:paraId="4C800A2B" w14:textId="77777777" w:rsidR="00B31BD5" w:rsidRDefault="00B31BD5" w:rsidP="00861149">
            <w:pPr>
              <w:spacing w:line="360" w:lineRule="auto"/>
              <w:rPr>
                <w:rFonts w:ascii="Arial" w:hAnsi="Arial" w:cs="Arial"/>
                <w:color w:val="000000"/>
              </w:rPr>
            </w:pPr>
          </w:p>
          <w:p w14:paraId="6712E058" w14:textId="77777777" w:rsidR="00B31BD5" w:rsidRDefault="00B31BD5" w:rsidP="00861149">
            <w:pPr>
              <w:spacing w:line="360" w:lineRule="auto"/>
              <w:rPr>
                <w:rFonts w:ascii="Arial" w:hAnsi="Arial" w:cs="Arial"/>
                <w:color w:val="FF0000"/>
              </w:rPr>
            </w:pPr>
            <w:r>
              <w:rPr>
                <w:rFonts w:ascii="Arial" w:hAnsi="Arial" w:cs="Arial"/>
                <w:color w:val="FF0000"/>
              </w:rPr>
              <w:t>POR FAVOR QUITAR LOS PANTALLAZOS QUE ESTAN CRUZADOS CON LAS LÍNEAS ROJAS.</w:t>
            </w:r>
          </w:p>
          <w:p w14:paraId="5A35902B" w14:textId="77777777" w:rsidR="00B31BD5" w:rsidRPr="00E83C66" w:rsidRDefault="00B31BD5" w:rsidP="00861149">
            <w:pPr>
              <w:spacing w:line="360" w:lineRule="auto"/>
              <w:rPr>
                <w:rFonts w:ascii="Arial" w:hAnsi="Arial" w:cs="Arial"/>
                <w:color w:val="FF0000"/>
              </w:rPr>
            </w:pPr>
            <w:r>
              <w:rPr>
                <w:rFonts w:ascii="Arial" w:hAnsi="Arial" w:cs="Arial"/>
                <w:color w:val="FF0000"/>
              </w:rPr>
              <w:t>DEJAR LOS OTROS 4 PANTALLAZOS (2,5,6,7)</w:t>
            </w:r>
          </w:p>
        </w:tc>
      </w:tr>
      <w:tr w:rsidR="00B31BD5" w:rsidRPr="00332138" w14:paraId="0E90B69F" w14:textId="77777777" w:rsidTr="00C17FB4">
        <w:tc>
          <w:tcPr>
            <w:tcW w:w="2518" w:type="dxa"/>
          </w:tcPr>
          <w:p w14:paraId="22273B6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561F6C75" w14:textId="77777777" w:rsidR="00B31BD5" w:rsidRPr="00332138" w:rsidRDefault="007E4CF2" w:rsidP="00861149">
            <w:pPr>
              <w:spacing w:line="360" w:lineRule="auto"/>
              <w:rPr>
                <w:rFonts w:ascii="Arial" w:hAnsi="Arial" w:cs="Arial"/>
                <w:color w:val="000000"/>
              </w:rPr>
            </w:pPr>
            <w:r w:rsidRPr="007E4CF2">
              <w:rPr>
                <w:rFonts w:ascii="Arial" w:hAnsi="Arial" w:cs="Arial"/>
                <w:color w:val="000000"/>
              </w:rPr>
              <w:t>Aplica tus conocimientos sobre campo eléctrico</w:t>
            </w:r>
          </w:p>
        </w:tc>
      </w:tr>
      <w:tr w:rsidR="00B31BD5" w:rsidRPr="00332138" w14:paraId="69D29503" w14:textId="77777777" w:rsidTr="00C17FB4">
        <w:tc>
          <w:tcPr>
            <w:tcW w:w="2518" w:type="dxa"/>
          </w:tcPr>
          <w:p w14:paraId="60BABDB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770DDC8A" w14:textId="77777777" w:rsidR="00B31BD5" w:rsidRPr="00332138" w:rsidRDefault="007E4CF2" w:rsidP="00861149">
            <w:pPr>
              <w:spacing w:line="360" w:lineRule="auto"/>
              <w:rPr>
                <w:rFonts w:ascii="Arial" w:hAnsi="Arial" w:cs="Arial"/>
                <w:color w:val="000000"/>
              </w:rPr>
            </w:pPr>
            <w:r w:rsidRPr="007E4CF2">
              <w:rPr>
                <w:rFonts w:ascii="Arial" w:hAnsi="Arial" w:cs="Arial"/>
                <w:color w:val="000000"/>
              </w:rPr>
              <w:t>Actividad que permite resolver problemas de campo eléctrico e intensidad de campo</w:t>
            </w:r>
          </w:p>
        </w:tc>
      </w:tr>
    </w:tbl>
    <w:p w14:paraId="4EAB9018" w14:textId="77777777" w:rsidR="00B31BD5" w:rsidRDefault="00B31BD5" w:rsidP="00861149">
      <w:pPr>
        <w:pStyle w:val="Textoindependiente"/>
        <w:spacing w:line="360" w:lineRule="auto"/>
        <w:rPr>
          <w:rFonts w:ascii="Arial" w:hAnsi="Arial" w:cs="Arial"/>
        </w:rPr>
      </w:pPr>
    </w:p>
    <w:p w14:paraId="26C3DA29" w14:textId="77777777" w:rsidR="00B31BD5" w:rsidRPr="00776282" w:rsidRDefault="00B31BD5" w:rsidP="00861149">
      <w:pPr>
        <w:pStyle w:val="Textoindependiente"/>
        <w:spacing w:line="360" w:lineRule="auto"/>
        <w:rPr>
          <w:rFonts w:ascii="Arial" w:hAnsi="Arial" w:cs="Arial"/>
        </w:rPr>
      </w:pPr>
      <w:r w:rsidRPr="00776282">
        <w:rPr>
          <w:rFonts w:ascii="Arial" w:hAnsi="Arial" w:cs="Arial"/>
          <w:b/>
          <w:highlight w:val="yellow"/>
        </w:rPr>
        <w:t xml:space="preserve">[SECCIÓN </w:t>
      </w:r>
      <w:r>
        <w:rPr>
          <w:rFonts w:ascii="Arial" w:hAnsi="Arial" w:cs="Arial"/>
          <w:b/>
          <w:highlight w:val="yellow"/>
        </w:rPr>
        <w:t>2</w:t>
      </w:r>
      <w:r w:rsidRPr="00776282">
        <w:rPr>
          <w:rFonts w:ascii="Arial" w:hAnsi="Arial" w:cs="Arial"/>
          <w:b/>
          <w:highlight w:val="yellow"/>
        </w:rPr>
        <w:t>]</w:t>
      </w:r>
      <w:r w:rsidRPr="00776282">
        <w:rPr>
          <w:rFonts w:ascii="Arial" w:hAnsi="Arial" w:cs="Arial"/>
          <w:b/>
        </w:rPr>
        <w:t xml:space="preserve"> 1.</w:t>
      </w:r>
      <w:r>
        <w:rPr>
          <w:rFonts w:ascii="Arial" w:hAnsi="Arial" w:cs="Arial"/>
          <w:b/>
        </w:rPr>
        <w:t xml:space="preserve">4 </w:t>
      </w:r>
      <w:r w:rsidR="008333D0">
        <w:rPr>
          <w:rFonts w:ascii="Arial" w:hAnsi="Arial" w:cs="Arial"/>
          <w:b/>
        </w:rPr>
        <w:t>El p</w:t>
      </w:r>
      <w:r>
        <w:rPr>
          <w:rFonts w:ascii="Arial" w:hAnsi="Arial" w:cs="Arial"/>
          <w:b/>
        </w:rPr>
        <w:t>otencial eléctrico</w:t>
      </w:r>
    </w:p>
    <w:p w14:paraId="429530E2" w14:textId="77777777" w:rsidR="00B31BD5" w:rsidRDefault="00B31BD5" w:rsidP="00861149">
      <w:pPr>
        <w:shd w:val="clear" w:color="auto" w:fill="FFFFFF"/>
        <w:spacing w:line="360" w:lineRule="auto"/>
        <w:rPr>
          <w:rFonts w:ascii="Arial" w:hAnsi="Arial" w:cs="Arial"/>
          <w:color w:val="333333"/>
        </w:rPr>
      </w:pPr>
      <w:r w:rsidRPr="00795B50">
        <w:rPr>
          <w:rFonts w:ascii="Arial" w:hAnsi="Arial" w:cs="Arial"/>
          <w:color w:val="333333"/>
        </w:rPr>
        <w:t>El </w:t>
      </w:r>
      <w:r w:rsidRPr="00795B50">
        <w:rPr>
          <w:rFonts w:ascii="Arial" w:hAnsi="Arial" w:cs="Arial"/>
          <w:b/>
          <w:bCs/>
          <w:color w:val="333333"/>
        </w:rPr>
        <w:t>potencial eléctrico</w:t>
      </w:r>
      <w:r w:rsidRPr="00795B50">
        <w:rPr>
          <w:rFonts w:ascii="Arial" w:hAnsi="Arial" w:cs="Arial"/>
          <w:color w:val="333333"/>
        </w:rPr>
        <w:t> es el </w:t>
      </w:r>
      <w:r w:rsidRPr="00795B50">
        <w:rPr>
          <w:rFonts w:ascii="Arial" w:hAnsi="Arial" w:cs="Arial"/>
          <w:b/>
          <w:bCs/>
          <w:color w:val="333333"/>
        </w:rPr>
        <w:t>trabajo</w:t>
      </w:r>
      <w:r w:rsidRPr="00795B50">
        <w:rPr>
          <w:rFonts w:ascii="Arial" w:hAnsi="Arial" w:cs="Arial"/>
          <w:color w:val="333333"/>
        </w:rPr>
        <w:t> que se requiere para mover una carga unitaria </w:t>
      </w:r>
      <w:r w:rsidRPr="004B3875">
        <w:rPr>
          <w:rFonts w:ascii="Arial" w:hAnsi="Arial" w:cs="Arial"/>
          <w:bCs/>
          <w:color w:val="333333"/>
        </w:rPr>
        <w:t>(</w:t>
      </w:r>
      <w:r w:rsidRPr="00795B50">
        <w:rPr>
          <w:rFonts w:ascii="Arial" w:hAnsi="Arial" w:cs="Arial"/>
          <w:b/>
          <w:bCs/>
          <w:color w:val="333333"/>
        </w:rPr>
        <w:t>carga de prueba</w:t>
      </w:r>
      <w:r w:rsidRPr="004B3875">
        <w:rPr>
          <w:rFonts w:ascii="Arial" w:hAnsi="Arial" w:cs="Arial"/>
          <w:bCs/>
          <w:color w:val="333333"/>
        </w:rPr>
        <w:t>)</w:t>
      </w:r>
      <w:r w:rsidRPr="00795B50">
        <w:rPr>
          <w:rFonts w:ascii="Arial" w:hAnsi="Arial" w:cs="Arial"/>
          <w:color w:val="333333"/>
        </w:rPr>
        <w:t> desde un punto de referencia hasta el infinito. Es una magnitud escalar y su expresión matemática es:</w:t>
      </w:r>
    </w:p>
    <w:p w14:paraId="70812DB5" w14:textId="77777777" w:rsidR="00B31BD5" w:rsidRPr="00795B50" w:rsidRDefault="00B31BD5">
      <w:pPr>
        <w:shd w:val="clear" w:color="auto" w:fill="FFFFFF"/>
        <w:spacing w:line="360" w:lineRule="auto"/>
        <w:ind w:left="300"/>
        <w:rPr>
          <w:rFonts w:ascii="Arial" w:hAnsi="Arial" w:cs="Arial"/>
          <w:color w:val="333333"/>
        </w:rPr>
        <w:pPrChange w:id="20" w:author="PEQUETITA Garcia Rodriguez" w:date="2016-03-12T14:01:00Z">
          <w:pPr>
            <w:shd w:val="clear" w:color="auto" w:fill="FFFFFF"/>
            <w:spacing w:line="360" w:lineRule="auto"/>
          </w:pPr>
        </w:pPrChange>
      </w:pPr>
    </w:p>
    <w:p w14:paraId="26C37044" w14:textId="77777777" w:rsidR="00B31BD5" w:rsidRPr="000E4883" w:rsidRDefault="00B31BD5">
      <w:pPr>
        <w:shd w:val="clear" w:color="auto" w:fill="FFFFFF"/>
        <w:spacing w:after="150" w:line="360" w:lineRule="auto"/>
        <w:ind w:left="600"/>
        <w:jc w:val="center"/>
        <w:pPrChange w:id="21" w:author="PEQUETITA Garcia Rodriguez" w:date="2016-03-12T14:01:00Z">
          <w:pPr>
            <w:shd w:val="clear" w:color="auto" w:fill="FFFFFF"/>
            <w:spacing w:after="150" w:line="360" w:lineRule="auto"/>
            <w:ind w:left="300"/>
            <w:jc w:val="center"/>
          </w:pPr>
        </w:pPrChange>
      </w:pPr>
      <m:oMathPara>
        <m:oMath>
          <m:r>
            <w:rPr>
              <w:rFonts w:ascii="Cambria Math" w:hAnsi="Cambria Math"/>
              <w:highlight w:val="yellow"/>
            </w:rPr>
            <m:t xml:space="preserve">V= </m:t>
          </m:r>
          <m:f>
            <m:fPr>
              <m:ctrlPr>
                <w:rPr>
                  <w:rFonts w:ascii="Cambria Math" w:hAnsi="Cambria Math"/>
                  <w:i/>
                  <w:highlight w:val="yellow"/>
                </w:rPr>
              </m:ctrlPr>
            </m:fPr>
            <m:num>
              <m:r>
                <w:rPr>
                  <w:rFonts w:ascii="Cambria Math" w:hAnsi="Cambria Math"/>
                  <w:highlight w:val="yellow"/>
                </w:rPr>
                <m:t>W</m:t>
              </m:r>
            </m:num>
            <m:den>
              <m:r>
                <w:rPr>
                  <w:rFonts w:ascii="Cambria Math" w:hAnsi="Cambria Math"/>
                  <w:highlight w:val="yellow"/>
                </w:rPr>
                <m:t>Q</m:t>
              </m:r>
            </m:den>
          </m:f>
        </m:oMath>
      </m:oMathPara>
    </w:p>
    <w:p w14:paraId="32B6AFC1" w14:textId="77777777" w:rsidR="000E4883" w:rsidRDefault="000E4883">
      <w:pPr>
        <w:pStyle w:val="u"/>
        <w:shd w:val="clear" w:color="auto" w:fill="FFFFFF"/>
        <w:spacing w:before="0" w:beforeAutospacing="0" w:after="0" w:afterAutospacing="0" w:line="360" w:lineRule="auto"/>
        <w:ind w:left="300"/>
        <w:jc w:val="center"/>
        <w:rPr>
          <w:rStyle w:val="un"/>
          <w:rFonts w:ascii="Arial" w:hAnsi="Arial" w:cs="Arial"/>
        </w:rPr>
        <w:pPrChange w:id="22" w:author="PEQUETITA Garcia Rodriguez" w:date="2016-03-12T14:01:00Z">
          <w:pPr>
            <w:pStyle w:val="u"/>
            <w:shd w:val="clear" w:color="auto" w:fill="FFFFFF"/>
            <w:spacing w:before="0" w:beforeAutospacing="0" w:after="0" w:afterAutospacing="0" w:line="360" w:lineRule="auto"/>
            <w:jc w:val="center"/>
          </w:pPr>
        </w:pPrChange>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11</w:t>
      </w:r>
    </w:p>
    <w:p w14:paraId="25814ACB" w14:textId="77777777" w:rsidR="000E4883" w:rsidRPr="00795B50" w:rsidRDefault="000E4883" w:rsidP="00861149">
      <w:pPr>
        <w:shd w:val="clear" w:color="auto" w:fill="FFFFFF"/>
        <w:spacing w:after="150" w:line="360" w:lineRule="auto"/>
        <w:ind w:left="300"/>
        <w:jc w:val="center"/>
      </w:pPr>
    </w:p>
    <w:p w14:paraId="6C1F12C1" w14:textId="77777777" w:rsidR="00B31BD5" w:rsidRDefault="00B31BD5" w:rsidP="00861149">
      <w:pPr>
        <w:shd w:val="clear" w:color="auto" w:fill="FFFFFF"/>
        <w:spacing w:line="360" w:lineRule="auto"/>
        <w:rPr>
          <w:rFonts w:ascii="Arial" w:hAnsi="Arial" w:cs="Arial"/>
          <w:color w:val="333333"/>
        </w:rPr>
      </w:pPr>
      <w:r w:rsidRPr="00795B50">
        <w:rPr>
          <w:rFonts w:ascii="Arial" w:hAnsi="Arial" w:cs="Arial"/>
          <w:color w:val="333333"/>
        </w:rPr>
        <w:t>En esta fórmula, </w:t>
      </w:r>
      <w:r w:rsidRPr="00795B50">
        <w:rPr>
          <w:rFonts w:ascii="Arial" w:hAnsi="Arial" w:cs="Arial"/>
          <w:i/>
          <w:iCs/>
          <w:color w:val="333333"/>
        </w:rPr>
        <w:t>W</w:t>
      </w:r>
      <w:r w:rsidRPr="00795B50">
        <w:rPr>
          <w:rFonts w:ascii="Arial" w:hAnsi="Arial" w:cs="Arial"/>
          <w:color w:val="333333"/>
        </w:rPr>
        <w:t> es el trabajo (J) y </w:t>
      </w:r>
      <w:r w:rsidR="008333D0">
        <w:rPr>
          <w:rFonts w:ascii="Arial" w:hAnsi="Arial" w:cs="Arial"/>
          <w:i/>
          <w:iCs/>
          <w:color w:val="333333"/>
        </w:rPr>
        <w:t>Q</w:t>
      </w:r>
      <w:r w:rsidRPr="00795B50">
        <w:rPr>
          <w:rFonts w:ascii="Arial" w:hAnsi="Arial" w:cs="Arial"/>
          <w:color w:val="333333"/>
        </w:rPr>
        <w:t> es la carga puntual unitaria (C). La unidad del potencial eléctrico en el SI es el </w:t>
      </w:r>
      <w:r w:rsidRPr="00795B50">
        <w:rPr>
          <w:rFonts w:ascii="Arial" w:hAnsi="Arial" w:cs="Arial"/>
          <w:b/>
          <w:bCs/>
          <w:color w:val="333333"/>
        </w:rPr>
        <w:t>voltio</w:t>
      </w:r>
      <w:r w:rsidRPr="00795B50">
        <w:rPr>
          <w:rFonts w:ascii="Arial" w:hAnsi="Arial" w:cs="Arial"/>
          <w:color w:val="333333"/>
        </w:rPr>
        <w:t> </w:t>
      </w:r>
      <w:r>
        <w:rPr>
          <w:rFonts w:ascii="Arial" w:hAnsi="Arial" w:cs="Arial"/>
          <w:color w:val="333333"/>
        </w:rPr>
        <w:t>(V)</w:t>
      </w:r>
    </w:p>
    <w:p w14:paraId="7F1F5B1D" w14:textId="77777777" w:rsidR="00B31BD5" w:rsidRPr="00795B50" w:rsidRDefault="00B31BD5" w:rsidP="00861149">
      <w:pPr>
        <w:shd w:val="clear" w:color="auto" w:fill="FFFFFF"/>
        <w:spacing w:line="360" w:lineRule="auto"/>
        <w:rPr>
          <w:rFonts w:ascii="Arial" w:hAnsi="Arial" w:cs="Arial"/>
          <w:color w:val="333333"/>
        </w:rPr>
      </w:pPr>
    </w:p>
    <w:p w14:paraId="70F7620A" w14:textId="77777777" w:rsidR="00B31BD5" w:rsidRPr="000E4883" w:rsidRDefault="00B31BD5" w:rsidP="00861149">
      <w:pPr>
        <w:pStyle w:val="Textoindependiente"/>
        <w:spacing w:line="360" w:lineRule="auto"/>
        <w:rPr>
          <w:rFonts w:ascii="Arial" w:hAnsi="Arial" w:cs="Arial"/>
        </w:rPr>
      </w:pPr>
      <m:oMathPara>
        <m:oMath>
          <m:r>
            <w:rPr>
              <w:rFonts w:ascii="Cambria Math" w:hAnsi="Cambria Math" w:cs="Arial"/>
              <w:highlight w:val="yellow"/>
            </w:rPr>
            <m:t>Voltio =</m:t>
          </m:r>
          <m:f>
            <m:fPr>
              <m:ctrlPr>
                <w:rPr>
                  <w:rFonts w:ascii="Cambria Math" w:hAnsi="Cambria Math" w:cs="Arial"/>
                  <w:i/>
                  <w:highlight w:val="yellow"/>
                </w:rPr>
              </m:ctrlPr>
            </m:fPr>
            <m:num>
              <m:r>
                <w:rPr>
                  <w:rFonts w:ascii="Cambria Math" w:hAnsi="Cambria Math" w:cs="Arial"/>
                  <w:highlight w:val="yellow"/>
                </w:rPr>
                <m:t>Joulie</m:t>
              </m:r>
            </m:num>
            <m:den>
              <m:r>
                <w:rPr>
                  <w:rFonts w:ascii="Cambria Math" w:hAnsi="Cambria Math" w:cs="Arial"/>
                  <w:highlight w:val="yellow"/>
                </w:rPr>
                <m:t>Coulomb</m:t>
              </m:r>
            </m:den>
          </m:f>
        </m:oMath>
      </m:oMathPara>
    </w:p>
    <w:p w14:paraId="5D79193C" w14:textId="77777777" w:rsidR="000E4883" w:rsidRDefault="000E4883"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12</w:t>
      </w:r>
    </w:p>
    <w:p w14:paraId="09C9F987" w14:textId="77777777" w:rsidR="000E4883" w:rsidRDefault="000E4883" w:rsidP="00861149">
      <w:pPr>
        <w:pStyle w:val="Textoindependiente"/>
        <w:spacing w:line="360" w:lineRule="auto"/>
        <w:rPr>
          <w:rFonts w:ascii="Arial" w:hAnsi="Arial" w:cs="Arial"/>
        </w:rPr>
      </w:pPr>
    </w:p>
    <w:p w14:paraId="247664A5" w14:textId="77777777" w:rsidR="00B31BD5" w:rsidRDefault="00B31BD5" w:rsidP="00861149">
      <w:pPr>
        <w:spacing w:line="360" w:lineRule="auto"/>
        <w:rPr>
          <w:rFonts w:ascii="Arial" w:hAnsi="Arial" w:cs="Arial"/>
        </w:rPr>
      </w:pPr>
    </w:p>
    <w:p w14:paraId="6CFFD50C" w14:textId="77777777" w:rsidR="008333D0" w:rsidRDefault="008333D0" w:rsidP="00861149">
      <w:pPr>
        <w:spacing w:line="360" w:lineRule="auto"/>
        <w:rPr>
          <w:rFonts w:ascii="Arial" w:hAnsi="Arial" w:cs="Arial"/>
        </w:rPr>
      </w:pPr>
    </w:p>
    <w:p w14:paraId="2D9D15A9" w14:textId="77777777" w:rsidR="00B31BD5" w:rsidRDefault="00B31BD5" w:rsidP="00861149">
      <w:pPr>
        <w:spacing w:line="360" w:lineRule="auto"/>
        <w:rPr>
          <w:rFonts w:ascii="Arial" w:hAnsi="Arial" w:cs="Arial"/>
        </w:rPr>
      </w:pPr>
    </w:p>
    <w:p w14:paraId="7E54C83C" w14:textId="77777777" w:rsidR="00B31BD5" w:rsidRDefault="00B31BD5" w:rsidP="00861149">
      <w:pPr>
        <w:pStyle w:val="Textoindependiente"/>
        <w:spacing w:line="360" w:lineRule="auto"/>
        <w:rPr>
          <w:rFonts w:ascii="Arial" w:hAnsi="Arial" w:cs="Arial"/>
          <w:b/>
        </w:rPr>
      </w:pPr>
      <w:r w:rsidRPr="00776282">
        <w:rPr>
          <w:rFonts w:ascii="Arial" w:hAnsi="Arial" w:cs="Arial"/>
          <w:b/>
          <w:highlight w:val="yellow"/>
        </w:rPr>
        <w:t xml:space="preserve">[SECCIÓN </w:t>
      </w:r>
      <w:r>
        <w:rPr>
          <w:rFonts w:ascii="Arial" w:hAnsi="Arial" w:cs="Arial"/>
          <w:b/>
          <w:highlight w:val="yellow"/>
        </w:rPr>
        <w:t>2</w:t>
      </w:r>
      <w:r w:rsidRPr="00776282">
        <w:rPr>
          <w:rFonts w:ascii="Arial" w:hAnsi="Arial" w:cs="Arial"/>
          <w:b/>
          <w:highlight w:val="yellow"/>
        </w:rPr>
        <w:t>]</w:t>
      </w:r>
      <w:r w:rsidRPr="00776282">
        <w:rPr>
          <w:rFonts w:ascii="Arial" w:hAnsi="Arial" w:cs="Arial"/>
          <w:b/>
        </w:rPr>
        <w:t xml:space="preserve"> 1.</w:t>
      </w:r>
      <w:r>
        <w:rPr>
          <w:rFonts w:ascii="Arial" w:hAnsi="Arial" w:cs="Arial"/>
          <w:b/>
        </w:rPr>
        <w:t>5</w:t>
      </w:r>
      <w:r w:rsidR="001B138E">
        <w:rPr>
          <w:rFonts w:ascii="Arial" w:hAnsi="Arial" w:cs="Arial"/>
          <w:b/>
        </w:rPr>
        <w:t xml:space="preserve"> </w:t>
      </w:r>
      <w:r>
        <w:rPr>
          <w:rFonts w:ascii="Arial" w:hAnsi="Arial" w:cs="Arial"/>
          <w:b/>
        </w:rPr>
        <w:t>Consolidación</w:t>
      </w:r>
    </w:p>
    <w:p w14:paraId="1592AFD1" w14:textId="77777777" w:rsidR="00B31BD5" w:rsidRDefault="00B31BD5" w:rsidP="00861149">
      <w:pPr>
        <w:pStyle w:val="Textoindependiente"/>
        <w:spacing w:line="360" w:lineRule="auto"/>
        <w:rPr>
          <w:rFonts w:ascii="Arial" w:hAnsi="Arial" w:cs="Arial"/>
          <w:b/>
        </w:rPr>
      </w:pPr>
    </w:p>
    <w:p w14:paraId="376FAEE1" w14:textId="77777777" w:rsidR="00B31BD5" w:rsidRPr="00E5642A" w:rsidRDefault="00B31BD5" w:rsidP="00861149">
      <w:pPr>
        <w:pStyle w:val="Textoindependiente"/>
        <w:spacing w:line="360" w:lineRule="auto"/>
        <w:rPr>
          <w:rFonts w:ascii="Arial" w:hAnsi="Arial" w:cs="Arial"/>
        </w:rPr>
      </w:pPr>
      <w:r w:rsidRPr="00E5642A">
        <w:rPr>
          <w:rFonts w:ascii="Arial" w:hAnsi="Arial" w:cs="Arial"/>
        </w:rPr>
        <w:t xml:space="preserve">Realiza las siguientes actividades y pon en práctica o </w:t>
      </w:r>
      <w:r w:rsidR="00DC585B" w:rsidRPr="00E5642A">
        <w:rPr>
          <w:rFonts w:ascii="Arial" w:hAnsi="Arial" w:cs="Arial"/>
        </w:rPr>
        <w:t>ampl</w:t>
      </w:r>
      <w:r w:rsidR="00DC585B">
        <w:rPr>
          <w:rFonts w:ascii="Arial" w:hAnsi="Arial" w:cs="Arial"/>
        </w:rPr>
        <w:t>í</w:t>
      </w:r>
      <w:r w:rsidR="00DC585B" w:rsidRPr="00E5642A">
        <w:rPr>
          <w:rFonts w:ascii="Arial" w:hAnsi="Arial" w:cs="Arial"/>
        </w:rPr>
        <w:t xml:space="preserve">a </w:t>
      </w:r>
      <w:r w:rsidRPr="00E5642A">
        <w:rPr>
          <w:rFonts w:ascii="Arial" w:hAnsi="Arial" w:cs="Arial"/>
        </w:rPr>
        <w:t>tus conocimientos</w:t>
      </w:r>
      <w:r w:rsidR="00DC585B">
        <w:rPr>
          <w:rFonts w:ascii="Arial" w:hAnsi="Arial" w:cs="Arial"/>
        </w:rPr>
        <w:t>.</w:t>
      </w:r>
    </w:p>
    <w:p w14:paraId="5294D24B" w14:textId="77777777" w:rsidR="00B31BD5" w:rsidRDefault="00B31BD5" w:rsidP="00861149">
      <w:pPr>
        <w:pStyle w:val="Textoindependiente"/>
        <w:spacing w:line="360" w:lineRule="auto"/>
        <w:rPr>
          <w:rStyle w:val="un"/>
          <w:rFonts w:ascii="Arial" w:hAnsi="Arial" w:cs="Arial"/>
          <w:shd w:val="clear" w:color="auto" w:fill="FFFFFF"/>
        </w:rPr>
      </w:pPr>
    </w:p>
    <w:tbl>
      <w:tblPr>
        <w:tblStyle w:val="Tablaconcuadrcula"/>
        <w:tblW w:w="0" w:type="auto"/>
        <w:tblLook w:val="04A0" w:firstRow="1" w:lastRow="0" w:firstColumn="1" w:lastColumn="0" w:noHBand="0" w:noVBand="1"/>
      </w:tblPr>
      <w:tblGrid>
        <w:gridCol w:w="2518"/>
        <w:gridCol w:w="6536"/>
      </w:tblGrid>
      <w:tr w:rsidR="00B31BD5" w:rsidRPr="00332138" w14:paraId="68BEAA71" w14:textId="77777777" w:rsidTr="00C17FB4">
        <w:tc>
          <w:tcPr>
            <w:tcW w:w="9054" w:type="dxa"/>
            <w:gridSpan w:val="2"/>
            <w:shd w:val="clear" w:color="auto" w:fill="000000" w:themeFill="text1"/>
          </w:tcPr>
          <w:p w14:paraId="325457F2"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3F60C8CB" w14:textId="77777777" w:rsidTr="00C17FB4">
        <w:tc>
          <w:tcPr>
            <w:tcW w:w="2518" w:type="dxa"/>
          </w:tcPr>
          <w:p w14:paraId="759D8E7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Código</w:t>
            </w:r>
          </w:p>
        </w:tc>
        <w:tc>
          <w:tcPr>
            <w:tcW w:w="6536" w:type="dxa"/>
          </w:tcPr>
          <w:p w14:paraId="3870184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40</w:t>
            </w:r>
          </w:p>
        </w:tc>
      </w:tr>
      <w:tr w:rsidR="00B31BD5" w:rsidRPr="00332138" w14:paraId="56F22612" w14:textId="77777777" w:rsidTr="00C17FB4">
        <w:tc>
          <w:tcPr>
            <w:tcW w:w="2518" w:type="dxa"/>
          </w:tcPr>
          <w:p w14:paraId="7F03DB86"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5209A455" w14:textId="77777777" w:rsidR="00B31BD5" w:rsidRPr="00332138" w:rsidRDefault="00B31BD5" w:rsidP="00861149">
            <w:pPr>
              <w:spacing w:line="360" w:lineRule="auto"/>
              <w:rPr>
                <w:rFonts w:ascii="Arial" w:hAnsi="Arial" w:cs="Arial"/>
                <w:color w:val="000000"/>
              </w:rPr>
            </w:pPr>
            <w:r>
              <w:rPr>
                <w:rFonts w:ascii="Arial" w:hAnsi="Arial" w:cs="Arial"/>
                <w:color w:val="000000"/>
              </w:rPr>
              <w:t>2ESO/ciencias naturales/la electricidad/las cargas eléctricas/consolidación/practica/las cargas eléctricas</w:t>
            </w:r>
          </w:p>
        </w:tc>
      </w:tr>
      <w:tr w:rsidR="00B31BD5" w:rsidRPr="00332138" w14:paraId="0CB6AC08" w14:textId="77777777" w:rsidTr="00C17FB4">
        <w:tc>
          <w:tcPr>
            <w:tcW w:w="2518" w:type="dxa"/>
          </w:tcPr>
          <w:p w14:paraId="22AB6E89"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25BC4A20"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39136" behindDoc="0" locked="0" layoutInCell="1" allowOverlap="1" wp14:anchorId="78F4E74B" wp14:editId="665A22FA">
                  <wp:simplePos x="0" y="0"/>
                  <wp:positionH relativeFrom="column">
                    <wp:posOffset>2035810</wp:posOffset>
                  </wp:positionH>
                  <wp:positionV relativeFrom="paragraph">
                    <wp:posOffset>38100</wp:posOffset>
                  </wp:positionV>
                  <wp:extent cx="1526540" cy="962025"/>
                  <wp:effectExtent l="0" t="0" r="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0000" t="24471" r="2211" b="22009"/>
                          <a:stretch/>
                        </pic:blipFill>
                        <pic:spPr bwMode="auto">
                          <a:xfrm>
                            <a:off x="0" y="0"/>
                            <a:ext cx="152654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2AFCBF0B" wp14:editId="3D39C3E4">
                  <wp:simplePos x="0" y="0"/>
                  <wp:positionH relativeFrom="column">
                    <wp:posOffset>6985</wp:posOffset>
                  </wp:positionH>
                  <wp:positionV relativeFrom="paragraph">
                    <wp:posOffset>38100</wp:posOffset>
                  </wp:positionV>
                  <wp:extent cx="1506855" cy="96202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50340" t="23565" r="2211" b="22614"/>
                          <a:stretch/>
                        </pic:blipFill>
                        <pic:spPr bwMode="auto">
                          <a:xfrm>
                            <a:off x="0" y="0"/>
                            <a:ext cx="150685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74649F" w14:textId="77777777" w:rsidR="00B31BD5" w:rsidRDefault="00B31BD5" w:rsidP="00861149">
            <w:pPr>
              <w:spacing w:line="360" w:lineRule="auto"/>
              <w:rPr>
                <w:rFonts w:ascii="Arial" w:hAnsi="Arial" w:cs="Arial"/>
                <w:color w:val="000000"/>
              </w:rPr>
            </w:pPr>
          </w:p>
          <w:p w14:paraId="63450E09" w14:textId="77777777" w:rsidR="00B31BD5" w:rsidRDefault="00B31BD5" w:rsidP="00861149">
            <w:pPr>
              <w:spacing w:line="360" w:lineRule="auto"/>
              <w:rPr>
                <w:rFonts w:ascii="Arial" w:hAnsi="Arial" w:cs="Arial"/>
                <w:color w:val="000000"/>
              </w:rPr>
            </w:pPr>
          </w:p>
          <w:p w14:paraId="6B386D26" w14:textId="77777777" w:rsidR="00B31BD5" w:rsidRDefault="00B31BD5" w:rsidP="00861149">
            <w:pPr>
              <w:spacing w:line="360" w:lineRule="auto"/>
              <w:rPr>
                <w:rFonts w:ascii="Arial" w:hAnsi="Arial" w:cs="Arial"/>
                <w:color w:val="000000"/>
              </w:rPr>
            </w:pPr>
          </w:p>
          <w:p w14:paraId="6EC02AA3" w14:textId="77777777" w:rsidR="00B31BD5" w:rsidRDefault="00B31BD5" w:rsidP="00861149">
            <w:pPr>
              <w:spacing w:line="360" w:lineRule="auto"/>
              <w:rPr>
                <w:rFonts w:ascii="Arial" w:hAnsi="Arial" w:cs="Arial"/>
                <w:color w:val="000000"/>
              </w:rPr>
            </w:pPr>
          </w:p>
          <w:p w14:paraId="5D309557" w14:textId="77777777" w:rsidR="00B31BD5" w:rsidRDefault="00B31BD5" w:rsidP="00861149">
            <w:pPr>
              <w:spacing w:line="360" w:lineRule="auto"/>
              <w:rPr>
                <w:rFonts w:ascii="Arial" w:hAnsi="Arial" w:cs="Arial"/>
                <w:color w:val="000000"/>
              </w:rPr>
            </w:pPr>
          </w:p>
          <w:p w14:paraId="2BDE1AA0"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40160" behindDoc="0" locked="0" layoutInCell="1" allowOverlap="1" wp14:anchorId="6C1CD2D3" wp14:editId="28D0D00E">
                  <wp:simplePos x="0" y="0"/>
                  <wp:positionH relativeFrom="column">
                    <wp:posOffset>-21590</wp:posOffset>
                  </wp:positionH>
                  <wp:positionV relativeFrom="paragraph">
                    <wp:posOffset>46355</wp:posOffset>
                  </wp:positionV>
                  <wp:extent cx="1571625" cy="9969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50169" t="24169" r="2381" b="22312"/>
                          <a:stretch/>
                        </pic:blipFill>
                        <pic:spPr bwMode="auto">
                          <a:xfrm>
                            <a:off x="0" y="0"/>
                            <a:ext cx="157162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034CF" w14:textId="77777777" w:rsidR="00B31BD5" w:rsidRDefault="00B31BD5" w:rsidP="00861149">
            <w:pPr>
              <w:spacing w:line="360" w:lineRule="auto"/>
              <w:rPr>
                <w:rFonts w:ascii="Arial" w:hAnsi="Arial" w:cs="Arial"/>
                <w:color w:val="000000"/>
              </w:rPr>
            </w:pPr>
          </w:p>
          <w:p w14:paraId="3CE6A405" w14:textId="77777777" w:rsidR="00B31BD5" w:rsidRDefault="00B31BD5" w:rsidP="00861149">
            <w:pPr>
              <w:spacing w:line="360" w:lineRule="auto"/>
              <w:rPr>
                <w:rFonts w:ascii="Arial" w:hAnsi="Arial" w:cs="Arial"/>
                <w:color w:val="000000"/>
              </w:rPr>
            </w:pPr>
          </w:p>
          <w:p w14:paraId="772F1DD8" w14:textId="77777777" w:rsidR="00B31BD5" w:rsidRPr="003F5DCB" w:rsidRDefault="00B31BD5" w:rsidP="00861149">
            <w:pPr>
              <w:spacing w:line="360" w:lineRule="auto"/>
              <w:rPr>
                <w:rFonts w:ascii="Arial" w:hAnsi="Arial" w:cs="Arial"/>
                <w:color w:val="FF0000"/>
              </w:rPr>
            </w:pPr>
            <w:r>
              <w:rPr>
                <w:rFonts w:ascii="Arial" w:hAnsi="Arial" w:cs="Arial"/>
                <w:color w:val="FF0000"/>
              </w:rPr>
              <w:t>No hay cambios</w:t>
            </w:r>
          </w:p>
          <w:p w14:paraId="6598E9FE" w14:textId="77777777" w:rsidR="00B31BD5" w:rsidRDefault="00B31BD5" w:rsidP="00861149">
            <w:pPr>
              <w:spacing w:line="360" w:lineRule="auto"/>
              <w:rPr>
                <w:rFonts w:ascii="Arial" w:hAnsi="Arial" w:cs="Arial"/>
                <w:color w:val="000000"/>
              </w:rPr>
            </w:pPr>
          </w:p>
          <w:p w14:paraId="36559F4C" w14:textId="77777777" w:rsidR="00B31BD5" w:rsidRDefault="00B31BD5" w:rsidP="00861149">
            <w:pPr>
              <w:spacing w:line="360" w:lineRule="auto"/>
              <w:rPr>
                <w:rFonts w:ascii="Arial" w:hAnsi="Arial" w:cs="Arial"/>
                <w:color w:val="000000"/>
              </w:rPr>
            </w:pPr>
          </w:p>
          <w:p w14:paraId="0DCD0147" w14:textId="77777777" w:rsidR="00B31BD5" w:rsidRPr="00332138" w:rsidRDefault="00B31BD5" w:rsidP="00861149">
            <w:pPr>
              <w:spacing w:line="360" w:lineRule="auto"/>
              <w:rPr>
                <w:rFonts w:ascii="Arial" w:hAnsi="Arial" w:cs="Arial"/>
                <w:color w:val="000000"/>
              </w:rPr>
            </w:pPr>
          </w:p>
        </w:tc>
      </w:tr>
      <w:tr w:rsidR="00B31BD5" w:rsidRPr="00332138" w14:paraId="38A932A5" w14:textId="77777777" w:rsidTr="00C17FB4">
        <w:tc>
          <w:tcPr>
            <w:tcW w:w="2518" w:type="dxa"/>
          </w:tcPr>
          <w:p w14:paraId="56F25AF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2A988814" w14:textId="77777777" w:rsidR="00B31BD5" w:rsidRPr="00332138" w:rsidRDefault="007E4CF2" w:rsidP="00861149">
            <w:pPr>
              <w:spacing w:line="360" w:lineRule="auto"/>
              <w:rPr>
                <w:rFonts w:ascii="Arial" w:hAnsi="Arial" w:cs="Arial"/>
                <w:color w:val="000000"/>
              </w:rPr>
            </w:pPr>
            <w:r w:rsidRPr="007E4CF2">
              <w:rPr>
                <w:rFonts w:ascii="Arial" w:hAnsi="Arial" w:cs="Arial"/>
                <w:color w:val="000000"/>
              </w:rPr>
              <w:t>Refuerza tu aprendizaje: las cargas eléctricas</w:t>
            </w:r>
          </w:p>
        </w:tc>
      </w:tr>
      <w:tr w:rsidR="00B31BD5" w:rsidRPr="00332138" w14:paraId="1D1121FF" w14:textId="77777777" w:rsidTr="00C17FB4">
        <w:tc>
          <w:tcPr>
            <w:tcW w:w="2518" w:type="dxa"/>
          </w:tcPr>
          <w:p w14:paraId="4E08B37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3ED8C52D" w14:textId="77777777" w:rsidR="00B31BD5" w:rsidRPr="00332138" w:rsidRDefault="007E4CF2" w:rsidP="00861149">
            <w:pPr>
              <w:spacing w:line="360" w:lineRule="auto"/>
              <w:rPr>
                <w:rFonts w:ascii="Arial" w:hAnsi="Arial" w:cs="Arial"/>
                <w:color w:val="000000"/>
              </w:rPr>
            </w:pPr>
            <w:r w:rsidRPr="007E4CF2">
              <w:rPr>
                <w:rFonts w:ascii="Arial" w:hAnsi="Arial" w:cs="Arial"/>
                <w:color w:val="000000"/>
              </w:rPr>
              <w:t>Actividades para aplicar los conocimientos sobre cargas eléctricas</w:t>
            </w:r>
          </w:p>
        </w:tc>
      </w:tr>
    </w:tbl>
    <w:p w14:paraId="3551F487" w14:textId="77777777" w:rsidR="00B31BD5" w:rsidRDefault="00B31BD5" w:rsidP="00861149">
      <w:pPr>
        <w:pStyle w:val="Textoindependiente"/>
        <w:spacing w:line="360" w:lineRule="auto"/>
        <w:rPr>
          <w:rFonts w:ascii="Arial" w:hAnsi="Arial" w:cs="Arial"/>
          <w:b/>
        </w:rPr>
      </w:pPr>
    </w:p>
    <w:p w14:paraId="241E9E0F" w14:textId="77777777" w:rsidR="00B31BD5" w:rsidRDefault="00B31BD5" w:rsidP="00861149">
      <w:pPr>
        <w:pStyle w:val="Textoindependiente"/>
        <w:spacing w:line="360" w:lineRule="auto"/>
        <w:rPr>
          <w:rFonts w:ascii="Arial" w:hAnsi="Arial" w:cs="Arial"/>
          <w:b/>
          <w:highlight w:val="yellow"/>
        </w:rPr>
      </w:pPr>
    </w:p>
    <w:p w14:paraId="45A27612" w14:textId="77777777" w:rsidR="00B31BD5" w:rsidRDefault="00B31BD5" w:rsidP="00861149">
      <w:pPr>
        <w:pStyle w:val="Textoindependiente"/>
        <w:spacing w:line="360" w:lineRule="auto"/>
        <w:rPr>
          <w:rFonts w:ascii="Arial" w:hAnsi="Arial" w:cs="Arial"/>
          <w:b/>
        </w:rPr>
      </w:pPr>
      <w:r w:rsidRPr="00776282">
        <w:rPr>
          <w:rFonts w:ascii="Arial" w:hAnsi="Arial" w:cs="Arial"/>
          <w:b/>
          <w:highlight w:val="yellow"/>
        </w:rPr>
        <w:t>[SECCIÓN 1]</w:t>
      </w:r>
      <w:r>
        <w:rPr>
          <w:rFonts w:ascii="Arial" w:hAnsi="Arial" w:cs="Arial"/>
          <w:b/>
        </w:rPr>
        <w:t xml:space="preserve"> 2. </w:t>
      </w:r>
      <w:r w:rsidR="00DC585B">
        <w:rPr>
          <w:rFonts w:ascii="Arial" w:hAnsi="Arial" w:cs="Arial"/>
          <w:b/>
        </w:rPr>
        <w:t>La electricidad</w:t>
      </w:r>
    </w:p>
    <w:p w14:paraId="04987B77" w14:textId="77777777" w:rsidR="00510973" w:rsidRDefault="00510973" w:rsidP="00861149">
      <w:pPr>
        <w:pStyle w:val="Textoindependiente"/>
        <w:spacing w:line="360" w:lineRule="auto"/>
        <w:rPr>
          <w:rStyle w:val="un"/>
          <w:rFonts w:ascii="Arial" w:hAnsi="Arial" w:cs="Arial"/>
          <w:color w:val="333333"/>
          <w:shd w:val="clear" w:color="auto" w:fill="FFFFFF"/>
        </w:rPr>
      </w:pPr>
      <w:r>
        <w:rPr>
          <w:rFonts w:ascii="Arial" w:hAnsi="Arial" w:cs="Arial"/>
        </w:rPr>
        <w:t>C</w:t>
      </w:r>
      <w:r w:rsidR="008F285F">
        <w:rPr>
          <w:rFonts w:ascii="Arial" w:hAnsi="Arial" w:cs="Arial"/>
        </w:rPr>
        <w:t>uando las cargas eléctricas se mueven de un sitio a otro a través de un conductor eléctrico (alambre de metal) se produce un trabajo</w:t>
      </w:r>
      <w:r w:rsidR="00DC585B">
        <w:rPr>
          <w:rFonts w:ascii="Arial" w:hAnsi="Arial" w:cs="Arial"/>
        </w:rPr>
        <w:t>, q</w:t>
      </w:r>
      <w:r>
        <w:rPr>
          <w:rFonts w:ascii="Arial" w:hAnsi="Arial" w:cs="Arial"/>
        </w:rPr>
        <w:t xml:space="preserve">ue consiste en transformar la energía de las partículas en calor, cuando aumenta </w:t>
      </w:r>
      <w:r w:rsidR="00371168">
        <w:rPr>
          <w:rFonts w:ascii="Arial" w:hAnsi="Arial" w:cs="Arial"/>
        </w:rPr>
        <w:t xml:space="preserve">de temperatura </w:t>
      </w:r>
      <w:r>
        <w:rPr>
          <w:rFonts w:ascii="Arial" w:hAnsi="Arial" w:cs="Arial"/>
        </w:rPr>
        <w:t>el alambre, y en luz, cuando este se pone es estado de incandescencia</w:t>
      </w:r>
      <w:r w:rsidR="00DC585B">
        <w:rPr>
          <w:rFonts w:ascii="Arial" w:hAnsi="Arial" w:cs="Arial"/>
        </w:rPr>
        <w:t xml:space="preserve">; </w:t>
      </w:r>
      <w:r>
        <w:rPr>
          <w:rFonts w:ascii="Arial" w:hAnsi="Arial" w:cs="Arial"/>
        </w:rPr>
        <w:t xml:space="preserve">este es el caso de la bombilla eléctrica. </w:t>
      </w:r>
      <w:r w:rsidR="00371168">
        <w:rPr>
          <w:rStyle w:val="un"/>
          <w:rFonts w:ascii="Arial" w:hAnsi="Arial" w:cs="Arial"/>
          <w:color w:val="333333"/>
          <w:shd w:val="clear" w:color="auto" w:fill="FFFFFF"/>
        </w:rPr>
        <w:t>Existe una rama de l</w:t>
      </w:r>
      <w:r>
        <w:rPr>
          <w:rStyle w:val="un"/>
          <w:rFonts w:ascii="Arial" w:hAnsi="Arial" w:cs="Arial"/>
          <w:color w:val="333333"/>
          <w:shd w:val="clear" w:color="auto" w:fill="FFFFFF"/>
        </w:rPr>
        <w:t xml:space="preserve">a física que estudia el comportamiento de las </w:t>
      </w:r>
      <w:r w:rsidR="00371168">
        <w:rPr>
          <w:rStyle w:val="un"/>
          <w:rFonts w:ascii="Arial" w:hAnsi="Arial" w:cs="Arial"/>
          <w:color w:val="333333"/>
          <w:shd w:val="clear" w:color="auto" w:fill="FFFFFF"/>
        </w:rPr>
        <w:t xml:space="preserve">cargas eléctricas en movimiento, llamada </w:t>
      </w:r>
      <w:r w:rsidR="00371168" w:rsidRPr="00371168">
        <w:rPr>
          <w:rStyle w:val="un"/>
          <w:rFonts w:ascii="Arial" w:hAnsi="Arial" w:cs="Arial"/>
          <w:b/>
          <w:color w:val="333333"/>
          <w:shd w:val="clear" w:color="auto" w:fill="FFFFFF"/>
        </w:rPr>
        <w:t>electricidad</w:t>
      </w:r>
      <w:r w:rsidR="00371168">
        <w:rPr>
          <w:rStyle w:val="un"/>
          <w:rFonts w:ascii="Arial" w:hAnsi="Arial" w:cs="Arial"/>
          <w:color w:val="333333"/>
          <w:shd w:val="clear" w:color="auto" w:fill="FFFFFF"/>
        </w:rPr>
        <w:t>.</w:t>
      </w:r>
    </w:p>
    <w:p w14:paraId="68C53F6C" w14:textId="77777777" w:rsidR="007E4CF2" w:rsidRDefault="007E4CF2" w:rsidP="00861149">
      <w:pPr>
        <w:pStyle w:val="Textoindependiente"/>
        <w:spacing w:line="360" w:lineRule="auto"/>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7E4CF2" w:rsidRPr="00332138" w14:paraId="2A2D85BA" w14:textId="77777777" w:rsidTr="008A317F">
        <w:tc>
          <w:tcPr>
            <w:tcW w:w="9033" w:type="dxa"/>
            <w:gridSpan w:val="2"/>
            <w:shd w:val="clear" w:color="auto" w:fill="000000" w:themeFill="text1"/>
          </w:tcPr>
          <w:p w14:paraId="721EFF1A" w14:textId="77777777" w:rsidR="007E4CF2" w:rsidRPr="00332138" w:rsidRDefault="007E4CF2" w:rsidP="00861149">
            <w:pPr>
              <w:spacing w:line="360" w:lineRule="auto"/>
              <w:jc w:val="center"/>
              <w:rPr>
                <w:rFonts w:ascii="Arial" w:hAnsi="Arial" w:cs="Arial"/>
                <w:b/>
                <w:color w:val="FFFFFF" w:themeColor="background1"/>
              </w:rPr>
            </w:pPr>
            <w:r>
              <w:rPr>
                <w:rFonts w:ascii="Arial" w:hAnsi="Arial" w:cs="Arial"/>
                <w:b/>
                <w:color w:val="FFFFFF" w:themeColor="background1"/>
              </w:rPr>
              <w:lastRenderedPageBreak/>
              <w:t>Profundiza</w:t>
            </w:r>
            <w:r w:rsidRPr="00332138">
              <w:rPr>
                <w:rFonts w:ascii="Arial" w:hAnsi="Arial" w:cs="Arial"/>
                <w:b/>
                <w:color w:val="FFFFFF" w:themeColor="background1"/>
              </w:rPr>
              <w:t>: recurso nuevo</w:t>
            </w:r>
          </w:p>
        </w:tc>
      </w:tr>
      <w:tr w:rsidR="007E4CF2" w:rsidRPr="00332138" w14:paraId="24045EF0" w14:textId="77777777" w:rsidTr="008A317F">
        <w:tc>
          <w:tcPr>
            <w:tcW w:w="2518" w:type="dxa"/>
          </w:tcPr>
          <w:p w14:paraId="2F6FFF06" w14:textId="77777777" w:rsidR="007E4CF2" w:rsidRPr="00332138" w:rsidRDefault="007E4CF2"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76974379" w14:textId="77777777" w:rsidR="007E4CF2" w:rsidRPr="00332138" w:rsidRDefault="007E4CF2"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50</w:t>
            </w:r>
          </w:p>
        </w:tc>
      </w:tr>
      <w:tr w:rsidR="007E4CF2" w:rsidRPr="00332138" w14:paraId="3DA76453" w14:textId="77777777" w:rsidTr="008A317F">
        <w:tc>
          <w:tcPr>
            <w:tcW w:w="2518" w:type="dxa"/>
          </w:tcPr>
          <w:p w14:paraId="56BAD8E7" w14:textId="77777777" w:rsidR="007E4CF2" w:rsidRPr="00332138" w:rsidRDefault="007E4CF2"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59200D34" w14:textId="77777777" w:rsidR="007E4CF2" w:rsidRPr="00332138" w:rsidRDefault="007E4CF2" w:rsidP="00861149">
            <w:pPr>
              <w:spacing w:line="360" w:lineRule="auto"/>
              <w:rPr>
                <w:rFonts w:ascii="Arial" w:hAnsi="Arial" w:cs="Arial"/>
                <w:color w:val="000000"/>
              </w:rPr>
            </w:pPr>
            <w:r w:rsidRPr="007E4CF2">
              <w:rPr>
                <w:rFonts w:ascii="Arial" w:hAnsi="Arial" w:cs="Arial"/>
                <w:color w:val="000000"/>
              </w:rPr>
              <w:t>¿Qué es la electricidad?</w:t>
            </w:r>
          </w:p>
        </w:tc>
      </w:tr>
      <w:tr w:rsidR="007E4CF2" w:rsidRPr="00332138" w14:paraId="7308BA18" w14:textId="77777777" w:rsidTr="008A317F">
        <w:tc>
          <w:tcPr>
            <w:tcW w:w="2518" w:type="dxa"/>
          </w:tcPr>
          <w:p w14:paraId="59C09539" w14:textId="77777777" w:rsidR="007E4CF2" w:rsidRPr="00332138" w:rsidRDefault="007E4CF2"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4C299A13" w14:textId="77777777" w:rsidR="007E4CF2" w:rsidRPr="00332138" w:rsidRDefault="007E4CF2" w:rsidP="00861149">
            <w:pPr>
              <w:spacing w:line="360" w:lineRule="auto"/>
              <w:rPr>
                <w:rFonts w:ascii="Arial" w:hAnsi="Arial" w:cs="Arial"/>
                <w:color w:val="000000"/>
              </w:rPr>
            </w:pPr>
            <w:r w:rsidRPr="007E4CF2">
              <w:rPr>
                <w:rFonts w:ascii="Arial" w:hAnsi="Arial" w:cs="Arial"/>
                <w:color w:val="000000"/>
              </w:rPr>
              <w:t>Secuencia de imágenes que permite describir qué es la electricidad</w:t>
            </w:r>
          </w:p>
        </w:tc>
      </w:tr>
    </w:tbl>
    <w:p w14:paraId="30D819D7" w14:textId="77777777" w:rsidR="007E4CF2" w:rsidRPr="00371168" w:rsidRDefault="007E4CF2" w:rsidP="00861149">
      <w:pPr>
        <w:pStyle w:val="Textoindependiente"/>
        <w:spacing w:line="360" w:lineRule="auto"/>
        <w:rPr>
          <w:rStyle w:val="un"/>
          <w:rFonts w:ascii="Arial" w:hAnsi="Arial" w:cs="Arial"/>
          <w:color w:val="333333"/>
          <w:shd w:val="clear" w:color="auto" w:fill="FFFFFF"/>
        </w:rPr>
      </w:pPr>
    </w:p>
    <w:p w14:paraId="6D640EF7" w14:textId="77777777" w:rsidR="00510973" w:rsidRDefault="00510973" w:rsidP="00861149">
      <w:pPr>
        <w:pStyle w:val="Textoindependiente"/>
        <w:spacing w:line="360" w:lineRule="auto"/>
        <w:rPr>
          <w:rFonts w:ascii="Arial" w:hAnsi="Arial" w:cs="Arial"/>
          <w:b/>
          <w:highlight w:val="yellow"/>
        </w:rPr>
      </w:pPr>
    </w:p>
    <w:p w14:paraId="329F0CF9" w14:textId="77777777" w:rsidR="00B31BD5" w:rsidRPr="00C32600" w:rsidRDefault="00B31BD5" w:rsidP="00861149">
      <w:pPr>
        <w:pStyle w:val="Textoindependiente"/>
        <w:spacing w:line="360" w:lineRule="auto"/>
        <w:rPr>
          <w:rStyle w:val="un"/>
          <w:rFonts w:ascii="Arial" w:hAnsi="Arial" w:cs="Arial"/>
          <w:b/>
        </w:rPr>
      </w:pPr>
      <w:r w:rsidRPr="00EB223E">
        <w:rPr>
          <w:rFonts w:ascii="Arial" w:hAnsi="Arial" w:cs="Arial"/>
          <w:b/>
          <w:highlight w:val="yellow"/>
        </w:rPr>
        <w:t>[SECCIÓN 2]</w:t>
      </w:r>
      <w:r w:rsidRPr="00EB223E">
        <w:rPr>
          <w:rFonts w:ascii="Arial" w:hAnsi="Arial" w:cs="Arial"/>
          <w:b/>
        </w:rPr>
        <w:t xml:space="preserve"> 2.1 </w:t>
      </w:r>
      <w:r w:rsidR="004E14DB">
        <w:rPr>
          <w:rFonts w:ascii="Arial" w:hAnsi="Arial" w:cs="Arial"/>
          <w:b/>
        </w:rPr>
        <w:t xml:space="preserve">La corriente </w:t>
      </w:r>
      <w:r>
        <w:rPr>
          <w:rFonts w:ascii="Arial" w:hAnsi="Arial" w:cs="Arial"/>
          <w:b/>
        </w:rPr>
        <w:t>eléctrica</w:t>
      </w:r>
    </w:p>
    <w:p w14:paraId="1AC16E06"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r w:rsidRPr="002D71C9">
        <w:rPr>
          <w:rStyle w:val="un"/>
          <w:rFonts w:ascii="Arial" w:hAnsi="Arial" w:cs="Arial"/>
          <w:color w:val="333333"/>
        </w:rPr>
        <w:t>Los electrones de los átomos que componen la materia se pueden mover de un átomo a otro.</w:t>
      </w:r>
      <w:r w:rsidRPr="002D71C9">
        <w:rPr>
          <w:rStyle w:val="apple-converted-space"/>
          <w:rFonts w:ascii="Arial" w:hAnsi="Arial" w:cs="Arial"/>
          <w:color w:val="333333"/>
        </w:rPr>
        <w:t> </w:t>
      </w:r>
      <w:r w:rsidRPr="002D71C9">
        <w:rPr>
          <w:rStyle w:val="un"/>
          <w:rFonts w:ascii="Arial" w:hAnsi="Arial" w:cs="Arial"/>
          <w:color w:val="333333"/>
        </w:rPr>
        <w:t>Cuando este</w:t>
      </w:r>
      <w:r w:rsidRPr="002D71C9">
        <w:rPr>
          <w:rStyle w:val="apple-converted-space"/>
          <w:rFonts w:ascii="Arial" w:hAnsi="Arial" w:cs="Arial"/>
          <w:color w:val="333333"/>
        </w:rPr>
        <w:t> </w:t>
      </w:r>
      <w:r w:rsidRPr="002D71C9">
        <w:rPr>
          <w:rStyle w:val="Textoennegrita"/>
          <w:rFonts w:ascii="Arial" w:hAnsi="Arial" w:cs="Arial"/>
          <w:color w:val="333333"/>
        </w:rPr>
        <w:t>movimiento</w:t>
      </w:r>
      <w:r w:rsidRPr="002D71C9">
        <w:rPr>
          <w:rStyle w:val="apple-converted-space"/>
          <w:rFonts w:ascii="Arial" w:hAnsi="Arial" w:cs="Arial"/>
          <w:color w:val="333333"/>
        </w:rPr>
        <w:t> </w:t>
      </w:r>
      <w:r w:rsidRPr="002D71C9">
        <w:rPr>
          <w:rStyle w:val="un"/>
          <w:rFonts w:ascii="Arial" w:hAnsi="Arial" w:cs="Arial"/>
          <w:color w:val="333333"/>
        </w:rPr>
        <w:t>se produce se forma un</w:t>
      </w:r>
      <w:r w:rsidRPr="002D71C9">
        <w:rPr>
          <w:rStyle w:val="apple-converted-space"/>
          <w:rFonts w:ascii="Arial" w:hAnsi="Arial" w:cs="Arial"/>
          <w:color w:val="333333"/>
        </w:rPr>
        <w:t> </w:t>
      </w:r>
      <w:r w:rsidRPr="002D71C9">
        <w:rPr>
          <w:rStyle w:val="Textoennegrita"/>
          <w:rFonts w:ascii="Arial" w:hAnsi="Arial" w:cs="Arial"/>
          <w:color w:val="333333"/>
        </w:rPr>
        <w:t>flujo de corriente</w:t>
      </w:r>
      <w:r w:rsidRPr="002D71C9">
        <w:rPr>
          <w:rStyle w:val="apple-converted-space"/>
          <w:rFonts w:ascii="Arial" w:hAnsi="Arial" w:cs="Arial"/>
          <w:color w:val="333333"/>
        </w:rPr>
        <w:t> </w:t>
      </w:r>
      <w:r w:rsidRPr="002D71C9">
        <w:rPr>
          <w:rStyle w:val="un"/>
          <w:rFonts w:ascii="Arial" w:hAnsi="Arial" w:cs="Arial"/>
          <w:color w:val="333333"/>
        </w:rPr>
        <w:t xml:space="preserve">que se conoce con el nombre de </w:t>
      </w:r>
      <w:r w:rsidRPr="00153CFB">
        <w:rPr>
          <w:rStyle w:val="un"/>
          <w:rFonts w:ascii="Arial" w:hAnsi="Arial" w:cs="Arial"/>
          <w:b/>
          <w:color w:val="333333"/>
        </w:rPr>
        <w:t>corriente eléctrica</w:t>
      </w:r>
      <w:r w:rsidRPr="002D71C9">
        <w:rPr>
          <w:rStyle w:val="un"/>
          <w:rFonts w:ascii="Arial" w:hAnsi="Arial" w:cs="Arial"/>
          <w:color w:val="333333"/>
        </w:rPr>
        <w:t>.</w:t>
      </w:r>
    </w:p>
    <w:p w14:paraId="09A68D30" w14:textId="77777777" w:rsidR="00B31BD5" w:rsidRPr="002D71C9" w:rsidRDefault="00B31BD5" w:rsidP="00861149">
      <w:pPr>
        <w:pStyle w:val="u"/>
        <w:shd w:val="clear" w:color="auto" w:fill="FFFFFF"/>
        <w:spacing w:before="0" w:beforeAutospacing="0" w:after="0" w:afterAutospacing="0" w:line="360" w:lineRule="auto"/>
        <w:rPr>
          <w:rFonts w:ascii="Arial" w:hAnsi="Arial" w:cs="Arial"/>
          <w:color w:val="333333"/>
        </w:rPr>
      </w:pPr>
    </w:p>
    <w:p w14:paraId="558315F8"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r w:rsidRPr="002D71C9">
        <w:rPr>
          <w:rStyle w:val="un"/>
          <w:rFonts w:ascii="Arial" w:hAnsi="Arial" w:cs="Arial"/>
          <w:color w:val="333333"/>
        </w:rPr>
        <w:t xml:space="preserve">La </w:t>
      </w:r>
      <w:r w:rsidRPr="00153CFB">
        <w:rPr>
          <w:rStyle w:val="un"/>
          <w:rFonts w:ascii="Arial" w:hAnsi="Arial" w:cs="Arial"/>
          <w:b/>
          <w:color w:val="333333"/>
        </w:rPr>
        <w:t>corriente eléctrica</w:t>
      </w:r>
      <w:r w:rsidRPr="002D71C9">
        <w:rPr>
          <w:rStyle w:val="un"/>
          <w:rFonts w:ascii="Arial" w:hAnsi="Arial" w:cs="Arial"/>
          <w:color w:val="333333"/>
        </w:rPr>
        <w:t xml:space="preserve"> es, por tanto, la transmisión de electrones </w:t>
      </w:r>
      <w:r>
        <w:rPr>
          <w:rStyle w:val="un"/>
          <w:rFonts w:ascii="Arial" w:hAnsi="Arial" w:cs="Arial"/>
          <w:color w:val="333333"/>
        </w:rPr>
        <w:t>entre dos puntos que tienen un potencial eléctrico diferente cada uno.</w:t>
      </w:r>
      <w:r w:rsidR="001B138E">
        <w:rPr>
          <w:rStyle w:val="un"/>
          <w:rFonts w:ascii="Arial" w:hAnsi="Arial" w:cs="Arial"/>
          <w:color w:val="333333"/>
        </w:rPr>
        <w:t xml:space="preserve"> </w:t>
      </w:r>
      <w:r w:rsidR="004E14DB">
        <w:rPr>
          <w:rStyle w:val="un"/>
          <w:rFonts w:ascii="Arial" w:hAnsi="Arial" w:cs="Arial"/>
          <w:color w:val="333333"/>
        </w:rPr>
        <w:t>E</w:t>
      </w:r>
      <w:r>
        <w:rPr>
          <w:rStyle w:val="un"/>
          <w:rFonts w:ascii="Arial" w:hAnsi="Arial" w:cs="Arial"/>
          <w:color w:val="333333"/>
        </w:rPr>
        <w:t xml:space="preserve">sta </w:t>
      </w:r>
      <w:r w:rsidRPr="002D71C9">
        <w:rPr>
          <w:rStyle w:val="Textoennegrita"/>
          <w:rFonts w:ascii="Arial" w:hAnsi="Arial" w:cs="Arial"/>
          <w:color w:val="333333"/>
        </w:rPr>
        <w:t>diferencia de potencial eléctrico</w:t>
      </w:r>
      <w:r>
        <w:rPr>
          <w:rStyle w:val="Textoennegrita"/>
          <w:rFonts w:ascii="Arial" w:hAnsi="Arial" w:cs="Arial"/>
          <w:color w:val="333333"/>
        </w:rPr>
        <w:t xml:space="preserve"> </w:t>
      </w:r>
      <w:r>
        <w:rPr>
          <w:rStyle w:val="Textoennegrita"/>
          <w:rFonts w:ascii="Arial" w:hAnsi="Arial" w:cs="Arial"/>
          <w:b w:val="0"/>
          <w:color w:val="333333"/>
        </w:rPr>
        <w:t xml:space="preserve">se denomina </w:t>
      </w:r>
      <w:r w:rsidRPr="00745EF1">
        <w:rPr>
          <w:rStyle w:val="Textoennegrita"/>
          <w:rFonts w:ascii="Arial" w:hAnsi="Arial" w:cs="Arial"/>
          <w:color w:val="333333"/>
        </w:rPr>
        <w:t>voltaje</w:t>
      </w:r>
      <w:r w:rsidRPr="002D71C9">
        <w:rPr>
          <w:rStyle w:val="un"/>
          <w:rFonts w:ascii="Arial" w:hAnsi="Arial" w:cs="Arial"/>
          <w:color w:val="333333"/>
        </w:rPr>
        <w:t>.</w:t>
      </w:r>
    </w:p>
    <w:p w14:paraId="20EEB964"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322"/>
        <w:gridCol w:w="6966"/>
      </w:tblGrid>
      <w:tr w:rsidR="00B31BD5" w:rsidRPr="00776282" w14:paraId="33606BAE" w14:textId="77777777" w:rsidTr="00C17FB4">
        <w:tc>
          <w:tcPr>
            <w:tcW w:w="9033" w:type="dxa"/>
            <w:gridSpan w:val="2"/>
            <w:shd w:val="clear" w:color="auto" w:fill="0D0D0D" w:themeFill="text1" w:themeFillTint="F2"/>
          </w:tcPr>
          <w:p w14:paraId="014AF332"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Imagen (fotografía, gráfica o ilustración)</w:t>
            </w:r>
          </w:p>
        </w:tc>
      </w:tr>
      <w:tr w:rsidR="00B31BD5" w:rsidRPr="00776282" w14:paraId="1BA2BFE0" w14:textId="77777777" w:rsidTr="00C17FB4">
        <w:tc>
          <w:tcPr>
            <w:tcW w:w="2518" w:type="dxa"/>
          </w:tcPr>
          <w:p w14:paraId="150FB3A1" w14:textId="77777777" w:rsidR="00B31BD5" w:rsidRPr="00776282" w:rsidRDefault="00B31BD5" w:rsidP="00861149">
            <w:pPr>
              <w:spacing w:line="360" w:lineRule="auto"/>
              <w:rPr>
                <w:rFonts w:ascii="Arial" w:hAnsi="Arial" w:cs="Arial"/>
                <w:b/>
                <w:color w:val="000000"/>
              </w:rPr>
            </w:pPr>
            <w:r w:rsidRPr="00776282">
              <w:rPr>
                <w:rFonts w:ascii="Arial" w:hAnsi="Arial" w:cs="Arial"/>
                <w:b/>
                <w:color w:val="000000"/>
              </w:rPr>
              <w:t>Código</w:t>
            </w:r>
          </w:p>
        </w:tc>
        <w:tc>
          <w:tcPr>
            <w:tcW w:w="6515" w:type="dxa"/>
          </w:tcPr>
          <w:p w14:paraId="166AD60F" w14:textId="77777777" w:rsidR="00B31BD5" w:rsidRPr="00776282"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Pr>
                <w:rFonts w:ascii="Arial" w:hAnsi="Arial" w:cs="Arial"/>
                <w:color w:val="000000"/>
              </w:rPr>
              <w:t>IMG06</w:t>
            </w:r>
          </w:p>
        </w:tc>
      </w:tr>
      <w:tr w:rsidR="00B31BD5" w:rsidRPr="00776282" w14:paraId="3BE358B8" w14:textId="77777777" w:rsidTr="00C17FB4">
        <w:tc>
          <w:tcPr>
            <w:tcW w:w="2518" w:type="dxa"/>
          </w:tcPr>
          <w:p w14:paraId="4DA7BBF8"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Descripción</w:t>
            </w:r>
          </w:p>
        </w:tc>
        <w:tc>
          <w:tcPr>
            <w:tcW w:w="6515" w:type="dxa"/>
          </w:tcPr>
          <w:p w14:paraId="36E2F525" w14:textId="77777777" w:rsidR="00B31BD5" w:rsidRPr="00776282" w:rsidRDefault="004E14DB" w:rsidP="00861149">
            <w:pPr>
              <w:spacing w:line="360" w:lineRule="auto"/>
              <w:rPr>
                <w:rFonts w:ascii="Arial" w:hAnsi="Arial" w:cs="Arial"/>
                <w:color w:val="000000"/>
              </w:rPr>
            </w:pPr>
            <w:r>
              <w:rPr>
                <w:rFonts w:ascii="Arial" w:hAnsi="Arial" w:cs="Arial"/>
                <w:color w:val="000000"/>
              </w:rPr>
              <w:t xml:space="preserve">La energía </w:t>
            </w:r>
            <w:r w:rsidR="00B31BD5">
              <w:rPr>
                <w:rFonts w:ascii="Arial" w:hAnsi="Arial" w:cs="Arial"/>
                <w:color w:val="000000"/>
              </w:rPr>
              <w:t>eléctrica</w:t>
            </w:r>
          </w:p>
        </w:tc>
      </w:tr>
      <w:tr w:rsidR="00B31BD5" w:rsidRPr="00776282" w14:paraId="6AA41777" w14:textId="77777777" w:rsidTr="00C17FB4">
        <w:tc>
          <w:tcPr>
            <w:tcW w:w="2518" w:type="dxa"/>
          </w:tcPr>
          <w:p w14:paraId="1BCF613D"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t>Código Shutterstock (o URL o la ruta en AulaPlaneta)</w:t>
            </w:r>
          </w:p>
        </w:tc>
        <w:tc>
          <w:tcPr>
            <w:tcW w:w="6515" w:type="dxa"/>
          </w:tcPr>
          <w:p w14:paraId="7DD22531" w14:textId="77777777" w:rsidR="00B31BD5" w:rsidRPr="00D5078A" w:rsidRDefault="00B31BD5" w:rsidP="00861149">
            <w:pPr>
              <w:spacing w:line="360" w:lineRule="auto"/>
              <w:rPr>
                <w:rFonts w:ascii="Arial" w:hAnsi="Arial" w:cs="Arial"/>
                <w:color w:val="333333"/>
                <w:shd w:val="clear" w:color="auto" w:fill="FFFFFF"/>
              </w:rPr>
            </w:pPr>
          </w:p>
          <w:p w14:paraId="01E9C64F" w14:textId="77777777" w:rsidR="00B31BD5" w:rsidRPr="00D5078A" w:rsidRDefault="00B31BD5" w:rsidP="00861149">
            <w:pPr>
              <w:spacing w:line="360" w:lineRule="auto"/>
              <w:rPr>
                <w:rFonts w:ascii="Arial" w:hAnsi="Arial" w:cs="Arial"/>
              </w:rPr>
            </w:pPr>
            <w:r w:rsidRPr="00D5078A">
              <w:rPr>
                <w:rStyle w:val="apple-converted-space"/>
                <w:rFonts w:ascii="Arial" w:hAnsi="Arial" w:cs="Arial"/>
                <w:color w:val="333333"/>
                <w:shd w:val="clear" w:color="auto" w:fill="FFFFFF"/>
              </w:rPr>
              <w:t> </w:t>
            </w:r>
            <w:r w:rsidRPr="00D5078A">
              <w:rPr>
                <w:rFonts w:ascii="Arial" w:hAnsi="Arial" w:cs="Arial"/>
                <w:color w:val="333333"/>
                <w:shd w:val="clear" w:color="auto" w:fill="FFFFFF"/>
              </w:rPr>
              <w:t>105935402</w:t>
            </w:r>
          </w:p>
          <w:p w14:paraId="006981C5" w14:textId="77777777" w:rsidR="00B31BD5" w:rsidRPr="00D5078A" w:rsidRDefault="00510973" w:rsidP="00861149">
            <w:pPr>
              <w:spacing w:line="360" w:lineRule="auto"/>
              <w:rPr>
                <w:rFonts w:ascii="Arial" w:hAnsi="Arial" w:cs="Arial"/>
              </w:rPr>
            </w:pPr>
            <w:r>
              <w:rPr>
                <w:noProof/>
              </w:rPr>
              <w:lastRenderedPageBreak/>
              <w:drawing>
                <wp:inline distT="0" distB="0" distL="0" distR="0" wp14:anchorId="6DCA7609" wp14:editId="0B1F2604">
                  <wp:extent cx="4286250" cy="2762250"/>
                  <wp:effectExtent l="0" t="0" r="0" b="0"/>
                  <wp:docPr id="71" name="Imagen 71" descr="Illustration of two electric wires against a dar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 of two electric wires against a dark backgroun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2762250"/>
                          </a:xfrm>
                          <a:prstGeom prst="rect">
                            <a:avLst/>
                          </a:prstGeom>
                          <a:noFill/>
                          <a:ln>
                            <a:noFill/>
                          </a:ln>
                        </pic:spPr>
                      </pic:pic>
                    </a:graphicData>
                  </a:graphic>
                </wp:inline>
              </w:drawing>
            </w:r>
          </w:p>
        </w:tc>
      </w:tr>
      <w:tr w:rsidR="00B31BD5" w:rsidRPr="00776282" w14:paraId="4096B061" w14:textId="77777777" w:rsidTr="00C17FB4">
        <w:tc>
          <w:tcPr>
            <w:tcW w:w="2518" w:type="dxa"/>
          </w:tcPr>
          <w:p w14:paraId="34252A36" w14:textId="77777777" w:rsidR="00B31BD5" w:rsidRPr="00776282" w:rsidRDefault="00B31BD5" w:rsidP="00861149">
            <w:pPr>
              <w:spacing w:line="360" w:lineRule="auto"/>
              <w:rPr>
                <w:rFonts w:ascii="Arial" w:hAnsi="Arial" w:cs="Arial"/>
                <w:color w:val="000000"/>
              </w:rPr>
            </w:pPr>
            <w:r w:rsidRPr="00776282">
              <w:rPr>
                <w:rFonts w:ascii="Arial" w:hAnsi="Arial" w:cs="Arial"/>
                <w:b/>
                <w:color w:val="000000"/>
              </w:rPr>
              <w:lastRenderedPageBreak/>
              <w:t>Pie de imagen</w:t>
            </w:r>
          </w:p>
        </w:tc>
        <w:tc>
          <w:tcPr>
            <w:tcW w:w="6515" w:type="dxa"/>
          </w:tcPr>
          <w:p w14:paraId="10D1181C" w14:textId="77777777" w:rsidR="00B31BD5" w:rsidRPr="00776282" w:rsidRDefault="00B31BD5" w:rsidP="00861149">
            <w:pPr>
              <w:pStyle w:val="Textoindependiente"/>
              <w:spacing w:line="360" w:lineRule="auto"/>
              <w:rPr>
                <w:rFonts w:ascii="Arial" w:hAnsi="Arial" w:cs="Arial"/>
                <w:color w:val="000000"/>
              </w:rPr>
            </w:pPr>
            <w:r>
              <w:rPr>
                <w:rFonts w:ascii="Arial" w:hAnsi="Arial" w:cs="Arial"/>
                <w:color w:val="000000"/>
              </w:rPr>
              <w:t xml:space="preserve">La corriente eléctrica es el movimiento de cargas eléctricas a través de un conductor. </w:t>
            </w:r>
          </w:p>
        </w:tc>
      </w:tr>
    </w:tbl>
    <w:p w14:paraId="6FF95AA4"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4C174AE0"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r>
        <w:rPr>
          <w:rStyle w:val="un"/>
          <w:rFonts w:ascii="Arial" w:hAnsi="Arial" w:cs="Arial"/>
        </w:rPr>
        <w:t>Por ejemplo, si los extremos de un cable están conectados a los polos de una batería o un generador, existe entre ellos una diferencia de po</w:t>
      </w:r>
      <w:r w:rsidR="00F32ADA">
        <w:rPr>
          <w:rStyle w:val="un"/>
          <w:rFonts w:ascii="Arial" w:hAnsi="Arial" w:cs="Arial"/>
        </w:rPr>
        <w:t>tencial y</w:t>
      </w:r>
      <w:r w:rsidR="004E14DB">
        <w:rPr>
          <w:rStyle w:val="un"/>
          <w:rFonts w:ascii="Arial" w:hAnsi="Arial" w:cs="Arial"/>
        </w:rPr>
        <w:t>,</w:t>
      </w:r>
      <w:r w:rsidR="00F32ADA">
        <w:rPr>
          <w:rStyle w:val="un"/>
          <w:rFonts w:ascii="Arial" w:hAnsi="Arial" w:cs="Arial"/>
        </w:rPr>
        <w:t xml:space="preserve"> por tanto</w:t>
      </w:r>
      <w:r w:rsidR="004E14DB">
        <w:rPr>
          <w:rStyle w:val="un"/>
          <w:rFonts w:ascii="Arial" w:hAnsi="Arial" w:cs="Arial"/>
        </w:rPr>
        <w:t>,</w:t>
      </w:r>
      <w:r w:rsidR="00F32ADA">
        <w:rPr>
          <w:rStyle w:val="un"/>
          <w:rFonts w:ascii="Arial" w:hAnsi="Arial" w:cs="Arial"/>
        </w:rPr>
        <w:t xml:space="preserve"> circulará</w:t>
      </w:r>
      <w:r>
        <w:rPr>
          <w:rStyle w:val="un"/>
          <w:rFonts w:ascii="Arial" w:hAnsi="Arial" w:cs="Arial"/>
        </w:rPr>
        <w:t xml:space="preserve"> por el cable una corriente eléctrica</w:t>
      </w:r>
      <w:r w:rsidR="00F32ADA">
        <w:rPr>
          <w:rStyle w:val="un"/>
          <w:rFonts w:ascii="Arial" w:hAnsi="Arial" w:cs="Arial"/>
        </w:rPr>
        <w:t>.</w:t>
      </w:r>
    </w:p>
    <w:p w14:paraId="34A0529C"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B31BD5" w:rsidRPr="00776282" w14:paraId="33899030" w14:textId="77777777" w:rsidTr="00C17FB4">
        <w:tc>
          <w:tcPr>
            <w:tcW w:w="8978" w:type="dxa"/>
            <w:gridSpan w:val="2"/>
            <w:shd w:val="clear" w:color="auto" w:fill="000000" w:themeFill="text1"/>
          </w:tcPr>
          <w:p w14:paraId="058DFF58" w14:textId="77777777" w:rsidR="00B31BD5" w:rsidRPr="00776282" w:rsidRDefault="00B31BD5" w:rsidP="00861149">
            <w:pPr>
              <w:spacing w:line="360" w:lineRule="auto"/>
              <w:jc w:val="center"/>
              <w:rPr>
                <w:rFonts w:ascii="Arial" w:hAnsi="Arial" w:cs="Arial"/>
                <w:b/>
                <w:color w:val="FFFFFF" w:themeColor="background1"/>
              </w:rPr>
            </w:pPr>
            <w:r w:rsidRPr="00776282">
              <w:rPr>
                <w:rFonts w:ascii="Arial" w:hAnsi="Arial" w:cs="Arial"/>
                <w:b/>
                <w:color w:val="FFFFFF" w:themeColor="background1"/>
              </w:rPr>
              <w:t>Destacado</w:t>
            </w:r>
          </w:p>
        </w:tc>
      </w:tr>
      <w:tr w:rsidR="00B31BD5" w:rsidRPr="00776282" w14:paraId="1DA04DBD" w14:textId="77777777" w:rsidTr="00C17FB4">
        <w:tc>
          <w:tcPr>
            <w:tcW w:w="2518" w:type="dxa"/>
          </w:tcPr>
          <w:p w14:paraId="3F6D4446" w14:textId="77777777" w:rsidR="00B31BD5" w:rsidRPr="00D5078A" w:rsidRDefault="00B31BD5" w:rsidP="00861149">
            <w:pPr>
              <w:spacing w:line="360" w:lineRule="auto"/>
              <w:rPr>
                <w:rStyle w:val="un"/>
                <w:color w:val="333333"/>
              </w:rPr>
            </w:pPr>
            <w:r w:rsidRPr="00D5078A">
              <w:rPr>
                <w:rStyle w:val="un"/>
                <w:color w:val="333333"/>
              </w:rPr>
              <w:t>Título</w:t>
            </w:r>
          </w:p>
        </w:tc>
        <w:tc>
          <w:tcPr>
            <w:tcW w:w="6460" w:type="dxa"/>
          </w:tcPr>
          <w:p w14:paraId="5DE10C2B" w14:textId="77777777" w:rsidR="00B31BD5" w:rsidRPr="00D5078A" w:rsidRDefault="00B31BD5" w:rsidP="00861149">
            <w:pPr>
              <w:pStyle w:val="u"/>
              <w:shd w:val="clear" w:color="auto" w:fill="FFFFFF"/>
              <w:spacing w:before="0" w:beforeAutospacing="0" w:after="0" w:afterAutospacing="0" w:line="360" w:lineRule="auto"/>
              <w:rPr>
                <w:rStyle w:val="un"/>
                <w:rFonts w:ascii="Arial" w:hAnsi="Arial" w:cs="Arial"/>
                <w:color w:val="333333"/>
              </w:rPr>
            </w:pPr>
            <w:r w:rsidRPr="00D5078A">
              <w:rPr>
                <w:rStyle w:val="un"/>
                <w:rFonts w:ascii="Arial" w:hAnsi="Arial" w:cs="Arial"/>
                <w:color w:val="333333"/>
              </w:rPr>
              <w:t>La diferencia de potencial y la intensidad de corriente</w:t>
            </w:r>
          </w:p>
          <w:p w14:paraId="1D9CA630" w14:textId="77777777" w:rsidR="00B31BD5" w:rsidRPr="00D5078A" w:rsidRDefault="00B31BD5" w:rsidP="00861149">
            <w:pPr>
              <w:spacing w:line="360" w:lineRule="auto"/>
              <w:jc w:val="center"/>
              <w:rPr>
                <w:rStyle w:val="un"/>
                <w:color w:val="333333"/>
              </w:rPr>
            </w:pPr>
          </w:p>
        </w:tc>
      </w:tr>
      <w:tr w:rsidR="00B31BD5" w:rsidRPr="00776282" w14:paraId="4BC733D6" w14:textId="77777777" w:rsidTr="00C17FB4">
        <w:tc>
          <w:tcPr>
            <w:tcW w:w="2518" w:type="dxa"/>
          </w:tcPr>
          <w:p w14:paraId="29D31E62" w14:textId="77777777" w:rsidR="00B31BD5" w:rsidRPr="008C6195" w:rsidRDefault="00B31BD5" w:rsidP="00861149">
            <w:pPr>
              <w:spacing w:line="360" w:lineRule="auto"/>
              <w:rPr>
                <w:rFonts w:ascii="Arial" w:hAnsi="Arial" w:cs="Arial"/>
                <w:u w:val="single"/>
              </w:rPr>
            </w:pPr>
            <w:r w:rsidRPr="008C6195">
              <w:rPr>
                <w:rFonts w:ascii="Arial" w:hAnsi="Arial" w:cs="Arial"/>
                <w:b/>
                <w:u w:val="single"/>
              </w:rPr>
              <w:t>Contenido</w:t>
            </w:r>
          </w:p>
        </w:tc>
        <w:tc>
          <w:tcPr>
            <w:tcW w:w="6460" w:type="dxa"/>
          </w:tcPr>
          <w:p w14:paraId="23415D76" w14:textId="77777777" w:rsidR="00B31BD5" w:rsidRPr="00A63428" w:rsidRDefault="00B31BD5" w:rsidP="00861149">
            <w:pPr>
              <w:pStyle w:val="u"/>
              <w:shd w:val="clear" w:color="auto" w:fill="FFFFFF"/>
              <w:spacing w:before="0" w:beforeAutospacing="0" w:after="0" w:afterAutospacing="0" w:line="360" w:lineRule="auto"/>
              <w:rPr>
                <w:rStyle w:val="un"/>
                <w:rFonts w:ascii="Arial" w:hAnsi="Arial" w:cs="Arial"/>
              </w:rPr>
            </w:pPr>
            <w:r w:rsidRPr="00A63428">
              <w:rPr>
                <w:rStyle w:val="un"/>
                <w:rFonts w:ascii="Arial" w:hAnsi="Arial" w:cs="Arial"/>
                <w:color w:val="333333"/>
              </w:rPr>
              <w:t>La</w:t>
            </w:r>
            <w:r w:rsidRPr="00A63428">
              <w:rPr>
                <w:rStyle w:val="un"/>
                <w:rFonts w:ascii="Arial" w:hAnsi="Arial" w:cs="Arial"/>
              </w:rPr>
              <w:t> </w:t>
            </w:r>
            <w:r w:rsidRPr="00A63428">
              <w:rPr>
                <w:rStyle w:val="un"/>
                <w:rFonts w:ascii="Arial" w:hAnsi="Arial" w:cs="Arial"/>
                <w:b/>
              </w:rPr>
              <w:t>diferencia de potencial eléctrico</w:t>
            </w:r>
            <w:r w:rsidRPr="00A63428">
              <w:rPr>
                <w:rStyle w:val="un"/>
                <w:rFonts w:ascii="Arial" w:hAnsi="Arial" w:cs="Arial"/>
              </w:rPr>
              <w:t> </w:t>
            </w:r>
            <w:r w:rsidRPr="00A63428">
              <w:rPr>
                <w:rStyle w:val="un"/>
                <w:rFonts w:ascii="Arial" w:hAnsi="Arial" w:cs="Arial"/>
                <w:color w:val="333333"/>
              </w:rPr>
              <w:t>se conoce también con el nombre de</w:t>
            </w:r>
            <w:r w:rsidRPr="00A63428">
              <w:rPr>
                <w:rStyle w:val="un"/>
                <w:rFonts w:ascii="Arial" w:hAnsi="Arial" w:cs="Arial"/>
              </w:rPr>
              <w:t> </w:t>
            </w:r>
            <w:r w:rsidRPr="00A63428">
              <w:rPr>
                <w:rStyle w:val="un"/>
                <w:rFonts w:ascii="Arial" w:hAnsi="Arial" w:cs="Arial"/>
                <w:b/>
              </w:rPr>
              <w:t>voltaje</w:t>
            </w:r>
            <w:r w:rsidRPr="00A63428">
              <w:rPr>
                <w:rStyle w:val="un"/>
                <w:rFonts w:ascii="Arial" w:hAnsi="Arial" w:cs="Arial"/>
                <w:color w:val="333333"/>
              </w:rPr>
              <w:t>.</w:t>
            </w:r>
            <w:r w:rsidRPr="00A63428">
              <w:rPr>
                <w:rStyle w:val="un"/>
                <w:rFonts w:ascii="Arial" w:hAnsi="Arial" w:cs="Arial"/>
              </w:rPr>
              <w:t> </w:t>
            </w:r>
            <w:r w:rsidRPr="00A63428">
              <w:rPr>
                <w:rStyle w:val="un"/>
                <w:rFonts w:ascii="Arial" w:hAnsi="Arial" w:cs="Arial"/>
                <w:color w:val="333333"/>
              </w:rPr>
              <w:t>Su unidad en el SI es el</w:t>
            </w:r>
            <w:r w:rsidRPr="00A63428">
              <w:rPr>
                <w:rStyle w:val="un"/>
                <w:rFonts w:ascii="Arial" w:hAnsi="Arial" w:cs="Arial"/>
              </w:rPr>
              <w:t> </w:t>
            </w:r>
            <w:r w:rsidRPr="00A63428">
              <w:rPr>
                <w:rStyle w:val="un"/>
                <w:rFonts w:ascii="Arial" w:hAnsi="Arial" w:cs="Arial"/>
                <w:b/>
              </w:rPr>
              <w:t>voltio (V)</w:t>
            </w:r>
            <w:r w:rsidRPr="00A63428">
              <w:rPr>
                <w:rStyle w:val="un"/>
                <w:rFonts w:ascii="Arial" w:hAnsi="Arial" w:cs="Arial"/>
                <w:color w:val="333333"/>
              </w:rPr>
              <w:t>.</w:t>
            </w:r>
          </w:p>
          <w:p w14:paraId="1DAB32C3" w14:textId="77777777" w:rsidR="00B31BD5" w:rsidRPr="00A63428" w:rsidRDefault="00B31BD5" w:rsidP="00861149">
            <w:pPr>
              <w:pStyle w:val="u"/>
              <w:shd w:val="clear" w:color="auto" w:fill="FFFFFF"/>
              <w:spacing w:before="0" w:beforeAutospacing="0" w:after="0" w:afterAutospacing="0" w:line="360" w:lineRule="auto"/>
              <w:rPr>
                <w:rFonts w:ascii="Arial" w:hAnsi="Arial" w:cs="Arial"/>
              </w:rPr>
            </w:pPr>
            <w:r w:rsidRPr="00A63428">
              <w:rPr>
                <w:rStyle w:val="un"/>
                <w:rFonts w:ascii="Arial" w:hAnsi="Arial" w:cs="Arial"/>
                <w:color w:val="333333"/>
              </w:rPr>
              <w:t>Por otro lado, la</w:t>
            </w:r>
            <w:r w:rsidRPr="00A63428">
              <w:rPr>
                <w:rStyle w:val="un"/>
                <w:rFonts w:ascii="Arial" w:hAnsi="Arial" w:cs="Arial"/>
              </w:rPr>
              <w:t> </w:t>
            </w:r>
            <w:r w:rsidRPr="00A63428">
              <w:rPr>
                <w:rStyle w:val="un"/>
                <w:rFonts w:ascii="Arial" w:hAnsi="Arial" w:cs="Arial"/>
                <w:b/>
              </w:rPr>
              <w:t>intensidad de corriente</w:t>
            </w:r>
            <w:r w:rsidRPr="00A63428">
              <w:rPr>
                <w:rStyle w:val="un"/>
                <w:rFonts w:ascii="Arial" w:hAnsi="Arial" w:cs="Arial"/>
              </w:rPr>
              <w:t> </w:t>
            </w:r>
            <w:r w:rsidRPr="00A63428">
              <w:rPr>
                <w:rStyle w:val="un"/>
                <w:rFonts w:ascii="Arial" w:hAnsi="Arial" w:cs="Arial"/>
                <w:color w:val="333333"/>
              </w:rPr>
              <w:t>es el</w:t>
            </w:r>
            <w:r w:rsidRPr="00A63428">
              <w:rPr>
                <w:rStyle w:val="un"/>
                <w:rFonts w:ascii="Arial" w:hAnsi="Arial" w:cs="Arial"/>
              </w:rPr>
              <w:t> </w:t>
            </w:r>
            <w:r w:rsidRPr="004B3875">
              <w:rPr>
                <w:rStyle w:val="un"/>
                <w:rFonts w:ascii="Arial" w:hAnsi="Arial" w:cs="Arial"/>
              </w:rPr>
              <w:t xml:space="preserve">número de </w:t>
            </w:r>
            <w:r w:rsidRPr="00A63428">
              <w:rPr>
                <w:rStyle w:val="un"/>
                <w:rFonts w:ascii="Arial" w:hAnsi="Arial" w:cs="Arial"/>
                <w:b/>
              </w:rPr>
              <w:t>cargas</w:t>
            </w:r>
            <w:r w:rsidRPr="00A63428">
              <w:rPr>
                <w:rStyle w:val="un"/>
                <w:rFonts w:ascii="Arial" w:hAnsi="Arial" w:cs="Arial"/>
              </w:rPr>
              <w:t> </w:t>
            </w:r>
            <w:r w:rsidRPr="00A63428">
              <w:rPr>
                <w:rStyle w:val="un"/>
                <w:rFonts w:ascii="Arial" w:hAnsi="Arial" w:cs="Arial"/>
                <w:color w:val="333333"/>
              </w:rPr>
              <w:t>que circula</w:t>
            </w:r>
            <w:r w:rsidRPr="00A63428">
              <w:rPr>
                <w:rStyle w:val="un"/>
                <w:rFonts w:ascii="Arial" w:hAnsi="Arial" w:cs="Arial"/>
              </w:rPr>
              <w:t> </w:t>
            </w:r>
            <w:r w:rsidRPr="004B3875">
              <w:rPr>
                <w:rStyle w:val="un"/>
                <w:rFonts w:ascii="Arial" w:hAnsi="Arial" w:cs="Arial"/>
              </w:rPr>
              <w:t>por unidad de tiempo</w:t>
            </w:r>
            <w:r w:rsidRPr="00A63428">
              <w:rPr>
                <w:rStyle w:val="un"/>
                <w:rFonts w:ascii="Arial" w:hAnsi="Arial" w:cs="Arial"/>
                <w:color w:val="333333"/>
              </w:rPr>
              <w:t>.</w:t>
            </w:r>
            <w:r w:rsidRPr="00A63428">
              <w:rPr>
                <w:rStyle w:val="un"/>
                <w:rFonts w:ascii="Arial" w:hAnsi="Arial" w:cs="Arial"/>
              </w:rPr>
              <w:t> </w:t>
            </w:r>
            <w:r w:rsidRPr="00A63428">
              <w:rPr>
                <w:rStyle w:val="un"/>
                <w:rFonts w:ascii="Arial" w:hAnsi="Arial" w:cs="Arial"/>
                <w:color w:val="333333"/>
              </w:rPr>
              <w:t>Su unidad en el SI es el</w:t>
            </w:r>
            <w:r w:rsidRPr="00A63428">
              <w:rPr>
                <w:rStyle w:val="un"/>
                <w:rFonts w:ascii="Arial" w:hAnsi="Arial" w:cs="Arial"/>
              </w:rPr>
              <w:t> </w:t>
            </w:r>
            <w:r w:rsidRPr="00A63428">
              <w:rPr>
                <w:rStyle w:val="un"/>
                <w:rFonts w:ascii="Arial" w:hAnsi="Arial" w:cs="Arial"/>
                <w:b/>
              </w:rPr>
              <w:t>amperio (A)</w:t>
            </w:r>
            <w:r w:rsidRPr="00A63428">
              <w:rPr>
                <w:rStyle w:val="un"/>
                <w:rFonts w:ascii="Arial" w:hAnsi="Arial" w:cs="Arial"/>
                <w:color w:val="333333"/>
              </w:rPr>
              <w:t>.</w:t>
            </w:r>
            <w:r w:rsidR="004E14DB">
              <w:rPr>
                <w:rStyle w:val="un"/>
                <w:rFonts w:ascii="Arial" w:hAnsi="Arial" w:cs="Arial"/>
                <w:color w:val="333333"/>
              </w:rPr>
              <w:t xml:space="preserve"> </w:t>
            </w:r>
            <w:r w:rsidRPr="00A63428">
              <w:rPr>
                <w:rStyle w:val="un"/>
                <w:rFonts w:ascii="Arial" w:hAnsi="Arial" w:cs="Arial"/>
                <w:color w:val="333333"/>
              </w:rPr>
              <w:t>Cuanto mayor sea el número de cargas que pasan por un cable cada segundo, mayor será la intensidad de la corriente.</w:t>
            </w:r>
          </w:p>
        </w:tc>
      </w:tr>
    </w:tbl>
    <w:p w14:paraId="341C8025"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7E4CF2" w:rsidRPr="00332138" w14:paraId="1EB66313" w14:textId="77777777" w:rsidTr="008A317F">
        <w:tc>
          <w:tcPr>
            <w:tcW w:w="9033" w:type="dxa"/>
            <w:gridSpan w:val="2"/>
            <w:shd w:val="clear" w:color="auto" w:fill="000000" w:themeFill="text1"/>
          </w:tcPr>
          <w:p w14:paraId="446CD865" w14:textId="77777777" w:rsidR="007E4CF2" w:rsidRPr="00332138" w:rsidRDefault="00B258EB"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007E4CF2" w:rsidRPr="00332138">
              <w:rPr>
                <w:rFonts w:ascii="Arial" w:hAnsi="Arial" w:cs="Arial"/>
                <w:b/>
                <w:color w:val="FFFFFF" w:themeColor="background1"/>
              </w:rPr>
              <w:t>: recurso nuevo</w:t>
            </w:r>
          </w:p>
        </w:tc>
      </w:tr>
      <w:tr w:rsidR="007E4CF2" w:rsidRPr="00332138" w14:paraId="666AC303" w14:textId="77777777" w:rsidTr="008A317F">
        <w:tc>
          <w:tcPr>
            <w:tcW w:w="2518" w:type="dxa"/>
          </w:tcPr>
          <w:p w14:paraId="56039536" w14:textId="77777777" w:rsidR="007E4CF2" w:rsidRPr="00332138" w:rsidRDefault="007E4CF2" w:rsidP="00861149">
            <w:pPr>
              <w:spacing w:line="360" w:lineRule="auto"/>
              <w:rPr>
                <w:rFonts w:ascii="Arial" w:hAnsi="Arial" w:cs="Arial"/>
                <w:b/>
                <w:color w:val="000000"/>
              </w:rPr>
            </w:pPr>
            <w:r w:rsidRPr="00332138">
              <w:rPr>
                <w:rFonts w:ascii="Arial" w:hAnsi="Arial" w:cs="Arial"/>
                <w:b/>
                <w:color w:val="000000"/>
              </w:rPr>
              <w:lastRenderedPageBreak/>
              <w:t>Código</w:t>
            </w:r>
          </w:p>
        </w:tc>
        <w:tc>
          <w:tcPr>
            <w:tcW w:w="6515" w:type="dxa"/>
          </w:tcPr>
          <w:p w14:paraId="62801321" w14:textId="77777777" w:rsidR="007E4CF2" w:rsidRPr="00332138" w:rsidRDefault="007E4CF2"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60</w:t>
            </w:r>
          </w:p>
        </w:tc>
      </w:tr>
      <w:tr w:rsidR="007E4CF2" w:rsidRPr="00332138" w14:paraId="4F18058A" w14:textId="77777777" w:rsidTr="008A317F">
        <w:tc>
          <w:tcPr>
            <w:tcW w:w="2518" w:type="dxa"/>
          </w:tcPr>
          <w:p w14:paraId="28C824C1" w14:textId="77777777" w:rsidR="007E4CF2" w:rsidRPr="00332138" w:rsidRDefault="007E4CF2"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2136D1B6" w14:textId="77777777" w:rsidR="007E4CF2" w:rsidRPr="00332138" w:rsidRDefault="007E4CF2" w:rsidP="00861149">
            <w:pPr>
              <w:spacing w:line="360" w:lineRule="auto"/>
              <w:rPr>
                <w:rFonts w:ascii="Arial" w:hAnsi="Arial" w:cs="Arial"/>
                <w:color w:val="000000"/>
              </w:rPr>
            </w:pPr>
            <w:r w:rsidRPr="007E4CF2">
              <w:rPr>
                <w:rFonts w:ascii="Arial" w:hAnsi="Arial" w:cs="Arial"/>
                <w:color w:val="000000"/>
              </w:rPr>
              <w:t>Conceptos de corriente eléctrica</w:t>
            </w:r>
          </w:p>
        </w:tc>
      </w:tr>
      <w:tr w:rsidR="007E4CF2" w:rsidRPr="00332138" w14:paraId="0F30E051" w14:textId="77777777" w:rsidTr="008A317F">
        <w:tc>
          <w:tcPr>
            <w:tcW w:w="2518" w:type="dxa"/>
          </w:tcPr>
          <w:p w14:paraId="6799517A" w14:textId="77777777" w:rsidR="007E4CF2" w:rsidRPr="00332138" w:rsidRDefault="007E4CF2"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7FD7A70F" w14:textId="77777777" w:rsidR="007E4CF2" w:rsidRPr="00332138" w:rsidRDefault="007E4CF2" w:rsidP="00861149">
            <w:pPr>
              <w:spacing w:line="360" w:lineRule="auto"/>
              <w:rPr>
                <w:rFonts w:ascii="Arial" w:hAnsi="Arial" w:cs="Arial"/>
                <w:color w:val="000000"/>
              </w:rPr>
            </w:pPr>
            <w:r w:rsidRPr="007E4CF2">
              <w:rPr>
                <w:rFonts w:ascii="Arial" w:hAnsi="Arial" w:cs="Arial"/>
                <w:color w:val="000000"/>
              </w:rPr>
              <w:t>Actividad que refuerza los conceptos básicos de la corriente eléctrica</w:t>
            </w:r>
          </w:p>
        </w:tc>
      </w:tr>
    </w:tbl>
    <w:p w14:paraId="611A2C43" w14:textId="77777777" w:rsidR="007E4CF2" w:rsidRDefault="007E4CF2" w:rsidP="00861149">
      <w:pPr>
        <w:pStyle w:val="u"/>
        <w:shd w:val="clear" w:color="auto" w:fill="FFFFFF"/>
        <w:spacing w:before="0" w:beforeAutospacing="0" w:after="0" w:afterAutospacing="0" w:line="360" w:lineRule="auto"/>
        <w:rPr>
          <w:rStyle w:val="un"/>
          <w:rFonts w:ascii="Arial" w:hAnsi="Arial" w:cs="Arial"/>
          <w:color w:val="333333"/>
        </w:rPr>
      </w:pPr>
    </w:p>
    <w:p w14:paraId="4420DFF4" w14:textId="77777777" w:rsidR="00B31BD5" w:rsidRDefault="00B31BD5" w:rsidP="00861149">
      <w:pPr>
        <w:pStyle w:val="u"/>
        <w:shd w:val="clear" w:color="auto" w:fill="FFFFFF"/>
        <w:spacing w:before="0" w:beforeAutospacing="0" w:after="0" w:afterAutospacing="0" w:line="360" w:lineRule="auto"/>
        <w:rPr>
          <w:rStyle w:val="un"/>
          <w:rFonts w:ascii="Arial" w:hAnsi="Arial" w:cs="Arial"/>
          <w:color w:val="333333"/>
        </w:rPr>
      </w:pPr>
    </w:p>
    <w:p w14:paraId="3C3C76C5" w14:textId="77777777" w:rsidR="00B31BD5" w:rsidRPr="00EB223E" w:rsidRDefault="00B31BD5" w:rsidP="00861149">
      <w:pPr>
        <w:pStyle w:val="Textoindependiente"/>
        <w:spacing w:line="360" w:lineRule="auto"/>
        <w:rPr>
          <w:rFonts w:ascii="Arial" w:hAnsi="Arial" w:cs="Arial"/>
          <w:b/>
        </w:rPr>
      </w:pPr>
      <w:r w:rsidRPr="00EB223E">
        <w:rPr>
          <w:rFonts w:ascii="Arial" w:hAnsi="Arial" w:cs="Arial"/>
          <w:b/>
          <w:highlight w:val="yellow"/>
        </w:rPr>
        <w:t>[SECCIÓN 2]</w:t>
      </w:r>
      <w:r w:rsidRPr="00EB223E">
        <w:rPr>
          <w:rFonts w:ascii="Arial" w:hAnsi="Arial" w:cs="Arial"/>
          <w:b/>
        </w:rPr>
        <w:t xml:space="preserve"> 2.</w:t>
      </w:r>
      <w:r>
        <w:rPr>
          <w:rFonts w:ascii="Arial" w:hAnsi="Arial" w:cs="Arial"/>
          <w:b/>
        </w:rPr>
        <w:t>2</w:t>
      </w:r>
      <w:r w:rsidRPr="00EB223E">
        <w:rPr>
          <w:rFonts w:ascii="Arial" w:hAnsi="Arial" w:cs="Arial"/>
          <w:b/>
        </w:rPr>
        <w:t xml:space="preserve"> La materia y la corriente eléctrica</w:t>
      </w:r>
    </w:p>
    <w:p w14:paraId="76A54951" w14:textId="77777777" w:rsidR="00B31BD5" w:rsidRPr="00EB223E" w:rsidRDefault="00B31BD5" w:rsidP="00861149">
      <w:pPr>
        <w:pStyle w:val="u"/>
        <w:shd w:val="clear" w:color="auto" w:fill="FFFFFF"/>
        <w:spacing w:before="0" w:beforeAutospacing="0" w:after="0" w:afterAutospacing="0" w:line="360" w:lineRule="auto"/>
        <w:rPr>
          <w:rFonts w:ascii="Arial" w:hAnsi="Arial" w:cs="Arial"/>
        </w:rPr>
      </w:pPr>
      <w:r w:rsidRPr="00BA56CE">
        <w:rPr>
          <w:rStyle w:val="un"/>
          <w:rFonts w:ascii="Arial" w:hAnsi="Arial" w:cs="Arial"/>
        </w:rPr>
        <w:t xml:space="preserve">La corriente eléctrica circula por el interior de los cuerpos, pero no todos los cuerpos dejan que </w:t>
      </w:r>
      <w:r w:rsidR="00BA56CE">
        <w:rPr>
          <w:rStyle w:val="un"/>
          <w:rFonts w:ascii="Arial" w:hAnsi="Arial" w:cs="Arial"/>
        </w:rPr>
        <w:t>esta</w:t>
      </w:r>
      <w:r w:rsidRPr="00BA56CE">
        <w:rPr>
          <w:rStyle w:val="un"/>
          <w:rFonts w:ascii="Arial" w:hAnsi="Arial" w:cs="Arial"/>
        </w:rPr>
        <w:t xml:space="preserve"> circule por su interior.</w:t>
      </w:r>
      <w:r w:rsidRPr="00BA56CE">
        <w:rPr>
          <w:rStyle w:val="apple-converted-space"/>
          <w:rFonts w:ascii="Arial" w:hAnsi="Arial" w:cs="Arial"/>
        </w:rPr>
        <w:t> </w:t>
      </w:r>
      <w:r w:rsidRPr="00BA56CE">
        <w:rPr>
          <w:rStyle w:val="un"/>
          <w:rFonts w:ascii="Arial" w:hAnsi="Arial" w:cs="Arial"/>
        </w:rPr>
        <w:t>Según la facilidad que tiene un material para</w:t>
      </w:r>
      <w:r w:rsidRPr="00BA56CE">
        <w:rPr>
          <w:rStyle w:val="apple-converted-space"/>
          <w:rFonts w:ascii="Arial" w:hAnsi="Arial" w:cs="Arial"/>
        </w:rPr>
        <w:t> </w:t>
      </w:r>
      <w:r w:rsidRPr="00BA56CE">
        <w:rPr>
          <w:rStyle w:val="Textoennegrita"/>
          <w:rFonts w:ascii="Arial" w:hAnsi="Arial" w:cs="Arial"/>
        </w:rPr>
        <w:t>transmitir</w:t>
      </w:r>
      <w:r w:rsidRPr="00BA56CE">
        <w:rPr>
          <w:rStyle w:val="apple-converted-space"/>
          <w:rFonts w:ascii="Arial" w:hAnsi="Arial" w:cs="Arial"/>
        </w:rPr>
        <w:t> </w:t>
      </w:r>
      <w:r w:rsidRPr="00BA56CE">
        <w:rPr>
          <w:rStyle w:val="un"/>
          <w:rFonts w:ascii="Arial" w:hAnsi="Arial" w:cs="Arial"/>
        </w:rPr>
        <w:t xml:space="preserve">la corriente eléctrica, </w:t>
      </w:r>
      <w:r w:rsidR="00BA56CE">
        <w:rPr>
          <w:rStyle w:val="un"/>
          <w:rFonts w:ascii="Arial" w:hAnsi="Arial" w:cs="Arial"/>
        </w:rPr>
        <w:t xml:space="preserve">estos </w:t>
      </w:r>
      <w:r w:rsidRPr="00BA56CE">
        <w:rPr>
          <w:rStyle w:val="un"/>
          <w:rFonts w:ascii="Arial" w:hAnsi="Arial" w:cs="Arial"/>
        </w:rPr>
        <w:t>se clasifican</w:t>
      </w:r>
      <w:r w:rsidR="001B138E" w:rsidRPr="00BA56CE">
        <w:rPr>
          <w:rStyle w:val="un"/>
          <w:rFonts w:ascii="Arial" w:hAnsi="Arial" w:cs="Arial"/>
        </w:rPr>
        <w:t xml:space="preserve"> </w:t>
      </w:r>
      <w:r w:rsidR="00F32ADA" w:rsidRPr="00BA56CE">
        <w:rPr>
          <w:rStyle w:val="un"/>
          <w:rFonts w:ascii="Arial" w:hAnsi="Arial" w:cs="Arial"/>
        </w:rPr>
        <w:t>en</w:t>
      </w:r>
      <w:r w:rsidR="001B138E" w:rsidRPr="00BA56CE">
        <w:rPr>
          <w:rStyle w:val="un"/>
          <w:rFonts w:ascii="Arial" w:hAnsi="Arial" w:cs="Arial"/>
        </w:rPr>
        <w:t xml:space="preserve"> </w:t>
      </w:r>
      <w:r w:rsidRPr="00BA56CE">
        <w:rPr>
          <w:rStyle w:val="un"/>
          <w:rFonts w:ascii="Arial" w:hAnsi="Arial" w:cs="Arial"/>
        </w:rPr>
        <w:t>materiales conductores y materiales aislantes.</w:t>
      </w:r>
    </w:p>
    <w:p w14:paraId="3DFA9BE4" w14:textId="77777777" w:rsidR="00B31BD5" w:rsidRPr="00EB223E" w:rsidRDefault="00B31BD5" w:rsidP="00861149">
      <w:pPr>
        <w:shd w:val="clear" w:color="auto" w:fill="FFFFFF"/>
        <w:spacing w:line="360" w:lineRule="auto"/>
        <w:rPr>
          <w:rStyle w:val="un"/>
          <w:rFonts w:ascii="Arial" w:hAnsi="Arial" w:cs="Arial"/>
        </w:rPr>
      </w:pPr>
    </w:p>
    <w:p w14:paraId="523B5038" w14:textId="77777777" w:rsidR="00B31BD5" w:rsidRPr="00EB223E" w:rsidRDefault="00B31BD5" w:rsidP="00861149">
      <w:pPr>
        <w:pStyle w:val="Textoindependiente"/>
        <w:spacing w:line="360" w:lineRule="auto"/>
        <w:rPr>
          <w:rFonts w:ascii="Arial" w:hAnsi="Arial" w:cs="Arial"/>
        </w:rPr>
      </w:pPr>
      <w:r w:rsidRPr="00EB223E">
        <w:rPr>
          <w:rFonts w:ascii="Arial" w:hAnsi="Arial" w:cs="Arial"/>
          <w:b/>
          <w:highlight w:val="yellow"/>
        </w:rPr>
        <w:t>[SECCIÓN 3]</w:t>
      </w:r>
      <w:r w:rsidRPr="00EB223E">
        <w:rPr>
          <w:rFonts w:ascii="Arial" w:hAnsi="Arial" w:cs="Arial"/>
          <w:b/>
        </w:rPr>
        <w:t xml:space="preserve"> 2.</w:t>
      </w:r>
      <w:r>
        <w:rPr>
          <w:rFonts w:ascii="Arial" w:hAnsi="Arial" w:cs="Arial"/>
          <w:b/>
        </w:rPr>
        <w:t>2</w:t>
      </w:r>
      <w:r w:rsidRPr="00EB223E">
        <w:rPr>
          <w:rFonts w:ascii="Arial" w:hAnsi="Arial" w:cs="Arial"/>
          <w:b/>
        </w:rPr>
        <w:t xml:space="preserve">.1 </w:t>
      </w:r>
      <w:r w:rsidR="00B258EB">
        <w:rPr>
          <w:rFonts w:ascii="Arial" w:hAnsi="Arial" w:cs="Arial"/>
          <w:b/>
        </w:rPr>
        <w:t>Los m</w:t>
      </w:r>
      <w:r w:rsidRPr="00EB223E">
        <w:rPr>
          <w:rFonts w:ascii="Arial" w:hAnsi="Arial" w:cs="Arial"/>
          <w:b/>
        </w:rPr>
        <w:t>ateriales conductores</w:t>
      </w:r>
    </w:p>
    <w:p w14:paraId="48815EBE" w14:textId="77777777" w:rsidR="00B31BD5" w:rsidRDefault="00F32ADA" w:rsidP="00861149">
      <w:pPr>
        <w:shd w:val="clear" w:color="auto" w:fill="FFFFFF"/>
        <w:spacing w:line="360" w:lineRule="auto"/>
        <w:rPr>
          <w:rFonts w:ascii="Arial" w:hAnsi="Arial" w:cs="Arial"/>
        </w:rPr>
      </w:pPr>
      <w:r>
        <w:rPr>
          <w:rStyle w:val="un"/>
          <w:rFonts w:ascii="Arial" w:hAnsi="Arial" w:cs="Arial"/>
        </w:rPr>
        <w:t xml:space="preserve">Aquellos materiales </w:t>
      </w:r>
      <w:r w:rsidR="00B31BD5" w:rsidRPr="00EB223E">
        <w:rPr>
          <w:rStyle w:val="un"/>
          <w:rFonts w:ascii="Arial" w:hAnsi="Arial" w:cs="Arial"/>
        </w:rPr>
        <w:t>que</w:t>
      </w:r>
      <w:r w:rsidR="00B31BD5" w:rsidRPr="00EB223E">
        <w:rPr>
          <w:rStyle w:val="apple-converted-space"/>
          <w:rFonts w:ascii="Arial" w:hAnsi="Arial" w:cs="Arial"/>
        </w:rPr>
        <w:t> </w:t>
      </w:r>
      <w:r w:rsidR="00B31BD5" w:rsidRPr="00EB223E">
        <w:rPr>
          <w:rStyle w:val="Textoennegrita"/>
          <w:rFonts w:ascii="Arial" w:hAnsi="Arial" w:cs="Arial"/>
          <w:b w:val="0"/>
        </w:rPr>
        <w:t>permiten el paso de la electricidad</w:t>
      </w:r>
      <w:r>
        <w:rPr>
          <w:rStyle w:val="Textoennegrita"/>
          <w:rFonts w:ascii="Arial" w:hAnsi="Arial" w:cs="Arial"/>
          <w:b w:val="0"/>
        </w:rPr>
        <w:t>,</w:t>
      </w:r>
      <w:r w:rsidR="00B31BD5" w:rsidRPr="00EB223E">
        <w:rPr>
          <w:rFonts w:ascii="Arial" w:hAnsi="Arial" w:cs="Arial"/>
        </w:rPr>
        <w:t xml:space="preserve"> </w:t>
      </w:r>
      <w:r w:rsidR="001F7A15">
        <w:rPr>
          <w:rStyle w:val="un"/>
          <w:rFonts w:ascii="Arial" w:hAnsi="Arial" w:cs="Arial"/>
        </w:rPr>
        <w:t>debido a</w:t>
      </w:r>
      <w:r>
        <w:rPr>
          <w:rStyle w:val="un"/>
          <w:rFonts w:ascii="Arial" w:hAnsi="Arial" w:cs="Arial"/>
        </w:rPr>
        <w:t xml:space="preserve"> que</w:t>
      </w:r>
      <w:r w:rsidR="001B138E">
        <w:rPr>
          <w:rStyle w:val="un"/>
          <w:rFonts w:ascii="Arial" w:hAnsi="Arial" w:cs="Arial"/>
        </w:rPr>
        <w:t xml:space="preserve"> </w:t>
      </w:r>
      <w:r w:rsidR="00B31BD5" w:rsidRPr="00EB223E">
        <w:rPr>
          <w:rFonts w:ascii="Arial" w:hAnsi="Arial" w:cs="Arial"/>
        </w:rPr>
        <w:t xml:space="preserve">presentan una </w:t>
      </w:r>
      <w:r w:rsidR="00B31BD5" w:rsidRPr="00EB223E">
        <w:rPr>
          <w:rFonts w:ascii="Arial" w:hAnsi="Arial" w:cs="Arial"/>
          <w:bCs/>
        </w:rPr>
        <w:t>baja</w:t>
      </w:r>
      <w:r w:rsidR="00B31BD5" w:rsidRPr="00EB223E">
        <w:rPr>
          <w:rFonts w:ascii="Arial" w:hAnsi="Arial" w:cs="Arial"/>
          <w:b/>
          <w:bCs/>
        </w:rPr>
        <w:t xml:space="preserve"> resistencia </w:t>
      </w:r>
      <w:r w:rsidR="00B31BD5" w:rsidRPr="00EB223E">
        <w:rPr>
          <w:rFonts w:ascii="Arial" w:hAnsi="Arial" w:cs="Arial"/>
          <w:bCs/>
        </w:rPr>
        <w:t>al paso de corriente</w:t>
      </w:r>
      <w:r w:rsidR="00B31BD5" w:rsidRPr="00EB223E">
        <w:rPr>
          <w:rFonts w:ascii="Arial" w:hAnsi="Arial" w:cs="Arial"/>
        </w:rPr>
        <w:t xml:space="preserve"> eléctrica</w:t>
      </w:r>
      <w:r w:rsidR="001F7A15">
        <w:rPr>
          <w:rFonts w:ascii="Arial" w:hAnsi="Arial" w:cs="Arial"/>
        </w:rPr>
        <w:t>,</w:t>
      </w:r>
      <w:r>
        <w:rPr>
          <w:rFonts w:ascii="Arial" w:hAnsi="Arial" w:cs="Arial"/>
        </w:rPr>
        <w:t xml:space="preserve"> se denominan </w:t>
      </w:r>
      <w:r w:rsidRPr="00EB223E">
        <w:rPr>
          <w:rFonts w:ascii="Arial" w:hAnsi="Arial" w:cs="Arial"/>
          <w:bCs/>
        </w:rPr>
        <w:t>materiales</w:t>
      </w:r>
      <w:r w:rsidRPr="00EB223E">
        <w:rPr>
          <w:rFonts w:ascii="Arial" w:hAnsi="Arial" w:cs="Arial"/>
          <w:b/>
          <w:bCs/>
        </w:rPr>
        <w:t xml:space="preserve"> conductores</w:t>
      </w:r>
      <w:r>
        <w:rPr>
          <w:rFonts w:ascii="Arial" w:hAnsi="Arial" w:cs="Arial"/>
          <w:b/>
          <w:bCs/>
        </w:rPr>
        <w:t>.</w:t>
      </w:r>
      <w:r w:rsidR="001B138E">
        <w:rPr>
          <w:rFonts w:ascii="Arial" w:hAnsi="Arial" w:cs="Arial"/>
          <w:b/>
          <w:bCs/>
        </w:rPr>
        <w:t xml:space="preserve"> </w:t>
      </w:r>
    </w:p>
    <w:p w14:paraId="261C762B" w14:textId="77777777" w:rsidR="00F32ADA" w:rsidRPr="00EB223E" w:rsidRDefault="00F32ADA" w:rsidP="00861149">
      <w:pPr>
        <w:shd w:val="clear" w:color="auto" w:fill="FFFFFF"/>
        <w:spacing w:line="360" w:lineRule="auto"/>
        <w:rPr>
          <w:rFonts w:ascii="Arial" w:hAnsi="Arial" w:cs="Arial"/>
        </w:rPr>
      </w:pPr>
    </w:p>
    <w:p w14:paraId="2CEE0C9D" w14:textId="77777777" w:rsidR="00B31BD5" w:rsidRPr="00EB223E" w:rsidRDefault="00B31BD5" w:rsidP="00861149">
      <w:pPr>
        <w:shd w:val="clear" w:color="auto" w:fill="FFFFFF"/>
        <w:spacing w:line="360" w:lineRule="auto"/>
        <w:rPr>
          <w:rFonts w:ascii="Arial" w:hAnsi="Arial" w:cs="Arial"/>
        </w:rPr>
      </w:pPr>
      <w:r w:rsidRPr="00EB223E">
        <w:rPr>
          <w:rFonts w:ascii="Arial" w:hAnsi="Arial" w:cs="Arial"/>
        </w:rPr>
        <w:t xml:space="preserve">Los </w:t>
      </w:r>
      <w:r w:rsidRPr="00EB223E">
        <w:rPr>
          <w:rFonts w:ascii="Arial" w:hAnsi="Arial" w:cs="Arial"/>
          <w:b/>
          <w:bCs/>
        </w:rPr>
        <w:t>metales</w:t>
      </w:r>
      <w:r w:rsidRPr="00EB223E">
        <w:rPr>
          <w:rFonts w:ascii="Arial" w:hAnsi="Arial" w:cs="Arial"/>
        </w:rPr>
        <w:t xml:space="preserve"> (hierro, oro, cobre, etc.), las </w:t>
      </w:r>
      <w:r w:rsidRPr="00EB223E">
        <w:rPr>
          <w:rFonts w:ascii="Arial" w:hAnsi="Arial" w:cs="Arial"/>
          <w:b/>
          <w:bCs/>
        </w:rPr>
        <w:t>disoluciones acuosas salinas</w:t>
      </w:r>
      <w:r w:rsidRPr="00EB223E">
        <w:rPr>
          <w:rFonts w:ascii="Arial" w:hAnsi="Arial" w:cs="Arial"/>
        </w:rPr>
        <w:t xml:space="preserve"> (como el agua del mar) y el </w:t>
      </w:r>
      <w:r w:rsidRPr="00EB223E">
        <w:rPr>
          <w:rFonts w:ascii="Arial" w:hAnsi="Arial" w:cs="Arial"/>
          <w:b/>
          <w:bCs/>
        </w:rPr>
        <w:t>grafito</w:t>
      </w:r>
      <w:r w:rsidRPr="00EB223E">
        <w:rPr>
          <w:rFonts w:ascii="Arial" w:hAnsi="Arial" w:cs="Arial"/>
        </w:rPr>
        <w:t xml:space="preserve"> son buenos conductores eléctricos. Los </w:t>
      </w:r>
      <w:r w:rsidRPr="00EB223E">
        <w:rPr>
          <w:rFonts w:ascii="Arial" w:hAnsi="Arial" w:cs="Arial"/>
          <w:b/>
          <w:bCs/>
        </w:rPr>
        <w:t>cables</w:t>
      </w:r>
      <w:r w:rsidRPr="00EB223E">
        <w:rPr>
          <w:rFonts w:ascii="Arial" w:hAnsi="Arial" w:cs="Arial"/>
        </w:rPr>
        <w:t xml:space="preserve"> utilizados para conectar los distintos elementos que constituyen un circuito eléctrico suelen ser de </w:t>
      </w:r>
      <w:r w:rsidRPr="00EB223E">
        <w:rPr>
          <w:rFonts w:ascii="Arial" w:hAnsi="Arial" w:cs="Arial"/>
          <w:b/>
          <w:bCs/>
        </w:rPr>
        <w:t>cobre</w:t>
      </w:r>
      <w:r w:rsidRPr="00EB223E">
        <w:rPr>
          <w:rFonts w:ascii="Arial" w:hAnsi="Arial" w:cs="Arial"/>
        </w:rPr>
        <w:t xml:space="preserve">. </w:t>
      </w:r>
    </w:p>
    <w:p w14:paraId="4366B754" w14:textId="77777777" w:rsidR="00B31BD5" w:rsidRPr="00EB223E" w:rsidRDefault="00B31BD5" w:rsidP="00861149">
      <w:pPr>
        <w:shd w:val="clear" w:color="auto" w:fill="FFFFFF"/>
        <w:spacing w:line="360" w:lineRule="auto"/>
        <w:rPr>
          <w:rFonts w:ascii="Arial" w:hAnsi="Arial" w:cs="Arial"/>
        </w:rPr>
      </w:pPr>
    </w:p>
    <w:p w14:paraId="5693F89E" w14:textId="77777777" w:rsidR="00B31BD5" w:rsidRPr="00EB223E" w:rsidRDefault="00B31BD5" w:rsidP="00861149">
      <w:pPr>
        <w:shd w:val="clear" w:color="auto" w:fill="FFFFFF"/>
        <w:spacing w:line="360" w:lineRule="auto"/>
        <w:rPr>
          <w:rFonts w:ascii="Arial" w:hAnsi="Arial" w:cs="Arial"/>
        </w:rPr>
      </w:pPr>
      <w:r w:rsidRPr="00EB223E">
        <w:rPr>
          <w:rFonts w:ascii="Arial" w:hAnsi="Arial" w:cs="Arial"/>
        </w:rPr>
        <w:t xml:space="preserve">El </w:t>
      </w:r>
      <w:r w:rsidRPr="00EB223E">
        <w:rPr>
          <w:rFonts w:ascii="Arial" w:hAnsi="Arial" w:cs="Arial"/>
          <w:b/>
          <w:bCs/>
        </w:rPr>
        <w:t>aluminio</w:t>
      </w:r>
      <w:r w:rsidRPr="00EB223E">
        <w:rPr>
          <w:rFonts w:ascii="Arial" w:hAnsi="Arial" w:cs="Arial"/>
        </w:rPr>
        <w:t xml:space="preserve"> es un metal alternativo para construir cables</w:t>
      </w:r>
      <w:r>
        <w:rPr>
          <w:rFonts w:ascii="Arial" w:hAnsi="Arial" w:cs="Arial"/>
        </w:rPr>
        <w:t>,</w:t>
      </w:r>
      <w:r w:rsidR="001B138E">
        <w:rPr>
          <w:rFonts w:ascii="Arial" w:hAnsi="Arial" w:cs="Arial"/>
        </w:rPr>
        <w:t xml:space="preserve"> </w:t>
      </w:r>
      <w:r w:rsidRPr="00EB223E">
        <w:rPr>
          <w:rFonts w:ascii="Arial" w:hAnsi="Arial" w:cs="Arial"/>
        </w:rPr>
        <w:t>y aunque presenta mayor</w:t>
      </w:r>
      <w:r w:rsidR="001B138E">
        <w:rPr>
          <w:rFonts w:ascii="Arial" w:hAnsi="Arial" w:cs="Arial"/>
        </w:rPr>
        <w:t xml:space="preserve"> </w:t>
      </w:r>
      <w:r w:rsidRPr="00EB223E">
        <w:rPr>
          <w:rFonts w:ascii="Arial" w:hAnsi="Arial" w:cs="Arial"/>
        </w:rPr>
        <w:t xml:space="preserve">resistencia </w:t>
      </w:r>
      <w:r w:rsidR="001F7A15" w:rsidRPr="00EB223E">
        <w:rPr>
          <w:rFonts w:ascii="Arial" w:hAnsi="Arial" w:cs="Arial"/>
        </w:rPr>
        <w:t xml:space="preserve">que el cobre </w:t>
      </w:r>
      <w:r w:rsidRPr="00EB223E">
        <w:rPr>
          <w:rFonts w:ascii="Arial" w:hAnsi="Arial" w:cs="Arial"/>
        </w:rPr>
        <w:t>al paso de la corriente</w:t>
      </w:r>
      <w:r>
        <w:rPr>
          <w:rFonts w:ascii="Arial" w:hAnsi="Arial" w:cs="Arial"/>
        </w:rPr>
        <w:t>,</w:t>
      </w:r>
      <w:r w:rsidRPr="00EB223E">
        <w:rPr>
          <w:rFonts w:ascii="Arial" w:hAnsi="Arial" w:cs="Arial"/>
        </w:rPr>
        <w:t xml:space="preserve"> es mucho más </w:t>
      </w:r>
      <w:r w:rsidRPr="00EB223E">
        <w:rPr>
          <w:rFonts w:ascii="Arial" w:hAnsi="Arial" w:cs="Arial"/>
          <w:b/>
          <w:bCs/>
        </w:rPr>
        <w:t xml:space="preserve">ligero </w:t>
      </w:r>
      <w:r w:rsidRPr="00EB223E">
        <w:rPr>
          <w:rFonts w:ascii="Arial" w:hAnsi="Arial" w:cs="Arial"/>
          <w:bCs/>
        </w:rPr>
        <w:t>que este</w:t>
      </w:r>
      <w:r w:rsidRPr="00EB223E">
        <w:rPr>
          <w:rFonts w:ascii="Arial" w:hAnsi="Arial" w:cs="Arial"/>
        </w:rPr>
        <w:t xml:space="preserve">. </w:t>
      </w:r>
    </w:p>
    <w:p w14:paraId="05B59CD8" w14:textId="77777777" w:rsidR="00B31BD5" w:rsidRPr="00EB223E" w:rsidRDefault="00B31BD5" w:rsidP="00861149">
      <w:pPr>
        <w:shd w:val="clear" w:color="auto" w:fill="FFFFFF"/>
        <w:spacing w:line="360" w:lineRule="auto"/>
        <w:rPr>
          <w:rFonts w:ascii="Arial" w:hAnsi="Arial" w:cs="Arial"/>
        </w:rPr>
      </w:pPr>
    </w:p>
    <w:p w14:paraId="234EBCF9" w14:textId="77777777" w:rsidR="00B31BD5" w:rsidRPr="00EB223E" w:rsidRDefault="00B31BD5" w:rsidP="00861149">
      <w:pPr>
        <w:shd w:val="clear" w:color="auto" w:fill="FFFFFF"/>
        <w:spacing w:line="360" w:lineRule="auto"/>
        <w:rPr>
          <w:rFonts w:ascii="Arial" w:hAnsi="Arial" w:cs="Arial"/>
        </w:rPr>
      </w:pPr>
      <w:r w:rsidRPr="00EB223E">
        <w:rPr>
          <w:rFonts w:ascii="Arial" w:hAnsi="Arial" w:cs="Arial"/>
        </w:rPr>
        <w:t xml:space="preserve">El </w:t>
      </w:r>
      <w:r w:rsidRPr="00EB223E">
        <w:rPr>
          <w:rFonts w:ascii="Arial" w:hAnsi="Arial" w:cs="Arial"/>
          <w:b/>
          <w:bCs/>
        </w:rPr>
        <w:t>oro</w:t>
      </w:r>
      <w:r w:rsidRPr="00EB223E">
        <w:rPr>
          <w:rFonts w:ascii="Arial" w:hAnsi="Arial" w:cs="Arial"/>
        </w:rPr>
        <w:t xml:space="preserve"> se suele utilizar para construir los </w:t>
      </w:r>
      <w:r w:rsidRPr="00EB223E">
        <w:rPr>
          <w:rFonts w:ascii="Arial" w:hAnsi="Arial" w:cs="Arial"/>
          <w:b/>
          <w:bCs/>
        </w:rPr>
        <w:t>bornes de las baterías</w:t>
      </w:r>
      <w:r w:rsidRPr="00EB223E">
        <w:rPr>
          <w:rFonts w:ascii="Arial" w:hAnsi="Arial" w:cs="Arial"/>
        </w:rPr>
        <w:t xml:space="preserve">, porque es muy duradero y </w:t>
      </w:r>
      <w:r w:rsidRPr="00EB223E">
        <w:rPr>
          <w:rFonts w:ascii="Arial" w:hAnsi="Arial" w:cs="Arial"/>
          <w:b/>
          <w:bCs/>
        </w:rPr>
        <w:t>resistente a la corrosión</w:t>
      </w:r>
      <w:r w:rsidRPr="00EB223E">
        <w:rPr>
          <w:rFonts w:ascii="Arial" w:hAnsi="Arial" w:cs="Arial"/>
        </w:rPr>
        <w:t xml:space="preserve">. </w:t>
      </w:r>
    </w:p>
    <w:p w14:paraId="1EB46045" w14:textId="77777777" w:rsidR="00B31BD5" w:rsidRPr="00EB223E" w:rsidRDefault="00B31BD5" w:rsidP="00861149">
      <w:pPr>
        <w:shd w:val="clear" w:color="auto" w:fill="FFFFFF"/>
        <w:spacing w:line="360" w:lineRule="auto"/>
        <w:rPr>
          <w:rFonts w:ascii="Arial" w:hAnsi="Arial" w:cs="Arial"/>
        </w:rPr>
      </w:pPr>
    </w:p>
    <w:p w14:paraId="08DDF94F" w14:textId="77777777" w:rsidR="00B31BD5" w:rsidRPr="00EB223E" w:rsidRDefault="00B31BD5" w:rsidP="00861149">
      <w:pPr>
        <w:pStyle w:val="Textoindependiente"/>
        <w:spacing w:line="360" w:lineRule="auto"/>
        <w:rPr>
          <w:rFonts w:ascii="Arial" w:hAnsi="Arial" w:cs="Arial"/>
        </w:rPr>
      </w:pPr>
      <w:r w:rsidRPr="00EB223E">
        <w:rPr>
          <w:rFonts w:ascii="Arial" w:hAnsi="Arial" w:cs="Arial"/>
          <w:b/>
          <w:highlight w:val="yellow"/>
        </w:rPr>
        <w:t>[SECCIÓN 3]</w:t>
      </w:r>
      <w:r w:rsidRPr="00EB223E">
        <w:rPr>
          <w:rFonts w:ascii="Arial" w:hAnsi="Arial" w:cs="Arial"/>
          <w:b/>
        </w:rPr>
        <w:t xml:space="preserve"> 2.</w:t>
      </w:r>
      <w:r>
        <w:rPr>
          <w:rFonts w:ascii="Arial" w:hAnsi="Arial" w:cs="Arial"/>
          <w:b/>
        </w:rPr>
        <w:t>2</w:t>
      </w:r>
      <w:r w:rsidRPr="00EB223E">
        <w:rPr>
          <w:rFonts w:ascii="Arial" w:hAnsi="Arial" w:cs="Arial"/>
          <w:b/>
        </w:rPr>
        <w:t>.2 Materiales aislantes</w:t>
      </w:r>
    </w:p>
    <w:p w14:paraId="46B1EEB1" w14:textId="77777777" w:rsidR="00B31BD5" w:rsidRDefault="00B31BD5" w:rsidP="00861149">
      <w:pPr>
        <w:shd w:val="clear" w:color="auto" w:fill="FFFFFF"/>
        <w:spacing w:line="360" w:lineRule="auto"/>
        <w:rPr>
          <w:rFonts w:ascii="Arial" w:hAnsi="Arial" w:cs="Arial"/>
          <w:b/>
          <w:bCs/>
        </w:rPr>
      </w:pPr>
      <w:r w:rsidRPr="00EB223E">
        <w:rPr>
          <w:rStyle w:val="un"/>
          <w:rFonts w:ascii="Arial" w:hAnsi="Arial" w:cs="Arial"/>
        </w:rPr>
        <w:lastRenderedPageBreak/>
        <w:t>Los</w:t>
      </w:r>
      <w:r w:rsidRPr="00EB223E">
        <w:rPr>
          <w:rStyle w:val="apple-converted-space"/>
          <w:rFonts w:ascii="Arial" w:hAnsi="Arial" w:cs="Arial"/>
        </w:rPr>
        <w:t> </w:t>
      </w:r>
      <w:r w:rsidRPr="00EB223E">
        <w:rPr>
          <w:rStyle w:val="Textoennegrita"/>
          <w:rFonts w:ascii="Arial" w:hAnsi="Arial" w:cs="Arial"/>
        </w:rPr>
        <w:t>materiales aislantes</w:t>
      </w:r>
      <w:r w:rsidRPr="00EB223E">
        <w:rPr>
          <w:rStyle w:val="un"/>
          <w:rFonts w:ascii="Arial" w:hAnsi="Arial" w:cs="Arial"/>
        </w:rPr>
        <w:t xml:space="preserve"> son los que</w:t>
      </w:r>
      <w:r w:rsidRPr="00EB223E">
        <w:rPr>
          <w:rStyle w:val="apple-converted-space"/>
          <w:rFonts w:ascii="Arial" w:hAnsi="Arial" w:cs="Arial"/>
        </w:rPr>
        <w:t> </w:t>
      </w:r>
      <w:r w:rsidRPr="00EB223E">
        <w:rPr>
          <w:rStyle w:val="Textoennegrita"/>
          <w:rFonts w:ascii="Arial" w:hAnsi="Arial" w:cs="Arial"/>
        </w:rPr>
        <w:t>no dejan pasar la electricidad</w:t>
      </w:r>
      <w:r w:rsidRPr="00EB223E">
        <w:rPr>
          <w:rStyle w:val="apple-converted-space"/>
          <w:rFonts w:ascii="Arial" w:hAnsi="Arial" w:cs="Arial"/>
        </w:rPr>
        <w:t> </w:t>
      </w:r>
      <w:r w:rsidRPr="00EB223E">
        <w:rPr>
          <w:rStyle w:val="un"/>
          <w:rFonts w:ascii="Arial" w:hAnsi="Arial" w:cs="Arial"/>
        </w:rPr>
        <w:t xml:space="preserve">a través de ellos, como la goma, el caucho y el cristal. </w:t>
      </w:r>
      <w:r w:rsidRPr="00EB223E">
        <w:rPr>
          <w:rFonts w:ascii="Arial" w:hAnsi="Arial" w:cs="Arial"/>
        </w:rPr>
        <w:t xml:space="preserve">Los aislantes se utilizan para separar los conductores eléctricos en un circuito para evitar que se produzca un </w:t>
      </w:r>
      <w:r w:rsidRPr="00EB223E">
        <w:rPr>
          <w:rFonts w:ascii="Arial" w:hAnsi="Arial" w:cs="Arial"/>
          <w:b/>
          <w:bCs/>
        </w:rPr>
        <w:t>cortocircuito</w:t>
      </w:r>
      <w:r w:rsidR="00F32ADA">
        <w:rPr>
          <w:rFonts w:ascii="Arial" w:hAnsi="Arial" w:cs="Arial"/>
          <w:b/>
          <w:bCs/>
        </w:rPr>
        <w:t>.</w:t>
      </w:r>
    </w:p>
    <w:p w14:paraId="331ECF79" w14:textId="77777777" w:rsidR="00F32ADA" w:rsidRPr="00EB223E" w:rsidRDefault="00F32ADA" w:rsidP="00861149">
      <w:pPr>
        <w:shd w:val="clear" w:color="auto" w:fill="FFFFFF"/>
        <w:spacing w:line="360" w:lineRule="auto"/>
        <w:rPr>
          <w:rStyle w:val="un"/>
          <w:rFonts w:ascii="Arial" w:hAnsi="Arial" w:cs="Arial"/>
        </w:rPr>
      </w:pPr>
    </w:p>
    <w:tbl>
      <w:tblPr>
        <w:tblStyle w:val="Tablaconcuadrcula"/>
        <w:tblW w:w="0" w:type="auto"/>
        <w:jc w:val="center"/>
        <w:tblLook w:val="04A0" w:firstRow="1" w:lastRow="0" w:firstColumn="1" w:lastColumn="0" w:noHBand="0" w:noVBand="1"/>
      </w:tblPr>
      <w:tblGrid>
        <w:gridCol w:w="2518"/>
        <w:gridCol w:w="6460"/>
      </w:tblGrid>
      <w:tr w:rsidR="00B31BD5" w:rsidRPr="00EB223E" w14:paraId="5F8472DE" w14:textId="77777777" w:rsidTr="00C17FB4">
        <w:trPr>
          <w:jc w:val="center"/>
        </w:trPr>
        <w:tc>
          <w:tcPr>
            <w:tcW w:w="8978" w:type="dxa"/>
            <w:gridSpan w:val="2"/>
            <w:shd w:val="clear" w:color="auto" w:fill="000000" w:themeFill="text1"/>
          </w:tcPr>
          <w:p w14:paraId="400A2043" w14:textId="77777777" w:rsidR="00B31BD5" w:rsidRPr="00EB223E" w:rsidRDefault="00B31BD5" w:rsidP="00861149">
            <w:pPr>
              <w:spacing w:line="360" w:lineRule="auto"/>
              <w:jc w:val="center"/>
              <w:rPr>
                <w:rFonts w:ascii="Arial" w:hAnsi="Arial" w:cs="Arial"/>
                <w:b/>
              </w:rPr>
            </w:pPr>
            <w:r w:rsidRPr="00EB223E">
              <w:rPr>
                <w:rFonts w:ascii="Arial" w:hAnsi="Arial" w:cs="Arial"/>
                <w:b/>
              </w:rPr>
              <w:t>Destacado</w:t>
            </w:r>
          </w:p>
        </w:tc>
      </w:tr>
      <w:tr w:rsidR="00B31BD5" w:rsidRPr="00EB223E" w14:paraId="5B1561CF" w14:textId="77777777" w:rsidTr="00C17FB4">
        <w:trPr>
          <w:jc w:val="center"/>
        </w:trPr>
        <w:tc>
          <w:tcPr>
            <w:tcW w:w="2518" w:type="dxa"/>
          </w:tcPr>
          <w:p w14:paraId="7737A841" w14:textId="77777777" w:rsidR="00B31BD5" w:rsidRPr="00EB223E" w:rsidRDefault="00B31BD5" w:rsidP="00861149">
            <w:pPr>
              <w:spacing w:line="360" w:lineRule="auto"/>
              <w:rPr>
                <w:rStyle w:val="un"/>
                <w:rFonts w:ascii="Arial" w:hAnsi="Arial" w:cs="Arial"/>
                <w:b/>
              </w:rPr>
            </w:pPr>
            <w:r w:rsidRPr="00EB223E">
              <w:rPr>
                <w:rStyle w:val="un"/>
                <w:rFonts w:ascii="Arial" w:hAnsi="Arial" w:cs="Arial"/>
                <w:b/>
              </w:rPr>
              <w:t>Título</w:t>
            </w:r>
          </w:p>
        </w:tc>
        <w:tc>
          <w:tcPr>
            <w:tcW w:w="6460" w:type="dxa"/>
          </w:tcPr>
          <w:p w14:paraId="2D3EBE40" w14:textId="77777777" w:rsidR="00B31BD5" w:rsidRPr="00EB223E" w:rsidRDefault="00F32ADA" w:rsidP="00861149">
            <w:pPr>
              <w:shd w:val="clear" w:color="auto" w:fill="FFFFFF"/>
              <w:spacing w:line="360" w:lineRule="auto"/>
              <w:rPr>
                <w:rStyle w:val="un"/>
                <w:rFonts w:ascii="Arial" w:hAnsi="Arial" w:cs="Arial"/>
                <w:lang w:val="es-ES_tradnl"/>
              </w:rPr>
            </w:pPr>
            <w:r>
              <w:rPr>
                <w:rStyle w:val="un"/>
                <w:rFonts w:ascii="Arial" w:hAnsi="Arial" w:cs="Arial"/>
                <w:lang w:val="es-ES_tradnl"/>
              </w:rPr>
              <w:t>Los cables eléctricos</w:t>
            </w:r>
          </w:p>
        </w:tc>
      </w:tr>
      <w:tr w:rsidR="00B31BD5" w:rsidRPr="00EB223E" w14:paraId="5BB5DCAE" w14:textId="77777777" w:rsidTr="00C17FB4">
        <w:trPr>
          <w:jc w:val="center"/>
        </w:trPr>
        <w:tc>
          <w:tcPr>
            <w:tcW w:w="2518" w:type="dxa"/>
          </w:tcPr>
          <w:p w14:paraId="5E5623C1" w14:textId="77777777" w:rsidR="00B31BD5" w:rsidRPr="00EB223E" w:rsidRDefault="00B31BD5" w:rsidP="00861149">
            <w:pPr>
              <w:spacing w:line="360" w:lineRule="auto"/>
              <w:rPr>
                <w:rFonts w:ascii="Arial" w:hAnsi="Arial" w:cs="Arial"/>
                <w:u w:val="single"/>
              </w:rPr>
            </w:pPr>
            <w:r w:rsidRPr="00EB223E">
              <w:rPr>
                <w:rFonts w:ascii="Arial" w:hAnsi="Arial" w:cs="Arial"/>
                <w:b/>
                <w:u w:val="single"/>
              </w:rPr>
              <w:t>Contenido</w:t>
            </w:r>
          </w:p>
        </w:tc>
        <w:tc>
          <w:tcPr>
            <w:tcW w:w="6460" w:type="dxa"/>
          </w:tcPr>
          <w:p w14:paraId="29A68FFC" w14:textId="77777777" w:rsidR="00B31BD5" w:rsidRPr="00EB223E" w:rsidRDefault="00B31BD5" w:rsidP="00861149">
            <w:pPr>
              <w:shd w:val="clear" w:color="auto" w:fill="FFFFFF"/>
              <w:spacing w:line="360" w:lineRule="auto"/>
              <w:rPr>
                <w:rStyle w:val="un"/>
                <w:rFonts w:ascii="Arial" w:hAnsi="Arial" w:cs="Arial"/>
                <w:lang w:val="es-ES_tradnl"/>
              </w:rPr>
            </w:pPr>
            <w:r w:rsidRPr="00EB223E">
              <w:rPr>
                <w:rStyle w:val="un"/>
                <w:rFonts w:ascii="Arial" w:hAnsi="Arial" w:cs="Arial"/>
                <w:lang w:val="es-ES_tradnl"/>
              </w:rPr>
              <w:t>Los cables eléctricos sirven para transportar la electricidad. Están fabricados de </w:t>
            </w:r>
            <w:r w:rsidRPr="00EB223E">
              <w:rPr>
                <w:rStyle w:val="un"/>
                <w:rFonts w:ascii="Arial" w:hAnsi="Arial" w:cs="Arial"/>
                <w:b/>
                <w:lang w:val="es-ES_tradnl"/>
              </w:rPr>
              <w:t>cobre</w:t>
            </w:r>
            <w:r w:rsidRPr="00EB223E">
              <w:rPr>
                <w:rStyle w:val="un"/>
                <w:rFonts w:ascii="Arial" w:hAnsi="Arial" w:cs="Arial"/>
                <w:lang w:val="es-ES_tradnl"/>
              </w:rPr>
              <w:t>, un </w:t>
            </w:r>
            <w:r w:rsidRPr="00EB223E">
              <w:rPr>
                <w:rStyle w:val="un"/>
                <w:rFonts w:ascii="Arial" w:hAnsi="Arial" w:cs="Arial"/>
                <w:b/>
                <w:lang w:val="es-ES_tradnl"/>
              </w:rPr>
              <w:t>material conductor</w:t>
            </w:r>
            <w:r w:rsidRPr="00EB223E">
              <w:rPr>
                <w:rStyle w:val="un"/>
                <w:rFonts w:ascii="Arial" w:hAnsi="Arial" w:cs="Arial"/>
                <w:lang w:val="es-ES_tradnl"/>
              </w:rPr>
              <w:t> que permite que la corriente eléctrica circule de forma fluida por su interior. Cada conductor de cobre suele ir recubierto de un </w:t>
            </w:r>
            <w:r w:rsidRPr="00EB223E">
              <w:rPr>
                <w:rStyle w:val="un"/>
                <w:rFonts w:ascii="Arial" w:hAnsi="Arial" w:cs="Arial"/>
                <w:b/>
                <w:lang w:val="es-ES_tradnl"/>
              </w:rPr>
              <w:t>material aislante</w:t>
            </w:r>
            <w:r w:rsidRPr="00EB223E">
              <w:rPr>
                <w:rStyle w:val="un"/>
                <w:rFonts w:ascii="Arial" w:hAnsi="Arial" w:cs="Arial"/>
                <w:lang w:val="es-ES_tradnl"/>
              </w:rPr>
              <w:t>, como el plástico, que evita las pérdidas de corriente eléctrica. Por último, los cables formados por varios conductores cuentan en el exterior con una </w:t>
            </w:r>
            <w:r w:rsidRPr="00EB223E">
              <w:rPr>
                <w:rStyle w:val="un"/>
                <w:rFonts w:ascii="Arial" w:hAnsi="Arial" w:cs="Arial"/>
                <w:b/>
                <w:lang w:val="es-ES_tradnl"/>
              </w:rPr>
              <w:t>cubierta plástica</w:t>
            </w:r>
            <w:r w:rsidRPr="00EB223E">
              <w:rPr>
                <w:rStyle w:val="un"/>
                <w:rFonts w:ascii="Arial" w:hAnsi="Arial" w:cs="Arial"/>
                <w:lang w:val="es-ES_tradnl"/>
              </w:rPr>
              <w:t> común, </w:t>
            </w:r>
            <w:r w:rsidRPr="00EB223E">
              <w:rPr>
                <w:rStyle w:val="un"/>
                <w:rFonts w:ascii="Arial" w:hAnsi="Arial" w:cs="Arial"/>
                <w:b/>
                <w:lang w:val="es-ES_tradnl"/>
              </w:rPr>
              <w:t>más rígida</w:t>
            </w:r>
            <w:r w:rsidRPr="00EB223E">
              <w:rPr>
                <w:rStyle w:val="un"/>
                <w:rFonts w:ascii="Arial" w:hAnsi="Arial" w:cs="Arial"/>
                <w:lang w:val="es-ES_tradnl"/>
              </w:rPr>
              <w:t>, que los protege de los agentes externos (temperatura, lluvia, sol, golpes, etc.).</w:t>
            </w:r>
          </w:p>
          <w:p w14:paraId="75EE8D76" w14:textId="77777777" w:rsidR="00B31BD5" w:rsidRPr="00EB223E" w:rsidRDefault="00B31BD5" w:rsidP="00861149">
            <w:pPr>
              <w:shd w:val="clear" w:color="auto" w:fill="FFFFFF"/>
              <w:spacing w:line="360" w:lineRule="auto"/>
              <w:rPr>
                <w:rStyle w:val="un"/>
                <w:rFonts w:ascii="Arial" w:hAnsi="Arial" w:cs="Arial"/>
                <w:lang w:val="es-ES_tradnl"/>
              </w:rPr>
            </w:pPr>
          </w:p>
        </w:tc>
      </w:tr>
    </w:tbl>
    <w:p w14:paraId="6ADFDFF1"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55D59F2C" w14:textId="77777777" w:rsidTr="00C17FB4">
        <w:tc>
          <w:tcPr>
            <w:tcW w:w="9054" w:type="dxa"/>
            <w:gridSpan w:val="2"/>
            <w:shd w:val="clear" w:color="auto" w:fill="000000" w:themeFill="text1"/>
          </w:tcPr>
          <w:p w14:paraId="299F0D80"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112C1DEA" w14:textId="77777777" w:rsidTr="00C17FB4">
        <w:tc>
          <w:tcPr>
            <w:tcW w:w="2518" w:type="dxa"/>
          </w:tcPr>
          <w:p w14:paraId="7F48333F"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0FE2F70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REC</w:t>
            </w:r>
            <w:r w:rsidR="00B258EB">
              <w:rPr>
                <w:rFonts w:ascii="Arial" w:hAnsi="Arial" w:cs="Arial"/>
                <w:color w:val="000000"/>
              </w:rPr>
              <w:t>70</w:t>
            </w:r>
          </w:p>
        </w:tc>
      </w:tr>
      <w:tr w:rsidR="00B31BD5" w:rsidRPr="00332138" w14:paraId="4752A383" w14:textId="77777777" w:rsidTr="00C17FB4">
        <w:tc>
          <w:tcPr>
            <w:tcW w:w="2518" w:type="dxa"/>
          </w:tcPr>
          <w:p w14:paraId="6484675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467D131A" w14:textId="77777777" w:rsidR="00B31BD5" w:rsidRPr="005326A1" w:rsidRDefault="00B31BD5" w:rsidP="00861149">
            <w:pPr>
              <w:pStyle w:val="Ttulo3"/>
              <w:shd w:val="clear" w:color="auto" w:fill="FFFFFF"/>
              <w:spacing w:before="0" w:line="360" w:lineRule="auto"/>
              <w:outlineLvl w:val="2"/>
              <w:rPr>
                <w:rFonts w:ascii="Georgia" w:hAnsi="Georgia"/>
                <w:b w:val="0"/>
                <w:bCs w:val="0"/>
                <w:color w:val="41853B"/>
                <w:sz w:val="33"/>
                <w:szCs w:val="33"/>
              </w:rPr>
            </w:pPr>
            <w:r w:rsidRPr="005326A1">
              <w:rPr>
                <w:rFonts w:ascii="Arial" w:hAnsi="Arial" w:cs="Arial"/>
                <w:b w:val="0"/>
                <w:color w:val="000000"/>
              </w:rPr>
              <w:t>3ESO/física y química/la electricidad/la electrificación/</w:t>
            </w:r>
            <w:r w:rsidRPr="005326A1">
              <w:rPr>
                <w:rFonts w:ascii="Arial" w:hAnsi="Arial" w:cs="Arial"/>
                <w:b w:val="0"/>
                <w:bCs w:val="0"/>
                <w:color w:val="auto"/>
              </w:rPr>
              <w:t>Las propiedades conductoras y aislantes de los materiales</w:t>
            </w:r>
            <w:r w:rsidRPr="005326A1">
              <w:rPr>
                <w:rFonts w:ascii="Arial" w:hAnsi="Arial" w:cs="Arial"/>
                <w:b w:val="0"/>
                <w:color w:val="000000"/>
              </w:rPr>
              <w:t>/</w:t>
            </w:r>
            <w:r>
              <w:rPr>
                <w:rFonts w:ascii="Arial" w:hAnsi="Arial" w:cs="Arial"/>
                <w:b w:val="0"/>
                <w:color w:val="000000"/>
              </w:rPr>
              <w:t>practica/¿Qué sabes sobre los conductores y los aislantes?</w:t>
            </w:r>
          </w:p>
        </w:tc>
      </w:tr>
      <w:tr w:rsidR="00B31BD5" w:rsidRPr="00332138" w14:paraId="37184DF5" w14:textId="77777777" w:rsidTr="00C17FB4">
        <w:tc>
          <w:tcPr>
            <w:tcW w:w="2518" w:type="dxa"/>
          </w:tcPr>
          <w:p w14:paraId="4857B4FA"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67C6B33C"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86912" behindDoc="0" locked="0" layoutInCell="1" allowOverlap="1" wp14:anchorId="45022CE9" wp14:editId="7F81CF17">
                  <wp:simplePos x="0" y="0"/>
                  <wp:positionH relativeFrom="column">
                    <wp:posOffset>1740535</wp:posOffset>
                  </wp:positionH>
                  <wp:positionV relativeFrom="paragraph">
                    <wp:posOffset>69850</wp:posOffset>
                  </wp:positionV>
                  <wp:extent cx="1468755" cy="95250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49449" t="23906" r="4596" b="23137"/>
                          <a:stretch/>
                        </pic:blipFill>
                        <pic:spPr bwMode="auto">
                          <a:xfrm>
                            <a:off x="0" y="0"/>
                            <a:ext cx="1468755"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31F2AD80" wp14:editId="45F6E2FD">
                  <wp:simplePos x="0" y="0"/>
                  <wp:positionH relativeFrom="column">
                    <wp:posOffset>-12065</wp:posOffset>
                  </wp:positionH>
                  <wp:positionV relativeFrom="paragraph">
                    <wp:posOffset>66040</wp:posOffset>
                  </wp:positionV>
                  <wp:extent cx="1504950" cy="953851"/>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49279" t="23603" r="2295" b="21827"/>
                          <a:stretch/>
                        </pic:blipFill>
                        <pic:spPr bwMode="auto">
                          <a:xfrm>
                            <a:off x="0" y="0"/>
                            <a:ext cx="1504950" cy="953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6EB86" w14:textId="77777777" w:rsidR="00B31BD5" w:rsidRDefault="00B31BD5" w:rsidP="00861149">
            <w:pPr>
              <w:spacing w:line="360" w:lineRule="auto"/>
              <w:rPr>
                <w:rFonts w:ascii="Arial" w:hAnsi="Arial" w:cs="Arial"/>
                <w:color w:val="000000"/>
              </w:rPr>
            </w:pPr>
          </w:p>
          <w:p w14:paraId="6C164EA4" w14:textId="77777777" w:rsidR="00B31BD5" w:rsidRDefault="00B31BD5" w:rsidP="00861149">
            <w:pPr>
              <w:spacing w:line="360" w:lineRule="auto"/>
              <w:rPr>
                <w:rFonts w:ascii="Arial" w:hAnsi="Arial" w:cs="Arial"/>
                <w:color w:val="000000"/>
              </w:rPr>
            </w:pPr>
          </w:p>
          <w:p w14:paraId="2ED3D70D" w14:textId="77777777" w:rsidR="00B31BD5" w:rsidRDefault="00B31BD5" w:rsidP="00861149">
            <w:pPr>
              <w:spacing w:line="360" w:lineRule="auto"/>
              <w:rPr>
                <w:rFonts w:ascii="Arial" w:hAnsi="Arial" w:cs="Arial"/>
                <w:color w:val="000000"/>
              </w:rPr>
            </w:pPr>
          </w:p>
          <w:p w14:paraId="0FEDCFBD" w14:textId="77777777" w:rsidR="00B31BD5" w:rsidRDefault="00B31BD5" w:rsidP="00861149">
            <w:pPr>
              <w:spacing w:line="360" w:lineRule="auto"/>
              <w:rPr>
                <w:rFonts w:ascii="Arial" w:hAnsi="Arial" w:cs="Arial"/>
                <w:color w:val="000000"/>
              </w:rPr>
            </w:pPr>
          </w:p>
          <w:p w14:paraId="31473A1C" w14:textId="77777777" w:rsidR="00B31BD5" w:rsidRDefault="00B31BD5" w:rsidP="00861149">
            <w:pPr>
              <w:spacing w:line="360" w:lineRule="auto"/>
              <w:rPr>
                <w:rFonts w:ascii="Arial" w:hAnsi="Arial" w:cs="Arial"/>
                <w:color w:val="000000"/>
              </w:rPr>
            </w:pPr>
          </w:p>
          <w:p w14:paraId="148D23B5"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88960" behindDoc="0" locked="0" layoutInCell="1" allowOverlap="1" wp14:anchorId="2B6ED56F" wp14:editId="55FECEC7">
                  <wp:simplePos x="0" y="0"/>
                  <wp:positionH relativeFrom="column">
                    <wp:posOffset>1721485</wp:posOffset>
                  </wp:positionH>
                  <wp:positionV relativeFrom="paragraph">
                    <wp:posOffset>67310</wp:posOffset>
                  </wp:positionV>
                  <wp:extent cx="1488440" cy="9334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49150" t="23868" r="2551" b="22311"/>
                          <a:stretch/>
                        </pic:blipFill>
                        <pic:spPr bwMode="auto">
                          <a:xfrm>
                            <a:off x="0" y="0"/>
                            <a:ext cx="148844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2B4F7EC3" wp14:editId="23BEC9D8">
                  <wp:simplePos x="0" y="0"/>
                  <wp:positionH relativeFrom="column">
                    <wp:posOffset>-16510</wp:posOffset>
                  </wp:positionH>
                  <wp:positionV relativeFrom="paragraph">
                    <wp:posOffset>36195</wp:posOffset>
                  </wp:positionV>
                  <wp:extent cx="1519555" cy="962660"/>
                  <wp:effectExtent l="0" t="0" r="4445" b="889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49619" t="23868" r="2553" b="22271"/>
                          <a:stretch/>
                        </pic:blipFill>
                        <pic:spPr bwMode="auto">
                          <a:xfrm>
                            <a:off x="0" y="0"/>
                            <a:ext cx="1519555" cy="96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9FA0F0" w14:textId="77777777" w:rsidR="00B31BD5" w:rsidRDefault="00B31BD5" w:rsidP="00861149">
            <w:pPr>
              <w:spacing w:line="360" w:lineRule="auto"/>
              <w:rPr>
                <w:rFonts w:ascii="Arial" w:hAnsi="Arial" w:cs="Arial"/>
                <w:color w:val="000000"/>
              </w:rPr>
            </w:pPr>
          </w:p>
          <w:p w14:paraId="57EDC3EB" w14:textId="77777777" w:rsidR="00B31BD5" w:rsidRDefault="00B31BD5" w:rsidP="00861149">
            <w:pPr>
              <w:spacing w:line="360" w:lineRule="auto"/>
              <w:rPr>
                <w:rFonts w:ascii="Arial" w:hAnsi="Arial" w:cs="Arial"/>
                <w:color w:val="000000"/>
              </w:rPr>
            </w:pPr>
          </w:p>
          <w:p w14:paraId="5781F911" w14:textId="77777777" w:rsidR="00B31BD5" w:rsidRDefault="00B31BD5" w:rsidP="00861149">
            <w:pPr>
              <w:spacing w:line="360" w:lineRule="auto"/>
              <w:rPr>
                <w:rFonts w:ascii="Arial" w:hAnsi="Arial" w:cs="Arial"/>
                <w:color w:val="000000"/>
              </w:rPr>
            </w:pPr>
          </w:p>
          <w:p w14:paraId="303CF431" w14:textId="77777777" w:rsidR="00B31BD5" w:rsidRDefault="00B31BD5" w:rsidP="00861149">
            <w:pPr>
              <w:spacing w:line="360" w:lineRule="auto"/>
              <w:rPr>
                <w:rFonts w:ascii="Arial" w:hAnsi="Arial" w:cs="Arial"/>
                <w:color w:val="000000"/>
              </w:rPr>
            </w:pPr>
          </w:p>
          <w:p w14:paraId="2D70CEAC" w14:textId="77777777" w:rsidR="00B31BD5" w:rsidRDefault="00B31BD5" w:rsidP="00861149">
            <w:pPr>
              <w:spacing w:line="360" w:lineRule="auto"/>
              <w:rPr>
                <w:rFonts w:ascii="Arial" w:hAnsi="Arial" w:cs="Arial"/>
                <w:color w:val="000000"/>
              </w:rPr>
            </w:pPr>
          </w:p>
          <w:p w14:paraId="5BB57247"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91008" behindDoc="0" locked="0" layoutInCell="1" allowOverlap="1" wp14:anchorId="6952367D" wp14:editId="12013D25">
                  <wp:simplePos x="0" y="0"/>
                  <wp:positionH relativeFrom="column">
                    <wp:posOffset>1683385</wp:posOffset>
                  </wp:positionH>
                  <wp:positionV relativeFrom="paragraph">
                    <wp:posOffset>25360</wp:posOffset>
                  </wp:positionV>
                  <wp:extent cx="1524000" cy="949366"/>
                  <wp:effectExtent l="0" t="0" r="0" b="317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49619" t="23867" r="2043" b="22570"/>
                          <a:stretch/>
                        </pic:blipFill>
                        <pic:spPr bwMode="auto">
                          <a:xfrm>
                            <a:off x="0" y="0"/>
                            <a:ext cx="1524000" cy="949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54935EDA" wp14:editId="34AAA3B1">
                  <wp:simplePos x="0" y="0"/>
                  <wp:positionH relativeFrom="column">
                    <wp:posOffset>-1905</wp:posOffset>
                  </wp:positionH>
                  <wp:positionV relativeFrom="paragraph">
                    <wp:posOffset>22860</wp:posOffset>
                  </wp:positionV>
                  <wp:extent cx="1517650" cy="952500"/>
                  <wp:effectExtent l="0" t="0" r="635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48599" t="24169" r="3404" b="22270"/>
                          <a:stretch/>
                        </pic:blipFill>
                        <pic:spPr bwMode="auto">
                          <a:xfrm>
                            <a:off x="0" y="0"/>
                            <a:ext cx="1517650"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DE6CE" w14:textId="77777777" w:rsidR="00B31BD5" w:rsidRDefault="00B31BD5" w:rsidP="00861149">
            <w:pPr>
              <w:spacing w:line="360" w:lineRule="auto"/>
              <w:rPr>
                <w:rFonts w:ascii="Arial" w:hAnsi="Arial" w:cs="Arial"/>
                <w:color w:val="000000"/>
              </w:rPr>
            </w:pPr>
          </w:p>
          <w:p w14:paraId="73BC64F1" w14:textId="77777777" w:rsidR="00B31BD5" w:rsidRDefault="00B31BD5" w:rsidP="00861149">
            <w:pPr>
              <w:spacing w:line="360" w:lineRule="auto"/>
              <w:rPr>
                <w:rFonts w:ascii="Arial" w:hAnsi="Arial" w:cs="Arial"/>
                <w:color w:val="000000"/>
              </w:rPr>
            </w:pPr>
          </w:p>
          <w:p w14:paraId="1D797846" w14:textId="77777777" w:rsidR="00B31BD5" w:rsidRDefault="00B31BD5" w:rsidP="00861149">
            <w:pPr>
              <w:spacing w:line="360" w:lineRule="auto"/>
              <w:rPr>
                <w:rFonts w:ascii="Arial" w:hAnsi="Arial" w:cs="Arial"/>
                <w:color w:val="000000"/>
              </w:rPr>
            </w:pPr>
          </w:p>
          <w:p w14:paraId="5807DFAF" w14:textId="77777777" w:rsidR="00B31BD5" w:rsidRDefault="00B31BD5" w:rsidP="00861149">
            <w:pPr>
              <w:spacing w:line="360" w:lineRule="auto"/>
              <w:rPr>
                <w:rFonts w:ascii="Arial" w:hAnsi="Arial" w:cs="Arial"/>
                <w:color w:val="000000"/>
              </w:rPr>
            </w:pPr>
          </w:p>
          <w:p w14:paraId="411D16A3"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92032" behindDoc="0" locked="0" layoutInCell="1" allowOverlap="1" wp14:anchorId="1156969E" wp14:editId="41DCF2A8">
                  <wp:simplePos x="0" y="0"/>
                  <wp:positionH relativeFrom="column">
                    <wp:posOffset>45085</wp:posOffset>
                  </wp:positionH>
                  <wp:positionV relativeFrom="paragraph">
                    <wp:posOffset>156210</wp:posOffset>
                  </wp:positionV>
                  <wp:extent cx="1514475" cy="958215"/>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49619" t="24471" r="3064" b="22268"/>
                          <a:stretch/>
                        </pic:blipFill>
                        <pic:spPr bwMode="auto">
                          <a:xfrm>
                            <a:off x="0" y="0"/>
                            <a:ext cx="1514475" cy="95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5455E6E7" wp14:editId="7E881DE1">
                  <wp:simplePos x="0" y="0"/>
                  <wp:positionH relativeFrom="column">
                    <wp:posOffset>1636395</wp:posOffset>
                  </wp:positionH>
                  <wp:positionV relativeFrom="paragraph">
                    <wp:posOffset>184150</wp:posOffset>
                  </wp:positionV>
                  <wp:extent cx="1428115" cy="904875"/>
                  <wp:effectExtent l="0" t="0" r="635"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49790" t="23565" r="2383" b="22569"/>
                          <a:stretch/>
                        </pic:blipFill>
                        <pic:spPr bwMode="auto">
                          <a:xfrm>
                            <a:off x="0" y="0"/>
                            <a:ext cx="1428115"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A51CB" w14:textId="77777777" w:rsidR="00B31BD5" w:rsidRDefault="00B31BD5" w:rsidP="00861149">
            <w:pPr>
              <w:spacing w:line="360" w:lineRule="auto"/>
              <w:rPr>
                <w:rFonts w:ascii="Arial" w:hAnsi="Arial" w:cs="Arial"/>
                <w:color w:val="000000"/>
              </w:rPr>
            </w:pPr>
          </w:p>
          <w:p w14:paraId="0520A5C7" w14:textId="77777777" w:rsidR="00B31BD5" w:rsidRDefault="00B31BD5" w:rsidP="00861149">
            <w:pPr>
              <w:spacing w:line="360" w:lineRule="auto"/>
              <w:rPr>
                <w:rFonts w:ascii="Arial" w:hAnsi="Arial" w:cs="Arial"/>
                <w:color w:val="000000"/>
              </w:rPr>
            </w:pPr>
          </w:p>
          <w:p w14:paraId="50846C47" w14:textId="77777777" w:rsidR="00B31BD5" w:rsidRDefault="00B31BD5" w:rsidP="00861149">
            <w:pPr>
              <w:spacing w:line="360" w:lineRule="auto"/>
              <w:rPr>
                <w:rFonts w:ascii="Arial" w:hAnsi="Arial" w:cs="Arial"/>
                <w:color w:val="000000"/>
              </w:rPr>
            </w:pPr>
          </w:p>
          <w:p w14:paraId="033AC759" w14:textId="77777777" w:rsidR="00B31BD5" w:rsidRDefault="00B31BD5" w:rsidP="00861149">
            <w:pPr>
              <w:spacing w:line="360" w:lineRule="auto"/>
              <w:rPr>
                <w:rFonts w:ascii="Arial" w:hAnsi="Arial" w:cs="Arial"/>
                <w:color w:val="000000"/>
              </w:rPr>
            </w:pPr>
          </w:p>
          <w:p w14:paraId="00FE55DC" w14:textId="77777777" w:rsidR="00B31BD5" w:rsidRDefault="00B31BD5" w:rsidP="00861149">
            <w:pPr>
              <w:spacing w:line="360" w:lineRule="auto"/>
              <w:rPr>
                <w:rFonts w:ascii="Arial" w:hAnsi="Arial" w:cs="Arial"/>
                <w:color w:val="000000"/>
              </w:rPr>
            </w:pPr>
          </w:p>
          <w:p w14:paraId="38309910" w14:textId="77777777" w:rsidR="00B31BD5" w:rsidRDefault="00B31BD5" w:rsidP="00861149">
            <w:pPr>
              <w:spacing w:line="360" w:lineRule="auto"/>
              <w:rPr>
                <w:rFonts w:ascii="Arial" w:hAnsi="Arial" w:cs="Arial"/>
                <w:color w:val="000000"/>
              </w:rPr>
            </w:pPr>
          </w:p>
          <w:p w14:paraId="3B6CD7DE"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95104" behindDoc="0" locked="0" layoutInCell="1" allowOverlap="1" wp14:anchorId="46EF4B81" wp14:editId="65307CFC">
                  <wp:simplePos x="0" y="0"/>
                  <wp:positionH relativeFrom="column">
                    <wp:posOffset>1673860</wp:posOffset>
                  </wp:positionH>
                  <wp:positionV relativeFrom="paragraph">
                    <wp:posOffset>46355</wp:posOffset>
                  </wp:positionV>
                  <wp:extent cx="1498600" cy="962025"/>
                  <wp:effectExtent l="0" t="0" r="635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49790" t="23868" r="2212" b="21359"/>
                          <a:stretch/>
                        </pic:blipFill>
                        <pic:spPr bwMode="auto">
                          <a:xfrm>
                            <a:off x="0" y="0"/>
                            <a:ext cx="149860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1037C9AF" wp14:editId="4740F4E6">
                  <wp:simplePos x="0" y="0"/>
                  <wp:positionH relativeFrom="column">
                    <wp:posOffset>45085</wp:posOffset>
                  </wp:positionH>
                  <wp:positionV relativeFrom="paragraph">
                    <wp:posOffset>46355</wp:posOffset>
                  </wp:positionV>
                  <wp:extent cx="1482725" cy="931545"/>
                  <wp:effectExtent l="0" t="0" r="3175" b="190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49109" t="23868" r="2383" b="21965"/>
                          <a:stretch/>
                        </pic:blipFill>
                        <pic:spPr bwMode="auto">
                          <a:xfrm>
                            <a:off x="0" y="0"/>
                            <a:ext cx="1482725" cy="93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23D4F" w14:textId="77777777" w:rsidR="00B31BD5" w:rsidRDefault="00B31BD5" w:rsidP="00861149">
            <w:pPr>
              <w:spacing w:line="360" w:lineRule="auto"/>
              <w:rPr>
                <w:rFonts w:ascii="Arial" w:hAnsi="Arial" w:cs="Arial"/>
                <w:color w:val="000000"/>
              </w:rPr>
            </w:pPr>
          </w:p>
          <w:p w14:paraId="4016DB7D" w14:textId="77777777" w:rsidR="00B31BD5" w:rsidRDefault="00B31BD5" w:rsidP="00861149">
            <w:pPr>
              <w:spacing w:line="360" w:lineRule="auto"/>
              <w:rPr>
                <w:rFonts w:ascii="Arial" w:hAnsi="Arial" w:cs="Arial"/>
                <w:color w:val="000000"/>
              </w:rPr>
            </w:pPr>
          </w:p>
          <w:p w14:paraId="47EF1171" w14:textId="77777777" w:rsidR="00B31BD5" w:rsidRDefault="00B31BD5" w:rsidP="00861149">
            <w:pPr>
              <w:spacing w:line="360" w:lineRule="auto"/>
              <w:rPr>
                <w:rFonts w:ascii="Arial" w:hAnsi="Arial" w:cs="Arial"/>
                <w:color w:val="000000"/>
              </w:rPr>
            </w:pPr>
          </w:p>
          <w:p w14:paraId="397CFD62" w14:textId="77777777" w:rsidR="00B31BD5" w:rsidRDefault="00B31BD5" w:rsidP="00861149">
            <w:pPr>
              <w:spacing w:line="360" w:lineRule="auto"/>
              <w:rPr>
                <w:rFonts w:ascii="Arial" w:hAnsi="Arial" w:cs="Arial"/>
                <w:color w:val="000000"/>
              </w:rPr>
            </w:pPr>
          </w:p>
          <w:p w14:paraId="0B117092" w14:textId="77777777" w:rsidR="00B31BD5" w:rsidRPr="00332138" w:rsidRDefault="00B31BD5" w:rsidP="00861149">
            <w:pPr>
              <w:spacing w:line="360" w:lineRule="auto"/>
              <w:rPr>
                <w:rFonts w:ascii="Arial" w:hAnsi="Arial" w:cs="Arial"/>
                <w:color w:val="000000"/>
              </w:rPr>
            </w:pPr>
          </w:p>
        </w:tc>
      </w:tr>
      <w:tr w:rsidR="00B31BD5" w:rsidRPr="00332138" w14:paraId="27892BBB" w14:textId="77777777" w:rsidTr="00C17FB4">
        <w:tc>
          <w:tcPr>
            <w:tcW w:w="2518" w:type="dxa"/>
          </w:tcPr>
          <w:p w14:paraId="3A737D55"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7B9BEABC" w14:textId="77777777" w:rsidR="00B31BD5" w:rsidRPr="00B258EB" w:rsidRDefault="00B258EB" w:rsidP="00861149">
            <w:pPr>
              <w:spacing w:line="360" w:lineRule="auto"/>
              <w:rPr>
                <w:rFonts w:ascii="Calibri" w:hAnsi="Calibri"/>
                <w:color w:val="000000"/>
                <w:sz w:val="22"/>
                <w:szCs w:val="22"/>
              </w:rPr>
            </w:pPr>
            <w:r>
              <w:rPr>
                <w:rFonts w:ascii="Calibri" w:hAnsi="Calibri"/>
                <w:color w:val="000000"/>
                <w:sz w:val="22"/>
                <w:szCs w:val="22"/>
              </w:rPr>
              <w:t>Diferencia materiales conductores y aislantes</w:t>
            </w:r>
          </w:p>
        </w:tc>
      </w:tr>
      <w:tr w:rsidR="00B31BD5" w:rsidRPr="00332138" w14:paraId="7E346060" w14:textId="77777777" w:rsidTr="00C17FB4">
        <w:tc>
          <w:tcPr>
            <w:tcW w:w="2518" w:type="dxa"/>
          </w:tcPr>
          <w:p w14:paraId="545F5B1B"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69370129" w14:textId="77777777" w:rsidR="00B31BD5" w:rsidRPr="00B258EB" w:rsidRDefault="00B258EB" w:rsidP="00861149">
            <w:pPr>
              <w:spacing w:line="360" w:lineRule="auto"/>
              <w:rPr>
                <w:rFonts w:ascii="Calibri" w:hAnsi="Calibri"/>
                <w:color w:val="000000"/>
                <w:sz w:val="22"/>
                <w:szCs w:val="22"/>
              </w:rPr>
            </w:pPr>
            <w:r>
              <w:rPr>
                <w:rFonts w:ascii="Calibri" w:hAnsi="Calibri"/>
                <w:color w:val="000000"/>
                <w:sz w:val="22"/>
                <w:szCs w:val="22"/>
              </w:rPr>
              <w:t>Actividad que propone clasificar diferentes materiales como conductores o aislantes</w:t>
            </w:r>
          </w:p>
        </w:tc>
      </w:tr>
    </w:tbl>
    <w:p w14:paraId="3A6244F4"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66FC04B4"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p>
    <w:p w14:paraId="6D4D52D7" w14:textId="77777777" w:rsidR="00B31BD5" w:rsidRPr="00EB223E" w:rsidRDefault="00B31BD5" w:rsidP="00861149">
      <w:pPr>
        <w:pStyle w:val="Textoindependiente"/>
        <w:spacing w:line="360" w:lineRule="auto"/>
        <w:rPr>
          <w:rFonts w:ascii="Arial" w:hAnsi="Arial" w:cs="Arial"/>
          <w:b/>
          <w:bCs/>
        </w:rPr>
      </w:pPr>
      <w:r w:rsidRPr="00EB223E">
        <w:rPr>
          <w:rFonts w:ascii="Arial" w:hAnsi="Arial" w:cs="Arial"/>
          <w:b/>
          <w:highlight w:val="yellow"/>
        </w:rPr>
        <w:t>[SECCIÓN 2]</w:t>
      </w:r>
      <w:r w:rsidRPr="00EB223E">
        <w:rPr>
          <w:rFonts w:ascii="Arial" w:hAnsi="Arial" w:cs="Arial"/>
          <w:b/>
        </w:rPr>
        <w:t xml:space="preserve"> 2.</w:t>
      </w:r>
      <w:r>
        <w:rPr>
          <w:rFonts w:ascii="Arial" w:hAnsi="Arial" w:cs="Arial"/>
          <w:b/>
        </w:rPr>
        <w:t>3</w:t>
      </w:r>
      <w:r w:rsidRPr="00EB223E">
        <w:rPr>
          <w:rFonts w:ascii="Arial" w:hAnsi="Arial" w:cs="Arial"/>
          <w:b/>
        </w:rPr>
        <w:t xml:space="preserve"> </w:t>
      </w:r>
      <w:r w:rsidR="001F7A15">
        <w:rPr>
          <w:rFonts w:ascii="Arial" w:hAnsi="Arial" w:cs="Arial"/>
          <w:b/>
        </w:rPr>
        <w:t>Los t</w:t>
      </w:r>
      <w:r w:rsidR="001F7A15" w:rsidRPr="00EB223E">
        <w:rPr>
          <w:rFonts w:ascii="Arial" w:hAnsi="Arial" w:cs="Arial"/>
          <w:b/>
        </w:rPr>
        <w:t xml:space="preserve">ipos </w:t>
      </w:r>
      <w:r w:rsidRPr="00EB223E">
        <w:rPr>
          <w:rFonts w:ascii="Arial" w:hAnsi="Arial" w:cs="Arial"/>
          <w:b/>
          <w:bCs/>
        </w:rPr>
        <w:t>de corriente eléctrica</w:t>
      </w:r>
    </w:p>
    <w:p w14:paraId="4A70000F" w14:textId="77777777" w:rsidR="00B31BD5" w:rsidRPr="00EB223E" w:rsidRDefault="00B31BD5" w:rsidP="00861149">
      <w:pPr>
        <w:pBdr>
          <w:top w:val="single" w:sz="6" w:space="0" w:color="FFFFFF"/>
        </w:pBdr>
        <w:shd w:val="clear" w:color="auto" w:fill="FFFFFF"/>
        <w:spacing w:line="360" w:lineRule="auto"/>
        <w:rPr>
          <w:rFonts w:ascii="Arial" w:hAnsi="Arial" w:cs="Arial"/>
        </w:rPr>
      </w:pPr>
    </w:p>
    <w:p w14:paraId="45BF2653" w14:textId="77777777" w:rsidR="00B31BD5" w:rsidRDefault="00371168" w:rsidP="00861149">
      <w:pPr>
        <w:pStyle w:val="u"/>
        <w:shd w:val="clear" w:color="auto" w:fill="FFFFFF"/>
        <w:spacing w:before="0" w:beforeAutospacing="0" w:after="0" w:afterAutospacing="0" w:line="360" w:lineRule="auto"/>
        <w:rPr>
          <w:rStyle w:val="Textoennegrita"/>
          <w:rFonts w:ascii="Arial" w:hAnsi="Arial" w:cs="Arial"/>
          <w:b w:val="0"/>
        </w:rPr>
      </w:pPr>
      <w:r>
        <w:rPr>
          <w:rStyle w:val="un"/>
          <w:rFonts w:ascii="Arial" w:hAnsi="Arial" w:cs="Arial"/>
        </w:rPr>
        <w:lastRenderedPageBreak/>
        <w:t>Para que las cargas eléctricas se ponga</w:t>
      </w:r>
      <w:r w:rsidR="00460023">
        <w:rPr>
          <w:rStyle w:val="un"/>
          <w:rFonts w:ascii="Arial" w:hAnsi="Arial" w:cs="Arial"/>
        </w:rPr>
        <w:t>n</w:t>
      </w:r>
      <w:r>
        <w:rPr>
          <w:rStyle w:val="un"/>
          <w:rFonts w:ascii="Arial" w:hAnsi="Arial" w:cs="Arial"/>
        </w:rPr>
        <w:t xml:space="preserve"> en movimiento, lo </w:t>
      </w:r>
      <w:r w:rsidR="00460023">
        <w:rPr>
          <w:rStyle w:val="un"/>
          <w:rFonts w:ascii="Arial" w:hAnsi="Arial" w:cs="Arial"/>
        </w:rPr>
        <w:t>deben hacer desde un</w:t>
      </w:r>
      <w:r w:rsidR="00B31BD5" w:rsidRPr="00EB223E">
        <w:rPr>
          <w:rStyle w:val="un"/>
          <w:rFonts w:ascii="Arial" w:hAnsi="Arial" w:cs="Arial"/>
        </w:rPr>
        <w:t xml:space="preserve"> punto de</w:t>
      </w:r>
      <w:r w:rsidR="00B31BD5" w:rsidRPr="00EB223E">
        <w:rPr>
          <w:rStyle w:val="apple-converted-space"/>
          <w:rFonts w:ascii="Arial" w:hAnsi="Arial" w:cs="Arial"/>
        </w:rPr>
        <w:t> </w:t>
      </w:r>
      <w:r w:rsidR="00B31BD5" w:rsidRPr="00EB223E">
        <w:rPr>
          <w:rStyle w:val="Textoennegrita"/>
          <w:rFonts w:ascii="Arial" w:hAnsi="Arial" w:cs="Arial"/>
        </w:rPr>
        <w:t>mayor potencial</w:t>
      </w:r>
      <w:r w:rsidR="00B31BD5" w:rsidRPr="00EB223E">
        <w:rPr>
          <w:rStyle w:val="apple-converted-space"/>
          <w:rFonts w:ascii="Arial" w:hAnsi="Arial" w:cs="Arial"/>
        </w:rPr>
        <w:t> </w:t>
      </w:r>
      <w:r w:rsidR="00460023">
        <w:rPr>
          <w:rStyle w:val="un"/>
          <w:rFonts w:ascii="Arial" w:hAnsi="Arial" w:cs="Arial"/>
        </w:rPr>
        <w:t xml:space="preserve">a uno </w:t>
      </w:r>
      <w:r w:rsidR="00B31BD5" w:rsidRPr="00EB223E">
        <w:rPr>
          <w:rStyle w:val="un"/>
          <w:rFonts w:ascii="Arial" w:hAnsi="Arial" w:cs="Arial"/>
        </w:rPr>
        <w:t>de</w:t>
      </w:r>
      <w:r w:rsidR="00B31BD5" w:rsidRPr="00EB223E">
        <w:rPr>
          <w:rStyle w:val="apple-converted-space"/>
          <w:rFonts w:ascii="Arial" w:hAnsi="Arial" w:cs="Arial"/>
        </w:rPr>
        <w:t> </w:t>
      </w:r>
      <w:r w:rsidR="00B31BD5" w:rsidRPr="00EB223E">
        <w:rPr>
          <w:rStyle w:val="Textoennegrita"/>
          <w:rFonts w:ascii="Arial" w:hAnsi="Arial" w:cs="Arial"/>
        </w:rPr>
        <w:t>menor potencial</w:t>
      </w:r>
      <w:r w:rsidR="00460023">
        <w:rPr>
          <w:rStyle w:val="Textoennegrita"/>
          <w:rFonts w:ascii="Arial" w:hAnsi="Arial" w:cs="Arial"/>
        </w:rPr>
        <w:t>.</w:t>
      </w:r>
      <w:r w:rsidR="00460023">
        <w:rPr>
          <w:rStyle w:val="Textoennegrita"/>
          <w:rFonts w:ascii="Arial" w:hAnsi="Arial" w:cs="Arial"/>
          <w:b w:val="0"/>
        </w:rPr>
        <w:t xml:space="preserve"> Los dispositivos encargados de crear esa diferencia de potencial se llaman generadores o fuentes de voltaje, estos dispositivos generan energía para que la corriente sea </w:t>
      </w:r>
      <w:r w:rsidR="00460023" w:rsidRPr="00460023">
        <w:rPr>
          <w:rStyle w:val="Textoennegrita"/>
          <w:rFonts w:ascii="Arial" w:hAnsi="Arial" w:cs="Arial"/>
        </w:rPr>
        <w:t xml:space="preserve">directa </w:t>
      </w:r>
      <w:r w:rsidR="00460023" w:rsidRPr="00460023">
        <w:rPr>
          <w:rStyle w:val="Textoennegrita"/>
          <w:rFonts w:ascii="Arial" w:hAnsi="Arial" w:cs="Arial"/>
          <w:b w:val="0"/>
        </w:rPr>
        <w:t>o</w:t>
      </w:r>
      <w:r w:rsidR="00460023" w:rsidRPr="00460023">
        <w:rPr>
          <w:rStyle w:val="Textoennegrita"/>
          <w:rFonts w:ascii="Arial" w:hAnsi="Arial" w:cs="Arial"/>
        </w:rPr>
        <w:t xml:space="preserve"> continua</w:t>
      </w:r>
      <w:r w:rsidR="00460023">
        <w:rPr>
          <w:rStyle w:val="Textoennegrita"/>
          <w:rFonts w:ascii="Arial" w:hAnsi="Arial" w:cs="Arial"/>
          <w:b w:val="0"/>
        </w:rPr>
        <w:t>.</w:t>
      </w:r>
    </w:p>
    <w:p w14:paraId="512E270D" w14:textId="77777777" w:rsidR="00792B91" w:rsidRDefault="00792B91" w:rsidP="00861149">
      <w:pPr>
        <w:pStyle w:val="u"/>
        <w:shd w:val="clear" w:color="auto" w:fill="FFFFFF"/>
        <w:spacing w:before="0" w:beforeAutospacing="0" w:after="0" w:afterAutospacing="0" w:line="360" w:lineRule="auto"/>
        <w:rPr>
          <w:rStyle w:val="Textoennegrita"/>
          <w:rFonts w:ascii="Arial" w:hAnsi="Arial" w:cs="Arial"/>
          <w:b w:val="0"/>
        </w:rPr>
      </w:pPr>
    </w:p>
    <w:tbl>
      <w:tblPr>
        <w:tblStyle w:val="Tablaconcuadrcula"/>
        <w:tblW w:w="0" w:type="auto"/>
        <w:tblLook w:val="04A0" w:firstRow="1" w:lastRow="0" w:firstColumn="1" w:lastColumn="0" w:noHBand="0" w:noVBand="1"/>
      </w:tblPr>
      <w:tblGrid>
        <w:gridCol w:w="2518"/>
        <w:gridCol w:w="6536"/>
      </w:tblGrid>
      <w:tr w:rsidR="00792B91" w:rsidRPr="00332138" w14:paraId="0C870D55" w14:textId="77777777" w:rsidTr="008A317F">
        <w:tc>
          <w:tcPr>
            <w:tcW w:w="9054" w:type="dxa"/>
            <w:gridSpan w:val="2"/>
            <w:shd w:val="clear" w:color="auto" w:fill="000000" w:themeFill="text1"/>
          </w:tcPr>
          <w:p w14:paraId="729D02F3" w14:textId="77777777" w:rsidR="00792B91" w:rsidRPr="00332138" w:rsidRDefault="00792B91"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Profundiza: recurso aprovechado</w:t>
            </w:r>
          </w:p>
        </w:tc>
      </w:tr>
      <w:tr w:rsidR="00792B91" w:rsidRPr="00332138" w14:paraId="60220F21" w14:textId="77777777" w:rsidTr="008A317F">
        <w:tc>
          <w:tcPr>
            <w:tcW w:w="2518" w:type="dxa"/>
          </w:tcPr>
          <w:p w14:paraId="34171C78" w14:textId="77777777" w:rsidR="00792B91" w:rsidRPr="00332138" w:rsidRDefault="00792B91"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75ABEFF9" w14:textId="77777777" w:rsidR="00792B91" w:rsidRPr="00332138" w:rsidRDefault="00792B91"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80</w:t>
            </w:r>
          </w:p>
        </w:tc>
      </w:tr>
      <w:tr w:rsidR="00792B91" w:rsidRPr="00332138" w14:paraId="1997883C" w14:textId="77777777" w:rsidTr="008A317F">
        <w:tc>
          <w:tcPr>
            <w:tcW w:w="2518" w:type="dxa"/>
          </w:tcPr>
          <w:p w14:paraId="15AB3F94"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65B2DB64" w14:textId="77777777" w:rsidR="00792B91" w:rsidRPr="00332138" w:rsidRDefault="00792B91" w:rsidP="00861149">
            <w:pPr>
              <w:spacing w:line="360" w:lineRule="auto"/>
              <w:rPr>
                <w:rFonts w:ascii="Arial" w:hAnsi="Arial" w:cs="Arial"/>
                <w:color w:val="000000"/>
              </w:rPr>
            </w:pPr>
            <w:r>
              <w:rPr>
                <w:rFonts w:ascii="Arial" w:hAnsi="Arial" w:cs="Arial"/>
                <w:color w:val="000000"/>
              </w:rPr>
              <w:t>3ESO/física y química/la electricidad/los circuitos eléctricos /profundiza/la electricidad</w:t>
            </w:r>
          </w:p>
        </w:tc>
      </w:tr>
      <w:tr w:rsidR="00792B91" w:rsidRPr="00332138" w14:paraId="0B1F6C57" w14:textId="77777777" w:rsidTr="008A317F">
        <w:tc>
          <w:tcPr>
            <w:tcW w:w="2518" w:type="dxa"/>
          </w:tcPr>
          <w:p w14:paraId="655237C4"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1E324F78" w14:textId="77777777" w:rsidR="00792B91" w:rsidRPr="007508E8" w:rsidRDefault="00792B91" w:rsidP="00861149">
            <w:pPr>
              <w:spacing w:line="360" w:lineRule="auto"/>
              <w:rPr>
                <w:rFonts w:ascii="Arial" w:hAnsi="Arial" w:cs="Arial"/>
                <w:color w:val="FF0000"/>
              </w:rPr>
            </w:pPr>
            <w:r>
              <w:rPr>
                <w:rFonts w:ascii="Arial" w:hAnsi="Arial" w:cs="Arial"/>
                <w:color w:val="FF0000"/>
              </w:rPr>
              <w:t>NO HAY CAMBIOS</w:t>
            </w:r>
          </w:p>
        </w:tc>
      </w:tr>
      <w:tr w:rsidR="00792B91" w:rsidRPr="00332138" w14:paraId="031521BC" w14:textId="77777777" w:rsidTr="008A317F">
        <w:tc>
          <w:tcPr>
            <w:tcW w:w="2518" w:type="dxa"/>
          </w:tcPr>
          <w:p w14:paraId="4F8BEC7E" w14:textId="77777777" w:rsidR="00792B91" w:rsidRPr="00332138" w:rsidRDefault="00792B91"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45FC8207" w14:textId="77777777" w:rsidR="00792B91" w:rsidRPr="00332138" w:rsidRDefault="00792B91" w:rsidP="00861149">
            <w:pPr>
              <w:spacing w:line="360" w:lineRule="auto"/>
              <w:rPr>
                <w:rFonts w:ascii="Arial" w:hAnsi="Arial" w:cs="Arial"/>
                <w:color w:val="000000"/>
              </w:rPr>
            </w:pPr>
            <w:r>
              <w:rPr>
                <w:rFonts w:ascii="Arial" w:hAnsi="Arial" w:cs="Arial"/>
                <w:color w:val="000000"/>
              </w:rPr>
              <w:t>L</w:t>
            </w:r>
            <w:r w:rsidR="008B2367">
              <w:rPr>
                <w:rFonts w:ascii="Arial" w:hAnsi="Arial" w:cs="Arial"/>
                <w:color w:val="000000"/>
              </w:rPr>
              <w:t>as l</w:t>
            </w:r>
            <w:r>
              <w:rPr>
                <w:rFonts w:ascii="Arial" w:hAnsi="Arial" w:cs="Arial"/>
                <w:color w:val="000000"/>
              </w:rPr>
              <w:t>ámparas fluorescentes</w:t>
            </w:r>
          </w:p>
        </w:tc>
      </w:tr>
      <w:tr w:rsidR="00792B91" w:rsidRPr="00332138" w14:paraId="6B07282A" w14:textId="77777777" w:rsidTr="008A317F">
        <w:tc>
          <w:tcPr>
            <w:tcW w:w="2518" w:type="dxa"/>
          </w:tcPr>
          <w:p w14:paraId="5CBBDEF2" w14:textId="77777777" w:rsidR="00792B91" w:rsidRPr="00332138" w:rsidRDefault="00792B91"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2E64C5DB" w14:textId="77777777" w:rsidR="00792B91" w:rsidRPr="00332138" w:rsidRDefault="00792B91" w:rsidP="008B2367">
            <w:pPr>
              <w:spacing w:line="360" w:lineRule="auto"/>
              <w:rPr>
                <w:rFonts w:ascii="Arial" w:hAnsi="Arial" w:cs="Arial"/>
                <w:color w:val="000000"/>
              </w:rPr>
            </w:pPr>
            <w:r>
              <w:rPr>
                <w:rFonts w:ascii="Arial" w:hAnsi="Arial" w:cs="Arial"/>
                <w:color w:val="000000"/>
              </w:rPr>
              <w:t xml:space="preserve">Animación que describe los componentes, las propiedades </w:t>
            </w:r>
            <w:r w:rsidR="008B2367">
              <w:rPr>
                <w:rFonts w:ascii="Arial" w:hAnsi="Arial" w:cs="Arial"/>
                <w:color w:val="000000"/>
              </w:rPr>
              <w:t xml:space="preserve">físicas </w:t>
            </w:r>
            <w:r>
              <w:rPr>
                <w:rFonts w:ascii="Arial" w:hAnsi="Arial" w:cs="Arial"/>
                <w:color w:val="000000"/>
              </w:rPr>
              <w:t>y el funcionamiento de los tubos fluorescentes</w:t>
            </w:r>
          </w:p>
        </w:tc>
      </w:tr>
    </w:tbl>
    <w:p w14:paraId="0C9CC9A6" w14:textId="77777777" w:rsidR="00792B91" w:rsidRPr="00460023" w:rsidRDefault="00792B91" w:rsidP="00861149">
      <w:pPr>
        <w:pStyle w:val="u"/>
        <w:shd w:val="clear" w:color="auto" w:fill="FFFFFF"/>
        <w:spacing w:before="0" w:beforeAutospacing="0" w:after="0" w:afterAutospacing="0" w:line="360" w:lineRule="auto"/>
        <w:rPr>
          <w:rStyle w:val="apple-converted-space"/>
          <w:rFonts w:ascii="Arial" w:hAnsi="Arial" w:cs="Arial"/>
        </w:rPr>
      </w:pPr>
    </w:p>
    <w:p w14:paraId="75F0987A" w14:textId="77777777" w:rsidR="00B31BD5" w:rsidRPr="00EB223E" w:rsidRDefault="00B31BD5" w:rsidP="00861149">
      <w:pPr>
        <w:pStyle w:val="u"/>
        <w:shd w:val="clear" w:color="auto" w:fill="FFFFFF"/>
        <w:spacing w:before="0" w:beforeAutospacing="0" w:after="0" w:afterAutospacing="0" w:line="360" w:lineRule="auto"/>
        <w:rPr>
          <w:rStyle w:val="apple-converted-space"/>
          <w:rFonts w:ascii="Arial" w:hAnsi="Arial" w:cs="Arial"/>
        </w:rPr>
      </w:pPr>
    </w:p>
    <w:p w14:paraId="2A1682D9" w14:textId="77777777" w:rsidR="00B31BD5" w:rsidRDefault="00B31BD5" w:rsidP="00861149">
      <w:pPr>
        <w:pStyle w:val="Textoindependiente"/>
        <w:spacing w:line="360" w:lineRule="auto"/>
        <w:rPr>
          <w:rFonts w:ascii="Arial" w:hAnsi="Arial" w:cs="Arial"/>
          <w:b/>
        </w:rPr>
      </w:pPr>
      <w:r w:rsidRPr="00EB223E">
        <w:rPr>
          <w:rFonts w:ascii="Arial" w:hAnsi="Arial" w:cs="Arial"/>
          <w:b/>
          <w:highlight w:val="yellow"/>
        </w:rPr>
        <w:t>[SECCIÓN 3]</w:t>
      </w:r>
      <w:r w:rsidRPr="00EB223E">
        <w:rPr>
          <w:rFonts w:ascii="Arial" w:hAnsi="Arial" w:cs="Arial"/>
          <w:b/>
        </w:rPr>
        <w:t xml:space="preserve"> 2.</w:t>
      </w:r>
      <w:r>
        <w:rPr>
          <w:rFonts w:ascii="Arial" w:hAnsi="Arial" w:cs="Arial"/>
          <w:b/>
        </w:rPr>
        <w:t>3</w:t>
      </w:r>
      <w:r w:rsidRPr="00EB223E">
        <w:rPr>
          <w:rFonts w:ascii="Arial" w:hAnsi="Arial" w:cs="Arial"/>
          <w:b/>
        </w:rPr>
        <w:t xml:space="preserve">.1 </w:t>
      </w:r>
      <w:r w:rsidR="00F32ADA">
        <w:rPr>
          <w:rFonts w:ascii="Arial" w:hAnsi="Arial" w:cs="Arial"/>
          <w:b/>
        </w:rPr>
        <w:t>La c</w:t>
      </w:r>
      <w:r w:rsidRPr="00EB223E">
        <w:rPr>
          <w:rFonts w:ascii="Arial" w:hAnsi="Arial" w:cs="Arial"/>
          <w:b/>
        </w:rPr>
        <w:t xml:space="preserve">orriente </w:t>
      </w:r>
      <w:r>
        <w:rPr>
          <w:rFonts w:ascii="Arial" w:hAnsi="Arial" w:cs="Arial"/>
          <w:b/>
        </w:rPr>
        <w:t>directa</w:t>
      </w:r>
      <w:r w:rsidR="00F32ADA">
        <w:rPr>
          <w:rFonts w:ascii="Arial" w:hAnsi="Arial" w:cs="Arial"/>
          <w:b/>
        </w:rPr>
        <w:t xml:space="preserve"> o </w:t>
      </w:r>
      <w:r w:rsidR="006545EC">
        <w:rPr>
          <w:rFonts w:ascii="Arial" w:hAnsi="Arial" w:cs="Arial"/>
          <w:b/>
        </w:rPr>
        <w:t>continua</w:t>
      </w:r>
    </w:p>
    <w:p w14:paraId="3CA6827E" w14:textId="77777777" w:rsidR="00460023"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En una corriente eléctrica, si los electrones se desplazan siempre en un</w:t>
      </w:r>
      <w:r w:rsidRPr="00EB223E">
        <w:rPr>
          <w:rStyle w:val="apple-converted-space"/>
          <w:rFonts w:ascii="Arial" w:hAnsi="Arial" w:cs="Arial"/>
        </w:rPr>
        <w:t> </w:t>
      </w:r>
      <w:r w:rsidRPr="00EB223E">
        <w:rPr>
          <w:rStyle w:val="Textoennegrita"/>
          <w:rFonts w:ascii="Arial" w:hAnsi="Arial" w:cs="Arial"/>
        </w:rPr>
        <w:t>mismo sentido</w:t>
      </w:r>
      <w:r w:rsidRPr="00EB223E">
        <w:rPr>
          <w:rStyle w:val="apple-converted-space"/>
          <w:rFonts w:ascii="Arial" w:hAnsi="Arial" w:cs="Arial"/>
        </w:rPr>
        <w:t> </w:t>
      </w:r>
      <w:r w:rsidRPr="00EB223E">
        <w:rPr>
          <w:rStyle w:val="un"/>
          <w:rFonts w:ascii="Arial" w:hAnsi="Arial" w:cs="Arial"/>
        </w:rPr>
        <w:t>decimos que se trata de una</w:t>
      </w:r>
      <w:r w:rsidRPr="00EB223E">
        <w:rPr>
          <w:rStyle w:val="apple-converted-space"/>
          <w:rFonts w:ascii="Arial" w:hAnsi="Arial" w:cs="Arial"/>
        </w:rPr>
        <w:t> </w:t>
      </w:r>
      <w:r w:rsidRPr="00EB223E">
        <w:rPr>
          <w:rStyle w:val="Textoennegrita"/>
          <w:rFonts w:ascii="Arial" w:hAnsi="Arial" w:cs="Arial"/>
        </w:rPr>
        <w:t xml:space="preserve">corriente </w:t>
      </w:r>
      <w:r>
        <w:rPr>
          <w:rStyle w:val="Textoennegrita"/>
          <w:rFonts w:ascii="Arial" w:hAnsi="Arial" w:cs="Arial"/>
        </w:rPr>
        <w:t>directa</w:t>
      </w:r>
      <w:r w:rsidRPr="00EB223E">
        <w:rPr>
          <w:rStyle w:val="un"/>
          <w:rFonts w:ascii="Arial" w:hAnsi="Arial" w:cs="Arial"/>
        </w:rPr>
        <w:t>.</w:t>
      </w:r>
      <w:r w:rsidRPr="00EB223E">
        <w:rPr>
          <w:rStyle w:val="apple-converted-space"/>
          <w:rFonts w:ascii="Arial" w:hAnsi="Arial" w:cs="Arial"/>
        </w:rPr>
        <w:t> </w:t>
      </w:r>
      <w:r w:rsidR="00460023">
        <w:rPr>
          <w:rStyle w:val="apple-converted-space"/>
          <w:rFonts w:ascii="Arial" w:hAnsi="Arial" w:cs="Arial"/>
        </w:rPr>
        <w:t>Esta clase de corriente</w:t>
      </w:r>
      <w:r w:rsidRPr="00EB223E">
        <w:rPr>
          <w:rStyle w:val="un"/>
          <w:rFonts w:ascii="Arial" w:hAnsi="Arial" w:cs="Arial"/>
        </w:rPr>
        <w:t xml:space="preserve"> es la producida por las pilas y las baterías automotrices.</w:t>
      </w:r>
    </w:p>
    <w:p w14:paraId="5AE8F66F" w14:textId="77777777" w:rsidR="00460023" w:rsidRDefault="00460023" w:rsidP="00861149">
      <w:pPr>
        <w:pStyle w:val="u"/>
        <w:shd w:val="clear" w:color="auto" w:fill="FFFFFF"/>
        <w:spacing w:before="0" w:beforeAutospacing="0" w:after="0" w:afterAutospacing="0" w:line="360" w:lineRule="auto"/>
        <w:rPr>
          <w:rStyle w:val="un"/>
          <w:rFonts w:ascii="Arial" w:hAnsi="Arial" w:cs="Arial"/>
        </w:rPr>
      </w:pPr>
    </w:p>
    <w:p w14:paraId="3642F849"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Los electrones salen del polo negativo de la pila, o de cualquier generador de corriente continua, y tras recorrer el cable vuelven a entrar por el polo positivo. Este recorrido se denomina sentido real de la corriente.</w:t>
      </w:r>
    </w:p>
    <w:p w14:paraId="423BDAF1"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p>
    <w:p w14:paraId="0D4B21E7"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Antiguamente se creía que las partículas que se movían eran positivas y que lo hacían desde el polo positivo al negativo.</w:t>
      </w:r>
      <w:r w:rsidRPr="00EB223E">
        <w:rPr>
          <w:rStyle w:val="apple-converted-space"/>
          <w:rFonts w:ascii="Arial" w:hAnsi="Arial" w:cs="Arial"/>
        </w:rPr>
        <w:t> </w:t>
      </w:r>
      <w:r w:rsidRPr="00EB223E">
        <w:rPr>
          <w:rStyle w:val="un"/>
          <w:rFonts w:ascii="Arial" w:hAnsi="Arial" w:cs="Arial"/>
        </w:rPr>
        <w:t>Aunque hoy se sabe que no es así, esta convención se sigue manteniendo y se conoce como sentido convencional de la corriente.</w:t>
      </w:r>
    </w:p>
    <w:p w14:paraId="16603FEF" w14:textId="77777777" w:rsidR="00F32ADA" w:rsidRPr="00EB223E" w:rsidRDefault="00F32ADA" w:rsidP="00861149">
      <w:pPr>
        <w:pStyle w:val="u"/>
        <w:shd w:val="clear" w:color="auto" w:fill="FFFFFF"/>
        <w:spacing w:before="0" w:beforeAutospacing="0" w:after="0" w:afterAutospacing="0"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EB223E" w14:paraId="5497D647" w14:textId="77777777" w:rsidTr="00C17FB4">
        <w:tc>
          <w:tcPr>
            <w:tcW w:w="8978" w:type="dxa"/>
            <w:gridSpan w:val="2"/>
            <w:shd w:val="clear" w:color="auto" w:fill="000000" w:themeFill="text1"/>
          </w:tcPr>
          <w:p w14:paraId="05818354" w14:textId="77777777" w:rsidR="00B31BD5" w:rsidRPr="00EB223E" w:rsidRDefault="00B31BD5" w:rsidP="00861149">
            <w:pPr>
              <w:spacing w:line="360" w:lineRule="auto"/>
              <w:jc w:val="center"/>
              <w:rPr>
                <w:rFonts w:ascii="Arial" w:hAnsi="Arial" w:cs="Arial"/>
                <w:b/>
              </w:rPr>
            </w:pPr>
            <w:r w:rsidRPr="00EB223E">
              <w:rPr>
                <w:rFonts w:ascii="Arial" w:hAnsi="Arial" w:cs="Arial"/>
                <w:b/>
              </w:rPr>
              <w:t>Recuerda</w:t>
            </w:r>
          </w:p>
        </w:tc>
      </w:tr>
      <w:tr w:rsidR="00B31BD5" w:rsidRPr="00EB223E" w14:paraId="06C0E24D" w14:textId="77777777" w:rsidTr="00C17FB4">
        <w:tc>
          <w:tcPr>
            <w:tcW w:w="2518" w:type="dxa"/>
          </w:tcPr>
          <w:p w14:paraId="60043470" w14:textId="77777777" w:rsidR="00B31BD5" w:rsidRPr="00EB223E" w:rsidRDefault="00B31BD5" w:rsidP="00861149">
            <w:pPr>
              <w:spacing w:line="360" w:lineRule="auto"/>
              <w:rPr>
                <w:rFonts w:ascii="Arial" w:hAnsi="Arial" w:cs="Arial"/>
                <w:b/>
              </w:rPr>
            </w:pPr>
            <w:r w:rsidRPr="00EB223E">
              <w:rPr>
                <w:rFonts w:ascii="Arial" w:hAnsi="Arial" w:cs="Arial"/>
                <w:b/>
              </w:rPr>
              <w:t>Contenido</w:t>
            </w:r>
          </w:p>
        </w:tc>
        <w:tc>
          <w:tcPr>
            <w:tcW w:w="6460" w:type="dxa"/>
          </w:tcPr>
          <w:p w14:paraId="1C5C93F1"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Una pila y una batería tienen un polo positivo (+) en uno de sus extremos y un polo negativo (–) en el otro. La diferencia de potencial entre estos dos polos genera una corriente eléctrica.</w:t>
            </w:r>
          </w:p>
          <w:p w14:paraId="26A44391" w14:textId="77777777" w:rsidR="00B31BD5" w:rsidRPr="00EB223E" w:rsidRDefault="00B31BD5" w:rsidP="00861149">
            <w:pPr>
              <w:shd w:val="clear" w:color="auto" w:fill="FFFFFF"/>
              <w:spacing w:line="360" w:lineRule="auto"/>
              <w:rPr>
                <w:rStyle w:val="un"/>
                <w:rFonts w:ascii="Arial" w:hAnsi="Arial" w:cs="Arial"/>
              </w:rPr>
            </w:pPr>
          </w:p>
        </w:tc>
      </w:tr>
    </w:tbl>
    <w:p w14:paraId="30B66889" w14:textId="77777777" w:rsidR="00B31BD5" w:rsidRDefault="00B31BD5" w:rsidP="00861149">
      <w:pPr>
        <w:pStyle w:val="Textoindependiente"/>
        <w:spacing w:line="360" w:lineRule="auto"/>
        <w:rPr>
          <w:rFonts w:ascii="Arial" w:hAnsi="Arial" w:cs="Arial"/>
          <w:b/>
          <w:highlight w:val="yellow"/>
        </w:rPr>
      </w:pPr>
    </w:p>
    <w:p w14:paraId="60D50AF6" w14:textId="77777777" w:rsidR="00B31BD5" w:rsidRPr="007B499C" w:rsidRDefault="00B31BD5" w:rsidP="00861149">
      <w:pPr>
        <w:pStyle w:val="Textoindependiente"/>
        <w:spacing w:line="360" w:lineRule="auto"/>
        <w:rPr>
          <w:rStyle w:val="un"/>
          <w:rFonts w:ascii="Arial" w:hAnsi="Arial" w:cs="Arial"/>
          <w:b/>
          <w:bCs/>
        </w:rPr>
      </w:pPr>
      <w:r w:rsidRPr="00EB223E">
        <w:rPr>
          <w:rFonts w:ascii="Arial" w:hAnsi="Arial" w:cs="Arial"/>
          <w:b/>
          <w:highlight w:val="yellow"/>
        </w:rPr>
        <w:t>[SECCIÓN 3]</w:t>
      </w:r>
      <w:r w:rsidRPr="00EB223E">
        <w:rPr>
          <w:rFonts w:ascii="Arial" w:hAnsi="Arial" w:cs="Arial"/>
          <w:b/>
        </w:rPr>
        <w:t xml:space="preserve"> 2.</w:t>
      </w:r>
      <w:r>
        <w:rPr>
          <w:rFonts w:ascii="Arial" w:hAnsi="Arial" w:cs="Arial"/>
          <w:b/>
        </w:rPr>
        <w:t>3</w:t>
      </w:r>
      <w:r w:rsidRPr="00EB223E">
        <w:rPr>
          <w:rFonts w:ascii="Arial" w:hAnsi="Arial" w:cs="Arial"/>
          <w:b/>
        </w:rPr>
        <w:t>.</w:t>
      </w:r>
      <w:r>
        <w:rPr>
          <w:rFonts w:ascii="Arial" w:hAnsi="Arial" w:cs="Arial"/>
          <w:b/>
        </w:rPr>
        <w:t>2</w:t>
      </w:r>
      <w:r w:rsidR="001B138E">
        <w:rPr>
          <w:rFonts w:ascii="Arial" w:hAnsi="Arial" w:cs="Arial"/>
          <w:b/>
        </w:rPr>
        <w:t xml:space="preserve"> </w:t>
      </w:r>
      <w:r w:rsidR="00460023">
        <w:rPr>
          <w:rFonts w:ascii="Arial" w:hAnsi="Arial" w:cs="Arial"/>
          <w:b/>
        </w:rPr>
        <w:t>La c</w:t>
      </w:r>
      <w:r w:rsidRPr="00EB223E">
        <w:rPr>
          <w:rFonts w:ascii="Arial" w:hAnsi="Arial" w:cs="Arial"/>
          <w:b/>
        </w:rPr>
        <w:t>orriente alterna</w:t>
      </w:r>
    </w:p>
    <w:p w14:paraId="68126C3C" w14:textId="77777777" w:rsidR="00B31BD5" w:rsidRPr="00EB223E" w:rsidRDefault="00B31BD5" w:rsidP="00861149">
      <w:pPr>
        <w:pStyle w:val="u"/>
        <w:shd w:val="clear" w:color="auto" w:fill="FFFFFF"/>
        <w:spacing w:before="0" w:beforeAutospacing="0" w:after="0" w:afterAutospacing="0" w:line="360" w:lineRule="auto"/>
        <w:rPr>
          <w:rStyle w:val="apple-converted-space"/>
          <w:rFonts w:ascii="Arial" w:hAnsi="Arial" w:cs="Arial"/>
        </w:rPr>
      </w:pPr>
      <w:r w:rsidRPr="00EB223E">
        <w:rPr>
          <w:rStyle w:val="un"/>
          <w:rFonts w:ascii="Arial" w:hAnsi="Arial" w:cs="Arial"/>
        </w:rPr>
        <w:t>La</w:t>
      </w:r>
      <w:r w:rsidRPr="00EB223E">
        <w:rPr>
          <w:rStyle w:val="apple-converted-space"/>
          <w:rFonts w:ascii="Arial" w:hAnsi="Arial" w:cs="Arial"/>
        </w:rPr>
        <w:t> </w:t>
      </w:r>
      <w:r w:rsidRPr="00EB223E">
        <w:rPr>
          <w:rStyle w:val="Textoennegrita"/>
          <w:rFonts w:ascii="Arial" w:hAnsi="Arial" w:cs="Arial"/>
        </w:rPr>
        <w:t>corriente alterna</w:t>
      </w:r>
      <w:r w:rsidRPr="00EB223E">
        <w:rPr>
          <w:rStyle w:val="apple-converted-space"/>
          <w:rFonts w:ascii="Arial" w:hAnsi="Arial" w:cs="Arial"/>
        </w:rPr>
        <w:t> </w:t>
      </w:r>
      <w:r w:rsidRPr="00EB223E">
        <w:rPr>
          <w:rStyle w:val="un"/>
          <w:rFonts w:ascii="Arial" w:hAnsi="Arial" w:cs="Arial"/>
        </w:rPr>
        <w:t>es la producida por los generadores de co</w:t>
      </w:r>
      <w:r>
        <w:rPr>
          <w:rStyle w:val="un"/>
          <w:rFonts w:ascii="Arial" w:hAnsi="Arial" w:cs="Arial"/>
        </w:rPr>
        <w:t>rriente alterna o alternadores</w:t>
      </w:r>
      <w:r w:rsidR="008B2367">
        <w:rPr>
          <w:rStyle w:val="un"/>
          <w:rFonts w:ascii="Arial" w:hAnsi="Arial" w:cs="Arial"/>
        </w:rPr>
        <w:t>,</w:t>
      </w:r>
      <w:r w:rsidRPr="00EB223E">
        <w:rPr>
          <w:rStyle w:val="un"/>
          <w:rFonts w:ascii="Arial" w:hAnsi="Arial" w:cs="Arial"/>
        </w:rPr>
        <w:t xml:space="preserve"> y se caracteriza porque la circulación de los electrones cambia de sentido constantemente.</w:t>
      </w:r>
      <w:r w:rsidRPr="00EB223E">
        <w:rPr>
          <w:rStyle w:val="apple-converted-space"/>
          <w:rFonts w:ascii="Arial" w:hAnsi="Arial" w:cs="Arial"/>
        </w:rPr>
        <w:t> </w:t>
      </w:r>
    </w:p>
    <w:p w14:paraId="25CF3714" w14:textId="77777777" w:rsidR="00B31BD5" w:rsidRPr="00EB223E" w:rsidRDefault="00B31BD5" w:rsidP="00861149">
      <w:pPr>
        <w:pStyle w:val="u"/>
        <w:shd w:val="clear" w:color="auto" w:fill="FFFFFF"/>
        <w:spacing w:before="0" w:beforeAutospacing="0" w:after="0" w:afterAutospacing="0" w:line="360" w:lineRule="auto"/>
        <w:rPr>
          <w:rStyle w:val="apple-converted-space"/>
          <w:rFonts w:ascii="Arial" w:hAnsi="Arial" w:cs="Arial"/>
        </w:rPr>
      </w:pPr>
    </w:p>
    <w:p w14:paraId="1980C8B8"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Fue descubierta por</w:t>
      </w:r>
      <w:r w:rsidRPr="00EB223E">
        <w:rPr>
          <w:rStyle w:val="apple-converted-space"/>
          <w:rFonts w:ascii="Arial" w:hAnsi="Arial" w:cs="Arial"/>
        </w:rPr>
        <w:t> </w:t>
      </w:r>
      <w:r w:rsidRPr="00EB223E">
        <w:rPr>
          <w:rStyle w:val="Textoennegrita"/>
          <w:rFonts w:ascii="Arial" w:hAnsi="Arial" w:cs="Arial"/>
        </w:rPr>
        <w:t>Nikola Tesla</w:t>
      </w:r>
      <w:r w:rsidRPr="00EB223E">
        <w:rPr>
          <w:rStyle w:val="apple-converted-space"/>
          <w:rFonts w:ascii="Arial" w:hAnsi="Arial" w:cs="Arial"/>
        </w:rPr>
        <w:t> </w:t>
      </w:r>
      <w:r w:rsidRPr="00EB223E">
        <w:rPr>
          <w:rStyle w:val="un"/>
          <w:rFonts w:ascii="Arial" w:hAnsi="Arial" w:cs="Arial"/>
        </w:rPr>
        <w:t>y sustituyó a la corriente continua en las instalaciones que suministran corriente eléctrica a gran escala.</w:t>
      </w:r>
      <w:r w:rsidRPr="00EB223E">
        <w:rPr>
          <w:rStyle w:val="apple-converted-space"/>
          <w:rFonts w:ascii="Arial" w:hAnsi="Arial" w:cs="Arial"/>
        </w:rPr>
        <w:t> </w:t>
      </w:r>
      <w:r w:rsidRPr="00EB223E">
        <w:rPr>
          <w:rStyle w:val="un"/>
          <w:rFonts w:ascii="Arial" w:hAnsi="Arial" w:cs="Arial"/>
        </w:rPr>
        <w:t xml:space="preserve">Es el tipo de corriente que se usa en </w:t>
      </w:r>
      <w:r>
        <w:rPr>
          <w:rStyle w:val="un"/>
          <w:rFonts w:ascii="Arial" w:hAnsi="Arial" w:cs="Arial"/>
        </w:rPr>
        <w:t>todos los hogares</w:t>
      </w:r>
      <w:r w:rsidRPr="00EB223E">
        <w:rPr>
          <w:rStyle w:val="un"/>
          <w:rFonts w:ascii="Arial" w:hAnsi="Arial" w:cs="Arial"/>
        </w:rPr>
        <w:t>.</w:t>
      </w:r>
    </w:p>
    <w:p w14:paraId="7CA0F522" w14:textId="77777777" w:rsidR="00B31BD5" w:rsidRDefault="00B31BD5" w:rsidP="00861149">
      <w:pPr>
        <w:pStyle w:val="u"/>
        <w:shd w:val="clear" w:color="auto" w:fill="FFFFFF"/>
        <w:spacing w:before="0" w:beforeAutospacing="0" w:after="0" w:afterAutospacing="0" w:line="360" w:lineRule="auto"/>
        <w:rPr>
          <w:rFonts w:ascii="Arial" w:hAnsi="Arial" w:cs="Arial"/>
          <w:b/>
          <w:lang w:val="es-MX"/>
        </w:rPr>
      </w:pPr>
    </w:p>
    <w:p w14:paraId="45E925B1" w14:textId="77777777" w:rsidR="00C571C2" w:rsidRPr="00C571C2" w:rsidRDefault="00C571C2" w:rsidP="00861149">
      <w:pPr>
        <w:pStyle w:val="u"/>
        <w:shd w:val="clear" w:color="auto" w:fill="FFFFFF"/>
        <w:spacing w:before="0" w:beforeAutospacing="0" w:after="0" w:afterAutospacing="0" w:line="360" w:lineRule="auto"/>
        <w:rPr>
          <w:rStyle w:val="un"/>
          <w:rFonts w:ascii="Arial" w:hAnsi="Arial" w:cs="Arial"/>
        </w:rPr>
      </w:pPr>
      <w:r>
        <w:rPr>
          <w:rFonts w:ascii="Arial" w:hAnsi="Arial" w:cs="Arial"/>
          <w:lang w:val="es-MX"/>
        </w:rPr>
        <w:t>En el siguiente enlace encontrarás un esquema de un alternador simple, que es utilizado para generar corriente alterna [</w:t>
      </w:r>
      <w:hyperlink r:id="rId47" w:history="1">
        <w:r w:rsidRPr="00C571C2">
          <w:rPr>
            <w:rStyle w:val="Hipervnculo"/>
            <w:rFonts w:ascii="Arial" w:hAnsi="Arial" w:cs="Arial"/>
            <w:lang w:val="es-MX"/>
          </w:rPr>
          <w:t>VER</w:t>
        </w:r>
      </w:hyperlink>
      <w:r>
        <w:rPr>
          <w:rFonts w:ascii="Arial" w:hAnsi="Arial" w:cs="Arial"/>
          <w:lang w:val="es-MX"/>
        </w:rPr>
        <w:t>]</w:t>
      </w:r>
    </w:p>
    <w:p w14:paraId="1C57D962"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EB223E" w14:paraId="0C4CD61E" w14:textId="77777777" w:rsidTr="00C17FB4">
        <w:tc>
          <w:tcPr>
            <w:tcW w:w="8978" w:type="dxa"/>
            <w:gridSpan w:val="2"/>
            <w:shd w:val="clear" w:color="auto" w:fill="000000" w:themeFill="text1"/>
          </w:tcPr>
          <w:p w14:paraId="713B5585" w14:textId="77777777" w:rsidR="00B31BD5" w:rsidRPr="00EB223E" w:rsidRDefault="00B31BD5" w:rsidP="00861149">
            <w:pPr>
              <w:spacing w:line="360" w:lineRule="auto"/>
              <w:jc w:val="center"/>
              <w:rPr>
                <w:rFonts w:ascii="Arial" w:hAnsi="Arial" w:cs="Arial"/>
                <w:b/>
              </w:rPr>
            </w:pPr>
            <w:r w:rsidRPr="00EB223E">
              <w:rPr>
                <w:rFonts w:ascii="Arial" w:hAnsi="Arial" w:cs="Arial"/>
                <w:b/>
              </w:rPr>
              <w:t>Recuerda</w:t>
            </w:r>
          </w:p>
        </w:tc>
      </w:tr>
      <w:tr w:rsidR="00B31BD5" w:rsidRPr="00EB223E" w14:paraId="084455B3" w14:textId="77777777" w:rsidTr="00C17FB4">
        <w:tc>
          <w:tcPr>
            <w:tcW w:w="2518" w:type="dxa"/>
          </w:tcPr>
          <w:p w14:paraId="7ABEE7AE" w14:textId="77777777" w:rsidR="00B31BD5" w:rsidRPr="00EB223E" w:rsidRDefault="00B31BD5" w:rsidP="00861149">
            <w:pPr>
              <w:spacing w:line="360" w:lineRule="auto"/>
              <w:rPr>
                <w:rFonts w:ascii="Arial" w:hAnsi="Arial" w:cs="Arial"/>
                <w:b/>
              </w:rPr>
            </w:pPr>
            <w:r w:rsidRPr="00EB223E">
              <w:rPr>
                <w:rFonts w:ascii="Arial" w:hAnsi="Arial" w:cs="Arial"/>
                <w:b/>
              </w:rPr>
              <w:t>Contenido</w:t>
            </w:r>
          </w:p>
        </w:tc>
        <w:tc>
          <w:tcPr>
            <w:tcW w:w="6460" w:type="dxa"/>
          </w:tcPr>
          <w:p w14:paraId="08CAF38D" w14:textId="77777777" w:rsidR="00B31BD5" w:rsidRPr="00EB223E"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Los </w:t>
            </w:r>
            <w:r w:rsidRPr="00EB223E">
              <w:rPr>
                <w:rStyle w:val="un"/>
                <w:rFonts w:ascii="Arial" w:hAnsi="Arial" w:cs="Arial"/>
                <w:b/>
              </w:rPr>
              <w:t>campos magnéticos</w:t>
            </w:r>
            <w:r w:rsidRPr="00EB223E">
              <w:rPr>
                <w:rStyle w:val="un"/>
                <w:rFonts w:ascii="Arial" w:hAnsi="Arial" w:cs="Arial"/>
              </w:rPr>
              <w:t> pueden </w:t>
            </w:r>
            <w:r w:rsidRPr="00EB223E">
              <w:rPr>
                <w:rStyle w:val="un"/>
                <w:rFonts w:ascii="Arial" w:hAnsi="Arial" w:cs="Arial"/>
                <w:b/>
              </w:rPr>
              <w:t>producir electricidad</w:t>
            </w:r>
            <w:r w:rsidRPr="00EB223E">
              <w:rPr>
                <w:rStyle w:val="un"/>
                <w:rFonts w:ascii="Arial" w:hAnsi="Arial" w:cs="Arial"/>
              </w:rPr>
              <w:t>. Si movemos un imán cerca de un cable conductor, observaremos que se genera una débil corriente eléctrica. Los </w:t>
            </w:r>
            <w:r w:rsidRPr="00EB223E">
              <w:rPr>
                <w:rStyle w:val="un"/>
                <w:rFonts w:ascii="Arial" w:hAnsi="Arial" w:cs="Arial"/>
                <w:b/>
              </w:rPr>
              <w:t>generadores electromagnéticos de corriente alterna</w:t>
            </w:r>
            <w:r w:rsidRPr="00EB223E">
              <w:rPr>
                <w:rStyle w:val="un"/>
                <w:rFonts w:ascii="Arial" w:hAnsi="Arial" w:cs="Arial"/>
              </w:rPr>
              <w:t>, o </w:t>
            </w:r>
            <w:r w:rsidRPr="00EB223E">
              <w:rPr>
                <w:rStyle w:val="un"/>
                <w:rFonts w:ascii="Arial" w:hAnsi="Arial" w:cs="Arial"/>
                <w:b/>
              </w:rPr>
              <w:t>alternadores</w:t>
            </w:r>
            <w:r w:rsidRPr="00EB223E">
              <w:rPr>
                <w:rStyle w:val="un"/>
                <w:rFonts w:ascii="Arial" w:hAnsi="Arial" w:cs="Arial"/>
              </w:rPr>
              <w:t>, funcionan gracias a esta propiedad: cuando una bobina (cable de cobre enrollado) se mueve dentro del campo magnético de un imán, se produce una corriente eléctrica en el alambre.</w:t>
            </w:r>
          </w:p>
          <w:p w14:paraId="6CEE2D14" w14:textId="77777777" w:rsidR="00B31BD5" w:rsidRPr="00EB223E" w:rsidRDefault="00B31BD5" w:rsidP="00861149">
            <w:pPr>
              <w:spacing w:line="360" w:lineRule="auto"/>
              <w:rPr>
                <w:rFonts w:ascii="Arial" w:hAnsi="Arial" w:cs="Arial"/>
                <w:b/>
              </w:rPr>
            </w:pPr>
          </w:p>
        </w:tc>
      </w:tr>
    </w:tbl>
    <w:p w14:paraId="40986A33" w14:textId="77777777" w:rsidR="00B31BD5" w:rsidRDefault="00B31BD5" w:rsidP="00861149">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92B91" w:rsidRPr="00332138" w14:paraId="520DF239" w14:textId="77777777" w:rsidTr="008A317F">
        <w:tc>
          <w:tcPr>
            <w:tcW w:w="9033" w:type="dxa"/>
            <w:gridSpan w:val="2"/>
            <w:shd w:val="clear" w:color="auto" w:fill="000000" w:themeFill="text1"/>
          </w:tcPr>
          <w:p w14:paraId="322F0CE1" w14:textId="77777777" w:rsidR="00792B91" w:rsidRPr="00332138" w:rsidRDefault="00792B91" w:rsidP="00861149">
            <w:pPr>
              <w:spacing w:line="360" w:lineRule="auto"/>
              <w:jc w:val="center"/>
              <w:rPr>
                <w:rFonts w:ascii="Arial" w:hAnsi="Arial" w:cs="Arial"/>
                <w:b/>
                <w:color w:val="FFFFFF" w:themeColor="background1"/>
              </w:rPr>
            </w:pPr>
            <w:r>
              <w:rPr>
                <w:rFonts w:ascii="Arial" w:hAnsi="Arial" w:cs="Arial"/>
                <w:b/>
                <w:color w:val="FFFFFF" w:themeColor="background1"/>
              </w:rPr>
              <w:lastRenderedPageBreak/>
              <w:t>Practica</w:t>
            </w:r>
            <w:r w:rsidRPr="00332138">
              <w:rPr>
                <w:rFonts w:ascii="Arial" w:hAnsi="Arial" w:cs="Arial"/>
                <w:b/>
                <w:color w:val="FFFFFF" w:themeColor="background1"/>
              </w:rPr>
              <w:t>: recurso nuevo</w:t>
            </w:r>
          </w:p>
        </w:tc>
      </w:tr>
      <w:tr w:rsidR="00792B91" w:rsidRPr="00332138" w14:paraId="5F85EC23" w14:textId="77777777" w:rsidTr="008A317F">
        <w:tc>
          <w:tcPr>
            <w:tcW w:w="2518" w:type="dxa"/>
          </w:tcPr>
          <w:p w14:paraId="7C12506A" w14:textId="77777777" w:rsidR="00792B91" w:rsidRPr="00332138" w:rsidRDefault="00792B91"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65A3FF4C" w14:textId="77777777" w:rsidR="00792B91" w:rsidRPr="00332138" w:rsidRDefault="00792B91"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90</w:t>
            </w:r>
          </w:p>
        </w:tc>
      </w:tr>
      <w:tr w:rsidR="00792B91" w:rsidRPr="00332138" w14:paraId="306E557B" w14:textId="77777777" w:rsidTr="008A317F">
        <w:tc>
          <w:tcPr>
            <w:tcW w:w="2518" w:type="dxa"/>
          </w:tcPr>
          <w:p w14:paraId="2FC0D947"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145C351D" w14:textId="77777777" w:rsidR="00792B91" w:rsidRPr="00332138" w:rsidRDefault="0085166F" w:rsidP="00861149">
            <w:pPr>
              <w:spacing w:line="360" w:lineRule="auto"/>
              <w:rPr>
                <w:rFonts w:ascii="Arial" w:hAnsi="Arial" w:cs="Arial"/>
                <w:color w:val="000000"/>
              </w:rPr>
            </w:pPr>
            <w:r>
              <w:rPr>
                <w:rFonts w:ascii="Arial" w:hAnsi="Arial" w:cs="Arial"/>
                <w:color w:val="000000"/>
              </w:rPr>
              <w:t>La c</w:t>
            </w:r>
            <w:r w:rsidRPr="0085166F">
              <w:rPr>
                <w:rFonts w:ascii="Arial" w:hAnsi="Arial" w:cs="Arial"/>
                <w:color w:val="000000"/>
              </w:rPr>
              <w:t xml:space="preserve">orriente directa y </w:t>
            </w:r>
            <w:r w:rsidR="008B2367">
              <w:rPr>
                <w:rFonts w:ascii="Arial" w:hAnsi="Arial" w:cs="Arial"/>
                <w:color w:val="000000"/>
              </w:rPr>
              <w:t xml:space="preserve">la corriente </w:t>
            </w:r>
            <w:r w:rsidRPr="0085166F">
              <w:rPr>
                <w:rFonts w:ascii="Arial" w:hAnsi="Arial" w:cs="Arial"/>
                <w:color w:val="000000"/>
              </w:rPr>
              <w:t>alterna</w:t>
            </w:r>
          </w:p>
        </w:tc>
      </w:tr>
      <w:tr w:rsidR="00792B91" w:rsidRPr="00332138" w14:paraId="06A77B93" w14:textId="77777777" w:rsidTr="008A317F">
        <w:tc>
          <w:tcPr>
            <w:tcW w:w="2518" w:type="dxa"/>
          </w:tcPr>
          <w:p w14:paraId="13D20F27"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7C9BF8DF" w14:textId="77777777" w:rsidR="00792B91" w:rsidRPr="0085166F" w:rsidRDefault="0085166F" w:rsidP="00861149">
            <w:pPr>
              <w:spacing w:line="360" w:lineRule="auto"/>
              <w:rPr>
                <w:rFonts w:ascii="Calibri" w:hAnsi="Calibri"/>
                <w:color w:val="000000"/>
                <w:sz w:val="22"/>
                <w:szCs w:val="22"/>
              </w:rPr>
            </w:pPr>
            <w:r>
              <w:rPr>
                <w:rFonts w:ascii="Calibri" w:hAnsi="Calibri"/>
                <w:color w:val="000000"/>
                <w:sz w:val="22"/>
                <w:szCs w:val="22"/>
              </w:rPr>
              <w:t xml:space="preserve">Actividad que permite conocer las características de la corriente directa y </w:t>
            </w:r>
            <w:r w:rsidR="008B2367">
              <w:rPr>
                <w:rFonts w:ascii="Calibri" w:hAnsi="Calibri"/>
                <w:color w:val="000000"/>
                <w:sz w:val="22"/>
                <w:szCs w:val="22"/>
              </w:rPr>
              <w:t xml:space="preserve">de la corriente </w:t>
            </w:r>
            <w:r>
              <w:rPr>
                <w:rFonts w:ascii="Calibri" w:hAnsi="Calibri"/>
                <w:color w:val="000000"/>
                <w:sz w:val="22"/>
                <w:szCs w:val="22"/>
              </w:rPr>
              <w:t>alterna</w:t>
            </w:r>
          </w:p>
        </w:tc>
      </w:tr>
    </w:tbl>
    <w:p w14:paraId="623C73EB" w14:textId="77777777" w:rsidR="00792B91" w:rsidRDefault="00792B91" w:rsidP="00861149">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92B91" w:rsidRPr="00332138" w14:paraId="2E2938E2" w14:textId="77777777" w:rsidTr="008A317F">
        <w:tc>
          <w:tcPr>
            <w:tcW w:w="9033" w:type="dxa"/>
            <w:gridSpan w:val="2"/>
            <w:shd w:val="clear" w:color="auto" w:fill="000000" w:themeFill="text1"/>
          </w:tcPr>
          <w:p w14:paraId="4437DD15" w14:textId="77777777" w:rsidR="00792B91" w:rsidRPr="00332138" w:rsidRDefault="00792B91"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nuevo</w:t>
            </w:r>
          </w:p>
        </w:tc>
      </w:tr>
      <w:tr w:rsidR="00792B91" w:rsidRPr="00332138" w14:paraId="2A803BD8" w14:textId="77777777" w:rsidTr="008A317F">
        <w:tc>
          <w:tcPr>
            <w:tcW w:w="2518" w:type="dxa"/>
          </w:tcPr>
          <w:p w14:paraId="7E781029" w14:textId="77777777" w:rsidR="00792B91" w:rsidRPr="00332138" w:rsidRDefault="00792B91"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5F1101D5" w14:textId="77777777" w:rsidR="00792B91" w:rsidRPr="00332138" w:rsidRDefault="00792B91" w:rsidP="00861149">
            <w:pPr>
              <w:spacing w:line="360" w:lineRule="auto"/>
              <w:rPr>
                <w:rFonts w:ascii="Arial" w:hAnsi="Arial" w:cs="Arial"/>
                <w:b/>
                <w:color w:val="000000"/>
              </w:rPr>
            </w:pPr>
            <w:r w:rsidRPr="00861149">
              <w:rPr>
                <w:rFonts w:ascii="Arial" w:hAnsi="Arial" w:cs="Arial"/>
                <w:lang w:val="es-CO"/>
              </w:rPr>
              <w:t>CN_08_12_</w:t>
            </w:r>
            <w:r w:rsidRPr="00332138">
              <w:rPr>
                <w:rFonts w:ascii="Arial" w:hAnsi="Arial" w:cs="Arial"/>
                <w:color w:val="000000"/>
              </w:rPr>
              <w:t>REC</w:t>
            </w:r>
            <w:r>
              <w:rPr>
                <w:rFonts w:ascii="Arial" w:hAnsi="Arial" w:cs="Arial"/>
                <w:color w:val="000000"/>
              </w:rPr>
              <w:t>100 (No aparece en el cuaderno)</w:t>
            </w:r>
          </w:p>
        </w:tc>
      </w:tr>
      <w:tr w:rsidR="00792B91" w:rsidRPr="00332138" w14:paraId="0184CC0B" w14:textId="77777777" w:rsidTr="008A317F">
        <w:tc>
          <w:tcPr>
            <w:tcW w:w="2518" w:type="dxa"/>
          </w:tcPr>
          <w:p w14:paraId="1484A3CA"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3F8C3973" w14:textId="77777777" w:rsidR="00792B91" w:rsidRPr="00332138" w:rsidRDefault="0085166F" w:rsidP="00861149">
            <w:pPr>
              <w:spacing w:line="360" w:lineRule="auto"/>
              <w:rPr>
                <w:rFonts w:ascii="Arial" w:hAnsi="Arial" w:cs="Arial"/>
                <w:color w:val="000000"/>
              </w:rPr>
            </w:pPr>
            <w:r w:rsidRPr="0085166F">
              <w:rPr>
                <w:rFonts w:ascii="Arial" w:hAnsi="Arial" w:cs="Arial"/>
                <w:color w:val="000000"/>
              </w:rPr>
              <w:t>¿Qué tanto sabes sobre la electricidad?</w:t>
            </w:r>
          </w:p>
        </w:tc>
      </w:tr>
      <w:tr w:rsidR="00792B91" w:rsidRPr="00332138" w14:paraId="42F4A001" w14:textId="77777777" w:rsidTr="008A317F">
        <w:tc>
          <w:tcPr>
            <w:tcW w:w="2518" w:type="dxa"/>
          </w:tcPr>
          <w:p w14:paraId="5E947E9D" w14:textId="77777777" w:rsidR="00792B91" w:rsidRPr="00332138" w:rsidRDefault="00792B91"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01CA24DB" w14:textId="77777777" w:rsidR="00792B91" w:rsidRPr="0085166F" w:rsidRDefault="0085166F" w:rsidP="00861149">
            <w:pPr>
              <w:spacing w:line="360" w:lineRule="auto"/>
              <w:rPr>
                <w:rFonts w:ascii="Calibri" w:hAnsi="Calibri"/>
                <w:color w:val="000000"/>
                <w:sz w:val="22"/>
                <w:szCs w:val="22"/>
              </w:rPr>
            </w:pPr>
            <w:r>
              <w:rPr>
                <w:rFonts w:ascii="Calibri" w:hAnsi="Calibri"/>
                <w:color w:val="000000"/>
                <w:sz w:val="22"/>
                <w:szCs w:val="22"/>
              </w:rPr>
              <w:t>Actividad que permite evaluar los conceptos aprendidos sobre la electricidad</w:t>
            </w:r>
          </w:p>
        </w:tc>
      </w:tr>
    </w:tbl>
    <w:p w14:paraId="3DAB13EB" w14:textId="77777777" w:rsidR="00792B91" w:rsidRDefault="00792B91" w:rsidP="00861149">
      <w:pPr>
        <w:spacing w:line="360" w:lineRule="auto"/>
        <w:rPr>
          <w:rFonts w:ascii="Arial" w:hAnsi="Arial" w:cs="Arial"/>
          <w:b/>
        </w:rPr>
      </w:pPr>
    </w:p>
    <w:p w14:paraId="6727E8C6" w14:textId="77777777" w:rsidR="00B31BD5" w:rsidRDefault="00B31BD5" w:rsidP="00861149">
      <w:pPr>
        <w:spacing w:line="360" w:lineRule="auto"/>
        <w:rPr>
          <w:rFonts w:ascii="Arial" w:hAnsi="Arial" w:cs="Arial"/>
          <w:b/>
        </w:rPr>
      </w:pPr>
    </w:p>
    <w:p w14:paraId="0119DBEF" w14:textId="77777777" w:rsidR="00B31BD5" w:rsidRDefault="00B31BD5" w:rsidP="00861149">
      <w:pPr>
        <w:spacing w:line="360" w:lineRule="auto"/>
        <w:rPr>
          <w:rFonts w:ascii="Arial" w:hAnsi="Arial" w:cs="Arial"/>
          <w:b/>
        </w:rPr>
      </w:pPr>
    </w:p>
    <w:p w14:paraId="581717CB" w14:textId="77777777" w:rsidR="00B31BD5" w:rsidRDefault="00B31BD5" w:rsidP="00861149">
      <w:pPr>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sidRPr="00303B05">
        <w:rPr>
          <w:rFonts w:ascii="Arial" w:hAnsi="Arial" w:cs="Arial"/>
          <w:b/>
        </w:rPr>
        <w:t xml:space="preserve"> </w:t>
      </w:r>
      <w:r>
        <w:rPr>
          <w:rFonts w:ascii="Arial" w:hAnsi="Arial" w:cs="Arial"/>
          <w:b/>
        </w:rPr>
        <w:t>2.4 Consolidación</w:t>
      </w:r>
    </w:p>
    <w:p w14:paraId="08F8BAE4" w14:textId="77777777" w:rsidR="00B31BD5" w:rsidRDefault="00B31BD5" w:rsidP="00861149">
      <w:pPr>
        <w:spacing w:line="360" w:lineRule="auto"/>
        <w:rPr>
          <w:rFonts w:ascii="Arial" w:hAnsi="Arial" w:cs="Arial"/>
          <w:b/>
        </w:rPr>
      </w:pPr>
    </w:p>
    <w:p w14:paraId="49266A3C" w14:textId="77777777" w:rsidR="00B31BD5" w:rsidRPr="00AC3150" w:rsidRDefault="00B31BD5" w:rsidP="00861149">
      <w:pPr>
        <w:spacing w:line="360" w:lineRule="auto"/>
        <w:rPr>
          <w:rFonts w:ascii="Arial" w:hAnsi="Arial" w:cs="Arial"/>
        </w:rPr>
      </w:pPr>
      <w:r w:rsidRPr="00AC3150">
        <w:rPr>
          <w:rFonts w:ascii="Arial" w:hAnsi="Arial" w:cs="Arial"/>
        </w:rPr>
        <w:t>Realiza las siguientes actividades para mecanizar los co</w:t>
      </w:r>
      <w:r>
        <w:rPr>
          <w:rFonts w:ascii="Arial" w:hAnsi="Arial" w:cs="Arial"/>
        </w:rPr>
        <w:t>n</w:t>
      </w:r>
      <w:r w:rsidRPr="00AC3150">
        <w:rPr>
          <w:rFonts w:ascii="Arial" w:hAnsi="Arial" w:cs="Arial"/>
        </w:rPr>
        <w:t>ocimientos aprendidos</w:t>
      </w:r>
      <w:r>
        <w:rPr>
          <w:rFonts w:ascii="Arial" w:hAnsi="Arial" w:cs="Arial"/>
        </w:rPr>
        <w:t>.</w:t>
      </w:r>
      <w:r w:rsidRPr="00AC3150">
        <w:rPr>
          <w:rFonts w:ascii="Arial" w:hAnsi="Arial" w:cs="Arial"/>
        </w:rPr>
        <w:t xml:space="preserve"> </w:t>
      </w:r>
    </w:p>
    <w:p w14:paraId="61C65C7B" w14:textId="77777777" w:rsidR="00B31BD5" w:rsidRDefault="00B31BD5" w:rsidP="00861149">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B31BD5" w:rsidRPr="00332138" w14:paraId="78CEFCB2" w14:textId="77777777" w:rsidTr="00C17FB4">
        <w:tc>
          <w:tcPr>
            <w:tcW w:w="9054" w:type="dxa"/>
            <w:gridSpan w:val="2"/>
            <w:shd w:val="clear" w:color="auto" w:fill="000000" w:themeFill="text1"/>
          </w:tcPr>
          <w:p w14:paraId="11D6CEFA"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1ACE5318" w14:textId="77777777" w:rsidTr="00C17FB4">
        <w:tc>
          <w:tcPr>
            <w:tcW w:w="2518" w:type="dxa"/>
          </w:tcPr>
          <w:p w14:paraId="37C13B7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0B1409F3"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85166F">
              <w:rPr>
                <w:rFonts w:ascii="Arial" w:hAnsi="Arial" w:cs="Arial"/>
                <w:color w:val="000000"/>
              </w:rPr>
              <w:t>110</w:t>
            </w:r>
          </w:p>
        </w:tc>
      </w:tr>
      <w:tr w:rsidR="00B31BD5" w:rsidRPr="00332138" w14:paraId="592176FE" w14:textId="77777777" w:rsidTr="00C17FB4">
        <w:tc>
          <w:tcPr>
            <w:tcW w:w="2518" w:type="dxa"/>
          </w:tcPr>
          <w:p w14:paraId="785692D0"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2C4B2043"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química/la electricidad/¿qué es la electricidad?/consolidación/¿Qué es la electricidad.</w:t>
            </w:r>
          </w:p>
        </w:tc>
      </w:tr>
      <w:tr w:rsidR="00B31BD5" w:rsidRPr="00332138" w14:paraId="4A16DCD3" w14:textId="77777777" w:rsidTr="00C17FB4">
        <w:tc>
          <w:tcPr>
            <w:tcW w:w="2518" w:type="dxa"/>
          </w:tcPr>
          <w:p w14:paraId="73DEC124"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43A47E3C"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42208" behindDoc="0" locked="0" layoutInCell="1" allowOverlap="1" wp14:anchorId="21FFE97B" wp14:editId="71ACE9EC">
                  <wp:simplePos x="0" y="0"/>
                  <wp:positionH relativeFrom="column">
                    <wp:posOffset>2102485</wp:posOffset>
                  </wp:positionH>
                  <wp:positionV relativeFrom="paragraph">
                    <wp:posOffset>75565</wp:posOffset>
                  </wp:positionV>
                  <wp:extent cx="1600200" cy="102997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49790" t="23263" r="2383" b="21963"/>
                          <a:stretch/>
                        </pic:blipFill>
                        <pic:spPr bwMode="auto">
                          <a:xfrm>
                            <a:off x="0" y="0"/>
                            <a:ext cx="1600200"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11970590" wp14:editId="69BD1E7B">
                  <wp:simplePos x="0" y="0"/>
                  <wp:positionH relativeFrom="column">
                    <wp:posOffset>26035</wp:posOffset>
                  </wp:positionH>
                  <wp:positionV relativeFrom="paragraph">
                    <wp:posOffset>68580</wp:posOffset>
                  </wp:positionV>
                  <wp:extent cx="1701165" cy="1081405"/>
                  <wp:effectExtent l="0" t="0" r="0" b="444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11216" t="6949" r="10885" b="5054"/>
                          <a:stretch/>
                        </pic:blipFill>
                        <pic:spPr bwMode="auto">
                          <a:xfrm>
                            <a:off x="0" y="0"/>
                            <a:ext cx="1701165"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B9CE4" w14:textId="77777777" w:rsidR="00B31BD5" w:rsidRDefault="00B31BD5" w:rsidP="00861149">
            <w:pPr>
              <w:tabs>
                <w:tab w:val="left" w:pos="1275"/>
              </w:tabs>
              <w:spacing w:line="360" w:lineRule="auto"/>
              <w:rPr>
                <w:rFonts w:ascii="Arial" w:hAnsi="Arial" w:cs="Arial"/>
                <w:color w:val="000000"/>
              </w:rPr>
            </w:pPr>
            <w:r>
              <w:rPr>
                <w:rFonts w:ascii="Arial" w:hAnsi="Arial" w:cs="Arial"/>
                <w:color w:val="000000"/>
              </w:rPr>
              <w:tab/>
            </w:r>
          </w:p>
          <w:p w14:paraId="3F0E892E" w14:textId="77777777" w:rsidR="00B31BD5" w:rsidRDefault="00B31BD5" w:rsidP="00861149">
            <w:pPr>
              <w:spacing w:line="360" w:lineRule="auto"/>
              <w:rPr>
                <w:rFonts w:ascii="Arial" w:hAnsi="Arial" w:cs="Arial"/>
                <w:color w:val="000000"/>
              </w:rPr>
            </w:pPr>
          </w:p>
          <w:p w14:paraId="2BB185F3" w14:textId="77777777" w:rsidR="00B31BD5" w:rsidRDefault="00B31BD5" w:rsidP="00861149">
            <w:pPr>
              <w:spacing w:line="360" w:lineRule="auto"/>
              <w:rPr>
                <w:rFonts w:ascii="Arial" w:hAnsi="Arial" w:cs="Arial"/>
                <w:color w:val="000000"/>
              </w:rPr>
            </w:pPr>
          </w:p>
          <w:p w14:paraId="546C85C1" w14:textId="77777777" w:rsidR="00B31BD5" w:rsidRDefault="00B31BD5" w:rsidP="00861149">
            <w:pPr>
              <w:spacing w:line="360" w:lineRule="auto"/>
              <w:rPr>
                <w:rFonts w:ascii="Arial" w:hAnsi="Arial" w:cs="Arial"/>
                <w:color w:val="000000"/>
              </w:rPr>
            </w:pPr>
          </w:p>
          <w:p w14:paraId="62542C15" w14:textId="77777777" w:rsidR="00B31BD5" w:rsidRDefault="00B31BD5" w:rsidP="00861149">
            <w:pPr>
              <w:spacing w:line="360" w:lineRule="auto"/>
              <w:rPr>
                <w:rFonts w:ascii="Arial" w:hAnsi="Arial" w:cs="Arial"/>
                <w:color w:val="000000"/>
              </w:rPr>
            </w:pPr>
          </w:p>
          <w:p w14:paraId="522BFBD7" w14:textId="77777777" w:rsidR="00B31BD5" w:rsidRDefault="00B31BD5" w:rsidP="00861149">
            <w:pPr>
              <w:spacing w:line="360" w:lineRule="auto"/>
              <w:rPr>
                <w:rFonts w:ascii="Arial" w:hAnsi="Arial" w:cs="Arial"/>
                <w:color w:val="000000"/>
              </w:rPr>
            </w:pPr>
          </w:p>
          <w:p w14:paraId="7C695B9E"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44256" behindDoc="0" locked="0" layoutInCell="1" allowOverlap="1" wp14:anchorId="1747453B" wp14:editId="2437952B">
                  <wp:simplePos x="0" y="0"/>
                  <wp:positionH relativeFrom="column">
                    <wp:posOffset>2102485</wp:posOffset>
                  </wp:positionH>
                  <wp:positionV relativeFrom="paragraph">
                    <wp:posOffset>110490</wp:posOffset>
                  </wp:positionV>
                  <wp:extent cx="1767205" cy="1137285"/>
                  <wp:effectExtent l="0" t="0" r="4445"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67205" cy="1137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036256F6" wp14:editId="6EAEC1A7">
                  <wp:simplePos x="0" y="0"/>
                  <wp:positionH relativeFrom="column">
                    <wp:posOffset>-21590</wp:posOffset>
                  </wp:positionH>
                  <wp:positionV relativeFrom="paragraph">
                    <wp:posOffset>85725</wp:posOffset>
                  </wp:positionV>
                  <wp:extent cx="1811020" cy="1158875"/>
                  <wp:effectExtent l="0" t="0" r="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49449" t="23565" r="2462" b="21753"/>
                          <a:stretch/>
                        </pic:blipFill>
                        <pic:spPr bwMode="auto">
                          <a:xfrm>
                            <a:off x="0" y="0"/>
                            <a:ext cx="1811020" cy="115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CA78B" w14:textId="77777777" w:rsidR="00B31BD5" w:rsidRDefault="00B31BD5" w:rsidP="00861149">
            <w:pPr>
              <w:spacing w:line="360" w:lineRule="auto"/>
              <w:rPr>
                <w:rFonts w:ascii="Arial" w:hAnsi="Arial" w:cs="Arial"/>
                <w:color w:val="000000"/>
              </w:rPr>
            </w:pPr>
          </w:p>
          <w:p w14:paraId="41E4761C" w14:textId="77777777" w:rsidR="00B31BD5" w:rsidRDefault="00B31BD5" w:rsidP="00861149">
            <w:pPr>
              <w:spacing w:line="360" w:lineRule="auto"/>
              <w:rPr>
                <w:rFonts w:ascii="Arial" w:hAnsi="Arial" w:cs="Arial"/>
                <w:color w:val="000000"/>
              </w:rPr>
            </w:pPr>
          </w:p>
          <w:p w14:paraId="7493D853" w14:textId="77777777" w:rsidR="00B31BD5" w:rsidRDefault="00B31BD5" w:rsidP="00861149">
            <w:pPr>
              <w:spacing w:line="360" w:lineRule="auto"/>
              <w:rPr>
                <w:rFonts w:ascii="Arial" w:hAnsi="Arial" w:cs="Arial"/>
                <w:color w:val="000000"/>
              </w:rPr>
            </w:pPr>
          </w:p>
          <w:p w14:paraId="66DEE548" w14:textId="77777777" w:rsidR="00B31BD5" w:rsidRDefault="00B31BD5" w:rsidP="00861149">
            <w:pPr>
              <w:spacing w:line="360" w:lineRule="auto"/>
              <w:rPr>
                <w:rFonts w:ascii="Arial" w:hAnsi="Arial" w:cs="Arial"/>
                <w:color w:val="000000"/>
              </w:rPr>
            </w:pPr>
          </w:p>
          <w:p w14:paraId="100EE230" w14:textId="77777777" w:rsidR="00B31BD5" w:rsidRDefault="00B31BD5" w:rsidP="00861149">
            <w:pPr>
              <w:spacing w:line="360" w:lineRule="auto"/>
              <w:rPr>
                <w:rFonts w:ascii="Arial" w:hAnsi="Arial" w:cs="Arial"/>
                <w:color w:val="000000"/>
              </w:rPr>
            </w:pPr>
          </w:p>
          <w:p w14:paraId="2607F58D" w14:textId="77777777" w:rsidR="00B31BD5" w:rsidRDefault="00B31BD5" w:rsidP="00861149">
            <w:pPr>
              <w:spacing w:line="360" w:lineRule="auto"/>
              <w:rPr>
                <w:rFonts w:ascii="Arial" w:hAnsi="Arial" w:cs="Arial"/>
                <w:color w:val="000000"/>
              </w:rPr>
            </w:pPr>
          </w:p>
          <w:p w14:paraId="1A63D8D9" w14:textId="77777777" w:rsidR="00B31BD5" w:rsidRDefault="00B31BD5" w:rsidP="00861149">
            <w:pPr>
              <w:spacing w:line="360" w:lineRule="auto"/>
              <w:rPr>
                <w:rFonts w:ascii="Arial" w:hAnsi="Arial" w:cs="Arial"/>
                <w:color w:val="000000"/>
              </w:rPr>
            </w:pPr>
          </w:p>
          <w:p w14:paraId="0382C046" w14:textId="77777777" w:rsidR="00B31BD5" w:rsidRPr="00E5642A" w:rsidRDefault="00B31BD5" w:rsidP="00861149">
            <w:pPr>
              <w:spacing w:line="360" w:lineRule="auto"/>
              <w:rPr>
                <w:rFonts w:ascii="Arial" w:hAnsi="Arial" w:cs="Arial"/>
                <w:color w:val="FF0000"/>
              </w:rPr>
            </w:pPr>
            <w:r>
              <w:rPr>
                <w:rFonts w:ascii="Arial" w:hAnsi="Arial" w:cs="Arial"/>
                <w:color w:val="FF0000"/>
              </w:rPr>
              <w:t xml:space="preserve">Completar el texto Alejandro </w:t>
            </w:r>
            <w:r w:rsidRPr="00E5642A">
              <w:rPr>
                <w:rFonts w:ascii="Arial" w:hAnsi="Arial" w:cs="Arial"/>
                <w:color w:val="FF0000"/>
                <w:u w:val="single"/>
              </w:rPr>
              <w:t>Graham Bell</w:t>
            </w:r>
          </w:p>
        </w:tc>
      </w:tr>
      <w:tr w:rsidR="00B31BD5" w:rsidRPr="00332138" w14:paraId="302939CB" w14:textId="77777777" w:rsidTr="00C17FB4">
        <w:tc>
          <w:tcPr>
            <w:tcW w:w="2518" w:type="dxa"/>
          </w:tcPr>
          <w:p w14:paraId="6A22689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45142055" w14:textId="77777777" w:rsidR="00B31BD5" w:rsidRPr="00332138" w:rsidRDefault="0085166F" w:rsidP="00861149">
            <w:pPr>
              <w:spacing w:line="360" w:lineRule="auto"/>
              <w:rPr>
                <w:rFonts w:ascii="Arial" w:hAnsi="Arial" w:cs="Arial"/>
                <w:color w:val="000000"/>
              </w:rPr>
            </w:pPr>
            <w:r w:rsidRPr="0085166F">
              <w:rPr>
                <w:rFonts w:ascii="Arial" w:hAnsi="Arial" w:cs="Arial"/>
                <w:color w:val="000000"/>
              </w:rPr>
              <w:t>Refuerza tu aprendizaje: ¿Qué es la electricidad?</w:t>
            </w:r>
          </w:p>
        </w:tc>
      </w:tr>
      <w:tr w:rsidR="00B31BD5" w:rsidRPr="00332138" w14:paraId="3A9BE582" w14:textId="77777777" w:rsidTr="00C17FB4">
        <w:tc>
          <w:tcPr>
            <w:tcW w:w="2518" w:type="dxa"/>
          </w:tcPr>
          <w:p w14:paraId="389ADD3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282550DD" w14:textId="77777777" w:rsidR="00B31BD5" w:rsidRPr="00332138" w:rsidRDefault="00B31BD5" w:rsidP="008B2367">
            <w:pPr>
              <w:spacing w:line="360" w:lineRule="auto"/>
              <w:rPr>
                <w:rFonts w:ascii="Arial" w:hAnsi="Arial" w:cs="Arial"/>
                <w:color w:val="000000"/>
              </w:rPr>
            </w:pPr>
            <w:r>
              <w:rPr>
                <w:rFonts w:ascii="Arial" w:hAnsi="Arial" w:cs="Arial"/>
                <w:color w:val="000000"/>
              </w:rPr>
              <w:t xml:space="preserve">Actividades </w:t>
            </w:r>
            <w:r w:rsidR="008B2367">
              <w:rPr>
                <w:rFonts w:ascii="Arial" w:hAnsi="Arial" w:cs="Arial"/>
                <w:color w:val="000000"/>
              </w:rPr>
              <w:t xml:space="preserve">para conocer </w:t>
            </w:r>
            <w:r w:rsidR="0085166F">
              <w:rPr>
                <w:rFonts w:ascii="Arial" w:hAnsi="Arial" w:cs="Arial"/>
                <w:color w:val="000000"/>
              </w:rPr>
              <w:t xml:space="preserve">qué es </w:t>
            </w:r>
            <w:r>
              <w:rPr>
                <w:rFonts w:ascii="Arial" w:hAnsi="Arial" w:cs="Arial"/>
                <w:color w:val="000000"/>
              </w:rPr>
              <w:t>la electricidad</w:t>
            </w:r>
          </w:p>
        </w:tc>
      </w:tr>
    </w:tbl>
    <w:p w14:paraId="09C0810D" w14:textId="77777777" w:rsidR="00B31BD5" w:rsidRDefault="00B31BD5" w:rsidP="00861149">
      <w:pPr>
        <w:spacing w:line="360" w:lineRule="auto"/>
        <w:rPr>
          <w:rFonts w:ascii="Arial" w:hAnsi="Arial" w:cs="Arial"/>
          <w:b/>
        </w:rPr>
      </w:pPr>
    </w:p>
    <w:p w14:paraId="39237483" w14:textId="77777777" w:rsidR="00B31BD5" w:rsidRPr="00EB223E" w:rsidRDefault="00B31BD5" w:rsidP="00861149">
      <w:pPr>
        <w:spacing w:line="360" w:lineRule="auto"/>
        <w:rPr>
          <w:rFonts w:ascii="Arial" w:hAnsi="Arial" w:cs="Arial"/>
          <w:b/>
        </w:rPr>
      </w:pPr>
    </w:p>
    <w:p w14:paraId="2039A68D" w14:textId="77777777" w:rsidR="00B31BD5" w:rsidRPr="00EB223E" w:rsidRDefault="00B31BD5" w:rsidP="00861149">
      <w:pPr>
        <w:pStyle w:val="Textoindependiente"/>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1</w:t>
      </w:r>
      <w:r w:rsidRPr="00303B05">
        <w:rPr>
          <w:rFonts w:ascii="Arial" w:hAnsi="Arial" w:cs="Arial"/>
          <w:b/>
          <w:highlight w:val="yellow"/>
        </w:rPr>
        <w:t>]</w:t>
      </w:r>
      <w:r w:rsidRPr="00303B05">
        <w:rPr>
          <w:rFonts w:ascii="Arial" w:hAnsi="Arial" w:cs="Arial"/>
          <w:b/>
        </w:rPr>
        <w:t xml:space="preserve"> </w:t>
      </w:r>
      <w:r>
        <w:rPr>
          <w:rFonts w:ascii="Arial" w:hAnsi="Arial" w:cs="Arial"/>
          <w:b/>
        </w:rPr>
        <w:t>3.</w:t>
      </w:r>
      <w:r w:rsidR="001B138E">
        <w:rPr>
          <w:rFonts w:ascii="Arial" w:hAnsi="Arial" w:cs="Arial"/>
          <w:b/>
        </w:rPr>
        <w:t xml:space="preserve"> </w:t>
      </w:r>
      <w:r w:rsidR="00460023">
        <w:rPr>
          <w:rFonts w:ascii="Arial" w:hAnsi="Arial" w:cs="Arial"/>
          <w:b/>
        </w:rPr>
        <w:t>Los c</w:t>
      </w:r>
      <w:r w:rsidRPr="00EB223E">
        <w:rPr>
          <w:rFonts w:ascii="Arial" w:hAnsi="Arial" w:cs="Arial"/>
          <w:b/>
        </w:rPr>
        <w:t>ircuito</w:t>
      </w:r>
      <w:r>
        <w:rPr>
          <w:rFonts w:ascii="Arial" w:hAnsi="Arial" w:cs="Arial"/>
          <w:b/>
        </w:rPr>
        <w:t>s</w:t>
      </w:r>
      <w:r w:rsidR="00460023">
        <w:rPr>
          <w:rFonts w:ascii="Arial" w:hAnsi="Arial" w:cs="Arial"/>
          <w:b/>
        </w:rPr>
        <w:t xml:space="preserve"> e</w:t>
      </w:r>
      <w:r w:rsidRPr="00EB223E">
        <w:rPr>
          <w:rFonts w:ascii="Arial" w:hAnsi="Arial" w:cs="Arial"/>
          <w:b/>
        </w:rPr>
        <w:t>léctrico</w:t>
      </w:r>
      <w:r>
        <w:rPr>
          <w:rFonts w:ascii="Arial" w:hAnsi="Arial" w:cs="Arial"/>
          <w:b/>
        </w:rPr>
        <w:t>s</w:t>
      </w:r>
    </w:p>
    <w:p w14:paraId="5EB72458" w14:textId="77777777" w:rsidR="00B31BD5" w:rsidRDefault="00B31BD5" w:rsidP="00861149">
      <w:pPr>
        <w:shd w:val="clear" w:color="auto" w:fill="FFFFFF"/>
        <w:spacing w:before="100" w:beforeAutospacing="1" w:after="100" w:afterAutospacing="1" w:line="360" w:lineRule="auto"/>
        <w:rPr>
          <w:rFonts w:ascii="Arial" w:hAnsi="Arial" w:cs="Arial"/>
        </w:rPr>
      </w:pPr>
      <w:r>
        <w:rPr>
          <w:rFonts w:ascii="Arial" w:hAnsi="Arial" w:cs="Arial"/>
        </w:rPr>
        <w:t>El</w:t>
      </w:r>
      <w:r w:rsidRPr="00906CC7">
        <w:rPr>
          <w:rFonts w:ascii="Arial" w:hAnsi="Arial" w:cs="Arial"/>
        </w:rPr>
        <w:t xml:space="preserve"> </w:t>
      </w:r>
      <w:r w:rsidRPr="00906CC7">
        <w:rPr>
          <w:rFonts w:ascii="Arial" w:hAnsi="Arial" w:cs="Arial"/>
          <w:b/>
          <w:bCs/>
        </w:rPr>
        <w:t>circuito eléctrico</w:t>
      </w:r>
      <w:r w:rsidRPr="00906CC7">
        <w:rPr>
          <w:rFonts w:ascii="Arial" w:hAnsi="Arial" w:cs="Arial"/>
        </w:rPr>
        <w:t xml:space="preserve"> </w:t>
      </w:r>
      <w:r>
        <w:rPr>
          <w:rFonts w:ascii="Arial" w:hAnsi="Arial" w:cs="Arial"/>
        </w:rPr>
        <w:t>es el conjunto de elementos necesarios para establecer una corriente eléctrica. Está constituido por las siguientes partes:</w:t>
      </w:r>
    </w:p>
    <w:p w14:paraId="32FA3BDB" w14:textId="77777777" w:rsidR="00B31BD5" w:rsidRDefault="00B31BD5" w:rsidP="00861149">
      <w:pPr>
        <w:pStyle w:val="Prrafodelista"/>
        <w:numPr>
          <w:ilvl w:val="0"/>
          <w:numId w:val="32"/>
        </w:numPr>
        <w:shd w:val="clear" w:color="auto" w:fill="FFFFFF"/>
        <w:spacing w:before="100" w:beforeAutospacing="1" w:after="100" w:afterAutospacing="1" w:line="360" w:lineRule="auto"/>
        <w:ind w:left="426"/>
        <w:rPr>
          <w:rFonts w:ascii="Arial" w:hAnsi="Arial" w:cs="Arial"/>
        </w:rPr>
      </w:pPr>
      <w:r w:rsidRPr="004C2141">
        <w:rPr>
          <w:rFonts w:ascii="Arial" w:hAnsi="Arial" w:cs="Arial"/>
        </w:rPr>
        <w:t xml:space="preserve">El </w:t>
      </w:r>
      <w:r w:rsidRPr="004C2141">
        <w:rPr>
          <w:rFonts w:ascii="Arial" w:hAnsi="Arial" w:cs="Arial"/>
          <w:b/>
          <w:bCs/>
        </w:rPr>
        <w:t xml:space="preserve">generador eléctrico </w:t>
      </w:r>
      <w:r w:rsidRPr="004C2141">
        <w:rPr>
          <w:rFonts w:ascii="Arial" w:hAnsi="Arial" w:cs="Arial"/>
          <w:bCs/>
        </w:rPr>
        <w:t>o fuente de electricidad. También puede ser una pila o una batería.</w:t>
      </w:r>
      <w:r w:rsidRPr="004C2141">
        <w:rPr>
          <w:rFonts w:ascii="Arial" w:hAnsi="Arial" w:cs="Arial"/>
        </w:rPr>
        <w:t xml:space="preserve"> Se representa por dos rayas, una larga y fina como polo positivo y otra línea gruesa y corta como polo negativo.</w:t>
      </w:r>
    </w:p>
    <w:p w14:paraId="44D70C03" w14:textId="77777777" w:rsidR="00B31BD5" w:rsidRPr="004C2141" w:rsidRDefault="00B31BD5" w:rsidP="00861149">
      <w:pPr>
        <w:pStyle w:val="Prrafodelista"/>
        <w:numPr>
          <w:ilvl w:val="0"/>
          <w:numId w:val="32"/>
        </w:numPr>
        <w:shd w:val="clear" w:color="auto" w:fill="FFFFFF"/>
        <w:spacing w:before="100" w:beforeAutospacing="1" w:after="100" w:afterAutospacing="1" w:line="360" w:lineRule="auto"/>
        <w:ind w:left="426"/>
        <w:rPr>
          <w:rFonts w:ascii="Arial" w:hAnsi="Arial" w:cs="Arial"/>
        </w:rPr>
      </w:pPr>
      <w:r w:rsidRPr="004C2141">
        <w:rPr>
          <w:rFonts w:ascii="Arial" w:hAnsi="Arial" w:cs="Arial"/>
        </w:rPr>
        <w:t xml:space="preserve">Los </w:t>
      </w:r>
      <w:r w:rsidR="00460023" w:rsidRPr="00460023">
        <w:rPr>
          <w:rFonts w:ascii="Arial" w:hAnsi="Arial" w:cs="Arial"/>
          <w:b/>
        </w:rPr>
        <w:t>a</w:t>
      </w:r>
      <w:r w:rsidRPr="004C2141">
        <w:rPr>
          <w:rFonts w:ascii="Arial" w:hAnsi="Arial" w:cs="Arial"/>
          <w:b/>
          <w:bCs/>
        </w:rPr>
        <w:t xml:space="preserve">lambres conductores </w:t>
      </w:r>
      <w:r w:rsidRPr="004C2141">
        <w:rPr>
          <w:rFonts w:ascii="Arial" w:hAnsi="Arial" w:cs="Arial"/>
          <w:bCs/>
        </w:rPr>
        <w:t>(cables) por donde circula la corriente eléctrica.</w:t>
      </w:r>
    </w:p>
    <w:p w14:paraId="08F4A590" w14:textId="77777777" w:rsidR="00B31BD5" w:rsidRDefault="00B31BD5" w:rsidP="00861149">
      <w:pPr>
        <w:pStyle w:val="Prrafodelista"/>
        <w:numPr>
          <w:ilvl w:val="0"/>
          <w:numId w:val="32"/>
        </w:numPr>
        <w:shd w:val="clear" w:color="auto" w:fill="FFFFFF"/>
        <w:spacing w:before="100" w:beforeAutospacing="1" w:after="100" w:afterAutospacing="1" w:line="360" w:lineRule="auto"/>
        <w:ind w:left="426"/>
        <w:rPr>
          <w:rFonts w:ascii="Arial" w:hAnsi="Arial" w:cs="Arial"/>
        </w:rPr>
      </w:pPr>
      <w:r w:rsidRPr="004C2141">
        <w:rPr>
          <w:rFonts w:ascii="Arial" w:hAnsi="Arial" w:cs="Arial"/>
        </w:rPr>
        <w:t>Los aparatos que consumen la energía eléctrica, que pueden ser: planchas, radios, calentadores. En general</w:t>
      </w:r>
      <w:r w:rsidR="008B2367">
        <w:rPr>
          <w:rFonts w:ascii="Arial" w:hAnsi="Arial" w:cs="Arial"/>
        </w:rPr>
        <w:t>,</w:t>
      </w:r>
      <w:r w:rsidRPr="004C2141">
        <w:rPr>
          <w:rFonts w:ascii="Arial" w:hAnsi="Arial" w:cs="Arial"/>
        </w:rPr>
        <w:t xml:space="preserve"> estos aparatos reciben el nombre de </w:t>
      </w:r>
      <w:r w:rsidRPr="004C2141">
        <w:rPr>
          <w:rFonts w:ascii="Arial" w:hAnsi="Arial" w:cs="Arial"/>
          <w:b/>
        </w:rPr>
        <w:t>resistencias</w:t>
      </w:r>
      <w:r w:rsidRPr="004C2141">
        <w:rPr>
          <w:rFonts w:ascii="Arial" w:hAnsi="Arial" w:cs="Arial"/>
        </w:rPr>
        <w:t>.</w:t>
      </w:r>
    </w:p>
    <w:p w14:paraId="2C8029F4" w14:textId="77777777" w:rsidR="00B31BD5" w:rsidRPr="004C2141" w:rsidRDefault="00B31BD5" w:rsidP="00861149">
      <w:pPr>
        <w:pStyle w:val="Prrafodelista"/>
        <w:numPr>
          <w:ilvl w:val="0"/>
          <w:numId w:val="32"/>
        </w:numPr>
        <w:shd w:val="clear" w:color="auto" w:fill="FFFFFF"/>
        <w:spacing w:before="100" w:beforeAutospacing="1" w:after="100" w:afterAutospacing="1" w:line="360" w:lineRule="auto"/>
        <w:ind w:left="426"/>
        <w:rPr>
          <w:rFonts w:ascii="Arial" w:hAnsi="Arial" w:cs="Arial"/>
        </w:rPr>
      </w:pPr>
      <w:r w:rsidRPr="004C2141">
        <w:rPr>
          <w:rFonts w:ascii="Arial" w:hAnsi="Arial" w:cs="Arial"/>
          <w:b/>
        </w:rPr>
        <w:t>Los aparatos de medida</w:t>
      </w:r>
      <w:r w:rsidRPr="004C2141">
        <w:rPr>
          <w:rFonts w:ascii="Arial" w:hAnsi="Arial" w:cs="Arial"/>
        </w:rPr>
        <w:t xml:space="preserve"> que se representan por medio de círculos pequeños donde se coloca la letra A o V según se trate de un amperímetro o un voltímetro.</w:t>
      </w:r>
    </w:p>
    <w:p w14:paraId="4BD648A9" w14:textId="77777777" w:rsidR="00B31BD5" w:rsidRPr="00EB223E" w:rsidRDefault="00B31BD5" w:rsidP="00861149">
      <w:pPr>
        <w:shd w:val="clear" w:color="auto" w:fill="FFFFFF"/>
        <w:spacing w:before="100" w:beforeAutospacing="1" w:after="100" w:afterAutospacing="1" w:line="360" w:lineRule="auto"/>
        <w:rPr>
          <w:rFonts w:ascii="Arial" w:hAnsi="Arial" w:cs="Arial"/>
        </w:rPr>
      </w:pPr>
      <w:r w:rsidRPr="00906CC7">
        <w:rPr>
          <w:rFonts w:ascii="Arial" w:hAnsi="Arial" w:cs="Arial"/>
        </w:rPr>
        <w:t xml:space="preserve">Para medir la intensidad de corriente que circula por un circuito eléctrico y la diferencia de potencial que existe entre dos puntos del mismo, se utilizan el </w:t>
      </w:r>
      <w:r w:rsidRPr="00906CC7">
        <w:rPr>
          <w:rFonts w:ascii="Arial" w:hAnsi="Arial" w:cs="Arial"/>
          <w:b/>
          <w:bCs/>
        </w:rPr>
        <w:t>amperímetro</w:t>
      </w:r>
      <w:r w:rsidRPr="00906CC7">
        <w:rPr>
          <w:rFonts w:ascii="Arial" w:hAnsi="Arial" w:cs="Arial"/>
        </w:rPr>
        <w:t xml:space="preserve"> y el </w:t>
      </w:r>
      <w:r w:rsidRPr="00906CC7">
        <w:rPr>
          <w:rFonts w:ascii="Arial" w:hAnsi="Arial" w:cs="Arial"/>
          <w:b/>
          <w:bCs/>
        </w:rPr>
        <w:t>voltímetro</w:t>
      </w:r>
      <w:r w:rsidRPr="00906CC7">
        <w:rPr>
          <w:rFonts w:ascii="Arial" w:hAnsi="Arial" w:cs="Arial"/>
        </w:rPr>
        <w:t xml:space="preserve"> respectivamente. </w:t>
      </w:r>
    </w:p>
    <w:p w14:paraId="76AE5F1F" w14:textId="77777777" w:rsidR="00B31BD5" w:rsidRPr="00EB223E" w:rsidRDefault="00B31BD5" w:rsidP="00861149">
      <w:pPr>
        <w:pStyle w:val="Textoindependiente"/>
        <w:spacing w:line="360" w:lineRule="auto"/>
        <w:rPr>
          <w:rFonts w:ascii="Arial" w:hAnsi="Arial" w:cs="Arial"/>
          <w:b/>
        </w:rPr>
      </w:pPr>
      <w:r w:rsidRPr="00EB223E">
        <w:rPr>
          <w:rFonts w:ascii="Arial" w:hAnsi="Arial" w:cs="Arial"/>
          <w:shd w:val="clear" w:color="auto" w:fill="FFFFFF"/>
        </w:rPr>
        <w:lastRenderedPageBreak/>
        <w:t>La finalidad de un circuito eléctrico es hacer que la corriente circule para que la energía eléctrica se transforme en otro tipo de energía útil</w:t>
      </w:r>
      <w:r>
        <w:rPr>
          <w:rFonts w:ascii="Arial" w:hAnsi="Arial" w:cs="Arial"/>
          <w:shd w:val="clear" w:color="auto" w:fill="FFFFFF"/>
        </w:rPr>
        <w:t xml:space="preserve"> para el hombre</w:t>
      </w:r>
      <w:r w:rsidRPr="00EB223E">
        <w:rPr>
          <w:rFonts w:ascii="Arial" w:hAnsi="Arial" w:cs="Arial"/>
          <w:shd w:val="clear" w:color="auto" w:fill="FFFFFF"/>
        </w:rPr>
        <w:t>, por ejemplo, iluminar una bombilla, mover un motor, etc.</w:t>
      </w:r>
    </w:p>
    <w:tbl>
      <w:tblPr>
        <w:tblStyle w:val="Tablaconcuadrcula"/>
        <w:tblW w:w="0" w:type="auto"/>
        <w:tblLook w:val="04A0" w:firstRow="1" w:lastRow="0" w:firstColumn="1" w:lastColumn="0" w:noHBand="0" w:noVBand="1"/>
      </w:tblPr>
      <w:tblGrid>
        <w:gridCol w:w="2518"/>
        <w:gridCol w:w="6515"/>
      </w:tblGrid>
      <w:tr w:rsidR="00B31BD5" w:rsidRPr="00EB223E" w14:paraId="59B55EB3" w14:textId="77777777" w:rsidTr="00C17FB4">
        <w:tc>
          <w:tcPr>
            <w:tcW w:w="9033" w:type="dxa"/>
            <w:gridSpan w:val="2"/>
            <w:shd w:val="clear" w:color="auto" w:fill="0D0D0D" w:themeFill="text1" w:themeFillTint="F2"/>
          </w:tcPr>
          <w:p w14:paraId="1A841F66" w14:textId="77777777" w:rsidR="00B31BD5" w:rsidRPr="00EB223E" w:rsidRDefault="00B31BD5" w:rsidP="00861149">
            <w:pPr>
              <w:spacing w:line="360" w:lineRule="auto"/>
              <w:jc w:val="center"/>
              <w:rPr>
                <w:rFonts w:ascii="Arial" w:hAnsi="Arial" w:cs="Arial"/>
                <w:b/>
              </w:rPr>
            </w:pPr>
            <w:r w:rsidRPr="00EB223E">
              <w:rPr>
                <w:rFonts w:ascii="Arial" w:hAnsi="Arial" w:cs="Arial"/>
                <w:b/>
              </w:rPr>
              <w:t>Imagen (fotografía, gráfica o ilustración)</w:t>
            </w:r>
          </w:p>
        </w:tc>
      </w:tr>
      <w:tr w:rsidR="00B31BD5" w:rsidRPr="00EB223E" w14:paraId="49740D9B" w14:textId="77777777" w:rsidTr="00553CCE">
        <w:trPr>
          <w:trHeight w:val="225"/>
        </w:trPr>
        <w:tc>
          <w:tcPr>
            <w:tcW w:w="2518" w:type="dxa"/>
          </w:tcPr>
          <w:p w14:paraId="1DFEE048" w14:textId="77777777" w:rsidR="00B31BD5" w:rsidRPr="00EB223E" w:rsidRDefault="00B31BD5" w:rsidP="00861149">
            <w:pPr>
              <w:spacing w:line="360" w:lineRule="auto"/>
              <w:rPr>
                <w:rFonts w:ascii="Arial" w:hAnsi="Arial" w:cs="Arial"/>
                <w:b/>
              </w:rPr>
            </w:pPr>
            <w:r w:rsidRPr="00EB223E">
              <w:rPr>
                <w:rFonts w:ascii="Arial" w:hAnsi="Arial" w:cs="Arial"/>
                <w:b/>
              </w:rPr>
              <w:t>Código</w:t>
            </w:r>
          </w:p>
        </w:tc>
        <w:tc>
          <w:tcPr>
            <w:tcW w:w="6515" w:type="dxa"/>
          </w:tcPr>
          <w:p w14:paraId="55EEE92C" w14:textId="77777777" w:rsidR="00B31BD5" w:rsidRPr="00EB223E" w:rsidRDefault="00B31BD5" w:rsidP="00861149">
            <w:pPr>
              <w:spacing w:line="360" w:lineRule="auto"/>
              <w:rPr>
                <w:rFonts w:ascii="Arial" w:hAnsi="Arial" w:cs="Arial"/>
                <w:b/>
              </w:rPr>
            </w:pPr>
            <w:r w:rsidRPr="00EB223E">
              <w:rPr>
                <w:rFonts w:ascii="Arial" w:hAnsi="Arial" w:cs="Arial"/>
                <w:lang w:val="en-US"/>
              </w:rPr>
              <w:t>CN_08_12_</w:t>
            </w:r>
            <w:r w:rsidRPr="00EB223E">
              <w:rPr>
                <w:rFonts w:ascii="Arial" w:hAnsi="Arial" w:cs="Arial"/>
              </w:rPr>
              <w:t>IMG0</w:t>
            </w:r>
            <w:r w:rsidR="00553CCE">
              <w:rPr>
                <w:rFonts w:ascii="Arial" w:hAnsi="Arial" w:cs="Arial"/>
              </w:rPr>
              <w:t>7</w:t>
            </w:r>
          </w:p>
        </w:tc>
      </w:tr>
      <w:tr w:rsidR="00B31BD5" w:rsidRPr="00EB223E" w14:paraId="1584FCC9" w14:textId="77777777" w:rsidTr="00C17FB4">
        <w:tc>
          <w:tcPr>
            <w:tcW w:w="2518" w:type="dxa"/>
          </w:tcPr>
          <w:p w14:paraId="043ADE3C" w14:textId="77777777" w:rsidR="00B31BD5" w:rsidRPr="00EB223E" w:rsidRDefault="00B31BD5" w:rsidP="00861149">
            <w:pPr>
              <w:spacing w:line="360" w:lineRule="auto"/>
              <w:rPr>
                <w:rFonts w:ascii="Arial" w:hAnsi="Arial" w:cs="Arial"/>
              </w:rPr>
            </w:pPr>
            <w:r w:rsidRPr="00EB223E">
              <w:rPr>
                <w:rFonts w:ascii="Arial" w:hAnsi="Arial" w:cs="Arial"/>
                <w:b/>
              </w:rPr>
              <w:t>Descripción</w:t>
            </w:r>
          </w:p>
        </w:tc>
        <w:tc>
          <w:tcPr>
            <w:tcW w:w="6515" w:type="dxa"/>
          </w:tcPr>
          <w:p w14:paraId="616C5EFD" w14:textId="77777777" w:rsidR="00B31BD5" w:rsidRPr="00EB223E" w:rsidRDefault="00B8783F" w:rsidP="00861149">
            <w:pPr>
              <w:spacing w:line="360" w:lineRule="auto"/>
              <w:rPr>
                <w:rFonts w:ascii="Arial" w:hAnsi="Arial" w:cs="Arial"/>
              </w:rPr>
            </w:pPr>
            <w:r>
              <w:rPr>
                <w:rFonts w:ascii="Arial" w:hAnsi="Arial" w:cs="Arial"/>
              </w:rPr>
              <w:t xml:space="preserve">El circuito </w:t>
            </w:r>
            <w:r w:rsidR="00B31BD5">
              <w:rPr>
                <w:rFonts w:ascii="Arial" w:hAnsi="Arial" w:cs="Arial"/>
              </w:rPr>
              <w:t>eléctrico</w:t>
            </w:r>
          </w:p>
        </w:tc>
      </w:tr>
      <w:tr w:rsidR="00B31BD5" w:rsidRPr="00EB223E" w14:paraId="0D94A0EF" w14:textId="77777777" w:rsidTr="00C17FB4">
        <w:tc>
          <w:tcPr>
            <w:tcW w:w="2518" w:type="dxa"/>
          </w:tcPr>
          <w:p w14:paraId="29E25B93" w14:textId="77777777" w:rsidR="00B31BD5" w:rsidRPr="00EB223E" w:rsidRDefault="00B31BD5" w:rsidP="00861149">
            <w:pPr>
              <w:spacing w:line="360" w:lineRule="auto"/>
              <w:rPr>
                <w:rFonts w:ascii="Arial" w:hAnsi="Arial" w:cs="Arial"/>
              </w:rPr>
            </w:pPr>
            <w:r w:rsidRPr="00EB223E">
              <w:rPr>
                <w:rFonts w:ascii="Arial" w:hAnsi="Arial" w:cs="Arial"/>
                <w:b/>
              </w:rPr>
              <w:t>Código Shutterstock (o URL o la ruta en AulaPlaneta)</w:t>
            </w:r>
          </w:p>
        </w:tc>
        <w:tc>
          <w:tcPr>
            <w:tcW w:w="6515" w:type="dxa"/>
          </w:tcPr>
          <w:p w14:paraId="6BDFE4DA" w14:textId="77777777" w:rsidR="00B31BD5" w:rsidRDefault="00B31BD5" w:rsidP="00861149">
            <w:pPr>
              <w:spacing w:line="360" w:lineRule="auto"/>
              <w:rPr>
                <w:rFonts w:ascii="Arial" w:hAnsi="Arial" w:cs="Arial"/>
              </w:rPr>
            </w:pPr>
          </w:p>
          <w:p w14:paraId="075B5FDB" w14:textId="77777777" w:rsidR="00B31BD5" w:rsidRDefault="00B31BD5" w:rsidP="00861149">
            <w:pPr>
              <w:spacing w:line="360" w:lineRule="auto"/>
              <w:rPr>
                <w:rFonts w:ascii="Arial" w:hAnsi="Arial" w:cs="Arial"/>
              </w:rPr>
            </w:pPr>
            <w:r>
              <w:rPr>
                <w:noProof/>
              </w:rPr>
              <w:drawing>
                <wp:anchor distT="0" distB="0" distL="114300" distR="114300" simplePos="0" relativeHeight="251664384" behindDoc="0" locked="0" layoutInCell="1" allowOverlap="1" wp14:anchorId="41481CE7" wp14:editId="06899FDD">
                  <wp:simplePos x="0" y="0"/>
                  <wp:positionH relativeFrom="column">
                    <wp:posOffset>264160</wp:posOffset>
                  </wp:positionH>
                  <wp:positionV relativeFrom="paragraph">
                    <wp:posOffset>-10795</wp:posOffset>
                  </wp:positionV>
                  <wp:extent cx="2190115" cy="1457325"/>
                  <wp:effectExtent l="0" t="0" r="635"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011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91452" w14:textId="77777777" w:rsidR="00B31BD5" w:rsidRDefault="00B31BD5" w:rsidP="00861149">
            <w:pPr>
              <w:spacing w:line="360" w:lineRule="auto"/>
              <w:rPr>
                <w:rFonts w:ascii="Arial" w:hAnsi="Arial" w:cs="Arial"/>
              </w:rPr>
            </w:pPr>
          </w:p>
          <w:p w14:paraId="5B0D7DBB" w14:textId="77777777" w:rsidR="00B31BD5" w:rsidRDefault="00B31BD5" w:rsidP="00861149">
            <w:pPr>
              <w:spacing w:line="360" w:lineRule="auto"/>
              <w:rPr>
                <w:rFonts w:ascii="Arial" w:hAnsi="Arial" w:cs="Arial"/>
              </w:rPr>
            </w:pPr>
          </w:p>
          <w:p w14:paraId="2F9D5703" w14:textId="77777777" w:rsidR="00B31BD5" w:rsidRDefault="00B31BD5" w:rsidP="00861149">
            <w:pPr>
              <w:spacing w:line="360" w:lineRule="auto"/>
              <w:rPr>
                <w:rFonts w:ascii="Arial" w:hAnsi="Arial" w:cs="Arial"/>
              </w:rPr>
            </w:pPr>
          </w:p>
          <w:p w14:paraId="421FCD08" w14:textId="77777777" w:rsidR="00B31BD5" w:rsidRDefault="00B31BD5" w:rsidP="00861149">
            <w:pPr>
              <w:spacing w:line="360" w:lineRule="auto"/>
              <w:rPr>
                <w:rFonts w:ascii="Arial" w:hAnsi="Arial" w:cs="Arial"/>
              </w:rPr>
            </w:pPr>
          </w:p>
          <w:p w14:paraId="5909758F" w14:textId="77777777" w:rsidR="00B31BD5" w:rsidRDefault="00B31BD5" w:rsidP="00861149">
            <w:pPr>
              <w:spacing w:line="360" w:lineRule="auto"/>
              <w:rPr>
                <w:rFonts w:ascii="Arial" w:hAnsi="Arial" w:cs="Arial"/>
              </w:rPr>
            </w:pPr>
          </w:p>
          <w:p w14:paraId="5AEFDDFE" w14:textId="77777777" w:rsidR="00B31BD5" w:rsidRDefault="00B31BD5" w:rsidP="00861149">
            <w:pPr>
              <w:spacing w:line="360" w:lineRule="auto"/>
              <w:rPr>
                <w:rFonts w:ascii="Arial" w:hAnsi="Arial" w:cs="Arial"/>
              </w:rPr>
            </w:pPr>
          </w:p>
          <w:p w14:paraId="3F243A75" w14:textId="77777777" w:rsidR="00B31BD5" w:rsidRPr="00EB223E" w:rsidRDefault="00B31BD5" w:rsidP="00861149">
            <w:pPr>
              <w:spacing w:line="360" w:lineRule="auto"/>
              <w:rPr>
                <w:rFonts w:ascii="Arial" w:hAnsi="Arial" w:cs="Arial"/>
              </w:rPr>
            </w:pPr>
          </w:p>
          <w:p w14:paraId="6BE36488" w14:textId="77777777" w:rsidR="00B31BD5" w:rsidRPr="006C24B7" w:rsidRDefault="00B31BD5" w:rsidP="00861149">
            <w:pPr>
              <w:spacing w:line="360" w:lineRule="auto"/>
              <w:rPr>
                <w:rFonts w:ascii="Arial" w:hAnsi="Arial" w:cs="Arial"/>
                <w:color w:val="FF0000"/>
              </w:rPr>
            </w:pPr>
            <w:r>
              <w:rPr>
                <w:rFonts w:ascii="Arial" w:hAnsi="Arial" w:cs="Arial"/>
                <w:color w:val="FF0000"/>
              </w:rPr>
              <w:t>Realizar gráfica.</w:t>
            </w:r>
          </w:p>
        </w:tc>
      </w:tr>
      <w:tr w:rsidR="00B31BD5" w:rsidRPr="00EB223E" w14:paraId="278A9993" w14:textId="77777777" w:rsidTr="00C17FB4">
        <w:tc>
          <w:tcPr>
            <w:tcW w:w="2518" w:type="dxa"/>
          </w:tcPr>
          <w:p w14:paraId="19EE971D" w14:textId="77777777" w:rsidR="00B31BD5" w:rsidRPr="00EB223E" w:rsidRDefault="00B31BD5" w:rsidP="00861149">
            <w:pPr>
              <w:spacing w:line="360" w:lineRule="auto"/>
              <w:rPr>
                <w:rFonts w:ascii="Arial" w:hAnsi="Arial" w:cs="Arial"/>
              </w:rPr>
            </w:pPr>
            <w:r w:rsidRPr="00EB223E">
              <w:rPr>
                <w:rFonts w:ascii="Arial" w:hAnsi="Arial" w:cs="Arial"/>
                <w:b/>
              </w:rPr>
              <w:t>Pie de imagen</w:t>
            </w:r>
          </w:p>
        </w:tc>
        <w:tc>
          <w:tcPr>
            <w:tcW w:w="6515" w:type="dxa"/>
          </w:tcPr>
          <w:p w14:paraId="71280667" w14:textId="77777777" w:rsidR="00B31BD5" w:rsidRPr="00EB223E" w:rsidRDefault="00B31BD5" w:rsidP="00861149">
            <w:pPr>
              <w:spacing w:line="360" w:lineRule="auto"/>
              <w:rPr>
                <w:rFonts w:ascii="Arial" w:hAnsi="Arial" w:cs="Arial"/>
              </w:rPr>
            </w:pPr>
            <w:r w:rsidRPr="00EB223E">
              <w:rPr>
                <w:rFonts w:ascii="Arial" w:hAnsi="Arial" w:cs="Arial"/>
                <w:shd w:val="clear" w:color="auto" w:fill="F9F9F9"/>
                <w:lang w:val="es-ES_tradnl"/>
              </w:rPr>
              <w:t>Observa que cada </w:t>
            </w:r>
            <w:r>
              <w:rPr>
                <w:rFonts w:ascii="Arial" w:hAnsi="Arial" w:cs="Arial"/>
                <w:b/>
                <w:bCs/>
                <w:shd w:val="clear" w:color="auto" w:fill="F9F9F9"/>
                <w:lang w:val="es-ES_tradnl"/>
              </w:rPr>
              <w:t xml:space="preserve">una de las partes </w:t>
            </w:r>
            <w:r w:rsidRPr="00EB223E">
              <w:rPr>
                <w:rFonts w:ascii="Arial" w:hAnsi="Arial" w:cs="Arial"/>
                <w:shd w:val="clear" w:color="auto" w:fill="F9F9F9"/>
                <w:lang w:val="es-ES_tradnl"/>
              </w:rPr>
              <w:t>de un </w:t>
            </w:r>
            <w:r w:rsidRPr="00EB223E">
              <w:rPr>
                <w:rFonts w:ascii="Arial" w:hAnsi="Arial" w:cs="Arial"/>
                <w:b/>
                <w:bCs/>
                <w:shd w:val="clear" w:color="auto" w:fill="F9F9F9"/>
                <w:lang w:val="es-ES_tradnl"/>
              </w:rPr>
              <w:t>circuito eléctrico</w:t>
            </w:r>
            <w:r w:rsidRPr="00EB223E">
              <w:rPr>
                <w:rFonts w:ascii="Arial" w:hAnsi="Arial" w:cs="Arial"/>
                <w:shd w:val="clear" w:color="auto" w:fill="F9F9F9"/>
                <w:lang w:val="es-ES_tradnl"/>
              </w:rPr>
              <w:t> tiene un </w:t>
            </w:r>
            <w:r w:rsidRPr="00EB223E">
              <w:rPr>
                <w:rFonts w:ascii="Arial" w:hAnsi="Arial" w:cs="Arial"/>
                <w:b/>
                <w:bCs/>
                <w:shd w:val="clear" w:color="auto" w:fill="F9F9F9"/>
                <w:lang w:val="es-ES_tradnl"/>
              </w:rPr>
              <w:t>símbolo</w:t>
            </w:r>
            <w:r w:rsidRPr="00EB223E">
              <w:rPr>
                <w:rFonts w:ascii="Arial" w:hAnsi="Arial" w:cs="Arial"/>
                <w:shd w:val="clear" w:color="auto" w:fill="F9F9F9"/>
                <w:lang w:val="es-ES_tradnl"/>
              </w:rPr>
              <w:t xml:space="preserve"> que lo representa. De esta forma resulta más fácil </w:t>
            </w:r>
            <w:r w:rsidR="000E4883">
              <w:rPr>
                <w:rFonts w:ascii="Arial" w:hAnsi="Arial" w:cs="Arial"/>
                <w:shd w:val="clear" w:color="auto" w:fill="F9F9F9"/>
                <w:lang w:val="es-ES_tradnl"/>
              </w:rPr>
              <w:t>su representación gráfica.</w:t>
            </w:r>
          </w:p>
        </w:tc>
      </w:tr>
    </w:tbl>
    <w:p w14:paraId="0B32757F" w14:textId="77777777" w:rsidR="00B31BD5" w:rsidRDefault="00B31BD5" w:rsidP="00861149">
      <w:pPr>
        <w:spacing w:line="360" w:lineRule="auto"/>
        <w:rPr>
          <w:rFonts w:ascii="Arial" w:hAnsi="Arial" w:cs="Arial"/>
        </w:rPr>
      </w:pPr>
    </w:p>
    <w:p w14:paraId="29D23B7D" w14:textId="77777777" w:rsidR="00B31BD5" w:rsidRDefault="00B31BD5" w:rsidP="00861149">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36A8D8C9" w14:textId="77777777" w:rsidTr="00C17FB4">
        <w:tc>
          <w:tcPr>
            <w:tcW w:w="9054" w:type="dxa"/>
            <w:gridSpan w:val="2"/>
            <w:shd w:val="clear" w:color="auto" w:fill="000000" w:themeFill="text1"/>
          </w:tcPr>
          <w:p w14:paraId="014106A7"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Profundiza: recurso aprovechado</w:t>
            </w:r>
          </w:p>
        </w:tc>
      </w:tr>
      <w:tr w:rsidR="00B31BD5" w:rsidRPr="00332138" w14:paraId="4CF13EF8" w14:textId="77777777" w:rsidTr="00C17FB4">
        <w:tc>
          <w:tcPr>
            <w:tcW w:w="2518" w:type="dxa"/>
          </w:tcPr>
          <w:p w14:paraId="06915FA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120E62CE"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EB4AA6">
              <w:rPr>
                <w:rFonts w:ascii="Arial" w:hAnsi="Arial" w:cs="Arial"/>
                <w:color w:val="000000"/>
              </w:rPr>
              <w:t>120</w:t>
            </w:r>
          </w:p>
        </w:tc>
      </w:tr>
      <w:tr w:rsidR="00B31BD5" w:rsidRPr="00332138" w14:paraId="3CAB9BA7" w14:textId="77777777" w:rsidTr="00C17FB4">
        <w:tc>
          <w:tcPr>
            <w:tcW w:w="2518" w:type="dxa"/>
          </w:tcPr>
          <w:p w14:paraId="5E098A88"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2F146676" w14:textId="77777777" w:rsidR="00B31BD5" w:rsidRPr="006070DF" w:rsidRDefault="00B31BD5" w:rsidP="00861149">
            <w:pPr>
              <w:spacing w:line="360" w:lineRule="auto"/>
              <w:rPr>
                <w:rFonts w:ascii="Arial" w:hAnsi="Arial" w:cs="Arial"/>
                <w:color w:val="FF0000"/>
              </w:rPr>
            </w:pPr>
            <w:r>
              <w:rPr>
                <w:rFonts w:ascii="Arial" w:hAnsi="Arial" w:cs="Arial"/>
                <w:color w:val="000000"/>
              </w:rPr>
              <w:t>3ESO/física y química/la electricidad/los circuitos eléctricos /profundiza/elementos y magnitudes</w:t>
            </w:r>
          </w:p>
        </w:tc>
      </w:tr>
      <w:tr w:rsidR="00B31BD5" w:rsidRPr="00332138" w14:paraId="20204285" w14:textId="77777777" w:rsidTr="00C17FB4">
        <w:tc>
          <w:tcPr>
            <w:tcW w:w="2518" w:type="dxa"/>
          </w:tcPr>
          <w:p w14:paraId="1E7F26E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0F03CEC6" w14:textId="77777777" w:rsidR="00B31BD5" w:rsidRPr="006070DF" w:rsidRDefault="00B31BD5" w:rsidP="00861149">
            <w:pPr>
              <w:spacing w:line="360" w:lineRule="auto"/>
              <w:rPr>
                <w:rFonts w:ascii="Arial" w:hAnsi="Arial" w:cs="Arial"/>
                <w:color w:val="FF0000"/>
              </w:rPr>
            </w:pPr>
            <w:r>
              <w:rPr>
                <w:rFonts w:ascii="Arial" w:hAnsi="Arial" w:cs="Arial"/>
                <w:color w:val="FF0000"/>
              </w:rPr>
              <w:t>NO HAY CAMBIOS</w:t>
            </w:r>
          </w:p>
        </w:tc>
      </w:tr>
      <w:tr w:rsidR="00B31BD5" w:rsidRPr="00332138" w14:paraId="466A5A1E" w14:textId="77777777" w:rsidTr="00C17FB4">
        <w:tc>
          <w:tcPr>
            <w:tcW w:w="2518" w:type="dxa"/>
          </w:tcPr>
          <w:p w14:paraId="10A4B1D3"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1946A666" w14:textId="77777777" w:rsidR="00B31BD5" w:rsidRPr="00332138" w:rsidRDefault="00B8783F" w:rsidP="00861149">
            <w:pPr>
              <w:spacing w:line="360" w:lineRule="auto"/>
              <w:rPr>
                <w:rFonts w:ascii="Arial" w:hAnsi="Arial" w:cs="Arial"/>
                <w:color w:val="000000"/>
              </w:rPr>
            </w:pPr>
            <w:r>
              <w:rPr>
                <w:rFonts w:ascii="Arial" w:hAnsi="Arial" w:cs="Arial"/>
                <w:color w:val="000000"/>
              </w:rPr>
              <w:t xml:space="preserve">Los elementos </w:t>
            </w:r>
            <w:r w:rsidR="00B31BD5">
              <w:rPr>
                <w:rFonts w:ascii="Arial" w:hAnsi="Arial" w:cs="Arial"/>
                <w:color w:val="000000"/>
              </w:rPr>
              <w:t>de un circuito eléctrico</w:t>
            </w:r>
          </w:p>
        </w:tc>
      </w:tr>
      <w:tr w:rsidR="00B31BD5" w:rsidRPr="00332138" w14:paraId="3C941A82" w14:textId="77777777" w:rsidTr="00C17FB4">
        <w:tc>
          <w:tcPr>
            <w:tcW w:w="2518" w:type="dxa"/>
          </w:tcPr>
          <w:p w14:paraId="790FFA2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Descripción</w:t>
            </w:r>
          </w:p>
        </w:tc>
        <w:tc>
          <w:tcPr>
            <w:tcW w:w="6536" w:type="dxa"/>
          </w:tcPr>
          <w:p w14:paraId="74FD82E9" w14:textId="77777777" w:rsidR="00B31BD5" w:rsidRPr="00332138" w:rsidRDefault="00EB4AA6" w:rsidP="00861149">
            <w:pPr>
              <w:spacing w:line="360" w:lineRule="auto"/>
              <w:rPr>
                <w:rFonts w:ascii="Arial" w:hAnsi="Arial" w:cs="Arial"/>
                <w:color w:val="000000"/>
              </w:rPr>
            </w:pPr>
            <w:r w:rsidRPr="00EB4AA6">
              <w:rPr>
                <w:rFonts w:ascii="Arial" w:hAnsi="Arial" w:cs="Arial"/>
                <w:color w:val="000000"/>
              </w:rPr>
              <w:t>Interactivo que permite identificar los elementos y el funcionamiento de un circuito</w:t>
            </w:r>
          </w:p>
        </w:tc>
      </w:tr>
    </w:tbl>
    <w:p w14:paraId="18C9BC6E" w14:textId="77777777" w:rsidR="00B31BD5" w:rsidRDefault="00B31BD5" w:rsidP="00861149">
      <w:pPr>
        <w:spacing w:line="360" w:lineRule="auto"/>
        <w:rPr>
          <w:rFonts w:ascii="Arial" w:hAnsi="Arial" w:cs="Arial"/>
        </w:rPr>
      </w:pPr>
    </w:p>
    <w:p w14:paraId="0E4E7B37" w14:textId="77777777" w:rsidR="00B31BD5" w:rsidRPr="00EB223E" w:rsidRDefault="00B31BD5" w:rsidP="00861149">
      <w:pPr>
        <w:spacing w:line="360" w:lineRule="auto"/>
        <w:rPr>
          <w:rFonts w:ascii="Arial" w:hAnsi="Arial" w:cs="Arial"/>
        </w:rPr>
      </w:pPr>
    </w:p>
    <w:p w14:paraId="73D9A9BF" w14:textId="77777777" w:rsidR="00B31BD5" w:rsidRDefault="00B31BD5" w:rsidP="00861149">
      <w:pPr>
        <w:pStyle w:val="Textoindependiente"/>
        <w:spacing w:line="360" w:lineRule="auto"/>
        <w:rPr>
          <w:rFonts w:ascii="Arial" w:hAnsi="Arial" w:cs="Arial"/>
          <w:b/>
        </w:rPr>
      </w:pPr>
      <w:r w:rsidRPr="00EB223E">
        <w:rPr>
          <w:rFonts w:ascii="Arial" w:hAnsi="Arial" w:cs="Arial"/>
          <w:b/>
          <w:highlight w:val="yellow"/>
        </w:rPr>
        <w:t xml:space="preserve">[SECCIÓN </w:t>
      </w:r>
      <w:r>
        <w:rPr>
          <w:rFonts w:ascii="Arial" w:hAnsi="Arial" w:cs="Arial"/>
          <w:b/>
          <w:highlight w:val="yellow"/>
        </w:rPr>
        <w:t>2</w:t>
      </w:r>
      <w:r w:rsidRPr="00EB223E">
        <w:rPr>
          <w:rFonts w:ascii="Arial" w:hAnsi="Arial" w:cs="Arial"/>
          <w:b/>
          <w:highlight w:val="yellow"/>
        </w:rPr>
        <w:t>]</w:t>
      </w:r>
      <w:r w:rsidRPr="00EB223E">
        <w:rPr>
          <w:rFonts w:ascii="Arial" w:hAnsi="Arial" w:cs="Arial"/>
          <w:b/>
        </w:rPr>
        <w:t xml:space="preserve"> </w:t>
      </w:r>
      <w:r>
        <w:rPr>
          <w:rFonts w:ascii="Arial" w:hAnsi="Arial" w:cs="Arial"/>
          <w:b/>
        </w:rPr>
        <w:t>3.1</w:t>
      </w:r>
      <w:r w:rsidRPr="00EB223E">
        <w:rPr>
          <w:rFonts w:ascii="Arial" w:hAnsi="Arial" w:cs="Arial"/>
          <w:b/>
        </w:rPr>
        <w:t xml:space="preserve"> Intensidad de la corriente</w:t>
      </w:r>
    </w:p>
    <w:p w14:paraId="0051EA25" w14:textId="77777777" w:rsidR="00B31BD5" w:rsidRDefault="00B31BD5" w:rsidP="00861149">
      <w:pPr>
        <w:pStyle w:val="Textoindependiente"/>
        <w:spacing w:line="360" w:lineRule="auto"/>
        <w:rPr>
          <w:rFonts w:ascii="Arial" w:hAnsi="Arial" w:cs="Arial"/>
        </w:rPr>
      </w:pPr>
      <w:r w:rsidRPr="00861349">
        <w:rPr>
          <w:rFonts w:ascii="Arial" w:hAnsi="Arial" w:cs="Arial"/>
        </w:rPr>
        <w:t xml:space="preserve">Se denomina </w:t>
      </w:r>
      <w:r w:rsidRPr="00861349">
        <w:rPr>
          <w:rFonts w:ascii="Arial" w:hAnsi="Arial" w:cs="Arial"/>
          <w:b/>
        </w:rPr>
        <w:t>intensidad de corriente</w:t>
      </w:r>
      <w:r>
        <w:rPr>
          <w:rFonts w:ascii="Arial" w:hAnsi="Arial" w:cs="Arial"/>
        </w:rPr>
        <w:t xml:space="preserve"> (</w:t>
      </w:r>
      <w:r w:rsidRPr="00861349">
        <w:rPr>
          <w:rFonts w:ascii="Arial" w:hAnsi="Arial" w:cs="Arial"/>
          <w:b/>
        </w:rPr>
        <w:t>I</w:t>
      </w:r>
      <w:r>
        <w:rPr>
          <w:rFonts w:ascii="Arial" w:hAnsi="Arial" w:cs="Arial"/>
        </w:rPr>
        <w:t>) a la cantidad de cargas eléctricas que fluyen a través de un c</w:t>
      </w:r>
      <w:r w:rsidR="000E4883">
        <w:rPr>
          <w:rFonts w:ascii="Arial" w:hAnsi="Arial" w:cs="Arial"/>
        </w:rPr>
        <w:t>onductor en la unidad de tiempo:</w:t>
      </w:r>
    </w:p>
    <w:p w14:paraId="61903454" w14:textId="77777777" w:rsidR="000E4883" w:rsidRPr="00861349" w:rsidRDefault="000E4883" w:rsidP="00861149">
      <w:pPr>
        <w:pStyle w:val="Textoindependiente"/>
        <w:spacing w:line="360" w:lineRule="auto"/>
        <w:rPr>
          <w:rFonts w:ascii="Arial" w:hAnsi="Arial" w:cs="Arial"/>
        </w:rPr>
      </w:pPr>
    </w:p>
    <w:p w14:paraId="74345EC5" w14:textId="77777777" w:rsidR="00B31BD5" w:rsidRPr="000E4883" w:rsidRDefault="001B138E" w:rsidP="00861149">
      <w:pPr>
        <w:pStyle w:val="Textoindependiente"/>
        <w:spacing w:line="360" w:lineRule="auto"/>
        <w:jc w:val="center"/>
        <w:rPr>
          <w:rFonts w:ascii="Arial" w:eastAsiaTheme="minorEastAsia" w:hAnsi="Arial" w:cs="Arial"/>
          <w:sz w:val="28"/>
          <w:szCs w:val="28"/>
          <w:shd w:val="clear" w:color="auto" w:fill="FFFFFF"/>
        </w:rPr>
      </w:pPr>
      <w:r>
        <w:rPr>
          <w:rFonts w:ascii="Arial" w:eastAsiaTheme="minorEastAsia" w:hAnsi="Arial" w:cs="Arial"/>
          <w:shd w:val="clear" w:color="auto" w:fill="FFFFFF"/>
        </w:rPr>
        <w:t xml:space="preserve"> </w:t>
      </w:r>
      <m:oMath>
        <m:r>
          <w:rPr>
            <w:rFonts w:ascii="Cambria Math" w:hAnsi="Cambria Math" w:cs="Arial"/>
            <w:sz w:val="28"/>
            <w:szCs w:val="28"/>
            <w:highlight w:val="yellow"/>
            <w:shd w:val="clear" w:color="auto" w:fill="FFFFFF"/>
          </w:rPr>
          <m:t>I=</m:t>
        </m:r>
        <m:f>
          <m:fPr>
            <m:ctrlPr>
              <w:rPr>
                <w:rFonts w:ascii="Cambria Math" w:hAnsi="Cambria Math" w:cs="Arial"/>
                <w:i/>
                <w:sz w:val="28"/>
                <w:szCs w:val="28"/>
                <w:highlight w:val="yellow"/>
                <w:shd w:val="clear" w:color="auto" w:fill="FFFFFF"/>
              </w:rPr>
            </m:ctrlPr>
          </m:fPr>
          <m:num>
            <m:r>
              <w:rPr>
                <w:rFonts w:ascii="Cambria Math" w:hAnsi="Cambria Math" w:cs="Arial"/>
                <w:sz w:val="28"/>
                <w:szCs w:val="28"/>
                <w:highlight w:val="yellow"/>
                <w:shd w:val="clear" w:color="auto" w:fill="FFFFFF"/>
              </w:rPr>
              <m:t xml:space="preserve"> q</m:t>
            </m:r>
          </m:num>
          <m:den>
            <m:r>
              <w:rPr>
                <w:rFonts w:ascii="Cambria Math" w:hAnsi="Cambria Math" w:cs="Arial"/>
                <w:sz w:val="28"/>
                <w:szCs w:val="28"/>
                <w:highlight w:val="yellow"/>
                <w:shd w:val="clear" w:color="auto" w:fill="FFFFFF"/>
              </w:rPr>
              <m:t>t</m:t>
            </m:r>
          </m:den>
        </m:f>
      </m:oMath>
    </w:p>
    <w:p w14:paraId="18249525" w14:textId="77777777" w:rsidR="000E4883" w:rsidRDefault="000E4883"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13</w:t>
      </w:r>
    </w:p>
    <w:p w14:paraId="4E7A5D5E" w14:textId="77777777" w:rsidR="000E4883" w:rsidRPr="000E4883" w:rsidRDefault="000E4883" w:rsidP="00861149">
      <w:pPr>
        <w:pStyle w:val="Textoindependiente"/>
        <w:spacing w:line="360" w:lineRule="auto"/>
        <w:jc w:val="center"/>
        <w:rPr>
          <w:rFonts w:ascii="Arial" w:eastAsiaTheme="minorEastAsia" w:hAnsi="Arial" w:cs="Arial"/>
          <w:sz w:val="28"/>
          <w:szCs w:val="28"/>
          <w:shd w:val="clear" w:color="auto" w:fill="FFFFFF"/>
        </w:rPr>
      </w:pPr>
    </w:p>
    <w:p w14:paraId="475CD071" w14:textId="77777777" w:rsidR="00B31BD5" w:rsidRPr="00861349" w:rsidRDefault="00B31BD5" w:rsidP="00861149">
      <w:pPr>
        <w:pStyle w:val="Textoindependiente"/>
        <w:spacing w:line="360" w:lineRule="auto"/>
        <w:rPr>
          <w:rFonts w:ascii="Arial" w:hAnsi="Arial" w:cs="Arial"/>
          <w:shd w:val="clear" w:color="auto" w:fill="FFFFFF"/>
        </w:rPr>
      </w:pPr>
      <w:r>
        <w:rPr>
          <w:rFonts w:ascii="Arial" w:hAnsi="Arial" w:cs="Arial"/>
          <w:shd w:val="clear" w:color="auto" w:fill="FFFFFF"/>
        </w:rPr>
        <w:t xml:space="preserve">La unidad de intensidad de carga eléctrica se llama </w:t>
      </w:r>
      <w:r w:rsidR="00B8783F">
        <w:rPr>
          <w:rFonts w:ascii="Arial" w:hAnsi="Arial" w:cs="Arial"/>
          <w:shd w:val="clear" w:color="auto" w:fill="FFFFFF"/>
        </w:rPr>
        <w:t>a</w:t>
      </w:r>
      <w:r>
        <w:rPr>
          <w:rFonts w:ascii="Arial" w:hAnsi="Arial" w:cs="Arial"/>
          <w:b/>
          <w:shd w:val="clear" w:color="auto" w:fill="FFFFFF"/>
        </w:rPr>
        <w:t>mperio (A)</w:t>
      </w:r>
      <w:r>
        <w:rPr>
          <w:rFonts w:ascii="Arial" w:hAnsi="Arial" w:cs="Arial"/>
          <w:shd w:val="clear" w:color="auto" w:fill="FFFFFF"/>
        </w:rPr>
        <w:t xml:space="preserve">, que es igual a un </w:t>
      </w:r>
      <w:r w:rsidR="000E4883">
        <w:rPr>
          <w:rFonts w:ascii="Arial" w:hAnsi="Arial" w:cs="Arial"/>
          <w:shd w:val="clear" w:color="auto" w:fill="FFFFFF"/>
        </w:rPr>
        <w:t>co</w:t>
      </w:r>
      <w:r>
        <w:rPr>
          <w:rFonts w:ascii="Arial" w:hAnsi="Arial" w:cs="Arial"/>
          <w:shd w:val="clear" w:color="auto" w:fill="FFFFFF"/>
        </w:rPr>
        <w:t>ulomb sobre segundo.</w:t>
      </w:r>
    </w:p>
    <w:p w14:paraId="4EB54B1A" w14:textId="77777777" w:rsidR="00B31BD5" w:rsidRPr="000E4883" w:rsidRDefault="00B31BD5" w:rsidP="00861149">
      <w:pPr>
        <w:pStyle w:val="Textoindependiente"/>
        <w:spacing w:line="360" w:lineRule="auto"/>
        <w:rPr>
          <w:rFonts w:ascii="Arial" w:hAnsi="Arial" w:cs="Arial"/>
          <w:sz w:val="28"/>
          <w:szCs w:val="28"/>
          <w:shd w:val="clear" w:color="auto" w:fill="FFFFFF"/>
        </w:rPr>
      </w:pPr>
      <m:oMathPara>
        <m:oMath>
          <m:r>
            <w:rPr>
              <w:rFonts w:ascii="Cambria Math" w:hAnsi="Cambria Math" w:cs="Arial"/>
              <w:sz w:val="28"/>
              <w:szCs w:val="28"/>
              <w:highlight w:val="yellow"/>
              <w:shd w:val="clear" w:color="auto" w:fill="FFFFFF"/>
            </w:rPr>
            <m:t>A=</m:t>
          </m:r>
          <m:f>
            <m:fPr>
              <m:ctrlPr>
                <w:rPr>
                  <w:rFonts w:ascii="Cambria Math" w:hAnsi="Cambria Math" w:cs="Arial"/>
                  <w:i/>
                  <w:sz w:val="28"/>
                  <w:szCs w:val="28"/>
                  <w:highlight w:val="yellow"/>
                  <w:shd w:val="clear" w:color="auto" w:fill="FFFFFF"/>
                </w:rPr>
              </m:ctrlPr>
            </m:fPr>
            <m:num>
              <m:r>
                <w:rPr>
                  <w:rFonts w:ascii="Cambria Math" w:hAnsi="Cambria Math" w:cs="Arial"/>
                  <w:sz w:val="28"/>
                  <w:szCs w:val="28"/>
                  <w:highlight w:val="yellow"/>
                  <w:shd w:val="clear" w:color="auto" w:fill="FFFFFF"/>
                </w:rPr>
                <m:t xml:space="preserve"> C</m:t>
              </m:r>
            </m:num>
            <m:den>
              <m:r>
                <w:rPr>
                  <w:rFonts w:ascii="Cambria Math" w:hAnsi="Cambria Math" w:cs="Arial"/>
                  <w:sz w:val="28"/>
                  <w:szCs w:val="28"/>
                  <w:highlight w:val="yellow"/>
                  <w:shd w:val="clear" w:color="auto" w:fill="FFFFFF"/>
                </w:rPr>
                <m:t>s</m:t>
              </m:r>
            </m:den>
          </m:f>
        </m:oMath>
      </m:oMathPara>
    </w:p>
    <w:p w14:paraId="1C0F0C4C" w14:textId="77777777" w:rsidR="000E4883" w:rsidRDefault="000E4883" w:rsidP="00861149">
      <w:pPr>
        <w:pStyle w:val="u"/>
        <w:shd w:val="clear" w:color="auto" w:fill="FFFFFF"/>
        <w:spacing w:before="0" w:beforeAutospacing="0" w:after="0" w:afterAutospacing="0" w:line="360" w:lineRule="auto"/>
        <w:jc w:val="center"/>
        <w:rPr>
          <w:rStyle w:val="un"/>
          <w:rFonts w:ascii="Arial"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14</w:t>
      </w:r>
    </w:p>
    <w:p w14:paraId="08579003" w14:textId="77777777" w:rsidR="000E4883" w:rsidRDefault="000E4883" w:rsidP="00861149">
      <w:pPr>
        <w:pStyle w:val="Textoindependiente"/>
        <w:spacing w:line="360" w:lineRule="auto"/>
        <w:rPr>
          <w:rFonts w:ascii="Arial" w:hAnsi="Arial" w:cs="Arial"/>
          <w:b/>
          <w:shd w:val="clear" w:color="auto" w:fill="FFFFFF"/>
        </w:rPr>
      </w:pPr>
    </w:p>
    <w:p w14:paraId="223C72BF" w14:textId="77777777" w:rsidR="00B31BD5" w:rsidRDefault="00B31BD5" w:rsidP="00861149">
      <w:pPr>
        <w:pStyle w:val="Textoindependiente"/>
        <w:spacing w:line="360" w:lineRule="auto"/>
        <w:rPr>
          <w:rFonts w:ascii="Arial" w:hAnsi="Arial" w:cs="Arial"/>
          <w:shd w:val="clear" w:color="auto" w:fill="FFFFFF"/>
        </w:rPr>
      </w:pPr>
    </w:p>
    <w:tbl>
      <w:tblPr>
        <w:tblStyle w:val="Tablaconcuadrcula"/>
        <w:tblW w:w="0" w:type="auto"/>
        <w:tblLook w:val="04A0" w:firstRow="1" w:lastRow="0" w:firstColumn="1" w:lastColumn="0" w:noHBand="0" w:noVBand="1"/>
      </w:tblPr>
      <w:tblGrid>
        <w:gridCol w:w="2518"/>
        <w:gridCol w:w="6536"/>
      </w:tblGrid>
      <w:tr w:rsidR="00B31BD5" w:rsidRPr="00332138" w14:paraId="2DFE994D" w14:textId="77777777" w:rsidTr="00C17FB4">
        <w:tc>
          <w:tcPr>
            <w:tcW w:w="9054" w:type="dxa"/>
            <w:gridSpan w:val="2"/>
            <w:shd w:val="clear" w:color="auto" w:fill="000000" w:themeFill="text1"/>
          </w:tcPr>
          <w:p w14:paraId="040AD0F2"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7196E103" w14:textId="77777777" w:rsidTr="00C17FB4">
        <w:tc>
          <w:tcPr>
            <w:tcW w:w="2518" w:type="dxa"/>
          </w:tcPr>
          <w:p w14:paraId="1B4BDA18"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47FA8A42"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EB4AA6">
              <w:rPr>
                <w:rFonts w:ascii="Arial" w:hAnsi="Arial" w:cs="Arial"/>
                <w:color w:val="000000"/>
              </w:rPr>
              <w:t>130</w:t>
            </w:r>
          </w:p>
        </w:tc>
      </w:tr>
      <w:tr w:rsidR="00B31BD5" w:rsidRPr="00332138" w14:paraId="6708A5AA" w14:textId="77777777" w:rsidTr="00C17FB4">
        <w:tc>
          <w:tcPr>
            <w:tcW w:w="2518" w:type="dxa"/>
          </w:tcPr>
          <w:p w14:paraId="44432487"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5EDD335F" w14:textId="77777777" w:rsidR="00B31BD5" w:rsidRPr="00332138" w:rsidRDefault="00B31BD5" w:rsidP="00861149">
            <w:pPr>
              <w:spacing w:line="360" w:lineRule="auto"/>
              <w:rPr>
                <w:rFonts w:ascii="Arial" w:hAnsi="Arial" w:cs="Arial"/>
                <w:color w:val="000000"/>
              </w:rPr>
            </w:pPr>
            <w:r>
              <w:rPr>
                <w:rFonts w:ascii="Arial" w:hAnsi="Arial" w:cs="Arial"/>
                <w:color w:val="000000"/>
              </w:rPr>
              <w:t>2ESO/ciencias naturales/la electricidad/los circuitos eléctricos/la ley de Ohm/practica/Define algunas unidades eléctricas</w:t>
            </w:r>
          </w:p>
        </w:tc>
      </w:tr>
      <w:tr w:rsidR="00B31BD5" w:rsidRPr="00332138" w14:paraId="7C6121E1" w14:textId="77777777" w:rsidTr="00C17FB4">
        <w:tc>
          <w:tcPr>
            <w:tcW w:w="2518" w:type="dxa"/>
          </w:tcPr>
          <w:p w14:paraId="51C86903"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10717468"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696128" behindDoc="0" locked="0" layoutInCell="1" allowOverlap="1" wp14:anchorId="68C6A1DF" wp14:editId="273CD7E2">
                  <wp:simplePos x="0" y="0"/>
                  <wp:positionH relativeFrom="column">
                    <wp:posOffset>245110</wp:posOffset>
                  </wp:positionH>
                  <wp:positionV relativeFrom="paragraph">
                    <wp:posOffset>67310</wp:posOffset>
                  </wp:positionV>
                  <wp:extent cx="1924050" cy="125920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49789" t="23263" r="2894" b="21661"/>
                          <a:stretch/>
                        </pic:blipFill>
                        <pic:spPr bwMode="auto">
                          <a:xfrm>
                            <a:off x="0" y="0"/>
                            <a:ext cx="1924050" cy="125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B64DD" w14:textId="77777777" w:rsidR="00B31BD5" w:rsidRDefault="00B31BD5" w:rsidP="00861149">
            <w:pPr>
              <w:spacing w:line="360" w:lineRule="auto"/>
              <w:rPr>
                <w:rFonts w:ascii="Arial" w:hAnsi="Arial" w:cs="Arial"/>
                <w:color w:val="000000"/>
              </w:rPr>
            </w:pPr>
          </w:p>
          <w:p w14:paraId="5DA95D22" w14:textId="77777777" w:rsidR="00B31BD5" w:rsidRDefault="00B31BD5" w:rsidP="00861149">
            <w:pPr>
              <w:spacing w:line="360" w:lineRule="auto"/>
              <w:rPr>
                <w:rFonts w:ascii="Arial" w:hAnsi="Arial" w:cs="Arial"/>
                <w:color w:val="000000"/>
              </w:rPr>
            </w:pPr>
          </w:p>
          <w:p w14:paraId="4566BC17" w14:textId="77777777" w:rsidR="00B31BD5" w:rsidRDefault="00B31BD5" w:rsidP="00861149">
            <w:pPr>
              <w:spacing w:line="360" w:lineRule="auto"/>
              <w:rPr>
                <w:rFonts w:ascii="Arial" w:hAnsi="Arial" w:cs="Arial"/>
                <w:color w:val="000000"/>
              </w:rPr>
            </w:pPr>
          </w:p>
          <w:p w14:paraId="114A96ED" w14:textId="77777777" w:rsidR="00B31BD5" w:rsidRDefault="00B31BD5" w:rsidP="00861149">
            <w:pPr>
              <w:spacing w:line="360" w:lineRule="auto"/>
              <w:rPr>
                <w:rFonts w:ascii="Arial" w:hAnsi="Arial" w:cs="Arial"/>
                <w:color w:val="000000"/>
              </w:rPr>
            </w:pPr>
          </w:p>
          <w:p w14:paraId="758CAA08" w14:textId="77777777" w:rsidR="00B31BD5" w:rsidRDefault="00B31BD5" w:rsidP="00861149">
            <w:pPr>
              <w:spacing w:line="360" w:lineRule="auto"/>
              <w:rPr>
                <w:rFonts w:ascii="Arial" w:hAnsi="Arial" w:cs="Arial"/>
                <w:color w:val="000000"/>
              </w:rPr>
            </w:pPr>
          </w:p>
          <w:p w14:paraId="3063EDFE" w14:textId="77777777" w:rsidR="00B31BD5" w:rsidRDefault="00B31BD5" w:rsidP="00861149">
            <w:pPr>
              <w:spacing w:line="360" w:lineRule="auto"/>
              <w:rPr>
                <w:rFonts w:ascii="Arial" w:hAnsi="Arial" w:cs="Arial"/>
                <w:color w:val="000000"/>
              </w:rPr>
            </w:pPr>
          </w:p>
          <w:p w14:paraId="04ADF122" w14:textId="77777777" w:rsidR="00B31BD5" w:rsidRDefault="00B31BD5" w:rsidP="00861149">
            <w:pPr>
              <w:spacing w:line="360" w:lineRule="auto"/>
              <w:rPr>
                <w:rFonts w:ascii="Arial" w:hAnsi="Arial" w:cs="Arial"/>
                <w:color w:val="000000"/>
              </w:rPr>
            </w:pPr>
          </w:p>
          <w:p w14:paraId="2008603F" w14:textId="77777777" w:rsidR="00B31BD5" w:rsidRPr="007E3570" w:rsidRDefault="00B31BD5" w:rsidP="00861149">
            <w:pPr>
              <w:spacing w:line="360" w:lineRule="auto"/>
              <w:rPr>
                <w:rFonts w:ascii="Arial" w:hAnsi="Arial" w:cs="Arial"/>
                <w:color w:val="FF0000"/>
              </w:rPr>
            </w:pPr>
            <w:r>
              <w:rPr>
                <w:rFonts w:ascii="Arial" w:hAnsi="Arial" w:cs="Arial"/>
                <w:color w:val="FF0000"/>
              </w:rPr>
              <w:t>No hay cambios</w:t>
            </w:r>
          </w:p>
        </w:tc>
      </w:tr>
      <w:tr w:rsidR="00B31BD5" w:rsidRPr="00332138" w14:paraId="1795694F" w14:textId="77777777" w:rsidTr="00C17FB4">
        <w:tc>
          <w:tcPr>
            <w:tcW w:w="2518" w:type="dxa"/>
          </w:tcPr>
          <w:p w14:paraId="355DC28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68FB9BD0" w14:textId="77777777" w:rsidR="00B31BD5" w:rsidRPr="00332138" w:rsidRDefault="00EB4AA6" w:rsidP="00861149">
            <w:pPr>
              <w:spacing w:line="360" w:lineRule="auto"/>
              <w:rPr>
                <w:rFonts w:ascii="Arial" w:hAnsi="Arial" w:cs="Arial"/>
                <w:color w:val="000000"/>
              </w:rPr>
            </w:pPr>
            <w:r>
              <w:rPr>
                <w:rFonts w:ascii="Arial" w:hAnsi="Arial" w:cs="Arial"/>
                <w:color w:val="000000"/>
              </w:rPr>
              <w:t>Las u</w:t>
            </w:r>
            <w:r w:rsidR="00B31BD5">
              <w:rPr>
                <w:rFonts w:ascii="Arial" w:hAnsi="Arial" w:cs="Arial"/>
                <w:color w:val="000000"/>
              </w:rPr>
              <w:t>nidades eléctricas</w:t>
            </w:r>
          </w:p>
        </w:tc>
      </w:tr>
      <w:tr w:rsidR="00B31BD5" w:rsidRPr="00332138" w14:paraId="7318C22E" w14:textId="77777777" w:rsidTr="00C17FB4">
        <w:tc>
          <w:tcPr>
            <w:tcW w:w="2518" w:type="dxa"/>
          </w:tcPr>
          <w:p w14:paraId="59F5C102"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43FA443D" w14:textId="77777777" w:rsidR="00B31BD5" w:rsidRPr="00332138" w:rsidRDefault="00EB4AA6" w:rsidP="00861149">
            <w:pPr>
              <w:spacing w:line="360" w:lineRule="auto"/>
              <w:rPr>
                <w:rFonts w:ascii="Arial" w:hAnsi="Arial" w:cs="Arial"/>
                <w:color w:val="000000"/>
              </w:rPr>
            </w:pPr>
            <w:r w:rsidRPr="00EB4AA6">
              <w:rPr>
                <w:rFonts w:ascii="Arial" w:hAnsi="Arial" w:cs="Arial"/>
                <w:color w:val="000000"/>
              </w:rPr>
              <w:t>Actividad que propone relacionar</w:t>
            </w:r>
            <w:r>
              <w:rPr>
                <w:rFonts w:ascii="Arial" w:hAnsi="Arial" w:cs="Arial"/>
                <w:color w:val="000000"/>
              </w:rPr>
              <w:t xml:space="preserve"> las unidades eléctricas con su</w:t>
            </w:r>
            <w:r w:rsidRPr="00EB4AA6">
              <w:rPr>
                <w:rFonts w:ascii="Arial" w:hAnsi="Arial" w:cs="Arial"/>
                <w:color w:val="000000"/>
              </w:rPr>
              <w:t xml:space="preserve"> definición</w:t>
            </w:r>
          </w:p>
        </w:tc>
      </w:tr>
      <w:tr w:rsidR="00EB4AA6" w:rsidRPr="00332138" w14:paraId="5F222123" w14:textId="77777777" w:rsidTr="00C17FB4">
        <w:tc>
          <w:tcPr>
            <w:tcW w:w="2518" w:type="dxa"/>
          </w:tcPr>
          <w:p w14:paraId="17DE5FBE" w14:textId="77777777" w:rsidR="00EB4AA6" w:rsidRPr="00332138" w:rsidRDefault="00EB4AA6" w:rsidP="00861149">
            <w:pPr>
              <w:spacing w:line="360" w:lineRule="auto"/>
              <w:rPr>
                <w:rFonts w:ascii="Arial" w:hAnsi="Arial" w:cs="Arial"/>
                <w:b/>
                <w:color w:val="000000"/>
              </w:rPr>
            </w:pPr>
          </w:p>
        </w:tc>
        <w:tc>
          <w:tcPr>
            <w:tcW w:w="6536" w:type="dxa"/>
          </w:tcPr>
          <w:p w14:paraId="490BA768" w14:textId="77777777" w:rsidR="00EB4AA6" w:rsidRPr="00EB4AA6" w:rsidRDefault="00EB4AA6" w:rsidP="00861149">
            <w:pPr>
              <w:spacing w:line="360" w:lineRule="auto"/>
              <w:rPr>
                <w:rFonts w:ascii="Arial" w:hAnsi="Arial" w:cs="Arial"/>
                <w:color w:val="000000"/>
              </w:rPr>
            </w:pPr>
          </w:p>
        </w:tc>
      </w:tr>
    </w:tbl>
    <w:p w14:paraId="3B5E2C2F" w14:textId="77777777" w:rsidR="00B31BD5" w:rsidRPr="00EB223E" w:rsidRDefault="00B31BD5" w:rsidP="00861149">
      <w:pPr>
        <w:pStyle w:val="Textoindependiente"/>
        <w:spacing w:line="360" w:lineRule="auto"/>
        <w:rPr>
          <w:rFonts w:ascii="Arial" w:hAnsi="Arial" w:cs="Arial"/>
          <w:shd w:val="clear" w:color="auto" w:fill="FFFFFF"/>
        </w:rPr>
      </w:pPr>
    </w:p>
    <w:p w14:paraId="26D1D334" w14:textId="77777777" w:rsidR="00B31BD5" w:rsidRDefault="00B31BD5" w:rsidP="00861149">
      <w:pPr>
        <w:pStyle w:val="Textoindependiente"/>
        <w:spacing w:line="360" w:lineRule="auto"/>
        <w:rPr>
          <w:rFonts w:ascii="Arial" w:hAnsi="Arial" w:cs="Arial"/>
          <w:b/>
        </w:rPr>
      </w:pPr>
      <w:r w:rsidRPr="00EB223E">
        <w:rPr>
          <w:rFonts w:ascii="Arial" w:hAnsi="Arial" w:cs="Arial"/>
          <w:b/>
          <w:highlight w:val="yellow"/>
        </w:rPr>
        <w:t xml:space="preserve">[SECCIÓN </w:t>
      </w:r>
      <w:r>
        <w:rPr>
          <w:rFonts w:ascii="Arial" w:hAnsi="Arial" w:cs="Arial"/>
          <w:b/>
          <w:highlight w:val="yellow"/>
        </w:rPr>
        <w:t>2</w:t>
      </w:r>
      <w:r w:rsidRPr="00EB223E">
        <w:rPr>
          <w:rFonts w:ascii="Arial" w:hAnsi="Arial" w:cs="Arial"/>
          <w:b/>
          <w:highlight w:val="yellow"/>
        </w:rPr>
        <w:t>]</w:t>
      </w:r>
      <w:r w:rsidRPr="00EB223E">
        <w:rPr>
          <w:rFonts w:ascii="Arial" w:hAnsi="Arial" w:cs="Arial"/>
          <w:b/>
        </w:rPr>
        <w:t xml:space="preserve"> </w:t>
      </w:r>
      <w:r>
        <w:rPr>
          <w:rFonts w:ascii="Arial" w:hAnsi="Arial" w:cs="Arial"/>
          <w:b/>
        </w:rPr>
        <w:t>3.2</w:t>
      </w:r>
      <w:r w:rsidR="001B138E">
        <w:rPr>
          <w:rFonts w:ascii="Arial" w:hAnsi="Arial" w:cs="Arial"/>
          <w:b/>
        </w:rPr>
        <w:t xml:space="preserve"> </w:t>
      </w:r>
      <w:r w:rsidR="00EB4AA6">
        <w:rPr>
          <w:rFonts w:ascii="Arial" w:hAnsi="Arial" w:cs="Arial"/>
          <w:b/>
        </w:rPr>
        <w:t>La r</w:t>
      </w:r>
      <w:r w:rsidRPr="00EB223E">
        <w:rPr>
          <w:rFonts w:ascii="Arial" w:hAnsi="Arial" w:cs="Arial"/>
          <w:b/>
        </w:rPr>
        <w:t>esistencia eléctrica</w:t>
      </w:r>
    </w:p>
    <w:p w14:paraId="5AA03A58" w14:textId="77777777" w:rsidR="00B31BD5" w:rsidRDefault="00B31BD5" w:rsidP="00861149">
      <w:pPr>
        <w:pStyle w:val="Textoindependiente"/>
        <w:spacing w:line="360" w:lineRule="auto"/>
        <w:rPr>
          <w:rFonts w:ascii="Arial" w:hAnsi="Arial" w:cs="Arial"/>
        </w:rPr>
      </w:pPr>
      <w:r w:rsidRPr="000C525F">
        <w:rPr>
          <w:rFonts w:ascii="Arial" w:hAnsi="Arial" w:cs="Arial"/>
        </w:rPr>
        <w:t>En un circuito el</w:t>
      </w:r>
      <w:r>
        <w:rPr>
          <w:rFonts w:ascii="Arial" w:hAnsi="Arial" w:cs="Arial"/>
        </w:rPr>
        <w:t xml:space="preserve">éctrico, la relación entre la diferencia de potencial (V) y la intensidad de corriente (I) es siempre una constante. </w:t>
      </w:r>
      <w:r w:rsidR="00B8783F">
        <w:rPr>
          <w:rFonts w:ascii="Arial" w:hAnsi="Arial" w:cs="Arial"/>
        </w:rPr>
        <w:t xml:space="preserve">El </w:t>
      </w:r>
      <w:r>
        <w:rPr>
          <w:rFonts w:ascii="Arial" w:hAnsi="Arial" w:cs="Arial"/>
        </w:rPr>
        <w:t xml:space="preserve">valor de esta constante se denomina resistencia eléctrica y se conoce como la </w:t>
      </w:r>
      <w:r w:rsidRPr="000C525F">
        <w:rPr>
          <w:rFonts w:ascii="Arial" w:hAnsi="Arial" w:cs="Arial"/>
          <w:b/>
        </w:rPr>
        <w:t>ley de Ohm</w:t>
      </w:r>
      <w:r>
        <w:rPr>
          <w:rFonts w:ascii="Arial" w:hAnsi="Arial" w:cs="Arial"/>
        </w:rPr>
        <w:t>, en honor al físico alemán George S. Ohm (1787</w:t>
      </w:r>
      <w:r w:rsidR="00B8783F">
        <w:rPr>
          <w:rFonts w:ascii="Arial" w:hAnsi="Arial" w:cs="Arial"/>
        </w:rPr>
        <w:t>-</w:t>
      </w:r>
      <w:r>
        <w:rPr>
          <w:rFonts w:ascii="Arial" w:hAnsi="Arial" w:cs="Arial"/>
        </w:rPr>
        <w:t>1854).</w:t>
      </w:r>
    </w:p>
    <w:p w14:paraId="4FEB349C" w14:textId="77777777" w:rsidR="00B31BD5" w:rsidRPr="00E1791B" w:rsidRDefault="00E1791B" w:rsidP="00861149">
      <w:pPr>
        <w:pStyle w:val="Textoindependiente"/>
        <w:spacing w:line="360" w:lineRule="auto"/>
        <w:rPr>
          <w:rFonts w:ascii="Arial" w:eastAsiaTheme="minorEastAsia" w:hAnsi="Arial" w:cs="Arial"/>
          <w:sz w:val="28"/>
          <w:szCs w:val="28"/>
        </w:rPr>
      </w:pPr>
      <m:oMathPara>
        <m:oMath>
          <m:r>
            <w:rPr>
              <w:rFonts w:ascii="Cambria Math" w:hAnsi="Cambria Math" w:cs="Arial"/>
              <w:sz w:val="28"/>
              <w:szCs w:val="28"/>
              <w:highlight w:val="yellow"/>
            </w:rPr>
            <m:t xml:space="preserve">R= </m:t>
          </m:r>
          <m:f>
            <m:fPr>
              <m:ctrlPr>
                <w:rPr>
                  <w:rFonts w:ascii="Cambria Math" w:hAnsi="Cambria Math" w:cs="Arial"/>
                  <w:i/>
                  <w:sz w:val="28"/>
                  <w:szCs w:val="28"/>
                  <w:highlight w:val="yellow"/>
                </w:rPr>
              </m:ctrlPr>
            </m:fPr>
            <m:num>
              <m:r>
                <w:rPr>
                  <w:rFonts w:ascii="Cambria Math" w:hAnsi="Cambria Math" w:cs="Arial"/>
                  <w:sz w:val="28"/>
                  <w:szCs w:val="28"/>
                  <w:highlight w:val="yellow"/>
                </w:rPr>
                <m:t>V</m:t>
              </m:r>
            </m:num>
            <m:den>
              <m:r>
                <w:rPr>
                  <w:rFonts w:ascii="Cambria Math" w:hAnsi="Cambria Math" w:cs="Arial"/>
                  <w:sz w:val="28"/>
                  <w:szCs w:val="28"/>
                  <w:highlight w:val="yellow"/>
                </w:rPr>
                <m:t>I</m:t>
              </m:r>
            </m:den>
          </m:f>
        </m:oMath>
      </m:oMathPara>
    </w:p>
    <w:p w14:paraId="0D4E1B11" w14:textId="77777777" w:rsidR="00E1791B" w:rsidRPr="004865A9" w:rsidRDefault="00E1791B" w:rsidP="00861149">
      <w:pPr>
        <w:pStyle w:val="Textoindependiente"/>
        <w:spacing w:line="360" w:lineRule="auto"/>
        <w:jc w:val="center"/>
        <w:rPr>
          <w:rFonts w:ascii="Arial" w:eastAsiaTheme="minorEastAsia"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15</w:t>
      </w:r>
    </w:p>
    <w:p w14:paraId="08711F37" w14:textId="77777777" w:rsidR="00B31BD5" w:rsidRDefault="00B31BD5" w:rsidP="00861149">
      <w:pPr>
        <w:pBdr>
          <w:top w:val="single" w:sz="6" w:space="0" w:color="FFFFFF"/>
        </w:pBd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332138" w14:paraId="52CCC2D5" w14:textId="77777777" w:rsidTr="00C17FB4">
        <w:tc>
          <w:tcPr>
            <w:tcW w:w="8978" w:type="dxa"/>
            <w:gridSpan w:val="2"/>
            <w:shd w:val="clear" w:color="auto" w:fill="000000" w:themeFill="text1"/>
          </w:tcPr>
          <w:p w14:paraId="76C731C1"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Destacado</w:t>
            </w:r>
          </w:p>
        </w:tc>
      </w:tr>
      <w:tr w:rsidR="00B31BD5" w:rsidRPr="00332138" w14:paraId="6E1FBFB6" w14:textId="77777777" w:rsidTr="00C17FB4">
        <w:tc>
          <w:tcPr>
            <w:tcW w:w="2518" w:type="dxa"/>
          </w:tcPr>
          <w:p w14:paraId="145B39D3" w14:textId="77777777" w:rsidR="00B31BD5" w:rsidRPr="00332138" w:rsidRDefault="00B31BD5" w:rsidP="00861149">
            <w:pPr>
              <w:spacing w:line="360" w:lineRule="auto"/>
              <w:rPr>
                <w:rFonts w:ascii="Arial" w:hAnsi="Arial" w:cs="Arial"/>
                <w:b/>
              </w:rPr>
            </w:pPr>
            <w:r w:rsidRPr="00332138">
              <w:rPr>
                <w:rFonts w:ascii="Arial" w:hAnsi="Arial" w:cs="Arial"/>
                <w:b/>
              </w:rPr>
              <w:t>Título</w:t>
            </w:r>
          </w:p>
        </w:tc>
        <w:tc>
          <w:tcPr>
            <w:tcW w:w="6460" w:type="dxa"/>
          </w:tcPr>
          <w:p w14:paraId="0AC62255" w14:textId="77777777" w:rsidR="00B31BD5" w:rsidRPr="005E7BD7" w:rsidRDefault="00B31BD5" w:rsidP="00861149">
            <w:pPr>
              <w:pStyle w:val="Ttulo4"/>
              <w:spacing w:before="0" w:line="360" w:lineRule="auto"/>
              <w:outlineLvl w:val="3"/>
              <w:rPr>
                <w:rFonts w:ascii="Arial" w:hAnsi="Arial" w:cs="Arial"/>
                <w:b w:val="0"/>
                <w:bCs w:val="0"/>
                <w:i w:val="0"/>
                <w:color w:val="97BE0E"/>
              </w:rPr>
            </w:pPr>
            <w:r w:rsidRPr="005E7BD7">
              <w:rPr>
                <w:rFonts w:ascii="Arial" w:hAnsi="Arial" w:cs="Arial"/>
                <w:b w:val="0"/>
                <w:bCs w:val="0"/>
                <w:i w:val="0"/>
                <w:color w:val="auto"/>
              </w:rPr>
              <w:t>La resistencia eléctrica</w:t>
            </w:r>
          </w:p>
        </w:tc>
      </w:tr>
      <w:tr w:rsidR="00B31BD5" w:rsidRPr="00332138" w14:paraId="265BA998" w14:textId="77777777" w:rsidTr="00C17FB4">
        <w:tc>
          <w:tcPr>
            <w:tcW w:w="2518" w:type="dxa"/>
          </w:tcPr>
          <w:p w14:paraId="530AA918" w14:textId="77777777" w:rsidR="00B31BD5" w:rsidRPr="00332138" w:rsidRDefault="00B31BD5" w:rsidP="00861149">
            <w:pPr>
              <w:spacing w:line="360" w:lineRule="auto"/>
              <w:rPr>
                <w:rFonts w:ascii="Arial" w:hAnsi="Arial" w:cs="Arial"/>
              </w:rPr>
            </w:pPr>
            <w:r w:rsidRPr="00332138">
              <w:rPr>
                <w:rFonts w:ascii="Arial" w:hAnsi="Arial" w:cs="Arial"/>
                <w:b/>
              </w:rPr>
              <w:t>Contenido</w:t>
            </w:r>
          </w:p>
        </w:tc>
        <w:tc>
          <w:tcPr>
            <w:tcW w:w="6460" w:type="dxa"/>
          </w:tcPr>
          <w:p w14:paraId="5B05E0D9" w14:textId="77777777" w:rsidR="00B31BD5" w:rsidRPr="005E7BD7" w:rsidRDefault="00B31BD5" w:rsidP="00861149">
            <w:pPr>
              <w:pStyle w:val="u"/>
              <w:spacing w:before="0" w:beforeAutospacing="0" w:after="0" w:afterAutospacing="0" w:line="360" w:lineRule="auto"/>
              <w:rPr>
                <w:rFonts w:ascii="Arial" w:hAnsi="Arial" w:cs="Arial"/>
                <w:color w:val="333333"/>
              </w:rPr>
            </w:pPr>
            <w:r w:rsidRPr="005E7BD7">
              <w:rPr>
                <w:rStyle w:val="un"/>
                <w:rFonts w:ascii="Arial" w:hAnsi="Arial" w:cs="Arial"/>
                <w:color w:val="333333"/>
              </w:rPr>
              <w:t>La</w:t>
            </w:r>
            <w:r w:rsidRPr="005E7BD7">
              <w:rPr>
                <w:rStyle w:val="apple-converted-space"/>
                <w:rFonts w:ascii="Arial" w:hAnsi="Arial" w:cs="Arial"/>
                <w:color w:val="333333"/>
              </w:rPr>
              <w:t> </w:t>
            </w:r>
            <w:r w:rsidRPr="005E7BD7">
              <w:rPr>
                <w:rStyle w:val="Textoennegrita"/>
                <w:rFonts w:ascii="Arial" w:hAnsi="Arial" w:cs="Arial"/>
                <w:color w:val="333333"/>
              </w:rPr>
              <w:t>resistencia eléctrica</w:t>
            </w:r>
            <w:r w:rsidRPr="005E7BD7">
              <w:rPr>
                <w:rStyle w:val="apple-converted-space"/>
                <w:rFonts w:ascii="Arial" w:hAnsi="Arial" w:cs="Arial"/>
                <w:color w:val="333333"/>
              </w:rPr>
              <w:t> </w:t>
            </w:r>
            <w:r w:rsidRPr="005E7BD7">
              <w:rPr>
                <w:rStyle w:val="un"/>
                <w:rFonts w:ascii="Arial" w:hAnsi="Arial" w:cs="Arial"/>
                <w:color w:val="333333"/>
              </w:rPr>
              <w:t>es una propiedad de los materiales que mide su oposición al paso de la corriente.</w:t>
            </w:r>
            <w:r w:rsidRPr="005E7BD7">
              <w:rPr>
                <w:rStyle w:val="apple-converted-space"/>
                <w:rFonts w:ascii="Arial" w:hAnsi="Arial" w:cs="Arial"/>
                <w:color w:val="333333"/>
              </w:rPr>
              <w:t> </w:t>
            </w:r>
            <w:r w:rsidRPr="005E7BD7">
              <w:rPr>
                <w:rStyle w:val="un"/>
                <w:rFonts w:ascii="Arial" w:hAnsi="Arial" w:cs="Arial"/>
                <w:color w:val="333333"/>
              </w:rPr>
              <w:t>La unidad de medida en el SI es el</w:t>
            </w:r>
            <w:r>
              <w:rPr>
                <w:rStyle w:val="un"/>
                <w:rFonts w:ascii="Arial" w:hAnsi="Arial" w:cs="Arial"/>
                <w:color w:val="333333"/>
              </w:rPr>
              <w:t xml:space="preserve"> </w:t>
            </w:r>
            <w:r w:rsidRPr="005E7BD7">
              <w:rPr>
                <w:rStyle w:val="Textoennegrita"/>
                <w:rFonts w:ascii="Arial" w:hAnsi="Arial" w:cs="Arial"/>
                <w:color w:val="333333"/>
              </w:rPr>
              <w:t>ohmio (Ω)</w:t>
            </w:r>
            <w:r w:rsidRPr="005E7BD7">
              <w:rPr>
                <w:rStyle w:val="un"/>
                <w:rFonts w:ascii="Arial" w:hAnsi="Arial" w:cs="Arial"/>
                <w:color w:val="333333"/>
              </w:rPr>
              <w:t>.</w:t>
            </w:r>
          </w:p>
          <w:p w14:paraId="0B8FCA97" w14:textId="77777777" w:rsidR="00B31BD5" w:rsidRPr="00332138" w:rsidRDefault="00B31BD5" w:rsidP="00861149">
            <w:pPr>
              <w:spacing w:line="360" w:lineRule="auto"/>
              <w:rPr>
                <w:rFonts w:ascii="Arial" w:hAnsi="Arial" w:cs="Arial"/>
              </w:rPr>
            </w:pPr>
          </w:p>
        </w:tc>
      </w:tr>
    </w:tbl>
    <w:p w14:paraId="2586028A" w14:textId="77777777" w:rsidR="00B31BD5" w:rsidRPr="00EB223E" w:rsidRDefault="00B31BD5" w:rsidP="00861149">
      <w:pPr>
        <w:pBdr>
          <w:top w:val="single" w:sz="6" w:space="0" w:color="FFFFFF"/>
        </w:pBdr>
        <w:shd w:val="clear" w:color="auto" w:fill="FFFFFF"/>
        <w:spacing w:line="360" w:lineRule="auto"/>
        <w:rPr>
          <w:rFonts w:ascii="Arial" w:hAnsi="Arial" w:cs="Arial"/>
        </w:rPr>
      </w:pPr>
    </w:p>
    <w:p w14:paraId="211C2534" w14:textId="77777777" w:rsidR="00B31BD5" w:rsidRDefault="00B31BD5" w:rsidP="00861149">
      <w:pPr>
        <w:pStyle w:val="u"/>
        <w:shd w:val="clear" w:color="auto" w:fill="FFFFFF"/>
        <w:spacing w:before="0" w:beforeAutospacing="0" w:after="0" w:afterAutospacing="0" w:line="360" w:lineRule="auto"/>
        <w:rPr>
          <w:rStyle w:val="apple-converted-space"/>
          <w:rFonts w:ascii="Arial" w:eastAsia="Calibri" w:hAnsi="Arial" w:cs="Arial"/>
        </w:rPr>
      </w:pPr>
      <w:r w:rsidRPr="00EB223E">
        <w:rPr>
          <w:rStyle w:val="un"/>
          <w:rFonts w:ascii="Arial" w:hAnsi="Arial" w:cs="Arial"/>
        </w:rPr>
        <w:t>Esta ley establece que la</w:t>
      </w:r>
      <w:r>
        <w:rPr>
          <w:rStyle w:val="un"/>
          <w:rFonts w:ascii="Arial" w:hAnsi="Arial" w:cs="Arial"/>
        </w:rPr>
        <w:t xml:space="preserve"> </w:t>
      </w:r>
      <w:r w:rsidRPr="00EB223E">
        <w:rPr>
          <w:rStyle w:val="Textoennegrita"/>
          <w:rFonts w:ascii="Arial" w:hAnsi="Arial" w:cs="Arial"/>
        </w:rPr>
        <w:t>intensidad de corriente</w:t>
      </w:r>
      <w:r w:rsidRPr="00EB223E">
        <w:rPr>
          <w:rStyle w:val="apple-converted-space"/>
          <w:rFonts w:ascii="Arial" w:eastAsia="Calibri" w:hAnsi="Arial" w:cs="Arial"/>
          <w:b/>
          <w:bCs/>
        </w:rPr>
        <w:t> </w:t>
      </w:r>
      <w:r w:rsidRPr="00EB223E">
        <w:rPr>
          <w:rStyle w:val="Textoennegrita"/>
          <w:rFonts w:ascii="Arial" w:hAnsi="Arial" w:cs="Arial"/>
          <w:i/>
          <w:iCs/>
        </w:rPr>
        <w:t>I</w:t>
      </w:r>
      <w:r w:rsidRPr="00EB223E">
        <w:rPr>
          <w:rStyle w:val="apple-converted-space"/>
          <w:rFonts w:ascii="Arial" w:eastAsia="Calibri" w:hAnsi="Arial" w:cs="Arial"/>
        </w:rPr>
        <w:t> </w:t>
      </w:r>
      <w:r w:rsidRPr="00EB223E">
        <w:rPr>
          <w:rStyle w:val="un"/>
          <w:rFonts w:ascii="Arial" w:hAnsi="Arial" w:cs="Arial"/>
        </w:rPr>
        <w:t>que circu</w:t>
      </w:r>
      <w:r>
        <w:rPr>
          <w:rStyle w:val="un"/>
          <w:rFonts w:ascii="Arial" w:hAnsi="Arial" w:cs="Arial"/>
        </w:rPr>
        <w:t xml:space="preserve">la por un circuito eléctrico </w:t>
      </w:r>
      <w:r w:rsidRPr="00EB223E">
        <w:rPr>
          <w:rStyle w:val="un"/>
          <w:rFonts w:ascii="Arial" w:hAnsi="Arial" w:cs="Arial"/>
        </w:rPr>
        <w:t>es directamente proporcional al</w:t>
      </w:r>
      <w:r w:rsidRPr="00EB223E">
        <w:rPr>
          <w:rStyle w:val="apple-converted-space"/>
          <w:rFonts w:ascii="Arial" w:eastAsia="Calibri" w:hAnsi="Arial" w:cs="Arial"/>
        </w:rPr>
        <w:t> </w:t>
      </w:r>
      <w:r w:rsidRPr="00EB223E">
        <w:rPr>
          <w:rStyle w:val="Textoennegrita"/>
          <w:rFonts w:ascii="Arial" w:hAnsi="Arial" w:cs="Arial"/>
        </w:rPr>
        <w:t>voltaje</w:t>
      </w:r>
      <w:r>
        <w:rPr>
          <w:rStyle w:val="Textoennegrita"/>
          <w:rFonts w:ascii="Arial" w:hAnsi="Arial" w:cs="Arial"/>
        </w:rPr>
        <w:t xml:space="preserve"> </w:t>
      </w:r>
      <w:r w:rsidRPr="00EB223E">
        <w:rPr>
          <w:rStyle w:val="Textoennegrita"/>
          <w:rFonts w:ascii="Arial" w:hAnsi="Arial" w:cs="Arial"/>
          <w:i/>
          <w:iCs/>
        </w:rPr>
        <w:t>V</w:t>
      </w:r>
      <w:r w:rsidRPr="00EB223E">
        <w:rPr>
          <w:rStyle w:val="apple-converted-space"/>
          <w:rFonts w:ascii="Arial" w:eastAsia="Calibri" w:hAnsi="Arial" w:cs="Arial"/>
        </w:rPr>
        <w:t> </w:t>
      </w:r>
      <w:r w:rsidRPr="00EB223E">
        <w:rPr>
          <w:rStyle w:val="un"/>
          <w:rFonts w:ascii="Arial" w:hAnsi="Arial" w:cs="Arial"/>
        </w:rPr>
        <w:t>aplicado e inversamente proporcional a la</w:t>
      </w:r>
      <w:r>
        <w:rPr>
          <w:rStyle w:val="un"/>
          <w:rFonts w:ascii="Arial" w:hAnsi="Arial" w:cs="Arial"/>
        </w:rPr>
        <w:t xml:space="preserve"> </w:t>
      </w:r>
      <w:r w:rsidRPr="00EB223E">
        <w:rPr>
          <w:rStyle w:val="Textoennegrita"/>
          <w:rFonts w:ascii="Arial" w:hAnsi="Arial" w:cs="Arial"/>
        </w:rPr>
        <w:t>resistencia</w:t>
      </w:r>
      <w:r w:rsidRPr="00EB223E">
        <w:rPr>
          <w:rStyle w:val="apple-converted-space"/>
          <w:rFonts w:ascii="Arial" w:eastAsia="Calibri" w:hAnsi="Arial" w:cs="Arial"/>
          <w:b/>
          <w:bCs/>
        </w:rPr>
        <w:t> </w:t>
      </w:r>
      <w:r w:rsidRPr="00EB223E">
        <w:rPr>
          <w:rStyle w:val="Textoennegrita"/>
          <w:rFonts w:ascii="Arial" w:hAnsi="Arial" w:cs="Arial"/>
          <w:i/>
          <w:iCs/>
        </w:rPr>
        <w:t>R</w:t>
      </w:r>
      <w:r w:rsidRPr="00EB223E">
        <w:rPr>
          <w:rStyle w:val="apple-converted-space"/>
          <w:rFonts w:ascii="Arial" w:eastAsia="Calibri" w:hAnsi="Arial" w:cs="Arial"/>
        </w:rPr>
        <w:t> </w:t>
      </w:r>
      <w:r w:rsidRPr="00EB223E">
        <w:rPr>
          <w:rStyle w:val="un"/>
          <w:rFonts w:ascii="Arial" w:hAnsi="Arial" w:cs="Arial"/>
        </w:rPr>
        <w:t>del circuito.</w:t>
      </w:r>
      <w:r w:rsidRPr="00EB223E">
        <w:rPr>
          <w:rStyle w:val="apple-converted-space"/>
          <w:rFonts w:ascii="Arial" w:eastAsia="Calibri" w:hAnsi="Arial" w:cs="Arial"/>
        </w:rPr>
        <w:t> </w:t>
      </w:r>
    </w:p>
    <w:p w14:paraId="4FCBF0CA"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5DE1585D"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Su expresión matemática es la siguiente:</w:t>
      </w:r>
    </w:p>
    <w:p w14:paraId="2907BF9A" w14:textId="77777777" w:rsidR="00B31BD5" w:rsidRPr="00E1791B" w:rsidRDefault="00B31BD5" w:rsidP="00861149">
      <w:pPr>
        <w:pStyle w:val="u"/>
        <w:shd w:val="clear" w:color="auto" w:fill="FFFFFF"/>
        <w:spacing w:before="0" w:beforeAutospacing="0" w:after="0" w:afterAutospacing="0" w:line="360" w:lineRule="auto"/>
        <w:rPr>
          <w:rFonts w:ascii="Arial" w:hAnsi="Arial" w:cs="Arial"/>
        </w:rPr>
      </w:pPr>
      <m:oMathPara>
        <m:oMath>
          <m:r>
            <w:rPr>
              <w:rFonts w:ascii="Cambria Math" w:hAnsi="Cambria Math" w:cs="Arial"/>
              <w:highlight w:val="yellow"/>
            </w:rPr>
            <m:t xml:space="preserve">I= </m:t>
          </m:r>
          <m:f>
            <m:fPr>
              <m:ctrlPr>
                <w:rPr>
                  <w:rFonts w:ascii="Cambria Math" w:hAnsi="Cambria Math" w:cs="Arial"/>
                  <w:i/>
                  <w:highlight w:val="yellow"/>
                </w:rPr>
              </m:ctrlPr>
            </m:fPr>
            <m:num>
              <m:r>
                <w:rPr>
                  <w:rFonts w:ascii="Cambria Math" w:hAnsi="Cambria Math" w:cs="Arial"/>
                  <w:highlight w:val="yellow"/>
                </w:rPr>
                <m:t>V</m:t>
              </m:r>
            </m:num>
            <m:den>
              <m:r>
                <w:rPr>
                  <w:rFonts w:ascii="Cambria Math" w:hAnsi="Cambria Math" w:cs="Arial"/>
                  <w:highlight w:val="yellow"/>
                </w:rPr>
                <m:t>R</m:t>
              </m:r>
            </m:den>
          </m:f>
        </m:oMath>
      </m:oMathPara>
    </w:p>
    <w:p w14:paraId="294E4C4A" w14:textId="77777777" w:rsidR="00E1791B" w:rsidRPr="004865A9" w:rsidRDefault="00E1791B" w:rsidP="00861149">
      <w:pPr>
        <w:pStyle w:val="Textoindependiente"/>
        <w:spacing w:line="360" w:lineRule="auto"/>
        <w:jc w:val="center"/>
        <w:rPr>
          <w:rFonts w:ascii="Arial" w:eastAsiaTheme="minorEastAsia"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16</w:t>
      </w:r>
    </w:p>
    <w:p w14:paraId="3BD18874" w14:textId="77777777" w:rsidR="00E1791B" w:rsidRPr="00EB223E" w:rsidRDefault="00E1791B" w:rsidP="00861149">
      <w:pPr>
        <w:pStyle w:val="u"/>
        <w:shd w:val="clear" w:color="auto" w:fill="FFFFFF"/>
        <w:spacing w:before="0" w:beforeAutospacing="0" w:after="0" w:afterAutospacing="0" w:line="360" w:lineRule="auto"/>
        <w:rPr>
          <w:rFonts w:ascii="Arial" w:hAnsi="Arial" w:cs="Arial"/>
        </w:rPr>
      </w:pPr>
    </w:p>
    <w:p w14:paraId="706C8E3F" w14:textId="77777777" w:rsidR="00B31BD5" w:rsidRDefault="00B31BD5" w:rsidP="00861149">
      <w:pPr>
        <w:pStyle w:val="u"/>
        <w:shd w:val="clear" w:color="auto" w:fill="FFFFFF"/>
        <w:spacing w:before="0" w:beforeAutospacing="0" w:after="0" w:afterAutospacing="0" w:line="360" w:lineRule="auto"/>
        <w:rPr>
          <w:rStyle w:val="un"/>
          <w:rFonts w:ascii="Arial" w:hAnsi="Arial" w:cs="Arial"/>
          <w:i/>
          <w:iCs/>
        </w:rPr>
      </w:pPr>
    </w:p>
    <w:tbl>
      <w:tblPr>
        <w:tblStyle w:val="Tablaconcuadrcula"/>
        <w:tblW w:w="0" w:type="auto"/>
        <w:tblLook w:val="04A0" w:firstRow="1" w:lastRow="0" w:firstColumn="1" w:lastColumn="0" w:noHBand="0" w:noVBand="1"/>
      </w:tblPr>
      <w:tblGrid>
        <w:gridCol w:w="2518"/>
        <w:gridCol w:w="6515"/>
      </w:tblGrid>
      <w:tr w:rsidR="00B31BD5" w:rsidRPr="00EB223E" w14:paraId="23B2A7A8" w14:textId="77777777" w:rsidTr="00C17FB4">
        <w:tc>
          <w:tcPr>
            <w:tcW w:w="9033" w:type="dxa"/>
            <w:gridSpan w:val="2"/>
            <w:shd w:val="clear" w:color="auto" w:fill="0D0D0D" w:themeFill="text1" w:themeFillTint="F2"/>
          </w:tcPr>
          <w:p w14:paraId="0F9A0B5D" w14:textId="77777777" w:rsidR="00B31BD5" w:rsidRPr="00EB223E" w:rsidRDefault="00B31BD5" w:rsidP="00861149">
            <w:pPr>
              <w:spacing w:line="360" w:lineRule="auto"/>
              <w:jc w:val="center"/>
              <w:rPr>
                <w:rFonts w:ascii="Arial" w:hAnsi="Arial" w:cs="Arial"/>
                <w:b/>
              </w:rPr>
            </w:pPr>
            <w:r w:rsidRPr="00EB223E">
              <w:rPr>
                <w:rFonts w:ascii="Arial" w:hAnsi="Arial" w:cs="Arial"/>
                <w:b/>
              </w:rPr>
              <w:t>Imagen (fotografía, gráfica o ilustración)</w:t>
            </w:r>
          </w:p>
        </w:tc>
      </w:tr>
      <w:tr w:rsidR="00B31BD5" w:rsidRPr="00EB223E" w14:paraId="661E4D82" w14:textId="77777777" w:rsidTr="00C17FB4">
        <w:tc>
          <w:tcPr>
            <w:tcW w:w="2518" w:type="dxa"/>
          </w:tcPr>
          <w:p w14:paraId="17D6ACB4" w14:textId="77777777" w:rsidR="00B31BD5" w:rsidRPr="00EB223E" w:rsidRDefault="00B31BD5" w:rsidP="00861149">
            <w:pPr>
              <w:spacing w:line="360" w:lineRule="auto"/>
              <w:rPr>
                <w:rFonts w:ascii="Arial" w:hAnsi="Arial" w:cs="Arial"/>
                <w:b/>
              </w:rPr>
            </w:pPr>
            <w:r w:rsidRPr="00EB223E">
              <w:rPr>
                <w:rFonts w:ascii="Arial" w:hAnsi="Arial" w:cs="Arial"/>
                <w:b/>
              </w:rPr>
              <w:t>Código</w:t>
            </w:r>
          </w:p>
        </w:tc>
        <w:tc>
          <w:tcPr>
            <w:tcW w:w="6515" w:type="dxa"/>
          </w:tcPr>
          <w:p w14:paraId="21AC329C" w14:textId="77777777" w:rsidR="00B31BD5" w:rsidRPr="00EB223E" w:rsidRDefault="00B31BD5" w:rsidP="00861149">
            <w:pPr>
              <w:spacing w:line="360" w:lineRule="auto"/>
              <w:rPr>
                <w:rFonts w:ascii="Arial" w:hAnsi="Arial" w:cs="Arial"/>
                <w:b/>
              </w:rPr>
            </w:pPr>
            <w:r w:rsidRPr="00EB223E">
              <w:rPr>
                <w:rFonts w:ascii="Arial" w:hAnsi="Arial" w:cs="Arial"/>
                <w:lang w:val="en-US"/>
              </w:rPr>
              <w:t>CN_08_12_</w:t>
            </w:r>
            <w:r w:rsidR="00553CCE">
              <w:rPr>
                <w:rFonts w:ascii="Arial" w:hAnsi="Arial" w:cs="Arial"/>
              </w:rPr>
              <w:t>IMG08</w:t>
            </w:r>
          </w:p>
        </w:tc>
      </w:tr>
      <w:tr w:rsidR="00B31BD5" w:rsidRPr="00EB223E" w14:paraId="1AC05BE9" w14:textId="77777777" w:rsidTr="00C17FB4">
        <w:tc>
          <w:tcPr>
            <w:tcW w:w="2518" w:type="dxa"/>
          </w:tcPr>
          <w:p w14:paraId="33904EF7" w14:textId="77777777" w:rsidR="00B31BD5" w:rsidRPr="00EB223E" w:rsidRDefault="00B31BD5" w:rsidP="00861149">
            <w:pPr>
              <w:spacing w:line="360" w:lineRule="auto"/>
              <w:rPr>
                <w:rFonts w:ascii="Arial" w:hAnsi="Arial" w:cs="Arial"/>
              </w:rPr>
            </w:pPr>
            <w:r w:rsidRPr="00EB223E">
              <w:rPr>
                <w:rFonts w:ascii="Arial" w:hAnsi="Arial" w:cs="Arial"/>
                <w:b/>
              </w:rPr>
              <w:t>Descripción</w:t>
            </w:r>
          </w:p>
        </w:tc>
        <w:tc>
          <w:tcPr>
            <w:tcW w:w="6515" w:type="dxa"/>
          </w:tcPr>
          <w:p w14:paraId="4232324C" w14:textId="77777777" w:rsidR="00B31BD5" w:rsidRPr="00EB223E" w:rsidRDefault="00B8783F" w:rsidP="00861149">
            <w:pPr>
              <w:spacing w:line="360" w:lineRule="auto"/>
              <w:rPr>
                <w:rFonts w:ascii="Arial" w:hAnsi="Arial" w:cs="Arial"/>
              </w:rPr>
            </w:pPr>
            <w:r>
              <w:rPr>
                <w:rFonts w:ascii="Arial" w:hAnsi="Arial" w:cs="Arial"/>
              </w:rPr>
              <w:t xml:space="preserve">El triángulo </w:t>
            </w:r>
            <w:r w:rsidR="00553CCE">
              <w:rPr>
                <w:rFonts w:ascii="Arial" w:hAnsi="Arial" w:cs="Arial"/>
              </w:rPr>
              <w:t>de la ley de Ohm</w:t>
            </w:r>
          </w:p>
        </w:tc>
      </w:tr>
      <w:tr w:rsidR="00B31BD5" w:rsidRPr="00EB223E" w14:paraId="31A2B92A" w14:textId="77777777" w:rsidTr="00C17FB4">
        <w:tc>
          <w:tcPr>
            <w:tcW w:w="2518" w:type="dxa"/>
          </w:tcPr>
          <w:p w14:paraId="6092CC5D" w14:textId="77777777" w:rsidR="00B31BD5" w:rsidRPr="00EB223E" w:rsidRDefault="00B31BD5" w:rsidP="00861149">
            <w:pPr>
              <w:spacing w:line="360" w:lineRule="auto"/>
              <w:rPr>
                <w:rFonts w:ascii="Arial" w:hAnsi="Arial" w:cs="Arial"/>
              </w:rPr>
            </w:pPr>
            <w:r w:rsidRPr="00EB223E">
              <w:rPr>
                <w:rFonts w:ascii="Arial" w:hAnsi="Arial" w:cs="Arial"/>
                <w:b/>
              </w:rPr>
              <w:t>Código Shutterstock (o URL o la ruta en AulaPlaneta)</w:t>
            </w:r>
          </w:p>
        </w:tc>
        <w:tc>
          <w:tcPr>
            <w:tcW w:w="6515" w:type="dxa"/>
          </w:tcPr>
          <w:p w14:paraId="7AB6FA00" w14:textId="77777777" w:rsidR="00B31BD5" w:rsidRDefault="00B31BD5" w:rsidP="00861149">
            <w:pPr>
              <w:spacing w:line="360" w:lineRule="auto"/>
              <w:rPr>
                <w:rFonts w:ascii="Arial" w:hAnsi="Arial" w:cs="Arial"/>
              </w:rPr>
            </w:pPr>
            <w:r w:rsidRPr="00EB223E">
              <w:rPr>
                <w:rFonts w:ascii="Arial" w:hAnsi="Arial" w:cs="Arial"/>
                <w:noProof/>
              </w:rPr>
              <w:drawing>
                <wp:anchor distT="0" distB="0" distL="114300" distR="114300" simplePos="0" relativeHeight="251663360" behindDoc="0" locked="0" layoutInCell="1" allowOverlap="1" wp14:anchorId="6432B3D8" wp14:editId="082A4EE6">
                  <wp:simplePos x="0" y="0"/>
                  <wp:positionH relativeFrom="column">
                    <wp:posOffset>359410</wp:posOffset>
                  </wp:positionH>
                  <wp:positionV relativeFrom="paragraph">
                    <wp:posOffset>17780</wp:posOffset>
                  </wp:positionV>
                  <wp:extent cx="2705100" cy="2253232"/>
                  <wp:effectExtent l="0" t="0" r="0" b="0"/>
                  <wp:wrapNone/>
                  <wp:docPr id="7" name="Imagen 7" descr="http://profesores.aulaplaneta.com/DNNPlayerPackages/Package13517/InfoGuion/cuadernoestudio/images_xml/CN_08_07_img6_small.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3517/InfoGuion/cuadernoestudio/images_xml/CN_08_07_img6_small.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5100" cy="22532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1D99E" w14:textId="77777777" w:rsidR="00B31BD5" w:rsidRDefault="00B31BD5" w:rsidP="00861149">
            <w:pPr>
              <w:spacing w:line="360" w:lineRule="auto"/>
              <w:rPr>
                <w:rFonts w:ascii="Arial" w:hAnsi="Arial" w:cs="Arial"/>
              </w:rPr>
            </w:pPr>
          </w:p>
          <w:p w14:paraId="542679E8" w14:textId="77777777" w:rsidR="00B31BD5" w:rsidRDefault="00B31BD5" w:rsidP="00861149">
            <w:pPr>
              <w:spacing w:line="360" w:lineRule="auto"/>
              <w:rPr>
                <w:rFonts w:ascii="Arial" w:hAnsi="Arial" w:cs="Arial"/>
              </w:rPr>
            </w:pPr>
          </w:p>
          <w:p w14:paraId="631FAE9E" w14:textId="77777777" w:rsidR="00B31BD5" w:rsidRDefault="00B31BD5" w:rsidP="00861149">
            <w:pPr>
              <w:spacing w:line="360" w:lineRule="auto"/>
              <w:rPr>
                <w:rFonts w:ascii="Arial" w:hAnsi="Arial" w:cs="Arial"/>
              </w:rPr>
            </w:pPr>
          </w:p>
          <w:p w14:paraId="517ACE78" w14:textId="77777777" w:rsidR="00B31BD5" w:rsidRDefault="00B31BD5" w:rsidP="00861149">
            <w:pPr>
              <w:spacing w:line="360" w:lineRule="auto"/>
              <w:rPr>
                <w:rFonts w:ascii="Arial" w:hAnsi="Arial" w:cs="Arial"/>
              </w:rPr>
            </w:pPr>
          </w:p>
          <w:p w14:paraId="6F4FC116" w14:textId="77777777" w:rsidR="00B31BD5" w:rsidRDefault="00B31BD5" w:rsidP="00861149">
            <w:pPr>
              <w:spacing w:line="360" w:lineRule="auto"/>
              <w:rPr>
                <w:rFonts w:ascii="Arial" w:hAnsi="Arial" w:cs="Arial"/>
              </w:rPr>
            </w:pPr>
          </w:p>
          <w:p w14:paraId="61AF4D9F" w14:textId="77777777" w:rsidR="00B31BD5" w:rsidRDefault="00B31BD5" w:rsidP="00861149">
            <w:pPr>
              <w:spacing w:line="360" w:lineRule="auto"/>
              <w:rPr>
                <w:rFonts w:ascii="Arial" w:hAnsi="Arial" w:cs="Arial"/>
              </w:rPr>
            </w:pPr>
          </w:p>
          <w:p w14:paraId="1D41A481" w14:textId="77777777" w:rsidR="00B31BD5" w:rsidRDefault="00B31BD5" w:rsidP="00861149">
            <w:pPr>
              <w:spacing w:line="360" w:lineRule="auto"/>
              <w:rPr>
                <w:rFonts w:ascii="Arial" w:hAnsi="Arial" w:cs="Arial"/>
              </w:rPr>
            </w:pPr>
          </w:p>
          <w:p w14:paraId="7A50B73C" w14:textId="77777777" w:rsidR="00B31BD5" w:rsidRDefault="00B31BD5" w:rsidP="00861149">
            <w:pPr>
              <w:spacing w:line="360" w:lineRule="auto"/>
              <w:rPr>
                <w:rFonts w:ascii="Arial" w:hAnsi="Arial" w:cs="Arial"/>
              </w:rPr>
            </w:pPr>
          </w:p>
          <w:p w14:paraId="059278DA" w14:textId="77777777" w:rsidR="00B31BD5" w:rsidRDefault="00B31BD5" w:rsidP="00861149">
            <w:pPr>
              <w:spacing w:line="360" w:lineRule="auto"/>
              <w:rPr>
                <w:rFonts w:ascii="Arial" w:hAnsi="Arial" w:cs="Arial"/>
              </w:rPr>
            </w:pPr>
          </w:p>
          <w:p w14:paraId="5F330701" w14:textId="77777777" w:rsidR="00B31BD5" w:rsidRDefault="00B31BD5" w:rsidP="00861149">
            <w:pPr>
              <w:spacing w:line="360" w:lineRule="auto"/>
              <w:rPr>
                <w:rFonts w:ascii="Arial" w:hAnsi="Arial" w:cs="Arial"/>
              </w:rPr>
            </w:pPr>
          </w:p>
          <w:p w14:paraId="43A099F7" w14:textId="77777777" w:rsidR="00B31BD5" w:rsidRPr="00EB223E" w:rsidRDefault="00B31BD5" w:rsidP="00861149">
            <w:pPr>
              <w:spacing w:line="360" w:lineRule="auto"/>
              <w:rPr>
                <w:rFonts w:ascii="Arial" w:hAnsi="Arial" w:cs="Arial"/>
              </w:rPr>
            </w:pPr>
          </w:p>
          <w:p w14:paraId="033F6217" w14:textId="77777777" w:rsidR="00B31BD5" w:rsidRPr="00EB223E" w:rsidRDefault="00B31BD5" w:rsidP="00861149">
            <w:pPr>
              <w:spacing w:line="360" w:lineRule="auto"/>
              <w:rPr>
                <w:rFonts w:ascii="Arial" w:hAnsi="Arial" w:cs="Arial"/>
              </w:rPr>
            </w:pPr>
          </w:p>
        </w:tc>
      </w:tr>
      <w:tr w:rsidR="00B31BD5" w:rsidRPr="00EB223E" w14:paraId="6F07BB2F" w14:textId="77777777" w:rsidTr="00C17FB4">
        <w:tc>
          <w:tcPr>
            <w:tcW w:w="2518" w:type="dxa"/>
          </w:tcPr>
          <w:p w14:paraId="4AA64B90" w14:textId="77777777" w:rsidR="00B31BD5" w:rsidRPr="00EB223E" w:rsidRDefault="00B31BD5" w:rsidP="00861149">
            <w:pPr>
              <w:spacing w:line="360" w:lineRule="auto"/>
              <w:rPr>
                <w:rFonts w:ascii="Arial" w:hAnsi="Arial" w:cs="Arial"/>
              </w:rPr>
            </w:pPr>
            <w:r w:rsidRPr="00EB223E">
              <w:rPr>
                <w:rFonts w:ascii="Arial" w:hAnsi="Arial" w:cs="Arial"/>
                <w:b/>
              </w:rPr>
              <w:t>Pie de imagen</w:t>
            </w:r>
          </w:p>
        </w:tc>
        <w:tc>
          <w:tcPr>
            <w:tcW w:w="6515" w:type="dxa"/>
          </w:tcPr>
          <w:p w14:paraId="68ADB2D8" w14:textId="77777777" w:rsidR="00B31BD5" w:rsidRPr="00F31553" w:rsidRDefault="00B31BD5" w:rsidP="00861149">
            <w:pPr>
              <w:pStyle w:val="u"/>
              <w:shd w:val="clear" w:color="auto" w:fill="FFFFFF"/>
              <w:spacing w:before="0" w:beforeAutospacing="0" w:after="0" w:afterAutospacing="0" w:line="360" w:lineRule="auto"/>
              <w:rPr>
                <w:rStyle w:val="un"/>
                <w:rFonts w:ascii="Arial" w:hAnsi="Arial" w:cs="Arial"/>
              </w:rPr>
            </w:pPr>
            <w:r w:rsidRPr="00F31553">
              <w:rPr>
                <w:rStyle w:val="un"/>
                <w:rFonts w:ascii="Arial" w:hAnsi="Arial" w:cs="Arial"/>
              </w:rPr>
              <w:t>El triángulo de la </w:t>
            </w:r>
            <w:r w:rsidRPr="00F31553">
              <w:rPr>
                <w:rStyle w:val="un"/>
                <w:rFonts w:ascii="Arial" w:hAnsi="Arial" w:cs="Arial"/>
                <w:b/>
              </w:rPr>
              <w:t>ley de Ohm</w:t>
            </w:r>
            <w:r w:rsidR="00E1791B">
              <w:rPr>
                <w:rStyle w:val="un"/>
                <w:rFonts w:ascii="Arial" w:hAnsi="Arial" w:cs="Arial"/>
              </w:rPr>
              <w:t xml:space="preserve"> </w:t>
            </w:r>
            <w:r w:rsidRPr="00F31553">
              <w:rPr>
                <w:rStyle w:val="un"/>
                <w:rFonts w:ascii="Arial" w:hAnsi="Arial" w:cs="Arial"/>
              </w:rPr>
              <w:t>permite obtener fácilmente las expresiones del voltaje, la resistencia o la intensidad de corriente</w:t>
            </w:r>
            <w:r w:rsidR="00553CCE">
              <w:rPr>
                <w:rStyle w:val="un"/>
                <w:rFonts w:ascii="Arial" w:hAnsi="Arial" w:cs="Arial"/>
              </w:rPr>
              <w:t>. Cuando colocas un dedo sobre una variable quedan las otras dos y podrás conocer la ecuación de la que tapaste</w:t>
            </w:r>
            <w:r w:rsidRPr="00F31553">
              <w:rPr>
                <w:rStyle w:val="un"/>
                <w:rFonts w:ascii="Arial" w:hAnsi="Arial" w:cs="Arial"/>
              </w:rPr>
              <w:t>.</w:t>
            </w:r>
          </w:p>
          <w:p w14:paraId="6AB2F902" w14:textId="77777777" w:rsidR="00B31BD5" w:rsidRPr="00EB223E" w:rsidRDefault="00B31BD5" w:rsidP="00861149">
            <w:pPr>
              <w:spacing w:line="360" w:lineRule="auto"/>
              <w:rPr>
                <w:rFonts w:ascii="Arial" w:hAnsi="Arial" w:cs="Arial"/>
              </w:rPr>
            </w:pPr>
          </w:p>
        </w:tc>
      </w:tr>
    </w:tbl>
    <w:p w14:paraId="16A4E4C6" w14:textId="77777777" w:rsidR="00B31BD5" w:rsidRPr="00EB223E" w:rsidRDefault="00B31BD5" w:rsidP="00861149">
      <w:pPr>
        <w:pStyle w:val="u"/>
        <w:shd w:val="clear" w:color="auto" w:fill="FFFFFF"/>
        <w:spacing w:before="0" w:beforeAutospacing="0" w:after="0" w:afterAutospacing="0" w:line="360" w:lineRule="auto"/>
        <w:rPr>
          <w:rFonts w:ascii="Arial" w:hAnsi="Arial" w:cs="Arial"/>
        </w:rPr>
      </w:pPr>
    </w:p>
    <w:p w14:paraId="4EE94C95" w14:textId="77777777" w:rsidR="00B31BD5" w:rsidRDefault="00B31BD5" w:rsidP="00861149">
      <w:pPr>
        <w:pStyle w:val="u"/>
        <w:shd w:val="clear" w:color="auto" w:fill="FFFFFF"/>
        <w:spacing w:before="0" w:beforeAutospacing="0" w:after="0" w:afterAutospacing="0" w:line="360" w:lineRule="auto"/>
        <w:rPr>
          <w:rStyle w:val="apple-converted-space"/>
          <w:rFonts w:ascii="Arial" w:eastAsia="Calibri" w:hAnsi="Arial" w:cs="Arial"/>
        </w:rPr>
      </w:pPr>
      <w:r w:rsidRPr="00EB223E">
        <w:rPr>
          <w:rStyle w:val="un"/>
          <w:rFonts w:ascii="Arial" w:hAnsi="Arial" w:cs="Arial"/>
        </w:rPr>
        <w:lastRenderedPageBreak/>
        <w:t xml:space="preserve">La ley de Ohm permite conocer la intensidad, el voltaje o la resistencia en cualquier punto de un circuito, ya que </w:t>
      </w:r>
      <w:r w:rsidR="00BF7821">
        <w:rPr>
          <w:rStyle w:val="un"/>
          <w:rFonts w:ascii="Arial" w:hAnsi="Arial" w:cs="Arial"/>
        </w:rPr>
        <w:t xml:space="preserve">al </w:t>
      </w:r>
      <w:r w:rsidR="00BF7821" w:rsidRPr="00EB223E">
        <w:rPr>
          <w:rStyle w:val="un"/>
          <w:rFonts w:ascii="Arial" w:hAnsi="Arial" w:cs="Arial"/>
        </w:rPr>
        <w:t>conoc</w:t>
      </w:r>
      <w:r w:rsidR="00BF7821">
        <w:rPr>
          <w:rStyle w:val="un"/>
          <w:rFonts w:ascii="Arial" w:hAnsi="Arial" w:cs="Arial"/>
        </w:rPr>
        <w:t>er</w:t>
      </w:r>
      <w:r w:rsidR="00BF7821" w:rsidRPr="00EB223E">
        <w:rPr>
          <w:rStyle w:val="un"/>
          <w:rFonts w:ascii="Arial" w:hAnsi="Arial" w:cs="Arial"/>
        </w:rPr>
        <w:t xml:space="preserve"> </w:t>
      </w:r>
      <w:r w:rsidR="00E1791B">
        <w:rPr>
          <w:rStyle w:val="un"/>
          <w:rFonts w:ascii="Arial" w:hAnsi="Arial" w:cs="Arial"/>
        </w:rPr>
        <w:t xml:space="preserve">dos de estos valores, se puede encontrar </w:t>
      </w:r>
      <w:r w:rsidRPr="00EB223E">
        <w:rPr>
          <w:rStyle w:val="un"/>
          <w:rFonts w:ascii="Arial" w:hAnsi="Arial" w:cs="Arial"/>
        </w:rPr>
        <w:t>el tercero.</w:t>
      </w:r>
      <w:r w:rsidRPr="00EB223E">
        <w:rPr>
          <w:rStyle w:val="apple-converted-space"/>
          <w:rFonts w:ascii="Arial" w:eastAsia="Calibri" w:hAnsi="Arial" w:cs="Arial"/>
        </w:rPr>
        <w:t> </w:t>
      </w:r>
    </w:p>
    <w:p w14:paraId="672BC2FF" w14:textId="77777777" w:rsidR="00B31BD5" w:rsidRDefault="00B31BD5" w:rsidP="00861149">
      <w:pPr>
        <w:pStyle w:val="u"/>
        <w:shd w:val="clear" w:color="auto" w:fill="FFFFFF"/>
        <w:spacing w:before="0" w:beforeAutospacing="0" w:after="0" w:afterAutospacing="0" w:line="360" w:lineRule="auto"/>
        <w:rPr>
          <w:rStyle w:val="apple-converted-space"/>
          <w:rFonts w:ascii="Arial" w:eastAsia="Calibri" w:hAnsi="Arial" w:cs="Arial"/>
        </w:rPr>
      </w:pPr>
    </w:p>
    <w:tbl>
      <w:tblPr>
        <w:tblStyle w:val="Tablaconcuadrcula"/>
        <w:tblW w:w="0" w:type="auto"/>
        <w:tblLook w:val="04A0" w:firstRow="1" w:lastRow="0" w:firstColumn="1" w:lastColumn="0" w:noHBand="0" w:noVBand="1"/>
      </w:tblPr>
      <w:tblGrid>
        <w:gridCol w:w="2518"/>
        <w:gridCol w:w="6460"/>
      </w:tblGrid>
      <w:tr w:rsidR="00B31BD5" w:rsidRPr="00EB223E" w14:paraId="23C5C0C3" w14:textId="77777777" w:rsidTr="00C17FB4">
        <w:tc>
          <w:tcPr>
            <w:tcW w:w="8978" w:type="dxa"/>
            <w:gridSpan w:val="2"/>
            <w:shd w:val="clear" w:color="auto" w:fill="000000" w:themeFill="text1"/>
          </w:tcPr>
          <w:p w14:paraId="14E4ACCC" w14:textId="77777777" w:rsidR="00B31BD5" w:rsidRPr="00EB223E" w:rsidRDefault="00B31BD5" w:rsidP="00861149">
            <w:pPr>
              <w:spacing w:line="360" w:lineRule="auto"/>
              <w:jc w:val="center"/>
              <w:rPr>
                <w:rFonts w:ascii="Arial" w:hAnsi="Arial" w:cs="Arial"/>
                <w:b/>
              </w:rPr>
            </w:pPr>
            <w:r w:rsidRPr="00EB223E">
              <w:rPr>
                <w:rFonts w:ascii="Arial" w:hAnsi="Arial" w:cs="Arial"/>
                <w:b/>
              </w:rPr>
              <w:t>Destacado</w:t>
            </w:r>
          </w:p>
        </w:tc>
      </w:tr>
      <w:tr w:rsidR="00B31BD5" w:rsidRPr="00EB223E" w14:paraId="7AA1C172" w14:textId="77777777" w:rsidTr="00C17FB4">
        <w:tc>
          <w:tcPr>
            <w:tcW w:w="2518" w:type="dxa"/>
          </w:tcPr>
          <w:p w14:paraId="7480CA95" w14:textId="77777777" w:rsidR="00B31BD5" w:rsidRPr="00EB223E" w:rsidRDefault="00B31BD5" w:rsidP="00861149">
            <w:pPr>
              <w:spacing w:line="360" w:lineRule="auto"/>
              <w:rPr>
                <w:rFonts w:ascii="Arial" w:hAnsi="Arial" w:cs="Arial"/>
                <w:b/>
              </w:rPr>
            </w:pPr>
            <w:r w:rsidRPr="00EB223E">
              <w:rPr>
                <w:rFonts w:ascii="Arial" w:hAnsi="Arial" w:cs="Arial"/>
                <w:b/>
              </w:rPr>
              <w:t>Título</w:t>
            </w:r>
          </w:p>
        </w:tc>
        <w:tc>
          <w:tcPr>
            <w:tcW w:w="6460" w:type="dxa"/>
          </w:tcPr>
          <w:p w14:paraId="0BE8BCDA" w14:textId="77777777" w:rsidR="00B31BD5" w:rsidRPr="00EB223E" w:rsidRDefault="00E1791B" w:rsidP="00861149">
            <w:pPr>
              <w:spacing w:line="360" w:lineRule="auto"/>
              <w:jc w:val="center"/>
              <w:rPr>
                <w:rFonts w:ascii="Arial" w:hAnsi="Arial" w:cs="Arial"/>
                <w:b/>
              </w:rPr>
            </w:pPr>
            <w:r>
              <w:rPr>
                <w:rStyle w:val="un"/>
                <w:rFonts w:ascii="Arial" w:hAnsi="Arial" w:cs="Arial"/>
              </w:rPr>
              <w:t>Ejercicio resuelto</w:t>
            </w:r>
          </w:p>
        </w:tc>
      </w:tr>
      <w:tr w:rsidR="00B31BD5" w:rsidRPr="00EB223E" w14:paraId="4B53263B" w14:textId="77777777" w:rsidTr="00C17FB4">
        <w:tc>
          <w:tcPr>
            <w:tcW w:w="2518" w:type="dxa"/>
          </w:tcPr>
          <w:p w14:paraId="2A8732D8" w14:textId="77777777" w:rsidR="00B31BD5" w:rsidRPr="00EB223E" w:rsidRDefault="00B31BD5" w:rsidP="00861149">
            <w:pPr>
              <w:spacing w:line="360" w:lineRule="auto"/>
              <w:rPr>
                <w:rFonts w:ascii="Arial" w:hAnsi="Arial" w:cs="Arial"/>
              </w:rPr>
            </w:pPr>
            <w:r w:rsidRPr="00EB223E">
              <w:rPr>
                <w:rFonts w:ascii="Arial" w:hAnsi="Arial" w:cs="Arial"/>
                <w:b/>
              </w:rPr>
              <w:t>Contenido</w:t>
            </w:r>
          </w:p>
        </w:tc>
        <w:tc>
          <w:tcPr>
            <w:tcW w:w="6460" w:type="dxa"/>
          </w:tcPr>
          <w:p w14:paraId="1FB648D6" w14:textId="77777777" w:rsidR="00B31BD5" w:rsidRPr="00EB223E" w:rsidRDefault="00B31BD5" w:rsidP="00861149">
            <w:pPr>
              <w:pStyle w:val="u"/>
              <w:shd w:val="clear" w:color="auto" w:fill="FFFFFF"/>
              <w:spacing w:before="0" w:beforeAutospacing="0" w:after="0" w:afterAutospacing="0" w:line="360" w:lineRule="auto"/>
              <w:rPr>
                <w:rFonts w:ascii="Arial" w:hAnsi="Arial" w:cs="Arial"/>
              </w:rPr>
            </w:pPr>
            <w:r>
              <w:rPr>
                <w:rStyle w:val="un"/>
                <w:rFonts w:ascii="Arial" w:hAnsi="Arial" w:cs="Arial"/>
              </w:rPr>
              <w:t>S</w:t>
            </w:r>
            <w:r w:rsidRPr="00EB223E">
              <w:rPr>
                <w:rStyle w:val="un"/>
                <w:rFonts w:ascii="Arial" w:hAnsi="Arial" w:cs="Arial"/>
              </w:rPr>
              <w:t xml:space="preserve">i un circuito con una pila de 4,5 V se conecta </w:t>
            </w:r>
            <w:r w:rsidR="00E1791B">
              <w:rPr>
                <w:rStyle w:val="un"/>
                <w:rFonts w:ascii="Arial" w:hAnsi="Arial" w:cs="Arial"/>
              </w:rPr>
              <w:t xml:space="preserve">a </w:t>
            </w:r>
            <w:r w:rsidRPr="00EB223E">
              <w:rPr>
                <w:rStyle w:val="un"/>
                <w:rFonts w:ascii="Arial" w:hAnsi="Arial" w:cs="Arial"/>
              </w:rPr>
              <w:t>una resistencia de 6 Ω, ¿qué inte</w:t>
            </w:r>
            <w:r>
              <w:rPr>
                <w:rStyle w:val="un"/>
                <w:rFonts w:ascii="Arial" w:hAnsi="Arial" w:cs="Arial"/>
              </w:rPr>
              <w:t>nsidad circula por el circuito?</w:t>
            </w:r>
          </w:p>
          <w:p w14:paraId="2F14EE58"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sidRPr="00EB223E">
              <w:rPr>
                <w:rStyle w:val="un"/>
                <w:rFonts w:ascii="Arial" w:hAnsi="Arial" w:cs="Arial"/>
              </w:rPr>
              <w:t>Para resolver el problema seguimos este procedimiento:</w:t>
            </w:r>
          </w:p>
          <w:p w14:paraId="51086D13" w14:textId="77777777" w:rsidR="00B31BD5" w:rsidRPr="00EB223E" w:rsidRDefault="00B31BD5" w:rsidP="00861149">
            <w:pPr>
              <w:pStyle w:val="u"/>
              <w:shd w:val="clear" w:color="auto" w:fill="FFFFFF"/>
              <w:spacing w:before="0" w:beforeAutospacing="0" w:after="0" w:afterAutospacing="0" w:line="360" w:lineRule="auto"/>
              <w:rPr>
                <w:rFonts w:ascii="Arial" w:hAnsi="Arial" w:cs="Arial"/>
              </w:rPr>
            </w:pPr>
          </w:p>
          <w:p w14:paraId="4B4D5A34" w14:textId="77777777" w:rsidR="00B31BD5" w:rsidRDefault="00B31BD5" w:rsidP="00861149">
            <w:pPr>
              <w:shd w:val="clear" w:color="auto" w:fill="FFFFFF"/>
              <w:spacing w:line="360" w:lineRule="auto"/>
              <w:rPr>
                <w:rStyle w:val="apple-converted-space"/>
                <w:rFonts w:ascii="Arial" w:hAnsi="Arial" w:cs="Arial"/>
              </w:rPr>
            </w:pPr>
            <w:r w:rsidRPr="00EB223E">
              <w:rPr>
                <w:rStyle w:val="un"/>
                <w:rFonts w:ascii="Arial" w:hAnsi="Arial" w:cs="Arial"/>
              </w:rPr>
              <w:t xml:space="preserve">Aplicamos </w:t>
            </w:r>
            <w:r>
              <w:rPr>
                <w:rStyle w:val="un"/>
                <w:rFonts w:ascii="Arial" w:hAnsi="Arial" w:cs="Arial"/>
              </w:rPr>
              <w:t xml:space="preserve">la expresión derivada de </w:t>
            </w:r>
            <w:r w:rsidRPr="00EB223E">
              <w:rPr>
                <w:rStyle w:val="un"/>
                <w:rFonts w:ascii="Arial" w:hAnsi="Arial" w:cs="Arial"/>
              </w:rPr>
              <w:t>la ley de Ohm</w:t>
            </w:r>
            <w:r>
              <w:rPr>
                <w:rStyle w:val="un"/>
                <w:rFonts w:ascii="Arial" w:hAnsi="Arial" w:cs="Arial"/>
              </w:rPr>
              <w:t xml:space="preserve"> correspondiente.</w:t>
            </w:r>
            <w:r w:rsidRPr="00EB223E">
              <w:rPr>
                <w:rStyle w:val="apple-converted-space"/>
                <w:rFonts w:ascii="Arial" w:hAnsi="Arial" w:cs="Arial"/>
              </w:rPr>
              <w:t> </w:t>
            </w:r>
          </w:p>
          <w:p w14:paraId="718A50BC" w14:textId="77777777" w:rsidR="00B31BD5" w:rsidRDefault="00B31BD5" w:rsidP="00861149">
            <w:pPr>
              <w:shd w:val="clear" w:color="auto" w:fill="FFFFFF"/>
              <w:spacing w:line="360" w:lineRule="auto"/>
              <w:ind w:left="300"/>
              <w:rPr>
                <w:rStyle w:val="un"/>
                <w:rFonts w:ascii="Arial" w:hAnsi="Arial" w:cs="Arial"/>
                <w:i/>
                <w:iCs/>
              </w:rPr>
            </w:pPr>
            <m:oMathPara>
              <m:oMath>
                <m:r>
                  <w:rPr>
                    <w:rFonts w:ascii="Cambria Math" w:hAnsi="Cambria Math" w:cs="Arial"/>
                    <w:highlight w:val="yellow"/>
                  </w:rPr>
                  <m:t xml:space="preserve">I= </m:t>
                </m:r>
                <m:f>
                  <m:fPr>
                    <m:ctrlPr>
                      <w:rPr>
                        <w:rFonts w:ascii="Cambria Math" w:hAnsi="Cambria Math" w:cs="Arial"/>
                        <w:i/>
                        <w:highlight w:val="yellow"/>
                      </w:rPr>
                    </m:ctrlPr>
                  </m:fPr>
                  <m:num>
                    <m:r>
                      <w:rPr>
                        <w:rFonts w:ascii="Cambria Math" w:hAnsi="Cambria Math" w:cs="Arial"/>
                        <w:highlight w:val="yellow"/>
                      </w:rPr>
                      <m:t>V</m:t>
                    </m:r>
                  </m:num>
                  <m:den>
                    <m:r>
                      <w:rPr>
                        <w:rFonts w:ascii="Cambria Math" w:hAnsi="Cambria Math" w:cs="Arial"/>
                        <w:highlight w:val="yellow"/>
                      </w:rPr>
                      <m:t>R</m:t>
                    </m:r>
                  </m:den>
                </m:f>
              </m:oMath>
            </m:oMathPara>
          </w:p>
          <w:p w14:paraId="62481FF3" w14:textId="77777777" w:rsidR="00414EFC" w:rsidRPr="004865A9" w:rsidRDefault="00414EFC" w:rsidP="00861149">
            <w:pPr>
              <w:pStyle w:val="Textoindependiente"/>
              <w:spacing w:line="360" w:lineRule="auto"/>
              <w:jc w:val="center"/>
              <w:rPr>
                <w:rFonts w:ascii="Arial" w:eastAsiaTheme="minorEastAsia"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17</w:t>
            </w:r>
          </w:p>
          <w:p w14:paraId="03FE9D99" w14:textId="77777777" w:rsidR="00B31BD5" w:rsidRDefault="00B31BD5" w:rsidP="00861149">
            <w:pPr>
              <w:shd w:val="clear" w:color="auto" w:fill="FFFFFF"/>
              <w:spacing w:line="360" w:lineRule="auto"/>
              <w:ind w:left="300"/>
              <w:rPr>
                <w:rStyle w:val="un"/>
                <w:rFonts w:ascii="Arial" w:hAnsi="Arial" w:cs="Arial"/>
                <w:i/>
                <w:iCs/>
              </w:rPr>
            </w:pPr>
          </w:p>
          <w:p w14:paraId="59F0B4C5" w14:textId="77777777" w:rsidR="00B31BD5" w:rsidRDefault="00414EFC" w:rsidP="00861149">
            <w:pPr>
              <w:shd w:val="clear" w:color="auto" w:fill="FFFFFF"/>
              <w:spacing w:line="360" w:lineRule="auto"/>
              <w:rPr>
                <w:rStyle w:val="apple-converted-space"/>
                <w:rFonts w:ascii="Arial" w:hAnsi="Arial" w:cs="Arial"/>
              </w:rPr>
            </w:pPr>
            <w:r>
              <w:rPr>
                <w:rStyle w:val="un"/>
                <w:rFonts w:ascii="Arial" w:hAnsi="Arial" w:cs="Arial"/>
              </w:rPr>
              <w:t xml:space="preserve">Luego reemplazamos </w:t>
            </w:r>
            <w:r w:rsidR="00B31BD5" w:rsidRPr="00EB223E">
              <w:rPr>
                <w:rStyle w:val="un"/>
                <w:rFonts w:ascii="Arial" w:hAnsi="Arial" w:cs="Arial"/>
              </w:rPr>
              <w:t>las magnitudes conocidas en la fórmula, en este caso, el voltaje y la resistencia, para obtener el valor de la incógnita:</w:t>
            </w:r>
            <w:r w:rsidR="00B31BD5" w:rsidRPr="00EB223E">
              <w:rPr>
                <w:rStyle w:val="apple-converted-space"/>
                <w:rFonts w:ascii="Arial" w:hAnsi="Arial" w:cs="Arial"/>
              </w:rPr>
              <w:t> </w:t>
            </w:r>
          </w:p>
          <w:p w14:paraId="0253E0A2" w14:textId="77777777" w:rsidR="00B31BD5" w:rsidRPr="00414EFC" w:rsidRDefault="00B31BD5" w:rsidP="00861149">
            <w:pPr>
              <w:shd w:val="clear" w:color="auto" w:fill="FFFFFF"/>
              <w:spacing w:line="360" w:lineRule="auto"/>
              <w:ind w:left="300"/>
              <w:rPr>
                <w:rFonts w:ascii="Arial" w:hAnsi="Arial" w:cs="Arial"/>
              </w:rPr>
            </w:pPr>
            <m:oMathPara>
              <m:oMath>
                <m:r>
                  <w:rPr>
                    <w:rFonts w:ascii="Cambria Math" w:hAnsi="Cambria Math" w:cs="Arial"/>
                    <w:highlight w:val="yellow"/>
                  </w:rPr>
                  <m:t xml:space="preserve">I= </m:t>
                </m:r>
                <m:f>
                  <m:fPr>
                    <m:ctrlPr>
                      <w:rPr>
                        <w:rFonts w:ascii="Cambria Math" w:hAnsi="Cambria Math" w:cs="Arial"/>
                        <w:i/>
                        <w:highlight w:val="yellow"/>
                      </w:rPr>
                    </m:ctrlPr>
                  </m:fPr>
                  <m:num>
                    <m:r>
                      <w:rPr>
                        <w:rFonts w:ascii="Cambria Math" w:hAnsi="Cambria Math" w:cs="Arial"/>
                        <w:highlight w:val="yellow"/>
                      </w:rPr>
                      <m:t>4,5 V</m:t>
                    </m:r>
                  </m:num>
                  <m:den>
                    <m:r>
                      <w:rPr>
                        <w:rFonts w:ascii="Cambria Math" w:hAnsi="Cambria Math" w:cs="Arial"/>
                        <w:highlight w:val="yellow"/>
                      </w:rPr>
                      <m:t>6</m:t>
                    </m:r>
                    <m:r>
                      <m:rPr>
                        <m:sty m:val="p"/>
                      </m:rPr>
                      <w:rPr>
                        <w:rFonts w:ascii="Cambria Math" w:hAnsi="Cambria Math" w:cs="Arial"/>
                        <w:highlight w:val="yellow"/>
                      </w:rPr>
                      <m:t>Ω</m:t>
                    </m:r>
                  </m:den>
                </m:f>
                <m:r>
                  <w:rPr>
                    <w:rFonts w:ascii="Cambria Math" w:hAnsi="Cambria Math" w:cs="Arial"/>
                  </w:rPr>
                  <m:t>=0,75 A</m:t>
                </m:r>
              </m:oMath>
            </m:oMathPara>
          </w:p>
          <w:p w14:paraId="66DD4C04" w14:textId="77777777" w:rsidR="00414EFC" w:rsidRPr="004865A9" w:rsidRDefault="00414EFC" w:rsidP="00861149">
            <w:pPr>
              <w:pStyle w:val="Textoindependiente"/>
              <w:spacing w:line="360" w:lineRule="auto"/>
              <w:jc w:val="center"/>
              <w:rPr>
                <w:rFonts w:ascii="Arial" w:eastAsiaTheme="minorEastAsia" w:hAnsi="Arial" w:cs="Arial"/>
              </w:rPr>
            </w:pPr>
            <w:r w:rsidRPr="001C1B54">
              <w:rPr>
                <w:rStyle w:val="un"/>
                <w:rFonts w:ascii="Arial" w:hAnsi="Arial" w:cs="Arial"/>
                <w:sz w:val="32"/>
                <w:szCs w:val="32"/>
                <w:highlight w:val="yellow"/>
              </w:rPr>
              <w:t>CN_08_12_FORMULA</w:t>
            </w:r>
            <w:r>
              <w:rPr>
                <w:rStyle w:val="un"/>
                <w:rFonts w:ascii="Arial" w:hAnsi="Arial" w:cs="Arial"/>
                <w:sz w:val="32"/>
                <w:szCs w:val="32"/>
                <w:highlight w:val="yellow"/>
              </w:rPr>
              <w:t>1</w:t>
            </w:r>
            <w:r>
              <w:rPr>
                <w:rStyle w:val="un"/>
                <w:rFonts w:ascii="Arial" w:hAnsi="Arial" w:cs="Arial"/>
                <w:sz w:val="32"/>
                <w:szCs w:val="32"/>
              </w:rPr>
              <w:t>8</w:t>
            </w:r>
          </w:p>
          <w:p w14:paraId="52BA12E4" w14:textId="77777777" w:rsidR="00414EFC" w:rsidRDefault="00414EFC" w:rsidP="00861149">
            <w:pPr>
              <w:shd w:val="clear" w:color="auto" w:fill="FFFFFF"/>
              <w:spacing w:line="360" w:lineRule="auto"/>
              <w:ind w:left="300"/>
              <w:rPr>
                <w:rStyle w:val="apple-converted-space"/>
                <w:rFonts w:ascii="Arial" w:hAnsi="Arial" w:cs="Arial"/>
              </w:rPr>
            </w:pPr>
          </w:p>
          <w:p w14:paraId="477392B7" w14:textId="77777777" w:rsidR="00B31BD5" w:rsidRDefault="00B31BD5" w:rsidP="00861149">
            <w:pPr>
              <w:shd w:val="clear" w:color="auto" w:fill="FFFFFF"/>
              <w:spacing w:line="360" w:lineRule="auto"/>
              <w:ind w:left="300"/>
              <w:rPr>
                <w:rStyle w:val="apple-converted-space"/>
                <w:rFonts w:ascii="Arial" w:hAnsi="Arial" w:cs="Arial"/>
              </w:rPr>
            </w:pPr>
          </w:p>
          <w:p w14:paraId="37D040CF" w14:textId="77777777" w:rsidR="00B31BD5" w:rsidRPr="00EB223E" w:rsidRDefault="00B31BD5" w:rsidP="00861149">
            <w:pPr>
              <w:shd w:val="clear" w:color="auto" w:fill="FFFFFF"/>
              <w:spacing w:line="360" w:lineRule="auto"/>
              <w:ind w:left="300"/>
              <w:rPr>
                <w:rFonts w:ascii="Arial" w:hAnsi="Arial" w:cs="Arial"/>
              </w:rPr>
            </w:pPr>
            <m:oMathPara>
              <m:oMath>
                <m:r>
                  <m:rPr>
                    <m:sty m:val="p"/>
                  </m:rPr>
                  <w:rPr>
                    <w:rFonts w:ascii="Cambria Math" w:hAnsi="Cambria Math" w:cs="Arial"/>
                  </w:rPr>
                  <w:br/>
                </m:r>
              </m:oMath>
            </m:oMathPara>
          </w:p>
        </w:tc>
      </w:tr>
    </w:tbl>
    <w:p w14:paraId="4FEE87E4" w14:textId="77777777" w:rsidR="00B31BD5" w:rsidRDefault="00B31BD5" w:rsidP="00861149">
      <w:pPr>
        <w:pStyle w:val="Textoindependiente"/>
        <w:spacing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518"/>
        <w:gridCol w:w="6460"/>
      </w:tblGrid>
      <w:tr w:rsidR="000E4883" w:rsidRPr="00EB223E" w14:paraId="08E8BA44" w14:textId="77777777" w:rsidTr="008A317F">
        <w:tc>
          <w:tcPr>
            <w:tcW w:w="8978" w:type="dxa"/>
            <w:gridSpan w:val="2"/>
            <w:shd w:val="clear" w:color="auto" w:fill="000000" w:themeFill="text1"/>
          </w:tcPr>
          <w:p w14:paraId="0CE0033C" w14:textId="77777777" w:rsidR="000E4883" w:rsidRPr="00EB223E" w:rsidRDefault="000E4883" w:rsidP="00861149">
            <w:pPr>
              <w:spacing w:line="360" w:lineRule="auto"/>
              <w:jc w:val="center"/>
              <w:rPr>
                <w:rFonts w:ascii="Arial" w:hAnsi="Arial" w:cs="Arial"/>
                <w:b/>
              </w:rPr>
            </w:pPr>
            <w:r w:rsidRPr="00EB223E">
              <w:rPr>
                <w:rFonts w:ascii="Arial" w:hAnsi="Arial" w:cs="Arial"/>
                <w:b/>
              </w:rPr>
              <w:t>Recuerda</w:t>
            </w:r>
          </w:p>
        </w:tc>
      </w:tr>
      <w:tr w:rsidR="000E4883" w:rsidRPr="00EB223E" w14:paraId="7336A7EB" w14:textId="77777777" w:rsidTr="008A317F">
        <w:tc>
          <w:tcPr>
            <w:tcW w:w="2518" w:type="dxa"/>
          </w:tcPr>
          <w:p w14:paraId="633E6F49" w14:textId="77777777" w:rsidR="000E4883" w:rsidRPr="00EB223E" w:rsidRDefault="000E4883" w:rsidP="00861149">
            <w:pPr>
              <w:spacing w:line="360" w:lineRule="auto"/>
              <w:rPr>
                <w:rFonts w:ascii="Arial" w:hAnsi="Arial" w:cs="Arial"/>
                <w:b/>
              </w:rPr>
            </w:pPr>
            <w:r w:rsidRPr="00EB223E">
              <w:rPr>
                <w:rFonts w:ascii="Arial" w:hAnsi="Arial" w:cs="Arial"/>
                <w:b/>
              </w:rPr>
              <w:t>Contenido</w:t>
            </w:r>
          </w:p>
        </w:tc>
        <w:tc>
          <w:tcPr>
            <w:tcW w:w="6460" w:type="dxa"/>
          </w:tcPr>
          <w:p w14:paraId="6D402047" w14:textId="77777777" w:rsidR="000E4883" w:rsidRPr="006E4AE1" w:rsidRDefault="000E4883" w:rsidP="00861149">
            <w:pPr>
              <w:pStyle w:val="u"/>
              <w:spacing w:before="0" w:beforeAutospacing="0" w:after="0" w:afterAutospacing="0" w:line="360" w:lineRule="auto"/>
              <w:rPr>
                <w:rFonts w:ascii="Arial" w:hAnsi="Arial" w:cs="Arial"/>
                <w:color w:val="333333"/>
              </w:rPr>
            </w:pPr>
            <w:r w:rsidRPr="006E4AE1">
              <w:rPr>
                <w:rStyle w:val="un"/>
                <w:rFonts w:ascii="Arial" w:hAnsi="Arial" w:cs="Arial"/>
                <w:color w:val="333333"/>
              </w:rPr>
              <w:t>El</w:t>
            </w:r>
            <w:r w:rsidRPr="006E4AE1">
              <w:rPr>
                <w:rStyle w:val="apple-converted-space"/>
                <w:rFonts w:ascii="Arial" w:hAnsi="Arial" w:cs="Arial"/>
                <w:color w:val="333333"/>
              </w:rPr>
              <w:t> </w:t>
            </w:r>
            <w:r w:rsidRPr="006E4AE1">
              <w:rPr>
                <w:rStyle w:val="Textoennegrita"/>
                <w:rFonts w:ascii="Arial" w:hAnsi="Arial" w:cs="Arial"/>
                <w:color w:val="333333"/>
              </w:rPr>
              <w:t xml:space="preserve">voltaje </w:t>
            </w:r>
            <w:r w:rsidRPr="006E4AE1">
              <w:rPr>
                <w:rStyle w:val="un"/>
                <w:rFonts w:ascii="Arial" w:hAnsi="Arial" w:cs="Arial"/>
                <w:i/>
                <w:iCs/>
                <w:color w:val="333333"/>
              </w:rPr>
              <w:t>V</w:t>
            </w:r>
            <w:r w:rsidRPr="006E4AE1">
              <w:rPr>
                <w:rStyle w:val="apple-converted-space"/>
                <w:rFonts w:ascii="Arial" w:hAnsi="Arial" w:cs="Arial"/>
                <w:color w:val="333333"/>
              </w:rPr>
              <w:t> </w:t>
            </w:r>
            <w:r w:rsidRPr="006E4AE1">
              <w:rPr>
                <w:rStyle w:val="un"/>
                <w:rFonts w:ascii="Arial" w:hAnsi="Arial" w:cs="Arial"/>
                <w:color w:val="333333"/>
              </w:rPr>
              <w:t xml:space="preserve">es la diferencia de potencial entre los dos polos de un circuito y se mide </w:t>
            </w:r>
            <w:r>
              <w:rPr>
                <w:rStyle w:val="un"/>
                <w:rFonts w:ascii="Arial" w:hAnsi="Arial" w:cs="Arial"/>
                <w:color w:val="333333"/>
              </w:rPr>
              <w:lastRenderedPageBreak/>
              <w:t>e</w:t>
            </w:r>
            <w:r w:rsidRPr="006E4AE1">
              <w:rPr>
                <w:rStyle w:val="un"/>
                <w:rFonts w:ascii="Arial" w:hAnsi="Arial" w:cs="Arial"/>
                <w:color w:val="333333"/>
              </w:rPr>
              <w:t>n</w:t>
            </w:r>
            <w:r w:rsidRPr="006E4AE1">
              <w:rPr>
                <w:rStyle w:val="apple-converted-space"/>
                <w:rFonts w:ascii="Arial" w:hAnsi="Arial" w:cs="Arial"/>
                <w:color w:val="333333"/>
              </w:rPr>
              <w:t> </w:t>
            </w:r>
            <w:r w:rsidRPr="006E4AE1">
              <w:rPr>
                <w:rStyle w:val="Textoennegrita"/>
                <w:rFonts w:ascii="Arial" w:hAnsi="Arial" w:cs="Arial"/>
                <w:color w:val="333333"/>
              </w:rPr>
              <w:t>voltios</w:t>
            </w:r>
            <w:r w:rsidRPr="006E4AE1">
              <w:rPr>
                <w:rStyle w:val="apple-converted-space"/>
                <w:rFonts w:ascii="Arial" w:hAnsi="Arial" w:cs="Arial"/>
                <w:color w:val="333333"/>
              </w:rPr>
              <w:t> </w:t>
            </w:r>
            <w:r w:rsidRPr="006E4AE1">
              <w:rPr>
                <w:rStyle w:val="un"/>
                <w:rFonts w:ascii="Arial" w:hAnsi="Arial" w:cs="Arial"/>
                <w:color w:val="333333"/>
              </w:rPr>
              <w:t>(V).</w:t>
            </w:r>
            <w:r w:rsidRPr="006E4AE1">
              <w:rPr>
                <w:rStyle w:val="apple-converted-space"/>
                <w:rFonts w:ascii="Arial" w:hAnsi="Arial" w:cs="Arial"/>
                <w:color w:val="333333"/>
              </w:rPr>
              <w:t> </w:t>
            </w:r>
            <w:r w:rsidRPr="006E4AE1">
              <w:rPr>
                <w:rStyle w:val="un"/>
                <w:rFonts w:ascii="Arial" w:hAnsi="Arial" w:cs="Arial"/>
                <w:color w:val="333333"/>
              </w:rPr>
              <w:t>La</w:t>
            </w:r>
            <w:r w:rsidRPr="006E4AE1">
              <w:rPr>
                <w:rStyle w:val="apple-converted-space"/>
                <w:rFonts w:ascii="Arial" w:hAnsi="Arial" w:cs="Arial"/>
                <w:color w:val="333333"/>
              </w:rPr>
              <w:t> </w:t>
            </w:r>
            <w:r w:rsidRPr="006E4AE1">
              <w:rPr>
                <w:rStyle w:val="Textoennegrita"/>
                <w:rFonts w:ascii="Arial" w:hAnsi="Arial" w:cs="Arial"/>
                <w:color w:val="333333"/>
              </w:rPr>
              <w:t>intensidad</w:t>
            </w:r>
            <w:r w:rsidRPr="006E4AE1">
              <w:rPr>
                <w:rStyle w:val="apple-converted-space"/>
                <w:rFonts w:ascii="Arial" w:hAnsi="Arial" w:cs="Arial"/>
                <w:color w:val="333333"/>
              </w:rPr>
              <w:t> </w:t>
            </w:r>
            <w:r w:rsidRPr="006E4AE1">
              <w:rPr>
                <w:rStyle w:val="un"/>
                <w:rFonts w:ascii="Arial" w:hAnsi="Arial" w:cs="Arial"/>
                <w:color w:val="333333"/>
              </w:rPr>
              <w:t>de corriente</w:t>
            </w:r>
            <w:r w:rsidRPr="006E4AE1">
              <w:rPr>
                <w:rStyle w:val="apple-converted-space"/>
                <w:rFonts w:ascii="Arial" w:hAnsi="Arial" w:cs="Arial"/>
                <w:color w:val="333333"/>
              </w:rPr>
              <w:t> </w:t>
            </w:r>
            <w:r w:rsidRPr="006E4AE1">
              <w:rPr>
                <w:rStyle w:val="un"/>
                <w:rFonts w:ascii="Arial" w:hAnsi="Arial" w:cs="Arial"/>
                <w:i/>
                <w:iCs/>
                <w:color w:val="333333"/>
              </w:rPr>
              <w:t>I</w:t>
            </w:r>
            <w:r w:rsidRPr="006E4AE1">
              <w:rPr>
                <w:rStyle w:val="apple-converted-space"/>
                <w:rFonts w:ascii="Arial" w:hAnsi="Arial" w:cs="Arial"/>
                <w:color w:val="333333"/>
              </w:rPr>
              <w:t> </w:t>
            </w:r>
            <w:r w:rsidRPr="006E4AE1">
              <w:rPr>
                <w:rStyle w:val="un"/>
                <w:rFonts w:ascii="Arial" w:hAnsi="Arial" w:cs="Arial"/>
                <w:color w:val="333333"/>
              </w:rPr>
              <w:t xml:space="preserve">es la cantidad de electricidad que circula por unidad de tiempo y se mide en </w:t>
            </w:r>
            <w:r w:rsidRPr="006E4AE1">
              <w:rPr>
                <w:rStyle w:val="Textoennegrita"/>
                <w:rFonts w:ascii="Arial" w:hAnsi="Arial" w:cs="Arial"/>
                <w:color w:val="333333"/>
              </w:rPr>
              <w:t>amperios</w:t>
            </w:r>
            <w:r w:rsidRPr="006E4AE1">
              <w:rPr>
                <w:rStyle w:val="apple-converted-space"/>
                <w:rFonts w:ascii="Arial" w:hAnsi="Arial" w:cs="Arial"/>
                <w:color w:val="333333"/>
              </w:rPr>
              <w:t> </w:t>
            </w:r>
            <w:r w:rsidRPr="006E4AE1">
              <w:rPr>
                <w:rStyle w:val="un"/>
                <w:rFonts w:ascii="Arial" w:hAnsi="Arial" w:cs="Arial"/>
                <w:color w:val="333333"/>
              </w:rPr>
              <w:t>(A).</w:t>
            </w:r>
            <w:r w:rsidRPr="006E4AE1">
              <w:rPr>
                <w:rStyle w:val="apple-converted-space"/>
                <w:rFonts w:ascii="Arial" w:hAnsi="Arial" w:cs="Arial"/>
                <w:color w:val="333333"/>
              </w:rPr>
              <w:t> </w:t>
            </w:r>
            <w:r w:rsidRPr="006E4AE1">
              <w:rPr>
                <w:rStyle w:val="un"/>
                <w:rFonts w:ascii="Arial" w:hAnsi="Arial" w:cs="Arial"/>
                <w:color w:val="333333"/>
              </w:rPr>
              <w:t>La</w:t>
            </w:r>
            <w:r w:rsidRPr="006E4AE1">
              <w:rPr>
                <w:rStyle w:val="apple-converted-space"/>
                <w:rFonts w:ascii="Arial" w:hAnsi="Arial" w:cs="Arial"/>
                <w:color w:val="333333"/>
              </w:rPr>
              <w:t> </w:t>
            </w:r>
            <w:r w:rsidRPr="006E4AE1">
              <w:rPr>
                <w:rStyle w:val="Textoennegrita"/>
                <w:rFonts w:ascii="Arial" w:hAnsi="Arial" w:cs="Arial"/>
                <w:color w:val="333333"/>
              </w:rPr>
              <w:t xml:space="preserve">resistencia </w:t>
            </w:r>
            <w:r w:rsidRPr="006E4AE1">
              <w:rPr>
                <w:rStyle w:val="un"/>
                <w:rFonts w:ascii="Arial" w:hAnsi="Arial" w:cs="Arial"/>
                <w:i/>
                <w:iCs/>
                <w:color w:val="333333"/>
              </w:rPr>
              <w:t>R</w:t>
            </w:r>
            <w:r w:rsidRPr="006E4AE1">
              <w:rPr>
                <w:rStyle w:val="apple-converted-space"/>
                <w:rFonts w:ascii="Arial" w:hAnsi="Arial" w:cs="Arial"/>
                <w:color w:val="333333"/>
              </w:rPr>
              <w:t> </w:t>
            </w:r>
            <w:r w:rsidRPr="006E4AE1">
              <w:rPr>
                <w:rStyle w:val="un"/>
                <w:rFonts w:ascii="Arial" w:hAnsi="Arial" w:cs="Arial"/>
                <w:color w:val="333333"/>
              </w:rPr>
              <w:t>es la oposición de un material a la circulación de corriente y se mide en</w:t>
            </w:r>
            <w:r w:rsidRPr="006E4AE1">
              <w:rPr>
                <w:rStyle w:val="apple-converted-space"/>
                <w:rFonts w:ascii="Arial" w:hAnsi="Arial" w:cs="Arial"/>
                <w:color w:val="333333"/>
              </w:rPr>
              <w:t> </w:t>
            </w:r>
            <w:r w:rsidRPr="006E4AE1">
              <w:rPr>
                <w:rStyle w:val="Textoennegrita"/>
                <w:rFonts w:ascii="Arial" w:hAnsi="Arial" w:cs="Arial"/>
                <w:color w:val="333333"/>
              </w:rPr>
              <w:t>ohmios</w:t>
            </w:r>
            <w:r w:rsidRPr="006E4AE1">
              <w:rPr>
                <w:rStyle w:val="apple-converted-space"/>
                <w:rFonts w:ascii="Arial" w:hAnsi="Arial" w:cs="Arial"/>
                <w:color w:val="333333"/>
              </w:rPr>
              <w:t> </w:t>
            </w:r>
            <w:r w:rsidRPr="006E4AE1">
              <w:rPr>
                <w:rStyle w:val="un"/>
                <w:rFonts w:ascii="Arial" w:hAnsi="Arial" w:cs="Arial"/>
                <w:color w:val="333333"/>
              </w:rPr>
              <w:t>(Ω).</w:t>
            </w:r>
          </w:p>
          <w:p w14:paraId="50233F0D" w14:textId="77777777" w:rsidR="000E4883" w:rsidRPr="006E4AE1" w:rsidRDefault="000E4883" w:rsidP="00861149">
            <w:pPr>
              <w:shd w:val="clear" w:color="auto" w:fill="FFFFFF"/>
              <w:spacing w:line="360" w:lineRule="auto"/>
              <w:ind w:left="384"/>
              <w:rPr>
                <w:rFonts w:ascii="Arial" w:hAnsi="Arial" w:cs="Arial"/>
              </w:rPr>
            </w:pPr>
          </w:p>
        </w:tc>
      </w:tr>
    </w:tbl>
    <w:p w14:paraId="12D4C62E" w14:textId="77777777" w:rsidR="000E4883" w:rsidRDefault="000E4883" w:rsidP="00861149">
      <w:pPr>
        <w:pStyle w:val="Textoindependiente"/>
        <w:spacing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518"/>
        <w:gridCol w:w="6515"/>
      </w:tblGrid>
      <w:tr w:rsidR="00EB4AA6" w:rsidRPr="00332138" w14:paraId="72AF34BA" w14:textId="77777777" w:rsidTr="008A317F">
        <w:tc>
          <w:tcPr>
            <w:tcW w:w="9033" w:type="dxa"/>
            <w:gridSpan w:val="2"/>
            <w:shd w:val="clear" w:color="auto" w:fill="000000" w:themeFill="text1"/>
          </w:tcPr>
          <w:p w14:paraId="07C38418" w14:textId="77777777" w:rsidR="00EB4AA6" w:rsidRPr="00332138" w:rsidRDefault="00EB4AA6"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nuevo</w:t>
            </w:r>
          </w:p>
        </w:tc>
      </w:tr>
      <w:tr w:rsidR="00EB4AA6" w:rsidRPr="00332138" w14:paraId="465D7D6D" w14:textId="77777777" w:rsidTr="008A317F">
        <w:tc>
          <w:tcPr>
            <w:tcW w:w="2518" w:type="dxa"/>
          </w:tcPr>
          <w:p w14:paraId="4686C39F" w14:textId="77777777" w:rsidR="00EB4AA6" w:rsidRPr="00332138" w:rsidRDefault="00EB4AA6"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3B0B94F0" w14:textId="77777777" w:rsidR="00EB4AA6" w:rsidRPr="00332138" w:rsidRDefault="00EB4AA6"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140</w:t>
            </w:r>
          </w:p>
        </w:tc>
      </w:tr>
      <w:tr w:rsidR="00EB4AA6" w:rsidRPr="00332138" w14:paraId="5E27C92D" w14:textId="77777777" w:rsidTr="008A317F">
        <w:tc>
          <w:tcPr>
            <w:tcW w:w="2518" w:type="dxa"/>
          </w:tcPr>
          <w:p w14:paraId="0BA187F5" w14:textId="77777777" w:rsidR="00EB4AA6" w:rsidRPr="00332138" w:rsidRDefault="00EB4AA6"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4EE96ECF" w14:textId="77777777" w:rsidR="00EB4AA6" w:rsidRDefault="00EB4AA6" w:rsidP="00861149">
            <w:pPr>
              <w:spacing w:line="360" w:lineRule="auto"/>
              <w:rPr>
                <w:rFonts w:ascii="Calibri" w:hAnsi="Calibri"/>
                <w:color w:val="000000"/>
                <w:sz w:val="22"/>
                <w:szCs w:val="22"/>
              </w:rPr>
            </w:pPr>
            <w:r>
              <w:rPr>
                <w:rFonts w:ascii="Calibri" w:hAnsi="Calibri"/>
                <w:color w:val="000000"/>
                <w:sz w:val="22"/>
                <w:szCs w:val="22"/>
              </w:rPr>
              <w:t>Calcula la resistencia</w:t>
            </w:r>
          </w:p>
          <w:p w14:paraId="6C4CECDD" w14:textId="77777777" w:rsidR="00EB4AA6" w:rsidRPr="00332138" w:rsidRDefault="00EB4AA6" w:rsidP="00861149">
            <w:pPr>
              <w:spacing w:line="360" w:lineRule="auto"/>
              <w:rPr>
                <w:rFonts w:ascii="Arial" w:hAnsi="Arial" w:cs="Arial"/>
                <w:color w:val="000000"/>
              </w:rPr>
            </w:pPr>
          </w:p>
        </w:tc>
      </w:tr>
      <w:tr w:rsidR="00EB4AA6" w:rsidRPr="00332138" w14:paraId="52C3A383" w14:textId="77777777" w:rsidTr="008A317F">
        <w:tc>
          <w:tcPr>
            <w:tcW w:w="2518" w:type="dxa"/>
          </w:tcPr>
          <w:p w14:paraId="375DBCF5" w14:textId="77777777" w:rsidR="00EB4AA6" w:rsidRPr="00332138" w:rsidRDefault="00EB4AA6"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2226D547" w14:textId="77777777" w:rsidR="00EB4AA6" w:rsidRDefault="00EB4AA6" w:rsidP="00861149">
            <w:pPr>
              <w:spacing w:line="360" w:lineRule="auto"/>
              <w:rPr>
                <w:rFonts w:ascii="Calibri" w:hAnsi="Calibri"/>
                <w:color w:val="000000"/>
                <w:sz w:val="22"/>
                <w:szCs w:val="22"/>
              </w:rPr>
            </w:pPr>
            <w:r>
              <w:rPr>
                <w:rFonts w:ascii="Calibri" w:hAnsi="Calibri"/>
                <w:color w:val="000000"/>
                <w:sz w:val="22"/>
                <w:szCs w:val="22"/>
              </w:rPr>
              <w:t>Actividad que permite realizar cálculos numéricos para hallar la resistencia en un circuito</w:t>
            </w:r>
          </w:p>
          <w:p w14:paraId="46D0C934" w14:textId="77777777" w:rsidR="00EB4AA6" w:rsidRPr="0085166F" w:rsidRDefault="00EB4AA6" w:rsidP="00861149">
            <w:pPr>
              <w:spacing w:line="360" w:lineRule="auto"/>
              <w:rPr>
                <w:rFonts w:ascii="Calibri" w:hAnsi="Calibri"/>
                <w:color w:val="000000"/>
                <w:sz w:val="22"/>
                <w:szCs w:val="22"/>
              </w:rPr>
            </w:pPr>
          </w:p>
        </w:tc>
      </w:tr>
    </w:tbl>
    <w:p w14:paraId="3664A757" w14:textId="77777777" w:rsidR="00EB4AA6" w:rsidRDefault="00EB4AA6" w:rsidP="00861149">
      <w:pPr>
        <w:pStyle w:val="Textoindependiente"/>
        <w:spacing w:line="360" w:lineRule="auto"/>
        <w:rPr>
          <w:rFonts w:ascii="Arial" w:hAnsi="Arial" w:cs="Arial"/>
          <w:b/>
          <w:highlight w:val="yellow"/>
        </w:rPr>
      </w:pPr>
    </w:p>
    <w:p w14:paraId="4E748AC6" w14:textId="77777777" w:rsidR="00B31BD5" w:rsidRPr="007A5AAF" w:rsidRDefault="00B31BD5" w:rsidP="00861149">
      <w:pPr>
        <w:pStyle w:val="Textoindependiente"/>
        <w:spacing w:line="360" w:lineRule="auto"/>
        <w:rPr>
          <w:rFonts w:ascii="Arial" w:hAnsi="Arial" w:cs="Arial"/>
          <w:color w:val="333333"/>
        </w:rPr>
      </w:pP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sidRPr="00303B05">
        <w:rPr>
          <w:rFonts w:ascii="Arial" w:hAnsi="Arial" w:cs="Arial"/>
          <w:b/>
        </w:rPr>
        <w:t xml:space="preserve"> </w:t>
      </w:r>
      <w:r>
        <w:rPr>
          <w:rFonts w:ascii="Arial" w:hAnsi="Arial" w:cs="Arial"/>
          <w:b/>
        </w:rPr>
        <w:t>3.3</w:t>
      </w:r>
      <w:r w:rsidR="001B138E">
        <w:rPr>
          <w:rFonts w:ascii="Arial" w:hAnsi="Arial" w:cs="Arial"/>
          <w:b/>
        </w:rPr>
        <w:t xml:space="preserve"> </w:t>
      </w:r>
      <w:r w:rsidR="00414EFC">
        <w:rPr>
          <w:rFonts w:ascii="Arial" w:hAnsi="Arial" w:cs="Arial"/>
          <w:b/>
        </w:rPr>
        <w:t>La c</w:t>
      </w:r>
      <w:r>
        <w:rPr>
          <w:rFonts w:ascii="Arial" w:hAnsi="Arial" w:cs="Arial"/>
          <w:b/>
        </w:rPr>
        <w:t>lasificación de los circuitos eléctricos</w:t>
      </w:r>
    </w:p>
    <w:p w14:paraId="67FCA36C" w14:textId="77777777" w:rsidR="00B31BD5" w:rsidRDefault="00B31BD5" w:rsidP="00861149">
      <w:pPr>
        <w:pStyle w:val="u"/>
        <w:shd w:val="clear" w:color="auto" w:fill="FFFFFF"/>
        <w:spacing w:before="0" w:beforeAutospacing="0" w:after="0" w:afterAutospacing="0" w:line="360" w:lineRule="auto"/>
        <w:rPr>
          <w:rStyle w:val="un"/>
          <w:rFonts w:ascii="Arial" w:hAnsi="Arial" w:cs="Arial"/>
          <w:b/>
        </w:rPr>
      </w:pPr>
      <w:r>
        <w:rPr>
          <w:rStyle w:val="un"/>
          <w:rFonts w:ascii="Arial" w:hAnsi="Arial" w:cs="Arial"/>
        </w:rPr>
        <w:t xml:space="preserve">La disposición de los elementos de un circuito eléctrico, especialmente las resistencias, hace que estos se clasifiquen o dividan en </w:t>
      </w:r>
      <w:r w:rsidRPr="007A5AAF">
        <w:rPr>
          <w:rStyle w:val="un"/>
          <w:rFonts w:ascii="Arial" w:hAnsi="Arial" w:cs="Arial"/>
          <w:b/>
        </w:rPr>
        <w:t xml:space="preserve">circuitos en serie </w:t>
      </w:r>
      <w:r w:rsidRPr="007A5AAF">
        <w:rPr>
          <w:rStyle w:val="un"/>
          <w:rFonts w:ascii="Arial" w:hAnsi="Arial" w:cs="Arial"/>
        </w:rPr>
        <w:t>y</w:t>
      </w:r>
      <w:r w:rsidRPr="007A5AAF">
        <w:rPr>
          <w:rStyle w:val="un"/>
          <w:rFonts w:ascii="Arial" w:hAnsi="Arial" w:cs="Arial"/>
          <w:b/>
        </w:rPr>
        <w:t xml:space="preserve"> circuitos en</w:t>
      </w:r>
      <w:r>
        <w:rPr>
          <w:rStyle w:val="un"/>
          <w:rFonts w:ascii="Arial" w:hAnsi="Arial" w:cs="Arial"/>
          <w:b/>
        </w:rPr>
        <w:t xml:space="preserve"> </w:t>
      </w:r>
      <w:r w:rsidRPr="007A5AAF">
        <w:rPr>
          <w:rStyle w:val="un"/>
          <w:rFonts w:ascii="Arial" w:hAnsi="Arial" w:cs="Arial"/>
          <w:b/>
        </w:rPr>
        <w:t>paralelo</w:t>
      </w:r>
      <w:r>
        <w:rPr>
          <w:rStyle w:val="un"/>
          <w:rFonts w:ascii="Arial" w:hAnsi="Arial" w:cs="Arial"/>
          <w:b/>
        </w:rPr>
        <w:t>.</w:t>
      </w:r>
    </w:p>
    <w:p w14:paraId="621649BD" w14:textId="77777777" w:rsidR="00B31BD5" w:rsidRDefault="00B31BD5" w:rsidP="00861149">
      <w:pPr>
        <w:pStyle w:val="u"/>
        <w:shd w:val="clear" w:color="auto" w:fill="FFFFFF"/>
        <w:spacing w:before="0" w:beforeAutospacing="0" w:after="0" w:afterAutospacing="0" w:line="360" w:lineRule="auto"/>
        <w:rPr>
          <w:rStyle w:val="un"/>
          <w:rFonts w:ascii="Arial" w:hAnsi="Arial" w:cs="Arial"/>
          <w:b/>
        </w:rPr>
      </w:pPr>
    </w:p>
    <w:p w14:paraId="0C17B9E5" w14:textId="77777777" w:rsidR="00B31BD5" w:rsidRDefault="00B31BD5" w:rsidP="00861149">
      <w:pPr>
        <w:pStyle w:val="u"/>
        <w:shd w:val="clear" w:color="auto" w:fill="FFFFFF"/>
        <w:spacing w:before="0" w:beforeAutospacing="0" w:after="0" w:afterAutospacing="0" w:line="360" w:lineRule="auto"/>
        <w:rPr>
          <w:rStyle w:val="un"/>
          <w:rFonts w:ascii="Arial" w:hAnsi="Arial" w:cs="Arial"/>
          <w:b/>
        </w:rPr>
      </w:pPr>
      <w:r w:rsidRPr="00303B05">
        <w:rPr>
          <w:rFonts w:ascii="Arial" w:hAnsi="Arial" w:cs="Arial"/>
          <w:b/>
          <w:highlight w:val="yellow"/>
        </w:rPr>
        <w:t xml:space="preserve">[SECCIÓN </w:t>
      </w:r>
      <w:r>
        <w:rPr>
          <w:rFonts w:ascii="Arial" w:hAnsi="Arial" w:cs="Arial"/>
          <w:b/>
          <w:highlight w:val="yellow"/>
        </w:rPr>
        <w:t>3</w:t>
      </w:r>
      <w:r w:rsidRPr="00303B05">
        <w:rPr>
          <w:rFonts w:ascii="Arial" w:hAnsi="Arial" w:cs="Arial"/>
          <w:b/>
          <w:highlight w:val="yellow"/>
        </w:rPr>
        <w:t>]</w:t>
      </w:r>
      <w:r w:rsidRPr="00303B05">
        <w:rPr>
          <w:rFonts w:ascii="Arial" w:hAnsi="Arial" w:cs="Arial"/>
          <w:b/>
        </w:rPr>
        <w:t xml:space="preserve"> </w:t>
      </w:r>
      <w:r>
        <w:rPr>
          <w:rFonts w:ascii="Arial" w:hAnsi="Arial" w:cs="Arial"/>
          <w:b/>
        </w:rPr>
        <w:t>3.3.1</w:t>
      </w:r>
      <w:r w:rsidR="001B138E">
        <w:rPr>
          <w:rFonts w:ascii="Arial" w:hAnsi="Arial" w:cs="Arial"/>
          <w:b/>
        </w:rPr>
        <w:t xml:space="preserve"> </w:t>
      </w:r>
      <w:r w:rsidR="00414EFC">
        <w:rPr>
          <w:rFonts w:ascii="Arial" w:hAnsi="Arial" w:cs="Arial"/>
          <w:b/>
        </w:rPr>
        <w:t xml:space="preserve">Los </w:t>
      </w:r>
      <w:r w:rsidRPr="007A5AAF">
        <w:rPr>
          <w:rStyle w:val="un"/>
          <w:rFonts w:ascii="Arial" w:hAnsi="Arial" w:cs="Arial"/>
          <w:b/>
        </w:rPr>
        <w:t>circuitos en serie</w:t>
      </w:r>
      <w:r>
        <w:rPr>
          <w:rStyle w:val="un"/>
          <w:rFonts w:ascii="Arial" w:hAnsi="Arial" w:cs="Arial"/>
          <w:b/>
        </w:rPr>
        <w:t xml:space="preserve"> </w:t>
      </w:r>
    </w:p>
    <w:p w14:paraId="05433EB1" w14:textId="77777777" w:rsidR="00B31BD5" w:rsidRDefault="00B31BD5" w:rsidP="00861149">
      <w:pPr>
        <w:pStyle w:val="u"/>
        <w:shd w:val="clear" w:color="auto" w:fill="FFFFFF"/>
        <w:spacing w:before="0" w:beforeAutospacing="0" w:after="0" w:afterAutospacing="0" w:line="360" w:lineRule="auto"/>
        <w:rPr>
          <w:rStyle w:val="un"/>
          <w:rFonts w:ascii="Arial" w:hAnsi="Arial" w:cs="Arial"/>
          <w:b/>
        </w:rPr>
      </w:pPr>
    </w:p>
    <w:p w14:paraId="7FC8BE20" w14:textId="77777777" w:rsidR="00B31BD5" w:rsidRDefault="00BF7821" w:rsidP="00861149">
      <w:pPr>
        <w:pStyle w:val="u"/>
        <w:shd w:val="clear" w:color="auto" w:fill="FFFFFF"/>
        <w:spacing w:before="0" w:beforeAutospacing="0" w:after="0" w:afterAutospacing="0" w:line="360" w:lineRule="auto"/>
        <w:rPr>
          <w:rStyle w:val="un"/>
          <w:rFonts w:ascii="Arial" w:hAnsi="Arial" w:cs="Arial"/>
        </w:rPr>
      </w:pPr>
      <w:r w:rsidRPr="004B3875">
        <w:rPr>
          <w:rFonts w:ascii="Arial" w:hAnsi="Arial" w:cs="Arial"/>
        </w:rPr>
        <w:t xml:space="preserve">Los </w:t>
      </w:r>
      <w:r w:rsidRPr="004B3875">
        <w:rPr>
          <w:rStyle w:val="un"/>
          <w:rFonts w:ascii="Arial" w:hAnsi="Arial" w:cs="Arial"/>
        </w:rPr>
        <w:t>circuitos en serie</w:t>
      </w:r>
      <w:r w:rsidRPr="004A768A" w:rsidDel="00BF7821">
        <w:rPr>
          <w:rStyle w:val="un"/>
          <w:rFonts w:ascii="Arial" w:hAnsi="Arial" w:cs="Arial"/>
        </w:rPr>
        <w:t xml:space="preserve"> </w:t>
      </w:r>
      <w:r w:rsidR="00414EFC">
        <w:rPr>
          <w:rStyle w:val="un"/>
          <w:rFonts w:ascii="Arial" w:hAnsi="Arial" w:cs="Arial"/>
        </w:rPr>
        <w:t>tienen dos o más resistencias</w:t>
      </w:r>
      <w:r w:rsidR="00B31BD5">
        <w:rPr>
          <w:rStyle w:val="un"/>
          <w:rFonts w:ascii="Arial" w:hAnsi="Arial" w:cs="Arial"/>
        </w:rPr>
        <w:t xml:space="preserve">, las cuales se colocan una </w:t>
      </w:r>
      <w:r w:rsidR="00414EFC">
        <w:rPr>
          <w:rStyle w:val="un"/>
          <w:rFonts w:ascii="Arial" w:hAnsi="Arial" w:cs="Arial"/>
        </w:rPr>
        <w:t xml:space="preserve">seguida de </w:t>
      </w:r>
      <w:r w:rsidR="00B31BD5">
        <w:rPr>
          <w:rStyle w:val="un"/>
          <w:rFonts w:ascii="Arial" w:hAnsi="Arial" w:cs="Arial"/>
        </w:rPr>
        <w:t xml:space="preserve">la otra (en serie), de tal manera que la intensidad de corriente </w:t>
      </w:r>
      <w:r>
        <w:rPr>
          <w:rStyle w:val="un"/>
          <w:rFonts w:ascii="Arial" w:hAnsi="Arial" w:cs="Arial"/>
        </w:rPr>
        <w:t>(</w:t>
      </w:r>
      <w:r w:rsidR="00B31BD5" w:rsidRPr="004B3875">
        <w:rPr>
          <w:rStyle w:val="un"/>
          <w:rFonts w:ascii="Arial" w:hAnsi="Arial" w:cs="Arial"/>
          <w:i/>
        </w:rPr>
        <w:t>I</w:t>
      </w:r>
      <w:r>
        <w:rPr>
          <w:rStyle w:val="un"/>
          <w:rFonts w:ascii="Arial" w:hAnsi="Arial" w:cs="Arial"/>
        </w:rPr>
        <w:t>)</w:t>
      </w:r>
      <w:r w:rsidR="00B31BD5">
        <w:rPr>
          <w:rStyle w:val="un"/>
          <w:rFonts w:ascii="Arial" w:hAnsi="Arial" w:cs="Arial"/>
        </w:rPr>
        <w:t xml:space="preserve"> permanece constante durante todo el circuito y únicamente cambia la diferencia de potencial (voltaje) en cada una de las resistencias.</w:t>
      </w:r>
      <w:r w:rsidR="00414EFC">
        <w:rPr>
          <w:rStyle w:val="un"/>
          <w:rFonts w:ascii="Arial" w:hAnsi="Arial" w:cs="Arial"/>
        </w:rPr>
        <w:t xml:space="preserve"> </w:t>
      </w:r>
      <w:r w:rsidR="00B31BD5" w:rsidRPr="004A768A">
        <w:rPr>
          <w:rStyle w:val="un"/>
          <w:rFonts w:ascii="Arial" w:hAnsi="Arial" w:cs="Arial"/>
        </w:rPr>
        <w:t>La resistenc</w:t>
      </w:r>
      <w:r w:rsidR="00B31BD5">
        <w:rPr>
          <w:rStyle w:val="un"/>
          <w:rFonts w:ascii="Arial" w:hAnsi="Arial" w:cs="Arial"/>
        </w:rPr>
        <w:t>ia total de este circuito es igual a la suma de las resistencias parciales.</w:t>
      </w:r>
      <w:r w:rsidR="00DC4148">
        <w:rPr>
          <w:rStyle w:val="un"/>
          <w:rFonts w:ascii="Arial" w:hAnsi="Arial" w:cs="Arial"/>
        </w:rPr>
        <w:t xml:space="preserve"> </w:t>
      </w:r>
      <w:r w:rsidR="005C224F">
        <w:rPr>
          <w:rStyle w:val="un"/>
          <w:rFonts w:ascii="Arial" w:hAnsi="Arial" w:cs="Arial"/>
        </w:rPr>
        <w:t>Su expresión matemática es:</w:t>
      </w:r>
    </w:p>
    <w:p w14:paraId="5332C9CF" w14:textId="77777777" w:rsidR="005C224F" w:rsidRDefault="005C224F" w:rsidP="00861149">
      <w:pPr>
        <w:pStyle w:val="u"/>
        <w:shd w:val="clear" w:color="auto" w:fill="FFFFFF"/>
        <w:spacing w:before="0" w:beforeAutospacing="0" w:after="0" w:afterAutospacing="0" w:line="360" w:lineRule="auto"/>
        <w:rPr>
          <w:rStyle w:val="un"/>
          <w:rFonts w:ascii="Arial" w:hAnsi="Arial" w:cs="Arial"/>
        </w:rPr>
      </w:pPr>
    </w:p>
    <w:p w14:paraId="5E74F186" w14:textId="77777777" w:rsidR="00B31BD5" w:rsidRDefault="005C224F" w:rsidP="006826E2">
      <w:pPr>
        <w:pStyle w:val="u"/>
        <w:shd w:val="clear" w:color="auto" w:fill="FFFFFF"/>
        <w:spacing w:before="0" w:beforeAutospacing="0" w:after="0" w:afterAutospacing="0" w:line="360" w:lineRule="auto"/>
        <w:rPr>
          <w:ins w:id="23" w:author="PEQUETITA Garcia Rodriguez" w:date="2016-03-12T14:04:00Z"/>
          <w:rStyle w:val="un"/>
          <w:rFonts w:ascii="Arial" w:hAnsi="Arial" w:cs="Arial"/>
          <w:vertAlign w:val="subscript"/>
        </w:rPr>
      </w:pPr>
      <w:r>
        <w:rPr>
          <w:rStyle w:val="un"/>
          <w:rFonts w:ascii="Arial" w:hAnsi="Arial" w:cs="Arial"/>
        </w:rPr>
        <w:t>R</w:t>
      </w:r>
      <w:r w:rsidRPr="005C224F">
        <w:rPr>
          <w:rStyle w:val="un"/>
          <w:rFonts w:ascii="Arial" w:hAnsi="Arial" w:cs="Arial"/>
          <w:vertAlign w:val="subscript"/>
        </w:rPr>
        <w:t>T</w:t>
      </w:r>
      <w:r>
        <w:rPr>
          <w:rStyle w:val="un"/>
          <w:rFonts w:ascii="Arial" w:hAnsi="Arial" w:cs="Arial"/>
        </w:rPr>
        <w:t xml:space="preserve"> = R</w:t>
      </w:r>
      <w:r w:rsidRPr="005C224F">
        <w:rPr>
          <w:rStyle w:val="un"/>
          <w:rFonts w:ascii="Arial" w:hAnsi="Arial" w:cs="Arial"/>
          <w:vertAlign w:val="subscript"/>
        </w:rPr>
        <w:t>1</w:t>
      </w:r>
      <w:r>
        <w:rPr>
          <w:rStyle w:val="un"/>
          <w:rFonts w:ascii="Arial" w:hAnsi="Arial" w:cs="Arial"/>
        </w:rPr>
        <w:t xml:space="preserve"> +</w:t>
      </w:r>
      <w:r w:rsidRPr="005C224F">
        <w:rPr>
          <w:rStyle w:val="Ttulo1Car"/>
          <w:rFonts w:ascii="Arial" w:hAnsi="Arial" w:cs="Arial"/>
        </w:rPr>
        <w:t xml:space="preserve"> </w:t>
      </w:r>
      <w:r>
        <w:rPr>
          <w:rStyle w:val="un"/>
          <w:rFonts w:ascii="Arial" w:hAnsi="Arial" w:cs="Arial"/>
        </w:rPr>
        <w:t>R</w:t>
      </w:r>
      <w:r>
        <w:rPr>
          <w:rStyle w:val="un"/>
          <w:rFonts w:ascii="Arial" w:hAnsi="Arial" w:cs="Arial"/>
          <w:vertAlign w:val="subscript"/>
        </w:rPr>
        <w:t>2</w:t>
      </w:r>
      <w:r>
        <w:rPr>
          <w:rStyle w:val="un"/>
          <w:rFonts w:ascii="Arial" w:hAnsi="Arial" w:cs="Arial"/>
        </w:rPr>
        <w:t xml:space="preserve"> + R</w:t>
      </w:r>
      <w:r>
        <w:rPr>
          <w:rStyle w:val="un"/>
          <w:rFonts w:ascii="Arial" w:hAnsi="Arial" w:cs="Arial"/>
          <w:vertAlign w:val="subscript"/>
        </w:rPr>
        <w:t>3</w:t>
      </w:r>
      <w:r w:rsidR="006826E2">
        <w:rPr>
          <w:rStyle w:val="un"/>
          <w:rFonts w:ascii="Arial" w:hAnsi="Arial" w:cs="Arial"/>
        </w:rPr>
        <w:t xml:space="preserve"> + </w:t>
      </w:r>
      <w:r>
        <w:rPr>
          <w:rStyle w:val="un"/>
          <w:rFonts w:ascii="Arial" w:hAnsi="Arial" w:cs="Arial"/>
        </w:rPr>
        <w:t>…+R</w:t>
      </w:r>
      <w:r w:rsidRPr="005C224F">
        <w:rPr>
          <w:rStyle w:val="un"/>
          <w:rFonts w:ascii="Arial" w:hAnsi="Arial" w:cs="Arial"/>
          <w:vertAlign w:val="subscript"/>
        </w:rPr>
        <w:t>n</w:t>
      </w:r>
    </w:p>
    <w:p w14:paraId="47628E07" w14:textId="77777777" w:rsidR="00BC0BEE" w:rsidRPr="004A768A" w:rsidRDefault="00BC0BEE" w:rsidP="006826E2">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B31BD5" w:rsidRPr="00332138" w14:paraId="3E83E44B" w14:textId="77777777" w:rsidTr="00C17FB4">
        <w:tc>
          <w:tcPr>
            <w:tcW w:w="9033" w:type="dxa"/>
            <w:gridSpan w:val="2"/>
            <w:shd w:val="clear" w:color="auto" w:fill="0D0D0D" w:themeFill="text1" w:themeFillTint="F2"/>
          </w:tcPr>
          <w:p w14:paraId="2AEF6F0C"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lastRenderedPageBreak/>
              <w:t>Imagen (fotografía, gráfica o ilustración)</w:t>
            </w:r>
          </w:p>
        </w:tc>
      </w:tr>
      <w:tr w:rsidR="00B31BD5" w:rsidRPr="00332138" w14:paraId="5A4E8906" w14:textId="77777777" w:rsidTr="00C17FB4">
        <w:tc>
          <w:tcPr>
            <w:tcW w:w="2518" w:type="dxa"/>
          </w:tcPr>
          <w:p w14:paraId="64D9EF4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17BD756D"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00553CCE">
              <w:rPr>
                <w:rFonts w:ascii="Arial" w:hAnsi="Arial" w:cs="Arial"/>
              </w:rPr>
              <w:t>IMG09</w:t>
            </w:r>
          </w:p>
        </w:tc>
      </w:tr>
      <w:tr w:rsidR="00B31BD5" w:rsidRPr="00332138" w14:paraId="79116321" w14:textId="77777777" w:rsidTr="00C17FB4">
        <w:tc>
          <w:tcPr>
            <w:tcW w:w="2518" w:type="dxa"/>
          </w:tcPr>
          <w:p w14:paraId="11EB8E63"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14C23253" w14:textId="77777777" w:rsidR="00B31BD5" w:rsidRPr="00332138" w:rsidRDefault="00BF7821" w:rsidP="00861149">
            <w:pPr>
              <w:spacing w:line="360" w:lineRule="auto"/>
              <w:rPr>
                <w:rFonts w:ascii="Arial" w:hAnsi="Arial" w:cs="Arial"/>
                <w:color w:val="000000"/>
              </w:rPr>
            </w:pPr>
            <w:r>
              <w:rPr>
                <w:rFonts w:ascii="Arial" w:hAnsi="Arial" w:cs="Arial"/>
                <w:color w:val="000000"/>
              </w:rPr>
              <w:t xml:space="preserve">El circuito </w:t>
            </w:r>
            <w:r w:rsidR="00B31BD5">
              <w:rPr>
                <w:rFonts w:ascii="Arial" w:hAnsi="Arial" w:cs="Arial"/>
                <w:color w:val="000000"/>
              </w:rPr>
              <w:t>en serie</w:t>
            </w:r>
          </w:p>
        </w:tc>
      </w:tr>
      <w:tr w:rsidR="00B31BD5" w:rsidRPr="00332138" w14:paraId="72D98F7D" w14:textId="77777777" w:rsidTr="00C17FB4">
        <w:tc>
          <w:tcPr>
            <w:tcW w:w="2518" w:type="dxa"/>
          </w:tcPr>
          <w:p w14:paraId="2B14E60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5BCA13FA" w14:textId="77777777" w:rsidR="00B31BD5" w:rsidRDefault="00B31BD5" w:rsidP="00861149">
            <w:pPr>
              <w:spacing w:line="360" w:lineRule="auto"/>
              <w:rPr>
                <w:rFonts w:ascii="Arial" w:hAnsi="Arial" w:cs="Arial"/>
                <w:color w:val="000000"/>
              </w:rPr>
            </w:pPr>
          </w:p>
          <w:p w14:paraId="726D51CE" w14:textId="77777777" w:rsidR="00B31BD5" w:rsidRDefault="00680363" w:rsidP="00861149">
            <w:pPr>
              <w:spacing w:line="360" w:lineRule="auto"/>
              <w:rPr>
                <w:rFonts w:ascii="Arial" w:hAnsi="Arial" w:cs="Arial"/>
                <w:color w:val="000000"/>
              </w:rPr>
            </w:pPr>
            <w:r>
              <w:rPr>
                <w:rFonts w:ascii="Arial" w:hAnsi="Arial" w:cs="Arial"/>
                <w:noProof/>
                <w:color w:val="000000"/>
              </w:rPr>
              <w:drawing>
                <wp:inline distT="0" distB="0" distL="0" distR="0" wp14:anchorId="5A217078" wp14:editId="4FE49E29">
                  <wp:extent cx="1821465" cy="106680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4266" cy="1068441"/>
                          </a:xfrm>
                          <a:prstGeom prst="rect">
                            <a:avLst/>
                          </a:prstGeom>
                          <a:noFill/>
                        </pic:spPr>
                      </pic:pic>
                    </a:graphicData>
                  </a:graphic>
                </wp:inline>
              </w:drawing>
            </w:r>
          </w:p>
          <w:p w14:paraId="66E852EE" w14:textId="77777777" w:rsidR="00B31BD5" w:rsidRDefault="00B31BD5" w:rsidP="00861149">
            <w:pPr>
              <w:spacing w:line="360" w:lineRule="auto"/>
              <w:rPr>
                <w:rFonts w:ascii="Arial" w:hAnsi="Arial" w:cs="Arial"/>
                <w:color w:val="000000"/>
              </w:rPr>
            </w:pPr>
          </w:p>
          <w:p w14:paraId="79C2617A" w14:textId="77777777" w:rsidR="00B31BD5" w:rsidRDefault="00B31BD5" w:rsidP="00861149">
            <w:pPr>
              <w:spacing w:line="360" w:lineRule="auto"/>
              <w:rPr>
                <w:rFonts w:ascii="Arial" w:hAnsi="Arial" w:cs="Arial"/>
                <w:color w:val="000000"/>
              </w:rPr>
            </w:pPr>
          </w:p>
          <w:p w14:paraId="3122908A" w14:textId="77777777" w:rsidR="00B31BD5" w:rsidRDefault="00B31BD5" w:rsidP="00861149">
            <w:pPr>
              <w:spacing w:line="360" w:lineRule="auto"/>
              <w:rPr>
                <w:rFonts w:ascii="Arial" w:hAnsi="Arial" w:cs="Arial"/>
                <w:color w:val="000000"/>
              </w:rPr>
            </w:pPr>
          </w:p>
          <w:p w14:paraId="160FC47E" w14:textId="77777777" w:rsidR="00B31BD5" w:rsidRDefault="00B31BD5" w:rsidP="00861149">
            <w:pPr>
              <w:spacing w:line="360" w:lineRule="auto"/>
              <w:rPr>
                <w:rFonts w:ascii="Arial" w:hAnsi="Arial" w:cs="Arial"/>
                <w:color w:val="000000"/>
              </w:rPr>
            </w:pPr>
          </w:p>
          <w:p w14:paraId="75F1DEC0" w14:textId="77777777" w:rsidR="00B31BD5" w:rsidRDefault="00B31BD5" w:rsidP="00861149">
            <w:pPr>
              <w:spacing w:line="360" w:lineRule="auto"/>
              <w:rPr>
                <w:rFonts w:ascii="Arial" w:hAnsi="Arial" w:cs="Arial"/>
                <w:color w:val="000000"/>
              </w:rPr>
            </w:pPr>
          </w:p>
          <w:p w14:paraId="5AFB68CE" w14:textId="77777777" w:rsidR="00B31BD5" w:rsidRDefault="00B31BD5" w:rsidP="00861149">
            <w:pPr>
              <w:spacing w:line="360" w:lineRule="auto"/>
              <w:rPr>
                <w:rFonts w:ascii="Arial" w:hAnsi="Arial" w:cs="Arial"/>
                <w:color w:val="000000"/>
              </w:rPr>
            </w:pPr>
          </w:p>
          <w:p w14:paraId="79F086D1" w14:textId="77777777" w:rsidR="00B31BD5" w:rsidRDefault="00B31BD5" w:rsidP="00861149">
            <w:pPr>
              <w:spacing w:line="360" w:lineRule="auto"/>
              <w:rPr>
                <w:rFonts w:ascii="Arial" w:hAnsi="Arial" w:cs="Arial"/>
                <w:color w:val="000000"/>
              </w:rPr>
            </w:pPr>
          </w:p>
          <w:p w14:paraId="1B70F3EB" w14:textId="77777777" w:rsidR="00B31BD5" w:rsidRDefault="00B31BD5" w:rsidP="00861149">
            <w:pPr>
              <w:spacing w:line="360" w:lineRule="auto"/>
              <w:rPr>
                <w:rFonts w:ascii="Arial" w:hAnsi="Arial" w:cs="Arial"/>
                <w:color w:val="000000"/>
              </w:rPr>
            </w:pPr>
          </w:p>
          <w:p w14:paraId="574A38BD" w14:textId="77777777" w:rsidR="00B31BD5" w:rsidRDefault="00B31BD5" w:rsidP="00861149">
            <w:pPr>
              <w:spacing w:line="360" w:lineRule="auto"/>
              <w:rPr>
                <w:rFonts w:ascii="Arial" w:hAnsi="Arial" w:cs="Arial"/>
                <w:color w:val="000000"/>
              </w:rPr>
            </w:pPr>
          </w:p>
          <w:p w14:paraId="556F979B" w14:textId="77777777" w:rsidR="00B31BD5" w:rsidRPr="004A4AE6" w:rsidRDefault="00B31BD5" w:rsidP="00861149">
            <w:pPr>
              <w:spacing w:line="360" w:lineRule="auto"/>
              <w:rPr>
                <w:rFonts w:ascii="Arial" w:hAnsi="Arial" w:cs="Arial"/>
                <w:color w:val="FF0000"/>
              </w:rPr>
            </w:pPr>
            <w:r>
              <w:rPr>
                <w:rFonts w:ascii="Arial" w:hAnsi="Arial" w:cs="Arial"/>
                <w:color w:val="FF0000"/>
              </w:rPr>
              <w:t>Realizar gráfica</w:t>
            </w:r>
          </w:p>
          <w:p w14:paraId="3517F332" w14:textId="77777777" w:rsidR="00B31BD5" w:rsidRPr="00332138" w:rsidRDefault="00B31BD5" w:rsidP="00861149">
            <w:pPr>
              <w:spacing w:line="360" w:lineRule="auto"/>
              <w:rPr>
                <w:rFonts w:ascii="Arial" w:hAnsi="Arial" w:cs="Arial"/>
                <w:color w:val="000000"/>
              </w:rPr>
            </w:pPr>
          </w:p>
        </w:tc>
      </w:tr>
      <w:tr w:rsidR="00B31BD5" w:rsidRPr="00332138" w14:paraId="07C72485" w14:textId="77777777" w:rsidTr="00C17FB4">
        <w:tc>
          <w:tcPr>
            <w:tcW w:w="2518" w:type="dxa"/>
          </w:tcPr>
          <w:p w14:paraId="1F62B5CF"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515" w:type="dxa"/>
          </w:tcPr>
          <w:p w14:paraId="28E5825E" w14:textId="77777777" w:rsidR="00B31BD5" w:rsidRPr="00332138" w:rsidRDefault="00DC4148" w:rsidP="00BF7821">
            <w:pPr>
              <w:spacing w:line="360" w:lineRule="auto"/>
              <w:rPr>
                <w:rFonts w:ascii="Arial" w:hAnsi="Arial" w:cs="Arial"/>
                <w:color w:val="000000"/>
              </w:rPr>
            </w:pPr>
            <w:r>
              <w:rPr>
                <w:rFonts w:ascii="Arial" w:hAnsi="Arial" w:cs="Arial"/>
                <w:color w:val="000000"/>
              </w:rPr>
              <w:t xml:space="preserve">Un ejemplo de resistencia son los bombillos, si estos se colocan en serie, uno seguido del otro, la corriente disminuye cada vez que se </w:t>
            </w:r>
            <w:r w:rsidR="00BF7821">
              <w:rPr>
                <w:rFonts w:ascii="Arial" w:hAnsi="Arial" w:cs="Arial"/>
                <w:color w:val="000000"/>
              </w:rPr>
              <w:t xml:space="preserve">pone </w:t>
            </w:r>
            <w:r>
              <w:rPr>
                <w:rFonts w:ascii="Arial" w:hAnsi="Arial" w:cs="Arial"/>
                <w:color w:val="000000"/>
              </w:rPr>
              <w:t>otro más y se hace más tenue su luminosidad</w:t>
            </w:r>
            <w:r w:rsidR="00BF7821">
              <w:rPr>
                <w:rFonts w:ascii="Arial" w:hAnsi="Arial" w:cs="Arial"/>
                <w:color w:val="000000"/>
              </w:rPr>
              <w:t xml:space="preserve">; </w:t>
            </w:r>
            <w:r>
              <w:rPr>
                <w:rFonts w:ascii="Arial" w:hAnsi="Arial" w:cs="Arial"/>
                <w:color w:val="000000"/>
              </w:rPr>
              <w:t>además</w:t>
            </w:r>
            <w:r w:rsidR="00BF7821">
              <w:rPr>
                <w:rFonts w:ascii="Arial" w:hAnsi="Arial" w:cs="Arial"/>
                <w:color w:val="000000"/>
              </w:rPr>
              <w:t>,</w:t>
            </w:r>
            <w:r>
              <w:rPr>
                <w:rFonts w:ascii="Arial" w:hAnsi="Arial" w:cs="Arial"/>
                <w:color w:val="000000"/>
              </w:rPr>
              <w:t xml:space="preserve"> si llega a haber un espacio vacío en el circuito, no </w:t>
            </w:r>
            <w:r w:rsidR="00BF7821">
              <w:rPr>
                <w:rFonts w:ascii="Arial" w:hAnsi="Arial" w:cs="Arial"/>
                <w:color w:val="000000"/>
              </w:rPr>
              <w:t xml:space="preserve">funcionará </w:t>
            </w:r>
            <w:r>
              <w:rPr>
                <w:rFonts w:ascii="Arial" w:hAnsi="Arial" w:cs="Arial"/>
                <w:color w:val="000000"/>
              </w:rPr>
              <w:t>ningún bombillo.</w:t>
            </w:r>
          </w:p>
        </w:tc>
      </w:tr>
    </w:tbl>
    <w:p w14:paraId="7DD0CA05"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4DE31B80" w14:textId="77777777" w:rsidR="005C224F" w:rsidRDefault="005C224F" w:rsidP="00861149">
      <w:pPr>
        <w:pStyle w:val="u"/>
        <w:shd w:val="clear" w:color="auto" w:fill="FFFFFF"/>
        <w:spacing w:before="0" w:beforeAutospacing="0" w:after="0" w:afterAutospacing="0" w:line="360" w:lineRule="auto"/>
        <w:rPr>
          <w:rStyle w:val="un"/>
          <w:rFonts w:ascii="Arial" w:hAnsi="Arial" w:cs="Arial"/>
        </w:rPr>
      </w:pPr>
    </w:p>
    <w:p w14:paraId="1CA2D6BE" w14:textId="77777777" w:rsidR="005C224F" w:rsidRDefault="005C224F"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EB4AA6" w:rsidRPr="00332138" w14:paraId="75608C0E" w14:textId="77777777" w:rsidTr="008A317F">
        <w:tc>
          <w:tcPr>
            <w:tcW w:w="9033" w:type="dxa"/>
            <w:gridSpan w:val="2"/>
            <w:shd w:val="clear" w:color="auto" w:fill="000000" w:themeFill="text1"/>
          </w:tcPr>
          <w:p w14:paraId="2E14F750" w14:textId="77777777" w:rsidR="00EB4AA6" w:rsidRPr="00332138" w:rsidRDefault="00EB4AA6"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nuevo</w:t>
            </w:r>
          </w:p>
        </w:tc>
      </w:tr>
      <w:tr w:rsidR="00EB4AA6" w:rsidRPr="00332138" w14:paraId="27311D4C" w14:textId="77777777" w:rsidTr="008A317F">
        <w:tc>
          <w:tcPr>
            <w:tcW w:w="2518" w:type="dxa"/>
          </w:tcPr>
          <w:p w14:paraId="13E9E6AE" w14:textId="77777777" w:rsidR="00EB4AA6" w:rsidRPr="00332138" w:rsidRDefault="00EB4AA6"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0F4362C7" w14:textId="77777777" w:rsidR="00EB4AA6" w:rsidRPr="00332138" w:rsidRDefault="00EB4AA6"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150</w:t>
            </w:r>
          </w:p>
        </w:tc>
      </w:tr>
      <w:tr w:rsidR="00EB4AA6" w:rsidRPr="00332138" w14:paraId="797D6BC1" w14:textId="77777777" w:rsidTr="008A317F">
        <w:tc>
          <w:tcPr>
            <w:tcW w:w="2518" w:type="dxa"/>
          </w:tcPr>
          <w:p w14:paraId="223DBE82" w14:textId="77777777" w:rsidR="00EB4AA6" w:rsidRPr="00332138" w:rsidRDefault="00EB4AA6"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35C24929" w14:textId="77777777" w:rsidR="00EB4AA6" w:rsidRPr="00332138" w:rsidRDefault="00EB4AA6" w:rsidP="00861149">
            <w:pPr>
              <w:spacing w:line="360" w:lineRule="auto"/>
              <w:rPr>
                <w:rFonts w:ascii="Arial" w:hAnsi="Arial" w:cs="Arial"/>
                <w:color w:val="000000"/>
              </w:rPr>
            </w:pPr>
            <w:r w:rsidRPr="00EB4AA6">
              <w:rPr>
                <w:rFonts w:ascii="Calibri" w:hAnsi="Calibri"/>
                <w:color w:val="000000"/>
                <w:sz w:val="22"/>
                <w:szCs w:val="22"/>
              </w:rPr>
              <w:t>Calcula las variables de un circuito en serie</w:t>
            </w:r>
          </w:p>
        </w:tc>
      </w:tr>
      <w:tr w:rsidR="00EB4AA6" w:rsidRPr="00332138" w14:paraId="09212D22" w14:textId="77777777" w:rsidTr="008A317F">
        <w:tc>
          <w:tcPr>
            <w:tcW w:w="2518" w:type="dxa"/>
          </w:tcPr>
          <w:p w14:paraId="5B9BBE5A" w14:textId="77777777" w:rsidR="00EB4AA6" w:rsidRPr="00332138" w:rsidRDefault="00EB4AA6" w:rsidP="00861149">
            <w:pPr>
              <w:spacing w:line="360" w:lineRule="auto"/>
              <w:rPr>
                <w:rFonts w:ascii="Arial" w:hAnsi="Arial" w:cs="Arial"/>
                <w:color w:val="000000"/>
              </w:rPr>
            </w:pPr>
            <w:r w:rsidRPr="00332138">
              <w:rPr>
                <w:rFonts w:ascii="Arial" w:hAnsi="Arial" w:cs="Arial"/>
                <w:b/>
                <w:color w:val="000000"/>
              </w:rPr>
              <w:lastRenderedPageBreak/>
              <w:t>Descripción</w:t>
            </w:r>
          </w:p>
        </w:tc>
        <w:tc>
          <w:tcPr>
            <w:tcW w:w="6515" w:type="dxa"/>
          </w:tcPr>
          <w:p w14:paraId="00E26AA0" w14:textId="77777777" w:rsidR="00EB4AA6" w:rsidRPr="0085166F" w:rsidRDefault="00EB4AA6" w:rsidP="00BF7821">
            <w:pPr>
              <w:spacing w:line="360" w:lineRule="auto"/>
              <w:rPr>
                <w:rFonts w:ascii="Calibri" w:hAnsi="Calibri"/>
                <w:color w:val="000000"/>
                <w:sz w:val="22"/>
                <w:szCs w:val="22"/>
              </w:rPr>
            </w:pPr>
            <w:r w:rsidRPr="00EB4AA6">
              <w:rPr>
                <w:rFonts w:ascii="Calibri" w:hAnsi="Calibri"/>
                <w:color w:val="000000"/>
                <w:sz w:val="22"/>
                <w:szCs w:val="22"/>
              </w:rPr>
              <w:t xml:space="preserve">Actividad que permite realizar cálculos numéricos para hallar las variables de </w:t>
            </w:r>
            <w:r w:rsidR="00BF7821">
              <w:rPr>
                <w:rFonts w:ascii="Calibri" w:hAnsi="Calibri"/>
                <w:color w:val="000000"/>
                <w:sz w:val="22"/>
                <w:szCs w:val="22"/>
              </w:rPr>
              <w:t>lo</w:t>
            </w:r>
            <w:r w:rsidR="00BF7821" w:rsidRPr="00EB4AA6">
              <w:rPr>
                <w:rFonts w:ascii="Calibri" w:hAnsi="Calibri"/>
                <w:color w:val="000000"/>
                <w:sz w:val="22"/>
                <w:szCs w:val="22"/>
              </w:rPr>
              <w:t xml:space="preserve">s </w:t>
            </w:r>
            <w:r w:rsidRPr="00EB4AA6">
              <w:rPr>
                <w:rFonts w:ascii="Calibri" w:hAnsi="Calibri"/>
                <w:color w:val="000000"/>
                <w:sz w:val="22"/>
                <w:szCs w:val="22"/>
              </w:rPr>
              <w:t>circuitos en paralelo</w:t>
            </w:r>
          </w:p>
        </w:tc>
      </w:tr>
    </w:tbl>
    <w:p w14:paraId="58CD1CE3" w14:textId="77777777" w:rsidR="00EB4AA6" w:rsidRDefault="00EB4AA6" w:rsidP="00861149">
      <w:pPr>
        <w:pStyle w:val="u"/>
        <w:shd w:val="clear" w:color="auto" w:fill="FFFFFF"/>
        <w:spacing w:before="0" w:beforeAutospacing="0" w:after="0" w:afterAutospacing="0" w:line="360" w:lineRule="auto"/>
        <w:rPr>
          <w:rStyle w:val="un"/>
          <w:rFonts w:ascii="Arial" w:hAnsi="Arial" w:cs="Arial"/>
        </w:rPr>
      </w:pPr>
    </w:p>
    <w:p w14:paraId="4FDA03E6" w14:textId="77777777" w:rsidR="00B31BD5" w:rsidRDefault="00B31BD5" w:rsidP="00861149">
      <w:pPr>
        <w:pStyle w:val="u"/>
        <w:shd w:val="clear" w:color="auto" w:fill="FFFFFF"/>
        <w:spacing w:before="0" w:beforeAutospacing="0" w:after="0" w:afterAutospacing="0" w:line="360" w:lineRule="auto"/>
        <w:rPr>
          <w:rStyle w:val="un"/>
          <w:rFonts w:ascii="Arial" w:hAnsi="Arial" w:cs="Arial"/>
          <w:b/>
        </w:rPr>
      </w:pPr>
      <w:r w:rsidRPr="00303B05">
        <w:rPr>
          <w:rFonts w:ascii="Arial" w:hAnsi="Arial" w:cs="Arial"/>
          <w:b/>
          <w:highlight w:val="yellow"/>
        </w:rPr>
        <w:t xml:space="preserve">[SECCIÓN </w:t>
      </w:r>
      <w:r>
        <w:rPr>
          <w:rFonts w:ascii="Arial" w:hAnsi="Arial" w:cs="Arial"/>
          <w:b/>
          <w:highlight w:val="yellow"/>
        </w:rPr>
        <w:t>3</w:t>
      </w:r>
      <w:r w:rsidRPr="00303B05">
        <w:rPr>
          <w:rFonts w:ascii="Arial" w:hAnsi="Arial" w:cs="Arial"/>
          <w:b/>
          <w:highlight w:val="yellow"/>
        </w:rPr>
        <w:t>]</w:t>
      </w:r>
      <w:r w:rsidRPr="00303B05">
        <w:rPr>
          <w:rFonts w:ascii="Arial" w:hAnsi="Arial" w:cs="Arial"/>
          <w:b/>
        </w:rPr>
        <w:t xml:space="preserve"> </w:t>
      </w:r>
      <w:r>
        <w:rPr>
          <w:rFonts w:ascii="Arial" w:hAnsi="Arial" w:cs="Arial"/>
          <w:b/>
        </w:rPr>
        <w:t>3.3.2</w:t>
      </w:r>
      <w:r w:rsidR="001B138E">
        <w:rPr>
          <w:rFonts w:ascii="Arial" w:hAnsi="Arial" w:cs="Arial"/>
          <w:b/>
        </w:rPr>
        <w:t xml:space="preserve"> </w:t>
      </w:r>
      <w:r w:rsidR="00554A2F">
        <w:rPr>
          <w:rFonts w:ascii="Arial" w:hAnsi="Arial" w:cs="Arial"/>
          <w:b/>
        </w:rPr>
        <w:t xml:space="preserve">Los </w:t>
      </w:r>
      <w:r w:rsidRPr="007A5AAF">
        <w:rPr>
          <w:rStyle w:val="un"/>
          <w:rFonts w:ascii="Arial" w:hAnsi="Arial" w:cs="Arial"/>
          <w:b/>
        </w:rPr>
        <w:t xml:space="preserve">circuitos en </w:t>
      </w:r>
      <w:r>
        <w:rPr>
          <w:rStyle w:val="un"/>
          <w:rFonts w:ascii="Arial" w:hAnsi="Arial" w:cs="Arial"/>
          <w:b/>
        </w:rPr>
        <w:t xml:space="preserve">paralelo </w:t>
      </w:r>
    </w:p>
    <w:p w14:paraId="79D45F06"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r w:rsidRPr="004A768A">
        <w:rPr>
          <w:rStyle w:val="un"/>
          <w:rFonts w:ascii="Arial" w:hAnsi="Arial" w:cs="Arial"/>
        </w:rPr>
        <w:t>En este</w:t>
      </w:r>
      <w:r>
        <w:rPr>
          <w:rStyle w:val="un"/>
          <w:rFonts w:ascii="Arial" w:hAnsi="Arial" w:cs="Arial"/>
          <w:b/>
        </w:rPr>
        <w:t xml:space="preserve"> </w:t>
      </w:r>
      <w:r w:rsidRPr="004A768A">
        <w:rPr>
          <w:rStyle w:val="un"/>
          <w:rFonts w:ascii="Arial" w:hAnsi="Arial" w:cs="Arial"/>
        </w:rPr>
        <w:t>tipo de circuitos</w:t>
      </w:r>
      <w:r w:rsidR="00BF7821">
        <w:rPr>
          <w:rStyle w:val="un"/>
          <w:rFonts w:ascii="Arial" w:hAnsi="Arial" w:cs="Arial"/>
        </w:rPr>
        <w:t>,</w:t>
      </w:r>
      <w:r w:rsidRPr="004A768A">
        <w:rPr>
          <w:rStyle w:val="un"/>
          <w:rFonts w:ascii="Arial" w:hAnsi="Arial" w:cs="Arial"/>
        </w:rPr>
        <w:t xml:space="preserve"> </w:t>
      </w:r>
      <w:r>
        <w:rPr>
          <w:rStyle w:val="un"/>
          <w:rFonts w:ascii="Arial" w:hAnsi="Arial" w:cs="Arial"/>
        </w:rPr>
        <w:t>el cable conductor se puede dividir en dos, tres o más partes, de tal forma que en cada rama se pueda conectar una resistencia</w:t>
      </w:r>
      <w:r w:rsidR="00BF7821">
        <w:rPr>
          <w:rStyle w:val="un"/>
          <w:rFonts w:ascii="Arial" w:hAnsi="Arial" w:cs="Arial"/>
        </w:rPr>
        <w:t xml:space="preserve">; </w:t>
      </w:r>
      <w:r>
        <w:rPr>
          <w:rStyle w:val="un"/>
          <w:rFonts w:ascii="Arial" w:hAnsi="Arial" w:cs="Arial"/>
        </w:rPr>
        <w:t>las resistencias quedan una al lado de la otra.</w:t>
      </w:r>
      <w:r w:rsidR="001B138E">
        <w:rPr>
          <w:rStyle w:val="un"/>
          <w:rFonts w:ascii="Arial" w:hAnsi="Arial" w:cs="Arial"/>
        </w:rPr>
        <w:t xml:space="preserve"> </w:t>
      </w:r>
      <w:r>
        <w:rPr>
          <w:rStyle w:val="un"/>
          <w:rFonts w:ascii="Arial" w:hAnsi="Arial" w:cs="Arial"/>
        </w:rPr>
        <w:t>Esto tiene como consecuencia que el flujo de corriente se divide y el voltaje se mantiene constante para las resistencias que se encuentren en paralelo.</w:t>
      </w:r>
      <w:r w:rsidR="006826E2">
        <w:rPr>
          <w:rStyle w:val="un"/>
          <w:rFonts w:ascii="Arial" w:hAnsi="Arial" w:cs="Arial"/>
        </w:rPr>
        <w:t xml:space="preserve"> La expresión matemática para hallar el valor de la resistencia total es:</w:t>
      </w:r>
    </w:p>
    <w:p w14:paraId="634E6C87" w14:textId="77777777" w:rsidR="006826E2" w:rsidRPr="00BC0BEE" w:rsidRDefault="00C43957" w:rsidP="00861149">
      <w:pPr>
        <w:pStyle w:val="u"/>
        <w:shd w:val="clear" w:color="auto" w:fill="FFFFFF"/>
        <w:spacing w:before="0" w:beforeAutospacing="0" w:after="0" w:afterAutospacing="0" w:line="360" w:lineRule="auto"/>
        <w:rPr>
          <w:ins w:id="24" w:author="PEQUETITA Garcia Rodriguez" w:date="2016-03-12T14:05:00Z"/>
          <w:rStyle w:val="un"/>
          <w:rFonts w:ascii="Arial" w:hAnsi="Arial" w:cs="Arial"/>
        </w:rPr>
      </w:pPr>
      <m:oMathPara>
        <m:oMath>
          <m:f>
            <m:fPr>
              <m:ctrlPr>
                <w:rPr>
                  <w:rStyle w:val="un"/>
                  <w:rFonts w:ascii="Cambria Math" w:hAnsi="Cambria Math" w:cs="Arial"/>
                  <w:i/>
                  <w:highlight w:val="yellow"/>
                </w:rPr>
              </m:ctrlPr>
            </m:fPr>
            <m:num>
              <m:r>
                <w:rPr>
                  <w:rStyle w:val="un"/>
                  <w:rFonts w:ascii="Cambria Math" w:hAnsi="Cambria Math" w:cs="Arial"/>
                  <w:highlight w:val="yellow"/>
                  <w:rPrChange w:id="25" w:author="PEQUETITA Garcia Rodriguez" w:date="2016-03-12T14:04:00Z">
                    <w:rPr>
                      <w:rStyle w:val="un"/>
                      <w:rFonts w:ascii="Cambria Math" w:hAnsi="Cambria Math" w:cs="Arial"/>
                    </w:rPr>
                  </w:rPrChange>
                </w:rPr>
                <m:t>1</m:t>
              </m:r>
            </m:num>
            <m:den>
              <m:sSub>
                <m:sSubPr>
                  <m:ctrlPr>
                    <w:rPr>
                      <w:rStyle w:val="un"/>
                      <w:rFonts w:ascii="Cambria Math" w:hAnsi="Cambria Math" w:cs="Arial"/>
                      <w:i/>
                      <w:highlight w:val="yellow"/>
                    </w:rPr>
                  </m:ctrlPr>
                </m:sSubPr>
                <m:e>
                  <m:r>
                    <w:rPr>
                      <w:rStyle w:val="un"/>
                      <w:rFonts w:ascii="Cambria Math" w:hAnsi="Cambria Math" w:cs="Arial"/>
                      <w:highlight w:val="yellow"/>
                      <w:rPrChange w:id="26" w:author="PEQUETITA Garcia Rodriguez" w:date="2016-03-12T14:04:00Z">
                        <w:rPr>
                          <w:rStyle w:val="un"/>
                          <w:rFonts w:ascii="Cambria Math" w:hAnsi="Cambria Math" w:cs="Arial"/>
                        </w:rPr>
                      </w:rPrChange>
                    </w:rPr>
                    <m:t>R</m:t>
                  </m:r>
                </m:e>
                <m:sub>
                  <m:r>
                    <w:rPr>
                      <w:rStyle w:val="un"/>
                      <w:rFonts w:ascii="Cambria Math" w:hAnsi="Cambria Math" w:cs="Arial"/>
                      <w:highlight w:val="yellow"/>
                      <w:rPrChange w:id="27" w:author="PEQUETITA Garcia Rodriguez" w:date="2016-03-12T14:04:00Z">
                        <w:rPr>
                          <w:rStyle w:val="un"/>
                          <w:rFonts w:ascii="Cambria Math" w:hAnsi="Cambria Math" w:cs="Arial"/>
                        </w:rPr>
                      </w:rPrChange>
                    </w:rPr>
                    <m:t>T</m:t>
                  </m:r>
                </m:sub>
              </m:sSub>
            </m:den>
          </m:f>
          <m:r>
            <w:rPr>
              <w:rStyle w:val="un"/>
              <w:rFonts w:ascii="Cambria Math" w:hAnsi="Cambria Math" w:cs="Arial"/>
              <w:highlight w:val="yellow"/>
              <w:rPrChange w:id="28" w:author="PEQUETITA Garcia Rodriguez" w:date="2016-03-12T14:04:00Z">
                <w:rPr>
                  <w:rStyle w:val="un"/>
                  <w:rFonts w:ascii="Cambria Math" w:hAnsi="Cambria Math" w:cs="Arial"/>
                </w:rPr>
              </w:rPrChange>
            </w:rPr>
            <m:t>=</m:t>
          </m:r>
          <m:f>
            <m:fPr>
              <m:ctrlPr>
                <w:rPr>
                  <w:rStyle w:val="un"/>
                  <w:rFonts w:ascii="Cambria Math" w:hAnsi="Cambria Math" w:cs="Arial"/>
                  <w:i/>
                  <w:highlight w:val="yellow"/>
                </w:rPr>
              </m:ctrlPr>
            </m:fPr>
            <m:num>
              <m:r>
                <w:rPr>
                  <w:rStyle w:val="un"/>
                  <w:rFonts w:ascii="Cambria Math" w:hAnsi="Cambria Math" w:cs="Arial"/>
                  <w:highlight w:val="yellow"/>
                  <w:rPrChange w:id="29" w:author="PEQUETITA Garcia Rodriguez" w:date="2016-03-12T14:04:00Z">
                    <w:rPr>
                      <w:rStyle w:val="un"/>
                      <w:rFonts w:ascii="Cambria Math" w:hAnsi="Cambria Math" w:cs="Arial"/>
                    </w:rPr>
                  </w:rPrChange>
                </w:rPr>
                <m:t>1</m:t>
              </m:r>
            </m:num>
            <m:den>
              <m:sSub>
                <m:sSubPr>
                  <m:ctrlPr>
                    <w:rPr>
                      <w:rStyle w:val="un"/>
                      <w:rFonts w:ascii="Cambria Math" w:hAnsi="Cambria Math" w:cs="Arial"/>
                      <w:i/>
                      <w:highlight w:val="yellow"/>
                    </w:rPr>
                  </m:ctrlPr>
                </m:sSubPr>
                <m:e>
                  <m:r>
                    <w:rPr>
                      <w:rStyle w:val="un"/>
                      <w:rFonts w:ascii="Cambria Math" w:hAnsi="Cambria Math" w:cs="Arial"/>
                      <w:highlight w:val="yellow"/>
                      <w:rPrChange w:id="30" w:author="PEQUETITA Garcia Rodriguez" w:date="2016-03-12T14:04:00Z">
                        <w:rPr>
                          <w:rStyle w:val="un"/>
                          <w:rFonts w:ascii="Cambria Math" w:hAnsi="Cambria Math" w:cs="Arial"/>
                        </w:rPr>
                      </w:rPrChange>
                    </w:rPr>
                    <m:t>R</m:t>
                  </m:r>
                </m:e>
                <m:sub>
                  <m:r>
                    <w:rPr>
                      <w:rStyle w:val="un"/>
                      <w:rFonts w:ascii="Cambria Math" w:hAnsi="Cambria Math" w:cs="Arial"/>
                      <w:highlight w:val="yellow"/>
                      <w:rPrChange w:id="31" w:author="PEQUETITA Garcia Rodriguez" w:date="2016-03-12T14:04:00Z">
                        <w:rPr>
                          <w:rStyle w:val="un"/>
                          <w:rFonts w:ascii="Cambria Math" w:hAnsi="Cambria Math" w:cs="Arial"/>
                        </w:rPr>
                      </w:rPrChange>
                    </w:rPr>
                    <m:t>1</m:t>
                  </m:r>
                </m:sub>
              </m:sSub>
            </m:den>
          </m:f>
          <m:r>
            <w:rPr>
              <w:rStyle w:val="un"/>
              <w:rFonts w:ascii="Cambria Math" w:hAnsi="Cambria Math" w:cs="Arial"/>
              <w:highlight w:val="yellow"/>
              <w:rPrChange w:id="32" w:author="PEQUETITA Garcia Rodriguez" w:date="2016-03-12T14:04:00Z">
                <w:rPr>
                  <w:rStyle w:val="un"/>
                  <w:rFonts w:ascii="Cambria Math" w:hAnsi="Cambria Math" w:cs="Arial"/>
                </w:rPr>
              </w:rPrChange>
            </w:rPr>
            <m:t>+</m:t>
          </m:r>
          <m:f>
            <m:fPr>
              <m:ctrlPr>
                <w:rPr>
                  <w:rStyle w:val="un"/>
                  <w:rFonts w:ascii="Cambria Math" w:hAnsi="Cambria Math" w:cs="Arial"/>
                  <w:i/>
                  <w:highlight w:val="yellow"/>
                </w:rPr>
              </m:ctrlPr>
            </m:fPr>
            <m:num>
              <m:r>
                <w:rPr>
                  <w:rStyle w:val="un"/>
                  <w:rFonts w:ascii="Cambria Math" w:hAnsi="Cambria Math" w:cs="Arial"/>
                  <w:highlight w:val="yellow"/>
                  <w:rPrChange w:id="33" w:author="PEQUETITA Garcia Rodriguez" w:date="2016-03-12T14:04:00Z">
                    <w:rPr>
                      <w:rStyle w:val="un"/>
                      <w:rFonts w:ascii="Cambria Math" w:hAnsi="Cambria Math" w:cs="Arial"/>
                    </w:rPr>
                  </w:rPrChange>
                </w:rPr>
                <m:t>1</m:t>
              </m:r>
            </m:num>
            <m:den>
              <m:sSub>
                <m:sSubPr>
                  <m:ctrlPr>
                    <w:rPr>
                      <w:rStyle w:val="un"/>
                      <w:rFonts w:ascii="Cambria Math" w:hAnsi="Cambria Math" w:cs="Arial"/>
                      <w:i/>
                      <w:highlight w:val="yellow"/>
                    </w:rPr>
                  </m:ctrlPr>
                </m:sSubPr>
                <m:e>
                  <m:r>
                    <w:rPr>
                      <w:rStyle w:val="un"/>
                      <w:rFonts w:ascii="Cambria Math" w:hAnsi="Cambria Math" w:cs="Arial"/>
                      <w:highlight w:val="yellow"/>
                      <w:rPrChange w:id="34" w:author="PEQUETITA Garcia Rodriguez" w:date="2016-03-12T14:04:00Z">
                        <w:rPr>
                          <w:rStyle w:val="un"/>
                          <w:rFonts w:ascii="Cambria Math" w:hAnsi="Cambria Math" w:cs="Arial"/>
                        </w:rPr>
                      </w:rPrChange>
                    </w:rPr>
                    <m:t>R</m:t>
                  </m:r>
                </m:e>
                <m:sub>
                  <m:r>
                    <w:rPr>
                      <w:rStyle w:val="un"/>
                      <w:rFonts w:ascii="Cambria Math" w:hAnsi="Cambria Math" w:cs="Arial"/>
                      <w:highlight w:val="yellow"/>
                      <w:rPrChange w:id="35" w:author="PEQUETITA Garcia Rodriguez" w:date="2016-03-12T14:04:00Z">
                        <w:rPr>
                          <w:rStyle w:val="un"/>
                          <w:rFonts w:ascii="Cambria Math" w:hAnsi="Cambria Math" w:cs="Arial"/>
                        </w:rPr>
                      </w:rPrChange>
                    </w:rPr>
                    <m:t>2</m:t>
                  </m:r>
                </m:sub>
              </m:sSub>
            </m:den>
          </m:f>
          <m:r>
            <w:rPr>
              <w:rStyle w:val="un"/>
              <w:rFonts w:ascii="Cambria Math" w:hAnsi="Cambria Math" w:cs="Arial"/>
              <w:highlight w:val="yellow"/>
              <w:rPrChange w:id="36" w:author="PEQUETITA Garcia Rodriguez" w:date="2016-03-12T14:04:00Z">
                <w:rPr>
                  <w:rStyle w:val="un"/>
                  <w:rFonts w:ascii="Cambria Math" w:hAnsi="Cambria Math" w:cs="Arial"/>
                </w:rPr>
              </w:rPrChange>
            </w:rPr>
            <m:t>+</m:t>
          </m:r>
          <m:f>
            <m:fPr>
              <m:ctrlPr>
                <w:rPr>
                  <w:rStyle w:val="un"/>
                  <w:rFonts w:ascii="Cambria Math" w:hAnsi="Cambria Math" w:cs="Arial"/>
                  <w:i/>
                  <w:highlight w:val="yellow"/>
                </w:rPr>
              </m:ctrlPr>
            </m:fPr>
            <m:num>
              <m:r>
                <w:rPr>
                  <w:rStyle w:val="un"/>
                  <w:rFonts w:ascii="Cambria Math" w:hAnsi="Cambria Math" w:cs="Arial"/>
                  <w:highlight w:val="yellow"/>
                  <w:rPrChange w:id="37" w:author="PEQUETITA Garcia Rodriguez" w:date="2016-03-12T14:04:00Z">
                    <w:rPr>
                      <w:rStyle w:val="un"/>
                      <w:rFonts w:ascii="Cambria Math" w:hAnsi="Cambria Math" w:cs="Arial"/>
                    </w:rPr>
                  </w:rPrChange>
                </w:rPr>
                <m:t>1</m:t>
              </m:r>
            </m:num>
            <m:den>
              <m:sSub>
                <m:sSubPr>
                  <m:ctrlPr>
                    <w:rPr>
                      <w:rStyle w:val="un"/>
                      <w:rFonts w:ascii="Cambria Math" w:hAnsi="Cambria Math" w:cs="Arial"/>
                      <w:i/>
                      <w:highlight w:val="yellow"/>
                    </w:rPr>
                  </m:ctrlPr>
                </m:sSubPr>
                <m:e>
                  <m:r>
                    <w:rPr>
                      <w:rStyle w:val="un"/>
                      <w:rFonts w:ascii="Cambria Math" w:hAnsi="Cambria Math" w:cs="Arial"/>
                      <w:highlight w:val="yellow"/>
                      <w:rPrChange w:id="38" w:author="PEQUETITA Garcia Rodriguez" w:date="2016-03-12T14:04:00Z">
                        <w:rPr>
                          <w:rStyle w:val="un"/>
                          <w:rFonts w:ascii="Cambria Math" w:hAnsi="Cambria Math" w:cs="Arial"/>
                        </w:rPr>
                      </w:rPrChange>
                    </w:rPr>
                    <m:t>R</m:t>
                  </m:r>
                </m:e>
                <m:sub>
                  <m:r>
                    <w:rPr>
                      <w:rStyle w:val="un"/>
                      <w:rFonts w:ascii="Cambria Math" w:hAnsi="Cambria Math" w:cs="Arial"/>
                      <w:highlight w:val="yellow"/>
                      <w:rPrChange w:id="39" w:author="PEQUETITA Garcia Rodriguez" w:date="2016-03-12T14:04:00Z">
                        <w:rPr>
                          <w:rStyle w:val="un"/>
                          <w:rFonts w:ascii="Cambria Math" w:hAnsi="Cambria Math" w:cs="Arial"/>
                        </w:rPr>
                      </w:rPrChange>
                    </w:rPr>
                    <m:t>3</m:t>
                  </m:r>
                </m:sub>
              </m:sSub>
            </m:den>
          </m:f>
          <m:r>
            <w:rPr>
              <w:rStyle w:val="un"/>
              <w:rFonts w:ascii="Cambria Math" w:hAnsi="Cambria Math" w:cs="Arial"/>
              <w:highlight w:val="yellow"/>
              <w:rPrChange w:id="40" w:author="PEQUETITA Garcia Rodriguez" w:date="2016-03-12T14:04:00Z">
                <w:rPr>
                  <w:rStyle w:val="un"/>
                  <w:rFonts w:ascii="Cambria Math" w:hAnsi="Cambria Math" w:cs="Arial"/>
                </w:rPr>
              </w:rPrChange>
            </w:rPr>
            <m:t>+…+</m:t>
          </m:r>
          <m:f>
            <m:fPr>
              <m:ctrlPr>
                <w:rPr>
                  <w:rStyle w:val="un"/>
                  <w:rFonts w:ascii="Cambria Math" w:hAnsi="Cambria Math" w:cs="Arial"/>
                  <w:i/>
                  <w:highlight w:val="yellow"/>
                </w:rPr>
              </m:ctrlPr>
            </m:fPr>
            <m:num>
              <m:r>
                <w:rPr>
                  <w:rStyle w:val="un"/>
                  <w:rFonts w:ascii="Cambria Math" w:hAnsi="Cambria Math" w:cs="Arial"/>
                  <w:highlight w:val="yellow"/>
                  <w:rPrChange w:id="41" w:author="PEQUETITA Garcia Rodriguez" w:date="2016-03-12T14:04:00Z">
                    <w:rPr>
                      <w:rStyle w:val="un"/>
                      <w:rFonts w:ascii="Cambria Math" w:hAnsi="Cambria Math" w:cs="Arial"/>
                    </w:rPr>
                  </w:rPrChange>
                </w:rPr>
                <m:t>1</m:t>
              </m:r>
            </m:num>
            <m:den>
              <m:sSub>
                <m:sSubPr>
                  <m:ctrlPr>
                    <w:rPr>
                      <w:rStyle w:val="un"/>
                      <w:rFonts w:ascii="Cambria Math" w:hAnsi="Cambria Math" w:cs="Arial"/>
                      <w:i/>
                      <w:highlight w:val="yellow"/>
                    </w:rPr>
                  </m:ctrlPr>
                </m:sSubPr>
                <m:e>
                  <m:r>
                    <w:rPr>
                      <w:rStyle w:val="un"/>
                      <w:rFonts w:ascii="Cambria Math" w:hAnsi="Cambria Math" w:cs="Arial"/>
                      <w:highlight w:val="yellow"/>
                      <w:rPrChange w:id="42" w:author="PEQUETITA Garcia Rodriguez" w:date="2016-03-12T14:04:00Z">
                        <w:rPr>
                          <w:rStyle w:val="un"/>
                          <w:rFonts w:ascii="Cambria Math" w:hAnsi="Cambria Math" w:cs="Arial"/>
                        </w:rPr>
                      </w:rPrChange>
                    </w:rPr>
                    <m:t>R</m:t>
                  </m:r>
                </m:e>
                <m:sub>
                  <m:r>
                    <w:rPr>
                      <w:rStyle w:val="un"/>
                      <w:rFonts w:ascii="Cambria Math" w:hAnsi="Cambria Math" w:cs="Arial"/>
                      <w:highlight w:val="yellow"/>
                      <w:rPrChange w:id="43" w:author="PEQUETITA Garcia Rodriguez" w:date="2016-03-12T14:04:00Z">
                        <w:rPr>
                          <w:rStyle w:val="un"/>
                          <w:rFonts w:ascii="Cambria Math" w:hAnsi="Cambria Math" w:cs="Arial"/>
                        </w:rPr>
                      </w:rPrChange>
                    </w:rPr>
                    <m:t>n</m:t>
                  </m:r>
                </m:sub>
              </m:sSub>
            </m:den>
          </m:f>
        </m:oMath>
      </m:oMathPara>
    </w:p>
    <w:p w14:paraId="52A660EA" w14:textId="77777777" w:rsidR="00BC0BEE" w:rsidRDefault="00BC0BEE" w:rsidP="00BC0BEE">
      <w:pPr>
        <w:pStyle w:val="u"/>
        <w:shd w:val="clear" w:color="auto" w:fill="FFFFFF"/>
        <w:spacing w:before="0" w:beforeAutospacing="0" w:after="0" w:afterAutospacing="0" w:line="360" w:lineRule="auto"/>
        <w:jc w:val="center"/>
        <w:rPr>
          <w:ins w:id="44" w:author="PEQUETITA Garcia Rodriguez" w:date="2016-03-12T14:05:00Z"/>
          <w:rStyle w:val="un"/>
          <w:rFonts w:ascii="Arial" w:hAnsi="Arial" w:cs="Arial"/>
        </w:rPr>
      </w:pPr>
      <w:ins w:id="45" w:author="PEQUETITA Garcia Rodriguez" w:date="2016-03-12T14:05:00Z">
        <w:r w:rsidRPr="001C1B54">
          <w:rPr>
            <w:rStyle w:val="un"/>
            <w:rFonts w:ascii="Arial" w:hAnsi="Arial" w:cs="Arial"/>
            <w:sz w:val="32"/>
            <w:szCs w:val="32"/>
            <w:highlight w:val="yellow"/>
          </w:rPr>
          <w:t>CN_08_12_FORMULA</w:t>
        </w:r>
        <w:r>
          <w:rPr>
            <w:rStyle w:val="un"/>
            <w:rFonts w:ascii="Arial" w:hAnsi="Arial" w:cs="Arial"/>
            <w:sz w:val="32"/>
            <w:szCs w:val="32"/>
            <w:highlight w:val="yellow"/>
          </w:rPr>
          <w:t>1</w:t>
        </w:r>
        <w:r>
          <w:rPr>
            <w:rStyle w:val="un"/>
            <w:rFonts w:ascii="Arial" w:hAnsi="Arial" w:cs="Arial"/>
            <w:sz w:val="32"/>
            <w:szCs w:val="32"/>
          </w:rPr>
          <w:t>9</w:t>
        </w:r>
      </w:ins>
    </w:p>
    <w:p w14:paraId="53E0E419" w14:textId="77777777" w:rsidR="00BC0BEE" w:rsidRDefault="00BC0BEE" w:rsidP="00861149">
      <w:pPr>
        <w:pStyle w:val="u"/>
        <w:shd w:val="clear" w:color="auto" w:fill="FFFFFF"/>
        <w:spacing w:before="0" w:beforeAutospacing="0" w:after="0" w:afterAutospacing="0" w:line="360" w:lineRule="auto"/>
        <w:rPr>
          <w:rStyle w:val="un"/>
          <w:rFonts w:ascii="Arial" w:hAnsi="Arial" w:cs="Arial"/>
        </w:rPr>
      </w:pPr>
    </w:p>
    <w:p w14:paraId="759B6CEB"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p w14:paraId="66AE6B67" w14:textId="77777777" w:rsidR="00B31BD5" w:rsidRDefault="00B31BD5" w:rsidP="00861149">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676"/>
      </w:tblGrid>
      <w:tr w:rsidR="00B31BD5" w:rsidRPr="00332138" w14:paraId="65D87BF3" w14:textId="77777777" w:rsidTr="00C17FB4">
        <w:tc>
          <w:tcPr>
            <w:tcW w:w="9033" w:type="dxa"/>
            <w:gridSpan w:val="2"/>
            <w:shd w:val="clear" w:color="auto" w:fill="0D0D0D" w:themeFill="text1" w:themeFillTint="F2"/>
          </w:tcPr>
          <w:p w14:paraId="4C5B4E52"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245E1A08" w14:textId="77777777" w:rsidTr="00C17FB4">
        <w:tc>
          <w:tcPr>
            <w:tcW w:w="2518" w:type="dxa"/>
          </w:tcPr>
          <w:p w14:paraId="3D180327"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5D3DBBE5"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680363">
              <w:rPr>
                <w:rFonts w:ascii="Arial" w:hAnsi="Arial" w:cs="Arial"/>
              </w:rPr>
              <w:t>10</w:t>
            </w:r>
          </w:p>
        </w:tc>
      </w:tr>
      <w:tr w:rsidR="00B31BD5" w:rsidRPr="00332138" w14:paraId="64F1FDC1" w14:textId="77777777" w:rsidTr="00C17FB4">
        <w:tc>
          <w:tcPr>
            <w:tcW w:w="2518" w:type="dxa"/>
          </w:tcPr>
          <w:p w14:paraId="49197694"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70E6E527" w14:textId="77777777" w:rsidR="00B31BD5" w:rsidRPr="00332138" w:rsidRDefault="00BF7821" w:rsidP="00861149">
            <w:pPr>
              <w:spacing w:line="360" w:lineRule="auto"/>
              <w:rPr>
                <w:rFonts w:ascii="Arial" w:hAnsi="Arial" w:cs="Arial"/>
                <w:color w:val="000000"/>
              </w:rPr>
            </w:pPr>
            <w:r>
              <w:rPr>
                <w:rFonts w:ascii="Arial" w:hAnsi="Arial" w:cs="Arial"/>
                <w:color w:val="000000"/>
              </w:rPr>
              <w:t xml:space="preserve">El circuito </w:t>
            </w:r>
            <w:r w:rsidR="00B31BD5">
              <w:rPr>
                <w:rFonts w:ascii="Arial" w:hAnsi="Arial" w:cs="Arial"/>
                <w:color w:val="000000"/>
              </w:rPr>
              <w:t>en paralelo</w:t>
            </w:r>
          </w:p>
        </w:tc>
      </w:tr>
      <w:tr w:rsidR="00B31BD5" w:rsidRPr="00332138" w14:paraId="37F7E375" w14:textId="77777777" w:rsidTr="00C17FB4">
        <w:tc>
          <w:tcPr>
            <w:tcW w:w="2518" w:type="dxa"/>
          </w:tcPr>
          <w:p w14:paraId="32A0C73B"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5D07EE69" w14:textId="77777777" w:rsidR="00B31BD5" w:rsidRDefault="00680363" w:rsidP="00861149">
            <w:pPr>
              <w:spacing w:line="360" w:lineRule="auto"/>
              <w:rPr>
                <w:rFonts w:ascii="Arial" w:hAnsi="Arial" w:cs="Arial"/>
              </w:rPr>
            </w:pPr>
            <w:r>
              <w:rPr>
                <w:rFonts w:ascii="Arial" w:hAnsi="Arial" w:cs="Arial"/>
                <w:noProof/>
              </w:rPr>
              <w:drawing>
                <wp:inline distT="0" distB="0" distL="0" distR="0" wp14:anchorId="10945A52" wp14:editId="2659C3F2">
                  <wp:extent cx="4102100" cy="273332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05072" cy="2735308"/>
                          </a:xfrm>
                          <a:prstGeom prst="rect">
                            <a:avLst/>
                          </a:prstGeom>
                          <a:noFill/>
                        </pic:spPr>
                      </pic:pic>
                    </a:graphicData>
                  </a:graphic>
                </wp:inline>
              </w:drawing>
            </w:r>
          </w:p>
          <w:p w14:paraId="14521308" w14:textId="77777777" w:rsidR="00B31BD5" w:rsidRDefault="00B31BD5" w:rsidP="00861149">
            <w:pPr>
              <w:spacing w:line="360" w:lineRule="auto"/>
              <w:rPr>
                <w:rFonts w:ascii="Arial" w:hAnsi="Arial" w:cs="Arial"/>
              </w:rPr>
            </w:pPr>
          </w:p>
          <w:p w14:paraId="2BB0C810" w14:textId="77777777" w:rsidR="00B31BD5" w:rsidRPr="004A4AE6" w:rsidRDefault="00B31BD5" w:rsidP="00861149">
            <w:pPr>
              <w:spacing w:line="360" w:lineRule="auto"/>
              <w:rPr>
                <w:rFonts w:ascii="Arial" w:hAnsi="Arial" w:cs="Arial"/>
                <w:color w:val="FF0000"/>
              </w:rPr>
            </w:pPr>
            <w:r>
              <w:rPr>
                <w:rFonts w:ascii="Arial" w:hAnsi="Arial" w:cs="Arial"/>
                <w:color w:val="FF0000"/>
              </w:rPr>
              <w:lastRenderedPageBreak/>
              <w:t>Hacer gráfico.</w:t>
            </w:r>
          </w:p>
        </w:tc>
      </w:tr>
      <w:tr w:rsidR="00B31BD5" w:rsidRPr="00332138" w14:paraId="24F2AE82" w14:textId="77777777" w:rsidTr="00C17FB4">
        <w:tc>
          <w:tcPr>
            <w:tcW w:w="2518" w:type="dxa"/>
          </w:tcPr>
          <w:p w14:paraId="3BDDCA9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Pie de imagen</w:t>
            </w:r>
          </w:p>
        </w:tc>
        <w:tc>
          <w:tcPr>
            <w:tcW w:w="6515" w:type="dxa"/>
          </w:tcPr>
          <w:p w14:paraId="46B1901E" w14:textId="77777777" w:rsidR="00B31BD5" w:rsidRPr="00332138" w:rsidRDefault="00DC4148" w:rsidP="00861149">
            <w:pPr>
              <w:spacing w:line="360" w:lineRule="auto"/>
              <w:rPr>
                <w:rFonts w:ascii="Arial" w:hAnsi="Arial" w:cs="Arial"/>
                <w:color w:val="000000"/>
              </w:rPr>
            </w:pPr>
            <w:r>
              <w:rPr>
                <w:rFonts w:ascii="Arial" w:hAnsi="Arial" w:cs="Arial"/>
                <w:color w:val="000000"/>
              </w:rPr>
              <w:t xml:space="preserve">Si los bombillos son colocados en paralelo, se extrae corriente </w:t>
            </w:r>
            <w:r w:rsidR="00A8544C">
              <w:rPr>
                <w:rFonts w:ascii="Arial" w:hAnsi="Arial" w:cs="Arial"/>
                <w:color w:val="000000"/>
              </w:rPr>
              <w:t>extra</w:t>
            </w:r>
            <w:r>
              <w:rPr>
                <w:rFonts w:ascii="Arial" w:hAnsi="Arial" w:cs="Arial"/>
                <w:color w:val="000000"/>
              </w:rPr>
              <w:t xml:space="preserve"> de la </w:t>
            </w:r>
            <w:r w:rsidR="00A8544C">
              <w:rPr>
                <w:rFonts w:ascii="Arial" w:hAnsi="Arial" w:cs="Arial"/>
                <w:color w:val="000000"/>
              </w:rPr>
              <w:t>fuente</w:t>
            </w:r>
            <w:r>
              <w:rPr>
                <w:rFonts w:ascii="Arial" w:hAnsi="Arial" w:cs="Arial"/>
                <w:color w:val="000000"/>
              </w:rPr>
              <w:t xml:space="preserve"> de energía, los bombillos no dejan</w:t>
            </w:r>
            <w:r w:rsidR="00A8544C">
              <w:rPr>
                <w:rFonts w:ascii="Arial" w:hAnsi="Arial" w:cs="Arial"/>
                <w:color w:val="000000"/>
              </w:rPr>
              <w:t xml:space="preserve"> de iluminar si uno </w:t>
            </w:r>
            <w:r w:rsidR="00F10C95">
              <w:rPr>
                <w:rFonts w:ascii="Arial" w:hAnsi="Arial" w:cs="Arial"/>
                <w:color w:val="000000"/>
              </w:rPr>
              <w:t xml:space="preserve">de ellos </w:t>
            </w:r>
            <w:r w:rsidR="00A8544C">
              <w:rPr>
                <w:rFonts w:ascii="Arial" w:hAnsi="Arial" w:cs="Arial"/>
                <w:color w:val="000000"/>
              </w:rPr>
              <w:t>hace falta y se puede aumentar la cantidad de bombillos sin afectar la iluminación de los otros.</w:t>
            </w:r>
          </w:p>
        </w:tc>
      </w:tr>
    </w:tbl>
    <w:p w14:paraId="0D1D8261" w14:textId="77777777" w:rsidR="00B31BD5" w:rsidRPr="005641FE" w:rsidRDefault="00B31BD5" w:rsidP="00861149">
      <w:pPr>
        <w:pStyle w:val="Textoindependiente"/>
        <w:spacing w:line="360" w:lineRule="auto"/>
        <w:ind w:left="426"/>
        <w:rPr>
          <w:rStyle w:val="un"/>
          <w:rFonts w:ascii="Arial" w:hAnsi="Arial" w:cs="Arial"/>
          <w:b/>
        </w:rPr>
      </w:pPr>
    </w:p>
    <w:tbl>
      <w:tblPr>
        <w:tblStyle w:val="Tablaconcuadrcula"/>
        <w:tblW w:w="0" w:type="auto"/>
        <w:tblLook w:val="04A0" w:firstRow="1" w:lastRow="0" w:firstColumn="1" w:lastColumn="0" w:noHBand="0" w:noVBand="1"/>
      </w:tblPr>
      <w:tblGrid>
        <w:gridCol w:w="2518"/>
        <w:gridCol w:w="6536"/>
      </w:tblGrid>
      <w:tr w:rsidR="00B31BD5" w:rsidRPr="00332138" w14:paraId="10794EE8" w14:textId="77777777" w:rsidTr="00C17FB4">
        <w:tc>
          <w:tcPr>
            <w:tcW w:w="9054" w:type="dxa"/>
            <w:gridSpan w:val="2"/>
            <w:shd w:val="clear" w:color="auto" w:fill="000000" w:themeFill="text1"/>
          </w:tcPr>
          <w:p w14:paraId="401F6BDA"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3C0DDE99" w14:textId="77777777" w:rsidTr="00C17FB4">
        <w:tc>
          <w:tcPr>
            <w:tcW w:w="2518" w:type="dxa"/>
          </w:tcPr>
          <w:p w14:paraId="18D4E36A"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3A2517C6"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B1328C">
              <w:rPr>
                <w:rFonts w:ascii="Arial" w:hAnsi="Arial" w:cs="Arial"/>
                <w:color w:val="000000"/>
              </w:rPr>
              <w:t xml:space="preserve">160 </w:t>
            </w:r>
          </w:p>
        </w:tc>
      </w:tr>
      <w:tr w:rsidR="00B31BD5" w:rsidRPr="00332138" w14:paraId="78C67190" w14:textId="77777777" w:rsidTr="00C17FB4">
        <w:tc>
          <w:tcPr>
            <w:tcW w:w="2518" w:type="dxa"/>
          </w:tcPr>
          <w:p w14:paraId="7B215AF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49AC79B8" w14:textId="77777777" w:rsidR="00B31BD5" w:rsidRPr="00332138" w:rsidRDefault="00B31BD5" w:rsidP="00861149">
            <w:pPr>
              <w:spacing w:line="360" w:lineRule="auto"/>
              <w:rPr>
                <w:rFonts w:ascii="Arial" w:hAnsi="Arial" w:cs="Arial"/>
                <w:color w:val="000000"/>
              </w:rPr>
            </w:pPr>
            <w:r>
              <w:rPr>
                <w:rFonts w:ascii="Arial" w:hAnsi="Arial" w:cs="Arial"/>
                <w:color w:val="000000"/>
              </w:rPr>
              <w:t>2 ESO/ciencias naturales/la electricidad/los circuitos eléctricos/la ley de Ohm/practica/emplea la ley de Ohm</w:t>
            </w:r>
          </w:p>
        </w:tc>
      </w:tr>
      <w:tr w:rsidR="00B31BD5" w:rsidRPr="00332138" w14:paraId="473008A5" w14:textId="77777777" w:rsidTr="00C17FB4">
        <w:tc>
          <w:tcPr>
            <w:tcW w:w="2518" w:type="dxa"/>
          </w:tcPr>
          <w:p w14:paraId="6FFFACD4"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3E96233F" w14:textId="77777777" w:rsidR="00B31BD5" w:rsidRDefault="00B31BD5" w:rsidP="00861149">
            <w:pPr>
              <w:spacing w:line="360" w:lineRule="auto"/>
              <w:rPr>
                <w:rFonts w:ascii="Arial" w:hAnsi="Arial" w:cs="Arial"/>
                <w:color w:val="000000"/>
              </w:rPr>
            </w:pPr>
          </w:p>
          <w:p w14:paraId="20D306D3"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00224" behindDoc="0" locked="0" layoutInCell="1" allowOverlap="1" wp14:anchorId="5CBEF1AE" wp14:editId="244A8717">
                  <wp:simplePos x="0" y="0"/>
                  <wp:positionH relativeFrom="column">
                    <wp:posOffset>2766695</wp:posOffset>
                  </wp:positionH>
                  <wp:positionV relativeFrom="paragraph">
                    <wp:posOffset>34925</wp:posOffset>
                  </wp:positionV>
                  <wp:extent cx="1186180" cy="75184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48939" t="23867" r="2723" b="21663"/>
                          <a:stretch/>
                        </pic:blipFill>
                        <pic:spPr bwMode="auto">
                          <a:xfrm>
                            <a:off x="0" y="0"/>
                            <a:ext cx="1186180" cy="75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5A2D3FE4" wp14:editId="14F8F30F">
                  <wp:simplePos x="0" y="0"/>
                  <wp:positionH relativeFrom="column">
                    <wp:posOffset>1330959</wp:posOffset>
                  </wp:positionH>
                  <wp:positionV relativeFrom="paragraph">
                    <wp:posOffset>34925</wp:posOffset>
                  </wp:positionV>
                  <wp:extent cx="1271577" cy="800100"/>
                  <wp:effectExtent l="0" t="0" r="508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49279" t="23565" r="2553" b="22570"/>
                          <a:stretch/>
                        </pic:blipFill>
                        <pic:spPr bwMode="auto">
                          <a:xfrm>
                            <a:off x="0" y="0"/>
                            <a:ext cx="1271577"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2D914923" wp14:editId="39AF9084">
                  <wp:simplePos x="0" y="0"/>
                  <wp:positionH relativeFrom="column">
                    <wp:posOffset>-2540</wp:posOffset>
                  </wp:positionH>
                  <wp:positionV relativeFrom="paragraph">
                    <wp:posOffset>35560</wp:posOffset>
                  </wp:positionV>
                  <wp:extent cx="1249045" cy="800100"/>
                  <wp:effectExtent l="0" t="0" r="825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49790" t="23565" r="2383" b="21964"/>
                          <a:stretch/>
                        </pic:blipFill>
                        <pic:spPr bwMode="auto">
                          <a:xfrm>
                            <a:off x="0" y="0"/>
                            <a:ext cx="124904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B98572" w14:textId="77777777" w:rsidR="00B31BD5" w:rsidRDefault="00B31BD5" w:rsidP="00861149">
            <w:pPr>
              <w:spacing w:line="360" w:lineRule="auto"/>
              <w:rPr>
                <w:rFonts w:ascii="Arial" w:hAnsi="Arial" w:cs="Arial"/>
                <w:color w:val="000000"/>
              </w:rPr>
            </w:pPr>
          </w:p>
          <w:p w14:paraId="1A415A7B" w14:textId="77777777" w:rsidR="00B31BD5" w:rsidRDefault="00B31BD5" w:rsidP="00861149">
            <w:pPr>
              <w:spacing w:line="360" w:lineRule="auto"/>
              <w:rPr>
                <w:rFonts w:ascii="Arial" w:hAnsi="Arial" w:cs="Arial"/>
                <w:color w:val="000000"/>
              </w:rPr>
            </w:pPr>
          </w:p>
          <w:p w14:paraId="5838E205" w14:textId="77777777" w:rsidR="00B31BD5" w:rsidRDefault="00B31BD5" w:rsidP="00861149">
            <w:pPr>
              <w:spacing w:line="360" w:lineRule="auto"/>
              <w:rPr>
                <w:rFonts w:ascii="Arial" w:hAnsi="Arial" w:cs="Arial"/>
                <w:color w:val="000000"/>
              </w:rPr>
            </w:pPr>
          </w:p>
          <w:p w14:paraId="1943C2A5" w14:textId="77777777" w:rsidR="00B31BD5" w:rsidRDefault="00B31BD5" w:rsidP="00861149">
            <w:pPr>
              <w:spacing w:line="360" w:lineRule="auto"/>
              <w:rPr>
                <w:rFonts w:ascii="Arial" w:hAnsi="Arial" w:cs="Arial"/>
                <w:color w:val="000000"/>
              </w:rPr>
            </w:pPr>
          </w:p>
          <w:p w14:paraId="578EEBD6"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01248" behindDoc="0" locked="0" layoutInCell="1" allowOverlap="1" wp14:anchorId="1F47F8C3" wp14:editId="271F1E64">
                  <wp:simplePos x="0" y="0"/>
                  <wp:positionH relativeFrom="column">
                    <wp:posOffset>45085</wp:posOffset>
                  </wp:positionH>
                  <wp:positionV relativeFrom="paragraph">
                    <wp:posOffset>139700</wp:posOffset>
                  </wp:positionV>
                  <wp:extent cx="1268233" cy="797560"/>
                  <wp:effectExtent l="0" t="0" r="8255" b="254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49789" t="24169" r="2043" b="21966"/>
                          <a:stretch/>
                        </pic:blipFill>
                        <pic:spPr bwMode="auto">
                          <a:xfrm>
                            <a:off x="0" y="0"/>
                            <a:ext cx="1268233" cy="79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6FDDBC17" wp14:editId="2885AF6D">
                  <wp:simplePos x="0" y="0"/>
                  <wp:positionH relativeFrom="column">
                    <wp:posOffset>1539240</wp:posOffset>
                  </wp:positionH>
                  <wp:positionV relativeFrom="paragraph">
                    <wp:posOffset>91440</wp:posOffset>
                  </wp:positionV>
                  <wp:extent cx="1362710" cy="847090"/>
                  <wp:effectExtent l="0" t="0" r="889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49619" t="24471" r="2213" b="22268"/>
                          <a:stretch/>
                        </pic:blipFill>
                        <pic:spPr bwMode="auto">
                          <a:xfrm>
                            <a:off x="0" y="0"/>
                            <a:ext cx="136271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A5DEA" w14:textId="77777777" w:rsidR="00B31BD5" w:rsidRDefault="00B31BD5" w:rsidP="00861149">
            <w:pPr>
              <w:spacing w:line="360" w:lineRule="auto"/>
              <w:rPr>
                <w:rFonts w:ascii="Arial" w:hAnsi="Arial" w:cs="Arial"/>
                <w:color w:val="000000"/>
              </w:rPr>
            </w:pPr>
          </w:p>
          <w:p w14:paraId="3FF1A66F" w14:textId="77777777" w:rsidR="00B31BD5" w:rsidRDefault="00B31BD5" w:rsidP="00861149">
            <w:pPr>
              <w:spacing w:line="360" w:lineRule="auto"/>
              <w:rPr>
                <w:rFonts w:ascii="Arial" w:hAnsi="Arial" w:cs="Arial"/>
                <w:color w:val="000000"/>
              </w:rPr>
            </w:pPr>
          </w:p>
          <w:p w14:paraId="348AD4A7" w14:textId="77777777" w:rsidR="00B31BD5" w:rsidRDefault="00B31BD5" w:rsidP="00861149">
            <w:pPr>
              <w:spacing w:line="360" w:lineRule="auto"/>
              <w:ind w:firstLine="708"/>
              <w:rPr>
                <w:rFonts w:ascii="Arial" w:hAnsi="Arial" w:cs="Arial"/>
                <w:color w:val="000000"/>
              </w:rPr>
            </w:pPr>
          </w:p>
          <w:p w14:paraId="4D0CECD3" w14:textId="77777777" w:rsidR="00B31BD5" w:rsidRDefault="00B31BD5" w:rsidP="00861149">
            <w:pPr>
              <w:spacing w:line="360" w:lineRule="auto"/>
              <w:rPr>
                <w:rFonts w:ascii="Arial" w:hAnsi="Arial" w:cs="Arial"/>
                <w:color w:val="000000"/>
              </w:rPr>
            </w:pPr>
          </w:p>
          <w:p w14:paraId="03E6328C" w14:textId="77777777" w:rsidR="00B31BD5" w:rsidRDefault="00B31BD5" w:rsidP="00861149">
            <w:pPr>
              <w:spacing w:line="360" w:lineRule="auto"/>
              <w:rPr>
                <w:rFonts w:ascii="Arial" w:hAnsi="Arial" w:cs="Arial"/>
                <w:color w:val="000000"/>
              </w:rPr>
            </w:pPr>
          </w:p>
          <w:p w14:paraId="312DDACF" w14:textId="77777777" w:rsidR="00B31BD5" w:rsidRPr="00332138" w:rsidRDefault="00B1328C" w:rsidP="00861149">
            <w:pPr>
              <w:spacing w:line="360" w:lineRule="auto"/>
              <w:rPr>
                <w:rFonts w:ascii="Arial" w:hAnsi="Arial" w:cs="Arial"/>
                <w:color w:val="000000"/>
              </w:rPr>
            </w:pPr>
            <w:r>
              <w:rPr>
                <w:rFonts w:ascii="Arial" w:hAnsi="Arial" w:cs="Arial"/>
                <w:color w:val="FF0000"/>
              </w:rPr>
              <w:t>Cambiar de tal manera ue no haya cálculos numercicos</w:t>
            </w:r>
          </w:p>
        </w:tc>
      </w:tr>
      <w:tr w:rsidR="00B31BD5" w:rsidRPr="00332138" w14:paraId="59484A16" w14:textId="77777777" w:rsidTr="00C17FB4">
        <w:tc>
          <w:tcPr>
            <w:tcW w:w="2518" w:type="dxa"/>
          </w:tcPr>
          <w:p w14:paraId="18C88CCB"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60CDFBF8" w14:textId="77777777" w:rsidR="00B31BD5" w:rsidRPr="00332138" w:rsidRDefault="00B31BD5" w:rsidP="00861149">
            <w:pPr>
              <w:spacing w:line="360" w:lineRule="auto"/>
              <w:rPr>
                <w:rFonts w:ascii="Arial" w:hAnsi="Arial" w:cs="Arial"/>
                <w:color w:val="000000"/>
              </w:rPr>
            </w:pPr>
            <w:r>
              <w:rPr>
                <w:rFonts w:ascii="Arial" w:hAnsi="Arial" w:cs="Arial"/>
                <w:color w:val="000000"/>
              </w:rPr>
              <w:t>Practica utilizando la ley de Ohm</w:t>
            </w:r>
          </w:p>
        </w:tc>
      </w:tr>
      <w:tr w:rsidR="00B31BD5" w:rsidRPr="00332138" w14:paraId="267AC0ED" w14:textId="77777777" w:rsidTr="00C17FB4">
        <w:tc>
          <w:tcPr>
            <w:tcW w:w="2518" w:type="dxa"/>
          </w:tcPr>
          <w:p w14:paraId="454F0489"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036DCDBF"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 que plantea desarrollar ejercicios aplicando la ley de Ohm</w:t>
            </w:r>
          </w:p>
        </w:tc>
      </w:tr>
    </w:tbl>
    <w:p w14:paraId="4E4801D7" w14:textId="77777777" w:rsidR="00B31BD5" w:rsidRDefault="00B31BD5" w:rsidP="00861149">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B1328C" w:rsidRPr="00332138" w14:paraId="07792151" w14:textId="77777777" w:rsidTr="008A317F">
        <w:tc>
          <w:tcPr>
            <w:tcW w:w="9033" w:type="dxa"/>
            <w:gridSpan w:val="2"/>
            <w:shd w:val="clear" w:color="auto" w:fill="000000" w:themeFill="text1"/>
          </w:tcPr>
          <w:p w14:paraId="3B7B625B" w14:textId="77777777" w:rsidR="00B1328C" w:rsidRPr="00332138" w:rsidRDefault="00B1328C"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nuevo</w:t>
            </w:r>
          </w:p>
        </w:tc>
      </w:tr>
      <w:tr w:rsidR="00B1328C" w:rsidRPr="00332138" w14:paraId="076FEA48" w14:textId="77777777" w:rsidTr="008A317F">
        <w:tc>
          <w:tcPr>
            <w:tcW w:w="2518" w:type="dxa"/>
          </w:tcPr>
          <w:p w14:paraId="4CFFD540"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0DA4D444" w14:textId="77777777" w:rsidR="00B1328C" w:rsidRPr="00332138" w:rsidRDefault="00B1328C" w:rsidP="00861149">
            <w:pPr>
              <w:spacing w:line="360" w:lineRule="auto"/>
              <w:rPr>
                <w:rFonts w:ascii="Arial" w:hAnsi="Arial" w:cs="Arial"/>
                <w:b/>
                <w:color w:val="000000"/>
              </w:rPr>
            </w:pPr>
            <w:r w:rsidRPr="00861149">
              <w:rPr>
                <w:rFonts w:ascii="Arial" w:hAnsi="Arial" w:cs="Arial"/>
                <w:lang w:val="es-CO"/>
              </w:rPr>
              <w:t>CN_08_12_</w:t>
            </w:r>
            <w:r w:rsidRPr="00332138">
              <w:rPr>
                <w:rFonts w:ascii="Arial" w:hAnsi="Arial" w:cs="Arial"/>
                <w:color w:val="000000"/>
              </w:rPr>
              <w:t>REC</w:t>
            </w:r>
            <w:r>
              <w:rPr>
                <w:rFonts w:ascii="Arial" w:hAnsi="Arial" w:cs="Arial"/>
                <w:color w:val="000000"/>
              </w:rPr>
              <w:t xml:space="preserve">170 (No aparece en el cuaderno de </w:t>
            </w:r>
            <w:r>
              <w:rPr>
                <w:rFonts w:ascii="Arial" w:hAnsi="Arial" w:cs="Arial"/>
                <w:color w:val="000000"/>
              </w:rPr>
              <w:lastRenderedPageBreak/>
              <w:t>estudio)</w:t>
            </w:r>
          </w:p>
        </w:tc>
      </w:tr>
      <w:tr w:rsidR="00B1328C" w:rsidRPr="00332138" w14:paraId="4B037A40" w14:textId="77777777" w:rsidTr="008A317F">
        <w:tc>
          <w:tcPr>
            <w:tcW w:w="2518" w:type="dxa"/>
          </w:tcPr>
          <w:p w14:paraId="6B7B7AC2"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lastRenderedPageBreak/>
              <w:t>Título</w:t>
            </w:r>
          </w:p>
        </w:tc>
        <w:tc>
          <w:tcPr>
            <w:tcW w:w="6515" w:type="dxa"/>
          </w:tcPr>
          <w:p w14:paraId="7B2163ED" w14:textId="77777777" w:rsidR="00B1328C" w:rsidRPr="00332138" w:rsidRDefault="00B1328C" w:rsidP="00861149">
            <w:pPr>
              <w:spacing w:line="360" w:lineRule="auto"/>
              <w:rPr>
                <w:rFonts w:ascii="Arial" w:hAnsi="Arial" w:cs="Arial"/>
                <w:color w:val="000000"/>
              </w:rPr>
            </w:pPr>
            <w:r w:rsidRPr="00B1328C">
              <w:rPr>
                <w:rFonts w:ascii="Calibri" w:hAnsi="Calibri"/>
                <w:color w:val="000000"/>
                <w:sz w:val="22"/>
                <w:szCs w:val="22"/>
              </w:rPr>
              <w:t>¿Qué tanto sabes sobre los circuitos?</w:t>
            </w:r>
          </w:p>
        </w:tc>
      </w:tr>
      <w:tr w:rsidR="00B1328C" w:rsidRPr="00332138" w14:paraId="0223D329" w14:textId="77777777" w:rsidTr="008A317F">
        <w:tc>
          <w:tcPr>
            <w:tcW w:w="2518" w:type="dxa"/>
          </w:tcPr>
          <w:p w14:paraId="5F75CC87"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45344ABB" w14:textId="77777777" w:rsidR="00B1328C" w:rsidRPr="0085166F" w:rsidRDefault="00B1328C" w:rsidP="00861149">
            <w:pPr>
              <w:spacing w:line="360" w:lineRule="auto"/>
              <w:rPr>
                <w:rFonts w:ascii="Calibri" w:hAnsi="Calibri"/>
                <w:color w:val="000000"/>
                <w:sz w:val="22"/>
                <w:szCs w:val="22"/>
              </w:rPr>
            </w:pPr>
            <w:r w:rsidRPr="00B1328C">
              <w:rPr>
                <w:rFonts w:ascii="Calibri" w:hAnsi="Calibri"/>
                <w:color w:val="000000"/>
                <w:sz w:val="22"/>
                <w:szCs w:val="22"/>
              </w:rPr>
              <w:t>Actividad que permite evaluar los conceptos aprendidos sobre los circuitos</w:t>
            </w:r>
          </w:p>
        </w:tc>
      </w:tr>
    </w:tbl>
    <w:p w14:paraId="33687C99" w14:textId="77777777" w:rsidR="00B1328C" w:rsidRPr="00EB223E" w:rsidRDefault="00B1328C" w:rsidP="00861149">
      <w:pPr>
        <w:pStyle w:val="Textoindependiente"/>
        <w:spacing w:line="360" w:lineRule="auto"/>
        <w:rPr>
          <w:rFonts w:ascii="Arial" w:hAnsi="Arial" w:cs="Arial"/>
          <w:b/>
        </w:rPr>
      </w:pPr>
    </w:p>
    <w:p w14:paraId="4A80D5F8" w14:textId="77777777" w:rsidR="00B31BD5" w:rsidRDefault="00B31BD5" w:rsidP="00861149">
      <w:pPr>
        <w:pStyle w:val="Textoindependiente"/>
        <w:spacing w:line="360" w:lineRule="auto"/>
        <w:rPr>
          <w:rFonts w:ascii="Arial" w:hAnsi="Arial" w:cs="Arial"/>
          <w:b/>
        </w:rPr>
      </w:pPr>
      <w:r w:rsidRPr="00864F0E">
        <w:rPr>
          <w:rFonts w:ascii="Arial" w:hAnsi="Arial" w:cs="Arial"/>
          <w:color w:val="333333"/>
          <w:sz w:val="21"/>
          <w:szCs w:val="21"/>
        </w:rPr>
        <w:br/>
      </w: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sidRPr="00303B05">
        <w:rPr>
          <w:rFonts w:ascii="Arial" w:hAnsi="Arial" w:cs="Arial"/>
          <w:b/>
        </w:rPr>
        <w:t xml:space="preserve"> </w:t>
      </w:r>
      <w:r>
        <w:rPr>
          <w:rFonts w:ascii="Arial" w:hAnsi="Arial" w:cs="Arial"/>
          <w:b/>
        </w:rPr>
        <w:t>3.4 Consolidación</w:t>
      </w:r>
    </w:p>
    <w:p w14:paraId="4B9D7A83" w14:textId="77777777" w:rsidR="00B31BD5" w:rsidRPr="008B2816" w:rsidRDefault="00B31BD5" w:rsidP="00861149">
      <w:pPr>
        <w:pStyle w:val="Textoindependiente"/>
        <w:spacing w:line="360" w:lineRule="auto"/>
        <w:rPr>
          <w:rFonts w:ascii="Arial" w:hAnsi="Arial" w:cs="Arial"/>
        </w:rPr>
      </w:pPr>
      <w:r w:rsidRPr="008B2816">
        <w:rPr>
          <w:rFonts w:ascii="Arial" w:hAnsi="Arial" w:cs="Arial"/>
        </w:rPr>
        <w:t>Actividades para reforzar lo aprendido en esta sección</w:t>
      </w:r>
      <w:r w:rsidR="00A8544C">
        <w:rPr>
          <w:rFonts w:ascii="Arial" w:hAnsi="Arial" w:cs="Arial"/>
        </w:rPr>
        <w:t>.</w:t>
      </w:r>
      <w:r w:rsidR="00A8544C">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B31BD5" w:rsidRPr="00332138" w14:paraId="70756009" w14:textId="77777777" w:rsidTr="00C17FB4">
        <w:tc>
          <w:tcPr>
            <w:tcW w:w="9054" w:type="dxa"/>
            <w:gridSpan w:val="2"/>
            <w:shd w:val="clear" w:color="auto" w:fill="000000" w:themeFill="text1"/>
          </w:tcPr>
          <w:p w14:paraId="7371D13F"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1EF87916" w14:textId="77777777" w:rsidTr="00C17FB4">
        <w:tc>
          <w:tcPr>
            <w:tcW w:w="2518" w:type="dxa"/>
          </w:tcPr>
          <w:p w14:paraId="61F226B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21C5090A"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B1328C">
              <w:rPr>
                <w:rFonts w:ascii="Arial" w:hAnsi="Arial" w:cs="Arial"/>
                <w:color w:val="000000"/>
              </w:rPr>
              <w:t>180</w:t>
            </w:r>
          </w:p>
        </w:tc>
      </w:tr>
      <w:tr w:rsidR="00B31BD5" w:rsidRPr="00332138" w14:paraId="08D186C9" w14:textId="77777777" w:rsidTr="00C17FB4">
        <w:tc>
          <w:tcPr>
            <w:tcW w:w="2518" w:type="dxa"/>
          </w:tcPr>
          <w:p w14:paraId="3D49FA2A"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5A0EE770" w14:textId="77777777" w:rsidR="00B31BD5" w:rsidRPr="00332138" w:rsidRDefault="00B31BD5" w:rsidP="00861149">
            <w:pPr>
              <w:spacing w:line="360" w:lineRule="auto"/>
              <w:rPr>
                <w:rFonts w:ascii="Arial" w:hAnsi="Arial" w:cs="Arial"/>
                <w:color w:val="000000"/>
              </w:rPr>
            </w:pPr>
            <w:r>
              <w:rPr>
                <w:rFonts w:ascii="Arial" w:hAnsi="Arial" w:cs="Arial"/>
                <w:color w:val="000000"/>
              </w:rPr>
              <w:t>2 ESO/ciencias naturales/la electricidad/los circuitos eléctricos/consolidación/practica/los circuitos eléctricos</w:t>
            </w:r>
          </w:p>
        </w:tc>
      </w:tr>
      <w:tr w:rsidR="00B31BD5" w:rsidRPr="00332138" w14:paraId="48D0ACD0" w14:textId="77777777" w:rsidTr="00C17FB4">
        <w:tc>
          <w:tcPr>
            <w:tcW w:w="2518" w:type="dxa"/>
          </w:tcPr>
          <w:p w14:paraId="692C915A"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6DD11CB5"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05344" behindDoc="0" locked="0" layoutInCell="1" allowOverlap="1" wp14:anchorId="2BA79FD2" wp14:editId="58AB101B">
                  <wp:simplePos x="0" y="0"/>
                  <wp:positionH relativeFrom="column">
                    <wp:posOffset>2750185</wp:posOffset>
                  </wp:positionH>
                  <wp:positionV relativeFrom="paragraph">
                    <wp:posOffset>38735</wp:posOffset>
                  </wp:positionV>
                  <wp:extent cx="1276350" cy="80518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49448" t="23565" r="2042" b="21965"/>
                          <a:stretch/>
                        </pic:blipFill>
                        <pic:spPr bwMode="auto">
                          <a:xfrm>
                            <a:off x="0" y="0"/>
                            <a:ext cx="1276350" cy="805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3595CD53" wp14:editId="4EF2CA1C">
                  <wp:simplePos x="0" y="0"/>
                  <wp:positionH relativeFrom="column">
                    <wp:posOffset>1332230</wp:posOffset>
                  </wp:positionH>
                  <wp:positionV relativeFrom="paragraph">
                    <wp:posOffset>38100</wp:posOffset>
                  </wp:positionV>
                  <wp:extent cx="1322070" cy="828675"/>
                  <wp:effectExtent l="0" t="0" r="0"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49279" t="23565" r="1873" b="21965"/>
                          <a:stretch/>
                        </pic:blipFill>
                        <pic:spPr bwMode="auto">
                          <a:xfrm>
                            <a:off x="0" y="0"/>
                            <a:ext cx="132207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53406FA9" wp14:editId="6A0877EA">
                  <wp:simplePos x="0" y="0"/>
                  <wp:positionH relativeFrom="column">
                    <wp:posOffset>-12065</wp:posOffset>
                  </wp:positionH>
                  <wp:positionV relativeFrom="paragraph">
                    <wp:posOffset>38735</wp:posOffset>
                  </wp:positionV>
                  <wp:extent cx="1314450" cy="82677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49619" t="23867" r="1702" b="21663"/>
                          <a:stretch/>
                        </pic:blipFill>
                        <pic:spPr bwMode="auto">
                          <a:xfrm>
                            <a:off x="0" y="0"/>
                            <a:ext cx="1314450" cy="82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4744FE" w14:textId="77777777" w:rsidR="00B31BD5" w:rsidRDefault="00B31BD5" w:rsidP="00861149">
            <w:pPr>
              <w:spacing w:line="360" w:lineRule="auto"/>
              <w:rPr>
                <w:rFonts w:ascii="Arial" w:hAnsi="Arial" w:cs="Arial"/>
                <w:color w:val="000000"/>
              </w:rPr>
            </w:pPr>
          </w:p>
          <w:p w14:paraId="6B2E73DA" w14:textId="77777777" w:rsidR="00B31BD5" w:rsidRDefault="00B31BD5" w:rsidP="00861149">
            <w:pPr>
              <w:spacing w:line="360" w:lineRule="auto"/>
              <w:rPr>
                <w:rFonts w:ascii="Arial" w:hAnsi="Arial" w:cs="Arial"/>
                <w:color w:val="000000"/>
              </w:rPr>
            </w:pPr>
          </w:p>
          <w:p w14:paraId="701F5925" w14:textId="77777777" w:rsidR="00B31BD5" w:rsidRDefault="00B31BD5" w:rsidP="00861149">
            <w:pPr>
              <w:spacing w:line="360" w:lineRule="auto"/>
              <w:rPr>
                <w:rFonts w:ascii="Arial" w:hAnsi="Arial" w:cs="Arial"/>
                <w:color w:val="000000"/>
              </w:rPr>
            </w:pPr>
          </w:p>
          <w:p w14:paraId="7DABD075" w14:textId="77777777" w:rsidR="00B31BD5" w:rsidRDefault="00B31BD5" w:rsidP="00861149">
            <w:pPr>
              <w:spacing w:line="360" w:lineRule="auto"/>
              <w:rPr>
                <w:rFonts w:ascii="Arial" w:hAnsi="Arial" w:cs="Arial"/>
                <w:color w:val="000000"/>
              </w:rPr>
            </w:pPr>
          </w:p>
          <w:p w14:paraId="4369079F"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04320" behindDoc="0" locked="0" layoutInCell="1" allowOverlap="1" wp14:anchorId="61ED3DD2" wp14:editId="65699E1E">
                  <wp:simplePos x="0" y="0"/>
                  <wp:positionH relativeFrom="column">
                    <wp:posOffset>1483360</wp:posOffset>
                  </wp:positionH>
                  <wp:positionV relativeFrom="paragraph">
                    <wp:posOffset>86360</wp:posOffset>
                  </wp:positionV>
                  <wp:extent cx="1371600" cy="86106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49448" t="23867" r="2042" b="21965"/>
                          <a:stretch/>
                        </pic:blipFill>
                        <pic:spPr bwMode="auto">
                          <a:xfrm>
                            <a:off x="0" y="0"/>
                            <a:ext cx="137160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FE3D644" wp14:editId="029FC1BA">
                  <wp:simplePos x="0" y="0"/>
                  <wp:positionH relativeFrom="column">
                    <wp:posOffset>-4445</wp:posOffset>
                  </wp:positionH>
                  <wp:positionV relativeFrom="paragraph">
                    <wp:posOffset>86360</wp:posOffset>
                  </wp:positionV>
                  <wp:extent cx="1332865" cy="857250"/>
                  <wp:effectExtent l="0" t="0" r="635"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50128" t="23867" r="2213" b="21661"/>
                          <a:stretch/>
                        </pic:blipFill>
                        <pic:spPr bwMode="auto">
                          <a:xfrm>
                            <a:off x="0" y="0"/>
                            <a:ext cx="1332865" cy="85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646FD" w14:textId="77777777" w:rsidR="00B31BD5" w:rsidRDefault="00B31BD5" w:rsidP="00861149">
            <w:pPr>
              <w:spacing w:line="360" w:lineRule="auto"/>
              <w:rPr>
                <w:rFonts w:ascii="Arial" w:hAnsi="Arial" w:cs="Arial"/>
                <w:color w:val="000000"/>
              </w:rPr>
            </w:pPr>
          </w:p>
          <w:p w14:paraId="1BEE24CA" w14:textId="77777777" w:rsidR="00B31BD5" w:rsidRDefault="00B31BD5" w:rsidP="00861149">
            <w:pPr>
              <w:spacing w:line="360" w:lineRule="auto"/>
              <w:rPr>
                <w:rFonts w:ascii="Arial" w:hAnsi="Arial" w:cs="Arial"/>
                <w:color w:val="000000"/>
              </w:rPr>
            </w:pPr>
          </w:p>
          <w:p w14:paraId="1A061ACC" w14:textId="77777777" w:rsidR="00B31BD5" w:rsidRDefault="00B31BD5" w:rsidP="00861149">
            <w:pPr>
              <w:spacing w:line="360" w:lineRule="auto"/>
              <w:rPr>
                <w:rFonts w:ascii="Arial" w:hAnsi="Arial" w:cs="Arial"/>
                <w:color w:val="000000"/>
              </w:rPr>
            </w:pPr>
          </w:p>
          <w:p w14:paraId="773ECD89" w14:textId="77777777" w:rsidR="00B31BD5" w:rsidRDefault="00B31BD5" w:rsidP="00861149">
            <w:pPr>
              <w:spacing w:line="360" w:lineRule="auto"/>
              <w:ind w:firstLine="708"/>
              <w:rPr>
                <w:rFonts w:ascii="Arial" w:hAnsi="Arial" w:cs="Arial"/>
                <w:color w:val="000000"/>
              </w:rPr>
            </w:pPr>
          </w:p>
          <w:p w14:paraId="3F600146" w14:textId="77777777" w:rsidR="00B31BD5" w:rsidRDefault="00B31BD5" w:rsidP="00861149">
            <w:pPr>
              <w:spacing w:line="360" w:lineRule="auto"/>
              <w:rPr>
                <w:rFonts w:ascii="Arial" w:hAnsi="Arial" w:cs="Arial"/>
                <w:color w:val="000000"/>
              </w:rPr>
            </w:pPr>
          </w:p>
          <w:p w14:paraId="611DA1AF" w14:textId="77777777" w:rsidR="00B31BD5" w:rsidRPr="00332138" w:rsidRDefault="00B31BD5" w:rsidP="00861149">
            <w:pPr>
              <w:spacing w:line="360" w:lineRule="auto"/>
              <w:rPr>
                <w:rFonts w:ascii="Arial" w:hAnsi="Arial" w:cs="Arial"/>
                <w:color w:val="000000"/>
              </w:rPr>
            </w:pPr>
            <w:r w:rsidRPr="008B2816">
              <w:rPr>
                <w:rFonts w:ascii="Arial" w:hAnsi="Arial" w:cs="Arial"/>
                <w:color w:val="FF0000"/>
              </w:rPr>
              <w:t>No hay cambios</w:t>
            </w:r>
          </w:p>
        </w:tc>
      </w:tr>
      <w:tr w:rsidR="00B31BD5" w:rsidRPr="00332138" w14:paraId="146B9A86" w14:textId="77777777" w:rsidTr="00C17FB4">
        <w:tc>
          <w:tcPr>
            <w:tcW w:w="2518" w:type="dxa"/>
          </w:tcPr>
          <w:p w14:paraId="0882732B"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0F88F6AA" w14:textId="77777777" w:rsidR="00B31BD5" w:rsidRPr="00332138" w:rsidRDefault="00B1328C" w:rsidP="00F10C95">
            <w:pPr>
              <w:spacing w:line="360" w:lineRule="auto"/>
              <w:rPr>
                <w:rFonts w:ascii="Arial" w:hAnsi="Arial" w:cs="Arial"/>
                <w:color w:val="000000"/>
              </w:rPr>
            </w:pPr>
            <w:r w:rsidRPr="00B1328C">
              <w:rPr>
                <w:rFonts w:ascii="Arial" w:hAnsi="Arial" w:cs="Arial"/>
                <w:color w:val="000000"/>
              </w:rPr>
              <w:t xml:space="preserve">Refuerza tu aprendizaje: </w:t>
            </w:r>
            <w:r w:rsidR="00F10C95">
              <w:rPr>
                <w:rFonts w:ascii="Arial" w:hAnsi="Arial" w:cs="Arial"/>
                <w:color w:val="000000"/>
              </w:rPr>
              <w:t>L</w:t>
            </w:r>
            <w:r w:rsidR="00F10C95" w:rsidRPr="00B1328C">
              <w:rPr>
                <w:rFonts w:ascii="Arial" w:hAnsi="Arial" w:cs="Arial"/>
                <w:color w:val="000000"/>
              </w:rPr>
              <w:t xml:space="preserve">os </w:t>
            </w:r>
            <w:r w:rsidRPr="00B1328C">
              <w:rPr>
                <w:rFonts w:ascii="Arial" w:hAnsi="Arial" w:cs="Arial"/>
                <w:color w:val="000000"/>
              </w:rPr>
              <w:t>circuitos eléctricos</w:t>
            </w:r>
          </w:p>
        </w:tc>
      </w:tr>
      <w:tr w:rsidR="00B31BD5" w:rsidRPr="00332138" w14:paraId="7451BD35" w14:textId="77777777" w:rsidTr="00C17FB4">
        <w:tc>
          <w:tcPr>
            <w:tcW w:w="2518" w:type="dxa"/>
          </w:tcPr>
          <w:p w14:paraId="7F13B415"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31F08CAE"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w:t>
            </w:r>
            <w:r w:rsidR="00B1328C">
              <w:rPr>
                <w:rFonts w:ascii="Arial" w:hAnsi="Arial" w:cs="Arial"/>
                <w:color w:val="000000"/>
              </w:rPr>
              <w:t xml:space="preserve"> sobre los circuitos eléctricos</w:t>
            </w:r>
          </w:p>
        </w:tc>
      </w:tr>
    </w:tbl>
    <w:p w14:paraId="7ED49DD3" w14:textId="77777777" w:rsidR="00B31BD5" w:rsidRDefault="00B31BD5" w:rsidP="00861149">
      <w:pPr>
        <w:pStyle w:val="Textoindependiente"/>
        <w:spacing w:line="360" w:lineRule="auto"/>
        <w:rPr>
          <w:rFonts w:ascii="Arial" w:hAnsi="Arial" w:cs="Arial"/>
          <w:b/>
        </w:rPr>
      </w:pPr>
    </w:p>
    <w:p w14:paraId="3DB7A65B" w14:textId="77777777" w:rsidR="00B31BD5" w:rsidRDefault="00B31BD5" w:rsidP="00861149">
      <w:pPr>
        <w:pStyle w:val="Textoindependiente"/>
        <w:spacing w:after="0" w:line="360" w:lineRule="auto"/>
        <w:rPr>
          <w:rFonts w:ascii="Arial" w:hAnsi="Arial" w:cs="Arial"/>
          <w:b/>
        </w:rPr>
      </w:pPr>
      <w:r w:rsidRPr="00303B05">
        <w:rPr>
          <w:rFonts w:ascii="Arial" w:hAnsi="Arial" w:cs="Arial"/>
          <w:b/>
        </w:rPr>
        <w:t xml:space="preserve"> </w:t>
      </w:r>
      <w:r w:rsidRPr="00446625">
        <w:rPr>
          <w:rFonts w:ascii="Arial" w:hAnsi="Arial" w:cs="Arial"/>
          <w:b/>
          <w:highlight w:val="yellow"/>
        </w:rPr>
        <w:t xml:space="preserve">[SECCIÓN </w:t>
      </w:r>
      <w:r>
        <w:rPr>
          <w:rFonts w:ascii="Arial" w:hAnsi="Arial" w:cs="Arial"/>
          <w:b/>
          <w:highlight w:val="yellow"/>
        </w:rPr>
        <w:t>1</w:t>
      </w:r>
      <w:r w:rsidRPr="00446625">
        <w:rPr>
          <w:rFonts w:ascii="Arial" w:hAnsi="Arial" w:cs="Arial"/>
          <w:b/>
          <w:highlight w:val="yellow"/>
        </w:rPr>
        <w:t>]</w:t>
      </w:r>
      <w:r w:rsidRPr="00446625">
        <w:rPr>
          <w:rFonts w:ascii="Arial" w:hAnsi="Arial" w:cs="Arial"/>
          <w:b/>
        </w:rPr>
        <w:t xml:space="preserve"> </w:t>
      </w:r>
      <w:r>
        <w:rPr>
          <w:rFonts w:ascii="Arial" w:hAnsi="Arial" w:cs="Arial"/>
          <w:b/>
          <w:color w:val="333333"/>
        </w:rPr>
        <w:t>4</w:t>
      </w:r>
      <w:r w:rsidRPr="00446625">
        <w:rPr>
          <w:rFonts w:ascii="Arial" w:hAnsi="Arial" w:cs="Arial"/>
          <w:b/>
          <w:color w:val="333333"/>
        </w:rPr>
        <w:t>.</w:t>
      </w:r>
      <w:r w:rsidR="00A8544C">
        <w:rPr>
          <w:rFonts w:ascii="Arial" w:hAnsi="Arial" w:cs="Arial"/>
          <w:b/>
          <w:color w:val="333333"/>
        </w:rPr>
        <w:t xml:space="preserve"> El m</w:t>
      </w:r>
      <w:r>
        <w:rPr>
          <w:rFonts w:ascii="Arial" w:hAnsi="Arial" w:cs="Arial"/>
          <w:b/>
        </w:rPr>
        <w:t>agnetismo</w:t>
      </w:r>
    </w:p>
    <w:p w14:paraId="4975D0E4" w14:textId="77777777" w:rsidR="00B31BD5" w:rsidRDefault="00B31BD5" w:rsidP="00861149">
      <w:pPr>
        <w:pStyle w:val="Textoindependiente"/>
        <w:spacing w:after="0" w:line="360" w:lineRule="auto"/>
        <w:rPr>
          <w:rFonts w:ascii="Arial" w:hAnsi="Arial" w:cs="Arial"/>
          <w:b/>
        </w:rPr>
      </w:pPr>
    </w:p>
    <w:p w14:paraId="47DBA0E1" w14:textId="77777777" w:rsidR="00B31BD5" w:rsidRDefault="00B31BD5" w:rsidP="00861149">
      <w:pPr>
        <w:shd w:val="clear" w:color="auto" w:fill="FFFFFF"/>
        <w:spacing w:line="360" w:lineRule="auto"/>
        <w:rPr>
          <w:rFonts w:ascii="Arial" w:hAnsi="Arial" w:cs="Arial"/>
          <w:color w:val="333333"/>
        </w:rPr>
      </w:pPr>
      <w:r w:rsidRPr="00745A63">
        <w:rPr>
          <w:rFonts w:ascii="Arial" w:hAnsi="Arial" w:cs="Arial"/>
          <w:color w:val="333333"/>
        </w:rPr>
        <w:lastRenderedPageBreak/>
        <w:t>En la antigua Grecia se descubrió un mineral, la </w:t>
      </w:r>
      <w:r w:rsidRPr="00745A63">
        <w:rPr>
          <w:rFonts w:ascii="Arial" w:hAnsi="Arial" w:cs="Arial"/>
          <w:b/>
          <w:bCs/>
          <w:color w:val="333333"/>
        </w:rPr>
        <w:t>magnetita</w:t>
      </w:r>
      <w:r w:rsidRPr="00745A63">
        <w:rPr>
          <w:rFonts w:ascii="Arial" w:hAnsi="Arial" w:cs="Arial"/>
          <w:color w:val="333333"/>
        </w:rPr>
        <w:t>, que atraía algunos objetos metálicos como el hierro. Esta propiedad se llamó </w:t>
      </w:r>
      <w:r w:rsidRPr="00745A63">
        <w:rPr>
          <w:rFonts w:ascii="Arial" w:hAnsi="Arial" w:cs="Arial"/>
          <w:b/>
          <w:bCs/>
          <w:color w:val="333333"/>
        </w:rPr>
        <w:t>magnetismo</w:t>
      </w:r>
      <w:r w:rsidRPr="00745A63">
        <w:rPr>
          <w:rFonts w:ascii="Arial" w:hAnsi="Arial" w:cs="Arial"/>
          <w:color w:val="333333"/>
        </w:rPr>
        <w:t>.</w:t>
      </w:r>
    </w:p>
    <w:p w14:paraId="4FB7C0B6" w14:textId="77777777" w:rsidR="00B1328C" w:rsidRDefault="00B1328C"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1328C" w:rsidRPr="00332138" w14:paraId="7024CBFD" w14:textId="77777777" w:rsidTr="008A317F">
        <w:tc>
          <w:tcPr>
            <w:tcW w:w="9033" w:type="dxa"/>
            <w:gridSpan w:val="2"/>
            <w:shd w:val="clear" w:color="auto" w:fill="000000" w:themeFill="text1"/>
          </w:tcPr>
          <w:p w14:paraId="5768F250" w14:textId="77777777" w:rsidR="00B1328C" w:rsidRPr="00332138" w:rsidRDefault="00B1328C"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nuevo</w:t>
            </w:r>
          </w:p>
        </w:tc>
      </w:tr>
      <w:tr w:rsidR="00B1328C" w:rsidRPr="00332138" w14:paraId="782295DC" w14:textId="77777777" w:rsidTr="008A317F">
        <w:tc>
          <w:tcPr>
            <w:tcW w:w="2518" w:type="dxa"/>
          </w:tcPr>
          <w:p w14:paraId="4EB29C73"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3528C537" w14:textId="77777777" w:rsidR="00B1328C" w:rsidRPr="00332138" w:rsidRDefault="00B1328C"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Pr>
                <w:rFonts w:ascii="Arial" w:hAnsi="Arial" w:cs="Arial"/>
                <w:color w:val="000000"/>
              </w:rPr>
              <w:t>REC190</w:t>
            </w:r>
          </w:p>
        </w:tc>
      </w:tr>
      <w:tr w:rsidR="00B1328C" w:rsidRPr="00332138" w14:paraId="7D6C3445" w14:textId="77777777" w:rsidTr="008A317F">
        <w:tc>
          <w:tcPr>
            <w:tcW w:w="2518" w:type="dxa"/>
          </w:tcPr>
          <w:p w14:paraId="61DC12AE"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52C57D7E" w14:textId="77777777" w:rsidR="00B1328C" w:rsidRPr="00332138" w:rsidRDefault="00B1328C" w:rsidP="00861149">
            <w:pPr>
              <w:spacing w:line="360" w:lineRule="auto"/>
              <w:rPr>
                <w:rFonts w:ascii="Arial" w:hAnsi="Arial" w:cs="Arial"/>
                <w:color w:val="000000"/>
              </w:rPr>
            </w:pPr>
            <w:r w:rsidRPr="00B1328C">
              <w:rPr>
                <w:rFonts w:ascii="Calibri" w:hAnsi="Calibri"/>
                <w:color w:val="000000"/>
                <w:sz w:val="22"/>
                <w:szCs w:val="22"/>
              </w:rPr>
              <w:t>¿Qué es el magnetismo?</w:t>
            </w:r>
          </w:p>
        </w:tc>
      </w:tr>
      <w:tr w:rsidR="00B1328C" w:rsidRPr="00332138" w14:paraId="009BF4EB" w14:textId="77777777" w:rsidTr="008A317F">
        <w:tc>
          <w:tcPr>
            <w:tcW w:w="2518" w:type="dxa"/>
          </w:tcPr>
          <w:p w14:paraId="3B1E31AE"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1064A85F" w14:textId="77777777" w:rsidR="00B1328C" w:rsidRPr="0085166F" w:rsidRDefault="00B1328C" w:rsidP="00861149">
            <w:pPr>
              <w:spacing w:line="360" w:lineRule="auto"/>
              <w:rPr>
                <w:rFonts w:ascii="Calibri" w:hAnsi="Calibri"/>
                <w:color w:val="000000"/>
                <w:sz w:val="22"/>
                <w:szCs w:val="22"/>
              </w:rPr>
            </w:pPr>
            <w:r w:rsidRPr="00B1328C">
              <w:rPr>
                <w:rFonts w:ascii="Calibri" w:hAnsi="Calibri"/>
                <w:color w:val="000000"/>
                <w:sz w:val="22"/>
                <w:szCs w:val="22"/>
              </w:rPr>
              <w:t>Laboratorio que permite reconocer las propiedades del magnetismo</w:t>
            </w:r>
          </w:p>
        </w:tc>
      </w:tr>
    </w:tbl>
    <w:p w14:paraId="7A0F9BE2" w14:textId="77777777" w:rsidR="00B1328C" w:rsidRDefault="00B1328C" w:rsidP="00861149">
      <w:pPr>
        <w:shd w:val="clear" w:color="auto" w:fill="FFFFFF"/>
        <w:spacing w:line="360" w:lineRule="auto"/>
        <w:rPr>
          <w:rFonts w:ascii="Arial" w:hAnsi="Arial" w:cs="Arial"/>
          <w:color w:val="333333"/>
        </w:rPr>
      </w:pPr>
    </w:p>
    <w:p w14:paraId="43DC1601" w14:textId="77777777" w:rsidR="00B31BD5" w:rsidRDefault="00B31BD5" w:rsidP="00861149">
      <w:pPr>
        <w:shd w:val="clear" w:color="auto" w:fill="FFFFFF"/>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Pr>
          <w:rFonts w:ascii="Arial" w:hAnsi="Arial" w:cs="Arial"/>
          <w:b/>
        </w:rPr>
        <w:t xml:space="preserve"> 4.1</w:t>
      </w:r>
      <w:r w:rsidR="00A8544C">
        <w:rPr>
          <w:rFonts w:ascii="Arial" w:hAnsi="Arial" w:cs="Arial"/>
          <w:b/>
        </w:rPr>
        <w:t xml:space="preserve"> Los i</w:t>
      </w:r>
      <w:r>
        <w:rPr>
          <w:rFonts w:ascii="Arial" w:hAnsi="Arial" w:cs="Arial"/>
          <w:b/>
        </w:rPr>
        <w:t>manes</w:t>
      </w:r>
    </w:p>
    <w:p w14:paraId="6D44EEC4" w14:textId="77777777" w:rsidR="00B31BD5" w:rsidRPr="00BE665F" w:rsidRDefault="00B31BD5" w:rsidP="00861149">
      <w:pPr>
        <w:shd w:val="clear" w:color="auto" w:fill="FFFFFF"/>
        <w:spacing w:line="360" w:lineRule="auto"/>
        <w:rPr>
          <w:rFonts w:ascii="Arial" w:hAnsi="Arial" w:cs="Arial"/>
          <w:color w:val="333333"/>
        </w:rPr>
      </w:pPr>
    </w:p>
    <w:p w14:paraId="0888BD35" w14:textId="77777777" w:rsidR="00B31BD5" w:rsidRDefault="00B31BD5" w:rsidP="00861149">
      <w:pPr>
        <w:shd w:val="clear" w:color="auto" w:fill="FFFFFF"/>
        <w:spacing w:line="360" w:lineRule="auto"/>
        <w:rPr>
          <w:rFonts w:ascii="Arial" w:hAnsi="Arial" w:cs="Arial"/>
          <w:color w:val="333333"/>
        </w:rPr>
      </w:pPr>
      <w:r w:rsidRPr="00745A63">
        <w:rPr>
          <w:rFonts w:ascii="Arial" w:hAnsi="Arial" w:cs="Arial"/>
          <w:color w:val="333333"/>
        </w:rPr>
        <w:t>Los </w:t>
      </w:r>
      <w:r w:rsidRPr="00745A63">
        <w:rPr>
          <w:rFonts w:ascii="Arial" w:hAnsi="Arial" w:cs="Arial"/>
          <w:b/>
          <w:bCs/>
          <w:color w:val="333333"/>
        </w:rPr>
        <w:t>imanes</w:t>
      </w:r>
      <w:r w:rsidRPr="00745A63">
        <w:rPr>
          <w:rFonts w:ascii="Arial" w:hAnsi="Arial" w:cs="Arial"/>
          <w:color w:val="333333"/>
        </w:rPr>
        <w:t> son cuerpos que tienen la propiedad de atraer los metales, sobre todo el hierro y el acero, por lo que se dice que </w:t>
      </w:r>
      <w:r w:rsidRPr="00745A63">
        <w:rPr>
          <w:rFonts w:ascii="Arial" w:hAnsi="Arial" w:cs="Arial"/>
          <w:b/>
          <w:bCs/>
          <w:color w:val="333333"/>
        </w:rPr>
        <w:t>tienen propiedades magnéticas</w:t>
      </w:r>
      <w:r w:rsidRPr="00745A63">
        <w:rPr>
          <w:rFonts w:ascii="Arial" w:hAnsi="Arial" w:cs="Arial"/>
          <w:color w:val="333333"/>
        </w:rPr>
        <w:t>. </w:t>
      </w:r>
    </w:p>
    <w:p w14:paraId="00CF523B" w14:textId="77777777" w:rsidR="00B31BD5" w:rsidRDefault="00B31BD5" w:rsidP="00861149">
      <w:pPr>
        <w:shd w:val="clear" w:color="auto" w:fill="FFFFFF"/>
        <w:spacing w:line="360" w:lineRule="auto"/>
        <w:rPr>
          <w:rFonts w:ascii="Arial" w:hAnsi="Arial" w:cs="Arial"/>
          <w:color w:val="333333"/>
        </w:rPr>
      </w:pPr>
    </w:p>
    <w:p w14:paraId="2C9248D9" w14:textId="77777777" w:rsidR="00B31BD5" w:rsidRDefault="00B31BD5" w:rsidP="00861149">
      <w:pPr>
        <w:shd w:val="clear" w:color="auto" w:fill="FFFFFF"/>
        <w:spacing w:line="360" w:lineRule="auto"/>
        <w:rPr>
          <w:rFonts w:ascii="Arial" w:hAnsi="Arial" w:cs="Arial"/>
          <w:color w:val="333333"/>
        </w:rPr>
      </w:pPr>
      <w:r w:rsidRPr="00A7795F">
        <w:rPr>
          <w:rFonts w:ascii="Arial" w:hAnsi="Arial" w:cs="Arial"/>
          <w:color w:val="333333"/>
        </w:rPr>
        <w:t>Además de los </w:t>
      </w:r>
      <w:r w:rsidRPr="00A7795F">
        <w:rPr>
          <w:rFonts w:ascii="Arial" w:hAnsi="Arial" w:cs="Arial"/>
          <w:b/>
          <w:bCs/>
          <w:color w:val="333333"/>
        </w:rPr>
        <w:t>imanes naturales</w:t>
      </w:r>
      <w:r w:rsidRPr="00A7795F">
        <w:rPr>
          <w:rFonts w:ascii="Arial" w:hAnsi="Arial" w:cs="Arial"/>
          <w:color w:val="333333"/>
        </w:rPr>
        <w:t>, como la magnetita, la mayoría de los utilizados actualmente son </w:t>
      </w:r>
      <w:r w:rsidRPr="00A7795F">
        <w:rPr>
          <w:rFonts w:ascii="Arial" w:hAnsi="Arial" w:cs="Arial"/>
          <w:b/>
          <w:bCs/>
          <w:color w:val="333333"/>
        </w:rPr>
        <w:t>imanes artificiales</w:t>
      </w:r>
      <w:r w:rsidRPr="00A7795F">
        <w:rPr>
          <w:rFonts w:ascii="Arial" w:hAnsi="Arial" w:cs="Arial"/>
          <w:color w:val="333333"/>
        </w:rPr>
        <w:t>, es decir, obtenidos a partir de aleaciones de diferentes metales. Se distinguen los siguientes:</w:t>
      </w:r>
    </w:p>
    <w:p w14:paraId="03017525" w14:textId="77777777" w:rsidR="00B31BD5" w:rsidRDefault="00B31BD5" w:rsidP="00861149">
      <w:pPr>
        <w:numPr>
          <w:ilvl w:val="0"/>
          <w:numId w:val="30"/>
        </w:numPr>
        <w:shd w:val="clear" w:color="auto" w:fill="FFFFFF"/>
        <w:spacing w:line="360" w:lineRule="auto"/>
        <w:ind w:left="300"/>
        <w:rPr>
          <w:rFonts w:ascii="Arial" w:hAnsi="Arial" w:cs="Arial"/>
          <w:color w:val="333333"/>
        </w:rPr>
      </w:pPr>
      <w:r w:rsidRPr="00A7795F">
        <w:rPr>
          <w:rFonts w:ascii="Arial" w:hAnsi="Arial" w:cs="Arial"/>
          <w:color w:val="333333"/>
        </w:rPr>
        <w:t>Los </w:t>
      </w:r>
      <w:r w:rsidRPr="00A7795F">
        <w:rPr>
          <w:rFonts w:ascii="Arial" w:hAnsi="Arial" w:cs="Arial"/>
          <w:b/>
          <w:bCs/>
          <w:color w:val="333333"/>
        </w:rPr>
        <w:t>cerámicos</w:t>
      </w:r>
      <w:r w:rsidRPr="00A7795F">
        <w:rPr>
          <w:rFonts w:ascii="Arial" w:hAnsi="Arial" w:cs="Arial"/>
          <w:color w:val="333333"/>
        </w:rPr>
        <w:t>: de color gris oscuro, llamados así por tener una apariencia parecida a la porcelana. Son conglomerados de partículas muy finas de óxido de hierro. Se usan en los altavoces, en las figuras que se adhieren a la nevera, etc.</w:t>
      </w:r>
    </w:p>
    <w:p w14:paraId="69F7AFEB" w14:textId="77777777" w:rsidR="00B31BD5" w:rsidRPr="00A7795F" w:rsidRDefault="00B31BD5" w:rsidP="00861149">
      <w:pPr>
        <w:shd w:val="clear" w:color="auto" w:fill="FFFFFF"/>
        <w:spacing w:line="360" w:lineRule="auto"/>
        <w:ind w:left="300"/>
        <w:rPr>
          <w:rFonts w:ascii="Arial" w:hAnsi="Arial" w:cs="Arial"/>
          <w:color w:val="333333"/>
        </w:rPr>
      </w:pPr>
    </w:p>
    <w:p w14:paraId="5E24B7A8" w14:textId="77777777" w:rsidR="00B31BD5" w:rsidRDefault="00B31BD5" w:rsidP="00861149">
      <w:pPr>
        <w:numPr>
          <w:ilvl w:val="0"/>
          <w:numId w:val="30"/>
        </w:numPr>
        <w:shd w:val="clear" w:color="auto" w:fill="FFFFFF"/>
        <w:spacing w:line="360" w:lineRule="auto"/>
        <w:ind w:left="300"/>
        <w:rPr>
          <w:rFonts w:ascii="Arial" w:hAnsi="Arial" w:cs="Arial"/>
          <w:color w:val="333333"/>
        </w:rPr>
      </w:pPr>
      <w:r w:rsidRPr="00A7795F">
        <w:rPr>
          <w:rFonts w:ascii="Arial" w:hAnsi="Arial" w:cs="Arial"/>
          <w:color w:val="333333"/>
        </w:rPr>
        <w:t>El </w:t>
      </w:r>
      <w:r w:rsidRPr="00A7795F">
        <w:rPr>
          <w:rFonts w:ascii="Arial" w:hAnsi="Arial" w:cs="Arial"/>
          <w:b/>
          <w:bCs/>
          <w:color w:val="333333"/>
        </w:rPr>
        <w:t>alnico</w:t>
      </w:r>
      <w:r w:rsidRPr="00A7795F">
        <w:rPr>
          <w:rFonts w:ascii="Arial" w:hAnsi="Arial" w:cs="Arial"/>
          <w:color w:val="333333"/>
        </w:rPr>
        <w:t>: es una aleación de aluminio (Al), níquel (Ni) y cobalto (Co), con pequeñas cantidades de hierro y cobre. Los imanes de alnico se usan en motores eléctricos, micrófonos, etc.</w:t>
      </w:r>
    </w:p>
    <w:tbl>
      <w:tblPr>
        <w:tblStyle w:val="Tablaconcuadrcula"/>
        <w:tblW w:w="0" w:type="auto"/>
        <w:tblLook w:val="04A0" w:firstRow="1" w:lastRow="0" w:firstColumn="1" w:lastColumn="0" w:noHBand="0" w:noVBand="1"/>
      </w:tblPr>
      <w:tblGrid>
        <w:gridCol w:w="2518"/>
        <w:gridCol w:w="6515"/>
      </w:tblGrid>
      <w:tr w:rsidR="00B31BD5" w:rsidRPr="00332138" w14:paraId="2BF0B843" w14:textId="77777777" w:rsidTr="00C17FB4">
        <w:tc>
          <w:tcPr>
            <w:tcW w:w="9033" w:type="dxa"/>
            <w:gridSpan w:val="2"/>
            <w:shd w:val="clear" w:color="auto" w:fill="0D0D0D" w:themeFill="text1" w:themeFillTint="F2"/>
          </w:tcPr>
          <w:p w14:paraId="41A682B2"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13CE4FD2" w14:textId="77777777" w:rsidTr="00C17FB4">
        <w:tc>
          <w:tcPr>
            <w:tcW w:w="2518" w:type="dxa"/>
          </w:tcPr>
          <w:p w14:paraId="4CD9B4C3"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56F86F2F"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680363">
              <w:rPr>
                <w:rFonts w:ascii="Arial" w:hAnsi="Arial" w:cs="Arial"/>
              </w:rPr>
              <w:t>11</w:t>
            </w:r>
          </w:p>
        </w:tc>
      </w:tr>
      <w:tr w:rsidR="00B31BD5" w:rsidRPr="00332138" w14:paraId="7ED913D9" w14:textId="77777777" w:rsidTr="00C17FB4">
        <w:tc>
          <w:tcPr>
            <w:tcW w:w="2518" w:type="dxa"/>
          </w:tcPr>
          <w:p w14:paraId="6CD8D46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555A28B9" w14:textId="77777777" w:rsidR="00B31BD5" w:rsidRPr="00332138" w:rsidRDefault="003E2571" w:rsidP="003E2571">
            <w:pPr>
              <w:spacing w:line="360" w:lineRule="auto"/>
              <w:rPr>
                <w:rFonts w:ascii="Arial" w:hAnsi="Arial" w:cs="Arial"/>
                <w:color w:val="000000"/>
              </w:rPr>
            </w:pPr>
            <w:r>
              <w:rPr>
                <w:rFonts w:ascii="Arial" w:hAnsi="Arial" w:cs="Arial"/>
                <w:color w:val="000000"/>
              </w:rPr>
              <w:t xml:space="preserve">Los imanes </w:t>
            </w:r>
            <w:r w:rsidR="00B31BD5">
              <w:rPr>
                <w:rFonts w:ascii="Arial" w:hAnsi="Arial" w:cs="Arial"/>
                <w:color w:val="000000"/>
              </w:rPr>
              <w:t xml:space="preserve">de </w:t>
            </w:r>
            <w:r>
              <w:rPr>
                <w:rFonts w:ascii="Arial" w:hAnsi="Arial" w:cs="Arial"/>
                <w:color w:val="000000"/>
              </w:rPr>
              <w:t>alnico</w:t>
            </w:r>
          </w:p>
        </w:tc>
      </w:tr>
      <w:tr w:rsidR="00B31BD5" w:rsidRPr="00332138" w14:paraId="0A9E5881" w14:textId="77777777" w:rsidTr="00C17FB4">
        <w:tc>
          <w:tcPr>
            <w:tcW w:w="2518" w:type="dxa"/>
          </w:tcPr>
          <w:p w14:paraId="68DB7972"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46CEEFF1" w14:textId="77777777" w:rsidR="00B31BD5" w:rsidRDefault="00B31BD5" w:rsidP="00861149">
            <w:pPr>
              <w:spacing w:line="360" w:lineRule="auto"/>
              <w:rPr>
                <w:rFonts w:ascii="Arial" w:hAnsi="Arial" w:cs="Arial"/>
              </w:rPr>
            </w:pPr>
          </w:p>
          <w:p w14:paraId="0BD7CF1D" w14:textId="77777777" w:rsidR="00B31BD5" w:rsidRPr="004A4AE6" w:rsidRDefault="00B31BD5" w:rsidP="00861149">
            <w:pPr>
              <w:spacing w:line="360" w:lineRule="auto"/>
              <w:rPr>
                <w:rFonts w:ascii="Arial" w:hAnsi="Arial" w:cs="Arial"/>
              </w:rPr>
            </w:pPr>
            <w:r w:rsidRPr="004A4AE6">
              <w:rPr>
                <w:rStyle w:val="apple-converted-space"/>
                <w:rFonts w:ascii="Arial" w:hAnsi="Arial" w:cs="Arial"/>
                <w:color w:val="333333"/>
                <w:shd w:val="clear" w:color="auto" w:fill="FFFFFF"/>
              </w:rPr>
              <w:lastRenderedPageBreak/>
              <w:t> </w:t>
            </w:r>
            <w:r w:rsidR="00680363">
              <w:rPr>
                <w:noProof/>
              </w:rPr>
              <w:drawing>
                <wp:inline distT="0" distB="0" distL="0" distR="0" wp14:anchorId="45D7B9F0" wp14:editId="0004FCF7">
                  <wp:extent cx="3182216" cy="2333625"/>
                  <wp:effectExtent l="0" t="0" r="0" b="0"/>
                  <wp:docPr id="97" name="Imagen 97" descr="Coins attracted by magnet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ins attracted by magnet isolated on white backgroun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83443" cy="2334525"/>
                          </a:xfrm>
                          <a:prstGeom prst="rect">
                            <a:avLst/>
                          </a:prstGeom>
                          <a:noFill/>
                          <a:ln>
                            <a:noFill/>
                          </a:ln>
                        </pic:spPr>
                      </pic:pic>
                    </a:graphicData>
                  </a:graphic>
                </wp:inline>
              </w:drawing>
            </w:r>
          </w:p>
          <w:p w14:paraId="713147DA" w14:textId="77777777" w:rsidR="00B31BD5" w:rsidRPr="00F37A7C" w:rsidRDefault="00C43957" w:rsidP="00861149">
            <w:pPr>
              <w:spacing w:line="360" w:lineRule="auto"/>
              <w:rPr>
                <w:rFonts w:ascii="Arial" w:hAnsi="Arial" w:cs="Arial"/>
              </w:rPr>
            </w:pPr>
            <w:hyperlink r:id="rId69" w:history="1">
              <w:r w:rsidR="00DA262E">
                <w:rPr>
                  <w:rStyle w:val="Hipervnculo"/>
                  <w:rFonts w:ascii="Arial" w:eastAsiaTheme="majorEastAsia" w:hAnsi="Arial" w:cs="Arial"/>
                  <w:color w:val="C2E1ED"/>
                  <w:sz w:val="18"/>
                  <w:szCs w:val="18"/>
                  <w:shd w:val="clear" w:color="auto" w:fill="222222"/>
                </w:rPr>
                <w:t>280156289</w:t>
              </w:r>
            </w:hyperlink>
            <w:r w:rsidR="00DA262E" w:rsidRPr="00F37A7C">
              <w:rPr>
                <w:rFonts w:ascii="Arial" w:hAnsi="Arial" w:cs="Arial"/>
              </w:rPr>
              <w:t xml:space="preserve"> </w:t>
            </w:r>
          </w:p>
        </w:tc>
      </w:tr>
      <w:tr w:rsidR="00B31BD5" w:rsidRPr="00332138" w14:paraId="486C157C" w14:textId="77777777" w:rsidTr="00C17FB4">
        <w:tc>
          <w:tcPr>
            <w:tcW w:w="2518" w:type="dxa"/>
          </w:tcPr>
          <w:p w14:paraId="77B60C53"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Pie de imagen</w:t>
            </w:r>
          </w:p>
        </w:tc>
        <w:tc>
          <w:tcPr>
            <w:tcW w:w="6515" w:type="dxa"/>
          </w:tcPr>
          <w:p w14:paraId="1E03C696" w14:textId="77777777" w:rsidR="00B31BD5" w:rsidRDefault="00C43957" w:rsidP="00861149">
            <w:pPr>
              <w:shd w:val="clear" w:color="auto" w:fill="FFFFFF"/>
              <w:spacing w:line="360" w:lineRule="auto"/>
              <w:rPr>
                <w:rFonts w:ascii="Arial" w:hAnsi="Arial" w:cs="Arial"/>
              </w:rPr>
            </w:pPr>
            <w:hyperlink r:id="rId70" w:history="1">
              <w:r w:rsidR="00B31BD5" w:rsidRPr="00926380">
                <w:rPr>
                  <w:rFonts w:ascii="Arial" w:hAnsi="Arial" w:cs="Arial"/>
                </w:rPr>
                <w:t>Los imanes de alnico</w:t>
              </w:r>
            </w:hyperlink>
            <w:r w:rsidR="00B31BD5" w:rsidRPr="00926380">
              <w:rPr>
                <w:rFonts w:ascii="Arial" w:hAnsi="Arial" w:cs="Arial"/>
              </w:rPr>
              <w:t xml:space="preserve"> se producen masivamente desde hace más de 50 años. Su nombre se refiere a la composición de la </w:t>
            </w:r>
            <w:r w:rsidR="003E2571" w:rsidRPr="00926380">
              <w:rPr>
                <w:rFonts w:ascii="Arial" w:hAnsi="Arial" w:cs="Arial"/>
              </w:rPr>
              <w:t>aleaci</w:t>
            </w:r>
            <w:r w:rsidR="003E2571">
              <w:rPr>
                <w:rFonts w:ascii="Arial" w:hAnsi="Arial" w:cs="Arial"/>
              </w:rPr>
              <w:t>ón</w:t>
            </w:r>
            <w:r w:rsidR="003E2571" w:rsidRPr="00926380">
              <w:rPr>
                <w:rFonts w:ascii="Arial" w:hAnsi="Arial" w:cs="Arial"/>
              </w:rPr>
              <w:t xml:space="preserve"> </w:t>
            </w:r>
            <w:r w:rsidR="00B31BD5" w:rsidRPr="00926380">
              <w:rPr>
                <w:rFonts w:ascii="Arial" w:hAnsi="Arial" w:cs="Arial"/>
              </w:rPr>
              <w:t xml:space="preserve">utilizada para su fabricación, que está compuesta de Al 7-10%, Ni 13-16%, Co 20-40% y </w:t>
            </w:r>
            <w:r w:rsidR="003E2571">
              <w:rPr>
                <w:rFonts w:ascii="Arial" w:hAnsi="Arial" w:cs="Arial"/>
              </w:rPr>
              <w:t>un</w:t>
            </w:r>
            <w:r w:rsidR="003E2571" w:rsidRPr="00926380">
              <w:rPr>
                <w:rFonts w:ascii="Arial" w:hAnsi="Arial" w:cs="Arial"/>
              </w:rPr>
              <w:t xml:space="preserve"> </w:t>
            </w:r>
            <w:r w:rsidR="00B31BD5" w:rsidRPr="00926380">
              <w:rPr>
                <w:rFonts w:ascii="Arial" w:hAnsi="Arial" w:cs="Arial"/>
              </w:rPr>
              <w:t xml:space="preserve">saldo </w:t>
            </w:r>
            <w:r w:rsidR="003E2571">
              <w:rPr>
                <w:rFonts w:ascii="Arial" w:hAnsi="Arial" w:cs="Arial"/>
              </w:rPr>
              <w:t>de</w:t>
            </w:r>
            <w:r w:rsidR="003E2571" w:rsidRPr="00926380">
              <w:rPr>
                <w:rFonts w:ascii="Arial" w:hAnsi="Arial" w:cs="Arial"/>
              </w:rPr>
              <w:t xml:space="preserve"> </w:t>
            </w:r>
            <w:r w:rsidR="00B31BD5" w:rsidRPr="00926380">
              <w:rPr>
                <w:rFonts w:ascii="Arial" w:hAnsi="Arial" w:cs="Arial"/>
              </w:rPr>
              <w:t>Fe</w:t>
            </w:r>
            <w:r w:rsidR="003E2571">
              <w:rPr>
                <w:rFonts w:ascii="Arial" w:hAnsi="Arial" w:cs="Arial"/>
              </w:rPr>
              <w:t>, c</w:t>
            </w:r>
            <w:r w:rsidR="00B31BD5" w:rsidRPr="00926380">
              <w:rPr>
                <w:rFonts w:ascii="Arial" w:hAnsi="Arial" w:cs="Arial"/>
              </w:rPr>
              <w:t xml:space="preserve">on la adición de Cu (3-5%), Ti (1-8%) y Nb o Ta. </w:t>
            </w:r>
          </w:p>
          <w:p w14:paraId="11E63AD7" w14:textId="77777777" w:rsidR="00B31BD5" w:rsidRPr="00247BB5" w:rsidRDefault="00B31BD5" w:rsidP="00861149">
            <w:pPr>
              <w:shd w:val="clear" w:color="auto" w:fill="FFFFFF"/>
              <w:spacing w:line="360" w:lineRule="auto"/>
              <w:rPr>
                <w:rFonts w:ascii="Arial" w:hAnsi="Arial" w:cs="Arial"/>
              </w:rPr>
            </w:pPr>
            <w:r w:rsidRPr="00926380">
              <w:rPr>
                <w:rFonts w:ascii="Arial" w:hAnsi="Arial" w:cs="Arial"/>
                <w:color w:val="FF0000"/>
              </w:rPr>
              <w:t>Tomado de http://www.imanes-imanes.com/magnesy_alnico.php</w:t>
            </w:r>
          </w:p>
        </w:tc>
      </w:tr>
    </w:tbl>
    <w:p w14:paraId="7581058B" w14:textId="77777777" w:rsidR="00B31BD5" w:rsidRDefault="00B31BD5" w:rsidP="00861149">
      <w:pPr>
        <w:shd w:val="clear" w:color="auto" w:fill="FFFFFF"/>
        <w:spacing w:line="360" w:lineRule="auto"/>
        <w:rPr>
          <w:rFonts w:ascii="Arial" w:hAnsi="Arial" w:cs="Arial"/>
          <w:color w:val="333333"/>
        </w:rPr>
      </w:pPr>
    </w:p>
    <w:p w14:paraId="71BE9AFB" w14:textId="77777777" w:rsidR="00B31BD5" w:rsidRDefault="00B31BD5" w:rsidP="00861149">
      <w:pPr>
        <w:numPr>
          <w:ilvl w:val="0"/>
          <w:numId w:val="30"/>
        </w:numPr>
        <w:shd w:val="clear" w:color="auto" w:fill="FFFFFF"/>
        <w:spacing w:line="360" w:lineRule="auto"/>
        <w:ind w:left="300"/>
        <w:rPr>
          <w:rFonts w:ascii="Arial" w:hAnsi="Arial" w:cs="Arial"/>
          <w:color w:val="333333"/>
        </w:rPr>
      </w:pPr>
      <w:r w:rsidRPr="00A7795F">
        <w:rPr>
          <w:rFonts w:ascii="Arial" w:hAnsi="Arial" w:cs="Arial"/>
          <w:color w:val="333333"/>
        </w:rPr>
        <w:t>Las </w:t>
      </w:r>
      <w:r w:rsidRPr="00A7795F">
        <w:rPr>
          <w:rFonts w:ascii="Arial" w:hAnsi="Arial" w:cs="Arial"/>
          <w:b/>
          <w:bCs/>
          <w:color w:val="333333"/>
        </w:rPr>
        <w:t>tierras raras</w:t>
      </w:r>
      <w:r w:rsidRPr="00A7795F">
        <w:rPr>
          <w:rFonts w:ascii="Arial" w:hAnsi="Arial" w:cs="Arial"/>
          <w:color w:val="333333"/>
        </w:rPr>
        <w:t>: de color gris y apariencia metálica, son aleaciones de boro-neodimio-hierro o samario-cobalto. Poseen un gran poder de atracción. Se usan en los cabezales de lectura de los discos duros, en algunos juguetes, como mecanismos de cierre de bolsos, pulseras o artículos deportivos, etc.</w:t>
      </w:r>
    </w:p>
    <w:p w14:paraId="384C8832" w14:textId="77777777" w:rsidR="00B31BD5" w:rsidRDefault="00B31BD5" w:rsidP="00861149">
      <w:pPr>
        <w:pStyle w:val="Prrafodelista"/>
        <w:spacing w:line="360" w:lineRule="auto"/>
        <w:rPr>
          <w:rFonts w:ascii="Arial" w:hAnsi="Arial" w:cs="Arial"/>
          <w:color w:val="333333"/>
        </w:rPr>
      </w:pPr>
    </w:p>
    <w:p w14:paraId="6B11A720" w14:textId="77777777" w:rsidR="00B31BD5" w:rsidRPr="00A7795F" w:rsidRDefault="00B31BD5" w:rsidP="00861149">
      <w:pPr>
        <w:numPr>
          <w:ilvl w:val="0"/>
          <w:numId w:val="30"/>
        </w:numPr>
        <w:shd w:val="clear" w:color="auto" w:fill="FFFFFF"/>
        <w:spacing w:line="360" w:lineRule="auto"/>
        <w:ind w:left="300"/>
        <w:rPr>
          <w:rFonts w:ascii="Arial" w:hAnsi="Arial" w:cs="Arial"/>
          <w:color w:val="333333"/>
        </w:rPr>
      </w:pPr>
      <w:r w:rsidRPr="00A7795F">
        <w:rPr>
          <w:rFonts w:ascii="Arial" w:hAnsi="Arial" w:cs="Arial"/>
          <w:color w:val="333333"/>
        </w:rPr>
        <w:t>Los </w:t>
      </w:r>
      <w:r w:rsidRPr="00A7795F">
        <w:rPr>
          <w:rFonts w:ascii="Arial" w:hAnsi="Arial" w:cs="Arial"/>
          <w:b/>
          <w:bCs/>
          <w:color w:val="333333"/>
        </w:rPr>
        <w:t>flexibles</w:t>
      </w:r>
      <w:r w:rsidRPr="00A7795F">
        <w:rPr>
          <w:rFonts w:ascii="Arial" w:hAnsi="Arial" w:cs="Arial"/>
          <w:color w:val="333333"/>
        </w:rPr>
        <w:t>: se obtienen por aglomeración de partículas de hierro y estroncio con caucho o plástico. Se usan en publicidad, en los cierres de las puertas de las neveras, etc.</w:t>
      </w:r>
    </w:p>
    <w:p w14:paraId="1F4562F9" w14:textId="77777777" w:rsidR="00B31BD5" w:rsidRDefault="00B31BD5" w:rsidP="00861149">
      <w:pPr>
        <w:shd w:val="clear" w:color="auto" w:fill="FFFFFF"/>
        <w:spacing w:line="360" w:lineRule="auto"/>
        <w:rPr>
          <w:rFonts w:ascii="Arial" w:hAnsi="Arial" w:cs="Arial"/>
          <w:color w:val="333333"/>
        </w:rPr>
      </w:pPr>
    </w:p>
    <w:p w14:paraId="43F2B71C" w14:textId="77777777" w:rsidR="00B31BD5" w:rsidRDefault="00DA262E" w:rsidP="00861149">
      <w:pPr>
        <w:shd w:val="clear" w:color="auto" w:fill="FFFFFF"/>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3</w:t>
      </w:r>
      <w:r w:rsidRPr="00303B05">
        <w:rPr>
          <w:rFonts w:ascii="Arial" w:hAnsi="Arial" w:cs="Arial"/>
          <w:b/>
          <w:highlight w:val="yellow"/>
        </w:rPr>
        <w:t>]</w:t>
      </w:r>
      <w:r>
        <w:rPr>
          <w:rFonts w:ascii="Arial" w:hAnsi="Arial" w:cs="Arial"/>
          <w:b/>
        </w:rPr>
        <w:t xml:space="preserve"> 4.1.1 </w:t>
      </w:r>
      <w:r w:rsidR="003E2571">
        <w:rPr>
          <w:rFonts w:ascii="Arial" w:hAnsi="Arial" w:cs="Arial"/>
          <w:b/>
        </w:rPr>
        <w:t xml:space="preserve">Los polos </w:t>
      </w:r>
      <w:r w:rsidR="00B31BD5">
        <w:rPr>
          <w:rFonts w:ascii="Arial" w:hAnsi="Arial" w:cs="Arial"/>
          <w:b/>
        </w:rPr>
        <w:t>de los imanes</w:t>
      </w:r>
    </w:p>
    <w:p w14:paraId="5167800B" w14:textId="77777777" w:rsidR="00B31BD5" w:rsidRPr="00BE665F" w:rsidRDefault="00B31BD5" w:rsidP="00861149">
      <w:pPr>
        <w:shd w:val="clear" w:color="auto" w:fill="FFFFFF"/>
        <w:spacing w:line="360" w:lineRule="auto"/>
        <w:rPr>
          <w:rFonts w:ascii="Arial" w:hAnsi="Arial" w:cs="Arial"/>
          <w:color w:val="333333"/>
        </w:rPr>
      </w:pPr>
    </w:p>
    <w:p w14:paraId="0AA7FBCB" w14:textId="77777777" w:rsidR="00B31BD5" w:rsidRDefault="00B31BD5" w:rsidP="00861149">
      <w:pPr>
        <w:shd w:val="clear" w:color="auto" w:fill="FFFFFF"/>
        <w:spacing w:line="360" w:lineRule="auto"/>
        <w:rPr>
          <w:rFonts w:ascii="Arial" w:hAnsi="Arial" w:cs="Arial"/>
          <w:color w:val="333333"/>
        </w:rPr>
      </w:pPr>
      <w:r w:rsidRPr="00745A63">
        <w:rPr>
          <w:rFonts w:ascii="Arial" w:hAnsi="Arial" w:cs="Arial"/>
          <w:color w:val="333333"/>
        </w:rPr>
        <w:lastRenderedPageBreak/>
        <w:t>Los imanes tienen dos extremos que se llaman </w:t>
      </w:r>
      <w:r w:rsidRPr="00745A63">
        <w:rPr>
          <w:rFonts w:ascii="Arial" w:hAnsi="Arial" w:cs="Arial"/>
          <w:b/>
          <w:bCs/>
          <w:color w:val="333333"/>
        </w:rPr>
        <w:t>polos</w:t>
      </w:r>
      <w:r w:rsidR="003E2571">
        <w:rPr>
          <w:rFonts w:ascii="Arial" w:hAnsi="Arial" w:cs="Arial"/>
          <w:color w:val="333333"/>
        </w:rPr>
        <w:t>:</w:t>
      </w:r>
      <w:r>
        <w:rPr>
          <w:rFonts w:ascii="Arial" w:hAnsi="Arial" w:cs="Arial"/>
          <w:color w:val="252525"/>
          <w:shd w:val="clear" w:color="auto" w:fill="FFFFFF"/>
        </w:rPr>
        <w:t xml:space="preserve"> el polo norte y el polo sur </w:t>
      </w:r>
      <w:r w:rsidRPr="005043E3">
        <w:rPr>
          <w:rFonts w:ascii="Arial" w:hAnsi="Arial" w:cs="Arial"/>
          <w:color w:val="252525"/>
          <w:shd w:val="clear" w:color="auto" w:fill="FFFFFF"/>
        </w:rPr>
        <w:t xml:space="preserve">(no </w:t>
      </w:r>
      <w:r w:rsidR="003E2571">
        <w:rPr>
          <w:rFonts w:ascii="Arial" w:hAnsi="Arial" w:cs="Arial"/>
          <w:color w:val="252525"/>
          <w:shd w:val="clear" w:color="auto" w:fill="FFFFFF"/>
        </w:rPr>
        <w:t xml:space="preserve">hay que </w:t>
      </w:r>
      <w:r w:rsidRPr="005043E3">
        <w:rPr>
          <w:rFonts w:ascii="Arial" w:hAnsi="Arial" w:cs="Arial"/>
          <w:color w:val="252525"/>
          <w:shd w:val="clear" w:color="auto" w:fill="FFFFFF"/>
        </w:rPr>
        <w:t>confundirse con positivo y negativo)</w:t>
      </w:r>
      <w:r w:rsidR="003E2571">
        <w:rPr>
          <w:rFonts w:ascii="Arial" w:hAnsi="Arial" w:cs="Arial"/>
          <w:color w:val="252525"/>
          <w:shd w:val="clear" w:color="auto" w:fill="FFFFFF"/>
        </w:rPr>
        <w:t>,</w:t>
      </w:r>
      <w:r>
        <w:rPr>
          <w:rFonts w:ascii="Arial" w:hAnsi="Arial" w:cs="Arial"/>
          <w:color w:val="252525"/>
          <w:sz w:val="21"/>
          <w:szCs w:val="21"/>
          <w:shd w:val="clear" w:color="auto" w:fill="FFFFFF"/>
        </w:rPr>
        <w:t xml:space="preserve"> </w:t>
      </w:r>
      <w:r w:rsidR="003E2571">
        <w:rPr>
          <w:rFonts w:ascii="Arial" w:hAnsi="Arial" w:cs="Arial"/>
          <w:color w:val="333333"/>
        </w:rPr>
        <w:t>c</w:t>
      </w:r>
      <w:r w:rsidR="003E2571" w:rsidRPr="00745A63">
        <w:rPr>
          <w:rFonts w:ascii="Arial" w:hAnsi="Arial" w:cs="Arial"/>
          <w:color w:val="333333"/>
        </w:rPr>
        <w:t xml:space="preserve">omo </w:t>
      </w:r>
      <w:r w:rsidRPr="00745A63">
        <w:rPr>
          <w:rFonts w:ascii="Arial" w:hAnsi="Arial" w:cs="Arial"/>
          <w:color w:val="333333"/>
        </w:rPr>
        <w:t>o</w:t>
      </w:r>
      <w:r>
        <w:rPr>
          <w:rFonts w:ascii="Arial" w:hAnsi="Arial" w:cs="Arial"/>
          <w:color w:val="333333"/>
        </w:rPr>
        <w:t>curre con las cargas eléctricas.</w:t>
      </w:r>
    </w:p>
    <w:p w14:paraId="69734D65" w14:textId="77777777" w:rsidR="00B31BD5" w:rsidRDefault="00B31BD5" w:rsidP="00861149">
      <w:pPr>
        <w:shd w:val="clear" w:color="auto" w:fill="FFFFFF"/>
        <w:spacing w:line="360" w:lineRule="auto"/>
        <w:rPr>
          <w:rFonts w:ascii="Arial" w:hAnsi="Arial" w:cs="Arial"/>
          <w:color w:val="333333"/>
        </w:rPr>
      </w:pPr>
      <w:r>
        <w:rPr>
          <w:rFonts w:ascii="Arial" w:hAnsi="Arial" w:cs="Arial"/>
          <w:color w:val="333333"/>
        </w:rPr>
        <w:t xml:space="preserve">Al tratar de unir dos imanes se observa que </w:t>
      </w:r>
      <w:r w:rsidRPr="00745A63">
        <w:rPr>
          <w:rFonts w:ascii="Arial" w:hAnsi="Arial" w:cs="Arial"/>
          <w:b/>
          <w:bCs/>
          <w:color w:val="333333"/>
        </w:rPr>
        <w:t>si los polos</w:t>
      </w:r>
      <w:r>
        <w:rPr>
          <w:rFonts w:ascii="Arial" w:hAnsi="Arial" w:cs="Arial"/>
          <w:b/>
          <w:bCs/>
          <w:color w:val="333333"/>
        </w:rPr>
        <w:t xml:space="preserve"> que se tratan de unir</w:t>
      </w:r>
      <w:r w:rsidRPr="00745A63">
        <w:rPr>
          <w:rFonts w:ascii="Arial" w:hAnsi="Arial" w:cs="Arial"/>
          <w:b/>
          <w:bCs/>
          <w:color w:val="333333"/>
        </w:rPr>
        <w:t xml:space="preserve"> son </w:t>
      </w:r>
      <w:r>
        <w:rPr>
          <w:rFonts w:ascii="Arial" w:hAnsi="Arial" w:cs="Arial"/>
          <w:b/>
          <w:bCs/>
          <w:color w:val="333333"/>
        </w:rPr>
        <w:t>iguales</w:t>
      </w:r>
      <w:r w:rsidRPr="00745A63">
        <w:rPr>
          <w:rFonts w:ascii="Arial" w:hAnsi="Arial" w:cs="Arial"/>
          <w:b/>
          <w:bCs/>
          <w:color w:val="333333"/>
        </w:rPr>
        <w:t xml:space="preserve"> se repelen</w:t>
      </w:r>
      <w:r w:rsidRPr="00745A63">
        <w:rPr>
          <w:rFonts w:ascii="Arial" w:hAnsi="Arial" w:cs="Arial"/>
          <w:color w:val="333333"/>
        </w:rPr>
        <w:t> y </w:t>
      </w:r>
      <w:r>
        <w:rPr>
          <w:rFonts w:ascii="Arial" w:hAnsi="Arial" w:cs="Arial"/>
          <w:b/>
          <w:bCs/>
          <w:color w:val="333333"/>
        </w:rPr>
        <w:t>si los polos son diferentes se atraen.</w:t>
      </w:r>
    </w:p>
    <w:p w14:paraId="076D13CE" w14:textId="77777777" w:rsidR="00B31BD5" w:rsidRDefault="00B31BD5" w:rsidP="00861149">
      <w:pPr>
        <w:shd w:val="clear" w:color="auto" w:fill="FFFFFF"/>
        <w:spacing w:line="360" w:lineRule="auto"/>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515"/>
      </w:tblGrid>
      <w:tr w:rsidR="00B31BD5" w:rsidRPr="00332138" w14:paraId="7B3DD87B" w14:textId="77777777" w:rsidTr="00C17FB4">
        <w:tc>
          <w:tcPr>
            <w:tcW w:w="9033" w:type="dxa"/>
            <w:gridSpan w:val="2"/>
            <w:shd w:val="clear" w:color="auto" w:fill="0D0D0D" w:themeFill="text1" w:themeFillTint="F2"/>
          </w:tcPr>
          <w:p w14:paraId="7E9D7FD4"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5BA603DF" w14:textId="77777777" w:rsidTr="00C17FB4">
        <w:tc>
          <w:tcPr>
            <w:tcW w:w="2518" w:type="dxa"/>
          </w:tcPr>
          <w:p w14:paraId="0EA6D94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31E93BC0"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127658">
              <w:rPr>
                <w:rFonts w:ascii="Arial" w:hAnsi="Arial" w:cs="Arial"/>
              </w:rPr>
              <w:t>12</w:t>
            </w:r>
          </w:p>
        </w:tc>
      </w:tr>
      <w:tr w:rsidR="00B31BD5" w:rsidRPr="00332138" w14:paraId="1EA5AF8E" w14:textId="77777777" w:rsidTr="00C17FB4">
        <w:tc>
          <w:tcPr>
            <w:tcW w:w="2518" w:type="dxa"/>
          </w:tcPr>
          <w:p w14:paraId="0AEF7B06"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204F5612" w14:textId="77777777" w:rsidR="00B31BD5" w:rsidRPr="00332138" w:rsidRDefault="00B31BD5" w:rsidP="00861149">
            <w:pPr>
              <w:spacing w:line="360" w:lineRule="auto"/>
              <w:rPr>
                <w:rFonts w:ascii="Arial" w:hAnsi="Arial" w:cs="Arial"/>
                <w:color w:val="000000"/>
              </w:rPr>
            </w:pPr>
            <w:r>
              <w:rPr>
                <w:rFonts w:ascii="Arial" w:hAnsi="Arial" w:cs="Arial"/>
                <w:color w:val="000000"/>
              </w:rPr>
              <w:t>Los imanes</w:t>
            </w:r>
          </w:p>
        </w:tc>
      </w:tr>
      <w:tr w:rsidR="00B31BD5" w:rsidRPr="00332138" w14:paraId="76238195" w14:textId="77777777" w:rsidTr="00C17FB4">
        <w:tc>
          <w:tcPr>
            <w:tcW w:w="2518" w:type="dxa"/>
          </w:tcPr>
          <w:p w14:paraId="554CAB3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7950FB2C" w14:textId="77777777" w:rsidR="00B31BD5" w:rsidRDefault="00B31BD5" w:rsidP="00861149">
            <w:pPr>
              <w:spacing w:line="360" w:lineRule="auto"/>
              <w:rPr>
                <w:rFonts w:ascii="Arial" w:hAnsi="Arial" w:cs="Arial"/>
              </w:rPr>
            </w:pPr>
            <w:r>
              <w:rPr>
                <w:noProof/>
              </w:rPr>
              <w:drawing>
                <wp:anchor distT="0" distB="0" distL="114300" distR="114300" simplePos="0" relativeHeight="251668480" behindDoc="0" locked="0" layoutInCell="1" allowOverlap="1" wp14:anchorId="5A6952DD" wp14:editId="159CDEE7">
                  <wp:simplePos x="0" y="0"/>
                  <wp:positionH relativeFrom="column">
                    <wp:posOffset>1213485</wp:posOffset>
                  </wp:positionH>
                  <wp:positionV relativeFrom="paragraph">
                    <wp:posOffset>126365</wp:posOffset>
                  </wp:positionV>
                  <wp:extent cx="1097629" cy="1514475"/>
                  <wp:effectExtent l="0" t="0" r="7620" b="0"/>
                  <wp:wrapNone/>
                  <wp:docPr id="3" name="Imagen 3" descr="http://profesores.aulaplaneta.com/DNNPlayerPackages/Package13671/InfoGuion/cuadernoestudio/images_xml/FQ_09_09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3671/InfoGuion/cuadernoestudio/images_xml/FQ_09_09_img1_zoom.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97629"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0CEE8" w14:textId="77777777" w:rsidR="00B31BD5" w:rsidRDefault="00B31BD5" w:rsidP="00861149">
            <w:pPr>
              <w:spacing w:line="360" w:lineRule="auto"/>
              <w:rPr>
                <w:rFonts w:ascii="Arial" w:hAnsi="Arial" w:cs="Arial"/>
              </w:rPr>
            </w:pPr>
          </w:p>
          <w:p w14:paraId="29CE60F1" w14:textId="77777777" w:rsidR="00B31BD5" w:rsidRDefault="00B31BD5" w:rsidP="00861149">
            <w:pPr>
              <w:spacing w:line="360" w:lineRule="auto"/>
              <w:rPr>
                <w:rFonts w:ascii="Arial" w:hAnsi="Arial" w:cs="Arial"/>
              </w:rPr>
            </w:pPr>
          </w:p>
          <w:p w14:paraId="6D69BC0A" w14:textId="77777777" w:rsidR="00B31BD5" w:rsidRDefault="00B31BD5" w:rsidP="00861149">
            <w:pPr>
              <w:spacing w:line="360" w:lineRule="auto"/>
              <w:rPr>
                <w:rFonts w:ascii="Arial" w:hAnsi="Arial" w:cs="Arial"/>
              </w:rPr>
            </w:pPr>
          </w:p>
          <w:p w14:paraId="0C5FB835" w14:textId="77777777" w:rsidR="00B31BD5" w:rsidRDefault="00B31BD5" w:rsidP="00861149">
            <w:pPr>
              <w:spacing w:line="360" w:lineRule="auto"/>
              <w:rPr>
                <w:rFonts w:ascii="Arial" w:hAnsi="Arial" w:cs="Arial"/>
              </w:rPr>
            </w:pPr>
          </w:p>
          <w:p w14:paraId="4F2A845F" w14:textId="77777777" w:rsidR="00B31BD5" w:rsidRDefault="00B31BD5" w:rsidP="00861149">
            <w:pPr>
              <w:spacing w:line="360" w:lineRule="auto"/>
              <w:rPr>
                <w:rFonts w:ascii="Arial" w:hAnsi="Arial" w:cs="Arial"/>
              </w:rPr>
            </w:pPr>
          </w:p>
          <w:p w14:paraId="2D25166A" w14:textId="77777777" w:rsidR="00B31BD5" w:rsidRDefault="00C43957" w:rsidP="00861149">
            <w:pPr>
              <w:spacing w:line="360" w:lineRule="auto"/>
              <w:rPr>
                <w:rFonts w:ascii="Arial" w:hAnsi="Arial" w:cs="Arial"/>
              </w:rPr>
            </w:pPr>
            <w:hyperlink r:id="rId72" w:history="1">
              <w:r w:rsidR="00127658">
                <w:rPr>
                  <w:rStyle w:val="Hipervnculo"/>
                  <w:rFonts w:ascii="Arial" w:eastAsiaTheme="majorEastAsia" w:hAnsi="Arial" w:cs="Arial"/>
                  <w:color w:val="C2E1ED"/>
                  <w:sz w:val="18"/>
                  <w:szCs w:val="18"/>
                  <w:shd w:val="clear" w:color="auto" w:fill="222222"/>
                </w:rPr>
                <w:t>106313156</w:t>
              </w:r>
            </w:hyperlink>
          </w:p>
          <w:p w14:paraId="02D9BB8D" w14:textId="77777777" w:rsidR="00B31BD5" w:rsidRDefault="00B31BD5" w:rsidP="00861149">
            <w:pPr>
              <w:spacing w:line="360" w:lineRule="auto"/>
              <w:rPr>
                <w:rFonts w:ascii="Arial" w:hAnsi="Arial" w:cs="Arial"/>
              </w:rPr>
            </w:pPr>
          </w:p>
          <w:p w14:paraId="75FCB7EF" w14:textId="77777777" w:rsidR="00B31BD5" w:rsidRDefault="00B31BD5" w:rsidP="00861149">
            <w:pPr>
              <w:spacing w:line="360" w:lineRule="auto"/>
              <w:rPr>
                <w:rFonts w:ascii="Arial" w:hAnsi="Arial" w:cs="Arial"/>
              </w:rPr>
            </w:pPr>
          </w:p>
          <w:p w14:paraId="7B293001" w14:textId="77777777" w:rsidR="00B31BD5" w:rsidRPr="00F37A7C" w:rsidRDefault="00B31BD5" w:rsidP="00861149">
            <w:pPr>
              <w:spacing w:line="360" w:lineRule="auto"/>
              <w:rPr>
                <w:rFonts w:ascii="Arial" w:hAnsi="Arial" w:cs="Arial"/>
              </w:rPr>
            </w:pPr>
          </w:p>
        </w:tc>
      </w:tr>
      <w:tr w:rsidR="00B31BD5" w:rsidRPr="00332138" w14:paraId="493DBD00" w14:textId="77777777" w:rsidTr="00C17FB4">
        <w:tc>
          <w:tcPr>
            <w:tcW w:w="2518" w:type="dxa"/>
          </w:tcPr>
          <w:p w14:paraId="4B2F2EA2"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515" w:type="dxa"/>
          </w:tcPr>
          <w:p w14:paraId="6C1CE047" w14:textId="77777777" w:rsidR="00B31BD5" w:rsidRPr="00BE665F" w:rsidRDefault="00B31BD5" w:rsidP="00861149">
            <w:pPr>
              <w:shd w:val="clear" w:color="auto" w:fill="FFFFFF"/>
              <w:spacing w:line="360" w:lineRule="auto"/>
              <w:rPr>
                <w:rFonts w:ascii="Arial" w:hAnsi="Arial" w:cs="Arial"/>
                <w:color w:val="333333"/>
              </w:rPr>
            </w:pPr>
            <w:r w:rsidRPr="00A7795F">
              <w:rPr>
                <w:rFonts w:ascii="Arial" w:hAnsi="Arial" w:cs="Arial"/>
                <w:color w:val="000000"/>
                <w:shd w:val="clear" w:color="auto" w:fill="FFFFFF"/>
              </w:rPr>
              <w:t>¿</w:t>
            </w:r>
            <w:r w:rsidR="00DA262E">
              <w:rPr>
                <w:rFonts w:ascii="Arial" w:hAnsi="Arial" w:cs="Arial"/>
                <w:color w:val="000000"/>
                <w:shd w:val="clear" w:color="auto" w:fill="FFFFFF"/>
              </w:rPr>
              <w:t>Po</w:t>
            </w:r>
            <w:r w:rsidRPr="00A7795F">
              <w:rPr>
                <w:rFonts w:ascii="Arial" w:hAnsi="Arial" w:cs="Arial"/>
                <w:color w:val="000000"/>
                <w:shd w:val="clear" w:color="auto" w:fill="FFFFFF"/>
              </w:rPr>
              <w:t>r qué algunos clavos se pegan a otros?</w:t>
            </w:r>
            <w:r w:rsidR="00DA262E">
              <w:rPr>
                <w:rFonts w:ascii="Arial" w:hAnsi="Arial" w:cs="Arial"/>
                <w:color w:val="000000"/>
                <w:shd w:val="clear" w:color="auto" w:fill="FFFFFF"/>
              </w:rPr>
              <w:t xml:space="preserve"> </w:t>
            </w:r>
            <w:r w:rsidRPr="00A7795F">
              <w:rPr>
                <w:rFonts w:ascii="Arial" w:hAnsi="Arial" w:cs="Arial"/>
                <w:color w:val="333333"/>
                <w:shd w:val="clear" w:color="auto" w:fill="FFFFFF"/>
              </w:rPr>
              <w:t xml:space="preserve">Mientras los clavos están en contacto con el imán, estos se comportan también como un imán y atraen a otros clavos. No obstante, pierden su magnetismo cuando se quita el imán. Decimos entonces que se han magnetizado por </w:t>
            </w:r>
            <w:r w:rsidRPr="00A7795F">
              <w:rPr>
                <w:rFonts w:ascii="Arial" w:hAnsi="Arial" w:cs="Arial"/>
                <w:b/>
                <w:bCs/>
                <w:color w:val="333333"/>
                <w:shd w:val="clear" w:color="auto" w:fill="FFFFFF"/>
              </w:rPr>
              <w:t>contacto</w:t>
            </w:r>
            <w:r w:rsidR="005066FB" w:rsidRPr="005C224F">
              <w:rPr>
                <w:rFonts w:ascii="Arial" w:hAnsi="Arial" w:cs="Arial"/>
                <w:bCs/>
                <w:color w:val="333333"/>
                <w:shd w:val="clear" w:color="auto" w:fill="FFFFFF"/>
              </w:rPr>
              <w:t>.</w:t>
            </w:r>
          </w:p>
          <w:p w14:paraId="2AD5056C" w14:textId="77777777" w:rsidR="00B31BD5" w:rsidRPr="00332138" w:rsidRDefault="00B31BD5" w:rsidP="00861149">
            <w:pPr>
              <w:spacing w:line="360" w:lineRule="auto"/>
              <w:rPr>
                <w:rFonts w:ascii="Arial" w:hAnsi="Arial" w:cs="Arial"/>
                <w:color w:val="000000"/>
              </w:rPr>
            </w:pPr>
          </w:p>
        </w:tc>
      </w:tr>
    </w:tbl>
    <w:p w14:paraId="60888EC0" w14:textId="77777777" w:rsidR="00B31BD5" w:rsidRDefault="00B31BD5" w:rsidP="00861149">
      <w:pPr>
        <w:shd w:val="clear" w:color="auto" w:fill="FFFFFF"/>
        <w:spacing w:line="360" w:lineRule="auto"/>
        <w:rPr>
          <w:rFonts w:ascii="Arial" w:hAnsi="Arial" w:cs="Arial"/>
          <w:color w:val="333333"/>
          <w:sz w:val="21"/>
          <w:szCs w:val="21"/>
        </w:rPr>
      </w:pPr>
    </w:p>
    <w:p w14:paraId="71D94F36" w14:textId="77777777" w:rsidR="00B31BD5" w:rsidRDefault="00B31BD5" w:rsidP="00861149">
      <w:pPr>
        <w:shd w:val="clear" w:color="auto" w:fill="FFFFFF"/>
        <w:spacing w:line="360" w:lineRule="auto"/>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518"/>
        <w:gridCol w:w="6536"/>
      </w:tblGrid>
      <w:tr w:rsidR="00B1328C" w:rsidRPr="00332138" w14:paraId="56AA920A" w14:textId="77777777" w:rsidTr="008A317F">
        <w:tc>
          <w:tcPr>
            <w:tcW w:w="9054" w:type="dxa"/>
            <w:gridSpan w:val="2"/>
            <w:shd w:val="clear" w:color="auto" w:fill="000000" w:themeFill="text1"/>
          </w:tcPr>
          <w:p w14:paraId="38C0C74C" w14:textId="77777777" w:rsidR="00B1328C" w:rsidRPr="00332138" w:rsidRDefault="00B1328C"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1328C" w:rsidRPr="00332138" w14:paraId="430CD7CD" w14:textId="77777777" w:rsidTr="008A317F">
        <w:tc>
          <w:tcPr>
            <w:tcW w:w="2518" w:type="dxa"/>
          </w:tcPr>
          <w:p w14:paraId="68B164E5"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7878882B" w14:textId="77777777" w:rsidR="00B1328C" w:rsidRPr="00332138" w:rsidRDefault="00B1328C"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200</w:t>
            </w:r>
          </w:p>
        </w:tc>
      </w:tr>
      <w:tr w:rsidR="00B1328C" w:rsidRPr="00332138" w14:paraId="4376DF3F" w14:textId="77777777" w:rsidTr="008A317F">
        <w:tc>
          <w:tcPr>
            <w:tcW w:w="2518" w:type="dxa"/>
          </w:tcPr>
          <w:p w14:paraId="5EBFA8D0"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79BC2F7E" w14:textId="77777777" w:rsidR="00B1328C" w:rsidRPr="00332138" w:rsidRDefault="00B1328C" w:rsidP="00861149">
            <w:pPr>
              <w:spacing w:line="360" w:lineRule="auto"/>
              <w:rPr>
                <w:rFonts w:ascii="Arial" w:hAnsi="Arial" w:cs="Arial"/>
                <w:color w:val="000000"/>
              </w:rPr>
            </w:pPr>
            <w:r>
              <w:rPr>
                <w:rFonts w:ascii="Arial" w:hAnsi="Arial" w:cs="Arial"/>
                <w:color w:val="000000"/>
              </w:rPr>
              <w:t>3ESO/física y química/el magnetismo/los imanes/consolidación</w:t>
            </w:r>
          </w:p>
        </w:tc>
      </w:tr>
      <w:tr w:rsidR="00B1328C" w:rsidRPr="00332138" w14:paraId="3C81E0DE" w14:textId="77777777" w:rsidTr="008A317F">
        <w:tc>
          <w:tcPr>
            <w:tcW w:w="2518" w:type="dxa"/>
          </w:tcPr>
          <w:p w14:paraId="425F5212" w14:textId="77777777" w:rsidR="00B1328C" w:rsidRPr="00332138" w:rsidRDefault="00B1328C" w:rsidP="00861149">
            <w:pPr>
              <w:spacing w:line="360" w:lineRule="auto"/>
              <w:rPr>
                <w:rFonts w:ascii="Arial" w:hAnsi="Arial" w:cs="Arial"/>
                <w:color w:val="000000"/>
              </w:rPr>
            </w:pPr>
            <w:r>
              <w:rPr>
                <w:noProof/>
              </w:rPr>
              <w:drawing>
                <wp:anchor distT="0" distB="0" distL="114300" distR="114300" simplePos="0" relativeHeight="251755520" behindDoc="0" locked="0" layoutInCell="1" allowOverlap="1" wp14:anchorId="3E1FF37F" wp14:editId="6ACD3616">
                  <wp:simplePos x="0" y="0"/>
                  <wp:positionH relativeFrom="column">
                    <wp:posOffset>1520190</wp:posOffset>
                  </wp:positionH>
                  <wp:positionV relativeFrom="paragraph">
                    <wp:posOffset>2643505</wp:posOffset>
                  </wp:positionV>
                  <wp:extent cx="1285875" cy="808355"/>
                  <wp:effectExtent l="0" t="0" r="952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9789" t="24471" r="2553" b="22268"/>
                          <a:stretch/>
                        </pic:blipFill>
                        <pic:spPr bwMode="auto">
                          <a:xfrm>
                            <a:off x="0" y="0"/>
                            <a:ext cx="1285875" cy="80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5DA0D9DC" wp14:editId="7ED2AE1A">
                  <wp:simplePos x="0" y="0"/>
                  <wp:positionH relativeFrom="column">
                    <wp:posOffset>4403090</wp:posOffset>
                  </wp:positionH>
                  <wp:positionV relativeFrom="paragraph">
                    <wp:posOffset>1831975</wp:posOffset>
                  </wp:positionV>
                  <wp:extent cx="1212215" cy="760730"/>
                  <wp:effectExtent l="0" t="0" r="6985" b="127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9619" t="23868" r="2724" b="22872"/>
                          <a:stretch/>
                        </pic:blipFill>
                        <pic:spPr bwMode="auto">
                          <a:xfrm>
                            <a:off x="0" y="0"/>
                            <a:ext cx="1212215" cy="76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736E0BD6" wp14:editId="5FC8FC43">
                  <wp:simplePos x="0" y="0"/>
                  <wp:positionH relativeFrom="column">
                    <wp:posOffset>2999740</wp:posOffset>
                  </wp:positionH>
                  <wp:positionV relativeFrom="paragraph">
                    <wp:posOffset>1848485</wp:posOffset>
                  </wp:positionV>
                  <wp:extent cx="1181735" cy="739140"/>
                  <wp:effectExtent l="0" t="0" r="0" b="381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49448" t="23867" r="1872" b="21965"/>
                          <a:stretch/>
                        </pic:blipFill>
                        <pic:spPr bwMode="auto">
                          <a:xfrm>
                            <a:off x="0" y="0"/>
                            <a:ext cx="1181735" cy="73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14:anchorId="3C82895B" wp14:editId="76DC3AED">
                  <wp:simplePos x="0" y="0"/>
                  <wp:positionH relativeFrom="column">
                    <wp:posOffset>1520190</wp:posOffset>
                  </wp:positionH>
                  <wp:positionV relativeFrom="paragraph">
                    <wp:posOffset>1830705</wp:posOffset>
                  </wp:positionV>
                  <wp:extent cx="1238250" cy="754380"/>
                  <wp:effectExtent l="0" t="0" r="0" b="762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9619" t="25076" r="2043" b="22572"/>
                          <a:stretch/>
                        </pic:blipFill>
                        <pic:spPr bwMode="auto">
                          <a:xfrm>
                            <a:off x="0" y="0"/>
                            <a:ext cx="1238250"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14:anchorId="79CD9240" wp14:editId="5E70A0B4">
                  <wp:simplePos x="0" y="0"/>
                  <wp:positionH relativeFrom="column">
                    <wp:posOffset>1520190</wp:posOffset>
                  </wp:positionH>
                  <wp:positionV relativeFrom="paragraph">
                    <wp:posOffset>934720</wp:posOffset>
                  </wp:positionV>
                  <wp:extent cx="1304925" cy="812165"/>
                  <wp:effectExtent l="0" t="0" r="9525" b="698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49448" t="24471" r="2212" b="21966"/>
                          <a:stretch/>
                        </pic:blipFill>
                        <pic:spPr bwMode="auto">
                          <a:xfrm>
                            <a:off x="0" y="0"/>
                            <a:ext cx="1304925" cy="81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14:anchorId="21D1F22F" wp14:editId="0E44B1EB">
                  <wp:simplePos x="0" y="0"/>
                  <wp:positionH relativeFrom="column">
                    <wp:posOffset>1522095</wp:posOffset>
                  </wp:positionH>
                  <wp:positionV relativeFrom="paragraph">
                    <wp:posOffset>71120</wp:posOffset>
                  </wp:positionV>
                  <wp:extent cx="1226185" cy="76581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49279" t="23565" r="2213" b="22570"/>
                          <a:stretch/>
                        </pic:blipFill>
                        <pic:spPr bwMode="auto">
                          <a:xfrm>
                            <a:off x="0" y="0"/>
                            <a:ext cx="122618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0" locked="0" layoutInCell="1" allowOverlap="1" wp14:anchorId="7C6A4ABA" wp14:editId="14C1B0EB">
                  <wp:simplePos x="0" y="0"/>
                  <wp:positionH relativeFrom="column">
                    <wp:posOffset>2970530</wp:posOffset>
                  </wp:positionH>
                  <wp:positionV relativeFrom="paragraph">
                    <wp:posOffset>81280</wp:posOffset>
                  </wp:positionV>
                  <wp:extent cx="1235075" cy="770890"/>
                  <wp:effectExtent l="0" t="0" r="3175"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49109" t="24169" r="2042" b="21664"/>
                          <a:stretch/>
                        </pic:blipFill>
                        <pic:spPr bwMode="auto">
                          <a:xfrm>
                            <a:off x="0" y="0"/>
                            <a:ext cx="123507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2138">
              <w:rPr>
                <w:rFonts w:ascii="Arial" w:hAnsi="Arial" w:cs="Arial"/>
                <w:b/>
                <w:color w:val="000000"/>
              </w:rPr>
              <w:t xml:space="preserve">Cambio </w:t>
            </w:r>
            <w:r w:rsidRPr="00332138">
              <w:rPr>
                <w:rFonts w:ascii="Arial" w:hAnsi="Arial" w:cs="Arial"/>
                <w:b/>
                <w:color w:val="000000"/>
              </w:rPr>
              <w:lastRenderedPageBreak/>
              <w:t>(descripción o capturas de pantallas)</w:t>
            </w:r>
          </w:p>
        </w:tc>
        <w:tc>
          <w:tcPr>
            <w:tcW w:w="6536" w:type="dxa"/>
          </w:tcPr>
          <w:p w14:paraId="5DDC62BD" w14:textId="77777777" w:rsidR="00B1328C" w:rsidRDefault="00B1328C" w:rsidP="00861149">
            <w:pPr>
              <w:spacing w:line="360" w:lineRule="auto"/>
              <w:ind w:firstLine="708"/>
              <w:rPr>
                <w:rFonts w:ascii="Arial" w:hAnsi="Arial" w:cs="Arial"/>
                <w:color w:val="000000"/>
              </w:rPr>
            </w:pPr>
            <w:r>
              <w:rPr>
                <w:noProof/>
              </w:rPr>
              <w:lastRenderedPageBreak/>
              <w:drawing>
                <wp:anchor distT="0" distB="0" distL="114300" distR="114300" simplePos="0" relativeHeight="251748352" behindDoc="0" locked="0" layoutInCell="1" allowOverlap="1" wp14:anchorId="65ACD7D9" wp14:editId="32E18DAE">
                  <wp:simplePos x="0" y="0"/>
                  <wp:positionH relativeFrom="column">
                    <wp:posOffset>2804160</wp:posOffset>
                  </wp:positionH>
                  <wp:positionV relativeFrom="paragraph">
                    <wp:posOffset>69215</wp:posOffset>
                  </wp:positionV>
                  <wp:extent cx="1174115" cy="742950"/>
                  <wp:effectExtent l="0" t="0" r="6985"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49790" t="23867" r="2383" b="22267"/>
                          <a:stretch/>
                        </pic:blipFill>
                        <pic:spPr bwMode="auto">
                          <a:xfrm>
                            <a:off x="0" y="0"/>
                            <a:ext cx="117411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C4E392" w14:textId="77777777" w:rsidR="00B1328C" w:rsidRDefault="00B1328C" w:rsidP="00861149">
            <w:pPr>
              <w:spacing w:line="360" w:lineRule="auto"/>
              <w:rPr>
                <w:rFonts w:ascii="Arial" w:hAnsi="Arial" w:cs="Arial"/>
                <w:color w:val="000000"/>
              </w:rPr>
            </w:pPr>
          </w:p>
          <w:p w14:paraId="1E5B3BFF" w14:textId="77777777" w:rsidR="00B1328C" w:rsidRDefault="00B1328C" w:rsidP="00861149">
            <w:pPr>
              <w:spacing w:line="360" w:lineRule="auto"/>
              <w:rPr>
                <w:rFonts w:ascii="Arial" w:hAnsi="Arial" w:cs="Arial"/>
                <w:color w:val="000000"/>
              </w:rPr>
            </w:pPr>
          </w:p>
          <w:p w14:paraId="2D19651A" w14:textId="77777777" w:rsidR="00B1328C" w:rsidRDefault="00B1328C" w:rsidP="00861149">
            <w:pPr>
              <w:spacing w:line="360" w:lineRule="auto"/>
              <w:rPr>
                <w:rFonts w:ascii="Arial" w:hAnsi="Arial" w:cs="Arial"/>
                <w:color w:val="000000"/>
              </w:rPr>
            </w:pPr>
          </w:p>
          <w:p w14:paraId="42486A84" w14:textId="77777777" w:rsidR="00B1328C" w:rsidRDefault="00B1328C" w:rsidP="00861149">
            <w:pPr>
              <w:spacing w:line="360" w:lineRule="auto"/>
              <w:rPr>
                <w:rFonts w:ascii="Arial" w:hAnsi="Arial" w:cs="Arial"/>
                <w:color w:val="000000"/>
              </w:rPr>
            </w:pPr>
          </w:p>
          <w:p w14:paraId="6F2B1C26" w14:textId="77777777" w:rsidR="00B1328C" w:rsidRDefault="00B1328C" w:rsidP="00861149">
            <w:pPr>
              <w:spacing w:line="360" w:lineRule="auto"/>
              <w:rPr>
                <w:rFonts w:ascii="Arial" w:hAnsi="Arial" w:cs="Arial"/>
                <w:color w:val="000000"/>
              </w:rPr>
            </w:pPr>
            <w:r>
              <w:rPr>
                <w:noProof/>
              </w:rPr>
              <w:drawing>
                <wp:anchor distT="0" distB="0" distL="114300" distR="114300" simplePos="0" relativeHeight="251750400" behindDoc="0" locked="0" layoutInCell="1" allowOverlap="1" wp14:anchorId="12050AA1" wp14:editId="667581BA">
                  <wp:simplePos x="0" y="0"/>
                  <wp:positionH relativeFrom="column">
                    <wp:posOffset>1309370</wp:posOffset>
                  </wp:positionH>
                  <wp:positionV relativeFrom="paragraph">
                    <wp:posOffset>76200</wp:posOffset>
                  </wp:positionV>
                  <wp:extent cx="1304925" cy="823595"/>
                  <wp:effectExtent l="0" t="0" r="9525"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49790" t="23565" r="2212" b="22569"/>
                          <a:stretch/>
                        </pic:blipFill>
                        <pic:spPr bwMode="auto">
                          <a:xfrm>
                            <a:off x="0" y="0"/>
                            <a:ext cx="1304925" cy="82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44FEA219" wp14:editId="779D77A3">
                  <wp:simplePos x="0" y="0"/>
                  <wp:positionH relativeFrom="column">
                    <wp:posOffset>2810510</wp:posOffset>
                  </wp:positionH>
                  <wp:positionV relativeFrom="paragraph">
                    <wp:posOffset>69215</wp:posOffset>
                  </wp:positionV>
                  <wp:extent cx="1272540" cy="800735"/>
                  <wp:effectExtent l="0" t="0" r="381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l="49790" t="23867" r="2383" b="22570"/>
                          <a:stretch/>
                        </pic:blipFill>
                        <pic:spPr bwMode="auto">
                          <a:xfrm>
                            <a:off x="0" y="0"/>
                            <a:ext cx="1272540" cy="80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3C19B" w14:textId="77777777" w:rsidR="00B1328C" w:rsidRDefault="00B1328C" w:rsidP="00861149">
            <w:pPr>
              <w:spacing w:line="360" w:lineRule="auto"/>
              <w:rPr>
                <w:rFonts w:ascii="Arial" w:hAnsi="Arial" w:cs="Arial"/>
                <w:color w:val="000000"/>
              </w:rPr>
            </w:pPr>
          </w:p>
          <w:p w14:paraId="3387556A" w14:textId="77777777" w:rsidR="00B1328C" w:rsidRDefault="00B1328C" w:rsidP="00861149">
            <w:pPr>
              <w:spacing w:line="360" w:lineRule="auto"/>
              <w:rPr>
                <w:rFonts w:ascii="Arial" w:hAnsi="Arial" w:cs="Arial"/>
                <w:color w:val="000000"/>
              </w:rPr>
            </w:pPr>
          </w:p>
          <w:p w14:paraId="69E491E1" w14:textId="77777777" w:rsidR="00B1328C" w:rsidRDefault="00B1328C" w:rsidP="00861149">
            <w:pPr>
              <w:spacing w:line="360" w:lineRule="auto"/>
              <w:rPr>
                <w:rFonts w:ascii="Arial" w:hAnsi="Arial" w:cs="Arial"/>
                <w:color w:val="000000"/>
              </w:rPr>
            </w:pPr>
          </w:p>
          <w:p w14:paraId="00BD64CB" w14:textId="77777777" w:rsidR="00B1328C" w:rsidRDefault="00B1328C" w:rsidP="00861149">
            <w:pPr>
              <w:spacing w:line="360" w:lineRule="auto"/>
              <w:rPr>
                <w:rFonts w:ascii="Arial" w:hAnsi="Arial" w:cs="Arial"/>
                <w:color w:val="000000"/>
              </w:rPr>
            </w:pPr>
          </w:p>
          <w:p w14:paraId="7CD0837A" w14:textId="77777777" w:rsidR="00B1328C" w:rsidRDefault="00B1328C" w:rsidP="00861149">
            <w:pPr>
              <w:spacing w:line="360" w:lineRule="auto"/>
              <w:rPr>
                <w:rFonts w:ascii="Arial" w:hAnsi="Arial" w:cs="Arial"/>
                <w:color w:val="000000"/>
              </w:rPr>
            </w:pPr>
          </w:p>
          <w:p w14:paraId="6650E750" w14:textId="77777777" w:rsidR="00B1328C" w:rsidRDefault="00B1328C" w:rsidP="00861149">
            <w:pPr>
              <w:spacing w:line="360" w:lineRule="auto"/>
              <w:rPr>
                <w:rFonts w:ascii="Arial" w:hAnsi="Arial" w:cs="Arial"/>
                <w:color w:val="000000"/>
              </w:rPr>
            </w:pPr>
          </w:p>
          <w:p w14:paraId="48C6E784" w14:textId="77777777" w:rsidR="00B1328C" w:rsidRDefault="00B1328C" w:rsidP="00861149">
            <w:pPr>
              <w:spacing w:line="360" w:lineRule="auto"/>
              <w:rPr>
                <w:rFonts w:ascii="Arial" w:hAnsi="Arial" w:cs="Arial"/>
                <w:color w:val="000000"/>
              </w:rPr>
            </w:pPr>
          </w:p>
          <w:p w14:paraId="11AC8BAC" w14:textId="77777777" w:rsidR="00B1328C" w:rsidRDefault="00B1328C" w:rsidP="00861149">
            <w:pPr>
              <w:spacing w:line="360" w:lineRule="auto"/>
              <w:rPr>
                <w:rFonts w:ascii="Arial" w:hAnsi="Arial" w:cs="Arial"/>
                <w:color w:val="000000"/>
              </w:rPr>
            </w:pPr>
          </w:p>
          <w:p w14:paraId="2376FB5C" w14:textId="77777777" w:rsidR="00B1328C" w:rsidRDefault="00B1328C" w:rsidP="00861149">
            <w:pPr>
              <w:spacing w:line="360" w:lineRule="auto"/>
              <w:rPr>
                <w:rFonts w:ascii="Arial" w:hAnsi="Arial" w:cs="Arial"/>
                <w:color w:val="000000"/>
              </w:rPr>
            </w:pPr>
          </w:p>
          <w:p w14:paraId="2695C2E7" w14:textId="77777777" w:rsidR="00B1328C" w:rsidRDefault="00B1328C" w:rsidP="00861149">
            <w:pPr>
              <w:spacing w:line="360" w:lineRule="auto"/>
              <w:rPr>
                <w:rFonts w:ascii="Arial" w:hAnsi="Arial" w:cs="Arial"/>
                <w:color w:val="000000"/>
              </w:rPr>
            </w:pPr>
          </w:p>
          <w:p w14:paraId="5A62E086" w14:textId="77777777" w:rsidR="00B1328C" w:rsidRDefault="00B1328C" w:rsidP="00861149">
            <w:pPr>
              <w:spacing w:line="360" w:lineRule="auto"/>
              <w:rPr>
                <w:rFonts w:ascii="Arial" w:hAnsi="Arial" w:cs="Arial"/>
                <w:color w:val="000000"/>
              </w:rPr>
            </w:pPr>
          </w:p>
          <w:p w14:paraId="1E4C4EE5" w14:textId="77777777" w:rsidR="00B1328C" w:rsidRDefault="00B1328C" w:rsidP="00861149">
            <w:pPr>
              <w:spacing w:line="360" w:lineRule="auto"/>
              <w:rPr>
                <w:rFonts w:ascii="Arial" w:hAnsi="Arial" w:cs="Arial"/>
                <w:color w:val="000000"/>
              </w:rPr>
            </w:pPr>
          </w:p>
          <w:p w14:paraId="707B7557" w14:textId="77777777" w:rsidR="00B1328C" w:rsidRDefault="00B1328C" w:rsidP="00861149">
            <w:pPr>
              <w:spacing w:line="360" w:lineRule="auto"/>
              <w:rPr>
                <w:rFonts w:ascii="Arial" w:hAnsi="Arial" w:cs="Arial"/>
                <w:color w:val="000000"/>
              </w:rPr>
            </w:pPr>
          </w:p>
          <w:p w14:paraId="4B5175C1" w14:textId="77777777" w:rsidR="00B1328C" w:rsidRDefault="00B1328C" w:rsidP="00861149">
            <w:pPr>
              <w:spacing w:line="360" w:lineRule="auto"/>
              <w:rPr>
                <w:rFonts w:ascii="Arial" w:hAnsi="Arial" w:cs="Arial"/>
                <w:color w:val="000000"/>
              </w:rPr>
            </w:pPr>
          </w:p>
          <w:p w14:paraId="0F1F3D5D" w14:textId="77777777" w:rsidR="00B1328C" w:rsidRPr="002D0783" w:rsidRDefault="00B1328C" w:rsidP="00861149">
            <w:pPr>
              <w:spacing w:line="360" w:lineRule="auto"/>
              <w:rPr>
                <w:rFonts w:ascii="Arial" w:hAnsi="Arial" w:cs="Arial"/>
                <w:color w:val="FF0000"/>
              </w:rPr>
            </w:pPr>
            <w:r>
              <w:rPr>
                <w:rFonts w:ascii="Arial" w:hAnsi="Arial" w:cs="Arial"/>
                <w:color w:val="FF0000"/>
              </w:rPr>
              <w:t>No hay cambios</w:t>
            </w:r>
          </w:p>
        </w:tc>
      </w:tr>
      <w:tr w:rsidR="00B1328C" w:rsidRPr="00332138" w14:paraId="502260DF" w14:textId="77777777" w:rsidTr="008A317F">
        <w:tc>
          <w:tcPr>
            <w:tcW w:w="2518" w:type="dxa"/>
          </w:tcPr>
          <w:p w14:paraId="5D9C7472"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562C2469" w14:textId="77777777" w:rsidR="00B1328C" w:rsidRDefault="00B1328C" w:rsidP="00861149">
            <w:pPr>
              <w:spacing w:line="360" w:lineRule="auto"/>
              <w:rPr>
                <w:rFonts w:ascii="Calibri" w:hAnsi="Calibri"/>
                <w:color w:val="000000"/>
                <w:sz w:val="22"/>
                <w:szCs w:val="22"/>
              </w:rPr>
            </w:pPr>
            <w:r>
              <w:rPr>
                <w:rFonts w:ascii="Calibri" w:hAnsi="Calibri"/>
                <w:color w:val="000000"/>
                <w:sz w:val="22"/>
                <w:szCs w:val="22"/>
              </w:rPr>
              <w:t>Conoce los tipos de imanes y sus interacciones</w:t>
            </w:r>
          </w:p>
          <w:p w14:paraId="767DB8AB" w14:textId="77777777" w:rsidR="00B1328C" w:rsidRPr="00332138" w:rsidRDefault="00B1328C" w:rsidP="00861149">
            <w:pPr>
              <w:spacing w:line="360" w:lineRule="auto"/>
              <w:rPr>
                <w:rFonts w:ascii="Arial" w:hAnsi="Arial" w:cs="Arial"/>
                <w:color w:val="000000"/>
              </w:rPr>
            </w:pPr>
          </w:p>
        </w:tc>
      </w:tr>
      <w:tr w:rsidR="00B1328C" w:rsidRPr="00332138" w14:paraId="3982318A" w14:textId="77777777" w:rsidTr="008A317F">
        <w:tc>
          <w:tcPr>
            <w:tcW w:w="2518" w:type="dxa"/>
          </w:tcPr>
          <w:p w14:paraId="51EB2274"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44959501" w14:textId="77777777" w:rsidR="00B1328C" w:rsidRPr="00332138" w:rsidRDefault="00B1328C" w:rsidP="00861149">
            <w:pPr>
              <w:spacing w:line="360" w:lineRule="auto"/>
              <w:rPr>
                <w:rFonts w:ascii="Arial" w:hAnsi="Arial" w:cs="Arial"/>
                <w:color w:val="000000"/>
              </w:rPr>
            </w:pPr>
            <w:r w:rsidRPr="00B1328C">
              <w:rPr>
                <w:rFonts w:ascii="Arial" w:hAnsi="Arial" w:cs="Arial"/>
                <w:color w:val="000000"/>
              </w:rPr>
              <w:t>Actividad para aprender a distinguir los tipos de imanes y conocer las interacciones electromagnéticas</w:t>
            </w:r>
          </w:p>
        </w:tc>
      </w:tr>
    </w:tbl>
    <w:p w14:paraId="52B33D5E" w14:textId="77777777" w:rsidR="00B31BD5" w:rsidRDefault="00B31BD5" w:rsidP="00861149">
      <w:pPr>
        <w:shd w:val="clear" w:color="auto" w:fill="FFFFFF"/>
        <w:spacing w:line="360" w:lineRule="auto"/>
        <w:rPr>
          <w:rFonts w:ascii="Arial" w:hAnsi="Arial" w:cs="Arial"/>
          <w:color w:val="333333"/>
          <w:sz w:val="21"/>
          <w:szCs w:val="21"/>
        </w:rPr>
      </w:pPr>
    </w:p>
    <w:p w14:paraId="41462EDE" w14:textId="77777777" w:rsidR="00DA262E" w:rsidRDefault="00DA262E" w:rsidP="00861149">
      <w:pPr>
        <w:shd w:val="clear" w:color="auto" w:fill="FFFFFF"/>
        <w:spacing w:line="360" w:lineRule="auto"/>
        <w:rPr>
          <w:rFonts w:ascii="Arial" w:hAnsi="Arial" w:cs="Arial"/>
          <w:b/>
          <w:highlight w:val="yellow"/>
        </w:rPr>
      </w:pPr>
    </w:p>
    <w:p w14:paraId="3C80CDD2" w14:textId="77777777" w:rsidR="00DA262E" w:rsidRDefault="00DA262E" w:rsidP="00861149">
      <w:pPr>
        <w:shd w:val="clear" w:color="auto" w:fill="FFFFFF"/>
        <w:spacing w:line="360" w:lineRule="auto"/>
        <w:rPr>
          <w:rFonts w:ascii="Arial" w:hAnsi="Arial" w:cs="Arial"/>
          <w:b/>
          <w:highlight w:val="yellow"/>
        </w:rPr>
      </w:pPr>
    </w:p>
    <w:p w14:paraId="3464BC98" w14:textId="77777777" w:rsidR="00B31BD5" w:rsidRDefault="00B31BD5" w:rsidP="00861149">
      <w:pPr>
        <w:shd w:val="clear" w:color="auto" w:fill="FFFFFF"/>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Pr>
          <w:rFonts w:ascii="Arial" w:hAnsi="Arial" w:cs="Arial"/>
          <w:b/>
        </w:rPr>
        <w:t xml:space="preserve"> 4.2 </w:t>
      </w:r>
      <w:r w:rsidR="00DA262E">
        <w:rPr>
          <w:rFonts w:ascii="Arial" w:hAnsi="Arial" w:cs="Arial"/>
          <w:b/>
        </w:rPr>
        <w:t>El c</w:t>
      </w:r>
      <w:r>
        <w:rPr>
          <w:rFonts w:ascii="Arial" w:hAnsi="Arial" w:cs="Arial"/>
          <w:b/>
        </w:rPr>
        <w:t xml:space="preserve">ampo magnético </w:t>
      </w:r>
    </w:p>
    <w:p w14:paraId="17A3DBC1" w14:textId="77777777" w:rsidR="00B31BD5" w:rsidRDefault="00B31BD5" w:rsidP="00861149">
      <w:pPr>
        <w:shd w:val="clear" w:color="auto" w:fill="FFFFFF"/>
        <w:spacing w:line="360" w:lineRule="auto"/>
        <w:rPr>
          <w:rFonts w:ascii="Arial" w:hAnsi="Arial" w:cs="Arial"/>
          <w:color w:val="333333"/>
          <w:sz w:val="21"/>
          <w:szCs w:val="21"/>
        </w:rPr>
      </w:pPr>
    </w:p>
    <w:p w14:paraId="04322800" w14:textId="7EDBE33E" w:rsidR="00B31BD5" w:rsidRDefault="00B31BD5" w:rsidP="00861149">
      <w:pPr>
        <w:shd w:val="clear" w:color="auto" w:fill="FFFFFF"/>
        <w:spacing w:line="360" w:lineRule="auto"/>
        <w:rPr>
          <w:rFonts w:ascii="Arial" w:hAnsi="Arial" w:cs="Arial"/>
          <w:color w:val="333333"/>
        </w:rPr>
      </w:pPr>
      <w:r w:rsidRPr="00745A63">
        <w:rPr>
          <w:rFonts w:ascii="Arial" w:hAnsi="Arial" w:cs="Arial"/>
          <w:color w:val="333333"/>
        </w:rPr>
        <w:t>La zona que rodea el imán</w:t>
      </w:r>
      <w:r w:rsidR="005066FB">
        <w:rPr>
          <w:rFonts w:ascii="Arial" w:hAnsi="Arial" w:cs="Arial"/>
          <w:color w:val="333333"/>
        </w:rPr>
        <w:t>,</w:t>
      </w:r>
      <w:r w:rsidRPr="00745A63">
        <w:rPr>
          <w:rFonts w:ascii="Arial" w:hAnsi="Arial" w:cs="Arial"/>
          <w:color w:val="333333"/>
        </w:rPr>
        <w:t xml:space="preserve"> y donde este es capaz de atraer otros cuerpos</w:t>
      </w:r>
      <w:r w:rsidR="005066FB">
        <w:rPr>
          <w:rFonts w:ascii="Arial" w:hAnsi="Arial" w:cs="Arial"/>
          <w:color w:val="333333"/>
        </w:rPr>
        <w:t>,</w:t>
      </w:r>
      <w:r w:rsidRPr="00745A63">
        <w:rPr>
          <w:rFonts w:ascii="Arial" w:hAnsi="Arial" w:cs="Arial"/>
          <w:color w:val="333333"/>
        </w:rPr>
        <w:t xml:space="preserve"> se denomina </w:t>
      </w:r>
      <w:r w:rsidRPr="00745A63">
        <w:rPr>
          <w:rFonts w:ascii="Arial" w:hAnsi="Arial" w:cs="Arial"/>
          <w:b/>
          <w:bCs/>
          <w:color w:val="333333"/>
        </w:rPr>
        <w:t>campo magnético</w:t>
      </w:r>
      <w:r w:rsidR="005066FB">
        <w:rPr>
          <w:rFonts w:ascii="Arial" w:hAnsi="Arial" w:cs="Arial"/>
          <w:color w:val="333333"/>
        </w:rPr>
        <w:t xml:space="preserve">; </w:t>
      </w:r>
      <w:r>
        <w:rPr>
          <w:rFonts w:ascii="Arial" w:hAnsi="Arial" w:cs="Arial"/>
          <w:color w:val="000000"/>
          <w:shd w:val="clear" w:color="auto" w:fill="FFFFFF"/>
        </w:rPr>
        <w:t xml:space="preserve">este campo </w:t>
      </w:r>
      <w:r w:rsidRPr="00412BDB">
        <w:rPr>
          <w:rFonts w:ascii="Arial" w:hAnsi="Arial" w:cs="Arial"/>
          <w:color w:val="000000"/>
          <w:shd w:val="clear" w:color="auto" w:fill="FFFFFF"/>
        </w:rPr>
        <w:t xml:space="preserve">no produce ningún efecto sobre cargas </w:t>
      </w:r>
      <w:r w:rsidRPr="00412BDB">
        <w:rPr>
          <w:rFonts w:ascii="Arial" w:hAnsi="Arial" w:cs="Arial"/>
          <w:color w:val="000000"/>
          <w:shd w:val="clear" w:color="auto" w:fill="FFFFFF"/>
        </w:rPr>
        <w:lastRenderedPageBreak/>
        <w:t>en reposo (como sí lo hace el campo eléctrico</w:t>
      </w:r>
      <w:r w:rsidR="005066FB">
        <w:rPr>
          <w:rFonts w:ascii="Arial" w:hAnsi="Arial" w:cs="Arial"/>
          <w:color w:val="000000"/>
          <w:shd w:val="clear" w:color="auto" w:fill="FFFFFF"/>
        </w:rPr>
        <w:t>,</w:t>
      </w:r>
      <w:r w:rsidRPr="00412BDB">
        <w:rPr>
          <w:rFonts w:ascii="Arial" w:hAnsi="Arial" w:cs="Arial"/>
          <w:color w:val="000000"/>
          <w:shd w:val="clear" w:color="auto" w:fill="FFFFFF"/>
        </w:rPr>
        <w:t xml:space="preserve"> </w:t>
      </w:r>
      <w:r w:rsidR="005066FB">
        <w:rPr>
          <w:rFonts w:ascii="Arial" w:hAnsi="Arial" w:cs="Arial"/>
          <w:color w:val="000000"/>
          <w:shd w:val="clear" w:color="auto" w:fill="FFFFFF"/>
        </w:rPr>
        <w:t>que</w:t>
      </w:r>
      <w:r w:rsidRPr="00412BDB">
        <w:rPr>
          <w:rFonts w:ascii="Arial" w:hAnsi="Arial" w:cs="Arial"/>
          <w:color w:val="000000"/>
          <w:shd w:val="clear" w:color="auto" w:fill="FFFFFF"/>
        </w:rPr>
        <w:t xml:space="preserve"> las acelera a través de la fuerza eléctrica)</w:t>
      </w:r>
      <w:r>
        <w:rPr>
          <w:rFonts w:ascii="Arial" w:hAnsi="Arial" w:cs="Arial"/>
          <w:color w:val="000000"/>
          <w:shd w:val="clear" w:color="auto" w:fill="FFFFFF"/>
        </w:rPr>
        <w:t>.</w:t>
      </w:r>
      <w:r w:rsidR="001B138E">
        <w:rPr>
          <w:rFonts w:ascii="Arial" w:hAnsi="Arial" w:cs="Arial"/>
          <w:color w:val="000000"/>
          <w:shd w:val="clear" w:color="auto" w:fill="FFFFFF"/>
        </w:rPr>
        <w:t xml:space="preserve"> </w:t>
      </w:r>
      <w:r>
        <w:rPr>
          <w:rFonts w:ascii="Arial" w:hAnsi="Arial" w:cs="Arial"/>
          <w:color w:val="333333"/>
        </w:rPr>
        <w:t xml:space="preserve">La unidad del campo magnético es </w:t>
      </w:r>
      <w:del w:id="46" w:author="PEQUETITA Garcia Rodriguez" w:date="2016-03-14T09:11:00Z">
        <w:r w:rsidDel="006A00A8">
          <w:rPr>
            <w:rFonts w:ascii="Arial" w:hAnsi="Arial" w:cs="Arial"/>
            <w:color w:val="333333"/>
          </w:rPr>
          <w:delText xml:space="preserve">la </w:delText>
        </w:r>
        <w:r w:rsidR="00376205" w:rsidDel="006A00A8">
          <w:rPr>
            <w:rFonts w:ascii="Arial" w:hAnsi="Arial" w:cs="Arial"/>
            <w:b/>
            <w:color w:val="333333"/>
          </w:rPr>
          <w:delText>t</w:delText>
        </w:r>
        <w:r w:rsidR="00376205" w:rsidRPr="00340143" w:rsidDel="006A00A8">
          <w:rPr>
            <w:rFonts w:ascii="Arial" w:hAnsi="Arial" w:cs="Arial"/>
            <w:b/>
            <w:color w:val="333333"/>
          </w:rPr>
          <w:delText>e</w:delText>
        </w:r>
        <w:bookmarkStart w:id="47" w:name="_GoBack"/>
        <w:bookmarkEnd w:id="47"/>
        <w:r w:rsidR="00376205" w:rsidRPr="00340143" w:rsidDel="006A00A8">
          <w:rPr>
            <w:rFonts w:ascii="Arial" w:hAnsi="Arial" w:cs="Arial"/>
            <w:b/>
            <w:color w:val="333333"/>
          </w:rPr>
          <w:delText>sla</w:delText>
        </w:r>
      </w:del>
      <w:ins w:id="48" w:author="PEQUETITA Garcia Rodriguez" w:date="2016-03-14T09:11:00Z">
        <w:r w:rsidR="006A00A8">
          <w:rPr>
            <w:rFonts w:ascii="Arial" w:hAnsi="Arial" w:cs="Arial"/>
            <w:color w:val="333333"/>
          </w:rPr>
          <w:t>el tesla</w:t>
        </w:r>
      </w:ins>
      <w:r w:rsidR="00376205" w:rsidRPr="00340143">
        <w:rPr>
          <w:rFonts w:ascii="Arial" w:hAnsi="Arial" w:cs="Arial"/>
          <w:b/>
          <w:color w:val="333333"/>
        </w:rPr>
        <w:t xml:space="preserve"> </w:t>
      </w:r>
      <w:r w:rsidRPr="00340143">
        <w:rPr>
          <w:rFonts w:ascii="Arial" w:hAnsi="Arial" w:cs="Arial"/>
          <w:b/>
          <w:color w:val="333333"/>
        </w:rPr>
        <w:t>(T)</w:t>
      </w:r>
      <w:r>
        <w:rPr>
          <w:rFonts w:ascii="Arial" w:hAnsi="Arial" w:cs="Arial"/>
          <w:color w:val="333333"/>
        </w:rPr>
        <w:t>.</w:t>
      </w:r>
    </w:p>
    <w:p w14:paraId="133533E9"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31BD5" w:rsidRPr="00332138" w14:paraId="77C78AB4" w14:textId="77777777" w:rsidTr="00C17FB4">
        <w:tc>
          <w:tcPr>
            <w:tcW w:w="9033" w:type="dxa"/>
            <w:gridSpan w:val="2"/>
            <w:shd w:val="clear" w:color="auto" w:fill="0D0D0D" w:themeFill="text1" w:themeFillTint="F2"/>
          </w:tcPr>
          <w:p w14:paraId="7B15360D"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13E81746" w14:textId="77777777" w:rsidTr="00C17FB4">
        <w:tc>
          <w:tcPr>
            <w:tcW w:w="2518" w:type="dxa"/>
          </w:tcPr>
          <w:p w14:paraId="3D21108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3882FB1B"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127658">
              <w:rPr>
                <w:rFonts w:ascii="Arial" w:hAnsi="Arial" w:cs="Arial"/>
              </w:rPr>
              <w:t>13</w:t>
            </w:r>
          </w:p>
        </w:tc>
      </w:tr>
      <w:tr w:rsidR="00B31BD5" w:rsidRPr="00332138" w14:paraId="4A1849F0" w14:textId="77777777" w:rsidTr="00C17FB4">
        <w:tc>
          <w:tcPr>
            <w:tcW w:w="2518" w:type="dxa"/>
          </w:tcPr>
          <w:p w14:paraId="49D19173"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07C5CB63" w14:textId="77777777" w:rsidR="00B31BD5" w:rsidRPr="00332138" w:rsidRDefault="00376205" w:rsidP="00861149">
            <w:pPr>
              <w:spacing w:line="360" w:lineRule="auto"/>
              <w:rPr>
                <w:rFonts w:ascii="Arial" w:hAnsi="Arial" w:cs="Arial"/>
                <w:color w:val="000000"/>
              </w:rPr>
            </w:pPr>
            <w:r>
              <w:rPr>
                <w:rFonts w:ascii="Arial" w:hAnsi="Arial" w:cs="Arial"/>
                <w:color w:val="000000"/>
              </w:rPr>
              <w:t xml:space="preserve">Los imanes </w:t>
            </w:r>
            <w:r w:rsidR="00B31BD5">
              <w:rPr>
                <w:rFonts w:ascii="Arial" w:hAnsi="Arial" w:cs="Arial"/>
                <w:color w:val="000000"/>
              </w:rPr>
              <w:t xml:space="preserve">y </w:t>
            </w:r>
            <w:r>
              <w:rPr>
                <w:rFonts w:ascii="Arial" w:hAnsi="Arial" w:cs="Arial"/>
                <w:color w:val="000000"/>
              </w:rPr>
              <w:t xml:space="preserve">el </w:t>
            </w:r>
            <w:r w:rsidR="00B31BD5">
              <w:rPr>
                <w:rFonts w:ascii="Arial" w:hAnsi="Arial" w:cs="Arial"/>
                <w:color w:val="000000"/>
              </w:rPr>
              <w:t>campo</w:t>
            </w:r>
            <w:r w:rsidR="001B138E">
              <w:rPr>
                <w:rFonts w:ascii="Arial" w:hAnsi="Arial" w:cs="Arial"/>
                <w:color w:val="000000"/>
              </w:rPr>
              <w:t xml:space="preserve"> </w:t>
            </w:r>
            <w:r w:rsidR="00B31BD5">
              <w:rPr>
                <w:rFonts w:ascii="Arial" w:hAnsi="Arial" w:cs="Arial"/>
                <w:color w:val="000000"/>
              </w:rPr>
              <w:t>magnético</w:t>
            </w:r>
          </w:p>
        </w:tc>
      </w:tr>
      <w:tr w:rsidR="00B31BD5" w:rsidRPr="00332138" w14:paraId="2EC3C55C" w14:textId="77777777" w:rsidTr="00C17FB4">
        <w:tc>
          <w:tcPr>
            <w:tcW w:w="2518" w:type="dxa"/>
          </w:tcPr>
          <w:p w14:paraId="20D96623"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4F302069" w14:textId="77777777" w:rsidR="00B31BD5" w:rsidRDefault="00B31BD5" w:rsidP="00861149">
            <w:pPr>
              <w:spacing w:line="360" w:lineRule="auto"/>
            </w:pPr>
            <w:r>
              <w:rPr>
                <w:noProof/>
              </w:rPr>
              <w:drawing>
                <wp:anchor distT="0" distB="0" distL="114300" distR="114300" simplePos="0" relativeHeight="251667456" behindDoc="0" locked="0" layoutInCell="1" allowOverlap="1" wp14:anchorId="6F03B142" wp14:editId="7BB4135B">
                  <wp:simplePos x="0" y="0"/>
                  <wp:positionH relativeFrom="column">
                    <wp:posOffset>901700</wp:posOffset>
                  </wp:positionH>
                  <wp:positionV relativeFrom="paragraph">
                    <wp:posOffset>120992</wp:posOffset>
                  </wp:positionV>
                  <wp:extent cx="1911985" cy="36747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1985" cy="36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831DE" w14:textId="77777777" w:rsidR="00B31BD5" w:rsidRDefault="00B31BD5" w:rsidP="00861149">
            <w:pPr>
              <w:spacing w:line="360" w:lineRule="auto"/>
            </w:pPr>
          </w:p>
          <w:p w14:paraId="467DBD55" w14:textId="77777777" w:rsidR="00B31BD5" w:rsidRDefault="00B31BD5" w:rsidP="00861149">
            <w:pPr>
              <w:spacing w:line="360" w:lineRule="auto"/>
            </w:pPr>
          </w:p>
          <w:p w14:paraId="60D53BBF" w14:textId="77777777" w:rsidR="00B31BD5" w:rsidRDefault="00B31BD5" w:rsidP="00861149">
            <w:pPr>
              <w:spacing w:line="360" w:lineRule="auto"/>
            </w:pPr>
          </w:p>
          <w:p w14:paraId="6F61EE5E" w14:textId="77777777" w:rsidR="00B31BD5" w:rsidRDefault="00B31BD5" w:rsidP="00861149">
            <w:pPr>
              <w:spacing w:line="360" w:lineRule="auto"/>
            </w:pPr>
            <w:r>
              <w:rPr>
                <w:lang w:val="es-CO"/>
              </w:rPr>
              <w:object w:dxaOrig="6105" w:dyaOrig="2865" w14:anchorId="46577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25pt;height:143.25pt" o:ole="">
                  <v:imagedata r:id="rId84" o:title=""/>
                </v:shape>
                <o:OLEObject Type="Embed" ProgID="PBrush" ShapeID="_x0000_i1025" DrawAspect="Content" ObjectID="_1519451869" r:id="rId85"/>
              </w:object>
            </w:r>
          </w:p>
          <w:p w14:paraId="1B028024" w14:textId="77777777" w:rsidR="00B31BD5" w:rsidRDefault="00B31BD5" w:rsidP="00861149">
            <w:pPr>
              <w:spacing w:line="360" w:lineRule="auto"/>
              <w:rPr>
                <w:noProof/>
              </w:rPr>
            </w:pPr>
          </w:p>
          <w:p w14:paraId="49FA9F72" w14:textId="77777777" w:rsidR="00B31BD5" w:rsidRPr="00926380" w:rsidRDefault="00B31BD5" w:rsidP="00861149">
            <w:pPr>
              <w:spacing w:line="360" w:lineRule="auto"/>
              <w:rPr>
                <w:rFonts w:ascii="Arial" w:hAnsi="Arial" w:cs="Arial"/>
                <w:color w:val="000000"/>
              </w:rPr>
            </w:pPr>
            <w:r w:rsidRPr="00926380">
              <w:rPr>
                <w:rFonts w:ascii="Arial" w:hAnsi="Arial" w:cs="Arial"/>
                <w:color w:val="FF0000"/>
              </w:rPr>
              <w:t>Realizar gráfico</w:t>
            </w:r>
          </w:p>
        </w:tc>
      </w:tr>
      <w:tr w:rsidR="00B31BD5" w:rsidRPr="00332138" w14:paraId="63D96293" w14:textId="77777777" w:rsidTr="00C17FB4">
        <w:tc>
          <w:tcPr>
            <w:tcW w:w="2518" w:type="dxa"/>
          </w:tcPr>
          <w:p w14:paraId="2777384F"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515" w:type="dxa"/>
          </w:tcPr>
          <w:p w14:paraId="23B7F908" w14:textId="77777777" w:rsidR="00B31BD5" w:rsidRPr="00332138" w:rsidRDefault="00B31BD5" w:rsidP="00376205">
            <w:pPr>
              <w:spacing w:line="360" w:lineRule="auto"/>
              <w:rPr>
                <w:rFonts w:ascii="Arial" w:hAnsi="Arial" w:cs="Arial"/>
                <w:color w:val="000000"/>
              </w:rPr>
            </w:pPr>
            <w:r>
              <w:rPr>
                <w:rFonts w:ascii="Arial" w:hAnsi="Arial" w:cs="Arial"/>
                <w:color w:val="000000"/>
              </w:rPr>
              <w:t>En la parte superior se observa la imagen de una placa magneto-ferrosa cuyos dipolos no presentan ninguna orientación específica y</w:t>
            </w:r>
            <w:r w:rsidR="00376205">
              <w:rPr>
                <w:rFonts w:ascii="Arial" w:hAnsi="Arial" w:cs="Arial"/>
                <w:color w:val="000000"/>
              </w:rPr>
              <w:t>,</w:t>
            </w:r>
            <w:r>
              <w:rPr>
                <w:rFonts w:ascii="Arial" w:hAnsi="Arial" w:cs="Arial"/>
                <w:color w:val="000000"/>
              </w:rPr>
              <w:t xml:space="preserve"> por tanto</w:t>
            </w:r>
            <w:r w:rsidR="00376205">
              <w:rPr>
                <w:rFonts w:ascii="Arial" w:hAnsi="Arial" w:cs="Arial"/>
                <w:color w:val="000000"/>
              </w:rPr>
              <w:t>,</w:t>
            </w:r>
            <w:r>
              <w:rPr>
                <w:rFonts w:ascii="Arial" w:hAnsi="Arial" w:cs="Arial"/>
                <w:color w:val="000000"/>
              </w:rPr>
              <w:t xml:space="preserve"> no manifiestan propiedades magnéticas, mientras que en la parte inferior los dipolos moleculares tienen todos</w:t>
            </w:r>
            <w:r w:rsidR="001B138E">
              <w:rPr>
                <w:rFonts w:ascii="Arial" w:hAnsi="Arial" w:cs="Arial"/>
                <w:color w:val="000000"/>
              </w:rPr>
              <w:t xml:space="preserve"> </w:t>
            </w:r>
            <w:r>
              <w:rPr>
                <w:rFonts w:ascii="Arial" w:hAnsi="Arial" w:cs="Arial"/>
                <w:color w:val="000000"/>
              </w:rPr>
              <w:t>la misma orientación, generando un imán que tiene un campo magnético definido, ilustrado con las líneas de fuerza.</w:t>
            </w:r>
          </w:p>
        </w:tc>
      </w:tr>
    </w:tbl>
    <w:p w14:paraId="25A783DC"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B31BD5" w:rsidRPr="00332138" w14:paraId="3F34A7FB" w14:textId="77777777" w:rsidTr="00C17FB4">
        <w:tc>
          <w:tcPr>
            <w:tcW w:w="9054" w:type="dxa"/>
            <w:gridSpan w:val="2"/>
            <w:shd w:val="clear" w:color="auto" w:fill="000000" w:themeFill="text1"/>
          </w:tcPr>
          <w:p w14:paraId="267A5C53"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Profundiza: recurso aprovechado</w:t>
            </w:r>
          </w:p>
        </w:tc>
      </w:tr>
      <w:tr w:rsidR="00B31BD5" w:rsidRPr="00332138" w14:paraId="3FFEA3A5" w14:textId="77777777" w:rsidTr="00C17FB4">
        <w:tc>
          <w:tcPr>
            <w:tcW w:w="2518" w:type="dxa"/>
          </w:tcPr>
          <w:p w14:paraId="621D1B2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11A69DC1"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B1328C">
              <w:rPr>
                <w:rFonts w:ascii="Arial" w:hAnsi="Arial" w:cs="Arial"/>
                <w:color w:val="000000"/>
              </w:rPr>
              <w:t>210</w:t>
            </w:r>
          </w:p>
        </w:tc>
      </w:tr>
      <w:tr w:rsidR="00B31BD5" w:rsidRPr="00332138" w14:paraId="38A4D12B" w14:textId="77777777" w:rsidTr="00C17FB4">
        <w:tc>
          <w:tcPr>
            <w:tcW w:w="2518" w:type="dxa"/>
          </w:tcPr>
          <w:p w14:paraId="26D8C31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 xml:space="preserve">Ubicación en Aula </w:t>
            </w:r>
            <w:r w:rsidRPr="00332138">
              <w:rPr>
                <w:rFonts w:ascii="Arial" w:hAnsi="Arial" w:cs="Arial"/>
                <w:b/>
                <w:color w:val="000000"/>
              </w:rPr>
              <w:lastRenderedPageBreak/>
              <w:t>Planeta</w:t>
            </w:r>
          </w:p>
        </w:tc>
        <w:tc>
          <w:tcPr>
            <w:tcW w:w="6536" w:type="dxa"/>
          </w:tcPr>
          <w:p w14:paraId="64C019A6" w14:textId="77777777" w:rsidR="00B31BD5" w:rsidRPr="00332138" w:rsidRDefault="00B31BD5" w:rsidP="00861149">
            <w:pPr>
              <w:spacing w:line="360" w:lineRule="auto"/>
              <w:rPr>
                <w:rFonts w:ascii="Arial" w:hAnsi="Arial" w:cs="Arial"/>
                <w:color w:val="000000"/>
              </w:rPr>
            </w:pPr>
            <w:r>
              <w:rPr>
                <w:rFonts w:ascii="Arial" w:hAnsi="Arial" w:cs="Arial"/>
                <w:color w:val="000000"/>
              </w:rPr>
              <w:lastRenderedPageBreak/>
              <w:t xml:space="preserve">3ESO/física y química/el magnetismo/los imanes/campo </w:t>
            </w:r>
            <w:r>
              <w:rPr>
                <w:rFonts w:ascii="Arial" w:hAnsi="Arial" w:cs="Arial"/>
                <w:color w:val="000000"/>
              </w:rPr>
              <w:lastRenderedPageBreak/>
              <w:t>magnético</w:t>
            </w:r>
          </w:p>
        </w:tc>
      </w:tr>
      <w:tr w:rsidR="00B31BD5" w:rsidRPr="00332138" w14:paraId="505005DE" w14:textId="77777777" w:rsidTr="00C17FB4">
        <w:tc>
          <w:tcPr>
            <w:tcW w:w="2518" w:type="dxa"/>
          </w:tcPr>
          <w:p w14:paraId="25F92CA0"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Cambio (descripción o capturas de pantallas)</w:t>
            </w:r>
          </w:p>
        </w:tc>
        <w:tc>
          <w:tcPr>
            <w:tcW w:w="6536" w:type="dxa"/>
          </w:tcPr>
          <w:p w14:paraId="6331ACF8" w14:textId="77777777" w:rsidR="00B31BD5" w:rsidRDefault="00B31BD5" w:rsidP="00861149">
            <w:pPr>
              <w:spacing w:line="360" w:lineRule="auto"/>
              <w:rPr>
                <w:rFonts w:ascii="Arial" w:hAnsi="Arial" w:cs="Arial"/>
                <w:color w:val="000000"/>
              </w:rPr>
            </w:pPr>
          </w:p>
          <w:p w14:paraId="03C5A4CD" w14:textId="77777777" w:rsidR="00B31BD5" w:rsidRPr="00332138" w:rsidRDefault="00B31BD5" w:rsidP="00861149">
            <w:pPr>
              <w:spacing w:line="360" w:lineRule="auto"/>
              <w:rPr>
                <w:rFonts w:ascii="Arial" w:hAnsi="Arial" w:cs="Arial"/>
                <w:color w:val="000000"/>
              </w:rPr>
            </w:pPr>
            <w:r>
              <w:rPr>
                <w:rFonts w:ascii="Arial" w:hAnsi="Arial" w:cs="Arial"/>
                <w:color w:val="000000"/>
              </w:rPr>
              <w:t>No hay cambio</w:t>
            </w:r>
          </w:p>
        </w:tc>
      </w:tr>
      <w:tr w:rsidR="00B31BD5" w:rsidRPr="00332138" w14:paraId="4588D35D" w14:textId="77777777" w:rsidTr="00C17FB4">
        <w:tc>
          <w:tcPr>
            <w:tcW w:w="2518" w:type="dxa"/>
          </w:tcPr>
          <w:p w14:paraId="28FDF4B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31A29708" w14:textId="77777777" w:rsidR="00B31BD5" w:rsidRPr="00332138" w:rsidRDefault="00376205" w:rsidP="00861149">
            <w:pPr>
              <w:spacing w:line="360" w:lineRule="auto"/>
              <w:rPr>
                <w:rFonts w:ascii="Arial" w:hAnsi="Arial" w:cs="Arial"/>
                <w:color w:val="000000"/>
              </w:rPr>
            </w:pPr>
            <w:r>
              <w:rPr>
                <w:rFonts w:ascii="Arial" w:hAnsi="Arial" w:cs="Arial"/>
                <w:color w:val="000000"/>
              </w:rPr>
              <w:t xml:space="preserve">El concepto </w:t>
            </w:r>
            <w:r w:rsidR="00B31BD5">
              <w:rPr>
                <w:rFonts w:ascii="Arial" w:hAnsi="Arial" w:cs="Arial"/>
                <w:color w:val="000000"/>
              </w:rPr>
              <w:t>de campo magnético</w:t>
            </w:r>
          </w:p>
        </w:tc>
      </w:tr>
      <w:tr w:rsidR="00B31BD5" w:rsidRPr="00332138" w14:paraId="1C3EC32E" w14:textId="77777777" w:rsidTr="00C17FB4">
        <w:tc>
          <w:tcPr>
            <w:tcW w:w="2518" w:type="dxa"/>
          </w:tcPr>
          <w:p w14:paraId="2D217F3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791B0293" w14:textId="77777777" w:rsidR="00B31BD5" w:rsidRPr="00332138" w:rsidRDefault="00B1328C" w:rsidP="00861149">
            <w:pPr>
              <w:spacing w:line="360" w:lineRule="auto"/>
              <w:rPr>
                <w:rFonts w:ascii="Arial" w:hAnsi="Arial" w:cs="Arial"/>
                <w:color w:val="000000"/>
              </w:rPr>
            </w:pPr>
            <w:r w:rsidRPr="00B1328C">
              <w:rPr>
                <w:rFonts w:ascii="Arial" w:hAnsi="Arial" w:cs="Arial"/>
                <w:color w:val="000000"/>
              </w:rPr>
              <w:t>Interactivo que permite experimentar con el funcionamiento de un campo magnético</w:t>
            </w:r>
          </w:p>
        </w:tc>
      </w:tr>
    </w:tbl>
    <w:p w14:paraId="2ED28644" w14:textId="77777777" w:rsidR="00B31BD5" w:rsidRDefault="00B31BD5" w:rsidP="00861149">
      <w:pPr>
        <w:shd w:val="clear" w:color="auto" w:fill="FFFFFF"/>
        <w:spacing w:line="360" w:lineRule="auto"/>
        <w:rPr>
          <w:rFonts w:ascii="Arial" w:hAnsi="Arial" w:cs="Arial"/>
          <w:color w:val="333333"/>
        </w:rPr>
      </w:pPr>
    </w:p>
    <w:p w14:paraId="5D75AE47"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B31BD5" w:rsidRPr="00332138" w14:paraId="038765FE" w14:textId="77777777" w:rsidTr="00C17FB4">
        <w:tc>
          <w:tcPr>
            <w:tcW w:w="8978" w:type="dxa"/>
            <w:gridSpan w:val="2"/>
            <w:shd w:val="clear" w:color="auto" w:fill="000000" w:themeFill="text1"/>
          </w:tcPr>
          <w:p w14:paraId="06ABAFE4"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Destacado</w:t>
            </w:r>
          </w:p>
        </w:tc>
      </w:tr>
      <w:tr w:rsidR="00B31BD5" w:rsidRPr="00332138" w14:paraId="519E13A8" w14:textId="77777777" w:rsidTr="00C17FB4">
        <w:tc>
          <w:tcPr>
            <w:tcW w:w="2518" w:type="dxa"/>
          </w:tcPr>
          <w:p w14:paraId="7C608288" w14:textId="77777777" w:rsidR="00B31BD5" w:rsidRPr="00332138" w:rsidRDefault="00B31BD5" w:rsidP="00861149">
            <w:pPr>
              <w:spacing w:line="360" w:lineRule="auto"/>
              <w:rPr>
                <w:rFonts w:ascii="Arial" w:hAnsi="Arial" w:cs="Arial"/>
                <w:b/>
              </w:rPr>
            </w:pPr>
            <w:r w:rsidRPr="00332138">
              <w:rPr>
                <w:rFonts w:ascii="Arial" w:hAnsi="Arial" w:cs="Arial"/>
                <w:b/>
              </w:rPr>
              <w:t>Título</w:t>
            </w:r>
          </w:p>
        </w:tc>
        <w:tc>
          <w:tcPr>
            <w:tcW w:w="6460" w:type="dxa"/>
          </w:tcPr>
          <w:p w14:paraId="1D7CA3A1" w14:textId="77777777" w:rsidR="00B31BD5" w:rsidRPr="008351B3" w:rsidRDefault="00B31BD5" w:rsidP="00376205">
            <w:pPr>
              <w:shd w:val="clear" w:color="auto" w:fill="FFFFFF"/>
              <w:spacing w:line="360" w:lineRule="auto"/>
              <w:rPr>
                <w:rFonts w:ascii="Arial" w:hAnsi="Arial" w:cs="Arial"/>
                <w:b/>
                <w:color w:val="333333"/>
              </w:rPr>
            </w:pPr>
            <w:r w:rsidRPr="008351B3">
              <w:rPr>
                <w:rFonts w:ascii="Arial" w:hAnsi="Arial" w:cs="Arial"/>
                <w:b/>
                <w:color w:val="333333"/>
              </w:rPr>
              <w:t xml:space="preserve">Los </w:t>
            </w:r>
            <w:r w:rsidR="00376205">
              <w:rPr>
                <w:rFonts w:ascii="Arial" w:hAnsi="Arial" w:cs="Arial"/>
                <w:b/>
                <w:color w:val="333333"/>
              </w:rPr>
              <w:t>i</w:t>
            </w:r>
            <w:r w:rsidR="00376205" w:rsidRPr="008351B3">
              <w:rPr>
                <w:rFonts w:ascii="Arial" w:hAnsi="Arial" w:cs="Arial"/>
                <w:b/>
                <w:color w:val="333333"/>
              </w:rPr>
              <w:t>manes</w:t>
            </w:r>
          </w:p>
        </w:tc>
      </w:tr>
      <w:tr w:rsidR="00B31BD5" w:rsidRPr="00332138" w14:paraId="5C063A27" w14:textId="77777777" w:rsidTr="00C17FB4">
        <w:tc>
          <w:tcPr>
            <w:tcW w:w="2518" w:type="dxa"/>
          </w:tcPr>
          <w:p w14:paraId="3864E867" w14:textId="77777777" w:rsidR="00B31BD5" w:rsidRPr="00332138" w:rsidRDefault="00B31BD5" w:rsidP="00861149">
            <w:pPr>
              <w:spacing w:line="360" w:lineRule="auto"/>
              <w:rPr>
                <w:rFonts w:ascii="Arial" w:hAnsi="Arial" w:cs="Arial"/>
              </w:rPr>
            </w:pPr>
            <w:r w:rsidRPr="00332138">
              <w:rPr>
                <w:rFonts w:ascii="Arial" w:hAnsi="Arial" w:cs="Arial"/>
                <w:b/>
              </w:rPr>
              <w:t>Contenido</w:t>
            </w:r>
          </w:p>
        </w:tc>
        <w:tc>
          <w:tcPr>
            <w:tcW w:w="6460" w:type="dxa"/>
          </w:tcPr>
          <w:p w14:paraId="12347F21" w14:textId="77777777" w:rsidR="00B31BD5" w:rsidRDefault="00B31BD5" w:rsidP="00861149">
            <w:pPr>
              <w:shd w:val="clear" w:color="auto" w:fill="FFFFFF"/>
              <w:spacing w:line="360" w:lineRule="auto"/>
              <w:rPr>
                <w:rFonts w:ascii="Arial" w:hAnsi="Arial" w:cs="Arial"/>
              </w:rPr>
            </w:pPr>
            <w:r w:rsidRPr="000B70FD">
              <w:rPr>
                <w:rFonts w:ascii="Arial" w:hAnsi="Arial" w:cs="Arial"/>
              </w:rPr>
              <w:t xml:space="preserve">El magnetismo se presenta debido a que en cada átomo existen </w:t>
            </w:r>
            <w:r>
              <w:rPr>
                <w:rFonts w:ascii="Arial" w:hAnsi="Arial" w:cs="Arial"/>
              </w:rPr>
              <w:t>partículas en movimiento con</w:t>
            </w:r>
            <w:r w:rsidRPr="000B70FD">
              <w:rPr>
                <w:rFonts w:ascii="Arial" w:hAnsi="Arial" w:cs="Arial"/>
              </w:rPr>
              <w:t xml:space="preserve"> carga </w:t>
            </w:r>
            <w:r>
              <w:rPr>
                <w:rFonts w:ascii="Arial" w:hAnsi="Arial" w:cs="Arial"/>
              </w:rPr>
              <w:t xml:space="preserve">eléctrica, que generan </w:t>
            </w:r>
            <w:r w:rsidRPr="000B70FD">
              <w:rPr>
                <w:rFonts w:ascii="Arial" w:hAnsi="Arial" w:cs="Arial"/>
              </w:rPr>
              <w:t xml:space="preserve">un dipolo magnético que se puede relacionar con </w:t>
            </w:r>
            <w:r>
              <w:rPr>
                <w:rFonts w:ascii="Arial" w:hAnsi="Arial" w:cs="Arial"/>
              </w:rPr>
              <w:t>un pequeño imán.</w:t>
            </w:r>
            <w:r w:rsidR="001B138E">
              <w:rPr>
                <w:rFonts w:ascii="Arial" w:hAnsi="Arial" w:cs="Arial"/>
              </w:rPr>
              <w:t xml:space="preserve"> </w:t>
            </w:r>
          </w:p>
          <w:p w14:paraId="02FDC1F3" w14:textId="77777777" w:rsidR="00B31BD5" w:rsidRPr="00106E0F" w:rsidRDefault="00B31BD5" w:rsidP="00861149">
            <w:pPr>
              <w:shd w:val="clear" w:color="auto" w:fill="FFFFFF"/>
              <w:spacing w:line="360" w:lineRule="auto"/>
              <w:rPr>
                <w:rFonts w:ascii="Arial" w:hAnsi="Arial" w:cs="Arial"/>
              </w:rPr>
            </w:pPr>
            <w:r>
              <w:rPr>
                <w:rFonts w:ascii="Arial" w:hAnsi="Arial" w:cs="Arial"/>
              </w:rPr>
              <w:t>Un imán es un cuerpo en el cual todos los dipolos</w:t>
            </w:r>
            <w:r w:rsidR="001B138E">
              <w:rPr>
                <w:rFonts w:ascii="Arial" w:hAnsi="Arial" w:cs="Arial"/>
              </w:rPr>
              <w:t xml:space="preserve"> </w:t>
            </w:r>
            <w:r>
              <w:rPr>
                <w:rFonts w:ascii="Arial" w:hAnsi="Arial" w:cs="Arial"/>
              </w:rPr>
              <w:t>que lo conforman están orientados en una misma dirección, generando un</w:t>
            </w:r>
            <w:r w:rsidRPr="000B70FD">
              <w:rPr>
                <w:rFonts w:ascii="Arial" w:hAnsi="Arial" w:cs="Arial"/>
              </w:rPr>
              <w:t xml:space="preserve"> </w:t>
            </w:r>
            <w:r>
              <w:rPr>
                <w:rFonts w:ascii="Arial" w:hAnsi="Arial" w:cs="Arial"/>
              </w:rPr>
              <w:t>campo magnético</w:t>
            </w:r>
            <w:r w:rsidRPr="000B70FD">
              <w:rPr>
                <w:rFonts w:ascii="Arial" w:hAnsi="Arial" w:cs="Arial"/>
              </w:rPr>
              <w:t>.</w:t>
            </w:r>
          </w:p>
        </w:tc>
      </w:tr>
    </w:tbl>
    <w:p w14:paraId="75F1D0D2"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B31BD5" w:rsidRPr="00332138" w14:paraId="6256200B" w14:textId="77777777" w:rsidTr="00C17FB4">
        <w:tc>
          <w:tcPr>
            <w:tcW w:w="9054" w:type="dxa"/>
            <w:gridSpan w:val="2"/>
            <w:shd w:val="clear" w:color="auto" w:fill="000000" w:themeFill="text1"/>
          </w:tcPr>
          <w:p w14:paraId="58E4F349" w14:textId="77777777" w:rsidR="00B31BD5" w:rsidRPr="00332138" w:rsidRDefault="00B31BD5" w:rsidP="00861149">
            <w:pPr>
              <w:spacing w:line="360" w:lineRule="auto"/>
              <w:jc w:val="center"/>
              <w:rPr>
                <w:rFonts w:ascii="Arial" w:hAnsi="Arial" w:cs="Arial"/>
                <w:b/>
                <w:color w:val="FFFFFF" w:themeColor="background1"/>
              </w:rPr>
            </w:pPr>
            <w:r>
              <w:rPr>
                <w:rFonts w:ascii="Arial" w:hAnsi="Arial" w:cs="Arial"/>
                <w:b/>
                <w:color w:val="FFFFFF" w:themeColor="background1"/>
              </w:rPr>
              <w:t>Practica</w:t>
            </w:r>
            <w:r w:rsidRPr="00332138">
              <w:rPr>
                <w:rFonts w:ascii="Arial" w:hAnsi="Arial" w:cs="Arial"/>
                <w:b/>
                <w:color w:val="FFFFFF" w:themeColor="background1"/>
              </w:rPr>
              <w:t>: recurso aprovechado</w:t>
            </w:r>
          </w:p>
        </w:tc>
      </w:tr>
      <w:tr w:rsidR="00B31BD5" w:rsidRPr="00332138" w14:paraId="24ACDA24" w14:textId="77777777" w:rsidTr="00C17FB4">
        <w:tc>
          <w:tcPr>
            <w:tcW w:w="2518" w:type="dxa"/>
          </w:tcPr>
          <w:p w14:paraId="1D182EC0"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43C62CAE"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B1328C">
              <w:rPr>
                <w:rFonts w:ascii="Arial" w:hAnsi="Arial" w:cs="Arial"/>
                <w:color w:val="000000"/>
              </w:rPr>
              <w:t>220</w:t>
            </w:r>
          </w:p>
        </w:tc>
      </w:tr>
      <w:tr w:rsidR="00B31BD5" w:rsidRPr="00332138" w14:paraId="45049881" w14:textId="77777777" w:rsidTr="00C17FB4">
        <w:tc>
          <w:tcPr>
            <w:tcW w:w="2518" w:type="dxa"/>
          </w:tcPr>
          <w:p w14:paraId="16396322"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329CD0D7"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química/el magnetismo/los imanes/analiza las líneas de campo magnético</w:t>
            </w:r>
          </w:p>
        </w:tc>
      </w:tr>
      <w:tr w:rsidR="00B31BD5" w:rsidRPr="00332138" w14:paraId="4428B32A" w14:textId="77777777" w:rsidTr="00C17FB4">
        <w:tc>
          <w:tcPr>
            <w:tcW w:w="2518" w:type="dxa"/>
          </w:tcPr>
          <w:p w14:paraId="5C5B62E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38ED3FA9"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17632" behindDoc="0" locked="0" layoutInCell="1" allowOverlap="1" wp14:anchorId="247A5F74" wp14:editId="05ACBA90">
                  <wp:simplePos x="0" y="0"/>
                  <wp:positionH relativeFrom="column">
                    <wp:posOffset>78740</wp:posOffset>
                  </wp:positionH>
                  <wp:positionV relativeFrom="paragraph">
                    <wp:posOffset>49530</wp:posOffset>
                  </wp:positionV>
                  <wp:extent cx="1784985" cy="1160145"/>
                  <wp:effectExtent l="0" t="0" r="5715" b="190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l="49789" t="23565" r="2553" b="21359"/>
                          <a:stretch/>
                        </pic:blipFill>
                        <pic:spPr bwMode="auto">
                          <a:xfrm>
                            <a:off x="0" y="0"/>
                            <a:ext cx="1784985" cy="1160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FFBC8" w14:textId="77777777" w:rsidR="00B31BD5" w:rsidRDefault="00B31BD5" w:rsidP="00861149">
            <w:pPr>
              <w:spacing w:line="360" w:lineRule="auto"/>
              <w:rPr>
                <w:rFonts w:ascii="Arial" w:hAnsi="Arial" w:cs="Arial"/>
                <w:color w:val="000000"/>
              </w:rPr>
            </w:pPr>
          </w:p>
          <w:p w14:paraId="7A5AE2C5" w14:textId="77777777" w:rsidR="00B31BD5" w:rsidRDefault="00B31BD5" w:rsidP="00861149">
            <w:pPr>
              <w:spacing w:line="360" w:lineRule="auto"/>
              <w:rPr>
                <w:rFonts w:ascii="Arial" w:hAnsi="Arial" w:cs="Arial"/>
                <w:color w:val="000000"/>
              </w:rPr>
            </w:pPr>
          </w:p>
          <w:p w14:paraId="0BBAABD6" w14:textId="77777777" w:rsidR="00B31BD5" w:rsidRDefault="00B31BD5" w:rsidP="00861149">
            <w:pPr>
              <w:spacing w:line="360" w:lineRule="auto"/>
              <w:rPr>
                <w:rFonts w:ascii="Arial" w:hAnsi="Arial" w:cs="Arial"/>
                <w:color w:val="000000"/>
              </w:rPr>
            </w:pPr>
          </w:p>
          <w:p w14:paraId="135EF0F5" w14:textId="77777777" w:rsidR="00B31BD5" w:rsidRDefault="00B31BD5" w:rsidP="00861149">
            <w:pPr>
              <w:spacing w:line="360" w:lineRule="auto"/>
              <w:rPr>
                <w:rFonts w:ascii="Arial" w:hAnsi="Arial" w:cs="Arial"/>
                <w:color w:val="000000"/>
              </w:rPr>
            </w:pPr>
          </w:p>
          <w:p w14:paraId="3C4EB408" w14:textId="77777777" w:rsidR="00B31BD5" w:rsidRDefault="00B31BD5" w:rsidP="00861149">
            <w:pPr>
              <w:spacing w:line="360" w:lineRule="auto"/>
              <w:rPr>
                <w:rFonts w:ascii="Arial" w:hAnsi="Arial" w:cs="Arial"/>
                <w:color w:val="000000"/>
              </w:rPr>
            </w:pPr>
          </w:p>
          <w:p w14:paraId="325D6642" w14:textId="77777777" w:rsidR="00B31BD5" w:rsidRPr="00332138" w:rsidRDefault="00B31BD5" w:rsidP="00861149">
            <w:pPr>
              <w:spacing w:line="360" w:lineRule="auto"/>
              <w:rPr>
                <w:rFonts w:ascii="Arial" w:hAnsi="Arial" w:cs="Arial"/>
                <w:color w:val="000000"/>
              </w:rPr>
            </w:pPr>
          </w:p>
        </w:tc>
      </w:tr>
      <w:tr w:rsidR="00B31BD5" w:rsidRPr="00332138" w14:paraId="16646BFA" w14:textId="77777777" w:rsidTr="00C17FB4">
        <w:tc>
          <w:tcPr>
            <w:tcW w:w="2518" w:type="dxa"/>
          </w:tcPr>
          <w:p w14:paraId="686E2D25"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65C6CAF1" w14:textId="77777777" w:rsidR="00B31BD5" w:rsidRPr="00332138" w:rsidRDefault="00B1328C" w:rsidP="00861149">
            <w:pPr>
              <w:spacing w:line="360" w:lineRule="auto"/>
              <w:rPr>
                <w:rFonts w:ascii="Arial" w:hAnsi="Arial" w:cs="Arial"/>
                <w:color w:val="000000"/>
              </w:rPr>
            </w:pPr>
            <w:r w:rsidRPr="00B1328C">
              <w:rPr>
                <w:rFonts w:ascii="Arial" w:hAnsi="Arial" w:cs="Arial"/>
                <w:color w:val="000000"/>
              </w:rPr>
              <w:t>Analiza las líneas de campo magnético</w:t>
            </w:r>
          </w:p>
        </w:tc>
      </w:tr>
      <w:tr w:rsidR="00B31BD5" w:rsidRPr="00332138" w14:paraId="3B52CCD7" w14:textId="77777777" w:rsidTr="00C17FB4">
        <w:tc>
          <w:tcPr>
            <w:tcW w:w="2518" w:type="dxa"/>
          </w:tcPr>
          <w:p w14:paraId="258F02EE"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7A702545" w14:textId="77777777" w:rsidR="00B31BD5" w:rsidRPr="00332138" w:rsidRDefault="00B1328C" w:rsidP="00861149">
            <w:pPr>
              <w:spacing w:line="360" w:lineRule="auto"/>
              <w:rPr>
                <w:rFonts w:ascii="Arial" w:hAnsi="Arial" w:cs="Arial"/>
                <w:color w:val="000000"/>
              </w:rPr>
            </w:pPr>
            <w:r w:rsidRPr="00B1328C">
              <w:rPr>
                <w:rFonts w:ascii="Arial" w:hAnsi="Arial" w:cs="Arial"/>
                <w:color w:val="000000"/>
              </w:rPr>
              <w:t>Actividad que permite completar un texto relacionado con las propiedades de los campos magnéticos</w:t>
            </w:r>
          </w:p>
        </w:tc>
      </w:tr>
    </w:tbl>
    <w:p w14:paraId="728928D9" w14:textId="77777777" w:rsidR="00B31BD5" w:rsidRDefault="00B31BD5" w:rsidP="00861149">
      <w:pPr>
        <w:shd w:val="clear" w:color="auto" w:fill="FFFFFF"/>
        <w:spacing w:line="360" w:lineRule="auto"/>
        <w:rPr>
          <w:rFonts w:ascii="Arial" w:hAnsi="Arial" w:cs="Arial"/>
          <w:color w:val="333333"/>
        </w:rPr>
      </w:pPr>
    </w:p>
    <w:p w14:paraId="12F0F762" w14:textId="77777777" w:rsidR="00B31BD5" w:rsidRDefault="00B31BD5" w:rsidP="00861149">
      <w:pPr>
        <w:shd w:val="clear" w:color="auto" w:fill="FFFFFF"/>
        <w:spacing w:line="360" w:lineRule="auto"/>
        <w:rPr>
          <w:rFonts w:ascii="Arial" w:hAnsi="Arial" w:cs="Arial"/>
          <w:b/>
        </w:rPr>
      </w:pPr>
      <w:r w:rsidRPr="00303B05">
        <w:rPr>
          <w:rFonts w:ascii="Arial" w:hAnsi="Arial" w:cs="Arial"/>
          <w:b/>
          <w:highlight w:val="yellow"/>
        </w:rPr>
        <w:t xml:space="preserve">[SECCIÓN </w:t>
      </w:r>
      <w:r>
        <w:rPr>
          <w:rFonts w:ascii="Arial" w:hAnsi="Arial" w:cs="Arial"/>
          <w:b/>
          <w:highlight w:val="yellow"/>
        </w:rPr>
        <w:t>2</w:t>
      </w:r>
      <w:r w:rsidRPr="00303B05">
        <w:rPr>
          <w:rFonts w:ascii="Arial" w:hAnsi="Arial" w:cs="Arial"/>
          <w:b/>
          <w:highlight w:val="yellow"/>
        </w:rPr>
        <w:t>]</w:t>
      </w:r>
      <w:r w:rsidR="00DA262E">
        <w:rPr>
          <w:rFonts w:ascii="Arial" w:hAnsi="Arial" w:cs="Arial"/>
          <w:b/>
        </w:rPr>
        <w:t xml:space="preserve"> 4.3 El c</w:t>
      </w:r>
      <w:r>
        <w:rPr>
          <w:rFonts w:ascii="Arial" w:hAnsi="Arial" w:cs="Arial"/>
          <w:b/>
        </w:rPr>
        <w:t>ampo magnético terrestre</w:t>
      </w:r>
    </w:p>
    <w:p w14:paraId="414F2977" w14:textId="77777777" w:rsidR="00B31BD5" w:rsidRDefault="00B31BD5" w:rsidP="00861149">
      <w:pPr>
        <w:shd w:val="clear" w:color="auto" w:fill="FFFFFF"/>
        <w:spacing w:line="360" w:lineRule="auto"/>
        <w:rPr>
          <w:rFonts w:ascii="Arial" w:hAnsi="Arial" w:cs="Arial"/>
          <w:color w:val="333333"/>
        </w:rPr>
      </w:pPr>
    </w:p>
    <w:p w14:paraId="14F6A348" w14:textId="77777777" w:rsidR="00B31BD5" w:rsidRDefault="00B31BD5" w:rsidP="00861149">
      <w:pPr>
        <w:shd w:val="clear" w:color="auto" w:fill="FFFFFF"/>
        <w:spacing w:line="360" w:lineRule="auto"/>
        <w:rPr>
          <w:rFonts w:ascii="Arial" w:hAnsi="Arial" w:cs="Arial"/>
          <w:color w:val="333333"/>
        </w:rPr>
      </w:pPr>
      <w:r>
        <w:rPr>
          <w:rFonts w:ascii="Arial" w:hAnsi="Arial" w:cs="Arial"/>
          <w:color w:val="333333"/>
        </w:rPr>
        <w:t>El campo magnético terrestre se origina en el núcleo, el cual está compuesto por materiales magneto-ferrosos (con carga) en constante movimiento</w:t>
      </w:r>
      <w:r w:rsidR="00376205">
        <w:rPr>
          <w:rFonts w:ascii="Arial" w:hAnsi="Arial" w:cs="Arial"/>
          <w:color w:val="333333"/>
        </w:rPr>
        <w:t>,</w:t>
      </w:r>
      <w:r>
        <w:rPr>
          <w:rFonts w:ascii="Arial" w:hAnsi="Arial" w:cs="Arial"/>
          <w:color w:val="333333"/>
        </w:rPr>
        <w:t xml:space="preserve"> lo que hace que la tierra se convierta en un gran imán generando a su alrededor un campo magnético, que</w:t>
      </w:r>
      <w:r w:rsidR="001B138E">
        <w:rPr>
          <w:rFonts w:ascii="Arial" w:hAnsi="Arial" w:cs="Arial"/>
          <w:color w:val="333333"/>
        </w:rPr>
        <w:t xml:space="preserve"> </w:t>
      </w:r>
      <w:r>
        <w:rPr>
          <w:rFonts w:ascii="Arial" w:hAnsi="Arial" w:cs="Arial"/>
          <w:color w:val="333333"/>
        </w:rPr>
        <w:t>presenta una</w:t>
      </w:r>
      <w:r w:rsidR="001B138E">
        <w:rPr>
          <w:rFonts w:ascii="Arial" w:hAnsi="Arial" w:cs="Arial"/>
          <w:color w:val="333333"/>
        </w:rPr>
        <w:t xml:space="preserve"> </w:t>
      </w:r>
      <w:r>
        <w:rPr>
          <w:rFonts w:ascii="Arial" w:hAnsi="Arial" w:cs="Arial"/>
          <w:color w:val="333333"/>
        </w:rPr>
        <w:t>inclinación aproximada de 10° grados con respecto al</w:t>
      </w:r>
      <w:r w:rsidR="001B138E">
        <w:rPr>
          <w:rFonts w:ascii="Arial" w:hAnsi="Arial" w:cs="Arial"/>
          <w:color w:val="333333"/>
        </w:rPr>
        <w:t xml:space="preserve"> </w:t>
      </w:r>
      <w:r>
        <w:rPr>
          <w:rFonts w:ascii="Arial" w:hAnsi="Arial" w:cs="Arial"/>
          <w:color w:val="333333"/>
        </w:rPr>
        <w:t xml:space="preserve">eje de rotación la </w:t>
      </w:r>
      <w:r w:rsidR="00376205">
        <w:rPr>
          <w:rFonts w:ascii="Arial" w:hAnsi="Arial" w:cs="Arial"/>
          <w:color w:val="333333"/>
        </w:rPr>
        <w:t>Tierra</w:t>
      </w:r>
      <w:r>
        <w:rPr>
          <w:rFonts w:ascii="Arial" w:hAnsi="Arial" w:cs="Arial"/>
          <w:color w:val="333333"/>
        </w:rPr>
        <w:t>.</w:t>
      </w:r>
    </w:p>
    <w:p w14:paraId="54E2CDF5"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31BD5" w:rsidRPr="00332138" w14:paraId="6305C91D" w14:textId="77777777" w:rsidTr="00C17FB4">
        <w:tc>
          <w:tcPr>
            <w:tcW w:w="9033" w:type="dxa"/>
            <w:gridSpan w:val="2"/>
            <w:shd w:val="clear" w:color="auto" w:fill="0D0D0D" w:themeFill="text1" w:themeFillTint="F2"/>
          </w:tcPr>
          <w:p w14:paraId="1C0410D0"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6F047D6E" w14:textId="77777777" w:rsidTr="00C17FB4">
        <w:tc>
          <w:tcPr>
            <w:tcW w:w="2518" w:type="dxa"/>
          </w:tcPr>
          <w:p w14:paraId="7001374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79B34FAC"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127658">
              <w:rPr>
                <w:rFonts w:ascii="Arial" w:hAnsi="Arial" w:cs="Arial"/>
              </w:rPr>
              <w:t>14</w:t>
            </w:r>
          </w:p>
        </w:tc>
      </w:tr>
      <w:tr w:rsidR="00B31BD5" w:rsidRPr="00332138" w14:paraId="1F960FF1" w14:textId="77777777" w:rsidTr="00C17FB4">
        <w:tc>
          <w:tcPr>
            <w:tcW w:w="2518" w:type="dxa"/>
          </w:tcPr>
          <w:p w14:paraId="1A4CE038"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1242968B" w14:textId="77777777" w:rsidR="00B31BD5" w:rsidRPr="00332138" w:rsidRDefault="008D52B1" w:rsidP="00861149">
            <w:pPr>
              <w:spacing w:line="360" w:lineRule="auto"/>
              <w:rPr>
                <w:rFonts w:ascii="Arial" w:hAnsi="Arial" w:cs="Arial"/>
                <w:color w:val="000000"/>
              </w:rPr>
            </w:pPr>
            <w:r>
              <w:rPr>
                <w:rFonts w:ascii="Arial" w:hAnsi="Arial" w:cs="Arial"/>
                <w:color w:val="000000"/>
              </w:rPr>
              <w:t xml:space="preserve">Los imanes </w:t>
            </w:r>
            <w:r w:rsidR="00B31BD5">
              <w:rPr>
                <w:rFonts w:ascii="Arial" w:hAnsi="Arial" w:cs="Arial"/>
                <w:color w:val="000000"/>
              </w:rPr>
              <w:t xml:space="preserve">y </w:t>
            </w:r>
            <w:r>
              <w:rPr>
                <w:rFonts w:ascii="Arial" w:hAnsi="Arial" w:cs="Arial"/>
                <w:color w:val="000000"/>
              </w:rPr>
              <w:t xml:space="preserve">el </w:t>
            </w:r>
            <w:r w:rsidR="00B31BD5">
              <w:rPr>
                <w:rFonts w:ascii="Arial" w:hAnsi="Arial" w:cs="Arial"/>
                <w:color w:val="000000"/>
              </w:rPr>
              <w:t>campo</w:t>
            </w:r>
            <w:r w:rsidR="001B138E">
              <w:rPr>
                <w:rFonts w:ascii="Arial" w:hAnsi="Arial" w:cs="Arial"/>
                <w:color w:val="000000"/>
              </w:rPr>
              <w:t xml:space="preserve"> </w:t>
            </w:r>
            <w:r w:rsidR="00B31BD5">
              <w:rPr>
                <w:rFonts w:ascii="Arial" w:hAnsi="Arial" w:cs="Arial"/>
                <w:color w:val="000000"/>
              </w:rPr>
              <w:t>magnético</w:t>
            </w:r>
          </w:p>
        </w:tc>
      </w:tr>
      <w:tr w:rsidR="00B31BD5" w:rsidRPr="00332138" w14:paraId="70170BC4" w14:textId="77777777" w:rsidTr="00C17FB4">
        <w:tc>
          <w:tcPr>
            <w:tcW w:w="2518" w:type="dxa"/>
          </w:tcPr>
          <w:p w14:paraId="5AEE41ED"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016415D7" w14:textId="77777777" w:rsidR="00B31BD5" w:rsidRDefault="00B31BD5" w:rsidP="00861149">
            <w:pPr>
              <w:spacing w:line="360" w:lineRule="auto"/>
            </w:pPr>
          </w:p>
          <w:p w14:paraId="77A68C6E" w14:textId="77777777" w:rsidR="00B31BD5" w:rsidRDefault="00B31BD5" w:rsidP="00861149">
            <w:pPr>
              <w:spacing w:line="360" w:lineRule="auto"/>
            </w:pPr>
          </w:p>
          <w:p w14:paraId="4B66420F" w14:textId="77777777" w:rsidR="00B31BD5" w:rsidRPr="00816FF1" w:rsidRDefault="00B31BD5" w:rsidP="00861149">
            <w:pPr>
              <w:shd w:val="clear" w:color="auto" w:fill="FFFFFF"/>
              <w:spacing w:line="360" w:lineRule="auto"/>
              <w:rPr>
                <w:rFonts w:ascii="Arial" w:hAnsi="Arial" w:cs="Arial"/>
                <w:color w:val="333333"/>
              </w:rPr>
            </w:pPr>
            <w:r w:rsidRPr="00816FF1">
              <w:rPr>
                <w:rStyle w:val="apple-converted-space"/>
                <w:rFonts w:ascii="Arial" w:hAnsi="Arial" w:cs="Arial"/>
                <w:color w:val="333333"/>
                <w:shd w:val="clear" w:color="auto" w:fill="FFFFFF"/>
              </w:rPr>
              <w:t> </w:t>
            </w:r>
            <w:r w:rsidRPr="00816FF1">
              <w:rPr>
                <w:rFonts w:ascii="Arial" w:hAnsi="Arial" w:cs="Arial"/>
                <w:color w:val="333333"/>
                <w:shd w:val="clear" w:color="auto" w:fill="FFFFFF"/>
              </w:rPr>
              <w:t>273267506</w:t>
            </w:r>
          </w:p>
          <w:p w14:paraId="2D01269F" w14:textId="77777777" w:rsidR="00B31BD5" w:rsidRDefault="00B31BD5" w:rsidP="00861149">
            <w:pPr>
              <w:spacing w:line="360" w:lineRule="auto"/>
            </w:pPr>
          </w:p>
          <w:p w14:paraId="20336E31" w14:textId="77777777" w:rsidR="00B31BD5" w:rsidRPr="00926380" w:rsidRDefault="00B31BD5" w:rsidP="00861149">
            <w:pPr>
              <w:spacing w:line="360" w:lineRule="auto"/>
              <w:rPr>
                <w:rFonts w:ascii="Arial" w:hAnsi="Arial" w:cs="Arial"/>
                <w:color w:val="000000"/>
              </w:rPr>
            </w:pPr>
          </w:p>
        </w:tc>
      </w:tr>
      <w:tr w:rsidR="00B31BD5" w:rsidRPr="00332138" w14:paraId="2EE6561E" w14:textId="77777777" w:rsidTr="00C17FB4">
        <w:tc>
          <w:tcPr>
            <w:tcW w:w="2518" w:type="dxa"/>
          </w:tcPr>
          <w:p w14:paraId="3F2B405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515" w:type="dxa"/>
          </w:tcPr>
          <w:p w14:paraId="7950E176" w14:textId="77777777" w:rsidR="00B31BD5" w:rsidRPr="00332138" w:rsidRDefault="00DA262E" w:rsidP="008D52B1">
            <w:pPr>
              <w:spacing w:line="360" w:lineRule="auto"/>
              <w:rPr>
                <w:rFonts w:ascii="Arial" w:hAnsi="Arial" w:cs="Arial"/>
                <w:color w:val="000000"/>
              </w:rPr>
            </w:pPr>
            <w:r>
              <w:rPr>
                <w:rFonts w:ascii="Arial" w:hAnsi="Arial" w:cs="Arial"/>
                <w:color w:val="000000"/>
              </w:rPr>
              <w:t>La</w:t>
            </w:r>
            <w:r w:rsidR="00B31BD5">
              <w:rPr>
                <w:rFonts w:ascii="Arial" w:hAnsi="Arial" w:cs="Arial"/>
                <w:color w:val="000000"/>
              </w:rPr>
              <w:t>s líneas de fuerza del campo magnético terrestre</w:t>
            </w:r>
            <w:r w:rsidR="008D52B1">
              <w:rPr>
                <w:rFonts w:ascii="Arial" w:hAnsi="Arial" w:cs="Arial"/>
                <w:color w:val="000000"/>
              </w:rPr>
              <w:t xml:space="preserve"> </w:t>
            </w:r>
            <w:r w:rsidR="00B31BD5">
              <w:rPr>
                <w:rFonts w:ascii="Arial" w:hAnsi="Arial" w:cs="Arial"/>
                <w:color w:val="000000"/>
              </w:rPr>
              <w:t>van desde el polo sur geográfico (polo norte del imán terrestre) hasta el polo norte geográfico (polo sur del imán terrestre)</w:t>
            </w:r>
            <w:r>
              <w:rPr>
                <w:rFonts w:ascii="Arial" w:hAnsi="Arial" w:cs="Arial"/>
                <w:color w:val="000000"/>
              </w:rPr>
              <w:t>.</w:t>
            </w:r>
          </w:p>
        </w:tc>
      </w:tr>
    </w:tbl>
    <w:p w14:paraId="55828641" w14:textId="77777777" w:rsidR="00B31BD5" w:rsidRDefault="00B31BD5" w:rsidP="00861149">
      <w:pPr>
        <w:shd w:val="clear" w:color="auto" w:fill="FFFFFF"/>
        <w:spacing w:line="360" w:lineRule="auto"/>
        <w:rPr>
          <w:rFonts w:ascii="Arial" w:hAnsi="Arial" w:cs="Arial"/>
          <w:color w:val="333333"/>
        </w:rPr>
      </w:pPr>
    </w:p>
    <w:p w14:paraId="0B653ECA" w14:textId="77777777" w:rsidR="00B31BD5" w:rsidRDefault="00B31BD5" w:rsidP="00861149">
      <w:pPr>
        <w:shd w:val="clear" w:color="auto" w:fill="FFFFFF"/>
        <w:spacing w:line="360" w:lineRule="auto"/>
        <w:rPr>
          <w:rFonts w:ascii="Arial" w:hAnsi="Arial" w:cs="Arial"/>
          <w:color w:val="333333"/>
        </w:rPr>
      </w:pPr>
      <w:r>
        <w:rPr>
          <w:rFonts w:ascii="Arial" w:hAnsi="Arial" w:cs="Arial"/>
          <w:color w:val="333333"/>
        </w:rPr>
        <w:t>Al contrario de los imanes que mantienen la orientación del campo magnético fijo, el campo magnético terrestre, también llamado campo geomagnético, va cambiando su orientación de manera muy lenta.</w:t>
      </w:r>
    </w:p>
    <w:p w14:paraId="46267053" w14:textId="77777777" w:rsidR="00B31BD5" w:rsidRPr="0044113A"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B31BD5" w:rsidRPr="00332138" w14:paraId="367E54D2" w14:textId="77777777" w:rsidTr="00C17FB4">
        <w:tc>
          <w:tcPr>
            <w:tcW w:w="8978" w:type="dxa"/>
            <w:gridSpan w:val="2"/>
            <w:shd w:val="clear" w:color="auto" w:fill="000000" w:themeFill="text1"/>
          </w:tcPr>
          <w:p w14:paraId="4BAFE8AF"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Recuerda</w:t>
            </w:r>
          </w:p>
        </w:tc>
      </w:tr>
      <w:tr w:rsidR="00DA262E" w:rsidRPr="00332138" w14:paraId="4C3242D4" w14:textId="77777777" w:rsidTr="00C17FB4">
        <w:tc>
          <w:tcPr>
            <w:tcW w:w="2518" w:type="dxa"/>
          </w:tcPr>
          <w:p w14:paraId="2788CE90" w14:textId="77777777" w:rsidR="00DA262E" w:rsidRDefault="00DA262E" w:rsidP="00861149">
            <w:pPr>
              <w:spacing w:line="360" w:lineRule="auto"/>
              <w:rPr>
                <w:rFonts w:ascii="Arial" w:hAnsi="Arial" w:cs="Arial"/>
                <w:b/>
              </w:rPr>
            </w:pPr>
            <w:r>
              <w:rPr>
                <w:rFonts w:ascii="Arial" w:hAnsi="Arial" w:cs="Arial"/>
                <w:b/>
              </w:rPr>
              <w:t>Título</w:t>
            </w:r>
          </w:p>
        </w:tc>
        <w:tc>
          <w:tcPr>
            <w:tcW w:w="6460" w:type="dxa"/>
          </w:tcPr>
          <w:p w14:paraId="46692EB9" w14:textId="77777777" w:rsidR="00DA262E" w:rsidRPr="00FA7AE0" w:rsidRDefault="00DA262E" w:rsidP="00861149">
            <w:pPr>
              <w:shd w:val="clear" w:color="auto" w:fill="FFFFFF"/>
              <w:spacing w:line="360" w:lineRule="auto"/>
              <w:rPr>
                <w:rFonts w:ascii="Arial" w:hAnsi="Arial" w:cs="Arial"/>
                <w:b/>
                <w:color w:val="333333"/>
              </w:rPr>
            </w:pPr>
            <w:r w:rsidRPr="00FA7AE0">
              <w:rPr>
                <w:rFonts w:ascii="Arial" w:hAnsi="Arial" w:cs="Arial"/>
                <w:b/>
                <w:color w:val="333333"/>
              </w:rPr>
              <w:t>Los polos magnéticos y la brú</w:t>
            </w:r>
            <w:r>
              <w:rPr>
                <w:rFonts w:ascii="Arial" w:hAnsi="Arial" w:cs="Arial"/>
                <w:b/>
                <w:color w:val="333333"/>
              </w:rPr>
              <w:t>jula</w:t>
            </w:r>
          </w:p>
        </w:tc>
      </w:tr>
      <w:tr w:rsidR="00B31BD5" w:rsidRPr="00332138" w14:paraId="4F600801" w14:textId="77777777" w:rsidTr="00C17FB4">
        <w:tc>
          <w:tcPr>
            <w:tcW w:w="2518" w:type="dxa"/>
          </w:tcPr>
          <w:p w14:paraId="3F3A8DC4" w14:textId="77777777" w:rsidR="00B31BD5" w:rsidRPr="00332138" w:rsidRDefault="00B31BD5" w:rsidP="00861149">
            <w:pPr>
              <w:spacing w:line="360" w:lineRule="auto"/>
              <w:rPr>
                <w:rFonts w:ascii="Arial" w:hAnsi="Arial" w:cs="Arial"/>
                <w:b/>
              </w:rPr>
            </w:pPr>
            <w:r>
              <w:rPr>
                <w:rFonts w:ascii="Arial" w:hAnsi="Arial" w:cs="Arial"/>
                <w:b/>
              </w:rPr>
              <w:t>C</w:t>
            </w:r>
            <w:r w:rsidRPr="00332138">
              <w:rPr>
                <w:rFonts w:ascii="Arial" w:hAnsi="Arial" w:cs="Arial"/>
                <w:b/>
              </w:rPr>
              <w:t>ontenido</w:t>
            </w:r>
          </w:p>
        </w:tc>
        <w:tc>
          <w:tcPr>
            <w:tcW w:w="6460" w:type="dxa"/>
          </w:tcPr>
          <w:p w14:paraId="445D6E5F" w14:textId="77777777" w:rsidR="00B31BD5" w:rsidRPr="0044113A" w:rsidRDefault="00B31BD5" w:rsidP="00F52974">
            <w:pPr>
              <w:shd w:val="clear" w:color="auto" w:fill="FFFFFF"/>
              <w:spacing w:line="360" w:lineRule="auto"/>
              <w:rPr>
                <w:rFonts w:ascii="Arial" w:hAnsi="Arial" w:cs="Arial"/>
                <w:color w:val="333333"/>
              </w:rPr>
            </w:pPr>
            <w:r w:rsidRPr="00745A63">
              <w:rPr>
                <w:rFonts w:ascii="Arial" w:hAnsi="Arial" w:cs="Arial"/>
                <w:color w:val="333333"/>
              </w:rPr>
              <w:t xml:space="preserve">El núcleo de la Tierra está formado por una mezcla de </w:t>
            </w:r>
            <w:r w:rsidRPr="00745A63">
              <w:rPr>
                <w:rFonts w:ascii="Arial" w:hAnsi="Arial" w:cs="Arial"/>
                <w:color w:val="333333"/>
              </w:rPr>
              <w:lastRenderedPageBreak/>
              <w:t xml:space="preserve">metales que hace que </w:t>
            </w:r>
            <w:r w:rsidR="00F52974">
              <w:rPr>
                <w:rFonts w:ascii="Arial" w:hAnsi="Arial" w:cs="Arial"/>
                <w:color w:val="333333"/>
              </w:rPr>
              <w:t>e</w:t>
            </w:r>
            <w:r w:rsidR="00F52974" w:rsidRPr="00745A63">
              <w:rPr>
                <w:rFonts w:ascii="Arial" w:hAnsi="Arial" w:cs="Arial"/>
                <w:color w:val="333333"/>
              </w:rPr>
              <w:t xml:space="preserve">sta </w:t>
            </w:r>
            <w:r w:rsidRPr="00745A63">
              <w:rPr>
                <w:rFonts w:ascii="Arial" w:hAnsi="Arial" w:cs="Arial"/>
                <w:color w:val="333333"/>
              </w:rPr>
              <w:t xml:space="preserve">se comporte como un gran imán. La Tierra tiene un polo norte y un polo sur </w:t>
            </w:r>
            <w:r w:rsidR="00F52974" w:rsidRPr="00745A63">
              <w:rPr>
                <w:rFonts w:ascii="Arial" w:hAnsi="Arial" w:cs="Arial"/>
                <w:color w:val="333333"/>
              </w:rPr>
              <w:t>magnétic</w:t>
            </w:r>
            <w:r w:rsidR="00F52974">
              <w:rPr>
                <w:rFonts w:ascii="Arial" w:hAnsi="Arial" w:cs="Arial"/>
                <w:color w:val="333333"/>
              </w:rPr>
              <w:t>os</w:t>
            </w:r>
            <w:r w:rsidRPr="00745A63">
              <w:rPr>
                <w:rFonts w:ascii="Arial" w:hAnsi="Arial" w:cs="Arial"/>
                <w:color w:val="333333"/>
              </w:rPr>
              <w:t>, que se encuentran próximos a los polos geográficos. El descubrimiento de este hecho permitió que, en el siglo III, se inventara la brújula en China. La brújula es un instrumento que, mediante una aguja imantada, señala con precisión la dirección y polaridad del eje magnético de la Tierra. Es muy útil para orientarse, ya que permite saber en qué dirección se encuentra cada polo geográfico allí donde te encuentres.</w:t>
            </w:r>
          </w:p>
        </w:tc>
      </w:tr>
    </w:tbl>
    <w:p w14:paraId="321FF1DF" w14:textId="77777777" w:rsidR="00B31BD5" w:rsidRDefault="00B31BD5" w:rsidP="00861149">
      <w:pPr>
        <w:shd w:val="clear" w:color="auto" w:fill="FFFFFF"/>
        <w:spacing w:line="360" w:lineRule="auto"/>
        <w:rPr>
          <w:rFonts w:ascii="Arial" w:hAnsi="Arial" w:cs="Arial"/>
          <w:color w:val="333333"/>
        </w:rPr>
      </w:pPr>
    </w:p>
    <w:p w14:paraId="0E8EB3E2" w14:textId="77777777" w:rsidR="00B31BD5" w:rsidRPr="0044113A" w:rsidRDefault="00B31BD5" w:rsidP="00861149">
      <w:pPr>
        <w:shd w:val="clear" w:color="auto" w:fill="FFFFFF"/>
        <w:spacing w:line="360" w:lineRule="auto"/>
        <w:rPr>
          <w:rFonts w:ascii="Arial" w:hAnsi="Arial" w:cs="Arial"/>
          <w:color w:val="333333"/>
        </w:rPr>
      </w:pPr>
    </w:p>
    <w:p w14:paraId="13979D9A" w14:textId="77777777" w:rsidR="00B31BD5" w:rsidRPr="0044113A" w:rsidRDefault="00B31BD5" w:rsidP="00861149">
      <w:pPr>
        <w:shd w:val="clear" w:color="auto" w:fill="FFFFFF"/>
        <w:spacing w:line="360" w:lineRule="auto"/>
        <w:rPr>
          <w:rFonts w:ascii="Arial" w:hAnsi="Arial" w:cs="Arial"/>
          <w:color w:val="FFFFFF"/>
        </w:rPr>
      </w:pPr>
    </w:p>
    <w:p w14:paraId="3A85CEC6" w14:textId="77777777" w:rsidR="00B31BD5" w:rsidRPr="00BE665F" w:rsidRDefault="00B31BD5" w:rsidP="00861149">
      <w:pPr>
        <w:shd w:val="clear" w:color="auto" w:fill="FFFFFF"/>
        <w:spacing w:line="360" w:lineRule="auto"/>
        <w:outlineLvl w:val="2"/>
        <w:rPr>
          <w:rFonts w:ascii="Georgia" w:hAnsi="Georgia" w:cs="Arial"/>
          <w:color w:val="97BE0E"/>
          <w:sz w:val="33"/>
          <w:szCs w:val="33"/>
        </w:rPr>
      </w:pPr>
      <w:r w:rsidRPr="00446625">
        <w:rPr>
          <w:rFonts w:ascii="Arial" w:hAnsi="Arial" w:cs="Arial"/>
          <w:b/>
          <w:highlight w:val="yellow"/>
        </w:rPr>
        <w:t xml:space="preserve">[SECCIÓN </w:t>
      </w:r>
      <w:r>
        <w:rPr>
          <w:rFonts w:ascii="Arial" w:hAnsi="Arial" w:cs="Arial"/>
          <w:b/>
          <w:highlight w:val="yellow"/>
        </w:rPr>
        <w:t>2</w:t>
      </w:r>
      <w:r w:rsidRPr="00446625">
        <w:rPr>
          <w:rFonts w:ascii="Arial" w:hAnsi="Arial" w:cs="Arial"/>
          <w:b/>
          <w:highlight w:val="yellow"/>
        </w:rPr>
        <w:t>]</w:t>
      </w:r>
      <w:r w:rsidR="001B138E">
        <w:rPr>
          <w:rFonts w:ascii="Arial" w:hAnsi="Arial" w:cs="Arial"/>
          <w:b/>
        </w:rPr>
        <w:t xml:space="preserve"> </w:t>
      </w:r>
      <w:r>
        <w:rPr>
          <w:rFonts w:ascii="Arial" w:hAnsi="Arial" w:cs="Arial"/>
          <w:b/>
        </w:rPr>
        <w:t xml:space="preserve">4.4 </w:t>
      </w:r>
      <w:r w:rsidRPr="00BE665F">
        <w:rPr>
          <w:rFonts w:ascii="Arial" w:hAnsi="Arial" w:cs="Arial"/>
          <w:b/>
        </w:rPr>
        <w:t>El electromagnetismo</w:t>
      </w:r>
    </w:p>
    <w:p w14:paraId="3A5A53C1" w14:textId="77777777" w:rsidR="00B31BD5" w:rsidRPr="0044113A" w:rsidRDefault="00B31BD5" w:rsidP="00861149">
      <w:pPr>
        <w:numPr>
          <w:ilvl w:val="0"/>
          <w:numId w:val="29"/>
        </w:numPr>
        <w:pBdr>
          <w:top w:val="single" w:sz="6" w:space="0" w:color="FFFFFF"/>
        </w:pBdr>
        <w:shd w:val="clear" w:color="auto" w:fill="FFFFFF"/>
        <w:spacing w:line="360" w:lineRule="auto"/>
        <w:ind w:left="90"/>
        <w:rPr>
          <w:rFonts w:ascii="Arial" w:hAnsi="Arial" w:cs="Arial"/>
          <w:color w:val="FFFFFF"/>
        </w:rPr>
      </w:pPr>
    </w:p>
    <w:p w14:paraId="364BD414" w14:textId="77777777" w:rsidR="00B31BD5" w:rsidRDefault="00B31BD5" w:rsidP="00861149">
      <w:pPr>
        <w:shd w:val="clear" w:color="auto" w:fill="FFFFFF"/>
        <w:spacing w:line="360" w:lineRule="auto"/>
        <w:rPr>
          <w:rFonts w:ascii="Arial" w:hAnsi="Arial" w:cs="Arial"/>
          <w:color w:val="333333"/>
        </w:rPr>
      </w:pPr>
      <w:r>
        <w:rPr>
          <w:rFonts w:ascii="Arial" w:hAnsi="Arial" w:cs="Arial"/>
          <w:color w:val="333333"/>
        </w:rPr>
        <w:t>Se producen</w:t>
      </w:r>
      <w:r w:rsidR="001B138E">
        <w:rPr>
          <w:rFonts w:ascii="Arial" w:hAnsi="Arial" w:cs="Arial"/>
          <w:color w:val="333333"/>
        </w:rPr>
        <w:t xml:space="preserve"> </w:t>
      </w:r>
      <w:r w:rsidRPr="0044113A">
        <w:rPr>
          <w:rFonts w:ascii="Arial" w:hAnsi="Arial" w:cs="Arial"/>
          <w:color w:val="333333"/>
        </w:rPr>
        <w:t xml:space="preserve">imanes utilizando la electricidad y, a la inversa, </w:t>
      </w:r>
      <w:r>
        <w:rPr>
          <w:rFonts w:ascii="Arial" w:hAnsi="Arial" w:cs="Arial"/>
          <w:color w:val="333333"/>
        </w:rPr>
        <w:t>se puede</w:t>
      </w:r>
      <w:r w:rsidR="001B138E">
        <w:rPr>
          <w:rFonts w:ascii="Arial" w:hAnsi="Arial" w:cs="Arial"/>
          <w:color w:val="333333"/>
        </w:rPr>
        <w:t xml:space="preserve"> </w:t>
      </w:r>
      <w:r w:rsidRPr="0044113A">
        <w:rPr>
          <w:rFonts w:ascii="Arial" w:hAnsi="Arial" w:cs="Arial"/>
          <w:color w:val="333333"/>
        </w:rPr>
        <w:t>producir electricidad gracias al magnetismo. La relación entre electricidad y magnetismo es lo que</w:t>
      </w:r>
      <w:r w:rsidR="001B138E">
        <w:rPr>
          <w:rFonts w:ascii="Arial" w:hAnsi="Arial" w:cs="Arial"/>
          <w:color w:val="333333"/>
        </w:rPr>
        <w:t xml:space="preserve"> </w:t>
      </w:r>
      <w:r>
        <w:rPr>
          <w:rFonts w:ascii="Arial" w:hAnsi="Arial" w:cs="Arial"/>
          <w:color w:val="333333"/>
        </w:rPr>
        <w:t xml:space="preserve">se </w:t>
      </w:r>
      <w:r w:rsidRPr="0044113A">
        <w:rPr>
          <w:rFonts w:ascii="Arial" w:hAnsi="Arial" w:cs="Arial"/>
          <w:color w:val="333333"/>
        </w:rPr>
        <w:t>denomina</w:t>
      </w:r>
      <w:r w:rsidR="001B138E">
        <w:rPr>
          <w:rFonts w:ascii="Arial" w:hAnsi="Arial" w:cs="Arial"/>
          <w:color w:val="333333"/>
        </w:rPr>
        <w:t xml:space="preserve"> </w:t>
      </w:r>
      <w:r w:rsidRPr="0044113A">
        <w:rPr>
          <w:rFonts w:ascii="Arial" w:hAnsi="Arial" w:cs="Arial"/>
          <w:b/>
          <w:bCs/>
          <w:color w:val="333333"/>
        </w:rPr>
        <w:t>electromagnetismo</w:t>
      </w:r>
      <w:r w:rsidRPr="0044113A">
        <w:rPr>
          <w:rFonts w:ascii="Arial" w:hAnsi="Arial" w:cs="Arial"/>
          <w:color w:val="333333"/>
        </w:rPr>
        <w:t>.</w:t>
      </w:r>
    </w:p>
    <w:p w14:paraId="1613C940" w14:textId="77777777" w:rsidR="00B31BD5" w:rsidRPr="0044113A" w:rsidRDefault="00B31BD5" w:rsidP="00861149">
      <w:pPr>
        <w:shd w:val="clear" w:color="auto" w:fill="FFFFFF"/>
        <w:spacing w:line="360" w:lineRule="auto"/>
        <w:rPr>
          <w:rFonts w:ascii="Arial" w:hAnsi="Arial" w:cs="Arial"/>
          <w:color w:val="333333"/>
        </w:rPr>
      </w:pPr>
    </w:p>
    <w:p w14:paraId="101C68C1" w14:textId="77777777" w:rsidR="00B31BD5" w:rsidRDefault="00B31BD5" w:rsidP="00861149">
      <w:pPr>
        <w:shd w:val="clear" w:color="auto" w:fill="FFFFFF"/>
        <w:spacing w:line="360" w:lineRule="auto"/>
        <w:rPr>
          <w:rFonts w:ascii="Arial" w:hAnsi="Arial" w:cs="Arial"/>
          <w:color w:val="333333"/>
        </w:rPr>
      </w:pPr>
      <w:r w:rsidRPr="0044113A">
        <w:rPr>
          <w:rFonts w:ascii="Arial" w:hAnsi="Arial" w:cs="Arial"/>
          <w:color w:val="333333"/>
        </w:rPr>
        <w:t>La </w:t>
      </w:r>
      <w:r w:rsidRPr="0044113A">
        <w:rPr>
          <w:rFonts w:ascii="Arial" w:hAnsi="Arial" w:cs="Arial"/>
          <w:b/>
          <w:bCs/>
          <w:color w:val="333333"/>
        </w:rPr>
        <w:t>corriente eléctrica</w:t>
      </w:r>
      <w:r w:rsidRPr="0044113A">
        <w:rPr>
          <w:rFonts w:ascii="Arial" w:hAnsi="Arial" w:cs="Arial"/>
          <w:color w:val="333333"/>
        </w:rPr>
        <w:t>, al circular por un circuito eléctrico, </w:t>
      </w:r>
      <w:r w:rsidRPr="0044113A">
        <w:rPr>
          <w:rFonts w:ascii="Arial" w:hAnsi="Arial" w:cs="Arial"/>
          <w:b/>
          <w:bCs/>
          <w:color w:val="333333"/>
        </w:rPr>
        <w:t>genera magnetismo</w:t>
      </w:r>
      <w:r w:rsidRPr="0044113A">
        <w:rPr>
          <w:rFonts w:ascii="Arial" w:hAnsi="Arial" w:cs="Arial"/>
          <w:color w:val="333333"/>
        </w:rPr>
        <w:t xml:space="preserve">. Si enrollamos el cable alrededor de una pieza de hierro y hacemos que la corriente eléctrica circule por el hilo, veremos </w:t>
      </w:r>
      <w:r w:rsidR="00F52974" w:rsidRPr="0044113A">
        <w:rPr>
          <w:rFonts w:ascii="Arial" w:hAnsi="Arial" w:cs="Arial"/>
          <w:color w:val="333333"/>
        </w:rPr>
        <w:t>c</w:t>
      </w:r>
      <w:r w:rsidR="00F52974">
        <w:rPr>
          <w:rFonts w:ascii="Arial" w:hAnsi="Arial" w:cs="Arial"/>
          <w:color w:val="333333"/>
        </w:rPr>
        <w:t>ó</w:t>
      </w:r>
      <w:r w:rsidR="00F52974" w:rsidRPr="0044113A">
        <w:rPr>
          <w:rFonts w:ascii="Arial" w:hAnsi="Arial" w:cs="Arial"/>
          <w:color w:val="333333"/>
        </w:rPr>
        <w:t xml:space="preserve">mo </w:t>
      </w:r>
      <w:r w:rsidRPr="0044113A">
        <w:rPr>
          <w:rFonts w:ascii="Arial" w:hAnsi="Arial" w:cs="Arial"/>
          <w:color w:val="333333"/>
        </w:rPr>
        <w:t>la pieza de hierro se imanta, es decir, se convierte en un imán. Este tipo de imán se llama </w:t>
      </w:r>
      <w:r w:rsidRPr="0044113A">
        <w:rPr>
          <w:rFonts w:ascii="Arial" w:hAnsi="Arial" w:cs="Arial"/>
          <w:b/>
          <w:bCs/>
          <w:color w:val="333333"/>
        </w:rPr>
        <w:t>electroimán</w:t>
      </w:r>
      <w:r w:rsidRPr="0044113A">
        <w:rPr>
          <w:rFonts w:ascii="Arial" w:hAnsi="Arial" w:cs="Arial"/>
          <w:color w:val="333333"/>
        </w:rPr>
        <w:t>.</w:t>
      </w:r>
    </w:p>
    <w:p w14:paraId="2CEB790C" w14:textId="77777777" w:rsidR="00B31BD5" w:rsidRPr="0044113A" w:rsidRDefault="00B31BD5" w:rsidP="00861149">
      <w:pPr>
        <w:shd w:val="clear" w:color="auto" w:fill="FFFFFF"/>
        <w:spacing w:line="360" w:lineRule="auto"/>
        <w:rPr>
          <w:rFonts w:ascii="Arial" w:hAnsi="Arial" w:cs="Arial"/>
          <w:color w:val="333333"/>
        </w:rPr>
      </w:pPr>
    </w:p>
    <w:p w14:paraId="608F9F65" w14:textId="77777777" w:rsidR="00B31BD5" w:rsidRDefault="00B31BD5" w:rsidP="00861149">
      <w:pPr>
        <w:shd w:val="clear" w:color="auto" w:fill="FFFFFF"/>
        <w:spacing w:line="360" w:lineRule="auto"/>
        <w:rPr>
          <w:rFonts w:ascii="Arial" w:hAnsi="Arial" w:cs="Arial"/>
          <w:color w:val="333333"/>
        </w:rPr>
      </w:pPr>
      <w:r w:rsidRPr="0044113A">
        <w:rPr>
          <w:rFonts w:ascii="Arial" w:hAnsi="Arial" w:cs="Arial"/>
          <w:color w:val="333333"/>
        </w:rPr>
        <w:t>Los electroimanes se comportan igual que los otros imanes. Atraen algunos metales, siempre que la corriente eléctrica circule por el circuito. En el momento en que la corriente eléctrica deja de circular, la pieza de hierro pierde sus propiedades magnéticas.</w:t>
      </w:r>
    </w:p>
    <w:p w14:paraId="00E2BDF6" w14:textId="77777777" w:rsidR="00B31BD5" w:rsidRPr="0044113A"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31BD5" w:rsidRPr="00332138" w14:paraId="71F5A6F3" w14:textId="77777777" w:rsidTr="00C17FB4">
        <w:tc>
          <w:tcPr>
            <w:tcW w:w="9033" w:type="dxa"/>
            <w:gridSpan w:val="2"/>
            <w:shd w:val="clear" w:color="auto" w:fill="0D0D0D" w:themeFill="text1" w:themeFillTint="F2"/>
          </w:tcPr>
          <w:p w14:paraId="159E38CC"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193876FA" w14:textId="77777777" w:rsidTr="00C17FB4">
        <w:tc>
          <w:tcPr>
            <w:tcW w:w="2518" w:type="dxa"/>
          </w:tcPr>
          <w:p w14:paraId="7812B07F"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0009F63F"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127658">
              <w:rPr>
                <w:rFonts w:ascii="Arial" w:hAnsi="Arial" w:cs="Arial"/>
              </w:rPr>
              <w:t>15</w:t>
            </w:r>
          </w:p>
        </w:tc>
      </w:tr>
      <w:tr w:rsidR="00B31BD5" w:rsidRPr="00332138" w14:paraId="5583B102" w14:textId="77777777" w:rsidTr="00C17FB4">
        <w:tc>
          <w:tcPr>
            <w:tcW w:w="2518" w:type="dxa"/>
          </w:tcPr>
          <w:p w14:paraId="26390F1E"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Descripción</w:t>
            </w:r>
          </w:p>
        </w:tc>
        <w:tc>
          <w:tcPr>
            <w:tcW w:w="6515" w:type="dxa"/>
          </w:tcPr>
          <w:p w14:paraId="7605BF2A" w14:textId="77777777" w:rsidR="00B31BD5" w:rsidRPr="00332138" w:rsidRDefault="00B31BD5" w:rsidP="00F52974">
            <w:pPr>
              <w:spacing w:line="360" w:lineRule="auto"/>
              <w:rPr>
                <w:rFonts w:ascii="Arial" w:hAnsi="Arial" w:cs="Arial"/>
                <w:color w:val="000000"/>
              </w:rPr>
            </w:pPr>
            <w:r>
              <w:rPr>
                <w:rFonts w:ascii="Arial" w:hAnsi="Arial" w:cs="Arial"/>
                <w:color w:val="000000"/>
              </w:rPr>
              <w:t xml:space="preserve">El </w:t>
            </w:r>
            <w:r w:rsidR="00F52974">
              <w:rPr>
                <w:rFonts w:ascii="Arial" w:hAnsi="Arial" w:cs="Arial"/>
                <w:color w:val="000000"/>
              </w:rPr>
              <w:t>electroimán</w:t>
            </w:r>
          </w:p>
        </w:tc>
      </w:tr>
      <w:tr w:rsidR="00B31BD5" w:rsidRPr="00332138" w14:paraId="02A89C63" w14:textId="77777777" w:rsidTr="00C17FB4">
        <w:tc>
          <w:tcPr>
            <w:tcW w:w="2518" w:type="dxa"/>
          </w:tcPr>
          <w:p w14:paraId="382A7238"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515" w:type="dxa"/>
          </w:tcPr>
          <w:p w14:paraId="4F6C95AD" w14:textId="77777777" w:rsidR="00B31BD5" w:rsidRDefault="00B31BD5" w:rsidP="00861149">
            <w:pPr>
              <w:spacing w:line="360" w:lineRule="auto"/>
              <w:rPr>
                <w:rFonts w:ascii="Arial" w:hAnsi="Arial" w:cs="Arial"/>
                <w:color w:val="000000"/>
              </w:rPr>
            </w:pPr>
          </w:p>
          <w:p w14:paraId="13B6E4B1" w14:textId="77777777" w:rsidR="00B31BD5" w:rsidRDefault="00B31BD5" w:rsidP="00861149">
            <w:pPr>
              <w:spacing w:line="360" w:lineRule="auto"/>
              <w:rPr>
                <w:rFonts w:ascii="Arial" w:hAnsi="Arial" w:cs="Arial"/>
                <w:color w:val="000000"/>
              </w:rPr>
            </w:pPr>
            <w:r>
              <w:rPr>
                <w:rFonts w:ascii="Arial" w:hAnsi="Arial" w:cs="Arial"/>
                <w:noProof/>
                <w:color w:val="96BF0D"/>
                <w:sz w:val="18"/>
                <w:szCs w:val="18"/>
              </w:rPr>
              <w:drawing>
                <wp:anchor distT="0" distB="0" distL="114300" distR="114300" simplePos="0" relativeHeight="251666432" behindDoc="0" locked="0" layoutInCell="1" allowOverlap="1" wp14:anchorId="4E7DDC7C" wp14:editId="4D806766">
                  <wp:simplePos x="0" y="0"/>
                  <wp:positionH relativeFrom="column">
                    <wp:posOffset>730885</wp:posOffset>
                  </wp:positionH>
                  <wp:positionV relativeFrom="paragraph">
                    <wp:posOffset>-120650</wp:posOffset>
                  </wp:positionV>
                  <wp:extent cx="2028825" cy="2444750"/>
                  <wp:effectExtent l="0" t="0" r="9525" b="0"/>
                  <wp:wrapNone/>
                  <wp:docPr id="11" name="Imagen 11" descr="http://profesores.aulaplaneta.com/DNNPlayerPackages/Package13862/InfoGuion/cuadernoestudio/images_xml/MN_3C_20_img7_small.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3862/InfoGuion/cuadernoestudio/images_xml/MN_3C_20_img7_small.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882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021C8" w14:textId="77777777" w:rsidR="00B31BD5" w:rsidRDefault="00B31BD5" w:rsidP="00861149">
            <w:pPr>
              <w:spacing w:line="360" w:lineRule="auto"/>
              <w:rPr>
                <w:rFonts w:ascii="Arial" w:hAnsi="Arial" w:cs="Arial"/>
                <w:color w:val="000000"/>
              </w:rPr>
            </w:pPr>
          </w:p>
          <w:p w14:paraId="6ACCDA6F" w14:textId="77777777" w:rsidR="00B31BD5" w:rsidRDefault="00B31BD5" w:rsidP="00861149">
            <w:pPr>
              <w:spacing w:line="360" w:lineRule="auto"/>
              <w:rPr>
                <w:rFonts w:ascii="Arial" w:hAnsi="Arial" w:cs="Arial"/>
                <w:color w:val="000000"/>
              </w:rPr>
            </w:pPr>
          </w:p>
          <w:p w14:paraId="4FE4B9ED" w14:textId="77777777" w:rsidR="00B31BD5" w:rsidRDefault="00B31BD5" w:rsidP="00861149">
            <w:pPr>
              <w:spacing w:line="360" w:lineRule="auto"/>
              <w:rPr>
                <w:rFonts w:ascii="Arial" w:hAnsi="Arial" w:cs="Arial"/>
                <w:color w:val="000000"/>
              </w:rPr>
            </w:pPr>
          </w:p>
          <w:p w14:paraId="14BD9EA1" w14:textId="77777777" w:rsidR="00B31BD5" w:rsidRDefault="00B31BD5" w:rsidP="00861149">
            <w:pPr>
              <w:spacing w:line="360" w:lineRule="auto"/>
              <w:rPr>
                <w:rFonts w:ascii="Arial" w:hAnsi="Arial" w:cs="Arial"/>
                <w:color w:val="000000"/>
              </w:rPr>
            </w:pPr>
          </w:p>
          <w:p w14:paraId="497B3EAF" w14:textId="77777777" w:rsidR="00B31BD5" w:rsidRDefault="00B31BD5" w:rsidP="00861149">
            <w:pPr>
              <w:spacing w:line="360" w:lineRule="auto"/>
              <w:rPr>
                <w:rFonts w:ascii="Arial" w:hAnsi="Arial" w:cs="Arial"/>
                <w:color w:val="000000"/>
              </w:rPr>
            </w:pPr>
          </w:p>
          <w:p w14:paraId="1820A242" w14:textId="77777777" w:rsidR="00B31BD5" w:rsidRDefault="00B31BD5" w:rsidP="00861149">
            <w:pPr>
              <w:spacing w:line="360" w:lineRule="auto"/>
              <w:rPr>
                <w:rFonts w:ascii="Arial" w:hAnsi="Arial" w:cs="Arial"/>
                <w:color w:val="000000"/>
              </w:rPr>
            </w:pPr>
          </w:p>
          <w:p w14:paraId="36FD79EC" w14:textId="77777777" w:rsidR="00B31BD5" w:rsidRDefault="00B31BD5" w:rsidP="00861149">
            <w:pPr>
              <w:spacing w:line="360" w:lineRule="auto"/>
              <w:rPr>
                <w:rFonts w:ascii="Arial" w:hAnsi="Arial" w:cs="Arial"/>
                <w:color w:val="000000"/>
              </w:rPr>
            </w:pPr>
          </w:p>
          <w:p w14:paraId="353B1233" w14:textId="77777777" w:rsidR="00B31BD5" w:rsidRDefault="00B31BD5" w:rsidP="00861149">
            <w:pPr>
              <w:spacing w:line="360" w:lineRule="auto"/>
              <w:rPr>
                <w:rFonts w:ascii="Arial" w:hAnsi="Arial" w:cs="Arial"/>
                <w:color w:val="000000"/>
              </w:rPr>
            </w:pPr>
          </w:p>
          <w:p w14:paraId="36360299" w14:textId="77777777" w:rsidR="00B31BD5" w:rsidRDefault="00B31BD5" w:rsidP="00861149">
            <w:pPr>
              <w:spacing w:line="360" w:lineRule="auto"/>
              <w:rPr>
                <w:rFonts w:ascii="Arial" w:hAnsi="Arial" w:cs="Arial"/>
                <w:color w:val="000000"/>
              </w:rPr>
            </w:pPr>
          </w:p>
          <w:p w14:paraId="510E79C7" w14:textId="77777777" w:rsidR="00B31BD5" w:rsidRDefault="00B31BD5" w:rsidP="00861149">
            <w:pPr>
              <w:spacing w:line="360" w:lineRule="auto"/>
              <w:rPr>
                <w:rFonts w:ascii="Arial" w:hAnsi="Arial" w:cs="Arial"/>
                <w:color w:val="000000"/>
              </w:rPr>
            </w:pPr>
          </w:p>
          <w:p w14:paraId="3362AB19" w14:textId="77777777" w:rsidR="00B31BD5" w:rsidRDefault="00B31BD5" w:rsidP="00861149">
            <w:pPr>
              <w:spacing w:line="360" w:lineRule="auto"/>
              <w:rPr>
                <w:rFonts w:ascii="Arial" w:hAnsi="Arial" w:cs="Arial"/>
                <w:color w:val="000000"/>
              </w:rPr>
            </w:pPr>
          </w:p>
          <w:p w14:paraId="6B4AB5D2" w14:textId="77777777" w:rsidR="00B31BD5" w:rsidRDefault="00B31BD5" w:rsidP="00861149">
            <w:pPr>
              <w:spacing w:line="360" w:lineRule="auto"/>
              <w:rPr>
                <w:rFonts w:ascii="Arial" w:hAnsi="Arial" w:cs="Arial"/>
                <w:color w:val="000000"/>
              </w:rPr>
            </w:pPr>
          </w:p>
          <w:p w14:paraId="2C2E2E07" w14:textId="77777777" w:rsidR="00B31BD5" w:rsidRPr="00332138" w:rsidRDefault="00B31BD5" w:rsidP="00861149">
            <w:pPr>
              <w:spacing w:line="360" w:lineRule="auto"/>
              <w:rPr>
                <w:rFonts w:ascii="Arial" w:hAnsi="Arial" w:cs="Arial"/>
                <w:color w:val="000000"/>
              </w:rPr>
            </w:pPr>
            <w:r>
              <w:rPr>
                <w:rFonts w:ascii="Arial" w:hAnsi="Arial" w:cs="Arial"/>
                <w:color w:val="000000"/>
              </w:rPr>
              <w:t>5 primaria/ciencias de la naturaleza/la electricidad/la electricidad y el magnetismo/el electromagnetismo</w:t>
            </w:r>
          </w:p>
        </w:tc>
      </w:tr>
      <w:tr w:rsidR="00B31BD5" w:rsidRPr="00332138" w14:paraId="1A6AF085" w14:textId="77777777" w:rsidTr="00C17FB4">
        <w:tc>
          <w:tcPr>
            <w:tcW w:w="2518" w:type="dxa"/>
          </w:tcPr>
          <w:p w14:paraId="19842D47"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515" w:type="dxa"/>
          </w:tcPr>
          <w:p w14:paraId="7EC9AFD1" w14:textId="77777777" w:rsidR="00B31BD5" w:rsidRPr="00745A63" w:rsidRDefault="00B31BD5" w:rsidP="00861149">
            <w:pPr>
              <w:shd w:val="clear" w:color="auto" w:fill="FFFFFF"/>
              <w:spacing w:line="360" w:lineRule="auto"/>
              <w:rPr>
                <w:rFonts w:ascii="Arial" w:hAnsi="Arial" w:cs="Arial"/>
                <w:color w:val="333333"/>
              </w:rPr>
            </w:pPr>
            <w:r w:rsidRPr="00BE665F">
              <w:rPr>
                <w:rFonts w:ascii="Arial" w:hAnsi="Arial" w:cs="Arial"/>
                <w:color w:val="333333"/>
              </w:rPr>
              <w:t>Un</w:t>
            </w:r>
            <w:r w:rsidRPr="00745A63">
              <w:rPr>
                <w:rFonts w:ascii="Arial" w:hAnsi="Arial" w:cs="Arial"/>
                <w:color w:val="333333"/>
              </w:rPr>
              <w:t> </w:t>
            </w:r>
            <w:r w:rsidRPr="009A0CCF">
              <w:rPr>
                <w:rFonts w:ascii="Arial" w:hAnsi="Arial" w:cs="Arial"/>
                <w:b/>
                <w:color w:val="333333"/>
              </w:rPr>
              <w:t>electroimán</w:t>
            </w:r>
            <w:r w:rsidRPr="00745A63">
              <w:rPr>
                <w:rFonts w:ascii="Arial" w:hAnsi="Arial" w:cs="Arial"/>
                <w:color w:val="333333"/>
              </w:rPr>
              <w:t> </w:t>
            </w:r>
            <w:r w:rsidRPr="00BE665F">
              <w:rPr>
                <w:rFonts w:ascii="Arial" w:hAnsi="Arial" w:cs="Arial"/>
                <w:color w:val="333333"/>
              </w:rPr>
              <w:t>sencillo consiste</w:t>
            </w:r>
            <w:r>
              <w:rPr>
                <w:rFonts w:ascii="Arial" w:hAnsi="Arial" w:cs="Arial"/>
                <w:color w:val="333333"/>
              </w:rPr>
              <w:t xml:space="preserve"> </w:t>
            </w:r>
            <w:r w:rsidRPr="00BE665F">
              <w:rPr>
                <w:rFonts w:ascii="Arial" w:hAnsi="Arial" w:cs="Arial"/>
                <w:color w:val="333333"/>
              </w:rPr>
              <w:t xml:space="preserve">en un circuito alimentado por una pila, donde el cable conductor se enrolla a </w:t>
            </w:r>
            <w:r>
              <w:rPr>
                <w:rFonts w:ascii="Arial" w:hAnsi="Arial" w:cs="Arial"/>
                <w:color w:val="333333"/>
              </w:rPr>
              <w:t>una puntilla</w:t>
            </w:r>
            <w:r w:rsidRPr="00BE665F">
              <w:rPr>
                <w:rFonts w:ascii="Arial" w:hAnsi="Arial" w:cs="Arial"/>
                <w:color w:val="333333"/>
              </w:rPr>
              <w:t xml:space="preserve"> de hierro</w:t>
            </w:r>
            <w:r>
              <w:rPr>
                <w:rFonts w:ascii="Arial" w:hAnsi="Arial" w:cs="Arial"/>
                <w:color w:val="333333"/>
              </w:rPr>
              <w:t xml:space="preserve"> (solenoide)</w:t>
            </w:r>
            <w:r w:rsidRPr="00BE665F">
              <w:rPr>
                <w:rFonts w:ascii="Arial" w:hAnsi="Arial" w:cs="Arial"/>
                <w:color w:val="333333"/>
              </w:rPr>
              <w:t>.</w:t>
            </w:r>
            <w:r>
              <w:rPr>
                <w:rFonts w:ascii="Arial" w:hAnsi="Arial" w:cs="Arial"/>
                <w:color w:val="333333"/>
              </w:rPr>
              <w:t xml:space="preserve"> En el momento en que se cierra el circuito se genera un campo eléctrico que ordena en una sola dirección los dipolos que se encuentran al interior del núcleo ferroso de la puntilla, convirtiéndola en un imán. </w:t>
            </w:r>
          </w:p>
        </w:tc>
      </w:tr>
    </w:tbl>
    <w:p w14:paraId="1399E115" w14:textId="77777777" w:rsidR="00B31BD5" w:rsidRPr="0044113A" w:rsidRDefault="00B31BD5" w:rsidP="00861149">
      <w:pPr>
        <w:shd w:val="clear" w:color="auto" w:fill="FFFFFF"/>
        <w:spacing w:line="360" w:lineRule="auto"/>
        <w:rPr>
          <w:rFonts w:ascii="Arial" w:hAnsi="Arial" w:cs="Arial"/>
          <w:color w:val="333333"/>
        </w:rPr>
      </w:pPr>
    </w:p>
    <w:p w14:paraId="115C900A" w14:textId="77777777" w:rsidR="00B31BD5" w:rsidRDefault="00B31BD5" w:rsidP="00861149">
      <w:pPr>
        <w:shd w:val="clear" w:color="auto" w:fill="FFFFFF"/>
        <w:spacing w:line="360" w:lineRule="auto"/>
        <w:rPr>
          <w:rFonts w:ascii="Arial" w:hAnsi="Arial" w:cs="Arial"/>
          <w:color w:val="333333"/>
        </w:rPr>
      </w:pPr>
      <w:r w:rsidRPr="0044113A">
        <w:rPr>
          <w:rFonts w:ascii="Arial" w:hAnsi="Arial" w:cs="Arial"/>
          <w:color w:val="333333"/>
        </w:rPr>
        <w:t>Por otro lado, así como la electricidad genera magnetismo, el </w:t>
      </w:r>
      <w:r w:rsidRPr="0044113A">
        <w:rPr>
          <w:rFonts w:ascii="Arial" w:hAnsi="Arial" w:cs="Arial"/>
          <w:b/>
          <w:bCs/>
          <w:color w:val="333333"/>
        </w:rPr>
        <w:t>magnetismo también puede generar electricidad</w:t>
      </w:r>
      <w:r w:rsidRPr="0044113A">
        <w:rPr>
          <w:rFonts w:ascii="Arial" w:hAnsi="Arial" w:cs="Arial"/>
          <w:color w:val="333333"/>
        </w:rPr>
        <w:t>. Al mover un imán cerca de un cable eléctrico se genera una débil corriente eléctrica por el cable. Esto sucede también si es el cable eléctrico el que se mueve cerca de un imán. </w:t>
      </w:r>
    </w:p>
    <w:p w14:paraId="270E85F5" w14:textId="77777777" w:rsidR="00B31BD5" w:rsidRDefault="00B31BD5" w:rsidP="00861149">
      <w:pPr>
        <w:shd w:val="clear" w:color="auto" w:fill="FFFFFF"/>
        <w:spacing w:line="360" w:lineRule="auto"/>
        <w:rPr>
          <w:rFonts w:ascii="Arial" w:hAnsi="Arial" w:cs="Arial"/>
          <w:color w:val="333333"/>
        </w:rPr>
      </w:pPr>
    </w:p>
    <w:p w14:paraId="7335D5ED" w14:textId="77777777" w:rsidR="00B31BD5" w:rsidRDefault="00B31BD5" w:rsidP="00861149">
      <w:pPr>
        <w:shd w:val="clear" w:color="auto" w:fill="FFFFFF"/>
        <w:spacing w:line="360" w:lineRule="auto"/>
        <w:rPr>
          <w:rFonts w:ascii="Arial" w:hAnsi="Arial" w:cs="Arial"/>
          <w:color w:val="333333"/>
        </w:rPr>
      </w:pPr>
      <w:r w:rsidRPr="0044113A">
        <w:rPr>
          <w:rFonts w:ascii="Arial" w:hAnsi="Arial" w:cs="Arial"/>
          <w:color w:val="333333"/>
        </w:rPr>
        <w:lastRenderedPageBreak/>
        <w:t>Cuanto mayor sea</w:t>
      </w:r>
      <w:r w:rsidR="00EB0ECE">
        <w:rPr>
          <w:rFonts w:ascii="Arial" w:hAnsi="Arial" w:cs="Arial"/>
          <w:color w:val="333333"/>
        </w:rPr>
        <w:t xml:space="preserve"> la potencia del imán y mayor su</w:t>
      </w:r>
      <w:r w:rsidRPr="0044113A">
        <w:rPr>
          <w:rFonts w:ascii="Arial" w:hAnsi="Arial" w:cs="Arial"/>
          <w:color w:val="333333"/>
        </w:rPr>
        <w:t xml:space="preserve"> velocidad, más corriente eléctrica se generará. En esto se basa el mecanismo de los </w:t>
      </w:r>
      <w:r w:rsidRPr="0044113A">
        <w:rPr>
          <w:rFonts w:ascii="Arial" w:hAnsi="Arial" w:cs="Arial"/>
          <w:b/>
          <w:bCs/>
          <w:color w:val="333333"/>
        </w:rPr>
        <w:t>generadores electromagnéticos</w:t>
      </w:r>
      <w:r w:rsidRPr="0044113A">
        <w:rPr>
          <w:rFonts w:ascii="Arial" w:hAnsi="Arial" w:cs="Arial"/>
          <w:color w:val="333333"/>
        </w:rPr>
        <w:t>, artefactos capaces de producir electricidad a partir del movimiento de los imanes o a partir del movimiento de bobinas de hilo conductor.</w:t>
      </w:r>
    </w:p>
    <w:p w14:paraId="735CE1B3" w14:textId="77777777" w:rsidR="00B31BD5" w:rsidRPr="0044113A" w:rsidRDefault="00B31BD5" w:rsidP="00861149">
      <w:pPr>
        <w:shd w:val="clear" w:color="auto" w:fill="FFFFFF"/>
        <w:spacing w:line="360" w:lineRule="auto"/>
        <w:rPr>
          <w:rFonts w:ascii="Arial" w:hAnsi="Arial" w:cs="Arial"/>
          <w:color w:val="333333"/>
        </w:rPr>
      </w:pPr>
    </w:p>
    <w:tbl>
      <w:tblPr>
        <w:tblStyle w:val="Tablaconcuadrcula"/>
        <w:tblW w:w="0" w:type="auto"/>
        <w:tblLayout w:type="fixed"/>
        <w:tblLook w:val="04A0" w:firstRow="1" w:lastRow="0" w:firstColumn="1" w:lastColumn="0" w:noHBand="0" w:noVBand="1"/>
      </w:tblPr>
      <w:tblGrid>
        <w:gridCol w:w="2376"/>
        <w:gridCol w:w="6912"/>
      </w:tblGrid>
      <w:tr w:rsidR="00B31BD5" w:rsidRPr="00332138" w14:paraId="67507486" w14:textId="77777777" w:rsidTr="00C17FB4">
        <w:tc>
          <w:tcPr>
            <w:tcW w:w="9288" w:type="dxa"/>
            <w:gridSpan w:val="2"/>
            <w:shd w:val="clear" w:color="auto" w:fill="0D0D0D" w:themeFill="text1" w:themeFillTint="F2"/>
          </w:tcPr>
          <w:p w14:paraId="4D4B92ED"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Imagen (fotografía, gráfica o ilustración)</w:t>
            </w:r>
          </w:p>
        </w:tc>
      </w:tr>
      <w:tr w:rsidR="00B31BD5" w:rsidRPr="00332138" w14:paraId="40D7655A" w14:textId="77777777" w:rsidTr="00C17FB4">
        <w:tc>
          <w:tcPr>
            <w:tcW w:w="2376" w:type="dxa"/>
          </w:tcPr>
          <w:p w14:paraId="14931E23"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912" w:type="dxa"/>
          </w:tcPr>
          <w:p w14:paraId="6AF7D5F1" w14:textId="77777777" w:rsidR="00B31BD5" w:rsidRPr="00332138" w:rsidRDefault="00B31BD5" w:rsidP="00861149">
            <w:pPr>
              <w:spacing w:line="360" w:lineRule="auto"/>
              <w:rPr>
                <w:rFonts w:ascii="Arial" w:hAnsi="Arial" w:cs="Arial"/>
                <w:b/>
                <w:color w:val="000000"/>
              </w:rPr>
            </w:pPr>
            <w:r w:rsidRPr="00EB223E">
              <w:rPr>
                <w:rFonts w:ascii="Arial" w:hAnsi="Arial" w:cs="Arial"/>
                <w:lang w:val="en-US"/>
              </w:rPr>
              <w:t>CN_08_12_</w:t>
            </w:r>
            <w:r w:rsidRPr="00EB223E">
              <w:rPr>
                <w:rFonts w:ascii="Arial" w:hAnsi="Arial" w:cs="Arial"/>
              </w:rPr>
              <w:t>IMG</w:t>
            </w:r>
            <w:r w:rsidR="00127658">
              <w:rPr>
                <w:rFonts w:ascii="Arial" w:hAnsi="Arial" w:cs="Arial"/>
              </w:rPr>
              <w:t>16</w:t>
            </w:r>
          </w:p>
        </w:tc>
      </w:tr>
      <w:tr w:rsidR="00B31BD5" w:rsidRPr="00332138" w14:paraId="1C6E48A2" w14:textId="77777777" w:rsidTr="00C17FB4">
        <w:tc>
          <w:tcPr>
            <w:tcW w:w="2376" w:type="dxa"/>
          </w:tcPr>
          <w:p w14:paraId="22580FA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912" w:type="dxa"/>
          </w:tcPr>
          <w:p w14:paraId="275C567A" w14:textId="77777777" w:rsidR="00B31BD5" w:rsidRPr="00332138" w:rsidRDefault="00EF1A69" w:rsidP="00861149">
            <w:pPr>
              <w:spacing w:line="360" w:lineRule="auto"/>
              <w:rPr>
                <w:rFonts w:ascii="Arial" w:hAnsi="Arial" w:cs="Arial"/>
                <w:color w:val="000000"/>
              </w:rPr>
            </w:pPr>
            <w:r>
              <w:rPr>
                <w:rFonts w:ascii="Arial" w:hAnsi="Arial" w:cs="Arial"/>
                <w:color w:val="000000"/>
              </w:rPr>
              <w:t xml:space="preserve">El generador </w:t>
            </w:r>
            <w:r w:rsidR="00B31BD5">
              <w:rPr>
                <w:rFonts w:ascii="Arial" w:hAnsi="Arial" w:cs="Arial"/>
                <w:color w:val="000000"/>
              </w:rPr>
              <w:t>de corriente directa</w:t>
            </w:r>
          </w:p>
        </w:tc>
      </w:tr>
      <w:tr w:rsidR="00B31BD5" w:rsidRPr="00332138" w14:paraId="0F792575" w14:textId="77777777" w:rsidTr="00C17FB4">
        <w:tc>
          <w:tcPr>
            <w:tcW w:w="2376" w:type="dxa"/>
          </w:tcPr>
          <w:p w14:paraId="4DE53F2D"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Código Shutterstock (o URL o la ruta en AulaPlaneta)</w:t>
            </w:r>
          </w:p>
        </w:tc>
        <w:tc>
          <w:tcPr>
            <w:tcW w:w="6912" w:type="dxa"/>
          </w:tcPr>
          <w:p w14:paraId="6EB57065" w14:textId="77777777" w:rsidR="00B31BD5" w:rsidRDefault="00B31BD5" w:rsidP="00861149">
            <w:pPr>
              <w:spacing w:line="360" w:lineRule="auto"/>
              <w:rPr>
                <w:rFonts w:ascii="Arial" w:hAnsi="Arial" w:cs="Arial"/>
                <w:color w:val="333333"/>
                <w:shd w:val="clear" w:color="auto" w:fill="FFFFFF"/>
              </w:rPr>
            </w:pPr>
          </w:p>
          <w:p w14:paraId="41A5C4BC" w14:textId="77777777" w:rsidR="00B31BD5" w:rsidRPr="00D67538" w:rsidRDefault="00B31BD5" w:rsidP="00861149">
            <w:pPr>
              <w:spacing w:line="360" w:lineRule="auto"/>
              <w:rPr>
                <w:rFonts w:ascii="Arial" w:hAnsi="Arial" w:cs="Arial"/>
                <w:color w:val="000000"/>
              </w:rPr>
            </w:pPr>
            <w:r w:rsidRPr="00D67538">
              <w:rPr>
                <w:rFonts w:ascii="Arial" w:hAnsi="Arial" w:cs="Arial"/>
                <w:color w:val="333333"/>
                <w:shd w:val="clear" w:color="auto" w:fill="FFFFFF"/>
              </w:rPr>
              <w:t>194664587</w:t>
            </w:r>
            <w:r w:rsidR="00127658">
              <w:rPr>
                <w:noProof/>
              </w:rPr>
              <w:drawing>
                <wp:inline distT="0" distB="0" distL="0" distR="0" wp14:anchorId="520B928A" wp14:editId="210193D9">
                  <wp:extent cx="4286250" cy="2933700"/>
                  <wp:effectExtent l="0" t="0" r="0" b="0"/>
                  <wp:docPr id="98" name="Imagen 98" descr="DC Motor and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 Motor and Generato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250" cy="2933700"/>
                          </a:xfrm>
                          <a:prstGeom prst="rect">
                            <a:avLst/>
                          </a:prstGeom>
                          <a:noFill/>
                          <a:ln>
                            <a:noFill/>
                          </a:ln>
                        </pic:spPr>
                      </pic:pic>
                    </a:graphicData>
                  </a:graphic>
                </wp:inline>
              </w:drawing>
            </w:r>
          </w:p>
        </w:tc>
      </w:tr>
      <w:tr w:rsidR="00B31BD5" w:rsidRPr="00332138" w14:paraId="59893E52" w14:textId="77777777" w:rsidTr="00C17FB4">
        <w:tc>
          <w:tcPr>
            <w:tcW w:w="2376" w:type="dxa"/>
          </w:tcPr>
          <w:p w14:paraId="359EC61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Pie de imagen</w:t>
            </w:r>
          </w:p>
        </w:tc>
        <w:tc>
          <w:tcPr>
            <w:tcW w:w="6912" w:type="dxa"/>
          </w:tcPr>
          <w:p w14:paraId="2721DF88" w14:textId="77777777" w:rsidR="00B31BD5" w:rsidRPr="00332138" w:rsidRDefault="00EB0ECE" w:rsidP="001A0929">
            <w:pPr>
              <w:spacing w:line="360" w:lineRule="auto"/>
              <w:rPr>
                <w:rFonts w:ascii="Arial" w:hAnsi="Arial" w:cs="Arial"/>
                <w:color w:val="000000"/>
              </w:rPr>
            </w:pPr>
            <w:r>
              <w:rPr>
                <w:rFonts w:ascii="Arial" w:hAnsi="Arial" w:cs="Arial"/>
                <w:color w:val="000000"/>
              </w:rPr>
              <w:t>A</w:t>
            </w:r>
            <w:r w:rsidR="00B31BD5">
              <w:rPr>
                <w:rFonts w:ascii="Arial" w:hAnsi="Arial" w:cs="Arial"/>
                <w:color w:val="000000"/>
              </w:rPr>
              <w:t>l hacer girar el primer embobinado circula a través de los cables una corriente eléctri</w:t>
            </w:r>
            <w:r>
              <w:rPr>
                <w:rFonts w:ascii="Arial" w:hAnsi="Arial" w:cs="Arial"/>
                <w:color w:val="000000"/>
              </w:rPr>
              <w:t>ca, con polos definidos,</w:t>
            </w:r>
            <w:r w:rsidR="00B31BD5">
              <w:rPr>
                <w:rFonts w:ascii="Arial" w:hAnsi="Arial" w:cs="Arial"/>
                <w:color w:val="000000"/>
              </w:rPr>
              <w:t xml:space="preserve"> de tal forma que siempre los extremos de los embobinados conectados son el polo positivo (cable de color rojo) y los polos que se encuentran al interior son los polos negativos de la corriente (cable de color azul)</w:t>
            </w:r>
            <w:r w:rsidR="004A777E">
              <w:rPr>
                <w:rFonts w:ascii="Arial" w:hAnsi="Arial" w:cs="Arial"/>
                <w:color w:val="000000"/>
              </w:rPr>
              <w:t>.</w:t>
            </w:r>
          </w:p>
        </w:tc>
      </w:tr>
    </w:tbl>
    <w:p w14:paraId="0128A86F" w14:textId="77777777" w:rsidR="00B31BD5" w:rsidRDefault="00B31BD5" w:rsidP="00861149">
      <w:pPr>
        <w:shd w:val="clear" w:color="auto" w:fill="FFFFFF"/>
        <w:spacing w:line="360" w:lineRule="auto"/>
        <w:rPr>
          <w:rFonts w:ascii="Arial" w:hAnsi="Arial" w:cs="Arial"/>
        </w:rPr>
      </w:pPr>
    </w:p>
    <w:p w14:paraId="0FD2593C" w14:textId="77777777" w:rsidR="00B31BD5" w:rsidRPr="0044113A" w:rsidRDefault="00B31BD5" w:rsidP="00861149">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31BD5" w:rsidRPr="00332138" w14:paraId="476C5C00" w14:textId="77777777" w:rsidTr="00C17FB4">
        <w:tc>
          <w:tcPr>
            <w:tcW w:w="8978" w:type="dxa"/>
            <w:gridSpan w:val="2"/>
            <w:shd w:val="clear" w:color="auto" w:fill="000000" w:themeFill="text1"/>
          </w:tcPr>
          <w:p w14:paraId="13B5FB0A"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Recuerda</w:t>
            </w:r>
          </w:p>
        </w:tc>
      </w:tr>
      <w:tr w:rsidR="00B31BD5" w:rsidRPr="00332138" w14:paraId="483AED8F" w14:textId="77777777" w:rsidTr="00C17FB4">
        <w:tc>
          <w:tcPr>
            <w:tcW w:w="2518" w:type="dxa"/>
          </w:tcPr>
          <w:p w14:paraId="23125863" w14:textId="77777777" w:rsidR="00B31BD5" w:rsidRPr="00332138" w:rsidRDefault="00B31BD5" w:rsidP="00861149">
            <w:pPr>
              <w:spacing w:line="360" w:lineRule="auto"/>
              <w:rPr>
                <w:rFonts w:ascii="Arial" w:hAnsi="Arial" w:cs="Arial"/>
                <w:b/>
              </w:rPr>
            </w:pPr>
            <w:r>
              <w:rPr>
                <w:rFonts w:ascii="Arial" w:hAnsi="Arial" w:cs="Arial"/>
                <w:b/>
              </w:rPr>
              <w:lastRenderedPageBreak/>
              <w:t>C</w:t>
            </w:r>
            <w:r w:rsidRPr="00332138">
              <w:rPr>
                <w:rFonts w:ascii="Arial" w:hAnsi="Arial" w:cs="Arial"/>
                <w:b/>
              </w:rPr>
              <w:t>ontenido</w:t>
            </w:r>
          </w:p>
        </w:tc>
        <w:tc>
          <w:tcPr>
            <w:tcW w:w="6460" w:type="dxa"/>
          </w:tcPr>
          <w:p w14:paraId="11D58ACF" w14:textId="77777777" w:rsidR="00B31BD5" w:rsidRPr="00E04C12" w:rsidRDefault="00B31BD5" w:rsidP="001A0929">
            <w:pPr>
              <w:shd w:val="clear" w:color="auto" w:fill="FFFFFF"/>
              <w:spacing w:line="360" w:lineRule="auto"/>
              <w:rPr>
                <w:rFonts w:ascii="Arial" w:hAnsi="Arial" w:cs="Arial"/>
              </w:rPr>
            </w:pPr>
            <w:r w:rsidRPr="00745A63">
              <w:rPr>
                <w:rFonts w:ascii="Arial" w:hAnsi="Arial" w:cs="Arial"/>
                <w:color w:val="333333"/>
              </w:rPr>
              <w:t>Los generadores electromagnéticos se utilizan en las centrales eléctricas para producir electricidad. </w:t>
            </w:r>
            <w:r w:rsidR="001A0929">
              <w:rPr>
                <w:rFonts w:ascii="Arial" w:hAnsi="Arial" w:cs="Arial"/>
                <w:color w:val="333333"/>
              </w:rPr>
              <w:t>Estos</w:t>
            </w:r>
            <w:r w:rsidR="001A0929" w:rsidRPr="00745A63">
              <w:rPr>
                <w:rFonts w:ascii="Arial" w:hAnsi="Arial" w:cs="Arial"/>
                <w:color w:val="333333"/>
              </w:rPr>
              <w:t xml:space="preserve"> </w:t>
            </w:r>
            <w:r w:rsidRPr="00745A63">
              <w:rPr>
                <w:rFonts w:ascii="Arial" w:hAnsi="Arial" w:cs="Arial"/>
                <w:color w:val="333333"/>
              </w:rPr>
              <w:t>generadores están compuestos</w:t>
            </w:r>
            <w:r w:rsidR="001A0929">
              <w:rPr>
                <w:rFonts w:ascii="Arial" w:hAnsi="Arial" w:cs="Arial"/>
                <w:color w:val="333333"/>
              </w:rPr>
              <w:t xml:space="preserve"> </w:t>
            </w:r>
            <w:r w:rsidRPr="00745A63">
              <w:rPr>
                <w:rFonts w:ascii="Arial" w:hAnsi="Arial" w:cs="Arial"/>
                <w:color w:val="333333"/>
              </w:rPr>
              <w:t>por una bobina de cable de cobre que gira entre dos imanes. Este movimiento se consigue transformando diversos tipos de energía en energía mecánica que hace girar la bobina.</w:t>
            </w:r>
          </w:p>
        </w:tc>
      </w:tr>
    </w:tbl>
    <w:p w14:paraId="17B84FEF" w14:textId="77777777" w:rsidR="00B31BD5" w:rsidRDefault="00B31BD5" w:rsidP="00861149">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B1328C" w:rsidRPr="00332138" w14:paraId="51E09C13" w14:textId="77777777" w:rsidTr="008A317F">
        <w:tc>
          <w:tcPr>
            <w:tcW w:w="9054" w:type="dxa"/>
            <w:gridSpan w:val="2"/>
            <w:shd w:val="clear" w:color="auto" w:fill="000000" w:themeFill="text1"/>
          </w:tcPr>
          <w:p w14:paraId="14DF3428" w14:textId="77777777" w:rsidR="00B1328C" w:rsidRPr="00332138" w:rsidRDefault="00B1328C" w:rsidP="00861149">
            <w:pPr>
              <w:spacing w:line="360" w:lineRule="auto"/>
              <w:jc w:val="center"/>
              <w:rPr>
                <w:rFonts w:ascii="Arial" w:hAnsi="Arial" w:cs="Arial"/>
                <w:b/>
                <w:color w:val="FFFFFF" w:themeColor="background1"/>
              </w:rPr>
            </w:pPr>
            <w:r>
              <w:rPr>
                <w:rFonts w:ascii="Arial" w:hAnsi="Arial" w:cs="Arial"/>
                <w:b/>
                <w:color w:val="FFFFFF" w:themeColor="background1"/>
              </w:rPr>
              <w:t>P</w:t>
            </w:r>
            <w:r w:rsidRPr="00332138">
              <w:rPr>
                <w:rFonts w:ascii="Arial" w:hAnsi="Arial" w:cs="Arial"/>
                <w:b/>
                <w:color w:val="FFFFFF" w:themeColor="background1"/>
              </w:rPr>
              <w:t>ractica: recurso aprovechado</w:t>
            </w:r>
          </w:p>
        </w:tc>
      </w:tr>
      <w:tr w:rsidR="00B1328C" w:rsidRPr="00332138" w14:paraId="2B8D1A11" w14:textId="77777777" w:rsidTr="008A317F">
        <w:tc>
          <w:tcPr>
            <w:tcW w:w="2518" w:type="dxa"/>
          </w:tcPr>
          <w:p w14:paraId="30D071ED"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47AF4F96" w14:textId="77777777" w:rsidR="00B1328C" w:rsidRPr="00332138" w:rsidRDefault="00B1328C"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230</w:t>
            </w:r>
          </w:p>
        </w:tc>
      </w:tr>
      <w:tr w:rsidR="00B1328C" w:rsidRPr="00332138" w14:paraId="1D3E1AF4" w14:textId="77777777" w:rsidTr="008A317F">
        <w:tc>
          <w:tcPr>
            <w:tcW w:w="2518" w:type="dxa"/>
          </w:tcPr>
          <w:p w14:paraId="5F2DB938"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78277846" w14:textId="77777777" w:rsidR="00B1328C" w:rsidRPr="00332138" w:rsidRDefault="00B1328C" w:rsidP="00861149">
            <w:pPr>
              <w:spacing w:line="360" w:lineRule="auto"/>
              <w:rPr>
                <w:rFonts w:ascii="Arial" w:hAnsi="Arial" w:cs="Arial"/>
                <w:color w:val="000000"/>
              </w:rPr>
            </w:pPr>
            <w:r>
              <w:rPr>
                <w:rFonts w:ascii="Arial" w:hAnsi="Arial" w:cs="Arial"/>
                <w:color w:val="000000"/>
              </w:rPr>
              <w:t>3Eso/física y química/el magnetismo/electromagnetismo /practica/conoce el fundamento de la inducción electromagnética</w:t>
            </w:r>
          </w:p>
        </w:tc>
      </w:tr>
      <w:tr w:rsidR="00B1328C" w:rsidRPr="00332138" w14:paraId="24961670" w14:textId="77777777" w:rsidTr="008A317F">
        <w:tc>
          <w:tcPr>
            <w:tcW w:w="2518" w:type="dxa"/>
          </w:tcPr>
          <w:p w14:paraId="729CD07D" w14:textId="77777777" w:rsidR="00B1328C" w:rsidRPr="00332138" w:rsidRDefault="00B1328C"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04F7410D" w14:textId="77777777" w:rsidR="00B1328C" w:rsidRDefault="00B1328C" w:rsidP="00861149">
            <w:pPr>
              <w:spacing w:line="360" w:lineRule="auto"/>
              <w:rPr>
                <w:rFonts w:ascii="Arial" w:hAnsi="Arial" w:cs="Arial"/>
                <w:color w:val="000000"/>
              </w:rPr>
            </w:pPr>
            <w:r>
              <w:rPr>
                <w:noProof/>
              </w:rPr>
              <w:drawing>
                <wp:anchor distT="0" distB="0" distL="114300" distR="114300" simplePos="0" relativeHeight="251757568" behindDoc="0" locked="0" layoutInCell="1" allowOverlap="1" wp14:anchorId="5491ABE5" wp14:editId="737C55A4">
                  <wp:simplePos x="0" y="0"/>
                  <wp:positionH relativeFrom="column">
                    <wp:posOffset>692150</wp:posOffset>
                  </wp:positionH>
                  <wp:positionV relativeFrom="paragraph">
                    <wp:posOffset>85725</wp:posOffset>
                  </wp:positionV>
                  <wp:extent cx="1743075" cy="1068954"/>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49448" t="25076" r="2553" b="22573"/>
                          <a:stretch/>
                        </pic:blipFill>
                        <pic:spPr bwMode="auto">
                          <a:xfrm>
                            <a:off x="0" y="0"/>
                            <a:ext cx="1743075" cy="1068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4A18" w14:textId="77777777" w:rsidR="00B1328C" w:rsidRDefault="00B1328C" w:rsidP="00861149">
            <w:pPr>
              <w:spacing w:line="360" w:lineRule="auto"/>
              <w:rPr>
                <w:rFonts w:ascii="Arial" w:hAnsi="Arial" w:cs="Arial"/>
                <w:color w:val="000000"/>
              </w:rPr>
            </w:pPr>
          </w:p>
          <w:p w14:paraId="0D32414E" w14:textId="77777777" w:rsidR="00B1328C" w:rsidRDefault="00B1328C" w:rsidP="00861149">
            <w:pPr>
              <w:spacing w:line="360" w:lineRule="auto"/>
              <w:rPr>
                <w:rFonts w:ascii="Arial" w:hAnsi="Arial" w:cs="Arial"/>
                <w:color w:val="000000"/>
              </w:rPr>
            </w:pPr>
          </w:p>
          <w:p w14:paraId="5C0004DB" w14:textId="77777777" w:rsidR="00B1328C" w:rsidRDefault="00B1328C" w:rsidP="00861149">
            <w:pPr>
              <w:spacing w:line="360" w:lineRule="auto"/>
              <w:rPr>
                <w:rFonts w:ascii="Arial" w:hAnsi="Arial" w:cs="Arial"/>
                <w:color w:val="000000"/>
              </w:rPr>
            </w:pPr>
          </w:p>
          <w:p w14:paraId="07C73641" w14:textId="77777777" w:rsidR="00B1328C" w:rsidRDefault="00B1328C" w:rsidP="00861149">
            <w:pPr>
              <w:spacing w:line="360" w:lineRule="auto"/>
              <w:rPr>
                <w:rFonts w:ascii="Arial" w:hAnsi="Arial" w:cs="Arial"/>
                <w:color w:val="000000"/>
              </w:rPr>
            </w:pPr>
          </w:p>
          <w:p w14:paraId="00791649" w14:textId="77777777" w:rsidR="00B1328C" w:rsidRDefault="00B1328C" w:rsidP="00861149">
            <w:pPr>
              <w:spacing w:line="360" w:lineRule="auto"/>
              <w:rPr>
                <w:rFonts w:ascii="Arial" w:hAnsi="Arial" w:cs="Arial"/>
                <w:color w:val="000000"/>
              </w:rPr>
            </w:pPr>
          </w:p>
          <w:p w14:paraId="4058AA9D" w14:textId="77777777" w:rsidR="00B1328C" w:rsidRPr="00332138" w:rsidRDefault="00B1328C" w:rsidP="00861149">
            <w:pPr>
              <w:spacing w:line="360" w:lineRule="auto"/>
              <w:rPr>
                <w:rFonts w:ascii="Arial" w:hAnsi="Arial" w:cs="Arial"/>
                <w:color w:val="000000"/>
              </w:rPr>
            </w:pPr>
          </w:p>
        </w:tc>
      </w:tr>
      <w:tr w:rsidR="00B1328C" w:rsidRPr="00332138" w14:paraId="5B943196" w14:textId="77777777" w:rsidTr="008A317F">
        <w:tc>
          <w:tcPr>
            <w:tcW w:w="2518" w:type="dxa"/>
          </w:tcPr>
          <w:p w14:paraId="2CE79DFB"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4CA4711D" w14:textId="77777777" w:rsidR="00B1328C" w:rsidRPr="00332138" w:rsidRDefault="00B1328C" w:rsidP="00861149">
            <w:pPr>
              <w:spacing w:line="360" w:lineRule="auto"/>
              <w:rPr>
                <w:rFonts w:ascii="Arial" w:hAnsi="Arial" w:cs="Arial"/>
                <w:color w:val="000000"/>
              </w:rPr>
            </w:pPr>
            <w:r>
              <w:rPr>
                <w:rFonts w:ascii="Arial" w:hAnsi="Arial" w:cs="Arial"/>
                <w:color w:val="000000"/>
              </w:rPr>
              <w:t>La inducción electromagnética</w:t>
            </w:r>
          </w:p>
        </w:tc>
      </w:tr>
      <w:tr w:rsidR="00B1328C" w:rsidRPr="00332138" w14:paraId="4EDBD32A" w14:textId="77777777" w:rsidTr="008A317F">
        <w:tc>
          <w:tcPr>
            <w:tcW w:w="2518" w:type="dxa"/>
          </w:tcPr>
          <w:p w14:paraId="5F3F2F57" w14:textId="77777777" w:rsidR="00B1328C" w:rsidRPr="00332138" w:rsidRDefault="00B1328C"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1608135F" w14:textId="77777777" w:rsidR="00B1328C" w:rsidRPr="00332138" w:rsidRDefault="00B1328C" w:rsidP="00861149">
            <w:pPr>
              <w:spacing w:line="360" w:lineRule="auto"/>
              <w:rPr>
                <w:rFonts w:ascii="Arial" w:hAnsi="Arial" w:cs="Arial"/>
                <w:color w:val="000000"/>
              </w:rPr>
            </w:pPr>
            <w:r w:rsidRPr="00B1328C">
              <w:rPr>
                <w:rFonts w:ascii="Arial" w:hAnsi="Arial" w:cs="Arial"/>
                <w:color w:val="000000"/>
              </w:rPr>
              <w:t>Actividad que permite aclarar cómo se produce la inducción electromagnética</w:t>
            </w:r>
          </w:p>
        </w:tc>
      </w:tr>
    </w:tbl>
    <w:p w14:paraId="6240E02D" w14:textId="77777777" w:rsidR="00B31BD5" w:rsidRDefault="00B31BD5" w:rsidP="00861149">
      <w:pPr>
        <w:shd w:val="clear" w:color="auto" w:fill="FFFFFF"/>
        <w:spacing w:line="360" w:lineRule="auto"/>
        <w:rPr>
          <w:rFonts w:ascii="Arial" w:hAnsi="Arial" w:cs="Arial"/>
          <w:color w:val="333333"/>
        </w:rPr>
      </w:pPr>
    </w:p>
    <w:p w14:paraId="6DE50A18" w14:textId="77777777" w:rsidR="00B31BD5" w:rsidRDefault="00B31BD5" w:rsidP="00861149">
      <w:pPr>
        <w:shd w:val="clear" w:color="auto" w:fill="FFFFFF"/>
        <w:spacing w:line="360" w:lineRule="auto"/>
        <w:rPr>
          <w:rFonts w:ascii="Arial" w:hAnsi="Arial" w:cs="Arial"/>
          <w:color w:val="333333"/>
        </w:rPr>
      </w:pPr>
    </w:p>
    <w:p w14:paraId="06C11C34" w14:textId="77777777" w:rsidR="00B31BD5" w:rsidRPr="00BE665F" w:rsidRDefault="00B31BD5" w:rsidP="00861149">
      <w:pPr>
        <w:shd w:val="clear" w:color="auto" w:fill="FFFFFF"/>
        <w:spacing w:line="360" w:lineRule="auto"/>
        <w:outlineLvl w:val="2"/>
        <w:rPr>
          <w:rFonts w:ascii="Georgia" w:hAnsi="Georgia" w:cs="Arial"/>
          <w:color w:val="97BE0E"/>
          <w:sz w:val="33"/>
          <w:szCs w:val="33"/>
        </w:rPr>
      </w:pPr>
      <w:r w:rsidRPr="00446625">
        <w:rPr>
          <w:rFonts w:ascii="Arial" w:hAnsi="Arial" w:cs="Arial"/>
          <w:b/>
          <w:highlight w:val="yellow"/>
        </w:rPr>
        <w:t xml:space="preserve">[SECCIÓN </w:t>
      </w:r>
      <w:r>
        <w:rPr>
          <w:rFonts w:ascii="Arial" w:hAnsi="Arial" w:cs="Arial"/>
          <w:b/>
          <w:highlight w:val="yellow"/>
        </w:rPr>
        <w:t>2</w:t>
      </w:r>
      <w:r w:rsidRPr="00446625">
        <w:rPr>
          <w:rFonts w:ascii="Arial" w:hAnsi="Arial" w:cs="Arial"/>
          <w:b/>
          <w:highlight w:val="yellow"/>
        </w:rPr>
        <w:t>]</w:t>
      </w:r>
      <w:r w:rsidR="001B138E">
        <w:rPr>
          <w:rFonts w:ascii="Arial" w:hAnsi="Arial" w:cs="Arial"/>
          <w:b/>
        </w:rPr>
        <w:t xml:space="preserve"> </w:t>
      </w:r>
      <w:r>
        <w:rPr>
          <w:rFonts w:ascii="Arial" w:hAnsi="Arial" w:cs="Arial"/>
          <w:b/>
        </w:rPr>
        <w:t>4.5 El motor eléctrico</w:t>
      </w:r>
    </w:p>
    <w:p w14:paraId="3963B681" w14:textId="77777777" w:rsidR="00B31BD5" w:rsidRDefault="00B31BD5" w:rsidP="00861149">
      <w:pPr>
        <w:shd w:val="clear" w:color="auto" w:fill="FFFFFF"/>
        <w:spacing w:line="360" w:lineRule="auto"/>
        <w:rPr>
          <w:rFonts w:ascii="Arial" w:hAnsi="Arial" w:cs="Arial"/>
          <w:shd w:val="clear" w:color="auto" w:fill="FFFFFF"/>
        </w:rPr>
      </w:pPr>
      <w:r>
        <w:rPr>
          <w:rFonts w:ascii="Verdana" w:hAnsi="Verdana"/>
          <w:color w:val="0000FF"/>
        </w:rPr>
        <w:br/>
      </w:r>
      <w:r w:rsidRPr="00246695">
        <w:rPr>
          <w:rStyle w:val="negrita-subrayado"/>
          <w:rFonts w:ascii="Arial" w:hAnsi="Arial" w:cs="Arial"/>
          <w:b/>
          <w:bCs/>
        </w:rPr>
        <w:t>Los motores eléctricos</w:t>
      </w:r>
      <w:r w:rsidRPr="00246695">
        <w:rPr>
          <w:rStyle w:val="apple-converted-space"/>
          <w:rFonts w:ascii="Arial" w:hAnsi="Arial" w:cs="Arial"/>
          <w:shd w:val="clear" w:color="auto" w:fill="FFFFFF"/>
        </w:rPr>
        <w:t> </w:t>
      </w:r>
      <w:r w:rsidRPr="00246695">
        <w:rPr>
          <w:rFonts w:ascii="Arial" w:hAnsi="Arial" w:cs="Arial"/>
          <w:shd w:val="clear" w:color="auto" w:fill="FFFFFF"/>
        </w:rPr>
        <w:t>son</w:t>
      </w:r>
      <w:r w:rsidRPr="00246695">
        <w:rPr>
          <w:rStyle w:val="apple-converted-space"/>
          <w:rFonts w:ascii="Arial" w:hAnsi="Arial" w:cs="Arial"/>
          <w:shd w:val="clear" w:color="auto" w:fill="FFFFFF"/>
        </w:rPr>
        <w:t> </w:t>
      </w:r>
      <w:r w:rsidRPr="00EB0ECE">
        <w:rPr>
          <w:rFonts w:ascii="Arial" w:hAnsi="Arial" w:cs="Arial"/>
        </w:rPr>
        <w:t>máquinas eléctricas</w:t>
      </w:r>
      <w:r w:rsidRPr="00246695">
        <w:rPr>
          <w:rStyle w:val="apple-converted-space"/>
          <w:rFonts w:ascii="Arial" w:hAnsi="Arial" w:cs="Arial"/>
          <w:shd w:val="clear" w:color="auto" w:fill="FFFFFF"/>
        </w:rPr>
        <w:t> </w:t>
      </w:r>
      <w:r w:rsidRPr="00246695">
        <w:rPr>
          <w:rFonts w:ascii="Arial" w:hAnsi="Arial" w:cs="Arial"/>
          <w:shd w:val="clear" w:color="auto" w:fill="FFFFFF"/>
        </w:rPr>
        <w:t xml:space="preserve">rotatorias. </w:t>
      </w:r>
      <w:r>
        <w:rPr>
          <w:rFonts w:ascii="Arial" w:hAnsi="Arial" w:cs="Arial"/>
          <w:shd w:val="clear" w:color="auto" w:fill="FFFFFF"/>
        </w:rPr>
        <w:t>Estas máquinas t</w:t>
      </w:r>
      <w:r w:rsidR="00EB0ECE">
        <w:rPr>
          <w:rFonts w:ascii="Arial" w:hAnsi="Arial" w:cs="Arial"/>
          <w:shd w:val="clear" w:color="auto" w:fill="FFFFFF"/>
        </w:rPr>
        <w:t>ransforman l</w:t>
      </w:r>
      <w:r w:rsidRPr="00246695">
        <w:rPr>
          <w:rFonts w:ascii="Arial" w:hAnsi="Arial" w:cs="Arial"/>
          <w:shd w:val="clear" w:color="auto" w:fill="FFFFFF"/>
        </w:rPr>
        <w:t xml:space="preserve">a energía eléctrica en energía mecánica. </w:t>
      </w:r>
    </w:p>
    <w:p w14:paraId="415D54DF" w14:textId="77777777" w:rsidR="00B31BD5" w:rsidRDefault="00B31BD5" w:rsidP="00861149">
      <w:pPr>
        <w:shd w:val="clear" w:color="auto" w:fill="FFFFFF"/>
        <w:spacing w:line="360" w:lineRule="auto"/>
        <w:rPr>
          <w:rFonts w:ascii="Arial" w:hAnsi="Arial" w:cs="Arial"/>
          <w:shd w:val="clear" w:color="auto" w:fill="FFFFFF"/>
        </w:rPr>
      </w:pPr>
    </w:p>
    <w:p w14:paraId="348DB8F8" w14:textId="77777777" w:rsidR="00B31BD5" w:rsidRDefault="00B31BD5" w:rsidP="00861149">
      <w:pPr>
        <w:shd w:val="clear" w:color="auto" w:fill="FFFFFF"/>
        <w:spacing w:line="360" w:lineRule="auto"/>
        <w:rPr>
          <w:rFonts w:ascii="Arial" w:hAnsi="Arial" w:cs="Arial"/>
          <w:shd w:val="clear" w:color="auto" w:fill="FFFFFF"/>
        </w:rPr>
      </w:pPr>
      <w:r>
        <w:rPr>
          <w:rFonts w:ascii="Arial" w:hAnsi="Arial" w:cs="Arial"/>
          <w:shd w:val="clear" w:color="auto" w:fill="FFFFFF"/>
        </w:rPr>
        <w:t xml:space="preserve">Las </w:t>
      </w:r>
      <w:r w:rsidRPr="00246695">
        <w:rPr>
          <w:rFonts w:ascii="Arial" w:hAnsi="Arial" w:cs="Arial"/>
          <w:shd w:val="clear" w:color="auto" w:fill="FFFFFF"/>
        </w:rPr>
        <w:t>ventajas</w:t>
      </w:r>
      <w:r>
        <w:rPr>
          <w:rFonts w:ascii="Arial" w:hAnsi="Arial" w:cs="Arial"/>
          <w:shd w:val="clear" w:color="auto" w:fill="FFFFFF"/>
        </w:rPr>
        <w:t xml:space="preserve"> que tiene su uso son:</w:t>
      </w:r>
      <w:r w:rsidR="001B138E">
        <w:rPr>
          <w:rFonts w:ascii="Arial" w:hAnsi="Arial" w:cs="Arial"/>
          <w:shd w:val="clear" w:color="auto" w:fill="FFFFFF"/>
        </w:rPr>
        <w:t xml:space="preserve"> </w:t>
      </w:r>
      <w:r w:rsidRPr="00246695">
        <w:rPr>
          <w:rFonts w:ascii="Arial" w:hAnsi="Arial" w:cs="Arial"/>
          <w:shd w:val="clear" w:color="auto" w:fill="FFFFFF"/>
        </w:rPr>
        <w:t>seguridad de funcionamiento</w:t>
      </w:r>
      <w:r>
        <w:rPr>
          <w:rFonts w:ascii="Arial" w:hAnsi="Arial" w:cs="Arial"/>
          <w:shd w:val="clear" w:color="auto" w:fill="FFFFFF"/>
        </w:rPr>
        <w:t>,</w:t>
      </w:r>
      <w:r w:rsidRPr="00246695">
        <w:rPr>
          <w:rFonts w:ascii="Arial" w:hAnsi="Arial" w:cs="Arial"/>
          <w:shd w:val="clear" w:color="auto" w:fill="FFFFFF"/>
        </w:rPr>
        <w:t xml:space="preserve"> </w:t>
      </w:r>
      <w:r>
        <w:rPr>
          <w:rFonts w:ascii="Arial" w:hAnsi="Arial" w:cs="Arial"/>
          <w:shd w:val="clear" w:color="auto" w:fill="FFFFFF"/>
        </w:rPr>
        <w:t>bajos costos</w:t>
      </w:r>
      <w:r w:rsidRPr="00246695">
        <w:rPr>
          <w:rFonts w:ascii="Arial" w:hAnsi="Arial" w:cs="Arial"/>
          <w:shd w:val="clear" w:color="auto" w:fill="FFFFFF"/>
        </w:rPr>
        <w:t xml:space="preserve">, limpieza, </w:t>
      </w:r>
      <w:r>
        <w:rPr>
          <w:rFonts w:ascii="Arial" w:hAnsi="Arial" w:cs="Arial"/>
          <w:shd w:val="clear" w:color="auto" w:fill="FFFFFF"/>
        </w:rPr>
        <w:t>facilidad de adaptación del tamaño e instalación.</w:t>
      </w:r>
    </w:p>
    <w:p w14:paraId="3BFDC049" w14:textId="77777777" w:rsidR="00B31BD5" w:rsidRDefault="00B31BD5" w:rsidP="00861149">
      <w:pPr>
        <w:shd w:val="clear" w:color="auto" w:fill="FFFFFF"/>
        <w:spacing w:line="360" w:lineRule="auto"/>
        <w:rPr>
          <w:rFonts w:ascii="Arial" w:hAnsi="Arial" w:cs="Arial"/>
        </w:rPr>
      </w:pPr>
    </w:p>
    <w:p w14:paraId="10C68138" w14:textId="77777777" w:rsidR="00B31BD5" w:rsidRDefault="00B31BD5" w:rsidP="00861149">
      <w:pPr>
        <w:shd w:val="clear" w:color="auto" w:fill="FFFFFF"/>
        <w:spacing w:line="360" w:lineRule="auto"/>
        <w:rPr>
          <w:rFonts w:ascii="Arial" w:hAnsi="Arial" w:cs="Arial"/>
          <w:shd w:val="clear" w:color="auto" w:fill="FFFFFF"/>
        </w:rPr>
      </w:pPr>
      <w:r>
        <w:rPr>
          <w:rFonts w:ascii="Arial" w:hAnsi="Arial" w:cs="Arial"/>
          <w:shd w:val="clear" w:color="auto" w:fill="FFFFFF"/>
        </w:rPr>
        <w:t xml:space="preserve">Un motor eléctrico funciona </w:t>
      </w:r>
      <w:r w:rsidR="001A0929">
        <w:rPr>
          <w:rFonts w:ascii="Arial" w:hAnsi="Arial" w:cs="Arial"/>
          <w:shd w:val="clear" w:color="auto" w:fill="FFFFFF"/>
        </w:rPr>
        <w:t xml:space="preserve">a partir de </w:t>
      </w:r>
      <w:r w:rsidRPr="00246695">
        <w:rPr>
          <w:rFonts w:ascii="Arial" w:hAnsi="Arial" w:cs="Arial"/>
          <w:shd w:val="clear" w:color="auto" w:fill="FFFFFF"/>
        </w:rPr>
        <w:t xml:space="preserve">las fuerzas de atracción y </w:t>
      </w:r>
      <w:r>
        <w:rPr>
          <w:rFonts w:ascii="Arial" w:hAnsi="Arial" w:cs="Arial"/>
          <w:shd w:val="clear" w:color="auto" w:fill="FFFFFF"/>
        </w:rPr>
        <w:t xml:space="preserve">de </w:t>
      </w:r>
      <w:r w:rsidRPr="00246695">
        <w:rPr>
          <w:rFonts w:ascii="Arial" w:hAnsi="Arial" w:cs="Arial"/>
          <w:shd w:val="clear" w:color="auto" w:fill="FFFFFF"/>
        </w:rPr>
        <w:t xml:space="preserve">repulsión </w:t>
      </w:r>
      <w:r>
        <w:rPr>
          <w:rFonts w:ascii="Arial" w:hAnsi="Arial" w:cs="Arial"/>
          <w:shd w:val="clear" w:color="auto" w:fill="FFFFFF"/>
        </w:rPr>
        <w:t xml:space="preserve">que actúan entre un imán y una bobina </w:t>
      </w:r>
      <w:r w:rsidRPr="00246695">
        <w:rPr>
          <w:rFonts w:ascii="Arial" w:hAnsi="Arial" w:cs="Arial"/>
          <w:shd w:val="clear" w:color="auto" w:fill="FFFFFF"/>
        </w:rPr>
        <w:t>(</w:t>
      </w:r>
      <w:r>
        <w:rPr>
          <w:rFonts w:ascii="Arial" w:hAnsi="Arial" w:cs="Arial"/>
          <w:shd w:val="clear" w:color="auto" w:fill="FFFFFF"/>
        </w:rPr>
        <w:t>hilos enrollados sobre un núcleo metálico,</w:t>
      </w:r>
      <w:r w:rsidRPr="00246695">
        <w:rPr>
          <w:rFonts w:ascii="Arial" w:hAnsi="Arial" w:cs="Arial"/>
          <w:shd w:val="clear" w:color="auto" w:fill="FFFFFF"/>
        </w:rPr>
        <w:t xml:space="preserve"> con un principio y un final)</w:t>
      </w:r>
      <w:r>
        <w:rPr>
          <w:rFonts w:ascii="Arial" w:hAnsi="Arial" w:cs="Arial"/>
          <w:shd w:val="clear" w:color="auto" w:fill="FFFFFF"/>
        </w:rPr>
        <w:t>, que gira cuando a través del hilo pasa una corriente eléctrica.</w:t>
      </w:r>
    </w:p>
    <w:p w14:paraId="2A580CE0" w14:textId="77777777" w:rsidR="00EB0ECE" w:rsidRDefault="00EB0ECE" w:rsidP="00861149">
      <w:pPr>
        <w:shd w:val="clear" w:color="auto" w:fill="FFFFFF"/>
        <w:spacing w:line="360" w:lineRule="auto"/>
        <w:rPr>
          <w:rFonts w:ascii="Arial" w:hAnsi="Arial" w:cs="Arial"/>
          <w:shd w:val="clear" w:color="auto" w:fill="FFFFFF"/>
        </w:rPr>
      </w:pPr>
    </w:p>
    <w:p w14:paraId="0EF2A473" w14:textId="77777777" w:rsidR="00EB0ECE" w:rsidRDefault="00EB0ECE" w:rsidP="00861149">
      <w:pPr>
        <w:shd w:val="clear" w:color="auto" w:fill="FFFFFF"/>
        <w:spacing w:line="360" w:lineRule="auto"/>
        <w:rPr>
          <w:rFonts w:ascii="Arial" w:hAnsi="Arial" w:cs="Arial"/>
          <w:shd w:val="clear" w:color="auto" w:fill="FFFFFF"/>
        </w:rPr>
      </w:pPr>
      <w:r>
        <w:rPr>
          <w:rFonts w:ascii="Arial" w:hAnsi="Arial" w:cs="Arial"/>
          <w:shd w:val="clear" w:color="auto" w:fill="FFFFFF"/>
        </w:rPr>
        <w:t xml:space="preserve">Encontrarás </w:t>
      </w:r>
      <w:r w:rsidR="009A02C9">
        <w:rPr>
          <w:rFonts w:ascii="Arial" w:hAnsi="Arial" w:cs="Arial"/>
          <w:shd w:val="clear" w:color="auto" w:fill="FFFFFF"/>
        </w:rPr>
        <w:t>l</w:t>
      </w:r>
      <w:r>
        <w:rPr>
          <w:rFonts w:ascii="Arial" w:hAnsi="Arial" w:cs="Arial"/>
          <w:shd w:val="clear" w:color="auto" w:fill="FFFFFF"/>
        </w:rPr>
        <w:t>a descripción de un motor eléctrico en el siguiente enlace de la Gran Enciclopedia Planeta [</w:t>
      </w:r>
      <w:hyperlink r:id="rId91" w:history="1">
        <w:r w:rsidRPr="00EB0ECE">
          <w:rPr>
            <w:rStyle w:val="Hipervnculo"/>
            <w:rFonts w:ascii="Arial" w:hAnsi="Arial" w:cs="Arial"/>
            <w:shd w:val="clear" w:color="auto" w:fill="FFFFFF"/>
          </w:rPr>
          <w:t>VER</w:t>
        </w:r>
      </w:hyperlink>
      <w:r>
        <w:rPr>
          <w:rFonts w:ascii="Arial" w:hAnsi="Arial" w:cs="Arial"/>
          <w:shd w:val="clear" w:color="auto" w:fill="FFFFFF"/>
        </w:rPr>
        <w:t>]</w:t>
      </w:r>
    </w:p>
    <w:p w14:paraId="0D9B96AA" w14:textId="77777777" w:rsidR="00B31BD5" w:rsidRDefault="00B31BD5" w:rsidP="00861149">
      <w:pPr>
        <w:shd w:val="clear" w:color="auto" w:fill="FFFFFF"/>
        <w:spacing w:line="360" w:lineRule="auto"/>
        <w:rPr>
          <w:rFonts w:ascii="Arial" w:hAnsi="Arial" w:cs="Arial"/>
        </w:rPr>
      </w:pPr>
      <w:r w:rsidRPr="00246695">
        <w:rPr>
          <w:rFonts w:ascii="Arial" w:hAnsi="Arial" w:cs="Arial"/>
        </w:rPr>
        <w:br/>
      </w:r>
    </w:p>
    <w:tbl>
      <w:tblPr>
        <w:tblStyle w:val="Tablaconcuadrcula"/>
        <w:tblW w:w="0" w:type="auto"/>
        <w:tblLook w:val="04A0" w:firstRow="1" w:lastRow="0" w:firstColumn="1" w:lastColumn="0" w:noHBand="0" w:noVBand="1"/>
      </w:tblPr>
      <w:tblGrid>
        <w:gridCol w:w="2518"/>
        <w:gridCol w:w="6536"/>
      </w:tblGrid>
      <w:tr w:rsidR="00B31BD5" w:rsidRPr="00332138" w14:paraId="1891B998" w14:textId="77777777" w:rsidTr="00C17FB4">
        <w:tc>
          <w:tcPr>
            <w:tcW w:w="9054" w:type="dxa"/>
            <w:gridSpan w:val="2"/>
            <w:shd w:val="clear" w:color="auto" w:fill="000000" w:themeFill="text1"/>
          </w:tcPr>
          <w:p w14:paraId="24EFA4CB"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w:t>
            </w:r>
            <w:r w:rsidR="00B1328C">
              <w:rPr>
                <w:rFonts w:ascii="Arial" w:hAnsi="Arial" w:cs="Arial"/>
                <w:b/>
                <w:color w:val="FFFFFF" w:themeColor="background1"/>
              </w:rPr>
              <w:t>ofundiza</w:t>
            </w:r>
            <w:r w:rsidRPr="00332138">
              <w:rPr>
                <w:rFonts w:ascii="Arial" w:hAnsi="Arial" w:cs="Arial"/>
                <w:b/>
                <w:color w:val="FFFFFF" w:themeColor="background1"/>
              </w:rPr>
              <w:t>: recurso aprovechado</w:t>
            </w:r>
          </w:p>
        </w:tc>
      </w:tr>
      <w:tr w:rsidR="00B31BD5" w:rsidRPr="00332138" w14:paraId="215BE4F3" w14:textId="77777777" w:rsidTr="00C17FB4">
        <w:tc>
          <w:tcPr>
            <w:tcW w:w="2518" w:type="dxa"/>
          </w:tcPr>
          <w:p w14:paraId="2989B863"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23738256"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8C3612">
              <w:rPr>
                <w:rFonts w:ascii="Arial" w:hAnsi="Arial" w:cs="Arial"/>
                <w:color w:val="000000"/>
              </w:rPr>
              <w:t>240</w:t>
            </w:r>
          </w:p>
        </w:tc>
      </w:tr>
      <w:tr w:rsidR="00B31BD5" w:rsidRPr="00332138" w14:paraId="5A2CA5F1" w14:textId="77777777" w:rsidTr="00C17FB4">
        <w:tc>
          <w:tcPr>
            <w:tcW w:w="2518" w:type="dxa"/>
          </w:tcPr>
          <w:p w14:paraId="5D6B1199"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6F8EF3D2"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química/el magnetismo/el electromagnetismo/los efectos de la corriente eléctrica/el generador y el motor eléctrico/profundiza/el electromagnetismo y la vida cotidiana</w:t>
            </w:r>
          </w:p>
        </w:tc>
      </w:tr>
      <w:tr w:rsidR="00B31BD5" w:rsidRPr="00332138" w14:paraId="436767D9" w14:textId="77777777" w:rsidTr="00C17FB4">
        <w:tc>
          <w:tcPr>
            <w:tcW w:w="2518" w:type="dxa"/>
          </w:tcPr>
          <w:p w14:paraId="7DE6E2B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1D939FD5" w14:textId="77777777" w:rsidR="00B31BD5" w:rsidRPr="00A70088" w:rsidRDefault="00B31BD5" w:rsidP="00861149">
            <w:pPr>
              <w:spacing w:line="360" w:lineRule="auto"/>
              <w:rPr>
                <w:rFonts w:ascii="Arial" w:hAnsi="Arial" w:cs="Arial"/>
                <w:color w:val="FF0000"/>
              </w:rPr>
            </w:pPr>
            <w:r>
              <w:rPr>
                <w:rFonts w:ascii="Arial" w:hAnsi="Arial" w:cs="Arial"/>
                <w:color w:val="FF0000"/>
              </w:rPr>
              <w:t>No hay cambio</w:t>
            </w:r>
          </w:p>
        </w:tc>
      </w:tr>
      <w:tr w:rsidR="00B31BD5" w:rsidRPr="00332138" w14:paraId="5EFF4D2C" w14:textId="77777777" w:rsidTr="00C17FB4">
        <w:tc>
          <w:tcPr>
            <w:tcW w:w="2518" w:type="dxa"/>
          </w:tcPr>
          <w:p w14:paraId="7107D5E2"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54A52813" w14:textId="77777777" w:rsidR="00B31BD5" w:rsidRPr="00332138" w:rsidRDefault="00B31BD5" w:rsidP="00861149">
            <w:pPr>
              <w:spacing w:line="360" w:lineRule="auto"/>
              <w:rPr>
                <w:rFonts w:ascii="Arial" w:hAnsi="Arial" w:cs="Arial"/>
                <w:color w:val="000000"/>
              </w:rPr>
            </w:pPr>
            <w:r>
              <w:rPr>
                <w:rFonts w:ascii="Arial" w:hAnsi="Arial" w:cs="Arial"/>
                <w:color w:val="000000"/>
              </w:rPr>
              <w:t>El electromagnetismo y la vida cotidiana</w:t>
            </w:r>
          </w:p>
        </w:tc>
      </w:tr>
      <w:tr w:rsidR="00B31BD5" w:rsidRPr="00332138" w14:paraId="14FCE332" w14:textId="77777777" w:rsidTr="00C17FB4">
        <w:tc>
          <w:tcPr>
            <w:tcW w:w="2518" w:type="dxa"/>
          </w:tcPr>
          <w:p w14:paraId="03407CE3"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5C03B328" w14:textId="77777777" w:rsidR="00B31BD5" w:rsidRPr="00332138" w:rsidRDefault="00B31BD5" w:rsidP="001A0929">
            <w:pPr>
              <w:spacing w:line="360" w:lineRule="auto"/>
              <w:rPr>
                <w:rFonts w:ascii="Arial" w:hAnsi="Arial" w:cs="Arial"/>
                <w:color w:val="000000"/>
              </w:rPr>
            </w:pPr>
            <w:r>
              <w:rPr>
                <w:rFonts w:ascii="Arial" w:hAnsi="Arial" w:cs="Arial"/>
                <w:color w:val="000000"/>
              </w:rPr>
              <w:t xml:space="preserve">Secuencia de imágenes que </w:t>
            </w:r>
            <w:r w:rsidR="001A0929">
              <w:rPr>
                <w:rFonts w:ascii="Arial" w:hAnsi="Arial" w:cs="Arial"/>
                <w:color w:val="000000"/>
              </w:rPr>
              <w:t xml:space="preserve">describe </w:t>
            </w:r>
            <w:r>
              <w:rPr>
                <w:rFonts w:ascii="Arial" w:hAnsi="Arial" w:cs="Arial"/>
                <w:color w:val="000000"/>
              </w:rPr>
              <w:t>las aplicaciones tecnológicas del magnetismo en la vida cotidiana.</w:t>
            </w:r>
          </w:p>
        </w:tc>
      </w:tr>
    </w:tbl>
    <w:p w14:paraId="44A4C197" w14:textId="77777777" w:rsidR="00B31BD5" w:rsidRDefault="00B31BD5" w:rsidP="00861149">
      <w:pPr>
        <w:spacing w:line="360" w:lineRule="auto"/>
        <w:rPr>
          <w:rFonts w:ascii="Arial" w:hAnsi="Arial" w:cs="Arial"/>
          <w:color w:val="000000"/>
        </w:rPr>
      </w:pPr>
    </w:p>
    <w:p w14:paraId="7FA3A22E" w14:textId="77777777" w:rsidR="00B31BD5" w:rsidRDefault="00B31BD5" w:rsidP="00861149">
      <w:pPr>
        <w:pStyle w:val="Textoindependiente"/>
        <w:spacing w:line="360" w:lineRule="auto"/>
        <w:rPr>
          <w:rFonts w:ascii="Arial" w:hAnsi="Arial" w:cs="Arial"/>
        </w:rPr>
      </w:pPr>
    </w:p>
    <w:p w14:paraId="4391C73B" w14:textId="77777777" w:rsidR="00B31BD5" w:rsidRDefault="00B31BD5" w:rsidP="00861149">
      <w:pPr>
        <w:spacing w:line="360" w:lineRule="auto"/>
        <w:rPr>
          <w:rFonts w:ascii="Arial" w:hAnsi="Arial" w:cs="Arial"/>
          <w:color w:val="FF0000"/>
          <w:highlight w:val="yellow"/>
        </w:rPr>
      </w:pPr>
      <w:r w:rsidRPr="00374F78">
        <w:rPr>
          <w:rFonts w:ascii="Arial" w:hAnsi="Arial" w:cs="Arial"/>
          <w:b/>
          <w:highlight w:val="yellow"/>
        </w:rPr>
        <w:t xml:space="preserve"> [SECCIÓN 2]</w:t>
      </w:r>
      <w:r>
        <w:rPr>
          <w:rFonts w:ascii="Arial" w:hAnsi="Arial" w:cs="Arial"/>
          <w:b/>
          <w:highlight w:val="yellow"/>
        </w:rPr>
        <w:t xml:space="preserve"> </w:t>
      </w:r>
      <w:r>
        <w:rPr>
          <w:rFonts w:ascii="Arial" w:hAnsi="Arial" w:cs="Arial"/>
          <w:b/>
        </w:rPr>
        <w:t>4.6</w:t>
      </w:r>
      <w:r w:rsidR="001B138E">
        <w:rPr>
          <w:rFonts w:ascii="Arial" w:hAnsi="Arial" w:cs="Arial"/>
          <w:b/>
        </w:rPr>
        <w:t xml:space="preserve"> </w:t>
      </w:r>
      <w:r w:rsidRPr="00446625">
        <w:rPr>
          <w:rFonts w:ascii="Arial" w:hAnsi="Arial" w:cs="Arial"/>
          <w:b/>
        </w:rPr>
        <w:t>Consolidación</w:t>
      </w:r>
    </w:p>
    <w:p w14:paraId="4A94FA79" w14:textId="77777777" w:rsidR="00B31BD5" w:rsidRDefault="00B31BD5" w:rsidP="00861149">
      <w:pPr>
        <w:pStyle w:val="Textoindependiente"/>
        <w:spacing w:line="360" w:lineRule="auto"/>
        <w:rPr>
          <w:rFonts w:ascii="Arial" w:hAnsi="Arial" w:cs="Arial"/>
          <w:color w:val="333333"/>
          <w:shd w:val="clear" w:color="auto" w:fill="FFFFFF"/>
        </w:rPr>
      </w:pPr>
      <w:r>
        <w:br/>
      </w:r>
      <w:r w:rsidRPr="00F66FD2">
        <w:rPr>
          <w:rFonts w:ascii="Arial" w:hAnsi="Arial" w:cs="Arial"/>
          <w:color w:val="333333"/>
          <w:shd w:val="clear" w:color="auto" w:fill="FFFFFF"/>
        </w:rPr>
        <w:t xml:space="preserve">Pon a prueba tus capacidades y </w:t>
      </w:r>
      <w:r>
        <w:rPr>
          <w:rFonts w:ascii="Arial" w:hAnsi="Arial" w:cs="Arial"/>
          <w:color w:val="333333"/>
          <w:shd w:val="clear" w:color="auto" w:fill="FFFFFF"/>
        </w:rPr>
        <w:t>habilidades para consultar y responder cada una de las actividades propuestas</w:t>
      </w:r>
      <w:r w:rsidRPr="00F66FD2">
        <w:rPr>
          <w:rFonts w:ascii="Arial" w:hAnsi="Arial" w:cs="Arial"/>
          <w:color w:val="333333"/>
          <w:shd w:val="clear" w:color="auto" w:fill="FFFFFF"/>
        </w:rPr>
        <w:t>.</w:t>
      </w:r>
    </w:p>
    <w:tbl>
      <w:tblPr>
        <w:tblStyle w:val="Tablaconcuadrcula"/>
        <w:tblW w:w="0" w:type="auto"/>
        <w:tblLook w:val="04A0" w:firstRow="1" w:lastRow="0" w:firstColumn="1" w:lastColumn="0" w:noHBand="0" w:noVBand="1"/>
      </w:tblPr>
      <w:tblGrid>
        <w:gridCol w:w="2518"/>
        <w:gridCol w:w="6536"/>
      </w:tblGrid>
      <w:tr w:rsidR="00B31BD5" w:rsidRPr="00332138" w14:paraId="22AE6076" w14:textId="77777777" w:rsidTr="00C17FB4">
        <w:tc>
          <w:tcPr>
            <w:tcW w:w="9054" w:type="dxa"/>
            <w:gridSpan w:val="2"/>
            <w:shd w:val="clear" w:color="auto" w:fill="000000" w:themeFill="text1"/>
          </w:tcPr>
          <w:p w14:paraId="5059DE34"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468AA40E" w14:textId="77777777" w:rsidTr="00C17FB4">
        <w:tc>
          <w:tcPr>
            <w:tcW w:w="2518" w:type="dxa"/>
          </w:tcPr>
          <w:p w14:paraId="16B7541B"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12223CFE"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8C3612">
              <w:rPr>
                <w:rFonts w:ascii="Arial" w:hAnsi="Arial" w:cs="Arial"/>
                <w:color w:val="000000"/>
              </w:rPr>
              <w:t>250</w:t>
            </w:r>
          </w:p>
        </w:tc>
      </w:tr>
      <w:tr w:rsidR="00B31BD5" w:rsidRPr="00332138" w14:paraId="7038F14C" w14:textId="77777777" w:rsidTr="00C17FB4">
        <w:tc>
          <w:tcPr>
            <w:tcW w:w="2518" w:type="dxa"/>
          </w:tcPr>
          <w:p w14:paraId="4FC48760"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Ubicación en Aula Planeta</w:t>
            </w:r>
          </w:p>
        </w:tc>
        <w:tc>
          <w:tcPr>
            <w:tcW w:w="6536" w:type="dxa"/>
          </w:tcPr>
          <w:p w14:paraId="418A42FE"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química/el magnetismo/el electromagnetismo/consolidación.</w:t>
            </w:r>
          </w:p>
        </w:tc>
      </w:tr>
      <w:tr w:rsidR="00B31BD5" w:rsidRPr="00332138" w14:paraId="4EE2F2D8" w14:textId="77777777" w:rsidTr="00C17FB4">
        <w:tc>
          <w:tcPr>
            <w:tcW w:w="2518" w:type="dxa"/>
          </w:tcPr>
          <w:p w14:paraId="538DE772"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05F4DD8E" w14:textId="77777777" w:rsidR="00B31BD5" w:rsidRDefault="00B31BD5" w:rsidP="00861149">
            <w:pPr>
              <w:spacing w:line="360" w:lineRule="auto"/>
              <w:rPr>
                <w:rFonts w:ascii="Arial" w:hAnsi="Arial" w:cs="Arial"/>
                <w:color w:val="FF0000"/>
              </w:rPr>
            </w:pPr>
            <w:r>
              <w:rPr>
                <w:noProof/>
              </w:rPr>
              <w:drawing>
                <wp:anchor distT="0" distB="0" distL="114300" distR="114300" simplePos="0" relativeHeight="251725824" behindDoc="0" locked="0" layoutInCell="1" allowOverlap="1" wp14:anchorId="03EE7289" wp14:editId="6DACB248">
                  <wp:simplePos x="0" y="0"/>
                  <wp:positionH relativeFrom="column">
                    <wp:posOffset>6985</wp:posOffset>
                  </wp:positionH>
                  <wp:positionV relativeFrom="paragraph">
                    <wp:posOffset>-3175</wp:posOffset>
                  </wp:positionV>
                  <wp:extent cx="1552575" cy="988060"/>
                  <wp:effectExtent l="0" t="0" r="9525" b="254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49619" t="23867" r="2553" b="21965"/>
                          <a:stretch/>
                        </pic:blipFill>
                        <pic:spPr bwMode="auto">
                          <a:xfrm>
                            <a:off x="0" y="0"/>
                            <a:ext cx="1552575" cy="98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15405D0F" wp14:editId="613EC750">
                  <wp:simplePos x="0" y="0"/>
                  <wp:positionH relativeFrom="column">
                    <wp:posOffset>1902459</wp:posOffset>
                  </wp:positionH>
                  <wp:positionV relativeFrom="paragraph">
                    <wp:posOffset>42545</wp:posOffset>
                  </wp:positionV>
                  <wp:extent cx="1495425" cy="947102"/>
                  <wp:effectExtent l="0" t="0" r="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49449" t="24169" r="2723" b="21966"/>
                          <a:stretch/>
                        </pic:blipFill>
                        <pic:spPr bwMode="auto">
                          <a:xfrm>
                            <a:off x="0" y="0"/>
                            <a:ext cx="1503010" cy="951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43B99" w14:textId="77777777" w:rsidR="00B31BD5" w:rsidRDefault="00B31BD5" w:rsidP="00861149">
            <w:pPr>
              <w:spacing w:line="360" w:lineRule="auto"/>
              <w:rPr>
                <w:rFonts w:ascii="Arial" w:hAnsi="Arial" w:cs="Arial"/>
                <w:color w:val="FF0000"/>
              </w:rPr>
            </w:pPr>
          </w:p>
          <w:p w14:paraId="57CF1A19" w14:textId="77777777" w:rsidR="00B31BD5" w:rsidRDefault="00B31BD5" w:rsidP="00861149">
            <w:pPr>
              <w:spacing w:line="360" w:lineRule="auto"/>
              <w:rPr>
                <w:rFonts w:ascii="Arial" w:hAnsi="Arial" w:cs="Arial"/>
                <w:color w:val="FF0000"/>
              </w:rPr>
            </w:pPr>
          </w:p>
          <w:p w14:paraId="3F290FCB" w14:textId="77777777" w:rsidR="00B31BD5" w:rsidRDefault="00B31BD5" w:rsidP="00861149">
            <w:pPr>
              <w:spacing w:line="360" w:lineRule="auto"/>
              <w:rPr>
                <w:rFonts w:ascii="Arial" w:hAnsi="Arial" w:cs="Arial"/>
                <w:color w:val="FF0000"/>
              </w:rPr>
            </w:pPr>
          </w:p>
          <w:p w14:paraId="254FA901" w14:textId="77777777" w:rsidR="00B31BD5" w:rsidRDefault="00B31BD5" w:rsidP="00861149">
            <w:pPr>
              <w:spacing w:line="360" w:lineRule="auto"/>
              <w:rPr>
                <w:rFonts w:ascii="Arial" w:hAnsi="Arial" w:cs="Arial"/>
                <w:color w:val="FF0000"/>
              </w:rPr>
            </w:pPr>
          </w:p>
          <w:p w14:paraId="7C133F0F" w14:textId="77777777" w:rsidR="00B31BD5" w:rsidRDefault="00B31BD5" w:rsidP="00861149">
            <w:pPr>
              <w:spacing w:line="360" w:lineRule="auto"/>
              <w:rPr>
                <w:rFonts w:ascii="Arial" w:hAnsi="Arial" w:cs="Arial"/>
                <w:color w:val="FF0000"/>
              </w:rPr>
            </w:pPr>
            <w:r>
              <w:rPr>
                <w:noProof/>
              </w:rPr>
              <w:drawing>
                <wp:anchor distT="0" distB="0" distL="114300" distR="114300" simplePos="0" relativeHeight="251727872" behindDoc="0" locked="0" layoutInCell="1" allowOverlap="1" wp14:anchorId="4071311D" wp14:editId="5175F256">
                  <wp:simplePos x="0" y="0"/>
                  <wp:positionH relativeFrom="column">
                    <wp:posOffset>26035</wp:posOffset>
                  </wp:positionH>
                  <wp:positionV relativeFrom="paragraph">
                    <wp:posOffset>128270</wp:posOffset>
                  </wp:positionV>
                  <wp:extent cx="1544320" cy="98107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49448" t="23867" r="2042" b="21360"/>
                          <a:stretch/>
                        </pic:blipFill>
                        <pic:spPr bwMode="auto">
                          <a:xfrm>
                            <a:off x="0" y="0"/>
                            <a:ext cx="1544320"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72F65" w14:textId="77777777" w:rsidR="00B31BD5" w:rsidRDefault="00B31BD5" w:rsidP="00861149">
            <w:pPr>
              <w:spacing w:line="360" w:lineRule="auto"/>
              <w:rPr>
                <w:rFonts w:ascii="Arial" w:hAnsi="Arial" w:cs="Arial"/>
                <w:color w:val="FF0000"/>
              </w:rPr>
            </w:pPr>
            <w:r>
              <w:rPr>
                <w:noProof/>
              </w:rPr>
              <w:drawing>
                <wp:anchor distT="0" distB="0" distL="114300" distR="114300" simplePos="0" relativeHeight="251728896" behindDoc="0" locked="0" layoutInCell="1" allowOverlap="1" wp14:anchorId="34DEAE0D" wp14:editId="5DC7F646">
                  <wp:simplePos x="0" y="0"/>
                  <wp:positionH relativeFrom="column">
                    <wp:posOffset>1854835</wp:posOffset>
                  </wp:positionH>
                  <wp:positionV relativeFrom="paragraph">
                    <wp:posOffset>67310</wp:posOffset>
                  </wp:positionV>
                  <wp:extent cx="1495425" cy="958850"/>
                  <wp:effectExtent l="0" t="0" r="952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49958" t="23867" r="2553" b="21964"/>
                          <a:stretch/>
                        </pic:blipFill>
                        <pic:spPr bwMode="auto">
                          <a:xfrm>
                            <a:off x="0" y="0"/>
                            <a:ext cx="1495425"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1DC6E" w14:textId="77777777" w:rsidR="00B31BD5" w:rsidRDefault="00B31BD5" w:rsidP="00861149">
            <w:pPr>
              <w:spacing w:line="360" w:lineRule="auto"/>
              <w:rPr>
                <w:rFonts w:ascii="Arial" w:hAnsi="Arial" w:cs="Arial"/>
                <w:color w:val="FF0000"/>
              </w:rPr>
            </w:pPr>
          </w:p>
          <w:p w14:paraId="34C23E48" w14:textId="77777777" w:rsidR="00B31BD5" w:rsidRDefault="00B31BD5" w:rsidP="00861149">
            <w:pPr>
              <w:spacing w:line="360" w:lineRule="auto"/>
              <w:rPr>
                <w:rFonts w:ascii="Arial" w:hAnsi="Arial" w:cs="Arial"/>
                <w:color w:val="FF0000"/>
              </w:rPr>
            </w:pPr>
          </w:p>
          <w:p w14:paraId="1ADC0D3A" w14:textId="77777777" w:rsidR="00B31BD5" w:rsidRDefault="00B31BD5" w:rsidP="00861149">
            <w:pPr>
              <w:spacing w:line="360" w:lineRule="auto"/>
              <w:rPr>
                <w:rFonts w:ascii="Arial" w:hAnsi="Arial" w:cs="Arial"/>
                <w:color w:val="FF0000"/>
              </w:rPr>
            </w:pPr>
          </w:p>
          <w:p w14:paraId="06F41EF9" w14:textId="77777777" w:rsidR="00B31BD5" w:rsidRDefault="00B31BD5" w:rsidP="00861149">
            <w:pPr>
              <w:spacing w:line="360" w:lineRule="auto"/>
              <w:rPr>
                <w:rFonts w:ascii="Arial" w:hAnsi="Arial" w:cs="Arial"/>
                <w:color w:val="FF0000"/>
              </w:rPr>
            </w:pPr>
          </w:p>
          <w:p w14:paraId="5E54F313" w14:textId="77777777" w:rsidR="00B31BD5" w:rsidRDefault="00B31BD5" w:rsidP="00861149">
            <w:pPr>
              <w:spacing w:line="360" w:lineRule="auto"/>
              <w:rPr>
                <w:rFonts w:ascii="Arial" w:hAnsi="Arial" w:cs="Arial"/>
                <w:color w:val="FF0000"/>
              </w:rPr>
            </w:pPr>
            <w:r w:rsidRPr="00A70088">
              <w:rPr>
                <w:rFonts w:ascii="Arial" w:hAnsi="Arial" w:cs="Arial"/>
                <w:noProof/>
                <w:color w:val="FF0000"/>
              </w:rPr>
              <w:drawing>
                <wp:anchor distT="0" distB="0" distL="114300" distR="114300" simplePos="0" relativeHeight="251729920" behindDoc="0" locked="0" layoutInCell="1" allowOverlap="1" wp14:anchorId="5B3FB531" wp14:editId="361709DE">
                  <wp:simplePos x="0" y="0"/>
                  <wp:positionH relativeFrom="column">
                    <wp:posOffset>16510</wp:posOffset>
                  </wp:positionH>
                  <wp:positionV relativeFrom="paragraph">
                    <wp:posOffset>67310</wp:posOffset>
                  </wp:positionV>
                  <wp:extent cx="1551305" cy="969010"/>
                  <wp:effectExtent l="0" t="0" r="0" b="254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49109" t="23867" r="2383" b="22268"/>
                          <a:stretch/>
                        </pic:blipFill>
                        <pic:spPr bwMode="auto">
                          <a:xfrm>
                            <a:off x="0" y="0"/>
                            <a:ext cx="1551305" cy="969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DF7B7" w14:textId="77777777" w:rsidR="00B31BD5" w:rsidRDefault="00B31BD5" w:rsidP="00861149">
            <w:pPr>
              <w:spacing w:line="360" w:lineRule="auto"/>
              <w:rPr>
                <w:rFonts w:ascii="Arial" w:hAnsi="Arial" w:cs="Arial"/>
                <w:color w:val="FF0000"/>
              </w:rPr>
            </w:pPr>
            <w:r w:rsidRPr="00A70088">
              <w:rPr>
                <w:rFonts w:ascii="Arial" w:hAnsi="Arial" w:cs="Arial"/>
                <w:noProof/>
                <w:color w:val="FF0000"/>
              </w:rPr>
              <w:drawing>
                <wp:anchor distT="0" distB="0" distL="114300" distR="114300" simplePos="0" relativeHeight="251730944" behindDoc="0" locked="0" layoutInCell="1" allowOverlap="1" wp14:anchorId="2CE26729" wp14:editId="049C5DC0">
                  <wp:simplePos x="0" y="0"/>
                  <wp:positionH relativeFrom="column">
                    <wp:posOffset>1854835</wp:posOffset>
                  </wp:positionH>
                  <wp:positionV relativeFrom="paragraph">
                    <wp:posOffset>63500</wp:posOffset>
                  </wp:positionV>
                  <wp:extent cx="1486535" cy="91440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49448" t="24471" r="1872" b="22269"/>
                          <a:stretch/>
                        </pic:blipFill>
                        <pic:spPr bwMode="auto">
                          <a:xfrm>
                            <a:off x="0" y="0"/>
                            <a:ext cx="148653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52330" w14:textId="77777777" w:rsidR="00B31BD5" w:rsidRDefault="00B31BD5" w:rsidP="00861149">
            <w:pPr>
              <w:spacing w:line="360" w:lineRule="auto"/>
              <w:rPr>
                <w:rFonts w:ascii="Arial" w:hAnsi="Arial" w:cs="Arial"/>
                <w:color w:val="FF0000"/>
              </w:rPr>
            </w:pPr>
          </w:p>
          <w:p w14:paraId="1AF3BE15" w14:textId="77777777" w:rsidR="00B31BD5" w:rsidRDefault="00B31BD5" w:rsidP="00861149">
            <w:pPr>
              <w:spacing w:line="360" w:lineRule="auto"/>
              <w:rPr>
                <w:rFonts w:ascii="Arial" w:hAnsi="Arial" w:cs="Arial"/>
                <w:color w:val="FF0000"/>
              </w:rPr>
            </w:pPr>
          </w:p>
          <w:p w14:paraId="13CFF6B6" w14:textId="77777777" w:rsidR="00B31BD5" w:rsidRDefault="00B31BD5" w:rsidP="00861149">
            <w:pPr>
              <w:spacing w:line="360" w:lineRule="auto"/>
              <w:rPr>
                <w:rFonts w:ascii="Arial" w:hAnsi="Arial" w:cs="Arial"/>
                <w:color w:val="FF0000"/>
              </w:rPr>
            </w:pPr>
          </w:p>
          <w:p w14:paraId="2C3857BF" w14:textId="77777777" w:rsidR="00B31BD5" w:rsidRDefault="00B31BD5" w:rsidP="00861149">
            <w:pPr>
              <w:spacing w:line="360" w:lineRule="auto"/>
              <w:rPr>
                <w:rFonts w:ascii="Arial" w:hAnsi="Arial" w:cs="Arial"/>
                <w:color w:val="FF0000"/>
              </w:rPr>
            </w:pPr>
          </w:p>
          <w:p w14:paraId="088AF3A3" w14:textId="77777777" w:rsidR="00B31BD5" w:rsidRDefault="00B31BD5" w:rsidP="00861149">
            <w:pPr>
              <w:spacing w:line="360" w:lineRule="auto"/>
              <w:rPr>
                <w:rFonts w:ascii="Arial" w:hAnsi="Arial" w:cs="Arial"/>
                <w:color w:val="FF0000"/>
              </w:rPr>
            </w:pPr>
            <w:r>
              <w:rPr>
                <w:noProof/>
              </w:rPr>
              <w:drawing>
                <wp:anchor distT="0" distB="0" distL="114300" distR="114300" simplePos="0" relativeHeight="251731968" behindDoc="0" locked="0" layoutInCell="1" allowOverlap="1" wp14:anchorId="7DC537A8" wp14:editId="11F52EFB">
                  <wp:simplePos x="0" y="0"/>
                  <wp:positionH relativeFrom="column">
                    <wp:posOffset>26035</wp:posOffset>
                  </wp:positionH>
                  <wp:positionV relativeFrom="paragraph">
                    <wp:posOffset>37465</wp:posOffset>
                  </wp:positionV>
                  <wp:extent cx="1540939" cy="949619"/>
                  <wp:effectExtent l="0" t="0" r="2540" b="317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49448" t="24169" r="2212" b="22874"/>
                          <a:stretch/>
                        </pic:blipFill>
                        <pic:spPr bwMode="auto">
                          <a:xfrm>
                            <a:off x="0" y="0"/>
                            <a:ext cx="1540939" cy="9496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15EFF" w14:textId="77777777" w:rsidR="00B31BD5" w:rsidRDefault="00B31BD5" w:rsidP="00861149">
            <w:pPr>
              <w:spacing w:line="360" w:lineRule="auto"/>
              <w:rPr>
                <w:rFonts w:ascii="Arial" w:hAnsi="Arial" w:cs="Arial"/>
                <w:color w:val="FF0000"/>
              </w:rPr>
            </w:pPr>
          </w:p>
          <w:p w14:paraId="109651FA" w14:textId="77777777" w:rsidR="00B31BD5" w:rsidRDefault="00B31BD5" w:rsidP="00861149">
            <w:pPr>
              <w:spacing w:line="360" w:lineRule="auto"/>
              <w:rPr>
                <w:rFonts w:ascii="Arial" w:hAnsi="Arial" w:cs="Arial"/>
                <w:color w:val="FF0000"/>
              </w:rPr>
            </w:pPr>
          </w:p>
          <w:p w14:paraId="71D3A887" w14:textId="77777777" w:rsidR="00B31BD5" w:rsidRDefault="00B31BD5" w:rsidP="00861149">
            <w:pPr>
              <w:spacing w:line="360" w:lineRule="auto"/>
              <w:rPr>
                <w:rFonts w:ascii="Arial" w:hAnsi="Arial" w:cs="Arial"/>
                <w:color w:val="FF0000"/>
              </w:rPr>
            </w:pPr>
          </w:p>
          <w:p w14:paraId="5FF53289" w14:textId="77777777" w:rsidR="00B31BD5" w:rsidRDefault="00B31BD5" w:rsidP="00861149">
            <w:pPr>
              <w:spacing w:line="360" w:lineRule="auto"/>
              <w:rPr>
                <w:rFonts w:ascii="Arial" w:hAnsi="Arial" w:cs="Arial"/>
                <w:color w:val="FF0000"/>
              </w:rPr>
            </w:pPr>
          </w:p>
          <w:p w14:paraId="5CA09666" w14:textId="77777777" w:rsidR="00B31BD5" w:rsidRDefault="00B31BD5" w:rsidP="00861149">
            <w:pPr>
              <w:spacing w:line="360" w:lineRule="auto"/>
              <w:rPr>
                <w:rFonts w:ascii="Arial" w:hAnsi="Arial" w:cs="Arial"/>
                <w:color w:val="FF0000"/>
              </w:rPr>
            </w:pPr>
          </w:p>
          <w:p w14:paraId="17B69EB9" w14:textId="77777777" w:rsidR="00B31BD5" w:rsidRDefault="00B31BD5" w:rsidP="00861149">
            <w:pPr>
              <w:spacing w:line="360" w:lineRule="auto"/>
              <w:rPr>
                <w:rFonts w:ascii="Arial" w:hAnsi="Arial" w:cs="Arial"/>
                <w:color w:val="FF0000"/>
              </w:rPr>
            </w:pPr>
          </w:p>
          <w:p w14:paraId="53F3E69D" w14:textId="77777777" w:rsidR="00B31BD5" w:rsidRPr="00A70088" w:rsidRDefault="00B31BD5" w:rsidP="00861149">
            <w:pPr>
              <w:spacing w:line="360" w:lineRule="auto"/>
              <w:rPr>
                <w:rFonts w:ascii="Arial" w:hAnsi="Arial" w:cs="Arial"/>
                <w:color w:val="FF0000"/>
              </w:rPr>
            </w:pPr>
            <w:r>
              <w:rPr>
                <w:rFonts w:ascii="Arial" w:hAnsi="Arial" w:cs="Arial"/>
                <w:color w:val="FF0000"/>
              </w:rPr>
              <w:t>No hay cambio</w:t>
            </w:r>
          </w:p>
        </w:tc>
      </w:tr>
      <w:tr w:rsidR="00B31BD5" w:rsidRPr="00332138" w14:paraId="3CA780DF" w14:textId="77777777" w:rsidTr="00C17FB4">
        <w:tc>
          <w:tcPr>
            <w:tcW w:w="2518" w:type="dxa"/>
          </w:tcPr>
          <w:p w14:paraId="738B323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3E1166F4" w14:textId="77777777" w:rsidR="00B31BD5" w:rsidRPr="00332138" w:rsidRDefault="00B31BD5" w:rsidP="00861149">
            <w:pPr>
              <w:spacing w:line="360" w:lineRule="auto"/>
              <w:rPr>
                <w:rFonts w:ascii="Arial" w:hAnsi="Arial" w:cs="Arial"/>
                <w:color w:val="000000"/>
              </w:rPr>
            </w:pPr>
            <w:r>
              <w:rPr>
                <w:rFonts w:ascii="Arial" w:hAnsi="Arial" w:cs="Arial"/>
                <w:color w:val="000000"/>
              </w:rPr>
              <w:t>El electromagnetismo</w:t>
            </w:r>
          </w:p>
        </w:tc>
      </w:tr>
      <w:tr w:rsidR="00B31BD5" w:rsidRPr="00332138" w14:paraId="5E56C4B6" w14:textId="77777777" w:rsidTr="00C17FB4">
        <w:tc>
          <w:tcPr>
            <w:tcW w:w="2518" w:type="dxa"/>
          </w:tcPr>
          <w:p w14:paraId="0107C9E0"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22D84834"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 sobre el electromagnetismo.</w:t>
            </w:r>
          </w:p>
        </w:tc>
      </w:tr>
    </w:tbl>
    <w:p w14:paraId="41C56CF2" w14:textId="77777777" w:rsidR="00B31BD5" w:rsidRDefault="00B31BD5" w:rsidP="00861149">
      <w:pPr>
        <w:shd w:val="clear" w:color="auto" w:fill="FFFFFF"/>
        <w:spacing w:line="360" w:lineRule="auto"/>
        <w:rPr>
          <w:rFonts w:ascii="Arial" w:hAnsi="Arial" w:cs="Arial"/>
        </w:rPr>
      </w:pPr>
    </w:p>
    <w:p w14:paraId="4DF15495" w14:textId="77777777" w:rsidR="00B31BD5" w:rsidRDefault="00B31BD5" w:rsidP="00861149">
      <w:pPr>
        <w:pStyle w:val="Textoindependiente"/>
        <w:spacing w:line="360" w:lineRule="auto"/>
        <w:rPr>
          <w:rFonts w:ascii="Arial" w:hAnsi="Arial" w:cs="Arial"/>
          <w:color w:val="333333"/>
          <w:shd w:val="clear" w:color="auto" w:fill="FFFFFF"/>
        </w:rPr>
      </w:pPr>
    </w:p>
    <w:p w14:paraId="3E46BBB6" w14:textId="77777777" w:rsidR="00B31BD5" w:rsidRDefault="00B31BD5" w:rsidP="00861149">
      <w:pPr>
        <w:pStyle w:val="Textoindependiente"/>
        <w:spacing w:line="360" w:lineRule="auto"/>
        <w:rPr>
          <w:rFonts w:ascii="Arial" w:hAnsi="Arial" w:cs="Arial"/>
          <w:color w:val="333333"/>
          <w:shd w:val="clear" w:color="auto" w:fill="FFFFFF"/>
        </w:rPr>
      </w:pPr>
      <w:r w:rsidRPr="00374F78">
        <w:rPr>
          <w:rFonts w:ascii="Arial" w:hAnsi="Arial" w:cs="Arial"/>
          <w:b/>
          <w:highlight w:val="yellow"/>
        </w:rPr>
        <w:lastRenderedPageBreak/>
        <w:t xml:space="preserve">[SECCIÓN </w:t>
      </w:r>
      <w:r>
        <w:rPr>
          <w:rFonts w:ascii="Arial" w:hAnsi="Arial" w:cs="Arial"/>
          <w:b/>
          <w:highlight w:val="yellow"/>
        </w:rPr>
        <w:t>1</w:t>
      </w:r>
      <w:r w:rsidRPr="00374F78">
        <w:rPr>
          <w:rFonts w:ascii="Arial" w:hAnsi="Arial" w:cs="Arial"/>
          <w:b/>
          <w:highlight w:val="yellow"/>
        </w:rPr>
        <w:t>]</w:t>
      </w:r>
      <w:r>
        <w:rPr>
          <w:rFonts w:ascii="Arial" w:hAnsi="Arial" w:cs="Arial"/>
          <w:b/>
        </w:rPr>
        <w:t xml:space="preserve"> 5.</w:t>
      </w:r>
      <w:r w:rsidR="001B138E">
        <w:rPr>
          <w:rFonts w:ascii="Arial" w:hAnsi="Arial" w:cs="Arial"/>
          <w:b/>
        </w:rPr>
        <w:t xml:space="preserve"> </w:t>
      </w:r>
      <w:r>
        <w:rPr>
          <w:rFonts w:ascii="Arial" w:hAnsi="Arial" w:cs="Arial"/>
          <w:b/>
        </w:rPr>
        <w:t>Competencias</w:t>
      </w:r>
    </w:p>
    <w:p w14:paraId="3A9BF7F4" w14:textId="77777777" w:rsidR="00B31BD5" w:rsidRPr="00A70088" w:rsidRDefault="00B31BD5" w:rsidP="00861149">
      <w:pPr>
        <w:pStyle w:val="Textoindependiente"/>
        <w:spacing w:line="360" w:lineRule="auto"/>
        <w:rPr>
          <w:rFonts w:ascii="Arial" w:hAnsi="Arial" w:cs="Arial"/>
          <w:color w:val="333333"/>
          <w:shd w:val="clear" w:color="auto" w:fill="FFFFFF"/>
        </w:rPr>
      </w:pPr>
      <w:r>
        <w:rPr>
          <w:rFonts w:ascii="Arial" w:hAnsi="Arial" w:cs="Arial"/>
          <w:color w:val="333333"/>
          <w:shd w:val="clear" w:color="auto" w:fill="FFFFFF"/>
        </w:rPr>
        <w:t>Pon a prueba tus capacidades y aplica lo aprendido en esta unidad.</w:t>
      </w:r>
    </w:p>
    <w:p w14:paraId="0C842662" w14:textId="77777777" w:rsidR="00B31BD5" w:rsidRPr="00495474" w:rsidRDefault="00B31BD5" w:rsidP="00861149">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4253C023" w14:textId="77777777" w:rsidTr="00C17FB4">
        <w:tc>
          <w:tcPr>
            <w:tcW w:w="9054" w:type="dxa"/>
            <w:gridSpan w:val="2"/>
            <w:shd w:val="clear" w:color="auto" w:fill="000000" w:themeFill="text1"/>
          </w:tcPr>
          <w:p w14:paraId="44C12FCE"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189E1EC1" w14:textId="77777777" w:rsidTr="00C17FB4">
        <w:tc>
          <w:tcPr>
            <w:tcW w:w="2518" w:type="dxa"/>
          </w:tcPr>
          <w:p w14:paraId="21FED170"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47B57D8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8C3612">
              <w:rPr>
                <w:rFonts w:ascii="Arial" w:hAnsi="Arial" w:cs="Arial"/>
                <w:color w:val="000000"/>
              </w:rPr>
              <w:t>260</w:t>
            </w:r>
          </w:p>
        </w:tc>
      </w:tr>
      <w:tr w:rsidR="00B31BD5" w:rsidRPr="00332138" w14:paraId="5DE3E45A" w14:textId="77777777" w:rsidTr="00C17FB4">
        <w:tc>
          <w:tcPr>
            <w:tcW w:w="2518" w:type="dxa"/>
          </w:tcPr>
          <w:p w14:paraId="050EA31D"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1D945093"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química/la electricidad/Ejercitación y competencias/Montaje de un circuito eléctrico sencillo</w:t>
            </w:r>
          </w:p>
        </w:tc>
      </w:tr>
      <w:tr w:rsidR="00B31BD5" w:rsidRPr="00332138" w14:paraId="497EC8BE" w14:textId="77777777" w:rsidTr="00C17FB4">
        <w:tc>
          <w:tcPr>
            <w:tcW w:w="2518" w:type="dxa"/>
          </w:tcPr>
          <w:p w14:paraId="0ABC3F7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72DA975B"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21728" behindDoc="0" locked="0" layoutInCell="1" allowOverlap="1" wp14:anchorId="06180BE8" wp14:editId="638D8A03">
                  <wp:simplePos x="0" y="0"/>
                  <wp:positionH relativeFrom="column">
                    <wp:posOffset>2035175</wp:posOffset>
                  </wp:positionH>
                  <wp:positionV relativeFrom="paragraph">
                    <wp:posOffset>76835</wp:posOffset>
                  </wp:positionV>
                  <wp:extent cx="1685925" cy="1111885"/>
                  <wp:effectExtent l="0" t="0" r="9525"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49448" t="22658" r="2553" b="21060"/>
                          <a:stretch/>
                        </pic:blipFill>
                        <pic:spPr bwMode="auto">
                          <a:xfrm>
                            <a:off x="0" y="0"/>
                            <a:ext cx="1685925" cy="111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47F480E9" wp14:editId="0A025319">
                  <wp:simplePos x="0" y="0"/>
                  <wp:positionH relativeFrom="column">
                    <wp:posOffset>54610</wp:posOffset>
                  </wp:positionH>
                  <wp:positionV relativeFrom="paragraph">
                    <wp:posOffset>74930</wp:posOffset>
                  </wp:positionV>
                  <wp:extent cx="1533525" cy="1012961"/>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49789" t="22357" r="2043" b="21054"/>
                          <a:stretch/>
                        </pic:blipFill>
                        <pic:spPr bwMode="auto">
                          <a:xfrm>
                            <a:off x="0" y="0"/>
                            <a:ext cx="1539073" cy="101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7EEF" w14:textId="77777777" w:rsidR="00B31BD5" w:rsidRDefault="00B31BD5" w:rsidP="00861149">
            <w:pPr>
              <w:spacing w:line="360" w:lineRule="auto"/>
              <w:rPr>
                <w:rFonts w:ascii="Arial" w:hAnsi="Arial" w:cs="Arial"/>
                <w:color w:val="000000"/>
              </w:rPr>
            </w:pPr>
          </w:p>
          <w:p w14:paraId="202B80DA" w14:textId="77777777" w:rsidR="00B31BD5" w:rsidRDefault="00B31BD5" w:rsidP="00861149">
            <w:pPr>
              <w:spacing w:line="360" w:lineRule="auto"/>
              <w:rPr>
                <w:rFonts w:ascii="Arial" w:hAnsi="Arial" w:cs="Arial"/>
                <w:color w:val="000000"/>
              </w:rPr>
            </w:pPr>
          </w:p>
          <w:p w14:paraId="3FFADF7F" w14:textId="77777777" w:rsidR="00B31BD5" w:rsidRDefault="00B31BD5" w:rsidP="00861149">
            <w:pPr>
              <w:spacing w:line="360" w:lineRule="auto"/>
              <w:rPr>
                <w:rFonts w:ascii="Arial" w:hAnsi="Arial" w:cs="Arial"/>
                <w:color w:val="000000"/>
              </w:rPr>
            </w:pPr>
          </w:p>
          <w:p w14:paraId="165CDCBD" w14:textId="77777777" w:rsidR="00B31BD5" w:rsidRDefault="00B31BD5" w:rsidP="00861149">
            <w:pPr>
              <w:spacing w:line="360" w:lineRule="auto"/>
              <w:rPr>
                <w:rFonts w:ascii="Arial" w:hAnsi="Arial" w:cs="Arial"/>
                <w:color w:val="000000"/>
              </w:rPr>
            </w:pPr>
          </w:p>
          <w:p w14:paraId="038CEAB9" w14:textId="77777777" w:rsidR="00B31BD5" w:rsidRDefault="00B31BD5" w:rsidP="00861149">
            <w:pPr>
              <w:spacing w:line="360" w:lineRule="auto"/>
              <w:rPr>
                <w:rFonts w:ascii="Arial" w:hAnsi="Arial" w:cs="Arial"/>
                <w:color w:val="000000"/>
              </w:rPr>
            </w:pPr>
          </w:p>
          <w:p w14:paraId="50156730" w14:textId="77777777" w:rsidR="00B31BD5" w:rsidRDefault="00B31BD5" w:rsidP="00861149">
            <w:pPr>
              <w:spacing w:line="360" w:lineRule="auto"/>
              <w:rPr>
                <w:rFonts w:ascii="Arial" w:hAnsi="Arial" w:cs="Arial"/>
                <w:color w:val="000000"/>
              </w:rPr>
            </w:pPr>
          </w:p>
          <w:p w14:paraId="60248E2D" w14:textId="77777777" w:rsidR="00B31BD5" w:rsidRPr="00923E32" w:rsidRDefault="00B31BD5" w:rsidP="00861149">
            <w:pPr>
              <w:spacing w:line="360" w:lineRule="auto"/>
              <w:rPr>
                <w:rFonts w:ascii="Arial" w:hAnsi="Arial" w:cs="Arial"/>
                <w:color w:val="FF0000"/>
              </w:rPr>
            </w:pPr>
            <w:r>
              <w:rPr>
                <w:rFonts w:ascii="Arial" w:hAnsi="Arial" w:cs="Arial"/>
                <w:color w:val="FF0000"/>
              </w:rPr>
              <w:t>No hay cambios</w:t>
            </w:r>
          </w:p>
          <w:p w14:paraId="756F4A35" w14:textId="77777777" w:rsidR="00B31BD5" w:rsidRPr="00332138" w:rsidRDefault="00B31BD5" w:rsidP="00861149">
            <w:pPr>
              <w:spacing w:line="360" w:lineRule="auto"/>
              <w:rPr>
                <w:rFonts w:ascii="Arial" w:hAnsi="Arial" w:cs="Arial"/>
                <w:color w:val="000000"/>
              </w:rPr>
            </w:pPr>
          </w:p>
        </w:tc>
      </w:tr>
      <w:tr w:rsidR="00B31BD5" w:rsidRPr="00332138" w14:paraId="48A8F7E4" w14:textId="77777777" w:rsidTr="00C17FB4">
        <w:tc>
          <w:tcPr>
            <w:tcW w:w="2518" w:type="dxa"/>
          </w:tcPr>
          <w:p w14:paraId="1FE7F3AC"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207BCE60" w14:textId="77777777" w:rsidR="00B31BD5" w:rsidRPr="00332138" w:rsidRDefault="008C3612" w:rsidP="00861149">
            <w:pPr>
              <w:spacing w:line="360" w:lineRule="auto"/>
              <w:rPr>
                <w:rFonts w:ascii="Arial" w:hAnsi="Arial" w:cs="Arial"/>
                <w:color w:val="000000"/>
              </w:rPr>
            </w:pPr>
            <w:r>
              <w:rPr>
                <w:rFonts w:ascii="Arial" w:hAnsi="Arial" w:cs="Arial"/>
                <w:color w:val="000000"/>
              </w:rPr>
              <w:t>Proyecto: m</w:t>
            </w:r>
            <w:r w:rsidR="00B31BD5">
              <w:rPr>
                <w:rFonts w:ascii="Arial" w:hAnsi="Arial" w:cs="Arial"/>
                <w:color w:val="000000"/>
              </w:rPr>
              <w:t>ontaje de circuitos eléctricos</w:t>
            </w:r>
          </w:p>
        </w:tc>
      </w:tr>
      <w:tr w:rsidR="00B31BD5" w:rsidRPr="00332138" w14:paraId="3C366896" w14:textId="77777777" w:rsidTr="00C17FB4">
        <w:tc>
          <w:tcPr>
            <w:tcW w:w="2518" w:type="dxa"/>
          </w:tcPr>
          <w:p w14:paraId="153AB674"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087644B4"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 que propone realizar un montaje de circuitos eléctricos en serie y en paralelo</w:t>
            </w:r>
          </w:p>
        </w:tc>
      </w:tr>
    </w:tbl>
    <w:p w14:paraId="0E570901" w14:textId="77777777" w:rsidR="00B31BD5" w:rsidRDefault="00B31BD5" w:rsidP="00861149">
      <w:pPr>
        <w:spacing w:line="360" w:lineRule="auto"/>
        <w:rPr>
          <w:rFonts w:ascii="Arial" w:hAnsi="Arial" w:cs="Arial"/>
        </w:rPr>
      </w:pPr>
    </w:p>
    <w:p w14:paraId="3C011BEB" w14:textId="77777777" w:rsidR="00B31BD5" w:rsidRPr="00495474" w:rsidRDefault="00B31BD5" w:rsidP="00861149">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B31BD5" w:rsidRPr="00332138" w14:paraId="2F295CF3" w14:textId="77777777" w:rsidTr="00C17FB4">
        <w:tc>
          <w:tcPr>
            <w:tcW w:w="9054" w:type="dxa"/>
            <w:gridSpan w:val="2"/>
            <w:shd w:val="clear" w:color="auto" w:fill="000000" w:themeFill="text1"/>
          </w:tcPr>
          <w:p w14:paraId="1198D4D3"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429934B2" w14:textId="77777777" w:rsidTr="00C17FB4">
        <w:tc>
          <w:tcPr>
            <w:tcW w:w="2518" w:type="dxa"/>
          </w:tcPr>
          <w:p w14:paraId="60DF95E4"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7C862DD5"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sidR="008C3612">
              <w:rPr>
                <w:rFonts w:ascii="Arial" w:hAnsi="Arial" w:cs="Arial"/>
                <w:color w:val="000000"/>
              </w:rPr>
              <w:t>270</w:t>
            </w:r>
          </w:p>
        </w:tc>
      </w:tr>
      <w:tr w:rsidR="00B31BD5" w:rsidRPr="00332138" w14:paraId="16A2F96B" w14:textId="77777777" w:rsidTr="00C17FB4">
        <w:tc>
          <w:tcPr>
            <w:tcW w:w="2518" w:type="dxa"/>
          </w:tcPr>
          <w:p w14:paraId="0A87754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09AB95EA"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química/la electricidad/Ejercitación y competencias/Funcionamiento de una pila</w:t>
            </w:r>
          </w:p>
        </w:tc>
      </w:tr>
      <w:tr w:rsidR="00B31BD5" w:rsidRPr="00332138" w14:paraId="2EA8E8B4" w14:textId="77777777" w:rsidTr="00C17FB4">
        <w:tc>
          <w:tcPr>
            <w:tcW w:w="2518" w:type="dxa"/>
          </w:tcPr>
          <w:p w14:paraId="05473552"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17D54E27"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23776" behindDoc="0" locked="0" layoutInCell="1" allowOverlap="1" wp14:anchorId="163AA181" wp14:editId="625286E9">
                  <wp:simplePos x="0" y="0"/>
                  <wp:positionH relativeFrom="column">
                    <wp:posOffset>1883410</wp:posOffset>
                  </wp:positionH>
                  <wp:positionV relativeFrom="paragraph">
                    <wp:posOffset>13970</wp:posOffset>
                  </wp:positionV>
                  <wp:extent cx="1725009" cy="1133475"/>
                  <wp:effectExtent l="0" t="0" r="889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50032" t="22985" r="2452" b="21493"/>
                          <a:stretch/>
                        </pic:blipFill>
                        <pic:spPr bwMode="auto">
                          <a:xfrm>
                            <a:off x="0" y="0"/>
                            <a:ext cx="1727199" cy="11349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130E8991" wp14:editId="2FC028E3">
                  <wp:simplePos x="0" y="0"/>
                  <wp:positionH relativeFrom="column">
                    <wp:posOffset>-2540</wp:posOffset>
                  </wp:positionH>
                  <wp:positionV relativeFrom="paragraph">
                    <wp:posOffset>12065</wp:posOffset>
                  </wp:positionV>
                  <wp:extent cx="1762125" cy="1134745"/>
                  <wp:effectExtent l="0" t="0" r="9525" b="825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extLst>
                              <a:ext uri="{28A0092B-C50C-407E-A947-70E740481C1C}">
                                <a14:useLocalDpi xmlns:a14="http://schemas.microsoft.com/office/drawing/2010/main" val="0"/>
                              </a:ext>
                            </a:extLst>
                          </a:blip>
                          <a:srcRect l="49619" t="23264" r="2553" b="21963"/>
                          <a:stretch/>
                        </pic:blipFill>
                        <pic:spPr bwMode="auto">
                          <a:xfrm>
                            <a:off x="0" y="0"/>
                            <a:ext cx="1762125" cy="113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3ECF5" w14:textId="77777777" w:rsidR="00B31BD5" w:rsidRDefault="00B31BD5" w:rsidP="00861149">
            <w:pPr>
              <w:spacing w:line="360" w:lineRule="auto"/>
              <w:rPr>
                <w:rFonts w:ascii="Arial" w:hAnsi="Arial" w:cs="Arial"/>
                <w:color w:val="000000"/>
              </w:rPr>
            </w:pPr>
          </w:p>
          <w:p w14:paraId="16465517" w14:textId="77777777" w:rsidR="00B31BD5" w:rsidRDefault="00B31BD5" w:rsidP="00861149">
            <w:pPr>
              <w:spacing w:line="360" w:lineRule="auto"/>
              <w:rPr>
                <w:rFonts w:ascii="Arial" w:hAnsi="Arial" w:cs="Arial"/>
                <w:color w:val="000000"/>
              </w:rPr>
            </w:pPr>
          </w:p>
          <w:p w14:paraId="233AFDFE" w14:textId="77777777" w:rsidR="00B31BD5" w:rsidRDefault="00B31BD5" w:rsidP="00861149">
            <w:pPr>
              <w:spacing w:line="360" w:lineRule="auto"/>
              <w:rPr>
                <w:rFonts w:ascii="Arial" w:hAnsi="Arial" w:cs="Arial"/>
                <w:color w:val="000000"/>
              </w:rPr>
            </w:pPr>
          </w:p>
          <w:p w14:paraId="292EBA50" w14:textId="77777777" w:rsidR="00B31BD5" w:rsidRDefault="00B31BD5" w:rsidP="00861149">
            <w:pPr>
              <w:spacing w:line="360" w:lineRule="auto"/>
              <w:rPr>
                <w:rFonts w:ascii="Arial" w:hAnsi="Arial" w:cs="Arial"/>
                <w:color w:val="000000"/>
              </w:rPr>
            </w:pPr>
          </w:p>
          <w:p w14:paraId="00AE5C05" w14:textId="77777777" w:rsidR="00B31BD5" w:rsidRDefault="00B31BD5" w:rsidP="00861149">
            <w:pPr>
              <w:spacing w:line="360" w:lineRule="auto"/>
              <w:rPr>
                <w:rFonts w:ascii="Arial" w:hAnsi="Arial" w:cs="Arial"/>
                <w:color w:val="000000"/>
              </w:rPr>
            </w:pPr>
          </w:p>
          <w:p w14:paraId="3C0CCDD6" w14:textId="77777777" w:rsidR="00B31BD5" w:rsidRDefault="00B31BD5" w:rsidP="00861149">
            <w:pPr>
              <w:spacing w:line="360" w:lineRule="auto"/>
              <w:rPr>
                <w:rFonts w:ascii="Arial" w:hAnsi="Arial" w:cs="Arial"/>
                <w:color w:val="000000"/>
              </w:rPr>
            </w:pPr>
          </w:p>
          <w:p w14:paraId="5241500D" w14:textId="77777777" w:rsidR="00B31BD5" w:rsidRPr="00332138" w:rsidRDefault="00B31BD5" w:rsidP="00861149">
            <w:pPr>
              <w:spacing w:line="360" w:lineRule="auto"/>
              <w:rPr>
                <w:rFonts w:ascii="Arial" w:hAnsi="Arial" w:cs="Arial"/>
                <w:color w:val="000000"/>
              </w:rPr>
            </w:pPr>
          </w:p>
        </w:tc>
      </w:tr>
      <w:tr w:rsidR="00B31BD5" w:rsidRPr="00332138" w14:paraId="4CC4CB43" w14:textId="77777777" w:rsidTr="00C17FB4">
        <w:tc>
          <w:tcPr>
            <w:tcW w:w="2518" w:type="dxa"/>
          </w:tcPr>
          <w:p w14:paraId="20F3FD09"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lastRenderedPageBreak/>
              <w:t>Título</w:t>
            </w:r>
          </w:p>
        </w:tc>
        <w:tc>
          <w:tcPr>
            <w:tcW w:w="6536" w:type="dxa"/>
          </w:tcPr>
          <w:p w14:paraId="4B3F0C39" w14:textId="77777777" w:rsidR="00B31BD5" w:rsidRPr="00332138" w:rsidRDefault="008C3612" w:rsidP="00861149">
            <w:pPr>
              <w:spacing w:line="360" w:lineRule="auto"/>
              <w:rPr>
                <w:rFonts w:ascii="Arial" w:hAnsi="Arial" w:cs="Arial"/>
                <w:color w:val="000000"/>
              </w:rPr>
            </w:pPr>
            <w:r>
              <w:rPr>
                <w:rFonts w:ascii="Arial" w:hAnsi="Arial" w:cs="Arial"/>
                <w:color w:val="000000"/>
              </w:rPr>
              <w:t>Competencias: f</w:t>
            </w:r>
            <w:r w:rsidR="00B31BD5">
              <w:rPr>
                <w:rFonts w:ascii="Arial" w:hAnsi="Arial" w:cs="Arial"/>
                <w:color w:val="000000"/>
              </w:rPr>
              <w:t>uncionamiento de una pila</w:t>
            </w:r>
          </w:p>
        </w:tc>
      </w:tr>
      <w:tr w:rsidR="00B31BD5" w:rsidRPr="00332138" w14:paraId="27772B55" w14:textId="77777777" w:rsidTr="00C17FB4">
        <w:tc>
          <w:tcPr>
            <w:tcW w:w="2518" w:type="dxa"/>
          </w:tcPr>
          <w:p w14:paraId="34B69A0A"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5C403D29"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 que propone realizar un experimento para comprender el funcionamiento de una pila.</w:t>
            </w:r>
          </w:p>
        </w:tc>
      </w:tr>
    </w:tbl>
    <w:p w14:paraId="21C622C3" w14:textId="77777777" w:rsidR="00B31BD5" w:rsidRDefault="00B31BD5" w:rsidP="00861149">
      <w:pPr>
        <w:spacing w:line="360" w:lineRule="auto"/>
        <w:rPr>
          <w:rFonts w:ascii="Arial" w:hAnsi="Arial" w:cs="Arial"/>
          <w:color w:val="000000"/>
        </w:rPr>
      </w:pPr>
    </w:p>
    <w:p w14:paraId="4930663C" w14:textId="77777777" w:rsidR="00B31BD5" w:rsidRDefault="00B31BD5" w:rsidP="00861149">
      <w:pPr>
        <w:spacing w:line="360" w:lineRule="auto"/>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B31BD5" w:rsidRPr="00332138" w14:paraId="7D40C4E4" w14:textId="77777777" w:rsidTr="00C17FB4">
        <w:tc>
          <w:tcPr>
            <w:tcW w:w="9054" w:type="dxa"/>
            <w:gridSpan w:val="2"/>
            <w:shd w:val="clear" w:color="auto" w:fill="000000" w:themeFill="text1"/>
          </w:tcPr>
          <w:p w14:paraId="60CEEC01"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Practica: recurso aprovechado</w:t>
            </w:r>
          </w:p>
        </w:tc>
      </w:tr>
      <w:tr w:rsidR="00B31BD5" w:rsidRPr="00332138" w14:paraId="68EF9FE0" w14:textId="77777777" w:rsidTr="00C17FB4">
        <w:tc>
          <w:tcPr>
            <w:tcW w:w="2518" w:type="dxa"/>
          </w:tcPr>
          <w:p w14:paraId="38CE5990"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36" w:type="dxa"/>
          </w:tcPr>
          <w:p w14:paraId="5F4EB12B" w14:textId="77777777" w:rsidR="00B31BD5" w:rsidRPr="00332138" w:rsidRDefault="00B31BD5" w:rsidP="00861149">
            <w:pPr>
              <w:spacing w:line="360" w:lineRule="auto"/>
              <w:rPr>
                <w:rFonts w:ascii="Arial" w:hAnsi="Arial" w:cs="Arial"/>
                <w:b/>
                <w:color w:val="000000"/>
              </w:rPr>
            </w:pPr>
            <w:r w:rsidRPr="00776282">
              <w:rPr>
                <w:rFonts w:ascii="Arial" w:hAnsi="Arial" w:cs="Arial"/>
                <w:lang w:val="en-US"/>
              </w:rPr>
              <w:t>CN_08_1</w:t>
            </w:r>
            <w:r>
              <w:rPr>
                <w:rFonts w:ascii="Arial" w:hAnsi="Arial" w:cs="Arial"/>
                <w:lang w:val="en-US"/>
              </w:rPr>
              <w:t>2</w:t>
            </w:r>
            <w:r w:rsidRPr="00776282">
              <w:rPr>
                <w:rFonts w:ascii="Arial" w:hAnsi="Arial" w:cs="Arial"/>
                <w:lang w:val="en-US"/>
              </w:rPr>
              <w:t>_</w:t>
            </w:r>
            <w:r w:rsidRPr="00332138">
              <w:rPr>
                <w:rFonts w:ascii="Arial" w:hAnsi="Arial" w:cs="Arial"/>
                <w:color w:val="000000"/>
              </w:rPr>
              <w:t xml:space="preserve"> REC</w:t>
            </w:r>
            <w:r>
              <w:rPr>
                <w:rFonts w:ascii="Arial" w:hAnsi="Arial" w:cs="Arial"/>
                <w:color w:val="000000"/>
              </w:rPr>
              <w:t>280</w:t>
            </w:r>
          </w:p>
        </w:tc>
      </w:tr>
      <w:tr w:rsidR="00B31BD5" w:rsidRPr="00332138" w14:paraId="09BC69FB" w14:textId="77777777" w:rsidTr="00C17FB4">
        <w:tc>
          <w:tcPr>
            <w:tcW w:w="2518" w:type="dxa"/>
          </w:tcPr>
          <w:p w14:paraId="4BD54BB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Ubicación en Aula Planeta</w:t>
            </w:r>
          </w:p>
        </w:tc>
        <w:tc>
          <w:tcPr>
            <w:tcW w:w="6536" w:type="dxa"/>
          </w:tcPr>
          <w:p w14:paraId="50C752B2" w14:textId="77777777" w:rsidR="00B31BD5" w:rsidRPr="00332138" w:rsidRDefault="00B31BD5" w:rsidP="00861149">
            <w:pPr>
              <w:spacing w:line="360" w:lineRule="auto"/>
              <w:rPr>
                <w:rFonts w:ascii="Arial" w:hAnsi="Arial" w:cs="Arial"/>
                <w:color w:val="000000"/>
              </w:rPr>
            </w:pPr>
            <w:r>
              <w:rPr>
                <w:rFonts w:ascii="Arial" w:hAnsi="Arial" w:cs="Arial"/>
                <w:color w:val="000000"/>
              </w:rPr>
              <w:t>3ESO/física y química/el magnetismo/Ejercitación, proyectos</w:t>
            </w:r>
            <w:r w:rsidR="001B138E">
              <w:rPr>
                <w:rFonts w:ascii="Arial" w:hAnsi="Arial" w:cs="Arial"/>
                <w:color w:val="000000"/>
              </w:rPr>
              <w:t xml:space="preserve"> </w:t>
            </w:r>
            <w:r>
              <w:rPr>
                <w:rFonts w:ascii="Arial" w:hAnsi="Arial" w:cs="Arial"/>
                <w:color w:val="000000"/>
              </w:rPr>
              <w:t>y competencias/comprobación de la inducción electromagnética</w:t>
            </w:r>
          </w:p>
        </w:tc>
      </w:tr>
      <w:tr w:rsidR="00B31BD5" w:rsidRPr="00332138" w14:paraId="4DB298F7" w14:textId="77777777" w:rsidTr="00C17FB4">
        <w:tc>
          <w:tcPr>
            <w:tcW w:w="2518" w:type="dxa"/>
          </w:tcPr>
          <w:p w14:paraId="1C3A8A9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Cambio (descripción o capturas de pantallas)</w:t>
            </w:r>
          </w:p>
        </w:tc>
        <w:tc>
          <w:tcPr>
            <w:tcW w:w="6536" w:type="dxa"/>
          </w:tcPr>
          <w:p w14:paraId="0CE2A1FD" w14:textId="77777777" w:rsidR="00B31BD5" w:rsidRDefault="00B31BD5" w:rsidP="00861149">
            <w:pPr>
              <w:spacing w:line="360" w:lineRule="auto"/>
              <w:rPr>
                <w:rFonts w:ascii="Arial" w:hAnsi="Arial" w:cs="Arial"/>
                <w:color w:val="000000"/>
              </w:rPr>
            </w:pPr>
            <w:r>
              <w:rPr>
                <w:noProof/>
              </w:rPr>
              <w:drawing>
                <wp:anchor distT="0" distB="0" distL="114300" distR="114300" simplePos="0" relativeHeight="251735040" behindDoc="0" locked="0" layoutInCell="1" allowOverlap="1" wp14:anchorId="79ED628E" wp14:editId="22EAD67A">
                  <wp:simplePos x="0" y="0"/>
                  <wp:positionH relativeFrom="column">
                    <wp:posOffset>-17780</wp:posOffset>
                  </wp:positionH>
                  <wp:positionV relativeFrom="paragraph">
                    <wp:posOffset>52705</wp:posOffset>
                  </wp:positionV>
                  <wp:extent cx="1710055" cy="1085850"/>
                  <wp:effectExtent l="0" t="0" r="444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l="49958" t="24471" r="2043" b="21360"/>
                          <a:stretch/>
                        </pic:blipFill>
                        <pic:spPr bwMode="auto">
                          <a:xfrm>
                            <a:off x="0" y="0"/>
                            <a:ext cx="1710055" cy="108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0" locked="0" layoutInCell="1" allowOverlap="1" wp14:anchorId="2632C796" wp14:editId="051F80FD">
                  <wp:simplePos x="0" y="0"/>
                  <wp:positionH relativeFrom="column">
                    <wp:posOffset>2011045</wp:posOffset>
                  </wp:positionH>
                  <wp:positionV relativeFrom="paragraph">
                    <wp:posOffset>53975</wp:posOffset>
                  </wp:positionV>
                  <wp:extent cx="1710055" cy="1122045"/>
                  <wp:effectExtent l="0" t="0" r="4445" b="190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cstate="print">
                            <a:extLst>
                              <a:ext uri="{28A0092B-C50C-407E-A947-70E740481C1C}">
                                <a14:useLocalDpi xmlns:a14="http://schemas.microsoft.com/office/drawing/2010/main" val="0"/>
                              </a:ext>
                            </a:extLst>
                          </a:blip>
                          <a:srcRect l="49619" t="23867" r="2383" b="20149"/>
                          <a:stretch/>
                        </pic:blipFill>
                        <pic:spPr bwMode="auto">
                          <a:xfrm>
                            <a:off x="0" y="0"/>
                            <a:ext cx="1710055" cy="112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D1B0F" w14:textId="77777777" w:rsidR="00B31BD5" w:rsidRDefault="00B31BD5" w:rsidP="00861149">
            <w:pPr>
              <w:spacing w:line="360" w:lineRule="auto"/>
              <w:rPr>
                <w:rFonts w:ascii="Arial" w:hAnsi="Arial" w:cs="Arial"/>
                <w:color w:val="000000"/>
              </w:rPr>
            </w:pPr>
          </w:p>
          <w:p w14:paraId="0DB3F87A" w14:textId="77777777" w:rsidR="00B31BD5" w:rsidRDefault="00B31BD5" w:rsidP="00861149">
            <w:pPr>
              <w:spacing w:line="360" w:lineRule="auto"/>
              <w:rPr>
                <w:rFonts w:ascii="Arial" w:hAnsi="Arial" w:cs="Arial"/>
                <w:color w:val="000000"/>
              </w:rPr>
            </w:pPr>
          </w:p>
          <w:p w14:paraId="4C5014B2" w14:textId="77777777" w:rsidR="00B31BD5" w:rsidRDefault="00B31BD5" w:rsidP="00861149">
            <w:pPr>
              <w:spacing w:line="360" w:lineRule="auto"/>
              <w:rPr>
                <w:rFonts w:ascii="Arial" w:hAnsi="Arial" w:cs="Arial"/>
                <w:color w:val="000000"/>
              </w:rPr>
            </w:pPr>
          </w:p>
          <w:p w14:paraId="3736C93B" w14:textId="77777777" w:rsidR="00B31BD5" w:rsidRDefault="00B31BD5" w:rsidP="00861149">
            <w:pPr>
              <w:spacing w:line="360" w:lineRule="auto"/>
              <w:rPr>
                <w:rFonts w:ascii="Arial" w:hAnsi="Arial" w:cs="Arial"/>
                <w:color w:val="000000"/>
              </w:rPr>
            </w:pPr>
          </w:p>
          <w:p w14:paraId="4BD2AABC" w14:textId="77777777" w:rsidR="00B31BD5" w:rsidRDefault="00B31BD5" w:rsidP="00861149">
            <w:pPr>
              <w:spacing w:line="360" w:lineRule="auto"/>
              <w:rPr>
                <w:rFonts w:ascii="Arial" w:hAnsi="Arial" w:cs="Arial"/>
                <w:color w:val="000000"/>
              </w:rPr>
            </w:pPr>
          </w:p>
          <w:p w14:paraId="6BECC104" w14:textId="77777777" w:rsidR="00B31BD5" w:rsidRDefault="00B31BD5" w:rsidP="00861149">
            <w:pPr>
              <w:spacing w:line="360" w:lineRule="auto"/>
              <w:rPr>
                <w:rFonts w:ascii="Arial" w:hAnsi="Arial" w:cs="Arial"/>
                <w:color w:val="000000"/>
              </w:rPr>
            </w:pPr>
          </w:p>
          <w:p w14:paraId="74B5A4AB" w14:textId="77777777" w:rsidR="00B31BD5" w:rsidRDefault="00B31BD5" w:rsidP="00861149">
            <w:pPr>
              <w:spacing w:line="360" w:lineRule="auto"/>
              <w:rPr>
                <w:rFonts w:ascii="Arial" w:hAnsi="Arial" w:cs="Arial"/>
                <w:color w:val="000000"/>
              </w:rPr>
            </w:pPr>
          </w:p>
          <w:p w14:paraId="777B3BD0" w14:textId="77777777" w:rsidR="00B31BD5" w:rsidRPr="00C86DA2" w:rsidRDefault="00B31BD5" w:rsidP="00861149">
            <w:pPr>
              <w:spacing w:line="360" w:lineRule="auto"/>
              <w:rPr>
                <w:rFonts w:ascii="Arial" w:hAnsi="Arial" w:cs="Arial"/>
                <w:color w:val="FF0000"/>
              </w:rPr>
            </w:pPr>
            <w:r>
              <w:rPr>
                <w:rFonts w:ascii="Arial" w:hAnsi="Arial" w:cs="Arial"/>
                <w:color w:val="FF0000"/>
              </w:rPr>
              <w:t>No hay cambios</w:t>
            </w:r>
          </w:p>
        </w:tc>
      </w:tr>
      <w:tr w:rsidR="00B31BD5" w:rsidRPr="00332138" w14:paraId="423E4674" w14:textId="77777777" w:rsidTr="00C17FB4">
        <w:tc>
          <w:tcPr>
            <w:tcW w:w="2518" w:type="dxa"/>
          </w:tcPr>
          <w:p w14:paraId="57A3260D"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Título</w:t>
            </w:r>
          </w:p>
        </w:tc>
        <w:tc>
          <w:tcPr>
            <w:tcW w:w="6536" w:type="dxa"/>
          </w:tcPr>
          <w:p w14:paraId="28F7B743" w14:textId="77777777" w:rsidR="00B31BD5" w:rsidRPr="00332138" w:rsidRDefault="008C3612" w:rsidP="00861149">
            <w:pPr>
              <w:spacing w:line="360" w:lineRule="auto"/>
              <w:rPr>
                <w:rFonts w:ascii="Arial" w:hAnsi="Arial" w:cs="Arial"/>
                <w:color w:val="000000"/>
              </w:rPr>
            </w:pPr>
            <w:r w:rsidRPr="008C3612">
              <w:rPr>
                <w:rFonts w:ascii="Arial" w:hAnsi="Arial" w:cs="Arial"/>
                <w:color w:val="000000"/>
              </w:rPr>
              <w:t>Competencias: inducción electromagnética</w:t>
            </w:r>
          </w:p>
        </w:tc>
      </w:tr>
      <w:tr w:rsidR="00B31BD5" w:rsidRPr="00332138" w14:paraId="364BA496" w14:textId="77777777" w:rsidTr="00C17FB4">
        <w:tc>
          <w:tcPr>
            <w:tcW w:w="2518" w:type="dxa"/>
          </w:tcPr>
          <w:p w14:paraId="6A21A40F"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Descripción</w:t>
            </w:r>
          </w:p>
        </w:tc>
        <w:tc>
          <w:tcPr>
            <w:tcW w:w="6536" w:type="dxa"/>
          </w:tcPr>
          <w:p w14:paraId="279FBE13" w14:textId="77777777" w:rsidR="00B31BD5" w:rsidRPr="00332138" w:rsidRDefault="00B31BD5" w:rsidP="00861149">
            <w:pPr>
              <w:spacing w:line="360" w:lineRule="auto"/>
              <w:rPr>
                <w:rFonts w:ascii="Arial" w:hAnsi="Arial" w:cs="Arial"/>
                <w:color w:val="000000"/>
              </w:rPr>
            </w:pPr>
            <w:r>
              <w:rPr>
                <w:rFonts w:ascii="Arial" w:hAnsi="Arial" w:cs="Arial"/>
                <w:color w:val="000000"/>
              </w:rPr>
              <w:t>Actividad que propone realizar un experimento para verificar el fenómeno de inducción electromagnética</w:t>
            </w:r>
          </w:p>
        </w:tc>
      </w:tr>
    </w:tbl>
    <w:p w14:paraId="0EF5E57D" w14:textId="77777777" w:rsidR="00B31BD5" w:rsidRDefault="00B31BD5" w:rsidP="00861149">
      <w:pPr>
        <w:spacing w:line="360" w:lineRule="auto"/>
        <w:rPr>
          <w:rFonts w:ascii="Arial" w:hAnsi="Arial" w:cs="Arial"/>
          <w:color w:val="000000"/>
        </w:rPr>
      </w:pPr>
    </w:p>
    <w:p w14:paraId="0A719B78" w14:textId="77777777" w:rsidR="00B31BD5" w:rsidRDefault="00B31BD5" w:rsidP="00861149">
      <w:pPr>
        <w:spacing w:line="360" w:lineRule="auto"/>
        <w:rPr>
          <w:rFonts w:ascii="Arial" w:hAnsi="Arial" w:cs="Arial"/>
          <w:color w:val="000000"/>
        </w:rPr>
      </w:pPr>
    </w:p>
    <w:p w14:paraId="436600C4" w14:textId="77777777" w:rsidR="00B31BD5" w:rsidRPr="00332138" w:rsidRDefault="00B31BD5" w:rsidP="00861149">
      <w:pPr>
        <w:pStyle w:val="Lista"/>
        <w:spacing w:line="360" w:lineRule="auto"/>
        <w:ind w:left="0" w:firstLine="0"/>
        <w:rPr>
          <w:highlight w:val="yellow"/>
        </w:rPr>
      </w:pPr>
    </w:p>
    <w:tbl>
      <w:tblPr>
        <w:tblStyle w:val="Tablaconcuadrcula"/>
        <w:tblW w:w="0" w:type="auto"/>
        <w:tblLook w:val="04A0" w:firstRow="1" w:lastRow="0" w:firstColumn="1" w:lastColumn="0" w:noHBand="0" w:noVBand="1"/>
      </w:tblPr>
      <w:tblGrid>
        <w:gridCol w:w="2518"/>
        <w:gridCol w:w="6515"/>
      </w:tblGrid>
      <w:tr w:rsidR="00B31BD5" w:rsidRPr="00332138" w14:paraId="78D13711" w14:textId="77777777" w:rsidTr="00C17FB4">
        <w:tc>
          <w:tcPr>
            <w:tcW w:w="9033" w:type="dxa"/>
            <w:gridSpan w:val="2"/>
            <w:shd w:val="clear" w:color="auto" w:fill="000000" w:themeFill="text1"/>
          </w:tcPr>
          <w:p w14:paraId="3B38458E"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Mapa conceptual</w:t>
            </w:r>
          </w:p>
        </w:tc>
      </w:tr>
      <w:tr w:rsidR="00B31BD5" w:rsidRPr="00332138" w14:paraId="19FACC4E" w14:textId="77777777" w:rsidTr="00C17FB4">
        <w:tc>
          <w:tcPr>
            <w:tcW w:w="2518" w:type="dxa"/>
          </w:tcPr>
          <w:p w14:paraId="0D3A8941"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19B042AE" w14:textId="77777777" w:rsidR="00B31BD5" w:rsidRPr="00332138" w:rsidRDefault="00B31BD5"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290</w:t>
            </w:r>
          </w:p>
        </w:tc>
      </w:tr>
      <w:tr w:rsidR="00B31BD5" w:rsidRPr="00332138" w14:paraId="4EE10E77" w14:textId="77777777" w:rsidTr="00C17FB4">
        <w:tc>
          <w:tcPr>
            <w:tcW w:w="2518" w:type="dxa"/>
          </w:tcPr>
          <w:p w14:paraId="457C7D90"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53E9E41D" w14:textId="77777777" w:rsidR="00B31BD5" w:rsidRPr="00332138" w:rsidRDefault="00B31BD5" w:rsidP="00861149">
            <w:pPr>
              <w:spacing w:line="360" w:lineRule="auto"/>
              <w:rPr>
                <w:rFonts w:ascii="Arial" w:hAnsi="Arial" w:cs="Arial"/>
                <w:color w:val="000000"/>
              </w:rPr>
            </w:pPr>
            <w:r w:rsidRPr="00332138">
              <w:rPr>
                <w:rFonts w:ascii="Arial" w:hAnsi="Arial" w:cs="Arial"/>
                <w:color w:val="000000"/>
              </w:rPr>
              <w:t>Mapa conceptual</w:t>
            </w:r>
          </w:p>
        </w:tc>
      </w:tr>
      <w:tr w:rsidR="00B31BD5" w:rsidRPr="00332138" w14:paraId="52DF3160" w14:textId="77777777" w:rsidTr="00C17FB4">
        <w:tc>
          <w:tcPr>
            <w:tcW w:w="2518" w:type="dxa"/>
          </w:tcPr>
          <w:p w14:paraId="2AF4D495"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lastRenderedPageBreak/>
              <w:t>Descripción</w:t>
            </w:r>
          </w:p>
        </w:tc>
        <w:tc>
          <w:tcPr>
            <w:tcW w:w="6515" w:type="dxa"/>
          </w:tcPr>
          <w:p w14:paraId="0D8C1A72" w14:textId="77777777" w:rsidR="00B31BD5" w:rsidRPr="00332138" w:rsidRDefault="008C3612" w:rsidP="00861149">
            <w:pPr>
              <w:spacing w:line="360" w:lineRule="auto"/>
              <w:rPr>
                <w:rFonts w:ascii="Arial" w:hAnsi="Arial" w:cs="Arial"/>
                <w:color w:val="000000"/>
              </w:rPr>
            </w:pPr>
            <w:r w:rsidRPr="008C3612">
              <w:rPr>
                <w:rFonts w:ascii="Arial" w:hAnsi="Arial" w:cs="Arial"/>
                <w:color w:val="000000"/>
              </w:rPr>
              <w:t>Mapa conceptual del tema</w:t>
            </w:r>
            <w:r w:rsidR="001A0929">
              <w:rPr>
                <w:rFonts w:ascii="Arial" w:hAnsi="Arial" w:cs="Arial"/>
                <w:color w:val="000000"/>
              </w:rPr>
              <w:t>:</w:t>
            </w:r>
            <w:r w:rsidRPr="008C3612">
              <w:rPr>
                <w:rFonts w:ascii="Arial" w:hAnsi="Arial" w:cs="Arial"/>
                <w:color w:val="000000"/>
              </w:rPr>
              <w:t xml:space="preserve"> Electricidad y magnetismo</w:t>
            </w:r>
          </w:p>
        </w:tc>
      </w:tr>
    </w:tbl>
    <w:p w14:paraId="5775FEEC" w14:textId="77777777" w:rsidR="00B31BD5" w:rsidRPr="00332138" w:rsidRDefault="00B31BD5" w:rsidP="00861149">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B31BD5" w:rsidRPr="00332138" w14:paraId="719BB84D" w14:textId="77777777" w:rsidTr="00C17FB4">
        <w:tc>
          <w:tcPr>
            <w:tcW w:w="9033" w:type="dxa"/>
            <w:gridSpan w:val="2"/>
            <w:shd w:val="clear" w:color="auto" w:fill="000000" w:themeFill="text1"/>
          </w:tcPr>
          <w:p w14:paraId="64C195C6"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Evaluación: recurso nuevo</w:t>
            </w:r>
          </w:p>
        </w:tc>
      </w:tr>
      <w:tr w:rsidR="00B31BD5" w:rsidRPr="00332138" w14:paraId="5CA1B4F8" w14:textId="77777777" w:rsidTr="00C17FB4">
        <w:tc>
          <w:tcPr>
            <w:tcW w:w="2518" w:type="dxa"/>
          </w:tcPr>
          <w:p w14:paraId="7DFA46F9"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6515" w:type="dxa"/>
          </w:tcPr>
          <w:p w14:paraId="0581B8F8" w14:textId="77777777" w:rsidR="00B31BD5" w:rsidRPr="00332138" w:rsidRDefault="00B31BD5" w:rsidP="00861149">
            <w:pPr>
              <w:spacing w:line="360" w:lineRule="auto"/>
              <w:rPr>
                <w:rFonts w:ascii="Arial" w:hAnsi="Arial" w:cs="Arial"/>
                <w:b/>
                <w:color w:val="000000"/>
              </w:rPr>
            </w:pPr>
            <w:r w:rsidRPr="00332138">
              <w:rPr>
                <w:rFonts w:ascii="Arial" w:hAnsi="Arial" w:cs="Arial"/>
                <w:lang w:val="en-US"/>
              </w:rPr>
              <w:t>CN_08_1</w:t>
            </w:r>
            <w:r>
              <w:rPr>
                <w:rFonts w:ascii="Arial" w:hAnsi="Arial" w:cs="Arial"/>
                <w:lang w:val="en-US"/>
              </w:rPr>
              <w:t>2</w:t>
            </w:r>
            <w:r w:rsidRPr="00332138">
              <w:rPr>
                <w:rFonts w:ascii="Arial" w:hAnsi="Arial" w:cs="Arial"/>
                <w:lang w:val="en-US"/>
              </w:rPr>
              <w:t>_</w:t>
            </w:r>
            <w:r w:rsidRPr="00332138">
              <w:rPr>
                <w:rFonts w:ascii="Arial" w:hAnsi="Arial" w:cs="Arial"/>
                <w:color w:val="000000"/>
              </w:rPr>
              <w:t>REC</w:t>
            </w:r>
            <w:r>
              <w:rPr>
                <w:rFonts w:ascii="Arial" w:hAnsi="Arial" w:cs="Arial"/>
                <w:color w:val="000000"/>
              </w:rPr>
              <w:t>300</w:t>
            </w:r>
          </w:p>
        </w:tc>
      </w:tr>
      <w:tr w:rsidR="00B31BD5" w:rsidRPr="00332138" w14:paraId="602355D4" w14:textId="77777777" w:rsidTr="00C17FB4">
        <w:tc>
          <w:tcPr>
            <w:tcW w:w="2518" w:type="dxa"/>
          </w:tcPr>
          <w:p w14:paraId="42A874BF"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Título</w:t>
            </w:r>
          </w:p>
        </w:tc>
        <w:tc>
          <w:tcPr>
            <w:tcW w:w="6515" w:type="dxa"/>
          </w:tcPr>
          <w:p w14:paraId="53939761" w14:textId="77777777" w:rsidR="00B31BD5" w:rsidRPr="00332138" w:rsidRDefault="008C3612" w:rsidP="00861149">
            <w:pPr>
              <w:spacing w:line="360" w:lineRule="auto"/>
              <w:rPr>
                <w:rFonts w:ascii="Arial" w:hAnsi="Arial" w:cs="Arial"/>
                <w:color w:val="000000"/>
              </w:rPr>
            </w:pPr>
            <w:r>
              <w:rPr>
                <w:rFonts w:ascii="Arial" w:hAnsi="Arial" w:cs="Arial"/>
                <w:color w:val="000000"/>
              </w:rPr>
              <w:t>Evaluación</w:t>
            </w:r>
          </w:p>
        </w:tc>
      </w:tr>
      <w:tr w:rsidR="00B31BD5" w:rsidRPr="00332138" w14:paraId="6F586244" w14:textId="77777777" w:rsidTr="00C17FB4">
        <w:tc>
          <w:tcPr>
            <w:tcW w:w="2518" w:type="dxa"/>
          </w:tcPr>
          <w:p w14:paraId="46A08DF1"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Descripción</w:t>
            </w:r>
          </w:p>
        </w:tc>
        <w:tc>
          <w:tcPr>
            <w:tcW w:w="6515" w:type="dxa"/>
          </w:tcPr>
          <w:p w14:paraId="18722DEB" w14:textId="77777777" w:rsidR="00B31BD5" w:rsidRPr="00332138" w:rsidRDefault="008C3612" w:rsidP="00861149">
            <w:pPr>
              <w:spacing w:line="360" w:lineRule="auto"/>
              <w:rPr>
                <w:rFonts w:ascii="Arial" w:hAnsi="Arial" w:cs="Arial"/>
                <w:color w:val="000000"/>
              </w:rPr>
            </w:pPr>
            <w:r w:rsidRPr="008C3612">
              <w:rPr>
                <w:rFonts w:ascii="Arial" w:hAnsi="Arial" w:cs="Arial"/>
                <w:color w:val="000000"/>
              </w:rPr>
              <w:t>Evalúa tus conocimientos sobre el tema</w:t>
            </w:r>
            <w:r w:rsidR="001A0929">
              <w:rPr>
                <w:rFonts w:ascii="Arial" w:hAnsi="Arial" w:cs="Arial"/>
                <w:color w:val="000000"/>
              </w:rPr>
              <w:t>:</w:t>
            </w:r>
            <w:r w:rsidRPr="008C3612">
              <w:rPr>
                <w:rFonts w:ascii="Arial" w:hAnsi="Arial" w:cs="Arial"/>
                <w:color w:val="000000"/>
              </w:rPr>
              <w:t xml:space="preserve"> Electricidad y magnetismo</w:t>
            </w:r>
          </w:p>
        </w:tc>
      </w:tr>
    </w:tbl>
    <w:p w14:paraId="2CBEB900" w14:textId="77777777" w:rsidR="00B31BD5" w:rsidRPr="00332138" w:rsidRDefault="00B31BD5" w:rsidP="00861149">
      <w:pPr>
        <w:spacing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147"/>
        <w:gridCol w:w="2505"/>
        <w:gridCol w:w="5636"/>
      </w:tblGrid>
      <w:tr w:rsidR="00B31BD5" w:rsidRPr="00332138" w14:paraId="4ACA4929" w14:textId="77777777" w:rsidTr="00C17FB4">
        <w:tc>
          <w:tcPr>
            <w:tcW w:w="9288" w:type="dxa"/>
            <w:gridSpan w:val="3"/>
            <w:shd w:val="clear" w:color="auto" w:fill="000000" w:themeFill="text1"/>
          </w:tcPr>
          <w:p w14:paraId="2BCBF6DD" w14:textId="77777777" w:rsidR="00B31BD5" w:rsidRPr="00332138" w:rsidRDefault="00B31BD5" w:rsidP="00861149">
            <w:pPr>
              <w:spacing w:line="360" w:lineRule="auto"/>
              <w:jc w:val="center"/>
              <w:rPr>
                <w:rFonts w:ascii="Arial" w:hAnsi="Arial" w:cs="Arial"/>
                <w:b/>
                <w:color w:val="FFFFFF" w:themeColor="background1"/>
              </w:rPr>
            </w:pPr>
            <w:r w:rsidRPr="00332138">
              <w:rPr>
                <w:rFonts w:ascii="Arial" w:hAnsi="Arial" w:cs="Arial"/>
                <w:b/>
                <w:color w:val="FFFFFF" w:themeColor="background1"/>
              </w:rPr>
              <w:t>Webs de referencia</w:t>
            </w:r>
          </w:p>
        </w:tc>
      </w:tr>
      <w:tr w:rsidR="00B31BD5" w:rsidRPr="00332138" w14:paraId="2137B726" w14:textId="77777777" w:rsidTr="00C17FB4">
        <w:tc>
          <w:tcPr>
            <w:tcW w:w="1147" w:type="dxa"/>
          </w:tcPr>
          <w:p w14:paraId="4D6591AB"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Código</w:t>
            </w:r>
          </w:p>
        </w:tc>
        <w:tc>
          <w:tcPr>
            <w:tcW w:w="8141" w:type="dxa"/>
            <w:gridSpan w:val="2"/>
          </w:tcPr>
          <w:p w14:paraId="4C923CEA" w14:textId="77777777" w:rsidR="00B31BD5" w:rsidRPr="00332138" w:rsidRDefault="00B31BD5" w:rsidP="00861149">
            <w:pPr>
              <w:spacing w:line="360" w:lineRule="auto"/>
              <w:rPr>
                <w:rFonts w:ascii="Arial" w:hAnsi="Arial" w:cs="Arial"/>
                <w:b/>
                <w:color w:val="000000"/>
              </w:rPr>
            </w:pPr>
            <w:r w:rsidRPr="00332138">
              <w:rPr>
                <w:rFonts w:ascii="Arial" w:hAnsi="Arial" w:cs="Arial"/>
                <w:lang w:val="en-US"/>
              </w:rPr>
              <w:t>CN_08_11_</w:t>
            </w:r>
            <w:r w:rsidRPr="00332138">
              <w:rPr>
                <w:rFonts w:ascii="Arial" w:hAnsi="Arial" w:cs="Arial"/>
                <w:color w:val="000000"/>
              </w:rPr>
              <w:t>REC</w:t>
            </w:r>
            <w:r>
              <w:rPr>
                <w:rFonts w:ascii="Arial" w:hAnsi="Arial" w:cs="Arial"/>
                <w:color w:val="000000"/>
              </w:rPr>
              <w:t>310</w:t>
            </w:r>
          </w:p>
        </w:tc>
      </w:tr>
      <w:tr w:rsidR="00B31BD5" w:rsidRPr="00332138" w14:paraId="63882247" w14:textId="77777777" w:rsidTr="00C17FB4">
        <w:tc>
          <w:tcPr>
            <w:tcW w:w="1147" w:type="dxa"/>
          </w:tcPr>
          <w:p w14:paraId="7179F3F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Web 01</w:t>
            </w:r>
          </w:p>
        </w:tc>
        <w:tc>
          <w:tcPr>
            <w:tcW w:w="2505" w:type="dxa"/>
          </w:tcPr>
          <w:p w14:paraId="6E91F9D0" w14:textId="77777777" w:rsidR="00B31BD5" w:rsidRPr="00332138" w:rsidRDefault="00B31BD5" w:rsidP="00861149">
            <w:pPr>
              <w:spacing w:line="360" w:lineRule="auto"/>
              <w:jc w:val="center"/>
              <w:rPr>
                <w:rFonts w:ascii="Arial" w:hAnsi="Arial" w:cs="Arial"/>
                <w:i/>
                <w:color w:val="BFBFBF" w:themeColor="background1" w:themeShade="BF"/>
              </w:rPr>
            </w:pPr>
            <w:r w:rsidRPr="00CA2FE1">
              <w:rPr>
                <w:rFonts w:ascii="Arial" w:hAnsi="Arial" w:cs="Arial"/>
                <w:i/>
              </w:rPr>
              <w:t>solarizate</w:t>
            </w:r>
          </w:p>
        </w:tc>
        <w:tc>
          <w:tcPr>
            <w:tcW w:w="5636" w:type="dxa"/>
          </w:tcPr>
          <w:p w14:paraId="712996B9" w14:textId="77777777" w:rsidR="00B31BD5" w:rsidRPr="00332138" w:rsidRDefault="00B31BD5" w:rsidP="00861149">
            <w:pPr>
              <w:spacing w:line="360" w:lineRule="auto"/>
              <w:jc w:val="center"/>
              <w:rPr>
                <w:rFonts w:ascii="Arial" w:hAnsi="Arial" w:cs="Arial"/>
                <w:i/>
                <w:color w:val="BFBFBF" w:themeColor="background1" w:themeShade="BF"/>
              </w:rPr>
            </w:pPr>
            <w:r w:rsidRPr="00CA2FE1">
              <w:rPr>
                <w:rFonts w:ascii="Arial" w:hAnsi="Arial" w:cs="Arial"/>
                <w:i/>
              </w:rPr>
              <w:t>http://www.solarizate.org/pdf/castellano/profesor/PROFESOR.pdf</w:t>
            </w:r>
          </w:p>
        </w:tc>
      </w:tr>
      <w:tr w:rsidR="00B31BD5" w:rsidRPr="00332138" w14:paraId="6093DCA4" w14:textId="77777777" w:rsidTr="00C17FB4">
        <w:tc>
          <w:tcPr>
            <w:tcW w:w="1147" w:type="dxa"/>
          </w:tcPr>
          <w:p w14:paraId="7897ED5C" w14:textId="77777777" w:rsidR="00B31BD5" w:rsidRPr="00332138" w:rsidRDefault="00B31BD5" w:rsidP="00861149">
            <w:pPr>
              <w:spacing w:line="360" w:lineRule="auto"/>
              <w:rPr>
                <w:rFonts w:ascii="Arial" w:hAnsi="Arial" w:cs="Arial"/>
                <w:color w:val="000000"/>
              </w:rPr>
            </w:pPr>
            <w:r w:rsidRPr="00332138">
              <w:rPr>
                <w:rFonts w:ascii="Arial" w:hAnsi="Arial" w:cs="Arial"/>
                <w:b/>
                <w:color w:val="000000"/>
              </w:rPr>
              <w:t>Web 02</w:t>
            </w:r>
          </w:p>
        </w:tc>
        <w:tc>
          <w:tcPr>
            <w:tcW w:w="2505" w:type="dxa"/>
          </w:tcPr>
          <w:p w14:paraId="7779CE04" w14:textId="77777777" w:rsidR="00B31BD5" w:rsidRPr="00CA2FE1" w:rsidRDefault="00B31BD5" w:rsidP="00861149">
            <w:pPr>
              <w:spacing w:line="360" w:lineRule="auto"/>
              <w:jc w:val="center"/>
              <w:rPr>
                <w:rFonts w:ascii="Arial" w:hAnsi="Arial" w:cs="Arial"/>
                <w:i/>
              </w:rPr>
            </w:pPr>
            <w:r w:rsidRPr="00CA2FE1">
              <w:rPr>
                <w:rFonts w:ascii="Arial" w:hAnsi="Arial" w:cs="Arial"/>
                <w:i/>
              </w:rPr>
              <w:t>Orígenes y desarrollo del magnetismo</w:t>
            </w:r>
          </w:p>
        </w:tc>
        <w:tc>
          <w:tcPr>
            <w:tcW w:w="5636" w:type="dxa"/>
          </w:tcPr>
          <w:p w14:paraId="16E1695D" w14:textId="77777777" w:rsidR="00B31BD5" w:rsidRPr="00CA2FE1" w:rsidRDefault="00B31BD5" w:rsidP="00861149">
            <w:pPr>
              <w:spacing w:line="360" w:lineRule="auto"/>
              <w:jc w:val="center"/>
              <w:rPr>
                <w:rFonts w:ascii="Arial" w:hAnsi="Arial" w:cs="Arial"/>
                <w:i/>
              </w:rPr>
            </w:pPr>
            <w:r w:rsidRPr="00CA2FE1">
              <w:rPr>
                <w:rFonts w:ascii="Arial" w:hAnsi="Arial" w:cs="Arial"/>
                <w:i/>
              </w:rPr>
              <w:t>http://bibliotecadigital.ilce.edu.mx/sites/ciencia/volumen2/ciencia3/056/htm/sec_3.htm</w:t>
            </w:r>
          </w:p>
        </w:tc>
      </w:tr>
      <w:tr w:rsidR="00B31BD5" w:rsidRPr="00332138" w14:paraId="6B5296C3" w14:textId="77777777" w:rsidTr="00C17FB4">
        <w:tc>
          <w:tcPr>
            <w:tcW w:w="1147" w:type="dxa"/>
          </w:tcPr>
          <w:p w14:paraId="238460D6" w14:textId="77777777" w:rsidR="00B31BD5" w:rsidRPr="00332138" w:rsidRDefault="00B31BD5" w:rsidP="00861149">
            <w:pPr>
              <w:spacing w:line="360" w:lineRule="auto"/>
              <w:rPr>
                <w:rFonts w:ascii="Arial" w:hAnsi="Arial" w:cs="Arial"/>
                <w:b/>
                <w:color w:val="000000"/>
              </w:rPr>
            </w:pPr>
            <w:r w:rsidRPr="00332138">
              <w:rPr>
                <w:rFonts w:ascii="Arial" w:hAnsi="Arial" w:cs="Arial"/>
                <w:b/>
                <w:color w:val="000000"/>
              </w:rPr>
              <w:t>Web 03</w:t>
            </w:r>
          </w:p>
        </w:tc>
        <w:tc>
          <w:tcPr>
            <w:tcW w:w="2505" w:type="dxa"/>
          </w:tcPr>
          <w:p w14:paraId="2883C2BE" w14:textId="77777777" w:rsidR="00B31BD5" w:rsidRPr="00CA2FE1" w:rsidRDefault="00B31BD5" w:rsidP="00861149">
            <w:pPr>
              <w:spacing w:line="360" w:lineRule="auto"/>
              <w:jc w:val="center"/>
              <w:rPr>
                <w:rFonts w:ascii="Arial" w:hAnsi="Arial" w:cs="Arial"/>
                <w:i/>
              </w:rPr>
            </w:pPr>
            <w:r w:rsidRPr="00CA2FE1">
              <w:rPr>
                <w:rFonts w:ascii="Arial" w:hAnsi="Arial" w:cs="Arial"/>
                <w:i/>
              </w:rPr>
              <w:t>Natureduca</w:t>
            </w:r>
          </w:p>
        </w:tc>
        <w:tc>
          <w:tcPr>
            <w:tcW w:w="5636" w:type="dxa"/>
          </w:tcPr>
          <w:p w14:paraId="61D2B40F" w14:textId="77777777" w:rsidR="00B31BD5" w:rsidRPr="00CA2FE1" w:rsidRDefault="00B31BD5" w:rsidP="00861149">
            <w:pPr>
              <w:spacing w:line="360" w:lineRule="auto"/>
              <w:jc w:val="center"/>
              <w:rPr>
                <w:rFonts w:ascii="Arial" w:hAnsi="Arial" w:cs="Arial"/>
                <w:i/>
              </w:rPr>
            </w:pPr>
            <w:r w:rsidRPr="00CA2FE1">
              <w:rPr>
                <w:rFonts w:ascii="Arial" w:hAnsi="Arial" w:cs="Arial"/>
                <w:i/>
              </w:rPr>
              <w:t>http://bibliotecadigital.ilce.edu.mx/sites/ciencia/volumen2/ciencia3/056/htm/sec_3.htm</w:t>
            </w:r>
          </w:p>
        </w:tc>
      </w:tr>
    </w:tbl>
    <w:p w14:paraId="5A6EA595" w14:textId="77777777" w:rsidR="00B31BD5" w:rsidRPr="00332138" w:rsidRDefault="00B31BD5" w:rsidP="00861149">
      <w:pPr>
        <w:spacing w:line="360" w:lineRule="auto"/>
        <w:rPr>
          <w:rFonts w:ascii="Arial" w:hAnsi="Arial" w:cs="Arial"/>
          <w:highlight w:val="yellow"/>
        </w:rPr>
      </w:pPr>
    </w:p>
    <w:p w14:paraId="61D330F3" w14:textId="77777777" w:rsidR="00B31BD5" w:rsidRPr="00332138" w:rsidRDefault="00B31BD5" w:rsidP="00861149">
      <w:pPr>
        <w:spacing w:line="360" w:lineRule="auto"/>
        <w:rPr>
          <w:rFonts w:ascii="Arial" w:hAnsi="Arial" w:cs="Arial"/>
        </w:rPr>
      </w:pPr>
    </w:p>
    <w:p w14:paraId="7E09C2B9" w14:textId="77777777" w:rsidR="002C5C03" w:rsidRDefault="002C5C03" w:rsidP="00861149">
      <w:pPr>
        <w:spacing w:line="360" w:lineRule="auto"/>
      </w:pPr>
    </w:p>
    <w:sectPr w:rsidR="002C5C03" w:rsidSect="00C17FB4">
      <w:headerReference w:type="even" r:id="rId105"/>
      <w:headerReference w:type="default" r:id="rId106"/>
      <w:pgSz w:w="12240" w:h="15840"/>
      <w:pgMar w:top="1417" w:right="1467" w:bottom="1417" w:left="1701"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María" w:date="2016-03-10T13:25:00Z" w:initials="M">
    <w:p w14:paraId="71FD9092" w14:textId="77777777" w:rsidR="004B3875" w:rsidRDefault="004B3875">
      <w:pPr>
        <w:pStyle w:val="Textocomentario"/>
      </w:pPr>
      <w:r>
        <w:rPr>
          <w:rStyle w:val="Refdecomentario"/>
        </w:rPr>
        <w:annotationRef/>
      </w:r>
      <w:r>
        <w:t>Muy confuso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FD909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DAC3C" w14:textId="77777777" w:rsidR="00C43957" w:rsidRDefault="00C43957">
      <w:r>
        <w:separator/>
      </w:r>
    </w:p>
  </w:endnote>
  <w:endnote w:type="continuationSeparator" w:id="0">
    <w:p w14:paraId="748E27B2" w14:textId="77777777" w:rsidR="00C43957" w:rsidRDefault="00C43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214E60" w14:textId="77777777" w:rsidR="00C43957" w:rsidRDefault="00C43957">
      <w:r>
        <w:separator/>
      </w:r>
    </w:p>
  </w:footnote>
  <w:footnote w:type="continuationSeparator" w:id="0">
    <w:p w14:paraId="2E158C9B" w14:textId="77777777" w:rsidR="00C43957" w:rsidRDefault="00C43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3F8EA" w14:textId="77777777" w:rsidR="004B3875" w:rsidRDefault="004B3875" w:rsidP="00C17FB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7111D5" w14:textId="77777777" w:rsidR="004B3875" w:rsidRDefault="004B3875" w:rsidP="00C17FB4">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3B863" w14:textId="0FC70FAD" w:rsidR="004B3875" w:rsidRDefault="004B3875" w:rsidP="00C17FB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A00A8">
      <w:rPr>
        <w:rStyle w:val="Nmerodepgina"/>
        <w:noProof/>
      </w:rPr>
      <w:t>39</w:t>
    </w:r>
    <w:r>
      <w:rPr>
        <w:rStyle w:val="Nmerodepgina"/>
      </w:rPr>
      <w:fldChar w:fldCharType="end"/>
    </w:r>
  </w:p>
  <w:p w14:paraId="39157A64" w14:textId="77777777" w:rsidR="004B3875" w:rsidRPr="00332138" w:rsidRDefault="004B3875" w:rsidP="00C17FB4">
    <w:pPr>
      <w:pStyle w:val="Encabezado"/>
      <w:ind w:right="360"/>
      <w:rPr>
        <w:rFonts w:ascii="Arial" w:hAnsi="Arial" w:cs="Arial"/>
      </w:rPr>
    </w:pPr>
    <w:r w:rsidRPr="00861149">
      <w:rPr>
        <w:rFonts w:ascii="Arial" w:hAnsi="Arial" w:cs="Arial"/>
        <w:highlight w:val="yellow"/>
      </w:rPr>
      <w:t>[GUION CN_08_12_CO]</w:t>
    </w:r>
    <w:r w:rsidRPr="00861149">
      <w:rPr>
        <w:rFonts w:ascii="Arial" w:hAnsi="Arial" w:cs="Arial"/>
      </w:rPr>
      <w:t xml:space="preserve"> Guion 1. </w:t>
    </w:r>
    <w:r>
      <w:rPr>
        <w:rFonts w:ascii="Arial" w:hAnsi="Arial" w:cs="Arial"/>
        <w:b/>
      </w:rPr>
      <w:t>Electricidad y magnetismo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F84"/>
    <w:multiLevelType w:val="hybridMultilevel"/>
    <w:tmpl w:val="6C3251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48D3F97"/>
    <w:multiLevelType w:val="multilevel"/>
    <w:tmpl w:val="A3265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F1435"/>
    <w:multiLevelType w:val="hybridMultilevel"/>
    <w:tmpl w:val="22B60E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ACF56DE"/>
    <w:multiLevelType w:val="multilevel"/>
    <w:tmpl w:val="998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45B56"/>
    <w:multiLevelType w:val="hybridMultilevel"/>
    <w:tmpl w:val="82BE3DCC"/>
    <w:lvl w:ilvl="0" w:tplc="240A0001">
      <w:start w:val="1"/>
      <w:numFmt w:val="bullet"/>
      <w:lvlText w:val=""/>
      <w:lvlJc w:val="left"/>
      <w:pPr>
        <w:ind w:left="1104" w:hanging="360"/>
      </w:pPr>
      <w:rPr>
        <w:rFonts w:ascii="Symbol" w:hAnsi="Symbol" w:hint="default"/>
      </w:rPr>
    </w:lvl>
    <w:lvl w:ilvl="1" w:tplc="240A0003" w:tentative="1">
      <w:start w:val="1"/>
      <w:numFmt w:val="bullet"/>
      <w:lvlText w:val="o"/>
      <w:lvlJc w:val="left"/>
      <w:pPr>
        <w:ind w:left="1824" w:hanging="360"/>
      </w:pPr>
      <w:rPr>
        <w:rFonts w:ascii="Courier New" w:hAnsi="Courier New" w:cs="Courier New" w:hint="default"/>
      </w:rPr>
    </w:lvl>
    <w:lvl w:ilvl="2" w:tplc="240A0005" w:tentative="1">
      <w:start w:val="1"/>
      <w:numFmt w:val="bullet"/>
      <w:lvlText w:val=""/>
      <w:lvlJc w:val="left"/>
      <w:pPr>
        <w:ind w:left="2544" w:hanging="360"/>
      </w:pPr>
      <w:rPr>
        <w:rFonts w:ascii="Wingdings" w:hAnsi="Wingdings" w:hint="default"/>
      </w:rPr>
    </w:lvl>
    <w:lvl w:ilvl="3" w:tplc="240A0001" w:tentative="1">
      <w:start w:val="1"/>
      <w:numFmt w:val="bullet"/>
      <w:lvlText w:val=""/>
      <w:lvlJc w:val="left"/>
      <w:pPr>
        <w:ind w:left="3264" w:hanging="360"/>
      </w:pPr>
      <w:rPr>
        <w:rFonts w:ascii="Symbol" w:hAnsi="Symbol" w:hint="default"/>
      </w:rPr>
    </w:lvl>
    <w:lvl w:ilvl="4" w:tplc="240A0003" w:tentative="1">
      <w:start w:val="1"/>
      <w:numFmt w:val="bullet"/>
      <w:lvlText w:val="o"/>
      <w:lvlJc w:val="left"/>
      <w:pPr>
        <w:ind w:left="3984" w:hanging="360"/>
      </w:pPr>
      <w:rPr>
        <w:rFonts w:ascii="Courier New" w:hAnsi="Courier New" w:cs="Courier New" w:hint="default"/>
      </w:rPr>
    </w:lvl>
    <w:lvl w:ilvl="5" w:tplc="240A0005" w:tentative="1">
      <w:start w:val="1"/>
      <w:numFmt w:val="bullet"/>
      <w:lvlText w:val=""/>
      <w:lvlJc w:val="left"/>
      <w:pPr>
        <w:ind w:left="4704" w:hanging="360"/>
      </w:pPr>
      <w:rPr>
        <w:rFonts w:ascii="Wingdings" w:hAnsi="Wingdings" w:hint="default"/>
      </w:rPr>
    </w:lvl>
    <w:lvl w:ilvl="6" w:tplc="240A0001" w:tentative="1">
      <w:start w:val="1"/>
      <w:numFmt w:val="bullet"/>
      <w:lvlText w:val=""/>
      <w:lvlJc w:val="left"/>
      <w:pPr>
        <w:ind w:left="5424" w:hanging="360"/>
      </w:pPr>
      <w:rPr>
        <w:rFonts w:ascii="Symbol" w:hAnsi="Symbol" w:hint="default"/>
      </w:rPr>
    </w:lvl>
    <w:lvl w:ilvl="7" w:tplc="240A0003" w:tentative="1">
      <w:start w:val="1"/>
      <w:numFmt w:val="bullet"/>
      <w:lvlText w:val="o"/>
      <w:lvlJc w:val="left"/>
      <w:pPr>
        <w:ind w:left="6144" w:hanging="360"/>
      </w:pPr>
      <w:rPr>
        <w:rFonts w:ascii="Courier New" w:hAnsi="Courier New" w:cs="Courier New" w:hint="default"/>
      </w:rPr>
    </w:lvl>
    <w:lvl w:ilvl="8" w:tplc="240A0005" w:tentative="1">
      <w:start w:val="1"/>
      <w:numFmt w:val="bullet"/>
      <w:lvlText w:val=""/>
      <w:lvlJc w:val="left"/>
      <w:pPr>
        <w:ind w:left="6864" w:hanging="360"/>
      </w:pPr>
      <w:rPr>
        <w:rFonts w:ascii="Wingdings" w:hAnsi="Wingdings" w:hint="default"/>
      </w:rPr>
    </w:lvl>
  </w:abstractNum>
  <w:abstractNum w:abstractNumId="5" w15:restartNumberingAfterBreak="0">
    <w:nsid w:val="166F55F1"/>
    <w:multiLevelType w:val="multilevel"/>
    <w:tmpl w:val="7268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43424"/>
    <w:multiLevelType w:val="multilevel"/>
    <w:tmpl w:val="237A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974D1A"/>
    <w:multiLevelType w:val="multilevel"/>
    <w:tmpl w:val="6A5A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A1085"/>
    <w:multiLevelType w:val="multilevel"/>
    <w:tmpl w:val="E2B4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531BAF"/>
    <w:multiLevelType w:val="multilevel"/>
    <w:tmpl w:val="9A44B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3824D9"/>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211A15"/>
    <w:multiLevelType w:val="hybridMultilevel"/>
    <w:tmpl w:val="9DA65348"/>
    <w:lvl w:ilvl="0" w:tplc="739A7E30">
      <w:numFmt w:val="bullet"/>
      <w:lvlText w:val=""/>
      <w:lvlJc w:val="left"/>
      <w:pPr>
        <w:ind w:left="780" w:hanging="360"/>
      </w:pPr>
      <w:rPr>
        <w:rFonts w:ascii="Symbol" w:eastAsiaTheme="minorHAnsi" w:hAnsi="Symbol" w:cs="Aria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2" w15:restartNumberingAfterBreak="0">
    <w:nsid w:val="2AA93F65"/>
    <w:multiLevelType w:val="multilevel"/>
    <w:tmpl w:val="A91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32C4"/>
    <w:multiLevelType w:val="multilevel"/>
    <w:tmpl w:val="AB86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BC7255"/>
    <w:multiLevelType w:val="multilevel"/>
    <w:tmpl w:val="ED98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017350"/>
    <w:multiLevelType w:val="multilevel"/>
    <w:tmpl w:val="4FEC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9F2EB5"/>
    <w:multiLevelType w:val="multilevel"/>
    <w:tmpl w:val="03482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513DB"/>
    <w:multiLevelType w:val="multilevel"/>
    <w:tmpl w:val="D40A2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D342E"/>
    <w:multiLevelType w:val="hybridMultilevel"/>
    <w:tmpl w:val="ABFA4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39550A5"/>
    <w:multiLevelType w:val="hybridMultilevel"/>
    <w:tmpl w:val="41FE35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7DA18DB"/>
    <w:multiLevelType w:val="hybridMultilevel"/>
    <w:tmpl w:val="9348A434"/>
    <w:lvl w:ilvl="0" w:tplc="739A7E30">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D7C23B1"/>
    <w:multiLevelType w:val="multilevel"/>
    <w:tmpl w:val="E70C6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D032B9"/>
    <w:multiLevelType w:val="multilevel"/>
    <w:tmpl w:val="2E2E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E53CF3"/>
    <w:multiLevelType w:val="multilevel"/>
    <w:tmpl w:val="F4C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D3775A"/>
    <w:multiLevelType w:val="multilevel"/>
    <w:tmpl w:val="0F94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D03825"/>
    <w:multiLevelType w:val="multilevel"/>
    <w:tmpl w:val="2DE0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DB51D7"/>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80B4B9C"/>
    <w:multiLevelType w:val="multilevel"/>
    <w:tmpl w:val="CA52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5D1298"/>
    <w:multiLevelType w:val="multilevel"/>
    <w:tmpl w:val="1490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7D70B0"/>
    <w:multiLevelType w:val="multilevel"/>
    <w:tmpl w:val="A5E4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F03D96"/>
    <w:multiLevelType w:val="multilevel"/>
    <w:tmpl w:val="ED3E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9D7A3F"/>
    <w:multiLevelType w:val="hybridMultilevel"/>
    <w:tmpl w:val="1FA0B9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0"/>
  </w:num>
  <w:num w:numId="2">
    <w:abstractNumId w:val="23"/>
  </w:num>
  <w:num w:numId="3">
    <w:abstractNumId w:val="11"/>
  </w:num>
  <w:num w:numId="4">
    <w:abstractNumId w:val="3"/>
  </w:num>
  <w:num w:numId="5">
    <w:abstractNumId w:val="4"/>
  </w:num>
  <w:num w:numId="6">
    <w:abstractNumId w:val="6"/>
  </w:num>
  <w:num w:numId="7">
    <w:abstractNumId w:val="28"/>
  </w:num>
  <w:num w:numId="8">
    <w:abstractNumId w:val="9"/>
  </w:num>
  <w:num w:numId="9">
    <w:abstractNumId w:val="15"/>
  </w:num>
  <w:num w:numId="10">
    <w:abstractNumId w:val="5"/>
  </w:num>
  <w:num w:numId="11">
    <w:abstractNumId w:val="25"/>
  </w:num>
  <w:num w:numId="12">
    <w:abstractNumId w:val="12"/>
  </w:num>
  <w:num w:numId="13">
    <w:abstractNumId w:val="2"/>
  </w:num>
  <w:num w:numId="14">
    <w:abstractNumId w:val="26"/>
  </w:num>
  <w:num w:numId="15">
    <w:abstractNumId w:val="10"/>
  </w:num>
  <w:num w:numId="16">
    <w:abstractNumId w:val="16"/>
  </w:num>
  <w:num w:numId="17">
    <w:abstractNumId w:val="13"/>
  </w:num>
  <w:num w:numId="18">
    <w:abstractNumId w:val="29"/>
  </w:num>
  <w:num w:numId="19">
    <w:abstractNumId w:val="24"/>
  </w:num>
  <w:num w:numId="20">
    <w:abstractNumId w:val="1"/>
  </w:num>
  <w:num w:numId="21">
    <w:abstractNumId w:val="27"/>
  </w:num>
  <w:num w:numId="22">
    <w:abstractNumId w:val="17"/>
  </w:num>
  <w:num w:numId="23">
    <w:abstractNumId w:val="30"/>
  </w:num>
  <w:num w:numId="24">
    <w:abstractNumId w:val="21"/>
  </w:num>
  <w:num w:numId="25">
    <w:abstractNumId w:val="31"/>
  </w:num>
  <w:num w:numId="26">
    <w:abstractNumId w:val="18"/>
  </w:num>
  <w:num w:numId="27">
    <w:abstractNumId w:val="14"/>
  </w:num>
  <w:num w:numId="28">
    <w:abstractNumId w:val="7"/>
  </w:num>
  <w:num w:numId="29">
    <w:abstractNumId w:val="22"/>
  </w:num>
  <w:num w:numId="30">
    <w:abstractNumId w:val="8"/>
  </w:num>
  <w:num w:numId="31">
    <w:abstractNumId w:val="0"/>
  </w:num>
  <w:num w:numId="3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QUETITA Garcia Rodriguez">
    <w15:presenceInfo w15:providerId="Windows Live" w15:userId="a84cf464fb1b01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1BD5"/>
    <w:rsid w:val="0002294E"/>
    <w:rsid w:val="000263F9"/>
    <w:rsid w:val="000E4883"/>
    <w:rsid w:val="00127658"/>
    <w:rsid w:val="001A0929"/>
    <w:rsid w:val="001B138E"/>
    <w:rsid w:val="001C1B54"/>
    <w:rsid w:val="001F7A15"/>
    <w:rsid w:val="002519EE"/>
    <w:rsid w:val="0029024C"/>
    <w:rsid w:val="002C5C03"/>
    <w:rsid w:val="00304EAE"/>
    <w:rsid w:val="00371168"/>
    <w:rsid w:val="00376205"/>
    <w:rsid w:val="003C0170"/>
    <w:rsid w:val="003E2571"/>
    <w:rsid w:val="00414EFC"/>
    <w:rsid w:val="00460023"/>
    <w:rsid w:val="0047753B"/>
    <w:rsid w:val="004A777E"/>
    <w:rsid w:val="004B3875"/>
    <w:rsid w:val="004E14DB"/>
    <w:rsid w:val="005066FB"/>
    <w:rsid w:val="00510973"/>
    <w:rsid w:val="00514AF8"/>
    <w:rsid w:val="00553CCE"/>
    <w:rsid w:val="00554A2F"/>
    <w:rsid w:val="00594D56"/>
    <w:rsid w:val="005C224F"/>
    <w:rsid w:val="006545EC"/>
    <w:rsid w:val="00680363"/>
    <w:rsid w:val="006826E2"/>
    <w:rsid w:val="006A00A8"/>
    <w:rsid w:val="006E046D"/>
    <w:rsid w:val="006E27A4"/>
    <w:rsid w:val="00792B91"/>
    <w:rsid w:val="007C6735"/>
    <w:rsid w:val="007E3033"/>
    <w:rsid w:val="007E4CF2"/>
    <w:rsid w:val="008170E9"/>
    <w:rsid w:val="008333D0"/>
    <w:rsid w:val="0085166F"/>
    <w:rsid w:val="00861149"/>
    <w:rsid w:val="008A317F"/>
    <w:rsid w:val="008B2367"/>
    <w:rsid w:val="008C3612"/>
    <w:rsid w:val="008D52B1"/>
    <w:rsid w:val="008F285F"/>
    <w:rsid w:val="009A02C9"/>
    <w:rsid w:val="009A4F30"/>
    <w:rsid w:val="009E6292"/>
    <w:rsid w:val="00A6066F"/>
    <w:rsid w:val="00A8544C"/>
    <w:rsid w:val="00B1328C"/>
    <w:rsid w:val="00B258EB"/>
    <w:rsid w:val="00B31BD5"/>
    <w:rsid w:val="00B37B11"/>
    <w:rsid w:val="00B8783F"/>
    <w:rsid w:val="00BA56CE"/>
    <w:rsid w:val="00BC0BEE"/>
    <w:rsid w:val="00BF2E8D"/>
    <w:rsid w:val="00BF7821"/>
    <w:rsid w:val="00C17FB4"/>
    <w:rsid w:val="00C43957"/>
    <w:rsid w:val="00C571C2"/>
    <w:rsid w:val="00D71662"/>
    <w:rsid w:val="00DA262E"/>
    <w:rsid w:val="00DC4148"/>
    <w:rsid w:val="00DC585B"/>
    <w:rsid w:val="00E1791B"/>
    <w:rsid w:val="00EA5B58"/>
    <w:rsid w:val="00EA697F"/>
    <w:rsid w:val="00EB0ECE"/>
    <w:rsid w:val="00EB4AA6"/>
    <w:rsid w:val="00EB4CFC"/>
    <w:rsid w:val="00EF1A69"/>
    <w:rsid w:val="00EF4B8B"/>
    <w:rsid w:val="00F10C95"/>
    <w:rsid w:val="00F32ADA"/>
    <w:rsid w:val="00F52974"/>
    <w:rsid w:val="00F842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84FCA"/>
  <w15:docId w15:val="{4A74DD17-059E-4C9E-9846-86111E4FD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31BD5"/>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B31BD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uiPriority w:val="9"/>
    <w:qFormat/>
    <w:rsid w:val="00B31BD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qFormat/>
    <w:rsid w:val="00B31BD5"/>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B31BD5"/>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1BD5"/>
    <w:rPr>
      <w:rFonts w:ascii="Times" w:eastAsia="Times New Roman" w:hAnsi="Times" w:cs="Times New Roman"/>
      <w:b/>
      <w:kern w:val="36"/>
      <w:sz w:val="48"/>
      <w:szCs w:val="20"/>
      <w:lang w:eastAsia="es-ES_tradnl"/>
    </w:rPr>
  </w:style>
  <w:style w:type="character" w:customStyle="1" w:styleId="Ttulo3Car">
    <w:name w:val="Título 3 Car"/>
    <w:basedOn w:val="Fuentedeprrafopredeter"/>
    <w:link w:val="Ttulo3"/>
    <w:uiPriority w:val="9"/>
    <w:rsid w:val="00B31BD5"/>
    <w:rPr>
      <w:rFonts w:asciiTheme="majorHAnsi" w:eastAsiaTheme="majorEastAsia" w:hAnsiTheme="majorHAnsi" w:cstheme="majorBidi"/>
      <w:b/>
      <w:bCs/>
      <w:color w:val="4F81BD" w:themeColor="accent1"/>
      <w:sz w:val="24"/>
      <w:szCs w:val="24"/>
      <w:lang w:eastAsia="es-CO"/>
    </w:rPr>
  </w:style>
  <w:style w:type="character" w:customStyle="1" w:styleId="Ttulo4Car">
    <w:name w:val="Título 4 Car"/>
    <w:basedOn w:val="Fuentedeprrafopredeter"/>
    <w:link w:val="Ttulo4"/>
    <w:uiPriority w:val="9"/>
    <w:rsid w:val="00B31BD5"/>
    <w:rPr>
      <w:rFonts w:asciiTheme="majorHAnsi" w:eastAsiaTheme="majorEastAsia" w:hAnsiTheme="majorHAnsi" w:cstheme="majorBidi"/>
      <w:b/>
      <w:bCs/>
      <w:i/>
      <w:iCs/>
      <w:color w:val="4F81BD" w:themeColor="accent1"/>
      <w:sz w:val="24"/>
      <w:szCs w:val="24"/>
      <w:lang w:eastAsia="es-CO"/>
    </w:rPr>
  </w:style>
  <w:style w:type="character" w:customStyle="1" w:styleId="Ttulo5Car">
    <w:name w:val="Título 5 Car"/>
    <w:basedOn w:val="Fuentedeprrafopredeter"/>
    <w:link w:val="Ttulo5"/>
    <w:rsid w:val="00B31BD5"/>
    <w:rPr>
      <w:rFonts w:asciiTheme="majorHAnsi" w:eastAsiaTheme="majorEastAsia" w:hAnsiTheme="majorHAnsi" w:cstheme="majorBidi"/>
      <w:color w:val="243F60" w:themeColor="accent1" w:themeShade="7F"/>
      <w:sz w:val="24"/>
      <w:szCs w:val="24"/>
      <w:lang w:eastAsia="es-CO"/>
    </w:rPr>
  </w:style>
  <w:style w:type="paragraph" w:styleId="Encabezado">
    <w:name w:val="header"/>
    <w:basedOn w:val="Normal"/>
    <w:link w:val="EncabezadoCar"/>
    <w:uiPriority w:val="99"/>
    <w:unhideWhenUsed/>
    <w:rsid w:val="00B31BD5"/>
    <w:pPr>
      <w:tabs>
        <w:tab w:val="center" w:pos="4252"/>
        <w:tab w:val="right" w:pos="8504"/>
      </w:tabs>
    </w:pPr>
  </w:style>
  <w:style w:type="character" w:customStyle="1" w:styleId="EncabezadoCar">
    <w:name w:val="Encabezado Car"/>
    <w:basedOn w:val="Fuentedeprrafopredeter"/>
    <w:link w:val="Encabezado"/>
    <w:uiPriority w:val="99"/>
    <w:rsid w:val="00B31BD5"/>
    <w:rPr>
      <w:rFonts w:ascii="Times New Roman" w:eastAsia="Times New Roman" w:hAnsi="Times New Roman" w:cs="Times New Roman"/>
      <w:sz w:val="24"/>
      <w:szCs w:val="24"/>
      <w:lang w:eastAsia="es-CO"/>
    </w:rPr>
  </w:style>
  <w:style w:type="paragraph" w:styleId="Piedepgina">
    <w:name w:val="footer"/>
    <w:basedOn w:val="Normal"/>
    <w:link w:val="PiedepginaCar"/>
    <w:uiPriority w:val="99"/>
    <w:unhideWhenUsed/>
    <w:rsid w:val="00B31BD5"/>
    <w:pPr>
      <w:tabs>
        <w:tab w:val="center" w:pos="4252"/>
        <w:tab w:val="right" w:pos="8504"/>
      </w:tabs>
    </w:pPr>
  </w:style>
  <w:style w:type="character" w:customStyle="1" w:styleId="PiedepginaCar">
    <w:name w:val="Pie de página Car"/>
    <w:basedOn w:val="Fuentedeprrafopredeter"/>
    <w:link w:val="Piedepgina"/>
    <w:uiPriority w:val="99"/>
    <w:rsid w:val="00B31BD5"/>
    <w:rPr>
      <w:rFonts w:ascii="Times New Roman" w:eastAsia="Times New Roman" w:hAnsi="Times New Roman" w:cs="Times New Roman"/>
      <w:sz w:val="24"/>
      <w:szCs w:val="24"/>
      <w:lang w:eastAsia="es-CO"/>
    </w:rPr>
  </w:style>
  <w:style w:type="paragraph" w:styleId="Textocomentario">
    <w:name w:val="annotation text"/>
    <w:basedOn w:val="Normal"/>
    <w:link w:val="TextocomentarioCar"/>
    <w:uiPriority w:val="99"/>
    <w:unhideWhenUsed/>
    <w:rsid w:val="00B31BD5"/>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B31BD5"/>
    <w:rPr>
      <w:rFonts w:ascii="Calibri" w:eastAsia="Calibri" w:hAnsi="Calibri" w:cs="Times New Roman"/>
      <w:sz w:val="20"/>
      <w:szCs w:val="20"/>
      <w:lang w:val="es-MX" w:eastAsia="es-CO"/>
    </w:rPr>
  </w:style>
  <w:style w:type="character" w:customStyle="1" w:styleId="ilad">
    <w:name w:val="il_ad"/>
    <w:basedOn w:val="Fuentedeprrafopredeter"/>
    <w:rsid w:val="00B31BD5"/>
  </w:style>
  <w:style w:type="paragraph" w:styleId="NormalWeb">
    <w:name w:val="Normal (Web)"/>
    <w:basedOn w:val="Normal"/>
    <w:uiPriority w:val="99"/>
    <w:rsid w:val="00B31BD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B31BD5"/>
    <w:rPr>
      <w:b/>
    </w:rPr>
  </w:style>
  <w:style w:type="character" w:styleId="nfasis">
    <w:name w:val="Emphasis"/>
    <w:basedOn w:val="Fuentedeprrafopredeter"/>
    <w:uiPriority w:val="20"/>
    <w:rsid w:val="00B31BD5"/>
    <w:rPr>
      <w:i/>
    </w:rPr>
  </w:style>
  <w:style w:type="character" w:customStyle="1" w:styleId="contenido">
    <w:name w:val="contenido"/>
    <w:basedOn w:val="Fuentedeprrafopredeter"/>
    <w:rsid w:val="00B31BD5"/>
  </w:style>
  <w:style w:type="character" w:styleId="Hipervnculo">
    <w:name w:val="Hyperlink"/>
    <w:basedOn w:val="Fuentedeprrafopredeter"/>
    <w:uiPriority w:val="99"/>
    <w:rsid w:val="00B31BD5"/>
    <w:rPr>
      <w:color w:val="0000FF"/>
      <w:u w:val="single"/>
    </w:rPr>
  </w:style>
  <w:style w:type="table" w:styleId="Tablaconcuadrcula">
    <w:name w:val="Table Grid"/>
    <w:basedOn w:val="Tablanormal"/>
    <w:uiPriority w:val="59"/>
    <w:rsid w:val="00B31BD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B31BD5"/>
    <w:pPr>
      <w:ind w:left="720"/>
      <w:contextualSpacing/>
    </w:pPr>
  </w:style>
  <w:style w:type="character" w:customStyle="1" w:styleId="contenidoprinciapl">
    <w:name w:val="contenido_princiapl"/>
    <w:basedOn w:val="Fuentedeprrafopredeter"/>
    <w:rsid w:val="00B31BD5"/>
  </w:style>
  <w:style w:type="character" w:customStyle="1" w:styleId="st">
    <w:name w:val="st"/>
    <w:basedOn w:val="Fuentedeprrafopredeter"/>
    <w:rsid w:val="00B31BD5"/>
  </w:style>
  <w:style w:type="character" w:customStyle="1" w:styleId="kno-fvld">
    <w:name w:val="kno-fv _ld"/>
    <w:basedOn w:val="Fuentedeprrafopredeter"/>
    <w:rsid w:val="00B31BD5"/>
  </w:style>
  <w:style w:type="paragraph" w:styleId="Textodeglobo">
    <w:name w:val="Balloon Text"/>
    <w:basedOn w:val="Normal"/>
    <w:link w:val="TextodegloboCar"/>
    <w:rsid w:val="00B31BD5"/>
    <w:rPr>
      <w:rFonts w:ascii="Lucida Grande" w:hAnsi="Lucida Grande" w:cs="Lucida Grande"/>
      <w:sz w:val="18"/>
      <w:szCs w:val="18"/>
    </w:rPr>
  </w:style>
  <w:style w:type="character" w:customStyle="1" w:styleId="TextodegloboCar">
    <w:name w:val="Texto de globo Car"/>
    <w:basedOn w:val="Fuentedeprrafopredeter"/>
    <w:link w:val="Textodeglobo"/>
    <w:rsid w:val="00B31BD5"/>
    <w:rPr>
      <w:rFonts w:ascii="Lucida Grande" w:eastAsia="Times New Roman" w:hAnsi="Lucida Grande" w:cs="Lucida Grande"/>
      <w:sz w:val="18"/>
      <w:szCs w:val="18"/>
      <w:lang w:eastAsia="es-CO"/>
    </w:rPr>
  </w:style>
  <w:style w:type="character" w:styleId="Nmerodepgina">
    <w:name w:val="page number"/>
    <w:basedOn w:val="Fuentedeprrafopredeter"/>
    <w:rsid w:val="00B31BD5"/>
  </w:style>
  <w:style w:type="character" w:styleId="Refdecomentario">
    <w:name w:val="annotation reference"/>
    <w:basedOn w:val="Fuentedeprrafopredeter"/>
    <w:rsid w:val="00B31BD5"/>
    <w:rPr>
      <w:sz w:val="18"/>
      <w:szCs w:val="18"/>
    </w:rPr>
  </w:style>
  <w:style w:type="paragraph" w:styleId="Asuntodelcomentario">
    <w:name w:val="annotation subject"/>
    <w:basedOn w:val="Textocomentario"/>
    <w:next w:val="Textocomentario"/>
    <w:link w:val="AsuntodelcomentarioCar"/>
    <w:rsid w:val="00B31BD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B31BD5"/>
    <w:rPr>
      <w:rFonts w:ascii="Calibri" w:eastAsia="Calibri" w:hAnsi="Calibri" w:cs="Times New Roman"/>
      <w:b/>
      <w:bCs/>
      <w:sz w:val="20"/>
      <w:szCs w:val="20"/>
      <w:lang w:val="es-ES_tradnl" w:eastAsia="es-CO"/>
    </w:rPr>
  </w:style>
  <w:style w:type="character" w:customStyle="1" w:styleId="apple-converted-space">
    <w:name w:val="apple-converted-space"/>
    <w:basedOn w:val="Fuentedeprrafopredeter"/>
    <w:rsid w:val="00B31BD5"/>
  </w:style>
  <w:style w:type="character" w:styleId="Textodelmarcadordeposicin">
    <w:name w:val="Placeholder Text"/>
    <w:basedOn w:val="Fuentedeprrafopredeter"/>
    <w:semiHidden/>
    <w:rsid w:val="00B31BD5"/>
    <w:rPr>
      <w:color w:val="808080"/>
    </w:rPr>
  </w:style>
  <w:style w:type="character" w:customStyle="1" w:styleId="un">
    <w:name w:val="un"/>
    <w:basedOn w:val="Fuentedeprrafopredeter"/>
    <w:rsid w:val="00B31BD5"/>
  </w:style>
  <w:style w:type="paragraph" w:styleId="Lista">
    <w:name w:val="List"/>
    <w:basedOn w:val="Normal"/>
    <w:unhideWhenUsed/>
    <w:rsid w:val="00B31BD5"/>
    <w:pPr>
      <w:ind w:left="283" w:hanging="283"/>
      <w:contextualSpacing/>
    </w:pPr>
  </w:style>
  <w:style w:type="paragraph" w:styleId="Textoindependiente">
    <w:name w:val="Body Text"/>
    <w:basedOn w:val="Normal"/>
    <w:link w:val="TextoindependienteCar"/>
    <w:unhideWhenUsed/>
    <w:rsid w:val="00B31BD5"/>
    <w:pPr>
      <w:spacing w:after="120"/>
    </w:pPr>
  </w:style>
  <w:style w:type="character" w:customStyle="1" w:styleId="TextoindependienteCar">
    <w:name w:val="Texto independiente Car"/>
    <w:basedOn w:val="Fuentedeprrafopredeter"/>
    <w:link w:val="Textoindependiente"/>
    <w:rsid w:val="00B31BD5"/>
    <w:rPr>
      <w:rFonts w:ascii="Times New Roman" w:eastAsia="Times New Roman" w:hAnsi="Times New Roman" w:cs="Times New Roman"/>
      <w:sz w:val="24"/>
      <w:szCs w:val="24"/>
      <w:lang w:eastAsia="es-CO"/>
    </w:rPr>
  </w:style>
  <w:style w:type="paragraph" w:customStyle="1" w:styleId="Instruccionesenvocorreo">
    <w:name w:val="Instrucciones envío correo"/>
    <w:basedOn w:val="Normal"/>
    <w:rsid w:val="00B31BD5"/>
  </w:style>
  <w:style w:type="character" w:styleId="Hipervnculovisitado">
    <w:name w:val="FollowedHyperlink"/>
    <w:basedOn w:val="Fuentedeprrafopredeter"/>
    <w:rsid w:val="00B31BD5"/>
    <w:rPr>
      <w:color w:val="800080" w:themeColor="followedHyperlink"/>
      <w:u w:val="single"/>
    </w:rPr>
  </w:style>
  <w:style w:type="paragraph" w:customStyle="1" w:styleId="u">
    <w:name w:val="u"/>
    <w:basedOn w:val="Normal"/>
    <w:rsid w:val="00B31BD5"/>
    <w:pPr>
      <w:spacing w:before="100" w:beforeAutospacing="1" w:after="100" w:afterAutospacing="1"/>
    </w:pPr>
  </w:style>
  <w:style w:type="character" w:customStyle="1" w:styleId="negrita-subrayado">
    <w:name w:val="negrita-subrayado"/>
    <w:basedOn w:val="Fuentedeprrafopredeter"/>
    <w:rsid w:val="00B31BD5"/>
  </w:style>
  <w:style w:type="character" w:customStyle="1" w:styleId="negrita">
    <w:name w:val="negrita"/>
    <w:basedOn w:val="Fuentedeprrafopredeter"/>
    <w:rsid w:val="00B31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198766">
      <w:bodyDiv w:val="1"/>
      <w:marLeft w:val="0"/>
      <w:marRight w:val="0"/>
      <w:marTop w:val="0"/>
      <w:marBottom w:val="0"/>
      <w:divBdr>
        <w:top w:val="none" w:sz="0" w:space="0" w:color="auto"/>
        <w:left w:val="none" w:sz="0" w:space="0" w:color="auto"/>
        <w:bottom w:val="none" w:sz="0" w:space="0" w:color="auto"/>
        <w:right w:val="none" w:sz="0" w:space="0" w:color="auto"/>
      </w:divBdr>
    </w:div>
    <w:div w:id="768236343">
      <w:bodyDiv w:val="1"/>
      <w:marLeft w:val="0"/>
      <w:marRight w:val="0"/>
      <w:marTop w:val="0"/>
      <w:marBottom w:val="0"/>
      <w:divBdr>
        <w:top w:val="none" w:sz="0" w:space="0" w:color="auto"/>
        <w:left w:val="none" w:sz="0" w:space="0" w:color="auto"/>
        <w:bottom w:val="none" w:sz="0" w:space="0" w:color="auto"/>
        <w:right w:val="none" w:sz="0" w:space="0" w:color="auto"/>
      </w:divBdr>
    </w:div>
    <w:div w:id="1051345277">
      <w:bodyDiv w:val="1"/>
      <w:marLeft w:val="0"/>
      <w:marRight w:val="0"/>
      <w:marTop w:val="0"/>
      <w:marBottom w:val="0"/>
      <w:divBdr>
        <w:top w:val="none" w:sz="0" w:space="0" w:color="auto"/>
        <w:left w:val="none" w:sz="0" w:space="0" w:color="auto"/>
        <w:bottom w:val="none" w:sz="0" w:space="0" w:color="auto"/>
        <w:right w:val="none" w:sz="0" w:space="0" w:color="auto"/>
      </w:divBdr>
    </w:div>
    <w:div w:id="1072463810">
      <w:bodyDiv w:val="1"/>
      <w:marLeft w:val="0"/>
      <w:marRight w:val="0"/>
      <w:marTop w:val="0"/>
      <w:marBottom w:val="0"/>
      <w:divBdr>
        <w:top w:val="none" w:sz="0" w:space="0" w:color="auto"/>
        <w:left w:val="none" w:sz="0" w:space="0" w:color="auto"/>
        <w:bottom w:val="none" w:sz="0" w:space="0" w:color="auto"/>
        <w:right w:val="none" w:sz="0" w:space="0" w:color="auto"/>
      </w:divBdr>
    </w:div>
    <w:div w:id="1137575120">
      <w:bodyDiv w:val="1"/>
      <w:marLeft w:val="0"/>
      <w:marRight w:val="0"/>
      <w:marTop w:val="0"/>
      <w:marBottom w:val="0"/>
      <w:divBdr>
        <w:top w:val="none" w:sz="0" w:space="0" w:color="auto"/>
        <w:left w:val="none" w:sz="0" w:space="0" w:color="auto"/>
        <w:bottom w:val="none" w:sz="0" w:space="0" w:color="auto"/>
        <w:right w:val="none" w:sz="0" w:space="0" w:color="auto"/>
      </w:divBdr>
    </w:div>
    <w:div w:id="1592812997">
      <w:bodyDiv w:val="1"/>
      <w:marLeft w:val="0"/>
      <w:marRight w:val="0"/>
      <w:marTop w:val="0"/>
      <w:marBottom w:val="0"/>
      <w:divBdr>
        <w:top w:val="none" w:sz="0" w:space="0" w:color="auto"/>
        <w:left w:val="none" w:sz="0" w:space="0" w:color="auto"/>
        <w:bottom w:val="none" w:sz="0" w:space="0" w:color="auto"/>
        <w:right w:val="none" w:sz="0" w:space="0" w:color="auto"/>
      </w:divBdr>
    </w:div>
    <w:div w:id="1653827205">
      <w:bodyDiv w:val="1"/>
      <w:marLeft w:val="0"/>
      <w:marRight w:val="0"/>
      <w:marTop w:val="0"/>
      <w:marBottom w:val="0"/>
      <w:divBdr>
        <w:top w:val="none" w:sz="0" w:space="0" w:color="auto"/>
        <w:left w:val="none" w:sz="0" w:space="0" w:color="auto"/>
        <w:bottom w:val="none" w:sz="0" w:space="0" w:color="auto"/>
        <w:right w:val="none" w:sz="0" w:space="0" w:color="auto"/>
      </w:divBdr>
    </w:div>
    <w:div w:id="1887376673">
      <w:bodyDiv w:val="1"/>
      <w:marLeft w:val="0"/>
      <w:marRight w:val="0"/>
      <w:marTop w:val="0"/>
      <w:marBottom w:val="0"/>
      <w:divBdr>
        <w:top w:val="none" w:sz="0" w:space="0" w:color="auto"/>
        <w:left w:val="none" w:sz="0" w:space="0" w:color="auto"/>
        <w:bottom w:val="none" w:sz="0" w:space="0" w:color="auto"/>
        <w:right w:val="none" w:sz="0" w:space="0" w:color="auto"/>
      </w:divBdr>
    </w:div>
    <w:div w:id="213668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omments" Target="comments.xml"/><Relationship Id="rId42" Type="http://schemas.openxmlformats.org/officeDocument/2006/relationships/image" Target="media/image33.png"/><Relationship Id="rId47" Type="http://schemas.openxmlformats.org/officeDocument/2006/relationships/hyperlink" Target="file:///C:\BCRedir.aspx%3fURL=\encyclopedia\default.asp%3fidpack=11&amp;idpil=001ANQ01&amp;ruta=Buscador" TargetMode="External"/><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0.png"/><Relationship Id="rId89" Type="http://schemas.openxmlformats.org/officeDocument/2006/relationships/image" Target="media/image7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profesores.aulaplaneta.com/DNNPlayerPackages/Package13862/InfoGuion/cuadernoestudio/images_xml/MN_3C_20_img7_zoom.jpg" TargetMode="External"/><Relationship Id="rId102" Type="http://schemas.openxmlformats.org/officeDocument/2006/relationships/image" Target="media/image85.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shutterstock.com/pic-280156289/stock-photo-coins-attracted-by-magnet-isolated-on-white-background.html?src=1b69PxxMTUKruOhuwHlazw-2-59" TargetMode="External"/><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www.shutterstock.com/pic-106313156/stock-photo-magnet-and-nails-isolated-on-a-white-background.html?src=-_iCQDvozyn7hgWMY7VSJw-1-5" TargetMode="External"/><Relationship Id="rId80" Type="http://schemas.openxmlformats.org/officeDocument/2006/relationships/image" Target="media/image66.png"/><Relationship Id="rId85" Type="http://schemas.openxmlformats.org/officeDocument/2006/relationships/oleObject" Target="embeddings/oleObject1.bin"/><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hyperlink" Target="file:///C:\BCRedir.aspx%3fURL=\encyclopedia\default.asp%3fidreg=70492&amp;ruta=Buscador"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6.png"/><Relationship Id="rId10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profesores.aulaplaneta.com/DNNPlayerPackages/Package13517/InfoGuion/cuadernoestudio/images_xml/CN_08_07_img6_zoom.jpg" TargetMode="External"/><Relationship Id="rId62" Type="http://schemas.openxmlformats.org/officeDocument/2006/relationships/image" Target="media/image51.png"/><Relationship Id="rId70" Type="http://schemas.openxmlformats.org/officeDocument/2006/relationships/hyperlink" Target="http://www.enesmagnets.pl/alnico-magnets-g1-245.html"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jpeg"/><Relationship Id="rId91" Type="http://schemas.openxmlformats.org/officeDocument/2006/relationships/hyperlink" Target="file:///C:\BCRedir.aspx%3fURL=\encyclopedia\default.asp%3fidpack=11&amp;idpil=0015E201&amp;ruta=Buscador" TargetMode="External"/><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gi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jpe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1.jpeg"/><Relationship Id="rId71" Type="http://schemas.openxmlformats.org/officeDocument/2006/relationships/image" Target="media/image58.jpeg"/><Relationship Id="rId9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50</Pages>
  <Words>6638</Words>
  <Characters>36513</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GARCIA</dc:creator>
  <cp:lastModifiedBy>PEQUETITA Garcia Rodriguez</cp:lastModifiedBy>
  <cp:revision>3</cp:revision>
  <dcterms:created xsi:type="dcterms:W3CDTF">2016-03-12T19:07:00Z</dcterms:created>
  <dcterms:modified xsi:type="dcterms:W3CDTF">2016-03-14T14:11:00Z</dcterms:modified>
</cp:coreProperties>
</file>