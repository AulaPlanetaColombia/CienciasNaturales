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05A75" w:rsidRDefault="00505A75" w:rsidP="00081745">
      <w:pPr>
        <w:tabs>
          <w:tab w:val="right" w:pos="8498"/>
        </w:tabs>
        <w:spacing w:after="0"/>
        <w:rPr>
          <w:ins w:id="0" w:author="Mpgarcia" w:date="2015-03-19T11:54:00Z"/>
          <w:rStyle w:val="apple-converted-space"/>
          <w:rFonts w:ascii="Calibri" w:hAnsi="Calibri"/>
          <w:color w:val="444444"/>
          <w:sz w:val="23"/>
          <w:szCs w:val="23"/>
          <w:shd w:val="clear" w:color="auto" w:fill="FFFFFF"/>
        </w:rPr>
      </w:pPr>
      <w:del w:id="1" w:author="Mpgarcia" w:date="2015-03-19T11:55:00Z">
        <w:r w:rsidDel="00295330">
          <w:rPr>
            <w:rFonts w:ascii="Calibri" w:hAnsi="Calibri"/>
            <w:color w:val="444444"/>
            <w:sz w:val="23"/>
            <w:szCs w:val="23"/>
            <w:shd w:val="clear" w:color="auto" w:fill="FFFFFF"/>
          </w:rPr>
          <w:delText>Los seres vivos permanecen en la Tierra gracias a su capacidad de reproducirse. Reconoce las diferentes formas que utilizan los organismos para crea</w:delText>
        </w:r>
        <w:r w:rsidR="00191C13" w:rsidDel="00295330">
          <w:rPr>
            <w:rFonts w:ascii="Calibri" w:hAnsi="Calibri"/>
            <w:color w:val="444444"/>
            <w:sz w:val="23"/>
            <w:szCs w:val="23"/>
            <w:shd w:val="clear" w:color="auto" w:fill="FFFFFF"/>
          </w:rPr>
          <w:delText>r</w:delText>
        </w:r>
        <w:r w:rsidDel="00295330">
          <w:rPr>
            <w:rFonts w:ascii="Calibri" w:hAnsi="Calibri"/>
            <w:color w:val="444444"/>
            <w:sz w:val="23"/>
            <w:szCs w:val="23"/>
            <w:shd w:val="clear" w:color="auto" w:fill="FFFFFF"/>
          </w:rPr>
          <w:delText xml:space="preserve"> otros semejantes a ellos.</w:delText>
        </w:r>
        <w:r w:rsidDel="00295330">
          <w:rPr>
            <w:rStyle w:val="apple-converted-space"/>
            <w:rFonts w:ascii="Calibri" w:hAnsi="Calibri"/>
            <w:color w:val="444444"/>
            <w:sz w:val="23"/>
            <w:szCs w:val="23"/>
            <w:shd w:val="clear" w:color="auto" w:fill="FFFFFF"/>
          </w:rPr>
          <w:delText> </w:delText>
        </w:r>
      </w:del>
    </w:p>
    <w:tbl>
      <w:tblPr>
        <w:tblStyle w:val="Tablaconcuadrcula"/>
        <w:tblW w:w="8978" w:type="dxa"/>
        <w:tblInd w:w="108" w:type="dxa"/>
        <w:tblLook w:val="04A0" w:firstRow="1" w:lastRow="0" w:firstColumn="1" w:lastColumn="0" w:noHBand="0" w:noVBand="1"/>
      </w:tblPr>
      <w:tblGrid>
        <w:gridCol w:w="1951"/>
        <w:gridCol w:w="7027"/>
      </w:tblGrid>
      <w:tr w:rsidR="00295330" w:rsidTr="00295330">
        <w:trPr>
          <w:ins w:id="2" w:author="Mpgarcia" w:date="2015-03-19T11:54:00Z"/>
        </w:trPr>
        <w:tc>
          <w:tcPr>
            <w:tcW w:w="195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rsidR="00295330" w:rsidRDefault="00295330">
            <w:pPr>
              <w:tabs>
                <w:tab w:val="right" w:pos="8498"/>
              </w:tabs>
              <w:rPr>
                <w:ins w:id="3" w:author="Mpgarcia" w:date="2015-03-19T11:54:00Z"/>
                <w:rFonts w:ascii="Times" w:hAnsi="Times"/>
              </w:rPr>
            </w:pPr>
            <w:ins w:id="4" w:author="Mpgarcia" w:date="2015-03-19T11:54:00Z">
              <w:r>
                <w:rPr>
                  <w:rFonts w:ascii="Times" w:hAnsi="Times"/>
                </w:rPr>
                <w:t>Título del guion</w:t>
              </w:r>
            </w:ins>
          </w:p>
        </w:tc>
        <w:tc>
          <w:tcPr>
            <w:tcW w:w="702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95330" w:rsidRDefault="00295330">
            <w:pPr>
              <w:tabs>
                <w:tab w:val="right" w:pos="8498"/>
              </w:tabs>
              <w:rPr>
                <w:ins w:id="5" w:author="Mpgarcia" w:date="2015-03-19T11:54:00Z"/>
                <w:rFonts w:ascii="Times" w:hAnsi="Times"/>
                <w:highlight w:val="yellow"/>
              </w:rPr>
            </w:pPr>
            <w:ins w:id="6" w:author="Mpgarcia" w:date="2015-03-19T11:56:00Z">
              <w:r>
                <w:rPr>
                  <w:b/>
                </w:rPr>
                <w:t>La reproducción en los seres vivos</w:t>
              </w:r>
            </w:ins>
          </w:p>
        </w:tc>
      </w:tr>
      <w:tr w:rsidR="00295330" w:rsidTr="00295330">
        <w:trPr>
          <w:ins w:id="7" w:author="Mpgarcia" w:date="2015-03-19T11:54:00Z"/>
        </w:trPr>
        <w:tc>
          <w:tcPr>
            <w:tcW w:w="195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rsidR="00295330" w:rsidRDefault="00295330">
            <w:pPr>
              <w:tabs>
                <w:tab w:val="right" w:pos="8498"/>
              </w:tabs>
              <w:rPr>
                <w:ins w:id="8" w:author="Mpgarcia" w:date="2015-03-19T11:54:00Z"/>
                <w:rFonts w:ascii="Times" w:hAnsi="Times"/>
              </w:rPr>
            </w:pPr>
            <w:ins w:id="9" w:author="Mpgarcia" w:date="2015-03-19T11:54:00Z">
              <w:r>
                <w:rPr>
                  <w:rFonts w:ascii="Times" w:hAnsi="Times"/>
                </w:rPr>
                <w:t>Código del guion</w:t>
              </w:r>
            </w:ins>
          </w:p>
        </w:tc>
        <w:tc>
          <w:tcPr>
            <w:tcW w:w="702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95330" w:rsidRDefault="00295330">
            <w:pPr>
              <w:tabs>
                <w:tab w:val="right" w:pos="8498"/>
              </w:tabs>
              <w:rPr>
                <w:ins w:id="10" w:author="Mpgarcia" w:date="2015-03-19T11:54:00Z"/>
                <w:rFonts w:ascii="Times" w:hAnsi="Times"/>
                <w:highlight w:val="yellow"/>
              </w:rPr>
            </w:pPr>
            <w:ins w:id="11" w:author="Mpgarcia" w:date="2015-03-19T11:56:00Z">
              <w:r w:rsidRPr="00295330">
                <w:rPr>
                  <w:rFonts w:ascii="Times" w:hAnsi="Times"/>
                  <w:sz w:val="20"/>
                  <w:szCs w:val="20"/>
                  <w:lang w:val="es-CO"/>
                  <w:rPrChange w:id="12" w:author="Mpgarcia" w:date="2015-03-19T11:57:00Z">
                    <w:rPr>
                      <w:rFonts w:ascii="Times" w:hAnsi="Times"/>
                      <w:sz w:val="20"/>
                      <w:szCs w:val="20"/>
                      <w:highlight w:val="yellow"/>
                      <w:lang w:val="es-CO"/>
                    </w:rPr>
                  </w:rPrChange>
                </w:rPr>
                <w:t>GUION CN_08_04_CO</w:t>
              </w:r>
            </w:ins>
          </w:p>
        </w:tc>
      </w:tr>
      <w:tr w:rsidR="00295330" w:rsidTr="00295330">
        <w:trPr>
          <w:ins w:id="13" w:author="Mpgarcia" w:date="2015-03-19T11:54:00Z"/>
        </w:trPr>
        <w:tc>
          <w:tcPr>
            <w:tcW w:w="195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rsidR="00295330" w:rsidRDefault="00295330">
            <w:pPr>
              <w:tabs>
                <w:tab w:val="right" w:pos="8498"/>
              </w:tabs>
              <w:rPr>
                <w:ins w:id="14" w:author="Mpgarcia" w:date="2015-03-19T11:54:00Z"/>
                <w:rFonts w:ascii="Times" w:hAnsi="Times"/>
              </w:rPr>
            </w:pPr>
            <w:ins w:id="15" w:author="Mpgarcia" w:date="2015-03-19T11:54:00Z">
              <w:r>
                <w:rPr>
                  <w:rFonts w:ascii="Times" w:hAnsi="Times"/>
                </w:rPr>
                <w:t>Descripción</w:t>
              </w:r>
            </w:ins>
          </w:p>
        </w:tc>
        <w:tc>
          <w:tcPr>
            <w:tcW w:w="702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95330" w:rsidRDefault="00295330" w:rsidP="00295330">
            <w:pPr>
              <w:tabs>
                <w:tab w:val="right" w:pos="8498"/>
              </w:tabs>
              <w:rPr>
                <w:ins w:id="16" w:author="Mpgarcia" w:date="2015-03-19T11:54:00Z"/>
                <w:rFonts w:ascii="Times" w:hAnsi="Times"/>
                <w:highlight w:val="yellow"/>
              </w:rPr>
              <w:pPrChange w:id="17" w:author="Mpgarcia" w:date="2015-03-19T12:02:00Z">
                <w:pPr>
                  <w:tabs>
                    <w:tab w:val="right" w:pos="8498"/>
                  </w:tabs>
                </w:pPr>
              </w:pPrChange>
            </w:pPr>
            <w:ins w:id="18" w:author="Mpgarcia" w:date="2015-03-19T11:54:00Z">
              <w:r>
                <w:rPr>
                  <w:rFonts w:ascii="Calibri" w:hAnsi="Calibri"/>
                  <w:color w:val="444444"/>
                  <w:sz w:val="23"/>
                  <w:szCs w:val="23"/>
                  <w:shd w:val="clear" w:color="auto" w:fill="FFFFFF"/>
                </w:rPr>
                <w:t xml:space="preserve">Los seres vivos permanecen en la Tierra gracias a su capacidad de reproducirse. </w:t>
              </w:r>
            </w:ins>
            <w:ins w:id="19" w:author="Mpgarcia" w:date="2015-03-19T12:02:00Z">
              <w:r>
                <w:rPr>
                  <w:rFonts w:ascii="Calibri" w:hAnsi="Calibri"/>
                  <w:color w:val="444444"/>
                  <w:sz w:val="23"/>
                  <w:szCs w:val="23"/>
                  <w:shd w:val="clear" w:color="auto" w:fill="FFFFFF"/>
                </w:rPr>
                <w:t>Existen dos mecanismos diferentes</w:t>
              </w:r>
            </w:ins>
            <w:ins w:id="20" w:author="Mpgarcia" w:date="2015-03-19T11:54:00Z">
              <w:r>
                <w:rPr>
                  <w:rFonts w:ascii="Calibri" w:hAnsi="Calibri"/>
                  <w:color w:val="444444"/>
                  <w:sz w:val="23"/>
                  <w:szCs w:val="23"/>
                  <w:shd w:val="clear" w:color="auto" w:fill="FFFFFF"/>
                </w:rPr>
                <w:t xml:space="preserve"> </w:t>
              </w:r>
            </w:ins>
            <w:ins w:id="21" w:author="Mpgarcia" w:date="2015-03-19T12:04:00Z">
              <w:r w:rsidR="00020EE0">
                <w:rPr>
                  <w:rFonts w:ascii="Calibri" w:hAnsi="Calibri"/>
                  <w:color w:val="444444"/>
                  <w:sz w:val="23"/>
                  <w:szCs w:val="23"/>
                  <w:shd w:val="clear" w:color="auto" w:fill="FFFFFF"/>
                </w:rPr>
                <w:t>por medio de los cuales</w:t>
              </w:r>
            </w:ins>
            <w:ins w:id="22" w:author="Mpgarcia" w:date="2015-03-19T12:05:00Z">
              <w:r w:rsidR="00020EE0">
                <w:rPr>
                  <w:rFonts w:ascii="Calibri" w:hAnsi="Calibri"/>
                  <w:color w:val="444444"/>
                  <w:sz w:val="23"/>
                  <w:szCs w:val="23"/>
                  <w:shd w:val="clear" w:color="auto" w:fill="FFFFFF"/>
                </w:rPr>
                <w:t xml:space="preserve"> los organismos producen</w:t>
              </w:r>
            </w:ins>
            <w:ins w:id="23" w:author="Mpgarcia" w:date="2015-03-19T11:54:00Z">
              <w:r>
                <w:rPr>
                  <w:rFonts w:ascii="Calibri" w:hAnsi="Calibri"/>
                  <w:color w:val="444444"/>
                  <w:sz w:val="23"/>
                  <w:szCs w:val="23"/>
                  <w:shd w:val="clear" w:color="auto" w:fill="FFFFFF"/>
                </w:rPr>
                <w:t xml:space="preserve"> otros semejantes a ellos.</w:t>
              </w:r>
            </w:ins>
          </w:p>
        </w:tc>
      </w:tr>
    </w:tbl>
    <w:p w:rsidR="00295330" w:rsidRDefault="00295330" w:rsidP="00081745">
      <w:pPr>
        <w:tabs>
          <w:tab w:val="right" w:pos="8498"/>
        </w:tabs>
        <w:spacing w:after="0"/>
        <w:rPr>
          <w:rFonts w:ascii="Arial" w:hAnsi="Arial" w:cs="Arial"/>
          <w:highlight w:val="yellow"/>
        </w:rPr>
      </w:pPr>
    </w:p>
    <w:p w:rsidR="00505A75" w:rsidRDefault="00505A75" w:rsidP="00081745">
      <w:pPr>
        <w:tabs>
          <w:tab w:val="right" w:pos="8498"/>
        </w:tabs>
        <w:spacing w:after="0"/>
        <w:rPr>
          <w:rFonts w:ascii="Arial" w:hAnsi="Arial" w:cs="Arial"/>
          <w:highlight w:val="yellow"/>
        </w:rPr>
      </w:pPr>
    </w:p>
    <w:p w:rsidR="002973CB" w:rsidRPr="00C372E1" w:rsidRDefault="00081745" w:rsidP="00081745">
      <w:pPr>
        <w:tabs>
          <w:tab w:val="right" w:pos="8498"/>
        </w:tabs>
        <w:spacing w:after="0"/>
        <w:rPr>
          <w:rFonts w:ascii="Arial" w:hAnsi="Arial" w:cs="Arial"/>
          <w:b/>
        </w:rPr>
      </w:pPr>
      <w:r w:rsidRPr="00C372E1">
        <w:rPr>
          <w:rFonts w:ascii="Arial" w:hAnsi="Arial" w:cs="Arial"/>
          <w:highlight w:val="yellow"/>
        </w:rPr>
        <w:t>[SECCIÓN 1]</w:t>
      </w:r>
      <w:r w:rsidR="00616DBC" w:rsidRPr="00C372E1">
        <w:rPr>
          <w:rFonts w:ascii="Arial" w:hAnsi="Arial" w:cs="Arial"/>
        </w:rPr>
        <w:t xml:space="preserve"> </w:t>
      </w:r>
      <w:r w:rsidRPr="00C372E1">
        <w:rPr>
          <w:rFonts w:ascii="Arial" w:hAnsi="Arial" w:cs="Arial"/>
          <w:b/>
        </w:rPr>
        <w:t>1</w:t>
      </w:r>
      <w:r w:rsidR="002973CB" w:rsidRPr="00C372E1">
        <w:rPr>
          <w:rFonts w:ascii="Arial" w:hAnsi="Arial" w:cs="Arial"/>
          <w:b/>
        </w:rPr>
        <w:t xml:space="preserve"> </w:t>
      </w:r>
      <w:r w:rsidR="0053427E" w:rsidRPr="00C372E1">
        <w:rPr>
          <w:rFonts w:ascii="Arial" w:hAnsi="Arial" w:cs="Arial"/>
          <w:b/>
        </w:rPr>
        <w:t>La importancia de la reproducción</w:t>
      </w:r>
    </w:p>
    <w:p w:rsidR="00E6067F" w:rsidRPr="00C372E1" w:rsidRDefault="00A01E37" w:rsidP="00A01E37">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 xml:space="preserve">La </w:t>
      </w:r>
      <w:r w:rsidRPr="00C372E1">
        <w:rPr>
          <w:rFonts w:ascii="Arial" w:eastAsia="Times New Roman" w:hAnsi="Arial" w:cs="Arial"/>
          <w:b/>
          <w:lang w:val="es-CO"/>
        </w:rPr>
        <w:t>reproducción</w:t>
      </w:r>
      <w:r w:rsidRPr="00C372E1">
        <w:rPr>
          <w:rFonts w:ascii="Arial" w:eastAsia="Times New Roman" w:hAnsi="Arial" w:cs="Arial"/>
          <w:lang w:val="es-CO"/>
        </w:rPr>
        <w:t xml:space="preserve"> es </w:t>
      </w:r>
      <w:r w:rsidR="00E6067F" w:rsidRPr="00C372E1">
        <w:rPr>
          <w:rFonts w:ascii="Arial" w:eastAsia="Times New Roman" w:hAnsi="Arial" w:cs="Arial"/>
          <w:lang w:val="es-CO"/>
        </w:rPr>
        <w:t>el proceso por el cual los organismos generan nuevos individuos de su mi</w:t>
      </w:r>
      <w:r w:rsidR="00E51D3B">
        <w:rPr>
          <w:rFonts w:ascii="Arial" w:eastAsia="Times New Roman" w:hAnsi="Arial" w:cs="Arial"/>
          <w:lang w:val="es-CO"/>
        </w:rPr>
        <w:t xml:space="preserve">sma especie. Normalmente estos </w:t>
      </w:r>
      <w:r w:rsidR="00E6067F" w:rsidRPr="00C372E1">
        <w:rPr>
          <w:rFonts w:ascii="Arial" w:eastAsia="Times New Roman" w:hAnsi="Arial" w:cs="Arial"/>
          <w:lang w:val="es-CO"/>
        </w:rPr>
        <w:t>nuevos individuos al desarrollarse alcanzan también la capacidad de reproducirse</w:t>
      </w:r>
      <w:ins w:id="24" w:author="Mpgarcia" w:date="2015-03-19T12:37:00Z">
        <w:r w:rsidR="001E1D6A">
          <w:rPr>
            <w:rFonts w:ascii="Arial" w:eastAsia="Times New Roman" w:hAnsi="Arial" w:cs="Arial"/>
            <w:lang w:val="es-CO"/>
          </w:rPr>
          <w:t>.</w:t>
        </w:r>
      </w:ins>
      <w:del w:id="25" w:author="Mpgarcia" w:date="2015-03-19T12:37:00Z">
        <w:r w:rsidR="00E6067F" w:rsidRPr="00C372E1" w:rsidDel="001E1D6A">
          <w:rPr>
            <w:rFonts w:ascii="Arial" w:eastAsia="Times New Roman" w:hAnsi="Arial" w:cs="Arial"/>
            <w:lang w:val="es-CO"/>
          </w:rPr>
          <w:delText>.</w:delText>
        </w:r>
      </w:del>
      <w:r w:rsidR="00E6067F" w:rsidRPr="00C372E1">
        <w:rPr>
          <w:rFonts w:ascii="Arial" w:eastAsia="Times New Roman" w:hAnsi="Arial" w:cs="Arial"/>
          <w:lang w:val="es-CO"/>
        </w:rPr>
        <w:t xml:space="preserve"> </w:t>
      </w:r>
    </w:p>
    <w:p w:rsidR="001C4CB4" w:rsidRPr="00C372E1" w:rsidRDefault="00E6067F" w:rsidP="00A01E37">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 xml:space="preserve">La reproducción es </w:t>
      </w:r>
      <w:r w:rsidR="00DF4876" w:rsidRPr="00C372E1">
        <w:rPr>
          <w:rFonts w:ascii="Arial" w:eastAsia="Times New Roman" w:hAnsi="Arial" w:cs="Arial"/>
          <w:lang w:val="es-CO"/>
        </w:rPr>
        <w:t>fundamental para</w:t>
      </w:r>
      <w:r w:rsidR="00B5433F" w:rsidRPr="00C372E1">
        <w:rPr>
          <w:rFonts w:ascii="Arial" w:eastAsia="Times New Roman" w:hAnsi="Arial" w:cs="Arial"/>
          <w:lang w:val="es-CO"/>
        </w:rPr>
        <w:t xml:space="preserve"> </w:t>
      </w:r>
      <w:r w:rsidR="00762C6E" w:rsidRPr="00C372E1">
        <w:rPr>
          <w:rFonts w:ascii="Arial" w:eastAsia="Times New Roman" w:hAnsi="Arial" w:cs="Arial"/>
          <w:lang w:val="es-CO"/>
        </w:rPr>
        <w:t>todas las formas de vida</w:t>
      </w:r>
      <w:r w:rsidRPr="00C372E1">
        <w:rPr>
          <w:rFonts w:ascii="Arial" w:eastAsia="Times New Roman" w:hAnsi="Arial" w:cs="Arial"/>
          <w:lang w:val="es-CO"/>
        </w:rPr>
        <w:t xml:space="preserve"> en el planeta</w:t>
      </w:r>
      <w:r w:rsidR="00DF4876" w:rsidRPr="00C372E1">
        <w:rPr>
          <w:rFonts w:ascii="Arial" w:eastAsia="Times New Roman" w:hAnsi="Arial" w:cs="Arial"/>
          <w:lang w:val="es-CO"/>
        </w:rPr>
        <w:t>:</w:t>
      </w:r>
      <w:r w:rsidR="001C4CB4" w:rsidRPr="00C372E1">
        <w:rPr>
          <w:rFonts w:ascii="Arial" w:eastAsia="Times New Roman" w:hAnsi="Arial" w:cs="Arial"/>
          <w:lang w:val="es-CO"/>
        </w:rPr>
        <w:t xml:space="preserve"> las </w:t>
      </w:r>
      <w:r w:rsidR="001C4CB4" w:rsidRPr="00C372E1">
        <w:rPr>
          <w:rFonts w:ascii="Arial" w:eastAsia="Times New Roman" w:hAnsi="Arial" w:cs="Arial"/>
          <w:b/>
          <w:lang w:val="es-CO"/>
        </w:rPr>
        <w:t>plantas</w:t>
      </w:r>
      <w:r w:rsidR="001C4CB4" w:rsidRPr="00C372E1">
        <w:rPr>
          <w:rFonts w:ascii="Arial" w:eastAsia="Times New Roman" w:hAnsi="Arial" w:cs="Arial"/>
          <w:lang w:val="es-CO"/>
        </w:rPr>
        <w:t xml:space="preserve">,  los </w:t>
      </w:r>
      <w:r w:rsidR="001C4CB4" w:rsidRPr="00C372E1">
        <w:rPr>
          <w:rFonts w:ascii="Arial" w:eastAsia="Times New Roman" w:hAnsi="Arial" w:cs="Arial"/>
          <w:b/>
          <w:lang w:val="es-CO"/>
        </w:rPr>
        <w:t>hongos</w:t>
      </w:r>
      <w:r w:rsidR="001C4CB4" w:rsidRPr="00C372E1">
        <w:rPr>
          <w:rFonts w:ascii="Arial" w:eastAsia="Times New Roman" w:hAnsi="Arial" w:cs="Arial"/>
          <w:lang w:val="es-CO"/>
        </w:rPr>
        <w:t xml:space="preserve">, los </w:t>
      </w:r>
      <w:r w:rsidR="001C4CB4" w:rsidRPr="00C372E1">
        <w:rPr>
          <w:rFonts w:ascii="Arial" w:eastAsia="Times New Roman" w:hAnsi="Arial" w:cs="Arial"/>
          <w:b/>
          <w:lang w:val="es-CO"/>
        </w:rPr>
        <w:t>protozoarios</w:t>
      </w:r>
      <w:r w:rsidR="001C4CB4" w:rsidRPr="00C372E1">
        <w:rPr>
          <w:rFonts w:ascii="Arial" w:eastAsia="Times New Roman" w:hAnsi="Arial" w:cs="Arial"/>
          <w:lang w:val="es-CO"/>
        </w:rPr>
        <w:t xml:space="preserve">, las </w:t>
      </w:r>
      <w:r w:rsidR="001C4CB4" w:rsidRPr="00C372E1">
        <w:rPr>
          <w:rFonts w:ascii="Arial" w:eastAsia="Times New Roman" w:hAnsi="Arial" w:cs="Arial"/>
          <w:b/>
          <w:lang w:val="es-CO"/>
        </w:rPr>
        <w:t>bacterias</w:t>
      </w:r>
      <w:r w:rsidR="001C4CB4" w:rsidRPr="00C372E1">
        <w:rPr>
          <w:rFonts w:ascii="Arial" w:eastAsia="Times New Roman" w:hAnsi="Arial" w:cs="Arial"/>
          <w:lang w:val="es-CO"/>
        </w:rPr>
        <w:t xml:space="preserve">, las </w:t>
      </w:r>
      <w:proofErr w:type="spellStart"/>
      <w:r w:rsidR="001C4CB4" w:rsidRPr="00C372E1">
        <w:rPr>
          <w:rFonts w:ascii="Arial" w:eastAsia="Times New Roman" w:hAnsi="Arial" w:cs="Arial"/>
          <w:b/>
          <w:lang w:val="es-CO"/>
        </w:rPr>
        <w:t>arc</w:t>
      </w:r>
      <w:r w:rsidR="00191C13">
        <w:rPr>
          <w:rFonts w:ascii="Arial" w:eastAsia="Times New Roman" w:hAnsi="Arial" w:cs="Arial"/>
          <w:b/>
          <w:lang w:val="es-CO"/>
        </w:rPr>
        <w:t>h</w:t>
      </w:r>
      <w:r w:rsidR="001C4CB4" w:rsidRPr="00C372E1">
        <w:rPr>
          <w:rFonts w:ascii="Arial" w:eastAsia="Times New Roman" w:hAnsi="Arial" w:cs="Arial"/>
          <w:b/>
          <w:lang w:val="es-CO"/>
        </w:rPr>
        <w:t>aeas</w:t>
      </w:r>
      <w:proofErr w:type="spellEnd"/>
      <w:r w:rsidR="001C4CB4" w:rsidRPr="00C372E1">
        <w:rPr>
          <w:rFonts w:ascii="Arial" w:eastAsia="Times New Roman" w:hAnsi="Arial" w:cs="Arial"/>
          <w:lang w:val="es-CO"/>
        </w:rPr>
        <w:t xml:space="preserve"> y los </w:t>
      </w:r>
      <w:r w:rsidR="001C4CB4" w:rsidRPr="00C372E1">
        <w:rPr>
          <w:rFonts w:ascii="Arial" w:eastAsia="Times New Roman" w:hAnsi="Arial" w:cs="Arial"/>
          <w:b/>
          <w:lang w:val="es-CO"/>
        </w:rPr>
        <w:t>animales</w:t>
      </w:r>
      <w:r w:rsidR="001C4CB4" w:rsidRPr="00C372E1">
        <w:rPr>
          <w:rFonts w:ascii="Arial" w:eastAsia="Times New Roman" w:hAnsi="Arial" w:cs="Arial"/>
          <w:lang w:val="es-CO"/>
        </w:rPr>
        <w:t xml:space="preserve"> </w:t>
      </w:r>
      <w:r w:rsidR="00DF4876" w:rsidRPr="00C372E1">
        <w:rPr>
          <w:rFonts w:ascii="Arial" w:eastAsia="Times New Roman" w:hAnsi="Arial" w:cs="Arial"/>
          <w:lang w:val="es-CO"/>
        </w:rPr>
        <w:t>(</w:t>
      </w:r>
      <w:r w:rsidR="001C4CB4" w:rsidRPr="00C372E1">
        <w:rPr>
          <w:rFonts w:ascii="Arial" w:eastAsia="Times New Roman" w:hAnsi="Arial" w:cs="Arial"/>
          <w:lang w:val="es-CO"/>
        </w:rPr>
        <w:t>entre ellos el ser humano</w:t>
      </w:r>
      <w:r w:rsidR="00DF4876" w:rsidRPr="00C372E1">
        <w:rPr>
          <w:rFonts w:ascii="Arial" w:eastAsia="Times New Roman" w:hAnsi="Arial" w:cs="Arial"/>
          <w:lang w:val="es-CO"/>
        </w:rPr>
        <w:t>)</w:t>
      </w:r>
      <w:r w:rsidR="001C4CB4" w:rsidRPr="00C372E1">
        <w:rPr>
          <w:rFonts w:ascii="Arial" w:eastAsia="Times New Roman" w:hAnsi="Arial" w:cs="Arial"/>
          <w:lang w:val="es-CO"/>
        </w:rPr>
        <w:t xml:space="preserve">, </w:t>
      </w:r>
      <w:r w:rsidR="00762C6E" w:rsidRPr="00C372E1">
        <w:rPr>
          <w:rFonts w:ascii="Arial" w:eastAsia="Times New Roman" w:hAnsi="Arial" w:cs="Arial"/>
          <w:lang w:val="es-CO"/>
        </w:rPr>
        <w:t>la llevan a cabo</w:t>
      </w:r>
      <w:r w:rsidRPr="00C372E1">
        <w:rPr>
          <w:rFonts w:ascii="Arial" w:eastAsia="Times New Roman" w:hAnsi="Arial" w:cs="Arial"/>
          <w:lang w:val="es-CO"/>
        </w:rPr>
        <w:t>.</w:t>
      </w:r>
    </w:p>
    <w:p w:rsidR="003B7709" w:rsidRPr="00C372E1" w:rsidRDefault="0053427E" w:rsidP="00A01E37">
      <w:pPr>
        <w:spacing w:before="100" w:beforeAutospacing="1" w:after="100" w:afterAutospacing="1"/>
        <w:rPr>
          <w:rFonts w:ascii="Arial" w:eastAsia="Times New Roman" w:hAnsi="Arial" w:cs="Arial"/>
        </w:rPr>
      </w:pPr>
      <w:r w:rsidRPr="00C372E1">
        <w:rPr>
          <w:rFonts w:ascii="Arial" w:eastAsia="Times New Roman" w:hAnsi="Arial" w:cs="Arial"/>
        </w:rPr>
        <w:t>Gracias a la reproducción,</w:t>
      </w:r>
      <w:r w:rsidR="00E6067F" w:rsidRPr="00C372E1">
        <w:rPr>
          <w:rFonts w:ascii="Arial" w:eastAsia="Times New Roman" w:hAnsi="Arial" w:cs="Arial"/>
        </w:rPr>
        <w:t xml:space="preserve"> los seres vivos</w:t>
      </w:r>
      <w:r w:rsidRPr="00C372E1">
        <w:rPr>
          <w:rFonts w:ascii="Arial" w:eastAsia="Times New Roman" w:hAnsi="Arial" w:cs="Arial"/>
        </w:rPr>
        <w:t xml:space="preserve"> pueden </w:t>
      </w:r>
      <w:r w:rsidRPr="00C372E1">
        <w:rPr>
          <w:rFonts w:ascii="Arial" w:eastAsia="Times New Roman" w:hAnsi="Arial" w:cs="Arial"/>
          <w:b/>
        </w:rPr>
        <w:t>auto perpetuarse</w:t>
      </w:r>
      <w:r w:rsidRPr="00C372E1">
        <w:rPr>
          <w:rFonts w:ascii="Arial" w:eastAsia="Times New Roman" w:hAnsi="Arial" w:cs="Arial"/>
        </w:rPr>
        <w:t xml:space="preserve">, es decir, generar organismos semejantes a ellos. </w:t>
      </w:r>
      <w:r w:rsidRPr="00A84EE6">
        <w:rPr>
          <w:rFonts w:ascii="Arial" w:eastAsia="Times New Roman" w:hAnsi="Arial" w:cs="Arial"/>
          <w:highlight w:val="cyan"/>
          <w:rPrChange w:id="26" w:author="Mpgarcia" w:date="2015-03-19T12:54:00Z">
            <w:rPr>
              <w:rFonts w:ascii="Arial" w:eastAsia="Times New Roman" w:hAnsi="Arial" w:cs="Arial"/>
            </w:rPr>
          </w:rPrChange>
        </w:rPr>
        <w:t>Esto es necesario para la supervivencia de las especies, ya que sin la reproducción las poblaciones de organismos desaparecerían a medida que sus integrantes van muriendo.</w:t>
      </w:r>
    </w:p>
    <w:tbl>
      <w:tblPr>
        <w:tblStyle w:val="Tablaconcuadrcula"/>
        <w:tblW w:w="0" w:type="auto"/>
        <w:tblLayout w:type="fixed"/>
        <w:tblLook w:val="04A0" w:firstRow="1" w:lastRow="0" w:firstColumn="1" w:lastColumn="0" w:noHBand="0" w:noVBand="1"/>
      </w:tblPr>
      <w:tblGrid>
        <w:gridCol w:w="2518"/>
        <w:gridCol w:w="6536"/>
      </w:tblGrid>
      <w:tr w:rsidR="00726376" w:rsidRPr="00C372E1" w:rsidTr="00CC0C09">
        <w:tc>
          <w:tcPr>
            <w:tcW w:w="9054" w:type="dxa"/>
            <w:gridSpan w:val="2"/>
            <w:shd w:val="clear" w:color="auto" w:fill="000000" w:themeFill="text1"/>
          </w:tcPr>
          <w:p w:rsidR="00726376" w:rsidRPr="00C372E1" w:rsidRDefault="00726376" w:rsidP="00186626">
            <w:pPr>
              <w:jc w:val="center"/>
              <w:rPr>
                <w:rFonts w:ascii="Arial" w:hAnsi="Arial" w:cs="Arial"/>
                <w:b/>
                <w:sz w:val="24"/>
                <w:szCs w:val="24"/>
              </w:rPr>
            </w:pPr>
            <w:r w:rsidRPr="00C372E1">
              <w:rPr>
                <w:rFonts w:ascii="Arial" w:hAnsi="Arial" w:cs="Arial"/>
                <w:b/>
                <w:sz w:val="24"/>
                <w:szCs w:val="24"/>
              </w:rPr>
              <w:t>Profundiza: recurso nuevo</w:t>
            </w:r>
          </w:p>
        </w:tc>
      </w:tr>
      <w:tr w:rsidR="00726376" w:rsidRPr="00C372E1" w:rsidTr="00CC0C09">
        <w:tc>
          <w:tcPr>
            <w:tcW w:w="2518" w:type="dxa"/>
          </w:tcPr>
          <w:p w:rsidR="00726376" w:rsidRPr="00C372E1" w:rsidRDefault="00726376" w:rsidP="00186626">
            <w:pPr>
              <w:rPr>
                <w:rFonts w:ascii="Arial" w:hAnsi="Arial" w:cs="Arial"/>
                <w:b/>
                <w:sz w:val="24"/>
                <w:szCs w:val="24"/>
              </w:rPr>
            </w:pPr>
            <w:r w:rsidRPr="00C372E1">
              <w:rPr>
                <w:rFonts w:ascii="Arial" w:hAnsi="Arial" w:cs="Arial"/>
                <w:b/>
                <w:sz w:val="24"/>
                <w:szCs w:val="24"/>
              </w:rPr>
              <w:t>Código</w:t>
            </w:r>
          </w:p>
        </w:tc>
        <w:tc>
          <w:tcPr>
            <w:tcW w:w="6536" w:type="dxa"/>
          </w:tcPr>
          <w:p w:rsidR="00726376" w:rsidRPr="00C372E1" w:rsidRDefault="00CC0C09" w:rsidP="0027770C">
            <w:pPr>
              <w:rPr>
                <w:rFonts w:ascii="Arial" w:hAnsi="Arial" w:cs="Arial"/>
                <w:b/>
                <w:sz w:val="24"/>
                <w:szCs w:val="24"/>
              </w:rPr>
            </w:pPr>
            <w:r w:rsidRPr="00C372E1">
              <w:rPr>
                <w:rFonts w:ascii="Arial" w:hAnsi="Arial" w:cs="Arial"/>
                <w:sz w:val="24"/>
                <w:szCs w:val="24"/>
              </w:rPr>
              <w:t>CN</w:t>
            </w:r>
            <w:r w:rsidR="00726376" w:rsidRPr="00C372E1">
              <w:rPr>
                <w:rFonts w:ascii="Arial" w:hAnsi="Arial" w:cs="Arial"/>
                <w:sz w:val="24"/>
                <w:szCs w:val="24"/>
              </w:rPr>
              <w:t>_0</w:t>
            </w:r>
            <w:r w:rsidRPr="00C372E1">
              <w:rPr>
                <w:rFonts w:ascii="Arial" w:hAnsi="Arial" w:cs="Arial"/>
                <w:sz w:val="24"/>
                <w:szCs w:val="24"/>
              </w:rPr>
              <w:t>8</w:t>
            </w:r>
            <w:r w:rsidR="00726376" w:rsidRPr="00C372E1">
              <w:rPr>
                <w:rFonts w:ascii="Arial" w:hAnsi="Arial" w:cs="Arial"/>
                <w:sz w:val="24"/>
                <w:szCs w:val="24"/>
              </w:rPr>
              <w:t>_0</w:t>
            </w:r>
            <w:r w:rsidR="0027770C" w:rsidRPr="00C372E1">
              <w:rPr>
                <w:rFonts w:ascii="Arial" w:hAnsi="Arial" w:cs="Arial"/>
                <w:sz w:val="24"/>
                <w:szCs w:val="24"/>
              </w:rPr>
              <w:t>4</w:t>
            </w:r>
            <w:r w:rsidR="00726376" w:rsidRPr="00C372E1">
              <w:rPr>
                <w:rFonts w:ascii="Arial" w:hAnsi="Arial" w:cs="Arial"/>
                <w:sz w:val="24"/>
                <w:szCs w:val="24"/>
              </w:rPr>
              <w:t>_</w:t>
            </w:r>
            <w:r w:rsidR="00C1002B" w:rsidRPr="00C372E1">
              <w:rPr>
                <w:rFonts w:ascii="Arial" w:hAnsi="Arial" w:cs="Arial"/>
                <w:sz w:val="24"/>
                <w:szCs w:val="24"/>
              </w:rPr>
              <w:t>CO_</w:t>
            </w:r>
            <w:r w:rsidR="00726376" w:rsidRPr="00C372E1">
              <w:rPr>
                <w:rFonts w:ascii="Arial" w:hAnsi="Arial" w:cs="Arial"/>
                <w:sz w:val="24"/>
                <w:szCs w:val="24"/>
              </w:rPr>
              <w:t>REC</w:t>
            </w:r>
            <w:r w:rsidRPr="00C372E1">
              <w:rPr>
                <w:rFonts w:ascii="Arial" w:hAnsi="Arial" w:cs="Arial"/>
                <w:sz w:val="24"/>
                <w:szCs w:val="24"/>
              </w:rPr>
              <w:t>10</w:t>
            </w:r>
          </w:p>
        </w:tc>
      </w:tr>
      <w:tr w:rsidR="00726376" w:rsidRPr="00C372E1" w:rsidTr="00CC0C09">
        <w:tc>
          <w:tcPr>
            <w:tcW w:w="2518" w:type="dxa"/>
          </w:tcPr>
          <w:p w:rsidR="00726376" w:rsidRPr="00C372E1" w:rsidRDefault="00726376" w:rsidP="00186626">
            <w:pPr>
              <w:rPr>
                <w:rFonts w:ascii="Arial" w:hAnsi="Arial" w:cs="Arial"/>
                <w:sz w:val="24"/>
                <w:szCs w:val="24"/>
              </w:rPr>
            </w:pPr>
            <w:r w:rsidRPr="00C372E1">
              <w:rPr>
                <w:rFonts w:ascii="Arial" w:hAnsi="Arial" w:cs="Arial"/>
                <w:b/>
                <w:sz w:val="24"/>
                <w:szCs w:val="24"/>
              </w:rPr>
              <w:t>Título</w:t>
            </w:r>
          </w:p>
        </w:tc>
        <w:tc>
          <w:tcPr>
            <w:tcW w:w="6536" w:type="dxa"/>
          </w:tcPr>
          <w:p w:rsidR="00726376" w:rsidRPr="00C372E1" w:rsidRDefault="001C102F" w:rsidP="00186626">
            <w:pPr>
              <w:rPr>
                <w:rFonts w:ascii="Arial" w:hAnsi="Arial" w:cs="Arial"/>
                <w:sz w:val="24"/>
                <w:szCs w:val="24"/>
              </w:rPr>
            </w:pPr>
            <w:r w:rsidRPr="00C372E1">
              <w:rPr>
                <w:rFonts w:ascii="Arial" w:hAnsi="Arial" w:cs="Arial"/>
                <w:sz w:val="24"/>
                <w:szCs w:val="24"/>
              </w:rPr>
              <w:t>La</w:t>
            </w:r>
            <w:r w:rsidR="00CC0C09" w:rsidRPr="00C372E1">
              <w:rPr>
                <w:rFonts w:ascii="Arial" w:hAnsi="Arial" w:cs="Arial"/>
                <w:sz w:val="24"/>
                <w:szCs w:val="24"/>
              </w:rPr>
              <w:t xml:space="preserve"> reproducción</w:t>
            </w:r>
            <w:r w:rsidR="002601BC" w:rsidRPr="00C372E1">
              <w:rPr>
                <w:rFonts w:ascii="Arial" w:hAnsi="Arial" w:cs="Arial"/>
                <w:sz w:val="24"/>
                <w:szCs w:val="24"/>
              </w:rPr>
              <w:t xml:space="preserve"> en la naturaleza</w:t>
            </w:r>
          </w:p>
        </w:tc>
      </w:tr>
      <w:tr w:rsidR="00726376" w:rsidRPr="00C372E1" w:rsidTr="00CC0C09">
        <w:tc>
          <w:tcPr>
            <w:tcW w:w="2518" w:type="dxa"/>
          </w:tcPr>
          <w:p w:rsidR="00726376" w:rsidRPr="00C372E1" w:rsidRDefault="00726376" w:rsidP="00186626">
            <w:pPr>
              <w:rPr>
                <w:rFonts w:ascii="Arial" w:hAnsi="Arial" w:cs="Arial"/>
                <w:sz w:val="24"/>
                <w:szCs w:val="24"/>
              </w:rPr>
            </w:pPr>
            <w:r w:rsidRPr="00C372E1">
              <w:rPr>
                <w:rFonts w:ascii="Arial" w:hAnsi="Arial" w:cs="Arial"/>
                <w:b/>
                <w:sz w:val="24"/>
                <w:szCs w:val="24"/>
              </w:rPr>
              <w:t>Descripción</w:t>
            </w:r>
          </w:p>
        </w:tc>
        <w:tc>
          <w:tcPr>
            <w:tcW w:w="6536" w:type="dxa"/>
          </w:tcPr>
          <w:p w:rsidR="00CC0C09" w:rsidRPr="00C372E1" w:rsidRDefault="00CC0C09" w:rsidP="00CC0C09">
            <w:pPr>
              <w:rPr>
                <w:rFonts w:ascii="Arial" w:hAnsi="Arial" w:cs="Arial"/>
                <w:sz w:val="24"/>
                <w:szCs w:val="24"/>
              </w:rPr>
            </w:pPr>
            <w:r w:rsidRPr="00C372E1">
              <w:rPr>
                <w:rFonts w:ascii="Arial" w:hAnsi="Arial" w:cs="Arial"/>
                <w:sz w:val="24"/>
                <w:szCs w:val="24"/>
              </w:rPr>
              <w:t>Secuencia de imágen</w:t>
            </w:r>
            <w:r w:rsidR="001C102F" w:rsidRPr="00C372E1">
              <w:rPr>
                <w:rFonts w:ascii="Arial" w:hAnsi="Arial" w:cs="Arial"/>
                <w:sz w:val="24"/>
                <w:szCs w:val="24"/>
              </w:rPr>
              <w:t>es que representan la</w:t>
            </w:r>
            <w:r w:rsidRPr="00C372E1">
              <w:rPr>
                <w:rFonts w:ascii="Arial" w:hAnsi="Arial" w:cs="Arial"/>
                <w:sz w:val="24"/>
                <w:szCs w:val="24"/>
              </w:rPr>
              <w:t xml:space="preserve"> reproducción en diferentes grupos de seres vivos.</w:t>
            </w:r>
          </w:p>
        </w:tc>
      </w:tr>
    </w:tbl>
    <w:p w:rsidR="00A76F56" w:rsidRPr="00C372E1" w:rsidRDefault="00A76F56" w:rsidP="00081745">
      <w:pPr>
        <w:spacing w:after="0"/>
        <w:rPr>
          <w:rFonts w:ascii="Arial" w:hAnsi="Arial" w:cs="Arial"/>
        </w:rPr>
      </w:pPr>
    </w:p>
    <w:p w:rsidR="004D2AF3" w:rsidRPr="00C372E1" w:rsidRDefault="00CB6B42" w:rsidP="004D2AF3">
      <w:pPr>
        <w:spacing w:after="0"/>
        <w:rPr>
          <w:rFonts w:ascii="Arial" w:hAnsi="Arial" w:cs="Arial"/>
        </w:rPr>
      </w:pPr>
      <w:r w:rsidRPr="00C372E1">
        <w:rPr>
          <w:rFonts w:ascii="Arial" w:hAnsi="Arial" w:cs="Arial"/>
          <w:highlight w:val="yellow"/>
        </w:rPr>
        <w:t>[SECCIÓN 2]</w:t>
      </w:r>
      <w:r w:rsidRPr="00C372E1">
        <w:rPr>
          <w:rFonts w:ascii="Arial" w:hAnsi="Arial" w:cs="Arial"/>
        </w:rPr>
        <w:t xml:space="preserve"> </w:t>
      </w:r>
      <w:r w:rsidRPr="00C372E1">
        <w:rPr>
          <w:rFonts w:ascii="Arial" w:hAnsi="Arial" w:cs="Arial"/>
          <w:b/>
        </w:rPr>
        <w:t xml:space="preserve">1.1 </w:t>
      </w:r>
      <w:r w:rsidR="0071337C" w:rsidRPr="00C372E1">
        <w:rPr>
          <w:rFonts w:ascii="Arial" w:hAnsi="Arial" w:cs="Arial"/>
          <w:b/>
        </w:rPr>
        <w:t>Estrategias reproductivas</w:t>
      </w:r>
    </w:p>
    <w:p w:rsidR="0098180B" w:rsidRPr="00C372E1" w:rsidRDefault="004D2AF3" w:rsidP="00B61E5A">
      <w:pPr>
        <w:spacing w:before="100" w:beforeAutospacing="1" w:after="100" w:afterAutospacing="1"/>
        <w:rPr>
          <w:rFonts w:ascii="Arial" w:eastAsia="Times New Roman" w:hAnsi="Arial" w:cs="Arial"/>
        </w:rPr>
      </w:pPr>
      <w:r w:rsidRPr="00C372E1">
        <w:rPr>
          <w:rFonts w:ascii="Arial" w:eastAsia="Times New Roman" w:hAnsi="Arial" w:cs="Arial"/>
          <w:lang w:val="es-CO"/>
        </w:rPr>
        <w:t xml:space="preserve">En la naturaleza es posible encontrar especies que al reproducirse produzcan muchos descendientes y otras que solamente originen uno o pocos individuos. </w:t>
      </w:r>
      <w:r w:rsidR="006A4D6E" w:rsidRPr="00C372E1">
        <w:rPr>
          <w:rFonts w:ascii="Arial" w:eastAsia="Times New Roman" w:hAnsi="Arial" w:cs="Arial"/>
        </w:rPr>
        <w:t>Esto corresponde a</w:t>
      </w:r>
      <w:r w:rsidR="0098180B" w:rsidRPr="00C372E1">
        <w:rPr>
          <w:rFonts w:ascii="Arial" w:eastAsia="Times New Roman" w:hAnsi="Arial" w:cs="Arial"/>
        </w:rPr>
        <w:t xml:space="preserve"> </w:t>
      </w:r>
      <w:r w:rsidR="00B543B8" w:rsidRPr="00C372E1">
        <w:rPr>
          <w:rFonts w:ascii="Arial" w:eastAsia="Times New Roman" w:hAnsi="Arial" w:cs="Arial"/>
        </w:rPr>
        <w:t>dos estrategias reproductivas</w:t>
      </w:r>
      <w:r w:rsidR="006A4D6E" w:rsidRPr="00C372E1">
        <w:rPr>
          <w:rFonts w:ascii="Arial" w:eastAsia="Times New Roman" w:hAnsi="Arial" w:cs="Arial"/>
        </w:rPr>
        <w:t xml:space="preserve"> distintas</w:t>
      </w:r>
      <w:r w:rsidR="00310695" w:rsidRPr="00C372E1">
        <w:rPr>
          <w:rFonts w:ascii="Arial" w:eastAsia="Times New Roman" w:hAnsi="Arial" w:cs="Arial"/>
        </w:rPr>
        <w:t>, que responden de manera diferente a</w:t>
      </w:r>
      <w:r w:rsidR="0098180B" w:rsidRPr="00C372E1">
        <w:rPr>
          <w:rFonts w:ascii="Arial" w:eastAsia="Times New Roman" w:hAnsi="Arial" w:cs="Arial"/>
        </w:rPr>
        <w:t xml:space="preserve"> </w:t>
      </w:r>
      <w:r w:rsidR="0050759E" w:rsidRPr="00C372E1">
        <w:rPr>
          <w:rFonts w:ascii="Arial" w:eastAsia="Times New Roman" w:hAnsi="Arial" w:cs="Arial"/>
        </w:rPr>
        <w:t>las condiciones del ambiente y</w:t>
      </w:r>
      <w:r w:rsidR="00310695" w:rsidRPr="00C372E1">
        <w:rPr>
          <w:rFonts w:ascii="Arial" w:eastAsia="Times New Roman" w:hAnsi="Arial" w:cs="Arial"/>
        </w:rPr>
        <w:t xml:space="preserve"> la disponibilidad de recursos. E</w:t>
      </w:r>
      <w:r w:rsidR="0098180B" w:rsidRPr="00C372E1">
        <w:rPr>
          <w:rFonts w:ascii="Arial" w:eastAsia="Times New Roman" w:hAnsi="Arial" w:cs="Arial"/>
        </w:rPr>
        <w:t xml:space="preserve">stas </w:t>
      </w:r>
      <w:r w:rsidR="00310695" w:rsidRPr="00C372E1">
        <w:rPr>
          <w:rFonts w:ascii="Arial" w:eastAsia="Times New Roman" w:hAnsi="Arial" w:cs="Arial"/>
        </w:rPr>
        <w:t xml:space="preserve">estrategias </w:t>
      </w:r>
      <w:r w:rsidR="0098180B" w:rsidRPr="00C372E1">
        <w:rPr>
          <w:rFonts w:ascii="Arial" w:eastAsia="Times New Roman" w:hAnsi="Arial" w:cs="Arial"/>
        </w:rPr>
        <w:t>son:</w:t>
      </w:r>
    </w:p>
    <w:p w:rsidR="00D50C0E" w:rsidRPr="00C372E1" w:rsidRDefault="00B543B8" w:rsidP="002042ED">
      <w:pPr>
        <w:pStyle w:val="Prrafodelista"/>
        <w:numPr>
          <w:ilvl w:val="0"/>
          <w:numId w:val="1"/>
        </w:numPr>
        <w:spacing w:before="100" w:beforeAutospacing="1" w:after="100" w:afterAutospacing="1"/>
        <w:rPr>
          <w:rFonts w:ascii="Arial" w:eastAsia="Times New Roman" w:hAnsi="Arial" w:cs="Arial"/>
        </w:rPr>
      </w:pPr>
      <w:r w:rsidRPr="00C372E1">
        <w:rPr>
          <w:rFonts w:ascii="Arial" w:eastAsia="Times New Roman" w:hAnsi="Arial" w:cs="Arial"/>
          <w:b/>
        </w:rPr>
        <w:t xml:space="preserve">Estrategia </w:t>
      </w:r>
      <w:r w:rsidR="000D08EA" w:rsidRPr="00C372E1">
        <w:rPr>
          <w:rFonts w:ascii="Arial" w:eastAsia="Times New Roman" w:hAnsi="Arial" w:cs="Arial"/>
          <w:b/>
        </w:rPr>
        <w:t>r</w:t>
      </w:r>
      <w:r w:rsidRPr="00C372E1">
        <w:rPr>
          <w:rFonts w:ascii="Arial" w:eastAsia="Times New Roman" w:hAnsi="Arial" w:cs="Arial"/>
        </w:rPr>
        <w:t xml:space="preserve">: es propia de </w:t>
      </w:r>
      <w:r w:rsidR="0095327B" w:rsidRPr="00C372E1">
        <w:rPr>
          <w:rFonts w:ascii="Arial" w:eastAsia="Times New Roman" w:hAnsi="Arial" w:cs="Arial"/>
        </w:rPr>
        <w:t>poblaciones</w:t>
      </w:r>
      <w:r w:rsidRPr="00C372E1">
        <w:rPr>
          <w:rFonts w:ascii="Arial" w:eastAsia="Times New Roman" w:hAnsi="Arial" w:cs="Arial"/>
        </w:rPr>
        <w:t xml:space="preserve"> que </w:t>
      </w:r>
      <w:r w:rsidR="0098180B" w:rsidRPr="00C372E1">
        <w:rPr>
          <w:rFonts w:ascii="Arial" w:eastAsia="Times New Roman" w:hAnsi="Arial" w:cs="Arial"/>
        </w:rPr>
        <w:t xml:space="preserve">generan rápidamente un gran número de descendientes, los cuales </w:t>
      </w:r>
      <w:r w:rsidR="00E66A78" w:rsidRPr="00C372E1">
        <w:rPr>
          <w:rFonts w:ascii="Arial" w:eastAsia="Times New Roman" w:hAnsi="Arial" w:cs="Arial"/>
        </w:rPr>
        <w:t>re</w:t>
      </w:r>
      <w:r w:rsidR="00793EFF" w:rsidRPr="00C372E1">
        <w:rPr>
          <w:rFonts w:ascii="Arial" w:eastAsia="Times New Roman" w:hAnsi="Arial" w:cs="Arial"/>
        </w:rPr>
        <w:t>emplaza</w:t>
      </w:r>
      <w:r w:rsidR="0098180B" w:rsidRPr="00C372E1">
        <w:rPr>
          <w:rFonts w:ascii="Arial" w:eastAsia="Times New Roman" w:hAnsi="Arial" w:cs="Arial"/>
        </w:rPr>
        <w:t>n</w:t>
      </w:r>
      <w:r w:rsidR="00E66A78" w:rsidRPr="00C372E1">
        <w:rPr>
          <w:rFonts w:ascii="Arial" w:eastAsia="Times New Roman" w:hAnsi="Arial" w:cs="Arial"/>
        </w:rPr>
        <w:t xml:space="preserve"> pron</w:t>
      </w:r>
      <w:r w:rsidR="0050759E" w:rsidRPr="00C372E1">
        <w:rPr>
          <w:rFonts w:ascii="Arial" w:eastAsia="Times New Roman" w:hAnsi="Arial" w:cs="Arial"/>
        </w:rPr>
        <w:t>to a los individuos que mueren.</w:t>
      </w:r>
      <w:r w:rsidR="00436886" w:rsidRPr="00C372E1">
        <w:rPr>
          <w:rFonts w:ascii="Arial" w:eastAsia="Times New Roman" w:hAnsi="Arial" w:cs="Arial"/>
        </w:rPr>
        <w:t xml:space="preserve"> </w:t>
      </w:r>
      <w:r w:rsidR="000D23AC" w:rsidRPr="00C372E1">
        <w:rPr>
          <w:rFonts w:ascii="Arial" w:hAnsi="Arial" w:cs="Arial"/>
        </w:rPr>
        <w:t>Gracias al elevado número</w:t>
      </w:r>
      <w:r w:rsidR="00D7167B" w:rsidRPr="00C372E1">
        <w:rPr>
          <w:rFonts w:ascii="Arial" w:hAnsi="Arial" w:cs="Arial"/>
        </w:rPr>
        <w:t xml:space="preserve"> de organismos</w:t>
      </w:r>
      <w:r w:rsidR="000D23AC" w:rsidRPr="00C372E1">
        <w:rPr>
          <w:rFonts w:ascii="Arial" w:hAnsi="Arial" w:cs="Arial"/>
        </w:rPr>
        <w:t xml:space="preserve"> en estas poblaciones, estas son menos vulnerab</w:t>
      </w:r>
      <w:r w:rsidR="00D7167B" w:rsidRPr="00C372E1">
        <w:rPr>
          <w:rFonts w:ascii="Arial" w:hAnsi="Arial" w:cs="Arial"/>
        </w:rPr>
        <w:t>les a los cambios en el medio ambiente</w:t>
      </w:r>
      <w:r w:rsidR="000D23AC" w:rsidRPr="00C372E1">
        <w:rPr>
          <w:rFonts w:ascii="Arial" w:eastAsia="Times New Roman" w:hAnsi="Arial" w:cs="Arial"/>
        </w:rPr>
        <w:t xml:space="preserve">, </w:t>
      </w:r>
      <w:r w:rsidR="00D7167B" w:rsidRPr="00C372E1">
        <w:rPr>
          <w:rFonts w:ascii="Arial" w:eastAsia="Times New Roman" w:hAnsi="Arial" w:cs="Arial"/>
        </w:rPr>
        <w:t>pues la muerte de algunos individuos no afecta mucho la población general.</w:t>
      </w:r>
      <w:r w:rsidR="0095327B" w:rsidRPr="00C372E1">
        <w:rPr>
          <w:rFonts w:ascii="Arial" w:eastAsia="Times New Roman" w:hAnsi="Arial" w:cs="Arial"/>
        </w:rPr>
        <w:t xml:space="preserve"> L</w:t>
      </w:r>
      <w:r w:rsidR="00793EFF" w:rsidRPr="00C372E1">
        <w:rPr>
          <w:rFonts w:ascii="Arial" w:eastAsia="Times New Roman" w:hAnsi="Arial" w:cs="Arial"/>
        </w:rPr>
        <w:t>os insectos y los roedores hace</w:t>
      </w:r>
      <w:r w:rsidR="00436886" w:rsidRPr="00C372E1">
        <w:rPr>
          <w:rFonts w:ascii="Arial" w:eastAsia="Times New Roman" w:hAnsi="Arial" w:cs="Arial"/>
        </w:rPr>
        <w:t>n</w:t>
      </w:r>
      <w:r w:rsidR="00793EFF" w:rsidRPr="00C372E1">
        <w:rPr>
          <w:rFonts w:ascii="Arial" w:eastAsia="Times New Roman" w:hAnsi="Arial" w:cs="Arial"/>
        </w:rPr>
        <w:t xml:space="preserve"> parte de este grupo.</w:t>
      </w:r>
      <w:r w:rsidR="0095327B" w:rsidRPr="00C372E1">
        <w:rPr>
          <w:rFonts w:ascii="Arial" w:eastAsia="Times New Roman" w:hAnsi="Arial" w:cs="Arial"/>
        </w:rPr>
        <w:t xml:space="preserve"> </w:t>
      </w:r>
    </w:p>
    <w:p w:rsidR="00F349C3" w:rsidRPr="00C372E1" w:rsidRDefault="00B543B8" w:rsidP="002042ED">
      <w:pPr>
        <w:pStyle w:val="Prrafodelista"/>
        <w:numPr>
          <w:ilvl w:val="0"/>
          <w:numId w:val="1"/>
        </w:numPr>
        <w:spacing w:before="100" w:beforeAutospacing="1" w:after="100" w:afterAutospacing="1"/>
        <w:rPr>
          <w:rFonts w:ascii="Arial" w:eastAsia="Times New Roman" w:hAnsi="Arial" w:cs="Arial"/>
        </w:rPr>
      </w:pPr>
      <w:r w:rsidRPr="00C372E1">
        <w:rPr>
          <w:rFonts w:ascii="Arial" w:eastAsia="Times New Roman" w:hAnsi="Arial" w:cs="Arial"/>
          <w:b/>
        </w:rPr>
        <w:t xml:space="preserve">Estrategia </w:t>
      </w:r>
      <w:r w:rsidR="00E66A78" w:rsidRPr="00C372E1">
        <w:rPr>
          <w:rFonts w:ascii="Arial" w:eastAsia="Times New Roman" w:hAnsi="Arial" w:cs="Arial"/>
          <w:b/>
        </w:rPr>
        <w:t>K</w:t>
      </w:r>
      <w:r w:rsidR="00E66A78" w:rsidRPr="00C372E1">
        <w:rPr>
          <w:rFonts w:ascii="Arial" w:eastAsia="Times New Roman" w:hAnsi="Arial" w:cs="Arial"/>
        </w:rPr>
        <w:t xml:space="preserve">: es </w:t>
      </w:r>
      <w:r w:rsidR="006F1F4C" w:rsidRPr="00C372E1">
        <w:rPr>
          <w:rFonts w:ascii="Arial" w:eastAsia="Times New Roman" w:hAnsi="Arial" w:cs="Arial"/>
        </w:rPr>
        <w:t>típica</w:t>
      </w:r>
      <w:r w:rsidR="00E66A78" w:rsidRPr="00C372E1">
        <w:rPr>
          <w:rFonts w:ascii="Arial" w:eastAsia="Times New Roman" w:hAnsi="Arial" w:cs="Arial"/>
        </w:rPr>
        <w:t xml:space="preserve"> de las especies con una tasa de reproducción baja, es decir</w:t>
      </w:r>
      <w:r w:rsidR="00310695" w:rsidRPr="00C372E1">
        <w:rPr>
          <w:rFonts w:ascii="Arial" w:eastAsia="Times New Roman" w:hAnsi="Arial" w:cs="Arial"/>
        </w:rPr>
        <w:t>,</w:t>
      </w:r>
      <w:r w:rsidR="00E66A78" w:rsidRPr="00C372E1">
        <w:rPr>
          <w:rFonts w:ascii="Arial" w:eastAsia="Times New Roman" w:hAnsi="Arial" w:cs="Arial"/>
        </w:rPr>
        <w:t xml:space="preserve"> que generan pocos descendientes</w:t>
      </w:r>
      <w:r w:rsidR="001E5CDA" w:rsidRPr="00C372E1">
        <w:rPr>
          <w:rFonts w:ascii="Arial" w:eastAsia="Times New Roman" w:hAnsi="Arial" w:cs="Arial"/>
        </w:rPr>
        <w:t xml:space="preserve">. Los organismos que adoptan esta estrategia son más eficientes en el manejo de sus recursos y habitan </w:t>
      </w:r>
      <w:r w:rsidR="001E5CDA" w:rsidRPr="00C372E1">
        <w:rPr>
          <w:rFonts w:ascii="Arial" w:eastAsia="Times New Roman" w:hAnsi="Arial" w:cs="Arial"/>
        </w:rPr>
        <w:lastRenderedPageBreak/>
        <w:t xml:space="preserve">ambientes estables. </w:t>
      </w:r>
      <w:r w:rsidR="0095327B" w:rsidRPr="00C372E1">
        <w:rPr>
          <w:rFonts w:ascii="Arial" w:eastAsia="Times New Roman" w:hAnsi="Arial" w:cs="Arial"/>
        </w:rPr>
        <w:t xml:space="preserve">Algunos representantes </w:t>
      </w:r>
      <w:r w:rsidR="000F6C58" w:rsidRPr="00C372E1">
        <w:rPr>
          <w:rFonts w:ascii="Arial" w:eastAsia="Times New Roman" w:hAnsi="Arial" w:cs="Arial"/>
        </w:rPr>
        <w:t xml:space="preserve">de </w:t>
      </w:r>
      <w:r w:rsidR="00793EFF" w:rsidRPr="00C372E1">
        <w:rPr>
          <w:rFonts w:ascii="Arial" w:eastAsia="Times New Roman" w:hAnsi="Arial" w:cs="Arial"/>
        </w:rPr>
        <w:t xml:space="preserve">esta </w:t>
      </w:r>
      <w:r w:rsidR="0095327B" w:rsidRPr="00C372E1">
        <w:rPr>
          <w:rFonts w:ascii="Arial" w:eastAsia="Times New Roman" w:hAnsi="Arial" w:cs="Arial"/>
        </w:rPr>
        <w:t xml:space="preserve">estrategia son </w:t>
      </w:r>
      <w:r w:rsidR="000F6C58" w:rsidRPr="00C372E1">
        <w:rPr>
          <w:rFonts w:ascii="Arial" w:eastAsia="Times New Roman" w:hAnsi="Arial" w:cs="Arial"/>
        </w:rPr>
        <w:t>l</w:t>
      </w:r>
      <w:r w:rsidR="0095327B" w:rsidRPr="00C372E1">
        <w:rPr>
          <w:rFonts w:ascii="Arial" w:eastAsia="Times New Roman" w:hAnsi="Arial" w:cs="Arial"/>
        </w:rPr>
        <w:t xml:space="preserve">as aves y </w:t>
      </w:r>
      <w:r w:rsidR="00793EFF" w:rsidRPr="00C372E1">
        <w:rPr>
          <w:rFonts w:ascii="Arial" w:eastAsia="Times New Roman" w:hAnsi="Arial" w:cs="Arial"/>
        </w:rPr>
        <w:t xml:space="preserve">los grandes </w:t>
      </w:r>
      <w:r w:rsidR="0095327B" w:rsidRPr="00C372E1">
        <w:rPr>
          <w:rFonts w:ascii="Arial" w:eastAsia="Times New Roman" w:hAnsi="Arial" w:cs="Arial"/>
        </w:rPr>
        <w:t>mamíferos.</w:t>
      </w:r>
      <w:r w:rsidR="00E66A78" w:rsidRPr="00C372E1">
        <w:rPr>
          <w:rFonts w:ascii="Arial" w:eastAsia="Times New Roman" w:hAnsi="Arial" w:cs="Arial"/>
        </w:rPr>
        <w:t xml:space="preserve"> </w:t>
      </w:r>
      <w:r w:rsidRPr="00C372E1">
        <w:rPr>
          <w:rFonts w:ascii="Arial" w:eastAsia="Times New Roman" w:hAnsi="Arial" w:cs="Arial"/>
        </w:rPr>
        <w:t xml:space="preserve"> </w:t>
      </w:r>
      <w:r w:rsidR="00B61E5A" w:rsidRPr="00C372E1">
        <w:rPr>
          <w:rFonts w:ascii="Arial" w:eastAsia="Times New Roman" w:hAnsi="Arial" w:cs="Arial"/>
        </w:rPr>
        <w:t xml:space="preserve"> </w:t>
      </w:r>
    </w:p>
    <w:tbl>
      <w:tblPr>
        <w:tblStyle w:val="Tablaconcuadrcula"/>
        <w:tblW w:w="0" w:type="auto"/>
        <w:tblLayout w:type="fixed"/>
        <w:tblLook w:val="04A0" w:firstRow="1" w:lastRow="0" w:firstColumn="1" w:lastColumn="0" w:noHBand="0" w:noVBand="1"/>
      </w:tblPr>
      <w:tblGrid>
        <w:gridCol w:w="2518"/>
        <w:gridCol w:w="6536"/>
      </w:tblGrid>
      <w:tr w:rsidR="00F349C3" w:rsidRPr="00C372E1" w:rsidTr="00885AFF">
        <w:tc>
          <w:tcPr>
            <w:tcW w:w="9054" w:type="dxa"/>
            <w:gridSpan w:val="2"/>
            <w:shd w:val="clear" w:color="auto" w:fill="0D0D0D" w:themeFill="text1" w:themeFillTint="F2"/>
          </w:tcPr>
          <w:p w:rsidR="00F349C3" w:rsidRPr="00C372E1" w:rsidRDefault="00F349C3" w:rsidP="00D46636">
            <w:pPr>
              <w:jc w:val="center"/>
              <w:rPr>
                <w:rFonts w:ascii="Arial" w:hAnsi="Arial" w:cs="Arial"/>
                <w:b/>
                <w:sz w:val="24"/>
                <w:szCs w:val="24"/>
              </w:rPr>
            </w:pPr>
            <w:r w:rsidRPr="00C372E1">
              <w:rPr>
                <w:rFonts w:ascii="Arial" w:hAnsi="Arial" w:cs="Arial"/>
                <w:b/>
                <w:sz w:val="24"/>
                <w:szCs w:val="24"/>
              </w:rPr>
              <w:t>Imagen: nuev</w:t>
            </w:r>
            <w:r w:rsidR="00D46636" w:rsidRPr="00C372E1">
              <w:rPr>
                <w:rFonts w:ascii="Arial" w:hAnsi="Arial" w:cs="Arial"/>
                <w:b/>
                <w:sz w:val="24"/>
                <w:szCs w:val="24"/>
              </w:rPr>
              <w:t>a</w:t>
            </w:r>
          </w:p>
        </w:tc>
      </w:tr>
      <w:tr w:rsidR="00F349C3" w:rsidRPr="00C372E1" w:rsidTr="00885AFF">
        <w:tc>
          <w:tcPr>
            <w:tcW w:w="2518" w:type="dxa"/>
          </w:tcPr>
          <w:p w:rsidR="00F349C3" w:rsidRPr="00C372E1" w:rsidRDefault="00F349C3" w:rsidP="00AB3C06">
            <w:pPr>
              <w:rPr>
                <w:rFonts w:ascii="Arial" w:hAnsi="Arial" w:cs="Arial"/>
                <w:b/>
                <w:sz w:val="24"/>
                <w:szCs w:val="24"/>
              </w:rPr>
            </w:pPr>
            <w:r w:rsidRPr="00C372E1">
              <w:rPr>
                <w:rFonts w:ascii="Arial" w:hAnsi="Arial" w:cs="Arial"/>
                <w:b/>
                <w:sz w:val="24"/>
                <w:szCs w:val="24"/>
              </w:rPr>
              <w:t>Código</w:t>
            </w:r>
          </w:p>
        </w:tc>
        <w:tc>
          <w:tcPr>
            <w:tcW w:w="6536" w:type="dxa"/>
          </w:tcPr>
          <w:p w:rsidR="00F349C3" w:rsidRPr="00C372E1" w:rsidRDefault="00885AFF" w:rsidP="0027770C">
            <w:pPr>
              <w:rPr>
                <w:rFonts w:ascii="Arial" w:hAnsi="Arial" w:cs="Arial"/>
                <w:b/>
                <w:sz w:val="24"/>
                <w:szCs w:val="24"/>
              </w:rPr>
            </w:pPr>
            <w:r w:rsidRPr="00C372E1">
              <w:rPr>
                <w:rFonts w:ascii="Arial" w:hAnsi="Arial" w:cs="Arial"/>
                <w:sz w:val="24"/>
                <w:szCs w:val="24"/>
              </w:rPr>
              <w:t>CN_08_0</w:t>
            </w:r>
            <w:r w:rsidR="0027770C" w:rsidRPr="00C372E1">
              <w:rPr>
                <w:rFonts w:ascii="Arial" w:hAnsi="Arial" w:cs="Arial"/>
                <w:sz w:val="24"/>
                <w:szCs w:val="24"/>
              </w:rPr>
              <w:t>4</w:t>
            </w:r>
            <w:r w:rsidRPr="00C372E1">
              <w:rPr>
                <w:rFonts w:ascii="Arial" w:hAnsi="Arial" w:cs="Arial"/>
                <w:sz w:val="24"/>
                <w:szCs w:val="24"/>
              </w:rPr>
              <w:t>_</w:t>
            </w:r>
            <w:r w:rsidR="00C1002B" w:rsidRPr="00C372E1">
              <w:rPr>
                <w:rFonts w:ascii="Arial" w:hAnsi="Arial" w:cs="Arial"/>
                <w:sz w:val="24"/>
                <w:szCs w:val="24"/>
              </w:rPr>
              <w:t>CO_</w:t>
            </w:r>
            <w:r w:rsidR="0027770C" w:rsidRPr="00C372E1">
              <w:rPr>
                <w:rFonts w:ascii="Arial" w:hAnsi="Arial" w:cs="Arial"/>
                <w:sz w:val="24"/>
                <w:szCs w:val="24"/>
              </w:rPr>
              <w:t>IMG01</w:t>
            </w:r>
          </w:p>
        </w:tc>
      </w:tr>
      <w:tr w:rsidR="00F349C3" w:rsidRPr="00C372E1" w:rsidTr="00885AFF">
        <w:tc>
          <w:tcPr>
            <w:tcW w:w="2518" w:type="dxa"/>
          </w:tcPr>
          <w:p w:rsidR="00F349C3" w:rsidRPr="00C372E1" w:rsidRDefault="00F349C3" w:rsidP="00AB3C06">
            <w:pPr>
              <w:rPr>
                <w:rFonts w:ascii="Arial" w:hAnsi="Arial" w:cs="Arial"/>
                <w:sz w:val="24"/>
                <w:szCs w:val="24"/>
              </w:rPr>
            </w:pPr>
            <w:r w:rsidRPr="00C372E1">
              <w:rPr>
                <w:rFonts w:ascii="Arial" w:hAnsi="Arial" w:cs="Arial"/>
                <w:b/>
                <w:sz w:val="24"/>
                <w:szCs w:val="24"/>
              </w:rPr>
              <w:t>Descripción</w:t>
            </w:r>
          </w:p>
        </w:tc>
        <w:tc>
          <w:tcPr>
            <w:tcW w:w="6536" w:type="dxa"/>
          </w:tcPr>
          <w:p w:rsidR="00F349C3" w:rsidRPr="00C372E1" w:rsidRDefault="00885AFF" w:rsidP="00885AFF">
            <w:pPr>
              <w:rPr>
                <w:rFonts w:ascii="Arial" w:hAnsi="Arial" w:cs="Arial"/>
                <w:sz w:val="24"/>
                <w:szCs w:val="24"/>
              </w:rPr>
            </w:pPr>
            <w:r w:rsidRPr="00C372E1">
              <w:rPr>
                <w:rFonts w:ascii="Arial" w:hAnsi="Arial" w:cs="Arial"/>
                <w:sz w:val="24"/>
                <w:szCs w:val="24"/>
              </w:rPr>
              <w:t>Ratones e hipopótamos</w:t>
            </w:r>
          </w:p>
        </w:tc>
      </w:tr>
      <w:tr w:rsidR="00F349C3" w:rsidRPr="00C372E1" w:rsidTr="00885AFF">
        <w:tc>
          <w:tcPr>
            <w:tcW w:w="2518" w:type="dxa"/>
          </w:tcPr>
          <w:p w:rsidR="00F349C3" w:rsidRPr="00C372E1" w:rsidRDefault="00F349C3" w:rsidP="00AB3C06">
            <w:pPr>
              <w:rPr>
                <w:rFonts w:ascii="Arial" w:hAnsi="Arial" w:cs="Arial"/>
                <w:sz w:val="24"/>
                <w:szCs w:val="24"/>
              </w:rPr>
            </w:pPr>
            <w:r w:rsidRPr="00C372E1">
              <w:rPr>
                <w:rFonts w:ascii="Arial" w:hAnsi="Arial" w:cs="Arial"/>
                <w:b/>
                <w:sz w:val="24"/>
                <w:szCs w:val="24"/>
              </w:rPr>
              <w:t xml:space="preserve">Código Shutterstock (o URL o la ruta en </w:t>
            </w:r>
            <w:r w:rsidRPr="00C372E1">
              <w:rPr>
                <w:rFonts w:ascii="Arial" w:hAnsi="Arial" w:cs="Arial"/>
                <w:sz w:val="24"/>
                <w:szCs w:val="24"/>
              </w:rPr>
              <w:t>AulaPlaneta</w:t>
            </w:r>
            <w:r w:rsidRPr="00C372E1">
              <w:rPr>
                <w:rFonts w:ascii="Arial" w:hAnsi="Arial" w:cs="Arial"/>
                <w:b/>
                <w:sz w:val="24"/>
                <w:szCs w:val="24"/>
              </w:rPr>
              <w:t>)</w:t>
            </w:r>
          </w:p>
        </w:tc>
        <w:tc>
          <w:tcPr>
            <w:tcW w:w="6536" w:type="dxa"/>
          </w:tcPr>
          <w:p w:rsidR="00F349C3" w:rsidRPr="00C372E1" w:rsidRDefault="00F349C3" w:rsidP="00AB3C06">
            <w:pPr>
              <w:rPr>
                <w:rFonts w:ascii="Arial" w:hAnsi="Arial" w:cs="Arial"/>
                <w:sz w:val="24"/>
                <w:szCs w:val="24"/>
              </w:rPr>
            </w:pPr>
          </w:p>
          <w:p w:rsidR="00885AFF" w:rsidRPr="00C372E1" w:rsidRDefault="00885AFF" w:rsidP="00AB3C06">
            <w:pPr>
              <w:rPr>
                <w:rFonts w:ascii="Arial" w:hAnsi="Arial" w:cs="Arial"/>
                <w:sz w:val="24"/>
                <w:szCs w:val="24"/>
              </w:rPr>
            </w:pPr>
          </w:p>
          <w:p w:rsidR="00885AFF" w:rsidRPr="00C372E1" w:rsidRDefault="00BA5F5D" w:rsidP="00AB3C06">
            <w:pPr>
              <w:rPr>
                <w:rFonts w:ascii="Arial" w:hAnsi="Arial" w:cs="Arial"/>
                <w:sz w:val="24"/>
                <w:szCs w:val="24"/>
              </w:rPr>
            </w:pPr>
            <w:r w:rsidRPr="00C372E1">
              <w:rPr>
                <w:rFonts w:ascii="Arial" w:hAnsi="Arial" w:cs="Arial"/>
                <w:noProof/>
                <w:lang w:val="es-CO" w:eastAsia="es-CO"/>
              </w:rPr>
              <w:drawing>
                <wp:anchor distT="0" distB="0" distL="114300" distR="114300" simplePos="0" relativeHeight="251659264" behindDoc="0" locked="0" layoutInCell="1" allowOverlap="1">
                  <wp:simplePos x="0" y="0"/>
                  <wp:positionH relativeFrom="column">
                    <wp:posOffset>2000250</wp:posOffset>
                  </wp:positionH>
                  <wp:positionV relativeFrom="paragraph">
                    <wp:posOffset>92075</wp:posOffset>
                  </wp:positionV>
                  <wp:extent cx="1299845" cy="849630"/>
                  <wp:effectExtent l="0" t="0" r="0" b="7620"/>
                  <wp:wrapNone/>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
                            <a:extLst>
                              <a:ext uri="{28A0092B-C50C-407E-A947-70E740481C1C}">
                                <a14:useLocalDpi xmlns:a14="http://schemas.microsoft.com/office/drawing/2010/main" val="0"/>
                              </a:ext>
                            </a:extLst>
                          </a:blip>
                          <a:srcRect l="10322" t="39450" r="45640" b="14495"/>
                          <a:stretch/>
                        </pic:blipFill>
                        <pic:spPr bwMode="auto">
                          <a:xfrm>
                            <a:off x="0" y="0"/>
                            <a:ext cx="1299845" cy="849630"/>
                          </a:xfrm>
                          <a:prstGeom prst="rect">
                            <a:avLst/>
                          </a:prstGeom>
                          <a:ln>
                            <a:noFill/>
                          </a:ln>
                          <a:extLst>
                            <a:ext uri="{53640926-AAD7-44D8-BBD7-CCE9431645EC}">
                              <a14:shadowObscured xmlns:a14="http://schemas.microsoft.com/office/drawing/2010/main"/>
                            </a:ext>
                          </a:extLst>
                        </pic:spPr>
                      </pic:pic>
                    </a:graphicData>
                  </a:graphic>
                </wp:anchor>
              </w:drawing>
            </w:r>
            <w:r w:rsidRPr="00C372E1">
              <w:rPr>
                <w:rFonts w:ascii="Arial" w:hAnsi="Arial" w:cs="Arial"/>
                <w:noProof/>
                <w:lang w:val="es-CO" w:eastAsia="es-CO"/>
              </w:rPr>
              <w:drawing>
                <wp:anchor distT="0" distB="0" distL="114300" distR="114300" simplePos="0" relativeHeight="251658240" behindDoc="0" locked="0" layoutInCell="1" allowOverlap="1">
                  <wp:simplePos x="0" y="0"/>
                  <wp:positionH relativeFrom="column">
                    <wp:posOffset>198120</wp:posOffset>
                  </wp:positionH>
                  <wp:positionV relativeFrom="paragraph">
                    <wp:posOffset>80645</wp:posOffset>
                  </wp:positionV>
                  <wp:extent cx="1306195" cy="856615"/>
                  <wp:effectExtent l="0" t="0" r="8255" b="635"/>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
                            <a:extLst>
                              <a:ext uri="{28A0092B-C50C-407E-A947-70E740481C1C}">
                                <a14:useLocalDpi xmlns:a14="http://schemas.microsoft.com/office/drawing/2010/main" val="0"/>
                              </a:ext>
                            </a:extLst>
                          </a:blip>
                          <a:srcRect l="9404" t="38165" r="44952" b="13945"/>
                          <a:stretch/>
                        </pic:blipFill>
                        <pic:spPr bwMode="auto">
                          <a:xfrm>
                            <a:off x="0" y="0"/>
                            <a:ext cx="1306195" cy="856615"/>
                          </a:xfrm>
                          <a:prstGeom prst="rect">
                            <a:avLst/>
                          </a:prstGeom>
                          <a:ln>
                            <a:noFill/>
                          </a:ln>
                          <a:extLst>
                            <a:ext uri="{53640926-AAD7-44D8-BBD7-CCE9431645EC}">
                              <a14:shadowObscured xmlns:a14="http://schemas.microsoft.com/office/drawing/2010/main"/>
                            </a:ext>
                          </a:extLst>
                        </pic:spPr>
                      </pic:pic>
                    </a:graphicData>
                  </a:graphic>
                </wp:anchor>
              </w:drawing>
            </w:r>
          </w:p>
          <w:p w:rsidR="00885AFF" w:rsidRPr="00C372E1" w:rsidRDefault="00885AFF" w:rsidP="00AB3C06">
            <w:pPr>
              <w:rPr>
                <w:rFonts w:ascii="Arial" w:hAnsi="Arial" w:cs="Arial"/>
                <w:sz w:val="24"/>
                <w:szCs w:val="24"/>
              </w:rPr>
            </w:pPr>
          </w:p>
          <w:p w:rsidR="00885AFF" w:rsidRPr="00C372E1" w:rsidRDefault="00885AFF" w:rsidP="00AB3C06">
            <w:pPr>
              <w:rPr>
                <w:rFonts w:ascii="Arial" w:hAnsi="Arial" w:cs="Arial"/>
                <w:sz w:val="24"/>
                <w:szCs w:val="24"/>
              </w:rPr>
            </w:pPr>
          </w:p>
          <w:p w:rsidR="00885AFF" w:rsidRPr="00C372E1" w:rsidRDefault="00885AFF" w:rsidP="00AB3C06">
            <w:pPr>
              <w:rPr>
                <w:rFonts w:ascii="Arial" w:hAnsi="Arial" w:cs="Arial"/>
                <w:sz w:val="24"/>
                <w:szCs w:val="24"/>
              </w:rPr>
            </w:pPr>
          </w:p>
          <w:p w:rsidR="00BA5F5D" w:rsidRPr="00C372E1" w:rsidRDefault="00BA5F5D" w:rsidP="00BA5F5D">
            <w:pPr>
              <w:ind w:left="1155"/>
              <w:rPr>
                <w:rFonts w:ascii="Arial" w:hAnsi="Arial" w:cs="Arial"/>
                <w:sz w:val="24"/>
                <w:szCs w:val="24"/>
              </w:rPr>
            </w:pPr>
          </w:p>
          <w:p w:rsidR="00BA5F5D" w:rsidRPr="00C372E1" w:rsidRDefault="00BA5F5D" w:rsidP="00BA5F5D">
            <w:pPr>
              <w:ind w:left="1155"/>
              <w:rPr>
                <w:rFonts w:ascii="Arial" w:hAnsi="Arial" w:cs="Arial"/>
                <w:sz w:val="24"/>
                <w:szCs w:val="24"/>
              </w:rPr>
            </w:pPr>
          </w:p>
          <w:p w:rsidR="00885AFF" w:rsidRPr="00C372E1" w:rsidRDefault="00BA5F5D" w:rsidP="00BA5F5D">
            <w:pPr>
              <w:ind w:left="1155"/>
              <w:rPr>
                <w:rFonts w:ascii="Arial" w:hAnsi="Arial" w:cs="Arial"/>
                <w:sz w:val="24"/>
                <w:szCs w:val="24"/>
              </w:rPr>
            </w:pPr>
            <w:r w:rsidRPr="00C372E1">
              <w:rPr>
                <w:rFonts w:ascii="Arial" w:hAnsi="Arial" w:cs="Arial"/>
                <w:sz w:val="24"/>
                <w:szCs w:val="24"/>
              </w:rPr>
              <w:t>(a)</w:t>
            </w:r>
            <w:r w:rsidR="00885AFF" w:rsidRPr="00C372E1">
              <w:rPr>
                <w:rFonts w:ascii="Arial" w:hAnsi="Arial" w:cs="Arial"/>
                <w:sz w:val="24"/>
                <w:szCs w:val="24"/>
              </w:rPr>
              <w:t xml:space="preserve">                                                  (b)</w:t>
            </w:r>
          </w:p>
          <w:p w:rsidR="00BA5F5D" w:rsidRPr="00C372E1" w:rsidRDefault="00BA5F5D" w:rsidP="00AB3C06">
            <w:pPr>
              <w:rPr>
                <w:rFonts w:ascii="Arial" w:hAnsi="Arial" w:cs="Arial"/>
                <w:sz w:val="24"/>
                <w:szCs w:val="24"/>
              </w:rPr>
            </w:pPr>
          </w:p>
          <w:p w:rsidR="00BA5F5D" w:rsidRPr="00C372E1" w:rsidRDefault="00BA5F5D" w:rsidP="00AB3C06">
            <w:pPr>
              <w:rPr>
                <w:rFonts w:ascii="Arial" w:hAnsi="Arial" w:cs="Arial"/>
                <w:sz w:val="24"/>
                <w:szCs w:val="24"/>
              </w:rPr>
            </w:pPr>
          </w:p>
          <w:p w:rsidR="00885AFF" w:rsidRPr="00C372E1" w:rsidRDefault="00295330" w:rsidP="00AB3C06">
            <w:pPr>
              <w:rPr>
                <w:rFonts w:ascii="Arial" w:hAnsi="Arial" w:cs="Arial"/>
                <w:sz w:val="24"/>
                <w:szCs w:val="24"/>
              </w:rPr>
            </w:pPr>
            <w:hyperlink r:id="rId10" w:history="1">
              <w:r w:rsidR="002C024E" w:rsidRPr="00C372E1">
                <w:rPr>
                  <w:rStyle w:val="Hipervnculo"/>
                  <w:rFonts w:ascii="Arial" w:hAnsi="Arial" w:cs="Arial"/>
                  <w:color w:val="auto"/>
                  <w:sz w:val="24"/>
                  <w:szCs w:val="24"/>
                </w:rPr>
                <w:t>http://pixabay.com/en/mastomys-mice-home-wood-roof-443291/</w:t>
              </w:r>
            </w:hyperlink>
            <w:r w:rsidR="002C024E" w:rsidRPr="00C372E1">
              <w:rPr>
                <w:rFonts w:ascii="Arial" w:hAnsi="Arial" w:cs="Arial"/>
                <w:sz w:val="24"/>
                <w:szCs w:val="24"/>
              </w:rPr>
              <w:t xml:space="preserve"> </w:t>
            </w:r>
          </w:p>
          <w:p w:rsidR="002C024E" w:rsidRPr="00C372E1" w:rsidRDefault="002C024E" w:rsidP="00AB3C06">
            <w:pPr>
              <w:rPr>
                <w:rFonts w:ascii="Arial" w:hAnsi="Arial" w:cs="Arial"/>
                <w:sz w:val="24"/>
                <w:szCs w:val="24"/>
              </w:rPr>
            </w:pPr>
          </w:p>
          <w:p w:rsidR="00885AFF" w:rsidRPr="00C372E1" w:rsidRDefault="00295330" w:rsidP="00885AFF">
            <w:pPr>
              <w:rPr>
                <w:rFonts w:ascii="Arial" w:hAnsi="Arial" w:cs="Arial"/>
                <w:sz w:val="24"/>
                <w:szCs w:val="24"/>
              </w:rPr>
            </w:pPr>
            <w:hyperlink r:id="rId11" w:history="1">
              <w:r w:rsidR="002C024E" w:rsidRPr="00C372E1">
                <w:rPr>
                  <w:rStyle w:val="Hipervnculo"/>
                  <w:rFonts w:ascii="Arial" w:hAnsi="Arial" w:cs="Arial"/>
                  <w:color w:val="auto"/>
                  <w:sz w:val="24"/>
                  <w:szCs w:val="24"/>
                </w:rPr>
                <w:t>http://pixabay.com/en/river-horse-hippopotamus-hippo-95472/</w:t>
              </w:r>
            </w:hyperlink>
            <w:r w:rsidR="002C024E" w:rsidRPr="00C372E1">
              <w:rPr>
                <w:rFonts w:ascii="Arial" w:hAnsi="Arial" w:cs="Arial"/>
                <w:sz w:val="24"/>
                <w:szCs w:val="24"/>
              </w:rPr>
              <w:t xml:space="preserve"> </w:t>
            </w:r>
          </w:p>
        </w:tc>
      </w:tr>
      <w:tr w:rsidR="00F349C3" w:rsidRPr="00C372E1" w:rsidTr="00885AFF">
        <w:tc>
          <w:tcPr>
            <w:tcW w:w="2518" w:type="dxa"/>
          </w:tcPr>
          <w:p w:rsidR="00F349C3" w:rsidRPr="00C372E1" w:rsidRDefault="00F349C3" w:rsidP="000F6C58">
            <w:pPr>
              <w:rPr>
                <w:rFonts w:ascii="Arial" w:hAnsi="Arial" w:cs="Arial"/>
                <w:sz w:val="24"/>
                <w:szCs w:val="24"/>
              </w:rPr>
            </w:pPr>
            <w:r w:rsidRPr="00C372E1">
              <w:rPr>
                <w:rFonts w:ascii="Arial" w:hAnsi="Arial" w:cs="Arial"/>
                <w:b/>
                <w:sz w:val="24"/>
                <w:szCs w:val="24"/>
              </w:rPr>
              <w:t>Pie de imagen</w:t>
            </w:r>
          </w:p>
        </w:tc>
        <w:tc>
          <w:tcPr>
            <w:tcW w:w="6536" w:type="dxa"/>
          </w:tcPr>
          <w:p w:rsidR="00F349C3" w:rsidRPr="003601EB" w:rsidRDefault="00885AFF" w:rsidP="002042ED">
            <w:pPr>
              <w:pStyle w:val="Prrafodelista"/>
              <w:numPr>
                <w:ilvl w:val="0"/>
                <w:numId w:val="2"/>
              </w:numPr>
              <w:rPr>
                <w:rFonts w:ascii="Arial" w:hAnsi="Arial" w:cs="Arial"/>
                <w:sz w:val="24"/>
                <w:szCs w:val="24"/>
                <w:rPrChange w:id="27" w:author="Mpgarcia" w:date="2015-03-19T13:03:00Z">
                  <w:rPr>
                    <w:rFonts w:ascii="Arial" w:hAnsi="Arial" w:cs="Arial"/>
                    <w:sz w:val="24"/>
                    <w:szCs w:val="24"/>
                  </w:rPr>
                </w:rPrChange>
              </w:rPr>
            </w:pPr>
            <w:r w:rsidRPr="00C372E1">
              <w:rPr>
                <w:rFonts w:ascii="Arial" w:hAnsi="Arial" w:cs="Arial"/>
                <w:sz w:val="24"/>
                <w:szCs w:val="24"/>
              </w:rPr>
              <w:t xml:space="preserve">Los ratones son un ejemplo de </w:t>
            </w:r>
            <w:r w:rsidRPr="003601EB">
              <w:rPr>
                <w:rFonts w:ascii="Arial" w:hAnsi="Arial" w:cs="Arial"/>
                <w:b/>
                <w:sz w:val="24"/>
                <w:szCs w:val="24"/>
                <w:rPrChange w:id="28" w:author="Mpgarcia" w:date="2015-03-19T13:03:00Z">
                  <w:rPr>
                    <w:rFonts w:ascii="Arial" w:hAnsi="Arial" w:cs="Arial"/>
                  </w:rPr>
                </w:rPrChange>
              </w:rPr>
              <w:t>estrategia</w:t>
            </w:r>
            <w:ins w:id="29" w:author="Mpgarcia" w:date="2015-03-18T14:56:00Z">
              <w:r w:rsidR="00A73D0C" w:rsidRPr="003601EB">
                <w:rPr>
                  <w:rFonts w:ascii="Arial" w:hAnsi="Arial" w:cs="Arial"/>
                  <w:b/>
                  <w:sz w:val="24"/>
                  <w:szCs w:val="24"/>
                  <w:rPrChange w:id="30" w:author="Mpgarcia" w:date="2015-03-19T13:03:00Z">
                    <w:rPr>
                      <w:rFonts w:ascii="Arial" w:hAnsi="Arial" w:cs="Arial"/>
                    </w:rPr>
                  </w:rPrChange>
                </w:rPr>
                <w:t xml:space="preserve"> reproductiva</w:t>
              </w:r>
            </w:ins>
            <w:r w:rsidRPr="003601EB">
              <w:rPr>
                <w:rFonts w:ascii="Arial" w:hAnsi="Arial" w:cs="Arial"/>
                <w:b/>
                <w:sz w:val="24"/>
                <w:szCs w:val="24"/>
                <w:rPrChange w:id="31" w:author="Mpgarcia" w:date="2015-03-19T13:03:00Z">
                  <w:rPr>
                    <w:rFonts w:ascii="Arial" w:hAnsi="Arial" w:cs="Arial"/>
                  </w:rPr>
                </w:rPrChange>
              </w:rPr>
              <w:t xml:space="preserve"> r</w:t>
            </w:r>
            <w:ins w:id="32" w:author="Mpgarcia" w:date="2015-03-19T13:00:00Z">
              <w:r w:rsidR="003601EB" w:rsidRPr="003601EB">
                <w:rPr>
                  <w:rFonts w:ascii="Arial" w:hAnsi="Arial" w:cs="Arial"/>
                  <w:b/>
                  <w:sz w:val="24"/>
                  <w:szCs w:val="24"/>
                  <w:rPrChange w:id="33" w:author="Mpgarcia" w:date="2015-03-19T13:03:00Z">
                    <w:rPr>
                      <w:rFonts w:ascii="Arial" w:hAnsi="Arial" w:cs="Arial"/>
                      <w:b/>
                    </w:rPr>
                  </w:rPrChange>
                </w:rPr>
                <w:t>.</w:t>
              </w:r>
            </w:ins>
          </w:p>
          <w:p w:rsidR="00885AFF" w:rsidRPr="00C372E1" w:rsidRDefault="00885AFF" w:rsidP="003601EB">
            <w:pPr>
              <w:pStyle w:val="Prrafodelista"/>
              <w:numPr>
                <w:ilvl w:val="0"/>
                <w:numId w:val="2"/>
              </w:numPr>
              <w:rPr>
                <w:rFonts w:ascii="Arial" w:hAnsi="Arial" w:cs="Arial"/>
                <w:sz w:val="24"/>
                <w:szCs w:val="24"/>
              </w:rPr>
              <w:pPrChange w:id="34" w:author="Mpgarcia" w:date="2015-03-19T13:02:00Z">
                <w:pPr>
                  <w:pStyle w:val="Prrafodelista"/>
                  <w:numPr>
                    <w:numId w:val="2"/>
                  </w:numPr>
                  <w:ind w:hanging="360"/>
                </w:pPr>
              </w:pPrChange>
            </w:pPr>
            <w:r w:rsidRPr="00C372E1">
              <w:rPr>
                <w:rFonts w:ascii="Arial" w:hAnsi="Arial" w:cs="Arial"/>
                <w:sz w:val="24"/>
                <w:szCs w:val="24"/>
              </w:rPr>
              <w:t xml:space="preserve">Los hipopótamos </w:t>
            </w:r>
            <w:ins w:id="35" w:author="Mpgarcia" w:date="2015-03-19T13:02:00Z">
              <w:r w:rsidR="003601EB">
                <w:rPr>
                  <w:rFonts w:ascii="Arial" w:hAnsi="Arial" w:cs="Arial"/>
                  <w:sz w:val="24"/>
                  <w:szCs w:val="24"/>
                </w:rPr>
                <w:t>tienen</w:t>
              </w:r>
            </w:ins>
            <w:del w:id="36" w:author="Mpgarcia" w:date="2015-03-18T14:52:00Z">
              <w:r w:rsidR="00110266" w:rsidRPr="00C372E1" w:rsidDel="00A73D0C">
                <w:rPr>
                  <w:rFonts w:ascii="Arial" w:hAnsi="Arial" w:cs="Arial"/>
                  <w:sz w:val="24"/>
                  <w:szCs w:val="24"/>
                </w:rPr>
                <w:delText>adoptan</w:delText>
              </w:r>
            </w:del>
            <w:r w:rsidRPr="00C372E1">
              <w:rPr>
                <w:rFonts w:ascii="Arial" w:hAnsi="Arial" w:cs="Arial"/>
                <w:sz w:val="24"/>
                <w:szCs w:val="24"/>
              </w:rPr>
              <w:t xml:space="preserve"> </w:t>
            </w:r>
            <w:r w:rsidR="00110266" w:rsidRPr="00C372E1">
              <w:rPr>
                <w:rFonts w:ascii="Arial" w:hAnsi="Arial" w:cs="Arial"/>
                <w:sz w:val="24"/>
                <w:szCs w:val="24"/>
              </w:rPr>
              <w:t xml:space="preserve">la </w:t>
            </w:r>
            <w:r w:rsidRPr="003601EB">
              <w:rPr>
                <w:rFonts w:ascii="Arial" w:hAnsi="Arial" w:cs="Arial"/>
                <w:b/>
                <w:sz w:val="24"/>
                <w:szCs w:val="24"/>
                <w:rPrChange w:id="37" w:author="Mpgarcia" w:date="2015-03-19T13:03:00Z">
                  <w:rPr>
                    <w:rFonts w:ascii="Arial" w:hAnsi="Arial" w:cs="Arial"/>
                    <w:sz w:val="24"/>
                    <w:szCs w:val="24"/>
                  </w:rPr>
                </w:rPrChange>
              </w:rPr>
              <w:t xml:space="preserve">estrategia </w:t>
            </w:r>
            <w:ins w:id="38" w:author="Mpgarcia" w:date="2015-03-19T13:02:00Z">
              <w:r w:rsidR="003601EB" w:rsidRPr="003601EB">
                <w:rPr>
                  <w:rFonts w:ascii="Arial" w:hAnsi="Arial" w:cs="Arial"/>
                  <w:b/>
                  <w:sz w:val="24"/>
                  <w:szCs w:val="24"/>
                  <w:rPrChange w:id="39" w:author="Mpgarcia" w:date="2015-03-19T13:03:00Z">
                    <w:rPr>
                      <w:rFonts w:ascii="Arial" w:hAnsi="Arial" w:cs="Arial"/>
                      <w:sz w:val="24"/>
                      <w:szCs w:val="24"/>
                    </w:rPr>
                  </w:rPrChange>
                </w:rPr>
                <w:t xml:space="preserve">reproductiva </w:t>
              </w:r>
            </w:ins>
            <w:r w:rsidRPr="003601EB">
              <w:rPr>
                <w:rFonts w:ascii="Arial" w:hAnsi="Arial" w:cs="Arial"/>
                <w:b/>
                <w:sz w:val="24"/>
                <w:szCs w:val="24"/>
                <w:rPrChange w:id="40" w:author="Mpgarcia" w:date="2015-03-19T13:03:00Z">
                  <w:rPr>
                    <w:rFonts w:ascii="Arial" w:hAnsi="Arial" w:cs="Arial"/>
                    <w:sz w:val="24"/>
                    <w:szCs w:val="24"/>
                  </w:rPr>
                </w:rPrChange>
              </w:rPr>
              <w:t>K</w:t>
            </w:r>
            <w:ins w:id="41" w:author="Mpgarcia" w:date="2015-03-19T13:02:00Z">
              <w:r w:rsidR="003601EB" w:rsidRPr="003601EB">
                <w:rPr>
                  <w:rFonts w:ascii="Arial" w:hAnsi="Arial" w:cs="Arial"/>
                  <w:b/>
                  <w:sz w:val="24"/>
                  <w:szCs w:val="24"/>
                  <w:rPrChange w:id="42" w:author="Mpgarcia" w:date="2015-03-19T13:03:00Z">
                    <w:rPr>
                      <w:rFonts w:ascii="Arial" w:hAnsi="Arial" w:cs="Arial"/>
                      <w:sz w:val="24"/>
                      <w:szCs w:val="24"/>
                    </w:rPr>
                  </w:rPrChange>
                </w:rPr>
                <w:t>.</w:t>
              </w:r>
            </w:ins>
          </w:p>
        </w:tc>
      </w:tr>
    </w:tbl>
    <w:p w:rsidR="006F1F4C" w:rsidRPr="00C372E1" w:rsidRDefault="006F1F4C" w:rsidP="000F6C58">
      <w:pPr>
        <w:spacing w:after="0"/>
        <w:rPr>
          <w:rFonts w:ascii="Arial" w:eastAsia="Times New Roman" w:hAnsi="Arial" w:cs="Arial"/>
          <w:lang w:val="es-CO"/>
        </w:rPr>
      </w:pPr>
    </w:p>
    <w:p w:rsidR="006D7B44" w:rsidRPr="00C372E1" w:rsidRDefault="006D7B44" w:rsidP="006D7B44">
      <w:pPr>
        <w:spacing w:after="0"/>
        <w:rPr>
          <w:rFonts w:ascii="Arial" w:hAnsi="Arial" w:cs="Arial"/>
        </w:rPr>
      </w:pPr>
      <w:r w:rsidRPr="00C372E1">
        <w:rPr>
          <w:rFonts w:ascii="Arial" w:hAnsi="Arial" w:cs="Arial"/>
        </w:rPr>
        <w:t>A continuaci</w:t>
      </w:r>
      <w:r w:rsidR="00ED6199" w:rsidRPr="00C372E1">
        <w:rPr>
          <w:rFonts w:ascii="Arial" w:hAnsi="Arial" w:cs="Arial"/>
        </w:rPr>
        <w:t>ón, se enlistan algunas características</w:t>
      </w:r>
      <w:r w:rsidRPr="00C372E1">
        <w:rPr>
          <w:rFonts w:ascii="Arial" w:hAnsi="Arial" w:cs="Arial"/>
        </w:rPr>
        <w:t xml:space="preserve"> de las estrategias reproductivas r y K.</w:t>
      </w:r>
    </w:p>
    <w:p w:rsidR="006D7B44" w:rsidRPr="00C372E1" w:rsidRDefault="006D7B44" w:rsidP="000F6C58">
      <w:pPr>
        <w:spacing w:after="0"/>
        <w:rPr>
          <w:rFonts w:ascii="Arial" w:eastAsia="Times New Roman" w:hAnsi="Arial" w:cs="Arial"/>
        </w:rPr>
      </w:pPr>
    </w:p>
    <w:tbl>
      <w:tblPr>
        <w:tblStyle w:val="Sombreadomedio1-nfasis3"/>
        <w:tblW w:w="0" w:type="auto"/>
        <w:jc w:val="center"/>
        <w:tblLook w:val="04A0" w:firstRow="1" w:lastRow="0" w:firstColumn="1" w:lastColumn="0" w:noHBand="0" w:noVBand="1"/>
      </w:tblPr>
      <w:tblGrid>
        <w:gridCol w:w="4063"/>
        <w:gridCol w:w="1342"/>
        <w:gridCol w:w="1418"/>
      </w:tblGrid>
      <w:tr w:rsidR="00405DCC" w:rsidRPr="00C372E1" w:rsidTr="00AB3C0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715" w:type="dxa"/>
            <w:gridSpan w:val="3"/>
          </w:tcPr>
          <w:p w:rsidR="000F6C58" w:rsidRPr="00C372E1" w:rsidRDefault="000F6C58" w:rsidP="000F6C58">
            <w:pPr>
              <w:jc w:val="center"/>
              <w:rPr>
                <w:rFonts w:ascii="Arial" w:eastAsia="Times New Roman" w:hAnsi="Arial" w:cs="Arial"/>
                <w:color w:val="auto"/>
                <w:lang w:val="es-CO"/>
              </w:rPr>
            </w:pPr>
            <w:r w:rsidRPr="00C372E1">
              <w:rPr>
                <w:rFonts w:ascii="Arial" w:eastAsia="Times New Roman" w:hAnsi="Arial" w:cs="Arial"/>
                <w:color w:val="auto"/>
                <w:lang w:val="es-CO"/>
              </w:rPr>
              <w:t>Características de las estrategias reproductivas</w:t>
            </w:r>
          </w:p>
        </w:tc>
      </w:tr>
      <w:tr w:rsidR="00405DCC" w:rsidRPr="00C372E1" w:rsidTr="000F6C5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063" w:type="dxa"/>
            <w:vMerge w:val="restart"/>
          </w:tcPr>
          <w:p w:rsidR="000D08EA" w:rsidRPr="00C372E1" w:rsidRDefault="000D08EA" w:rsidP="000F6C58">
            <w:pPr>
              <w:spacing w:before="100" w:beforeAutospacing="1" w:after="100" w:afterAutospacing="1"/>
              <w:jc w:val="center"/>
              <w:rPr>
                <w:rFonts w:ascii="Arial" w:eastAsia="Times New Roman" w:hAnsi="Arial" w:cs="Arial"/>
                <w:lang w:val="es-CO"/>
              </w:rPr>
            </w:pPr>
          </w:p>
        </w:tc>
        <w:tc>
          <w:tcPr>
            <w:tcW w:w="2652" w:type="dxa"/>
            <w:gridSpan w:val="2"/>
          </w:tcPr>
          <w:p w:rsidR="000D08EA" w:rsidRPr="00C372E1" w:rsidRDefault="000D08EA" w:rsidP="000D08EA">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lang w:val="es-CO"/>
              </w:rPr>
            </w:pPr>
            <w:r w:rsidRPr="00C372E1">
              <w:rPr>
                <w:rFonts w:ascii="Arial" w:eastAsia="Times New Roman" w:hAnsi="Arial" w:cs="Arial"/>
                <w:lang w:val="es-CO"/>
              </w:rPr>
              <w:t>Estrategia</w:t>
            </w:r>
          </w:p>
        </w:tc>
      </w:tr>
      <w:tr w:rsidR="00405DCC" w:rsidRPr="00C372E1" w:rsidTr="000F6C58">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063" w:type="dxa"/>
            <w:vMerge/>
          </w:tcPr>
          <w:p w:rsidR="000D08EA" w:rsidRPr="00C372E1" w:rsidRDefault="000D08EA" w:rsidP="006F1F4C">
            <w:pPr>
              <w:spacing w:before="100" w:beforeAutospacing="1" w:after="100" w:afterAutospacing="1"/>
              <w:rPr>
                <w:rFonts w:ascii="Arial" w:eastAsia="Times New Roman" w:hAnsi="Arial" w:cs="Arial"/>
                <w:lang w:val="es-CO"/>
              </w:rPr>
            </w:pPr>
          </w:p>
        </w:tc>
        <w:tc>
          <w:tcPr>
            <w:tcW w:w="1342" w:type="dxa"/>
          </w:tcPr>
          <w:p w:rsidR="000D08EA" w:rsidRPr="00C372E1" w:rsidRDefault="000D08EA" w:rsidP="000D08EA">
            <w:pPr>
              <w:spacing w:before="100" w:beforeAutospacing="1" w:after="100" w:afterAutospacing="1"/>
              <w:jc w:val="center"/>
              <w:cnfStyle w:val="000000010000" w:firstRow="0" w:lastRow="0" w:firstColumn="0" w:lastColumn="0" w:oddVBand="0" w:evenVBand="0" w:oddHBand="0" w:evenHBand="1" w:firstRowFirstColumn="0" w:firstRowLastColumn="0" w:lastRowFirstColumn="0" w:lastRowLastColumn="0"/>
              <w:rPr>
                <w:rFonts w:ascii="Arial" w:eastAsia="Times New Roman" w:hAnsi="Arial" w:cs="Arial"/>
                <w:lang w:val="es-CO"/>
              </w:rPr>
            </w:pPr>
            <w:r w:rsidRPr="00C372E1">
              <w:rPr>
                <w:rFonts w:ascii="Arial" w:eastAsia="Times New Roman" w:hAnsi="Arial" w:cs="Arial"/>
                <w:lang w:val="es-CO"/>
              </w:rPr>
              <w:t>r</w:t>
            </w:r>
          </w:p>
        </w:tc>
        <w:tc>
          <w:tcPr>
            <w:tcW w:w="1310" w:type="dxa"/>
          </w:tcPr>
          <w:p w:rsidR="000D08EA" w:rsidRPr="00C372E1" w:rsidRDefault="000D08EA" w:rsidP="000D08EA">
            <w:pPr>
              <w:spacing w:before="100" w:beforeAutospacing="1" w:after="100" w:afterAutospacing="1"/>
              <w:jc w:val="center"/>
              <w:cnfStyle w:val="000000010000" w:firstRow="0" w:lastRow="0" w:firstColumn="0" w:lastColumn="0" w:oddVBand="0" w:evenVBand="0" w:oddHBand="0" w:evenHBand="1" w:firstRowFirstColumn="0" w:firstRowLastColumn="0" w:lastRowFirstColumn="0" w:lastRowLastColumn="0"/>
              <w:rPr>
                <w:rFonts w:ascii="Arial" w:eastAsia="Times New Roman" w:hAnsi="Arial" w:cs="Arial"/>
                <w:lang w:val="es-CO"/>
              </w:rPr>
            </w:pPr>
            <w:r w:rsidRPr="00C372E1">
              <w:rPr>
                <w:rFonts w:ascii="Arial" w:eastAsia="Times New Roman" w:hAnsi="Arial" w:cs="Arial"/>
                <w:lang w:val="es-CO"/>
              </w:rPr>
              <w:t>K</w:t>
            </w:r>
          </w:p>
        </w:tc>
      </w:tr>
      <w:tr w:rsidR="00405DCC" w:rsidRPr="00C372E1" w:rsidTr="000F6C5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063" w:type="dxa"/>
          </w:tcPr>
          <w:p w:rsidR="000D08EA" w:rsidRPr="00C372E1" w:rsidRDefault="00436886" w:rsidP="006F1F4C">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Tiempo de vida</w:t>
            </w:r>
          </w:p>
        </w:tc>
        <w:tc>
          <w:tcPr>
            <w:tcW w:w="1342" w:type="dxa"/>
          </w:tcPr>
          <w:p w:rsidR="000D08EA" w:rsidRPr="00C372E1" w:rsidRDefault="000D08EA" w:rsidP="00436886">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Arial" w:eastAsia="Times New Roman" w:hAnsi="Arial" w:cs="Arial"/>
                <w:lang w:val="es-CO"/>
              </w:rPr>
            </w:pPr>
            <w:r w:rsidRPr="00C372E1">
              <w:rPr>
                <w:rFonts w:ascii="Arial" w:eastAsia="Times New Roman" w:hAnsi="Arial" w:cs="Arial"/>
                <w:lang w:val="es-CO"/>
              </w:rPr>
              <w:t>cort</w:t>
            </w:r>
            <w:r w:rsidR="00436886" w:rsidRPr="00C372E1">
              <w:rPr>
                <w:rFonts w:ascii="Arial" w:eastAsia="Times New Roman" w:hAnsi="Arial" w:cs="Arial"/>
                <w:lang w:val="es-CO"/>
              </w:rPr>
              <w:t>o</w:t>
            </w:r>
          </w:p>
        </w:tc>
        <w:tc>
          <w:tcPr>
            <w:tcW w:w="1310" w:type="dxa"/>
          </w:tcPr>
          <w:p w:rsidR="000D08EA" w:rsidRPr="00C372E1" w:rsidRDefault="000D08EA" w:rsidP="00436886">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Arial" w:eastAsia="Times New Roman" w:hAnsi="Arial" w:cs="Arial"/>
                <w:lang w:val="es-CO"/>
              </w:rPr>
            </w:pPr>
            <w:r w:rsidRPr="00C372E1">
              <w:rPr>
                <w:rFonts w:ascii="Arial" w:eastAsia="Times New Roman" w:hAnsi="Arial" w:cs="Arial"/>
                <w:lang w:val="es-CO"/>
              </w:rPr>
              <w:t>larg</w:t>
            </w:r>
            <w:r w:rsidR="00436886" w:rsidRPr="00C372E1">
              <w:rPr>
                <w:rFonts w:ascii="Arial" w:eastAsia="Times New Roman" w:hAnsi="Arial" w:cs="Arial"/>
                <w:lang w:val="es-CO"/>
              </w:rPr>
              <w:t>o</w:t>
            </w:r>
          </w:p>
        </w:tc>
      </w:tr>
      <w:tr w:rsidR="00405DCC" w:rsidRPr="00C372E1" w:rsidTr="000F6C58">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063" w:type="dxa"/>
          </w:tcPr>
          <w:p w:rsidR="000D08EA" w:rsidRPr="00C372E1" w:rsidRDefault="000D08EA" w:rsidP="00DE28DE">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 xml:space="preserve">Tamaño corporal </w:t>
            </w:r>
          </w:p>
        </w:tc>
        <w:tc>
          <w:tcPr>
            <w:tcW w:w="1342" w:type="dxa"/>
          </w:tcPr>
          <w:p w:rsidR="000D08EA" w:rsidRPr="00C372E1" w:rsidRDefault="000D08EA" w:rsidP="006F1F4C">
            <w:pPr>
              <w:spacing w:before="100" w:beforeAutospacing="1" w:after="100" w:afterAutospacing="1"/>
              <w:cnfStyle w:val="000000010000" w:firstRow="0" w:lastRow="0" w:firstColumn="0" w:lastColumn="0" w:oddVBand="0" w:evenVBand="0" w:oddHBand="0" w:evenHBand="1" w:firstRowFirstColumn="0" w:firstRowLastColumn="0" w:lastRowFirstColumn="0" w:lastRowLastColumn="0"/>
              <w:rPr>
                <w:rFonts w:ascii="Arial" w:eastAsia="Times New Roman" w:hAnsi="Arial" w:cs="Arial"/>
                <w:lang w:val="es-CO"/>
              </w:rPr>
            </w:pPr>
            <w:r w:rsidRPr="00C372E1">
              <w:rPr>
                <w:rFonts w:ascii="Arial" w:eastAsia="Times New Roman" w:hAnsi="Arial" w:cs="Arial"/>
                <w:lang w:val="es-CO"/>
              </w:rPr>
              <w:t>pequeño</w:t>
            </w:r>
          </w:p>
        </w:tc>
        <w:tc>
          <w:tcPr>
            <w:tcW w:w="1310" w:type="dxa"/>
          </w:tcPr>
          <w:p w:rsidR="000D08EA" w:rsidRPr="00C372E1" w:rsidRDefault="000D08EA" w:rsidP="006F1F4C">
            <w:pPr>
              <w:spacing w:before="100" w:beforeAutospacing="1" w:after="100" w:afterAutospacing="1"/>
              <w:cnfStyle w:val="000000010000" w:firstRow="0" w:lastRow="0" w:firstColumn="0" w:lastColumn="0" w:oddVBand="0" w:evenVBand="0" w:oddHBand="0" w:evenHBand="1" w:firstRowFirstColumn="0" w:firstRowLastColumn="0" w:lastRowFirstColumn="0" w:lastRowLastColumn="0"/>
              <w:rPr>
                <w:rFonts w:ascii="Arial" w:eastAsia="Times New Roman" w:hAnsi="Arial" w:cs="Arial"/>
                <w:lang w:val="es-CO"/>
              </w:rPr>
            </w:pPr>
            <w:r w:rsidRPr="00C372E1">
              <w:rPr>
                <w:rFonts w:ascii="Arial" w:eastAsia="Times New Roman" w:hAnsi="Arial" w:cs="Arial"/>
                <w:lang w:val="es-CO"/>
              </w:rPr>
              <w:t>grande</w:t>
            </w:r>
          </w:p>
        </w:tc>
      </w:tr>
      <w:tr w:rsidR="00405DCC" w:rsidRPr="00C372E1" w:rsidTr="000F6C5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063" w:type="dxa"/>
          </w:tcPr>
          <w:p w:rsidR="000D08EA" w:rsidRPr="00C372E1" w:rsidRDefault="000D08EA" w:rsidP="006F1F4C">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 xml:space="preserve">Madurez sexual </w:t>
            </w:r>
          </w:p>
        </w:tc>
        <w:tc>
          <w:tcPr>
            <w:tcW w:w="1342" w:type="dxa"/>
          </w:tcPr>
          <w:p w:rsidR="000D08EA" w:rsidRPr="00C372E1" w:rsidRDefault="000D08EA" w:rsidP="006F1F4C">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Arial" w:eastAsia="Times New Roman" w:hAnsi="Arial" w:cs="Arial"/>
                <w:lang w:val="es-CO"/>
              </w:rPr>
            </w:pPr>
            <w:r w:rsidRPr="00C372E1">
              <w:rPr>
                <w:rFonts w:ascii="Arial" w:eastAsia="Times New Roman" w:hAnsi="Arial" w:cs="Arial"/>
                <w:lang w:val="es-CO"/>
              </w:rPr>
              <w:t>rápida</w:t>
            </w:r>
          </w:p>
        </w:tc>
        <w:tc>
          <w:tcPr>
            <w:tcW w:w="1310" w:type="dxa"/>
          </w:tcPr>
          <w:p w:rsidR="000D08EA" w:rsidRPr="00C372E1" w:rsidRDefault="000D08EA" w:rsidP="006F1F4C">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Arial" w:eastAsia="Times New Roman" w:hAnsi="Arial" w:cs="Arial"/>
                <w:lang w:val="es-CO"/>
              </w:rPr>
            </w:pPr>
            <w:r w:rsidRPr="00C372E1">
              <w:rPr>
                <w:rFonts w:ascii="Arial" w:eastAsia="Times New Roman" w:hAnsi="Arial" w:cs="Arial"/>
                <w:lang w:val="es-CO"/>
              </w:rPr>
              <w:t>tardía</w:t>
            </w:r>
          </w:p>
        </w:tc>
      </w:tr>
      <w:tr w:rsidR="00405DCC" w:rsidRPr="00C372E1" w:rsidTr="000F6C58">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063" w:type="dxa"/>
          </w:tcPr>
          <w:p w:rsidR="000D08EA" w:rsidRPr="00C372E1" w:rsidRDefault="000D08EA" w:rsidP="006F1F4C">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Número de crías</w:t>
            </w:r>
          </w:p>
        </w:tc>
        <w:tc>
          <w:tcPr>
            <w:tcW w:w="1342" w:type="dxa"/>
          </w:tcPr>
          <w:p w:rsidR="000D08EA" w:rsidRPr="00C372E1" w:rsidRDefault="000F6C58" w:rsidP="006F1F4C">
            <w:pPr>
              <w:spacing w:before="100" w:beforeAutospacing="1" w:after="100" w:afterAutospacing="1"/>
              <w:cnfStyle w:val="000000010000" w:firstRow="0" w:lastRow="0" w:firstColumn="0" w:lastColumn="0" w:oddVBand="0" w:evenVBand="0" w:oddHBand="0" w:evenHBand="1" w:firstRowFirstColumn="0" w:firstRowLastColumn="0" w:lastRowFirstColumn="0" w:lastRowLastColumn="0"/>
              <w:rPr>
                <w:rFonts w:ascii="Arial" w:eastAsia="Times New Roman" w:hAnsi="Arial" w:cs="Arial"/>
                <w:lang w:val="es-CO"/>
              </w:rPr>
            </w:pPr>
            <w:r w:rsidRPr="00C372E1">
              <w:rPr>
                <w:rFonts w:ascii="Arial" w:eastAsia="Times New Roman" w:hAnsi="Arial" w:cs="Arial"/>
                <w:lang w:val="es-CO"/>
              </w:rPr>
              <w:t>elevado</w:t>
            </w:r>
          </w:p>
        </w:tc>
        <w:tc>
          <w:tcPr>
            <w:tcW w:w="1310" w:type="dxa"/>
          </w:tcPr>
          <w:p w:rsidR="000D08EA" w:rsidRPr="00C372E1" w:rsidRDefault="000F6C58" w:rsidP="006F1F4C">
            <w:pPr>
              <w:spacing w:before="100" w:beforeAutospacing="1" w:after="100" w:afterAutospacing="1"/>
              <w:cnfStyle w:val="000000010000" w:firstRow="0" w:lastRow="0" w:firstColumn="0" w:lastColumn="0" w:oddVBand="0" w:evenVBand="0" w:oddHBand="0" w:evenHBand="1" w:firstRowFirstColumn="0" w:firstRowLastColumn="0" w:lastRowFirstColumn="0" w:lastRowLastColumn="0"/>
              <w:rPr>
                <w:rFonts w:ascii="Arial" w:eastAsia="Times New Roman" w:hAnsi="Arial" w:cs="Arial"/>
                <w:lang w:val="es-CO"/>
              </w:rPr>
            </w:pPr>
            <w:r w:rsidRPr="00C372E1">
              <w:rPr>
                <w:rFonts w:ascii="Arial" w:eastAsia="Times New Roman" w:hAnsi="Arial" w:cs="Arial"/>
                <w:lang w:val="es-CO"/>
              </w:rPr>
              <w:t>reducido</w:t>
            </w:r>
          </w:p>
        </w:tc>
      </w:tr>
      <w:tr w:rsidR="00405DCC" w:rsidRPr="00C372E1" w:rsidTr="000F6C5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063" w:type="dxa"/>
          </w:tcPr>
          <w:p w:rsidR="000D08EA" w:rsidRPr="00C372E1" w:rsidRDefault="000F6C58" w:rsidP="006F1F4C">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Cuidado parental</w:t>
            </w:r>
          </w:p>
        </w:tc>
        <w:tc>
          <w:tcPr>
            <w:tcW w:w="1342" w:type="dxa"/>
          </w:tcPr>
          <w:p w:rsidR="000D08EA" w:rsidRPr="00C372E1" w:rsidRDefault="000F6C58" w:rsidP="006F1F4C">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Arial" w:eastAsia="Times New Roman" w:hAnsi="Arial" w:cs="Arial"/>
                <w:lang w:val="es-CO"/>
              </w:rPr>
            </w:pPr>
            <w:r w:rsidRPr="00C372E1">
              <w:rPr>
                <w:rFonts w:ascii="Arial" w:eastAsia="Times New Roman" w:hAnsi="Arial" w:cs="Arial"/>
                <w:lang w:val="es-CO"/>
              </w:rPr>
              <w:t>breve</w:t>
            </w:r>
          </w:p>
        </w:tc>
        <w:tc>
          <w:tcPr>
            <w:tcW w:w="1310" w:type="dxa"/>
          </w:tcPr>
          <w:p w:rsidR="000D08EA" w:rsidRPr="00C372E1" w:rsidRDefault="000F6C58" w:rsidP="000F6C58">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Arial" w:eastAsia="Times New Roman" w:hAnsi="Arial" w:cs="Arial"/>
                <w:lang w:val="es-CO"/>
              </w:rPr>
            </w:pPr>
            <w:r w:rsidRPr="00C372E1">
              <w:rPr>
                <w:rFonts w:ascii="Arial" w:eastAsia="Times New Roman" w:hAnsi="Arial" w:cs="Arial"/>
                <w:lang w:val="es-CO"/>
              </w:rPr>
              <w:t>prolongado</w:t>
            </w:r>
          </w:p>
        </w:tc>
      </w:tr>
      <w:tr w:rsidR="00405DCC" w:rsidRPr="00C372E1" w:rsidTr="000F6C58">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063" w:type="dxa"/>
          </w:tcPr>
          <w:p w:rsidR="000D08EA" w:rsidRPr="00C372E1" w:rsidRDefault="000F6C58" w:rsidP="006F1F4C">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Crecimiento</w:t>
            </w:r>
          </w:p>
        </w:tc>
        <w:tc>
          <w:tcPr>
            <w:tcW w:w="1342" w:type="dxa"/>
          </w:tcPr>
          <w:p w:rsidR="000D08EA" w:rsidRPr="00C372E1" w:rsidRDefault="000F6C58" w:rsidP="006F1F4C">
            <w:pPr>
              <w:spacing w:before="100" w:beforeAutospacing="1" w:after="100" w:afterAutospacing="1"/>
              <w:cnfStyle w:val="000000010000" w:firstRow="0" w:lastRow="0" w:firstColumn="0" w:lastColumn="0" w:oddVBand="0" w:evenVBand="0" w:oddHBand="0" w:evenHBand="1" w:firstRowFirstColumn="0" w:firstRowLastColumn="0" w:lastRowFirstColumn="0" w:lastRowLastColumn="0"/>
              <w:rPr>
                <w:rFonts w:ascii="Arial" w:eastAsia="Times New Roman" w:hAnsi="Arial" w:cs="Arial"/>
                <w:lang w:val="es-CO"/>
              </w:rPr>
            </w:pPr>
            <w:r w:rsidRPr="00C372E1">
              <w:rPr>
                <w:rFonts w:ascii="Arial" w:eastAsia="Times New Roman" w:hAnsi="Arial" w:cs="Arial"/>
                <w:lang w:val="es-CO"/>
              </w:rPr>
              <w:t>rápido</w:t>
            </w:r>
          </w:p>
        </w:tc>
        <w:tc>
          <w:tcPr>
            <w:tcW w:w="1310" w:type="dxa"/>
          </w:tcPr>
          <w:p w:rsidR="000D08EA" w:rsidRPr="00C372E1" w:rsidRDefault="000F6C58" w:rsidP="006F1F4C">
            <w:pPr>
              <w:spacing w:before="100" w:beforeAutospacing="1" w:after="100" w:afterAutospacing="1"/>
              <w:cnfStyle w:val="000000010000" w:firstRow="0" w:lastRow="0" w:firstColumn="0" w:lastColumn="0" w:oddVBand="0" w:evenVBand="0" w:oddHBand="0" w:evenHBand="1" w:firstRowFirstColumn="0" w:firstRowLastColumn="0" w:lastRowFirstColumn="0" w:lastRowLastColumn="0"/>
              <w:rPr>
                <w:rFonts w:ascii="Arial" w:eastAsia="Times New Roman" w:hAnsi="Arial" w:cs="Arial"/>
                <w:lang w:val="es-CO"/>
              </w:rPr>
            </w:pPr>
            <w:r w:rsidRPr="00C372E1">
              <w:rPr>
                <w:rFonts w:ascii="Arial" w:eastAsia="Times New Roman" w:hAnsi="Arial" w:cs="Arial"/>
                <w:lang w:val="es-CO"/>
              </w:rPr>
              <w:t>lento</w:t>
            </w:r>
          </w:p>
        </w:tc>
      </w:tr>
      <w:tr w:rsidR="00405DCC" w:rsidRPr="00C372E1" w:rsidTr="000F6C5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063" w:type="dxa"/>
          </w:tcPr>
          <w:p w:rsidR="000F6C58" w:rsidRPr="00C372E1" w:rsidRDefault="000F6C58" w:rsidP="006F1F4C">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Número de camadas al año</w:t>
            </w:r>
          </w:p>
        </w:tc>
        <w:tc>
          <w:tcPr>
            <w:tcW w:w="1342" w:type="dxa"/>
          </w:tcPr>
          <w:p w:rsidR="000F6C58" w:rsidRPr="00C372E1" w:rsidRDefault="000F6C58" w:rsidP="006F1F4C">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Arial" w:eastAsia="Times New Roman" w:hAnsi="Arial" w:cs="Arial"/>
                <w:lang w:val="es-CO"/>
              </w:rPr>
            </w:pPr>
            <w:r w:rsidRPr="00C372E1">
              <w:rPr>
                <w:rFonts w:ascii="Arial" w:eastAsia="Times New Roman" w:hAnsi="Arial" w:cs="Arial"/>
                <w:lang w:val="es-CO"/>
              </w:rPr>
              <w:t xml:space="preserve">muchas </w:t>
            </w:r>
          </w:p>
        </w:tc>
        <w:tc>
          <w:tcPr>
            <w:tcW w:w="1310" w:type="dxa"/>
          </w:tcPr>
          <w:p w:rsidR="000F6C58" w:rsidRPr="00C372E1" w:rsidRDefault="000F6C58" w:rsidP="006F1F4C">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Arial" w:eastAsia="Times New Roman" w:hAnsi="Arial" w:cs="Arial"/>
                <w:lang w:val="es-CO"/>
              </w:rPr>
            </w:pPr>
            <w:r w:rsidRPr="00C372E1">
              <w:rPr>
                <w:rFonts w:ascii="Arial" w:eastAsia="Times New Roman" w:hAnsi="Arial" w:cs="Arial"/>
                <w:lang w:val="es-CO"/>
              </w:rPr>
              <w:t>pocas</w:t>
            </w:r>
          </w:p>
        </w:tc>
      </w:tr>
      <w:tr w:rsidR="00405DCC" w:rsidRPr="00C372E1" w:rsidTr="000F6C58">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063" w:type="dxa"/>
          </w:tcPr>
          <w:p w:rsidR="000F6C58" w:rsidRPr="00C372E1" w:rsidRDefault="000F6C58" w:rsidP="006F1F4C">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Tamaño de la población</w:t>
            </w:r>
          </w:p>
        </w:tc>
        <w:tc>
          <w:tcPr>
            <w:tcW w:w="1342" w:type="dxa"/>
          </w:tcPr>
          <w:p w:rsidR="000F6C58" w:rsidRPr="00C372E1" w:rsidRDefault="00DE28DE" w:rsidP="00DE28DE">
            <w:pPr>
              <w:spacing w:before="100" w:beforeAutospacing="1" w:after="100" w:afterAutospacing="1"/>
              <w:cnfStyle w:val="000000010000" w:firstRow="0" w:lastRow="0" w:firstColumn="0" w:lastColumn="0" w:oddVBand="0" w:evenVBand="0" w:oddHBand="0" w:evenHBand="1" w:firstRowFirstColumn="0" w:firstRowLastColumn="0" w:lastRowFirstColumn="0" w:lastRowLastColumn="0"/>
              <w:rPr>
                <w:rFonts w:ascii="Arial" w:eastAsia="Times New Roman" w:hAnsi="Arial" w:cs="Arial"/>
                <w:lang w:val="es-CO"/>
              </w:rPr>
            </w:pPr>
            <w:r w:rsidRPr="00C372E1">
              <w:rPr>
                <w:rFonts w:ascii="Arial" w:eastAsia="Times New Roman" w:hAnsi="Arial" w:cs="Arial"/>
                <w:lang w:val="es-CO"/>
              </w:rPr>
              <w:t>variable</w:t>
            </w:r>
          </w:p>
        </w:tc>
        <w:tc>
          <w:tcPr>
            <w:tcW w:w="1310" w:type="dxa"/>
          </w:tcPr>
          <w:p w:rsidR="000F6C58" w:rsidRPr="00C372E1" w:rsidRDefault="000F6C58" w:rsidP="006F1F4C">
            <w:pPr>
              <w:spacing w:before="100" w:beforeAutospacing="1" w:after="100" w:afterAutospacing="1"/>
              <w:cnfStyle w:val="000000010000" w:firstRow="0" w:lastRow="0" w:firstColumn="0" w:lastColumn="0" w:oddVBand="0" w:evenVBand="0" w:oddHBand="0" w:evenHBand="1" w:firstRowFirstColumn="0" w:firstRowLastColumn="0" w:lastRowFirstColumn="0" w:lastRowLastColumn="0"/>
              <w:rPr>
                <w:rFonts w:ascii="Arial" w:eastAsia="Times New Roman" w:hAnsi="Arial" w:cs="Arial"/>
                <w:lang w:val="es-CO"/>
              </w:rPr>
            </w:pPr>
            <w:r w:rsidRPr="00C372E1">
              <w:rPr>
                <w:rFonts w:ascii="Arial" w:eastAsia="Times New Roman" w:hAnsi="Arial" w:cs="Arial"/>
                <w:lang w:val="es-CO"/>
              </w:rPr>
              <w:t>constante</w:t>
            </w:r>
          </w:p>
        </w:tc>
      </w:tr>
    </w:tbl>
    <w:p w:rsidR="006F1F4C" w:rsidRPr="00C372E1" w:rsidRDefault="006F1F4C" w:rsidP="00BE3F15">
      <w:pPr>
        <w:spacing w:after="0"/>
        <w:rPr>
          <w:rFonts w:ascii="Arial" w:hAnsi="Arial" w:cs="Arial"/>
          <w:highlight w:val="yellow"/>
        </w:rPr>
      </w:pPr>
    </w:p>
    <w:p w:rsidR="00A9022A" w:rsidRPr="00C372E1" w:rsidRDefault="001435DC" w:rsidP="00BE3F15">
      <w:pPr>
        <w:spacing w:after="0"/>
        <w:rPr>
          <w:rFonts w:ascii="Arial" w:hAnsi="Arial" w:cs="Arial"/>
        </w:rPr>
      </w:pPr>
      <w:r w:rsidRPr="00C372E1">
        <w:rPr>
          <w:rFonts w:ascii="Arial" w:hAnsi="Arial" w:cs="Arial"/>
        </w:rPr>
        <w:t>Puedes</w:t>
      </w:r>
      <w:r w:rsidR="00A9022A" w:rsidRPr="00C372E1">
        <w:rPr>
          <w:rFonts w:ascii="Arial" w:hAnsi="Arial" w:cs="Arial"/>
        </w:rPr>
        <w:t xml:space="preserve"> ampliar tus conocimientos acerca de la reproducción consulta</w:t>
      </w:r>
      <w:r w:rsidRPr="00C372E1">
        <w:rPr>
          <w:rFonts w:ascii="Arial" w:hAnsi="Arial" w:cs="Arial"/>
        </w:rPr>
        <w:t>ndo el</w:t>
      </w:r>
      <w:r w:rsidR="00A9022A" w:rsidRPr="00C372E1">
        <w:rPr>
          <w:rFonts w:ascii="Arial" w:hAnsi="Arial" w:cs="Arial"/>
        </w:rPr>
        <w:t xml:space="preserve"> artíc</w:t>
      </w:r>
      <w:r w:rsidRPr="00C372E1">
        <w:rPr>
          <w:rFonts w:ascii="Arial" w:hAnsi="Arial" w:cs="Arial"/>
        </w:rPr>
        <w:t xml:space="preserve">ulo temático respectivo en la enciclopedia Planeta. </w:t>
      </w:r>
      <w:r w:rsidR="00A9022A" w:rsidRPr="003601EB">
        <w:rPr>
          <w:rFonts w:ascii="Arial" w:hAnsi="Arial" w:cs="Arial"/>
          <w:rPrChange w:id="43" w:author="Mpgarcia" w:date="2015-03-19T13:04:00Z">
            <w:rPr>
              <w:rFonts w:ascii="Arial" w:hAnsi="Arial" w:cs="Arial"/>
            </w:rPr>
          </w:rPrChange>
        </w:rPr>
        <w:t>[</w:t>
      </w:r>
      <w:r w:rsidR="00295330" w:rsidRPr="003601EB">
        <w:rPr>
          <w:rPrChange w:id="44" w:author="Mpgarcia" w:date="2015-03-19T13:04:00Z">
            <w:rPr/>
          </w:rPrChange>
        </w:rPr>
        <w:fldChar w:fldCharType="begin"/>
      </w:r>
      <w:r w:rsidR="00295330" w:rsidRPr="003601EB">
        <w:rPr>
          <w:rPrChange w:id="45" w:author="Mpgarcia" w:date="2015-03-19T13:04:00Z">
            <w:rPr/>
          </w:rPrChange>
        </w:rPr>
        <w:instrText xml:space="preserve"> HYPERLINK "http://aulaplaneta.planetasaber.com/encyclopedia/default.asp?idpack=9&amp;idpil=000SBQ01&amp;ruta=aulaplaneta&amp;DATA=1YusGj5lEO18XtFclF1hCxs81nE5ftJig%2bq2u7BI40I%3d" </w:instrText>
      </w:r>
      <w:r w:rsidR="00295330" w:rsidRPr="003601EB">
        <w:rPr>
          <w:rPrChange w:id="46" w:author="Mpgarcia" w:date="2015-03-19T13:04:00Z">
            <w:rPr/>
          </w:rPrChange>
        </w:rPr>
        <w:fldChar w:fldCharType="separate"/>
      </w:r>
      <w:r w:rsidR="00A9022A" w:rsidRPr="003601EB">
        <w:rPr>
          <w:rStyle w:val="Hipervnculo"/>
          <w:rFonts w:ascii="Arial" w:hAnsi="Arial" w:cs="Arial"/>
          <w:color w:val="auto"/>
          <w:u w:val="none"/>
          <w:rPrChange w:id="47" w:author="Mpgarcia" w:date="2015-03-19T13:04:00Z">
            <w:rPr>
              <w:rStyle w:val="Hipervnculo"/>
              <w:rFonts w:ascii="Arial" w:hAnsi="Arial" w:cs="Arial"/>
              <w:color w:val="auto"/>
            </w:rPr>
          </w:rPrChange>
        </w:rPr>
        <w:t>VER</w:t>
      </w:r>
      <w:r w:rsidR="00295330" w:rsidRPr="003601EB">
        <w:rPr>
          <w:rStyle w:val="Hipervnculo"/>
          <w:rFonts w:ascii="Arial" w:hAnsi="Arial" w:cs="Arial"/>
          <w:color w:val="auto"/>
          <w:u w:val="none"/>
          <w:rPrChange w:id="48" w:author="Mpgarcia" w:date="2015-03-19T13:04:00Z">
            <w:rPr>
              <w:rStyle w:val="Hipervnculo"/>
              <w:rFonts w:ascii="Arial" w:hAnsi="Arial" w:cs="Arial"/>
              <w:color w:val="auto"/>
            </w:rPr>
          </w:rPrChange>
        </w:rPr>
        <w:fldChar w:fldCharType="end"/>
      </w:r>
      <w:del w:id="49" w:author="Mpgarcia" w:date="2015-03-19T13:04:00Z">
        <w:r w:rsidR="00A9022A" w:rsidRPr="003601EB" w:rsidDel="003601EB">
          <w:rPr>
            <w:rFonts w:ascii="Arial" w:hAnsi="Arial" w:cs="Arial"/>
            <w:rPrChange w:id="50" w:author="Mpgarcia" w:date="2015-03-19T13:04:00Z">
              <w:rPr>
                <w:rFonts w:ascii="Arial" w:hAnsi="Arial" w:cs="Arial"/>
              </w:rPr>
            </w:rPrChange>
          </w:rPr>
          <w:delText xml:space="preserve"> </w:delText>
        </w:r>
      </w:del>
      <w:r w:rsidR="00A9022A" w:rsidRPr="003601EB">
        <w:rPr>
          <w:rFonts w:ascii="Arial" w:hAnsi="Arial" w:cs="Arial"/>
          <w:rPrChange w:id="51" w:author="Mpgarcia" w:date="2015-03-19T13:04:00Z">
            <w:rPr>
              <w:rFonts w:ascii="Arial" w:hAnsi="Arial" w:cs="Arial"/>
            </w:rPr>
          </w:rPrChange>
        </w:rPr>
        <w:t>].</w:t>
      </w:r>
      <w:r w:rsidR="00A9022A" w:rsidRPr="00C372E1">
        <w:rPr>
          <w:rFonts w:ascii="Arial" w:hAnsi="Arial" w:cs="Arial"/>
        </w:rPr>
        <w:t xml:space="preserve"> </w:t>
      </w:r>
    </w:p>
    <w:p w:rsidR="00A9022A" w:rsidRPr="00C372E1" w:rsidRDefault="00A9022A" w:rsidP="00BE3F15">
      <w:pPr>
        <w:spacing w:after="0"/>
        <w:rPr>
          <w:rFonts w:ascii="Arial" w:hAnsi="Arial" w:cs="Arial"/>
          <w:highlight w:val="yellow"/>
        </w:rPr>
      </w:pPr>
    </w:p>
    <w:p w:rsidR="00BE3F15" w:rsidRPr="00C372E1" w:rsidRDefault="00BE3F15" w:rsidP="00BE3F15">
      <w:pPr>
        <w:spacing w:after="0"/>
        <w:rPr>
          <w:rFonts w:ascii="Arial" w:hAnsi="Arial" w:cs="Arial"/>
          <w:b/>
        </w:rPr>
      </w:pPr>
      <w:r w:rsidRPr="00C372E1">
        <w:rPr>
          <w:rFonts w:ascii="Arial" w:hAnsi="Arial" w:cs="Arial"/>
          <w:highlight w:val="yellow"/>
        </w:rPr>
        <w:t>[SECCIÓN 2]</w:t>
      </w:r>
      <w:r w:rsidRPr="00C372E1">
        <w:rPr>
          <w:rFonts w:ascii="Arial" w:hAnsi="Arial" w:cs="Arial"/>
        </w:rPr>
        <w:t xml:space="preserve"> </w:t>
      </w:r>
      <w:r w:rsidRPr="00C372E1">
        <w:rPr>
          <w:rFonts w:ascii="Arial" w:hAnsi="Arial" w:cs="Arial"/>
          <w:b/>
        </w:rPr>
        <w:t>1.2 Consolidación</w:t>
      </w:r>
    </w:p>
    <w:p w:rsidR="00BE3F15" w:rsidRPr="00C372E1" w:rsidRDefault="00BE3F15" w:rsidP="00BE3F15">
      <w:pPr>
        <w:spacing w:before="100" w:beforeAutospacing="1" w:after="100" w:afterAutospacing="1"/>
        <w:rPr>
          <w:rFonts w:ascii="Arial" w:hAnsi="Arial" w:cs="Arial"/>
        </w:rPr>
      </w:pPr>
      <w:r w:rsidRPr="00C372E1">
        <w:rPr>
          <w:rFonts w:ascii="Arial" w:eastAsia="Times New Roman" w:hAnsi="Arial" w:cs="Arial"/>
          <w:lang w:val="es-CO"/>
        </w:rPr>
        <w:lastRenderedPageBreak/>
        <w:t>Activida</w:t>
      </w:r>
      <w:r w:rsidR="00D46636" w:rsidRPr="00C372E1">
        <w:rPr>
          <w:rFonts w:ascii="Arial" w:eastAsia="Times New Roman" w:hAnsi="Arial" w:cs="Arial"/>
          <w:lang w:val="es-CO"/>
        </w:rPr>
        <w:t>d</w:t>
      </w:r>
      <w:r w:rsidRPr="00C372E1">
        <w:rPr>
          <w:rFonts w:ascii="Arial" w:eastAsia="Times New Roman" w:hAnsi="Arial" w:cs="Arial"/>
          <w:lang w:val="es-CO"/>
        </w:rPr>
        <w:t xml:space="preserve"> para consolidar lo que has aprendido en esta sección.</w:t>
      </w:r>
    </w:p>
    <w:tbl>
      <w:tblPr>
        <w:tblStyle w:val="Tablaconcuadrcula"/>
        <w:tblW w:w="0" w:type="auto"/>
        <w:tblLook w:val="04A0" w:firstRow="1" w:lastRow="0" w:firstColumn="1" w:lastColumn="0" w:noHBand="0" w:noVBand="1"/>
      </w:tblPr>
      <w:tblGrid>
        <w:gridCol w:w="2518"/>
        <w:gridCol w:w="6515"/>
      </w:tblGrid>
      <w:tr w:rsidR="00C372E1" w:rsidRPr="00C372E1" w:rsidTr="00AB3C06">
        <w:tc>
          <w:tcPr>
            <w:tcW w:w="9033" w:type="dxa"/>
            <w:gridSpan w:val="2"/>
            <w:shd w:val="clear" w:color="auto" w:fill="000000" w:themeFill="text1"/>
          </w:tcPr>
          <w:p w:rsidR="00BE3F15" w:rsidRPr="00C372E1" w:rsidRDefault="00BE3F15" w:rsidP="00AB3C06">
            <w:pPr>
              <w:jc w:val="center"/>
              <w:rPr>
                <w:rFonts w:ascii="Arial" w:hAnsi="Arial" w:cs="Arial"/>
                <w:b/>
                <w:sz w:val="24"/>
                <w:szCs w:val="24"/>
              </w:rPr>
            </w:pPr>
            <w:r w:rsidRPr="00C372E1">
              <w:rPr>
                <w:rFonts w:ascii="Arial" w:hAnsi="Arial" w:cs="Arial"/>
                <w:b/>
                <w:sz w:val="24"/>
                <w:szCs w:val="24"/>
              </w:rPr>
              <w:t>Practica: recurso nuevo</w:t>
            </w:r>
          </w:p>
        </w:tc>
      </w:tr>
      <w:tr w:rsidR="00C372E1" w:rsidRPr="00C372E1" w:rsidTr="00AB3C06">
        <w:tc>
          <w:tcPr>
            <w:tcW w:w="2518" w:type="dxa"/>
          </w:tcPr>
          <w:p w:rsidR="00BE3F15" w:rsidRPr="00C372E1" w:rsidRDefault="00BE3F15" w:rsidP="00AB3C06">
            <w:pPr>
              <w:rPr>
                <w:rFonts w:ascii="Arial" w:hAnsi="Arial" w:cs="Arial"/>
                <w:b/>
                <w:sz w:val="24"/>
                <w:szCs w:val="24"/>
              </w:rPr>
            </w:pPr>
            <w:r w:rsidRPr="00C372E1">
              <w:rPr>
                <w:rFonts w:ascii="Arial" w:hAnsi="Arial" w:cs="Arial"/>
                <w:b/>
                <w:sz w:val="24"/>
                <w:szCs w:val="24"/>
              </w:rPr>
              <w:t>Código</w:t>
            </w:r>
          </w:p>
        </w:tc>
        <w:tc>
          <w:tcPr>
            <w:tcW w:w="6515" w:type="dxa"/>
          </w:tcPr>
          <w:p w:rsidR="00BE3F15" w:rsidRPr="00C372E1" w:rsidRDefault="00E012CC" w:rsidP="0027770C">
            <w:pPr>
              <w:rPr>
                <w:rFonts w:ascii="Arial" w:hAnsi="Arial" w:cs="Arial"/>
                <w:b/>
                <w:sz w:val="24"/>
                <w:szCs w:val="24"/>
              </w:rPr>
            </w:pPr>
            <w:r w:rsidRPr="00C372E1">
              <w:rPr>
                <w:rFonts w:ascii="Arial" w:hAnsi="Arial" w:cs="Arial"/>
                <w:sz w:val="24"/>
                <w:szCs w:val="24"/>
              </w:rPr>
              <w:t>CN_08_0</w:t>
            </w:r>
            <w:r w:rsidR="0027770C" w:rsidRPr="00C372E1">
              <w:rPr>
                <w:rFonts w:ascii="Arial" w:hAnsi="Arial" w:cs="Arial"/>
                <w:sz w:val="24"/>
                <w:szCs w:val="24"/>
              </w:rPr>
              <w:t>4</w:t>
            </w:r>
            <w:r w:rsidRPr="00C372E1">
              <w:rPr>
                <w:rFonts w:ascii="Arial" w:hAnsi="Arial" w:cs="Arial"/>
                <w:sz w:val="24"/>
                <w:szCs w:val="24"/>
              </w:rPr>
              <w:t>_</w:t>
            </w:r>
            <w:r w:rsidR="00C1002B" w:rsidRPr="00C372E1">
              <w:rPr>
                <w:rFonts w:ascii="Arial" w:hAnsi="Arial" w:cs="Arial"/>
                <w:sz w:val="24"/>
                <w:szCs w:val="24"/>
              </w:rPr>
              <w:t>CO_</w:t>
            </w:r>
            <w:r w:rsidRPr="00C372E1">
              <w:rPr>
                <w:rFonts w:ascii="Arial" w:hAnsi="Arial" w:cs="Arial"/>
                <w:sz w:val="24"/>
                <w:szCs w:val="24"/>
              </w:rPr>
              <w:t>REC</w:t>
            </w:r>
            <w:r w:rsidR="0027770C" w:rsidRPr="00C372E1">
              <w:rPr>
                <w:rFonts w:ascii="Arial" w:hAnsi="Arial" w:cs="Arial"/>
                <w:sz w:val="24"/>
                <w:szCs w:val="24"/>
              </w:rPr>
              <w:t>20</w:t>
            </w:r>
          </w:p>
        </w:tc>
      </w:tr>
      <w:tr w:rsidR="00C372E1" w:rsidRPr="00C372E1" w:rsidTr="00AB3C06">
        <w:tc>
          <w:tcPr>
            <w:tcW w:w="2518" w:type="dxa"/>
          </w:tcPr>
          <w:p w:rsidR="00BE3F15" w:rsidRPr="00C372E1" w:rsidRDefault="00BE3F15" w:rsidP="00AB3C06">
            <w:pPr>
              <w:rPr>
                <w:rFonts w:ascii="Arial" w:hAnsi="Arial" w:cs="Arial"/>
                <w:sz w:val="24"/>
                <w:szCs w:val="24"/>
              </w:rPr>
            </w:pPr>
            <w:r w:rsidRPr="00C372E1">
              <w:rPr>
                <w:rFonts w:ascii="Arial" w:hAnsi="Arial" w:cs="Arial"/>
                <w:b/>
                <w:sz w:val="24"/>
                <w:szCs w:val="24"/>
              </w:rPr>
              <w:t>Título</w:t>
            </w:r>
          </w:p>
        </w:tc>
        <w:tc>
          <w:tcPr>
            <w:tcW w:w="6515" w:type="dxa"/>
          </w:tcPr>
          <w:p w:rsidR="00BE3F15" w:rsidRPr="00C372E1" w:rsidRDefault="00833A4C" w:rsidP="00F579E7">
            <w:pPr>
              <w:rPr>
                <w:rFonts w:ascii="Arial" w:hAnsi="Arial" w:cs="Arial"/>
                <w:sz w:val="24"/>
                <w:szCs w:val="24"/>
              </w:rPr>
            </w:pPr>
            <w:r>
              <w:rPr>
                <w:rFonts w:ascii="Arial" w:hAnsi="Arial" w:cs="Arial"/>
                <w:sz w:val="24"/>
                <w:szCs w:val="24"/>
              </w:rPr>
              <w:t>Re</w:t>
            </w:r>
            <w:r w:rsidR="00D25A55" w:rsidRPr="00C372E1">
              <w:rPr>
                <w:rFonts w:ascii="Arial" w:hAnsi="Arial" w:cs="Arial"/>
                <w:sz w:val="24"/>
                <w:szCs w:val="24"/>
              </w:rPr>
              <w:t>producción y estrategias reproductivas</w:t>
            </w:r>
          </w:p>
        </w:tc>
      </w:tr>
      <w:tr w:rsidR="00BE3F15" w:rsidRPr="00C372E1" w:rsidTr="00AB3C06">
        <w:tc>
          <w:tcPr>
            <w:tcW w:w="2518" w:type="dxa"/>
          </w:tcPr>
          <w:p w:rsidR="00BE3F15" w:rsidRPr="00C372E1" w:rsidRDefault="00BE3F15" w:rsidP="00AB3C06">
            <w:pPr>
              <w:rPr>
                <w:rFonts w:ascii="Arial" w:hAnsi="Arial" w:cs="Arial"/>
                <w:sz w:val="24"/>
                <w:szCs w:val="24"/>
              </w:rPr>
            </w:pPr>
            <w:r w:rsidRPr="00C372E1">
              <w:rPr>
                <w:rFonts w:ascii="Arial" w:hAnsi="Arial" w:cs="Arial"/>
                <w:b/>
                <w:sz w:val="24"/>
                <w:szCs w:val="24"/>
              </w:rPr>
              <w:t>Descripción</w:t>
            </w:r>
          </w:p>
        </w:tc>
        <w:tc>
          <w:tcPr>
            <w:tcW w:w="6515" w:type="dxa"/>
          </w:tcPr>
          <w:p w:rsidR="00BE3F15" w:rsidRPr="00C372E1" w:rsidRDefault="00D25A55" w:rsidP="00AB3C06">
            <w:pPr>
              <w:rPr>
                <w:rFonts w:ascii="Arial" w:hAnsi="Arial" w:cs="Arial"/>
                <w:sz w:val="24"/>
                <w:szCs w:val="24"/>
              </w:rPr>
            </w:pPr>
            <w:r w:rsidRPr="00C372E1">
              <w:rPr>
                <w:rFonts w:ascii="Arial" w:hAnsi="Arial" w:cs="Arial"/>
                <w:sz w:val="24"/>
                <w:szCs w:val="24"/>
              </w:rPr>
              <w:t>Preguntas de respuesta libre sobre diversos aspectos de la reproducción</w:t>
            </w:r>
          </w:p>
        </w:tc>
      </w:tr>
    </w:tbl>
    <w:p w:rsidR="006D7B44" w:rsidRPr="00C372E1" w:rsidRDefault="006D7B44" w:rsidP="006D7B44">
      <w:pPr>
        <w:tabs>
          <w:tab w:val="right" w:pos="8498"/>
        </w:tabs>
        <w:spacing w:after="0"/>
        <w:rPr>
          <w:rFonts w:ascii="Arial" w:hAnsi="Arial" w:cs="Arial"/>
          <w:highlight w:val="yellow"/>
        </w:rPr>
      </w:pPr>
    </w:p>
    <w:p w:rsidR="006D7B44" w:rsidRPr="00C372E1" w:rsidRDefault="006D7B44" w:rsidP="006D7B44">
      <w:pPr>
        <w:tabs>
          <w:tab w:val="right" w:pos="8498"/>
        </w:tabs>
        <w:spacing w:after="0"/>
        <w:rPr>
          <w:rFonts w:ascii="Arial" w:hAnsi="Arial" w:cs="Arial"/>
          <w:b/>
        </w:rPr>
      </w:pPr>
      <w:r w:rsidRPr="00C372E1">
        <w:rPr>
          <w:rFonts w:ascii="Arial" w:hAnsi="Arial" w:cs="Arial"/>
          <w:highlight w:val="yellow"/>
        </w:rPr>
        <w:t>[SECCIÓN 1]</w:t>
      </w:r>
      <w:r w:rsidRPr="00C372E1">
        <w:rPr>
          <w:rFonts w:ascii="Arial" w:hAnsi="Arial" w:cs="Arial"/>
        </w:rPr>
        <w:t xml:space="preserve"> </w:t>
      </w:r>
      <w:r w:rsidRPr="00C372E1">
        <w:rPr>
          <w:rFonts w:ascii="Arial" w:hAnsi="Arial" w:cs="Arial"/>
          <w:b/>
        </w:rPr>
        <w:t>2 Los tipos de reproducción</w:t>
      </w:r>
      <w:r w:rsidR="00471B92" w:rsidRPr="00C372E1">
        <w:rPr>
          <w:rFonts w:ascii="Arial" w:hAnsi="Arial" w:cs="Arial"/>
          <w:b/>
        </w:rPr>
        <w:t xml:space="preserve"> en los seres vivos</w:t>
      </w:r>
    </w:p>
    <w:p w:rsidR="006E69C4" w:rsidRPr="00C372E1" w:rsidRDefault="00B7306E" w:rsidP="006E69C4">
      <w:pPr>
        <w:spacing w:before="100" w:beforeAutospacing="1" w:after="100" w:afterAutospacing="1"/>
        <w:rPr>
          <w:rFonts w:ascii="Arial" w:eastAsia="Times New Roman" w:hAnsi="Arial" w:cs="Arial"/>
          <w:lang w:val="es-CO"/>
        </w:rPr>
      </w:pPr>
      <w:r w:rsidRPr="00C372E1">
        <w:rPr>
          <w:rFonts w:ascii="Arial" w:eastAsia="Times New Roman" w:hAnsi="Arial" w:cs="Arial"/>
        </w:rPr>
        <w:t>Todos los organismos</w:t>
      </w:r>
      <w:r w:rsidR="006E69C4" w:rsidRPr="00C372E1">
        <w:rPr>
          <w:rFonts w:ascii="Arial" w:eastAsia="Times New Roman" w:hAnsi="Arial" w:cs="Arial"/>
          <w:lang w:val="es-CO"/>
        </w:rPr>
        <w:t xml:space="preserve"> provienen de otros seres vivos</w:t>
      </w:r>
      <w:r w:rsidRPr="00C372E1">
        <w:rPr>
          <w:rFonts w:ascii="Arial" w:eastAsia="Times New Roman" w:hAnsi="Arial" w:cs="Arial"/>
          <w:lang w:val="es-CO"/>
        </w:rPr>
        <w:t>,</w:t>
      </w:r>
      <w:r w:rsidR="00330AB9" w:rsidRPr="00C372E1">
        <w:rPr>
          <w:rFonts w:ascii="Arial" w:eastAsia="Times New Roman" w:hAnsi="Arial" w:cs="Arial"/>
          <w:lang w:val="es-CO"/>
        </w:rPr>
        <w:t xml:space="preserve"> sin embargo</w:t>
      </w:r>
      <w:r w:rsidRPr="00C372E1">
        <w:rPr>
          <w:rFonts w:ascii="Arial" w:eastAsia="Times New Roman" w:hAnsi="Arial" w:cs="Arial"/>
          <w:lang w:val="es-CO"/>
        </w:rPr>
        <w:t>,</w:t>
      </w:r>
      <w:r w:rsidR="00330AB9" w:rsidRPr="00C372E1">
        <w:rPr>
          <w:rFonts w:ascii="Arial" w:eastAsia="Times New Roman" w:hAnsi="Arial" w:cs="Arial"/>
          <w:lang w:val="es-CO"/>
        </w:rPr>
        <w:t xml:space="preserve"> no todos se </w:t>
      </w:r>
      <w:r w:rsidR="004404DD" w:rsidRPr="00C372E1">
        <w:rPr>
          <w:rFonts w:ascii="Arial" w:eastAsia="Times New Roman" w:hAnsi="Arial" w:cs="Arial"/>
          <w:lang w:val="es-CO"/>
        </w:rPr>
        <w:t>multiplican</w:t>
      </w:r>
      <w:r w:rsidR="00330AB9" w:rsidRPr="00C372E1">
        <w:rPr>
          <w:rFonts w:ascii="Arial" w:eastAsia="Times New Roman" w:hAnsi="Arial" w:cs="Arial"/>
          <w:lang w:val="es-CO"/>
        </w:rPr>
        <w:t xml:space="preserve"> de la misma manera</w:t>
      </w:r>
      <w:r w:rsidR="006E69C4" w:rsidRPr="00C372E1">
        <w:rPr>
          <w:rFonts w:ascii="Arial" w:eastAsia="Times New Roman" w:hAnsi="Arial" w:cs="Arial"/>
          <w:lang w:val="es-CO"/>
        </w:rPr>
        <w:t xml:space="preserve">. </w:t>
      </w:r>
      <w:r w:rsidRPr="00C372E1">
        <w:rPr>
          <w:rFonts w:ascii="Arial" w:eastAsia="Times New Roman" w:hAnsi="Arial" w:cs="Arial"/>
          <w:lang w:val="es-CO"/>
        </w:rPr>
        <w:t>En la naturaleza hay dos tipos</w:t>
      </w:r>
      <w:r w:rsidR="004404DD" w:rsidRPr="00C372E1">
        <w:rPr>
          <w:rFonts w:ascii="Arial" w:eastAsia="Times New Roman" w:hAnsi="Arial" w:cs="Arial"/>
          <w:lang w:val="es-CO"/>
        </w:rPr>
        <w:t xml:space="preserve"> </w:t>
      </w:r>
      <w:del w:id="52" w:author="Mpgarcia" w:date="2015-03-19T13:16:00Z">
        <w:r w:rsidR="00330AB9" w:rsidRPr="00C372E1" w:rsidDel="0025240F">
          <w:rPr>
            <w:rFonts w:ascii="Arial" w:eastAsia="Times New Roman" w:hAnsi="Arial" w:cs="Arial"/>
            <w:lang w:val="es-CO"/>
          </w:rPr>
          <w:delText>básic</w:delText>
        </w:r>
        <w:r w:rsidR="004404DD" w:rsidRPr="00C372E1" w:rsidDel="0025240F">
          <w:rPr>
            <w:rFonts w:ascii="Arial" w:eastAsia="Times New Roman" w:hAnsi="Arial" w:cs="Arial"/>
            <w:lang w:val="es-CO"/>
          </w:rPr>
          <w:delText>o</w:delText>
        </w:r>
        <w:r w:rsidR="00330AB9" w:rsidRPr="00C372E1" w:rsidDel="0025240F">
          <w:rPr>
            <w:rFonts w:ascii="Arial" w:eastAsia="Times New Roman" w:hAnsi="Arial" w:cs="Arial"/>
            <w:lang w:val="es-CO"/>
          </w:rPr>
          <w:delText xml:space="preserve">s </w:delText>
        </w:r>
      </w:del>
      <w:r w:rsidR="004404DD" w:rsidRPr="00C372E1">
        <w:rPr>
          <w:rFonts w:ascii="Arial" w:eastAsia="Times New Roman" w:hAnsi="Arial" w:cs="Arial"/>
          <w:lang w:val="es-CO"/>
        </w:rPr>
        <w:t>de reproducción</w:t>
      </w:r>
      <w:r w:rsidR="00436886" w:rsidRPr="00C372E1">
        <w:rPr>
          <w:rFonts w:ascii="Arial" w:eastAsia="Times New Roman" w:hAnsi="Arial" w:cs="Arial"/>
          <w:lang w:val="es-CO"/>
        </w:rPr>
        <w:t xml:space="preserve">: </w:t>
      </w:r>
      <w:r w:rsidR="006E69C4" w:rsidRPr="00C372E1">
        <w:rPr>
          <w:rFonts w:ascii="Arial" w:eastAsia="Times New Roman" w:hAnsi="Arial" w:cs="Arial"/>
          <w:b/>
          <w:bCs/>
          <w:lang w:val="es-CO"/>
        </w:rPr>
        <w:t>asexual</w:t>
      </w:r>
      <w:r w:rsidR="006E69C4" w:rsidRPr="00C372E1">
        <w:rPr>
          <w:rFonts w:ascii="Arial" w:eastAsia="Times New Roman" w:hAnsi="Arial" w:cs="Arial"/>
          <w:lang w:val="es-CO"/>
        </w:rPr>
        <w:t xml:space="preserve"> y </w:t>
      </w:r>
      <w:r w:rsidR="006E69C4" w:rsidRPr="00C372E1">
        <w:rPr>
          <w:rFonts w:ascii="Arial" w:eastAsia="Times New Roman" w:hAnsi="Arial" w:cs="Arial"/>
          <w:b/>
          <w:bCs/>
          <w:lang w:val="es-CO"/>
        </w:rPr>
        <w:t>sexual</w:t>
      </w:r>
      <w:r w:rsidR="006E69C4" w:rsidRPr="00C372E1">
        <w:rPr>
          <w:rFonts w:ascii="Arial" w:eastAsia="Times New Roman" w:hAnsi="Arial" w:cs="Arial"/>
          <w:lang w:val="es-CO"/>
        </w:rPr>
        <w:t xml:space="preserve">. </w:t>
      </w:r>
    </w:p>
    <w:p w:rsidR="00C44108" w:rsidRPr="00C372E1" w:rsidRDefault="00C44108" w:rsidP="00C44108">
      <w:pPr>
        <w:spacing w:after="0"/>
        <w:rPr>
          <w:rFonts w:ascii="Arial" w:hAnsi="Arial" w:cs="Arial"/>
        </w:rPr>
      </w:pPr>
      <w:r w:rsidRPr="00C372E1">
        <w:rPr>
          <w:rFonts w:ascii="Arial" w:hAnsi="Arial" w:cs="Arial"/>
          <w:highlight w:val="yellow"/>
        </w:rPr>
        <w:t>[SECCIÓN 2]</w:t>
      </w:r>
      <w:r w:rsidRPr="00C372E1">
        <w:rPr>
          <w:rFonts w:ascii="Arial" w:hAnsi="Arial" w:cs="Arial"/>
        </w:rPr>
        <w:t xml:space="preserve"> </w:t>
      </w:r>
      <w:r w:rsidRPr="00C372E1">
        <w:rPr>
          <w:rFonts w:ascii="Arial" w:hAnsi="Arial" w:cs="Arial"/>
          <w:b/>
        </w:rPr>
        <w:t>2.1 La reproducción asexual</w:t>
      </w:r>
    </w:p>
    <w:p w:rsidR="009E08DE" w:rsidRPr="00C372E1" w:rsidDel="000834BC" w:rsidRDefault="00F05ED9" w:rsidP="006E69C4">
      <w:pPr>
        <w:spacing w:before="100" w:beforeAutospacing="1" w:after="100" w:afterAutospacing="1"/>
        <w:rPr>
          <w:del w:id="53" w:author="Mpgarcia" w:date="2015-03-19T13:09:00Z"/>
          <w:rFonts w:ascii="Arial" w:eastAsia="Times New Roman" w:hAnsi="Arial" w:cs="Arial"/>
        </w:rPr>
      </w:pPr>
      <w:r w:rsidRPr="00C372E1">
        <w:rPr>
          <w:rFonts w:ascii="Arial" w:eastAsia="Times New Roman" w:hAnsi="Arial" w:cs="Arial"/>
        </w:rPr>
        <w:t xml:space="preserve">La reproducción </w:t>
      </w:r>
      <w:r w:rsidRPr="00C372E1">
        <w:rPr>
          <w:rFonts w:ascii="Arial" w:eastAsia="Times New Roman" w:hAnsi="Arial" w:cs="Arial"/>
          <w:b/>
        </w:rPr>
        <w:t>asexual</w:t>
      </w:r>
      <w:r w:rsidR="00436886" w:rsidRPr="00C372E1">
        <w:rPr>
          <w:rFonts w:ascii="Arial" w:eastAsia="Times New Roman" w:hAnsi="Arial" w:cs="Arial"/>
        </w:rPr>
        <w:t>,</w:t>
      </w:r>
      <w:r w:rsidR="000F02B7" w:rsidRPr="00C372E1">
        <w:rPr>
          <w:rFonts w:ascii="Arial" w:eastAsia="Times New Roman" w:hAnsi="Arial" w:cs="Arial"/>
        </w:rPr>
        <w:t xml:space="preserve"> denominada también </w:t>
      </w:r>
      <w:r w:rsidR="000F02B7" w:rsidRPr="00C372E1">
        <w:rPr>
          <w:rFonts w:ascii="Arial" w:eastAsia="Times New Roman" w:hAnsi="Arial" w:cs="Arial"/>
          <w:b/>
        </w:rPr>
        <w:t>vegetativa</w:t>
      </w:r>
      <w:r w:rsidR="00436886" w:rsidRPr="00C372E1">
        <w:rPr>
          <w:rFonts w:ascii="Arial" w:eastAsia="Times New Roman" w:hAnsi="Arial" w:cs="Arial"/>
        </w:rPr>
        <w:t>,</w:t>
      </w:r>
      <w:r w:rsidR="000F02B7" w:rsidRPr="00C372E1">
        <w:rPr>
          <w:rFonts w:ascii="Arial" w:eastAsia="Times New Roman" w:hAnsi="Arial" w:cs="Arial"/>
        </w:rPr>
        <w:t xml:space="preserve"> </w:t>
      </w:r>
      <w:r w:rsidR="008E2227" w:rsidRPr="00C372E1">
        <w:rPr>
          <w:rFonts w:ascii="Arial" w:eastAsia="Times New Roman" w:hAnsi="Arial" w:cs="Arial"/>
        </w:rPr>
        <w:t xml:space="preserve">se caracteriza porque </w:t>
      </w:r>
      <w:r w:rsidR="00E313CA" w:rsidRPr="00C372E1">
        <w:rPr>
          <w:rFonts w:ascii="Arial" w:eastAsia="Times New Roman" w:hAnsi="Arial" w:cs="Arial"/>
        </w:rPr>
        <w:t xml:space="preserve">a través de ella </w:t>
      </w:r>
      <w:r w:rsidR="008466C5" w:rsidRPr="00C372E1">
        <w:rPr>
          <w:rFonts w:ascii="Arial" w:eastAsia="Times New Roman" w:hAnsi="Arial" w:cs="Arial"/>
        </w:rPr>
        <w:t>un s</w:t>
      </w:r>
      <w:r w:rsidR="00BC05F2" w:rsidRPr="00C372E1">
        <w:rPr>
          <w:rFonts w:ascii="Arial" w:eastAsia="Times New Roman" w:hAnsi="Arial" w:cs="Arial"/>
        </w:rPr>
        <w:t>o</w:t>
      </w:r>
      <w:r w:rsidR="008E2227" w:rsidRPr="00C372E1">
        <w:rPr>
          <w:rFonts w:ascii="Arial" w:eastAsia="Times New Roman" w:hAnsi="Arial" w:cs="Arial"/>
        </w:rPr>
        <w:t xml:space="preserve">lo </w:t>
      </w:r>
      <w:r w:rsidR="00436886" w:rsidRPr="00C372E1">
        <w:rPr>
          <w:rFonts w:ascii="Arial" w:eastAsia="Times New Roman" w:hAnsi="Arial" w:cs="Arial"/>
        </w:rPr>
        <w:t>individuo</w:t>
      </w:r>
      <w:r w:rsidR="009E08DE" w:rsidRPr="00C372E1">
        <w:rPr>
          <w:rFonts w:ascii="Arial" w:eastAsia="Times New Roman" w:hAnsi="Arial" w:cs="Arial"/>
        </w:rPr>
        <w:t xml:space="preserve"> </w:t>
      </w:r>
      <w:ins w:id="54" w:author="Mpgarcia" w:date="2015-03-19T13:06:00Z">
        <w:r w:rsidR="003601EB">
          <w:rPr>
            <w:rFonts w:ascii="Arial" w:eastAsia="Times New Roman" w:hAnsi="Arial" w:cs="Arial"/>
          </w:rPr>
          <w:t xml:space="preserve">es capaz de </w:t>
        </w:r>
      </w:ins>
      <w:r w:rsidR="009E08DE" w:rsidRPr="00C372E1">
        <w:rPr>
          <w:rFonts w:ascii="Arial" w:eastAsia="Times New Roman" w:hAnsi="Arial" w:cs="Arial"/>
        </w:rPr>
        <w:t>genera</w:t>
      </w:r>
      <w:ins w:id="55" w:author="Mpgarcia" w:date="2015-03-19T13:06:00Z">
        <w:r w:rsidR="003601EB">
          <w:rPr>
            <w:rFonts w:ascii="Arial" w:eastAsia="Times New Roman" w:hAnsi="Arial" w:cs="Arial"/>
          </w:rPr>
          <w:t>r</w:t>
        </w:r>
      </w:ins>
      <w:r w:rsidR="009E08DE" w:rsidRPr="00C372E1">
        <w:rPr>
          <w:rFonts w:ascii="Arial" w:eastAsia="Times New Roman" w:hAnsi="Arial" w:cs="Arial"/>
        </w:rPr>
        <w:t xml:space="preserve"> organismos nuevos. Estos organismos</w:t>
      </w:r>
      <w:r w:rsidR="008E2227" w:rsidRPr="00C372E1">
        <w:rPr>
          <w:rFonts w:ascii="Arial" w:eastAsia="Times New Roman" w:hAnsi="Arial" w:cs="Arial"/>
        </w:rPr>
        <w:t xml:space="preserve"> son idénticos </w:t>
      </w:r>
      <w:r w:rsidR="0053533C" w:rsidRPr="00C372E1">
        <w:rPr>
          <w:rFonts w:ascii="Arial" w:eastAsia="Times New Roman" w:hAnsi="Arial" w:cs="Arial"/>
        </w:rPr>
        <w:t>entre sí</w:t>
      </w:r>
      <w:ins w:id="56" w:author="Mpgarcia" w:date="2015-03-19T13:08:00Z">
        <w:r w:rsidR="000834BC">
          <w:rPr>
            <w:rFonts w:ascii="Arial" w:eastAsia="Times New Roman" w:hAnsi="Arial" w:cs="Arial"/>
          </w:rPr>
          <w:t xml:space="preserve"> e iguales</w:t>
        </w:r>
      </w:ins>
      <w:del w:id="57" w:author="Mpgarcia" w:date="2015-03-19T13:08:00Z">
        <w:r w:rsidR="0053533C" w:rsidRPr="00C372E1" w:rsidDel="003601EB">
          <w:rPr>
            <w:rFonts w:ascii="Arial" w:eastAsia="Times New Roman" w:hAnsi="Arial" w:cs="Arial"/>
          </w:rPr>
          <w:delText xml:space="preserve"> y</w:delText>
        </w:r>
      </w:del>
      <w:r w:rsidR="0053533C" w:rsidRPr="00C372E1">
        <w:rPr>
          <w:rFonts w:ascii="Arial" w:eastAsia="Times New Roman" w:hAnsi="Arial" w:cs="Arial"/>
        </w:rPr>
        <w:t xml:space="preserve"> </w:t>
      </w:r>
      <w:r w:rsidR="008E2227" w:rsidRPr="00C372E1">
        <w:rPr>
          <w:rFonts w:ascii="Arial" w:eastAsia="Times New Roman" w:hAnsi="Arial" w:cs="Arial"/>
        </w:rPr>
        <w:t>a su p</w:t>
      </w:r>
      <w:r w:rsidR="00436886" w:rsidRPr="00C372E1">
        <w:rPr>
          <w:rFonts w:ascii="Arial" w:eastAsia="Times New Roman" w:hAnsi="Arial" w:cs="Arial"/>
        </w:rPr>
        <w:t>rogenitor</w:t>
      </w:r>
      <w:r w:rsidR="003676E8" w:rsidRPr="00C372E1">
        <w:rPr>
          <w:rFonts w:ascii="Arial" w:eastAsia="Times New Roman" w:hAnsi="Arial" w:cs="Arial"/>
        </w:rPr>
        <w:t>; e</w:t>
      </w:r>
      <w:ins w:id="58" w:author="Mpgarcia" w:date="2015-03-19T13:07:00Z">
        <w:r w:rsidR="003601EB">
          <w:rPr>
            <w:rFonts w:ascii="Arial" w:eastAsia="Times New Roman" w:hAnsi="Arial" w:cs="Arial"/>
          </w:rPr>
          <w:t>n</w:t>
        </w:r>
      </w:ins>
      <w:del w:id="59" w:author="Mpgarcia" w:date="2015-03-19T13:07:00Z">
        <w:r w:rsidR="003676E8" w:rsidRPr="00C372E1" w:rsidDel="003601EB">
          <w:rPr>
            <w:rFonts w:ascii="Arial" w:eastAsia="Times New Roman" w:hAnsi="Arial" w:cs="Arial"/>
          </w:rPr>
          <w:delText>s</w:delText>
        </w:r>
      </w:del>
      <w:r w:rsidR="003676E8" w:rsidRPr="00C372E1">
        <w:rPr>
          <w:rFonts w:ascii="Arial" w:eastAsia="Times New Roman" w:hAnsi="Arial" w:cs="Arial"/>
        </w:rPr>
        <w:t xml:space="preserve"> otras palab</w:t>
      </w:r>
      <w:ins w:id="60" w:author="Mpgarcia" w:date="2015-03-19T13:07:00Z">
        <w:r w:rsidR="003601EB">
          <w:rPr>
            <w:rFonts w:ascii="Arial" w:eastAsia="Times New Roman" w:hAnsi="Arial" w:cs="Arial"/>
          </w:rPr>
          <w:t>r</w:t>
        </w:r>
      </w:ins>
      <w:r w:rsidR="003676E8" w:rsidRPr="00C372E1">
        <w:rPr>
          <w:rFonts w:ascii="Arial" w:eastAsia="Times New Roman" w:hAnsi="Arial" w:cs="Arial"/>
        </w:rPr>
        <w:t>as</w:t>
      </w:r>
      <w:r w:rsidR="0059729B" w:rsidRPr="00C372E1">
        <w:rPr>
          <w:rFonts w:ascii="Arial" w:eastAsia="Times New Roman" w:hAnsi="Arial" w:cs="Arial"/>
        </w:rPr>
        <w:t xml:space="preserve">, con la reproducción asexual se crean clones del organismo original. </w:t>
      </w:r>
      <w:del w:id="61" w:author="Mpgarcia" w:date="2015-03-19T13:09:00Z">
        <w:r w:rsidR="009E08DE" w:rsidRPr="00C372E1" w:rsidDel="000834BC">
          <w:rPr>
            <w:rFonts w:ascii="Arial" w:eastAsia="Times New Roman" w:hAnsi="Arial" w:cs="Arial"/>
          </w:rPr>
          <w:delText xml:space="preserve"> </w:delText>
        </w:r>
      </w:del>
    </w:p>
    <w:p w:rsidR="008E2227" w:rsidRPr="00C372E1" w:rsidRDefault="00BC05F2" w:rsidP="006E69C4">
      <w:pPr>
        <w:spacing w:before="100" w:beforeAutospacing="1" w:after="100" w:afterAutospacing="1"/>
        <w:rPr>
          <w:rFonts w:ascii="Arial" w:eastAsia="Times New Roman" w:hAnsi="Arial" w:cs="Arial"/>
        </w:rPr>
      </w:pPr>
      <w:r w:rsidRPr="00C372E1">
        <w:rPr>
          <w:rFonts w:ascii="Arial" w:eastAsia="Times New Roman" w:hAnsi="Arial" w:cs="Arial"/>
        </w:rPr>
        <w:t>E</w:t>
      </w:r>
      <w:del w:id="62" w:author="Mpgarcia" w:date="2015-03-19T13:14:00Z">
        <w:r w:rsidRPr="00C372E1" w:rsidDel="0025240F">
          <w:rPr>
            <w:rFonts w:ascii="Arial" w:eastAsia="Times New Roman" w:hAnsi="Arial" w:cs="Arial"/>
          </w:rPr>
          <w:delText>n e</w:delText>
        </w:r>
      </w:del>
      <w:r w:rsidRPr="00C372E1">
        <w:rPr>
          <w:rFonts w:ascii="Arial" w:eastAsia="Times New Roman" w:hAnsi="Arial" w:cs="Arial"/>
        </w:rPr>
        <w:t xml:space="preserve">ste tipo de </w:t>
      </w:r>
      <w:r w:rsidR="004D449D" w:rsidRPr="00C372E1">
        <w:rPr>
          <w:rFonts w:ascii="Arial" w:eastAsia="Times New Roman" w:hAnsi="Arial" w:cs="Arial"/>
        </w:rPr>
        <w:t>reproducción</w:t>
      </w:r>
      <w:r w:rsidR="0059729B" w:rsidRPr="00C372E1">
        <w:rPr>
          <w:rFonts w:ascii="Arial" w:eastAsia="Times New Roman" w:hAnsi="Arial" w:cs="Arial"/>
        </w:rPr>
        <w:t xml:space="preserve"> </w:t>
      </w:r>
      <w:r w:rsidR="0053533C" w:rsidRPr="0025240F">
        <w:rPr>
          <w:rFonts w:ascii="Arial" w:eastAsia="Times New Roman" w:hAnsi="Arial" w:cs="Arial"/>
          <w:highlight w:val="cyan"/>
          <w:rPrChange w:id="63" w:author="Mpgarcia" w:date="2015-03-19T13:16:00Z">
            <w:rPr>
              <w:rFonts w:ascii="Arial" w:eastAsia="Times New Roman" w:hAnsi="Arial" w:cs="Arial"/>
            </w:rPr>
          </w:rPrChange>
        </w:rPr>
        <w:t xml:space="preserve">no </w:t>
      </w:r>
      <w:ins w:id="64" w:author="Mpgarcia" w:date="2015-03-19T13:15:00Z">
        <w:r w:rsidR="0025240F" w:rsidRPr="0025240F">
          <w:rPr>
            <w:rFonts w:ascii="Arial" w:eastAsia="Times New Roman" w:hAnsi="Arial" w:cs="Arial"/>
            <w:highlight w:val="cyan"/>
            <w:rPrChange w:id="65" w:author="Mpgarcia" w:date="2015-03-19T13:16:00Z">
              <w:rPr>
                <w:rFonts w:ascii="Arial" w:eastAsia="Times New Roman" w:hAnsi="Arial" w:cs="Arial"/>
              </w:rPr>
            </w:rPrChange>
          </w:rPr>
          <w:t>requiere de</w:t>
        </w:r>
      </w:ins>
      <w:del w:id="66" w:author="Mpgarcia" w:date="2015-03-19T13:15:00Z">
        <w:r w:rsidR="0053533C" w:rsidRPr="0025240F" w:rsidDel="0025240F">
          <w:rPr>
            <w:rFonts w:ascii="Arial" w:eastAsia="Times New Roman" w:hAnsi="Arial" w:cs="Arial"/>
            <w:highlight w:val="cyan"/>
            <w:rPrChange w:id="67" w:author="Mpgarcia" w:date="2015-03-19T13:16:00Z">
              <w:rPr>
                <w:rFonts w:ascii="Arial" w:eastAsia="Times New Roman" w:hAnsi="Arial" w:cs="Arial"/>
              </w:rPr>
            </w:rPrChange>
          </w:rPr>
          <w:delText>i</w:delText>
        </w:r>
      </w:del>
      <w:del w:id="68" w:author="Mpgarcia" w:date="2015-03-19T13:14:00Z">
        <w:r w:rsidR="0053533C" w:rsidRPr="0025240F" w:rsidDel="0025240F">
          <w:rPr>
            <w:rFonts w:ascii="Arial" w:eastAsia="Times New Roman" w:hAnsi="Arial" w:cs="Arial"/>
            <w:highlight w:val="cyan"/>
            <w:rPrChange w:id="69" w:author="Mpgarcia" w:date="2015-03-19T13:16:00Z">
              <w:rPr>
                <w:rFonts w:ascii="Arial" w:eastAsia="Times New Roman" w:hAnsi="Arial" w:cs="Arial"/>
              </w:rPr>
            </w:rPrChange>
          </w:rPr>
          <w:delText>ntervienen</w:delText>
        </w:r>
      </w:del>
      <w:r w:rsidR="0053533C" w:rsidRPr="00C372E1">
        <w:rPr>
          <w:rFonts w:ascii="Arial" w:eastAsia="Times New Roman" w:hAnsi="Arial" w:cs="Arial"/>
        </w:rPr>
        <w:t xml:space="preserve"> órganos reproductores especializados.</w:t>
      </w:r>
    </w:p>
    <w:p w:rsidR="0053533C" w:rsidRPr="00C372E1" w:rsidRDefault="008F27D6" w:rsidP="0053533C">
      <w:pPr>
        <w:rPr>
          <w:rFonts w:ascii="Arial" w:hAnsi="Arial" w:cs="Arial"/>
        </w:rPr>
      </w:pPr>
      <w:r w:rsidRPr="00C372E1">
        <w:rPr>
          <w:rFonts w:ascii="Arial" w:hAnsi="Arial" w:cs="Arial"/>
        </w:rPr>
        <w:t>Hay</w:t>
      </w:r>
      <w:r w:rsidR="0053533C" w:rsidRPr="00C372E1">
        <w:rPr>
          <w:rFonts w:ascii="Arial" w:hAnsi="Arial" w:cs="Arial"/>
        </w:rPr>
        <w:t xml:space="preserve"> </w:t>
      </w:r>
      <w:r w:rsidR="0053533C" w:rsidRPr="008D6212">
        <w:rPr>
          <w:rFonts w:ascii="Arial" w:hAnsi="Arial" w:cs="Arial"/>
          <w:highlight w:val="cyan"/>
          <w:rPrChange w:id="70" w:author="Mpgarcia" w:date="2015-03-19T13:19:00Z">
            <w:rPr>
              <w:rFonts w:ascii="Arial" w:hAnsi="Arial" w:cs="Arial"/>
            </w:rPr>
          </w:rPrChange>
        </w:rPr>
        <w:t xml:space="preserve">diferentes </w:t>
      </w:r>
      <w:del w:id="71" w:author="Mpgarcia" w:date="2015-03-19T13:18:00Z">
        <w:r w:rsidR="0053533C" w:rsidRPr="008D6212" w:rsidDel="008D6212">
          <w:rPr>
            <w:rFonts w:ascii="Arial" w:hAnsi="Arial" w:cs="Arial"/>
            <w:highlight w:val="cyan"/>
            <w:rPrChange w:id="72" w:author="Mpgarcia" w:date="2015-03-19T13:19:00Z">
              <w:rPr>
                <w:rFonts w:ascii="Arial" w:hAnsi="Arial" w:cs="Arial"/>
              </w:rPr>
            </w:rPrChange>
          </w:rPr>
          <w:delText xml:space="preserve">modos </w:delText>
        </w:r>
      </w:del>
      <w:ins w:id="73" w:author="Mpgarcia" w:date="2015-03-19T13:18:00Z">
        <w:r w:rsidR="008D6212" w:rsidRPr="008D6212">
          <w:rPr>
            <w:rFonts w:ascii="Arial" w:hAnsi="Arial" w:cs="Arial"/>
            <w:highlight w:val="cyan"/>
            <w:rPrChange w:id="74" w:author="Mpgarcia" w:date="2015-03-19T13:19:00Z">
              <w:rPr>
                <w:rFonts w:ascii="Arial" w:hAnsi="Arial" w:cs="Arial"/>
              </w:rPr>
            </w:rPrChange>
          </w:rPr>
          <w:t>formas</w:t>
        </w:r>
        <w:r w:rsidR="008D6212" w:rsidRPr="00C372E1">
          <w:rPr>
            <w:rFonts w:ascii="Arial" w:hAnsi="Arial" w:cs="Arial"/>
          </w:rPr>
          <w:t xml:space="preserve"> </w:t>
        </w:r>
      </w:ins>
      <w:r w:rsidR="0053533C" w:rsidRPr="00C372E1">
        <w:rPr>
          <w:rFonts w:ascii="Arial" w:hAnsi="Arial" w:cs="Arial"/>
        </w:rPr>
        <w:t>de r</w:t>
      </w:r>
      <w:r w:rsidRPr="00C372E1">
        <w:rPr>
          <w:rFonts w:ascii="Arial" w:hAnsi="Arial" w:cs="Arial"/>
        </w:rPr>
        <w:t>eproducción asexual</w:t>
      </w:r>
      <w:r w:rsidR="0053533C" w:rsidRPr="00C372E1">
        <w:rPr>
          <w:rFonts w:ascii="Arial" w:hAnsi="Arial" w:cs="Arial"/>
        </w:rPr>
        <w:t xml:space="preserve">: la </w:t>
      </w:r>
      <w:r w:rsidR="0053533C" w:rsidRPr="00C372E1">
        <w:rPr>
          <w:rFonts w:ascii="Arial" w:hAnsi="Arial" w:cs="Arial"/>
          <w:b/>
        </w:rPr>
        <w:t>fisión binaria</w:t>
      </w:r>
      <w:r w:rsidR="0053533C" w:rsidRPr="00C372E1">
        <w:rPr>
          <w:rFonts w:ascii="Arial" w:hAnsi="Arial" w:cs="Arial"/>
        </w:rPr>
        <w:t xml:space="preserve">, la </w:t>
      </w:r>
      <w:r w:rsidR="0053533C" w:rsidRPr="00C372E1">
        <w:rPr>
          <w:rFonts w:ascii="Arial" w:hAnsi="Arial" w:cs="Arial"/>
          <w:b/>
        </w:rPr>
        <w:t>gemación</w:t>
      </w:r>
      <w:r w:rsidR="0053533C" w:rsidRPr="00C372E1">
        <w:rPr>
          <w:rFonts w:ascii="Arial" w:hAnsi="Arial" w:cs="Arial"/>
        </w:rPr>
        <w:t xml:space="preserve">, la </w:t>
      </w:r>
      <w:r w:rsidR="0053533C" w:rsidRPr="00C372E1">
        <w:rPr>
          <w:rFonts w:ascii="Arial" w:hAnsi="Arial" w:cs="Arial"/>
          <w:b/>
        </w:rPr>
        <w:t>esporulación</w:t>
      </w:r>
      <w:r w:rsidR="0053533C" w:rsidRPr="00C372E1">
        <w:rPr>
          <w:rFonts w:ascii="Arial" w:hAnsi="Arial" w:cs="Arial"/>
        </w:rPr>
        <w:t xml:space="preserve">, la </w:t>
      </w:r>
      <w:r w:rsidR="0053533C" w:rsidRPr="00C372E1">
        <w:rPr>
          <w:rFonts w:ascii="Arial" w:hAnsi="Arial" w:cs="Arial"/>
          <w:b/>
        </w:rPr>
        <w:t>fragmentación</w:t>
      </w:r>
      <w:r w:rsidR="0053533C" w:rsidRPr="00C372E1">
        <w:rPr>
          <w:rFonts w:ascii="Arial" w:hAnsi="Arial" w:cs="Arial"/>
        </w:rPr>
        <w:t xml:space="preserve"> y la </w:t>
      </w:r>
      <w:r w:rsidR="0053533C" w:rsidRPr="00C372E1">
        <w:rPr>
          <w:rFonts w:ascii="Arial" w:hAnsi="Arial" w:cs="Arial"/>
          <w:b/>
        </w:rPr>
        <w:t>partenogénesis</w:t>
      </w:r>
      <w:r w:rsidR="003676E8" w:rsidRPr="00C372E1">
        <w:rPr>
          <w:rFonts w:ascii="Arial" w:hAnsi="Arial" w:cs="Arial"/>
        </w:rPr>
        <w:t xml:space="preserve">, aunque en todos los casos está involucrado un proceso de división celular que da origen a células idénticas a la célula original. En el caso de los organismos eucariotas, este proceso es la </w:t>
      </w:r>
      <w:r w:rsidR="003676E8" w:rsidRPr="00C372E1">
        <w:rPr>
          <w:rFonts w:ascii="Arial" w:hAnsi="Arial" w:cs="Arial"/>
          <w:b/>
        </w:rPr>
        <w:t>mitosis</w:t>
      </w:r>
      <w:r w:rsidR="003676E8" w:rsidRPr="00C372E1">
        <w:rPr>
          <w:rFonts w:ascii="Arial" w:hAnsi="Arial" w:cs="Arial"/>
        </w:rPr>
        <w:t xml:space="preserve">.  </w:t>
      </w:r>
    </w:p>
    <w:tbl>
      <w:tblPr>
        <w:tblStyle w:val="Tablaconcuadrcula"/>
        <w:tblW w:w="0" w:type="auto"/>
        <w:tblLook w:val="04A0" w:firstRow="1" w:lastRow="0" w:firstColumn="1" w:lastColumn="0" w:noHBand="0" w:noVBand="1"/>
      </w:tblPr>
      <w:tblGrid>
        <w:gridCol w:w="2518"/>
        <w:gridCol w:w="6460"/>
      </w:tblGrid>
      <w:tr w:rsidR="00C372E1" w:rsidRPr="00C372E1" w:rsidTr="001225A0">
        <w:tc>
          <w:tcPr>
            <w:tcW w:w="8978" w:type="dxa"/>
            <w:gridSpan w:val="2"/>
            <w:shd w:val="clear" w:color="auto" w:fill="000000" w:themeFill="text1"/>
          </w:tcPr>
          <w:p w:rsidR="003676E8" w:rsidRPr="00C372E1" w:rsidRDefault="003676E8" w:rsidP="001225A0">
            <w:pPr>
              <w:tabs>
                <w:tab w:val="left" w:pos="365"/>
                <w:tab w:val="center" w:pos="4381"/>
              </w:tabs>
              <w:rPr>
                <w:rFonts w:ascii="Arial" w:hAnsi="Arial" w:cs="Arial"/>
                <w:b/>
                <w:sz w:val="24"/>
                <w:szCs w:val="24"/>
              </w:rPr>
            </w:pPr>
            <w:r w:rsidRPr="00C372E1">
              <w:rPr>
                <w:rFonts w:ascii="Arial" w:hAnsi="Arial" w:cs="Arial"/>
                <w:b/>
                <w:sz w:val="24"/>
                <w:szCs w:val="24"/>
              </w:rPr>
              <w:tab/>
            </w:r>
            <w:r w:rsidRPr="00C372E1">
              <w:rPr>
                <w:rFonts w:ascii="Arial" w:hAnsi="Arial" w:cs="Arial"/>
                <w:b/>
                <w:sz w:val="24"/>
                <w:szCs w:val="24"/>
              </w:rPr>
              <w:tab/>
              <w:t>Recuerda</w:t>
            </w:r>
          </w:p>
        </w:tc>
      </w:tr>
      <w:tr w:rsidR="003676E8" w:rsidRPr="00C372E1" w:rsidTr="001225A0">
        <w:tc>
          <w:tcPr>
            <w:tcW w:w="2518" w:type="dxa"/>
          </w:tcPr>
          <w:p w:rsidR="003676E8" w:rsidRPr="00C372E1" w:rsidRDefault="003676E8" w:rsidP="001225A0">
            <w:pPr>
              <w:rPr>
                <w:rFonts w:ascii="Arial" w:hAnsi="Arial" w:cs="Arial"/>
                <w:b/>
                <w:sz w:val="24"/>
                <w:szCs w:val="24"/>
              </w:rPr>
            </w:pPr>
            <w:r w:rsidRPr="00C372E1">
              <w:rPr>
                <w:rFonts w:ascii="Arial" w:hAnsi="Arial" w:cs="Arial"/>
                <w:b/>
                <w:sz w:val="24"/>
                <w:szCs w:val="24"/>
              </w:rPr>
              <w:t>Contenido</w:t>
            </w:r>
          </w:p>
        </w:tc>
        <w:tc>
          <w:tcPr>
            <w:tcW w:w="6460" w:type="dxa"/>
          </w:tcPr>
          <w:p w:rsidR="003676E8" w:rsidRPr="00C372E1" w:rsidRDefault="003676E8" w:rsidP="001225A0">
            <w:pPr>
              <w:rPr>
                <w:rFonts w:ascii="Arial" w:hAnsi="Arial" w:cs="Arial"/>
                <w:sz w:val="24"/>
                <w:szCs w:val="24"/>
              </w:rPr>
            </w:pPr>
            <w:r w:rsidRPr="00C372E1">
              <w:rPr>
                <w:rFonts w:ascii="Arial" w:hAnsi="Arial" w:cs="Arial"/>
                <w:sz w:val="24"/>
                <w:szCs w:val="24"/>
              </w:rPr>
              <w:t xml:space="preserve">La </w:t>
            </w:r>
            <w:r w:rsidRPr="008D6212">
              <w:rPr>
                <w:rFonts w:ascii="Arial" w:hAnsi="Arial" w:cs="Arial"/>
                <w:b/>
                <w:sz w:val="24"/>
                <w:szCs w:val="24"/>
                <w:rPrChange w:id="75" w:author="Mpgarcia" w:date="2015-03-19T13:21:00Z">
                  <w:rPr>
                    <w:rFonts w:ascii="Arial" w:hAnsi="Arial" w:cs="Arial"/>
                    <w:sz w:val="24"/>
                    <w:szCs w:val="24"/>
                  </w:rPr>
                </w:rPrChange>
              </w:rPr>
              <w:t>mitosis</w:t>
            </w:r>
            <w:r w:rsidRPr="00C372E1">
              <w:rPr>
                <w:rFonts w:ascii="Arial" w:hAnsi="Arial" w:cs="Arial"/>
                <w:sz w:val="24"/>
                <w:szCs w:val="24"/>
              </w:rPr>
              <w:t xml:space="preserve"> es el mecanismo de división celular</w:t>
            </w:r>
            <w:ins w:id="76" w:author="Mpgarcia" w:date="2015-03-19T13:22:00Z">
              <w:r w:rsidR="008D6212">
                <w:rPr>
                  <w:rFonts w:ascii="Arial" w:hAnsi="Arial" w:cs="Arial"/>
                  <w:sz w:val="24"/>
                  <w:szCs w:val="24"/>
                </w:rPr>
                <w:t>, propio de los organismos</w:t>
              </w:r>
            </w:ins>
            <w:del w:id="77" w:author="Mpgarcia" w:date="2015-03-19T13:22:00Z">
              <w:r w:rsidRPr="00C372E1" w:rsidDel="008D6212">
                <w:rPr>
                  <w:rFonts w:ascii="Arial" w:hAnsi="Arial" w:cs="Arial"/>
                  <w:sz w:val="24"/>
                  <w:szCs w:val="24"/>
                </w:rPr>
                <w:delText xml:space="preserve"> en</w:delText>
              </w:r>
            </w:del>
            <w:r w:rsidRPr="00C372E1">
              <w:rPr>
                <w:rFonts w:ascii="Arial" w:hAnsi="Arial" w:cs="Arial"/>
                <w:sz w:val="24"/>
                <w:szCs w:val="24"/>
              </w:rPr>
              <w:t xml:space="preserve"> eucariotas, por el cual se crean </w:t>
            </w:r>
            <w:r w:rsidR="00355FE9" w:rsidRPr="00C372E1">
              <w:rPr>
                <w:rFonts w:ascii="Arial" w:hAnsi="Arial" w:cs="Arial"/>
                <w:sz w:val="24"/>
                <w:szCs w:val="24"/>
              </w:rPr>
              <w:t xml:space="preserve">dos </w:t>
            </w:r>
            <w:r w:rsidRPr="00C372E1">
              <w:rPr>
                <w:rFonts w:ascii="Arial" w:hAnsi="Arial" w:cs="Arial"/>
                <w:sz w:val="24"/>
                <w:szCs w:val="24"/>
              </w:rPr>
              <w:t>células hijas idénticas a la c</w:t>
            </w:r>
            <w:r w:rsidR="00355FE9" w:rsidRPr="00C372E1">
              <w:rPr>
                <w:rFonts w:ascii="Arial" w:hAnsi="Arial" w:cs="Arial"/>
                <w:sz w:val="24"/>
                <w:szCs w:val="24"/>
              </w:rPr>
              <w:t xml:space="preserve">élula que </w:t>
            </w:r>
            <w:r w:rsidR="00355FE9" w:rsidRPr="008D6212">
              <w:rPr>
                <w:rFonts w:ascii="Arial" w:hAnsi="Arial" w:cs="Arial"/>
                <w:sz w:val="24"/>
                <w:szCs w:val="24"/>
                <w:highlight w:val="cyan"/>
                <w:rPrChange w:id="78" w:author="Mpgarcia" w:date="2015-03-19T13:20:00Z">
                  <w:rPr>
                    <w:rFonts w:ascii="Arial" w:hAnsi="Arial" w:cs="Arial"/>
                    <w:sz w:val="24"/>
                    <w:szCs w:val="24"/>
                  </w:rPr>
                </w:rPrChange>
              </w:rPr>
              <w:t>le</w:t>
            </w:r>
            <w:ins w:id="79" w:author="Mpgarcia" w:date="2015-03-19T13:20:00Z">
              <w:r w:rsidR="008D6212" w:rsidRPr="008D6212">
                <w:rPr>
                  <w:rFonts w:ascii="Arial" w:hAnsi="Arial" w:cs="Arial"/>
                  <w:sz w:val="24"/>
                  <w:szCs w:val="24"/>
                  <w:highlight w:val="cyan"/>
                  <w:rPrChange w:id="80" w:author="Mpgarcia" w:date="2015-03-19T13:20:00Z">
                    <w:rPr>
                      <w:rFonts w:ascii="Arial" w:hAnsi="Arial" w:cs="Arial"/>
                      <w:sz w:val="24"/>
                      <w:szCs w:val="24"/>
                    </w:rPr>
                  </w:rPrChange>
                </w:rPr>
                <w:t>s</w:t>
              </w:r>
            </w:ins>
            <w:r w:rsidR="00355FE9" w:rsidRPr="00C372E1">
              <w:rPr>
                <w:rFonts w:ascii="Arial" w:hAnsi="Arial" w:cs="Arial"/>
                <w:sz w:val="24"/>
                <w:szCs w:val="24"/>
              </w:rPr>
              <w:t xml:space="preserve"> dio origen</w:t>
            </w:r>
          </w:p>
        </w:tc>
      </w:tr>
    </w:tbl>
    <w:p w:rsidR="003676E8" w:rsidRPr="00C372E1" w:rsidRDefault="003676E8" w:rsidP="0053533C">
      <w:pPr>
        <w:rPr>
          <w:rFonts w:ascii="Arial" w:hAnsi="Arial" w:cs="Arial"/>
          <w:highlight w:val="yellow"/>
        </w:rPr>
      </w:pPr>
    </w:p>
    <w:p w:rsidR="0053533C" w:rsidRPr="00C372E1" w:rsidRDefault="0053533C" w:rsidP="006E69C4">
      <w:pPr>
        <w:spacing w:before="100" w:beforeAutospacing="1" w:after="100" w:afterAutospacing="1"/>
        <w:rPr>
          <w:rFonts w:ascii="Arial" w:hAnsi="Arial" w:cs="Arial"/>
          <w:b/>
        </w:rPr>
      </w:pPr>
      <w:r w:rsidRPr="00C372E1">
        <w:rPr>
          <w:rFonts w:ascii="Arial" w:hAnsi="Arial" w:cs="Arial"/>
          <w:highlight w:val="yellow"/>
        </w:rPr>
        <w:t>[SECCIÓN 3]</w:t>
      </w:r>
      <w:r w:rsidRPr="00C372E1">
        <w:rPr>
          <w:rFonts w:ascii="Arial" w:hAnsi="Arial" w:cs="Arial"/>
        </w:rPr>
        <w:t xml:space="preserve"> </w:t>
      </w:r>
      <w:r w:rsidRPr="00C372E1">
        <w:rPr>
          <w:rFonts w:ascii="Arial" w:hAnsi="Arial" w:cs="Arial"/>
          <w:b/>
        </w:rPr>
        <w:t xml:space="preserve">2.1.1 La </w:t>
      </w:r>
      <w:r w:rsidR="003C3565" w:rsidRPr="00C372E1">
        <w:rPr>
          <w:rFonts w:ascii="Arial" w:hAnsi="Arial" w:cs="Arial"/>
          <w:b/>
        </w:rPr>
        <w:t>fisión binaria</w:t>
      </w:r>
    </w:p>
    <w:p w:rsidR="00D04853" w:rsidRPr="00C372E1" w:rsidRDefault="005C15DC" w:rsidP="006E69C4">
      <w:pPr>
        <w:spacing w:before="100" w:beforeAutospacing="1" w:after="100" w:afterAutospacing="1"/>
        <w:rPr>
          <w:rFonts w:ascii="Arial" w:eastAsia="Times New Roman" w:hAnsi="Arial" w:cs="Arial"/>
        </w:rPr>
      </w:pPr>
      <w:r w:rsidRPr="00C372E1">
        <w:rPr>
          <w:rFonts w:ascii="Arial" w:hAnsi="Arial" w:cs="Arial"/>
        </w:rPr>
        <w:t>La</w:t>
      </w:r>
      <w:r w:rsidRPr="00C372E1">
        <w:rPr>
          <w:rFonts w:ascii="Arial" w:hAnsi="Arial" w:cs="Arial"/>
          <w:b/>
        </w:rPr>
        <w:t xml:space="preserve"> fisión binaria, </w:t>
      </w:r>
      <w:r w:rsidRPr="00C372E1">
        <w:rPr>
          <w:rFonts w:ascii="Arial" w:hAnsi="Arial" w:cs="Arial"/>
        </w:rPr>
        <w:t>también</w:t>
      </w:r>
      <w:r w:rsidR="003E2043" w:rsidRPr="00C372E1">
        <w:rPr>
          <w:rFonts w:ascii="Arial" w:eastAsia="Times New Roman" w:hAnsi="Arial" w:cs="Arial"/>
        </w:rPr>
        <w:t xml:space="preserve"> </w:t>
      </w:r>
      <w:r w:rsidRPr="00C372E1">
        <w:rPr>
          <w:rFonts w:ascii="Arial" w:eastAsia="Times New Roman" w:hAnsi="Arial" w:cs="Arial"/>
        </w:rPr>
        <w:t>conocida</w:t>
      </w:r>
      <w:r w:rsidR="003E2043" w:rsidRPr="00C372E1">
        <w:rPr>
          <w:rFonts w:ascii="Arial" w:eastAsia="Times New Roman" w:hAnsi="Arial" w:cs="Arial"/>
        </w:rPr>
        <w:t xml:space="preserve"> como </w:t>
      </w:r>
      <w:r w:rsidR="003E2043" w:rsidRPr="00C372E1">
        <w:rPr>
          <w:rFonts w:ascii="Arial" w:eastAsia="Times New Roman" w:hAnsi="Arial" w:cs="Arial"/>
          <w:b/>
        </w:rPr>
        <w:t>bipartición</w:t>
      </w:r>
      <w:r w:rsidRPr="00C372E1">
        <w:rPr>
          <w:rFonts w:ascii="Arial" w:eastAsia="Times New Roman" w:hAnsi="Arial" w:cs="Arial"/>
        </w:rPr>
        <w:t>,</w:t>
      </w:r>
      <w:r w:rsidR="006F7CC3" w:rsidRPr="00C372E1">
        <w:rPr>
          <w:rFonts w:ascii="Arial" w:eastAsia="Times New Roman" w:hAnsi="Arial" w:cs="Arial"/>
        </w:rPr>
        <w:t xml:space="preserve"> es </w:t>
      </w:r>
      <w:r w:rsidR="000857D3" w:rsidRPr="00C372E1">
        <w:rPr>
          <w:rFonts w:ascii="Arial" w:eastAsia="Times New Roman" w:hAnsi="Arial" w:cs="Arial"/>
        </w:rPr>
        <w:t xml:space="preserve">común en </w:t>
      </w:r>
      <w:r w:rsidR="006F7CC3" w:rsidRPr="00C372E1">
        <w:rPr>
          <w:rFonts w:ascii="Arial" w:eastAsia="Times New Roman" w:hAnsi="Arial" w:cs="Arial"/>
        </w:rPr>
        <w:t>los organismos unicelulares</w:t>
      </w:r>
      <w:r w:rsidR="00D04853" w:rsidRPr="00C372E1">
        <w:rPr>
          <w:rFonts w:ascii="Arial" w:eastAsia="Times New Roman" w:hAnsi="Arial" w:cs="Arial"/>
        </w:rPr>
        <w:t>.</w:t>
      </w:r>
      <w:r w:rsidR="006F7CC3" w:rsidRPr="00C372E1">
        <w:rPr>
          <w:rFonts w:ascii="Arial" w:eastAsia="Times New Roman" w:hAnsi="Arial" w:cs="Arial"/>
        </w:rPr>
        <w:t xml:space="preserve"> </w:t>
      </w:r>
      <w:r w:rsidR="00D04853" w:rsidRPr="00C372E1">
        <w:rPr>
          <w:rFonts w:ascii="Arial" w:eastAsia="Times New Roman" w:hAnsi="Arial" w:cs="Arial"/>
        </w:rPr>
        <w:t xml:space="preserve">Inicia con el alargamiento de la célula y la duplicación de su </w:t>
      </w:r>
      <w:r w:rsidR="00D04853" w:rsidRPr="008D6212">
        <w:rPr>
          <w:rFonts w:ascii="Arial" w:eastAsia="Times New Roman" w:hAnsi="Arial" w:cs="Arial"/>
          <w:highlight w:val="cyan"/>
          <w:rPrChange w:id="81" w:author="Mpgarcia" w:date="2015-03-19T13:23:00Z">
            <w:rPr>
              <w:rFonts w:ascii="Arial" w:eastAsia="Times New Roman" w:hAnsi="Arial" w:cs="Arial"/>
            </w:rPr>
          </w:rPrChange>
        </w:rPr>
        <w:t>contenido</w:t>
      </w:r>
      <w:r w:rsidR="00D04853" w:rsidRPr="00C372E1">
        <w:rPr>
          <w:rFonts w:ascii="Arial" w:eastAsia="Times New Roman" w:hAnsi="Arial" w:cs="Arial"/>
        </w:rPr>
        <w:t>; después, el organismo se divide en dos, repartiendo equitativamente los componentes celulares entre las células hijas. De esta forma se obtienen dos células con las mismas características que la célula que les dio origen.</w:t>
      </w:r>
    </w:p>
    <w:p w:rsidR="006F7CC3" w:rsidRPr="00C372E1" w:rsidRDefault="000857D3" w:rsidP="006E69C4">
      <w:pPr>
        <w:spacing w:before="100" w:beforeAutospacing="1" w:after="100" w:afterAutospacing="1"/>
        <w:rPr>
          <w:rFonts w:ascii="Arial" w:eastAsia="Times New Roman" w:hAnsi="Arial" w:cs="Arial"/>
        </w:rPr>
      </w:pPr>
      <w:r w:rsidRPr="00C372E1">
        <w:rPr>
          <w:rFonts w:ascii="Arial" w:eastAsia="Times New Roman" w:hAnsi="Arial" w:cs="Arial"/>
        </w:rPr>
        <w:t xml:space="preserve">Debido a la rapidez con la que </w:t>
      </w:r>
      <w:r w:rsidR="009E08DE" w:rsidRPr="00C372E1">
        <w:rPr>
          <w:rFonts w:ascii="Arial" w:eastAsia="Times New Roman" w:hAnsi="Arial" w:cs="Arial"/>
        </w:rPr>
        <w:t xml:space="preserve">este proceso </w:t>
      </w:r>
      <w:r w:rsidRPr="00C372E1">
        <w:rPr>
          <w:rFonts w:ascii="Arial" w:eastAsia="Times New Roman" w:hAnsi="Arial" w:cs="Arial"/>
        </w:rPr>
        <w:t>se lleva a cabo</w:t>
      </w:r>
      <w:r w:rsidR="009E08DE" w:rsidRPr="00C372E1">
        <w:rPr>
          <w:rFonts w:ascii="Arial" w:eastAsia="Times New Roman" w:hAnsi="Arial" w:cs="Arial"/>
        </w:rPr>
        <w:t>, en poco tiempo genera un gran</w:t>
      </w:r>
      <w:r w:rsidRPr="00C372E1">
        <w:rPr>
          <w:rFonts w:ascii="Arial" w:eastAsia="Times New Roman" w:hAnsi="Arial" w:cs="Arial"/>
        </w:rPr>
        <w:t xml:space="preserve"> número de individuos. </w:t>
      </w:r>
      <w:ins w:id="82" w:author="Mpgarcia" w:date="2015-03-19T13:24:00Z">
        <w:r w:rsidR="008D6212">
          <w:rPr>
            <w:rFonts w:ascii="Arial" w:eastAsia="Times New Roman" w:hAnsi="Arial" w:cs="Arial"/>
          </w:rPr>
          <w:t>Ejemplo</w:t>
        </w:r>
        <w:proofErr w:type="gramStart"/>
        <w:r w:rsidR="008D6212">
          <w:rPr>
            <w:rFonts w:ascii="Arial" w:eastAsia="Times New Roman" w:hAnsi="Arial" w:cs="Arial"/>
          </w:rPr>
          <w:t>?</w:t>
        </w:r>
      </w:ins>
      <w:proofErr w:type="gramEnd"/>
    </w:p>
    <w:tbl>
      <w:tblPr>
        <w:tblStyle w:val="Tablaconcuadrcula1"/>
        <w:tblW w:w="0" w:type="auto"/>
        <w:tblLayout w:type="fixed"/>
        <w:tblLook w:val="04A0" w:firstRow="1" w:lastRow="0" w:firstColumn="1" w:lastColumn="0" w:noHBand="0" w:noVBand="1"/>
      </w:tblPr>
      <w:tblGrid>
        <w:gridCol w:w="2518"/>
        <w:gridCol w:w="6536"/>
      </w:tblGrid>
      <w:tr w:rsidR="00237080" w:rsidRPr="00C372E1" w:rsidTr="00D35843">
        <w:tc>
          <w:tcPr>
            <w:tcW w:w="9054" w:type="dxa"/>
            <w:gridSpan w:val="2"/>
            <w:shd w:val="clear" w:color="auto" w:fill="0D0D0D" w:themeFill="text1" w:themeFillTint="F2"/>
          </w:tcPr>
          <w:p w:rsidR="00237080" w:rsidRPr="00C372E1" w:rsidRDefault="00237080" w:rsidP="00D35843">
            <w:pPr>
              <w:jc w:val="center"/>
              <w:rPr>
                <w:rFonts w:ascii="Arial" w:hAnsi="Arial" w:cs="Arial"/>
                <w:b/>
                <w:sz w:val="24"/>
                <w:szCs w:val="24"/>
              </w:rPr>
            </w:pPr>
            <w:r w:rsidRPr="00C372E1">
              <w:rPr>
                <w:rFonts w:ascii="Arial" w:hAnsi="Arial" w:cs="Arial"/>
                <w:b/>
                <w:sz w:val="24"/>
                <w:szCs w:val="24"/>
              </w:rPr>
              <w:t xml:space="preserve">Imagen (recurso </w:t>
            </w:r>
            <w:r w:rsidR="00D35843" w:rsidRPr="00C372E1">
              <w:rPr>
                <w:rFonts w:ascii="Arial" w:hAnsi="Arial" w:cs="Arial"/>
                <w:b/>
                <w:sz w:val="24"/>
                <w:szCs w:val="24"/>
              </w:rPr>
              <w:t>aprovechado</w:t>
            </w:r>
            <w:r w:rsidRPr="00C372E1">
              <w:rPr>
                <w:rFonts w:ascii="Arial" w:hAnsi="Arial" w:cs="Arial"/>
                <w:b/>
                <w:sz w:val="24"/>
                <w:szCs w:val="24"/>
              </w:rPr>
              <w:t>)</w:t>
            </w:r>
          </w:p>
        </w:tc>
      </w:tr>
      <w:tr w:rsidR="00237080" w:rsidRPr="00C372E1" w:rsidTr="00D35843">
        <w:tc>
          <w:tcPr>
            <w:tcW w:w="2518" w:type="dxa"/>
          </w:tcPr>
          <w:p w:rsidR="00237080" w:rsidRPr="00C372E1" w:rsidRDefault="00237080" w:rsidP="00AB3C06">
            <w:pPr>
              <w:rPr>
                <w:rFonts w:ascii="Arial" w:hAnsi="Arial" w:cs="Arial"/>
                <w:b/>
                <w:sz w:val="24"/>
                <w:szCs w:val="24"/>
              </w:rPr>
            </w:pPr>
            <w:r w:rsidRPr="00C372E1">
              <w:rPr>
                <w:rFonts w:ascii="Arial" w:hAnsi="Arial" w:cs="Arial"/>
                <w:b/>
                <w:sz w:val="24"/>
                <w:szCs w:val="24"/>
              </w:rPr>
              <w:lastRenderedPageBreak/>
              <w:t>Código</w:t>
            </w:r>
          </w:p>
        </w:tc>
        <w:tc>
          <w:tcPr>
            <w:tcW w:w="6536" w:type="dxa"/>
          </w:tcPr>
          <w:p w:rsidR="00237080" w:rsidRPr="00C372E1" w:rsidRDefault="00237080" w:rsidP="0027770C">
            <w:pPr>
              <w:rPr>
                <w:rFonts w:ascii="Arial" w:hAnsi="Arial" w:cs="Arial"/>
                <w:b/>
                <w:sz w:val="24"/>
                <w:szCs w:val="24"/>
              </w:rPr>
            </w:pPr>
            <w:r w:rsidRPr="00C372E1">
              <w:rPr>
                <w:rFonts w:ascii="Arial" w:hAnsi="Arial" w:cs="Arial"/>
                <w:sz w:val="24"/>
                <w:szCs w:val="24"/>
              </w:rPr>
              <w:t>CN_08_0</w:t>
            </w:r>
            <w:r w:rsidR="0027770C" w:rsidRPr="00C372E1">
              <w:rPr>
                <w:rFonts w:ascii="Arial" w:hAnsi="Arial" w:cs="Arial"/>
                <w:sz w:val="24"/>
                <w:szCs w:val="24"/>
              </w:rPr>
              <w:t>4</w:t>
            </w:r>
            <w:r w:rsidRPr="00C372E1">
              <w:rPr>
                <w:rFonts w:ascii="Arial" w:hAnsi="Arial" w:cs="Arial"/>
                <w:sz w:val="24"/>
                <w:szCs w:val="24"/>
              </w:rPr>
              <w:t>_</w:t>
            </w:r>
            <w:r w:rsidR="004A3029" w:rsidRPr="00C372E1">
              <w:rPr>
                <w:rFonts w:ascii="Arial" w:hAnsi="Arial" w:cs="Arial"/>
                <w:sz w:val="24"/>
                <w:szCs w:val="24"/>
              </w:rPr>
              <w:t>CO_</w:t>
            </w:r>
            <w:r w:rsidR="0027770C" w:rsidRPr="00C372E1">
              <w:rPr>
                <w:rFonts w:ascii="Arial" w:hAnsi="Arial" w:cs="Arial"/>
                <w:sz w:val="24"/>
                <w:szCs w:val="24"/>
              </w:rPr>
              <w:t xml:space="preserve">IMG02 </w:t>
            </w:r>
          </w:p>
        </w:tc>
      </w:tr>
      <w:tr w:rsidR="00237080" w:rsidRPr="00C372E1" w:rsidTr="00D35843">
        <w:tc>
          <w:tcPr>
            <w:tcW w:w="2518" w:type="dxa"/>
          </w:tcPr>
          <w:p w:rsidR="00237080" w:rsidRPr="00C372E1" w:rsidRDefault="00237080" w:rsidP="00AB3C06">
            <w:pPr>
              <w:rPr>
                <w:rFonts w:ascii="Arial" w:hAnsi="Arial" w:cs="Arial"/>
                <w:sz w:val="24"/>
                <w:szCs w:val="24"/>
              </w:rPr>
            </w:pPr>
            <w:r w:rsidRPr="00C372E1">
              <w:rPr>
                <w:rFonts w:ascii="Arial" w:hAnsi="Arial" w:cs="Arial"/>
                <w:b/>
                <w:sz w:val="24"/>
                <w:szCs w:val="24"/>
              </w:rPr>
              <w:t>Descripción</w:t>
            </w:r>
          </w:p>
        </w:tc>
        <w:tc>
          <w:tcPr>
            <w:tcW w:w="6536" w:type="dxa"/>
          </w:tcPr>
          <w:p w:rsidR="00237080" w:rsidRPr="00C372E1" w:rsidRDefault="008A63EB" w:rsidP="008A63EB">
            <w:pPr>
              <w:rPr>
                <w:rFonts w:ascii="Arial" w:hAnsi="Arial" w:cs="Arial"/>
                <w:sz w:val="24"/>
                <w:szCs w:val="24"/>
              </w:rPr>
            </w:pPr>
            <w:r w:rsidRPr="00C372E1">
              <w:rPr>
                <w:rFonts w:ascii="Arial" w:hAnsi="Arial" w:cs="Arial"/>
                <w:sz w:val="24"/>
                <w:szCs w:val="24"/>
              </w:rPr>
              <w:t>Fisión binaria</w:t>
            </w:r>
          </w:p>
        </w:tc>
      </w:tr>
      <w:tr w:rsidR="00237080" w:rsidRPr="00C372E1" w:rsidTr="00D35843">
        <w:tc>
          <w:tcPr>
            <w:tcW w:w="2518" w:type="dxa"/>
          </w:tcPr>
          <w:p w:rsidR="00237080" w:rsidRPr="00C372E1" w:rsidRDefault="00237080" w:rsidP="00AB3C06">
            <w:pPr>
              <w:rPr>
                <w:rFonts w:ascii="Arial" w:hAnsi="Arial" w:cs="Arial"/>
                <w:sz w:val="24"/>
                <w:szCs w:val="24"/>
              </w:rPr>
            </w:pPr>
            <w:r w:rsidRPr="00C372E1">
              <w:rPr>
                <w:rFonts w:ascii="Arial" w:hAnsi="Arial" w:cs="Arial"/>
                <w:b/>
                <w:sz w:val="24"/>
                <w:szCs w:val="24"/>
              </w:rPr>
              <w:t>Código Shutterstock (o URL o la ruta en AulaPlaneta)</w:t>
            </w:r>
          </w:p>
        </w:tc>
        <w:tc>
          <w:tcPr>
            <w:tcW w:w="6536" w:type="dxa"/>
          </w:tcPr>
          <w:p w:rsidR="00237080" w:rsidRPr="00C372E1" w:rsidRDefault="00295330" w:rsidP="00AB3C06">
            <w:pPr>
              <w:rPr>
                <w:rFonts w:ascii="Arial" w:hAnsi="Arial" w:cs="Arial"/>
                <w:sz w:val="24"/>
                <w:szCs w:val="24"/>
              </w:rPr>
            </w:pPr>
            <w:hyperlink r:id="rId12" w:history="1">
              <w:r w:rsidR="00BA5F5D" w:rsidRPr="00C372E1">
                <w:rPr>
                  <w:rStyle w:val="Hipervnculo"/>
                  <w:rFonts w:ascii="Arial" w:hAnsi="Arial" w:cs="Arial"/>
                  <w:color w:val="auto"/>
                  <w:sz w:val="24"/>
                  <w:szCs w:val="24"/>
                </w:rPr>
                <w:t>http://aulaplaneta.planetasaber.com/encyclopedia/default.asp?idpack=11&amp;idpil=000UHK01&amp;ruta=aulaplaneta&amp;DATA=1YusGj5lEO1GMTvU6vEH7hs81nE5ftJig%2bq2u7BI40I%3d</w:t>
              </w:r>
            </w:hyperlink>
            <w:r w:rsidR="00BA5F5D" w:rsidRPr="00C372E1">
              <w:rPr>
                <w:rFonts w:ascii="Arial" w:hAnsi="Arial" w:cs="Arial"/>
                <w:sz w:val="24"/>
                <w:szCs w:val="24"/>
              </w:rPr>
              <w:t xml:space="preserve"> </w:t>
            </w:r>
          </w:p>
        </w:tc>
      </w:tr>
      <w:tr w:rsidR="00237080" w:rsidRPr="00C372E1" w:rsidTr="00D35843">
        <w:tc>
          <w:tcPr>
            <w:tcW w:w="2518" w:type="dxa"/>
          </w:tcPr>
          <w:p w:rsidR="00237080" w:rsidRPr="00C372E1" w:rsidRDefault="00237080" w:rsidP="00AB3C06">
            <w:pPr>
              <w:rPr>
                <w:rFonts w:ascii="Arial" w:hAnsi="Arial" w:cs="Arial"/>
                <w:sz w:val="24"/>
                <w:szCs w:val="24"/>
              </w:rPr>
            </w:pPr>
            <w:r w:rsidRPr="00C372E1">
              <w:rPr>
                <w:rFonts w:ascii="Arial" w:hAnsi="Arial" w:cs="Arial"/>
                <w:b/>
                <w:sz w:val="24"/>
                <w:szCs w:val="24"/>
              </w:rPr>
              <w:t>Pie de imagen</w:t>
            </w:r>
          </w:p>
        </w:tc>
        <w:tc>
          <w:tcPr>
            <w:tcW w:w="6536" w:type="dxa"/>
          </w:tcPr>
          <w:p w:rsidR="00237080" w:rsidRPr="00C372E1" w:rsidRDefault="00D35843" w:rsidP="00F10BCA">
            <w:pPr>
              <w:spacing w:before="100" w:beforeAutospacing="1" w:after="100" w:afterAutospacing="1"/>
              <w:rPr>
                <w:rFonts w:ascii="Arial" w:hAnsi="Arial" w:cs="Arial"/>
                <w:sz w:val="24"/>
                <w:szCs w:val="24"/>
              </w:rPr>
            </w:pPr>
            <w:r w:rsidRPr="00C372E1">
              <w:rPr>
                <w:rFonts w:ascii="Arial" w:eastAsia="Times New Roman" w:hAnsi="Arial" w:cs="Arial"/>
                <w:sz w:val="24"/>
                <w:szCs w:val="24"/>
              </w:rPr>
              <w:t xml:space="preserve">La fisión binaria es un proceso </w:t>
            </w:r>
            <w:r w:rsidR="00F10BCA" w:rsidRPr="00C372E1">
              <w:rPr>
                <w:rFonts w:ascii="Arial" w:eastAsia="Times New Roman" w:hAnsi="Arial" w:cs="Arial"/>
                <w:sz w:val="24"/>
                <w:szCs w:val="24"/>
              </w:rPr>
              <w:t xml:space="preserve">de reproducción </w:t>
            </w:r>
            <w:r w:rsidRPr="00C372E1">
              <w:rPr>
                <w:rFonts w:ascii="Arial" w:eastAsia="Times New Roman" w:hAnsi="Arial" w:cs="Arial"/>
                <w:sz w:val="24"/>
                <w:szCs w:val="24"/>
              </w:rPr>
              <w:t>asexual en el que</w:t>
            </w:r>
            <w:r w:rsidR="00F10BCA" w:rsidRPr="00C372E1">
              <w:rPr>
                <w:rFonts w:ascii="Arial" w:eastAsia="Times New Roman" w:hAnsi="Arial" w:cs="Arial"/>
                <w:sz w:val="24"/>
                <w:szCs w:val="24"/>
              </w:rPr>
              <w:t xml:space="preserve"> una célula se divide en dos células hijas idénticas.</w:t>
            </w:r>
          </w:p>
        </w:tc>
      </w:tr>
    </w:tbl>
    <w:p w:rsidR="000065F1" w:rsidRPr="00C372E1" w:rsidRDefault="000065F1" w:rsidP="000065F1">
      <w:pPr>
        <w:spacing w:before="100" w:beforeAutospacing="1" w:after="100" w:afterAutospacing="1"/>
        <w:rPr>
          <w:rFonts w:ascii="Arial" w:hAnsi="Arial" w:cs="Arial"/>
          <w:b/>
        </w:rPr>
      </w:pPr>
      <w:r w:rsidRPr="00C372E1">
        <w:rPr>
          <w:rFonts w:ascii="Arial" w:hAnsi="Arial" w:cs="Arial"/>
          <w:highlight w:val="yellow"/>
        </w:rPr>
        <w:t>[SECCIÓN 3]</w:t>
      </w:r>
      <w:r w:rsidRPr="00C372E1">
        <w:rPr>
          <w:rFonts w:ascii="Arial" w:hAnsi="Arial" w:cs="Arial"/>
        </w:rPr>
        <w:t xml:space="preserve"> </w:t>
      </w:r>
      <w:r w:rsidRPr="00C372E1">
        <w:rPr>
          <w:rFonts w:ascii="Arial" w:hAnsi="Arial" w:cs="Arial"/>
          <w:b/>
        </w:rPr>
        <w:t>2.1.2 La gemación</w:t>
      </w:r>
    </w:p>
    <w:p w:rsidR="00103AB6" w:rsidRPr="00C372E1" w:rsidRDefault="00103AB6" w:rsidP="000065F1">
      <w:pPr>
        <w:spacing w:before="100" w:beforeAutospacing="1" w:after="100" w:afterAutospacing="1"/>
        <w:rPr>
          <w:rFonts w:ascii="Arial" w:eastAsia="Times New Roman" w:hAnsi="Arial" w:cs="Arial"/>
        </w:rPr>
      </w:pPr>
      <w:r w:rsidRPr="00C372E1">
        <w:rPr>
          <w:rFonts w:ascii="Arial" w:eastAsia="Times New Roman" w:hAnsi="Arial" w:cs="Arial"/>
        </w:rPr>
        <w:t xml:space="preserve">La </w:t>
      </w:r>
      <w:r w:rsidRPr="00C372E1">
        <w:rPr>
          <w:rFonts w:ascii="Arial" w:eastAsia="Times New Roman" w:hAnsi="Arial" w:cs="Arial"/>
          <w:b/>
        </w:rPr>
        <w:t>gemación</w:t>
      </w:r>
      <w:r w:rsidRPr="00C372E1">
        <w:rPr>
          <w:rFonts w:ascii="Arial" w:eastAsia="Times New Roman" w:hAnsi="Arial" w:cs="Arial"/>
        </w:rPr>
        <w:t xml:space="preserve"> es un proceso asexual que pueden llevar a cabo tanto organismos unicelulares como pluricelulares.</w:t>
      </w:r>
    </w:p>
    <w:p w:rsidR="0053533C" w:rsidRPr="00C372E1" w:rsidRDefault="00103AB6" w:rsidP="000065F1">
      <w:pPr>
        <w:spacing w:before="100" w:beforeAutospacing="1" w:after="100" w:afterAutospacing="1"/>
        <w:rPr>
          <w:rFonts w:ascii="Arial" w:eastAsia="Times New Roman" w:hAnsi="Arial" w:cs="Arial"/>
        </w:rPr>
      </w:pPr>
      <w:r w:rsidRPr="00C372E1">
        <w:rPr>
          <w:rFonts w:ascii="Arial" w:eastAsia="Times New Roman" w:hAnsi="Arial" w:cs="Arial"/>
        </w:rPr>
        <w:t>Durante la gemación</w:t>
      </w:r>
      <w:r w:rsidR="00202039" w:rsidRPr="00C372E1">
        <w:rPr>
          <w:rFonts w:ascii="Arial" w:eastAsia="Times New Roman" w:hAnsi="Arial" w:cs="Arial"/>
        </w:rPr>
        <w:t xml:space="preserve"> </w:t>
      </w:r>
      <w:r w:rsidRPr="00C372E1">
        <w:rPr>
          <w:rFonts w:ascii="Arial" w:eastAsia="Times New Roman" w:hAnsi="Arial" w:cs="Arial"/>
        </w:rPr>
        <w:t xml:space="preserve">se forma un abultamiento </w:t>
      </w:r>
      <w:r w:rsidR="00202039" w:rsidRPr="00C372E1">
        <w:rPr>
          <w:rFonts w:ascii="Arial" w:eastAsia="Times New Roman" w:hAnsi="Arial" w:cs="Arial"/>
        </w:rPr>
        <w:t xml:space="preserve">en alguna parte del </w:t>
      </w:r>
      <w:r w:rsidR="00965D54" w:rsidRPr="00C372E1">
        <w:rPr>
          <w:rFonts w:ascii="Arial" w:eastAsia="Times New Roman" w:hAnsi="Arial" w:cs="Arial"/>
        </w:rPr>
        <w:t>o</w:t>
      </w:r>
      <w:r w:rsidRPr="00C372E1">
        <w:rPr>
          <w:rFonts w:ascii="Arial" w:eastAsia="Times New Roman" w:hAnsi="Arial" w:cs="Arial"/>
        </w:rPr>
        <w:t xml:space="preserve">rganismo que se va a reproducir. Este abultamiento, conocido como </w:t>
      </w:r>
      <w:r w:rsidRPr="00C372E1">
        <w:rPr>
          <w:rFonts w:ascii="Arial" w:eastAsia="Times New Roman" w:hAnsi="Arial" w:cs="Arial"/>
          <w:b/>
        </w:rPr>
        <w:t>gema</w:t>
      </w:r>
      <w:r w:rsidRPr="00C372E1">
        <w:rPr>
          <w:rFonts w:ascii="Arial" w:eastAsia="Times New Roman" w:hAnsi="Arial" w:cs="Arial"/>
        </w:rPr>
        <w:t xml:space="preserve"> o </w:t>
      </w:r>
      <w:r w:rsidRPr="00C372E1">
        <w:rPr>
          <w:rFonts w:ascii="Arial" w:eastAsia="Times New Roman" w:hAnsi="Arial" w:cs="Arial"/>
          <w:b/>
        </w:rPr>
        <w:t>yema</w:t>
      </w:r>
      <w:r w:rsidRPr="00C372E1">
        <w:rPr>
          <w:rFonts w:ascii="Arial" w:eastAsia="Times New Roman" w:hAnsi="Arial" w:cs="Arial"/>
        </w:rPr>
        <w:t xml:space="preserve">, </w:t>
      </w:r>
      <w:r w:rsidR="00202039" w:rsidRPr="00C372E1">
        <w:rPr>
          <w:rFonts w:ascii="Arial" w:eastAsia="Times New Roman" w:hAnsi="Arial" w:cs="Arial"/>
        </w:rPr>
        <w:t xml:space="preserve">se desarrolla y </w:t>
      </w:r>
      <w:r w:rsidRPr="00C372E1">
        <w:rPr>
          <w:rFonts w:ascii="Arial" w:eastAsia="Times New Roman" w:hAnsi="Arial" w:cs="Arial"/>
        </w:rPr>
        <w:t>convierte en un nuevo individuo. E</w:t>
      </w:r>
      <w:r w:rsidR="00B517F7" w:rsidRPr="00C372E1">
        <w:rPr>
          <w:rFonts w:ascii="Arial" w:eastAsia="Times New Roman" w:hAnsi="Arial" w:cs="Arial"/>
        </w:rPr>
        <w:t xml:space="preserve">ste </w:t>
      </w:r>
      <w:r w:rsidR="00202039" w:rsidRPr="00C372E1">
        <w:rPr>
          <w:rFonts w:ascii="Arial" w:eastAsia="Times New Roman" w:hAnsi="Arial" w:cs="Arial"/>
        </w:rPr>
        <w:t>puede independizarse o permanecer adherido</w:t>
      </w:r>
      <w:r w:rsidR="00965D54" w:rsidRPr="00C372E1">
        <w:rPr>
          <w:rFonts w:ascii="Arial" w:eastAsia="Times New Roman" w:hAnsi="Arial" w:cs="Arial"/>
        </w:rPr>
        <w:t xml:space="preserve"> al </w:t>
      </w:r>
      <w:r w:rsidR="00965D54" w:rsidRPr="00C372E1">
        <w:rPr>
          <w:rFonts w:ascii="Arial" w:eastAsia="Times New Roman" w:hAnsi="Arial" w:cs="Arial"/>
          <w:b/>
        </w:rPr>
        <w:t>parental</w:t>
      </w:r>
      <w:r w:rsidRPr="00C372E1">
        <w:rPr>
          <w:rFonts w:ascii="Arial" w:eastAsia="Times New Roman" w:hAnsi="Arial" w:cs="Arial"/>
        </w:rPr>
        <w:t xml:space="preserve"> (es decir, al organismo que le dio origen). </w:t>
      </w:r>
    </w:p>
    <w:tbl>
      <w:tblPr>
        <w:tblStyle w:val="Tablaconcuadrcula1"/>
        <w:tblW w:w="0" w:type="auto"/>
        <w:tblLayout w:type="fixed"/>
        <w:tblLook w:val="04A0" w:firstRow="1" w:lastRow="0" w:firstColumn="1" w:lastColumn="0" w:noHBand="0" w:noVBand="1"/>
      </w:tblPr>
      <w:tblGrid>
        <w:gridCol w:w="2518"/>
        <w:gridCol w:w="6536"/>
      </w:tblGrid>
      <w:tr w:rsidR="00237080" w:rsidRPr="00C372E1" w:rsidTr="005B2CFF">
        <w:tc>
          <w:tcPr>
            <w:tcW w:w="9054" w:type="dxa"/>
            <w:gridSpan w:val="2"/>
            <w:shd w:val="clear" w:color="auto" w:fill="0D0D0D" w:themeFill="text1" w:themeFillTint="F2"/>
          </w:tcPr>
          <w:p w:rsidR="00237080" w:rsidRPr="00C372E1" w:rsidRDefault="00237080" w:rsidP="00D46636">
            <w:pPr>
              <w:jc w:val="center"/>
              <w:rPr>
                <w:rFonts w:ascii="Arial" w:hAnsi="Arial" w:cs="Arial"/>
                <w:b/>
                <w:sz w:val="24"/>
                <w:szCs w:val="24"/>
              </w:rPr>
            </w:pPr>
            <w:r w:rsidRPr="00C372E1">
              <w:rPr>
                <w:rFonts w:ascii="Arial" w:hAnsi="Arial" w:cs="Arial"/>
                <w:b/>
                <w:sz w:val="24"/>
                <w:szCs w:val="24"/>
              </w:rPr>
              <w:t>Imagen (nuev</w:t>
            </w:r>
            <w:r w:rsidR="00D46636" w:rsidRPr="00C372E1">
              <w:rPr>
                <w:rFonts w:ascii="Arial" w:hAnsi="Arial" w:cs="Arial"/>
                <w:b/>
                <w:sz w:val="24"/>
                <w:szCs w:val="24"/>
              </w:rPr>
              <w:t>a</w:t>
            </w:r>
            <w:r w:rsidRPr="00C372E1">
              <w:rPr>
                <w:rFonts w:ascii="Arial" w:hAnsi="Arial" w:cs="Arial"/>
                <w:b/>
                <w:sz w:val="24"/>
                <w:szCs w:val="24"/>
              </w:rPr>
              <w:t>)</w:t>
            </w:r>
          </w:p>
        </w:tc>
      </w:tr>
      <w:tr w:rsidR="00237080" w:rsidRPr="00C372E1" w:rsidTr="005B2CFF">
        <w:tc>
          <w:tcPr>
            <w:tcW w:w="2518" w:type="dxa"/>
          </w:tcPr>
          <w:p w:rsidR="00237080" w:rsidRPr="00C372E1" w:rsidRDefault="00237080" w:rsidP="00AB3C06">
            <w:pPr>
              <w:rPr>
                <w:rFonts w:ascii="Arial" w:hAnsi="Arial" w:cs="Arial"/>
                <w:b/>
                <w:sz w:val="24"/>
                <w:szCs w:val="24"/>
              </w:rPr>
            </w:pPr>
            <w:r w:rsidRPr="00C372E1">
              <w:rPr>
                <w:rFonts w:ascii="Arial" w:hAnsi="Arial" w:cs="Arial"/>
                <w:b/>
                <w:sz w:val="24"/>
                <w:szCs w:val="24"/>
              </w:rPr>
              <w:t>Código</w:t>
            </w:r>
          </w:p>
        </w:tc>
        <w:tc>
          <w:tcPr>
            <w:tcW w:w="6536" w:type="dxa"/>
          </w:tcPr>
          <w:p w:rsidR="00237080" w:rsidRPr="00C372E1" w:rsidRDefault="0027770C" w:rsidP="00237080">
            <w:pPr>
              <w:rPr>
                <w:rFonts w:ascii="Arial" w:hAnsi="Arial" w:cs="Arial"/>
                <w:b/>
                <w:sz w:val="24"/>
                <w:szCs w:val="24"/>
              </w:rPr>
            </w:pPr>
            <w:r w:rsidRPr="00C372E1">
              <w:rPr>
                <w:rFonts w:ascii="Arial" w:hAnsi="Arial" w:cs="Arial"/>
                <w:sz w:val="24"/>
                <w:szCs w:val="24"/>
              </w:rPr>
              <w:t>CN_08_04_</w:t>
            </w:r>
            <w:r w:rsidR="004A3029" w:rsidRPr="00C372E1">
              <w:rPr>
                <w:rFonts w:ascii="Arial" w:hAnsi="Arial" w:cs="Arial"/>
                <w:sz w:val="24"/>
                <w:szCs w:val="24"/>
              </w:rPr>
              <w:t>CO_</w:t>
            </w:r>
            <w:r w:rsidRPr="00C372E1">
              <w:rPr>
                <w:rFonts w:ascii="Arial" w:hAnsi="Arial" w:cs="Arial"/>
                <w:sz w:val="24"/>
                <w:szCs w:val="24"/>
              </w:rPr>
              <w:t>IMG03</w:t>
            </w:r>
          </w:p>
        </w:tc>
      </w:tr>
      <w:tr w:rsidR="00237080" w:rsidRPr="00C372E1" w:rsidTr="005B2CFF">
        <w:tc>
          <w:tcPr>
            <w:tcW w:w="2518" w:type="dxa"/>
          </w:tcPr>
          <w:p w:rsidR="00237080" w:rsidRPr="00C372E1" w:rsidRDefault="00237080" w:rsidP="00AB3C06">
            <w:pPr>
              <w:rPr>
                <w:rFonts w:ascii="Arial" w:hAnsi="Arial" w:cs="Arial"/>
                <w:sz w:val="24"/>
                <w:szCs w:val="24"/>
              </w:rPr>
            </w:pPr>
            <w:r w:rsidRPr="00C372E1">
              <w:rPr>
                <w:rFonts w:ascii="Arial" w:hAnsi="Arial" w:cs="Arial"/>
                <w:b/>
                <w:sz w:val="24"/>
                <w:szCs w:val="24"/>
              </w:rPr>
              <w:t>Descripción</w:t>
            </w:r>
          </w:p>
        </w:tc>
        <w:tc>
          <w:tcPr>
            <w:tcW w:w="6536" w:type="dxa"/>
          </w:tcPr>
          <w:p w:rsidR="00237080" w:rsidRPr="00C372E1" w:rsidRDefault="00D25A55" w:rsidP="008A63EB">
            <w:pPr>
              <w:rPr>
                <w:rFonts w:ascii="Arial" w:hAnsi="Arial" w:cs="Arial"/>
                <w:sz w:val="24"/>
                <w:szCs w:val="24"/>
              </w:rPr>
            </w:pPr>
            <w:r w:rsidRPr="00C372E1">
              <w:rPr>
                <w:rFonts w:ascii="Arial" w:hAnsi="Arial" w:cs="Arial"/>
                <w:sz w:val="24"/>
                <w:szCs w:val="24"/>
              </w:rPr>
              <w:t>Ilustración representando el proceso de g</w:t>
            </w:r>
            <w:r w:rsidR="008A63EB" w:rsidRPr="00C372E1">
              <w:rPr>
                <w:rFonts w:ascii="Arial" w:hAnsi="Arial" w:cs="Arial"/>
                <w:sz w:val="24"/>
                <w:szCs w:val="24"/>
              </w:rPr>
              <w:t>emación</w:t>
            </w:r>
          </w:p>
        </w:tc>
      </w:tr>
      <w:tr w:rsidR="00237080" w:rsidRPr="00C372E1" w:rsidTr="005B2CFF">
        <w:tc>
          <w:tcPr>
            <w:tcW w:w="2518" w:type="dxa"/>
          </w:tcPr>
          <w:p w:rsidR="00237080" w:rsidRPr="00C372E1" w:rsidRDefault="00237080" w:rsidP="00AB3C06">
            <w:pPr>
              <w:rPr>
                <w:rFonts w:ascii="Arial" w:hAnsi="Arial" w:cs="Arial"/>
                <w:sz w:val="24"/>
                <w:szCs w:val="24"/>
              </w:rPr>
            </w:pPr>
            <w:r w:rsidRPr="00C372E1">
              <w:rPr>
                <w:rFonts w:ascii="Arial" w:hAnsi="Arial" w:cs="Arial"/>
                <w:b/>
                <w:sz w:val="24"/>
                <w:szCs w:val="24"/>
              </w:rPr>
              <w:t>Código Shutterstock (o URL o la ruta en AulaPlaneta)</w:t>
            </w:r>
          </w:p>
        </w:tc>
        <w:tc>
          <w:tcPr>
            <w:tcW w:w="6536" w:type="dxa"/>
          </w:tcPr>
          <w:p w:rsidR="00237080" w:rsidRPr="00C372E1" w:rsidRDefault="00296F33" w:rsidP="00AB3C06">
            <w:pPr>
              <w:rPr>
                <w:rFonts w:ascii="Arial" w:hAnsi="Arial" w:cs="Arial"/>
                <w:sz w:val="24"/>
                <w:szCs w:val="24"/>
              </w:rPr>
            </w:pPr>
            <w:r w:rsidRPr="00C372E1">
              <w:rPr>
                <w:rFonts w:ascii="Arial" w:hAnsi="Arial" w:cs="Arial"/>
                <w:noProof/>
                <w:lang w:val="es-CO" w:eastAsia="es-CO"/>
              </w:rPr>
              <w:drawing>
                <wp:anchor distT="0" distB="0" distL="114300" distR="114300" simplePos="0" relativeHeight="251662336" behindDoc="0" locked="0" layoutInCell="1" allowOverlap="1">
                  <wp:simplePos x="0" y="0"/>
                  <wp:positionH relativeFrom="column">
                    <wp:posOffset>610401</wp:posOffset>
                  </wp:positionH>
                  <wp:positionV relativeFrom="paragraph">
                    <wp:posOffset>154709</wp:posOffset>
                  </wp:positionV>
                  <wp:extent cx="2600696" cy="958851"/>
                  <wp:effectExtent l="0" t="0" r="9525" b="0"/>
                  <wp:wrapNone/>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extLst>
                              <a:ext uri="{28A0092B-C50C-407E-A947-70E740481C1C}">
                                <a14:useLocalDpi xmlns:a14="http://schemas.microsoft.com/office/drawing/2010/main" val="0"/>
                              </a:ext>
                            </a:extLst>
                          </a:blip>
                          <a:srcRect l="11005" t="49436" r="46243" b="25337"/>
                          <a:stretch/>
                        </pic:blipFill>
                        <pic:spPr bwMode="auto">
                          <a:xfrm>
                            <a:off x="0" y="0"/>
                            <a:ext cx="2605309" cy="960552"/>
                          </a:xfrm>
                          <a:prstGeom prst="rect">
                            <a:avLst/>
                          </a:prstGeom>
                          <a:ln>
                            <a:noFill/>
                          </a:ln>
                          <a:extLst>
                            <a:ext uri="{53640926-AAD7-44D8-BBD7-CCE9431645EC}">
                              <a14:shadowObscured xmlns:a14="http://schemas.microsoft.com/office/drawing/2010/main"/>
                            </a:ext>
                          </a:extLst>
                        </pic:spPr>
                      </pic:pic>
                    </a:graphicData>
                  </a:graphic>
                </wp:anchor>
              </w:drawing>
            </w:r>
            <w:r w:rsidR="005B2CFF" w:rsidRPr="00C372E1">
              <w:rPr>
                <w:rFonts w:ascii="Arial" w:hAnsi="Arial" w:cs="Arial"/>
                <w:sz w:val="24"/>
                <w:szCs w:val="24"/>
              </w:rPr>
              <w:t xml:space="preserve">Ilustrar </w:t>
            </w:r>
          </w:p>
          <w:p w:rsidR="005B2CFF" w:rsidRPr="00C372E1" w:rsidRDefault="005B2CFF" w:rsidP="00AB3C06">
            <w:pPr>
              <w:rPr>
                <w:rFonts w:ascii="Arial" w:hAnsi="Arial" w:cs="Arial"/>
                <w:sz w:val="24"/>
                <w:szCs w:val="24"/>
              </w:rPr>
            </w:pPr>
          </w:p>
          <w:p w:rsidR="005B2CFF" w:rsidRPr="00C372E1" w:rsidRDefault="005B2CFF" w:rsidP="00AB3C06">
            <w:pPr>
              <w:rPr>
                <w:rFonts w:ascii="Arial" w:hAnsi="Arial" w:cs="Arial"/>
                <w:sz w:val="24"/>
                <w:szCs w:val="24"/>
              </w:rPr>
            </w:pPr>
          </w:p>
          <w:p w:rsidR="005B2CFF" w:rsidRPr="00C372E1" w:rsidRDefault="005B2CFF" w:rsidP="00AB3C06">
            <w:pPr>
              <w:rPr>
                <w:rFonts w:ascii="Arial" w:hAnsi="Arial" w:cs="Arial"/>
                <w:sz w:val="24"/>
                <w:szCs w:val="24"/>
              </w:rPr>
            </w:pPr>
          </w:p>
          <w:p w:rsidR="005B2CFF" w:rsidRPr="00C372E1" w:rsidRDefault="005B2CFF" w:rsidP="00AB3C06">
            <w:pPr>
              <w:rPr>
                <w:rFonts w:ascii="Arial" w:hAnsi="Arial" w:cs="Arial"/>
                <w:sz w:val="24"/>
                <w:szCs w:val="24"/>
              </w:rPr>
            </w:pPr>
          </w:p>
          <w:p w:rsidR="005B2CFF" w:rsidRPr="00C372E1" w:rsidRDefault="005B2CFF" w:rsidP="00AB3C06">
            <w:pPr>
              <w:rPr>
                <w:rFonts w:ascii="Arial" w:hAnsi="Arial" w:cs="Arial"/>
                <w:sz w:val="24"/>
                <w:szCs w:val="24"/>
              </w:rPr>
            </w:pPr>
          </w:p>
          <w:p w:rsidR="005B2CFF" w:rsidRPr="00C372E1" w:rsidRDefault="005B2CFF" w:rsidP="00AB3C06">
            <w:pPr>
              <w:rPr>
                <w:rFonts w:ascii="Arial" w:hAnsi="Arial" w:cs="Arial"/>
                <w:sz w:val="24"/>
                <w:szCs w:val="24"/>
              </w:rPr>
            </w:pPr>
          </w:p>
          <w:p w:rsidR="005B2CFF" w:rsidRPr="00C372E1" w:rsidRDefault="00295330" w:rsidP="005B2CFF">
            <w:pPr>
              <w:rPr>
                <w:rFonts w:ascii="Arial" w:hAnsi="Arial" w:cs="Arial"/>
                <w:sz w:val="24"/>
                <w:szCs w:val="24"/>
              </w:rPr>
            </w:pPr>
            <w:hyperlink r:id="rId14" w:history="1">
              <w:r w:rsidR="005B0425" w:rsidRPr="00C372E1">
                <w:rPr>
                  <w:rStyle w:val="Hipervnculo"/>
                  <w:rFonts w:ascii="Arial" w:hAnsi="Arial" w:cs="Arial"/>
                  <w:color w:val="auto"/>
                  <w:sz w:val="24"/>
                  <w:szCs w:val="24"/>
                </w:rPr>
                <w:t>http://www.eruditos.net/mediawiki/images/2/24/Celulagemacion.gif</w:t>
              </w:r>
            </w:hyperlink>
            <w:r w:rsidR="005B0425" w:rsidRPr="00C372E1">
              <w:rPr>
                <w:rFonts w:ascii="Arial" w:hAnsi="Arial" w:cs="Arial"/>
                <w:sz w:val="24"/>
                <w:szCs w:val="24"/>
              </w:rPr>
              <w:t xml:space="preserve"> </w:t>
            </w:r>
          </w:p>
        </w:tc>
      </w:tr>
      <w:tr w:rsidR="00237080" w:rsidRPr="00C372E1" w:rsidTr="005B2CFF">
        <w:tc>
          <w:tcPr>
            <w:tcW w:w="2518" w:type="dxa"/>
          </w:tcPr>
          <w:p w:rsidR="00237080" w:rsidRPr="00C372E1" w:rsidRDefault="00237080" w:rsidP="00AB3C06">
            <w:pPr>
              <w:rPr>
                <w:rFonts w:ascii="Arial" w:hAnsi="Arial" w:cs="Arial"/>
                <w:sz w:val="24"/>
                <w:szCs w:val="24"/>
              </w:rPr>
            </w:pPr>
            <w:r w:rsidRPr="00C372E1">
              <w:rPr>
                <w:rFonts w:ascii="Arial" w:hAnsi="Arial" w:cs="Arial"/>
                <w:b/>
                <w:sz w:val="24"/>
                <w:szCs w:val="24"/>
              </w:rPr>
              <w:t>Pie de imagen</w:t>
            </w:r>
          </w:p>
        </w:tc>
        <w:tc>
          <w:tcPr>
            <w:tcW w:w="6536" w:type="dxa"/>
          </w:tcPr>
          <w:p w:rsidR="00237080" w:rsidRPr="00C372E1" w:rsidRDefault="005B2CFF" w:rsidP="005B2CFF">
            <w:pPr>
              <w:rPr>
                <w:rFonts w:ascii="Arial" w:hAnsi="Arial" w:cs="Arial"/>
                <w:sz w:val="24"/>
                <w:szCs w:val="24"/>
              </w:rPr>
            </w:pPr>
            <w:r w:rsidRPr="00C372E1">
              <w:rPr>
                <w:rFonts w:ascii="Arial" w:hAnsi="Arial" w:cs="Arial"/>
                <w:sz w:val="24"/>
                <w:szCs w:val="24"/>
              </w:rPr>
              <w:t xml:space="preserve">Durante la </w:t>
            </w:r>
            <w:r w:rsidR="00953B19" w:rsidRPr="00C372E1">
              <w:rPr>
                <w:rFonts w:ascii="Arial" w:hAnsi="Arial" w:cs="Arial"/>
                <w:sz w:val="24"/>
                <w:szCs w:val="24"/>
              </w:rPr>
              <w:t xml:space="preserve">división por </w:t>
            </w:r>
            <w:r w:rsidRPr="00C372E1">
              <w:rPr>
                <w:rFonts w:ascii="Arial" w:hAnsi="Arial" w:cs="Arial"/>
                <w:sz w:val="24"/>
                <w:szCs w:val="24"/>
              </w:rPr>
              <w:t>gemación se generan dos células hijas de distinto tamaño debido a la distribuci</w:t>
            </w:r>
            <w:r w:rsidR="00164FC7" w:rsidRPr="00C372E1">
              <w:rPr>
                <w:rFonts w:ascii="Arial" w:hAnsi="Arial" w:cs="Arial"/>
                <w:sz w:val="24"/>
                <w:szCs w:val="24"/>
              </w:rPr>
              <w:t xml:space="preserve">ón desigual del citoplasma. Sin embargo, </w:t>
            </w:r>
            <w:r w:rsidRPr="00C372E1">
              <w:rPr>
                <w:rFonts w:ascii="Arial" w:hAnsi="Arial" w:cs="Arial"/>
                <w:sz w:val="24"/>
                <w:szCs w:val="24"/>
              </w:rPr>
              <w:t xml:space="preserve">la información genética es idéntica entre </w:t>
            </w:r>
            <w:ins w:id="83" w:author="Mpgarcia" w:date="2015-03-19T13:26:00Z">
              <w:r w:rsidR="008D6212" w:rsidRPr="008D6212">
                <w:rPr>
                  <w:rFonts w:ascii="Arial" w:hAnsi="Arial" w:cs="Arial"/>
                  <w:sz w:val="24"/>
                  <w:szCs w:val="24"/>
                  <w:highlight w:val="cyan"/>
                  <w:rPrChange w:id="84" w:author="Mpgarcia" w:date="2015-03-19T13:27:00Z">
                    <w:rPr>
                      <w:rFonts w:ascii="Arial" w:hAnsi="Arial" w:cs="Arial"/>
                      <w:sz w:val="24"/>
                      <w:szCs w:val="24"/>
                    </w:rPr>
                  </w:rPrChange>
                </w:rPr>
                <w:t>el</w:t>
              </w:r>
              <w:r w:rsidR="008D6212">
                <w:rPr>
                  <w:rFonts w:ascii="Arial" w:hAnsi="Arial" w:cs="Arial"/>
                  <w:sz w:val="24"/>
                  <w:szCs w:val="24"/>
                </w:rPr>
                <w:t xml:space="preserve"> </w:t>
              </w:r>
            </w:ins>
            <w:r w:rsidRPr="00C372E1">
              <w:rPr>
                <w:rFonts w:ascii="Arial" w:hAnsi="Arial" w:cs="Arial"/>
                <w:sz w:val="24"/>
                <w:szCs w:val="24"/>
              </w:rPr>
              <w:t xml:space="preserve">parental y </w:t>
            </w:r>
            <w:ins w:id="85" w:author="Mpgarcia" w:date="2015-03-19T13:26:00Z">
              <w:r w:rsidR="008D6212">
                <w:rPr>
                  <w:rFonts w:ascii="Arial" w:hAnsi="Arial" w:cs="Arial"/>
                  <w:sz w:val="24"/>
                  <w:szCs w:val="24"/>
                </w:rPr>
                <w:t xml:space="preserve">el </w:t>
              </w:r>
            </w:ins>
            <w:r w:rsidRPr="00C372E1">
              <w:rPr>
                <w:rFonts w:ascii="Arial" w:hAnsi="Arial" w:cs="Arial"/>
                <w:sz w:val="24"/>
                <w:szCs w:val="24"/>
              </w:rPr>
              <w:t xml:space="preserve">descendiente. </w:t>
            </w:r>
          </w:p>
        </w:tc>
        <w:bookmarkStart w:id="86" w:name="_GoBack"/>
        <w:bookmarkEnd w:id="86"/>
      </w:tr>
    </w:tbl>
    <w:p w:rsidR="00CC1E96" w:rsidRPr="00C372E1" w:rsidRDefault="00CC1E96" w:rsidP="00CC1E96">
      <w:pPr>
        <w:spacing w:before="100" w:beforeAutospacing="1" w:after="100" w:afterAutospacing="1"/>
        <w:rPr>
          <w:rFonts w:ascii="Arial" w:hAnsi="Arial" w:cs="Arial"/>
          <w:b/>
        </w:rPr>
      </w:pPr>
      <w:r w:rsidRPr="00C372E1">
        <w:rPr>
          <w:rFonts w:ascii="Arial" w:hAnsi="Arial" w:cs="Arial"/>
          <w:highlight w:val="yellow"/>
        </w:rPr>
        <w:t>[SECCIÓN 3]</w:t>
      </w:r>
      <w:r w:rsidRPr="00C372E1">
        <w:rPr>
          <w:rFonts w:ascii="Arial" w:hAnsi="Arial" w:cs="Arial"/>
        </w:rPr>
        <w:t xml:space="preserve"> </w:t>
      </w:r>
      <w:r w:rsidRPr="00C372E1">
        <w:rPr>
          <w:rFonts w:ascii="Arial" w:hAnsi="Arial" w:cs="Arial"/>
          <w:b/>
        </w:rPr>
        <w:t>2.1.3 La esporulación</w:t>
      </w:r>
    </w:p>
    <w:p w:rsidR="005607B0" w:rsidRPr="00C372E1" w:rsidRDefault="00BF290F" w:rsidP="00CC1E96">
      <w:pPr>
        <w:spacing w:before="100" w:beforeAutospacing="1" w:after="100" w:afterAutospacing="1"/>
        <w:rPr>
          <w:rFonts w:ascii="Arial" w:eastAsia="Times New Roman" w:hAnsi="Arial" w:cs="Arial"/>
        </w:rPr>
      </w:pPr>
      <w:r w:rsidRPr="00C372E1">
        <w:rPr>
          <w:rFonts w:ascii="Arial" w:eastAsia="Times New Roman" w:hAnsi="Arial" w:cs="Arial"/>
        </w:rPr>
        <w:t xml:space="preserve">La </w:t>
      </w:r>
      <w:r w:rsidRPr="00C372E1">
        <w:rPr>
          <w:rFonts w:ascii="Arial" w:eastAsia="Times New Roman" w:hAnsi="Arial" w:cs="Arial"/>
          <w:b/>
        </w:rPr>
        <w:t>esporulación</w:t>
      </w:r>
      <w:r w:rsidRPr="00C372E1">
        <w:rPr>
          <w:rFonts w:ascii="Arial" w:eastAsia="Times New Roman" w:hAnsi="Arial" w:cs="Arial"/>
        </w:rPr>
        <w:t xml:space="preserve"> es una forma de reproducción basada en</w:t>
      </w:r>
      <w:r w:rsidR="00D238BD" w:rsidRPr="00C372E1">
        <w:rPr>
          <w:rFonts w:ascii="Arial" w:eastAsia="Times New Roman" w:hAnsi="Arial" w:cs="Arial"/>
        </w:rPr>
        <w:t xml:space="preserve"> la formación </w:t>
      </w:r>
      <w:r w:rsidRPr="00C372E1">
        <w:rPr>
          <w:rFonts w:ascii="Arial" w:eastAsia="Times New Roman" w:hAnsi="Arial" w:cs="Arial"/>
        </w:rPr>
        <w:t xml:space="preserve">y liberación </w:t>
      </w:r>
      <w:r w:rsidR="00D238BD" w:rsidRPr="00C372E1">
        <w:rPr>
          <w:rFonts w:ascii="Arial" w:eastAsia="Times New Roman" w:hAnsi="Arial" w:cs="Arial"/>
        </w:rPr>
        <w:t xml:space="preserve">de </w:t>
      </w:r>
      <w:r w:rsidR="00D238BD" w:rsidRPr="00C372E1">
        <w:rPr>
          <w:rFonts w:ascii="Arial" w:eastAsia="Times New Roman" w:hAnsi="Arial" w:cs="Arial"/>
          <w:b/>
        </w:rPr>
        <w:t>esporas</w:t>
      </w:r>
      <w:r w:rsidR="00F043F3" w:rsidRPr="00C372E1">
        <w:rPr>
          <w:rFonts w:ascii="Arial" w:eastAsia="Times New Roman" w:hAnsi="Arial" w:cs="Arial"/>
        </w:rPr>
        <w:t xml:space="preserve">. Una espora es una estructura </w:t>
      </w:r>
      <w:r w:rsidR="00F043F3" w:rsidRPr="008D6212">
        <w:rPr>
          <w:rFonts w:ascii="Arial" w:eastAsia="Times New Roman" w:hAnsi="Arial" w:cs="Arial"/>
          <w:highlight w:val="cyan"/>
          <w:rPrChange w:id="87" w:author="Mpgarcia" w:date="2015-03-19T13:27:00Z">
            <w:rPr>
              <w:rFonts w:ascii="Arial" w:eastAsia="Times New Roman" w:hAnsi="Arial" w:cs="Arial"/>
            </w:rPr>
          </w:rPrChange>
        </w:rPr>
        <w:t>microscopia</w:t>
      </w:r>
      <w:r w:rsidR="00F043F3" w:rsidRPr="00C372E1">
        <w:rPr>
          <w:rFonts w:ascii="Arial" w:eastAsia="Times New Roman" w:hAnsi="Arial" w:cs="Arial"/>
        </w:rPr>
        <w:t xml:space="preserve"> que contiene</w:t>
      </w:r>
      <w:r w:rsidR="005607B0" w:rsidRPr="00C372E1">
        <w:rPr>
          <w:rFonts w:ascii="Arial" w:eastAsia="Times New Roman" w:hAnsi="Arial" w:cs="Arial"/>
        </w:rPr>
        <w:t xml:space="preserve"> reservas de nutrientes</w:t>
      </w:r>
      <w:r w:rsidR="00965D54" w:rsidRPr="00C372E1">
        <w:rPr>
          <w:rFonts w:ascii="Arial" w:eastAsia="Times New Roman" w:hAnsi="Arial" w:cs="Arial"/>
        </w:rPr>
        <w:t xml:space="preserve"> y una copia exacta de </w:t>
      </w:r>
      <w:r w:rsidR="00A55767" w:rsidRPr="00C372E1">
        <w:rPr>
          <w:rFonts w:ascii="Arial" w:eastAsia="Times New Roman" w:hAnsi="Arial" w:cs="Arial"/>
        </w:rPr>
        <w:t xml:space="preserve">la </w:t>
      </w:r>
      <w:r w:rsidR="005607B0" w:rsidRPr="00C372E1">
        <w:rPr>
          <w:rFonts w:ascii="Arial" w:eastAsia="Times New Roman" w:hAnsi="Arial" w:cs="Arial"/>
        </w:rPr>
        <w:t xml:space="preserve">información </w:t>
      </w:r>
      <w:r w:rsidR="00965D54" w:rsidRPr="00C372E1">
        <w:rPr>
          <w:rFonts w:ascii="Arial" w:eastAsia="Times New Roman" w:hAnsi="Arial" w:cs="Arial"/>
        </w:rPr>
        <w:t>d</w:t>
      </w:r>
      <w:r w:rsidR="00A55767" w:rsidRPr="00C372E1">
        <w:rPr>
          <w:rFonts w:ascii="Arial" w:eastAsia="Times New Roman" w:hAnsi="Arial" w:cs="Arial"/>
        </w:rPr>
        <w:t>e</w:t>
      </w:r>
      <w:r w:rsidR="005607B0" w:rsidRPr="00C372E1">
        <w:rPr>
          <w:rFonts w:ascii="Arial" w:eastAsia="Times New Roman" w:hAnsi="Arial" w:cs="Arial"/>
        </w:rPr>
        <w:t xml:space="preserve">l </w:t>
      </w:r>
      <w:r w:rsidR="00F043F3" w:rsidRPr="00C372E1">
        <w:rPr>
          <w:rFonts w:ascii="Arial" w:eastAsia="Times New Roman" w:hAnsi="Arial" w:cs="Arial"/>
        </w:rPr>
        <w:t>organismo que la produce</w:t>
      </w:r>
      <w:r w:rsidR="005607B0" w:rsidRPr="00C372E1">
        <w:rPr>
          <w:rFonts w:ascii="Arial" w:eastAsia="Times New Roman" w:hAnsi="Arial" w:cs="Arial"/>
        </w:rPr>
        <w:t>.</w:t>
      </w:r>
    </w:p>
    <w:p w:rsidR="00E5064E" w:rsidRPr="00C372E1" w:rsidRDefault="00FE3B44" w:rsidP="00CC1E96">
      <w:pPr>
        <w:spacing w:before="100" w:beforeAutospacing="1" w:after="100" w:afterAutospacing="1"/>
        <w:rPr>
          <w:rFonts w:ascii="Arial" w:eastAsia="Times New Roman" w:hAnsi="Arial" w:cs="Arial"/>
        </w:rPr>
      </w:pPr>
      <w:r w:rsidRPr="00C372E1">
        <w:rPr>
          <w:rFonts w:ascii="Arial" w:eastAsia="Times New Roman" w:hAnsi="Arial" w:cs="Arial"/>
        </w:rPr>
        <w:t>En algunos seres vivos la esporulación</w:t>
      </w:r>
      <w:r w:rsidR="00A55767" w:rsidRPr="00C372E1">
        <w:rPr>
          <w:rFonts w:ascii="Arial" w:eastAsia="Times New Roman" w:hAnsi="Arial" w:cs="Arial"/>
        </w:rPr>
        <w:t xml:space="preserve"> </w:t>
      </w:r>
      <w:r w:rsidR="005607B0" w:rsidRPr="00C372E1">
        <w:rPr>
          <w:rFonts w:ascii="Arial" w:eastAsia="Times New Roman" w:hAnsi="Arial" w:cs="Arial"/>
        </w:rPr>
        <w:t>hace</w:t>
      </w:r>
      <w:r w:rsidR="00BF290F" w:rsidRPr="00C372E1">
        <w:rPr>
          <w:rFonts w:ascii="Arial" w:eastAsia="Times New Roman" w:hAnsi="Arial" w:cs="Arial"/>
        </w:rPr>
        <w:t xml:space="preserve"> parte de</w:t>
      </w:r>
      <w:r w:rsidRPr="00C372E1">
        <w:rPr>
          <w:rFonts w:ascii="Arial" w:eastAsia="Times New Roman" w:hAnsi="Arial" w:cs="Arial"/>
        </w:rPr>
        <w:t>l</w:t>
      </w:r>
      <w:r w:rsidR="00BF290F" w:rsidRPr="00C372E1">
        <w:rPr>
          <w:rFonts w:ascii="Arial" w:eastAsia="Times New Roman" w:hAnsi="Arial" w:cs="Arial"/>
        </w:rPr>
        <w:t xml:space="preserve"> ciclo reproductivo  normal. E</w:t>
      </w:r>
      <w:r w:rsidRPr="00C372E1">
        <w:rPr>
          <w:rFonts w:ascii="Arial" w:eastAsia="Times New Roman" w:hAnsi="Arial" w:cs="Arial"/>
        </w:rPr>
        <w:t>n otros, la formaci</w:t>
      </w:r>
      <w:r w:rsidR="0086114A" w:rsidRPr="00C372E1">
        <w:rPr>
          <w:rFonts w:ascii="Arial" w:eastAsia="Times New Roman" w:hAnsi="Arial" w:cs="Arial"/>
        </w:rPr>
        <w:t>ón de espo</w:t>
      </w:r>
      <w:r w:rsidRPr="00C372E1">
        <w:rPr>
          <w:rFonts w:ascii="Arial" w:eastAsia="Times New Roman" w:hAnsi="Arial" w:cs="Arial"/>
        </w:rPr>
        <w:t>ras ocurre</w:t>
      </w:r>
      <w:r w:rsidR="005607B0" w:rsidRPr="00C372E1">
        <w:rPr>
          <w:rFonts w:ascii="Arial" w:eastAsia="Times New Roman" w:hAnsi="Arial" w:cs="Arial"/>
        </w:rPr>
        <w:t xml:space="preserve"> como consecuencia de la exposición </w:t>
      </w:r>
      <w:r w:rsidRPr="00C372E1">
        <w:rPr>
          <w:rFonts w:ascii="Arial" w:eastAsia="Times New Roman" w:hAnsi="Arial" w:cs="Arial"/>
        </w:rPr>
        <w:t xml:space="preserve">del organismo </w:t>
      </w:r>
      <w:r w:rsidR="005607B0" w:rsidRPr="00C372E1">
        <w:rPr>
          <w:rFonts w:ascii="Arial" w:eastAsia="Times New Roman" w:hAnsi="Arial" w:cs="Arial"/>
        </w:rPr>
        <w:t xml:space="preserve">a condiciones ambientales </w:t>
      </w:r>
      <w:r w:rsidR="00965D54" w:rsidRPr="00C372E1">
        <w:rPr>
          <w:rFonts w:ascii="Arial" w:eastAsia="Times New Roman" w:hAnsi="Arial" w:cs="Arial"/>
        </w:rPr>
        <w:t>desfavorables</w:t>
      </w:r>
      <w:r w:rsidR="00BF290F" w:rsidRPr="00C372E1">
        <w:rPr>
          <w:rFonts w:ascii="Arial" w:eastAsia="Times New Roman" w:hAnsi="Arial" w:cs="Arial"/>
        </w:rPr>
        <w:t>, como</w:t>
      </w:r>
      <w:r w:rsidR="005607B0" w:rsidRPr="00C372E1">
        <w:rPr>
          <w:rFonts w:ascii="Arial" w:eastAsia="Times New Roman" w:hAnsi="Arial" w:cs="Arial"/>
        </w:rPr>
        <w:t xml:space="preserve"> la </w:t>
      </w:r>
      <w:r w:rsidR="00965D54" w:rsidRPr="00C372E1">
        <w:rPr>
          <w:rFonts w:ascii="Arial" w:eastAsia="Times New Roman" w:hAnsi="Arial" w:cs="Arial"/>
        </w:rPr>
        <w:t>ausencia</w:t>
      </w:r>
      <w:r w:rsidR="005607B0" w:rsidRPr="00C372E1">
        <w:rPr>
          <w:rFonts w:ascii="Arial" w:eastAsia="Times New Roman" w:hAnsi="Arial" w:cs="Arial"/>
        </w:rPr>
        <w:t xml:space="preserve"> de </w:t>
      </w:r>
      <w:r w:rsidR="005607B0" w:rsidRPr="00C372E1">
        <w:rPr>
          <w:rFonts w:ascii="Arial" w:eastAsia="Times New Roman" w:hAnsi="Arial" w:cs="Arial"/>
        </w:rPr>
        <w:lastRenderedPageBreak/>
        <w:t>nutrientes</w:t>
      </w:r>
      <w:r w:rsidR="00E5064E" w:rsidRPr="00C372E1">
        <w:rPr>
          <w:rFonts w:ascii="Arial" w:eastAsia="Times New Roman" w:hAnsi="Arial" w:cs="Arial"/>
        </w:rPr>
        <w:t xml:space="preserve">. </w:t>
      </w:r>
      <w:r w:rsidRPr="00C372E1">
        <w:rPr>
          <w:rFonts w:ascii="Arial" w:eastAsia="Times New Roman" w:hAnsi="Arial" w:cs="Arial"/>
        </w:rPr>
        <w:t xml:space="preserve">En cualquier caso, </w:t>
      </w:r>
      <w:r w:rsidR="00AB0AC5" w:rsidRPr="00C372E1">
        <w:rPr>
          <w:rFonts w:ascii="Arial" w:eastAsia="Times New Roman" w:hAnsi="Arial" w:cs="Arial"/>
        </w:rPr>
        <w:t xml:space="preserve">las </w:t>
      </w:r>
      <w:r w:rsidR="00A55767" w:rsidRPr="00C372E1">
        <w:rPr>
          <w:rFonts w:ascii="Arial" w:eastAsia="Times New Roman" w:hAnsi="Arial" w:cs="Arial"/>
        </w:rPr>
        <w:t xml:space="preserve">esporas </w:t>
      </w:r>
      <w:r w:rsidRPr="00C372E1">
        <w:rPr>
          <w:rFonts w:ascii="Arial" w:eastAsia="Times New Roman" w:hAnsi="Arial" w:cs="Arial"/>
        </w:rPr>
        <w:t>son liberadas hacia el medio ambiente</w:t>
      </w:r>
      <w:r w:rsidR="00E5064E" w:rsidRPr="00C372E1">
        <w:rPr>
          <w:rFonts w:ascii="Arial" w:eastAsia="Times New Roman" w:hAnsi="Arial" w:cs="Arial"/>
        </w:rPr>
        <w:t xml:space="preserve"> </w:t>
      </w:r>
      <w:r w:rsidRPr="00C372E1">
        <w:rPr>
          <w:rFonts w:ascii="Arial" w:eastAsia="Times New Roman" w:hAnsi="Arial" w:cs="Arial"/>
        </w:rPr>
        <w:t xml:space="preserve">y cuando </w:t>
      </w:r>
      <w:r w:rsidR="00AB0AC5" w:rsidRPr="00C372E1">
        <w:rPr>
          <w:rFonts w:ascii="Arial" w:eastAsia="Times New Roman" w:hAnsi="Arial" w:cs="Arial"/>
        </w:rPr>
        <w:t xml:space="preserve">estas </w:t>
      </w:r>
      <w:r w:rsidRPr="00C372E1">
        <w:rPr>
          <w:rFonts w:ascii="Arial" w:eastAsia="Times New Roman" w:hAnsi="Arial" w:cs="Arial"/>
        </w:rPr>
        <w:t xml:space="preserve">encuentren las </w:t>
      </w:r>
      <w:r w:rsidR="0086114A" w:rsidRPr="00C372E1">
        <w:rPr>
          <w:rFonts w:ascii="Arial" w:eastAsia="Times New Roman" w:hAnsi="Arial" w:cs="Arial"/>
        </w:rPr>
        <w:t>condiciones</w:t>
      </w:r>
      <w:r w:rsidRPr="00C372E1">
        <w:rPr>
          <w:rFonts w:ascii="Arial" w:eastAsia="Times New Roman" w:hAnsi="Arial" w:cs="Arial"/>
        </w:rPr>
        <w:t xml:space="preserve"> necesarias para su desarrollo, </w:t>
      </w:r>
      <w:r w:rsidR="00E5064E" w:rsidRPr="00C372E1">
        <w:rPr>
          <w:rFonts w:ascii="Arial" w:eastAsia="Times New Roman" w:hAnsi="Arial" w:cs="Arial"/>
        </w:rPr>
        <w:t xml:space="preserve">experimentan una serie de cambios </w:t>
      </w:r>
      <w:r w:rsidRPr="00C372E1">
        <w:rPr>
          <w:rFonts w:ascii="Arial" w:eastAsia="Times New Roman" w:hAnsi="Arial" w:cs="Arial"/>
        </w:rPr>
        <w:t>que las convierten</w:t>
      </w:r>
      <w:r w:rsidR="00E5064E" w:rsidRPr="00C372E1">
        <w:rPr>
          <w:rFonts w:ascii="Arial" w:eastAsia="Times New Roman" w:hAnsi="Arial" w:cs="Arial"/>
        </w:rPr>
        <w:t xml:space="preserve"> </w:t>
      </w:r>
      <w:r w:rsidR="0086114A" w:rsidRPr="00C372E1">
        <w:rPr>
          <w:rFonts w:ascii="Arial" w:eastAsia="Times New Roman" w:hAnsi="Arial" w:cs="Arial"/>
        </w:rPr>
        <w:t>en nuevos organismos</w:t>
      </w:r>
      <w:r w:rsidR="00E5064E" w:rsidRPr="00C372E1">
        <w:rPr>
          <w:rFonts w:ascii="Arial" w:eastAsia="Times New Roman" w:hAnsi="Arial" w:cs="Arial"/>
        </w:rPr>
        <w:t xml:space="preserve">. </w:t>
      </w:r>
    </w:p>
    <w:tbl>
      <w:tblPr>
        <w:tblStyle w:val="Tablaconcuadrcula1"/>
        <w:tblW w:w="0" w:type="auto"/>
        <w:tblLayout w:type="fixed"/>
        <w:tblLook w:val="04A0" w:firstRow="1" w:lastRow="0" w:firstColumn="1" w:lastColumn="0" w:noHBand="0" w:noVBand="1"/>
      </w:tblPr>
      <w:tblGrid>
        <w:gridCol w:w="2518"/>
        <w:gridCol w:w="6536"/>
      </w:tblGrid>
      <w:tr w:rsidR="00237080" w:rsidRPr="00C372E1" w:rsidTr="00953B19">
        <w:tc>
          <w:tcPr>
            <w:tcW w:w="9054" w:type="dxa"/>
            <w:gridSpan w:val="2"/>
            <w:shd w:val="clear" w:color="auto" w:fill="0D0D0D" w:themeFill="text1" w:themeFillTint="F2"/>
          </w:tcPr>
          <w:p w:rsidR="00237080" w:rsidRPr="00C372E1" w:rsidRDefault="00237080" w:rsidP="00AB3C06">
            <w:pPr>
              <w:jc w:val="center"/>
              <w:rPr>
                <w:rFonts w:ascii="Arial" w:hAnsi="Arial" w:cs="Arial"/>
                <w:b/>
                <w:sz w:val="24"/>
                <w:szCs w:val="24"/>
              </w:rPr>
            </w:pPr>
            <w:r w:rsidRPr="00C372E1">
              <w:rPr>
                <w:rFonts w:ascii="Arial" w:hAnsi="Arial" w:cs="Arial"/>
                <w:b/>
                <w:sz w:val="24"/>
                <w:szCs w:val="24"/>
              </w:rPr>
              <w:t xml:space="preserve">Imagen </w:t>
            </w:r>
            <w:r w:rsidR="00D46636" w:rsidRPr="00C372E1">
              <w:rPr>
                <w:rFonts w:ascii="Arial" w:hAnsi="Arial" w:cs="Arial"/>
                <w:b/>
                <w:sz w:val="24"/>
                <w:szCs w:val="24"/>
              </w:rPr>
              <w:t>(nueva)</w:t>
            </w:r>
          </w:p>
        </w:tc>
      </w:tr>
      <w:tr w:rsidR="00237080" w:rsidRPr="00C372E1" w:rsidTr="00953B19">
        <w:tc>
          <w:tcPr>
            <w:tcW w:w="2518" w:type="dxa"/>
          </w:tcPr>
          <w:p w:rsidR="00237080" w:rsidRPr="00C372E1" w:rsidRDefault="00237080" w:rsidP="00AB3C06">
            <w:pPr>
              <w:rPr>
                <w:rFonts w:ascii="Arial" w:hAnsi="Arial" w:cs="Arial"/>
                <w:b/>
                <w:sz w:val="24"/>
                <w:szCs w:val="24"/>
              </w:rPr>
            </w:pPr>
            <w:r w:rsidRPr="00C372E1">
              <w:rPr>
                <w:rFonts w:ascii="Arial" w:hAnsi="Arial" w:cs="Arial"/>
                <w:b/>
                <w:sz w:val="24"/>
                <w:szCs w:val="24"/>
              </w:rPr>
              <w:t>Código</w:t>
            </w:r>
          </w:p>
        </w:tc>
        <w:tc>
          <w:tcPr>
            <w:tcW w:w="6536" w:type="dxa"/>
          </w:tcPr>
          <w:p w:rsidR="00237080" w:rsidRPr="00C372E1" w:rsidRDefault="0027770C" w:rsidP="00237080">
            <w:pPr>
              <w:rPr>
                <w:rFonts w:ascii="Arial" w:hAnsi="Arial" w:cs="Arial"/>
                <w:b/>
                <w:sz w:val="24"/>
                <w:szCs w:val="24"/>
              </w:rPr>
            </w:pPr>
            <w:r w:rsidRPr="00C372E1">
              <w:rPr>
                <w:rFonts w:ascii="Arial" w:hAnsi="Arial" w:cs="Arial"/>
                <w:sz w:val="24"/>
                <w:szCs w:val="24"/>
              </w:rPr>
              <w:t>CN_08_04_</w:t>
            </w:r>
            <w:r w:rsidR="004A3029" w:rsidRPr="00C372E1">
              <w:rPr>
                <w:rFonts w:ascii="Arial" w:hAnsi="Arial" w:cs="Arial"/>
                <w:sz w:val="24"/>
                <w:szCs w:val="24"/>
              </w:rPr>
              <w:t>CO_</w:t>
            </w:r>
            <w:r w:rsidRPr="00C372E1">
              <w:rPr>
                <w:rFonts w:ascii="Arial" w:hAnsi="Arial" w:cs="Arial"/>
                <w:sz w:val="24"/>
                <w:szCs w:val="24"/>
              </w:rPr>
              <w:t>IMG04</w:t>
            </w:r>
          </w:p>
        </w:tc>
      </w:tr>
      <w:tr w:rsidR="00237080" w:rsidRPr="00C372E1" w:rsidTr="00953B19">
        <w:tc>
          <w:tcPr>
            <w:tcW w:w="2518" w:type="dxa"/>
          </w:tcPr>
          <w:p w:rsidR="00237080" w:rsidRPr="00C372E1" w:rsidRDefault="00237080" w:rsidP="00AB3C06">
            <w:pPr>
              <w:rPr>
                <w:rFonts w:ascii="Arial" w:hAnsi="Arial" w:cs="Arial"/>
                <w:sz w:val="24"/>
                <w:szCs w:val="24"/>
              </w:rPr>
            </w:pPr>
            <w:r w:rsidRPr="00C372E1">
              <w:rPr>
                <w:rFonts w:ascii="Arial" w:hAnsi="Arial" w:cs="Arial"/>
                <w:b/>
                <w:sz w:val="24"/>
                <w:szCs w:val="24"/>
              </w:rPr>
              <w:t>Descripción</w:t>
            </w:r>
          </w:p>
        </w:tc>
        <w:tc>
          <w:tcPr>
            <w:tcW w:w="6536" w:type="dxa"/>
          </w:tcPr>
          <w:p w:rsidR="00237080" w:rsidRPr="00C372E1" w:rsidRDefault="00D25A55" w:rsidP="008A63EB">
            <w:pPr>
              <w:rPr>
                <w:rFonts w:ascii="Arial" w:hAnsi="Arial" w:cs="Arial"/>
                <w:sz w:val="24"/>
                <w:szCs w:val="24"/>
              </w:rPr>
            </w:pPr>
            <w:r w:rsidRPr="00C372E1">
              <w:rPr>
                <w:rFonts w:ascii="Arial" w:hAnsi="Arial" w:cs="Arial"/>
                <w:sz w:val="24"/>
                <w:szCs w:val="24"/>
              </w:rPr>
              <w:t>Ilustración representando el proceso de esporulación</w:t>
            </w:r>
          </w:p>
        </w:tc>
      </w:tr>
      <w:tr w:rsidR="00237080" w:rsidRPr="00C372E1" w:rsidTr="00953B19">
        <w:tc>
          <w:tcPr>
            <w:tcW w:w="2518" w:type="dxa"/>
          </w:tcPr>
          <w:p w:rsidR="00237080" w:rsidRPr="00C372E1" w:rsidRDefault="00237080" w:rsidP="00AB3C06">
            <w:pPr>
              <w:rPr>
                <w:rFonts w:ascii="Arial" w:hAnsi="Arial" w:cs="Arial"/>
                <w:sz w:val="24"/>
                <w:szCs w:val="24"/>
              </w:rPr>
            </w:pPr>
            <w:r w:rsidRPr="00C372E1">
              <w:rPr>
                <w:rFonts w:ascii="Arial" w:hAnsi="Arial" w:cs="Arial"/>
                <w:b/>
                <w:sz w:val="24"/>
                <w:szCs w:val="24"/>
              </w:rPr>
              <w:t>Código Shutterstock (o URL o la ruta en AulaPlaneta)</w:t>
            </w:r>
          </w:p>
        </w:tc>
        <w:tc>
          <w:tcPr>
            <w:tcW w:w="6536" w:type="dxa"/>
          </w:tcPr>
          <w:p w:rsidR="00237080" w:rsidRPr="00C372E1" w:rsidRDefault="00953B19" w:rsidP="00AB3C06">
            <w:pPr>
              <w:rPr>
                <w:rFonts w:ascii="Arial" w:hAnsi="Arial" w:cs="Arial"/>
                <w:sz w:val="24"/>
                <w:szCs w:val="24"/>
              </w:rPr>
            </w:pPr>
            <w:r w:rsidRPr="00C372E1">
              <w:rPr>
                <w:rFonts w:ascii="Arial" w:hAnsi="Arial" w:cs="Arial"/>
                <w:sz w:val="24"/>
                <w:szCs w:val="24"/>
              </w:rPr>
              <w:t>Ilustrar</w:t>
            </w:r>
          </w:p>
          <w:p w:rsidR="00953B19" w:rsidRPr="00C372E1" w:rsidRDefault="00953B19" w:rsidP="00AB3C06">
            <w:pPr>
              <w:rPr>
                <w:rFonts w:ascii="Arial" w:hAnsi="Arial" w:cs="Arial"/>
                <w:sz w:val="24"/>
                <w:szCs w:val="24"/>
              </w:rPr>
            </w:pPr>
          </w:p>
          <w:p w:rsidR="00953B19" w:rsidRPr="00C372E1" w:rsidRDefault="00296F33" w:rsidP="00AB3C06">
            <w:pPr>
              <w:rPr>
                <w:rFonts w:ascii="Arial" w:hAnsi="Arial" w:cs="Arial"/>
                <w:sz w:val="24"/>
                <w:szCs w:val="24"/>
              </w:rPr>
            </w:pPr>
            <w:r w:rsidRPr="00C372E1">
              <w:rPr>
                <w:rFonts w:ascii="Arial" w:hAnsi="Arial" w:cs="Arial"/>
                <w:noProof/>
                <w:lang w:val="es-CO" w:eastAsia="es-CO"/>
              </w:rPr>
              <w:drawing>
                <wp:anchor distT="0" distB="0" distL="114300" distR="114300" simplePos="0" relativeHeight="251663360" behindDoc="0" locked="0" layoutInCell="1" allowOverlap="1">
                  <wp:simplePos x="0" y="0"/>
                  <wp:positionH relativeFrom="column">
                    <wp:posOffset>217805</wp:posOffset>
                  </wp:positionH>
                  <wp:positionV relativeFrom="paragraph">
                    <wp:posOffset>156210</wp:posOffset>
                  </wp:positionV>
                  <wp:extent cx="3272155" cy="765810"/>
                  <wp:effectExtent l="0" t="0" r="4445" b="0"/>
                  <wp:wrapNone/>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extLst>
                              <a:ext uri="{28A0092B-C50C-407E-A947-70E740481C1C}">
                                <a14:useLocalDpi xmlns:a14="http://schemas.microsoft.com/office/drawing/2010/main" val="0"/>
                              </a:ext>
                            </a:extLst>
                          </a:blip>
                          <a:srcRect l="13423" t="56717" r="48149" b="28892"/>
                          <a:stretch/>
                        </pic:blipFill>
                        <pic:spPr bwMode="auto">
                          <a:xfrm>
                            <a:off x="0" y="0"/>
                            <a:ext cx="3272155" cy="765810"/>
                          </a:xfrm>
                          <a:prstGeom prst="rect">
                            <a:avLst/>
                          </a:prstGeom>
                          <a:ln>
                            <a:noFill/>
                          </a:ln>
                          <a:extLst>
                            <a:ext uri="{53640926-AAD7-44D8-BBD7-CCE9431645EC}">
                              <a14:shadowObscured xmlns:a14="http://schemas.microsoft.com/office/drawing/2010/main"/>
                            </a:ext>
                          </a:extLst>
                        </pic:spPr>
                      </pic:pic>
                    </a:graphicData>
                  </a:graphic>
                </wp:anchor>
              </w:drawing>
            </w:r>
          </w:p>
          <w:p w:rsidR="00953B19" w:rsidRPr="00C372E1" w:rsidRDefault="00953B19" w:rsidP="00953B19">
            <w:pPr>
              <w:tabs>
                <w:tab w:val="left" w:pos="4348"/>
              </w:tabs>
              <w:rPr>
                <w:rFonts w:ascii="Arial" w:hAnsi="Arial" w:cs="Arial"/>
                <w:sz w:val="24"/>
                <w:szCs w:val="24"/>
              </w:rPr>
            </w:pPr>
            <w:r w:rsidRPr="00C372E1">
              <w:rPr>
                <w:rFonts w:ascii="Arial" w:hAnsi="Arial" w:cs="Arial"/>
                <w:sz w:val="24"/>
                <w:szCs w:val="24"/>
              </w:rPr>
              <w:tab/>
            </w:r>
          </w:p>
          <w:p w:rsidR="00953B19" w:rsidRPr="00C372E1" w:rsidRDefault="00953B19" w:rsidP="00953B19">
            <w:pPr>
              <w:tabs>
                <w:tab w:val="left" w:pos="4348"/>
              </w:tabs>
              <w:rPr>
                <w:rFonts w:ascii="Arial" w:hAnsi="Arial" w:cs="Arial"/>
                <w:sz w:val="24"/>
                <w:szCs w:val="24"/>
              </w:rPr>
            </w:pPr>
          </w:p>
          <w:p w:rsidR="00296F33" w:rsidRPr="00C372E1" w:rsidRDefault="00296F33" w:rsidP="00953B19">
            <w:pPr>
              <w:tabs>
                <w:tab w:val="left" w:pos="4348"/>
              </w:tabs>
              <w:rPr>
                <w:rFonts w:ascii="Arial" w:hAnsi="Arial" w:cs="Arial"/>
                <w:sz w:val="24"/>
                <w:szCs w:val="24"/>
              </w:rPr>
            </w:pPr>
          </w:p>
          <w:p w:rsidR="00296F33" w:rsidRPr="00C372E1" w:rsidRDefault="00296F33" w:rsidP="00953B19">
            <w:pPr>
              <w:tabs>
                <w:tab w:val="left" w:pos="4348"/>
              </w:tabs>
              <w:rPr>
                <w:rFonts w:ascii="Arial" w:hAnsi="Arial" w:cs="Arial"/>
                <w:sz w:val="24"/>
                <w:szCs w:val="24"/>
              </w:rPr>
            </w:pPr>
          </w:p>
          <w:p w:rsidR="00296F33" w:rsidRPr="00C372E1" w:rsidRDefault="00296F33" w:rsidP="00953B19">
            <w:pPr>
              <w:tabs>
                <w:tab w:val="left" w:pos="4348"/>
              </w:tabs>
              <w:rPr>
                <w:rFonts w:ascii="Arial" w:hAnsi="Arial" w:cs="Arial"/>
                <w:sz w:val="24"/>
                <w:szCs w:val="24"/>
              </w:rPr>
            </w:pPr>
          </w:p>
          <w:p w:rsidR="00953B19" w:rsidRPr="00C372E1" w:rsidRDefault="00953B19" w:rsidP="00097937">
            <w:pPr>
              <w:rPr>
                <w:rFonts w:ascii="Arial" w:hAnsi="Arial" w:cs="Arial"/>
                <w:sz w:val="24"/>
                <w:szCs w:val="24"/>
              </w:rPr>
            </w:pPr>
          </w:p>
        </w:tc>
      </w:tr>
      <w:tr w:rsidR="00237080" w:rsidRPr="00C372E1" w:rsidTr="00953B19">
        <w:tc>
          <w:tcPr>
            <w:tcW w:w="2518" w:type="dxa"/>
          </w:tcPr>
          <w:p w:rsidR="00237080" w:rsidRPr="00C372E1" w:rsidRDefault="00237080" w:rsidP="00AB3C06">
            <w:pPr>
              <w:rPr>
                <w:rFonts w:ascii="Arial" w:hAnsi="Arial" w:cs="Arial"/>
                <w:sz w:val="24"/>
                <w:szCs w:val="24"/>
              </w:rPr>
            </w:pPr>
            <w:r w:rsidRPr="00C372E1">
              <w:rPr>
                <w:rFonts w:ascii="Arial" w:hAnsi="Arial" w:cs="Arial"/>
                <w:b/>
                <w:sz w:val="24"/>
                <w:szCs w:val="24"/>
              </w:rPr>
              <w:t>Pie de imagen</w:t>
            </w:r>
          </w:p>
        </w:tc>
        <w:tc>
          <w:tcPr>
            <w:tcW w:w="6536" w:type="dxa"/>
          </w:tcPr>
          <w:p w:rsidR="00237080" w:rsidRPr="00C372E1" w:rsidRDefault="00953B19" w:rsidP="00AB3C06">
            <w:pPr>
              <w:rPr>
                <w:rFonts w:ascii="Arial" w:hAnsi="Arial" w:cs="Arial"/>
                <w:sz w:val="24"/>
                <w:szCs w:val="24"/>
              </w:rPr>
            </w:pPr>
            <w:bookmarkStart w:id="88" w:name="OLE_LINK1"/>
            <w:r w:rsidRPr="00C372E1">
              <w:rPr>
                <w:rFonts w:ascii="Arial" w:hAnsi="Arial" w:cs="Arial"/>
                <w:sz w:val="24"/>
                <w:szCs w:val="24"/>
              </w:rPr>
              <w:t>En la esporulación se produce una duplicación del material genético, tantas veces com</w:t>
            </w:r>
            <w:r w:rsidR="00D524E4" w:rsidRPr="00C372E1">
              <w:rPr>
                <w:rFonts w:ascii="Arial" w:hAnsi="Arial" w:cs="Arial"/>
                <w:sz w:val="24"/>
                <w:szCs w:val="24"/>
              </w:rPr>
              <w:t>o esporas se generen. Una vez están listas,</w:t>
            </w:r>
            <w:r w:rsidRPr="00C372E1">
              <w:rPr>
                <w:rFonts w:ascii="Arial" w:hAnsi="Arial" w:cs="Arial"/>
                <w:sz w:val="24"/>
                <w:szCs w:val="24"/>
              </w:rPr>
              <w:t xml:space="preserve"> la</w:t>
            </w:r>
            <w:r w:rsidR="00D524E4" w:rsidRPr="00C372E1">
              <w:rPr>
                <w:rFonts w:ascii="Arial" w:hAnsi="Arial" w:cs="Arial"/>
                <w:sz w:val="24"/>
                <w:szCs w:val="24"/>
              </w:rPr>
              <w:t>s</w:t>
            </w:r>
            <w:r w:rsidRPr="00C372E1">
              <w:rPr>
                <w:rFonts w:ascii="Arial" w:hAnsi="Arial" w:cs="Arial"/>
                <w:sz w:val="24"/>
                <w:szCs w:val="24"/>
              </w:rPr>
              <w:t xml:space="preserve"> espora</w:t>
            </w:r>
            <w:r w:rsidR="00D524E4" w:rsidRPr="00C372E1">
              <w:rPr>
                <w:rFonts w:ascii="Arial" w:hAnsi="Arial" w:cs="Arial"/>
                <w:sz w:val="24"/>
                <w:szCs w:val="24"/>
              </w:rPr>
              <w:t>s son</w:t>
            </w:r>
            <w:r w:rsidRPr="00C372E1">
              <w:rPr>
                <w:rFonts w:ascii="Arial" w:hAnsi="Arial" w:cs="Arial"/>
                <w:sz w:val="24"/>
                <w:szCs w:val="24"/>
              </w:rPr>
              <w:t xml:space="preserve"> liberada</w:t>
            </w:r>
            <w:r w:rsidR="00D524E4" w:rsidRPr="00C372E1">
              <w:rPr>
                <w:rFonts w:ascii="Arial" w:hAnsi="Arial" w:cs="Arial"/>
                <w:sz w:val="24"/>
                <w:szCs w:val="24"/>
              </w:rPr>
              <w:t>s</w:t>
            </w:r>
            <w:r w:rsidRPr="00C372E1">
              <w:rPr>
                <w:rFonts w:ascii="Arial" w:hAnsi="Arial" w:cs="Arial"/>
                <w:sz w:val="24"/>
                <w:szCs w:val="24"/>
              </w:rPr>
              <w:t xml:space="preserve"> al medio. </w:t>
            </w:r>
            <w:bookmarkEnd w:id="88"/>
          </w:p>
        </w:tc>
      </w:tr>
    </w:tbl>
    <w:p w:rsidR="00FE314E" w:rsidRPr="00C372E1" w:rsidRDefault="00FE314E" w:rsidP="00FE314E">
      <w:pPr>
        <w:spacing w:before="100" w:beforeAutospacing="1" w:after="100" w:afterAutospacing="1"/>
        <w:rPr>
          <w:rFonts w:ascii="Arial" w:hAnsi="Arial" w:cs="Arial"/>
          <w:b/>
        </w:rPr>
      </w:pPr>
      <w:r w:rsidRPr="00C372E1">
        <w:rPr>
          <w:rFonts w:ascii="Arial" w:hAnsi="Arial" w:cs="Arial"/>
          <w:highlight w:val="yellow"/>
        </w:rPr>
        <w:t>[SECCIÓN 3]</w:t>
      </w:r>
      <w:r w:rsidRPr="00C372E1">
        <w:rPr>
          <w:rFonts w:ascii="Arial" w:hAnsi="Arial" w:cs="Arial"/>
        </w:rPr>
        <w:t xml:space="preserve"> </w:t>
      </w:r>
      <w:r w:rsidRPr="00C372E1">
        <w:rPr>
          <w:rFonts w:ascii="Arial" w:hAnsi="Arial" w:cs="Arial"/>
          <w:b/>
        </w:rPr>
        <w:t>2.1</w:t>
      </w:r>
      <w:r w:rsidR="00557E9D" w:rsidRPr="00C372E1">
        <w:rPr>
          <w:rFonts w:ascii="Arial" w:hAnsi="Arial" w:cs="Arial"/>
          <w:b/>
        </w:rPr>
        <w:t>.4 La fisión seguida de regeneración</w:t>
      </w:r>
    </w:p>
    <w:p w:rsidR="001B0D40" w:rsidRPr="00C372E1" w:rsidRDefault="00095759" w:rsidP="00FE314E">
      <w:pPr>
        <w:spacing w:before="100" w:beforeAutospacing="1" w:after="100" w:afterAutospacing="1"/>
        <w:rPr>
          <w:rFonts w:ascii="Arial" w:eastAsia="Times New Roman" w:hAnsi="Arial" w:cs="Arial"/>
        </w:rPr>
      </w:pPr>
      <w:r w:rsidRPr="00C372E1">
        <w:rPr>
          <w:rFonts w:ascii="Arial" w:eastAsia="Times New Roman" w:hAnsi="Arial" w:cs="Arial"/>
        </w:rPr>
        <w:t xml:space="preserve">La </w:t>
      </w:r>
      <w:r w:rsidR="00557E9D" w:rsidRPr="00C372E1">
        <w:rPr>
          <w:rFonts w:ascii="Arial" w:eastAsia="Times New Roman" w:hAnsi="Arial" w:cs="Arial"/>
          <w:b/>
        </w:rPr>
        <w:t>fisión</w:t>
      </w:r>
      <w:r w:rsidR="0000194C" w:rsidRPr="00C372E1">
        <w:rPr>
          <w:rFonts w:ascii="Arial" w:eastAsia="Times New Roman" w:hAnsi="Arial" w:cs="Arial"/>
        </w:rPr>
        <w:t xml:space="preserve"> </w:t>
      </w:r>
      <w:r w:rsidR="00806467" w:rsidRPr="00C372E1">
        <w:rPr>
          <w:rFonts w:ascii="Arial" w:eastAsia="Times New Roman" w:hAnsi="Arial" w:cs="Arial"/>
        </w:rPr>
        <w:t>se presenta en ciertos organismos multicelulares</w:t>
      </w:r>
      <w:r w:rsidR="00CB412E" w:rsidRPr="00C372E1">
        <w:rPr>
          <w:rFonts w:ascii="Arial" w:eastAsia="Times New Roman" w:hAnsi="Arial" w:cs="Arial"/>
        </w:rPr>
        <w:t xml:space="preserve"> y</w:t>
      </w:r>
      <w:r w:rsidR="00DE7DB2" w:rsidRPr="00C372E1">
        <w:rPr>
          <w:rFonts w:ascii="Arial" w:eastAsia="Times New Roman" w:hAnsi="Arial" w:cs="Arial"/>
        </w:rPr>
        <w:t xml:space="preserve"> t</w:t>
      </w:r>
      <w:r w:rsidR="0000194C" w:rsidRPr="00C372E1">
        <w:rPr>
          <w:rFonts w:ascii="Arial" w:eastAsia="Times New Roman" w:hAnsi="Arial" w:cs="Arial"/>
        </w:rPr>
        <w:t>iene</w:t>
      </w:r>
      <w:r w:rsidR="00DA1C21" w:rsidRPr="00C372E1">
        <w:rPr>
          <w:rFonts w:ascii="Arial" w:eastAsia="Times New Roman" w:hAnsi="Arial" w:cs="Arial"/>
        </w:rPr>
        <w:t xml:space="preserve"> lugar cuando </w:t>
      </w:r>
      <w:r w:rsidR="00806467" w:rsidRPr="00C372E1">
        <w:rPr>
          <w:rFonts w:ascii="Arial" w:eastAsia="Times New Roman" w:hAnsi="Arial" w:cs="Arial"/>
        </w:rPr>
        <w:t>un individuo</w:t>
      </w:r>
      <w:r w:rsidR="0000194C" w:rsidRPr="00C372E1">
        <w:rPr>
          <w:rFonts w:ascii="Arial" w:eastAsia="Times New Roman" w:hAnsi="Arial" w:cs="Arial"/>
        </w:rPr>
        <w:t xml:space="preserve"> </w:t>
      </w:r>
      <w:r w:rsidR="00EE13A9" w:rsidRPr="00C372E1">
        <w:rPr>
          <w:rFonts w:ascii="Arial" w:eastAsia="Times New Roman" w:hAnsi="Arial" w:cs="Arial"/>
        </w:rPr>
        <w:t xml:space="preserve">se divide en dos o más partes, </w:t>
      </w:r>
      <w:r w:rsidR="00DE7DB2" w:rsidRPr="00C372E1">
        <w:rPr>
          <w:rFonts w:ascii="Arial" w:eastAsia="Times New Roman" w:hAnsi="Arial" w:cs="Arial"/>
        </w:rPr>
        <w:t>de ma</w:t>
      </w:r>
      <w:r w:rsidR="00EE13A9" w:rsidRPr="00C372E1">
        <w:rPr>
          <w:rFonts w:ascii="Arial" w:eastAsia="Times New Roman" w:hAnsi="Arial" w:cs="Arial"/>
        </w:rPr>
        <w:t>nera accidental o no.</w:t>
      </w:r>
      <w:r w:rsidR="0000194C" w:rsidRPr="00C372E1">
        <w:rPr>
          <w:rFonts w:ascii="Arial" w:eastAsia="Times New Roman" w:hAnsi="Arial" w:cs="Arial"/>
        </w:rPr>
        <w:t xml:space="preserve"> </w:t>
      </w:r>
      <w:r w:rsidR="00557E9D" w:rsidRPr="00C372E1">
        <w:rPr>
          <w:rFonts w:ascii="Arial" w:eastAsia="Times New Roman" w:hAnsi="Arial" w:cs="Arial"/>
        </w:rPr>
        <w:t>De cada fragmento se desarrolla un nuevo</w:t>
      </w:r>
      <w:r w:rsidR="001B0D40" w:rsidRPr="00C372E1">
        <w:rPr>
          <w:rFonts w:ascii="Arial" w:eastAsia="Times New Roman" w:hAnsi="Arial" w:cs="Arial"/>
        </w:rPr>
        <w:t xml:space="preserve"> individuo</w:t>
      </w:r>
      <w:r w:rsidR="00557E9D" w:rsidRPr="00C372E1">
        <w:rPr>
          <w:rFonts w:ascii="Arial" w:eastAsia="Times New Roman" w:hAnsi="Arial" w:cs="Arial"/>
        </w:rPr>
        <w:t xml:space="preserve"> </w:t>
      </w:r>
      <w:r w:rsidR="001B0D40" w:rsidRPr="00C372E1">
        <w:rPr>
          <w:rFonts w:ascii="Arial" w:eastAsia="Times New Roman" w:hAnsi="Arial" w:cs="Arial"/>
        </w:rPr>
        <w:t>y el organismo original regenera la parte perdida</w:t>
      </w:r>
      <w:r w:rsidR="00557E9D" w:rsidRPr="00C372E1">
        <w:rPr>
          <w:rFonts w:ascii="Arial" w:eastAsia="Times New Roman" w:hAnsi="Arial" w:cs="Arial"/>
        </w:rPr>
        <w:t xml:space="preserve">. </w:t>
      </w:r>
    </w:p>
    <w:p w:rsidR="00DA1C21" w:rsidRPr="00C372E1" w:rsidRDefault="00806467" w:rsidP="00FE314E">
      <w:pPr>
        <w:spacing w:before="100" w:beforeAutospacing="1" w:after="100" w:afterAutospacing="1"/>
        <w:rPr>
          <w:rFonts w:ascii="Arial" w:eastAsia="Times New Roman" w:hAnsi="Arial" w:cs="Arial"/>
        </w:rPr>
      </w:pPr>
      <w:r w:rsidRPr="00C372E1">
        <w:rPr>
          <w:rFonts w:ascii="Arial" w:eastAsia="Times New Roman" w:hAnsi="Arial" w:cs="Arial"/>
        </w:rPr>
        <w:t>Si el organismo</w:t>
      </w:r>
      <w:r w:rsidR="001B0D40" w:rsidRPr="00C372E1">
        <w:rPr>
          <w:rFonts w:ascii="Arial" w:eastAsia="Times New Roman" w:hAnsi="Arial" w:cs="Arial"/>
        </w:rPr>
        <w:t xml:space="preserve"> se </w:t>
      </w:r>
      <w:r w:rsidR="00331DE2" w:rsidRPr="00C372E1">
        <w:rPr>
          <w:rFonts w:ascii="Arial" w:eastAsia="Times New Roman" w:hAnsi="Arial" w:cs="Arial"/>
        </w:rPr>
        <w:t xml:space="preserve">divide </w:t>
      </w:r>
      <w:r w:rsidR="00DE7DB2" w:rsidRPr="00C372E1">
        <w:rPr>
          <w:rFonts w:ascii="Arial" w:eastAsia="Times New Roman" w:hAnsi="Arial" w:cs="Arial"/>
        </w:rPr>
        <w:t>en dos</w:t>
      </w:r>
      <w:r w:rsidR="001B0D40" w:rsidRPr="00C372E1">
        <w:rPr>
          <w:rFonts w:ascii="Arial" w:eastAsia="Times New Roman" w:hAnsi="Arial" w:cs="Arial"/>
        </w:rPr>
        <w:t>,</w:t>
      </w:r>
      <w:r w:rsidR="0000194C" w:rsidRPr="00C372E1">
        <w:rPr>
          <w:rFonts w:ascii="Arial" w:eastAsia="Times New Roman" w:hAnsi="Arial" w:cs="Arial"/>
        </w:rPr>
        <w:t xml:space="preserve"> el proceso se denomina </w:t>
      </w:r>
      <w:r w:rsidR="00DA1C21" w:rsidRPr="00C372E1">
        <w:rPr>
          <w:rFonts w:ascii="Arial" w:eastAsia="Times New Roman" w:hAnsi="Arial" w:cs="Arial"/>
          <w:b/>
        </w:rPr>
        <w:t>escisión</w:t>
      </w:r>
      <w:r w:rsidR="001B0D40" w:rsidRPr="00C372E1">
        <w:rPr>
          <w:rFonts w:ascii="Arial" w:eastAsia="Times New Roman" w:hAnsi="Arial" w:cs="Arial"/>
        </w:rPr>
        <w:t>,</w:t>
      </w:r>
      <w:r w:rsidR="00DA1C21" w:rsidRPr="00C372E1">
        <w:rPr>
          <w:rFonts w:ascii="Arial" w:eastAsia="Times New Roman" w:hAnsi="Arial" w:cs="Arial"/>
        </w:rPr>
        <w:t xml:space="preserve"> mientras que</w:t>
      </w:r>
      <w:r w:rsidR="0000194C" w:rsidRPr="00C372E1">
        <w:rPr>
          <w:rFonts w:ascii="Arial" w:eastAsia="Times New Roman" w:hAnsi="Arial" w:cs="Arial"/>
        </w:rPr>
        <w:t xml:space="preserve"> </w:t>
      </w:r>
      <w:r w:rsidR="001B0D40" w:rsidRPr="00C372E1">
        <w:rPr>
          <w:rFonts w:ascii="Arial" w:eastAsia="Times New Roman" w:hAnsi="Arial" w:cs="Arial"/>
        </w:rPr>
        <w:t>si se divide en más partes se habla de</w:t>
      </w:r>
      <w:r w:rsidR="0000194C" w:rsidRPr="00C372E1">
        <w:rPr>
          <w:rFonts w:ascii="Arial" w:eastAsia="Times New Roman" w:hAnsi="Arial" w:cs="Arial"/>
        </w:rPr>
        <w:t xml:space="preserve"> </w:t>
      </w:r>
      <w:r w:rsidR="00DA1C21" w:rsidRPr="00C372E1">
        <w:rPr>
          <w:rFonts w:ascii="Arial" w:eastAsia="Times New Roman" w:hAnsi="Arial" w:cs="Arial"/>
          <w:b/>
        </w:rPr>
        <w:t>fragmentación</w:t>
      </w:r>
      <w:r w:rsidR="00DE7DB2" w:rsidRPr="00C372E1">
        <w:rPr>
          <w:rFonts w:ascii="Arial" w:eastAsia="Times New Roman" w:hAnsi="Arial" w:cs="Arial"/>
        </w:rPr>
        <w:t>.</w:t>
      </w:r>
      <w:r w:rsidR="00DA1C21" w:rsidRPr="00C372E1">
        <w:rPr>
          <w:rFonts w:ascii="Arial" w:eastAsia="Times New Roman" w:hAnsi="Arial" w:cs="Arial"/>
        </w:rPr>
        <w:t xml:space="preserve"> </w:t>
      </w:r>
    </w:p>
    <w:tbl>
      <w:tblPr>
        <w:tblStyle w:val="Tablaconcuadrcula1"/>
        <w:tblW w:w="0" w:type="auto"/>
        <w:tblLook w:val="04A0" w:firstRow="1" w:lastRow="0" w:firstColumn="1" w:lastColumn="0" w:noHBand="0" w:noVBand="1"/>
      </w:tblPr>
      <w:tblGrid>
        <w:gridCol w:w="2518"/>
        <w:gridCol w:w="6515"/>
      </w:tblGrid>
      <w:tr w:rsidR="00C372E1" w:rsidRPr="00C372E1" w:rsidTr="00AB3C06">
        <w:tc>
          <w:tcPr>
            <w:tcW w:w="9033" w:type="dxa"/>
            <w:gridSpan w:val="2"/>
            <w:shd w:val="clear" w:color="auto" w:fill="0D0D0D" w:themeFill="text1" w:themeFillTint="F2"/>
          </w:tcPr>
          <w:p w:rsidR="00FE314E" w:rsidRPr="00C372E1" w:rsidRDefault="00FE314E" w:rsidP="00AB3C06">
            <w:pPr>
              <w:jc w:val="center"/>
              <w:rPr>
                <w:rFonts w:ascii="Arial" w:hAnsi="Arial" w:cs="Arial"/>
                <w:b/>
                <w:sz w:val="24"/>
                <w:szCs w:val="24"/>
              </w:rPr>
            </w:pPr>
            <w:r w:rsidRPr="00C372E1">
              <w:rPr>
                <w:rFonts w:ascii="Arial" w:hAnsi="Arial" w:cs="Arial"/>
                <w:b/>
                <w:sz w:val="24"/>
                <w:szCs w:val="24"/>
              </w:rPr>
              <w:t xml:space="preserve">Imagen </w:t>
            </w:r>
            <w:r w:rsidR="00D46636" w:rsidRPr="00C372E1">
              <w:rPr>
                <w:rFonts w:ascii="Arial" w:hAnsi="Arial" w:cs="Arial"/>
                <w:b/>
                <w:sz w:val="24"/>
                <w:szCs w:val="24"/>
              </w:rPr>
              <w:t>(nueva)</w:t>
            </w:r>
          </w:p>
        </w:tc>
      </w:tr>
      <w:tr w:rsidR="00C372E1" w:rsidRPr="00C372E1" w:rsidTr="00AB3C06">
        <w:tc>
          <w:tcPr>
            <w:tcW w:w="2518" w:type="dxa"/>
          </w:tcPr>
          <w:p w:rsidR="00FE314E" w:rsidRPr="00C372E1" w:rsidRDefault="00FE314E" w:rsidP="00AB3C06">
            <w:pPr>
              <w:rPr>
                <w:rFonts w:ascii="Arial" w:hAnsi="Arial" w:cs="Arial"/>
                <w:b/>
                <w:sz w:val="24"/>
                <w:szCs w:val="24"/>
              </w:rPr>
            </w:pPr>
            <w:r w:rsidRPr="00C372E1">
              <w:rPr>
                <w:rFonts w:ascii="Arial" w:hAnsi="Arial" w:cs="Arial"/>
                <w:b/>
                <w:sz w:val="24"/>
                <w:szCs w:val="24"/>
              </w:rPr>
              <w:t>Código</w:t>
            </w:r>
          </w:p>
        </w:tc>
        <w:tc>
          <w:tcPr>
            <w:tcW w:w="6515" w:type="dxa"/>
          </w:tcPr>
          <w:p w:rsidR="00FE314E" w:rsidRPr="00C372E1" w:rsidRDefault="0027770C" w:rsidP="00AB3C06">
            <w:pPr>
              <w:rPr>
                <w:rFonts w:ascii="Arial" w:hAnsi="Arial" w:cs="Arial"/>
                <w:b/>
                <w:sz w:val="24"/>
                <w:szCs w:val="24"/>
              </w:rPr>
            </w:pPr>
            <w:r w:rsidRPr="00C372E1">
              <w:rPr>
                <w:rFonts w:ascii="Arial" w:hAnsi="Arial" w:cs="Arial"/>
                <w:sz w:val="24"/>
                <w:szCs w:val="24"/>
              </w:rPr>
              <w:t>CN_08_04_</w:t>
            </w:r>
            <w:r w:rsidR="004A3029" w:rsidRPr="00C372E1">
              <w:rPr>
                <w:rFonts w:ascii="Arial" w:hAnsi="Arial" w:cs="Arial"/>
                <w:sz w:val="24"/>
                <w:szCs w:val="24"/>
              </w:rPr>
              <w:t>CO_</w:t>
            </w:r>
            <w:r w:rsidRPr="00C372E1">
              <w:rPr>
                <w:rFonts w:ascii="Arial" w:hAnsi="Arial" w:cs="Arial"/>
                <w:sz w:val="24"/>
                <w:szCs w:val="24"/>
              </w:rPr>
              <w:t>IMG05</w:t>
            </w:r>
          </w:p>
        </w:tc>
      </w:tr>
      <w:tr w:rsidR="00C372E1" w:rsidRPr="00C372E1" w:rsidTr="00AB3C06">
        <w:tc>
          <w:tcPr>
            <w:tcW w:w="2518" w:type="dxa"/>
          </w:tcPr>
          <w:p w:rsidR="00FE314E" w:rsidRPr="00C372E1" w:rsidRDefault="00FE314E" w:rsidP="00AB3C06">
            <w:pPr>
              <w:rPr>
                <w:rFonts w:ascii="Arial" w:hAnsi="Arial" w:cs="Arial"/>
                <w:sz w:val="24"/>
                <w:szCs w:val="24"/>
              </w:rPr>
            </w:pPr>
            <w:r w:rsidRPr="00C372E1">
              <w:rPr>
                <w:rFonts w:ascii="Arial" w:hAnsi="Arial" w:cs="Arial"/>
                <w:b/>
                <w:sz w:val="24"/>
                <w:szCs w:val="24"/>
              </w:rPr>
              <w:t>Descripción</w:t>
            </w:r>
          </w:p>
        </w:tc>
        <w:tc>
          <w:tcPr>
            <w:tcW w:w="6515" w:type="dxa"/>
          </w:tcPr>
          <w:p w:rsidR="00FE314E" w:rsidRPr="00C372E1" w:rsidRDefault="00D25A55" w:rsidP="00097937">
            <w:pPr>
              <w:rPr>
                <w:rFonts w:ascii="Arial" w:hAnsi="Arial" w:cs="Arial"/>
                <w:sz w:val="24"/>
                <w:szCs w:val="24"/>
              </w:rPr>
            </w:pPr>
            <w:r w:rsidRPr="00C372E1">
              <w:rPr>
                <w:rFonts w:ascii="Arial" w:hAnsi="Arial" w:cs="Arial"/>
                <w:sz w:val="24"/>
                <w:szCs w:val="24"/>
              </w:rPr>
              <w:t>Ilustración representando los procesos de escisión y fragmentación</w:t>
            </w:r>
          </w:p>
        </w:tc>
      </w:tr>
      <w:tr w:rsidR="00C372E1" w:rsidRPr="00C372E1" w:rsidTr="00AB3C06">
        <w:tc>
          <w:tcPr>
            <w:tcW w:w="2518" w:type="dxa"/>
          </w:tcPr>
          <w:p w:rsidR="00FE314E" w:rsidRPr="00C372E1" w:rsidRDefault="00FE314E" w:rsidP="00AB3C06">
            <w:pPr>
              <w:rPr>
                <w:rFonts w:ascii="Arial" w:hAnsi="Arial" w:cs="Arial"/>
                <w:sz w:val="24"/>
                <w:szCs w:val="24"/>
              </w:rPr>
            </w:pPr>
            <w:r w:rsidRPr="00C372E1">
              <w:rPr>
                <w:rFonts w:ascii="Arial" w:hAnsi="Arial" w:cs="Arial"/>
                <w:b/>
                <w:sz w:val="24"/>
                <w:szCs w:val="24"/>
              </w:rPr>
              <w:t xml:space="preserve">Código </w:t>
            </w:r>
            <w:proofErr w:type="spellStart"/>
            <w:r w:rsidRPr="00C372E1">
              <w:rPr>
                <w:rFonts w:ascii="Arial" w:hAnsi="Arial" w:cs="Arial"/>
                <w:b/>
                <w:sz w:val="24"/>
                <w:szCs w:val="24"/>
              </w:rPr>
              <w:t>Shutterstock</w:t>
            </w:r>
            <w:proofErr w:type="spellEnd"/>
            <w:r w:rsidRPr="00C372E1">
              <w:rPr>
                <w:rFonts w:ascii="Arial" w:hAnsi="Arial" w:cs="Arial"/>
                <w:b/>
                <w:sz w:val="24"/>
                <w:szCs w:val="24"/>
              </w:rPr>
              <w:t xml:space="preserve"> (o URL o la ruta en AulaPlaneta)</w:t>
            </w:r>
          </w:p>
        </w:tc>
        <w:tc>
          <w:tcPr>
            <w:tcW w:w="6515" w:type="dxa"/>
          </w:tcPr>
          <w:p w:rsidR="00FE314E" w:rsidRPr="00C372E1" w:rsidRDefault="00097937" w:rsidP="00EA6F25">
            <w:pPr>
              <w:rPr>
                <w:rFonts w:ascii="Arial" w:hAnsi="Arial" w:cs="Arial"/>
                <w:sz w:val="24"/>
                <w:szCs w:val="24"/>
              </w:rPr>
            </w:pPr>
            <w:r w:rsidRPr="00C372E1">
              <w:rPr>
                <w:rFonts w:ascii="Arial" w:hAnsi="Arial" w:cs="Arial"/>
                <w:sz w:val="24"/>
                <w:szCs w:val="24"/>
              </w:rPr>
              <w:t>Ilustrar</w:t>
            </w:r>
          </w:p>
          <w:p w:rsidR="00097937" w:rsidRPr="00C372E1" w:rsidRDefault="00097937" w:rsidP="00EA6F25">
            <w:pPr>
              <w:rPr>
                <w:rFonts w:ascii="Arial" w:hAnsi="Arial" w:cs="Arial"/>
                <w:sz w:val="24"/>
                <w:szCs w:val="24"/>
              </w:rPr>
            </w:pPr>
          </w:p>
          <w:p w:rsidR="00097937" w:rsidRPr="00C372E1" w:rsidRDefault="00097937" w:rsidP="00EA6F25">
            <w:pPr>
              <w:rPr>
                <w:rFonts w:ascii="Arial" w:hAnsi="Arial" w:cs="Arial"/>
                <w:sz w:val="24"/>
                <w:szCs w:val="24"/>
              </w:rPr>
            </w:pPr>
          </w:p>
          <w:p w:rsidR="00097937" w:rsidRPr="00C372E1" w:rsidRDefault="00295330" w:rsidP="00EA6F25">
            <w:pPr>
              <w:rPr>
                <w:rFonts w:ascii="Arial" w:hAnsi="Arial" w:cs="Arial"/>
                <w:sz w:val="24"/>
                <w:szCs w:val="24"/>
              </w:rPr>
            </w:pPr>
            <w:r>
              <w:rPr>
                <w:rFonts w:ascii="Arial" w:hAnsi="Arial" w:cs="Arial"/>
                <w:noProof/>
                <w:lang w:val="es-ES" w:eastAsia="es-ES"/>
              </w:rPr>
              <w:pict>
                <v:group id="8 Grupo" o:spid="_x0000_s1026" style="position:absolute;margin-left:153.15pt;margin-top:11.9pt;width:130.4pt;height:74.8pt;z-index:251667456;mso-width-relative:margin;mso-height-relative:margin" coordorigin="-712" coordsize="16566,95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7" o:spid="_x0000_s1027" type="#_x0000_t75" style="position:absolute;left:356;width:15497;height:9559;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K5ShnBAAAA2gAAAA8AAABkcnMvZG93bnJldi54bWxEj0FrwkAUhO+F/oflFbwU3ShUJbpKUcTS&#10;W6PeH9lnNph9G7KvJv77bqHQ4zAz3zDr7eAbdacu1oENTCcZKOIy2JorA+fTYbwEFQXZYhOYDDwo&#10;wnbz/LTG3Iaev+heSKUShGOOBpxIm2sdS0ce4yS0xMm7hs6jJNlV2nbYJ7hv9CzL5tpjzWnBYUs7&#10;R+Wt+PYGitfivO+PO/F8mS5c8/ZZeZkbM3oZ3leghAb5D/+1P6yBBfxeSTdAb34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NK5ShnBAAAA2gAAAA8AAAAAAAAAAAAAAAAAnwIA&#10;AGRycy9kb3ducmV2LnhtbFBLBQYAAAAABAAEAPcAAACNAwAAAAA=&#10;">
                    <v:imagedata r:id="rId16" o:title="" croptop="32288f" cropbottom="16050f" cropleft="12136f" cropright="35300f"/>
                    <v:path arrowok="t"/>
                  </v:shape>
                  <v:shapetype id="_x0000_t202" coordsize="21600,21600" o:spt="202" path="m,l,21600r21600,l21600,xe">
                    <v:stroke joinstyle="miter"/>
                    <v:path gradientshapeok="t" o:connecttype="rect"/>
                  </v:shapetype>
                  <v:shape id="_x0000_s1028" type="#_x0000_t202" style="position:absolute;left:-712;top:1559;width:4273;height:244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G5hMUA&#10;AADcAAAADwAAAGRycy9kb3ducmV2LnhtbESP3WrCQBSE74W+w3IKvZG6sbZGo2tohZbcxvoAx+wx&#10;CWbPhuyan7fvFgq9HGbmG2afjqYRPXWutqxguYhAEBdW11wqOH9/Pm9AOI+ssbFMCiZykB4eZntM&#10;tB04p/7kSxEg7BJUUHnfJlK6oiKDbmFb4uBdbWfQB9mVUnc4BLhp5EsUraXBmsNChS0dKypup7tR&#10;cM2G+dt2uHz5c5y/rj+wji92UurpcXzfgfA0+v/wXzvTClZRDL9nwhGQh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sbmExQAAANwAAAAPAAAAAAAAAAAAAAAAAJgCAABkcnMv&#10;ZG93bnJldi54bWxQSwUGAAAAAAQABAD1AAAAigMAAAAA&#10;" stroked="f">
                    <v:textbox>
                      <w:txbxContent>
                        <w:p w:rsidR="00295330" w:rsidRPr="00097937" w:rsidRDefault="00295330">
                          <w:pPr>
                            <w:rPr>
                              <w:rFonts w:ascii="Times New Roman" w:hAnsi="Times New Roman" w:cs="Times New Roman"/>
                              <w:sz w:val="16"/>
                              <w:szCs w:val="16"/>
                              <w:lang w:val="es-CO"/>
                            </w:rPr>
                          </w:pPr>
                          <w:r>
                            <w:rPr>
                              <w:rFonts w:ascii="Times New Roman" w:hAnsi="Times New Roman" w:cs="Times New Roman"/>
                              <w:sz w:val="16"/>
                              <w:szCs w:val="16"/>
                              <w:lang w:val="es-CO"/>
                            </w:rPr>
                            <w:t>Corte</w:t>
                          </w:r>
                        </w:p>
                        <w:p w:rsidR="00295330" w:rsidRDefault="00295330"/>
                      </w:txbxContent>
                    </v:textbox>
                  </v:shape>
                </v:group>
              </w:pict>
            </w:r>
          </w:p>
          <w:p w:rsidR="00097937" w:rsidRPr="00C372E1" w:rsidRDefault="00BA5F5D" w:rsidP="00B164D9">
            <w:pPr>
              <w:rPr>
                <w:rFonts w:ascii="Arial" w:hAnsi="Arial" w:cs="Arial"/>
                <w:sz w:val="24"/>
                <w:szCs w:val="24"/>
              </w:rPr>
            </w:pPr>
            <w:r w:rsidRPr="00C372E1">
              <w:rPr>
                <w:rFonts w:ascii="Arial" w:hAnsi="Arial" w:cs="Arial"/>
                <w:noProof/>
                <w:lang w:val="es-CO" w:eastAsia="es-CO"/>
              </w:rPr>
              <w:drawing>
                <wp:anchor distT="0" distB="0" distL="114300" distR="114300" simplePos="0" relativeHeight="251664384" behindDoc="0" locked="0" layoutInCell="1" allowOverlap="1">
                  <wp:simplePos x="0" y="0"/>
                  <wp:positionH relativeFrom="column">
                    <wp:posOffset>120650</wp:posOffset>
                  </wp:positionH>
                  <wp:positionV relativeFrom="paragraph">
                    <wp:posOffset>52705</wp:posOffset>
                  </wp:positionV>
                  <wp:extent cx="1145540" cy="914400"/>
                  <wp:effectExtent l="0" t="0" r="0" b="0"/>
                  <wp:wrapNone/>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extLst>
                              <a:ext uri="{28A0092B-C50C-407E-A947-70E740481C1C}">
                                <a14:useLocalDpi xmlns:a14="http://schemas.microsoft.com/office/drawing/2010/main" val="0"/>
                              </a:ext>
                            </a:extLst>
                          </a:blip>
                          <a:srcRect l="12064" t="30306" r="47301" b="22289"/>
                          <a:stretch/>
                        </pic:blipFill>
                        <pic:spPr bwMode="auto">
                          <a:xfrm>
                            <a:off x="0" y="0"/>
                            <a:ext cx="1145540" cy="914400"/>
                          </a:xfrm>
                          <a:prstGeom prst="rect">
                            <a:avLst/>
                          </a:prstGeom>
                          <a:ln>
                            <a:noFill/>
                          </a:ln>
                          <a:extLst>
                            <a:ext uri="{53640926-AAD7-44D8-BBD7-CCE9431645EC}">
                              <a14:shadowObscured xmlns:a14="http://schemas.microsoft.com/office/drawing/2010/main"/>
                            </a:ext>
                          </a:extLst>
                        </pic:spPr>
                      </pic:pic>
                    </a:graphicData>
                  </a:graphic>
                </wp:anchor>
              </w:drawing>
            </w:r>
          </w:p>
          <w:p w:rsidR="00BA5F5D" w:rsidRPr="00C372E1" w:rsidRDefault="00BA5F5D" w:rsidP="00B164D9">
            <w:pPr>
              <w:rPr>
                <w:rFonts w:ascii="Arial" w:hAnsi="Arial" w:cs="Arial"/>
                <w:sz w:val="24"/>
                <w:szCs w:val="24"/>
              </w:rPr>
            </w:pPr>
          </w:p>
          <w:p w:rsidR="00BA5F5D" w:rsidRPr="00C372E1" w:rsidRDefault="00BA5F5D" w:rsidP="00B164D9">
            <w:pPr>
              <w:rPr>
                <w:rFonts w:ascii="Arial" w:hAnsi="Arial" w:cs="Arial"/>
                <w:sz w:val="24"/>
                <w:szCs w:val="24"/>
              </w:rPr>
            </w:pPr>
          </w:p>
          <w:p w:rsidR="00BA5F5D" w:rsidRPr="00C372E1" w:rsidRDefault="00BA5F5D" w:rsidP="00B164D9">
            <w:pPr>
              <w:rPr>
                <w:rFonts w:ascii="Arial" w:hAnsi="Arial" w:cs="Arial"/>
                <w:sz w:val="24"/>
                <w:szCs w:val="24"/>
              </w:rPr>
            </w:pPr>
          </w:p>
          <w:p w:rsidR="00BA5F5D" w:rsidRPr="00C372E1" w:rsidRDefault="00BA5F5D" w:rsidP="00B164D9">
            <w:pPr>
              <w:rPr>
                <w:rFonts w:ascii="Arial" w:hAnsi="Arial" w:cs="Arial"/>
                <w:sz w:val="24"/>
                <w:szCs w:val="24"/>
              </w:rPr>
            </w:pPr>
          </w:p>
          <w:p w:rsidR="00097937" w:rsidRPr="00C372E1" w:rsidRDefault="00097937" w:rsidP="00B164D9">
            <w:pPr>
              <w:rPr>
                <w:rFonts w:ascii="Arial" w:hAnsi="Arial" w:cs="Arial"/>
                <w:sz w:val="24"/>
                <w:szCs w:val="24"/>
              </w:rPr>
            </w:pPr>
          </w:p>
          <w:p w:rsidR="00097937" w:rsidRPr="00C372E1" w:rsidRDefault="00097937" w:rsidP="00B164D9">
            <w:pPr>
              <w:rPr>
                <w:rFonts w:ascii="Arial" w:hAnsi="Arial" w:cs="Arial"/>
                <w:sz w:val="24"/>
                <w:szCs w:val="24"/>
              </w:rPr>
            </w:pPr>
          </w:p>
          <w:p w:rsidR="00B164D9" w:rsidRPr="00C372E1" w:rsidRDefault="00767715" w:rsidP="009E073E">
            <w:pPr>
              <w:ind w:left="360"/>
              <w:rPr>
                <w:rFonts w:ascii="Arial" w:hAnsi="Arial" w:cs="Arial"/>
                <w:sz w:val="24"/>
                <w:szCs w:val="24"/>
              </w:rPr>
            </w:pPr>
            <w:r>
              <w:rPr>
                <w:rFonts w:ascii="Arial" w:hAnsi="Arial" w:cs="Arial"/>
                <w:sz w:val="24"/>
                <w:szCs w:val="24"/>
              </w:rPr>
              <w:t xml:space="preserve">       </w:t>
            </w:r>
            <w:r w:rsidR="00B164D9" w:rsidRPr="00C372E1">
              <w:rPr>
                <w:rFonts w:ascii="Arial" w:hAnsi="Arial" w:cs="Arial"/>
                <w:sz w:val="24"/>
                <w:szCs w:val="24"/>
              </w:rPr>
              <w:t xml:space="preserve"> (a) </w:t>
            </w:r>
            <w:r w:rsidR="00097937" w:rsidRPr="00C372E1">
              <w:rPr>
                <w:rFonts w:ascii="Arial" w:hAnsi="Arial" w:cs="Arial"/>
                <w:sz w:val="24"/>
                <w:szCs w:val="24"/>
              </w:rPr>
              <w:t xml:space="preserve">                 </w:t>
            </w:r>
            <w:r>
              <w:rPr>
                <w:rFonts w:ascii="Arial" w:hAnsi="Arial" w:cs="Arial"/>
                <w:sz w:val="24"/>
                <w:szCs w:val="24"/>
              </w:rPr>
              <w:t xml:space="preserve">          </w:t>
            </w:r>
            <w:r w:rsidR="009E073E">
              <w:rPr>
                <w:rFonts w:ascii="Arial" w:hAnsi="Arial" w:cs="Arial"/>
                <w:sz w:val="24"/>
                <w:szCs w:val="24"/>
              </w:rPr>
              <w:t xml:space="preserve">               </w:t>
            </w:r>
            <w:r w:rsidR="00B164D9" w:rsidRPr="00C372E1">
              <w:rPr>
                <w:rFonts w:ascii="Arial" w:hAnsi="Arial" w:cs="Arial"/>
                <w:sz w:val="24"/>
                <w:szCs w:val="24"/>
              </w:rPr>
              <w:t xml:space="preserve">      </w:t>
            </w:r>
            <w:r>
              <w:rPr>
                <w:rFonts w:ascii="Arial" w:hAnsi="Arial" w:cs="Arial"/>
                <w:sz w:val="24"/>
                <w:szCs w:val="24"/>
              </w:rPr>
              <w:t xml:space="preserve">(b)                           </w:t>
            </w:r>
          </w:p>
        </w:tc>
      </w:tr>
      <w:tr w:rsidR="00FE314E" w:rsidRPr="00C372E1" w:rsidTr="00AB3C06">
        <w:tc>
          <w:tcPr>
            <w:tcW w:w="2518" w:type="dxa"/>
          </w:tcPr>
          <w:p w:rsidR="00FE314E" w:rsidRPr="00C372E1" w:rsidRDefault="00FE314E" w:rsidP="00AB3C06">
            <w:pPr>
              <w:rPr>
                <w:rFonts w:ascii="Arial" w:hAnsi="Arial" w:cs="Arial"/>
                <w:sz w:val="24"/>
                <w:szCs w:val="24"/>
              </w:rPr>
            </w:pPr>
            <w:r w:rsidRPr="00C372E1">
              <w:rPr>
                <w:rFonts w:ascii="Arial" w:hAnsi="Arial" w:cs="Arial"/>
                <w:b/>
                <w:sz w:val="24"/>
                <w:szCs w:val="24"/>
              </w:rPr>
              <w:lastRenderedPageBreak/>
              <w:t>Pie de imagen</w:t>
            </w:r>
          </w:p>
        </w:tc>
        <w:tc>
          <w:tcPr>
            <w:tcW w:w="6515" w:type="dxa"/>
          </w:tcPr>
          <w:p w:rsidR="00097937" w:rsidRPr="00C372E1" w:rsidRDefault="006607AC" w:rsidP="00097937">
            <w:pPr>
              <w:pStyle w:val="Prrafodelista"/>
              <w:numPr>
                <w:ilvl w:val="0"/>
                <w:numId w:val="24"/>
              </w:numPr>
              <w:rPr>
                <w:rFonts w:ascii="Arial" w:hAnsi="Arial" w:cs="Arial"/>
                <w:sz w:val="24"/>
                <w:szCs w:val="24"/>
              </w:rPr>
            </w:pPr>
            <w:r w:rsidRPr="00C372E1">
              <w:rPr>
                <w:rFonts w:ascii="Arial" w:hAnsi="Arial" w:cs="Arial"/>
                <w:b/>
                <w:sz w:val="24"/>
                <w:szCs w:val="24"/>
              </w:rPr>
              <w:t>Escisión</w:t>
            </w:r>
            <w:r w:rsidRPr="00C372E1">
              <w:rPr>
                <w:rFonts w:ascii="Arial" w:hAnsi="Arial" w:cs="Arial"/>
                <w:sz w:val="24"/>
                <w:szCs w:val="24"/>
              </w:rPr>
              <w:t>: cada uno de los dos fragmentos generados, origina un nuevo organismo.</w:t>
            </w:r>
          </w:p>
          <w:p w:rsidR="00B164D9" w:rsidRPr="009E073E" w:rsidRDefault="006607AC" w:rsidP="009E073E">
            <w:pPr>
              <w:pStyle w:val="Prrafodelista"/>
              <w:numPr>
                <w:ilvl w:val="0"/>
                <w:numId w:val="24"/>
              </w:numPr>
              <w:rPr>
                <w:rFonts w:ascii="Arial" w:hAnsi="Arial" w:cs="Arial"/>
                <w:sz w:val="24"/>
                <w:szCs w:val="24"/>
              </w:rPr>
            </w:pPr>
            <w:r w:rsidRPr="00C372E1">
              <w:rPr>
                <w:rFonts w:ascii="Arial" w:hAnsi="Arial" w:cs="Arial"/>
                <w:b/>
                <w:sz w:val="24"/>
                <w:szCs w:val="24"/>
              </w:rPr>
              <w:t>Fragmentación</w:t>
            </w:r>
            <w:r w:rsidRPr="00C372E1">
              <w:rPr>
                <w:rFonts w:ascii="Arial" w:hAnsi="Arial" w:cs="Arial"/>
                <w:sz w:val="24"/>
                <w:szCs w:val="24"/>
              </w:rPr>
              <w:t>: l</w:t>
            </w:r>
            <w:r w:rsidR="00097937" w:rsidRPr="00C372E1">
              <w:rPr>
                <w:rFonts w:ascii="Arial" w:hAnsi="Arial" w:cs="Arial"/>
                <w:sz w:val="24"/>
                <w:szCs w:val="24"/>
              </w:rPr>
              <w:t xml:space="preserve">os </w:t>
            </w:r>
            <w:r w:rsidRPr="00C372E1">
              <w:rPr>
                <w:rFonts w:ascii="Arial" w:hAnsi="Arial" w:cs="Arial"/>
                <w:b/>
                <w:sz w:val="24"/>
                <w:szCs w:val="24"/>
              </w:rPr>
              <w:t>diferentes fragmentos</w:t>
            </w:r>
            <w:r w:rsidRPr="00C372E1">
              <w:rPr>
                <w:rFonts w:ascii="Arial" w:hAnsi="Arial" w:cs="Arial"/>
                <w:sz w:val="24"/>
                <w:szCs w:val="24"/>
              </w:rPr>
              <w:t xml:space="preserve"> producidos en el corte, generan nuevos individuos idénticos al progenitor.</w:t>
            </w:r>
          </w:p>
        </w:tc>
      </w:tr>
    </w:tbl>
    <w:p w:rsidR="00FE314E" w:rsidRPr="00C372E1" w:rsidRDefault="00FE314E" w:rsidP="00FE314E">
      <w:pPr>
        <w:spacing w:before="100" w:beforeAutospacing="1" w:after="100" w:afterAutospacing="1"/>
        <w:rPr>
          <w:rFonts w:ascii="Arial" w:hAnsi="Arial" w:cs="Arial"/>
          <w:b/>
        </w:rPr>
      </w:pPr>
      <w:r w:rsidRPr="00C372E1">
        <w:rPr>
          <w:rFonts w:ascii="Arial" w:hAnsi="Arial" w:cs="Arial"/>
          <w:highlight w:val="yellow"/>
        </w:rPr>
        <w:t>[SECCIÓN 3]</w:t>
      </w:r>
      <w:r w:rsidRPr="00C372E1">
        <w:rPr>
          <w:rFonts w:ascii="Arial" w:hAnsi="Arial" w:cs="Arial"/>
        </w:rPr>
        <w:t xml:space="preserve"> </w:t>
      </w:r>
      <w:r w:rsidRPr="00C372E1">
        <w:rPr>
          <w:rFonts w:ascii="Arial" w:hAnsi="Arial" w:cs="Arial"/>
          <w:b/>
        </w:rPr>
        <w:t>2.1.5 La partenogénesis</w:t>
      </w:r>
    </w:p>
    <w:p w:rsidR="004078A8" w:rsidRPr="00C372E1" w:rsidRDefault="00F05ED9" w:rsidP="00FE314E">
      <w:pPr>
        <w:spacing w:before="100" w:beforeAutospacing="1" w:after="100" w:afterAutospacing="1"/>
        <w:rPr>
          <w:rFonts w:ascii="Arial" w:eastAsia="Times New Roman" w:hAnsi="Arial" w:cs="Arial"/>
        </w:rPr>
      </w:pPr>
      <w:r w:rsidRPr="00C372E1">
        <w:rPr>
          <w:rFonts w:ascii="Arial" w:eastAsia="Times New Roman" w:hAnsi="Arial" w:cs="Arial"/>
        </w:rPr>
        <w:t xml:space="preserve">La </w:t>
      </w:r>
      <w:r w:rsidRPr="00C372E1">
        <w:rPr>
          <w:rFonts w:ascii="Arial" w:eastAsia="Times New Roman" w:hAnsi="Arial" w:cs="Arial"/>
          <w:b/>
        </w:rPr>
        <w:t>partenogénesis</w:t>
      </w:r>
      <w:r w:rsidRPr="00C372E1">
        <w:rPr>
          <w:rFonts w:ascii="Arial" w:eastAsia="Times New Roman" w:hAnsi="Arial" w:cs="Arial"/>
        </w:rPr>
        <w:t xml:space="preserve"> es propia de algunos animales. </w:t>
      </w:r>
      <w:r w:rsidR="00FE314E" w:rsidRPr="00C372E1">
        <w:rPr>
          <w:rFonts w:ascii="Arial" w:eastAsia="Times New Roman" w:hAnsi="Arial" w:cs="Arial"/>
        </w:rPr>
        <w:t>Co</w:t>
      </w:r>
      <w:r w:rsidRPr="00C372E1">
        <w:rPr>
          <w:rFonts w:ascii="Arial" w:eastAsia="Times New Roman" w:hAnsi="Arial" w:cs="Arial"/>
        </w:rPr>
        <w:t>nsiste en la formación d</w:t>
      </w:r>
      <w:r w:rsidR="008C6DD7" w:rsidRPr="00C372E1">
        <w:rPr>
          <w:rFonts w:ascii="Arial" w:eastAsia="Times New Roman" w:hAnsi="Arial" w:cs="Arial"/>
        </w:rPr>
        <w:t xml:space="preserve">e nuevos individuos a partir </w:t>
      </w:r>
      <w:r w:rsidRPr="00C372E1">
        <w:rPr>
          <w:rFonts w:ascii="Arial" w:eastAsia="Times New Roman" w:hAnsi="Arial" w:cs="Arial"/>
        </w:rPr>
        <w:t xml:space="preserve">solamente </w:t>
      </w:r>
      <w:r w:rsidR="008C6DD7" w:rsidRPr="00C372E1">
        <w:rPr>
          <w:rFonts w:ascii="Arial" w:eastAsia="Times New Roman" w:hAnsi="Arial" w:cs="Arial"/>
        </w:rPr>
        <w:t xml:space="preserve">de </w:t>
      </w:r>
      <w:r w:rsidRPr="00C372E1">
        <w:rPr>
          <w:rFonts w:ascii="Arial" w:eastAsia="Times New Roman" w:hAnsi="Arial" w:cs="Arial"/>
        </w:rPr>
        <w:t xml:space="preserve">las células </w:t>
      </w:r>
      <w:r w:rsidR="004078A8" w:rsidRPr="00C372E1">
        <w:rPr>
          <w:rFonts w:ascii="Arial" w:eastAsia="Times New Roman" w:hAnsi="Arial" w:cs="Arial"/>
        </w:rPr>
        <w:t>sexuales producidas por las hembras</w:t>
      </w:r>
      <w:r w:rsidR="008C6DD7" w:rsidRPr="00C372E1">
        <w:rPr>
          <w:rFonts w:ascii="Arial" w:eastAsia="Times New Roman" w:hAnsi="Arial" w:cs="Arial"/>
        </w:rPr>
        <w:t xml:space="preserve">; en este proceso no se requiere </w:t>
      </w:r>
      <w:r w:rsidRPr="00C372E1">
        <w:rPr>
          <w:rFonts w:ascii="Arial" w:eastAsia="Times New Roman" w:hAnsi="Arial" w:cs="Arial"/>
        </w:rPr>
        <w:t xml:space="preserve">de la intervención </w:t>
      </w:r>
      <w:r w:rsidR="004078A8" w:rsidRPr="00C372E1">
        <w:rPr>
          <w:rFonts w:ascii="Arial" w:eastAsia="Times New Roman" w:hAnsi="Arial" w:cs="Arial"/>
        </w:rPr>
        <w:t xml:space="preserve">de </w:t>
      </w:r>
      <w:r w:rsidR="008C6DD7" w:rsidRPr="00C372E1">
        <w:rPr>
          <w:rFonts w:ascii="Arial" w:eastAsia="Times New Roman" w:hAnsi="Arial" w:cs="Arial"/>
        </w:rPr>
        <w:t xml:space="preserve">los </w:t>
      </w:r>
      <w:r w:rsidR="004078A8" w:rsidRPr="00C372E1">
        <w:rPr>
          <w:rFonts w:ascii="Arial" w:eastAsia="Times New Roman" w:hAnsi="Arial" w:cs="Arial"/>
        </w:rPr>
        <w:t>machos</w:t>
      </w:r>
      <w:r w:rsidR="008C6DD7" w:rsidRPr="00C372E1">
        <w:rPr>
          <w:rFonts w:ascii="Arial" w:eastAsia="Times New Roman" w:hAnsi="Arial" w:cs="Arial"/>
        </w:rPr>
        <w:t>.</w:t>
      </w:r>
    </w:p>
    <w:p w:rsidR="00F05ED9" w:rsidRPr="00C372E1" w:rsidRDefault="008C6DD7" w:rsidP="00FE314E">
      <w:pPr>
        <w:spacing w:before="100" w:beforeAutospacing="1" w:after="100" w:afterAutospacing="1"/>
        <w:rPr>
          <w:rFonts w:ascii="Arial" w:eastAsia="Times New Roman" w:hAnsi="Arial" w:cs="Arial"/>
        </w:rPr>
      </w:pPr>
      <w:r w:rsidRPr="00C372E1">
        <w:rPr>
          <w:rFonts w:ascii="Arial" w:eastAsia="Times New Roman" w:hAnsi="Arial" w:cs="Arial"/>
        </w:rPr>
        <w:t>En la partenogénesis la</w:t>
      </w:r>
      <w:r w:rsidR="004078A8" w:rsidRPr="00C372E1">
        <w:rPr>
          <w:rFonts w:ascii="Arial" w:eastAsia="Times New Roman" w:hAnsi="Arial" w:cs="Arial"/>
        </w:rPr>
        <w:t xml:space="preserve"> célula sexual femenina</w:t>
      </w:r>
      <w:r w:rsidR="00F05ED9" w:rsidRPr="00C372E1">
        <w:rPr>
          <w:rFonts w:ascii="Arial" w:eastAsia="Times New Roman" w:hAnsi="Arial" w:cs="Arial"/>
        </w:rPr>
        <w:t xml:space="preserve"> es activad</w:t>
      </w:r>
      <w:r w:rsidR="004078A8" w:rsidRPr="00C372E1">
        <w:rPr>
          <w:rFonts w:ascii="Arial" w:eastAsia="Times New Roman" w:hAnsi="Arial" w:cs="Arial"/>
        </w:rPr>
        <w:t>a</w:t>
      </w:r>
      <w:r w:rsidR="00F05ED9" w:rsidRPr="00C372E1">
        <w:rPr>
          <w:rFonts w:ascii="Arial" w:eastAsia="Times New Roman" w:hAnsi="Arial" w:cs="Arial"/>
        </w:rPr>
        <w:t xml:space="preserve"> por factores ambientales</w:t>
      </w:r>
      <w:r w:rsidRPr="00C372E1">
        <w:rPr>
          <w:rFonts w:ascii="Arial" w:eastAsia="Times New Roman" w:hAnsi="Arial" w:cs="Arial"/>
        </w:rPr>
        <w:t>,</w:t>
      </w:r>
      <w:r w:rsidR="00F05ED9" w:rsidRPr="00C372E1">
        <w:rPr>
          <w:rFonts w:ascii="Arial" w:eastAsia="Times New Roman" w:hAnsi="Arial" w:cs="Arial"/>
        </w:rPr>
        <w:t xml:space="preserve"> q</w:t>
      </w:r>
      <w:r w:rsidRPr="00C372E1">
        <w:rPr>
          <w:rFonts w:ascii="Arial" w:eastAsia="Times New Roman" w:hAnsi="Arial" w:cs="Arial"/>
        </w:rPr>
        <w:t>ue hacen que se desarrolle hasta formar un nuevo organismo.</w:t>
      </w:r>
    </w:p>
    <w:p w:rsidR="00296F33" w:rsidRPr="00C372E1" w:rsidRDefault="008C6DD7" w:rsidP="00FE314E">
      <w:pPr>
        <w:spacing w:before="100" w:beforeAutospacing="1" w:after="100" w:afterAutospacing="1"/>
        <w:rPr>
          <w:rFonts w:ascii="Arial" w:eastAsia="Times New Roman" w:hAnsi="Arial" w:cs="Arial"/>
        </w:rPr>
      </w:pPr>
      <w:r w:rsidRPr="00C372E1">
        <w:rPr>
          <w:rFonts w:ascii="Arial" w:eastAsia="Times New Roman" w:hAnsi="Arial" w:cs="Arial"/>
        </w:rPr>
        <w:t xml:space="preserve">Como en </w:t>
      </w:r>
      <w:r w:rsidR="00FC7638" w:rsidRPr="00C372E1">
        <w:rPr>
          <w:rFonts w:ascii="Arial" w:eastAsia="Times New Roman" w:hAnsi="Arial" w:cs="Arial"/>
        </w:rPr>
        <w:t xml:space="preserve">algunas de </w:t>
      </w:r>
      <w:r w:rsidRPr="00C372E1">
        <w:rPr>
          <w:rFonts w:ascii="Arial" w:eastAsia="Times New Roman" w:hAnsi="Arial" w:cs="Arial"/>
        </w:rPr>
        <w:t>las especies que presentan partenogénesis sí existen los machos, hay</w:t>
      </w:r>
      <w:r w:rsidR="00FC7638" w:rsidRPr="00C372E1">
        <w:rPr>
          <w:rFonts w:ascii="Arial" w:eastAsia="Times New Roman" w:hAnsi="Arial" w:cs="Arial"/>
        </w:rPr>
        <w:t xml:space="preserve"> </w:t>
      </w:r>
      <w:r w:rsidRPr="00C372E1">
        <w:rPr>
          <w:rFonts w:ascii="Arial" w:eastAsia="Times New Roman" w:hAnsi="Arial" w:cs="Arial"/>
        </w:rPr>
        <w:t>individuos que se originan por reproducción sexual y otros que nacen por partenogénesis. En las abeja</w:t>
      </w:r>
      <w:r w:rsidR="00FC7638" w:rsidRPr="00C372E1">
        <w:rPr>
          <w:rFonts w:ascii="Arial" w:eastAsia="Times New Roman" w:hAnsi="Arial" w:cs="Arial"/>
        </w:rPr>
        <w:t>s, por ejemplo, los machos se generan</w:t>
      </w:r>
      <w:r w:rsidRPr="00C372E1">
        <w:rPr>
          <w:rFonts w:ascii="Arial" w:eastAsia="Times New Roman" w:hAnsi="Arial" w:cs="Arial"/>
        </w:rPr>
        <w:t xml:space="preserve"> por partenogénesis mientras que </w:t>
      </w:r>
      <w:r w:rsidR="00FC7638" w:rsidRPr="00C372E1">
        <w:rPr>
          <w:rFonts w:ascii="Arial" w:eastAsia="Times New Roman" w:hAnsi="Arial" w:cs="Arial"/>
        </w:rPr>
        <w:t>las hembras lo hacen por reproducción sexual. Hay también especies en donde s</w:t>
      </w:r>
      <w:r w:rsidR="00E3377F">
        <w:rPr>
          <w:rFonts w:ascii="Arial" w:eastAsia="Times New Roman" w:hAnsi="Arial" w:cs="Arial"/>
        </w:rPr>
        <w:t>o</w:t>
      </w:r>
      <w:r w:rsidR="00FC7638" w:rsidRPr="00C372E1">
        <w:rPr>
          <w:rFonts w:ascii="Arial" w:eastAsia="Times New Roman" w:hAnsi="Arial" w:cs="Arial"/>
        </w:rPr>
        <w:t xml:space="preserve">lo existen las hembras, </w:t>
      </w:r>
      <w:r w:rsidR="0095270B" w:rsidRPr="00C372E1">
        <w:rPr>
          <w:rFonts w:ascii="Arial" w:eastAsia="Times New Roman" w:hAnsi="Arial" w:cs="Arial"/>
        </w:rPr>
        <w:t xml:space="preserve">como </w:t>
      </w:r>
      <w:r w:rsidR="00791076" w:rsidRPr="00C372E1">
        <w:rPr>
          <w:rFonts w:ascii="Arial" w:eastAsia="Times New Roman" w:hAnsi="Arial" w:cs="Arial"/>
        </w:rPr>
        <w:t>algunas</w:t>
      </w:r>
      <w:r w:rsidR="0095270B" w:rsidRPr="00C372E1">
        <w:rPr>
          <w:rFonts w:ascii="Arial" w:eastAsia="Times New Roman" w:hAnsi="Arial" w:cs="Arial"/>
        </w:rPr>
        <w:t xml:space="preserve"> lagartijas</w:t>
      </w:r>
      <w:r w:rsidR="00791076" w:rsidRPr="00C372E1">
        <w:rPr>
          <w:rFonts w:ascii="Arial" w:eastAsia="Times New Roman" w:hAnsi="Arial" w:cs="Arial"/>
        </w:rPr>
        <w:t xml:space="preserve"> o ciertos</w:t>
      </w:r>
      <w:r w:rsidR="0095270B" w:rsidRPr="00C372E1">
        <w:rPr>
          <w:rFonts w:ascii="Arial" w:eastAsia="Times New Roman" w:hAnsi="Arial" w:cs="Arial"/>
        </w:rPr>
        <w:t xml:space="preserve"> peces.</w:t>
      </w:r>
      <w:r w:rsidRPr="00C372E1">
        <w:rPr>
          <w:rFonts w:ascii="Arial" w:eastAsia="Times New Roman" w:hAnsi="Arial" w:cs="Arial"/>
        </w:rPr>
        <w:t xml:space="preserve"> </w:t>
      </w:r>
    </w:p>
    <w:tbl>
      <w:tblPr>
        <w:tblStyle w:val="Tablaconcuadrcula1"/>
        <w:tblW w:w="0" w:type="auto"/>
        <w:tblLayout w:type="fixed"/>
        <w:tblLook w:val="04A0" w:firstRow="1" w:lastRow="0" w:firstColumn="1" w:lastColumn="0" w:noHBand="0" w:noVBand="1"/>
      </w:tblPr>
      <w:tblGrid>
        <w:gridCol w:w="2518"/>
        <w:gridCol w:w="6536"/>
      </w:tblGrid>
      <w:tr w:rsidR="00FE314E" w:rsidRPr="00C372E1" w:rsidTr="008B3944">
        <w:tc>
          <w:tcPr>
            <w:tcW w:w="9054" w:type="dxa"/>
            <w:gridSpan w:val="2"/>
            <w:shd w:val="clear" w:color="auto" w:fill="0D0D0D" w:themeFill="text1" w:themeFillTint="F2"/>
          </w:tcPr>
          <w:p w:rsidR="00FE314E" w:rsidRPr="00C372E1" w:rsidRDefault="00FE314E" w:rsidP="00AB3C06">
            <w:pPr>
              <w:jc w:val="center"/>
              <w:rPr>
                <w:rFonts w:ascii="Arial" w:hAnsi="Arial" w:cs="Arial"/>
                <w:b/>
                <w:sz w:val="24"/>
                <w:szCs w:val="24"/>
              </w:rPr>
            </w:pPr>
            <w:r w:rsidRPr="00C372E1">
              <w:rPr>
                <w:rFonts w:ascii="Arial" w:hAnsi="Arial" w:cs="Arial"/>
                <w:b/>
                <w:sz w:val="24"/>
                <w:szCs w:val="24"/>
              </w:rPr>
              <w:t xml:space="preserve">Imagen </w:t>
            </w:r>
            <w:r w:rsidR="00D46636" w:rsidRPr="00C372E1">
              <w:rPr>
                <w:rFonts w:ascii="Arial" w:hAnsi="Arial" w:cs="Arial"/>
                <w:b/>
                <w:sz w:val="24"/>
                <w:szCs w:val="24"/>
              </w:rPr>
              <w:t>(nueva)</w:t>
            </w:r>
          </w:p>
        </w:tc>
      </w:tr>
      <w:tr w:rsidR="00FE314E" w:rsidRPr="00C372E1" w:rsidTr="008B3944">
        <w:tc>
          <w:tcPr>
            <w:tcW w:w="2518" w:type="dxa"/>
          </w:tcPr>
          <w:p w:rsidR="00FE314E" w:rsidRPr="00C372E1" w:rsidRDefault="00FE314E" w:rsidP="00AB3C06">
            <w:pPr>
              <w:rPr>
                <w:rFonts w:ascii="Arial" w:hAnsi="Arial" w:cs="Arial"/>
                <w:b/>
                <w:sz w:val="24"/>
                <w:szCs w:val="24"/>
              </w:rPr>
            </w:pPr>
            <w:r w:rsidRPr="00C372E1">
              <w:rPr>
                <w:rFonts w:ascii="Arial" w:hAnsi="Arial" w:cs="Arial"/>
                <w:b/>
                <w:sz w:val="24"/>
                <w:szCs w:val="24"/>
              </w:rPr>
              <w:t>Código</w:t>
            </w:r>
          </w:p>
        </w:tc>
        <w:tc>
          <w:tcPr>
            <w:tcW w:w="6536" w:type="dxa"/>
          </w:tcPr>
          <w:p w:rsidR="00FE314E" w:rsidRPr="00C372E1" w:rsidRDefault="0027770C" w:rsidP="0027770C">
            <w:pPr>
              <w:rPr>
                <w:rFonts w:ascii="Arial" w:hAnsi="Arial" w:cs="Arial"/>
                <w:b/>
                <w:sz w:val="24"/>
                <w:szCs w:val="24"/>
              </w:rPr>
            </w:pPr>
            <w:r w:rsidRPr="00C372E1">
              <w:rPr>
                <w:rFonts w:ascii="Arial" w:hAnsi="Arial" w:cs="Arial"/>
                <w:sz w:val="24"/>
                <w:szCs w:val="24"/>
              </w:rPr>
              <w:t>CN_08_04_</w:t>
            </w:r>
            <w:r w:rsidR="004A3029" w:rsidRPr="00C372E1">
              <w:rPr>
                <w:rFonts w:ascii="Arial" w:hAnsi="Arial" w:cs="Arial"/>
                <w:sz w:val="24"/>
                <w:szCs w:val="24"/>
              </w:rPr>
              <w:t>CO_</w:t>
            </w:r>
            <w:r w:rsidRPr="00C372E1">
              <w:rPr>
                <w:rFonts w:ascii="Arial" w:hAnsi="Arial" w:cs="Arial"/>
                <w:sz w:val="24"/>
                <w:szCs w:val="24"/>
              </w:rPr>
              <w:t>IMG06</w:t>
            </w:r>
          </w:p>
        </w:tc>
      </w:tr>
      <w:tr w:rsidR="00FE314E" w:rsidRPr="00C372E1" w:rsidTr="008B3944">
        <w:tc>
          <w:tcPr>
            <w:tcW w:w="2518" w:type="dxa"/>
          </w:tcPr>
          <w:p w:rsidR="00FE314E" w:rsidRPr="00C372E1" w:rsidRDefault="00FE314E" w:rsidP="00AB3C06">
            <w:pPr>
              <w:rPr>
                <w:rFonts w:ascii="Arial" w:hAnsi="Arial" w:cs="Arial"/>
                <w:sz w:val="24"/>
                <w:szCs w:val="24"/>
              </w:rPr>
            </w:pPr>
            <w:r w:rsidRPr="00C372E1">
              <w:rPr>
                <w:rFonts w:ascii="Arial" w:hAnsi="Arial" w:cs="Arial"/>
                <w:b/>
                <w:sz w:val="24"/>
                <w:szCs w:val="24"/>
              </w:rPr>
              <w:t>Descripción</w:t>
            </w:r>
          </w:p>
        </w:tc>
        <w:tc>
          <w:tcPr>
            <w:tcW w:w="6536" w:type="dxa"/>
          </w:tcPr>
          <w:p w:rsidR="00FE314E" w:rsidRPr="00C372E1" w:rsidRDefault="00D25A55" w:rsidP="00D25A55">
            <w:pPr>
              <w:rPr>
                <w:rFonts w:ascii="Arial" w:hAnsi="Arial" w:cs="Arial"/>
                <w:sz w:val="24"/>
                <w:szCs w:val="24"/>
              </w:rPr>
            </w:pPr>
            <w:r w:rsidRPr="00C372E1">
              <w:rPr>
                <w:rFonts w:ascii="Arial" w:hAnsi="Arial" w:cs="Arial"/>
                <w:sz w:val="24"/>
                <w:szCs w:val="24"/>
              </w:rPr>
              <w:t>Ilustración representando el proceso de partenogénesis</w:t>
            </w:r>
          </w:p>
        </w:tc>
      </w:tr>
      <w:tr w:rsidR="00FE314E" w:rsidRPr="00C372E1" w:rsidTr="008B3944">
        <w:tc>
          <w:tcPr>
            <w:tcW w:w="2518" w:type="dxa"/>
          </w:tcPr>
          <w:p w:rsidR="00FE314E" w:rsidRPr="00C372E1" w:rsidRDefault="00FE314E" w:rsidP="00AB3C06">
            <w:pPr>
              <w:rPr>
                <w:rFonts w:ascii="Arial" w:hAnsi="Arial" w:cs="Arial"/>
                <w:sz w:val="24"/>
                <w:szCs w:val="24"/>
              </w:rPr>
            </w:pPr>
            <w:r w:rsidRPr="00C372E1">
              <w:rPr>
                <w:rFonts w:ascii="Arial" w:hAnsi="Arial" w:cs="Arial"/>
                <w:b/>
                <w:sz w:val="24"/>
                <w:szCs w:val="24"/>
              </w:rPr>
              <w:t>Código Shutterstock (o URL o la ruta en AulaPlaneta)</w:t>
            </w:r>
          </w:p>
        </w:tc>
        <w:tc>
          <w:tcPr>
            <w:tcW w:w="6536" w:type="dxa"/>
          </w:tcPr>
          <w:p w:rsidR="008B3944" w:rsidRPr="00C372E1" w:rsidRDefault="008B3944" w:rsidP="008B3944">
            <w:pPr>
              <w:rPr>
                <w:rFonts w:ascii="Arial" w:hAnsi="Arial" w:cs="Arial"/>
                <w:sz w:val="24"/>
                <w:szCs w:val="24"/>
              </w:rPr>
            </w:pPr>
            <w:r w:rsidRPr="00C372E1">
              <w:rPr>
                <w:rFonts w:ascii="Arial" w:hAnsi="Arial" w:cs="Arial"/>
                <w:noProof/>
                <w:lang w:val="es-CO" w:eastAsia="es-CO"/>
              </w:rPr>
              <w:drawing>
                <wp:anchor distT="0" distB="0" distL="114300" distR="114300" simplePos="0" relativeHeight="251669504" behindDoc="0" locked="0" layoutInCell="1" allowOverlap="1">
                  <wp:simplePos x="0" y="0"/>
                  <wp:positionH relativeFrom="column">
                    <wp:posOffset>1114689</wp:posOffset>
                  </wp:positionH>
                  <wp:positionV relativeFrom="paragraph">
                    <wp:posOffset>59055</wp:posOffset>
                  </wp:positionV>
                  <wp:extent cx="1787237" cy="1312448"/>
                  <wp:effectExtent l="0" t="0" r="3810" b="2540"/>
                  <wp:wrapNone/>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extLst>
                              <a:ext uri="{28A0092B-C50C-407E-A947-70E740481C1C}">
                                <a14:useLocalDpi xmlns:a14="http://schemas.microsoft.com/office/drawing/2010/main" val="0"/>
                              </a:ext>
                            </a:extLst>
                          </a:blip>
                          <a:srcRect l="17884" t="43172" r="53016" b="22629"/>
                          <a:stretch/>
                        </pic:blipFill>
                        <pic:spPr bwMode="auto">
                          <a:xfrm>
                            <a:off x="0" y="0"/>
                            <a:ext cx="1787237" cy="1312448"/>
                          </a:xfrm>
                          <a:prstGeom prst="rect">
                            <a:avLst/>
                          </a:prstGeom>
                          <a:ln>
                            <a:noFill/>
                          </a:ln>
                          <a:extLst>
                            <a:ext uri="{53640926-AAD7-44D8-BBD7-CCE9431645EC}">
                              <a14:shadowObscured xmlns:a14="http://schemas.microsoft.com/office/drawing/2010/main"/>
                            </a:ext>
                          </a:extLst>
                        </pic:spPr>
                      </pic:pic>
                    </a:graphicData>
                  </a:graphic>
                </wp:anchor>
              </w:drawing>
            </w:r>
            <w:r w:rsidR="005B0425" w:rsidRPr="00C372E1">
              <w:rPr>
                <w:rFonts w:ascii="Arial" w:hAnsi="Arial" w:cs="Arial"/>
                <w:sz w:val="24"/>
                <w:szCs w:val="24"/>
              </w:rPr>
              <w:t>Ilustrar</w:t>
            </w:r>
          </w:p>
          <w:p w:rsidR="008B3944" w:rsidRPr="00C372E1" w:rsidRDefault="008B3944" w:rsidP="008B3944">
            <w:pPr>
              <w:rPr>
                <w:rFonts w:ascii="Arial" w:hAnsi="Arial" w:cs="Arial"/>
                <w:sz w:val="24"/>
                <w:szCs w:val="24"/>
              </w:rPr>
            </w:pPr>
          </w:p>
          <w:p w:rsidR="008B3944" w:rsidRPr="00C372E1" w:rsidRDefault="008B3944" w:rsidP="008B3944">
            <w:pPr>
              <w:rPr>
                <w:rFonts w:ascii="Arial" w:hAnsi="Arial" w:cs="Arial"/>
                <w:sz w:val="24"/>
                <w:szCs w:val="24"/>
              </w:rPr>
            </w:pPr>
          </w:p>
          <w:p w:rsidR="008B3944" w:rsidRPr="00C372E1" w:rsidRDefault="008B3944" w:rsidP="008B3944">
            <w:pPr>
              <w:rPr>
                <w:rFonts w:ascii="Arial" w:hAnsi="Arial" w:cs="Arial"/>
                <w:sz w:val="24"/>
                <w:szCs w:val="24"/>
              </w:rPr>
            </w:pPr>
          </w:p>
          <w:p w:rsidR="008B3944" w:rsidRPr="00C372E1" w:rsidRDefault="008B3944" w:rsidP="008B3944">
            <w:pPr>
              <w:rPr>
                <w:rFonts w:ascii="Arial" w:hAnsi="Arial" w:cs="Arial"/>
                <w:sz w:val="24"/>
                <w:szCs w:val="24"/>
              </w:rPr>
            </w:pPr>
          </w:p>
          <w:p w:rsidR="008B3944" w:rsidRPr="00C372E1" w:rsidRDefault="008B3944" w:rsidP="008B3944">
            <w:pPr>
              <w:rPr>
                <w:rFonts w:ascii="Arial" w:hAnsi="Arial" w:cs="Arial"/>
                <w:sz w:val="24"/>
                <w:szCs w:val="24"/>
              </w:rPr>
            </w:pPr>
          </w:p>
          <w:p w:rsidR="008B3944" w:rsidRPr="00C372E1" w:rsidRDefault="008B3944" w:rsidP="008B3944">
            <w:pPr>
              <w:rPr>
                <w:rFonts w:ascii="Arial" w:hAnsi="Arial" w:cs="Arial"/>
                <w:sz w:val="24"/>
                <w:szCs w:val="24"/>
              </w:rPr>
            </w:pPr>
          </w:p>
          <w:p w:rsidR="008B3944" w:rsidRPr="00C372E1" w:rsidRDefault="008B3944" w:rsidP="008B3944">
            <w:pPr>
              <w:rPr>
                <w:rFonts w:ascii="Arial" w:hAnsi="Arial" w:cs="Arial"/>
                <w:sz w:val="24"/>
                <w:szCs w:val="24"/>
              </w:rPr>
            </w:pPr>
          </w:p>
          <w:p w:rsidR="008B3944" w:rsidRPr="00C372E1" w:rsidRDefault="008B3944" w:rsidP="005B0425">
            <w:pPr>
              <w:rPr>
                <w:rFonts w:ascii="Arial" w:hAnsi="Arial" w:cs="Arial"/>
                <w:sz w:val="24"/>
                <w:szCs w:val="24"/>
              </w:rPr>
            </w:pPr>
            <w:r w:rsidRPr="00C372E1">
              <w:rPr>
                <w:rFonts w:ascii="Arial" w:hAnsi="Arial" w:cs="Arial"/>
                <w:sz w:val="24"/>
                <w:szCs w:val="24"/>
              </w:rPr>
              <w:t xml:space="preserve"> </w:t>
            </w:r>
          </w:p>
        </w:tc>
      </w:tr>
      <w:tr w:rsidR="00FE314E" w:rsidRPr="00C372E1" w:rsidTr="008B3944">
        <w:tc>
          <w:tcPr>
            <w:tcW w:w="2518" w:type="dxa"/>
          </w:tcPr>
          <w:p w:rsidR="00FE314E" w:rsidRPr="00C372E1" w:rsidRDefault="00FE314E" w:rsidP="00AB3C06">
            <w:pPr>
              <w:rPr>
                <w:rFonts w:ascii="Arial" w:hAnsi="Arial" w:cs="Arial"/>
                <w:sz w:val="24"/>
                <w:szCs w:val="24"/>
              </w:rPr>
            </w:pPr>
            <w:r w:rsidRPr="00C372E1">
              <w:rPr>
                <w:rFonts w:ascii="Arial" w:hAnsi="Arial" w:cs="Arial"/>
                <w:b/>
                <w:sz w:val="24"/>
                <w:szCs w:val="24"/>
              </w:rPr>
              <w:t>Pie de imagen</w:t>
            </w:r>
          </w:p>
        </w:tc>
        <w:tc>
          <w:tcPr>
            <w:tcW w:w="6536" w:type="dxa"/>
          </w:tcPr>
          <w:p w:rsidR="00FE314E" w:rsidRPr="00C372E1" w:rsidRDefault="008B3944" w:rsidP="004078A8">
            <w:pPr>
              <w:rPr>
                <w:rFonts w:ascii="Arial" w:hAnsi="Arial" w:cs="Arial"/>
                <w:sz w:val="24"/>
                <w:szCs w:val="24"/>
              </w:rPr>
            </w:pPr>
            <w:r w:rsidRPr="00C372E1">
              <w:rPr>
                <w:rFonts w:ascii="Arial" w:hAnsi="Arial" w:cs="Arial"/>
                <w:sz w:val="24"/>
                <w:szCs w:val="24"/>
              </w:rPr>
              <w:t>Las abejas pued</w:t>
            </w:r>
            <w:r w:rsidR="00177B6D" w:rsidRPr="00C372E1">
              <w:rPr>
                <w:rFonts w:ascii="Arial" w:hAnsi="Arial" w:cs="Arial"/>
                <w:sz w:val="24"/>
                <w:szCs w:val="24"/>
              </w:rPr>
              <w:t>en llevar a cabo partenogénesis. E</w:t>
            </w:r>
            <w:r w:rsidRPr="00C372E1">
              <w:rPr>
                <w:rFonts w:ascii="Arial" w:hAnsi="Arial" w:cs="Arial"/>
                <w:sz w:val="24"/>
                <w:szCs w:val="24"/>
              </w:rPr>
              <w:t>n e</w:t>
            </w:r>
            <w:r w:rsidR="00177B6D" w:rsidRPr="00C372E1">
              <w:rPr>
                <w:rFonts w:ascii="Arial" w:hAnsi="Arial" w:cs="Arial"/>
                <w:sz w:val="24"/>
                <w:szCs w:val="24"/>
              </w:rPr>
              <w:t>ste grupo, los huevos de la reina generan zánganos (</w:t>
            </w:r>
            <w:proofErr w:type="gramStart"/>
            <w:r w:rsidR="00177B6D" w:rsidRPr="00C372E1">
              <w:rPr>
                <w:rFonts w:ascii="Arial" w:hAnsi="Arial" w:cs="Arial"/>
                <w:sz w:val="24"/>
                <w:szCs w:val="24"/>
              </w:rPr>
              <w:t>abejas</w:t>
            </w:r>
            <w:proofErr w:type="gramEnd"/>
            <w:r w:rsidR="00177B6D" w:rsidRPr="00C372E1">
              <w:rPr>
                <w:rFonts w:ascii="Arial" w:hAnsi="Arial" w:cs="Arial"/>
                <w:sz w:val="24"/>
                <w:szCs w:val="24"/>
              </w:rPr>
              <w:t xml:space="preserve"> macho)</w:t>
            </w:r>
            <w:r w:rsidRPr="00C372E1">
              <w:rPr>
                <w:rFonts w:ascii="Arial" w:hAnsi="Arial" w:cs="Arial"/>
                <w:sz w:val="24"/>
                <w:szCs w:val="24"/>
              </w:rPr>
              <w:t xml:space="preserve">.  </w:t>
            </w:r>
          </w:p>
        </w:tc>
      </w:tr>
    </w:tbl>
    <w:p w:rsidR="001515FB" w:rsidRPr="00C372E1" w:rsidRDefault="001515FB" w:rsidP="001515FB">
      <w:pPr>
        <w:spacing w:after="0"/>
        <w:rPr>
          <w:rFonts w:ascii="Arial" w:hAnsi="Arial" w:cs="Arial"/>
          <w:highlight w:val="yellow"/>
        </w:rPr>
      </w:pPr>
    </w:p>
    <w:tbl>
      <w:tblPr>
        <w:tblStyle w:val="Tablaconcuadrcula"/>
        <w:tblW w:w="0" w:type="auto"/>
        <w:tblLook w:val="04A0" w:firstRow="1" w:lastRow="0" w:firstColumn="1" w:lastColumn="0" w:noHBand="0" w:noVBand="1"/>
      </w:tblPr>
      <w:tblGrid>
        <w:gridCol w:w="2518"/>
        <w:gridCol w:w="6460"/>
      </w:tblGrid>
      <w:tr w:rsidR="00C372E1" w:rsidRPr="00C372E1" w:rsidTr="00AB3C06">
        <w:tc>
          <w:tcPr>
            <w:tcW w:w="8978" w:type="dxa"/>
            <w:gridSpan w:val="2"/>
            <w:shd w:val="clear" w:color="auto" w:fill="000000" w:themeFill="text1"/>
          </w:tcPr>
          <w:p w:rsidR="008D7230" w:rsidRPr="00C372E1" w:rsidRDefault="008D7230" w:rsidP="008D7230">
            <w:pPr>
              <w:tabs>
                <w:tab w:val="left" w:pos="365"/>
                <w:tab w:val="center" w:pos="4381"/>
              </w:tabs>
              <w:rPr>
                <w:rFonts w:ascii="Arial" w:hAnsi="Arial" w:cs="Arial"/>
                <w:b/>
                <w:sz w:val="24"/>
                <w:szCs w:val="24"/>
              </w:rPr>
            </w:pPr>
            <w:r w:rsidRPr="00C372E1">
              <w:rPr>
                <w:rFonts w:ascii="Arial" w:hAnsi="Arial" w:cs="Arial"/>
                <w:b/>
                <w:sz w:val="24"/>
                <w:szCs w:val="24"/>
              </w:rPr>
              <w:tab/>
            </w:r>
            <w:r w:rsidRPr="00C372E1">
              <w:rPr>
                <w:rFonts w:ascii="Arial" w:hAnsi="Arial" w:cs="Arial"/>
                <w:b/>
                <w:sz w:val="24"/>
                <w:szCs w:val="24"/>
              </w:rPr>
              <w:tab/>
              <w:t>Recuerda</w:t>
            </w:r>
          </w:p>
        </w:tc>
      </w:tr>
      <w:tr w:rsidR="008D7230" w:rsidRPr="00C372E1" w:rsidTr="00AB3C06">
        <w:tc>
          <w:tcPr>
            <w:tcW w:w="2518" w:type="dxa"/>
          </w:tcPr>
          <w:p w:rsidR="008D7230" w:rsidRPr="00C372E1" w:rsidRDefault="008D7230" w:rsidP="00AB3C06">
            <w:pPr>
              <w:rPr>
                <w:rFonts w:ascii="Arial" w:hAnsi="Arial" w:cs="Arial"/>
                <w:b/>
                <w:sz w:val="24"/>
                <w:szCs w:val="24"/>
              </w:rPr>
            </w:pPr>
            <w:r w:rsidRPr="00C372E1">
              <w:rPr>
                <w:rFonts w:ascii="Arial" w:hAnsi="Arial" w:cs="Arial"/>
                <w:b/>
                <w:sz w:val="24"/>
                <w:szCs w:val="24"/>
              </w:rPr>
              <w:t>Contenido</w:t>
            </w:r>
          </w:p>
        </w:tc>
        <w:tc>
          <w:tcPr>
            <w:tcW w:w="6460" w:type="dxa"/>
          </w:tcPr>
          <w:p w:rsidR="008D7230" w:rsidRPr="00C372E1" w:rsidRDefault="00EF1533" w:rsidP="008D7230">
            <w:pPr>
              <w:rPr>
                <w:rFonts w:ascii="Arial" w:eastAsia="Times New Roman" w:hAnsi="Arial" w:cs="Arial"/>
                <w:sz w:val="24"/>
                <w:szCs w:val="24"/>
              </w:rPr>
            </w:pPr>
            <w:r w:rsidRPr="00C372E1">
              <w:rPr>
                <w:rFonts w:ascii="Arial" w:eastAsia="Times New Roman" w:hAnsi="Arial" w:cs="Arial"/>
                <w:sz w:val="24"/>
                <w:szCs w:val="24"/>
              </w:rPr>
              <w:t>En</w:t>
            </w:r>
            <w:r w:rsidR="004820C2" w:rsidRPr="00C372E1">
              <w:rPr>
                <w:rFonts w:ascii="Arial" w:eastAsia="Times New Roman" w:hAnsi="Arial" w:cs="Arial"/>
                <w:sz w:val="24"/>
                <w:szCs w:val="24"/>
              </w:rPr>
              <w:t xml:space="preserve"> la </w:t>
            </w:r>
            <w:r w:rsidR="008D7230" w:rsidRPr="00C372E1">
              <w:rPr>
                <w:rFonts w:ascii="Arial" w:eastAsia="Times New Roman" w:hAnsi="Arial" w:cs="Arial"/>
                <w:b/>
                <w:sz w:val="24"/>
                <w:szCs w:val="24"/>
              </w:rPr>
              <w:t>reproducción asexual</w:t>
            </w:r>
            <w:r w:rsidR="004820C2" w:rsidRPr="00C372E1">
              <w:rPr>
                <w:rFonts w:ascii="Arial" w:eastAsia="Times New Roman" w:hAnsi="Arial" w:cs="Arial"/>
                <w:sz w:val="24"/>
                <w:szCs w:val="24"/>
              </w:rPr>
              <w:t>:</w:t>
            </w:r>
          </w:p>
          <w:p w:rsidR="008D7230" w:rsidRPr="00C372E1" w:rsidRDefault="008D7230" w:rsidP="002042ED">
            <w:pPr>
              <w:pStyle w:val="Prrafodelista"/>
              <w:numPr>
                <w:ilvl w:val="0"/>
                <w:numId w:val="4"/>
              </w:numPr>
              <w:rPr>
                <w:rFonts w:ascii="Arial" w:eastAsia="Times New Roman" w:hAnsi="Arial" w:cs="Arial"/>
                <w:sz w:val="24"/>
                <w:szCs w:val="24"/>
              </w:rPr>
            </w:pPr>
            <w:r w:rsidRPr="00C372E1">
              <w:rPr>
                <w:rFonts w:ascii="Arial" w:eastAsia="Times New Roman" w:hAnsi="Arial" w:cs="Arial"/>
                <w:sz w:val="24"/>
                <w:szCs w:val="24"/>
              </w:rPr>
              <w:t>Participa solo un progenitor.</w:t>
            </w:r>
          </w:p>
          <w:p w:rsidR="008D7230" w:rsidRPr="00C372E1" w:rsidRDefault="008D7230" w:rsidP="002042ED">
            <w:pPr>
              <w:pStyle w:val="Prrafodelista"/>
              <w:numPr>
                <w:ilvl w:val="0"/>
                <w:numId w:val="4"/>
              </w:numPr>
              <w:rPr>
                <w:rFonts w:ascii="Arial" w:eastAsia="Times New Roman" w:hAnsi="Arial" w:cs="Arial"/>
                <w:sz w:val="24"/>
                <w:szCs w:val="24"/>
              </w:rPr>
            </w:pPr>
            <w:r w:rsidRPr="00C372E1">
              <w:rPr>
                <w:rFonts w:ascii="Arial" w:eastAsia="Times New Roman" w:hAnsi="Arial" w:cs="Arial"/>
                <w:sz w:val="24"/>
                <w:szCs w:val="24"/>
              </w:rPr>
              <w:t>Los nuevos organismos son idénticos entre sí y a su parental</w:t>
            </w:r>
            <w:r w:rsidR="00EF1533" w:rsidRPr="00C372E1">
              <w:rPr>
                <w:rFonts w:ascii="Arial" w:eastAsia="Times New Roman" w:hAnsi="Arial" w:cs="Arial"/>
                <w:sz w:val="24"/>
                <w:szCs w:val="24"/>
              </w:rPr>
              <w:t xml:space="preserve"> (excepto, a veces, en la partenogénesis)</w:t>
            </w:r>
            <w:r w:rsidRPr="00C372E1">
              <w:rPr>
                <w:rFonts w:ascii="Arial" w:eastAsia="Times New Roman" w:hAnsi="Arial" w:cs="Arial"/>
                <w:sz w:val="24"/>
                <w:szCs w:val="24"/>
              </w:rPr>
              <w:t xml:space="preserve">. </w:t>
            </w:r>
          </w:p>
          <w:p w:rsidR="008D7230" w:rsidRPr="00C372E1" w:rsidRDefault="008D7230" w:rsidP="002042ED">
            <w:pPr>
              <w:pStyle w:val="Prrafodelista"/>
              <w:numPr>
                <w:ilvl w:val="0"/>
                <w:numId w:val="4"/>
              </w:numPr>
              <w:rPr>
                <w:rFonts w:ascii="Arial" w:eastAsia="Times New Roman" w:hAnsi="Arial" w:cs="Arial"/>
                <w:sz w:val="24"/>
                <w:szCs w:val="24"/>
              </w:rPr>
            </w:pPr>
            <w:r w:rsidRPr="00C372E1">
              <w:rPr>
                <w:rFonts w:ascii="Arial" w:eastAsia="Times New Roman" w:hAnsi="Arial" w:cs="Arial"/>
                <w:sz w:val="24"/>
                <w:szCs w:val="24"/>
              </w:rPr>
              <w:t>No intervienen órganos reproductores especializados.</w:t>
            </w:r>
          </w:p>
          <w:p w:rsidR="00EF1533" w:rsidRPr="00C372E1" w:rsidRDefault="00EF1533" w:rsidP="008D7230">
            <w:pPr>
              <w:rPr>
                <w:rFonts w:ascii="Arial" w:eastAsia="Times New Roman" w:hAnsi="Arial" w:cs="Arial"/>
                <w:sz w:val="24"/>
                <w:szCs w:val="24"/>
              </w:rPr>
            </w:pPr>
          </w:p>
          <w:p w:rsidR="008D7230" w:rsidRPr="00C372E1" w:rsidRDefault="00EF1533" w:rsidP="008D7230">
            <w:pPr>
              <w:rPr>
                <w:rFonts w:ascii="Arial" w:eastAsia="Times New Roman" w:hAnsi="Arial" w:cs="Arial"/>
                <w:sz w:val="24"/>
                <w:szCs w:val="24"/>
              </w:rPr>
            </w:pPr>
            <w:r w:rsidRPr="00C372E1">
              <w:rPr>
                <w:rFonts w:ascii="Arial" w:eastAsia="Times New Roman" w:hAnsi="Arial" w:cs="Arial"/>
                <w:sz w:val="24"/>
                <w:szCs w:val="24"/>
              </w:rPr>
              <w:t>Los tipos</w:t>
            </w:r>
            <w:r w:rsidR="008D7230" w:rsidRPr="00C372E1">
              <w:rPr>
                <w:rFonts w:ascii="Arial" w:eastAsia="Times New Roman" w:hAnsi="Arial" w:cs="Arial"/>
                <w:sz w:val="24"/>
                <w:szCs w:val="24"/>
              </w:rPr>
              <w:t xml:space="preserve"> de reproducción asexual</w:t>
            </w:r>
            <w:r w:rsidRPr="00C372E1">
              <w:rPr>
                <w:rFonts w:ascii="Arial" w:eastAsia="Times New Roman" w:hAnsi="Arial" w:cs="Arial"/>
                <w:sz w:val="24"/>
                <w:szCs w:val="24"/>
              </w:rPr>
              <w:t xml:space="preserve"> son</w:t>
            </w:r>
            <w:r w:rsidR="008D7230" w:rsidRPr="00C372E1">
              <w:rPr>
                <w:rFonts w:ascii="Arial" w:eastAsia="Times New Roman" w:hAnsi="Arial" w:cs="Arial"/>
                <w:sz w:val="24"/>
                <w:szCs w:val="24"/>
              </w:rPr>
              <w:t>:</w:t>
            </w:r>
          </w:p>
          <w:p w:rsidR="008D7230" w:rsidRPr="00C372E1" w:rsidRDefault="008D7230" w:rsidP="002042ED">
            <w:pPr>
              <w:pStyle w:val="Prrafodelista"/>
              <w:numPr>
                <w:ilvl w:val="0"/>
                <w:numId w:val="5"/>
              </w:numPr>
              <w:rPr>
                <w:rFonts w:ascii="Arial" w:hAnsi="Arial" w:cs="Arial"/>
                <w:sz w:val="24"/>
                <w:szCs w:val="24"/>
              </w:rPr>
            </w:pPr>
            <w:r w:rsidRPr="00C372E1">
              <w:rPr>
                <w:rFonts w:ascii="Arial" w:hAnsi="Arial" w:cs="Arial"/>
                <w:sz w:val="24"/>
                <w:szCs w:val="24"/>
              </w:rPr>
              <w:t>Fisión binaria</w:t>
            </w:r>
          </w:p>
          <w:p w:rsidR="008D7230" w:rsidRPr="00C372E1" w:rsidRDefault="008D7230" w:rsidP="002042ED">
            <w:pPr>
              <w:pStyle w:val="Prrafodelista"/>
              <w:numPr>
                <w:ilvl w:val="0"/>
                <w:numId w:val="5"/>
              </w:numPr>
              <w:rPr>
                <w:rFonts w:ascii="Arial" w:hAnsi="Arial" w:cs="Arial"/>
                <w:sz w:val="24"/>
                <w:szCs w:val="24"/>
              </w:rPr>
            </w:pPr>
            <w:r w:rsidRPr="00C372E1">
              <w:rPr>
                <w:rFonts w:ascii="Arial" w:hAnsi="Arial" w:cs="Arial"/>
                <w:sz w:val="24"/>
                <w:szCs w:val="24"/>
              </w:rPr>
              <w:t>Gemación</w:t>
            </w:r>
          </w:p>
          <w:p w:rsidR="008D7230" w:rsidRPr="00C372E1" w:rsidRDefault="008D7230" w:rsidP="002042ED">
            <w:pPr>
              <w:pStyle w:val="Prrafodelista"/>
              <w:numPr>
                <w:ilvl w:val="0"/>
                <w:numId w:val="5"/>
              </w:numPr>
              <w:rPr>
                <w:rFonts w:ascii="Arial" w:hAnsi="Arial" w:cs="Arial"/>
                <w:sz w:val="24"/>
                <w:szCs w:val="24"/>
              </w:rPr>
            </w:pPr>
            <w:r w:rsidRPr="00C372E1">
              <w:rPr>
                <w:rFonts w:ascii="Arial" w:hAnsi="Arial" w:cs="Arial"/>
                <w:sz w:val="24"/>
                <w:szCs w:val="24"/>
              </w:rPr>
              <w:t>Esporulación</w:t>
            </w:r>
          </w:p>
          <w:p w:rsidR="002056EE" w:rsidRPr="00C372E1" w:rsidRDefault="002056EE" w:rsidP="002056EE">
            <w:pPr>
              <w:pStyle w:val="Prrafodelista"/>
              <w:numPr>
                <w:ilvl w:val="0"/>
                <w:numId w:val="5"/>
              </w:numPr>
              <w:rPr>
                <w:rFonts w:ascii="Arial" w:hAnsi="Arial" w:cs="Arial"/>
                <w:sz w:val="24"/>
                <w:szCs w:val="24"/>
              </w:rPr>
            </w:pPr>
            <w:r w:rsidRPr="00C372E1">
              <w:rPr>
                <w:rFonts w:ascii="Arial" w:hAnsi="Arial" w:cs="Arial"/>
                <w:sz w:val="24"/>
                <w:szCs w:val="24"/>
              </w:rPr>
              <w:t>Escisión</w:t>
            </w:r>
          </w:p>
          <w:p w:rsidR="008D7230" w:rsidRPr="00C372E1" w:rsidRDefault="008D7230" w:rsidP="002042ED">
            <w:pPr>
              <w:pStyle w:val="Prrafodelista"/>
              <w:numPr>
                <w:ilvl w:val="0"/>
                <w:numId w:val="5"/>
              </w:numPr>
              <w:rPr>
                <w:rFonts w:ascii="Arial" w:hAnsi="Arial" w:cs="Arial"/>
                <w:sz w:val="24"/>
                <w:szCs w:val="24"/>
              </w:rPr>
            </w:pPr>
            <w:r w:rsidRPr="00C372E1">
              <w:rPr>
                <w:rFonts w:ascii="Arial" w:hAnsi="Arial" w:cs="Arial"/>
                <w:sz w:val="24"/>
                <w:szCs w:val="24"/>
              </w:rPr>
              <w:t>Fragmentación</w:t>
            </w:r>
          </w:p>
          <w:p w:rsidR="008D7230" w:rsidRPr="00C372E1" w:rsidRDefault="008D7230" w:rsidP="002042ED">
            <w:pPr>
              <w:pStyle w:val="Prrafodelista"/>
              <w:numPr>
                <w:ilvl w:val="0"/>
                <w:numId w:val="5"/>
              </w:numPr>
              <w:rPr>
                <w:rFonts w:ascii="Arial" w:hAnsi="Arial" w:cs="Arial"/>
                <w:b/>
                <w:sz w:val="24"/>
                <w:szCs w:val="24"/>
              </w:rPr>
            </w:pPr>
            <w:r w:rsidRPr="00C372E1">
              <w:rPr>
                <w:rFonts w:ascii="Arial" w:hAnsi="Arial" w:cs="Arial"/>
                <w:sz w:val="24"/>
                <w:szCs w:val="24"/>
              </w:rPr>
              <w:t>Partenogénesis</w:t>
            </w:r>
          </w:p>
        </w:tc>
      </w:tr>
    </w:tbl>
    <w:p w:rsidR="0007013F" w:rsidRPr="00C372E1" w:rsidRDefault="0007013F" w:rsidP="0007013F">
      <w:pPr>
        <w:spacing w:before="100" w:beforeAutospacing="1" w:after="100" w:afterAutospacing="1"/>
        <w:rPr>
          <w:rFonts w:ascii="Arial" w:hAnsi="Arial" w:cs="Arial"/>
          <w:b/>
        </w:rPr>
      </w:pPr>
      <w:r w:rsidRPr="00C372E1">
        <w:rPr>
          <w:rFonts w:ascii="Arial" w:hAnsi="Arial" w:cs="Arial"/>
          <w:highlight w:val="yellow"/>
        </w:rPr>
        <w:lastRenderedPageBreak/>
        <w:t>[SECCIÓN 3]</w:t>
      </w:r>
      <w:r w:rsidRPr="00C372E1">
        <w:rPr>
          <w:rFonts w:ascii="Arial" w:hAnsi="Arial" w:cs="Arial"/>
        </w:rPr>
        <w:t xml:space="preserve"> </w:t>
      </w:r>
      <w:r w:rsidRPr="00C372E1">
        <w:rPr>
          <w:rFonts w:ascii="Arial" w:hAnsi="Arial" w:cs="Arial"/>
          <w:b/>
        </w:rPr>
        <w:t>2.1.6 Ventajas y desventajas de la reproducción asexual</w:t>
      </w:r>
    </w:p>
    <w:p w:rsidR="003C3627" w:rsidRPr="00C372E1" w:rsidRDefault="003C3627" w:rsidP="007B470A">
      <w:pPr>
        <w:spacing w:before="100" w:beforeAutospacing="1" w:after="100" w:afterAutospacing="1"/>
        <w:rPr>
          <w:rFonts w:ascii="Arial" w:eastAsia="Times New Roman" w:hAnsi="Arial" w:cs="Arial"/>
        </w:rPr>
      </w:pPr>
      <w:r w:rsidRPr="00C372E1">
        <w:rPr>
          <w:rFonts w:ascii="Arial" w:eastAsia="Times New Roman" w:hAnsi="Arial" w:cs="Arial"/>
        </w:rPr>
        <w:t>La reproducción asexual es la forma más común de reproducción en la naturaleza. Sin embargo, no es más provechosa en todos</w:t>
      </w:r>
      <w:r w:rsidR="00AE345C" w:rsidRPr="00C372E1">
        <w:rPr>
          <w:rFonts w:ascii="Arial" w:eastAsia="Times New Roman" w:hAnsi="Arial" w:cs="Arial"/>
        </w:rPr>
        <w:t xml:space="preserve"> los aspectos que</w:t>
      </w:r>
      <w:r w:rsidRPr="00C372E1">
        <w:rPr>
          <w:rFonts w:ascii="Arial" w:eastAsia="Times New Roman" w:hAnsi="Arial" w:cs="Arial"/>
        </w:rPr>
        <w:t xml:space="preserve"> la reproducción sexual.</w:t>
      </w:r>
    </w:p>
    <w:p w:rsidR="000F02B7" w:rsidRPr="00C372E1" w:rsidRDefault="000F02B7" w:rsidP="007B470A">
      <w:pPr>
        <w:spacing w:before="100" w:beforeAutospacing="1" w:after="100" w:afterAutospacing="1"/>
        <w:rPr>
          <w:rFonts w:ascii="Arial" w:eastAsia="Times New Roman" w:hAnsi="Arial" w:cs="Arial"/>
        </w:rPr>
      </w:pPr>
      <w:r w:rsidRPr="00C372E1">
        <w:rPr>
          <w:rFonts w:ascii="Arial" w:eastAsia="Times New Roman" w:hAnsi="Arial" w:cs="Arial"/>
        </w:rPr>
        <w:t>E</w:t>
      </w:r>
      <w:r w:rsidR="00AD1B9D" w:rsidRPr="00C372E1">
        <w:rPr>
          <w:rFonts w:ascii="Arial" w:eastAsia="Times New Roman" w:hAnsi="Arial" w:cs="Arial"/>
        </w:rPr>
        <w:t>n la siguiente tabla aparecen</w:t>
      </w:r>
      <w:r w:rsidRPr="00C372E1">
        <w:rPr>
          <w:rFonts w:ascii="Arial" w:eastAsia="Times New Roman" w:hAnsi="Arial" w:cs="Arial"/>
        </w:rPr>
        <w:t xml:space="preserve"> las ventajas y </w:t>
      </w:r>
      <w:r w:rsidR="00091423" w:rsidRPr="00C372E1">
        <w:rPr>
          <w:rFonts w:ascii="Arial" w:eastAsia="Times New Roman" w:hAnsi="Arial" w:cs="Arial"/>
        </w:rPr>
        <w:t>la desventaja</w:t>
      </w:r>
      <w:r w:rsidR="003C3627" w:rsidRPr="00C372E1">
        <w:rPr>
          <w:rFonts w:ascii="Arial" w:eastAsia="Times New Roman" w:hAnsi="Arial" w:cs="Arial"/>
        </w:rPr>
        <w:t xml:space="preserve"> de la reproducción asexual en comparaci</w:t>
      </w:r>
      <w:r w:rsidR="00AE345C" w:rsidRPr="00C372E1">
        <w:rPr>
          <w:rFonts w:ascii="Arial" w:eastAsia="Times New Roman" w:hAnsi="Arial" w:cs="Arial"/>
        </w:rPr>
        <w:t>ón a la</w:t>
      </w:r>
      <w:r w:rsidR="003C3627" w:rsidRPr="00C372E1">
        <w:rPr>
          <w:rFonts w:ascii="Arial" w:eastAsia="Times New Roman" w:hAnsi="Arial" w:cs="Arial"/>
        </w:rPr>
        <w:t xml:space="preserve"> sexual.</w:t>
      </w:r>
    </w:p>
    <w:tbl>
      <w:tblPr>
        <w:tblStyle w:val="Sombreadomedio1-nfasis3"/>
        <w:tblW w:w="0" w:type="auto"/>
        <w:jc w:val="center"/>
        <w:tblLook w:val="04A0" w:firstRow="1" w:lastRow="0" w:firstColumn="1" w:lastColumn="0" w:noHBand="0" w:noVBand="1"/>
      </w:tblPr>
      <w:tblGrid>
        <w:gridCol w:w="4090"/>
        <w:gridCol w:w="4527"/>
      </w:tblGrid>
      <w:tr w:rsidR="000F02B7" w:rsidRPr="00C372E1" w:rsidTr="006B680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090" w:type="dxa"/>
          </w:tcPr>
          <w:p w:rsidR="000F02B7" w:rsidRPr="00C372E1" w:rsidRDefault="000F02B7" w:rsidP="000F02B7">
            <w:pPr>
              <w:spacing w:before="100" w:beforeAutospacing="1" w:after="100" w:afterAutospacing="1"/>
              <w:jc w:val="center"/>
              <w:rPr>
                <w:rFonts w:ascii="Arial" w:hAnsi="Arial" w:cs="Arial"/>
                <w:b w:val="0"/>
                <w:color w:val="auto"/>
              </w:rPr>
            </w:pPr>
            <w:r w:rsidRPr="00C372E1">
              <w:rPr>
                <w:rFonts w:ascii="Arial" w:hAnsi="Arial" w:cs="Arial"/>
                <w:b w:val="0"/>
                <w:color w:val="auto"/>
              </w:rPr>
              <w:t>Ventajas</w:t>
            </w:r>
          </w:p>
        </w:tc>
        <w:tc>
          <w:tcPr>
            <w:tcW w:w="4527" w:type="dxa"/>
          </w:tcPr>
          <w:p w:rsidR="000F02B7" w:rsidRPr="00C372E1" w:rsidRDefault="00091423" w:rsidP="000F02B7">
            <w:pPr>
              <w:spacing w:before="100" w:beforeAutospacing="1" w:after="100" w:afterAutospacing="1"/>
              <w:jc w:val="center"/>
              <w:cnfStyle w:val="100000000000" w:firstRow="1" w:lastRow="0" w:firstColumn="0" w:lastColumn="0" w:oddVBand="0" w:evenVBand="0" w:oddHBand="0" w:evenHBand="0" w:firstRowFirstColumn="0" w:firstRowLastColumn="0" w:lastRowFirstColumn="0" w:lastRowLastColumn="0"/>
              <w:rPr>
                <w:rFonts w:ascii="Arial" w:hAnsi="Arial" w:cs="Arial"/>
                <w:b w:val="0"/>
                <w:color w:val="auto"/>
              </w:rPr>
            </w:pPr>
            <w:r w:rsidRPr="00C372E1">
              <w:rPr>
                <w:rFonts w:ascii="Arial" w:hAnsi="Arial" w:cs="Arial"/>
                <w:b w:val="0"/>
                <w:color w:val="auto"/>
              </w:rPr>
              <w:t>Desventaja</w:t>
            </w:r>
          </w:p>
        </w:tc>
      </w:tr>
      <w:tr w:rsidR="000F02B7" w:rsidRPr="00C372E1" w:rsidTr="006B680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090" w:type="dxa"/>
          </w:tcPr>
          <w:p w:rsidR="000F02B7" w:rsidRPr="00C372E1" w:rsidRDefault="006B6808" w:rsidP="000F02B7">
            <w:pPr>
              <w:spacing w:before="100" w:beforeAutospacing="1" w:after="100" w:afterAutospacing="1"/>
              <w:rPr>
                <w:rFonts w:ascii="Arial" w:hAnsi="Arial" w:cs="Arial"/>
                <w:b w:val="0"/>
              </w:rPr>
            </w:pPr>
            <w:r w:rsidRPr="00C372E1">
              <w:rPr>
                <w:rFonts w:ascii="Arial" w:hAnsi="Arial" w:cs="Arial"/>
                <w:b w:val="0"/>
              </w:rPr>
              <w:t xml:space="preserve">1. </w:t>
            </w:r>
            <w:r w:rsidR="000F02B7" w:rsidRPr="00C372E1">
              <w:rPr>
                <w:rFonts w:ascii="Arial" w:hAnsi="Arial" w:cs="Arial"/>
                <w:b w:val="0"/>
              </w:rPr>
              <w:t>Es rápida y relativamente simple</w:t>
            </w:r>
            <w:r w:rsidRPr="00C372E1">
              <w:rPr>
                <w:rFonts w:ascii="Arial" w:hAnsi="Arial" w:cs="Arial"/>
                <w:b w:val="0"/>
              </w:rPr>
              <w:t>.</w:t>
            </w:r>
          </w:p>
        </w:tc>
        <w:tc>
          <w:tcPr>
            <w:tcW w:w="4527" w:type="dxa"/>
          </w:tcPr>
          <w:p w:rsidR="000F02B7" w:rsidRPr="00C372E1" w:rsidRDefault="006B6808" w:rsidP="004078A8">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Arial" w:hAnsi="Arial" w:cs="Arial"/>
              </w:rPr>
            </w:pPr>
            <w:r w:rsidRPr="00C372E1">
              <w:rPr>
                <w:rFonts w:ascii="Arial" w:hAnsi="Arial" w:cs="Arial"/>
              </w:rPr>
              <w:t xml:space="preserve">1. </w:t>
            </w:r>
            <w:r w:rsidR="00091423" w:rsidRPr="00C372E1">
              <w:rPr>
                <w:rFonts w:ascii="Arial" w:hAnsi="Arial" w:cs="Arial"/>
              </w:rPr>
              <w:t>En la inmensa mayoría de los casos g</w:t>
            </w:r>
            <w:r w:rsidRPr="00C372E1">
              <w:rPr>
                <w:rFonts w:ascii="Arial" w:hAnsi="Arial" w:cs="Arial"/>
              </w:rPr>
              <w:t xml:space="preserve">enera </w:t>
            </w:r>
            <w:r w:rsidR="004078A8" w:rsidRPr="00C372E1">
              <w:rPr>
                <w:rFonts w:ascii="Arial" w:hAnsi="Arial" w:cs="Arial"/>
              </w:rPr>
              <w:t>copias idénticas (clones)</w:t>
            </w:r>
            <w:r w:rsidRPr="00C372E1">
              <w:rPr>
                <w:rFonts w:ascii="Arial" w:hAnsi="Arial" w:cs="Arial"/>
              </w:rPr>
              <w:t xml:space="preserve">, </w:t>
            </w:r>
            <w:r w:rsidR="004078A8" w:rsidRPr="00C372E1">
              <w:rPr>
                <w:rFonts w:ascii="Arial" w:hAnsi="Arial" w:cs="Arial"/>
              </w:rPr>
              <w:t>por lo tanto no hay variación en la población</w:t>
            </w:r>
            <w:r w:rsidRPr="00C372E1">
              <w:rPr>
                <w:rFonts w:ascii="Arial" w:hAnsi="Arial" w:cs="Arial"/>
              </w:rPr>
              <w:t>.</w:t>
            </w:r>
          </w:p>
        </w:tc>
      </w:tr>
      <w:tr w:rsidR="00C372E1" w:rsidRPr="00C372E1" w:rsidTr="006B6808">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090" w:type="dxa"/>
          </w:tcPr>
          <w:p w:rsidR="000F02B7" w:rsidRPr="00C372E1" w:rsidRDefault="006B6808" w:rsidP="006B6808">
            <w:pPr>
              <w:spacing w:before="100" w:beforeAutospacing="1" w:after="100" w:afterAutospacing="1"/>
              <w:rPr>
                <w:rFonts w:ascii="Arial" w:hAnsi="Arial" w:cs="Arial"/>
                <w:b w:val="0"/>
              </w:rPr>
            </w:pPr>
            <w:r w:rsidRPr="00C372E1">
              <w:rPr>
                <w:rFonts w:ascii="Arial" w:hAnsi="Arial" w:cs="Arial"/>
                <w:b w:val="0"/>
              </w:rPr>
              <w:t>2. La i</w:t>
            </w:r>
            <w:r w:rsidR="000F02B7" w:rsidRPr="00C372E1">
              <w:rPr>
                <w:rFonts w:ascii="Arial" w:hAnsi="Arial" w:cs="Arial"/>
                <w:b w:val="0"/>
              </w:rPr>
              <w:t xml:space="preserve">nversión </w:t>
            </w:r>
            <w:r w:rsidRPr="00C372E1">
              <w:rPr>
                <w:rFonts w:ascii="Arial" w:hAnsi="Arial" w:cs="Arial"/>
                <w:b w:val="0"/>
              </w:rPr>
              <w:t xml:space="preserve">de energía es </w:t>
            </w:r>
            <w:r w:rsidR="000F02B7" w:rsidRPr="00C372E1">
              <w:rPr>
                <w:rFonts w:ascii="Arial" w:hAnsi="Arial" w:cs="Arial"/>
                <w:b w:val="0"/>
              </w:rPr>
              <w:t>mínima dado que no requiere producir ni mantener células sexuales</w:t>
            </w:r>
            <w:r w:rsidRPr="00C372E1">
              <w:rPr>
                <w:rFonts w:ascii="Arial" w:hAnsi="Arial" w:cs="Arial"/>
                <w:b w:val="0"/>
              </w:rPr>
              <w:t>.</w:t>
            </w:r>
          </w:p>
        </w:tc>
        <w:tc>
          <w:tcPr>
            <w:tcW w:w="4527" w:type="dxa"/>
          </w:tcPr>
          <w:p w:rsidR="000F02B7" w:rsidRPr="00C372E1" w:rsidRDefault="000F02B7" w:rsidP="00D5544E">
            <w:pPr>
              <w:spacing w:before="100" w:beforeAutospacing="1" w:after="100" w:afterAutospacing="1"/>
              <w:cnfStyle w:val="000000010000" w:firstRow="0" w:lastRow="0" w:firstColumn="0" w:lastColumn="0" w:oddVBand="0" w:evenVBand="0" w:oddHBand="0" w:evenHBand="1" w:firstRowFirstColumn="0" w:firstRowLastColumn="0" w:lastRowFirstColumn="0" w:lastRowLastColumn="0"/>
              <w:rPr>
                <w:rFonts w:ascii="Arial" w:hAnsi="Arial" w:cs="Arial"/>
              </w:rPr>
            </w:pPr>
          </w:p>
        </w:tc>
      </w:tr>
      <w:tr w:rsidR="00C372E1" w:rsidRPr="00C372E1" w:rsidTr="006B680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090" w:type="dxa"/>
          </w:tcPr>
          <w:p w:rsidR="006B6808" w:rsidRPr="00C372E1" w:rsidRDefault="00D5544E" w:rsidP="006B6808">
            <w:pPr>
              <w:spacing w:before="100" w:beforeAutospacing="1" w:after="100" w:afterAutospacing="1"/>
              <w:rPr>
                <w:rFonts w:ascii="Arial" w:hAnsi="Arial" w:cs="Arial"/>
                <w:b w:val="0"/>
              </w:rPr>
            </w:pPr>
            <w:r w:rsidRPr="00C372E1">
              <w:rPr>
                <w:rFonts w:ascii="Arial" w:hAnsi="Arial" w:cs="Arial"/>
                <w:b w:val="0"/>
              </w:rPr>
              <w:t>3</w:t>
            </w:r>
            <w:r w:rsidR="006B6808" w:rsidRPr="00C372E1">
              <w:rPr>
                <w:rFonts w:ascii="Arial" w:hAnsi="Arial" w:cs="Arial"/>
                <w:b w:val="0"/>
              </w:rPr>
              <w:t>. Un solo individuo genera múltiples organismos.</w:t>
            </w:r>
          </w:p>
        </w:tc>
        <w:tc>
          <w:tcPr>
            <w:tcW w:w="4527" w:type="dxa"/>
          </w:tcPr>
          <w:p w:rsidR="006B6808" w:rsidRPr="00C372E1" w:rsidRDefault="006B6808" w:rsidP="0007013F">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Arial" w:hAnsi="Arial" w:cs="Arial"/>
                <w:b/>
              </w:rPr>
            </w:pPr>
          </w:p>
        </w:tc>
      </w:tr>
      <w:tr w:rsidR="006B6808" w:rsidRPr="00C372E1" w:rsidTr="006B6808">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090" w:type="dxa"/>
          </w:tcPr>
          <w:p w:rsidR="006B6808" w:rsidRPr="00C372E1" w:rsidRDefault="00D5544E" w:rsidP="006B6808">
            <w:pPr>
              <w:spacing w:before="100" w:beforeAutospacing="1" w:after="100" w:afterAutospacing="1"/>
              <w:rPr>
                <w:rFonts w:ascii="Arial" w:hAnsi="Arial" w:cs="Arial"/>
                <w:b w:val="0"/>
              </w:rPr>
            </w:pPr>
            <w:r w:rsidRPr="00C372E1">
              <w:rPr>
                <w:rFonts w:ascii="Arial" w:hAnsi="Arial" w:cs="Arial"/>
                <w:b w:val="0"/>
              </w:rPr>
              <w:t>4</w:t>
            </w:r>
            <w:r w:rsidR="006B6808" w:rsidRPr="00C372E1">
              <w:rPr>
                <w:rFonts w:ascii="Arial" w:hAnsi="Arial" w:cs="Arial"/>
                <w:b w:val="0"/>
              </w:rPr>
              <w:t xml:space="preserve">. Favorece la rápida colonización de ambientes. </w:t>
            </w:r>
          </w:p>
        </w:tc>
        <w:tc>
          <w:tcPr>
            <w:tcW w:w="4527" w:type="dxa"/>
          </w:tcPr>
          <w:p w:rsidR="006B6808" w:rsidRPr="00C372E1" w:rsidRDefault="006B6808" w:rsidP="0007013F">
            <w:pPr>
              <w:spacing w:before="100" w:beforeAutospacing="1" w:after="100" w:afterAutospacing="1"/>
              <w:cnfStyle w:val="000000010000" w:firstRow="0" w:lastRow="0" w:firstColumn="0" w:lastColumn="0" w:oddVBand="0" w:evenVBand="0" w:oddHBand="0" w:evenHBand="1" w:firstRowFirstColumn="0" w:firstRowLastColumn="0" w:lastRowFirstColumn="0" w:lastRowLastColumn="0"/>
              <w:rPr>
                <w:rFonts w:ascii="Arial" w:hAnsi="Arial" w:cs="Arial"/>
                <w:b/>
              </w:rPr>
            </w:pPr>
          </w:p>
        </w:tc>
      </w:tr>
    </w:tbl>
    <w:p w:rsidR="008D7230" w:rsidRPr="00C372E1" w:rsidRDefault="008D7230" w:rsidP="001515FB">
      <w:pPr>
        <w:spacing w:after="0"/>
        <w:rPr>
          <w:rFonts w:ascii="Arial" w:hAnsi="Arial" w:cs="Arial"/>
          <w:highlight w:val="yellow"/>
        </w:rPr>
      </w:pPr>
    </w:p>
    <w:p w:rsidR="00AE345C" w:rsidRPr="00C372E1" w:rsidRDefault="00AE345C" w:rsidP="00AE345C">
      <w:pPr>
        <w:spacing w:before="100" w:beforeAutospacing="1" w:after="100" w:afterAutospacing="1"/>
        <w:rPr>
          <w:rFonts w:ascii="Arial" w:eastAsia="Times New Roman" w:hAnsi="Arial" w:cs="Arial"/>
        </w:rPr>
      </w:pPr>
      <w:r w:rsidRPr="00C372E1">
        <w:rPr>
          <w:rFonts w:ascii="Arial" w:eastAsia="Times New Roman" w:hAnsi="Arial" w:cs="Arial"/>
        </w:rPr>
        <w:t xml:space="preserve">En términos generales la reproducción asexual es más eficiente que la reproducción sexual, aunque tiene como desventaja </w:t>
      </w:r>
      <w:r w:rsidR="00357403" w:rsidRPr="00C372E1">
        <w:rPr>
          <w:rFonts w:ascii="Arial" w:eastAsia="Times New Roman" w:hAnsi="Arial" w:cs="Arial"/>
        </w:rPr>
        <w:t xml:space="preserve">el </w:t>
      </w:r>
      <w:r w:rsidRPr="00C372E1">
        <w:rPr>
          <w:rFonts w:ascii="Arial" w:eastAsia="Times New Roman" w:hAnsi="Arial" w:cs="Arial"/>
        </w:rPr>
        <w:t xml:space="preserve">que se generen individuos idénticos. </w:t>
      </w:r>
    </w:p>
    <w:p w:rsidR="00AE345C" w:rsidRPr="00C372E1" w:rsidRDefault="00AE345C" w:rsidP="00357403">
      <w:pPr>
        <w:spacing w:before="100" w:beforeAutospacing="1" w:after="100" w:afterAutospacing="1"/>
        <w:rPr>
          <w:rFonts w:ascii="Arial" w:eastAsia="Times New Roman" w:hAnsi="Arial" w:cs="Arial"/>
        </w:rPr>
      </w:pPr>
      <w:r w:rsidRPr="00C372E1">
        <w:rPr>
          <w:rFonts w:ascii="Arial" w:eastAsia="Times New Roman" w:hAnsi="Arial" w:cs="Arial"/>
        </w:rPr>
        <w:t xml:space="preserve">Esto es desventajoso porque al ser todos iguales, los organismos de una población serán igualmente resistentes o vulnerables a los cambios en las condiciones medioambientales. Si ese cambio es perjudicial, todos los individuos resultarán afectados. En cambio, si hay variedad, es posible que algunos de los organismos tengan más resistencia que otros y por tanto tengan mejores posibilidades de sobrevivir y reproducirse. Si hay más hijos de los individuos resistentes que de los débiles, la población en general se hará más resistente.  </w:t>
      </w:r>
    </w:p>
    <w:tbl>
      <w:tblPr>
        <w:tblStyle w:val="Tablaconcuadrcula"/>
        <w:tblW w:w="0" w:type="auto"/>
        <w:tblLook w:val="04A0" w:firstRow="1" w:lastRow="0" w:firstColumn="1" w:lastColumn="0" w:noHBand="0" w:noVBand="1"/>
      </w:tblPr>
      <w:tblGrid>
        <w:gridCol w:w="2518"/>
        <w:gridCol w:w="6515"/>
      </w:tblGrid>
      <w:tr w:rsidR="00C372E1" w:rsidRPr="00C372E1" w:rsidTr="00576300">
        <w:tc>
          <w:tcPr>
            <w:tcW w:w="9033" w:type="dxa"/>
            <w:gridSpan w:val="2"/>
            <w:shd w:val="clear" w:color="auto" w:fill="000000" w:themeFill="text1"/>
          </w:tcPr>
          <w:p w:rsidR="005A3C0C" w:rsidRPr="00C372E1" w:rsidRDefault="005A3C0C" w:rsidP="00576300">
            <w:pPr>
              <w:jc w:val="center"/>
              <w:rPr>
                <w:rFonts w:ascii="Arial" w:hAnsi="Arial" w:cs="Arial"/>
                <w:b/>
                <w:sz w:val="24"/>
                <w:szCs w:val="24"/>
              </w:rPr>
            </w:pPr>
            <w:r w:rsidRPr="00C372E1">
              <w:rPr>
                <w:rFonts w:ascii="Arial" w:hAnsi="Arial" w:cs="Arial"/>
                <w:b/>
                <w:sz w:val="24"/>
                <w:szCs w:val="24"/>
              </w:rPr>
              <w:t>Practica: recurso nuevo</w:t>
            </w:r>
          </w:p>
        </w:tc>
      </w:tr>
      <w:tr w:rsidR="00C372E1" w:rsidRPr="00C372E1" w:rsidTr="00576300">
        <w:tc>
          <w:tcPr>
            <w:tcW w:w="2518" w:type="dxa"/>
          </w:tcPr>
          <w:p w:rsidR="005A3C0C" w:rsidRPr="00C372E1" w:rsidRDefault="005A3C0C" w:rsidP="00576300">
            <w:pPr>
              <w:rPr>
                <w:rFonts w:ascii="Arial" w:hAnsi="Arial" w:cs="Arial"/>
                <w:b/>
                <w:sz w:val="24"/>
                <w:szCs w:val="24"/>
              </w:rPr>
            </w:pPr>
            <w:r w:rsidRPr="00C372E1">
              <w:rPr>
                <w:rFonts w:ascii="Arial" w:hAnsi="Arial" w:cs="Arial"/>
                <w:b/>
                <w:sz w:val="24"/>
                <w:szCs w:val="24"/>
              </w:rPr>
              <w:t>Código</w:t>
            </w:r>
          </w:p>
        </w:tc>
        <w:tc>
          <w:tcPr>
            <w:tcW w:w="6515" w:type="dxa"/>
          </w:tcPr>
          <w:p w:rsidR="005A3C0C" w:rsidRPr="00C372E1" w:rsidRDefault="00AF013A" w:rsidP="002E23FB">
            <w:pPr>
              <w:rPr>
                <w:rFonts w:ascii="Arial" w:hAnsi="Arial" w:cs="Arial"/>
                <w:b/>
                <w:sz w:val="24"/>
                <w:szCs w:val="24"/>
              </w:rPr>
            </w:pPr>
            <w:r w:rsidRPr="00C372E1">
              <w:rPr>
                <w:rFonts w:ascii="Arial" w:hAnsi="Arial" w:cs="Arial"/>
                <w:sz w:val="24"/>
                <w:szCs w:val="24"/>
              </w:rPr>
              <w:t>CN_08_04_</w:t>
            </w:r>
            <w:r w:rsidR="004A3029" w:rsidRPr="00C372E1">
              <w:rPr>
                <w:rFonts w:ascii="Arial" w:hAnsi="Arial" w:cs="Arial"/>
                <w:sz w:val="24"/>
                <w:szCs w:val="24"/>
              </w:rPr>
              <w:t>CO_</w:t>
            </w:r>
            <w:r w:rsidRPr="00C372E1">
              <w:rPr>
                <w:rFonts w:ascii="Arial" w:hAnsi="Arial" w:cs="Arial"/>
                <w:sz w:val="24"/>
                <w:szCs w:val="24"/>
              </w:rPr>
              <w:t>REC3</w:t>
            </w:r>
            <w:r w:rsidR="005A3C0C" w:rsidRPr="00C372E1">
              <w:rPr>
                <w:rFonts w:ascii="Arial" w:hAnsi="Arial" w:cs="Arial"/>
                <w:sz w:val="24"/>
                <w:szCs w:val="24"/>
              </w:rPr>
              <w:t xml:space="preserve">0  </w:t>
            </w:r>
          </w:p>
        </w:tc>
      </w:tr>
      <w:tr w:rsidR="00C372E1" w:rsidRPr="00C372E1" w:rsidTr="00576300">
        <w:tc>
          <w:tcPr>
            <w:tcW w:w="2518" w:type="dxa"/>
          </w:tcPr>
          <w:p w:rsidR="005A3C0C" w:rsidRPr="00C372E1" w:rsidRDefault="005A3C0C" w:rsidP="00576300">
            <w:pPr>
              <w:rPr>
                <w:rFonts w:ascii="Arial" w:hAnsi="Arial" w:cs="Arial"/>
                <w:sz w:val="24"/>
                <w:szCs w:val="24"/>
              </w:rPr>
            </w:pPr>
            <w:r w:rsidRPr="00C372E1">
              <w:rPr>
                <w:rFonts w:ascii="Arial" w:hAnsi="Arial" w:cs="Arial"/>
                <w:b/>
                <w:sz w:val="24"/>
                <w:szCs w:val="24"/>
              </w:rPr>
              <w:lastRenderedPageBreak/>
              <w:t>Título</w:t>
            </w:r>
          </w:p>
        </w:tc>
        <w:tc>
          <w:tcPr>
            <w:tcW w:w="6515" w:type="dxa"/>
          </w:tcPr>
          <w:p w:rsidR="005A3C0C" w:rsidRPr="00C372E1" w:rsidRDefault="005A3C0C" w:rsidP="00EB49F2">
            <w:pPr>
              <w:rPr>
                <w:rFonts w:ascii="Arial" w:hAnsi="Arial" w:cs="Arial"/>
                <w:b/>
                <w:sz w:val="24"/>
                <w:szCs w:val="24"/>
              </w:rPr>
            </w:pPr>
            <w:r w:rsidRPr="00C372E1">
              <w:rPr>
                <w:rFonts w:ascii="Arial" w:hAnsi="Arial" w:cs="Arial"/>
                <w:b/>
                <w:sz w:val="24"/>
                <w:szCs w:val="24"/>
              </w:rPr>
              <w:t>L</w:t>
            </w:r>
            <w:r w:rsidR="00EB49F2" w:rsidRPr="00C372E1">
              <w:rPr>
                <w:rFonts w:ascii="Arial" w:hAnsi="Arial" w:cs="Arial"/>
                <w:b/>
                <w:sz w:val="24"/>
                <w:szCs w:val="24"/>
              </w:rPr>
              <w:t xml:space="preserve">a reproducción asexual en los seres </w:t>
            </w:r>
            <w:r w:rsidRPr="00C372E1">
              <w:rPr>
                <w:rFonts w:ascii="Arial" w:hAnsi="Arial" w:cs="Arial"/>
                <w:b/>
                <w:sz w:val="24"/>
                <w:szCs w:val="24"/>
              </w:rPr>
              <w:t>vivos</w:t>
            </w:r>
          </w:p>
        </w:tc>
      </w:tr>
      <w:tr w:rsidR="005A3C0C" w:rsidRPr="00C372E1" w:rsidTr="00576300">
        <w:tc>
          <w:tcPr>
            <w:tcW w:w="2518" w:type="dxa"/>
          </w:tcPr>
          <w:p w:rsidR="005A3C0C" w:rsidRPr="00C372E1" w:rsidRDefault="005A3C0C" w:rsidP="00576300">
            <w:pPr>
              <w:rPr>
                <w:rFonts w:ascii="Arial" w:hAnsi="Arial" w:cs="Arial"/>
                <w:sz w:val="24"/>
                <w:szCs w:val="24"/>
              </w:rPr>
            </w:pPr>
            <w:r w:rsidRPr="00C372E1">
              <w:rPr>
                <w:rFonts w:ascii="Arial" w:hAnsi="Arial" w:cs="Arial"/>
                <w:b/>
                <w:sz w:val="24"/>
                <w:szCs w:val="24"/>
              </w:rPr>
              <w:t>Descripción</w:t>
            </w:r>
          </w:p>
        </w:tc>
        <w:tc>
          <w:tcPr>
            <w:tcW w:w="6515" w:type="dxa"/>
          </w:tcPr>
          <w:p w:rsidR="005A3C0C" w:rsidRPr="00C372E1" w:rsidRDefault="00E1166E" w:rsidP="00296F33">
            <w:pPr>
              <w:rPr>
                <w:rFonts w:ascii="Arial" w:hAnsi="Arial" w:cs="Arial"/>
                <w:sz w:val="24"/>
                <w:szCs w:val="24"/>
              </w:rPr>
            </w:pPr>
            <w:r w:rsidRPr="00C372E1">
              <w:rPr>
                <w:rFonts w:ascii="Arial" w:hAnsi="Arial" w:cs="Arial"/>
                <w:sz w:val="24"/>
                <w:szCs w:val="24"/>
              </w:rPr>
              <w:t xml:space="preserve">Actividad para identificar las características de los </w:t>
            </w:r>
            <w:r w:rsidR="003C3627" w:rsidRPr="00C372E1">
              <w:rPr>
                <w:rFonts w:ascii="Arial" w:hAnsi="Arial" w:cs="Arial"/>
                <w:sz w:val="24"/>
                <w:szCs w:val="24"/>
              </w:rPr>
              <w:t xml:space="preserve">diferentes </w:t>
            </w:r>
            <w:r w:rsidRPr="00C372E1">
              <w:rPr>
                <w:rFonts w:ascii="Arial" w:hAnsi="Arial" w:cs="Arial"/>
                <w:sz w:val="24"/>
                <w:szCs w:val="24"/>
              </w:rPr>
              <w:t xml:space="preserve">tipos de reproducción </w:t>
            </w:r>
            <w:r w:rsidR="000E18A1" w:rsidRPr="00C372E1">
              <w:rPr>
                <w:rFonts w:ascii="Arial" w:hAnsi="Arial" w:cs="Arial"/>
                <w:sz w:val="24"/>
                <w:szCs w:val="24"/>
              </w:rPr>
              <w:t>a</w:t>
            </w:r>
            <w:r w:rsidRPr="00C372E1">
              <w:rPr>
                <w:rFonts w:ascii="Arial" w:hAnsi="Arial" w:cs="Arial"/>
                <w:sz w:val="24"/>
                <w:szCs w:val="24"/>
              </w:rPr>
              <w:t>sexual.</w:t>
            </w:r>
          </w:p>
        </w:tc>
      </w:tr>
    </w:tbl>
    <w:p w:rsidR="005A3C0C" w:rsidRPr="00C372E1" w:rsidRDefault="005A3C0C" w:rsidP="001515FB">
      <w:pPr>
        <w:spacing w:after="0"/>
        <w:rPr>
          <w:rFonts w:ascii="Arial" w:hAnsi="Arial" w:cs="Arial"/>
          <w:highlight w:val="yellow"/>
        </w:rPr>
      </w:pPr>
    </w:p>
    <w:p w:rsidR="001515FB" w:rsidRPr="00C372E1" w:rsidRDefault="001515FB" w:rsidP="001515FB">
      <w:pPr>
        <w:spacing w:after="0"/>
        <w:rPr>
          <w:rFonts w:ascii="Arial" w:hAnsi="Arial" w:cs="Arial"/>
        </w:rPr>
      </w:pPr>
      <w:r w:rsidRPr="00C372E1">
        <w:rPr>
          <w:rFonts w:ascii="Arial" w:hAnsi="Arial" w:cs="Arial"/>
          <w:highlight w:val="yellow"/>
        </w:rPr>
        <w:t>[SECCIÓN 2]</w:t>
      </w:r>
      <w:r w:rsidRPr="00C372E1">
        <w:rPr>
          <w:rFonts w:ascii="Arial" w:hAnsi="Arial" w:cs="Arial"/>
        </w:rPr>
        <w:t xml:space="preserve"> </w:t>
      </w:r>
      <w:r w:rsidRPr="00C372E1">
        <w:rPr>
          <w:rFonts w:ascii="Arial" w:hAnsi="Arial" w:cs="Arial"/>
          <w:b/>
        </w:rPr>
        <w:t>2.2 La reproducción sexual</w:t>
      </w:r>
    </w:p>
    <w:p w:rsidR="00357403" w:rsidRPr="00C372E1" w:rsidRDefault="00357403" w:rsidP="000065F1">
      <w:pPr>
        <w:spacing w:before="100" w:beforeAutospacing="1" w:after="100" w:afterAutospacing="1"/>
        <w:rPr>
          <w:rFonts w:ascii="Arial" w:eastAsia="Times New Roman" w:hAnsi="Arial" w:cs="Arial"/>
        </w:rPr>
      </w:pPr>
      <w:r w:rsidRPr="00C372E1">
        <w:rPr>
          <w:rFonts w:ascii="Arial" w:eastAsia="Times New Roman" w:hAnsi="Arial" w:cs="Arial"/>
        </w:rPr>
        <w:t xml:space="preserve">En la </w:t>
      </w:r>
      <w:r w:rsidRPr="00C372E1">
        <w:rPr>
          <w:rFonts w:ascii="Arial" w:eastAsia="Times New Roman" w:hAnsi="Arial" w:cs="Arial"/>
          <w:b/>
        </w:rPr>
        <w:t>reproducción sexual</w:t>
      </w:r>
      <w:r w:rsidRPr="00C372E1">
        <w:rPr>
          <w:rFonts w:ascii="Arial" w:eastAsia="Times New Roman" w:hAnsi="Arial" w:cs="Arial"/>
        </w:rPr>
        <w:t xml:space="preserve"> la formación de nuevos organismos requiere de la intervención de dos individuos, un macho y una hembra.</w:t>
      </w:r>
      <w:r w:rsidR="00E313CA" w:rsidRPr="00C372E1">
        <w:rPr>
          <w:rFonts w:ascii="Arial" w:eastAsia="Times New Roman" w:hAnsi="Arial" w:cs="Arial"/>
        </w:rPr>
        <w:t xml:space="preserve"> Esta es la forma más común de reproducción en los organismos multicelulares, aunque también puede darse en unicelulares.</w:t>
      </w:r>
    </w:p>
    <w:p w:rsidR="00D5544E" w:rsidRPr="00C372E1" w:rsidRDefault="00442E8B" w:rsidP="000065F1">
      <w:pPr>
        <w:spacing w:before="100" w:beforeAutospacing="1" w:after="100" w:afterAutospacing="1"/>
        <w:rPr>
          <w:rFonts w:ascii="Arial" w:eastAsia="Times New Roman" w:hAnsi="Arial" w:cs="Arial"/>
        </w:rPr>
      </w:pPr>
      <w:r w:rsidRPr="00C372E1">
        <w:rPr>
          <w:rFonts w:ascii="Arial" w:eastAsia="Times New Roman" w:hAnsi="Arial" w:cs="Arial"/>
        </w:rPr>
        <w:t>E</w:t>
      </w:r>
      <w:r w:rsidR="002D1AAA" w:rsidRPr="00C372E1">
        <w:rPr>
          <w:rFonts w:ascii="Arial" w:eastAsia="Times New Roman" w:hAnsi="Arial" w:cs="Arial"/>
        </w:rPr>
        <w:t>n e</w:t>
      </w:r>
      <w:r w:rsidR="00357403" w:rsidRPr="00C372E1">
        <w:rPr>
          <w:rFonts w:ascii="Arial" w:eastAsia="Times New Roman" w:hAnsi="Arial" w:cs="Arial"/>
        </w:rPr>
        <w:t>ste proceso</w:t>
      </w:r>
      <w:r w:rsidRPr="00C372E1">
        <w:rPr>
          <w:rFonts w:ascii="Arial" w:eastAsia="Times New Roman" w:hAnsi="Arial" w:cs="Arial"/>
        </w:rPr>
        <w:t xml:space="preserve"> participan dos células especializadas denominadas </w:t>
      </w:r>
      <w:r w:rsidRPr="00C372E1">
        <w:rPr>
          <w:rFonts w:ascii="Arial" w:eastAsia="Times New Roman" w:hAnsi="Arial" w:cs="Arial"/>
          <w:b/>
        </w:rPr>
        <w:t>gametos</w:t>
      </w:r>
      <w:r w:rsidR="00E227AD" w:rsidRPr="00C372E1">
        <w:rPr>
          <w:rFonts w:ascii="Arial" w:eastAsia="Times New Roman" w:hAnsi="Arial" w:cs="Arial"/>
        </w:rPr>
        <w:t xml:space="preserve">, </w:t>
      </w:r>
      <w:r w:rsidR="008324E5" w:rsidRPr="00C372E1">
        <w:rPr>
          <w:rFonts w:ascii="Arial" w:eastAsia="Times New Roman" w:hAnsi="Arial" w:cs="Arial"/>
        </w:rPr>
        <w:t xml:space="preserve">que se forman a través de la </w:t>
      </w:r>
      <w:r w:rsidR="008324E5" w:rsidRPr="00C372E1">
        <w:rPr>
          <w:rFonts w:ascii="Arial" w:eastAsia="Times New Roman" w:hAnsi="Arial" w:cs="Arial"/>
          <w:b/>
        </w:rPr>
        <w:t>meiosis</w:t>
      </w:r>
      <w:r w:rsidR="008324E5" w:rsidRPr="00C372E1">
        <w:rPr>
          <w:rFonts w:ascii="Arial" w:eastAsia="Times New Roman" w:hAnsi="Arial" w:cs="Arial"/>
        </w:rPr>
        <w:t>. Los gametos de padre y madre se unen para dar</w:t>
      </w:r>
      <w:r w:rsidR="003358CC" w:rsidRPr="00C372E1">
        <w:rPr>
          <w:rFonts w:ascii="Arial" w:eastAsia="Times New Roman" w:hAnsi="Arial" w:cs="Arial"/>
        </w:rPr>
        <w:t xml:space="preserve"> origen a un </w:t>
      </w:r>
      <w:r w:rsidR="008324E5" w:rsidRPr="00C372E1">
        <w:rPr>
          <w:rFonts w:ascii="Arial" w:eastAsia="Times New Roman" w:hAnsi="Arial" w:cs="Arial"/>
          <w:b/>
        </w:rPr>
        <w:t>cigoto</w:t>
      </w:r>
      <w:r w:rsidR="008324E5" w:rsidRPr="00C372E1">
        <w:rPr>
          <w:rFonts w:ascii="Arial" w:eastAsia="Times New Roman" w:hAnsi="Arial" w:cs="Arial"/>
        </w:rPr>
        <w:t>, que se</w:t>
      </w:r>
      <w:r w:rsidR="00357403" w:rsidRPr="00C372E1">
        <w:rPr>
          <w:rFonts w:ascii="Arial" w:eastAsia="Times New Roman" w:hAnsi="Arial" w:cs="Arial"/>
        </w:rPr>
        <w:t xml:space="preserve"> desarrolla hasta convertirse en un nuevo individuo.</w:t>
      </w:r>
    </w:p>
    <w:tbl>
      <w:tblPr>
        <w:tblStyle w:val="Tablaconcuadrcula"/>
        <w:tblW w:w="0" w:type="auto"/>
        <w:tblLook w:val="04A0" w:firstRow="1" w:lastRow="0" w:firstColumn="1" w:lastColumn="0" w:noHBand="0" w:noVBand="1"/>
      </w:tblPr>
      <w:tblGrid>
        <w:gridCol w:w="2518"/>
        <w:gridCol w:w="6460"/>
      </w:tblGrid>
      <w:tr w:rsidR="00C372E1" w:rsidRPr="00C372E1" w:rsidTr="001225A0">
        <w:tc>
          <w:tcPr>
            <w:tcW w:w="8978" w:type="dxa"/>
            <w:gridSpan w:val="2"/>
            <w:shd w:val="clear" w:color="auto" w:fill="000000" w:themeFill="text1"/>
          </w:tcPr>
          <w:p w:rsidR="0059729B" w:rsidRPr="00C372E1" w:rsidRDefault="0059729B" w:rsidP="001225A0">
            <w:pPr>
              <w:tabs>
                <w:tab w:val="left" w:pos="365"/>
                <w:tab w:val="center" w:pos="4381"/>
              </w:tabs>
              <w:rPr>
                <w:rFonts w:ascii="Arial" w:hAnsi="Arial" w:cs="Arial"/>
                <w:b/>
                <w:sz w:val="24"/>
                <w:szCs w:val="24"/>
              </w:rPr>
            </w:pPr>
            <w:r w:rsidRPr="00C372E1">
              <w:rPr>
                <w:rFonts w:ascii="Arial" w:hAnsi="Arial" w:cs="Arial"/>
                <w:b/>
                <w:sz w:val="24"/>
                <w:szCs w:val="24"/>
              </w:rPr>
              <w:tab/>
            </w:r>
            <w:r w:rsidRPr="00C372E1">
              <w:rPr>
                <w:rFonts w:ascii="Arial" w:hAnsi="Arial" w:cs="Arial"/>
                <w:b/>
                <w:sz w:val="24"/>
                <w:szCs w:val="24"/>
              </w:rPr>
              <w:tab/>
              <w:t>Recuerda</w:t>
            </w:r>
          </w:p>
        </w:tc>
      </w:tr>
      <w:tr w:rsidR="0059729B" w:rsidRPr="00C372E1" w:rsidTr="001225A0">
        <w:tc>
          <w:tcPr>
            <w:tcW w:w="2518" w:type="dxa"/>
          </w:tcPr>
          <w:p w:rsidR="0059729B" w:rsidRPr="00C372E1" w:rsidRDefault="0059729B" w:rsidP="001225A0">
            <w:pPr>
              <w:rPr>
                <w:rFonts w:ascii="Arial" w:hAnsi="Arial" w:cs="Arial"/>
                <w:b/>
                <w:sz w:val="24"/>
                <w:szCs w:val="24"/>
              </w:rPr>
            </w:pPr>
            <w:r w:rsidRPr="00C372E1">
              <w:rPr>
                <w:rFonts w:ascii="Arial" w:hAnsi="Arial" w:cs="Arial"/>
                <w:b/>
                <w:sz w:val="24"/>
                <w:szCs w:val="24"/>
              </w:rPr>
              <w:t>Contenido</w:t>
            </w:r>
          </w:p>
        </w:tc>
        <w:tc>
          <w:tcPr>
            <w:tcW w:w="6460" w:type="dxa"/>
          </w:tcPr>
          <w:p w:rsidR="0059729B" w:rsidRPr="00C372E1" w:rsidRDefault="0059729B" w:rsidP="001225A0">
            <w:pPr>
              <w:rPr>
                <w:rFonts w:ascii="Arial" w:hAnsi="Arial" w:cs="Arial"/>
                <w:sz w:val="24"/>
                <w:szCs w:val="24"/>
              </w:rPr>
            </w:pPr>
            <w:r w:rsidRPr="00C372E1">
              <w:rPr>
                <w:rFonts w:ascii="Arial" w:hAnsi="Arial" w:cs="Arial"/>
                <w:sz w:val="24"/>
                <w:szCs w:val="24"/>
              </w:rPr>
              <w:t>La</w:t>
            </w:r>
            <w:r w:rsidR="000468F7" w:rsidRPr="00C372E1">
              <w:rPr>
                <w:rFonts w:ascii="Arial" w:hAnsi="Arial" w:cs="Arial"/>
                <w:sz w:val="24"/>
                <w:szCs w:val="24"/>
              </w:rPr>
              <w:t xml:space="preserve"> mei</w:t>
            </w:r>
            <w:r w:rsidRPr="00C372E1">
              <w:rPr>
                <w:rFonts w:ascii="Arial" w:hAnsi="Arial" w:cs="Arial"/>
                <w:sz w:val="24"/>
                <w:szCs w:val="24"/>
              </w:rPr>
              <w:t xml:space="preserve">osis es </w:t>
            </w:r>
            <w:r w:rsidR="000468F7" w:rsidRPr="00C372E1">
              <w:rPr>
                <w:rFonts w:ascii="Arial" w:hAnsi="Arial" w:cs="Arial"/>
                <w:sz w:val="24"/>
                <w:szCs w:val="24"/>
              </w:rPr>
              <w:t>un mecanismo de división celular por el cual se crean células hijas con la mitad del número de cromosomas de la célula madre.</w:t>
            </w:r>
            <w:r w:rsidRPr="00C372E1">
              <w:rPr>
                <w:rFonts w:ascii="Arial" w:hAnsi="Arial" w:cs="Arial"/>
                <w:sz w:val="24"/>
                <w:szCs w:val="24"/>
              </w:rPr>
              <w:t xml:space="preserve"> </w:t>
            </w:r>
            <w:r w:rsidR="000468F7" w:rsidRPr="00C372E1">
              <w:rPr>
                <w:rFonts w:ascii="Arial" w:hAnsi="Arial" w:cs="Arial"/>
                <w:sz w:val="24"/>
                <w:szCs w:val="24"/>
              </w:rPr>
              <w:t>Este proceso es usado por los organismos eucariotas con reproducción sexual para formar gametos.</w:t>
            </w:r>
          </w:p>
        </w:tc>
      </w:tr>
    </w:tbl>
    <w:p w:rsidR="003358CC" w:rsidRPr="00C372E1" w:rsidRDefault="003358CC" w:rsidP="000065F1">
      <w:pPr>
        <w:spacing w:before="100" w:beforeAutospacing="1" w:after="100" w:afterAutospacing="1"/>
        <w:rPr>
          <w:rFonts w:ascii="Arial" w:eastAsia="Times New Roman" w:hAnsi="Arial" w:cs="Arial"/>
        </w:rPr>
      </w:pPr>
      <w:r w:rsidRPr="00C372E1">
        <w:rPr>
          <w:rFonts w:ascii="Arial" w:eastAsia="Times New Roman" w:hAnsi="Arial" w:cs="Arial"/>
        </w:rPr>
        <w:t xml:space="preserve">De acuerdo con las características de los gametos que participan en el proceso, es posible reconocer dos tipos de reproducción sexual: </w:t>
      </w:r>
      <w:r w:rsidRPr="00C372E1">
        <w:rPr>
          <w:rFonts w:ascii="Arial" w:eastAsia="Times New Roman" w:hAnsi="Arial" w:cs="Arial"/>
          <w:b/>
        </w:rPr>
        <w:t>isogámia</w:t>
      </w:r>
      <w:r w:rsidRPr="00C372E1">
        <w:rPr>
          <w:rFonts w:ascii="Arial" w:eastAsia="Times New Roman" w:hAnsi="Arial" w:cs="Arial"/>
        </w:rPr>
        <w:t xml:space="preserve"> y </w:t>
      </w:r>
      <w:r w:rsidRPr="00C372E1">
        <w:rPr>
          <w:rFonts w:ascii="Arial" w:eastAsia="Times New Roman" w:hAnsi="Arial" w:cs="Arial"/>
          <w:b/>
        </w:rPr>
        <w:t>anisogámia</w:t>
      </w:r>
      <w:r w:rsidRPr="00C372E1">
        <w:rPr>
          <w:rFonts w:ascii="Arial" w:eastAsia="Times New Roman" w:hAnsi="Arial" w:cs="Arial"/>
        </w:rPr>
        <w:t>.</w:t>
      </w:r>
    </w:p>
    <w:p w:rsidR="00522868" w:rsidRPr="00C372E1" w:rsidRDefault="003358CC" w:rsidP="002042ED">
      <w:pPr>
        <w:pStyle w:val="Prrafodelista"/>
        <w:numPr>
          <w:ilvl w:val="0"/>
          <w:numId w:val="6"/>
        </w:numPr>
        <w:spacing w:before="100" w:beforeAutospacing="1" w:after="100" w:afterAutospacing="1"/>
        <w:rPr>
          <w:rFonts w:ascii="Arial" w:eastAsia="Times New Roman" w:hAnsi="Arial" w:cs="Arial"/>
          <w:lang w:val="es-CO"/>
        </w:rPr>
      </w:pPr>
      <w:r w:rsidRPr="00C372E1">
        <w:rPr>
          <w:rFonts w:ascii="Arial" w:eastAsia="Times New Roman" w:hAnsi="Arial" w:cs="Arial"/>
          <w:b/>
          <w:lang w:val="es-CO"/>
        </w:rPr>
        <w:t>Isogámia</w:t>
      </w:r>
      <w:r w:rsidRPr="00C372E1">
        <w:rPr>
          <w:rFonts w:ascii="Arial" w:eastAsia="Times New Roman" w:hAnsi="Arial" w:cs="Arial"/>
          <w:lang w:val="es-CO"/>
        </w:rPr>
        <w:t xml:space="preserve">: los gametos </w:t>
      </w:r>
      <w:r w:rsidR="00522868" w:rsidRPr="00C372E1">
        <w:rPr>
          <w:rFonts w:ascii="Arial" w:eastAsia="Times New Roman" w:hAnsi="Arial" w:cs="Arial"/>
          <w:lang w:val="es-CO"/>
        </w:rPr>
        <w:t xml:space="preserve">involucrados </w:t>
      </w:r>
      <w:r w:rsidRPr="00C372E1">
        <w:rPr>
          <w:rFonts w:ascii="Arial" w:eastAsia="Times New Roman" w:hAnsi="Arial" w:cs="Arial"/>
          <w:lang w:val="es-CO"/>
        </w:rPr>
        <w:t>son idénticos en forma y tamaño.</w:t>
      </w:r>
      <w:r w:rsidR="00522868" w:rsidRPr="00C372E1">
        <w:rPr>
          <w:rFonts w:ascii="Arial" w:eastAsia="Times New Roman" w:hAnsi="Arial" w:cs="Arial"/>
          <w:lang w:val="es-CO"/>
        </w:rPr>
        <w:t xml:space="preserve"> Es usual encontrar este tipo de células reproductivas en pro</w:t>
      </w:r>
      <w:r w:rsidR="00780FCB" w:rsidRPr="00C372E1">
        <w:rPr>
          <w:rFonts w:ascii="Arial" w:eastAsia="Times New Roman" w:hAnsi="Arial" w:cs="Arial"/>
          <w:lang w:val="es-CO"/>
        </w:rPr>
        <w:t xml:space="preserve">tozoos, algas y algunos hongos. </w:t>
      </w:r>
    </w:p>
    <w:p w:rsidR="00186626" w:rsidRPr="00C372E1" w:rsidRDefault="003358CC" w:rsidP="002042ED">
      <w:pPr>
        <w:pStyle w:val="Prrafodelista"/>
        <w:numPr>
          <w:ilvl w:val="0"/>
          <w:numId w:val="6"/>
        </w:numPr>
        <w:spacing w:before="100" w:beforeAutospacing="1" w:after="0" w:afterAutospacing="1"/>
        <w:rPr>
          <w:rFonts w:ascii="Arial" w:hAnsi="Arial" w:cs="Arial"/>
        </w:rPr>
      </w:pPr>
      <w:r w:rsidRPr="00C372E1">
        <w:rPr>
          <w:rFonts w:ascii="Arial" w:eastAsia="Times New Roman" w:hAnsi="Arial" w:cs="Arial"/>
          <w:b/>
          <w:lang w:val="es-CO"/>
        </w:rPr>
        <w:t>Anisogámia o heterogamia</w:t>
      </w:r>
      <w:r w:rsidR="00522868" w:rsidRPr="00C372E1">
        <w:rPr>
          <w:rFonts w:ascii="Arial" w:eastAsia="Times New Roman" w:hAnsi="Arial" w:cs="Arial"/>
          <w:lang w:val="es-CO"/>
        </w:rPr>
        <w:t>: l</w:t>
      </w:r>
      <w:r w:rsidRPr="00C372E1">
        <w:rPr>
          <w:rFonts w:ascii="Arial" w:eastAsia="Times New Roman" w:hAnsi="Arial" w:cs="Arial"/>
          <w:lang w:val="es-CO"/>
        </w:rPr>
        <w:t xml:space="preserve">os gametos que se </w:t>
      </w:r>
      <w:r w:rsidR="00D5544E" w:rsidRPr="00C372E1">
        <w:rPr>
          <w:rFonts w:ascii="Arial" w:eastAsia="Times New Roman" w:hAnsi="Arial" w:cs="Arial"/>
          <w:lang w:val="es-CO"/>
        </w:rPr>
        <w:t>unen</w:t>
      </w:r>
      <w:r w:rsidR="00780FCB" w:rsidRPr="00C372E1">
        <w:rPr>
          <w:rFonts w:ascii="Arial" w:eastAsia="Times New Roman" w:hAnsi="Arial" w:cs="Arial"/>
          <w:lang w:val="es-CO"/>
        </w:rPr>
        <w:t xml:space="preserve"> son distintos</w:t>
      </w:r>
      <w:r w:rsidR="00202941" w:rsidRPr="00C372E1">
        <w:rPr>
          <w:rFonts w:ascii="Arial" w:eastAsia="Times New Roman" w:hAnsi="Arial" w:cs="Arial"/>
          <w:lang w:val="es-CO"/>
        </w:rPr>
        <w:t xml:space="preserve"> en</w:t>
      </w:r>
      <w:r w:rsidRPr="00C372E1">
        <w:rPr>
          <w:rFonts w:ascii="Arial" w:eastAsia="Times New Roman" w:hAnsi="Arial" w:cs="Arial"/>
          <w:lang w:val="es-CO"/>
        </w:rPr>
        <w:t xml:space="preserve"> forma</w:t>
      </w:r>
      <w:r w:rsidR="00780FCB" w:rsidRPr="00C372E1">
        <w:rPr>
          <w:rFonts w:ascii="Arial" w:eastAsia="Times New Roman" w:hAnsi="Arial" w:cs="Arial"/>
          <w:lang w:val="es-CO"/>
        </w:rPr>
        <w:t xml:space="preserve"> y tamaño</w:t>
      </w:r>
      <w:r w:rsidR="00202941" w:rsidRPr="00C372E1">
        <w:rPr>
          <w:rFonts w:ascii="Arial" w:eastAsia="Times New Roman" w:hAnsi="Arial" w:cs="Arial"/>
          <w:lang w:val="es-CO"/>
        </w:rPr>
        <w:t xml:space="preserve">; esto es común en plantas y animales. </w:t>
      </w:r>
      <w:r w:rsidR="00400208" w:rsidRPr="00C372E1">
        <w:rPr>
          <w:rFonts w:ascii="Arial" w:eastAsia="Times New Roman" w:hAnsi="Arial" w:cs="Arial"/>
          <w:lang w:val="es-CO"/>
        </w:rPr>
        <w:t xml:space="preserve">Un tipo particular de anisogamia es la </w:t>
      </w:r>
      <w:r w:rsidR="00400208" w:rsidRPr="00C372E1">
        <w:rPr>
          <w:rFonts w:ascii="Arial" w:eastAsia="Times New Roman" w:hAnsi="Arial" w:cs="Arial"/>
          <w:b/>
          <w:lang w:val="es-CO"/>
        </w:rPr>
        <w:t>oogamia</w:t>
      </w:r>
      <w:r w:rsidR="00202941" w:rsidRPr="00C372E1">
        <w:rPr>
          <w:rFonts w:ascii="Arial" w:eastAsia="Times New Roman" w:hAnsi="Arial" w:cs="Arial"/>
          <w:lang w:val="es-CO"/>
        </w:rPr>
        <w:t xml:space="preserve">, en donde hay </w:t>
      </w:r>
      <w:r w:rsidR="00522868" w:rsidRPr="00C372E1">
        <w:rPr>
          <w:rFonts w:ascii="Arial" w:eastAsia="Times New Roman" w:hAnsi="Arial" w:cs="Arial"/>
          <w:lang w:val="es-CO"/>
        </w:rPr>
        <w:t xml:space="preserve"> un gameto masculino móvil y pequeño conocido como </w:t>
      </w:r>
      <w:r w:rsidR="00522868" w:rsidRPr="00C372E1">
        <w:rPr>
          <w:rFonts w:ascii="Arial" w:eastAsia="Times New Roman" w:hAnsi="Arial" w:cs="Arial"/>
          <w:b/>
          <w:lang w:val="es-CO"/>
        </w:rPr>
        <w:t>espermatozoide</w:t>
      </w:r>
      <w:r w:rsidR="00522868" w:rsidRPr="00C372E1">
        <w:rPr>
          <w:rFonts w:ascii="Arial" w:eastAsia="Times New Roman" w:hAnsi="Arial" w:cs="Arial"/>
          <w:lang w:val="es-CO"/>
        </w:rPr>
        <w:t xml:space="preserve"> y otro femenino grande e inmóvil denominado </w:t>
      </w:r>
      <w:r w:rsidR="00B14645">
        <w:rPr>
          <w:rFonts w:ascii="Arial" w:eastAsia="Times New Roman" w:hAnsi="Arial" w:cs="Arial"/>
          <w:b/>
          <w:lang w:val="es-CO"/>
        </w:rPr>
        <w:t>ó</w:t>
      </w:r>
      <w:r w:rsidR="00522868" w:rsidRPr="00C372E1">
        <w:rPr>
          <w:rFonts w:ascii="Arial" w:eastAsia="Times New Roman" w:hAnsi="Arial" w:cs="Arial"/>
          <w:b/>
          <w:lang w:val="es-CO"/>
        </w:rPr>
        <w:t>vulo</w:t>
      </w:r>
      <w:r w:rsidR="00522868" w:rsidRPr="00C372E1">
        <w:rPr>
          <w:rFonts w:ascii="Arial" w:eastAsia="Times New Roman" w:hAnsi="Arial" w:cs="Arial"/>
          <w:lang w:val="es-CO"/>
        </w:rPr>
        <w:t xml:space="preserve">. </w:t>
      </w:r>
      <w:r w:rsidR="00202941" w:rsidRPr="00C372E1">
        <w:rPr>
          <w:rFonts w:ascii="Arial" w:eastAsia="Times New Roman" w:hAnsi="Arial" w:cs="Arial"/>
          <w:lang w:val="es-CO"/>
        </w:rPr>
        <w:t>La oogamia ocurre predominantemente en animales (incluido el ser humano), aunque también se da en algunos protistas y algunas plantas.</w:t>
      </w:r>
    </w:p>
    <w:tbl>
      <w:tblPr>
        <w:tblStyle w:val="Tablaconcuadrcula1"/>
        <w:tblW w:w="0" w:type="auto"/>
        <w:tblLook w:val="04A0" w:firstRow="1" w:lastRow="0" w:firstColumn="1" w:lastColumn="0" w:noHBand="0" w:noVBand="1"/>
      </w:tblPr>
      <w:tblGrid>
        <w:gridCol w:w="2518"/>
        <w:gridCol w:w="6515"/>
      </w:tblGrid>
      <w:tr w:rsidR="00C372E1" w:rsidRPr="00C372E1" w:rsidTr="00AB3C06">
        <w:tc>
          <w:tcPr>
            <w:tcW w:w="9033" w:type="dxa"/>
            <w:gridSpan w:val="2"/>
            <w:shd w:val="clear" w:color="auto" w:fill="0D0D0D" w:themeFill="text1" w:themeFillTint="F2"/>
          </w:tcPr>
          <w:p w:rsidR="00952E34" w:rsidRPr="00C372E1" w:rsidRDefault="00952E34" w:rsidP="00AB3C06">
            <w:pPr>
              <w:jc w:val="center"/>
              <w:rPr>
                <w:rFonts w:ascii="Arial" w:hAnsi="Arial" w:cs="Arial"/>
                <w:b/>
                <w:sz w:val="24"/>
                <w:szCs w:val="24"/>
              </w:rPr>
            </w:pPr>
            <w:r w:rsidRPr="00C372E1">
              <w:rPr>
                <w:rFonts w:ascii="Arial" w:hAnsi="Arial" w:cs="Arial"/>
                <w:b/>
                <w:sz w:val="24"/>
                <w:szCs w:val="24"/>
              </w:rPr>
              <w:t>Imagen (recurso nuevo)</w:t>
            </w:r>
          </w:p>
        </w:tc>
      </w:tr>
      <w:tr w:rsidR="00C372E1" w:rsidRPr="00C372E1" w:rsidTr="00AB3C06">
        <w:tc>
          <w:tcPr>
            <w:tcW w:w="2518" w:type="dxa"/>
          </w:tcPr>
          <w:p w:rsidR="00952E34" w:rsidRPr="00C372E1" w:rsidRDefault="00952E34" w:rsidP="00AB3C06">
            <w:pPr>
              <w:rPr>
                <w:rFonts w:ascii="Arial" w:hAnsi="Arial" w:cs="Arial"/>
                <w:b/>
                <w:sz w:val="24"/>
                <w:szCs w:val="24"/>
              </w:rPr>
            </w:pPr>
            <w:r w:rsidRPr="00C372E1">
              <w:rPr>
                <w:rFonts w:ascii="Arial" w:hAnsi="Arial" w:cs="Arial"/>
                <w:b/>
                <w:sz w:val="24"/>
                <w:szCs w:val="24"/>
              </w:rPr>
              <w:t>Código</w:t>
            </w:r>
          </w:p>
        </w:tc>
        <w:tc>
          <w:tcPr>
            <w:tcW w:w="6515" w:type="dxa"/>
          </w:tcPr>
          <w:p w:rsidR="00952E34" w:rsidRPr="00C372E1" w:rsidRDefault="0027770C" w:rsidP="00952E34">
            <w:pPr>
              <w:rPr>
                <w:rFonts w:ascii="Arial" w:hAnsi="Arial" w:cs="Arial"/>
                <w:b/>
                <w:sz w:val="24"/>
                <w:szCs w:val="24"/>
              </w:rPr>
            </w:pPr>
            <w:r w:rsidRPr="00C372E1">
              <w:rPr>
                <w:rFonts w:ascii="Arial" w:hAnsi="Arial" w:cs="Arial"/>
                <w:sz w:val="24"/>
                <w:szCs w:val="24"/>
              </w:rPr>
              <w:t>CN_08_04_</w:t>
            </w:r>
            <w:r w:rsidR="004A3029" w:rsidRPr="00C372E1">
              <w:rPr>
                <w:rFonts w:ascii="Arial" w:hAnsi="Arial" w:cs="Arial"/>
                <w:sz w:val="24"/>
                <w:szCs w:val="24"/>
              </w:rPr>
              <w:t>CO_</w:t>
            </w:r>
            <w:r w:rsidRPr="00C372E1">
              <w:rPr>
                <w:rFonts w:ascii="Arial" w:hAnsi="Arial" w:cs="Arial"/>
                <w:sz w:val="24"/>
                <w:szCs w:val="24"/>
              </w:rPr>
              <w:t>IMG07</w:t>
            </w:r>
          </w:p>
        </w:tc>
      </w:tr>
      <w:tr w:rsidR="00C372E1" w:rsidRPr="00C372E1" w:rsidTr="00AB3C06">
        <w:tc>
          <w:tcPr>
            <w:tcW w:w="2518" w:type="dxa"/>
          </w:tcPr>
          <w:p w:rsidR="00952E34" w:rsidRPr="00C372E1" w:rsidRDefault="00952E34" w:rsidP="00AB3C06">
            <w:pPr>
              <w:rPr>
                <w:rFonts w:ascii="Arial" w:hAnsi="Arial" w:cs="Arial"/>
                <w:sz w:val="24"/>
                <w:szCs w:val="24"/>
              </w:rPr>
            </w:pPr>
            <w:r w:rsidRPr="00C372E1">
              <w:rPr>
                <w:rFonts w:ascii="Arial" w:hAnsi="Arial" w:cs="Arial"/>
                <w:b/>
                <w:sz w:val="24"/>
                <w:szCs w:val="24"/>
              </w:rPr>
              <w:t>Descripción</w:t>
            </w:r>
          </w:p>
        </w:tc>
        <w:tc>
          <w:tcPr>
            <w:tcW w:w="6515" w:type="dxa"/>
          </w:tcPr>
          <w:p w:rsidR="00952E34" w:rsidRPr="00C372E1" w:rsidRDefault="00952E34" w:rsidP="00952E34">
            <w:pPr>
              <w:rPr>
                <w:rFonts w:ascii="Arial" w:hAnsi="Arial" w:cs="Arial"/>
                <w:sz w:val="24"/>
                <w:szCs w:val="24"/>
              </w:rPr>
            </w:pPr>
            <w:r w:rsidRPr="00C372E1">
              <w:rPr>
                <w:rFonts w:ascii="Arial" w:hAnsi="Arial" w:cs="Arial"/>
                <w:sz w:val="24"/>
                <w:szCs w:val="24"/>
              </w:rPr>
              <w:t>Isogamia y anisogamia</w:t>
            </w:r>
          </w:p>
        </w:tc>
      </w:tr>
      <w:tr w:rsidR="00952E34" w:rsidRPr="00C372E1" w:rsidTr="00AB3C06">
        <w:tc>
          <w:tcPr>
            <w:tcW w:w="2518" w:type="dxa"/>
          </w:tcPr>
          <w:p w:rsidR="00952E34" w:rsidRPr="00C372E1" w:rsidRDefault="00952E34" w:rsidP="00400208">
            <w:pPr>
              <w:tabs>
                <w:tab w:val="left" w:pos="1421"/>
              </w:tabs>
              <w:rPr>
                <w:rFonts w:ascii="Arial" w:hAnsi="Arial" w:cs="Arial"/>
                <w:sz w:val="24"/>
                <w:szCs w:val="24"/>
              </w:rPr>
            </w:pPr>
            <w:r w:rsidRPr="00C372E1">
              <w:rPr>
                <w:rFonts w:ascii="Arial" w:hAnsi="Arial" w:cs="Arial"/>
                <w:b/>
                <w:sz w:val="24"/>
                <w:szCs w:val="24"/>
              </w:rPr>
              <w:t xml:space="preserve">Código </w:t>
            </w:r>
            <w:proofErr w:type="spellStart"/>
            <w:r w:rsidRPr="00C372E1">
              <w:rPr>
                <w:rFonts w:ascii="Arial" w:hAnsi="Arial" w:cs="Arial"/>
                <w:b/>
                <w:sz w:val="24"/>
                <w:szCs w:val="24"/>
              </w:rPr>
              <w:t>Shutterstock</w:t>
            </w:r>
            <w:proofErr w:type="spellEnd"/>
            <w:r w:rsidRPr="00C372E1">
              <w:rPr>
                <w:rFonts w:ascii="Arial" w:hAnsi="Arial" w:cs="Arial"/>
                <w:b/>
                <w:sz w:val="24"/>
                <w:szCs w:val="24"/>
              </w:rPr>
              <w:t xml:space="preserve"> (o URL o la ruta en AulaPlaneta)</w:t>
            </w:r>
            <w:r w:rsidR="00400208" w:rsidRPr="00C372E1">
              <w:rPr>
                <w:rFonts w:ascii="Arial" w:hAnsi="Arial" w:cs="Arial"/>
                <w:noProof/>
                <w:sz w:val="24"/>
                <w:szCs w:val="24"/>
                <w:lang w:val="es-CO"/>
              </w:rPr>
              <w:t xml:space="preserve"> </w:t>
            </w:r>
          </w:p>
        </w:tc>
        <w:tc>
          <w:tcPr>
            <w:tcW w:w="6515" w:type="dxa"/>
          </w:tcPr>
          <w:p w:rsidR="00400208" w:rsidRPr="00C372E1" w:rsidRDefault="00400208" w:rsidP="00E652B6">
            <w:pPr>
              <w:rPr>
                <w:rFonts w:ascii="Arial" w:hAnsi="Arial" w:cs="Arial"/>
                <w:sz w:val="24"/>
                <w:szCs w:val="24"/>
              </w:rPr>
            </w:pPr>
            <w:r w:rsidRPr="00C372E1">
              <w:rPr>
                <w:rFonts w:ascii="Arial" w:hAnsi="Arial" w:cs="Arial"/>
                <w:sz w:val="24"/>
                <w:szCs w:val="24"/>
              </w:rPr>
              <w:t>Ilustrar</w:t>
            </w:r>
          </w:p>
          <w:p w:rsidR="00400208" w:rsidRPr="00C372E1" w:rsidRDefault="00295330" w:rsidP="00E652B6">
            <w:pPr>
              <w:rPr>
                <w:rFonts w:ascii="Arial" w:hAnsi="Arial" w:cs="Arial"/>
                <w:sz w:val="24"/>
                <w:szCs w:val="24"/>
              </w:rPr>
            </w:pPr>
            <w:r>
              <w:rPr>
                <w:rFonts w:ascii="Arial" w:hAnsi="Arial" w:cs="Arial"/>
                <w:noProof/>
                <w:lang w:val="es-ES" w:eastAsia="es-ES"/>
              </w:rPr>
              <w:pict>
                <v:group id="14 Grupo" o:spid="_x0000_s1064" style="position:absolute;margin-left:26.15pt;margin-top:3.3pt;width:231.85pt;height:86pt;z-index:251672576;mso-width-relative:margin;mso-height-relative:margin" coordsize="31885,128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">
                  <v:shape id="Imagen 11" o:spid="_x0000_s1066" type="#_x0000_t75" style="position:absolute;width:31885;height:12825;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VqD07EAAAA2wAAAA8AAABkcnMvZG93bnJldi54bWxET01rwkAQvQv9D8sUehHdxEORNKu0hYAH&#10;kaopvQ7ZMYnNzibZNab99V1B6G0e73PS9WgaMVDvassK4nkEgriwuuZSQX7MZksQziNrbCyTgh9y&#10;sF49TFJMtL3ynoaDL0UIYZeggsr7NpHSFRUZdHPbEgfuZHuDPsC+lLrHawg3jVxE0bM0WHNoqLCl&#10;94qK78PFKCiXn+d9F79td273cc6/jtMu+50q9fQ4vr6A8DT6f/HdvdFhfgy3X8IBcvU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VqD07EAAAA2wAAAA8AAAAAAAAAAAAAAAAA&#10;nwIAAGRycy9kb3ducmV2LnhtbFBLBQYAAAAABAAEAPcAAACQAwAAAAA=&#10;">
                    <v:imagedata r:id="rId19" o:title="" croptop="27739f" cropbottom="15273f" cropleft="8807f" cropright="32664f"/>
                    <v:path arrowok="t"/>
                  </v:shape>
                  <v:shape id="Imagen 12" o:spid="_x0000_s1065" type="#_x0000_t75" style="position:absolute;left:23513;top:3918;width:8372;height:6651;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yJTcHCAAAA2wAAAA8AAABkcnMvZG93bnJldi54bWxET99rwjAQfh/4P4Qb7G2mE5RRjaUoiiJD&#10;5oRtb0dza4vJpSSZ1v9+EQa+3cf382ZFb404kw+tYwUvwwwEceV0y7WC48fq+RVEiMgajWNScKUA&#10;xXzwMMNcuwu/0/kQa5FCOOSooImxy6UMVUMWw9B1xIn7cd5iTNDXUnu8pHBr5CjLJtJiy6mhwY4W&#10;DVWnw69V8N2bcSwn67ev/XK7vprx5671rNTTY19OQUTq4138797oNH8Et1/SAXL+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8iU3BwgAAANsAAAAPAAAAAAAAAAAAAAAAAJ8C&#10;AABkcnMvZG93bnJldi54bWxQSwUGAAAAAAQABAD3AAAAjgMAAAAA&#10;">
                    <v:imagedata r:id="rId20" o:title="" croptop="31067f" cropbottom="15495f" cropleft="13593f" cropright="37033f"/>
                    <v:path arrowok="t"/>
                  </v:shape>
                  <v:line id="13 Conector recto" o:spid="_x0000_s1029" style="position:absolute;visibility:visible" from="23156,4393" to="27189,66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FyWP8AAAADbAAAADwAAAGRycy9kb3ducmV2LnhtbERPTWvCQBC9C/6HZQq9mU0tLSG6igak&#10;9mhsweOQnWSD2dmQ3Zr477sFobd5vM9ZbyfbiRsNvnWs4CVJQRBXTrfcKPg6HxYZCB+QNXaOScGd&#10;PGw389kac+1GPtGtDI2IIexzVGBC6HMpfWXIok9cTxy52g0WQ4RDI/WAYwy3nVym6bu02HJsMNhT&#10;Yai6lj9WQZNK498+L3Wxr5cFn7Pv/iMclHp+mnYrEIGm8C9+uI86zn+Fv1/iAXLz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Cxclj/AAAAA2wAAAA8AAAAAAAAAAAAAAAAA&#10;oQIAAGRycy9kb3ducmV2LnhtbFBLBQYAAAAABAAEAPkAAACOAwAAAAA=&#10;" strokecolor="black [3200]" strokeweight="1.5pt">
                    <v:shadow on="t" color="black" opacity="24903f" origin=",.5" offset="0,.55556mm"/>
                  </v:line>
                </v:group>
              </w:pict>
            </w:r>
          </w:p>
          <w:p w:rsidR="00400208" w:rsidRPr="00C372E1" w:rsidRDefault="00400208" w:rsidP="00E652B6">
            <w:pPr>
              <w:rPr>
                <w:rFonts w:ascii="Arial" w:hAnsi="Arial" w:cs="Arial"/>
                <w:sz w:val="24"/>
                <w:szCs w:val="24"/>
              </w:rPr>
            </w:pPr>
          </w:p>
          <w:p w:rsidR="00400208" w:rsidRPr="00C372E1" w:rsidRDefault="00400208" w:rsidP="00E652B6">
            <w:pPr>
              <w:rPr>
                <w:rFonts w:ascii="Arial" w:hAnsi="Arial" w:cs="Arial"/>
                <w:sz w:val="24"/>
                <w:szCs w:val="24"/>
              </w:rPr>
            </w:pPr>
          </w:p>
          <w:p w:rsidR="00400208" w:rsidRPr="00C372E1" w:rsidRDefault="00400208" w:rsidP="00E652B6">
            <w:pPr>
              <w:rPr>
                <w:rFonts w:ascii="Arial" w:hAnsi="Arial" w:cs="Arial"/>
                <w:sz w:val="24"/>
                <w:szCs w:val="24"/>
              </w:rPr>
            </w:pPr>
          </w:p>
          <w:p w:rsidR="00952E34" w:rsidRPr="00C372E1" w:rsidRDefault="00952E34" w:rsidP="00E652B6">
            <w:pPr>
              <w:rPr>
                <w:rFonts w:ascii="Arial" w:hAnsi="Arial" w:cs="Arial"/>
                <w:sz w:val="24"/>
                <w:szCs w:val="24"/>
              </w:rPr>
            </w:pPr>
          </w:p>
          <w:p w:rsidR="005B0425" w:rsidRPr="00C372E1" w:rsidRDefault="005B0425" w:rsidP="00E652B6">
            <w:pPr>
              <w:rPr>
                <w:rFonts w:ascii="Arial" w:hAnsi="Arial" w:cs="Arial"/>
                <w:sz w:val="24"/>
                <w:szCs w:val="24"/>
              </w:rPr>
            </w:pPr>
          </w:p>
          <w:p w:rsidR="005B0425" w:rsidRPr="00C372E1" w:rsidRDefault="005B0425" w:rsidP="00E652B6">
            <w:pPr>
              <w:rPr>
                <w:rFonts w:ascii="Arial" w:hAnsi="Arial" w:cs="Arial"/>
                <w:sz w:val="24"/>
                <w:szCs w:val="24"/>
              </w:rPr>
            </w:pPr>
          </w:p>
          <w:p w:rsidR="005B0425" w:rsidRPr="00C372E1" w:rsidRDefault="005B0425" w:rsidP="00E652B6">
            <w:pPr>
              <w:rPr>
                <w:rFonts w:ascii="Arial" w:hAnsi="Arial" w:cs="Arial"/>
                <w:sz w:val="24"/>
                <w:szCs w:val="24"/>
              </w:rPr>
            </w:pPr>
          </w:p>
        </w:tc>
      </w:tr>
      <w:tr w:rsidR="00952E34" w:rsidRPr="00C372E1" w:rsidTr="00AB3C06">
        <w:tc>
          <w:tcPr>
            <w:tcW w:w="2518" w:type="dxa"/>
          </w:tcPr>
          <w:p w:rsidR="00952E34" w:rsidRPr="00C372E1" w:rsidRDefault="00952E34" w:rsidP="00E652B6">
            <w:pPr>
              <w:rPr>
                <w:rFonts w:ascii="Arial" w:hAnsi="Arial" w:cs="Arial"/>
                <w:sz w:val="24"/>
                <w:szCs w:val="24"/>
              </w:rPr>
            </w:pPr>
            <w:r w:rsidRPr="00C372E1">
              <w:rPr>
                <w:rFonts w:ascii="Arial" w:hAnsi="Arial" w:cs="Arial"/>
                <w:b/>
                <w:sz w:val="24"/>
                <w:szCs w:val="24"/>
              </w:rPr>
              <w:lastRenderedPageBreak/>
              <w:t>Pie de imagen</w:t>
            </w:r>
          </w:p>
        </w:tc>
        <w:tc>
          <w:tcPr>
            <w:tcW w:w="6515" w:type="dxa"/>
          </w:tcPr>
          <w:p w:rsidR="00952E34" w:rsidRPr="00C372E1" w:rsidRDefault="00400208" w:rsidP="00400208">
            <w:pPr>
              <w:pStyle w:val="Prrafodelista"/>
              <w:numPr>
                <w:ilvl w:val="0"/>
                <w:numId w:val="26"/>
              </w:numPr>
              <w:rPr>
                <w:rFonts w:ascii="Arial" w:hAnsi="Arial" w:cs="Arial"/>
                <w:sz w:val="24"/>
                <w:szCs w:val="24"/>
              </w:rPr>
            </w:pPr>
            <w:r w:rsidRPr="00C372E1">
              <w:rPr>
                <w:rFonts w:ascii="Arial" w:hAnsi="Arial" w:cs="Arial"/>
                <w:sz w:val="24"/>
                <w:szCs w:val="24"/>
              </w:rPr>
              <w:t>Los dos gametos son similares en forma y tamaño.</w:t>
            </w:r>
          </w:p>
          <w:p w:rsidR="00400208" w:rsidRPr="00C372E1" w:rsidRDefault="00400208" w:rsidP="00400208">
            <w:pPr>
              <w:pStyle w:val="Prrafodelista"/>
              <w:numPr>
                <w:ilvl w:val="0"/>
                <w:numId w:val="26"/>
              </w:numPr>
              <w:rPr>
                <w:rFonts w:ascii="Arial" w:hAnsi="Arial" w:cs="Arial"/>
                <w:sz w:val="24"/>
                <w:szCs w:val="24"/>
              </w:rPr>
            </w:pPr>
            <w:r w:rsidRPr="00C372E1">
              <w:rPr>
                <w:rFonts w:ascii="Arial" w:hAnsi="Arial" w:cs="Arial"/>
                <w:sz w:val="24"/>
                <w:szCs w:val="24"/>
              </w:rPr>
              <w:t>Los gametos varían en cuanto a forma y tamaño.</w:t>
            </w:r>
          </w:p>
          <w:p w:rsidR="00400208" w:rsidRPr="00C372E1" w:rsidRDefault="00400208" w:rsidP="00400208">
            <w:pPr>
              <w:pStyle w:val="Prrafodelista"/>
              <w:numPr>
                <w:ilvl w:val="0"/>
                <w:numId w:val="26"/>
              </w:numPr>
              <w:rPr>
                <w:rFonts w:ascii="Arial" w:hAnsi="Arial" w:cs="Arial"/>
                <w:sz w:val="24"/>
                <w:szCs w:val="24"/>
              </w:rPr>
            </w:pPr>
            <w:r w:rsidRPr="00C372E1">
              <w:rPr>
                <w:rFonts w:ascii="Arial" w:hAnsi="Arial" w:cs="Arial"/>
                <w:sz w:val="24"/>
                <w:szCs w:val="24"/>
              </w:rPr>
              <w:t>El gameto femenino es grande e inmóvil, mientras que el masculino es pequeño y móvil.</w:t>
            </w:r>
          </w:p>
        </w:tc>
      </w:tr>
    </w:tbl>
    <w:p w:rsidR="00E652B6" w:rsidRPr="00C372E1" w:rsidRDefault="00E652B6" w:rsidP="00E652B6">
      <w:pPr>
        <w:spacing w:after="0"/>
        <w:rPr>
          <w:rFonts w:ascii="Arial" w:hAnsi="Arial" w:cs="Arial"/>
          <w:highlight w:val="yellow"/>
        </w:rPr>
      </w:pPr>
    </w:p>
    <w:p w:rsidR="003D25E2" w:rsidRPr="00C372E1" w:rsidRDefault="003D25E2" w:rsidP="003D25E2">
      <w:pPr>
        <w:spacing w:before="100" w:beforeAutospacing="1" w:after="100" w:afterAutospacing="1"/>
        <w:rPr>
          <w:rFonts w:ascii="Arial" w:hAnsi="Arial" w:cs="Arial"/>
          <w:b/>
        </w:rPr>
      </w:pPr>
      <w:r w:rsidRPr="00C372E1">
        <w:rPr>
          <w:rFonts w:ascii="Arial" w:hAnsi="Arial" w:cs="Arial"/>
          <w:highlight w:val="yellow"/>
        </w:rPr>
        <w:t>[SECCIÓN 3]</w:t>
      </w:r>
      <w:r w:rsidRPr="00C372E1">
        <w:rPr>
          <w:rFonts w:ascii="Arial" w:hAnsi="Arial" w:cs="Arial"/>
        </w:rPr>
        <w:t xml:space="preserve"> </w:t>
      </w:r>
      <w:r w:rsidRPr="00C372E1">
        <w:rPr>
          <w:rFonts w:ascii="Arial" w:hAnsi="Arial" w:cs="Arial"/>
          <w:b/>
        </w:rPr>
        <w:t>2.2.1 La fecundación</w:t>
      </w:r>
    </w:p>
    <w:p w:rsidR="00AB3C06" w:rsidRPr="00C372E1" w:rsidRDefault="00171495" w:rsidP="00A709C1">
      <w:pPr>
        <w:spacing w:before="100" w:beforeAutospacing="1" w:after="0" w:afterAutospacing="1"/>
        <w:rPr>
          <w:rFonts w:ascii="Arial" w:eastAsia="Times New Roman" w:hAnsi="Arial" w:cs="Arial"/>
        </w:rPr>
      </w:pPr>
      <w:r w:rsidRPr="00C372E1">
        <w:rPr>
          <w:rFonts w:ascii="Arial" w:eastAsia="Times New Roman" w:hAnsi="Arial" w:cs="Arial"/>
        </w:rPr>
        <w:t xml:space="preserve">La fecundación </w:t>
      </w:r>
      <w:r w:rsidR="00D5544E" w:rsidRPr="00C372E1">
        <w:rPr>
          <w:rFonts w:ascii="Arial" w:eastAsia="Times New Roman" w:hAnsi="Arial" w:cs="Arial"/>
        </w:rPr>
        <w:t xml:space="preserve">es una </w:t>
      </w:r>
      <w:r w:rsidR="00AB3C06" w:rsidRPr="00C372E1">
        <w:rPr>
          <w:rFonts w:ascii="Arial" w:eastAsia="Times New Roman" w:hAnsi="Arial" w:cs="Arial"/>
        </w:rPr>
        <w:t xml:space="preserve">fase de la reproducción sexual </w:t>
      </w:r>
      <w:r w:rsidR="00D5544E" w:rsidRPr="00C372E1">
        <w:rPr>
          <w:rFonts w:ascii="Arial" w:eastAsia="Times New Roman" w:hAnsi="Arial" w:cs="Arial"/>
        </w:rPr>
        <w:t>que consiste en la unión (</w:t>
      </w:r>
      <w:r w:rsidR="00AB3C06" w:rsidRPr="00C372E1">
        <w:rPr>
          <w:rFonts w:ascii="Arial" w:eastAsia="Times New Roman" w:hAnsi="Arial" w:cs="Arial"/>
          <w:b/>
        </w:rPr>
        <w:t>fusión</w:t>
      </w:r>
      <w:r w:rsidR="00AB3C06" w:rsidRPr="00C372E1">
        <w:rPr>
          <w:rFonts w:ascii="Arial" w:eastAsia="Times New Roman" w:hAnsi="Arial" w:cs="Arial"/>
        </w:rPr>
        <w:t xml:space="preserve"> o </w:t>
      </w:r>
      <w:r w:rsidR="00AB3C06" w:rsidRPr="00C372E1">
        <w:rPr>
          <w:rFonts w:ascii="Arial" w:eastAsia="Times New Roman" w:hAnsi="Arial" w:cs="Arial"/>
          <w:b/>
        </w:rPr>
        <w:t>singamia</w:t>
      </w:r>
      <w:r w:rsidR="00D5544E" w:rsidRPr="00C372E1">
        <w:rPr>
          <w:rFonts w:ascii="Arial" w:eastAsia="Times New Roman" w:hAnsi="Arial" w:cs="Arial"/>
          <w:b/>
        </w:rPr>
        <w:t>)</w:t>
      </w:r>
      <w:r w:rsidR="00AB3C06" w:rsidRPr="00C372E1">
        <w:rPr>
          <w:rFonts w:ascii="Arial" w:eastAsia="Times New Roman" w:hAnsi="Arial" w:cs="Arial"/>
        </w:rPr>
        <w:t xml:space="preserve"> de los gametos</w:t>
      </w:r>
      <w:r w:rsidR="00D5544E" w:rsidRPr="00C372E1">
        <w:rPr>
          <w:rFonts w:ascii="Arial" w:eastAsia="Times New Roman" w:hAnsi="Arial" w:cs="Arial"/>
        </w:rPr>
        <w:t xml:space="preserve">. De esta unión se genera </w:t>
      </w:r>
      <w:r w:rsidR="00AB3C06" w:rsidRPr="00C372E1">
        <w:rPr>
          <w:rFonts w:ascii="Arial" w:eastAsia="Times New Roman" w:hAnsi="Arial" w:cs="Arial"/>
        </w:rPr>
        <w:t xml:space="preserve">el </w:t>
      </w:r>
      <w:r w:rsidR="00AB3C06" w:rsidRPr="00C372E1">
        <w:rPr>
          <w:rFonts w:ascii="Arial" w:eastAsia="Times New Roman" w:hAnsi="Arial" w:cs="Arial"/>
          <w:b/>
        </w:rPr>
        <w:t>cigoto</w:t>
      </w:r>
      <w:r w:rsidR="00D5544E" w:rsidRPr="00C372E1">
        <w:rPr>
          <w:rFonts w:ascii="Arial" w:eastAsia="Times New Roman" w:hAnsi="Arial" w:cs="Arial"/>
        </w:rPr>
        <w:t xml:space="preserve">, </w:t>
      </w:r>
      <w:r w:rsidR="00FB1003" w:rsidRPr="00C372E1">
        <w:rPr>
          <w:rFonts w:ascii="Arial" w:eastAsia="Times New Roman" w:hAnsi="Arial" w:cs="Arial"/>
        </w:rPr>
        <w:t xml:space="preserve">que al </w:t>
      </w:r>
      <w:r w:rsidR="00D5544E" w:rsidRPr="00C372E1">
        <w:rPr>
          <w:rFonts w:ascii="Arial" w:eastAsia="Times New Roman" w:hAnsi="Arial" w:cs="Arial"/>
        </w:rPr>
        <w:t xml:space="preserve">desarrollarse forma un </w:t>
      </w:r>
      <w:r w:rsidR="00FB1003" w:rsidRPr="00C372E1">
        <w:rPr>
          <w:rFonts w:ascii="Arial" w:eastAsia="Times New Roman" w:hAnsi="Arial" w:cs="Arial"/>
        </w:rPr>
        <w:t>organismo. Durante el proceso de fecundación se presenta:</w:t>
      </w:r>
    </w:p>
    <w:p w:rsidR="000357D7" w:rsidRPr="00C372E1" w:rsidRDefault="000357D7" w:rsidP="002042ED">
      <w:pPr>
        <w:pStyle w:val="Prrafodelista"/>
        <w:numPr>
          <w:ilvl w:val="0"/>
          <w:numId w:val="7"/>
        </w:numPr>
        <w:spacing w:before="100" w:beforeAutospacing="1" w:after="0" w:afterAutospacing="1"/>
        <w:rPr>
          <w:rFonts w:ascii="Arial" w:eastAsia="Times New Roman" w:hAnsi="Arial" w:cs="Arial"/>
        </w:rPr>
      </w:pPr>
      <w:r w:rsidRPr="00C372E1">
        <w:rPr>
          <w:rFonts w:ascii="Arial" w:eastAsia="Times New Roman" w:hAnsi="Arial" w:cs="Arial"/>
        </w:rPr>
        <w:t>Reconocimiento inicial entre los gametos</w:t>
      </w:r>
      <w:r w:rsidR="00FB1003" w:rsidRPr="00C372E1">
        <w:rPr>
          <w:rFonts w:ascii="Arial" w:eastAsia="Times New Roman" w:hAnsi="Arial" w:cs="Arial"/>
        </w:rPr>
        <w:t xml:space="preserve">: estos </w:t>
      </w:r>
      <w:r w:rsidRPr="00C372E1">
        <w:rPr>
          <w:rFonts w:ascii="Arial" w:eastAsia="Times New Roman" w:hAnsi="Arial" w:cs="Arial"/>
        </w:rPr>
        <w:t>deben provenir de</w:t>
      </w:r>
      <w:r w:rsidR="00FB1003" w:rsidRPr="00C372E1">
        <w:rPr>
          <w:rFonts w:ascii="Arial" w:eastAsia="Times New Roman" w:hAnsi="Arial" w:cs="Arial"/>
        </w:rPr>
        <w:t xml:space="preserve"> individuos de </w:t>
      </w:r>
      <w:r w:rsidRPr="00C372E1">
        <w:rPr>
          <w:rFonts w:ascii="Arial" w:eastAsia="Times New Roman" w:hAnsi="Arial" w:cs="Arial"/>
        </w:rPr>
        <w:t>la misma especie.</w:t>
      </w:r>
    </w:p>
    <w:p w:rsidR="000357D7" w:rsidRPr="00C372E1" w:rsidRDefault="000357D7" w:rsidP="002042ED">
      <w:pPr>
        <w:pStyle w:val="Prrafodelista"/>
        <w:numPr>
          <w:ilvl w:val="0"/>
          <w:numId w:val="7"/>
        </w:numPr>
        <w:spacing w:before="100" w:beforeAutospacing="1" w:after="0" w:afterAutospacing="1"/>
        <w:rPr>
          <w:rFonts w:ascii="Arial" w:eastAsia="Times New Roman" w:hAnsi="Arial" w:cs="Arial"/>
        </w:rPr>
      </w:pPr>
      <w:r w:rsidRPr="00C372E1">
        <w:rPr>
          <w:rFonts w:ascii="Arial" w:eastAsia="Times New Roman" w:hAnsi="Arial" w:cs="Arial"/>
        </w:rPr>
        <w:t xml:space="preserve">Control de la singamia: garantiza que solo un gameto masculino se </w:t>
      </w:r>
      <w:r w:rsidR="00FB1003" w:rsidRPr="00C372E1">
        <w:rPr>
          <w:rFonts w:ascii="Arial" w:eastAsia="Times New Roman" w:hAnsi="Arial" w:cs="Arial"/>
        </w:rPr>
        <w:t>una</w:t>
      </w:r>
      <w:r w:rsidRPr="00C372E1">
        <w:rPr>
          <w:rFonts w:ascii="Arial" w:eastAsia="Times New Roman" w:hAnsi="Arial" w:cs="Arial"/>
        </w:rPr>
        <w:t xml:space="preserve"> con uno femenino.</w:t>
      </w:r>
    </w:p>
    <w:p w:rsidR="000357D7" w:rsidRPr="00C372E1" w:rsidRDefault="00FB1003" w:rsidP="002042ED">
      <w:pPr>
        <w:pStyle w:val="Prrafodelista"/>
        <w:numPr>
          <w:ilvl w:val="0"/>
          <w:numId w:val="7"/>
        </w:numPr>
        <w:spacing w:before="100" w:beforeAutospacing="1" w:after="0" w:afterAutospacing="1"/>
        <w:rPr>
          <w:rFonts w:ascii="Arial" w:eastAsia="Times New Roman" w:hAnsi="Arial" w:cs="Arial"/>
        </w:rPr>
      </w:pPr>
      <w:r w:rsidRPr="00C372E1">
        <w:rPr>
          <w:rFonts w:ascii="Arial" w:eastAsia="Times New Roman" w:hAnsi="Arial" w:cs="Arial"/>
        </w:rPr>
        <w:t xml:space="preserve">Unión y mezcla de la información </w:t>
      </w:r>
      <w:r w:rsidR="000357D7" w:rsidRPr="00C372E1">
        <w:rPr>
          <w:rFonts w:ascii="Arial" w:eastAsia="Times New Roman" w:hAnsi="Arial" w:cs="Arial"/>
        </w:rPr>
        <w:t>de los dos gametos.</w:t>
      </w:r>
    </w:p>
    <w:p w:rsidR="004D630B" w:rsidRPr="00C372E1" w:rsidRDefault="00FB1D3C" w:rsidP="002042ED">
      <w:pPr>
        <w:pStyle w:val="Prrafodelista"/>
        <w:numPr>
          <w:ilvl w:val="0"/>
          <w:numId w:val="7"/>
        </w:numPr>
        <w:spacing w:before="100" w:beforeAutospacing="1" w:after="0" w:afterAutospacing="1"/>
        <w:rPr>
          <w:rFonts w:ascii="Arial" w:eastAsia="Times New Roman" w:hAnsi="Arial" w:cs="Arial"/>
        </w:rPr>
      </w:pPr>
      <w:r w:rsidRPr="00C372E1">
        <w:rPr>
          <w:rFonts w:ascii="Arial" w:eastAsia="Times New Roman" w:hAnsi="Arial" w:cs="Arial"/>
        </w:rPr>
        <w:t>Formación del cigoto</w:t>
      </w:r>
      <w:r w:rsidR="000357D7" w:rsidRPr="00C372E1">
        <w:rPr>
          <w:rFonts w:ascii="Arial" w:eastAsia="Times New Roman" w:hAnsi="Arial" w:cs="Arial"/>
        </w:rPr>
        <w:t xml:space="preserve"> e inicio de su desarrollo.</w:t>
      </w:r>
    </w:p>
    <w:tbl>
      <w:tblPr>
        <w:tblStyle w:val="Tablaconcuadrcula1"/>
        <w:tblW w:w="0" w:type="auto"/>
        <w:tblLook w:val="04A0" w:firstRow="1" w:lastRow="0" w:firstColumn="1" w:lastColumn="0" w:noHBand="0" w:noVBand="1"/>
      </w:tblPr>
      <w:tblGrid>
        <w:gridCol w:w="2518"/>
        <w:gridCol w:w="6515"/>
      </w:tblGrid>
      <w:tr w:rsidR="00C372E1" w:rsidRPr="00C372E1" w:rsidTr="003729C4">
        <w:tc>
          <w:tcPr>
            <w:tcW w:w="9033" w:type="dxa"/>
            <w:gridSpan w:val="2"/>
            <w:shd w:val="clear" w:color="auto" w:fill="0D0D0D" w:themeFill="text1" w:themeFillTint="F2"/>
          </w:tcPr>
          <w:p w:rsidR="00FF707F" w:rsidRPr="00C372E1" w:rsidRDefault="00FF707F" w:rsidP="00FF707F">
            <w:pPr>
              <w:jc w:val="center"/>
              <w:rPr>
                <w:rFonts w:ascii="Arial" w:hAnsi="Arial" w:cs="Arial"/>
                <w:b/>
                <w:sz w:val="24"/>
                <w:szCs w:val="24"/>
              </w:rPr>
            </w:pPr>
            <w:r w:rsidRPr="00C372E1">
              <w:rPr>
                <w:rFonts w:ascii="Arial" w:hAnsi="Arial" w:cs="Arial"/>
                <w:b/>
                <w:sz w:val="24"/>
                <w:szCs w:val="24"/>
              </w:rPr>
              <w:t>Imagen (recurso nuevo)</w:t>
            </w:r>
          </w:p>
        </w:tc>
      </w:tr>
      <w:tr w:rsidR="00C372E1" w:rsidRPr="00C372E1" w:rsidTr="003729C4">
        <w:tc>
          <w:tcPr>
            <w:tcW w:w="2518" w:type="dxa"/>
          </w:tcPr>
          <w:p w:rsidR="00FF707F" w:rsidRPr="00C372E1" w:rsidRDefault="00FF707F" w:rsidP="00FF707F">
            <w:pPr>
              <w:rPr>
                <w:rFonts w:ascii="Arial" w:hAnsi="Arial" w:cs="Arial"/>
                <w:b/>
                <w:sz w:val="24"/>
                <w:szCs w:val="24"/>
              </w:rPr>
            </w:pPr>
            <w:r w:rsidRPr="00C372E1">
              <w:rPr>
                <w:rFonts w:ascii="Arial" w:hAnsi="Arial" w:cs="Arial"/>
                <w:b/>
                <w:sz w:val="24"/>
                <w:szCs w:val="24"/>
              </w:rPr>
              <w:t>Código</w:t>
            </w:r>
          </w:p>
        </w:tc>
        <w:tc>
          <w:tcPr>
            <w:tcW w:w="6515" w:type="dxa"/>
          </w:tcPr>
          <w:p w:rsidR="00FF707F" w:rsidRPr="00C372E1" w:rsidRDefault="0027770C" w:rsidP="00637B82">
            <w:pPr>
              <w:rPr>
                <w:rFonts w:ascii="Arial" w:hAnsi="Arial" w:cs="Arial"/>
                <w:b/>
                <w:sz w:val="24"/>
                <w:szCs w:val="24"/>
              </w:rPr>
            </w:pPr>
            <w:r w:rsidRPr="00C372E1">
              <w:rPr>
                <w:rFonts w:ascii="Arial" w:hAnsi="Arial" w:cs="Arial"/>
                <w:sz w:val="24"/>
                <w:szCs w:val="24"/>
              </w:rPr>
              <w:t>CN_08_04_</w:t>
            </w:r>
            <w:r w:rsidR="004A3029" w:rsidRPr="00C372E1">
              <w:rPr>
                <w:rFonts w:ascii="Arial" w:hAnsi="Arial" w:cs="Arial"/>
                <w:sz w:val="24"/>
                <w:szCs w:val="24"/>
              </w:rPr>
              <w:t>CO_</w:t>
            </w:r>
            <w:r w:rsidRPr="00C372E1">
              <w:rPr>
                <w:rFonts w:ascii="Arial" w:hAnsi="Arial" w:cs="Arial"/>
                <w:sz w:val="24"/>
                <w:szCs w:val="24"/>
              </w:rPr>
              <w:t>IMG08</w:t>
            </w:r>
          </w:p>
        </w:tc>
      </w:tr>
      <w:tr w:rsidR="00C372E1" w:rsidRPr="00C372E1" w:rsidTr="003729C4">
        <w:tc>
          <w:tcPr>
            <w:tcW w:w="2518" w:type="dxa"/>
          </w:tcPr>
          <w:p w:rsidR="00FF707F" w:rsidRPr="00C372E1" w:rsidRDefault="00FF707F" w:rsidP="00FF707F">
            <w:pPr>
              <w:rPr>
                <w:rFonts w:ascii="Arial" w:hAnsi="Arial" w:cs="Arial"/>
                <w:sz w:val="24"/>
                <w:szCs w:val="24"/>
              </w:rPr>
            </w:pPr>
            <w:r w:rsidRPr="00C372E1">
              <w:rPr>
                <w:rFonts w:ascii="Arial" w:hAnsi="Arial" w:cs="Arial"/>
                <w:b/>
                <w:sz w:val="24"/>
                <w:szCs w:val="24"/>
              </w:rPr>
              <w:t>Descripción</w:t>
            </w:r>
          </w:p>
        </w:tc>
        <w:tc>
          <w:tcPr>
            <w:tcW w:w="6515" w:type="dxa"/>
          </w:tcPr>
          <w:p w:rsidR="00FF707F" w:rsidRPr="00C372E1" w:rsidRDefault="003B6E53" w:rsidP="003B6E53">
            <w:pPr>
              <w:rPr>
                <w:rFonts w:ascii="Arial" w:hAnsi="Arial" w:cs="Arial"/>
                <w:sz w:val="24"/>
                <w:szCs w:val="24"/>
              </w:rPr>
            </w:pPr>
            <w:r w:rsidRPr="00C372E1">
              <w:rPr>
                <w:rFonts w:ascii="Arial" w:hAnsi="Arial" w:cs="Arial"/>
                <w:sz w:val="24"/>
                <w:szCs w:val="24"/>
              </w:rPr>
              <w:t>Pasos de la f</w:t>
            </w:r>
            <w:r w:rsidR="00FF707F" w:rsidRPr="00C372E1">
              <w:rPr>
                <w:rFonts w:ascii="Arial" w:hAnsi="Arial" w:cs="Arial"/>
                <w:sz w:val="24"/>
                <w:szCs w:val="24"/>
              </w:rPr>
              <w:t>ecundación</w:t>
            </w:r>
          </w:p>
        </w:tc>
      </w:tr>
      <w:tr w:rsidR="00C372E1" w:rsidRPr="00C372E1" w:rsidTr="003729C4">
        <w:tc>
          <w:tcPr>
            <w:tcW w:w="2518" w:type="dxa"/>
          </w:tcPr>
          <w:p w:rsidR="00FF707F" w:rsidRPr="00C372E1" w:rsidRDefault="00FF707F" w:rsidP="00FF707F">
            <w:pPr>
              <w:rPr>
                <w:rFonts w:ascii="Arial" w:hAnsi="Arial" w:cs="Arial"/>
                <w:sz w:val="24"/>
                <w:szCs w:val="24"/>
              </w:rPr>
            </w:pPr>
            <w:r w:rsidRPr="00C372E1">
              <w:rPr>
                <w:rFonts w:ascii="Arial" w:hAnsi="Arial" w:cs="Arial"/>
                <w:b/>
                <w:sz w:val="24"/>
                <w:szCs w:val="24"/>
              </w:rPr>
              <w:t xml:space="preserve">Código </w:t>
            </w:r>
            <w:proofErr w:type="spellStart"/>
            <w:r w:rsidRPr="00C372E1">
              <w:rPr>
                <w:rFonts w:ascii="Arial" w:hAnsi="Arial" w:cs="Arial"/>
                <w:b/>
                <w:sz w:val="24"/>
                <w:szCs w:val="24"/>
              </w:rPr>
              <w:t>Shutterstock</w:t>
            </w:r>
            <w:proofErr w:type="spellEnd"/>
            <w:r w:rsidRPr="00C372E1">
              <w:rPr>
                <w:rFonts w:ascii="Arial" w:hAnsi="Arial" w:cs="Arial"/>
                <w:b/>
                <w:sz w:val="24"/>
                <w:szCs w:val="24"/>
              </w:rPr>
              <w:t xml:space="preserve"> (o URL o la ruta en AulaPlaneta)</w:t>
            </w:r>
          </w:p>
        </w:tc>
        <w:tc>
          <w:tcPr>
            <w:tcW w:w="6515" w:type="dxa"/>
          </w:tcPr>
          <w:p w:rsidR="00FF707F" w:rsidRPr="00C372E1" w:rsidRDefault="00295330" w:rsidP="00153E5A">
            <w:pPr>
              <w:pStyle w:val="Prrafodelista"/>
              <w:numPr>
                <w:ilvl w:val="0"/>
                <w:numId w:val="27"/>
              </w:numPr>
              <w:rPr>
                <w:rFonts w:ascii="Arial" w:hAnsi="Arial" w:cs="Arial"/>
                <w:sz w:val="24"/>
                <w:szCs w:val="24"/>
              </w:rPr>
            </w:pPr>
            <w:hyperlink r:id="rId21" w:history="1">
              <w:r w:rsidR="00FF707F" w:rsidRPr="00C372E1">
                <w:rPr>
                  <w:rStyle w:val="Hipervnculo"/>
                  <w:rFonts w:ascii="Arial" w:hAnsi="Arial" w:cs="Arial"/>
                  <w:color w:val="auto"/>
                  <w:sz w:val="24"/>
                  <w:szCs w:val="24"/>
                </w:rPr>
                <w:t>151420391</w:t>
              </w:r>
            </w:hyperlink>
            <w:r w:rsidR="00FF707F" w:rsidRPr="00C372E1">
              <w:rPr>
                <w:rFonts w:ascii="Arial" w:hAnsi="Arial" w:cs="Arial"/>
                <w:sz w:val="24"/>
                <w:szCs w:val="24"/>
              </w:rPr>
              <w:t xml:space="preserve"> </w:t>
            </w:r>
            <w:r w:rsidR="00153E5A" w:rsidRPr="00C372E1">
              <w:rPr>
                <w:rFonts w:ascii="Arial" w:hAnsi="Arial" w:cs="Arial"/>
                <w:sz w:val="24"/>
                <w:szCs w:val="24"/>
              </w:rPr>
              <w:t xml:space="preserve"> b) </w:t>
            </w:r>
            <w:hyperlink r:id="rId22" w:history="1">
              <w:r w:rsidR="00153E5A" w:rsidRPr="00C372E1">
                <w:rPr>
                  <w:rStyle w:val="Hipervnculo"/>
                  <w:rFonts w:ascii="Arial" w:hAnsi="Arial" w:cs="Arial"/>
                  <w:color w:val="auto"/>
                  <w:sz w:val="24"/>
                  <w:szCs w:val="24"/>
                </w:rPr>
                <w:t>213947284</w:t>
              </w:r>
            </w:hyperlink>
            <w:r w:rsidR="00153E5A" w:rsidRPr="00C372E1">
              <w:rPr>
                <w:rFonts w:ascii="Arial" w:hAnsi="Arial" w:cs="Arial"/>
                <w:sz w:val="24"/>
                <w:szCs w:val="24"/>
              </w:rPr>
              <w:t xml:space="preserve"> </w:t>
            </w:r>
            <w:r w:rsidR="00172DB1">
              <w:rPr>
                <w:rFonts w:ascii="Arial" w:hAnsi="Arial" w:cs="Arial"/>
                <w:sz w:val="24"/>
                <w:szCs w:val="24"/>
              </w:rPr>
              <w:t xml:space="preserve"> c) debe ser ilustrado</w:t>
            </w:r>
          </w:p>
          <w:p w:rsidR="00153E5A" w:rsidRPr="00C372E1" w:rsidRDefault="00153E5A" w:rsidP="00FF707F">
            <w:pPr>
              <w:rPr>
                <w:rFonts w:ascii="Arial" w:hAnsi="Arial" w:cs="Arial"/>
                <w:sz w:val="24"/>
                <w:szCs w:val="24"/>
              </w:rPr>
            </w:pPr>
            <w:r w:rsidRPr="00C372E1">
              <w:rPr>
                <w:rFonts w:ascii="Arial" w:hAnsi="Arial" w:cs="Arial"/>
                <w:noProof/>
                <w:lang w:val="es-CO" w:eastAsia="es-CO"/>
              </w:rPr>
              <w:drawing>
                <wp:anchor distT="0" distB="0" distL="114300" distR="114300" simplePos="0" relativeHeight="251675648" behindDoc="0" locked="0" layoutInCell="1" allowOverlap="1">
                  <wp:simplePos x="0" y="0"/>
                  <wp:positionH relativeFrom="column">
                    <wp:posOffset>2950210</wp:posOffset>
                  </wp:positionH>
                  <wp:positionV relativeFrom="paragraph">
                    <wp:posOffset>84455</wp:posOffset>
                  </wp:positionV>
                  <wp:extent cx="949960" cy="985520"/>
                  <wp:effectExtent l="0" t="0" r="2540" b="5080"/>
                  <wp:wrapNone/>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extLst>
                              <a:ext uri="{28A0092B-C50C-407E-A947-70E740481C1C}">
                                <a14:useLocalDpi xmlns:a14="http://schemas.microsoft.com/office/drawing/2010/main" val="0"/>
                              </a:ext>
                            </a:extLst>
                          </a:blip>
                          <a:srcRect l="33756" t="44357" r="49312" b="27538"/>
                          <a:stretch/>
                        </pic:blipFill>
                        <pic:spPr bwMode="auto">
                          <a:xfrm>
                            <a:off x="0" y="0"/>
                            <a:ext cx="949960" cy="985520"/>
                          </a:xfrm>
                          <a:prstGeom prst="rect">
                            <a:avLst/>
                          </a:prstGeom>
                          <a:ln>
                            <a:noFill/>
                          </a:ln>
                          <a:extLst>
                            <a:ext uri="{53640926-AAD7-44D8-BBD7-CCE9431645EC}">
                              <a14:shadowObscured xmlns:a14="http://schemas.microsoft.com/office/drawing/2010/main"/>
                            </a:ext>
                          </a:extLst>
                        </pic:spPr>
                      </pic:pic>
                    </a:graphicData>
                  </a:graphic>
                </wp:anchor>
              </w:drawing>
            </w:r>
            <w:r w:rsidRPr="00C372E1">
              <w:rPr>
                <w:rFonts w:ascii="Arial" w:hAnsi="Arial" w:cs="Arial"/>
                <w:noProof/>
                <w:lang w:val="es-CO" w:eastAsia="es-CO"/>
              </w:rPr>
              <w:drawing>
                <wp:anchor distT="0" distB="0" distL="114300" distR="114300" simplePos="0" relativeHeight="251674624" behindDoc="0" locked="0" layoutInCell="1" allowOverlap="1">
                  <wp:simplePos x="0" y="0"/>
                  <wp:positionH relativeFrom="column">
                    <wp:posOffset>1518285</wp:posOffset>
                  </wp:positionH>
                  <wp:positionV relativeFrom="paragraph">
                    <wp:posOffset>123190</wp:posOffset>
                  </wp:positionV>
                  <wp:extent cx="1157605" cy="1069975"/>
                  <wp:effectExtent l="0" t="0" r="4445" b="0"/>
                  <wp:wrapNone/>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extLst>
                              <a:ext uri="{28A0092B-C50C-407E-A947-70E740481C1C}">
                                <a14:useLocalDpi xmlns:a14="http://schemas.microsoft.com/office/drawing/2010/main" val="0"/>
                              </a:ext>
                            </a:extLst>
                          </a:blip>
                          <a:srcRect l="14709" t="33184" r="57355" b="25505"/>
                          <a:stretch/>
                        </pic:blipFill>
                        <pic:spPr bwMode="auto">
                          <a:xfrm>
                            <a:off x="0" y="0"/>
                            <a:ext cx="1157605" cy="1069975"/>
                          </a:xfrm>
                          <a:prstGeom prst="rect">
                            <a:avLst/>
                          </a:prstGeom>
                          <a:ln>
                            <a:noFill/>
                          </a:ln>
                          <a:extLst>
                            <a:ext uri="{53640926-AAD7-44D8-BBD7-CCE9431645EC}">
                              <a14:shadowObscured xmlns:a14="http://schemas.microsoft.com/office/drawing/2010/main"/>
                            </a:ext>
                          </a:extLst>
                        </pic:spPr>
                      </pic:pic>
                    </a:graphicData>
                  </a:graphic>
                </wp:anchor>
              </w:drawing>
            </w:r>
          </w:p>
          <w:p w:rsidR="00153E5A" w:rsidRPr="00C372E1" w:rsidRDefault="00153E5A" w:rsidP="00FF707F">
            <w:pPr>
              <w:rPr>
                <w:rFonts w:ascii="Arial" w:hAnsi="Arial" w:cs="Arial"/>
                <w:sz w:val="24"/>
                <w:szCs w:val="24"/>
              </w:rPr>
            </w:pPr>
            <w:r w:rsidRPr="00C372E1">
              <w:rPr>
                <w:rFonts w:ascii="Arial" w:hAnsi="Arial" w:cs="Arial"/>
                <w:noProof/>
                <w:lang w:val="es-CO" w:eastAsia="es-CO"/>
              </w:rPr>
              <w:drawing>
                <wp:anchor distT="0" distB="0" distL="114300" distR="114300" simplePos="0" relativeHeight="251673600" behindDoc="0" locked="0" layoutInCell="1" allowOverlap="1">
                  <wp:simplePos x="0" y="0"/>
                  <wp:positionH relativeFrom="column">
                    <wp:posOffset>-1178</wp:posOffset>
                  </wp:positionH>
                  <wp:positionV relativeFrom="paragraph">
                    <wp:posOffset>-2052</wp:posOffset>
                  </wp:positionV>
                  <wp:extent cx="1264722" cy="910600"/>
                  <wp:effectExtent l="0" t="0" r="0" b="3810"/>
                  <wp:wrapNone/>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extLst>
                              <a:ext uri="{28A0092B-C50C-407E-A947-70E740481C1C}">
                                <a14:useLocalDpi xmlns:a14="http://schemas.microsoft.com/office/drawing/2010/main" val="0"/>
                              </a:ext>
                            </a:extLst>
                          </a:blip>
                          <a:srcRect l="3809" t="32845" r="61799" b="27537"/>
                          <a:stretch/>
                        </pic:blipFill>
                        <pic:spPr bwMode="auto">
                          <a:xfrm>
                            <a:off x="0" y="0"/>
                            <a:ext cx="1264722" cy="910600"/>
                          </a:xfrm>
                          <a:prstGeom prst="rect">
                            <a:avLst/>
                          </a:prstGeom>
                          <a:ln>
                            <a:noFill/>
                          </a:ln>
                          <a:extLst>
                            <a:ext uri="{53640926-AAD7-44D8-BBD7-CCE9431645EC}">
                              <a14:shadowObscured xmlns:a14="http://schemas.microsoft.com/office/drawing/2010/main"/>
                            </a:ext>
                          </a:extLst>
                        </pic:spPr>
                      </pic:pic>
                    </a:graphicData>
                  </a:graphic>
                </wp:anchor>
              </w:drawing>
            </w:r>
          </w:p>
          <w:p w:rsidR="00153E5A" w:rsidRPr="00C372E1" w:rsidRDefault="00153E5A" w:rsidP="00FF707F">
            <w:pPr>
              <w:rPr>
                <w:rFonts w:ascii="Arial" w:hAnsi="Arial" w:cs="Arial"/>
                <w:sz w:val="24"/>
                <w:szCs w:val="24"/>
              </w:rPr>
            </w:pPr>
          </w:p>
          <w:p w:rsidR="00153E5A" w:rsidRPr="00C372E1" w:rsidRDefault="00153E5A" w:rsidP="00FF707F">
            <w:pPr>
              <w:rPr>
                <w:rFonts w:ascii="Arial" w:hAnsi="Arial" w:cs="Arial"/>
                <w:sz w:val="24"/>
                <w:szCs w:val="24"/>
              </w:rPr>
            </w:pPr>
          </w:p>
          <w:p w:rsidR="00153E5A" w:rsidRPr="00C372E1" w:rsidRDefault="00153E5A" w:rsidP="00FF707F">
            <w:pPr>
              <w:rPr>
                <w:rFonts w:ascii="Arial" w:hAnsi="Arial" w:cs="Arial"/>
                <w:sz w:val="24"/>
                <w:szCs w:val="24"/>
              </w:rPr>
            </w:pPr>
          </w:p>
          <w:p w:rsidR="00153E5A" w:rsidRPr="00C372E1" w:rsidRDefault="00153E5A" w:rsidP="00FF707F">
            <w:pPr>
              <w:rPr>
                <w:rFonts w:ascii="Arial" w:hAnsi="Arial" w:cs="Arial"/>
                <w:sz w:val="24"/>
                <w:szCs w:val="24"/>
              </w:rPr>
            </w:pPr>
          </w:p>
          <w:p w:rsidR="00153E5A" w:rsidRPr="00C372E1" w:rsidRDefault="00153E5A" w:rsidP="00FF707F">
            <w:pPr>
              <w:rPr>
                <w:rFonts w:ascii="Arial" w:hAnsi="Arial" w:cs="Arial"/>
                <w:sz w:val="24"/>
                <w:szCs w:val="24"/>
              </w:rPr>
            </w:pPr>
          </w:p>
          <w:p w:rsidR="00153E5A" w:rsidRPr="00C372E1" w:rsidRDefault="003B6E53" w:rsidP="003B6E53">
            <w:pPr>
              <w:ind w:left="360"/>
              <w:rPr>
                <w:rFonts w:ascii="Arial" w:hAnsi="Arial" w:cs="Arial"/>
                <w:sz w:val="24"/>
                <w:szCs w:val="24"/>
              </w:rPr>
            </w:pPr>
            <w:r w:rsidRPr="00C372E1">
              <w:rPr>
                <w:rFonts w:ascii="Arial" w:hAnsi="Arial" w:cs="Arial"/>
                <w:sz w:val="24"/>
                <w:szCs w:val="24"/>
              </w:rPr>
              <w:t>(a</w:t>
            </w:r>
            <w:r w:rsidR="00AC3081">
              <w:rPr>
                <w:rFonts w:ascii="Arial" w:hAnsi="Arial" w:cs="Arial"/>
                <w:sz w:val="24"/>
                <w:szCs w:val="24"/>
              </w:rPr>
              <w:t xml:space="preserve">)                            </w:t>
            </w:r>
            <w:r w:rsidRPr="00C372E1">
              <w:rPr>
                <w:rFonts w:ascii="Arial" w:hAnsi="Arial" w:cs="Arial"/>
                <w:sz w:val="24"/>
                <w:szCs w:val="24"/>
              </w:rPr>
              <w:t xml:space="preserve">          (b)       </w:t>
            </w:r>
            <w:r w:rsidR="00AC3081">
              <w:rPr>
                <w:rFonts w:ascii="Arial" w:hAnsi="Arial" w:cs="Arial"/>
                <w:sz w:val="24"/>
                <w:szCs w:val="24"/>
              </w:rPr>
              <w:t xml:space="preserve">                    </w:t>
            </w:r>
            <w:r w:rsidRPr="00C372E1">
              <w:rPr>
                <w:rFonts w:ascii="Arial" w:hAnsi="Arial" w:cs="Arial"/>
                <w:sz w:val="24"/>
                <w:szCs w:val="24"/>
              </w:rPr>
              <w:t xml:space="preserve">(c)                                                                                                         </w:t>
            </w:r>
          </w:p>
        </w:tc>
      </w:tr>
      <w:tr w:rsidR="00FF707F" w:rsidRPr="00C372E1" w:rsidTr="003729C4">
        <w:tc>
          <w:tcPr>
            <w:tcW w:w="2518" w:type="dxa"/>
          </w:tcPr>
          <w:p w:rsidR="00FF707F" w:rsidRPr="00C372E1" w:rsidRDefault="00FF707F" w:rsidP="00D36AB2">
            <w:pPr>
              <w:rPr>
                <w:rFonts w:ascii="Arial" w:hAnsi="Arial" w:cs="Arial"/>
                <w:sz w:val="24"/>
                <w:szCs w:val="24"/>
              </w:rPr>
            </w:pPr>
            <w:r w:rsidRPr="00C372E1">
              <w:rPr>
                <w:rFonts w:ascii="Arial" w:hAnsi="Arial" w:cs="Arial"/>
                <w:b/>
                <w:sz w:val="24"/>
                <w:szCs w:val="24"/>
              </w:rPr>
              <w:t>Pie de imagen</w:t>
            </w:r>
          </w:p>
        </w:tc>
        <w:tc>
          <w:tcPr>
            <w:tcW w:w="6515" w:type="dxa"/>
          </w:tcPr>
          <w:p w:rsidR="000357D7" w:rsidRPr="00C372E1" w:rsidRDefault="00153E5A" w:rsidP="00D36AB2">
            <w:pPr>
              <w:rPr>
                <w:rFonts w:ascii="Arial" w:hAnsi="Arial" w:cs="Arial"/>
                <w:sz w:val="24"/>
                <w:szCs w:val="24"/>
              </w:rPr>
            </w:pPr>
            <w:r w:rsidRPr="00C372E1">
              <w:rPr>
                <w:rFonts w:ascii="Arial" w:hAnsi="Arial" w:cs="Arial"/>
                <w:sz w:val="24"/>
                <w:szCs w:val="24"/>
              </w:rPr>
              <w:t>El proceso de fecundación implica:</w:t>
            </w:r>
          </w:p>
          <w:p w:rsidR="00153E5A" w:rsidRPr="00C372E1" w:rsidRDefault="00153E5A" w:rsidP="00153E5A">
            <w:pPr>
              <w:pStyle w:val="Prrafodelista"/>
              <w:numPr>
                <w:ilvl w:val="0"/>
                <w:numId w:val="28"/>
              </w:numPr>
              <w:rPr>
                <w:rFonts w:ascii="Arial" w:hAnsi="Arial" w:cs="Arial"/>
                <w:sz w:val="24"/>
                <w:szCs w:val="24"/>
              </w:rPr>
            </w:pPr>
            <w:r w:rsidRPr="00C372E1">
              <w:rPr>
                <w:rFonts w:ascii="Arial" w:hAnsi="Arial" w:cs="Arial"/>
                <w:sz w:val="24"/>
                <w:szCs w:val="24"/>
              </w:rPr>
              <w:t>Reconocimiento de las células sexuales</w:t>
            </w:r>
          </w:p>
          <w:p w:rsidR="00153E5A" w:rsidRPr="00C372E1" w:rsidRDefault="00153E5A" w:rsidP="00153E5A">
            <w:pPr>
              <w:pStyle w:val="Prrafodelista"/>
              <w:numPr>
                <w:ilvl w:val="0"/>
                <w:numId w:val="28"/>
              </w:numPr>
              <w:rPr>
                <w:rFonts w:ascii="Arial" w:hAnsi="Arial" w:cs="Arial"/>
                <w:sz w:val="24"/>
                <w:szCs w:val="24"/>
              </w:rPr>
            </w:pPr>
            <w:r w:rsidRPr="00C372E1">
              <w:rPr>
                <w:rFonts w:ascii="Arial" w:hAnsi="Arial" w:cs="Arial"/>
                <w:sz w:val="24"/>
                <w:szCs w:val="24"/>
              </w:rPr>
              <w:t>Unión entre los gametos masculino y femenino.</w:t>
            </w:r>
          </w:p>
          <w:p w:rsidR="00153E5A" w:rsidRPr="00C372E1" w:rsidRDefault="00153E5A" w:rsidP="00153E5A">
            <w:pPr>
              <w:pStyle w:val="Prrafodelista"/>
              <w:numPr>
                <w:ilvl w:val="0"/>
                <w:numId w:val="28"/>
              </w:numPr>
              <w:rPr>
                <w:rFonts w:ascii="Arial" w:hAnsi="Arial" w:cs="Arial"/>
                <w:sz w:val="24"/>
                <w:szCs w:val="24"/>
              </w:rPr>
            </w:pPr>
            <w:r w:rsidRPr="00C372E1">
              <w:rPr>
                <w:rFonts w:ascii="Arial" w:hAnsi="Arial" w:cs="Arial"/>
                <w:sz w:val="24"/>
                <w:szCs w:val="24"/>
              </w:rPr>
              <w:t>Fusión entre los núcleos de los gametos y formación del cigoto.</w:t>
            </w:r>
          </w:p>
        </w:tc>
      </w:tr>
    </w:tbl>
    <w:p w:rsidR="006652E4" w:rsidRPr="00C372E1" w:rsidRDefault="006652E4" w:rsidP="00A709C1">
      <w:pPr>
        <w:spacing w:before="100" w:beforeAutospacing="1" w:after="0" w:afterAutospacing="1"/>
        <w:rPr>
          <w:rFonts w:ascii="Arial" w:eastAsia="Times New Roman" w:hAnsi="Arial" w:cs="Arial"/>
        </w:rPr>
      </w:pPr>
      <w:r w:rsidRPr="00C372E1">
        <w:rPr>
          <w:rFonts w:ascii="Arial" w:eastAsia="Times New Roman" w:hAnsi="Arial" w:cs="Arial"/>
        </w:rPr>
        <w:t xml:space="preserve">Hay diferentes tipo de fecundación según el lugar en el que se lleve a cabo y la procedencia los gametos. </w:t>
      </w:r>
    </w:p>
    <w:p w:rsidR="0007068C" w:rsidRPr="00C372E1" w:rsidRDefault="006652E4" w:rsidP="00A709C1">
      <w:pPr>
        <w:spacing w:before="100" w:beforeAutospacing="1" w:after="0" w:afterAutospacing="1"/>
        <w:rPr>
          <w:rFonts w:ascii="Arial" w:eastAsia="Times New Roman" w:hAnsi="Arial" w:cs="Arial"/>
        </w:rPr>
      </w:pPr>
      <w:r w:rsidRPr="00C372E1">
        <w:rPr>
          <w:rFonts w:ascii="Arial" w:eastAsia="Times New Roman" w:hAnsi="Arial" w:cs="Arial"/>
        </w:rPr>
        <w:t>Clasificación según el lugar en el que ocurre:</w:t>
      </w:r>
    </w:p>
    <w:tbl>
      <w:tblPr>
        <w:tblStyle w:val="Sombreadomedio1-nfasis3"/>
        <w:tblW w:w="0" w:type="auto"/>
        <w:jc w:val="center"/>
        <w:tblLook w:val="04A0" w:firstRow="1" w:lastRow="0" w:firstColumn="1" w:lastColumn="0" w:noHBand="0" w:noVBand="1"/>
      </w:tblPr>
      <w:tblGrid>
        <w:gridCol w:w="2488"/>
        <w:gridCol w:w="5372"/>
      </w:tblGrid>
      <w:tr w:rsidR="000357D7" w:rsidRPr="00C372E1" w:rsidTr="00D437B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8" w:type="dxa"/>
          </w:tcPr>
          <w:p w:rsidR="000357D7" w:rsidRPr="00C372E1" w:rsidRDefault="00D437BC" w:rsidP="003729C4">
            <w:pPr>
              <w:spacing w:before="100" w:beforeAutospacing="1" w:after="100" w:afterAutospacing="1"/>
              <w:jc w:val="center"/>
              <w:rPr>
                <w:rFonts w:ascii="Arial" w:hAnsi="Arial" w:cs="Arial"/>
                <w:b w:val="0"/>
                <w:color w:val="auto"/>
              </w:rPr>
            </w:pPr>
            <w:r w:rsidRPr="00C372E1">
              <w:rPr>
                <w:rFonts w:ascii="Arial" w:hAnsi="Arial" w:cs="Arial"/>
                <w:b w:val="0"/>
                <w:color w:val="auto"/>
              </w:rPr>
              <w:t>Tipo de fecundación</w:t>
            </w:r>
          </w:p>
        </w:tc>
        <w:tc>
          <w:tcPr>
            <w:tcW w:w="5372" w:type="dxa"/>
          </w:tcPr>
          <w:p w:rsidR="000357D7" w:rsidRPr="00C372E1" w:rsidRDefault="00D437BC" w:rsidP="003729C4">
            <w:pPr>
              <w:spacing w:before="100" w:beforeAutospacing="1" w:after="100" w:afterAutospacing="1"/>
              <w:jc w:val="center"/>
              <w:cnfStyle w:val="100000000000" w:firstRow="1" w:lastRow="0" w:firstColumn="0" w:lastColumn="0" w:oddVBand="0" w:evenVBand="0" w:oddHBand="0" w:evenHBand="0" w:firstRowFirstColumn="0" w:firstRowLastColumn="0" w:lastRowFirstColumn="0" w:lastRowLastColumn="0"/>
              <w:rPr>
                <w:rFonts w:ascii="Arial" w:hAnsi="Arial" w:cs="Arial"/>
                <w:b w:val="0"/>
                <w:color w:val="auto"/>
              </w:rPr>
            </w:pPr>
            <w:r w:rsidRPr="00C372E1">
              <w:rPr>
                <w:rFonts w:ascii="Arial" w:hAnsi="Arial" w:cs="Arial"/>
                <w:b w:val="0"/>
                <w:color w:val="auto"/>
              </w:rPr>
              <w:t>Descripción</w:t>
            </w:r>
          </w:p>
        </w:tc>
      </w:tr>
      <w:tr w:rsidR="000357D7" w:rsidRPr="00C372E1" w:rsidTr="00D437B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8" w:type="dxa"/>
          </w:tcPr>
          <w:p w:rsidR="00D437BC" w:rsidRPr="00C372E1" w:rsidRDefault="00D437BC" w:rsidP="00D437BC">
            <w:pPr>
              <w:spacing w:before="100" w:beforeAutospacing="1" w:afterAutospacing="1"/>
              <w:jc w:val="center"/>
              <w:rPr>
                <w:rFonts w:ascii="Arial" w:hAnsi="Arial" w:cs="Arial"/>
                <w:b w:val="0"/>
              </w:rPr>
            </w:pPr>
            <w:r w:rsidRPr="00C372E1">
              <w:rPr>
                <w:rFonts w:ascii="Arial" w:eastAsia="Times New Roman" w:hAnsi="Arial" w:cs="Arial"/>
              </w:rPr>
              <w:lastRenderedPageBreak/>
              <w:t>Interna</w:t>
            </w:r>
          </w:p>
        </w:tc>
        <w:tc>
          <w:tcPr>
            <w:tcW w:w="5372" w:type="dxa"/>
          </w:tcPr>
          <w:p w:rsidR="000357D7" w:rsidRPr="00C372E1" w:rsidRDefault="00D437BC" w:rsidP="00D437BC">
            <w:pPr>
              <w:spacing w:before="100" w:beforeAutospacing="1" w:afterAutospacing="1"/>
              <w:cnfStyle w:val="000000100000" w:firstRow="0" w:lastRow="0" w:firstColumn="0" w:lastColumn="0" w:oddVBand="0" w:evenVBand="0" w:oddHBand="1" w:evenHBand="0" w:firstRowFirstColumn="0" w:firstRowLastColumn="0" w:lastRowFirstColumn="0" w:lastRowLastColumn="0"/>
              <w:rPr>
                <w:rFonts w:ascii="Arial" w:hAnsi="Arial" w:cs="Arial"/>
                <w:b/>
              </w:rPr>
            </w:pPr>
            <w:r w:rsidRPr="00C372E1">
              <w:rPr>
                <w:rFonts w:ascii="Arial" w:eastAsia="Times New Roman" w:hAnsi="Arial" w:cs="Arial"/>
              </w:rPr>
              <w:t>El gamet</w:t>
            </w:r>
            <w:r w:rsidR="00620AF8" w:rsidRPr="00C372E1">
              <w:rPr>
                <w:rFonts w:ascii="Arial" w:eastAsia="Times New Roman" w:hAnsi="Arial" w:cs="Arial"/>
              </w:rPr>
              <w:t>o masculino fecunda al femenino</w:t>
            </w:r>
            <w:r w:rsidRPr="00C372E1">
              <w:rPr>
                <w:rFonts w:ascii="Arial" w:eastAsia="Times New Roman" w:hAnsi="Arial" w:cs="Arial"/>
              </w:rPr>
              <w:t xml:space="preserve"> dentro del cuerpo de la madre. Es habitual en mamíf</w:t>
            </w:r>
            <w:r w:rsidR="00620AF8" w:rsidRPr="00C372E1">
              <w:rPr>
                <w:rFonts w:ascii="Arial" w:eastAsia="Times New Roman" w:hAnsi="Arial" w:cs="Arial"/>
              </w:rPr>
              <w:t>eros, aves, reptiles e insectos, as</w:t>
            </w:r>
            <w:r w:rsidR="002D7F8E" w:rsidRPr="00C372E1">
              <w:rPr>
                <w:rFonts w:ascii="Arial" w:eastAsia="Times New Roman" w:hAnsi="Arial" w:cs="Arial"/>
              </w:rPr>
              <w:t>í como en plantas, por ejemplo.</w:t>
            </w:r>
          </w:p>
        </w:tc>
      </w:tr>
      <w:tr w:rsidR="000357D7" w:rsidRPr="00C372E1" w:rsidTr="00D437BC">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8" w:type="dxa"/>
          </w:tcPr>
          <w:p w:rsidR="00D437BC" w:rsidRPr="00C372E1" w:rsidRDefault="00D437BC" w:rsidP="00D437BC">
            <w:pPr>
              <w:spacing w:before="100" w:beforeAutospacing="1" w:afterAutospacing="1"/>
              <w:jc w:val="center"/>
              <w:rPr>
                <w:rFonts w:ascii="Arial" w:hAnsi="Arial" w:cs="Arial"/>
                <w:b w:val="0"/>
              </w:rPr>
            </w:pPr>
            <w:r w:rsidRPr="00C372E1">
              <w:rPr>
                <w:rFonts w:ascii="Arial" w:eastAsia="Times New Roman" w:hAnsi="Arial" w:cs="Arial"/>
              </w:rPr>
              <w:t>Externa</w:t>
            </w:r>
          </w:p>
        </w:tc>
        <w:tc>
          <w:tcPr>
            <w:tcW w:w="5372" w:type="dxa"/>
          </w:tcPr>
          <w:p w:rsidR="000357D7" w:rsidRPr="00C372E1" w:rsidRDefault="00D437BC" w:rsidP="00FB1003">
            <w:pPr>
              <w:spacing w:before="100" w:beforeAutospacing="1" w:afterAutospacing="1"/>
              <w:cnfStyle w:val="000000010000" w:firstRow="0" w:lastRow="0" w:firstColumn="0" w:lastColumn="0" w:oddVBand="0" w:evenVBand="0" w:oddHBand="0" w:evenHBand="1" w:firstRowFirstColumn="0" w:firstRowLastColumn="0" w:lastRowFirstColumn="0" w:lastRowLastColumn="0"/>
              <w:rPr>
                <w:rFonts w:ascii="Arial" w:hAnsi="Arial" w:cs="Arial"/>
                <w:b/>
              </w:rPr>
            </w:pPr>
            <w:r w:rsidRPr="00C372E1">
              <w:rPr>
                <w:rFonts w:ascii="Arial" w:eastAsia="Times New Roman" w:hAnsi="Arial" w:cs="Arial"/>
              </w:rPr>
              <w:t>La unión de los gametos se realiza fuera del cuerpo de la madre</w:t>
            </w:r>
            <w:r w:rsidR="00FB1003" w:rsidRPr="00C372E1">
              <w:rPr>
                <w:rFonts w:ascii="Arial" w:eastAsia="Times New Roman" w:hAnsi="Arial" w:cs="Arial"/>
              </w:rPr>
              <w:t xml:space="preserve">. La </w:t>
            </w:r>
            <w:r w:rsidRPr="00C372E1">
              <w:rPr>
                <w:rFonts w:ascii="Arial" w:eastAsia="Times New Roman" w:hAnsi="Arial" w:cs="Arial"/>
              </w:rPr>
              <w:t>hembra libera sus óvulos, y sobre estos, el macho esparce los espermatozoides.</w:t>
            </w:r>
            <w:r w:rsidR="00620AF8" w:rsidRPr="00C372E1">
              <w:rPr>
                <w:rFonts w:ascii="Arial" w:eastAsia="Times New Roman" w:hAnsi="Arial" w:cs="Arial"/>
              </w:rPr>
              <w:t xml:space="preserve"> </w:t>
            </w:r>
            <w:r w:rsidR="002D7F8E" w:rsidRPr="00C372E1">
              <w:rPr>
                <w:rFonts w:ascii="Arial" w:eastAsia="Times New Roman" w:hAnsi="Arial" w:cs="Arial"/>
              </w:rPr>
              <w:t>Se encuentra en peces y anfibios, por ejemplo.</w:t>
            </w:r>
          </w:p>
        </w:tc>
      </w:tr>
    </w:tbl>
    <w:p w:rsidR="00FB1003" w:rsidRPr="00C372E1" w:rsidRDefault="00FB1003">
      <w:pPr>
        <w:rPr>
          <w:rFonts w:ascii="Arial" w:hAnsi="Arial" w:cs="Arial"/>
        </w:rPr>
      </w:pPr>
    </w:p>
    <w:p w:rsidR="00FB1003" w:rsidRPr="00C372E1" w:rsidRDefault="006652E4">
      <w:pPr>
        <w:rPr>
          <w:rFonts w:ascii="Arial" w:hAnsi="Arial" w:cs="Arial"/>
        </w:rPr>
      </w:pPr>
      <w:r w:rsidRPr="00C372E1">
        <w:rPr>
          <w:rFonts w:ascii="Arial" w:hAnsi="Arial" w:cs="Arial"/>
        </w:rPr>
        <w:t>Clasificación según la procedencia de los gametos:</w:t>
      </w:r>
    </w:p>
    <w:tbl>
      <w:tblPr>
        <w:tblStyle w:val="Sombreadomedio1-nfasis3"/>
        <w:tblW w:w="0" w:type="auto"/>
        <w:jc w:val="center"/>
        <w:tblLook w:val="04A0" w:firstRow="1" w:lastRow="0" w:firstColumn="1" w:lastColumn="0" w:noHBand="0" w:noVBand="1"/>
      </w:tblPr>
      <w:tblGrid>
        <w:gridCol w:w="2536"/>
        <w:gridCol w:w="5372"/>
      </w:tblGrid>
      <w:tr w:rsidR="00405DCC" w:rsidRPr="00C372E1" w:rsidTr="00D437B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8" w:type="dxa"/>
          </w:tcPr>
          <w:p w:rsidR="00FB1003" w:rsidRPr="00C372E1" w:rsidRDefault="00FB1003" w:rsidP="00E82DD3">
            <w:pPr>
              <w:spacing w:before="100" w:beforeAutospacing="1" w:afterAutospacing="1"/>
              <w:jc w:val="center"/>
              <w:rPr>
                <w:rFonts w:ascii="Arial" w:hAnsi="Arial" w:cs="Arial"/>
                <w:color w:val="auto"/>
              </w:rPr>
            </w:pPr>
            <w:r w:rsidRPr="00C372E1">
              <w:rPr>
                <w:rFonts w:ascii="Arial" w:hAnsi="Arial" w:cs="Arial"/>
                <w:b w:val="0"/>
                <w:color w:val="auto"/>
              </w:rPr>
              <w:t>Tipo de fecundación</w:t>
            </w:r>
          </w:p>
        </w:tc>
        <w:tc>
          <w:tcPr>
            <w:tcW w:w="5372" w:type="dxa"/>
          </w:tcPr>
          <w:p w:rsidR="00FB1003" w:rsidRPr="00C372E1" w:rsidRDefault="00FB1003" w:rsidP="00FB1003">
            <w:pPr>
              <w:spacing w:before="100" w:beforeAutospacing="1" w:afterAutospacing="1"/>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auto"/>
              </w:rPr>
            </w:pPr>
            <w:r w:rsidRPr="00C372E1">
              <w:rPr>
                <w:rFonts w:ascii="Arial" w:hAnsi="Arial" w:cs="Arial"/>
                <w:b w:val="0"/>
                <w:color w:val="auto"/>
              </w:rPr>
              <w:t>Descripción</w:t>
            </w:r>
          </w:p>
        </w:tc>
      </w:tr>
      <w:tr w:rsidR="00405DCC" w:rsidRPr="00C372E1" w:rsidTr="00D437B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8" w:type="dxa"/>
          </w:tcPr>
          <w:p w:rsidR="00FB1003" w:rsidRPr="00C372E1" w:rsidRDefault="00FB1003" w:rsidP="00E82DD3">
            <w:pPr>
              <w:spacing w:before="100" w:beforeAutospacing="1" w:afterAutospacing="1"/>
              <w:jc w:val="center"/>
              <w:rPr>
                <w:rFonts w:ascii="Arial" w:hAnsi="Arial" w:cs="Arial"/>
              </w:rPr>
            </w:pPr>
            <w:r w:rsidRPr="00C372E1">
              <w:rPr>
                <w:rFonts w:ascii="Arial" w:hAnsi="Arial" w:cs="Arial"/>
              </w:rPr>
              <w:t>Cruzada</w:t>
            </w:r>
          </w:p>
        </w:tc>
        <w:tc>
          <w:tcPr>
            <w:tcW w:w="5372" w:type="dxa"/>
          </w:tcPr>
          <w:p w:rsidR="00FB1003" w:rsidRPr="00C372E1" w:rsidRDefault="00FB1003" w:rsidP="00E82DD3">
            <w:pPr>
              <w:spacing w:before="100" w:beforeAutospacing="1" w:afterAutospacing="1"/>
              <w:cnfStyle w:val="000000100000" w:firstRow="0" w:lastRow="0" w:firstColumn="0" w:lastColumn="0" w:oddVBand="0" w:evenVBand="0" w:oddHBand="1" w:evenHBand="0" w:firstRowFirstColumn="0" w:firstRowLastColumn="0" w:lastRowFirstColumn="0" w:lastRowLastColumn="0"/>
              <w:rPr>
                <w:rFonts w:ascii="Arial" w:hAnsi="Arial" w:cs="Arial"/>
                <w:b/>
              </w:rPr>
            </w:pPr>
            <w:r w:rsidRPr="00C372E1">
              <w:rPr>
                <w:rFonts w:ascii="Arial" w:eastAsia="Times New Roman" w:hAnsi="Arial" w:cs="Arial"/>
              </w:rPr>
              <w:t>Los gametos que participan en la fusión proceden de individuos distintos.</w:t>
            </w:r>
          </w:p>
        </w:tc>
      </w:tr>
      <w:tr w:rsidR="00405DCC" w:rsidRPr="00C372E1" w:rsidTr="00D437BC">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8" w:type="dxa"/>
          </w:tcPr>
          <w:p w:rsidR="00FB1003" w:rsidRPr="00C372E1" w:rsidRDefault="00FB1003" w:rsidP="00D437BC">
            <w:pPr>
              <w:pStyle w:val="Prrafodelista"/>
              <w:ind w:left="360"/>
              <w:rPr>
                <w:rFonts w:ascii="Arial" w:hAnsi="Arial" w:cs="Arial"/>
                <w:b w:val="0"/>
              </w:rPr>
            </w:pPr>
            <w:r w:rsidRPr="00C372E1">
              <w:rPr>
                <w:rFonts w:ascii="Arial" w:eastAsia="Times New Roman" w:hAnsi="Arial" w:cs="Arial"/>
              </w:rPr>
              <w:t>Autofecundación</w:t>
            </w:r>
          </w:p>
        </w:tc>
        <w:tc>
          <w:tcPr>
            <w:tcW w:w="5372" w:type="dxa"/>
          </w:tcPr>
          <w:p w:rsidR="00FB1003" w:rsidRPr="00C372E1" w:rsidRDefault="00FB1003" w:rsidP="00E82DD3">
            <w:pPr>
              <w:cnfStyle w:val="000000010000" w:firstRow="0" w:lastRow="0" w:firstColumn="0" w:lastColumn="0" w:oddVBand="0" w:evenVBand="0" w:oddHBand="0" w:evenHBand="1" w:firstRowFirstColumn="0" w:firstRowLastColumn="0" w:lastRowFirstColumn="0" w:lastRowLastColumn="0"/>
              <w:rPr>
                <w:rFonts w:ascii="Arial" w:hAnsi="Arial" w:cs="Arial"/>
                <w:b/>
              </w:rPr>
            </w:pPr>
            <w:r w:rsidRPr="00C372E1">
              <w:rPr>
                <w:rFonts w:ascii="Arial" w:eastAsia="Times New Roman" w:hAnsi="Arial" w:cs="Arial"/>
              </w:rPr>
              <w:t>Los gametos que participan en la fusión proceden del mismo individuo.</w:t>
            </w:r>
          </w:p>
        </w:tc>
      </w:tr>
    </w:tbl>
    <w:p w:rsidR="00FF707F" w:rsidRPr="00C372E1" w:rsidRDefault="00FF707F" w:rsidP="00FF707F">
      <w:pPr>
        <w:spacing w:before="100" w:beforeAutospacing="1" w:after="100" w:afterAutospacing="1"/>
        <w:rPr>
          <w:rFonts w:ascii="Arial" w:hAnsi="Arial" w:cs="Arial"/>
          <w:b/>
        </w:rPr>
      </w:pPr>
      <w:r w:rsidRPr="00C372E1">
        <w:rPr>
          <w:rFonts w:ascii="Arial" w:hAnsi="Arial" w:cs="Arial"/>
          <w:highlight w:val="yellow"/>
        </w:rPr>
        <w:t>[SECCIÓN 3]</w:t>
      </w:r>
      <w:r w:rsidRPr="00C372E1">
        <w:rPr>
          <w:rFonts w:ascii="Arial" w:hAnsi="Arial" w:cs="Arial"/>
        </w:rPr>
        <w:t xml:space="preserve"> </w:t>
      </w:r>
      <w:r w:rsidRPr="00C372E1">
        <w:rPr>
          <w:rFonts w:ascii="Arial" w:hAnsi="Arial" w:cs="Arial"/>
          <w:b/>
        </w:rPr>
        <w:t>2.2.2 El dimorfismo sexual</w:t>
      </w:r>
    </w:p>
    <w:p w:rsidR="0007068C" w:rsidRPr="00C372E1" w:rsidRDefault="00760CA2" w:rsidP="00FF707F">
      <w:pPr>
        <w:spacing w:before="100" w:beforeAutospacing="1" w:after="0" w:afterAutospacing="1"/>
        <w:rPr>
          <w:rFonts w:ascii="Arial" w:eastAsia="Times New Roman" w:hAnsi="Arial" w:cs="Arial"/>
        </w:rPr>
      </w:pPr>
      <w:r w:rsidRPr="00C372E1">
        <w:rPr>
          <w:rFonts w:ascii="Arial" w:eastAsia="Times New Roman" w:hAnsi="Arial" w:cs="Arial"/>
        </w:rPr>
        <w:t xml:space="preserve">El </w:t>
      </w:r>
      <w:r w:rsidRPr="00C372E1">
        <w:rPr>
          <w:rFonts w:ascii="Arial" w:eastAsia="Times New Roman" w:hAnsi="Arial" w:cs="Arial"/>
          <w:b/>
        </w:rPr>
        <w:t>dimorfismo sexual</w:t>
      </w:r>
      <w:r w:rsidR="00650F99" w:rsidRPr="00C372E1">
        <w:rPr>
          <w:rFonts w:ascii="Arial" w:eastAsia="Times New Roman" w:hAnsi="Arial" w:cs="Arial"/>
        </w:rPr>
        <w:t xml:space="preserve"> tiene que ver con </w:t>
      </w:r>
      <w:r w:rsidR="002D2BD6" w:rsidRPr="00C372E1">
        <w:rPr>
          <w:rFonts w:ascii="Arial" w:eastAsia="Times New Roman" w:hAnsi="Arial" w:cs="Arial"/>
        </w:rPr>
        <w:t xml:space="preserve">las </w:t>
      </w:r>
      <w:r w:rsidRPr="00C372E1">
        <w:rPr>
          <w:rFonts w:ascii="Arial" w:eastAsia="Times New Roman" w:hAnsi="Arial" w:cs="Arial"/>
        </w:rPr>
        <w:t xml:space="preserve">diferencias </w:t>
      </w:r>
      <w:r w:rsidR="005F29D5" w:rsidRPr="00C372E1">
        <w:rPr>
          <w:rFonts w:ascii="Arial" w:eastAsia="Times New Roman" w:hAnsi="Arial" w:cs="Arial"/>
        </w:rPr>
        <w:t>físicas</w:t>
      </w:r>
      <w:r w:rsidR="00FB1003" w:rsidRPr="00C372E1">
        <w:rPr>
          <w:rFonts w:ascii="Arial" w:eastAsia="Times New Roman" w:hAnsi="Arial" w:cs="Arial"/>
        </w:rPr>
        <w:t xml:space="preserve"> entre </w:t>
      </w:r>
      <w:r w:rsidR="00650F99" w:rsidRPr="00C372E1">
        <w:rPr>
          <w:rFonts w:ascii="Arial" w:eastAsia="Times New Roman" w:hAnsi="Arial" w:cs="Arial"/>
        </w:rPr>
        <w:t>individuos de distintos sexos</w:t>
      </w:r>
      <w:r w:rsidR="00FB1003" w:rsidRPr="00C372E1">
        <w:rPr>
          <w:rFonts w:ascii="Arial" w:eastAsia="Times New Roman" w:hAnsi="Arial" w:cs="Arial"/>
        </w:rPr>
        <w:t>,</w:t>
      </w:r>
      <w:r w:rsidR="00650F99" w:rsidRPr="00C372E1">
        <w:rPr>
          <w:rFonts w:ascii="Arial" w:eastAsia="Times New Roman" w:hAnsi="Arial" w:cs="Arial"/>
        </w:rPr>
        <w:t xml:space="preserve"> de</w:t>
      </w:r>
      <w:r w:rsidR="00FB1003" w:rsidRPr="00C372E1">
        <w:rPr>
          <w:rFonts w:ascii="Arial" w:eastAsia="Times New Roman" w:hAnsi="Arial" w:cs="Arial"/>
        </w:rPr>
        <w:t xml:space="preserve"> </w:t>
      </w:r>
      <w:r w:rsidR="00650F99" w:rsidRPr="00C372E1">
        <w:rPr>
          <w:rFonts w:ascii="Arial" w:eastAsia="Times New Roman" w:hAnsi="Arial" w:cs="Arial"/>
        </w:rPr>
        <w:t xml:space="preserve">una misma especie. </w:t>
      </w:r>
      <w:r w:rsidR="005F29D5" w:rsidRPr="00C372E1">
        <w:rPr>
          <w:rFonts w:ascii="Arial" w:eastAsia="Times New Roman" w:hAnsi="Arial" w:cs="Arial"/>
        </w:rPr>
        <w:t xml:space="preserve">Cuando hay dimorfismo sexual, los machos son diferentes a las hembras en mayor o menor grado. </w:t>
      </w:r>
      <w:r w:rsidR="00650F99" w:rsidRPr="00C372E1">
        <w:rPr>
          <w:rFonts w:ascii="Arial" w:eastAsia="Times New Roman" w:hAnsi="Arial" w:cs="Arial"/>
        </w:rPr>
        <w:t xml:space="preserve">Así, </w:t>
      </w:r>
      <w:r w:rsidR="005F29D5" w:rsidRPr="00C372E1">
        <w:rPr>
          <w:rFonts w:ascii="Arial" w:eastAsia="Times New Roman" w:hAnsi="Arial" w:cs="Arial"/>
        </w:rPr>
        <w:t>es posible encontrar</w:t>
      </w:r>
      <w:r w:rsidR="00650F99" w:rsidRPr="00C372E1">
        <w:rPr>
          <w:rFonts w:ascii="Arial" w:eastAsia="Times New Roman" w:hAnsi="Arial" w:cs="Arial"/>
        </w:rPr>
        <w:t xml:space="preserve"> variaciones en cuanto </w:t>
      </w:r>
      <w:r w:rsidR="00F41BC9" w:rsidRPr="00C372E1">
        <w:rPr>
          <w:rFonts w:ascii="Arial" w:eastAsia="Times New Roman" w:hAnsi="Arial" w:cs="Arial"/>
        </w:rPr>
        <w:t xml:space="preserve">al color, la forma y el tamaño. </w:t>
      </w:r>
    </w:p>
    <w:tbl>
      <w:tblPr>
        <w:tblStyle w:val="Tablaconcuadrcula1"/>
        <w:tblW w:w="0" w:type="auto"/>
        <w:tblLayout w:type="fixed"/>
        <w:tblLook w:val="04A0" w:firstRow="1" w:lastRow="0" w:firstColumn="1" w:lastColumn="0" w:noHBand="0" w:noVBand="1"/>
      </w:tblPr>
      <w:tblGrid>
        <w:gridCol w:w="2376"/>
        <w:gridCol w:w="6678"/>
      </w:tblGrid>
      <w:tr w:rsidR="005B23E2" w:rsidRPr="00C372E1" w:rsidTr="003B6E53">
        <w:tc>
          <w:tcPr>
            <w:tcW w:w="9054" w:type="dxa"/>
            <w:gridSpan w:val="2"/>
            <w:shd w:val="clear" w:color="auto" w:fill="0D0D0D" w:themeFill="text1" w:themeFillTint="F2"/>
          </w:tcPr>
          <w:p w:rsidR="005B23E2" w:rsidRPr="00C372E1" w:rsidRDefault="005B23E2" w:rsidP="003729C4">
            <w:pPr>
              <w:jc w:val="center"/>
              <w:rPr>
                <w:rFonts w:ascii="Arial" w:hAnsi="Arial" w:cs="Arial"/>
                <w:b/>
                <w:sz w:val="24"/>
                <w:szCs w:val="24"/>
              </w:rPr>
            </w:pPr>
            <w:r w:rsidRPr="00C372E1">
              <w:rPr>
                <w:rFonts w:ascii="Arial" w:hAnsi="Arial" w:cs="Arial"/>
                <w:b/>
                <w:sz w:val="24"/>
                <w:szCs w:val="24"/>
              </w:rPr>
              <w:t>Imagen (recurso nuevo)</w:t>
            </w:r>
          </w:p>
        </w:tc>
      </w:tr>
      <w:tr w:rsidR="005B23E2" w:rsidRPr="00C372E1" w:rsidTr="003B6E53">
        <w:tc>
          <w:tcPr>
            <w:tcW w:w="2376" w:type="dxa"/>
          </w:tcPr>
          <w:p w:rsidR="005B23E2" w:rsidRPr="00C372E1" w:rsidRDefault="005B23E2" w:rsidP="003729C4">
            <w:pPr>
              <w:rPr>
                <w:rFonts w:ascii="Arial" w:hAnsi="Arial" w:cs="Arial"/>
                <w:b/>
                <w:sz w:val="24"/>
                <w:szCs w:val="24"/>
              </w:rPr>
            </w:pPr>
            <w:r w:rsidRPr="00C372E1">
              <w:rPr>
                <w:rFonts w:ascii="Arial" w:hAnsi="Arial" w:cs="Arial"/>
                <w:b/>
                <w:sz w:val="24"/>
                <w:szCs w:val="24"/>
              </w:rPr>
              <w:t>Código</w:t>
            </w:r>
          </w:p>
        </w:tc>
        <w:tc>
          <w:tcPr>
            <w:tcW w:w="6678" w:type="dxa"/>
          </w:tcPr>
          <w:p w:rsidR="005B23E2" w:rsidRPr="00C372E1" w:rsidRDefault="0027770C" w:rsidP="00637B82">
            <w:pPr>
              <w:rPr>
                <w:rFonts w:ascii="Arial" w:hAnsi="Arial" w:cs="Arial"/>
                <w:b/>
                <w:sz w:val="24"/>
                <w:szCs w:val="24"/>
              </w:rPr>
            </w:pPr>
            <w:r w:rsidRPr="00C372E1">
              <w:rPr>
                <w:rFonts w:ascii="Arial" w:hAnsi="Arial" w:cs="Arial"/>
                <w:sz w:val="24"/>
                <w:szCs w:val="24"/>
              </w:rPr>
              <w:t>CN_08_04_</w:t>
            </w:r>
            <w:r w:rsidR="004A3029" w:rsidRPr="00C372E1">
              <w:rPr>
                <w:rFonts w:ascii="Arial" w:hAnsi="Arial" w:cs="Arial"/>
                <w:sz w:val="24"/>
                <w:szCs w:val="24"/>
              </w:rPr>
              <w:t>CO_</w:t>
            </w:r>
            <w:r w:rsidRPr="00C372E1">
              <w:rPr>
                <w:rFonts w:ascii="Arial" w:hAnsi="Arial" w:cs="Arial"/>
                <w:sz w:val="24"/>
                <w:szCs w:val="24"/>
              </w:rPr>
              <w:t>IMG09</w:t>
            </w:r>
          </w:p>
        </w:tc>
      </w:tr>
      <w:tr w:rsidR="005B23E2" w:rsidRPr="00C372E1" w:rsidTr="003B6E53">
        <w:tc>
          <w:tcPr>
            <w:tcW w:w="2376" w:type="dxa"/>
          </w:tcPr>
          <w:p w:rsidR="005B23E2" w:rsidRPr="00C372E1" w:rsidRDefault="005B23E2" w:rsidP="003729C4">
            <w:pPr>
              <w:rPr>
                <w:rFonts w:ascii="Arial" w:hAnsi="Arial" w:cs="Arial"/>
                <w:sz w:val="24"/>
                <w:szCs w:val="24"/>
              </w:rPr>
            </w:pPr>
            <w:r w:rsidRPr="00C372E1">
              <w:rPr>
                <w:rFonts w:ascii="Arial" w:hAnsi="Arial" w:cs="Arial"/>
                <w:b/>
                <w:sz w:val="24"/>
                <w:szCs w:val="24"/>
              </w:rPr>
              <w:t>Descripción</w:t>
            </w:r>
          </w:p>
        </w:tc>
        <w:tc>
          <w:tcPr>
            <w:tcW w:w="6678" w:type="dxa"/>
          </w:tcPr>
          <w:p w:rsidR="005B23E2" w:rsidRPr="00C372E1" w:rsidRDefault="005B23E2" w:rsidP="005B23E2">
            <w:pPr>
              <w:rPr>
                <w:rFonts w:ascii="Arial" w:hAnsi="Arial" w:cs="Arial"/>
                <w:sz w:val="24"/>
                <w:szCs w:val="24"/>
              </w:rPr>
            </w:pPr>
            <w:r w:rsidRPr="00C372E1">
              <w:rPr>
                <w:rFonts w:ascii="Arial" w:hAnsi="Arial" w:cs="Arial"/>
                <w:sz w:val="24"/>
                <w:szCs w:val="24"/>
              </w:rPr>
              <w:t>Dimorfismo sexual</w:t>
            </w:r>
            <w:r w:rsidR="00380FC2" w:rsidRPr="00C372E1">
              <w:rPr>
                <w:rFonts w:ascii="Arial" w:hAnsi="Arial" w:cs="Arial"/>
                <w:sz w:val="24"/>
                <w:szCs w:val="24"/>
              </w:rPr>
              <w:t xml:space="preserve"> en leones y faisanes</w:t>
            </w:r>
          </w:p>
        </w:tc>
      </w:tr>
      <w:tr w:rsidR="005B23E2" w:rsidRPr="00C372E1" w:rsidTr="003B6E53">
        <w:tc>
          <w:tcPr>
            <w:tcW w:w="2376" w:type="dxa"/>
          </w:tcPr>
          <w:p w:rsidR="005B23E2" w:rsidRPr="00C372E1" w:rsidRDefault="005B23E2" w:rsidP="003729C4">
            <w:pPr>
              <w:rPr>
                <w:rFonts w:ascii="Arial" w:hAnsi="Arial" w:cs="Arial"/>
                <w:sz w:val="24"/>
                <w:szCs w:val="24"/>
              </w:rPr>
            </w:pPr>
            <w:r w:rsidRPr="00C372E1">
              <w:rPr>
                <w:rFonts w:ascii="Arial" w:hAnsi="Arial" w:cs="Arial"/>
                <w:b/>
                <w:sz w:val="24"/>
                <w:szCs w:val="24"/>
              </w:rPr>
              <w:t>Código Shutterstock (o URL o la ruta en AulaPlaneta)</w:t>
            </w:r>
          </w:p>
        </w:tc>
        <w:tc>
          <w:tcPr>
            <w:tcW w:w="6678" w:type="dxa"/>
          </w:tcPr>
          <w:p w:rsidR="005B23E2" w:rsidRPr="00C372E1" w:rsidRDefault="003B6E53" w:rsidP="003729C4">
            <w:pPr>
              <w:rPr>
                <w:rFonts w:ascii="Arial" w:hAnsi="Arial" w:cs="Arial"/>
                <w:sz w:val="24"/>
                <w:szCs w:val="24"/>
              </w:rPr>
            </w:pPr>
            <w:r w:rsidRPr="00C372E1">
              <w:rPr>
                <w:rFonts w:ascii="Arial" w:hAnsi="Arial" w:cs="Arial"/>
                <w:sz w:val="24"/>
                <w:szCs w:val="24"/>
              </w:rPr>
              <w:t xml:space="preserve">a) </w:t>
            </w:r>
            <w:hyperlink r:id="rId26" w:history="1">
              <w:r w:rsidRPr="00C372E1">
                <w:rPr>
                  <w:rStyle w:val="Hipervnculo"/>
                  <w:rFonts w:ascii="Arial" w:hAnsi="Arial" w:cs="Arial"/>
                  <w:color w:val="auto"/>
                  <w:sz w:val="24"/>
                  <w:szCs w:val="24"/>
                </w:rPr>
                <w:t>244333654</w:t>
              </w:r>
            </w:hyperlink>
            <w:r w:rsidRPr="00C372E1">
              <w:rPr>
                <w:rFonts w:ascii="Arial" w:hAnsi="Arial" w:cs="Arial"/>
                <w:sz w:val="24"/>
                <w:szCs w:val="24"/>
              </w:rPr>
              <w:t xml:space="preserve">  b) </w:t>
            </w:r>
            <w:hyperlink r:id="rId27" w:anchor="mediaviewer/File:Male_and_female_pheasant.jpg" w:history="1">
              <w:r w:rsidR="00BA5F5D" w:rsidRPr="00C372E1">
                <w:rPr>
                  <w:rStyle w:val="Hipervnculo"/>
                  <w:rFonts w:ascii="Arial" w:hAnsi="Arial" w:cs="Arial"/>
                  <w:color w:val="auto"/>
                  <w:sz w:val="24"/>
                  <w:szCs w:val="24"/>
                </w:rPr>
                <w:t>http://en.wikipedia.org/wiki/Sexual_dimorphism#mediaviewer/File:Male_and_female_pheasant.jpg</w:t>
              </w:r>
            </w:hyperlink>
            <w:r w:rsidR="00BA5F5D" w:rsidRPr="00C372E1">
              <w:rPr>
                <w:rFonts w:ascii="Arial" w:hAnsi="Arial" w:cs="Arial"/>
                <w:sz w:val="24"/>
                <w:szCs w:val="24"/>
              </w:rPr>
              <w:t xml:space="preserve"> </w:t>
            </w:r>
          </w:p>
          <w:p w:rsidR="003B6E53" w:rsidRPr="00C372E1" w:rsidRDefault="00295330" w:rsidP="003729C4">
            <w:pPr>
              <w:rPr>
                <w:rFonts w:ascii="Arial" w:hAnsi="Arial" w:cs="Arial"/>
                <w:sz w:val="24"/>
                <w:szCs w:val="24"/>
              </w:rPr>
            </w:pPr>
            <w:r>
              <w:rPr>
                <w:rFonts w:ascii="Arial" w:hAnsi="Arial" w:cs="Arial"/>
                <w:noProof/>
                <w:lang w:val="es-ES" w:eastAsia="es-ES"/>
              </w:rPr>
              <w:pict>
                <v:shape id="Cuadro de texto 2" o:spid="_x0000_s1063" type="#_x0000_t202" style="position:absolute;margin-left:124.9pt;margin-top:7.2pt;width:39.25pt;height:15.4pt;z-index:25168896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" strokecolor="white [3212]">
                  <v:textbox>
                    <w:txbxContent>
                      <w:p w:rsidR="00295330" w:rsidRPr="006E5197" w:rsidRDefault="00295330">
                        <w:pPr>
                          <w:rPr>
                            <w:sz w:val="16"/>
                            <w:szCs w:val="16"/>
                          </w:rPr>
                        </w:pPr>
                        <w:r w:rsidRPr="006E5197">
                          <w:rPr>
                            <w:sz w:val="16"/>
                            <w:szCs w:val="16"/>
                          </w:rPr>
                          <w:t>Macho</w:t>
                        </w:r>
                      </w:p>
                    </w:txbxContent>
                  </v:textbox>
                </v:shape>
              </w:pict>
            </w:r>
            <w:r w:rsidR="003B6E53" w:rsidRPr="00C372E1">
              <w:rPr>
                <w:rFonts w:ascii="Arial" w:hAnsi="Arial" w:cs="Arial"/>
                <w:noProof/>
                <w:lang w:val="es-CO" w:eastAsia="es-CO"/>
              </w:rPr>
              <w:drawing>
                <wp:anchor distT="0" distB="0" distL="114300" distR="114300" simplePos="0" relativeHeight="251677696" behindDoc="0" locked="0" layoutInCell="1" allowOverlap="1">
                  <wp:simplePos x="0" y="0"/>
                  <wp:positionH relativeFrom="column">
                    <wp:posOffset>2178908</wp:posOffset>
                  </wp:positionH>
                  <wp:positionV relativeFrom="paragraph">
                    <wp:posOffset>93959</wp:posOffset>
                  </wp:positionV>
                  <wp:extent cx="1561605" cy="1150657"/>
                  <wp:effectExtent l="0" t="0" r="635" b="0"/>
                  <wp:wrapNone/>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extLst>
                              <a:ext uri="{28A0092B-C50C-407E-A947-70E740481C1C}">
                                <a14:useLocalDpi xmlns:a14="http://schemas.microsoft.com/office/drawing/2010/main" val="0"/>
                              </a:ext>
                            </a:extLst>
                          </a:blip>
                          <a:srcRect l="12275" t="37924" r="47937" b="15178"/>
                          <a:stretch/>
                        </pic:blipFill>
                        <pic:spPr bwMode="auto">
                          <a:xfrm>
                            <a:off x="0" y="0"/>
                            <a:ext cx="1561605" cy="1150657"/>
                          </a:xfrm>
                          <a:prstGeom prst="rect">
                            <a:avLst/>
                          </a:prstGeom>
                          <a:ln>
                            <a:noFill/>
                          </a:ln>
                          <a:extLst>
                            <a:ext uri="{53640926-AAD7-44D8-BBD7-CCE9431645EC}">
                              <a14:shadowObscured xmlns:a14="http://schemas.microsoft.com/office/drawing/2010/main"/>
                            </a:ext>
                          </a:extLst>
                        </pic:spPr>
                      </pic:pic>
                    </a:graphicData>
                  </a:graphic>
                </wp:anchor>
              </w:drawing>
            </w:r>
            <w:r w:rsidR="003B6E53" w:rsidRPr="00C372E1">
              <w:rPr>
                <w:rFonts w:ascii="Arial" w:hAnsi="Arial" w:cs="Arial"/>
                <w:noProof/>
                <w:lang w:val="es-CO" w:eastAsia="es-CO"/>
              </w:rPr>
              <w:drawing>
                <wp:anchor distT="0" distB="0" distL="114300" distR="114300" simplePos="0" relativeHeight="251676672" behindDoc="0" locked="0" layoutInCell="1" allowOverlap="1">
                  <wp:simplePos x="0" y="0"/>
                  <wp:positionH relativeFrom="column">
                    <wp:posOffset>93980</wp:posOffset>
                  </wp:positionH>
                  <wp:positionV relativeFrom="paragraph">
                    <wp:posOffset>92075</wp:posOffset>
                  </wp:positionV>
                  <wp:extent cx="1377315" cy="1196340"/>
                  <wp:effectExtent l="0" t="0" r="0" b="3810"/>
                  <wp:wrapNone/>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extLst>
                              <a:ext uri="{28A0092B-C50C-407E-A947-70E740481C1C}">
                                <a14:useLocalDpi xmlns:a14="http://schemas.microsoft.com/office/drawing/2010/main" val="0"/>
                              </a:ext>
                            </a:extLst>
                          </a:blip>
                          <a:srcRect l="14392" t="28951" r="51746" b="23982"/>
                          <a:stretch/>
                        </pic:blipFill>
                        <pic:spPr bwMode="auto">
                          <a:xfrm>
                            <a:off x="0" y="0"/>
                            <a:ext cx="1377315" cy="1196340"/>
                          </a:xfrm>
                          <a:prstGeom prst="rect">
                            <a:avLst/>
                          </a:prstGeom>
                          <a:ln>
                            <a:noFill/>
                          </a:ln>
                          <a:extLst>
                            <a:ext uri="{53640926-AAD7-44D8-BBD7-CCE9431645EC}">
                              <a14:shadowObscured xmlns:a14="http://schemas.microsoft.com/office/drawing/2010/main"/>
                            </a:ext>
                          </a:extLst>
                        </pic:spPr>
                      </pic:pic>
                    </a:graphicData>
                  </a:graphic>
                </wp:anchor>
              </w:drawing>
            </w:r>
          </w:p>
          <w:p w:rsidR="003B6E53" w:rsidRPr="00C372E1" w:rsidRDefault="00295330" w:rsidP="003729C4">
            <w:pPr>
              <w:rPr>
                <w:rFonts w:ascii="Arial" w:hAnsi="Arial" w:cs="Arial"/>
                <w:sz w:val="24"/>
                <w:szCs w:val="24"/>
              </w:rPr>
            </w:pPr>
            <w:r>
              <w:rPr>
                <w:rFonts w:ascii="Arial" w:hAnsi="Arial" w:cs="Arial"/>
                <w:noProof/>
                <w:lang w:val="es-ES" w:eastAsia="es-ES"/>
              </w:rPr>
              <w:pict>
                <v:line id="23 Conector recto" o:spid="_x0000_s1062" style="position:absolute;flip:x;z-index:251684864;visibility:visible;mso-width-relative:margin;mso-height-relative:margin" from="47.2pt,2.35pt" to="129.5pt,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" strokecolor="black [3200]" strokeweight="2pt">
                  <v:shadow on="t" color="black" opacity="24903f" origin=",.5" offset="0,.55556mm"/>
                </v:line>
              </w:pict>
            </w:r>
            <w:r>
              <w:rPr>
                <w:rFonts w:ascii="Arial" w:hAnsi="Arial" w:cs="Arial"/>
                <w:noProof/>
                <w:lang w:val="es-ES" w:eastAsia="es-ES"/>
              </w:rPr>
              <w:pict>
                <v:line id="24 Conector recto" o:spid="_x0000_s1061" style="position:absolute;flip:x y;z-index:251686912;visibility:visible;mso-width-relative:margin;mso-height-relative:margin" from="160.35pt,2.35pt" to="225.8pt,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" strokecolor="black [3200]" strokeweight="2pt">
                  <v:shadow on="t" color="black" opacity="24903f" origin=",.5" offset="0,.55556mm"/>
                </v:line>
              </w:pict>
            </w:r>
          </w:p>
          <w:p w:rsidR="003B6E53" w:rsidRPr="00C372E1" w:rsidRDefault="003B6E53" w:rsidP="003729C4">
            <w:pPr>
              <w:rPr>
                <w:rFonts w:ascii="Arial" w:hAnsi="Arial" w:cs="Arial"/>
                <w:sz w:val="24"/>
                <w:szCs w:val="24"/>
              </w:rPr>
            </w:pPr>
          </w:p>
          <w:p w:rsidR="003B6E53" w:rsidRPr="00C372E1" w:rsidRDefault="003B6E53" w:rsidP="003729C4">
            <w:pPr>
              <w:rPr>
                <w:rFonts w:ascii="Arial" w:hAnsi="Arial" w:cs="Arial"/>
                <w:sz w:val="24"/>
                <w:szCs w:val="24"/>
              </w:rPr>
            </w:pPr>
          </w:p>
          <w:p w:rsidR="003B6E53" w:rsidRPr="00C372E1" w:rsidRDefault="00295330" w:rsidP="003729C4">
            <w:pPr>
              <w:rPr>
                <w:rFonts w:ascii="Arial" w:hAnsi="Arial" w:cs="Arial"/>
                <w:sz w:val="24"/>
                <w:szCs w:val="24"/>
              </w:rPr>
            </w:pPr>
            <w:r>
              <w:rPr>
                <w:rFonts w:ascii="Arial" w:hAnsi="Arial" w:cs="Arial"/>
                <w:noProof/>
                <w:lang w:val="es-ES" w:eastAsia="es-ES"/>
              </w:rPr>
              <w:pict>
                <v:line id="20 Conector recto" o:spid="_x0000_s1060" style="position:absolute;flip:x y;z-index:251678720;visibility:visible;mso-width-relative:margin;mso-height-relative:margin" from="163.6pt,8.55pt" to="199.55pt,1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" strokecolor="black [3200]" strokeweight="2pt">
                  <v:shadow on="t" color="black" opacity="24903f" origin=",.5" offset="0,.55556mm"/>
                </v:line>
              </w:pict>
            </w:r>
            <w:r>
              <w:rPr>
                <w:rFonts w:ascii="Arial" w:hAnsi="Arial" w:cs="Arial"/>
                <w:noProof/>
                <w:lang w:val="es-ES" w:eastAsia="es-ES"/>
              </w:rPr>
              <w:pict>
                <v:line id="22 Conector recto" o:spid="_x0000_s1059" style="position:absolute;flip:x;z-index:251682816;visibility:visible;mso-width-relative:margin;mso-height-relative:margin" from="96.3pt,11.4pt" to="133.25pt,2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" strokecolor="black [3200]" strokeweight="2pt">
                  <v:shadow on="t" color="black" opacity="24903f" origin=",.5" offset="0,.55556mm"/>
                </v:line>
              </w:pict>
            </w:r>
            <w:r>
              <w:rPr>
                <w:rFonts w:ascii="Arial" w:hAnsi="Arial" w:cs="Arial"/>
                <w:noProof/>
                <w:lang w:val="es-ES" w:eastAsia="es-ES"/>
              </w:rPr>
              <w:pict>
                <v:shape id="_x0000_s1030" type="#_x0000_t202" style="position:absolute;margin-left:126.2pt;margin-top:.15pt;width:43pt;height:16.35pt;z-index:-25163571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" stroked="f">
                  <v:textbox>
                    <w:txbxContent>
                      <w:p w:rsidR="00295330" w:rsidRPr="006E5197" w:rsidRDefault="00295330">
                        <w:pPr>
                          <w:rPr>
                            <w:sz w:val="16"/>
                            <w:szCs w:val="16"/>
                          </w:rPr>
                        </w:pPr>
                        <w:r w:rsidRPr="006E5197">
                          <w:rPr>
                            <w:sz w:val="16"/>
                            <w:szCs w:val="16"/>
                          </w:rPr>
                          <w:t>Hembra</w:t>
                        </w:r>
                      </w:p>
                    </w:txbxContent>
                  </v:textbox>
                </v:shape>
              </w:pict>
            </w:r>
          </w:p>
          <w:p w:rsidR="003B6E53" w:rsidRPr="00C372E1" w:rsidRDefault="003B6E53" w:rsidP="003729C4">
            <w:pPr>
              <w:rPr>
                <w:rFonts w:ascii="Arial" w:hAnsi="Arial" w:cs="Arial"/>
                <w:sz w:val="24"/>
                <w:szCs w:val="24"/>
              </w:rPr>
            </w:pPr>
          </w:p>
          <w:p w:rsidR="003B6E53" w:rsidRPr="00C372E1" w:rsidRDefault="003B6E53" w:rsidP="003729C4">
            <w:pPr>
              <w:rPr>
                <w:rFonts w:ascii="Arial" w:hAnsi="Arial" w:cs="Arial"/>
                <w:sz w:val="24"/>
                <w:szCs w:val="24"/>
              </w:rPr>
            </w:pPr>
          </w:p>
          <w:p w:rsidR="003B6E53" w:rsidRPr="00C372E1" w:rsidRDefault="003B6E53" w:rsidP="003729C4">
            <w:pPr>
              <w:rPr>
                <w:rFonts w:ascii="Arial" w:hAnsi="Arial" w:cs="Arial"/>
                <w:sz w:val="24"/>
                <w:szCs w:val="24"/>
              </w:rPr>
            </w:pPr>
          </w:p>
          <w:p w:rsidR="003B6E53" w:rsidRPr="00C372E1" w:rsidRDefault="003B6E53" w:rsidP="003729C4">
            <w:pPr>
              <w:rPr>
                <w:rFonts w:ascii="Arial" w:hAnsi="Arial" w:cs="Arial"/>
                <w:sz w:val="24"/>
                <w:szCs w:val="24"/>
              </w:rPr>
            </w:pPr>
            <w:r w:rsidRPr="00C372E1">
              <w:rPr>
                <w:rFonts w:ascii="Arial" w:hAnsi="Arial" w:cs="Arial"/>
                <w:sz w:val="24"/>
                <w:szCs w:val="24"/>
              </w:rPr>
              <w:t xml:space="preserve">                    (a)                                            </w:t>
            </w:r>
            <w:r w:rsidR="006E5197" w:rsidRPr="00C372E1">
              <w:rPr>
                <w:rFonts w:ascii="Arial" w:hAnsi="Arial" w:cs="Arial"/>
                <w:sz w:val="24"/>
                <w:szCs w:val="24"/>
              </w:rPr>
              <w:t xml:space="preserve">                </w:t>
            </w:r>
            <w:r w:rsidRPr="00C372E1">
              <w:rPr>
                <w:rFonts w:ascii="Arial" w:hAnsi="Arial" w:cs="Arial"/>
                <w:sz w:val="24"/>
                <w:szCs w:val="24"/>
              </w:rPr>
              <w:t xml:space="preserve">(b)              </w:t>
            </w:r>
          </w:p>
        </w:tc>
      </w:tr>
      <w:tr w:rsidR="005B23E2" w:rsidRPr="00C372E1" w:rsidTr="003B6E53">
        <w:tc>
          <w:tcPr>
            <w:tcW w:w="2376" w:type="dxa"/>
          </w:tcPr>
          <w:p w:rsidR="005B23E2" w:rsidRPr="00C372E1" w:rsidRDefault="005B23E2" w:rsidP="003729C4">
            <w:pPr>
              <w:rPr>
                <w:rFonts w:ascii="Arial" w:hAnsi="Arial" w:cs="Arial"/>
                <w:sz w:val="24"/>
                <w:szCs w:val="24"/>
              </w:rPr>
            </w:pPr>
            <w:r w:rsidRPr="00C372E1">
              <w:rPr>
                <w:rFonts w:ascii="Arial" w:hAnsi="Arial" w:cs="Arial"/>
                <w:b/>
                <w:sz w:val="24"/>
                <w:szCs w:val="24"/>
              </w:rPr>
              <w:t>Pie de imagen</w:t>
            </w:r>
          </w:p>
        </w:tc>
        <w:tc>
          <w:tcPr>
            <w:tcW w:w="6678" w:type="dxa"/>
          </w:tcPr>
          <w:p w:rsidR="005B23E2" w:rsidRPr="00C372E1" w:rsidRDefault="000B5535" w:rsidP="003B6E53">
            <w:pPr>
              <w:pStyle w:val="Prrafodelista"/>
              <w:numPr>
                <w:ilvl w:val="0"/>
                <w:numId w:val="29"/>
              </w:numPr>
              <w:rPr>
                <w:rFonts w:ascii="Arial" w:hAnsi="Arial" w:cs="Arial"/>
                <w:sz w:val="24"/>
                <w:szCs w:val="24"/>
              </w:rPr>
            </w:pPr>
            <w:r w:rsidRPr="00C372E1">
              <w:rPr>
                <w:rFonts w:ascii="Arial" w:hAnsi="Arial" w:cs="Arial"/>
                <w:sz w:val="24"/>
                <w:szCs w:val="24"/>
              </w:rPr>
              <w:t>El dimorfismo sexual es evidente en los leones.</w:t>
            </w:r>
          </w:p>
          <w:p w:rsidR="006E5197" w:rsidRPr="00C372E1" w:rsidRDefault="000B5535" w:rsidP="000B5535">
            <w:pPr>
              <w:pStyle w:val="Prrafodelista"/>
              <w:numPr>
                <w:ilvl w:val="0"/>
                <w:numId w:val="29"/>
              </w:numPr>
              <w:rPr>
                <w:rFonts w:ascii="Arial" w:hAnsi="Arial" w:cs="Arial"/>
                <w:sz w:val="24"/>
                <w:szCs w:val="24"/>
              </w:rPr>
            </w:pPr>
            <w:r w:rsidRPr="00C372E1">
              <w:rPr>
                <w:rFonts w:ascii="Arial" w:hAnsi="Arial" w:cs="Arial"/>
                <w:sz w:val="24"/>
                <w:szCs w:val="24"/>
              </w:rPr>
              <w:t>Los f</w:t>
            </w:r>
            <w:r w:rsidR="006E5197" w:rsidRPr="00C372E1">
              <w:rPr>
                <w:rFonts w:ascii="Arial" w:hAnsi="Arial" w:cs="Arial"/>
                <w:sz w:val="24"/>
                <w:szCs w:val="24"/>
              </w:rPr>
              <w:t>aisan</w:t>
            </w:r>
            <w:r w:rsidRPr="00C372E1">
              <w:rPr>
                <w:rFonts w:ascii="Arial" w:hAnsi="Arial" w:cs="Arial"/>
                <w:sz w:val="24"/>
                <w:szCs w:val="24"/>
              </w:rPr>
              <w:t>es también presentan dimorfismo sexual.</w:t>
            </w:r>
          </w:p>
        </w:tc>
      </w:tr>
    </w:tbl>
    <w:p w:rsidR="000357D7" w:rsidRPr="00C372E1" w:rsidRDefault="000357D7" w:rsidP="000357D7">
      <w:pPr>
        <w:spacing w:before="100" w:beforeAutospacing="1" w:after="100" w:afterAutospacing="1"/>
        <w:rPr>
          <w:rFonts w:ascii="Arial" w:hAnsi="Arial" w:cs="Arial"/>
          <w:b/>
        </w:rPr>
      </w:pPr>
      <w:r w:rsidRPr="00C372E1">
        <w:rPr>
          <w:rFonts w:ascii="Arial" w:hAnsi="Arial" w:cs="Arial"/>
          <w:highlight w:val="yellow"/>
        </w:rPr>
        <w:t>[SECCIÓN 3]</w:t>
      </w:r>
      <w:r w:rsidRPr="00C372E1">
        <w:rPr>
          <w:rFonts w:ascii="Arial" w:hAnsi="Arial" w:cs="Arial"/>
        </w:rPr>
        <w:t xml:space="preserve"> </w:t>
      </w:r>
      <w:r w:rsidRPr="00C372E1">
        <w:rPr>
          <w:rFonts w:ascii="Arial" w:hAnsi="Arial" w:cs="Arial"/>
          <w:b/>
        </w:rPr>
        <w:t>2.2.3 El hermafroditismo</w:t>
      </w:r>
    </w:p>
    <w:p w:rsidR="003B16B7" w:rsidRPr="00C372E1" w:rsidRDefault="003B16B7" w:rsidP="000357D7">
      <w:pPr>
        <w:spacing w:before="100" w:beforeAutospacing="1" w:after="100" w:afterAutospacing="1"/>
        <w:rPr>
          <w:rFonts w:ascii="Arial" w:eastAsia="Times New Roman" w:hAnsi="Arial" w:cs="Arial"/>
        </w:rPr>
      </w:pPr>
      <w:r w:rsidRPr="00C372E1">
        <w:rPr>
          <w:rFonts w:ascii="Arial" w:eastAsia="Times New Roman" w:hAnsi="Arial" w:cs="Arial"/>
        </w:rPr>
        <w:lastRenderedPageBreak/>
        <w:t xml:space="preserve">El </w:t>
      </w:r>
      <w:r w:rsidRPr="00C372E1">
        <w:rPr>
          <w:rFonts w:ascii="Arial" w:eastAsia="Times New Roman" w:hAnsi="Arial" w:cs="Arial"/>
          <w:b/>
        </w:rPr>
        <w:t>hermafroditismo</w:t>
      </w:r>
      <w:r w:rsidRPr="00C372E1">
        <w:rPr>
          <w:rFonts w:ascii="Arial" w:eastAsia="Times New Roman" w:hAnsi="Arial" w:cs="Arial"/>
        </w:rPr>
        <w:t xml:space="preserve"> es un término biológico utilizado para referirse a los </w:t>
      </w:r>
      <w:r w:rsidR="00C74C09" w:rsidRPr="00C372E1">
        <w:rPr>
          <w:rFonts w:ascii="Arial" w:eastAsia="Times New Roman" w:hAnsi="Arial" w:cs="Arial"/>
        </w:rPr>
        <w:t>individuos qu</w:t>
      </w:r>
      <w:r w:rsidRPr="00C372E1">
        <w:rPr>
          <w:rFonts w:ascii="Arial" w:eastAsia="Times New Roman" w:hAnsi="Arial" w:cs="Arial"/>
        </w:rPr>
        <w:t>e poseen órganos reproductivos mixtos, es decir</w:t>
      </w:r>
      <w:r w:rsidR="00716C49" w:rsidRPr="00C372E1">
        <w:rPr>
          <w:rFonts w:ascii="Arial" w:eastAsia="Times New Roman" w:hAnsi="Arial" w:cs="Arial"/>
        </w:rPr>
        <w:t>, que</w:t>
      </w:r>
      <w:r w:rsidRPr="00C372E1">
        <w:rPr>
          <w:rFonts w:ascii="Arial" w:eastAsia="Times New Roman" w:hAnsi="Arial" w:cs="Arial"/>
        </w:rPr>
        <w:t xml:space="preserve"> </w:t>
      </w:r>
      <w:r w:rsidR="002D2BD6" w:rsidRPr="00C372E1">
        <w:rPr>
          <w:rFonts w:ascii="Arial" w:eastAsia="Times New Roman" w:hAnsi="Arial" w:cs="Arial"/>
        </w:rPr>
        <w:t xml:space="preserve">son </w:t>
      </w:r>
      <w:r w:rsidRPr="00C372E1">
        <w:rPr>
          <w:rFonts w:ascii="Arial" w:eastAsia="Times New Roman" w:hAnsi="Arial" w:cs="Arial"/>
        </w:rPr>
        <w:t xml:space="preserve">capaces de producir gametos femeninos y masculinos. A pesar de que ambos gametos se encuentran en un mismo </w:t>
      </w:r>
      <w:r w:rsidR="00C74C09" w:rsidRPr="00C372E1">
        <w:rPr>
          <w:rFonts w:ascii="Arial" w:eastAsia="Times New Roman" w:hAnsi="Arial" w:cs="Arial"/>
        </w:rPr>
        <w:t>ser</w:t>
      </w:r>
      <w:r w:rsidRPr="00C372E1">
        <w:rPr>
          <w:rFonts w:ascii="Arial" w:eastAsia="Times New Roman" w:hAnsi="Arial" w:cs="Arial"/>
        </w:rPr>
        <w:t>, es poco frecuente que en estos se llev</w:t>
      </w:r>
      <w:r w:rsidR="00715ED5" w:rsidRPr="00C372E1">
        <w:rPr>
          <w:rFonts w:ascii="Arial" w:eastAsia="Times New Roman" w:hAnsi="Arial" w:cs="Arial"/>
        </w:rPr>
        <w:t>e</w:t>
      </w:r>
      <w:r w:rsidRPr="00C372E1">
        <w:rPr>
          <w:rFonts w:ascii="Arial" w:eastAsia="Times New Roman" w:hAnsi="Arial" w:cs="Arial"/>
        </w:rPr>
        <w:t xml:space="preserve"> a cabo autofecundación</w:t>
      </w:r>
      <w:r w:rsidR="002D2BD6" w:rsidRPr="00C372E1">
        <w:rPr>
          <w:rFonts w:ascii="Arial" w:eastAsia="Times New Roman" w:hAnsi="Arial" w:cs="Arial"/>
        </w:rPr>
        <w:t>,</w:t>
      </w:r>
      <w:r w:rsidRPr="00C372E1">
        <w:rPr>
          <w:rFonts w:ascii="Arial" w:eastAsia="Times New Roman" w:hAnsi="Arial" w:cs="Arial"/>
        </w:rPr>
        <w:t xml:space="preserve"> siendo </w:t>
      </w:r>
      <w:r w:rsidR="00716C49" w:rsidRPr="00C372E1">
        <w:rPr>
          <w:rFonts w:ascii="Arial" w:eastAsia="Times New Roman" w:hAnsi="Arial" w:cs="Arial"/>
        </w:rPr>
        <w:t xml:space="preserve">más </w:t>
      </w:r>
      <w:r w:rsidRPr="00C372E1">
        <w:rPr>
          <w:rFonts w:ascii="Arial" w:eastAsia="Times New Roman" w:hAnsi="Arial" w:cs="Arial"/>
        </w:rPr>
        <w:t>usual</w:t>
      </w:r>
      <w:r w:rsidR="00C74C09" w:rsidRPr="00C372E1">
        <w:rPr>
          <w:rFonts w:ascii="Arial" w:eastAsia="Times New Roman" w:hAnsi="Arial" w:cs="Arial"/>
        </w:rPr>
        <w:t xml:space="preserve"> en ellos</w:t>
      </w:r>
      <w:r w:rsidRPr="00C372E1">
        <w:rPr>
          <w:rFonts w:ascii="Arial" w:eastAsia="Times New Roman" w:hAnsi="Arial" w:cs="Arial"/>
        </w:rPr>
        <w:t xml:space="preserve"> la fecundación cruzada. </w:t>
      </w:r>
    </w:p>
    <w:p w:rsidR="00387F8F" w:rsidRPr="00C372E1" w:rsidRDefault="002D2BD6" w:rsidP="000357D7">
      <w:pPr>
        <w:spacing w:before="100" w:beforeAutospacing="1" w:after="100" w:afterAutospacing="1"/>
        <w:rPr>
          <w:rFonts w:ascii="Arial" w:eastAsia="Times New Roman" w:hAnsi="Arial" w:cs="Arial"/>
        </w:rPr>
      </w:pPr>
      <w:r w:rsidRPr="00C372E1">
        <w:rPr>
          <w:rFonts w:ascii="Arial" w:eastAsia="Times New Roman" w:hAnsi="Arial" w:cs="Arial"/>
        </w:rPr>
        <w:t>S</w:t>
      </w:r>
      <w:r w:rsidR="007A01A5" w:rsidRPr="00C372E1">
        <w:rPr>
          <w:rFonts w:ascii="Arial" w:eastAsia="Times New Roman" w:hAnsi="Arial" w:cs="Arial"/>
        </w:rPr>
        <w:t>e han reportado casos</w:t>
      </w:r>
      <w:r w:rsidR="00387F8F" w:rsidRPr="00C372E1">
        <w:rPr>
          <w:rFonts w:ascii="Arial" w:eastAsia="Times New Roman" w:hAnsi="Arial" w:cs="Arial"/>
        </w:rPr>
        <w:t xml:space="preserve"> excepcionales </w:t>
      </w:r>
      <w:r w:rsidR="007A01A5" w:rsidRPr="00C372E1">
        <w:rPr>
          <w:rFonts w:ascii="Arial" w:eastAsia="Times New Roman" w:hAnsi="Arial" w:cs="Arial"/>
        </w:rPr>
        <w:t xml:space="preserve">de </w:t>
      </w:r>
      <w:r w:rsidR="00387F8F" w:rsidRPr="00C372E1">
        <w:rPr>
          <w:rFonts w:ascii="Arial" w:eastAsia="Times New Roman" w:hAnsi="Arial" w:cs="Arial"/>
        </w:rPr>
        <w:t>algunos peces</w:t>
      </w:r>
      <w:r w:rsidR="007A01A5" w:rsidRPr="00C372E1">
        <w:rPr>
          <w:rFonts w:ascii="Arial" w:eastAsia="Times New Roman" w:hAnsi="Arial" w:cs="Arial"/>
        </w:rPr>
        <w:t xml:space="preserve"> con</w:t>
      </w:r>
      <w:r w:rsidR="00C74C09" w:rsidRPr="00C372E1">
        <w:rPr>
          <w:rFonts w:ascii="Arial" w:eastAsia="Times New Roman" w:hAnsi="Arial" w:cs="Arial"/>
        </w:rPr>
        <w:t xml:space="preserve"> </w:t>
      </w:r>
      <w:r w:rsidR="00C74C09" w:rsidRPr="00C372E1">
        <w:rPr>
          <w:rFonts w:ascii="Arial" w:eastAsia="Times New Roman" w:hAnsi="Arial" w:cs="Arial"/>
          <w:b/>
        </w:rPr>
        <w:t>hermafroditismo secuencial</w:t>
      </w:r>
      <w:r w:rsidR="00C74C09" w:rsidRPr="00C372E1">
        <w:rPr>
          <w:rFonts w:ascii="Arial" w:eastAsia="Times New Roman" w:hAnsi="Arial" w:cs="Arial"/>
        </w:rPr>
        <w:t xml:space="preserve">, lo cual significa que en sus primeras etapas de vida desarrollan uno de los sexos y luego de reproducirse varias veces, su estado sexual inicial es modificado por otro. </w:t>
      </w:r>
    </w:p>
    <w:p w:rsidR="00C74C09" w:rsidRPr="00C372E1" w:rsidRDefault="00C74C09" w:rsidP="000357D7">
      <w:pPr>
        <w:spacing w:before="100" w:beforeAutospacing="1" w:after="100" w:afterAutospacing="1"/>
        <w:rPr>
          <w:rFonts w:ascii="Arial" w:eastAsia="Times New Roman" w:hAnsi="Arial" w:cs="Arial"/>
        </w:rPr>
      </w:pPr>
      <w:r w:rsidRPr="00C372E1">
        <w:rPr>
          <w:rFonts w:ascii="Arial" w:eastAsia="Times New Roman" w:hAnsi="Arial" w:cs="Arial"/>
        </w:rPr>
        <w:t>En</w:t>
      </w:r>
      <w:r w:rsidR="00715ED5" w:rsidRPr="00C372E1">
        <w:rPr>
          <w:rFonts w:ascii="Arial" w:eastAsia="Times New Roman" w:hAnsi="Arial" w:cs="Arial"/>
        </w:rPr>
        <w:t xml:space="preserve"> </w:t>
      </w:r>
      <w:r w:rsidRPr="00C372E1">
        <w:rPr>
          <w:rFonts w:ascii="Arial" w:eastAsia="Times New Roman" w:hAnsi="Arial" w:cs="Arial"/>
        </w:rPr>
        <w:t>humanos se han conocido casos similares al hermafroditismo</w:t>
      </w:r>
      <w:r w:rsidR="002D0F82" w:rsidRPr="00C372E1">
        <w:rPr>
          <w:rFonts w:ascii="Arial" w:eastAsia="Times New Roman" w:hAnsi="Arial" w:cs="Arial"/>
        </w:rPr>
        <w:t xml:space="preserve">, en </w:t>
      </w:r>
      <w:r w:rsidR="002D2BD6" w:rsidRPr="00C372E1">
        <w:rPr>
          <w:rFonts w:ascii="Arial" w:eastAsia="Times New Roman" w:hAnsi="Arial" w:cs="Arial"/>
        </w:rPr>
        <w:t>los cuales</w:t>
      </w:r>
      <w:r w:rsidR="002D0F82" w:rsidRPr="00C372E1">
        <w:rPr>
          <w:rFonts w:ascii="Arial" w:eastAsia="Times New Roman" w:hAnsi="Arial" w:cs="Arial"/>
        </w:rPr>
        <w:t xml:space="preserve"> a pesar de </w:t>
      </w:r>
      <w:r w:rsidR="002D2BD6" w:rsidRPr="00C372E1">
        <w:rPr>
          <w:rFonts w:ascii="Arial" w:eastAsia="Times New Roman" w:hAnsi="Arial" w:cs="Arial"/>
        </w:rPr>
        <w:t>que un mismo individuo presenta características de am</w:t>
      </w:r>
      <w:r w:rsidR="002D0F82" w:rsidRPr="00C372E1">
        <w:rPr>
          <w:rFonts w:ascii="Arial" w:eastAsia="Times New Roman" w:hAnsi="Arial" w:cs="Arial"/>
        </w:rPr>
        <w:t>bos sexos, solamente desarrolla de manera correcta uno de los gametos</w:t>
      </w:r>
      <w:r w:rsidR="002D2BD6" w:rsidRPr="00C372E1">
        <w:rPr>
          <w:rFonts w:ascii="Arial" w:eastAsia="Times New Roman" w:hAnsi="Arial" w:cs="Arial"/>
        </w:rPr>
        <w:t xml:space="preserve">. A dichas personas se les denomina </w:t>
      </w:r>
      <w:r w:rsidRPr="00C372E1">
        <w:rPr>
          <w:rFonts w:ascii="Arial" w:eastAsia="Times New Roman" w:hAnsi="Arial" w:cs="Arial"/>
          <w:b/>
        </w:rPr>
        <w:t>intersexual</w:t>
      </w:r>
      <w:r w:rsidR="002D2BD6" w:rsidRPr="00C372E1">
        <w:rPr>
          <w:rFonts w:ascii="Arial" w:eastAsia="Times New Roman" w:hAnsi="Arial" w:cs="Arial"/>
          <w:b/>
        </w:rPr>
        <w:t>es</w:t>
      </w:r>
      <w:r w:rsidRPr="00C372E1">
        <w:rPr>
          <w:rFonts w:ascii="Arial" w:eastAsia="Times New Roman" w:hAnsi="Arial" w:cs="Arial"/>
        </w:rPr>
        <w:t>.</w:t>
      </w:r>
    </w:p>
    <w:p w:rsidR="00AB4D93" w:rsidRPr="00C372E1" w:rsidRDefault="00AB4D93" w:rsidP="00AB4D93">
      <w:pPr>
        <w:spacing w:before="100" w:beforeAutospacing="1" w:after="100" w:afterAutospacing="1"/>
        <w:rPr>
          <w:rFonts w:ascii="Arial" w:hAnsi="Arial" w:cs="Arial"/>
          <w:b/>
        </w:rPr>
      </w:pPr>
      <w:r w:rsidRPr="00C372E1">
        <w:rPr>
          <w:rFonts w:ascii="Arial" w:hAnsi="Arial" w:cs="Arial"/>
          <w:highlight w:val="yellow"/>
        </w:rPr>
        <w:t>[SECCIÓN 3]</w:t>
      </w:r>
      <w:r w:rsidRPr="00C372E1">
        <w:rPr>
          <w:rFonts w:ascii="Arial" w:hAnsi="Arial" w:cs="Arial"/>
        </w:rPr>
        <w:t xml:space="preserve"> </w:t>
      </w:r>
      <w:r w:rsidRPr="00C372E1">
        <w:rPr>
          <w:rFonts w:ascii="Arial" w:hAnsi="Arial" w:cs="Arial"/>
          <w:b/>
        </w:rPr>
        <w:t xml:space="preserve">2.2.4 La reproducción sexual y la variabilidad </w:t>
      </w:r>
    </w:p>
    <w:p w:rsidR="00904AD2" w:rsidRPr="00C372E1" w:rsidRDefault="00715ED5" w:rsidP="00AB4D93">
      <w:pPr>
        <w:spacing w:before="100" w:beforeAutospacing="1" w:after="100" w:afterAutospacing="1"/>
        <w:rPr>
          <w:rFonts w:ascii="Arial" w:eastAsia="Times New Roman" w:hAnsi="Arial" w:cs="Arial"/>
        </w:rPr>
      </w:pPr>
      <w:r w:rsidRPr="00C372E1">
        <w:rPr>
          <w:rFonts w:ascii="Arial" w:eastAsia="Times New Roman" w:hAnsi="Arial" w:cs="Arial"/>
        </w:rPr>
        <w:t xml:space="preserve">La </w:t>
      </w:r>
      <w:r w:rsidRPr="00C372E1">
        <w:rPr>
          <w:rFonts w:ascii="Arial" w:eastAsia="Times New Roman" w:hAnsi="Arial" w:cs="Arial"/>
          <w:b/>
        </w:rPr>
        <w:t>variabilidad</w:t>
      </w:r>
      <w:r w:rsidRPr="00C372E1">
        <w:rPr>
          <w:rFonts w:ascii="Arial" w:eastAsia="Times New Roman" w:hAnsi="Arial" w:cs="Arial"/>
        </w:rPr>
        <w:t xml:space="preserve"> se refiere a aquell</w:t>
      </w:r>
      <w:r w:rsidR="002D2BD6" w:rsidRPr="00C372E1">
        <w:rPr>
          <w:rFonts w:ascii="Arial" w:eastAsia="Times New Roman" w:hAnsi="Arial" w:cs="Arial"/>
        </w:rPr>
        <w:t>as modificaciones</w:t>
      </w:r>
      <w:r w:rsidR="00455698" w:rsidRPr="00C372E1">
        <w:rPr>
          <w:rFonts w:ascii="Arial" w:eastAsia="Times New Roman" w:hAnsi="Arial" w:cs="Arial"/>
        </w:rPr>
        <w:t xml:space="preserve"> </w:t>
      </w:r>
      <w:r w:rsidR="006F705B" w:rsidRPr="00C372E1">
        <w:rPr>
          <w:rFonts w:ascii="Arial" w:eastAsia="Times New Roman" w:hAnsi="Arial" w:cs="Arial"/>
        </w:rPr>
        <w:t xml:space="preserve">entre </w:t>
      </w:r>
      <w:r w:rsidR="00455698" w:rsidRPr="00C372E1">
        <w:rPr>
          <w:rFonts w:ascii="Arial" w:eastAsia="Times New Roman" w:hAnsi="Arial" w:cs="Arial"/>
        </w:rPr>
        <w:t xml:space="preserve">organismos de una misma población o especie. </w:t>
      </w:r>
      <w:r w:rsidR="00904AD2" w:rsidRPr="00C372E1">
        <w:rPr>
          <w:rFonts w:ascii="Arial" w:eastAsia="Times New Roman" w:hAnsi="Arial" w:cs="Arial"/>
        </w:rPr>
        <w:t xml:space="preserve">En una población </w:t>
      </w:r>
      <w:r w:rsidR="00A01E75" w:rsidRPr="00C372E1">
        <w:rPr>
          <w:rFonts w:ascii="Arial" w:eastAsia="Times New Roman" w:hAnsi="Arial" w:cs="Arial"/>
        </w:rPr>
        <w:t xml:space="preserve">determinada </w:t>
      </w:r>
      <w:r w:rsidR="00904AD2" w:rsidRPr="00C372E1">
        <w:rPr>
          <w:rFonts w:ascii="Arial" w:eastAsia="Times New Roman" w:hAnsi="Arial" w:cs="Arial"/>
        </w:rPr>
        <w:t>los organismos siempre serán similares entre sí por ser de la misma especie, pero si esta población tiene alta variabilidad también habrá diferencias entre los individuos.</w:t>
      </w:r>
      <w:r w:rsidR="00A01E75" w:rsidRPr="00C372E1">
        <w:rPr>
          <w:rFonts w:ascii="Arial" w:eastAsia="Times New Roman" w:hAnsi="Arial" w:cs="Arial"/>
        </w:rPr>
        <w:t xml:space="preserve"> Como ya se explicó, estas diferencias pueden ser útiles para que </w:t>
      </w:r>
      <w:r w:rsidR="00183A23" w:rsidRPr="00C372E1">
        <w:rPr>
          <w:rFonts w:ascii="Arial" w:eastAsia="Times New Roman" w:hAnsi="Arial" w:cs="Arial"/>
        </w:rPr>
        <w:t>la población se adapte a los cambios.</w:t>
      </w:r>
    </w:p>
    <w:p w:rsidR="00455698" w:rsidRPr="00C372E1" w:rsidRDefault="00455698" w:rsidP="00AB4D93">
      <w:pPr>
        <w:spacing w:before="100" w:beforeAutospacing="1" w:after="100" w:afterAutospacing="1"/>
        <w:rPr>
          <w:rFonts w:ascii="Arial" w:eastAsia="Times New Roman" w:hAnsi="Arial" w:cs="Arial"/>
        </w:rPr>
      </w:pPr>
      <w:r w:rsidRPr="00C372E1">
        <w:rPr>
          <w:rFonts w:ascii="Arial" w:eastAsia="Times New Roman" w:hAnsi="Arial" w:cs="Arial"/>
        </w:rPr>
        <w:t>Dicha variabilidad puede mantenerse en la población g</w:t>
      </w:r>
      <w:r w:rsidR="00B84B8E" w:rsidRPr="00C372E1">
        <w:rPr>
          <w:rFonts w:ascii="Arial" w:eastAsia="Times New Roman" w:hAnsi="Arial" w:cs="Arial"/>
        </w:rPr>
        <w:t>racias a la reproducción sexual:</w:t>
      </w:r>
      <w:r w:rsidRPr="00C372E1">
        <w:rPr>
          <w:rFonts w:ascii="Arial" w:eastAsia="Times New Roman" w:hAnsi="Arial" w:cs="Arial"/>
        </w:rPr>
        <w:t xml:space="preserve"> recuerda que durante este proceso </w:t>
      </w:r>
      <w:r w:rsidR="00715ED5" w:rsidRPr="00C372E1">
        <w:rPr>
          <w:rFonts w:ascii="Arial" w:eastAsia="Times New Roman" w:hAnsi="Arial" w:cs="Arial"/>
        </w:rPr>
        <w:t>se unen</w:t>
      </w:r>
      <w:r w:rsidR="00B84B8E" w:rsidRPr="00C372E1">
        <w:rPr>
          <w:rFonts w:ascii="Arial" w:eastAsia="Times New Roman" w:hAnsi="Arial" w:cs="Arial"/>
        </w:rPr>
        <w:t xml:space="preserve"> células especializadas de dos individuos distintos</w:t>
      </w:r>
      <w:r w:rsidR="00715ED5" w:rsidRPr="00C372E1">
        <w:rPr>
          <w:rFonts w:ascii="Arial" w:eastAsia="Times New Roman" w:hAnsi="Arial" w:cs="Arial"/>
        </w:rPr>
        <w:t>,</w:t>
      </w:r>
      <w:r w:rsidRPr="00C372E1">
        <w:rPr>
          <w:rFonts w:ascii="Arial" w:eastAsia="Times New Roman" w:hAnsi="Arial" w:cs="Arial"/>
        </w:rPr>
        <w:t xml:space="preserve"> por lo tanto </w:t>
      </w:r>
      <w:r w:rsidR="00715ED5" w:rsidRPr="00C372E1">
        <w:rPr>
          <w:rFonts w:ascii="Arial" w:eastAsia="Times New Roman" w:hAnsi="Arial" w:cs="Arial"/>
        </w:rPr>
        <w:t>el cigoto formado durante la fecundación contiene una combinación de</w:t>
      </w:r>
      <w:r w:rsidR="002D2BD6" w:rsidRPr="00C372E1">
        <w:rPr>
          <w:rFonts w:ascii="Arial" w:eastAsia="Times New Roman" w:hAnsi="Arial" w:cs="Arial"/>
        </w:rPr>
        <w:t xml:space="preserve"> </w:t>
      </w:r>
      <w:r w:rsidR="00715ED5" w:rsidRPr="00C372E1">
        <w:rPr>
          <w:rFonts w:ascii="Arial" w:eastAsia="Times New Roman" w:hAnsi="Arial" w:cs="Arial"/>
        </w:rPr>
        <w:t>l</w:t>
      </w:r>
      <w:r w:rsidR="002D2BD6" w:rsidRPr="00C372E1">
        <w:rPr>
          <w:rFonts w:ascii="Arial" w:eastAsia="Times New Roman" w:hAnsi="Arial" w:cs="Arial"/>
        </w:rPr>
        <w:t xml:space="preserve">a información </w:t>
      </w:r>
      <w:r w:rsidR="00715ED5" w:rsidRPr="00C372E1">
        <w:rPr>
          <w:rFonts w:ascii="Arial" w:eastAsia="Times New Roman" w:hAnsi="Arial" w:cs="Arial"/>
        </w:rPr>
        <w:t xml:space="preserve">proveniente de </w:t>
      </w:r>
      <w:r w:rsidR="00B84B8E" w:rsidRPr="00C372E1">
        <w:rPr>
          <w:rFonts w:ascii="Arial" w:eastAsia="Times New Roman" w:hAnsi="Arial" w:cs="Arial"/>
        </w:rPr>
        <w:t>dos células diferentes. De esta manera se genera</w:t>
      </w:r>
      <w:r w:rsidRPr="00C372E1">
        <w:rPr>
          <w:rFonts w:ascii="Arial" w:eastAsia="Times New Roman" w:hAnsi="Arial" w:cs="Arial"/>
        </w:rPr>
        <w:t xml:space="preserve"> </w:t>
      </w:r>
      <w:r w:rsidR="00715ED5" w:rsidRPr="00C372E1">
        <w:rPr>
          <w:rFonts w:ascii="Arial" w:eastAsia="Times New Roman" w:hAnsi="Arial" w:cs="Arial"/>
        </w:rPr>
        <w:t>un nuevo individuo</w:t>
      </w:r>
      <w:r w:rsidRPr="00C372E1">
        <w:rPr>
          <w:rFonts w:ascii="Arial" w:eastAsia="Times New Roman" w:hAnsi="Arial" w:cs="Arial"/>
        </w:rPr>
        <w:t xml:space="preserve"> </w:t>
      </w:r>
      <w:r w:rsidR="006F705B" w:rsidRPr="00C372E1">
        <w:rPr>
          <w:rFonts w:ascii="Arial" w:eastAsia="Times New Roman" w:hAnsi="Arial" w:cs="Arial"/>
        </w:rPr>
        <w:t>que</w:t>
      </w:r>
      <w:r w:rsidR="00B84B8E" w:rsidRPr="00C372E1">
        <w:rPr>
          <w:rFonts w:ascii="Arial" w:eastAsia="Times New Roman" w:hAnsi="Arial" w:cs="Arial"/>
        </w:rPr>
        <w:t>,</w:t>
      </w:r>
      <w:r w:rsidR="006F705B" w:rsidRPr="00C372E1">
        <w:rPr>
          <w:rFonts w:ascii="Arial" w:eastAsia="Times New Roman" w:hAnsi="Arial" w:cs="Arial"/>
        </w:rPr>
        <w:t xml:space="preserve"> aunque tiene </w:t>
      </w:r>
      <w:r w:rsidRPr="00C372E1">
        <w:rPr>
          <w:rFonts w:ascii="Arial" w:eastAsia="Times New Roman" w:hAnsi="Arial" w:cs="Arial"/>
        </w:rPr>
        <w:t>características heredadas de sus pa</w:t>
      </w:r>
      <w:r w:rsidR="002D2BD6" w:rsidRPr="00C372E1">
        <w:rPr>
          <w:rFonts w:ascii="Arial" w:eastAsia="Times New Roman" w:hAnsi="Arial" w:cs="Arial"/>
        </w:rPr>
        <w:t>dres</w:t>
      </w:r>
      <w:r w:rsidRPr="00C372E1">
        <w:rPr>
          <w:rFonts w:ascii="Arial" w:eastAsia="Times New Roman" w:hAnsi="Arial" w:cs="Arial"/>
        </w:rPr>
        <w:t xml:space="preserve">, </w:t>
      </w:r>
      <w:r w:rsidR="006F705B" w:rsidRPr="00C372E1">
        <w:rPr>
          <w:rFonts w:ascii="Arial" w:eastAsia="Times New Roman" w:hAnsi="Arial" w:cs="Arial"/>
        </w:rPr>
        <w:t xml:space="preserve">es </w:t>
      </w:r>
      <w:r w:rsidRPr="00C372E1">
        <w:rPr>
          <w:rFonts w:ascii="Arial" w:eastAsia="Times New Roman" w:hAnsi="Arial" w:cs="Arial"/>
        </w:rPr>
        <w:t>distinto a ellos.</w:t>
      </w:r>
    </w:p>
    <w:p w:rsidR="00AB4D93" w:rsidRPr="00C372E1" w:rsidRDefault="00AB4D93" w:rsidP="00AB4D93">
      <w:pPr>
        <w:spacing w:before="100" w:beforeAutospacing="1" w:after="100" w:afterAutospacing="1"/>
        <w:rPr>
          <w:rFonts w:ascii="Arial" w:hAnsi="Arial" w:cs="Arial"/>
          <w:b/>
        </w:rPr>
      </w:pPr>
      <w:r w:rsidRPr="00C372E1">
        <w:rPr>
          <w:rFonts w:ascii="Arial" w:hAnsi="Arial" w:cs="Arial"/>
          <w:highlight w:val="yellow"/>
        </w:rPr>
        <w:t>[SECCIÓN 3]</w:t>
      </w:r>
      <w:r w:rsidRPr="00C372E1">
        <w:rPr>
          <w:rFonts w:ascii="Arial" w:hAnsi="Arial" w:cs="Arial"/>
        </w:rPr>
        <w:t xml:space="preserve"> </w:t>
      </w:r>
      <w:r w:rsidRPr="00C372E1">
        <w:rPr>
          <w:rFonts w:ascii="Arial" w:hAnsi="Arial" w:cs="Arial"/>
          <w:b/>
        </w:rPr>
        <w:t>2.2.5 Ventajas y desventajas de la reproducción sexual</w:t>
      </w:r>
    </w:p>
    <w:p w:rsidR="00AB4D93" w:rsidRPr="00C372E1" w:rsidRDefault="000A2881" w:rsidP="00AB52D1">
      <w:pPr>
        <w:spacing w:before="100" w:beforeAutospacing="1" w:after="100" w:afterAutospacing="1"/>
        <w:rPr>
          <w:rFonts w:ascii="Arial" w:eastAsia="Times New Roman" w:hAnsi="Arial" w:cs="Arial"/>
        </w:rPr>
      </w:pPr>
      <w:r w:rsidRPr="00C372E1">
        <w:rPr>
          <w:rFonts w:ascii="Arial" w:eastAsia="Times New Roman" w:hAnsi="Arial" w:cs="Arial"/>
        </w:rPr>
        <w:t>A continuación se enlistan</w:t>
      </w:r>
      <w:r w:rsidR="00AB52D1" w:rsidRPr="00C372E1">
        <w:rPr>
          <w:rFonts w:ascii="Arial" w:eastAsia="Times New Roman" w:hAnsi="Arial" w:cs="Arial"/>
        </w:rPr>
        <w:t xml:space="preserve"> las </w:t>
      </w:r>
      <w:r w:rsidR="00AB4D93" w:rsidRPr="00C372E1">
        <w:rPr>
          <w:rFonts w:ascii="Arial" w:eastAsia="Times New Roman" w:hAnsi="Arial" w:cs="Arial"/>
        </w:rPr>
        <w:t xml:space="preserve">ventajas y </w:t>
      </w:r>
      <w:r w:rsidRPr="00C372E1">
        <w:rPr>
          <w:rFonts w:ascii="Arial" w:eastAsia="Times New Roman" w:hAnsi="Arial" w:cs="Arial"/>
        </w:rPr>
        <w:t>desventajas de la reproducción sexual</w:t>
      </w:r>
    </w:p>
    <w:tbl>
      <w:tblPr>
        <w:tblStyle w:val="Sombreadomedio1-nfasis3"/>
        <w:tblW w:w="0" w:type="auto"/>
        <w:jc w:val="center"/>
        <w:tblLook w:val="04A0" w:firstRow="1" w:lastRow="0" w:firstColumn="1" w:lastColumn="0" w:noHBand="0" w:noVBand="1"/>
      </w:tblPr>
      <w:tblGrid>
        <w:gridCol w:w="4090"/>
        <w:gridCol w:w="4527"/>
      </w:tblGrid>
      <w:tr w:rsidR="00AB4D93" w:rsidRPr="00C372E1" w:rsidTr="003729C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090" w:type="dxa"/>
          </w:tcPr>
          <w:p w:rsidR="00AB4D93" w:rsidRPr="00C372E1" w:rsidRDefault="00AB4D93" w:rsidP="003729C4">
            <w:pPr>
              <w:spacing w:before="100" w:beforeAutospacing="1" w:after="100" w:afterAutospacing="1"/>
              <w:jc w:val="center"/>
              <w:rPr>
                <w:rFonts w:ascii="Arial" w:hAnsi="Arial" w:cs="Arial"/>
                <w:b w:val="0"/>
                <w:color w:val="auto"/>
              </w:rPr>
            </w:pPr>
            <w:r w:rsidRPr="00C372E1">
              <w:rPr>
                <w:rFonts w:ascii="Arial" w:hAnsi="Arial" w:cs="Arial"/>
                <w:b w:val="0"/>
                <w:color w:val="auto"/>
              </w:rPr>
              <w:t>Ventajas</w:t>
            </w:r>
          </w:p>
        </w:tc>
        <w:tc>
          <w:tcPr>
            <w:tcW w:w="4527" w:type="dxa"/>
          </w:tcPr>
          <w:p w:rsidR="00AB4D93" w:rsidRPr="00C372E1" w:rsidRDefault="00AB4D93" w:rsidP="003729C4">
            <w:pPr>
              <w:spacing w:before="100" w:beforeAutospacing="1" w:after="100" w:afterAutospacing="1"/>
              <w:jc w:val="center"/>
              <w:cnfStyle w:val="100000000000" w:firstRow="1" w:lastRow="0" w:firstColumn="0" w:lastColumn="0" w:oddVBand="0" w:evenVBand="0" w:oddHBand="0" w:evenHBand="0" w:firstRowFirstColumn="0" w:firstRowLastColumn="0" w:lastRowFirstColumn="0" w:lastRowLastColumn="0"/>
              <w:rPr>
                <w:rFonts w:ascii="Arial" w:hAnsi="Arial" w:cs="Arial"/>
                <w:b w:val="0"/>
                <w:color w:val="auto"/>
              </w:rPr>
            </w:pPr>
            <w:r w:rsidRPr="00C372E1">
              <w:rPr>
                <w:rFonts w:ascii="Arial" w:hAnsi="Arial" w:cs="Arial"/>
                <w:b w:val="0"/>
                <w:color w:val="auto"/>
              </w:rPr>
              <w:t>Desventajas</w:t>
            </w:r>
          </w:p>
        </w:tc>
      </w:tr>
      <w:tr w:rsidR="00B01F65" w:rsidRPr="00C372E1" w:rsidTr="003729C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090" w:type="dxa"/>
          </w:tcPr>
          <w:p w:rsidR="00B01F65" w:rsidRPr="00C372E1" w:rsidRDefault="00B01F65" w:rsidP="000A2881">
            <w:pPr>
              <w:spacing w:before="100" w:beforeAutospacing="1" w:after="100" w:afterAutospacing="1"/>
              <w:rPr>
                <w:rFonts w:ascii="Arial" w:hAnsi="Arial" w:cs="Arial"/>
                <w:b w:val="0"/>
              </w:rPr>
            </w:pPr>
            <w:r w:rsidRPr="00C372E1">
              <w:rPr>
                <w:rFonts w:ascii="Arial" w:hAnsi="Arial" w:cs="Arial"/>
                <w:b w:val="0"/>
              </w:rPr>
              <w:t xml:space="preserve">1. </w:t>
            </w:r>
            <w:r w:rsidR="000A2881" w:rsidRPr="00C372E1">
              <w:rPr>
                <w:rFonts w:ascii="Arial" w:hAnsi="Arial" w:cs="Arial"/>
                <w:b w:val="0"/>
              </w:rPr>
              <w:t>Favorece la variabilidad de la especie, por lo que aumenta la posibilidad de supervivencia frente a cambios en las condiciones ambientales cambiantes.</w:t>
            </w:r>
          </w:p>
        </w:tc>
        <w:tc>
          <w:tcPr>
            <w:tcW w:w="4527" w:type="dxa"/>
          </w:tcPr>
          <w:p w:rsidR="00B01F65" w:rsidRPr="00C372E1" w:rsidRDefault="00B01F65" w:rsidP="00B01F65">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Arial" w:hAnsi="Arial" w:cs="Arial"/>
              </w:rPr>
            </w:pPr>
            <w:r w:rsidRPr="00C372E1">
              <w:rPr>
                <w:rFonts w:ascii="Arial" w:hAnsi="Arial" w:cs="Arial"/>
              </w:rPr>
              <w:t>1. Es un proceso lento.</w:t>
            </w:r>
          </w:p>
        </w:tc>
      </w:tr>
      <w:tr w:rsidR="00B01F65" w:rsidRPr="00C372E1" w:rsidTr="003729C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090" w:type="dxa"/>
          </w:tcPr>
          <w:p w:rsidR="00B01F65" w:rsidRPr="00C372E1" w:rsidRDefault="00B01F65" w:rsidP="000A2881">
            <w:pPr>
              <w:spacing w:before="100" w:beforeAutospacing="1" w:after="100" w:afterAutospacing="1"/>
              <w:rPr>
                <w:rFonts w:ascii="Arial" w:hAnsi="Arial" w:cs="Arial"/>
                <w:b w:val="0"/>
              </w:rPr>
            </w:pPr>
          </w:p>
        </w:tc>
        <w:tc>
          <w:tcPr>
            <w:tcW w:w="4527" w:type="dxa"/>
          </w:tcPr>
          <w:p w:rsidR="00B01F65" w:rsidRPr="00C372E1" w:rsidRDefault="00B01F65" w:rsidP="00B01F65">
            <w:pPr>
              <w:spacing w:before="100" w:beforeAutospacing="1" w:after="100" w:afterAutospacing="1"/>
              <w:cnfStyle w:val="000000010000" w:firstRow="0" w:lastRow="0" w:firstColumn="0" w:lastColumn="0" w:oddVBand="0" w:evenVBand="0" w:oddHBand="0" w:evenHBand="1" w:firstRowFirstColumn="0" w:firstRowLastColumn="0" w:lastRowFirstColumn="0" w:lastRowLastColumn="0"/>
              <w:rPr>
                <w:rFonts w:ascii="Arial" w:hAnsi="Arial" w:cs="Arial"/>
              </w:rPr>
            </w:pPr>
            <w:r w:rsidRPr="00C372E1">
              <w:rPr>
                <w:rFonts w:ascii="Arial" w:hAnsi="Arial" w:cs="Arial"/>
              </w:rPr>
              <w:t xml:space="preserve">2. Requiere </w:t>
            </w:r>
            <w:r w:rsidR="000A2881" w:rsidRPr="00C372E1">
              <w:rPr>
                <w:rFonts w:ascii="Arial" w:hAnsi="Arial" w:cs="Arial"/>
              </w:rPr>
              <w:t xml:space="preserve">un </w:t>
            </w:r>
            <w:r w:rsidRPr="00C372E1">
              <w:rPr>
                <w:rFonts w:ascii="Arial" w:hAnsi="Arial" w:cs="Arial"/>
              </w:rPr>
              <w:t>alto gasto de energía en la generación de gametos especializados y en la búsqueda de pareja.</w:t>
            </w:r>
          </w:p>
        </w:tc>
      </w:tr>
      <w:tr w:rsidR="00B01F65" w:rsidRPr="00C372E1" w:rsidTr="003729C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090" w:type="dxa"/>
          </w:tcPr>
          <w:p w:rsidR="00B01F65" w:rsidRPr="00C372E1" w:rsidRDefault="00B01F65" w:rsidP="000A2881">
            <w:pPr>
              <w:spacing w:before="100" w:beforeAutospacing="1" w:after="100" w:afterAutospacing="1"/>
              <w:rPr>
                <w:rFonts w:ascii="Arial" w:hAnsi="Arial" w:cs="Arial"/>
                <w:b w:val="0"/>
              </w:rPr>
            </w:pPr>
          </w:p>
        </w:tc>
        <w:tc>
          <w:tcPr>
            <w:tcW w:w="4527" w:type="dxa"/>
          </w:tcPr>
          <w:p w:rsidR="00B01F65" w:rsidRPr="00C372E1" w:rsidRDefault="00B01F65" w:rsidP="003729C4">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Arial" w:hAnsi="Arial" w:cs="Arial"/>
                <w:b/>
              </w:rPr>
            </w:pPr>
            <w:r w:rsidRPr="00C372E1">
              <w:rPr>
                <w:rFonts w:ascii="Arial" w:hAnsi="Arial" w:cs="Arial"/>
              </w:rPr>
              <w:t>3. Debido a que se generan pocos individuos en cada reproducción, la posibilidad de colonizar nuevos territorios es menor.</w:t>
            </w:r>
          </w:p>
        </w:tc>
      </w:tr>
    </w:tbl>
    <w:p w:rsidR="00EB49FC" w:rsidRPr="00C372E1" w:rsidRDefault="00EB49FC" w:rsidP="00EB49FC">
      <w:pPr>
        <w:spacing w:after="0"/>
        <w:rPr>
          <w:rFonts w:ascii="Arial" w:hAnsi="Arial" w:cs="Arial"/>
          <w:highlight w:val="yellow"/>
        </w:rPr>
      </w:pPr>
    </w:p>
    <w:tbl>
      <w:tblPr>
        <w:tblStyle w:val="Tablaconcuadrcula"/>
        <w:tblW w:w="0" w:type="auto"/>
        <w:tblLook w:val="04A0" w:firstRow="1" w:lastRow="0" w:firstColumn="1" w:lastColumn="0" w:noHBand="0" w:noVBand="1"/>
      </w:tblPr>
      <w:tblGrid>
        <w:gridCol w:w="2518"/>
        <w:gridCol w:w="6460"/>
      </w:tblGrid>
      <w:tr w:rsidR="00C372E1" w:rsidRPr="00C372E1" w:rsidTr="003729C4">
        <w:tc>
          <w:tcPr>
            <w:tcW w:w="8978" w:type="dxa"/>
            <w:gridSpan w:val="2"/>
            <w:shd w:val="clear" w:color="auto" w:fill="000000" w:themeFill="text1"/>
          </w:tcPr>
          <w:p w:rsidR="000C1EF1" w:rsidRPr="00C372E1" w:rsidRDefault="000C1EF1" w:rsidP="003729C4">
            <w:pPr>
              <w:tabs>
                <w:tab w:val="left" w:pos="365"/>
                <w:tab w:val="center" w:pos="4381"/>
              </w:tabs>
              <w:rPr>
                <w:rFonts w:ascii="Arial" w:hAnsi="Arial" w:cs="Arial"/>
                <w:b/>
                <w:sz w:val="24"/>
                <w:szCs w:val="24"/>
              </w:rPr>
            </w:pPr>
            <w:r w:rsidRPr="00C372E1">
              <w:rPr>
                <w:rFonts w:ascii="Arial" w:hAnsi="Arial" w:cs="Arial"/>
                <w:b/>
                <w:sz w:val="24"/>
                <w:szCs w:val="24"/>
              </w:rPr>
              <w:tab/>
            </w:r>
            <w:r w:rsidRPr="00C372E1">
              <w:rPr>
                <w:rFonts w:ascii="Arial" w:hAnsi="Arial" w:cs="Arial"/>
                <w:b/>
                <w:sz w:val="24"/>
                <w:szCs w:val="24"/>
              </w:rPr>
              <w:tab/>
              <w:t>Recuerda</w:t>
            </w:r>
          </w:p>
        </w:tc>
      </w:tr>
      <w:tr w:rsidR="000C1EF1" w:rsidRPr="00C372E1" w:rsidTr="003729C4">
        <w:tc>
          <w:tcPr>
            <w:tcW w:w="2518" w:type="dxa"/>
          </w:tcPr>
          <w:p w:rsidR="000C1EF1" w:rsidRPr="00C372E1" w:rsidRDefault="000C1EF1" w:rsidP="003729C4">
            <w:pPr>
              <w:rPr>
                <w:rFonts w:ascii="Arial" w:hAnsi="Arial" w:cs="Arial"/>
                <w:b/>
                <w:sz w:val="24"/>
                <w:szCs w:val="24"/>
              </w:rPr>
            </w:pPr>
            <w:r w:rsidRPr="00C372E1">
              <w:rPr>
                <w:rFonts w:ascii="Arial" w:hAnsi="Arial" w:cs="Arial"/>
                <w:b/>
                <w:sz w:val="24"/>
                <w:szCs w:val="24"/>
              </w:rPr>
              <w:t>Contenido</w:t>
            </w:r>
          </w:p>
        </w:tc>
        <w:tc>
          <w:tcPr>
            <w:tcW w:w="6460" w:type="dxa"/>
          </w:tcPr>
          <w:p w:rsidR="000C1EF1" w:rsidRPr="00C372E1" w:rsidRDefault="005A3459" w:rsidP="003729C4">
            <w:pPr>
              <w:rPr>
                <w:rFonts w:ascii="Arial" w:eastAsia="Times New Roman" w:hAnsi="Arial" w:cs="Arial"/>
                <w:sz w:val="24"/>
                <w:szCs w:val="24"/>
              </w:rPr>
            </w:pPr>
            <w:r w:rsidRPr="00C372E1">
              <w:rPr>
                <w:rFonts w:ascii="Arial" w:eastAsia="Times New Roman" w:hAnsi="Arial" w:cs="Arial"/>
                <w:sz w:val="24"/>
                <w:szCs w:val="24"/>
              </w:rPr>
              <w:t>Es característico</w:t>
            </w:r>
            <w:r w:rsidR="004820C2" w:rsidRPr="00C372E1">
              <w:rPr>
                <w:rFonts w:ascii="Arial" w:eastAsia="Times New Roman" w:hAnsi="Arial" w:cs="Arial"/>
                <w:sz w:val="24"/>
                <w:szCs w:val="24"/>
              </w:rPr>
              <w:t xml:space="preserve"> de l</w:t>
            </w:r>
            <w:r w:rsidR="000C1EF1" w:rsidRPr="00C372E1">
              <w:rPr>
                <w:rFonts w:ascii="Arial" w:eastAsia="Times New Roman" w:hAnsi="Arial" w:cs="Arial"/>
                <w:sz w:val="24"/>
                <w:szCs w:val="24"/>
              </w:rPr>
              <w:t xml:space="preserve">a </w:t>
            </w:r>
            <w:r w:rsidR="000C1EF1" w:rsidRPr="00C372E1">
              <w:rPr>
                <w:rFonts w:ascii="Arial" w:eastAsia="Times New Roman" w:hAnsi="Arial" w:cs="Arial"/>
                <w:b/>
                <w:sz w:val="24"/>
                <w:szCs w:val="24"/>
              </w:rPr>
              <w:t>reproducción sexual</w:t>
            </w:r>
            <w:r w:rsidRPr="00C372E1">
              <w:rPr>
                <w:rFonts w:ascii="Arial" w:eastAsia="Times New Roman" w:hAnsi="Arial" w:cs="Arial"/>
                <w:b/>
                <w:sz w:val="24"/>
                <w:szCs w:val="24"/>
              </w:rPr>
              <w:t xml:space="preserve"> </w:t>
            </w:r>
            <w:r w:rsidRPr="00C372E1">
              <w:rPr>
                <w:rFonts w:ascii="Arial" w:eastAsia="Times New Roman" w:hAnsi="Arial" w:cs="Arial"/>
                <w:sz w:val="24"/>
                <w:szCs w:val="24"/>
              </w:rPr>
              <w:t>que</w:t>
            </w:r>
            <w:r w:rsidR="004820C2" w:rsidRPr="00C372E1">
              <w:rPr>
                <w:rFonts w:ascii="Arial" w:eastAsia="Times New Roman" w:hAnsi="Arial" w:cs="Arial"/>
                <w:sz w:val="24"/>
                <w:szCs w:val="24"/>
              </w:rPr>
              <w:t>:</w:t>
            </w:r>
          </w:p>
          <w:p w:rsidR="000C1EF1" w:rsidRPr="00C372E1" w:rsidRDefault="000C1EF1" w:rsidP="002042ED">
            <w:pPr>
              <w:pStyle w:val="Prrafodelista"/>
              <w:numPr>
                <w:ilvl w:val="0"/>
                <w:numId w:val="4"/>
              </w:numPr>
              <w:rPr>
                <w:rFonts w:ascii="Arial" w:eastAsia="Times New Roman" w:hAnsi="Arial" w:cs="Arial"/>
                <w:sz w:val="24"/>
                <w:szCs w:val="24"/>
              </w:rPr>
            </w:pPr>
            <w:r w:rsidRPr="00C372E1">
              <w:rPr>
                <w:rFonts w:ascii="Arial" w:eastAsia="Times New Roman" w:hAnsi="Arial" w:cs="Arial"/>
                <w:sz w:val="24"/>
                <w:szCs w:val="24"/>
              </w:rPr>
              <w:t>Participan dos progenitores.</w:t>
            </w:r>
          </w:p>
          <w:p w:rsidR="000C1EF1" w:rsidRPr="00C372E1" w:rsidRDefault="000C1EF1" w:rsidP="002042ED">
            <w:pPr>
              <w:pStyle w:val="Prrafodelista"/>
              <w:numPr>
                <w:ilvl w:val="0"/>
                <w:numId w:val="4"/>
              </w:numPr>
              <w:rPr>
                <w:rFonts w:ascii="Arial" w:eastAsia="Times New Roman" w:hAnsi="Arial" w:cs="Arial"/>
                <w:sz w:val="24"/>
                <w:szCs w:val="24"/>
              </w:rPr>
            </w:pPr>
            <w:r w:rsidRPr="00C372E1">
              <w:rPr>
                <w:rFonts w:ascii="Arial" w:eastAsia="Times New Roman" w:hAnsi="Arial" w:cs="Arial"/>
                <w:sz w:val="24"/>
                <w:szCs w:val="24"/>
              </w:rPr>
              <w:t xml:space="preserve">Los nuevos organismos son distintos a los padres, producto de la mezcla de información heredada de ellos. </w:t>
            </w:r>
          </w:p>
          <w:p w:rsidR="000C1EF1" w:rsidRPr="00C372E1" w:rsidRDefault="000C1EF1" w:rsidP="002042ED">
            <w:pPr>
              <w:pStyle w:val="Prrafodelista"/>
              <w:numPr>
                <w:ilvl w:val="0"/>
                <w:numId w:val="4"/>
              </w:numPr>
              <w:rPr>
                <w:rFonts w:ascii="Arial" w:eastAsia="Times New Roman" w:hAnsi="Arial" w:cs="Arial"/>
                <w:sz w:val="24"/>
                <w:szCs w:val="24"/>
              </w:rPr>
            </w:pPr>
            <w:r w:rsidRPr="00C372E1">
              <w:rPr>
                <w:rFonts w:ascii="Arial" w:eastAsia="Times New Roman" w:hAnsi="Arial" w:cs="Arial"/>
                <w:sz w:val="24"/>
                <w:szCs w:val="24"/>
              </w:rPr>
              <w:t>Intervienen órganos reproductores especializados.</w:t>
            </w:r>
          </w:p>
          <w:p w:rsidR="005A3459" w:rsidRPr="00C372E1" w:rsidRDefault="005A3459" w:rsidP="005A3459">
            <w:pPr>
              <w:pStyle w:val="Prrafodelista"/>
              <w:rPr>
                <w:rFonts w:ascii="Arial" w:eastAsia="Times New Roman" w:hAnsi="Arial" w:cs="Arial"/>
                <w:sz w:val="24"/>
                <w:szCs w:val="24"/>
              </w:rPr>
            </w:pPr>
          </w:p>
          <w:p w:rsidR="000C1EF1" w:rsidRPr="00C372E1" w:rsidRDefault="000C1EF1" w:rsidP="003729C4">
            <w:pPr>
              <w:rPr>
                <w:rFonts w:ascii="Arial" w:eastAsia="Times New Roman" w:hAnsi="Arial" w:cs="Arial"/>
                <w:sz w:val="24"/>
                <w:szCs w:val="24"/>
              </w:rPr>
            </w:pPr>
            <w:r w:rsidRPr="00C372E1">
              <w:rPr>
                <w:rFonts w:ascii="Arial" w:eastAsia="Times New Roman" w:hAnsi="Arial" w:cs="Arial"/>
                <w:sz w:val="24"/>
                <w:szCs w:val="24"/>
              </w:rPr>
              <w:t xml:space="preserve">La reproducción sexual implica </w:t>
            </w:r>
            <w:r w:rsidRPr="00C372E1">
              <w:rPr>
                <w:rFonts w:ascii="Arial" w:eastAsia="Times New Roman" w:hAnsi="Arial" w:cs="Arial"/>
                <w:b/>
                <w:sz w:val="24"/>
                <w:szCs w:val="24"/>
              </w:rPr>
              <w:t>fecundación</w:t>
            </w:r>
            <w:r w:rsidRPr="00C372E1">
              <w:rPr>
                <w:rFonts w:ascii="Arial" w:eastAsia="Times New Roman" w:hAnsi="Arial" w:cs="Arial"/>
                <w:sz w:val="24"/>
                <w:szCs w:val="24"/>
              </w:rPr>
              <w:t>, la cual puede ser:</w:t>
            </w:r>
          </w:p>
          <w:p w:rsidR="000C1EF1" w:rsidRPr="00C372E1" w:rsidRDefault="000C1EF1" w:rsidP="002042ED">
            <w:pPr>
              <w:pStyle w:val="Prrafodelista"/>
              <w:numPr>
                <w:ilvl w:val="0"/>
                <w:numId w:val="5"/>
              </w:numPr>
              <w:rPr>
                <w:rFonts w:ascii="Arial" w:hAnsi="Arial" w:cs="Arial"/>
                <w:sz w:val="24"/>
                <w:szCs w:val="24"/>
              </w:rPr>
            </w:pPr>
            <w:r w:rsidRPr="00C372E1">
              <w:rPr>
                <w:rFonts w:ascii="Arial" w:hAnsi="Arial" w:cs="Arial"/>
                <w:sz w:val="24"/>
                <w:szCs w:val="24"/>
              </w:rPr>
              <w:t>Interna</w:t>
            </w:r>
          </w:p>
          <w:p w:rsidR="000C1EF1" w:rsidRPr="00C372E1" w:rsidRDefault="005A3459" w:rsidP="002042ED">
            <w:pPr>
              <w:pStyle w:val="Prrafodelista"/>
              <w:numPr>
                <w:ilvl w:val="0"/>
                <w:numId w:val="5"/>
              </w:numPr>
              <w:rPr>
                <w:rFonts w:ascii="Arial" w:hAnsi="Arial" w:cs="Arial"/>
                <w:sz w:val="24"/>
                <w:szCs w:val="24"/>
              </w:rPr>
            </w:pPr>
            <w:r w:rsidRPr="00C372E1">
              <w:rPr>
                <w:rFonts w:ascii="Arial" w:hAnsi="Arial" w:cs="Arial"/>
                <w:sz w:val="24"/>
                <w:szCs w:val="24"/>
              </w:rPr>
              <w:t>Externa</w:t>
            </w:r>
          </w:p>
          <w:p w:rsidR="005A3459" w:rsidRPr="00C372E1" w:rsidRDefault="005A3459" w:rsidP="005A3459">
            <w:pPr>
              <w:pStyle w:val="Prrafodelista"/>
              <w:rPr>
                <w:rFonts w:ascii="Arial" w:hAnsi="Arial" w:cs="Arial"/>
                <w:sz w:val="24"/>
                <w:szCs w:val="24"/>
              </w:rPr>
            </w:pPr>
          </w:p>
          <w:p w:rsidR="000C1EF1" w:rsidRPr="00C372E1" w:rsidRDefault="000C1EF1" w:rsidP="002042ED">
            <w:pPr>
              <w:pStyle w:val="Prrafodelista"/>
              <w:numPr>
                <w:ilvl w:val="0"/>
                <w:numId w:val="5"/>
              </w:numPr>
              <w:rPr>
                <w:rFonts w:ascii="Arial" w:hAnsi="Arial" w:cs="Arial"/>
                <w:sz w:val="24"/>
                <w:szCs w:val="24"/>
              </w:rPr>
            </w:pPr>
            <w:r w:rsidRPr="00C372E1">
              <w:rPr>
                <w:rFonts w:ascii="Arial" w:hAnsi="Arial" w:cs="Arial"/>
                <w:sz w:val="24"/>
                <w:szCs w:val="24"/>
              </w:rPr>
              <w:t>Cruzada</w:t>
            </w:r>
          </w:p>
          <w:p w:rsidR="000C1EF1" w:rsidRPr="00C372E1" w:rsidRDefault="000C1EF1" w:rsidP="002042ED">
            <w:pPr>
              <w:pStyle w:val="Prrafodelista"/>
              <w:numPr>
                <w:ilvl w:val="0"/>
                <w:numId w:val="5"/>
              </w:numPr>
              <w:rPr>
                <w:rFonts w:ascii="Arial" w:hAnsi="Arial" w:cs="Arial"/>
                <w:b/>
                <w:sz w:val="24"/>
                <w:szCs w:val="24"/>
              </w:rPr>
            </w:pPr>
            <w:r w:rsidRPr="00C372E1">
              <w:rPr>
                <w:rFonts w:ascii="Arial" w:hAnsi="Arial" w:cs="Arial"/>
                <w:sz w:val="24"/>
                <w:szCs w:val="24"/>
              </w:rPr>
              <w:t>Autofecundación</w:t>
            </w:r>
          </w:p>
        </w:tc>
      </w:tr>
    </w:tbl>
    <w:p w:rsidR="000C1EF1" w:rsidRPr="00C372E1" w:rsidRDefault="000C1EF1" w:rsidP="00EB49FC">
      <w:pPr>
        <w:spacing w:after="0"/>
        <w:rPr>
          <w:rFonts w:ascii="Arial" w:hAnsi="Arial" w:cs="Arial"/>
          <w:highlight w:val="yellow"/>
        </w:rPr>
      </w:pPr>
    </w:p>
    <w:p w:rsidR="00EB49FC" w:rsidRPr="00C372E1" w:rsidRDefault="00EB49FC" w:rsidP="00EB49FC">
      <w:pPr>
        <w:spacing w:after="0"/>
        <w:rPr>
          <w:rFonts w:ascii="Arial" w:hAnsi="Arial" w:cs="Arial"/>
          <w:b/>
        </w:rPr>
      </w:pPr>
      <w:r w:rsidRPr="00C372E1">
        <w:rPr>
          <w:rFonts w:ascii="Arial" w:hAnsi="Arial" w:cs="Arial"/>
          <w:highlight w:val="yellow"/>
        </w:rPr>
        <w:t>[SECCIÓN 2]</w:t>
      </w:r>
      <w:r w:rsidRPr="00C372E1">
        <w:rPr>
          <w:rFonts w:ascii="Arial" w:hAnsi="Arial" w:cs="Arial"/>
        </w:rPr>
        <w:t xml:space="preserve"> </w:t>
      </w:r>
      <w:r w:rsidR="00BC0E2B">
        <w:rPr>
          <w:rFonts w:ascii="Arial" w:hAnsi="Arial" w:cs="Arial"/>
          <w:b/>
        </w:rPr>
        <w:t>2.3</w:t>
      </w:r>
      <w:r w:rsidRPr="00C372E1">
        <w:rPr>
          <w:rFonts w:ascii="Arial" w:hAnsi="Arial" w:cs="Arial"/>
          <w:b/>
        </w:rPr>
        <w:t xml:space="preserve"> Consolidación</w:t>
      </w:r>
    </w:p>
    <w:p w:rsidR="00EB49FC" w:rsidRPr="00C372E1" w:rsidRDefault="00EB49FC" w:rsidP="00EB49FC">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Actividades para consolidar lo que has aprendido en esta sección.</w:t>
      </w:r>
    </w:p>
    <w:tbl>
      <w:tblPr>
        <w:tblStyle w:val="Tablaconcuadrcula"/>
        <w:tblW w:w="0" w:type="auto"/>
        <w:tblLook w:val="04A0" w:firstRow="1" w:lastRow="0" w:firstColumn="1" w:lastColumn="0" w:noHBand="0" w:noVBand="1"/>
      </w:tblPr>
      <w:tblGrid>
        <w:gridCol w:w="2518"/>
        <w:gridCol w:w="6536"/>
      </w:tblGrid>
      <w:tr w:rsidR="00C372E1" w:rsidRPr="00C372E1" w:rsidTr="00A92E83">
        <w:tc>
          <w:tcPr>
            <w:tcW w:w="905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rsidR="00A92E83" w:rsidRPr="00C372E1" w:rsidRDefault="00A92E83">
            <w:pPr>
              <w:jc w:val="center"/>
              <w:rPr>
                <w:rFonts w:ascii="Arial" w:hAnsi="Arial" w:cs="Arial"/>
                <w:b/>
                <w:sz w:val="24"/>
                <w:szCs w:val="24"/>
              </w:rPr>
            </w:pPr>
            <w:r w:rsidRPr="00C372E1">
              <w:rPr>
                <w:rFonts w:ascii="Arial" w:hAnsi="Arial" w:cs="Arial"/>
                <w:b/>
                <w:sz w:val="24"/>
                <w:szCs w:val="24"/>
              </w:rPr>
              <w:t>Practica: recurso aprovechado</w:t>
            </w:r>
          </w:p>
        </w:tc>
      </w:tr>
      <w:tr w:rsidR="00C372E1" w:rsidRPr="00C372E1" w:rsidTr="00A92E83">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92E83" w:rsidRPr="00C372E1" w:rsidRDefault="00A92E83">
            <w:pPr>
              <w:rPr>
                <w:rFonts w:ascii="Arial" w:hAnsi="Arial" w:cs="Arial"/>
                <w:b/>
                <w:sz w:val="24"/>
                <w:szCs w:val="24"/>
              </w:rPr>
            </w:pPr>
            <w:r w:rsidRPr="00C372E1">
              <w:rPr>
                <w:rFonts w:ascii="Arial" w:hAnsi="Arial" w:cs="Arial"/>
                <w:b/>
                <w:sz w:val="24"/>
                <w:szCs w:val="24"/>
              </w:rPr>
              <w:t>Código</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92E83" w:rsidRPr="00C372E1" w:rsidRDefault="00A92E83" w:rsidP="004A3029">
            <w:pPr>
              <w:rPr>
                <w:rFonts w:ascii="Arial" w:hAnsi="Arial" w:cs="Arial"/>
                <w:b/>
                <w:sz w:val="24"/>
                <w:szCs w:val="24"/>
              </w:rPr>
            </w:pPr>
            <w:r w:rsidRPr="00C372E1">
              <w:rPr>
                <w:rFonts w:ascii="Arial" w:hAnsi="Arial" w:cs="Arial"/>
                <w:sz w:val="24"/>
                <w:szCs w:val="24"/>
              </w:rPr>
              <w:t>CN_08_0</w:t>
            </w:r>
            <w:r w:rsidR="0027770C" w:rsidRPr="00C372E1">
              <w:rPr>
                <w:rFonts w:ascii="Arial" w:hAnsi="Arial" w:cs="Arial"/>
                <w:sz w:val="24"/>
                <w:szCs w:val="24"/>
              </w:rPr>
              <w:t>4</w:t>
            </w:r>
            <w:r w:rsidRPr="00C372E1">
              <w:rPr>
                <w:rFonts w:ascii="Arial" w:hAnsi="Arial" w:cs="Arial"/>
                <w:sz w:val="24"/>
                <w:szCs w:val="24"/>
              </w:rPr>
              <w:t>_CO_REC</w:t>
            </w:r>
            <w:r w:rsidR="004A3029" w:rsidRPr="00C372E1">
              <w:rPr>
                <w:rFonts w:ascii="Arial" w:hAnsi="Arial" w:cs="Arial"/>
                <w:sz w:val="24"/>
                <w:szCs w:val="24"/>
              </w:rPr>
              <w:t>4</w:t>
            </w:r>
            <w:r w:rsidR="0027770C" w:rsidRPr="00C372E1">
              <w:rPr>
                <w:rFonts w:ascii="Arial" w:hAnsi="Arial" w:cs="Arial"/>
                <w:sz w:val="24"/>
                <w:szCs w:val="24"/>
              </w:rPr>
              <w:t>0</w:t>
            </w:r>
          </w:p>
        </w:tc>
      </w:tr>
      <w:tr w:rsidR="00C372E1" w:rsidRPr="00C372E1" w:rsidTr="00A92E83">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92E83" w:rsidRPr="00C372E1" w:rsidRDefault="00A92E83">
            <w:pPr>
              <w:rPr>
                <w:rFonts w:ascii="Arial" w:hAnsi="Arial" w:cs="Arial"/>
                <w:sz w:val="24"/>
                <w:szCs w:val="24"/>
              </w:rPr>
            </w:pPr>
            <w:r w:rsidRPr="00C372E1">
              <w:rPr>
                <w:rFonts w:ascii="Arial" w:hAnsi="Arial" w:cs="Arial"/>
                <w:b/>
                <w:sz w:val="24"/>
                <w:szCs w:val="24"/>
              </w:rPr>
              <w:t>Ubicación en Aula Planeta</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92E83" w:rsidRPr="00C372E1" w:rsidRDefault="00A92E83" w:rsidP="007D21E4">
            <w:pPr>
              <w:rPr>
                <w:rFonts w:ascii="Arial" w:hAnsi="Arial" w:cs="Arial"/>
                <w:sz w:val="24"/>
                <w:szCs w:val="24"/>
              </w:rPr>
            </w:pPr>
            <w:r w:rsidRPr="00C372E1">
              <w:rPr>
                <w:rFonts w:ascii="Arial" w:hAnsi="Arial" w:cs="Arial"/>
                <w:sz w:val="24"/>
                <w:szCs w:val="24"/>
              </w:rPr>
              <w:t>1</w:t>
            </w:r>
            <w:r w:rsidR="00E07B08" w:rsidRPr="00C372E1">
              <w:rPr>
                <w:rFonts w:ascii="Arial" w:hAnsi="Arial" w:cs="Arial"/>
                <w:sz w:val="24"/>
                <w:szCs w:val="24"/>
              </w:rPr>
              <w:t>°</w:t>
            </w:r>
            <w:r w:rsidRPr="00C372E1">
              <w:rPr>
                <w:rFonts w:ascii="Arial" w:hAnsi="Arial" w:cs="Arial"/>
                <w:sz w:val="24"/>
                <w:szCs w:val="24"/>
              </w:rPr>
              <w:t xml:space="preserve"> ESO/</w:t>
            </w:r>
            <w:r w:rsidR="007D21E4" w:rsidRPr="00C372E1">
              <w:rPr>
                <w:rFonts w:ascii="Arial" w:hAnsi="Arial" w:cs="Arial"/>
                <w:sz w:val="24"/>
                <w:szCs w:val="24"/>
              </w:rPr>
              <w:t xml:space="preserve">Ciencias naturales/ </w:t>
            </w:r>
            <w:r w:rsidR="00E07B08" w:rsidRPr="00C372E1">
              <w:rPr>
                <w:rFonts w:ascii="Arial" w:hAnsi="Arial" w:cs="Arial"/>
                <w:sz w:val="24"/>
                <w:szCs w:val="24"/>
              </w:rPr>
              <w:t>Los seres vivos/P</w:t>
            </w:r>
            <w:r w:rsidRPr="00C372E1">
              <w:rPr>
                <w:rFonts w:ascii="Arial" w:hAnsi="Arial" w:cs="Arial"/>
                <w:sz w:val="24"/>
                <w:szCs w:val="24"/>
              </w:rPr>
              <w:t>ractica: selecciona c</w:t>
            </w:r>
            <w:r w:rsidR="00462FC5">
              <w:rPr>
                <w:rFonts w:ascii="Arial" w:hAnsi="Arial" w:cs="Arial"/>
                <w:sz w:val="24"/>
                <w:szCs w:val="24"/>
              </w:rPr>
              <w:t>ó</w:t>
            </w:r>
            <w:r w:rsidRPr="00C372E1">
              <w:rPr>
                <w:rFonts w:ascii="Arial" w:hAnsi="Arial" w:cs="Arial"/>
                <w:sz w:val="24"/>
                <w:szCs w:val="24"/>
              </w:rPr>
              <w:t>mo se reproducen estos organismos.</w:t>
            </w:r>
          </w:p>
        </w:tc>
      </w:tr>
      <w:tr w:rsidR="00C372E1" w:rsidRPr="00C372E1" w:rsidTr="00A92E83">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92E83" w:rsidRPr="00C372E1" w:rsidRDefault="00A92E83">
            <w:pPr>
              <w:rPr>
                <w:rFonts w:ascii="Arial" w:hAnsi="Arial" w:cs="Arial"/>
                <w:sz w:val="24"/>
                <w:szCs w:val="24"/>
              </w:rPr>
            </w:pPr>
            <w:r w:rsidRPr="00C372E1">
              <w:rPr>
                <w:rFonts w:ascii="Arial" w:hAnsi="Arial" w:cs="Arial"/>
                <w:b/>
                <w:sz w:val="24"/>
                <w:szCs w:val="24"/>
              </w:rPr>
              <w:t>Cambio (descripción o capturas de pantallas)</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92E83" w:rsidRPr="00C372E1" w:rsidRDefault="00E07B08" w:rsidP="00A92E83">
            <w:pPr>
              <w:rPr>
                <w:rFonts w:ascii="Arial" w:hAnsi="Arial" w:cs="Arial"/>
                <w:sz w:val="24"/>
                <w:szCs w:val="24"/>
              </w:rPr>
            </w:pPr>
            <w:r w:rsidRPr="00C372E1">
              <w:rPr>
                <w:rFonts w:ascii="Arial" w:hAnsi="Arial" w:cs="Arial"/>
                <w:sz w:val="24"/>
                <w:szCs w:val="24"/>
              </w:rPr>
              <w:t>Preguntas 1 y 5 deben tener ambas respuestas como válidas. De hecho, la respuesta correcta es que se marquen las dos al tiempo, no s</w:t>
            </w:r>
            <w:r w:rsidR="00462FC5">
              <w:rPr>
                <w:rFonts w:ascii="Arial" w:hAnsi="Arial" w:cs="Arial"/>
                <w:sz w:val="24"/>
                <w:szCs w:val="24"/>
              </w:rPr>
              <w:t>o</w:t>
            </w:r>
            <w:r w:rsidRPr="00C372E1">
              <w:rPr>
                <w:rFonts w:ascii="Arial" w:hAnsi="Arial" w:cs="Arial"/>
                <w:sz w:val="24"/>
                <w:szCs w:val="24"/>
              </w:rPr>
              <w:t xml:space="preserve">lo una. </w:t>
            </w:r>
          </w:p>
        </w:tc>
      </w:tr>
      <w:tr w:rsidR="00C372E1" w:rsidRPr="00C372E1" w:rsidTr="00A92E83">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92E83" w:rsidRPr="00C372E1" w:rsidRDefault="00A92E83">
            <w:pPr>
              <w:rPr>
                <w:rFonts w:ascii="Arial" w:hAnsi="Arial" w:cs="Arial"/>
                <w:b/>
                <w:sz w:val="24"/>
                <w:szCs w:val="24"/>
              </w:rPr>
            </w:pPr>
            <w:r w:rsidRPr="00C372E1">
              <w:rPr>
                <w:rFonts w:ascii="Arial" w:hAnsi="Arial" w:cs="Arial"/>
                <w:b/>
                <w:sz w:val="24"/>
                <w:szCs w:val="24"/>
              </w:rPr>
              <w:t>Título</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92E83" w:rsidRPr="00BC0E2B" w:rsidRDefault="00A92E83" w:rsidP="00A92E83">
            <w:pPr>
              <w:rPr>
                <w:rFonts w:ascii="Arial" w:hAnsi="Arial" w:cs="Arial"/>
                <w:sz w:val="24"/>
                <w:szCs w:val="24"/>
              </w:rPr>
            </w:pPr>
            <w:r w:rsidRPr="00BC0E2B">
              <w:rPr>
                <w:rFonts w:ascii="Arial" w:hAnsi="Arial" w:cs="Arial"/>
                <w:sz w:val="24"/>
                <w:szCs w:val="24"/>
              </w:rPr>
              <w:t>Refuerza tu aprendizaje: Los tipos de reproducción en los seres vivos</w:t>
            </w:r>
          </w:p>
        </w:tc>
      </w:tr>
      <w:tr w:rsidR="00A92E83" w:rsidRPr="00C372E1" w:rsidTr="00A92E83">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92E83" w:rsidRPr="00C372E1" w:rsidRDefault="00A92E83" w:rsidP="008C4836">
            <w:pPr>
              <w:rPr>
                <w:rFonts w:ascii="Arial" w:hAnsi="Arial" w:cs="Arial"/>
                <w:b/>
                <w:sz w:val="24"/>
                <w:szCs w:val="24"/>
              </w:rPr>
            </w:pPr>
            <w:r w:rsidRPr="00C372E1">
              <w:rPr>
                <w:rFonts w:ascii="Arial" w:hAnsi="Arial" w:cs="Arial"/>
                <w:b/>
                <w:sz w:val="24"/>
                <w:szCs w:val="24"/>
              </w:rPr>
              <w:t>Descripción</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92E83" w:rsidRPr="00C372E1" w:rsidRDefault="00A92E83" w:rsidP="008C4836">
            <w:pPr>
              <w:rPr>
                <w:rFonts w:ascii="Arial" w:hAnsi="Arial" w:cs="Arial"/>
                <w:sz w:val="24"/>
                <w:szCs w:val="24"/>
              </w:rPr>
            </w:pPr>
            <w:r w:rsidRPr="00C372E1">
              <w:rPr>
                <w:rFonts w:ascii="Arial" w:hAnsi="Arial" w:cs="Arial"/>
                <w:sz w:val="24"/>
                <w:szCs w:val="24"/>
              </w:rPr>
              <w:t>Actividad para reconocer los tipos de reproducción de algunos seres vivos.</w:t>
            </w:r>
          </w:p>
        </w:tc>
      </w:tr>
    </w:tbl>
    <w:p w:rsidR="005B23E2" w:rsidRPr="00C372E1" w:rsidRDefault="005B23E2" w:rsidP="008C4836">
      <w:pPr>
        <w:spacing w:after="0"/>
        <w:rPr>
          <w:rFonts w:ascii="Arial" w:hAnsi="Arial" w:cs="Arial"/>
          <w:smallCaps/>
        </w:rPr>
      </w:pPr>
    </w:p>
    <w:tbl>
      <w:tblPr>
        <w:tblStyle w:val="Tablaconcuadrcula"/>
        <w:tblW w:w="0" w:type="auto"/>
        <w:tblLook w:val="04A0" w:firstRow="1" w:lastRow="0" w:firstColumn="1" w:lastColumn="0" w:noHBand="0" w:noVBand="1"/>
      </w:tblPr>
      <w:tblGrid>
        <w:gridCol w:w="2518"/>
        <w:gridCol w:w="6515"/>
      </w:tblGrid>
      <w:tr w:rsidR="00C372E1" w:rsidRPr="00C372E1" w:rsidTr="003729C4">
        <w:tc>
          <w:tcPr>
            <w:tcW w:w="9033" w:type="dxa"/>
            <w:gridSpan w:val="2"/>
            <w:shd w:val="clear" w:color="auto" w:fill="000000" w:themeFill="text1"/>
          </w:tcPr>
          <w:p w:rsidR="008C4836" w:rsidRPr="00C372E1" w:rsidRDefault="008C4836" w:rsidP="008C4836">
            <w:pPr>
              <w:jc w:val="center"/>
              <w:rPr>
                <w:rFonts w:ascii="Arial" w:hAnsi="Arial" w:cs="Arial"/>
                <w:b/>
                <w:sz w:val="24"/>
                <w:szCs w:val="24"/>
              </w:rPr>
            </w:pPr>
            <w:r w:rsidRPr="00C372E1">
              <w:rPr>
                <w:rFonts w:ascii="Arial" w:hAnsi="Arial" w:cs="Arial"/>
                <w:b/>
                <w:sz w:val="24"/>
                <w:szCs w:val="24"/>
              </w:rPr>
              <w:t>Practica: recurso nuevo</w:t>
            </w:r>
          </w:p>
        </w:tc>
      </w:tr>
      <w:tr w:rsidR="00C372E1" w:rsidRPr="00C372E1" w:rsidTr="003729C4">
        <w:tc>
          <w:tcPr>
            <w:tcW w:w="2518" w:type="dxa"/>
          </w:tcPr>
          <w:p w:rsidR="008C4836" w:rsidRPr="00C372E1" w:rsidRDefault="008C4836" w:rsidP="008C4836">
            <w:pPr>
              <w:rPr>
                <w:rFonts w:ascii="Arial" w:hAnsi="Arial" w:cs="Arial"/>
                <w:b/>
                <w:sz w:val="24"/>
                <w:szCs w:val="24"/>
              </w:rPr>
            </w:pPr>
            <w:r w:rsidRPr="00C372E1">
              <w:rPr>
                <w:rFonts w:ascii="Arial" w:hAnsi="Arial" w:cs="Arial"/>
                <w:b/>
                <w:sz w:val="24"/>
                <w:szCs w:val="24"/>
              </w:rPr>
              <w:t>Código</w:t>
            </w:r>
          </w:p>
        </w:tc>
        <w:tc>
          <w:tcPr>
            <w:tcW w:w="6515" w:type="dxa"/>
          </w:tcPr>
          <w:p w:rsidR="008C4836" w:rsidRPr="00C372E1" w:rsidRDefault="008C4836" w:rsidP="00BA5C7D">
            <w:pPr>
              <w:rPr>
                <w:rFonts w:ascii="Arial" w:hAnsi="Arial" w:cs="Arial"/>
                <w:b/>
                <w:sz w:val="24"/>
                <w:szCs w:val="24"/>
              </w:rPr>
            </w:pPr>
            <w:r w:rsidRPr="00C372E1">
              <w:rPr>
                <w:rFonts w:ascii="Arial" w:hAnsi="Arial" w:cs="Arial"/>
                <w:sz w:val="24"/>
                <w:szCs w:val="24"/>
              </w:rPr>
              <w:t>CN_08_0</w:t>
            </w:r>
            <w:r w:rsidR="00DA2054" w:rsidRPr="00C372E1">
              <w:rPr>
                <w:rFonts w:ascii="Arial" w:hAnsi="Arial" w:cs="Arial"/>
                <w:sz w:val="24"/>
                <w:szCs w:val="24"/>
              </w:rPr>
              <w:t>4</w:t>
            </w:r>
            <w:r w:rsidRPr="00C372E1">
              <w:rPr>
                <w:rFonts w:ascii="Arial" w:hAnsi="Arial" w:cs="Arial"/>
                <w:sz w:val="24"/>
                <w:szCs w:val="24"/>
              </w:rPr>
              <w:t>_</w:t>
            </w:r>
            <w:r w:rsidR="009974B6" w:rsidRPr="00C372E1">
              <w:rPr>
                <w:rFonts w:ascii="Arial" w:hAnsi="Arial" w:cs="Arial"/>
                <w:sz w:val="24"/>
                <w:szCs w:val="24"/>
              </w:rPr>
              <w:t>CO_</w:t>
            </w:r>
            <w:r w:rsidRPr="00C372E1">
              <w:rPr>
                <w:rFonts w:ascii="Arial" w:hAnsi="Arial" w:cs="Arial"/>
                <w:sz w:val="24"/>
                <w:szCs w:val="24"/>
              </w:rPr>
              <w:t>REC</w:t>
            </w:r>
            <w:r w:rsidR="00E45D79" w:rsidRPr="00C372E1">
              <w:rPr>
                <w:rFonts w:ascii="Arial" w:hAnsi="Arial" w:cs="Arial"/>
                <w:sz w:val="24"/>
                <w:szCs w:val="24"/>
              </w:rPr>
              <w:t>5</w:t>
            </w:r>
            <w:r w:rsidR="0083337C" w:rsidRPr="00C372E1">
              <w:rPr>
                <w:rFonts w:ascii="Arial" w:hAnsi="Arial" w:cs="Arial"/>
                <w:sz w:val="24"/>
                <w:szCs w:val="24"/>
              </w:rPr>
              <w:t>0</w:t>
            </w:r>
            <w:r w:rsidR="00BA5C7D" w:rsidRPr="00C372E1">
              <w:rPr>
                <w:rFonts w:ascii="Arial" w:hAnsi="Arial" w:cs="Arial"/>
                <w:sz w:val="24"/>
                <w:szCs w:val="24"/>
              </w:rPr>
              <w:t xml:space="preserve"> </w:t>
            </w:r>
          </w:p>
        </w:tc>
      </w:tr>
      <w:tr w:rsidR="00C372E1" w:rsidRPr="00C372E1" w:rsidTr="003729C4">
        <w:tc>
          <w:tcPr>
            <w:tcW w:w="2518" w:type="dxa"/>
          </w:tcPr>
          <w:p w:rsidR="008C4836" w:rsidRPr="00C372E1" w:rsidRDefault="008C4836" w:rsidP="008C4836">
            <w:pPr>
              <w:rPr>
                <w:rFonts w:ascii="Arial" w:hAnsi="Arial" w:cs="Arial"/>
                <w:sz w:val="24"/>
                <w:szCs w:val="24"/>
              </w:rPr>
            </w:pPr>
            <w:r w:rsidRPr="00C372E1">
              <w:rPr>
                <w:rFonts w:ascii="Arial" w:hAnsi="Arial" w:cs="Arial"/>
                <w:b/>
                <w:sz w:val="24"/>
                <w:szCs w:val="24"/>
              </w:rPr>
              <w:t>Título</w:t>
            </w:r>
          </w:p>
        </w:tc>
        <w:tc>
          <w:tcPr>
            <w:tcW w:w="6515" w:type="dxa"/>
          </w:tcPr>
          <w:p w:rsidR="008C4836" w:rsidRPr="00BC0E2B" w:rsidRDefault="008C4836" w:rsidP="000E18A1">
            <w:pPr>
              <w:rPr>
                <w:rFonts w:ascii="Arial" w:hAnsi="Arial" w:cs="Arial"/>
                <w:sz w:val="24"/>
                <w:szCs w:val="24"/>
              </w:rPr>
            </w:pPr>
            <w:r w:rsidRPr="00BC0E2B">
              <w:rPr>
                <w:rFonts w:ascii="Arial" w:hAnsi="Arial" w:cs="Arial"/>
                <w:sz w:val="24"/>
                <w:szCs w:val="24"/>
              </w:rPr>
              <w:t xml:space="preserve">Refuerza tu aprendizaje: </w:t>
            </w:r>
            <w:r w:rsidR="000E18A1" w:rsidRPr="00BC0E2B">
              <w:rPr>
                <w:rFonts w:ascii="Arial" w:hAnsi="Arial" w:cs="Arial"/>
                <w:sz w:val="24"/>
                <w:szCs w:val="24"/>
              </w:rPr>
              <w:t>V</w:t>
            </w:r>
            <w:r w:rsidR="00BA5C7D" w:rsidRPr="00BC0E2B">
              <w:rPr>
                <w:rFonts w:ascii="Arial" w:hAnsi="Arial" w:cs="Arial"/>
                <w:sz w:val="24"/>
                <w:szCs w:val="24"/>
              </w:rPr>
              <w:t>entajas y desventajas de los tipos de reproducción</w:t>
            </w:r>
          </w:p>
        </w:tc>
      </w:tr>
      <w:tr w:rsidR="008C4836" w:rsidRPr="00C372E1" w:rsidTr="003729C4">
        <w:tc>
          <w:tcPr>
            <w:tcW w:w="2518" w:type="dxa"/>
          </w:tcPr>
          <w:p w:rsidR="008C4836" w:rsidRPr="00C372E1" w:rsidRDefault="008C4836" w:rsidP="008C4836">
            <w:pPr>
              <w:rPr>
                <w:rFonts w:ascii="Arial" w:hAnsi="Arial" w:cs="Arial"/>
                <w:sz w:val="24"/>
                <w:szCs w:val="24"/>
              </w:rPr>
            </w:pPr>
            <w:r w:rsidRPr="00C372E1">
              <w:rPr>
                <w:rFonts w:ascii="Arial" w:hAnsi="Arial" w:cs="Arial"/>
                <w:b/>
                <w:sz w:val="24"/>
                <w:szCs w:val="24"/>
              </w:rPr>
              <w:t>Descripción</w:t>
            </w:r>
          </w:p>
        </w:tc>
        <w:tc>
          <w:tcPr>
            <w:tcW w:w="6515" w:type="dxa"/>
          </w:tcPr>
          <w:p w:rsidR="008C4836" w:rsidRPr="00C372E1" w:rsidRDefault="00BA5C7D" w:rsidP="00BA5C7D">
            <w:pPr>
              <w:rPr>
                <w:rFonts w:ascii="Arial" w:hAnsi="Arial" w:cs="Arial"/>
                <w:sz w:val="24"/>
                <w:szCs w:val="24"/>
              </w:rPr>
            </w:pPr>
            <w:r w:rsidRPr="00C372E1">
              <w:rPr>
                <w:rFonts w:ascii="Arial" w:hAnsi="Arial" w:cs="Arial"/>
                <w:sz w:val="24"/>
                <w:szCs w:val="24"/>
              </w:rPr>
              <w:t>Actividad de reconocimiento de las ventajas y desventajas de la reproducción sexual y asexual.</w:t>
            </w:r>
          </w:p>
        </w:tc>
      </w:tr>
    </w:tbl>
    <w:p w:rsidR="008C4836" w:rsidRPr="00C372E1" w:rsidRDefault="008C4836" w:rsidP="008C4836">
      <w:pPr>
        <w:spacing w:after="0"/>
        <w:rPr>
          <w:rFonts w:ascii="Arial" w:hAnsi="Arial" w:cs="Arial"/>
          <w:smallCaps/>
        </w:rPr>
      </w:pPr>
    </w:p>
    <w:p w:rsidR="00937608" w:rsidRPr="00C372E1" w:rsidRDefault="00937608" w:rsidP="00937608">
      <w:pPr>
        <w:tabs>
          <w:tab w:val="right" w:pos="8498"/>
        </w:tabs>
        <w:spacing w:after="0"/>
        <w:rPr>
          <w:rFonts w:ascii="Arial" w:hAnsi="Arial" w:cs="Arial"/>
          <w:b/>
        </w:rPr>
      </w:pPr>
      <w:r w:rsidRPr="00C372E1">
        <w:rPr>
          <w:rFonts w:ascii="Arial" w:hAnsi="Arial" w:cs="Arial"/>
          <w:highlight w:val="yellow"/>
        </w:rPr>
        <w:lastRenderedPageBreak/>
        <w:t>[SECCIÓN 1]</w:t>
      </w:r>
      <w:r w:rsidRPr="00C372E1">
        <w:rPr>
          <w:rFonts w:ascii="Arial" w:hAnsi="Arial" w:cs="Arial"/>
        </w:rPr>
        <w:t xml:space="preserve"> </w:t>
      </w:r>
      <w:r w:rsidRPr="00C372E1">
        <w:rPr>
          <w:rFonts w:ascii="Arial" w:hAnsi="Arial" w:cs="Arial"/>
          <w:b/>
        </w:rPr>
        <w:t>3 La reproducción en microorganismos</w:t>
      </w:r>
    </w:p>
    <w:p w:rsidR="00622522" w:rsidRPr="00C372E1" w:rsidRDefault="00B01F65" w:rsidP="00937608">
      <w:pPr>
        <w:spacing w:before="100" w:beforeAutospacing="1" w:after="0" w:afterAutospacing="1"/>
        <w:rPr>
          <w:rFonts w:ascii="Arial" w:eastAsia="Times New Roman" w:hAnsi="Arial" w:cs="Arial"/>
          <w:lang w:val="es-CO"/>
        </w:rPr>
      </w:pPr>
      <w:r w:rsidRPr="00C372E1">
        <w:rPr>
          <w:rFonts w:ascii="Arial" w:eastAsia="Times New Roman" w:hAnsi="Arial" w:cs="Arial"/>
          <w:lang w:val="es-CO"/>
        </w:rPr>
        <w:t xml:space="preserve">Los </w:t>
      </w:r>
      <w:r w:rsidR="00622522" w:rsidRPr="00C372E1">
        <w:rPr>
          <w:rFonts w:ascii="Arial" w:eastAsia="Times New Roman" w:hAnsi="Arial" w:cs="Arial"/>
          <w:b/>
          <w:lang w:val="es-CO"/>
        </w:rPr>
        <w:t>microorganismos</w:t>
      </w:r>
      <w:r w:rsidRPr="00C372E1">
        <w:rPr>
          <w:rFonts w:ascii="Arial" w:eastAsia="Times New Roman" w:hAnsi="Arial" w:cs="Arial"/>
          <w:lang w:val="es-CO"/>
        </w:rPr>
        <w:t xml:space="preserve"> son</w:t>
      </w:r>
      <w:r w:rsidR="007B4048" w:rsidRPr="00C372E1">
        <w:rPr>
          <w:rFonts w:ascii="Arial" w:eastAsia="Times New Roman" w:hAnsi="Arial" w:cs="Arial"/>
          <w:lang w:val="es-CO"/>
        </w:rPr>
        <w:t xml:space="preserve"> seres </w:t>
      </w:r>
      <w:r w:rsidR="00622522" w:rsidRPr="00C372E1">
        <w:rPr>
          <w:rFonts w:ascii="Arial" w:eastAsia="Times New Roman" w:hAnsi="Arial" w:cs="Arial"/>
          <w:lang w:val="es-CO"/>
        </w:rPr>
        <w:t xml:space="preserve">diminutos, </w:t>
      </w:r>
      <w:r w:rsidRPr="00C372E1">
        <w:rPr>
          <w:rFonts w:ascii="Arial" w:eastAsia="Times New Roman" w:hAnsi="Arial" w:cs="Arial"/>
          <w:lang w:val="es-CO"/>
        </w:rPr>
        <w:t xml:space="preserve">que se pueden observar con el uso del </w:t>
      </w:r>
      <w:r w:rsidR="00622522" w:rsidRPr="00C372E1">
        <w:rPr>
          <w:rFonts w:ascii="Arial" w:eastAsia="Times New Roman" w:hAnsi="Arial" w:cs="Arial"/>
          <w:lang w:val="es-CO"/>
        </w:rPr>
        <w:t>microscopio</w:t>
      </w:r>
      <w:r w:rsidRPr="00C372E1">
        <w:rPr>
          <w:rFonts w:ascii="Arial" w:eastAsia="Times New Roman" w:hAnsi="Arial" w:cs="Arial"/>
          <w:lang w:val="es-CO"/>
        </w:rPr>
        <w:t>. E</w:t>
      </w:r>
      <w:r w:rsidR="00622522" w:rsidRPr="00C372E1">
        <w:rPr>
          <w:rFonts w:ascii="Arial" w:eastAsia="Times New Roman" w:hAnsi="Arial" w:cs="Arial"/>
          <w:lang w:val="es-CO"/>
        </w:rPr>
        <w:t xml:space="preserve">stos en su gran mayoría son unicelulares, </w:t>
      </w:r>
      <w:r w:rsidRPr="00C372E1">
        <w:rPr>
          <w:rFonts w:ascii="Arial" w:eastAsia="Times New Roman" w:hAnsi="Arial" w:cs="Arial"/>
          <w:lang w:val="es-CO"/>
        </w:rPr>
        <w:t>es decir</w:t>
      </w:r>
      <w:r w:rsidR="00337BAA" w:rsidRPr="00C372E1">
        <w:rPr>
          <w:rFonts w:ascii="Arial" w:eastAsia="Times New Roman" w:hAnsi="Arial" w:cs="Arial"/>
          <w:lang w:val="es-CO"/>
        </w:rPr>
        <w:t>,</w:t>
      </w:r>
      <w:r w:rsidRPr="00C372E1">
        <w:rPr>
          <w:rFonts w:ascii="Arial" w:eastAsia="Times New Roman" w:hAnsi="Arial" w:cs="Arial"/>
          <w:lang w:val="es-CO"/>
        </w:rPr>
        <w:t xml:space="preserve"> que tienen una sola célula capaz de</w:t>
      </w:r>
      <w:r w:rsidR="00622522" w:rsidRPr="00C372E1">
        <w:rPr>
          <w:rFonts w:ascii="Arial" w:eastAsia="Times New Roman" w:hAnsi="Arial" w:cs="Arial"/>
          <w:lang w:val="es-CO"/>
        </w:rPr>
        <w:t xml:space="preserve"> llevar a cabo </w:t>
      </w:r>
      <w:r w:rsidR="00337BAA" w:rsidRPr="00C372E1">
        <w:rPr>
          <w:rFonts w:ascii="Arial" w:eastAsia="Times New Roman" w:hAnsi="Arial" w:cs="Arial"/>
          <w:lang w:val="es-CO"/>
        </w:rPr>
        <w:t>todas las funciones vitales</w:t>
      </w:r>
      <w:r w:rsidRPr="00C372E1">
        <w:rPr>
          <w:rFonts w:ascii="Arial" w:eastAsia="Times New Roman" w:hAnsi="Arial" w:cs="Arial"/>
          <w:lang w:val="es-CO"/>
        </w:rPr>
        <w:t>.</w:t>
      </w:r>
    </w:p>
    <w:p w:rsidR="007B4048" w:rsidRPr="00C372E1" w:rsidRDefault="007B4048" w:rsidP="007B4048">
      <w:pPr>
        <w:spacing w:before="100" w:beforeAutospacing="1" w:after="0" w:afterAutospacing="1"/>
        <w:rPr>
          <w:rFonts w:ascii="Arial" w:eastAsia="Times New Roman" w:hAnsi="Arial" w:cs="Arial"/>
          <w:lang w:val="es-CO"/>
        </w:rPr>
      </w:pPr>
      <w:r w:rsidRPr="00C372E1">
        <w:rPr>
          <w:rFonts w:ascii="Arial" w:eastAsia="Times New Roman" w:hAnsi="Arial" w:cs="Arial"/>
          <w:lang w:val="es-CO"/>
        </w:rPr>
        <w:t xml:space="preserve">Son seres microscópicos las </w:t>
      </w:r>
      <w:r w:rsidRPr="00C372E1">
        <w:rPr>
          <w:rFonts w:ascii="Arial" w:eastAsia="Times New Roman" w:hAnsi="Arial" w:cs="Arial"/>
          <w:b/>
          <w:lang w:val="es-CO"/>
        </w:rPr>
        <w:t>bacterias</w:t>
      </w:r>
      <w:r w:rsidRPr="00C372E1">
        <w:rPr>
          <w:rFonts w:ascii="Arial" w:eastAsia="Times New Roman" w:hAnsi="Arial" w:cs="Arial"/>
          <w:lang w:val="es-CO"/>
        </w:rPr>
        <w:t xml:space="preserve">, las </w:t>
      </w:r>
      <w:proofErr w:type="spellStart"/>
      <w:r w:rsidRPr="00C372E1">
        <w:rPr>
          <w:rFonts w:ascii="Arial" w:eastAsia="Times New Roman" w:hAnsi="Arial" w:cs="Arial"/>
          <w:b/>
          <w:lang w:val="es-CO"/>
        </w:rPr>
        <w:t>archaeas</w:t>
      </w:r>
      <w:proofErr w:type="spellEnd"/>
      <w:r w:rsidRPr="00C372E1">
        <w:rPr>
          <w:rFonts w:ascii="Arial" w:eastAsia="Times New Roman" w:hAnsi="Arial" w:cs="Arial"/>
          <w:lang w:val="es-CO"/>
        </w:rPr>
        <w:t xml:space="preserve"> </w:t>
      </w:r>
      <w:r w:rsidR="008F2890">
        <w:rPr>
          <w:rFonts w:ascii="Arial" w:eastAsia="Times New Roman" w:hAnsi="Arial" w:cs="Arial"/>
          <w:lang w:val="es-CO"/>
        </w:rPr>
        <w:t xml:space="preserve">(también conocidas como </w:t>
      </w:r>
      <w:r w:rsidR="008F2890" w:rsidRPr="00020B99">
        <w:rPr>
          <w:rFonts w:ascii="Arial" w:eastAsia="Times New Roman" w:hAnsi="Arial" w:cs="Arial"/>
          <w:b/>
          <w:lang w:val="es-CO"/>
        </w:rPr>
        <w:t>arqueas</w:t>
      </w:r>
      <w:r w:rsidR="008F2890">
        <w:rPr>
          <w:rFonts w:ascii="Arial" w:eastAsia="Times New Roman" w:hAnsi="Arial" w:cs="Arial"/>
          <w:lang w:val="es-CO"/>
        </w:rPr>
        <w:t xml:space="preserve">) </w:t>
      </w:r>
      <w:r w:rsidRPr="00C372E1">
        <w:rPr>
          <w:rFonts w:ascii="Arial" w:eastAsia="Times New Roman" w:hAnsi="Arial" w:cs="Arial"/>
          <w:lang w:val="es-CO"/>
        </w:rPr>
        <w:t xml:space="preserve">y los </w:t>
      </w:r>
      <w:r w:rsidRPr="00C372E1">
        <w:rPr>
          <w:rFonts w:ascii="Arial" w:eastAsia="Times New Roman" w:hAnsi="Arial" w:cs="Arial"/>
          <w:b/>
          <w:lang w:val="es-CO"/>
        </w:rPr>
        <w:t>protistas.</w:t>
      </w:r>
      <w:r w:rsidRPr="00C372E1">
        <w:rPr>
          <w:rFonts w:ascii="Arial" w:eastAsia="Times New Roman" w:hAnsi="Arial" w:cs="Arial"/>
          <w:lang w:val="es-CO"/>
        </w:rPr>
        <w:t xml:space="preserve"> </w:t>
      </w:r>
      <w:r w:rsidR="00BE0949">
        <w:rPr>
          <w:rFonts w:ascii="Arial" w:eastAsia="Times New Roman" w:hAnsi="Arial" w:cs="Arial"/>
          <w:lang w:val="es-CO"/>
        </w:rPr>
        <w:t xml:space="preserve">Estos organismos están presentes prácticamente en todos los ambientes y se reproducen muy rápidamente. </w:t>
      </w:r>
      <w:r w:rsidRPr="00C372E1">
        <w:rPr>
          <w:rFonts w:ascii="Arial" w:eastAsia="Times New Roman" w:hAnsi="Arial" w:cs="Arial"/>
          <w:lang w:val="es-CO"/>
        </w:rPr>
        <w:t>También hay algunos hongos, plantas y animales microscópicos; sin embargo, al hablar de la reproducción en microorganismos nos limitaremos a los tres primeros grupos.</w:t>
      </w:r>
    </w:p>
    <w:p w:rsidR="00D54238" w:rsidRPr="00C372E1" w:rsidRDefault="007B4048" w:rsidP="00937608">
      <w:pPr>
        <w:spacing w:before="100" w:beforeAutospacing="1" w:after="0" w:afterAutospacing="1"/>
        <w:rPr>
          <w:rFonts w:ascii="Arial" w:eastAsia="Times New Roman" w:hAnsi="Arial" w:cs="Arial"/>
          <w:lang w:val="es-CO"/>
        </w:rPr>
      </w:pPr>
      <w:r w:rsidRPr="00C372E1">
        <w:rPr>
          <w:rFonts w:ascii="Arial" w:eastAsia="Times New Roman" w:hAnsi="Arial" w:cs="Arial"/>
          <w:lang w:val="es-CO"/>
        </w:rPr>
        <w:t>Vale la pena aclarar que en microbiología</w:t>
      </w:r>
      <w:r w:rsidR="00D54238" w:rsidRPr="00C372E1">
        <w:rPr>
          <w:rFonts w:ascii="Arial" w:eastAsia="Times New Roman" w:hAnsi="Arial" w:cs="Arial"/>
          <w:lang w:val="es-CO"/>
        </w:rPr>
        <w:t xml:space="preserve"> el término </w:t>
      </w:r>
      <w:r w:rsidR="00D54238" w:rsidRPr="00C372E1">
        <w:rPr>
          <w:rFonts w:ascii="Arial" w:eastAsia="Times New Roman" w:hAnsi="Arial" w:cs="Arial"/>
          <w:b/>
          <w:lang w:val="es-CO"/>
        </w:rPr>
        <w:t>crecimiento</w:t>
      </w:r>
      <w:r w:rsidR="00D54238" w:rsidRPr="00C372E1">
        <w:rPr>
          <w:rFonts w:ascii="Arial" w:eastAsia="Times New Roman" w:hAnsi="Arial" w:cs="Arial"/>
          <w:lang w:val="es-CO"/>
        </w:rPr>
        <w:t xml:space="preserve"> se define como el </w:t>
      </w:r>
      <w:r w:rsidR="00337BAA" w:rsidRPr="00C372E1">
        <w:rPr>
          <w:rFonts w:ascii="Arial" w:eastAsia="Times New Roman" w:hAnsi="Arial" w:cs="Arial"/>
          <w:lang w:val="es-CO"/>
        </w:rPr>
        <w:t>aumento en el número de células. Esto implica que crecimiento</w:t>
      </w:r>
      <w:r w:rsidR="00D54238" w:rsidRPr="00C372E1">
        <w:rPr>
          <w:rFonts w:ascii="Arial" w:eastAsia="Times New Roman" w:hAnsi="Arial" w:cs="Arial"/>
          <w:lang w:val="es-CO"/>
        </w:rPr>
        <w:t xml:space="preserve"> </w:t>
      </w:r>
      <w:r w:rsidR="00F07394" w:rsidRPr="00C372E1">
        <w:rPr>
          <w:rFonts w:ascii="Arial" w:eastAsia="Times New Roman" w:hAnsi="Arial" w:cs="Arial"/>
          <w:lang w:val="es-CO"/>
        </w:rPr>
        <w:t>es</w:t>
      </w:r>
      <w:r w:rsidR="00D54238" w:rsidRPr="00C372E1">
        <w:rPr>
          <w:rFonts w:ascii="Arial" w:eastAsia="Times New Roman" w:hAnsi="Arial" w:cs="Arial"/>
          <w:lang w:val="es-CO"/>
        </w:rPr>
        <w:t xml:space="preserve"> sinónimo de reproducción dentro del contexto </w:t>
      </w:r>
      <w:r w:rsidR="00B01F65" w:rsidRPr="00C372E1">
        <w:rPr>
          <w:rFonts w:ascii="Arial" w:eastAsia="Times New Roman" w:hAnsi="Arial" w:cs="Arial"/>
          <w:lang w:val="es-CO"/>
        </w:rPr>
        <w:t>micro</w:t>
      </w:r>
      <w:r w:rsidR="00D54238" w:rsidRPr="00C372E1">
        <w:rPr>
          <w:rFonts w:ascii="Arial" w:eastAsia="Times New Roman" w:hAnsi="Arial" w:cs="Arial"/>
          <w:lang w:val="es-CO"/>
        </w:rPr>
        <w:t xml:space="preserve">biológico. Por lo mismo, en adelante </w:t>
      </w:r>
      <w:r w:rsidR="00B01F65" w:rsidRPr="00C372E1">
        <w:rPr>
          <w:rFonts w:ascii="Arial" w:eastAsia="Times New Roman" w:hAnsi="Arial" w:cs="Arial"/>
          <w:lang w:val="es-CO"/>
        </w:rPr>
        <w:t>hablaremos de crecimiento o reproducción microbiana</w:t>
      </w:r>
      <w:r w:rsidRPr="00C372E1">
        <w:rPr>
          <w:rFonts w:ascii="Arial" w:eastAsia="Times New Roman" w:hAnsi="Arial" w:cs="Arial"/>
          <w:lang w:val="es-CO"/>
        </w:rPr>
        <w:t xml:space="preserve"> como sinónimos.</w:t>
      </w:r>
    </w:p>
    <w:p w:rsidR="00937608" w:rsidRPr="00C372E1" w:rsidRDefault="007B4048" w:rsidP="00937608">
      <w:pPr>
        <w:rPr>
          <w:rFonts w:ascii="Arial" w:hAnsi="Arial" w:cs="Arial"/>
          <w:b/>
        </w:rPr>
      </w:pPr>
      <w:r w:rsidRPr="00C372E1">
        <w:rPr>
          <w:rFonts w:ascii="Arial" w:hAnsi="Arial" w:cs="Arial"/>
          <w:highlight w:val="yellow"/>
        </w:rPr>
        <w:t xml:space="preserve"> </w:t>
      </w:r>
      <w:r w:rsidR="00937608" w:rsidRPr="00C372E1">
        <w:rPr>
          <w:rFonts w:ascii="Arial" w:hAnsi="Arial" w:cs="Arial"/>
          <w:highlight w:val="yellow"/>
        </w:rPr>
        <w:t>[SECCIÓN 2]</w:t>
      </w:r>
      <w:r w:rsidR="00937608" w:rsidRPr="00C372E1">
        <w:rPr>
          <w:rFonts w:ascii="Arial" w:hAnsi="Arial" w:cs="Arial"/>
          <w:b/>
        </w:rPr>
        <w:t>3.1</w:t>
      </w:r>
      <w:r w:rsidR="00937608" w:rsidRPr="00C372E1">
        <w:rPr>
          <w:rFonts w:ascii="Arial" w:hAnsi="Arial" w:cs="Arial"/>
        </w:rPr>
        <w:t xml:space="preserve"> </w:t>
      </w:r>
      <w:r w:rsidR="00937608" w:rsidRPr="00C372E1">
        <w:rPr>
          <w:rFonts w:ascii="Arial" w:hAnsi="Arial" w:cs="Arial"/>
          <w:b/>
        </w:rPr>
        <w:t xml:space="preserve">La reproducción en </w:t>
      </w:r>
      <w:r w:rsidR="00F86DCA" w:rsidRPr="00C372E1">
        <w:rPr>
          <w:rFonts w:ascii="Arial" w:hAnsi="Arial" w:cs="Arial"/>
          <w:b/>
        </w:rPr>
        <w:t>bacterias y archaeas</w:t>
      </w:r>
      <w:r w:rsidR="00937608" w:rsidRPr="00C372E1">
        <w:rPr>
          <w:rFonts w:ascii="Arial" w:hAnsi="Arial" w:cs="Arial"/>
          <w:b/>
        </w:rPr>
        <w:t xml:space="preserve"> </w:t>
      </w:r>
    </w:p>
    <w:p w:rsidR="00007F85" w:rsidRDefault="00007F85" w:rsidP="00007F85">
      <w:pPr>
        <w:rPr>
          <w:rFonts w:ascii="Arial" w:eastAsia="Times New Roman" w:hAnsi="Arial" w:cs="Arial"/>
        </w:rPr>
      </w:pPr>
      <w:r>
        <w:rPr>
          <w:rFonts w:ascii="Arial" w:eastAsia="Times New Roman" w:hAnsi="Arial" w:cs="Arial"/>
        </w:rPr>
        <w:t xml:space="preserve">En las condiciones adecuadas, los microorganismos se reproducen muy velozmente. Por ejemplo, la bacteria </w:t>
      </w:r>
      <w:proofErr w:type="spellStart"/>
      <w:r w:rsidRPr="005C20BA">
        <w:rPr>
          <w:rFonts w:ascii="Arial" w:eastAsia="Times New Roman" w:hAnsi="Arial" w:cs="Arial"/>
          <w:i/>
        </w:rPr>
        <w:t>Escherichia</w:t>
      </w:r>
      <w:proofErr w:type="spellEnd"/>
      <w:r w:rsidRPr="005C20BA">
        <w:rPr>
          <w:rFonts w:ascii="Arial" w:eastAsia="Times New Roman" w:hAnsi="Arial" w:cs="Arial"/>
          <w:i/>
        </w:rPr>
        <w:t xml:space="preserve"> </w:t>
      </w:r>
      <w:proofErr w:type="spellStart"/>
      <w:r w:rsidRPr="005C20BA">
        <w:rPr>
          <w:rFonts w:ascii="Arial" w:eastAsia="Times New Roman" w:hAnsi="Arial" w:cs="Arial"/>
          <w:i/>
        </w:rPr>
        <w:t>coli</w:t>
      </w:r>
      <w:proofErr w:type="spellEnd"/>
      <w:r>
        <w:rPr>
          <w:rFonts w:ascii="Arial" w:eastAsia="Times New Roman" w:hAnsi="Arial" w:cs="Arial"/>
        </w:rPr>
        <w:t xml:space="preserve">, a menudo llamada simplemente </w:t>
      </w:r>
      <w:r w:rsidRPr="00C30BC5">
        <w:rPr>
          <w:rFonts w:ascii="Arial" w:eastAsia="Times New Roman" w:hAnsi="Arial" w:cs="Arial"/>
          <w:b/>
        </w:rPr>
        <w:t xml:space="preserve">E. </w:t>
      </w:r>
      <w:proofErr w:type="spellStart"/>
      <w:r w:rsidRPr="00C30BC5">
        <w:rPr>
          <w:rFonts w:ascii="Arial" w:eastAsia="Times New Roman" w:hAnsi="Arial" w:cs="Arial"/>
          <w:b/>
        </w:rPr>
        <w:t>coli</w:t>
      </w:r>
      <w:proofErr w:type="spellEnd"/>
      <w:r>
        <w:rPr>
          <w:rFonts w:ascii="Arial" w:eastAsia="Times New Roman" w:hAnsi="Arial" w:cs="Arial"/>
        </w:rPr>
        <w:t xml:space="preserve">, es una bacteria que está normalmente en el intestino humano (entre mucho otros lugares) y es importante para su correcto funcionamiento. Sin embargo, algunos tipos de E. </w:t>
      </w:r>
      <w:proofErr w:type="spellStart"/>
      <w:r>
        <w:rPr>
          <w:rFonts w:ascii="Arial" w:eastAsia="Times New Roman" w:hAnsi="Arial" w:cs="Arial"/>
        </w:rPr>
        <w:t>coli</w:t>
      </w:r>
      <w:proofErr w:type="spellEnd"/>
      <w:r>
        <w:rPr>
          <w:rFonts w:ascii="Arial" w:eastAsia="Times New Roman" w:hAnsi="Arial" w:cs="Arial"/>
        </w:rPr>
        <w:t xml:space="preserve"> son dañinos y si una persona consume alimentos contaminados con estas bacterias, ellas se multiplicarán en su intestino en cuestión de horas. Cuando la población sea suficientemente grande puede causar enfermedades graves, dentro y fuera del sistema digestivo.</w:t>
      </w:r>
    </w:p>
    <w:p w:rsidR="00C30BC5" w:rsidRDefault="00757354" w:rsidP="00937608">
      <w:pPr>
        <w:rPr>
          <w:rFonts w:ascii="Arial" w:eastAsia="Times New Roman" w:hAnsi="Arial" w:cs="Arial"/>
        </w:rPr>
      </w:pPr>
      <w:r w:rsidRPr="00C372E1">
        <w:rPr>
          <w:rFonts w:ascii="Arial" w:eastAsia="Times New Roman" w:hAnsi="Arial" w:cs="Arial"/>
        </w:rPr>
        <w:t xml:space="preserve">Una característica común entre las </w:t>
      </w:r>
      <w:r w:rsidRPr="00C372E1">
        <w:rPr>
          <w:rFonts w:ascii="Arial" w:eastAsia="Times New Roman" w:hAnsi="Arial" w:cs="Arial"/>
          <w:b/>
        </w:rPr>
        <w:t xml:space="preserve">bacterias </w:t>
      </w:r>
      <w:r w:rsidRPr="00C372E1">
        <w:rPr>
          <w:rFonts w:ascii="Arial" w:eastAsia="Times New Roman" w:hAnsi="Arial" w:cs="Arial"/>
        </w:rPr>
        <w:t xml:space="preserve">y las </w:t>
      </w:r>
      <w:r w:rsidRPr="00C372E1">
        <w:rPr>
          <w:rFonts w:ascii="Arial" w:eastAsia="Times New Roman" w:hAnsi="Arial" w:cs="Arial"/>
          <w:b/>
        </w:rPr>
        <w:t>archaeas</w:t>
      </w:r>
      <w:r w:rsidRPr="00C372E1">
        <w:rPr>
          <w:rFonts w:ascii="Arial" w:eastAsia="Times New Roman" w:hAnsi="Arial" w:cs="Arial"/>
        </w:rPr>
        <w:t xml:space="preserve"> es que las células de ambos grupos son de tipo </w:t>
      </w:r>
      <w:r w:rsidRPr="00C372E1">
        <w:rPr>
          <w:rFonts w:ascii="Arial" w:eastAsia="Times New Roman" w:hAnsi="Arial" w:cs="Arial"/>
          <w:b/>
        </w:rPr>
        <w:t>procariota</w:t>
      </w:r>
      <w:r w:rsidR="00C30BC5">
        <w:rPr>
          <w:rFonts w:ascii="Arial" w:eastAsia="Times New Roman" w:hAnsi="Arial" w:cs="Arial"/>
        </w:rPr>
        <w:t xml:space="preserve"> (sin núcleo), por lo que </w:t>
      </w:r>
      <w:r w:rsidR="00963C8A">
        <w:rPr>
          <w:rFonts w:ascii="Arial" w:eastAsia="Times New Roman" w:hAnsi="Arial" w:cs="Arial"/>
        </w:rPr>
        <w:t xml:space="preserve">su </w:t>
      </w:r>
      <w:r w:rsidR="00C30BC5">
        <w:rPr>
          <w:rFonts w:ascii="Arial" w:eastAsia="Times New Roman" w:hAnsi="Arial" w:cs="Arial"/>
        </w:rPr>
        <w:t>manera de reproducirse tiene muchas semejanzas.</w:t>
      </w:r>
      <w:r w:rsidRPr="00C372E1">
        <w:rPr>
          <w:rFonts w:ascii="Arial" w:eastAsia="Times New Roman" w:hAnsi="Arial" w:cs="Arial"/>
        </w:rPr>
        <w:t xml:space="preserve"> </w:t>
      </w:r>
    </w:p>
    <w:p w:rsidR="005419A7" w:rsidRPr="00C372E1" w:rsidRDefault="007B4048" w:rsidP="00937608">
      <w:pPr>
        <w:rPr>
          <w:rFonts w:ascii="Arial" w:eastAsia="Times New Roman" w:hAnsi="Arial" w:cs="Arial"/>
        </w:rPr>
      </w:pPr>
      <w:r w:rsidRPr="00C372E1">
        <w:rPr>
          <w:rFonts w:ascii="Arial" w:eastAsia="Times New Roman" w:hAnsi="Arial" w:cs="Arial"/>
        </w:rPr>
        <w:t>En la mayoría de los procariotas</w:t>
      </w:r>
      <w:r w:rsidR="00EB095A" w:rsidRPr="00C372E1">
        <w:rPr>
          <w:rFonts w:ascii="Arial" w:eastAsia="Times New Roman" w:hAnsi="Arial" w:cs="Arial"/>
        </w:rPr>
        <w:t>,</w:t>
      </w:r>
      <w:r w:rsidR="00E134DD" w:rsidRPr="00C372E1">
        <w:rPr>
          <w:rFonts w:ascii="Arial" w:eastAsia="Times New Roman" w:hAnsi="Arial" w:cs="Arial"/>
        </w:rPr>
        <w:t xml:space="preserve"> la reproducción </w:t>
      </w:r>
      <w:r w:rsidRPr="00C372E1">
        <w:rPr>
          <w:rFonts w:ascii="Arial" w:eastAsia="Times New Roman" w:hAnsi="Arial" w:cs="Arial"/>
        </w:rPr>
        <w:t xml:space="preserve">y </w:t>
      </w:r>
      <w:r w:rsidR="00E134DD" w:rsidRPr="00C372E1">
        <w:rPr>
          <w:rFonts w:ascii="Arial" w:eastAsia="Times New Roman" w:hAnsi="Arial" w:cs="Arial"/>
        </w:rPr>
        <w:t xml:space="preserve">por tanto el crecimiento de la población, se lleva a cabo mediante </w:t>
      </w:r>
      <w:r w:rsidR="00E134DD" w:rsidRPr="00C372E1">
        <w:rPr>
          <w:rFonts w:ascii="Arial" w:eastAsia="Times New Roman" w:hAnsi="Arial" w:cs="Arial"/>
          <w:b/>
        </w:rPr>
        <w:t>fisión binaria</w:t>
      </w:r>
      <w:r w:rsidRPr="00C372E1">
        <w:rPr>
          <w:rFonts w:ascii="Arial" w:eastAsia="Times New Roman" w:hAnsi="Arial" w:cs="Arial"/>
        </w:rPr>
        <w:t>. No obstante,</w:t>
      </w:r>
      <w:r w:rsidR="00E134DD" w:rsidRPr="00C372E1">
        <w:rPr>
          <w:rFonts w:ascii="Arial" w:eastAsia="Times New Roman" w:hAnsi="Arial" w:cs="Arial"/>
        </w:rPr>
        <w:t xml:space="preserve"> existen algunas </w:t>
      </w:r>
      <w:r w:rsidR="007E7FA5" w:rsidRPr="00C372E1">
        <w:rPr>
          <w:rFonts w:ascii="Arial" w:eastAsia="Times New Roman" w:hAnsi="Arial" w:cs="Arial"/>
        </w:rPr>
        <w:t>excepciones</w:t>
      </w:r>
      <w:r w:rsidR="00B032DC" w:rsidRPr="00C372E1">
        <w:rPr>
          <w:rFonts w:ascii="Arial" w:eastAsia="Times New Roman" w:hAnsi="Arial" w:cs="Arial"/>
        </w:rPr>
        <w:t>:</w:t>
      </w:r>
    </w:p>
    <w:p w:rsidR="00CE5D24" w:rsidRPr="00C372E1" w:rsidRDefault="00CE5D24" w:rsidP="002042ED">
      <w:pPr>
        <w:pStyle w:val="Prrafodelista"/>
        <w:numPr>
          <w:ilvl w:val="0"/>
          <w:numId w:val="8"/>
        </w:numPr>
        <w:rPr>
          <w:rFonts w:ascii="Arial" w:eastAsia="Times New Roman" w:hAnsi="Arial" w:cs="Arial"/>
        </w:rPr>
      </w:pPr>
      <w:r w:rsidRPr="00C372E1">
        <w:rPr>
          <w:rFonts w:ascii="Arial" w:eastAsia="Times New Roman" w:hAnsi="Arial" w:cs="Arial"/>
        </w:rPr>
        <w:t xml:space="preserve">Ciertas </w:t>
      </w:r>
      <w:r w:rsidRPr="00C372E1">
        <w:rPr>
          <w:rFonts w:ascii="Arial" w:eastAsia="Times New Roman" w:hAnsi="Arial" w:cs="Arial"/>
          <w:b/>
        </w:rPr>
        <w:t>bacterias</w:t>
      </w:r>
      <w:r w:rsidRPr="00C372E1">
        <w:rPr>
          <w:rFonts w:ascii="Arial" w:eastAsia="Times New Roman" w:hAnsi="Arial" w:cs="Arial"/>
        </w:rPr>
        <w:t xml:space="preserve"> y </w:t>
      </w:r>
      <w:r w:rsidR="00EB02A1" w:rsidRPr="00C372E1">
        <w:rPr>
          <w:rFonts w:ascii="Arial" w:eastAsia="Times New Roman" w:hAnsi="Arial" w:cs="Arial"/>
        </w:rPr>
        <w:t xml:space="preserve">algunas </w:t>
      </w:r>
      <w:r w:rsidRPr="00C372E1">
        <w:rPr>
          <w:rFonts w:ascii="Arial" w:eastAsia="Times New Roman" w:hAnsi="Arial" w:cs="Arial"/>
          <w:b/>
        </w:rPr>
        <w:t>archaeas</w:t>
      </w:r>
      <w:r w:rsidRPr="00C372E1">
        <w:rPr>
          <w:rFonts w:ascii="Arial" w:eastAsia="Times New Roman" w:hAnsi="Arial" w:cs="Arial"/>
        </w:rPr>
        <w:t xml:space="preserve"> se reproducen mediante procesos de </w:t>
      </w:r>
      <w:r w:rsidRPr="00C372E1">
        <w:rPr>
          <w:rFonts w:ascii="Arial" w:eastAsia="Times New Roman" w:hAnsi="Arial" w:cs="Arial"/>
          <w:b/>
        </w:rPr>
        <w:t>gemación</w:t>
      </w:r>
      <w:r w:rsidRPr="00C372E1">
        <w:rPr>
          <w:rFonts w:ascii="Arial" w:eastAsia="Times New Roman" w:hAnsi="Arial" w:cs="Arial"/>
        </w:rPr>
        <w:t>.</w:t>
      </w:r>
    </w:p>
    <w:p w:rsidR="00CE5D24" w:rsidRPr="00C372E1" w:rsidRDefault="00CE5D24" w:rsidP="002042ED">
      <w:pPr>
        <w:pStyle w:val="Prrafodelista"/>
        <w:numPr>
          <w:ilvl w:val="0"/>
          <w:numId w:val="8"/>
        </w:numPr>
        <w:rPr>
          <w:rFonts w:ascii="Arial" w:eastAsia="Times New Roman" w:hAnsi="Arial" w:cs="Arial"/>
        </w:rPr>
      </w:pPr>
      <w:r w:rsidRPr="00C372E1">
        <w:rPr>
          <w:rFonts w:ascii="Arial" w:eastAsia="Times New Roman" w:hAnsi="Arial" w:cs="Arial"/>
        </w:rPr>
        <w:t xml:space="preserve">Algunas </w:t>
      </w:r>
      <w:r w:rsidRPr="00C372E1">
        <w:rPr>
          <w:rFonts w:ascii="Arial" w:eastAsia="Times New Roman" w:hAnsi="Arial" w:cs="Arial"/>
          <w:b/>
        </w:rPr>
        <w:t>archaeas</w:t>
      </w:r>
      <w:r w:rsidRPr="00C372E1">
        <w:rPr>
          <w:rFonts w:ascii="Arial" w:eastAsia="Times New Roman" w:hAnsi="Arial" w:cs="Arial"/>
        </w:rPr>
        <w:t xml:space="preserve"> se reproducen a través de </w:t>
      </w:r>
      <w:r w:rsidRPr="00C372E1">
        <w:rPr>
          <w:rFonts w:ascii="Arial" w:eastAsia="Times New Roman" w:hAnsi="Arial" w:cs="Arial"/>
          <w:b/>
        </w:rPr>
        <w:t>fragmentación</w:t>
      </w:r>
      <w:r w:rsidRPr="00C372E1">
        <w:rPr>
          <w:rFonts w:ascii="Arial" w:eastAsia="Times New Roman" w:hAnsi="Arial" w:cs="Arial"/>
        </w:rPr>
        <w:t>.</w:t>
      </w:r>
    </w:p>
    <w:p w:rsidR="00745336" w:rsidRPr="00C372E1" w:rsidRDefault="00B032DC" w:rsidP="00745336">
      <w:pPr>
        <w:pStyle w:val="Prrafodelista"/>
        <w:numPr>
          <w:ilvl w:val="0"/>
          <w:numId w:val="8"/>
        </w:numPr>
        <w:rPr>
          <w:rFonts w:ascii="Arial" w:eastAsia="Times New Roman" w:hAnsi="Arial" w:cs="Arial"/>
        </w:rPr>
      </w:pPr>
      <w:r w:rsidRPr="00C372E1">
        <w:rPr>
          <w:rFonts w:ascii="Arial" w:eastAsia="Times New Roman" w:hAnsi="Arial" w:cs="Arial"/>
        </w:rPr>
        <w:t xml:space="preserve">En bacterias también se han reconocido procesos denominados </w:t>
      </w:r>
      <w:r w:rsidRPr="00C372E1">
        <w:rPr>
          <w:rFonts w:ascii="Arial" w:eastAsia="Times New Roman" w:hAnsi="Arial" w:cs="Arial"/>
          <w:b/>
        </w:rPr>
        <w:t>reproducción parasexual</w:t>
      </w:r>
      <w:r w:rsidRPr="00C372E1">
        <w:rPr>
          <w:rFonts w:ascii="Arial" w:eastAsia="Times New Roman" w:hAnsi="Arial" w:cs="Arial"/>
        </w:rPr>
        <w:t>, en los que hay intercambio de material genético entre una célula donadora y una receptora</w:t>
      </w:r>
      <w:r w:rsidR="00B51BEE" w:rsidRPr="00C372E1">
        <w:rPr>
          <w:rFonts w:ascii="Arial" w:eastAsia="Times New Roman" w:hAnsi="Arial" w:cs="Arial"/>
        </w:rPr>
        <w:t xml:space="preserve">, bien sea por </w:t>
      </w:r>
      <w:r w:rsidRPr="00C372E1">
        <w:rPr>
          <w:rFonts w:ascii="Arial" w:eastAsia="Times New Roman" w:hAnsi="Arial" w:cs="Arial"/>
          <w:b/>
        </w:rPr>
        <w:t>conjugación</w:t>
      </w:r>
      <w:r w:rsidRPr="00C372E1">
        <w:rPr>
          <w:rFonts w:ascii="Arial" w:eastAsia="Times New Roman" w:hAnsi="Arial" w:cs="Arial"/>
        </w:rPr>
        <w:t xml:space="preserve">, </w:t>
      </w:r>
      <w:r w:rsidRPr="00C372E1">
        <w:rPr>
          <w:rFonts w:ascii="Arial" w:eastAsia="Times New Roman" w:hAnsi="Arial" w:cs="Arial"/>
          <w:b/>
        </w:rPr>
        <w:t xml:space="preserve">transformación </w:t>
      </w:r>
      <w:r w:rsidRPr="00C372E1">
        <w:rPr>
          <w:rFonts w:ascii="Arial" w:eastAsia="Times New Roman" w:hAnsi="Arial" w:cs="Arial"/>
        </w:rPr>
        <w:t xml:space="preserve">o </w:t>
      </w:r>
      <w:r w:rsidR="00745336" w:rsidRPr="00C372E1">
        <w:rPr>
          <w:rFonts w:ascii="Arial" w:eastAsia="Times New Roman" w:hAnsi="Arial" w:cs="Arial"/>
          <w:b/>
        </w:rPr>
        <w:t>transducción.</w:t>
      </w:r>
    </w:p>
    <w:tbl>
      <w:tblPr>
        <w:tblStyle w:val="Sombreadomedio1-nfasis3"/>
        <w:tblW w:w="0" w:type="auto"/>
        <w:tblLook w:val="04A0" w:firstRow="1" w:lastRow="0" w:firstColumn="1" w:lastColumn="0" w:noHBand="0" w:noVBand="1"/>
      </w:tblPr>
      <w:tblGrid>
        <w:gridCol w:w="2030"/>
        <w:gridCol w:w="7024"/>
      </w:tblGrid>
      <w:tr w:rsidR="00C372E1" w:rsidRPr="00C372E1" w:rsidTr="00B51B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54" w:type="dxa"/>
            <w:gridSpan w:val="2"/>
          </w:tcPr>
          <w:p w:rsidR="00B51BEE" w:rsidRPr="00C372E1" w:rsidRDefault="00B51BEE" w:rsidP="00B51BEE">
            <w:pPr>
              <w:jc w:val="center"/>
              <w:rPr>
                <w:rFonts w:ascii="Arial" w:eastAsia="Times New Roman" w:hAnsi="Arial" w:cs="Arial"/>
                <w:color w:val="auto"/>
              </w:rPr>
            </w:pPr>
            <w:r w:rsidRPr="00C372E1">
              <w:rPr>
                <w:rFonts w:ascii="Arial" w:eastAsia="Times New Roman" w:hAnsi="Arial" w:cs="Arial"/>
                <w:color w:val="auto"/>
              </w:rPr>
              <w:t>Reproducción parasexual en bacterias</w:t>
            </w:r>
          </w:p>
        </w:tc>
      </w:tr>
      <w:tr w:rsidR="00C372E1" w:rsidRPr="00C372E1" w:rsidTr="00B51B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B51BEE" w:rsidRPr="00C372E1" w:rsidRDefault="00B51BEE" w:rsidP="00B51BEE">
            <w:pPr>
              <w:rPr>
                <w:rFonts w:ascii="Arial" w:eastAsia="Times New Roman" w:hAnsi="Arial" w:cs="Arial"/>
              </w:rPr>
            </w:pPr>
            <w:r w:rsidRPr="00C372E1">
              <w:rPr>
                <w:rFonts w:ascii="Arial" w:eastAsia="Times New Roman" w:hAnsi="Arial" w:cs="Arial"/>
              </w:rPr>
              <w:t>Conjugación</w:t>
            </w:r>
          </w:p>
        </w:tc>
        <w:tc>
          <w:tcPr>
            <w:tcW w:w="7103" w:type="dxa"/>
          </w:tcPr>
          <w:p w:rsidR="00B51BEE" w:rsidRPr="00C372E1" w:rsidRDefault="00745336" w:rsidP="00745336">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lang w:val="es-MX"/>
              </w:rPr>
            </w:pPr>
            <w:r w:rsidRPr="00C372E1">
              <w:rPr>
                <w:rFonts w:ascii="Arial" w:eastAsia="Times New Roman" w:hAnsi="Arial" w:cs="Arial"/>
              </w:rPr>
              <w:t>Una bacteria donadora</w:t>
            </w:r>
            <w:r w:rsidR="00B51BEE" w:rsidRPr="00C372E1">
              <w:rPr>
                <w:rFonts w:ascii="Arial" w:eastAsia="Times New Roman" w:hAnsi="Arial" w:cs="Arial"/>
              </w:rPr>
              <w:t xml:space="preserve"> transmite </w:t>
            </w:r>
            <w:r w:rsidR="00BB4D4B" w:rsidRPr="00C372E1">
              <w:rPr>
                <w:rFonts w:ascii="Arial" w:eastAsia="Times New Roman" w:hAnsi="Arial" w:cs="Arial"/>
              </w:rPr>
              <w:t xml:space="preserve">a otra bacteria </w:t>
            </w:r>
            <w:r w:rsidRPr="00C372E1">
              <w:rPr>
                <w:rFonts w:ascii="Arial" w:eastAsia="Times New Roman" w:hAnsi="Arial" w:cs="Arial"/>
              </w:rPr>
              <w:t>un fragmento circular</w:t>
            </w:r>
            <w:r w:rsidR="00B51BEE" w:rsidRPr="00C372E1">
              <w:rPr>
                <w:rFonts w:ascii="Arial" w:eastAsia="Times New Roman" w:hAnsi="Arial" w:cs="Arial"/>
              </w:rPr>
              <w:t xml:space="preserve"> </w:t>
            </w:r>
            <w:r w:rsidRPr="00C372E1">
              <w:rPr>
                <w:rFonts w:ascii="Arial" w:eastAsia="Times New Roman" w:hAnsi="Arial" w:cs="Arial"/>
              </w:rPr>
              <w:t>que contiene información</w:t>
            </w:r>
            <w:r w:rsidR="00BB4D4B" w:rsidRPr="00C372E1">
              <w:rPr>
                <w:rFonts w:ascii="Arial" w:eastAsia="Times New Roman" w:hAnsi="Arial" w:cs="Arial"/>
              </w:rPr>
              <w:t xml:space="preserve"> (es un fragmento de ADN)</w:t>
            </w:r>
            <w:r w:rsidR="00B51BEE" w:rsidRPr="00C372E1">
              <w:rPr>
                <w:rFonts w:ascii="Arial" w:eastAsia="Times New Roman" w:hAnsi="Arial" w:cs="Arial"/>
              </w:rPr>
              <w:t xml:space="preserve">. </w:t>
            </w:r>
            <w:r w:rsidRPr="00C372E1">
              <w:rPr>
                <w:rFonts w:ascii="Arial" w:eastAsia="Times New Roman" w:hAnsi="Arial" w:cs="Arial"/>
              </w:rPr>
              <w:lastRenderedPageBreak/>
              <w:t xml:space="preserve">Este fragmento se conoce como </w:t>
            </w:r>
            <w:r w:rsidRPr="00C372E1">
              <w:rPr>
                <w:rFonts w:ascii="Arial" w:eastAsia="Times New Roman" w:hAnsi="Arial" w:cs="Arial"/>
                <w:b/>
              </w:rPr>
              <w:t>plásmido</w:t>
            </w:r>
            <w:r w:rsidRPr="00C372E1">
              <w:rPr>
                <w:rFonts w:ascii="Arial" w:eastAsia="Times New Roman" w:hAnsi="Arial" w:cs="Arial"/>
              </w:rPr>
              <w:t xml:space="preserve"> y es entregado a través de un puente o </w:t>
            </w:r>
            <w:r w:rsidRPr="00C372E1">
              <w:rPr>
                <w:rFonts w:ascii="Arial" w:eastAsia="Times New Roman" w:hAnsi="Arial" w:cs="Arial"/>
                <w:b/>
              </w:rPr>
              <w:t>pili</w:t>
            </w:r>
            <w:r w:rsidRPr="00C372E1">
              <w:rPr>
                <w:rFonts w:ascii="Arial" w:eastAsia="Times New Roman" w:hAnsi="Arial" w:cs="Arial"/>
              </w:rPr>
              <w:t>, que se forma entre las membranas de las bacterias donadora y receptora.</w:t>
            </w:r>
          </w:p>
        </w:tc>
      </w:tr>
      <w:tr w:rsidR="00C372E1" w:rsidRPr="00C372E1" w:rsidTr="00B51BE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B51BEE" w:rsidRPr="00C372E1" w:rsidRDefault="00B51BEE" w:rsidP="00B51BEE">
            <w:pPr>
              <w:rPr>
                <w:rFonts w:ascii="Arial" w:eastAsia="Times New Roman" w:hAnsi="Arial" w:cs="Arial"/>
              </w:rPr>
            </w:pPr>
            <w:r w:rsidRPr="00C372E1">
              <w:rPr>
                <w:rFonts w:ascii="Arial" w:eastAsia="Times New Roman" w:hAnsi="Arial" w:cs="Arial"/>
              </w:rPr>
              <w:lastRenderedPageBreak/>
              <w:t>Transformación</w:t>
            </w:r>
          </w:p>
        </w:tc>
        <w:tc>
          <w:tcPr>
            <w:tcW w:w="7103" w:type="dxa"/>
          </w:tcPr>
          <w:p w:rsidR="00B51BEE" w:rsidRPr="00C372E1" w:rsidRDefault="00B51BEE" w:rsidP="004E1CA3">
            <w:pPr>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C372E1">
              <w:rPr>
                <w:rFonts w:ascii="Arial" w:eastAsia="Times New Roman" w:hAnsi="Arial" w:cs="Arial"/>
              </w:rPr>
              <w:t>En ocasiones, las bacterias dejan libres fragmento</w:t>
            </w:r>
            <w:r w:rsidR="00BB4D4B" w:rsidRPr="00C372E1">
              <w:rPr>
                <w:rFonts w:ascii="Arial" w:eastAsia="Times New Roman" w:hAnsi="Arial" w:cs="Arial"/>
              </w:rPr>
              <w:t>s de ADN en su ambiente cercano. Estos</w:t>
            </w:r>
            <w:r w:rsidRPr="00C372E1">
              <w:rPr>
                <w:rFonts w:ascii="Arial" w:eastAsia="Times New Roman" w:hAnsi="Arial" w:cs="Arial"/>
              </w:rPr>
              <w:t xml:space="preserve"> son captados por otr</w:t>
            </w:r>
            <w:r w:rsidR="00BB4D4B" w:rsidRPr="00C372E1">
              <w:rPr>
                <w:rFonts w:ascii="Arial" w:eastAsia="Times New Roman" w:hAnsi="Arial" w:cs="Arial"/>
              </w:rPr>
              <w:t>as bacterias, que adquieren la información allí contenida.</w:t>
            </w:r>
          </w:p>
        </w:tc>
      </w:tr>
      <w:tr w:rsidR="00405DCC" w:rsidRPr="00C372E1" w:rsidTr="00B51B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B51BEE" w:rsidRPr="00C372E1" w:rsidRDefault="00B51BEE" w:rsidP="00B51BEE">
            <w:pPr>
              <w:rPr>
                <w:rFonts w:ascii="Arial" w:eastAsia="Times New Roman" w:hAnsi="Arial" w:cs="Arial"/>
              </w:rPr>
            </w:pPr>
            <w:r w:rsidRPr="00C372E1">
              <w:rPr>
                <w:rFonts w:ascii="Arial" w:eastAsia="Times New Roman" w:hAnsi="Arial" w:cs="Arial"/>
              </w:rPr>
              <w:t>Transducción</w:t>
            </w:r>
          </w:p>
        </w:tc>
        <w:tc>
          <w:tcPr>
            <w:tcW w:w="7103" w:type="dxa"/>
          </w:tcPr>
          <w:p w:rsidR="00B51BEE" w:rsidRPr="00C372E1" w:rsidRDefault="00B51BEE" w:rsidP="004E1CA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C372E1">
              <w:rPr>
                <w:rFonts w:ascii="Arial" w:eastAsia="Times New Roman" w:hAnsi="Arial" w:cs="Arial"/>
              </w:rPr>
              <w:t xml:space="preserve">El intercambio </w:t>
            </w:r>
            <w:r w:rsidR="004E1CA3" w:rsidRPr="00C372E1">
              <w:rPr>
                <w:rFonts w:ascii="Arial" w:eastAsia="Times New Roman" w:hAnsi="Arial" w:cs="Arial"/>
              </w:rPr>
              <w:t xml:space="preserve">de información </w:t>
            </w:r>
            <w:r w:rsidR="00BB4D4B" w:rsidRPr="00C372E1">
              <w:rPr>
                <w:rFonts w:ascii="Arial" w:eastAsia="Times New Roman" w:hAnsi="Arial" w:cs="Arial"/>
              </w:rPr>
              <w:t xml:space="preserve">en este caso </w:t>
            </w:r>
            <w:r w:rsidRPr="00C372E1">
              <w:rPr>
                <w:rFonts w:ascii="Arial" w:eastAsia="Times New Roman" w:hAnsi="Arial" w:cs="Arial"/>
              </w:rPr>
              <w:t xml:space="preserve">se realiza gracias a que un </w:t>
            </w:r>
            <w:r w:rsidRPr="00C372E1">
              <w:rPr>
                <w:rFonts w:ascii="Arial" w:eastAsia="Times New Roman" w:hAnsi="Arial" w:cs="Arial"/>
                <w:b/>
              </w:rPr>
              <w:t>bacteriófago</w:t>
            </w:r>
            <w:r w:rsidR="00BB4D4B" w:rsidRPr="00C372E1">
              <w:rPr>
                <w:rFonts w:ascii="Arial" w:eastAsia="Times New Roman" w:hAnsi="Arial" w:cs="Arial"/>
              </w:rPr>
              <w:t xml:space="preserve"> (es decir, un virus que infecta las bacterias)</w:t>
            </w:r>
            <w:r w:rsidRPr="00C372E1">
              <w:rPr>
                <w:rFonts w:ascii="Arial" w:eastAsia="Times New Roman" w:hAnsi="Arial" w:cs="Arial"/>
              </w:rPr>
              <w:t xml:space="preserve"> t</w:t>
            </w:r>
            <w:r w:rsidR="006D7EBB" w:rsidRPr="00C372E1">
              <w:rPr>
                <w:rFonts w:ascii="Arial" w:eastAsia="Times New Roman" w:hAnsi="Arial" w:cs="Arial"/>
              </w:rPr>
              <w:t>ransporta ADN de una célula a</w:t>
            </w:r>
            <w:r w:rsidRPr="00C372E1">
              <w:rPr>
                <w:rFonts w:ascii="Arial" w:eastAsia="Times New Roman" w:hAnsi="Arial" w:cs="Arial"/>
              </w:rPr>
              <w:t xml:space="preserve"> otra.  </w:t>
            </w:r>
          </w:p>
        </w:tc>
      </w:tr>
    </w:tbl>
    <w:p w:rsidR="00B51BEE" w:rsidRDefault="00B51BEE" w:rsidP="00B51BEE">
      <w:pPr>
        <w:rPr>
          <w:rFonts w:ascii="Arial" w:eastAsia="Times New Roman" w:hAnsi="Arial" w:cs="Arial"/>
        </w:rPr>
      </w:pPr>
    </w:p>
    <w:p w:rsidR="00BE0949" w:rsidRPr="00C372E1" w:rsidRDefault="00BE0949" w:rsidP="00B51BEE">
      <w:pPr>
        <w:rPr>
          <w:rFonts w:ascii="Arial" w:eastAsia="Times New Roman" w:hAnsi="Arial" w:cs="Arial"/>
        </w:rPr>
      </w:pPr>
      <w:r>
        <w:rPr>
          <w:rFonts w:ascii="Arial" w:eastAsia="Times New Roman" w:hAnsi="Arial" w:cs="Arial"/>
        </w:rPr>
        <w:t xml:space="preserve">La reproducción </w:t>
      </w:r>
      <w:proofErr w:type="spellStart"/>
      <w:r w:rsidRPr="005166CB">
        <w:rPr>
          <w:rFonts w:ascii="Arial" w:eastAsia="Times New Roman" w:hAnsi="Arial" w:cs="Arial"/>
          <w:b/>
        </w:rPr>
        <w:t>parasexual</w:t>
      </w:r>
      <w:proofErr w:type="spellEnd"/>
      <w:r>
        <w:rPr>
          <w:rFonts w:ascii="Arial" w:eastAsia="Times New Roman" w:hAnsi="Arial" w:cs="Arial"/>
        </w:rPr>
        <w:t xml:space="preserve"> permite a las bacterias adquirir características de otros organismos y a veces </w:t>
      </w:r>
      <w:r w:rsidR="00493BD5">
        <w:rPr>
          <w:rFonts w:ascii="Arial" w:eastAsia="Times New Roman" w:hAnsi="Arial" w:cs="Arial"/>
        </w:rPr>
        <w:t xml:space="preserve">de </w:t>
      </w:r>
      <w:r>
        <w:rPr>
          <w:rFonts w:ascii="Arial" w:eastAsia="Times New Roman" w:hAnsi="Arial" w:cs="Arial"/>
        </w:rPr>
        <w:t xml:space="preserve">otras especies. </w:t>
      </w:r>
    </w:p>
    <w:tbl>
      <w:tblPr>
        <w:tblStyle w:val="Tablaconcuadrcula"/>
        <w:tblW w:w="0" w:type="auto"/>
        <w:tblLook w:val="04A0" w:firstRow="1" w:lastRow="0" w:firstColumn="1" w:lastColumn="0" w:noHBand="0" w:noVBand="1"/>
      </w:tblPr>
      <w:tblGrid>
        <w:gridCol w:w="2518"/>
        <w:gridCol w:w="6460"/>
      </w:tblGrid>
      <w:tr w:rsidR="00C372E1" w:rsidRPr="00C372E1" w:rsidTr="00291D49">
        <w:tc>
          <w:tcPr>
            <w:tcW w:w="8978" w:type="dxa"/>
            <w:gridSpan w:val="2"/>
            <w:shd w:val="clear" w:color="auto" w:fill="000000" w:themeFill="text1"/>
          </w:tcPr>
          <w:p w:rsidR="00BE0AFE" w:rsidRPr="00C372E1" w:rsidRDefault="00BE0AFE" w:rsidP="00291D49">
            <w:pPr>
              <w:jc w:val="center"/>
              <w:rPr>
                <w:rFonts w:ascii="Arial" w:hAnsi="Arial" w:cs="Arial"/>
                <w:b/>
                <w:sz w:val="24"/>
                <w:szCs w:val="24"/>
              </w:rPr>
            </w:pPr>
            <w:r w:rsidRPr="00C372E1">
              <w:rPr>
                <w:rFonts w:ascii="Arial" w:hAnsi="Arial" w:cs="Arial"/>
                <w:b/>
                <w:sz w:val="24"/>
                <w:szCs w:val="24"/>
              </w:rPr>
              <w:t>Destacado</w:t>
            </w:r>
          </w:p>
        </w:tc>
      </w:tr>
      <w:tr w:rsidR="00C372E1" w:rsidRPr="00C372E1" w:rsidTr="00291D49">
        <w:tc>
          <w:tcPr>
            <w:tcW w:w="2518" w:type="dxa"/>
          </w:tcPr>
          <w:p w:rsidR="00BE0AFE" w:rsidRPr="00C372E1" w:rsidRDefault="00BE0AFE" w:rsidP="00291D49">
            <w:pPr>
              <w:rPr>
                <w:rFonts w:ascii="Arial" w:hAnsi="Arial" w:cs="Arial"/>
                <w:b/>
                <w:sz w:val="24"/>
                <w:szCs w:val="24"/>
              </w:rPr>
            </w:pPr>
            <w:r w:rsidRPr="00C372E1">
              <w:rPr>
                <w:rFonts w:ascii="Arial" w:hAnsi="Arial" w:cs="Arial"/>
                <w:b/>
                <w:sz w:val="24"/>
                <w:szCs w:val="24"/>
              </w:rPr>
              <w:t>Título</w:t>
            </w:r>
          </w:p>
        </w:tc>
        <w:tc>
          <w:tcPr>
            <w:tcW w:w="6460" w:type="dxa"/>
          </w:tcPr>
          <w:p w:rsidR="00BE0AFE" w:rsidRPr="00C372E1" w:rsidRDefault="00BE0AFE" w:rsidP="00291D49">
            <w:pPr>
              <w:jc w:val="center"/>
              <w:rPr>
                <w:rFonts w:ascii="Arial" w:hAnsi="Arial" w:cs="Arial"/>
                <w:b/>
                <w:sz w:val="24"/>
                <w:szCs w:val="24"/>
              </w:rPr>
            </w:pPr>
            <w:r w:rsidRPr="00C372E1">
              <w:rPr>
                <w:rFonts w:ascii="Arial" w:hAnsi="Arial" w:cs="Arial"/>
                <w:b/>
                <w:sz w:val="24"/>
                <w:szCs w:val="24"/>
              </w:rPr>
              <w:t>La transferencia horizontal y la resistencia a antibióticos en bacterias</w:t>
            </w:r>
          </w:p>
        </w:tc>
      </w:tr>
      <w:tr w:rsidR="00BE0AFE" w:rsidRPr="00C372E1" w:rsidTr="00291D49">
        <w:tc>
          <w:tcPr>
            <w:tcW w:w="2518" w:type="dxa"/>
          </w:tcPr>
          <w:p w:rsidR="00BE0AFE" w:rsidRPr="00C372E1" w:rsidRDefault="00BE0AFE" w:rsidP="00291D49">
            <w:pPr>
              <w:rPr>
                <w:rFonts w:ascii="Arial" w:hAnsi="Arial" w:cs="Arial"/>
                <w:sz w:val="24"/>
                <w:szCs w:val="24"/>
              </w:rPr>
            </w:pPr>
            <w:r w:rsidRPr="00C372E1">
              <w:rPr>
                <w:rFonts w:ascii="Arial" w:hAnsi="Arial" w:cs="Arial"/>
                <w:b/>
                <w:sz w:val="24"/>
                <w:szCs w:val="24"/>
              </w:rPr>
              <w:t>Contenido</w:t>
            </w:r>
          </w:p>
        </w:tc>
        <w:tc>
          <w:tcPr>
            <w:tcW w:w="6460" w:type="dxa"/>
          </w:tcPr>
          <w:p w:rsidR="00162791" w:rsidRPr="00C372E1" w:rsidRDefault="00BE0AFE" w:rsidP="00EA439A">
            <w:pPr>
              <w:rPr>
                <w:rFonts w:ascii="Arial" w:hAnsi="Arial" w:cs="Arial"/>
                <w:sz w:val="24"/>
                <w:szCs w:val="24"/>
              </w:rPr>
            </w:pPr>
            <w:r w:rsidRPr="00C372E1">
              <w:rPr>
                <w:rFonts w:ascii="Arial" w:hAnsi="Arial" w:cs="Arial"/>
                <w:sz w:val="24"/>
                <w:szCs w:val="24"/>
              </w:rPr>
              <w:t xml:space="preserve">La </w:t>
            </w:r>
            <w:r w:rsidRPr="00C372E1">
              <w:rPr>
                <w:rFonts w:ascii="Arial" w:hAnsi="Arial" w:cs="Arial"/>
                <w:b/>
                <w:sz w:val="24"/>
                <w:szCs w:val="24"/>
              </w:rPr>
              <w:t>reproducción parasexual</w:t>
            </w:r>
            <w:r w:rsidRPr="00C372E1">
              <w:rPr>
                <w:rFonts w:ascii="Arial" w:hAnsi="Arial" w:cs="Arial"/>
                <w:sz w:val="24"/>
                <w:szCs w:val="24"/>
              </w:rPr>
              <w:t xml:space="preserve"> en bacterias, también conocida como </w:t>
            </w:r>
            <w:r w:rsidRPr="00C372E1">
              <w:rPr>
                <w:rFonts w:ascii="Arial" w:hAnsi="Arial" w:cs="Arial"/>
                <w:b/>
                <w:sz w:val="24"/>
                <w:szCs w:val="24"/>
              </w:rPr>
              <w:t>transferencia horizontal de genes</w:t>
            </w:r>
            <w:r w:rsidRPr="00C372E1">
              <w:rPr>
                <w:rFonts w:ascii="Arial" w:hAnsi="Arial" w:cs="Arial"/>
                <w:sz w:val="24"/>
                <w:szCs w:val="24"/>
              </w:rPr>
              <w:t xml:space="preserve">, </w:t>
            </w:r>
            <w:r w:rsidR="00EA439A" w:rsidRPr="00C372E1">
              <w:rPr>
                <w:rFonts w:ascii="Arial" w:hAnsi="Arial" w:cs="Arial"/>
                <w:sz w:val="24"/>
                <w:szCs w:val="24"/>
              </w:rPr>
              <w:t xml:space="preserve">puede </w:t>
            </w:r>
            <w:r w:rsidRPr="00C372E1">
              <w:rPr>
                <w:rFonts w:ascii="Arial" w:hAnsi="Arial" w:cs="Arial"/>
                <w:sz w:val="24"/>
                <w:szCs w:val="24"/>
              </w:rPr>
              <w:t>favorece</w:t>
            </w:r>
            <w:r w:rsidR="00EA439A" w:rsidRPr="00C372E1">
              <w:rPr>
                <w:rFonts w:ascii="Arial" w:hAnsi="Arial" w:cs="Arial"/>
                <w:sz w:val="24"/>
                <w:szCs w:val="24"/>
              </w:rPr>
              <w:t>r</w:t>
            </w:r>
            <w:r w:rsidRPr="00C372E1">
              <w:rPr>
                <w:rFonts w:ascii="Arial" w:hAnsi="Arial" w:cs="Arial"/>
                <w:sz w:val="24"/>
                <w:szCs w:val="24"/>
              </w:rPr>
              <w:t xml:space="preserve"> la resistencia de estos microorganismos a </w:t>
            </w:r>
            <w:r w:rsidR="00EA439A" w:rsidRPr="00C372E1">
              <w:rPr>
                <w:rFonts w:ascii="Arial" w:hAnsi="Arial" w:cs="Arial"/>
                <w:sz w:val="24"/>
                <w:szCs w:val="24"/>
              </w:rPr>
              <w:t>los</w:t>
            </w:r>
            <w:r w:rsidRPr="00C372E1">
              <w:rPr>
                <w:rFonts w:ascii="Arial" w:hAnsi="Arial" w:cs="Arial"/>
                <w:sz w:val="24"/>
                <w:szCs w:val="24"/>
              </w:rPr>
              <w:t xml:space="preserve"> a</w:t>
            </w:r>
            <w:r w:rsidR="00EA439A" w:rsidRPr="00C372E1">
              <w:rPr>
                <w:rFonts w:ascii="Arial" w:hAnsi="Arial" w:cs="Arial"/>
                <w:sz w:val="24"/>
                <w:szCs w:val="24"/>
              </w:rPr>
              <w:t>gentes bactericidas</w:t>
            </w:r>
            <w:r w:rsidR="00162791" w:rsidRPr="00C372E1">
              <w:rPr>
                <w:rFonts w:ascii="Arial" w:hAnsi="Arial" w:cs="Arial"/>
                <w:sz w:val="24"/>
                <w:szCs w:val="24"/>
              </w:rPr>
              <w:t>.</w:t>
            </w:r>
          </w:p>
          <w:p w:rsidR="00BA5F5D" w:rsidRPr="00C372E1" w:rsidRDefault="00BA5F5D" w:rsidP="00EA439A">
            <w:pPr>
              <w:rPr>
                <w:rFonts w:ascii="Arial" w:hAnsi="Arial" w:cs="Arial"/>
                <w:sz w:val="24"/>
                <w:szCs w:val="24"/>
              </w:rPr>
            </w:pPr>
          </w:p>
          <w:p w:rsidR="00BE0AFE" w:rsidRPr="00C372E1" w:rsidRDefault="00162791" w:rsidP="001C35B3">
            <w:pPr>
              <w:rPr>
                <w:rFonts w:ascii="Arial" w:hAnsi="Arial" w:cs="Arial"/>
                <w:sz w:val="24"/>
                <w:szCs w:val="24"/>
              </w:rPr>
            </w:pPr>
            <w:r w:rsidRPr="00C372E1">
              <w:rPr>
                <w:rFonts w:ascii="Arial" w:hAnsi="Arial" w:cs="Arial"/>
                <w:sz w:val="24"/>
                <w:szCs w:val="24"/>
              </w:rPr>
              <w:t>C</w:t>
            </w:r>
            <w:r w:rsidR="00EA439A" w:rsidRPr="00C372E1">
              <w:rPr>
                <w:rFonts w:ascii="Arial" w:hAnsi="Arial" w:cs="Arial"/>
                <w:sz w:val="24"/>
                <w:szCs w:val="24"/>
              </w:rPr>
              <w:t xml:space="preserve">iertos plásmidos </w:t>
            </w:r>
            <w:r w:rsidRPr="00C372E1">
              <w:rPr>
                <w:rFonts w:ascii="Arial" w:hAnsi="Arial" w:cs="Arial"/>
                <w:sz w:val="24"/>
                <w:szCs w:val="24"/>
              </w:rPr>
              <w:t xml:space="preserve">contienen </w:t>
            </w:r>
            <w:r w:rsidR="00EA439A" w:rsidRPr="00C372E1">
              <w:rPr>
                <w:rFonts w:ascii="Arial" w:hAnsi="Arial" w:cs="Arial"/>
                <w:b/>
                <w:sz w:val="24"/>
                <w:szCs w:val="24"/>
              </w:rPr>
              <w:t>genes de resistencia</w:t>
            </w:r>
            <w:r w:rsidR="00EA439A" w:rsidRPr="00C372E1">
              <w:rPr>
                <w:rFonts w:ascii="Arial" w:hAnsi="Arial" w:cs="Arial"/>
                <w:sz w:val="24"/>
                <w:szCs w:val="24"/>
              </w:rPr>
              <w:t xml:space="preserve"> que le otorgan al portador la capacidad de contrarrestar el efecto del antibiótico y </w:t>
            </w:r>
            <w:r w:rsidR="00B54CE1" w:rsidRPr="00C372E1">
              <w:rPr>
                <w:rFonts w:ascii="Arial" w:hAnsi="Arial" w:cs="Arial"/>
                <w:sz w:val="24"/>
                <w:szCs w:val="24"/>
              </w:rPr>
              <w:t xml:space="preserve">así </w:t>
            </w:r>
            <w:r w:rsidR="00EA439A" w:rsidRPr="00C372E1">
              <w:rPr>
                <w:rFonts w:ascii="Arial" w:hAnsi="Arial" w:cs="Arial"/>
                <w:sz w:val="24"/>
                <w:szCs w:val="24"/>
              </w:rPr>
              <w:t>sobrevivir en presencia de este.</w:t>
            </w:r>
            <w:r w:rsidR="002B7105" w:rsidRPr="00C372E1">
              <w:rPr>
                <w:rFonts w:ascii="Arial" w:hAnsi="Arial" w:cs="Arial"/>
                <w:sz w:val="24"/>
                <w:szCs w:val="24"/>
              </w:rPr>
              <w:t xml:space="preserve"> </w:t>
            </w:r>
            <w:r w:rsidR="00EA439A" w:rsidRPr="00C372E1">
              <w:rPr>
                <w:rFonts w:ascii="Arial" w:hAnsi="Arial" w:cs="Arial"/>
                <w:sz w:val="24"/>
                <w:szCs w:val="24"/>
              </w:rPr>
              <w:t xml:space="preserve">Al </w:t>
            </w:r>
            <w:r w:rsidR="00BE0AFE" w:rsidRPr="00C372E1">
              <w:rPr>
                <w:rFonts w:ascii="Arial" w:hAnsi="Arial" w:cs="Arial"/>
                <w:sz w:val="24"/>
                <w:szCs w:val="24"/>
              </w:rPr>
              <w:t>ser transferid</w:t>
            </w:r>
            <w:r w:rsidR="00EA439A" w:rsidRPr="00C372E1">
              <w:rPr>
                <w:rFonts w:ascii="Arial" w:hAnsi="Arial" w:cs="Arial"/>
                <w:sz w:val="24"/>
                <w:szCs w:val="24"/>
              </w:rPr>
              <w:t xml:space="preserve">o </w:t>
            </w:r>
            <w:r w:rsidR="00C567C6" w:rsidRPr="00C372E1">
              <w:rPr>
                <w:rFonts w:ascii="Arial" w:hAnsi="Arial" w:cs="Arial"/>
                <w:sz w:val="24"/>
                <w:szCs w:val="24"/>
              </w:rPr>
              <w:t xml:space="preserve">dicho </w:t>
            </w:r>
            <w:r w:rsidR="00EA439A" w:rsidRPr="00C372E1">
              <w:rPr>
                <w:rFonts w:ascii="Arial" w:hAnsi="Arial" w:cs="Arial"/>
                <w:sz w:val="24"/>
                <w:szCs w:val="24"/>
              </w:rPr>
              <w:t xml:space="preserve">plásmido </w:t>
            </w:r>
            <w:r w:rsidR="00C567C6" w:rsidRPr="00C372E1">
              <w:rPr>
                <w:rFonts w:ascii="Arial" w:hAnsi="Arial" w:cs="Arial"/>
                <w:sz w:val="24"/>
                <w:szCs w:val="24"/>
              </w:rPr>
              <w:t xml:space="preserve">de </w:t>
            </w:r>
            <w:r w:rsidR="00BE0AFE" w:rsidRPr="00C372E1">
              <w:rPr>
                <w:rFonts w:ascii="Arial" w:hAnsi="Arial" w:cs="Arial"/>
                <w:sz w:val="24"/>
                <w:szCs w:val="24"/>
              </w:rPr>
              <w:t xml:space="preserve">un organismo </w:t>
            </w:r>
            <w:r w:rsidR="00EA439A" w:rsidRPr="00C372E1">
              <w:rPr>
                <w:rFonts w:ascii="Arial" w:hAnsi="Arial" w:cs="Arial"/>
                <w:sz w:val="24"/>
                <w:szCs w:val="24"/>
              </w:rPr>
              <w:t xml:space="preserve">a otro y posteriormente transmitido a las células hijas, </w:t>
            </w:r>
            <w:r w:rsidR="00C567C6" w:rsidRPr="00C372E1">
              <w:rPr>
                <w:rFonts w:ascii="Arial" w:hAnsi="Arial" w:cs="Arial"/>
                <w:sz w:val="24"/>
                <w:szCs w:val="24"/>
              </w:rPr>
              <w:t>se fija en la poblac</w:t>
            </w:r>
            <w:r w:rsidR="00B54CE1" w:rsidRPr="00C372E1">
              <w:rPr>
                <w:rFonts w:ascii="Arial" w:hAnsi="Arial" w:cs="Arial"/>
                <w:sz w:val="24"/>
                <w:szCs w:val="24"/>
              </w:rPr>
              <w:t>ión la capacidad de resistencia. Esto conlleva a que un</w:t>
            </w:r>
            <w:r w:rsidR="00C567C6" w:rsidRPr="00C372E1">
              <w:rPr>
                <w:rFonts w:ascii="Arial" w:hAnsi="Arial" w:cs="Arial"/>
                <w:sz w:val="24"/>
                <w:szCs w:val="24"/>
              </w:rPr>
              <w:t xml:space="preserve"> antibiótico pierda </w:t>
            </w:r>
            <w:r w:rsidR="001C35B3" w:rsidRPr="00C372E1">
              <w:rPr>
                <w:rFonts w:ascii="Arial" w:hAnsi="Arial" w:cs="Arial"/>
                <w:sz w:val="24"/>
                <w:szCs w:val="24"/>
              </w:rPr>
              <w:t>efectividad</w:t>
            </w:r>
            <w:r w:rsidR="00C567C6" w:rsidRPr="00C372E1">
              <w:rPr>
                <w:rFonts w:ascii="Arial" w:hAnsi="Arial" w:cs="Arial"/>
                <w:sz w:val="24"/>
                <w:szCs w:val="24"/>
              </w:rPr>
              <w:t>.</w:t>
            </w:r>
          </w:p>
        </w:tc>
      </w:tr>
    </w:tbl>
    <w:p w:rsidR="00950472" w:rsidRPr="00C372E1" w:rsidRDefault="00950472" w:rsidP="00950472">
      <w:pPr>
        <w:tabs>
          <w:tab w:val="left" w:pos="2347"/>
        </w:tabs>
        <w:rPr>
          <w:rFonts w:ascii="Arial" w:eastAsia="Times New Roman" w:hAnsi="Arial" w:cs="Arial"/>
        </w:rPr>
      </w:pPr>
      <w:r w:rsidRPr="00C372E1">
        <w:rPr>
          <w:rFonts w:ascii="Arial" w:eastAsia="Times New Roman" w:hAnsi="Arial" w:cs="Arial"/>
        </w:rPr>
        <w:tab/>
      </w:r>
    </w:p>
    <w:p w:rsidR="00937608" w:rsidRPr="00C372E1" w:rsidRDefault="00937608" w:rsidP="00937608">
      <w:pPr>
        <w:rPr>
          <w:rFonts w:ascii="Arial" w:hAnsi="Arial" w:cs="Arial"/>
          <w:b/>
        </w:rPr>
      </w:pPr>
      <w:r w:rsidRPr="00C372E1">
        <w:rPr>
          <w:rFonts w:ascii="Arial" w:hAnsi="Arial" w:cs="Arial"/>
          <w:highlight w:val="yellow"/>
        </w:rPr>
        <w:t>[SECCIÓN 2]</w:t>
      </w:r>
      <w:r w:rsidRPr="00C372E1">
        <w:rPr>
          <w:rFonts w:ascii="Arial" w:hAnsi="Arial" w:cs="Arial"/>
          <w:b/>
        </w:rPr>
        <w:t xml:space="preserve">3.2 La reproducción en </w:t>
      </w:r>
      <w:r w:rsidR="00F86DCA" w:rsidRPr="00C372E1">
        <w:rPr>
          <w:rFonts w:ascii="Arial" w:hAnsi="Arial" w:cs="Arial"/>
          <w:b/>
        </w:rPr>
        <w:t>protistas</w:t>
      </w:r>
      <w:r w:rsidRPr="00C372E1">
        <w:rPr>
          <w:rFonts w:ascii="Arial" w:hAnsi="Arial" w:cs="Arial"/>
          <w:b/>
        </w:rPr>
        <w:t xml:space="preserve"> </w:t>
      </w:r>
    </w:p>
    <w:p w:rsidR="00576B49" w:rsidRPr="00C372E1" w:rsidRDefault="004E1CA3" w:rsidP="00937608">
      <w:pPr>
        <w:rPr>
          <w:rFonts w:ascii="Arial" w:eastAsia="Times New Roman" w:hAnsi="Arial" w:cs="Arial"/>
        </w:rPr>
      </w:pPr>
      <w:r w:rsidRPr="00C372E1">
        <w:rPr>
          <w:rFonts w:ascii="Arial" w:eastAsia="Times New Roman" w:hAnsi="Arial" w:cs="Arial"/>
        </w:rPr>
        <w:t>Recordemos</w:t>
      </w:r>
      <w:r w:rsidR="003E73AD" w:rsidRPr="00C372E1">
        <w:rPr>
          <w:rFonts w:ascii="Arial" w:eastAsia="Times New Roman" w:hAnsi="Arial" w:cs="Arial"/>
        </w:rPr>
        <w:t xml:space="preserve"> que </w:t>
      </w:r>
      <w:r w:rsidR="00024238" w:rsidRPr="00C372E1">
        <w:rPr>
          <w:rFonts w:ascii="Arial" w:eastAsia="Times New Roman" w:hAnsi="Arial" w:cs="Arial"/>
        </w:rPr>
        <w:t>los</w:t>
      </w:r>
      <w:r w:rsidR="00EB02A1" w:rsidRPr="00C372E1">
        <w:rPr>
          <w:rFonts w:ascii="Arial" w:eastAsia="Times New Roman" w:hAnsi="Arial" w:cs="Arial"/>
        </w:rPr>
        <w:t xml:space="preserve"> </w:t>
      </w:r>
      <w:r w:rsidR="00EB02A1" w:rsidRPr="00C372E1">
        <w:rPr>
          <w:rFonts w:ascii="Arial" w:eastAsia="Times New Roman" w:hAnsi="Arial" w:cs="Arial"/>
          <w:b/>
        </w:rPr>
        <w:t>protista</w:t>
      </w:r>
      <w:r w:rsidR="00024238" w:rsidRPr="00C372E1">
        <w:rPr>
          <w:rFonts w:ascii="Arial" w:eastAsia="Times New Roman" w:hAnsi="Arial" w:cs="Arial"/>
          <w:b/>
        </w:rPr>
        <w:t>s</w:t>
      </w:r>
      <w:r w:rsidR="00024238" w:rsidRPr="00C372E1">
        <w:rPr>
          <w:rFonts w:ascii="Arial" w:eastAsia="Times New Roman" w:hAnsi="Arial" w:cs="Arial"/>
        </w:rPr>
        <w:t xml:space="preserve"> son or</w:t>
      </w:r>
      <w:r w:rsidR="00EB02A1" w:rsidRPr="00C372E1">
        <w:rPr>
          <w:rFonts w:ascii="Arial" w:eastAsia="Times New Roman" w:hAnsi="Arial" w:cs="Arial"/>
        </w:rPr>
        <w:t>ganismos unicelulares</w:t>
      </w:r>
      <w:r w:rsidRPr="00C372E1">
        <w:rPr>
          <w:rFonts w:ascii="Arial" w:eastAsia="Times New Roman" w:hAnsi="Arial" w:cs="Arial"/>
        </w:rPr>
        <w:t xml:space="preserve"> </w:t>
      </w:r>
      <w:r w:rsidR="00493BD5" w:rsidRPr="00C372E1">
        <w:rPr>
          <w:rFonts w:ascii="Arial" w:eastAsia="Times New Roman" w:hAnsi="Arial" w:cs="Arial"/>
        </w:rPr>
        <w:t xml:space="preserve">en su mayoría </w:t>
      </w:r>
      <w:r w:rsidRPr="00C372E1">
        <w:rPr>
          <w:rFonts w:ascii="Arial" w:eastAsia="Times New Roman" w:hAnsi="Arial" w:cs="Arial"/>
        </w:rPr>
        <w:t>y sol</w:t>
      </w:r>
      <w:r w:rsidR="00493BD5">
        <w:rPr>
          <w:rFonts w:ascii="Arial" w:eastAsia="Times New Roman" w:hAnsi="Arial" w:cs="Arial"/>
        </w:rPr>
        <w:t>amente</w:t>
      </w:r>
      <w:r w:rsidRPr="00C372E1">
        <w:rPr>
          <w:rFonts w:ascii="Arial" w:eastAsia="Times New Roman" w:hAnsi="Arial" w:cs="Arial"/>
        </w:rPr>
        <w:t xml:space="preserve"> algunos protistas </w:t>
      </w:r>
      <w:r w:rsidR="00493BD5">
        <w:rPr>
          <w:rFonts w:ascii="Arial" w:eastAsia="Times New Roman" w:hAnsi="Arial" w:cs="Arial"/>
        </w:rPr>
        <w:t xml:space="preserve">son </w:t>
      </w:r>
      <w:r w:rsidR="00EB02A1" w:rsidRPr="00C372E1">
        <w:rPr>
          <w:rFonts w:ascii="Arial" w:eastAsia="Times New Roman" w:hAnsi="Arial" w:cs="Arial"/>
        </w:rPr>
        <w:t xml:space="preserve">multicelulares simples. </w:t>
      </w:r>
      <w:r w:rsidR="00EF6F70">
        <w:rPr>
          <w:rFonts w:ascii="Arial" w:eastAsia="Times New Roman" w:hAnsi="Arial" w:cs="Arial"/>
        </w:rPr>
        <w:t>Entr</w:t>
      </w:r>
      <w:r w:rsidR="00963C8A">
        <w:rPr>
          <w:rFonts w:ascii="Arial" w:eastAsia="Times New Roman" w:hAnsi="Arial" w:cs="Arial"/>
        </w:rPr>
        <w:t>e</w:t>
      </w:r>
      <w:r w:rsidR="00EF6F70">
        <w:rPr>
          <w:rFonts w:ascii="Arial" w:eastAsia="Times New Roman" w:hAnsi="Arial" w:cs="Arial"/>
        </w:rPr>
        <w:t xml:space="preserve"> los protistas más reconocidos se encuentran las </w:t>
      </w:r>
      <w:r w:rsidR="00EF6F70" w:rsidRPr="00EF6F70">
        <w:rPr>
          <w:rFonts w:ascii="Arial" w:eastAsia="Times New Roman" w:hAnsi="Arial" w:cs="Arial"/>
          <w:b/>
        </w:rPr>
        <w:t>amebas</w:t>
      </w:r>
      <w:r w:rsidR="00EF6F70">
        <w:rPr>
          <w:rFonts w:ascii="Arial" w:eastAsia="Times New Roman" w:hAnsi="Arial" w:cs="Arial"/>
        </w:rPr>
        <w:t xml:space="preserve">, algunas de las cuales viven en el agua o en la tierra, pero otras parasitan el intestino humano, provocando enfermedades. </w:t>
      </w:r>
    </w:p>
    <w:p w:rsidR="004E1CA3" w:rsidRPr="00C372E1" w:rsidRDefault="00576B49" w:rsidP="00937608">
      <w:pPr>
        <w:rPr>
          <w:rFonts w:ascii="Arial" w:eastAsia="Times New Roman" w:hAnsi="Arial" w:cs="Arial"/>
        </w:rPr>
      </w:pPr>
      <w:r w:rsidRPr="00C372E1">
        <w:rPr>
          <w:rFonts w:ascii="Arial" w:eastAsia="Times New Roman" w:hAnsi="Arial" w:cs="Arial"/>
        </w:rPr>
        <w:t>Algunos</w:t>
      </w:r>
      <w:r w:rsidR="003E73AD" w:rsidRPr="00C372E1">
        <w:rPr>
          <w:rFonts w:ascii="Arial" w:eastAsia="Times New Roman" w:hAnsi="Arial" w:cs="Arial"/>
        </w:rPr>
        <w:t xml:space="preserve"> </w:t>
      </w:r>
      <w:r w:rsidRPr="00C372E1">
        <w:rPr>
          <w:rFonts w:ascii="Arial" w:eastAsia="Times New Roman" w:hAnsi="Arial" w:cs="Arial"/>
        </w:rPr>
        <w:t>protistas se reproducen</w:t>
      </w:r>
      <w:r w:rsidR="003E73AD" w:rsidRPr="00C372E1">
        <w:rPr>
          <w:rFonts w:ascii="Arial" w:eastAsia="Times New Roman" w:hAnsi="Arial" w:cs="Arial"/>
        </w:rPr>
        <w:t xml:space="preserve"> por </w:t>
      </w:r>
      <w:r w:rsidR="003E73AD" w:rsidRPr="00C372E1">
        <w:rPr>
          <w:rFonts w:ascii="Arial" w:eastAsia="Times New Roman" w:hAnsi="Arial" w:cs="Arial"/>
          <w:b/>
        </w:rPr>
        <w:t>bipartición</w:t>
      </w:r>
      <w:r w:rsidR="003E73AD" w:rsidRPr="00C372E1">
        <w:rPr>
          <w:rFonts w:ascii="Arial" w:eastAsia="Times New Roman" w:hAnsi="Arial" w:cs="Arial"/>
        </w:rPr>
        <w:t xml:space="preserve">, </w:t>
      </w:r>
      <w:r w:rsidR="003E73AD" w:rsidRPr="00C372E1">
        <w:rPr>
          <w:rFonts w:ascii="Arial" w:eastAsia="Times New Roman" w:hAnsi="Arial" w:cs="Arial"/>
          <w:b/>
        </w:rPr>
        <w:t>esporulación</w:t>
      </w:r>
      <w:r w:rsidR="003E73AD" w:rsidRPr="00C372E1">
        <w:rPr>
          <w:rFonts w:ascii="Arial" w:eastAsia="Times New Roman" w:hAnsi="Arial" w:cs="Arial"/>
        </w:rPr>
        <w:t xml:space="preserve"> o </w:t>
      </w:r>
      <w:r w:rsidR="003E73AD" w:rsidRPr="00C372E1">
        <w:rPr>
          <w:rFonts w:ascii="Arial" w:eastAsia="Times New Roman" w:hAnsi="Arial" w:cs="Arial"/>
          <w:b/>
        </w:rPr>
        <w:t>gemación</w:t>
      </w:r>
      <w:r w:rsidR="003E73AD" w:rsidRPr="00C372E1">
        <w:rPr>
          <w:rFonts w:ascii="Arial" w:eastAsia="Times New Roman" w:hAnsi="Arial" w:cs="Arial"/>
        </w:rPr>
        <w:t xml:space="preserve">. </w:t>
      </w:r>
      <w:r w:rsidRPr="00C372E1">
        <w:rPr>
          <w:rFonts w:ascii="Arial" w:eastAsia="Times New Roman" w:hAnsi="Arial" w:cs="Arial"/>
        </w:rPr>
        <w:t xml:space="preserve">Otros </w:t>
      </w:r>
      <w:r w:rsidR="0042520D" w:rsidRPr="00C372E1">
        <w:rPr>
          <w:rFonts w:ascii="Arial" w:eastAsia="Times New Roman" w:hAnsi="Arial" w:cs="Arial"/>
        </w:rPr>
        <w:t xml:space="preserve">se reproducen sexualmente a través de </w:t>
      </w:r>
      <w:r w:rsidR="0042520D" w:rsidRPr="00C372E1">
        <w:rPr>
          <w:rFonts w:ascii="Arial" w:eastAsia="Times New Roman" w:hAnsi="Arial" w:cs="Arial"/>
          <w:b/>
        </w:rPr>
        <w:t>isogametos</w:t>
      </w:r>
      <w:r w:rsidR="00D61B1B" w:rsidRPr="00C372E1">
        <w:rPr>
          <w:rFonts w:ascii="Arial" w:eastAsia="Times New Roman" w:hAnsi="Arial" w:cs="Arial"/>
          <w:b/>
        </w:rPr>
        <w:t>,</w:t>
      </w:r>
      <w:r w:rsidR="00D61B1B" w:rsidRPr="00C372E1">
        <w:rPr>
          <w:rFonts w:ascii="Arial" w:eastAsia="Times New Roman" w:hAnsi="Arial" w:cs="Arial"/>
        </w:rPr>
        <w:t xml:space="preserve"> </w:t>
      </w:r>
      <w:r w:rsidR="00444275" w:rsidRPr="00C372E1">
        <w:rPr>
          <w:rFonts w:ascii="Arial" w:eastAsia="Times New Roman" w:hAnsi="Arial" w:cs="Arial"/>
        </w:rPr>
        <w:t xml:space="preserve">que </w:t>
      </w:r>
      <w:r w:rsidR="004E1CA3" w:rsidRPr="00C372E1">
        <w:rPr>
          <w:rFonts w:ascii="Arial" w:eastAsia="Times New Roman" w:hAnsi="Arial" w:cs="Arial"/>
        </w:rPr>
        <w:t xml:space="preserve">al unirse </w:t>
      </w:r>
      <w:r w:rsidR="00444275" w:rsidRPr="00C372E1">
        <w:rPr>
          <w:rFonts w:ascii="Arial" w:eastAsia="Times New Roman" w:hAnsi="Arial" w:cs="Arial"/>
        </w:rPr>
        <w:t xml:space="preserve">dan lugar a un </w:t>
      </w:r>
      <w:r w:rsidR="00444275" w:rsidRPr="00C372E1">
        <w:rPr>
          <w:rFonts w:ascii="Arial" w:eastAsia="Times New Roman" w:hAnsi="Arial" w:cs="Arial"/>
          <w:b/>
        </w:rPr>
        <w:t>cigoto</w:t>
      </w:r>
      <w:r w:rsidR="004E1CA3" w:rsidRPr="00C372E1">
        <w:rPr>
          <w:rFonts w:ascii="Arial" w:eastAsia="Times New Roman" w:hAnsi="Arial" w:cs="Arial"/>
        </w:rPr>
        <w:t>.</w:t>
      </w:r>
    </w:p>
    <w:p w:rsidR="003E73AD" w:rsidRPr="00C372E1" w:rsidRDefault="00576B49" w:rsidP="00937608">
      <w:pPr>
        <w:rPr>
          <w:rFonts w:ascii="Arial" w:eastAsia="Times New Roman" w:hAnsi="Arial" w:cs="Arial"/>
        </w:rPr>
      </w:pPr>
      <w:r w:rsidRPr="00C372E1">
        <w:rPr>
          <w:rFonts w:ascii="Arial" w:eastAsia="Times New Roman" w:hAnsi="Arial" w:cs="Arial"/>
        </w:rPr>
        <w:t>En ciertos protistas multicelulares, como algunas</w:t>
      </w:r>
      <w:r w:rsidR="00444275" w:rsidRPr="00C372E1">
        <w:rPr>
          <w:rFonts w:ascii="Arial" w:eastAsia="Times New Roman" w:hAnsi="Arial" w:cs="Arial"/>
        </w:rPr>
        <w:t xml:space="preserve"> </w:t>
      </w:r>
      <w:r w:rsidRPr="00C372E1">
        <w:rPr>
          <w:rFonts w:ascii="Arial" w:eastAsia="Times New Roman" w:hAnsi="Arial" w:cs="Arial"/>
          <w:b/>
        </w:rPr>
        <w:t xml:space="preserve">algas, </w:t>
      </w:r>
      <w:r w:rsidRPr="00C372E1">
        <w:rPr>
          <w:rFonts w:ascii="Arial" w:eastAsia="Times New Roman" w:hAnsi="Arial" w:cs="Arial"/>
        </w:rPr>
        <w:t>es posible observar un método</w:t>
      </w:r>
      <w:r w:rsidR="00444275" w:rsidRPr="00C372E1">
        <w:rPr>
          <w:rFonts w:ascii="Arial" w:eastAsia="Times New Roman" w:hAnsi="Arial" w:cs="Arial"/>
        </w:rPr>
        <w:t xml:space="preserve"> reproductivo conocido como </w:t>
      </w:r>
      <w:r w:rsidR="00444275" w:rsidRPr="00C372E1">
        <w:rPr>
          <w:rFonts w:ascii="Arial" w:eastAsia="Times New Roman" w:hAnsi="Arial" w:cs="Arial"/>
          <w:b/>
        </w:rPr>
        <w:t>alternancia de generaciones</w:t>
      </w:r>
      <w:r w:rsidRPr="00C372E1">
        <w:rPr>
          <w:rFonts w:ascii="Arial" w:eastAsia="Times New Roman" w:hAnsi="Arial" w:cs="Arial"/>
          <w:b/>
        </w:rPr>
        <w:t xml:space="preserve">. </w:t>
      </w:r>
      <w:r w:rsidRPr="00C372E1">
        <w:rPr>
          <w:rFonts w:ascii="Arial" w:eastAsia="Times New Roman" w:hAnsi="Arial" w:cs="Arial"/>
        </w:rPr>
        <w:t>Aquí</w:t>
      </w:r>
      <w:r w:rsidR="00444275" w:rsidRPr="00C372E1">
        <w:rPr>
          <w:rFonts w:ascii="Arial" w:eastAsia="Times New Roman" w:hAnsi="Arial" w:cs="Arial"/>
        </w:rPr>
        <w:t xml:space="preserve"> </w:t>
      </w:r>
      <w:r w:rsidR="004E1CA3" w:rsidRPr="00C372E1">
        <w:rPr>
          <w:rFonts w:ascii="Arial" w:eastAsia="Times New Roman" w:hAnsi="Arial" w:cs="Arial"/>
        </w:rPr>
        <w:t>se presentan las</w:t>
      </w:r>
      <w:r w:rsidR="00444275" w:rsidRPr="00C372E1">
        <w:rPr>
          <w:rFonts w:ascii="Arial" w:eastAsia="Times New Roman" w:hAnsi="Arial" w:cs="Arial"/>
        </w:rPr>
        <w:t xml:space="preserve"> dos formas de reproducción</w:t>
      </w:r>
      <w:r w:rsidRPr="00C372E1">
        <w:rPr>
          <w:rFonts w:ascii="Arial" w:eastAsia="Times New Roman" w:hAnsi="Arial" w:cs="Arial"/>
        </w:rPr>
        <w:t>:</w:t>
      </w:r>
      <w:r w:rsidR="004E1CA3" w:rsidRPr="00C372E1">
        <w:rPr>
          <w:rFonts w:ascii="Arial" w:eastAsia="Times New Roman" w:hAnsi="Arial" w:cs="Arial"/>
        </w:rPr>
        <w:t xml:space="preserve"> una generación lleva a cabo la fase </w:t>
      </w:r>
      <w:r w:rsidR="00444275" w:rsidRPr="00C372E1">
        <w:rPr>
          <w:rFonts w:ascii="Arial" w:eastAsia="Times New Roman" w:hAnsi="Arial" w:cs="Arial"/>
          <w:b/>
        </w:rPr>
        <w:t xml:space="preserve">asexual </w:t>
      </w:r>
      <w:r w:rsidR="00444275" w:rsidRPr="00C372E1">
        <w:rPr>
          <w:rFonts w:ascii="Arial" w:eastAsia="Times New Roman" w:hAnsi="Arial" w:cs="Arial"/>
        </w:rPr>
        <w:t xml:space="preserve">o </w:t>
      </w:r>
      <w:r w:rsidR="00D61B1B" w:rsidRPr="00C372E1">
        <w:rPr>
          <w:rFonts w:ascii="Arial" w:eastAsia="Times New Roman" w:hAnsi="Arial" w:cs="Arial"/>
          <w:b/>
        </w:rPr>
        <w:t>esporofí</w:t>
      </w:r>
      <w:r w:rsidR="00444275" w:rsidRPr="00C372E1">
        <w:rPr>
          <w:rFonts w:ascii="Arial" w:eastAsia="Times New Roman" w:hAnsi="Arial" w:cs="Arial"/>
          <w:b/>
        </w:rPr>
        <w:t>tica</w:t>
      </w:r>
      <w:r w:rsidR="004E1CA3" w:rsidRPr="00C372E1">
        <w:rPr>
          <w:rFonts w:ascii="Arial" w:eastAsia="Times New Roman" w:hAnsi="Arial" w:cs="Arial"/>
        </w:rPr>
        <w:t xml:space="preserve">, mientras que la siguiente generación realiza reproducción </w:t>
      </w:r>
      <w:r w:rsidR="00444275" w:rsidRPr="00C372E1">
        <w:rPr>
          <w:rFonts w:ascii="Arial" w:eastAsia="Times New Roman" w:hAnsi="Arial" w:cs="Arial"/>
          <w:b/>
        </w:rPr>
        <w:t>sexual</w:t>
      </w:r>
      <w:r w:rsidR="009B3B96" w:rsidRPr="00C372E1">
        <w:rPr>
          <w:rFonts w:ascii="Arial" w:eastAsia="Times New Roman" w:hAnsi="Arial" w:cs="Arial"/>
        </w:rPr>
        <w:t xml:space="preserve"> </w:t>
      </w:r>
      <w:r w:rsidR="00444275" w:rsidRPr="00C372E1">
        <w:rPr>
          <w:rFonts w:ascii="Arial" w:eastAsia="Times New Roman" w:hAnsi="Arial" w:cs="Arial"/>
        </w:rPr>
        <w:t xml:space="preserve">o </w:t>
      </w:r>
      <w:r w:rsidR="00D61B1B" w:rsidRPr="00C372E1">
        <w:rPr>
          <w:rFonts w:ascii="Arial" w:eastAsia="Times New Roman" w:hAnsi="Arial" w:cs="Arial"/>
          <w:b/>
        </w:rPr>
        <w:t>gametofí</w:t>
      </w:r>
      <w:r w:rsidR="00444275" w:rsidRPr="00C372E1">
        <w:rPr>
          <w:rFonts w:ascii="Arial" w:eastAsia="Times New Roman" w:hAnsi="Arial" w:cs="Arial"/>
          <w:b/>
        </w:rPr>
        <w:t>tica</w:t>
      </w:r>
      <w:r w:rsidR="00444275" w:rsidRPr="005166CB">
        <w:rPr>
          <w:rFonts w:ascii="Arial" w:eastAsia="Times New Roman" w:hAnsi="Arial" w:cs="Arial"/>
        </w:rPr>
        <w:t>.</w:t>
      </w:r>
      <w:r w:rsidR="00444275" w:rsidRPr="00C372E1">
        <w:rPr>
          <w:rFonts w:ascii="Arial" w:eastAsia="Times New Roman" w:hAnsi="Arial" w:cs="Arial"/>
        </w:rPr>
        <w:t> </w:t>
      </w:r>
    </w:p>
    <w:p w:rsidR="00503C1F" w:rsidRPr="00C372E1" w:rsidRDefault="00503C1F" w:rsidP="00937608">
      <w:pPr>
        <w:rPr>
          <w:rFonts w:ascii="Arial" w:eastAsia="Times New Roman" w:hAnsi="Arial" w:cs="Arial"/>
        </w:rPr>
      </w:pPr>
    </w:p>
    <w:tbl>
      <w:tblPr>
        <w:tblStyle w:val="Tablaconcuadrcula"/>
        <w:tblW w:w="0" w:type="auto"/>
        <w:tblLayout w:type="fixed"/>
        <w:tblLook w:val="04A0" w:firstRow="1" w:lastRow="0" w:firstColumn="1" w:lastColumn="0" w:noHBand="0" w:noVBand="1"/>
      </w:tblPr>
      <w:tblGrid>
        <w:gridCol w:w="2518"/>
        <w:gridCol w:w="6536"/>
      </w:tblGrid>
      <w:tr w:rsidR="00834A17" w:rsidRPr="00C372E1" w:rsidTr="00A76F56">
        <w:tc>
          <w:tcPr>
            <w:tcW w:w="9054" w:type="dxa"/>
            <w:gridSpan w:val="2"/>
            <w:shd w:val="clear" w:color="auto" w:fill="0D0D0D" w:themeFill="text1" w:themeFillTint="F2"/>
          </w:tcPr>
          <w:p w:rsidR="00834A17" w:rsidRPr="00C372E1" w:rsidRDefault="00834A17" w:rsidP="00291D49">
            <w:pPr>
              <w:jc w:val="center"/>
              <w:rPr>
                <w:rFonts w:ascii="Arial" w:hAnsi="Arial" w:cs="Arial"/>
                <w:b/>
                <w:sz w:val="24"/>
                <w:szCs w:val="24"/>
              </w:rPr>
            </w:pPr>
            <w:r w:rsidRPr="00C372E1">
              <w:rPr>
                <w:rFonts w:ascii="Arial" w:hAnsi="Arial" w:cs="Arial"/>
                <w:b/>
                <w:sz w:val="24"/>
                <w:szCs w:val="24"/>
              </w:rPr>
              <w:t>Imagen (fotografía, gráfica o ilustración)</w:t>
            </w:r>
          </w:p>
        </w:tc>
      </w:tr>
      <w:tr w:rsidR="00834A17" w:rsidRPr="00C372E1" w:rsidTr="00A76F56">
        <w:tc>
          <w:tcPr>
            <w:tcW w:w="2518" w:type="dxa"/>
          </w:tcPr>
          <w:p w:rsidR="00834A17" w:rsidRPr="00C372E1" w:rsidRDefault="00834A17" w:rsidP="00291D49">
            <w:pPr>
              <w:rPr>
                <w:rFonts w:ascii="Arial" w:hAnsi="Arial" w:cs="Arial"/>
                <w:b/>
                <w:sz w:val="24"/>
                <w:szCs w:val="24"/>
              </w:rPr>
            </w:pPr>
            <w:r w:rsidRPr="00C372E1">
              <w:rPr>
                <w:rFonts w:ascii="Arial" w:hAnsi="Arial" w:cs="Arial"/>
                <w:b/>
                <w:sz w:val="24"/>
                <w:szCs w:val="24"/>
              </w:rPr>
              <w:t>Código</w:t>
            </w:r>
          </w:p>
        </w:tc>
        <w:tc>
          <w:tcPr>
            <w:tcW w:w="6536" w:type="dxa"/>
          </w:tcPr>
          <w:p w:rsidR="00834A17" w:rsidRPr="00C372E1" w:rsidRDefault="00DA2054" w:rsidP="00EA055B">
            <w:pPr>
              <w:rPr>
                <w:rFonts w:ascii="Arial" w:hAnsi="Arial" w:cs="Arial"/>
                <w:b/>
                <w:sz w:val="24"/>
                <w:szCs w:val="24"/>
              </w:rPr>
            </w:pPr>
            <w:r w:rsidRPr="00C372E1">
              <w:rPr>
                <w:rFonts w:ascii="Arial" w:hAnsi="Arial" w:cs="Arial"/>
                <w:sz w:val="24"/>
                <w:szCs w:val="24"/>
              </w:rPr>
              <w:t>CN_08_04_</w:t>
            </w:r>
            <w:r w:rsidR="009974B6" w:rsidRPr="00C372E1">
              <w:rPr>
                <w:rFonts w:ascii="Arial" w:hAnsi="Arial" w:cs="Arial"/>
                <w:sz w:val="24"/>
                <w:szCs w:val="24"/>
              </w:rPr>
              <w:t>CO_</w:t>
            </w:r>
            <w:r w:rsidRPr="00C372E1">
              <w:rPr>
                <w:rFonts w:ascii="Arial" w:hAnsi="Arial" w:cs="Arial"/>
                <w:sz w:val="24"/>
                <w:szCs w:val="24"/>
              </w:rPr>
              <w:t>IMG10</w:t>
            </w:r>
          </w:p>
        </w:tc>
      </w:tr>
      <w:tr w:rsidR="00834A17" w:rsidRPr="00C372E1" w:rsidTr="00A76F56">
        <w:tc>
          <w:tcPr>
            <w:tcW w:w="2518" w:type="dxa"/>
          </w:tcPr>
          <w:p w:rsidR="00834A17" w:rsidRPr="00C372E1" w:rsidRDefault="00834A17" w:rsidP="00291D49">
            <w:pPr>
              <w:rPr>
                <w:rFonts w:ascii="Arial" w:hAnsi="Arial" w:cs="Arial"/>
                <w:sz w:val="24"/>
                <w:szCs w:val="24"/>
              </w:rPr>
            </w:pPr>
            <w:r w:rsidRPr="00C372E1">
              <w:rPr>
                <w:rFonts w:ascii="Arial" w:hAnsi="Arial" w:cs="Arial"/>
                <w:b/>
                <w:sz w:val="24"/>
                <w:szCs w:val="24"/>
              </w:rPr>
              <w:t>Descripción</w:t>
            </w:r>
          </w:p>
        </w:tc>
        <w:tc>
          <w:tcPr>
            <w:tcW w:w="6536" w:type="dxa"/>
          </w:tcPr>
          <w:p w:rsidR="00834A17" w:rsidRPr="00C372E1" w:rsidRDefault="00D61B1B" w:rsidP="00291D49">
            <w:pPr>
              <w:rPr>
                <w:rFonts w:ascii="Arial" w:hAnsi="Arial" w:cs="Arial"/>
                <w:sz w:val="24"/>
                <w:szCs w:val="24"/>
              </w:rPr>
            </w:pPr>
            <w:r w:rsidRPr="00C372E1">
              <w:rPr>
                <w:rFonts w:ascii="Arial" w:hAnsi="Arial" w:cs="Arial"/>
                <w:sz w:val="24"/>
                <w:szCs w:val="24"/>
              </w:rPr>
              <w:t>Bipartición en protista</w:t>
            </w:r>
            <w:r w:rsidR="00A76F56" w:rsidRPr="00C372E1">
              <w:rPr>
                <w:rFonts w:ascii="Arial" w:hAnsi="Arial" w:cs="Arial"/>
                <w:sz w:val="24"/>
                <w:szCs w:val="24"/>
              </w:rPr>
              <w:t>s</w:t>
            </w:r>
          </w:p>
        </w:tc>
      </w:tr>
      <w:tr w:rsidR="00834A17" w:rsidRPr="00C372E1" w:rsidTr="00A76F56">
        <w:tc>
          <w:tcPr>
            <w:tcW w:w="2518" w:type="dxa"/>
          </w:tcPr>
          <w:p w:rsidR="00834A17" w:rsidRPr="00C372E1" w:rsidRDefault="00834A17" w:rsidP="00291D49">
            <w:pPr>
              <w:rPr>
                <w:rFonts w:ascii="Arial" w:hAnsi="Arial" w:cs="Arial"/>
                <w:sz w:val="24"/>
                <w:szCs w:val="24"/>
              </w:rPr>
            </w:pPr>
            <w:r w:rsidRPr="00C372E1">
              <w:rPr>
                <w:rFonts w:ascii="Arial" w:hAnsi="Arial" w:cs="Arial"/>
                <w:b/>
                <w:sz w:val="24"/>
                <w:szCs w:val="24"/>
              </w:rPr>
              <w:t>Código Shutterstock (o URL o la ruta en AulaPlaneta)</w:t>
            </w:r>
          </w:p>
        </w:tc>
        <w:tc>
          <w:tcPr>
            <w:tcW w:w="6536" w:type="dxa"/>
          </w:tcPr>
          <w:p w:rsidR="00834A17" w:rsidRPr="00C372E1" w:rsidRDefault="00295330" w:rsidP="00291D49">
            <w:pPr>
              <w:rPr>
                <w:rFonts w:ascii="Arial" w:hAnsi="Arial" w:cs="Arial"/>
                <w:sz w:val="24"/>
                <w:szCs w:val="24"/>
              </w:rPr>
            </w:pPr>
            <w:hyperlink r:id="rId30" w:history="1">
              <w:r w:rsidR="00900E05" w:rsidRPr="00C372E1">
                <w:rPr>
                  <w:rStyle w:val="Hipervnculo"/>
                  <w:rFonts w:ascii="Arial" w:hAnsi="Arial" w:cs="Arial"/>
                  <w:color w:val="auto"/>
                  <w:sz w:val="24"/>
                  <w:szCs w:val="24"/>
                </w:rPr>
                <w:t>http://aulaplaneta.planetasaber.com/encyclopedia/default.asp?idpack=9&amp;idpil=000SBQ01&amp;ruta=aulaplaneta&amp;DATA=1YusGj5lEO18XtFclF1hCxs81nE5ftJig%2bq2u7BI40I%3d</w:t>
              </w:r>
            </w:hyperlink>
            <w:r w:rsidR="00900E05" w:rsidRPr="00C372E1">
              <w:rPr>
                <w:rFonts w:ascii="Arial" w:hAnsi="Arial" w:cs="Arial"/>
                <w:sz w:val="24"/>
                <w:szCs w:val="24"/>
              </w:rPr>
              <w:t xml:space="preserve"> </w:t>
            </w:r>
          </w:p>
        </w:tc>
      </w:tr>
      <w:tr w:rsidR="00834A17" w:rsidRPr="00C372E1" w:rsidTr="00A76F56">
        <w:tc>
          <w:tcPr>
            <w:tcW w:w="2518" w:type="dxa"/>
          </w:tcPr>
          <w:p w:rsidR="00834A17" w:rsidRPr="00C372E1" w:rsidRDefault="00834A17" w:rsidP="00291D49">
            <w:pPr>
              <w:rPr>
                <w:rFonts w:ascii="Arial" w:hAnsi="Arial" w:cs="Arial"/>
                <w:sz w:val="24"/>
                <w:szCs w:val="24"/>
              </w:rPr>
            </w:pPr>
            <w:r w:rsidRPr="00C372E1">
              <w:rPr>
                <w:rFonts w:ascii="Arial" w:hAnsi="Arial" w:cs="Arial"/>
                <w:b/>
                <w:sz w:val="24"/>
                <w:szCs w:val="24"/>
              </w:rPr>
              <w:t>Pie de imagen</w:t>
            </w:r>
          </w:p>
        </w:tc>
        <w:tc>
          <w:tcPr>
            <w:tcW w:w="6536" w:type="dxa"/>
          </w:tcPr>
          <w:p w:rsidR="00834A17" w:rsidRPr="00C372E1" w:rsidRDefault="00D61B1B" w:rsidP="009B3B96">
            <w:pPr>
              <w:rPr>
                <w:rFonts w:ascii="Arial" w:hAnsi="Arial" w:cs="Arial"/>
                <w:sz w:val="24"/>
                <w:szCs w:val="24"/>
              </w:rPr>
            </w:pPr>
            <w:r w:rsidRPr="00C372E1">
              <w:rPr>
                <w:rFonts w:ascii="Arial" w:hAnsi="Arial" w:cs="Arial"/>
                <w:sz w:val="24"/>
                <w:szCs w:val="24"/>
              </w:rPr>
              <w:t>En los protistas</w:t>
            </w:r>
            <w:r w:rsidR="00A76F56" w:rsidRPr="00C372E1">
              <w:rPr>
                <w:rFonts w:ascii="Arial" w:hAnsi="Arial" w:cs="Arial"/>
                <w:sz w:val="24"/>
                <w:szCs w:val="24"/>
              </w:rPr>
              <w:t xml:space="preserve">, como en el resto de organismos unicelulares, la reproducción del individuo equivale a la división </w:t>
            </w:r>
            <w:r w:rsidR="009B3B96" w:rsidRPr="00C372E1">
              <w:rPr>
                <w:rFonts w:ascii="Arial" w:hAnsi="Arial" w:cs="Arial"/>
                <w:sz w:val="24"/>
                <w:szCs w:val="24"/>
              </w:rPr>
              <w:t>de la célula</w:t>
            </w:r>
            <w:r w:rsidR="00A76F56" w:rsidRPr="00C372E1">
              <w:rPr>
                <w:rFonts w:ascii="Arial" w:hAnsi="Arial" w:cs="Arial"/>
                <w:sz w:val="24"/>
                <w:szCs w:val="24"/>
              </w:rPr>
              <w:t>. La partición de la célula en dos</w:t>
            </w:r>
            <w:r w:rsidR="002206E9" w:rsidRPr="00C372E1">
              <w:rPr>
                <w:rFonts w:ascii="Arial" w:hAnsi="Arial" w:cs="Arial"/>
                <w:sz w:val="24"/>
                <w:szCs w:val="24"/>
              </w:rPr>
              <w:t>,</w:t>
            </w:r>
            <w:r w:rsidR="00A76F56" w:rsidRPr="00C372E1">
              <w:rPr>
                <w:rFonts w:ascii="Arial" w:hAnsi="Arial" w:cs="Arial"/>
                <w:sz w:val="24"/>
                <w:szCs w:val="24"/>
              </w:rPr>
              <w:t xml:space="preserve"> previa duplicación de su </w:t>
            </w:r>
            <w:r w:rsidR="009B3B96" w:rsidRPr="00C372E1">
              <w:rPr>
                <w:rFonts w:ascii="Arial" w:hAnsi="Arial" w:cs="Arial"/>
                <w:sz w:val="24"/>
                <w:szCs w:val="24"/>
              </w:rPr>
              <w:t>contenido</w:t>
            </w:r>
            <w:r w:rsidR="00A76F56" w:rsidRPr="00C372E1">
              <w:rPr>
                <w:rFonts w:ascii="Arial" w:hAnsi="Arial" w:cs="Arial"/>
                <w:sz w:val="24"/>
                <w:szCs w:val="24"/>
              </w:rPr>
              <w:t>, genera dos organismos hijos idénticos.</w:t>
            </w:r>
          </w:p>
        </w:tc>
      </w:tr>
    </w:tbl>
    <w:p w:rsidR="00834A17" w:rsidRPr="00C372E1" w:rsidRDefault="00834A17" w:rsidP="00937608">
      <w:pPr>
        <w:rPr>
          <w:rFonts w:ascii="Arial" w:eastAsia="Times New Roman" w:hAnsi="Arial" w:cs="Arial"/>
        </w:rPr>
      </w:pPr>
    </w:p>
    <w:p w:rsidR="00937608" w:rsidRPr="00C372E1" w:rsidRDefault="00937608" w:rsidP="00937608">
      <w:pPr>
        <w:spacing w:before="100" w:beforeAutospacing="1" w:after="0" w:afterAutospacing="1"/>
        <w:rPr>
          <w:rFonts w:ascii="Arial" w:hAnsi="Arial" w:cs="Arial"/>
        </w:rPr>
      </w:pPr>
      <w:r w:rsidRPr="00C372E1">
        <w:rPr>
          <w:rFonts w:ascii="Arial" w:hAnsi="Arial" w:cs="Arial"/>
          <w:highlight w:val="yellow"/>
        </w:rPr>
        <w:t>[SECCIÓN 2]</w:t>
      </w:r>
      <w:r w:rsidRPr="00C372E1">
        <w:rPr>
          <w:rFonts w:ascii="Arial" w:hAnsi="Arial" w:cs="Arial"/>
          <w:b/>
        </w:rPr>
        <w:t>3.3 Consolidación</w:t>
      </w:r>
      <w:r w:rsidRPr="00C372E1">
        <w:rPr>
          <w:rFonts w:ascii="Arial" w:hAnsi="Arial" w:cs="Arial"/>
        </w:rPr>
        <w:t xml:space="preserve">  </w:t>
      </w:r>
    </w:p>
    <w:p w:rsidR="0066488A" w:rsidRPr="00C372E1" w:rsidRDefault="0066488A" w:rsidP="0066488A">
      <w:pPr>
        <w:spacing w:before="100" w:beforeAutospacing="1" w:after="100" w:afterAutospacing="1"/>
        <w:rPr>
          <w:rFonts w:ascii="Arial" w:hAnsi="Arial" w:cs="Arial"/>
        </w:rPr>
      </w:pPr>
      <w:r w:rsidRPr="00C372E1">
        <w:rPr>
          <w:rFonts w:ascii="Arial" w:eastAsia="Times New Roman" w:hAnsi="Arial" w:cs="Arial"/>
          <w:lang w:val="es-CO"/>
        </w:rPr>
        <w:t>Actividad para consolidar lo que has aprendido en esta sección.</w:t>
      </w:r>
    </w:p>
    <w:tbl>
      <w:tblPr>
        <w:tblStyle w:val="Tablaconcuadrcula"/>
        <w:tblW w:w="0" w:type="auto"/>
        <w:tblLook w:val="04A0" w:firstRow="1" w:lastRow="0" w:firstColumn="1" w:lastColumn="0" w:noHBand="0" w:noVBand="1"/>
      </w:tblPr>
      <w:tblGrid>
        <w:gridCol w:w="2518"/>
        <w:gridCol w:w="6515"/>
      </w:tblGrid>
      <w:tr w:rsidR="00C372E1" w:rsidRPr="00C372E1" w:rsidTr="009974B6">
        <w:tc>
          <w:tcPr>
            <w:tcW w:w="9033" w:type="dxa"/>
            <w:gridSpan w:val="2"/>
            <w:shd w:val="clear" w:color="auto" w:fill="000000" w:themeFill="text1"/>
          </w:tcPr>
          <w:p w:rsidR="00F13B60" w:rsidRPr="00C372E1" w:rsidRDefault="00F13B60" w:rsidP="009974B6">
            <w:pPr>
              <w:jc w:val="center"/>
              <w:rPr>
                <w:rFonts w:ascii="Arial" w:hAnsi="Arial" w:cs="Arial"/>
                <w:b/>
                <w:sz w:val="24"/>
                <w:szCs w:val="24"/>
              </w:rPr>
            </w:pPr>
            <w:r w:rsidRPr="00C372E1">
              <w:rPr>
                <w:rFonts w:ascii="Arial" w:hAnsi="Arial" w:cs="Arial"/>
                <w:b/>
                <w:sz w:val="24"/>
                <w:szCs w:val="24"/>
              </w:rPr>
              <w:t>Practica: recurso nuevo</w:t>
            </w:r>
          </w:p>
        </w:tc>
      </w:tr>
      <w:tr w:rsidR="00C372E1" w:rsidRPr="00C372E1" w:rsidTr="009974B6">
        <w:tc>
          <w:tcPr>
            <w:tcW w:w="2518" w:type="dxa"/>
          </w:tcPr>
          <w:p w:rsidR="00F13B60" w:rsidRPr="00C372E1" w:rsidRDefault="00F13B60" w:rsidP="009974B6">
            <w:pPr>
              <w:rPr>
                <w:rFonts w:ascii="Arial" w:hAnsi="Arial" w:cs="Arial"/>
                <w:b/>
                <w:sz w:val="24"/>
                <w:szCs w:val="24"/>
              </w:rPr>
            </w:pPr>
            <w:r w:rsidRPr="00C372E1">
              <w:rPr>
                <w:rFonts w:ascii="Arial" w:hAnsi="Arial" w:cs="Arial"/>
                <w:b/>
                <w:sz w:val="24"/>
                <w:szCs w:val="24"/>
              </w:rPr>
              <w:t>Código</w:t>
            </w:r>
          </w:p>
        </w:tc>
        <w:tc>
          <w:tcPr>
            <w:tcW w:w="6515" w:type="dxa"/>
          </w:tcPr>
          <w:p w:rsidR="00F13B60" w:rsidRPr="00C372E1" w:rsidRDefault="00F13B60" w:rsidP="00674DE5">
            <w:pPr>
              <w:rPr>
                <w:rFonts w:ascii="Arial" w:hAnsi="Arial" w:cs="Arial"/>
                <w:b/>
                <w:sz w:val="24"/>
                <w:szCs w:val="24"/>
              </w:rPr>
            </w:pPr>
            <w:r w:rsidRPr="00C372E1">
              <w:rPr>
                <w:rFonts w:ascii="Arial" w:hAnsi="Arial" w:cs="Arial"/>
                <w:sz w:val="24"/>
                <w:szCs w:val="24"/>
              </w:rPr>
              <w:t>CN_08_04_</w:t>
            </w:r>
            <w:r w:rsidR="009974B6" w:rsidRPr="00C372E1">
              <w:rPr>
                <w:rFonts w:ascii="Arial" w:hAnsi="Arial" w:cs="Arial"/>
                <w:sz w:val="24"/>
                <w:szCs w:val="24"/>
              </w:rPr>
              <w:t>CO_</w:t>
            </w:r>
            <w:r w:rsidRPr="00C372E1">
              <w:rPr>
                <w:rFonts w:ascii="Arial" w:hAnsi="Arial" w:cs="Arial"/>
                <w:sz w:val="24"/>
                <w:szCs w:val="24"/>
              </w:rPr>
              <w:t>REC</w:t>
            </w:r>
            <w:r w:rsidR="00674DE5" w:rsidRPr="00C372E1">
              <w:rPr>
                <w:rFonts w:ascii="Arial" w:hAnsi="Arial" w:cs="Arial"/>
                <w:sz w:val="24"/>
                <w:szCs w:val="24"/>
              </w:rPr>
              <w:t>6</w:t>
            </w:r>
            <w:r w:rsidR="0036594A" w:rsidRPr="00C372E1">
              <w:rPr>
                <w:rFonts w:ascii="Arial" w:hAnsi="Arial" w:cs="Arial"/>
                <w:sz w:val="24"/>
                <w:szCs w:val="24"/>
              </w:rPr>
              <w:t>0</w:t>
            </w:r>
          </w:p>
        </w:tc>
      </w:tr>
      <w:tr w:rsidR="00C372E1" w:rsidRPr="00C372E1" w:rsidTr="009974B6">
        <w:tc>
          <w:tcPr>
            <w:tcW w:w="2518" w:type="dxa"/>
          </w:tcPr>
          <w:p w:rsidR="00F13B60" w:rsidRPr="00C372E1" w:rsidRDefault="00F13B60" w:rsidP="009974B6">
            <w:pPr>
              <w:rPr>
                <w:rFonts w:ascii="Arial" w:hAnsi="Arial" w:cs="Arial"/>
                <w:sz w:val="24"/>
                <w:szCs w:val="24"/>
              </w:rPr>
            </w:pPr>
            <w:r w:rsidRPr="00C372E1">
              <w:rPr>
                <w:rFonts w:ascii="Arial" w:hAnsi="Arial" w:cs="Arial"/>
                <w:b/>
                <w:sz w:val="24"/>
                <w:szCs w:val="24"/>
              </w:rPr>
              <w:t>Título</w:t>
            </w:r>
          </w:p>
        </w:tc>
        <w:tc>
          <w:tcPr>
            <w:tcW w:w="6515" w:type="dxa"/>
          </w:tcPr>
          <w:p w:rsidR="00F13B60" w:rsidRPr="00C372E1" w:rsidRDefault="00F13B60" w:rsidP="00C90E58">
            <w:pPr>
              <w:rPr>
                <w:rFonts w:ascii="Arial" w:hAnsi="Arial" w:cs="Arial"/>
                <w:b/>
                <w:sz w:val="24"/>
                <w:szCs w:val="24"/>
              </w:rPr>
            </w:pPr>
            <w:r w:rsidRPr="00C372E1">
              <w:rPr>
                <w:rFonts w:ascii="Arial" w:hAnsi="Arial" w:cs="Arial"/>
                <w:b/>
                <w:sz w:val="24"/>
                <w:szCs w:val="24"/>
              </w:rPr>
              <w:t>Refuerza tu aprendizaje: L</w:t>
            </w:r>
            <w:r w:rsidR="00C90E58" w:rsidRPr="00C372E1">
              <w:rPr>
                <w:rFonts w:ascii="Arial" w:hAnsi="Arial" w:cs="Arial"/>
                <w:b/>
                <w:sz w:val="24"/>
                <w:szCs w:val="24"/>
              </w:rPr>
              <w:t>a</w:t>
            </w:r>
            <w:r w:rsidR="0066488A" w:rsidRPr="00C372E1">
              <w:rPr>
                <w:rFonts w:ascii="Arial" w:hAnsi="Arial" w:cs="Arial"/>
                <w:b/>
                <w:sz w:val="24"/>
                <w:szCs w:val="24"/>
              </w:rPr>
              <w:t xml:space="preserve"> reproducción en microorganismos</w:t>
            </w:r>
          </w:p>
        </w:tc>
      </w:tr>
      <w:tr w:rsidR="00F13B60" w:rsidRPr="00C372E1" w:rsidTr="009974B6">
        <w:tc>
          <w:tcPr>
            <w:tcW w:w="2518" w:type="dxa"/>
          </w:tcPr>
          <w:p w:rsidR="00F13B60" w:rsidRPr="00C372E1" w:rsidRDefault="00F13B60" w:rsidP="009974B6">
            <w:pPr>
              <w:rPr>
                <w:rFonts w:ascii="Arial" w:hAnsi="Arial" w:cs="Arial"/>
                <w:sz w:val="24"/>
                <w:szCs w:val="24"/>
              </w:rPr>
            </w:pPr>
            <w:r w:rsidRPr="00C372E1">
              <w:rPr>
                <w:rFonts w:ascii="Arial" w:hAnsi="Arial" w:cs="Arial"/>
                <w:b/>
                <w:sz w:val="24"/>
                <w:szCs w:val="24"/>
              </w:rPr>
              <w:t>Descripción</w:t>
            </w:r>
          </w:p>
        </w:tc>
        <w:tc>
          <w:tcPr>
            <w:tcW w:w="6515" w:type="dxa"/>
          </w:tcPr>
          <w:p w:rsidR="00F13B60" w:rsidRPr="00C372E1" w:rsidRDefault="0066488A" w:rsidP="0066488A">
            <w:pPr>
              <w:rPr>
                <w:rFonts w:ascii="Arial" w:hAnsi="Arial" w:cs="Arial"/>
                <w:sz w:val="24"/>
                <w:szCs w:val="24"/>
              </w:rPr>
            </w:pPr>
            <w:r w:rsidRPr="00C372E1">
              <w:rPr>
                <w:rFonts w:ascii="Arial" w:hAnsi="Arial" w:cs="Arial"/>
                <w:sz w:val="24"/>
                <w:szCs w:val="24"/>
              </w:rPr>
              <w:t>Actividad de identificación de los tipos de reproducción en bacterias, archaeas y protozoos.</w:t>
            </w:r>
          </w:p>
        </w:tc>
      </w:tr>
    </w:tbl>
    <w:p w:rsidR="00576300" w:rsidRPr="00C372E1" w:rsidRDefault="00576300" w:rsidP="00937608">
      <w:pPr>
        <w:tabs>
          <w:tab w:val="right" w:pos="8498"/>
        </w:tabs>
        <w:rPr>
          <w:rFonts w:ascii="Arial" w:hAnsi="Arial" w:cs="Arial"/>
          <w:highlight w:val="yellow"/>
        </w:rPr>
      </w:pPr>
    </w:p>
    <w:p w:rsidR="00937608" w:rsidRPr="00C372E1" w:rsidRDefault="00937608" w:rsidP="00937608">
      <w:pPr>
        <w:tabs>
          <w:tab w:val="right" w:pos="8498"/>
        </w:tabs>
        <w:rPr>
          <w:rFonts w:ascii="Arial" w:hAnsi="Arial" w:cs="Arial"/>
        </w:rPr>
      </w:pPr>
      <w:r w:rsidRPr="00C372E1">
        <w:rPr>
          <w:rFonts w:ascii="Arial" w:hAnsi="Arial" w:cs="Arial"/>
          <w:highlight w:val="yellow"/>
        </w:rPr>
        <w:t>[SECCIÓN 1]</w:t>
      </w:r>
      <w:r w:rsidRPr="00C372E1">
        <w:rPr>
          <w:rFonts w:ascii="Arial" w:hAnsi="Arial" w:cs="Arial"/>
          <w:b/>
        </w:rPr>
        <w:t xml:space="preserve">4 La reproducción en hongos </w:t>
      </w:r>
    </w:p>
    <w:p w:rsidR="006C43A0" w:rsidRPr="00C372E1" w:rsidRDefault="00D45DD8" w:rsidP="00937608">
      <w:pPr>
        <w:tabs>
          <w:tab w:val="right" w:pos="8498"/>
        </w:tabs>
        <w:rPr>
          <w:rFonts w:ascii="Arial" w:hAnsi="Arial" w:cs="Arial"/>
        </w:rPr>
      </w:pPr>
      <w:r>
        <w:rPr>
          <w:rFonts w:ascii="Arial" w:hAnsi="Arial" w:cs="Arial"/>
        </w:rPr>
        <w:t>Muchos hongos microscópicos</w:t>
      </w:r>
      <w:r w:rsidR="006C43A0" w:rsidRPr="00C372E1">
        <w:rPr>
          <w:rFonts w:ascii="Arial" w:hAnsi="Arial" w:cs="Arial"/>
        </w:rPr>
        <w:t xml:space="preserve"> </w:t>
      </w:r>
      <w:r w:rsidRPr="00C372E1">
        <w:rPr>
          <w:rStyle w:val="un"/>
          <w:rFonts w:ascii="Arial" w:hAnsi="Arial" w:cs="Arial"/>
          <w:lang w:val="es-CO"/>
        </w:rPr>
        <w:t xml:space="preserve">se reproducen de manera asexual por medio de la </w:t>
      </w:r>
      <w:r w:rsidRPr="00C372E1">
        <w:rPr>
          <w:rStyle w:val="un"/>
          <w:rFonts w:ascii="Arial" w:hAnsi="Arial" w:cs="Arial"/>
          <w:b/>
          <w:lang w:val="es-CO"/>
        </w:rPr>
        <w:t>gemación</w:t>
      </w:r>
      <w:r w:rsidRPr="00C372E1">
        <w:rPr>
          <w:rStyle w:val="un"/>
          <w:rFonts w:ascii="Arial" w:hAnsi="Arial" w:cs="Arial"/>
          <w:lang w:val="es-CO"/>
        </w:rPr>
        <w:t>.</w:t>
      </w:r>
      <w:r>
        <w:rPr>
          <w:rStyle w:val="un"/>
          <w:rFonts w:ascii="Arial" w:hAnsi="Arial" w:cs="Arial"/>
          <w:lang w:val="es-CO"/>
        </w:rPr>
        <w:t xml:space="preserve"> Esta es la forma de reproducirse de las </w:t>
      </w:r>
      <w:r w:rsidRPr="00D45DD8">
        <w:rPr>
          <w:rStyle w:val="un"/>
          <w:rFonts w:ascii="Arial" w:hAnsi="Arial" w:cs="Arial"/>
          <w:b/>
          <w:lang w:val="es-CO"/>
        </w:rPr>
        <w:t>levaduras</w:t>
      </w:r>
      <w:r>
        <w:rPr>
          <w:rStyle w:val="un"/>
          <w:rFonts w:ascii="Arial" w:hAnsi="Arial" w:cs="Arial"/>
          <w:lang w:val="es-CO"/>
        </w:rPr>
        <w:t>, que son un grupo de hongos microscópicos</w:t>
      </w:r>
      <w:r w:rsidR="004A7B80" w:rsidRPr="00C372E1">
        <w:rPr>
          <w:rFonts w:ascii="Arial" w:hAnsi="Arial" w:cs="Arial"/>
        </w:rPr>
        <w:t>,</w:t>
      </w:r>
      <w:r w:rsidR="006C43A0" w:rsidRPr="00C372E1">
        <w:rPr>
          <w:rStyle w:val="un"/>
          <w:rFonts w:ascii="Arial" w:hAnsi="Arial" w:cs="Arial"/>
          <w:lang w:val="es-CO"/>
        </w:rPr>
        <w:t xml:space="preserve"> </w:t>
      </w:r>
      <w:r>
        <w:rPr>
          <w:rStyle w:val="un"/>
          <w:rFonts w:ascii="Arial" w:hAnsi="Arial" w:cs="Arial"/>
          <w:lang w:val="es-CO"/>
        </w:rPr>
        <w:t xml:space="preserve">algunos de los cuales son muy usados por el hombre. Por ejemplo, con las levaduras se hace crecer el pan, se </w:t>
      </w:r>
      <w:r w:rsidR="00861C86">
        <w:rPr>
          <w:rStyle w:val="un"/>
          <w:rFonts w:ascii="Arial" w:hAnsi="Arial" w:cs="Arial"/>
          <w:lang w:val="es-CO"/>
        </w:rPr>
        <w:t xml:space="preserve">hace cerveza y se preparan el yogurt y el queso. </w:t>
      </w:r>
      <w:r>
        <w:rPr>
          <w:rStyle w:val="un"/>
          <w:rFonts w:ascii="Arial" w:hAnsi="Arial" w:cs="Arial"/>
          <w:lang w:val="es-CO"/>
        </w:rPr>
        <w:t xml:space="preserve"> </w:t>
      </w:r>
    </w:p>
    <w:p w:rsidR="003D15E8" w:rsidRDefault="006C43A0" w:rsidP="00D0287E">
      <w:pPr>
        <w:tabs>
          <w:tab w:val="right" w:pos="8498"/>
        </w:tabs>
        <w:rPr>
          <w:rFonts w:ascii="Arial" w:hAnsi="Arial" w:cs="Arial"/>
        </w:rPr>
      </w:pPr>
      <w:r w:rsidRPr="00C372E1">
        <w:rPr>
          <w:rFonts w:ascii="Arial" w:hAnsi="Arial" w:cs="Arial"/>
        </w:rPr>
        <w:t>Sin embargo, l</w:t>
      </w:r>
      <w:r w:rsidR="00267D9D" w:rsidRPr="00C372E1">
        <w:rPr>
          <w:rFonts w:ascii="Arial" w:hAnsi="Arial" w:cs="Arial"/>
        </w:rPr>
        <w:t xml:space="preserve">a mayoría de los hongos se reproducen por medio de </w:t>
      </w:r>
      <w:r w:rsidR="00267D9D" w:rsidRPr="00C372E1">
        <w:rPr>
          <w:rFonts w:ascii="Arial" w:hAnsi="Arial" w:cs="Arial"/>
          <w:b/>
        </w:rPr>
        <w:t>esporas</w:t>
      </w:r>
      <w:r w:rsidR="00267D9D" w:rsidRPr="00C372E1">
        <w:rPr>
          <w:rFonts w:ascii="Arial" w:hAnsi="Arial" w:cs="Arial"/>
        </w:rPr>
        <w:t xml:space="preserve">, lo que les permite </w:t>
      </w:r>
      <w:r w:rsidR="00847DF8" w:rsidRPr="00C372E1">
        <w:rPr>
          <w:rFonts w:ascii="Arial" w:hAnsi="Arial" w:cs="Arial"/>
        </w:rPr>
        <w:t xml:space="preserve">dispersarse y sobrevivir en condiciones adversas. </w:t>
      </w:r>
      <w:r w:rsidR="003D15E8">
        <w:rPr>
          <w:rFonts w:ascii="Arial" w:hAnsi="Arial" w:cs="Arial"/>
        </w:rPr>
        <w:t>Este es el caso</w:t>
      </w:r>
      <w:r w:rsidR="008A66EF">
        <w:rPr>
          <w:rFonts w:ascii="Arial" w:hAnsi="Arial" w:cs="Arial"/>
        </w:rPr>
        <w:t>, por ejemplo,</w:t>
      </w:r>
      <w:r w:rsidR="003D15E8">
        <w:rPr>
          <w:rFonts w:ascii="Arial" w:hAnsi="Arial" w:cs="Arial"/>
        </w:rPr>
        <w:t xml:space="preserve"> del</w:t>
      </w:r>
      <w:r w:rsidR="008A66EF">
        <w:rPr>
          <w:rFonts w:ascii="Arial" w:hAnsi="Arial" w:cs="Arial"/>
        </w:rPr>
        <w:t xml:space="preserve"> conocido</w:t>
      </w:r>
      <w:r w:rsidR="003D15E8">
        <w:rPr>
          <w:rFonts w:ascii="Arial" w:hAnsi="Arial" w:cs="Arial"/>
        </w:rPr>
        <w:t xml:space="preserve"> </w:t>
      </w:r>
      <w:r w:rsidR="003D15E8" w:rsidRPr="003D15E8">
        <w:rPr>
          <w:rFonts w:ascii="Arial" w:hAnsi="Arial" w:cs="Arial"/>
          <w:b/>
        </w:rPr>
        <w:t>champiñón</w:t>
      </w:r>
      <w:r w:rsidR="003D15E8">
        <w:rPr>
          <w:rFonts w:ascii="Arial" w:hAnsi="Arial" w:cs="Arial"/>
        </w:rPr>
        <w:t xml:space="preserve">. </w:t>
      </w:r>
    </w:p>
    <w:p w:rsidR="00D0287E" w:rsidRPr="00C372E1" w:rsidRDefault="003D15E8" w:rsidP="00D0287E">
      <w:pPr>
        <w:tabs>
          <w:tab w:val="right" w:pos="8498"/>
        </w:tabs>
        <w:rPr>
          <w:rFonts w:ascii="Arial" w:hAnsi="Arial" w:cs="Arial"/>
        </w:rPr>
      </w:pPr>
      <w:r>
        <w:rPr>
          <w:rFonts w:ascii="Arial" w:hAnsi="Arial" w:cs="Arial"/>
        </w:rPr>
        <w:t>Las</w:t>
      </w:r>
      <w:r w:rsidR="006C43A0" w:rsidRPr="00C372E1">
        <w:rPr>
          <w:rFonts w:ascii="Arial" w:hAnsi="Arial" w:cs="Arial"/>
        </w:rPr>
        <w:t xml:space="preserve"> esporas se producen en estructuras llamadas </w:t>
      </w:r>
      <w:r w:rsidR="006C43A0" w:rsidRPr="00C372E1">
        <w:rPr>
          <w:rFonts w:ascii="Arial" w:hAnsi="Arial" w:cs="Arial"/>
          <w:b/>
        </w:rPr>
        <w:t>esporangios</w:t>
      </w:r>
      <w:r w:rsidR="006C43A0" w:rsidRPr="00C372E1">
        <w:rPr>
          <w:rFonts w:ascii="Arial" w:hAnsi="Arial" w:cs="Arial"/>
        </w:rPr>
        <w:t>, y</w:t>
      </w:r>
      <w:r w:rsidR="00D0287E" w:rsidRPr="00C372E1">
        <w:rPr>
          <w:rFonts w:ascii="Arial" w:hAnsi="Arial" w:cs="Arial"/>
        </w:rPr>
        <w:t xml:space="preserve"> pued</w:t>
      </w:r>
      <w:r w:rsidR="006C43A0" w:rsidRPr="00C372E1">
        <w:rPr>
          <w:rFonts w:ascii="Arial" w:hAnsi="Arial" w:cs="Arial"/>
        </w:rPr>
        <w:t>e</w:t>
      </w:r>
      <w:r w:rsidR="00D0287E" w:rsidRPr="00C372E1">
        <w:rPr>
          <w:rFonts w:ascii="Arial" w:hAnsi="Arial" w:cs="Arial"/>
        </w:rPr>
        <w:t xml:space="preserve">n tener un </w:t>
      </w:r>
      <w:r w:rsidR="006C43A0" w:rsidRPr="00C372E1">
        <w:rPr>
          <w:rFonts w:ascii="Arial" w:hAnsi="Arial" w:cs="Arial"/>
        </w:rPr>
        <w:t>origen sexual o asexual.</w:t>
      </w:r>
      <w:r w:rsidR="00D0287E" w:rsidRPr="00C372E1">
        <w:rPr>
          <w:rFonts w:ascii="Arial" w:hAnsi="Arial" w:cs="Arial"/>
        </w:rPr>
        <w:t xml:space="preserve"> </w:t>
      </w:r>
      <w:r w:rsidR="00555FEC" w:rsidRPr="00C372E1">
        <w:rPr>
          <w:rFonts w:ascii="Arial" w:hAnsi="Arial" w:cs="Arial"/>
        </w:rPr>
        <w:t>También hay</w:t>
      </w:r>
      <w:r w:rsidR="006961B4" w:rsidRPr="00C372E1">
        <w:rPr>
          <w:rFonts w:ascii="Arial" w:hAnsi="Arial" w:cs="Arial"/>
        </w:rPr>
        <w:t xml:space="preserve"> esporas asexuales que se forman fuera de los esporangios, </w:t>
      </w:r>
      <w:r w:rsidR="00555FEC" w:rsidRPr="00C372E1">
        <w:rPr>
          <w:rFonts w:ascii="Arial" w:hAnsi="Arial" w:cs="Arial"/>
        </w:rPr>
        <w:t xml:space="preserve">y </w:t>
      </w:r>
      <w:r w:rsidR="006961B4" w:rsidRPr="00C372E1">
        <w:rPr>
          <w:rFonts w:ascii="Arial" w:hAnsi="Arial" w:cs="Arial"/>
        </w:rPr>
        <w:t xml:space="preserve">se conocen como </w:t>
      </w:r>
      <w:r w:rsidR="006961B4" w:rsidRPr="00C372E1">
        <w:rPr>
          <w:rFonts w:ascii="Arial" w:hAnsi="Arial" w:cs="Arial"/>
          <w:b/>
        </w:rPr>
        <w:t>conidios</w:t>
      </w:r>
      <w:r w:rsidR="006961B4" w:rsidRPr="00C372E1">
        <w:rPr>
          <w:rFonts w:ascii="Arial" w:hAnsi="Arial" w:cs="Arial"/>
        </w:rPr>
        <w:t xml:space="preserve">. </w:t>
      </w:r>
    </w:p>
    <w:p w:rsidR="007B3827" w:rsidRPr="00C372E1" w:rsidRDefault="00D0287E" w:rsidP="00D0287E">
      <w:pPr>
        <w:tabs>
          <w:tab w:val="right" w:pos="8498"/>
        </w:tabs>
        <w:rPr>
          <w:rFonts w:ascii="Arial" w:hAnsi="Arial" w:cs="Arial"/>
          <w:lang w:val="es-CO"/>
        </w:rPr>
      </w:pPr>
      <w:r w:rsidRPr="00C372E1">
        <w:rPr>
          <w:rFonts w:ascii="Arial" w:hAnsi="Arial" w:cs="Arial"/>
        </w:rPr>
        <w:t>Muchos hongos tiene</w:t>
      </w:r>
      <w:r w:rsidR="00555FEC" w:rsidRPr="00C372E1">
        <w:rPr>
          <w:rFonts w:ascii="Arial" w:hAnsi="Arial" w:cs="Arial"/>
        </w:rPr>
        <w:t>n</w:t>
      </w:r>
      <w:r w:rsidRPr="00C372E1">
        <w:rPr>
          <w:rFonts w:ascii="Arial" w:hAnsi="Arial" w:cs="Arial"/>
        </w:rPr>
        <w:t xml:space="preserve"> la capacidad de producir esporas tanto sexuales como asexuales. </w:t>
      </w:r>
      <w:r w:rsidR="00F54924" w:rsidRPr="00C372E1">
        <w:rPr>
          <w:rFonts w:ascii="Arial" w:hAnsi="Arial" w:cs="Arial"/>
          <w:lang w:val="es-CO"/>
        </w:rPr>
        <w:t xml:space="preserve"> </w:t>
      </w:r>
    </w:p>
    <w:tbl>
      <w:tblPr>
        <w:tblStyle w:val="Tablaconcuadrcula1"/>
        <w:tblW w:w="0" w:type="auto"/>
        <w:tblLook w:val="04A0" w:firstRow="1" w:lastRow="0" w:firstColumn="1" w:lastColumn="0" w:noHBand="0" w:noVBand="1"/>
      </w:tblPr>
      <w:tblGrid>
        <w:gridCol w:w="2518"/>
        <w:gridCol w:w="6515"/>
      </w:tblGrid>
      <w:tr w:rsidR="00C372E1" w:rsidRPr="00C372E1" w:rsidTr="00291D49">
        <w:tc>
          <w:tcPr>
            <w:tcW w:w="9033" w:type="dxa"/>
            <w:gridSpan w:val="2"/>
            <w:shd w:val="clear" w:color="auto" w:fill="0D0D0D" w:themeFill="text1" w:themeFillTint="F2"/>
          </w:tcPr>
          <w:p w:rsidR="007B3827" w:rsidRPr="00C372E1" w:rsidRDefault="007B3827" w:rsidP="00291D49">
            <w:pPr>
              <w:jc w:val="center"/>
              <w:rPr>
                <w:rFonts w:ascii="Arial" w:hAnsi="Arial" w:cs="Arial"/>
                <w:b/>
                <w:sz w:val="24"/>
                <w:szCs w:val="24"/>
              </w:rPr>
            </w:pPr>
            <w:r w:rsidRPr="00C372E1">
              <w:rPr>
                <w:rFonts w:ascii="Arial" w:hAnsi="Arial" w:cs="Arial"/>
                <w:b/>
                <w:sz w:val="24"/>
                <w:szCs w:val="24"/>
              </w:rPr>
              <w:t>Imagen (recurso nuevo)</w:t>
            </w:r>
          </w:p>
        </w:tc>
      </w:tr>
      <w:tr w:rsidR="00C372E1" w:rsidRPr="00C372E1" w:rsidTr="00291D49">
        <w:tc>
          <w:tcPr>
            <w:tcW w:w="2518" w:type="dxa"/>
          </w:tcPr>
          <w:p w:rsidR="007B3827" w:rsidRPr="00C372E1" w:rsidRDefault="007B3827" w:rsidP="00291D49">
            <w:pPr>
              <w:rPr>
                <w:rFonts w:ascii="Arial" w:hAnsi="Arial" w:cs="Arial"/>
                <w:b/>
                <w:sz w:val="24"/>
                <w:szCs w:val="24"/>
              </w:rPr>
            </w:pPr>
            <w:r w:rsidRPr="00C372E1">
              <w:rPr>
                <w:rFonts w:ascii="Arial" w:hAnsi="Arial" w:cs="Arial"/>
                <w:b/>
                <w:sz w:val="24"/>
                <w:szCs w:val="24"/>
              </w:rPr>
              <w:lastRenderedPageBreak/>
              <w:t>Código</w:t>
            </w:r>
          </w:p>
        </w:tc>
        <w:tc>
          <w:tcPr>
            <w:tcW w:w="6515" w:type="dxa"/>
          </w:tcPr>
          <w:p w:rsidR="007B3827" w:rsidRPr="00C372E1" w:rsidRDefault="00DA2054" w:rsidP="007B3827">
            <w:pPr>
              <w:rPr>
                <w:rFonts w:ascii="Arial" w:hAnsi="Arial" w:cs="Arial"/>
                <w:b/>
                <w:sz w:val="24"/>
                <w:szCs w:val="24"/>
              </w:rPr>
            </w:pPr>
            <w:r w:rsidRPr="00C372E1">
              <w:rPr>
                <w:rFonts w:ascii="Arial" w:hAnsi="Arial" w:cs="Arial"/>
                <w:sz w:val="24"/>
                <w:szCs w:val="24"/>
              </w:rPr>
              <w:t>CN_08_04_</w:t>
            </w:r>
            <w:r w:rsidR="0036594A" w:rsidRPr="00C372E1">
              <w:rPr>
                <w:rFonts w:ascii="Arial" w:hAnsi="Arial" w:cs="Arial"/>
                <w:sz w:val="24"/>
                <w:szCs w:val="24"/>
              </w:rPr>
              <w:t>CO_</w:t>
            </w:r>
            <w:r w:rsidRPr="00C372E1">
              <w:rPr>
                <w:rFonts w:ascii="Arial" w:hAnsi="Arial" w:cs="Arial"/>
                <w:sz w:val="24"/>
                <w:szCs w:val="24"/>
              </w:rPr>
              <w:t>IMG11</w:t>
            </w:r>
          </w:p>
        </w:tc>
      </w:tr>
      <w:tr w:rsidR="00C372E1" w:rsidRPr="00C372E1" w:rsidTr="00291D49">
        <w:tc>
          <w:tcPr>
            <w:tcW w:w="2518" w:type="dxa"/>
          </w:tcPr>
          <w:p w:rsidR="007B3827" w:rsidRPr="00C372E1" w:rsidRDefault="007B3827" w:rsidP="00291D49">
            <w:pPr>
              <w:rPr>
                <w:rFonts w:ascii="Arial" w:hAnsi="Arial" w:cs="Arial"/>
                <w:sz w:val="24"/>
                <w:szCs w:val="24"/>
              </w:rPr>
            </w:pPr>
            <w:r w:rsidRPr="00C372E1">
              <w:rPr>
                <w:rFonts w:ascii="Arial" w:hAnsi="Arial" w:cs="Arial"/>
                <w:b/>
                <w:sz w:val="24"/>
                <w:szCs w:val="24"/>
              </w:rPr>
              <w:t>Descripción</w:t>
            </w:r>
          </w:p>
        </w:tc>
        <w:tc>
          <w:tcPr>
            <w:tcW w:w="6515" w:type="dxa"/>
          </w:tcPr>
          <w:p w:rsidR="007B3827" w:rsidRPr="00C372E1" w:rsidRDefault="0060701D" w:rsidP="00291D49">
            <w:pPr>
              <w:rPr>
                <w:rFonts w:ascii="Arial" w:hAnsi="Arial" w:cs="Arial"/>
                <w:sz w:val="24"/>
                <w:szCs w:val="24"/>
              </w:rPr>
            </w:pPr>
            <w:r w:rsidRPr="00C372E1">
              <w:rPr>
                <w:rFonts w:ascii="Arial" w:hAnsi="Arial" w:cs="Arial"/>
                <w:sz w:val="24"/>
                <w:szCs w:val="24"/>
              </w:rPr>
              <w:t>Reproducción sexual y asexual en hongos</w:t>
            </w:r>
          </w:p>
        </w:tc>
      </w:tr>
      <w:tr w:rsidR="007B3827" w:rsidRPr="00C372E1" w:rsidTr="00291D49">
        <w:tc>
          <w:tcPr>
            <w:tcW w:w="2518" w:type="dxa"/>
          </w:tcPr>
          <w:p w:rsidR="007B3827" w:rsidRPr="00C372E1" w:rsidRDefault="007B3827" w:rsidP="00291D49">
            <w:pPr>
              <w:rPr>
                <w:rFonts w:ascii="Arial" w:hAnsi="Arial" w:cs="Arial"/>
                <w:sz w:val="24"/>
                <w:szCs w:val="24"/>
              </w:rPr>
            </w:pPr>
            <w:r w:rsidRPr="00C372E1">
              <w:rPr>
                <w:rFonts w:ascii="Arial" w:hAnsi="Arial" w:cs="Arial"/>
                <w:b/>
                <w:sz w:val="24"/>
                <w:szCs w:val="24"/>
              </w:rPr>
              <w:t xml:space="preserve">Código </w:t>
            </w:r>
            <w:proofErr w:type="spellStart"/>
            <w:r w:rsidRPr="00C372E1">
              <w:rPr>
                <w:rFonts w:ascii="Arial" w:hAnsi="Arial" w:cs="Arial"/>
                <w:b/>
                <w:sz w:val="24"/>
                <w:szCs w:val="24"/>
              </w:rPr>
              <w:t>Shutterstock</w:t>
            </w:r>
            <w:proofErr w:type="spellEnd"/>
            <w:r w:rsidRPr="00C372E1">
              <w:rPr>
                <w:rFonts w:ascii="Arial" w:hAnsi="Arial" w:cs="Arial"/>
                <w:b/>
                <w:sz w:val="24"/>
                <w:szCs w:val="24"/>
              </w:rPr>
              <w:t xml:space="preserve"> (o URL o la ruta en AulaPlaneta)</w:t>
            </w:r>
          </w:p>
        </w:tc>
        <w:tc>
          <w:tcPr>
            <w:tcW w:w="6515" w:type="dxa"/>
          </w:tcPr>
          <w:p w:rsidR="0060701D" w:rsidRPr="00C372E1" w:rsidRDefault="00BA5F5D" w:rsidP="0060701D">
            <w:pPr>
              <w:tabs>
                <w:tab w:val="left" w:pos="3750"/>
              </w:tabs>
              <w:rPr>
                <w:rFonts w:ascii="Arial" w:hAnsi="Arial" w:cs="Arial"/>
                <w:sz w:val="24"/>
                <w:szCs w:val="24"/>
              </w:rPr>
            </w:pPr>
            <w:r w:rsidRPr="00C372E1">
              <w:rPr>
                <w:rFonts w:ascii="Arial" w:hAnsi="Arial" w:cs="Arial"/>
                <w:sz w:val="24"/>
                <w:szCs w:val="24"/>
              </w:rPr>
              <w:t>Ilustrar</w:t>
            </w:r>
          </w:p>
          <w:p w:rsidR="00BA5F5D" w:rsidRPr="00C372E1" w:rsidRDefault="00BA5F5D" w:rsidP="0060701D">
            <w:pPr>
              <w:tabs>
                <w:tab w:val="left" w:pos="3750"/>
              </w:tabs>
              <w:rPr>
                <w:rFonts w:ascii="Arial" w:hAnsi="Arial" w:cs="Arial"/>
                <w:sz w:val="24"/>
                <w:szCs w:val="24"/>
              </w:rPr>
            </w:pPr>
            <w:r w:rsidRPr="00C372E1">
              <w:rPr>
                <w:rFonts w:ascii="Arial" w:hAnsi="Arial" w:cs="Arial"/>
                <w:noProof/>
                <w:lang w:val="es-CO" w:eastAsia="es-CO"/>
              </w:rPr>
              <w:drawing>
                <wp:anchor distT="0" distB="0" distL="114300" distR="114300" simplePos="0" relativeHeight="251689984" behindDoc="0" locked="0" layoutInCell="1" allowOverlap="1">
                  <wp:simplePos x="0" y="0"/>
                  <wp:positionH relativeFrom="column">
                    <wp:posOffset>1015111</wp:posOffset>
                  </wp:positionH>
                  <wp:positionV relativeFrom="paragraph">
                    <wp:posOffset>38734</wp:posOffset>
                  </wp:positionV>
                  <wp:extent cx="1450848" cy="1789415"/>
                  <wp:effectExtent l="0" t="0" r="0" b="1905"/>
                  <wp:wrapNone/>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extLst>
                              <a:ext uri="{28A0092B-C50C-407E-A947-70E740481C1C}">
                                <a14:useLocalDpi xmlns:a14="http://schemas.microsoft.com/office/drawing/2010/main" val="0"/>
                              </a:ext>
                            </a:extLst>
                          </a:blip>
                          <a:srcRect l="15555" t="27089" r="59577" b="23813"/>
                          <a:stretch/>
                        </pic:blipFill>
                        <pic:spPr bwMode="auto">
                          <a:xfrm>
                            <a:off x="0" y="0"/>
                            <a:ext cx="1448915" cy="1787031"/>
                          </a:xfrm>
                          <a:prstGeom prst="rect">
                            <a:avLst/>
                          </a:prstGeom>
                          <a:ln>
                            <a:noFill/>
                          </a:ln>
                          <a:extLst>
                            <a:ext uri="{53640926-AAD7-44D8-BBD7-CCE9431645EC}">
                              <a14:shadowObscured xmlns:a14="http://schemas.microsoft.com/office/drawing/2010/main"/>
                            </a:ext>
                          </a:extLst>
                        </pic:spPr>
                      </pic:pic>
                    </a:graphicData>
                  </a:graphic>
                </wp:anchor>
              </w:drawing>
            </w:r>
          </w:p>
          <w:p w:rsidR="0060701D" w:rsidRPr="00C372E1" w:rsidRDefault="0060701D" w:rsidP="0060701D">
            <w:pPr>
              <w:tabs>
                <w:tab w:val="left" w:pos="3750"/>
              </w:tabs>
              <w:rPr>
                <w:rFonts w:ascii="Arial" w:hAnsi="Arial" w:cs="Arial"/>
                <w:sz w:val="24"/>
                <w:szCs w:val="24"/>
              </w:rPr>
            </w:pPr>
          </w:p>
          <w:p w:rsidR="0060701D" w:rsidRPr="00C372E1" w:rsidRDefault="0060701D" w:rsidP="0060701D">
            <w:pPr>
              <w:tabs>
                <w:tab w:val="left" w:pos="3750"/>
              </w:tabs>
              <w:rPr>
                <w:rFonts w:ascii="Arial" w:hAnsi="Arial" w:cs="Arial"/>
                <w:sz w:val="24"/>
                <w:szCs w:val="24"/>
              </w:rPr>
            </w:pPr>
          </w:p>
          <w:p w:rsidR="0060701D" w:rsidRPr="00C372E1" w:rsidRDefault="0060701D" w:rsidP="0060701D">
            <w:pPr>
              <w:tabs>
                <w:tab w:val="left" w:pos="3750"/>
              </w:tabs>
              <w:rPr>
                <w:rFonts w:ascii="Arial" w:hAnsi="Arial" w:cs="Arial"/>
                <w:sz w:val="24"/>
                <w:szCs w:val="24"/>
              </w:rPr>
            </w:pPr>
          </w:p>
          <w:p w:rsidR="00BA5F5D" w:rsidRPr="00C372E1" w:rsidRDefault="00BA5F5D" w:rsidP="0060701D">
            <w:pPr>
              <w:tabs>
                <w:tab w:val="left" w:pos="3750"/>
              </w:tabs>
              <w:rPr>
                <w:rFonts w:ascii="Arial" w:hAnsi="Arial" w:cs="Arial"/>
                <w:sz w:val="24"/>
                <w:szCs w:val="24"/>
              </w:rPr>
            </w:pPr>
          </w:p>
          <w:p w:rsidR="00BA5F5D" w:rsidRPr="00C372E1" w:rsidRDefault="00BA5F5D" w:rsidP="0060701D">
            <w:pPr>
              <w:tabs>
                <w:tab w:val="left" w:pos="3750"/>
              </w:tabs>
              <w:rPr>
                <w:rFonts w:ascii="Arial" w:hAnsi="Arial" w:cs="Arial"/>
                <w:sz w:val="24"/>
                <w:szCs w:val="24"/>
              </w:rPr>
            </w:pPr>
          </w:p>
          <w:p w:rsidR="00BA5F5D" w:rsidRPr="00C372E1" w:rsidRDefault="00BA5F5D" w:rsidP="0060701D">
            <w:pPr>
              <w:tabs>
                <w:tab w:val="left" w:pos="3750"/>
              </w:tabs>
              <w:rPr>
                <w:rFonts w:ascii="Arial" w:hAnsi="Arial" w:cs="Arial"/>
                <w:sz w:val="24"/>
                <w:szCs w:val="24"/>
              </w:rPr>
            </w:pPr>
          </w:p>
          <w:p w:rsidR="00BA5F5D" w:rsidRPr="00C372E1" w:rsidRDefault="00BA5F5D" w:rsidP="0060701D">
            <w:pPr>
              <w:tabs>
                <w:tab w:val="left" w:pos="3750"/>
              </w:tabs>
              <w:rPr>
                <w:rFonts w:ascii="Arial" w:hAnsi="Arial" w:cs="Arial"/>
                <w:sz w:val="24"/>
                <w:szCs w:val="24"/>
              </w:rPr>
            </w:pPr>
          </w:p>
          <w:p w:rsidR="00BA5F5D" w:rsidRPr="00C372E1" w:rsidRDefault="00BA5F5D" w:rsidP="0060701D">
            <w:pPr>
              <w:tabs>
                <w:tab w:val="left" w:pos="3750"/>
              </w:tabs>
              <w:rPr>
                <w:rFonts w:ascii="Arial" w:hAnsi="Arial" w:cs="Arial"/>
                <w:sz w:val="24"/>
                <w:szCs w:val="24"/>
              </w:rPr>
            </w:pPr>
          </w:p>
          <w:p w:rsidR="00BA5F5D" w:rsidRPr="00C372E1" w:rsidRDefault="00BA5F5D" w:rsidP="0060701D">
            <w:pPr>
              <w:tabs>
                <w:tab w:val="left" w:pos="3750"/>
              </w:tabs>
              <w:rPr>
                <w:rFonts w:ascii="Arial" w:hAnsi="Arial" w:cs="Arial"/>
                <w:sz w:val="24"/>
                <w:szCs w:val="24"/>
              </w:rPr>
            </w:pPr>
          </w:p>
          <w:p w:rsidR="0060701D" w:rsidRPr="00C372E1" w:rsidRDefault="0060701D" w:rsidP="0060701D">
            <w:pPr>
              <w:tabs>
                <w:tab w:val="left" w:pos="3750"/>
              </w:tabs>
              <w:rPr>
                <w:rFonts w:ascii="Arial" w:hAnsi="Arial" w:cs="Arial"/>
                <w:sz w:val="24"/>
                <w:szCs w:val="24"/>
              </w:rPr>
            </w:pPr>
          </w:p>
          <w:p w:rsidR="00CC4752" w:rsidRPr="00C372E1" w:rsidRDefault="00CC4752" w:rsidP="0060701D">
            <w:pPr>
              <w:tabs>
                <w:tab w:val="left" w:pos="3750"/>
              </w:tabs>
              <w:rPr>
                <w:rFonts w:ascii="Arial" w:hAnsi="Arial" w:cs="Arial"/>
                <w:sz w:val="24"/>
                <w:szCs w:val="24"/>
              </w:rPr>
            </w:pPr>
          </w:p>
        </w:tc>
      </w:tr>
      <w:tr w:rsidR="007B3827" w:rsidRPr="00C372E1" w:rsidTr="00291D49">
        <w:tc>
          <w:tcPr>
            <w:tcW w:w="2518" w:type="dxa"/>
          </w:tcPr>
          <w:p w:rsidR="007B3827" w:rsidRPr="00C372E1" w:rsidRDefault="007B3827" w:rsidP="00933BC7">
            <w:pPr>
              <w:rPr>
                <w:rFonts w:ascii="Arial" w:hAnsi="Arial" w:cs="Arial"/>
                <w:sz w:val="24"/>
                <w:szCs w:val="24"/>
              </w:rPr>
            </w:pPr>
            <w:r w:rsidRPr="00C372E1">
              <w:rPr>
                <w:rFonts w:ascii="Arial" w:hAnsi="Arial" w:cs="Arial"/>
                <w:b/>
                <w:sz w:val="24"/>
                <w:szCs w:val="24"/>
              </w:rPr>
              <w:t>Pie de imagen</w:t>
            </w:r>
          </w:p>
        </w:tc>
        <w:tc>
          <w:tcPr>
            <w:tcW w:w="6515" w:type="dxa"/>
          </w:tcPr>
          <w:p w:rsidR="007B3827" w:rsidRPr="00C372E1" w:rsidRDefault="0060701D" w:rsidP="00933BC7">
            <w:pPr>
              <w:rPr>
                <w:rFonts w:ascii="Arial" w:hAnsi="Arial" w:cs="Arial"/>
                <w:sz w:val="24"/>
                <w:szCs w:val="24"/>
              </w:rPr>
            </w:pPr>
            <w:r w:rsidRPr="00C372E1">
              <w:rPr>
                <w:rFonts w:ascii="Arial" w:hAnsi="Arial" w:cs="Arial"/>
                <w:sz w:val="24"/>
                <w:szCs w:val="24"/>
              </w:rPr>
              <w:t xml:space="preserve">En la </w:t>
            </w:r>
            <w:r w:rsidRPr="00C372E1">
              <w:rPr>
                <w:rFonts w:ascii="Arial" w:hAnsi="Arial" w:cs="Arial"/>
                <w:b/>
                <w:sz w:val="24"/>
                <w:szCs w:val="24"/>
              </w:rPr>
              <w:t>reproducción asexual</w:t>
            </w:r>
            <w:r w:rsidRPr="00C372E1">
              <w:rPr>
                <w:rFonts w:ascii="Arial" w:hAnsi="Arial" w:cs="Arial"/>
                <w:sz w:val="24"/>
                <w:szCs w:val="24"/>
              </w:rPr>
              <w:t xml:space="preserve"> de los hongos (a), el esporangio es </w:t>
            </w:r>
            <w:r w:rsidRPr="00C372E1">
              <w:rPr>
                <w:rFonts w:ascii="Arial" w:hAnsi="Arial" w:cs="Arial"/>
                <w:b/>
                <w:sz w:val="24"/>
                <w:szCs w:val="24"/>
              </w:rPr>
              <w:t>haploide</w:t>
            </w:r>
            <w:r w:rsidRPr="00C372E1">
              <w:rPr>
                <w:rFonts w:ascii="Arial" w:hAnsi="Arial" w:cs="Arial"/>
                <w:sz w:val="24"/>
                <w:szCs w:val="24"/>
              </w:rPr>
              <w:t xml:space="preserve">, es decir porta la información genética de </w:t>
            </w:r>
            <w:r w:rsidRPr="00C372E1">
              <w:rPr>
                <w:rFonts w:ascii="Arial" w:hAnsi="Arial" w:cs="Arial"/>
                <w:b/>
                <w:sz w:val="24"/>
                <w:szCs w:val="24"/>
              </w:rPr>
              <w:t>un progenitor</w:t>
            </w:r>
            <w:r w:rsidRPr="00C372E1">
              <w:rPr>
                <w:rFonts w:ascii="Arial" w:hAnsi="Arial" w:cs="Arial"/>
                <w:sz w:val="24"/>
                <w:szCs w:val="24"/>
              </w:rPr>
              <w:t xml:space="preserve">; mientras que durante la </w:t>
            </w:r>
            <w:r w:rsidRPr="00C372E1">
              <w:rPr>
                <w:rFonts w:ascii="Arial" w:hAnsi="Arial" w:cs="Arial"/>
                <w:b/>
                <w:sz w:val="24"/>
                <w:szCs w:val="24"/>
              </w:rPr>
              <w:t>reproducción sexual</w:t>
            </w:r>
            <w:r w:rsidRPr="00C372E1">
              <w:rPr>
                <w:rFonts w:ascii="Arial" w:hAnsi="Arial" w:cs="Arial"/>
                <w:sz w:val="24"/>
                <w:szCs w:val="24"/>
              </w:rPr>
              <w:t xml:space="preserve"> (b) los organismos formados son </w:t>
            </w:r>
            <w:r w:rsidRPr="00C372E1">
              <w:rPr>
                <w:rFonts w:ascii="Arial" w:hAnsi="Arial" w:cs="Arial"/>
                <w:b/>
                <w:sz w:val="24"/>
                <w:szCs w:val="24"/>
              </w:rPr>
              <w:t>diploides</w:t>
            </w:r>
            <w:r w:rsidRPr="00C372E1">
              <w:rPr>
                <w:rFonts w:ascii="Arial" w:hAnsi="Arial" w:cs="Arial"/>
                <w:sz w:val="24"/>
                <w:szCs w:val="24"/>
              </w:rPr>
              <w:t xml:space="preserve">, lo cual significa que contienen información genética proveniente de </w:t>
            </w:r>
            <w:r w:rsidRPr="00C372E1">
              <w:rPr>
                <w:rFonts w:ascii="Arial" w:hAnsi="Arial" w:cs="Arial"/>
                <w:b/>
                <w:sz w:val="24"/>
                <w:szCs w:val="24"/>
              </w:rPr>
              <w:t>dos esporas sexuales</w:t>
            </w:r>
            <w:r w:rsidRPr="00C372E1">
              <w:rPr>
                <w:rFonts w:ascii="Arial" w:hAnsi="Arial" w:cs="Arial"/>
                <w:sz w:val="24"/>
                <w:szCs w:val="24"/>
              </w:rPr>
              <w:t xml:space="preserve">. </w:t>
            </w:r>
          </w:p>
        </w:tc>
      </w:tr>
    </w:tbl>
    <w:p w:rsidR="004A0D51" w:rsidRPr="00C372E1" w:rsidRDefault="004A0D51" w:rsidP="00933BC7">
      <w:pPr>
        <w:pStyle w:val="u"/>
        <w:spacing w:before="0" w:beforeAutospacing="0" w:after="0" w:afterAutospacing="0"/>
        <w:rPr>
          <w:rFonts w:ascii="Arial" w:hAnsi="Arial" w:cs="Arial"/>
          <w:highlight w:val="yellow"/>
          <w:lang w:val="es-CO"/>
        </w:rPr>
      </w:pPr>
    </w:p>
    <w:tbl>
      <w:tblPr>
        <w:tblStyle w:val="Tablaconcuadrcula3"/>
        <w:tblW w:w="0" w:type="auto"/>
        <w:tblLook w:val="04A0" w:firstRow="1" w:lastRow="0" w:firstColumn="1" w:lastColumn="0" w:noHBand="0" w:noVBand="1"/>
      </w:tblPr>
      <w:tblGrid>
        <w:gridCol w:w="2518"/>
        <w:gridCol w:w="6536"/>
      </w:tblGrid>
      <w:tr w:rsidR="00C372E1" w:rsidRPr="00C372E1" w:rsidTr="009974B6">
        <w:tc>
          <w:tcPr>
            <w:tcW w:w="9054" w:type="dxa"/>
            <w:gridSpan w:val="2"/>
            <w:shd w:val="clear" w:color="auto" w:fill="000000" w:themeFill="text1"/>
          </w:tcPr>
          <w:p w:rsidR="00933BC7" w:rsidRPr="00C372E1" w:rsidRDefault="00933BC7" w:rsidP="00933BC7">
            <w:pPr>
              <w:jc w:val="center"/>
              <w:rPr>
                <w:rFonts w:ascii="Arial" w:hAnsi="Arial" w:cs="Arial"/>
                <w:b/>
                <w:sz w:val="24"/>
                <w:szCs w:val="24"/>
              </w:rPr>
            </w:pPr>
            <w:r w:rsidRPr="00C372E1">
              <w:rPr>
                <w:rFonts w:ascii="Arial" w:hAnsi="Arial" w:cs="Arial"/>
                <w:b/>
                <w:sz w:val="24"/>
                <w:szCs w:val="24"/>
              </w:rPr>
              <w:t>Profundiza: recurso aprovechado</w:t>
            </w:r>
          </w:p>
        </w:tc>
      </w:tr>
      <w:tr w:rsidR="00C372E1" w:rsidRPr="00C372E1" w:rsidTr="009974B6">
        <w:tc>
          <w:tcPr>
            <w:tcW w:w="2518" w:type="dxa"/>
          </w:tcPr>
          <w:p w:rsidR="00933BC7" w:rsidRPr="00C372E1" w:rsidRDefault="00933BC7" w:rsidP="00933BC7">
            <w:pPr>
              <w:rPr>
                <w:rFonts w:ascii="Arial" w:hAnsi="Arial" w:cs="Arial"/>
                <w:b/>
                <w:sz w:val="24"/>
                <w:szCs w:val="24"/>
              </w:rPr>
            </w:pPr>
            <w:r w:rsidRPr="00C372E1">
              <w:rPr>
                <w:rFonts w:ascii="Arial" w:hAnsi="Arial" w:cs="Arial"/>
                <w:b/>
                <w:sz w:val="24"/>
                <w:szCs w:val="24"/>
              </w:rPr>
              <w:t>Código</w:t>
            </w:r>
          </w:p>
        </w:tc>
        <w:tc>
          <w:tcPr>
            <w:tcW w:w="6536" w:type="dxa"/>
          </w:tcPr>
          <w:p w:rsidR="00933BC7" w:rsidRPr="00C372E1" w:rsidRDefault="00933BC7" w:rsidP="00674DE5">
            <w:pPr>
              <w:rPr>
                <w:rFonts w:ascii="Arial" w:hAnsi="Arial" w:cs="Arial"/>
                <w:b/>
                <w:sz w:val="24"/>
                <w:szCs w:val="24"/>
              </w:rPr>
            </w:pPr>
            <w:r w:rsidRPr="00C372E1">
              <w:rPr>
                <w:rFonts w:ascii="Arial" w:hAnsi="Arial" w:cs="Arial"/>
                <w:sz w:val="24"/>
                <w:szCs w:val="24"/>
              </w:rPr>
              <w:t>CN_08_04_</w:t>
            </w:r>
            <w:r w:rsidR="0036594A" w:rsidRPr="00C372E1">
              <w:rPr>
                <w:rFonts w:ascii="Arial" w:hAnsi="Arial" w:cs="Arial"/>
                <w:sz w:val="24"/>
                <w:szCs w:val="24"/>
              </w:rPr>
              <w:t>CO_</w:t>
            </w:r>
            <w:r w:rsidRPr="00C372E1">
              <w:rPr>
                <w:rFonts w:ascii="Arial" w:hAnsi="Arial" w:cs="Arial"/>
                <w:sz w:val="24"/>
                <w:szCs w:val="24"/>
              </w:rPr>
              <w:t>REC</w:t>
            </w:r>
            <w:r w:rsidR="00674DE5" w:rsidRPr="00C372E1">
              <w:rPr>
                <w:rFonts w:ascii="Arial" w:hAnsi="Arial" w:cs="Arial"/>
                <w:sz w:val="24"/>
                <w:szCs w:val="24"/>
              </w:rPr>
              <w:t>7</w:t>
            </w:r>
            <w:r w:rsidR="0036594A" w:rsidRPr="00C372E1">
              <w:rPr>
                <w:rFonts w:ascii="Arial" w:hAnsi="Arial" w:cs="Arial"/>
                <w:sz w:val="24"/>
                <w:szCs w:val="24"/>
              </w:rPr>
              <w:t>0</w:t>
            </w:r>
          </w:p>
        </w:tc>
      </w:tr>
      <w:tr w:rsidR="00C372E1" w:rsidRPr="00C372E1" w:rsidTr="009974B6">
        <w:tc>
          <w:tcPr>
            <w:tcW w:w="2518" w:type="dxa"/>
          </w:tcPr>
          <w:p w:rsidR="00933BC7" w:rsidRPr="00C372E1" w:rsidRDefault="00933BC7" w:rsidP="00933BC7">
            <w:pPr>
              <w:rPr>
                <w:rFonts w:ascii="Arial" w:hAnsi="Arial" w:cs="Arial"/>
                <w:sz w:val="24"/>
                <w:szCs w:val="24"/>
              </w:rPr>
            </w:pPr>
            <w:r w:rsidRPr="00C372E1">
              <w:rPr>
                <w:rFonts w:ascii="Arial" w:hAnsi="Arial" w:cs="Arial"/>
                <w:b/>
                <w:sz w:val="24"/>
                <w:szCs w:val="24"/>
              </w:rPr>
              <w:t>Ubicación en Aula Planeta</w:t>
            </w:r>
          </w:p>
        </w:tc>
        <w:tc>
          <w:tcPr>
            <w:tcW w:w="6536" w:type="dxa"/>
          </w:tcPr>
          <w:p w:rsidR="00933BC7" w:rsidRPr="00C372E1" w:rsidRDefault="00933BC7" w:rsidP="007D21E4">
            <w:pPr>
              <w:rPr>
                <w:rFonts w:ascii="Arial" w:hAnsi="Arial" w:cs="Arial"/>
                <w:sz w:val="24"/>
                <w:szCs w:val="24"/>
              </w:rPr>
            </w:pPr>
            <w:r w:rsidRPr="00C372E1">
              <w:rPr>
                <w:rFonts w:ascii="Arial" w:hAnsi="Arial" w:cs="Arial"/>
                <w:sz w:val="24"/>
                <w:szCs w:val="24"/>
              </w:rPr>
              <w:t>1 ESO/</w:t>
            </w:r>
            <w:r w:rsidR="007D21E4" w:rsidRPr="00C372E1">
              <w:rPr>
                <w:rFonts w:ascii="Arial" w:hAnsi="Arial" w:cs="Arial"/>
                <w:sz w:val="24"/>
                <w:szCs w:val="24"/>
              </w:rPr>
              <w:t xml:space="preserve"> Ciencias naturales/</w:t>
            </w:r>
            <w:r w:rsidR="007436E5">
              <w:rPr>
                <w:rFonts w:ascii="Arial" w:hAnsi="Arial" w:cs="Arial"/>
                <w:sz w:val="24"/>
                <w:szCs w:val="24"/>
              </w:rPr>
              <w:t xml:space="preserve"> Los</w:t>
            </w:r>
            <w:r w:rsidRPr="00C372E1">
              <w:rPr>
                <w:rFonts w:ascii="Arial" w:hAnsi="Arial" w:cs="Arial"/>
                <w:sz w:val="24"/>
                <w:szCs w:val="24"/>
              </w:rPr>
              <w:t xml:space="preserve"> reino</w:t>
            </w:r>
            <w:r w:rsidR="007436E5">
              <w:rPr>
                <w:rFonts w:ascii="Arial" w:hAnsi="Arial" w:cs="Arial"/>
                <w:sz w:val="24"/>
                <w:szCs w:val="24"/>
              </w:rPr>
              <w:t>s</w:t>
            </w:r>
            <w:r w:rsidR="00733336" w:rsidRPr="00C372E1">
              <w:rPr>
                <w:rFonts w:ascii="Arial" w:hAnsi="Arial" w:cs="Arial"/>
                <w:sz w:val="24"/>
                <w:szCs w:val="24"/>
              </w:rPr>
              <w:t xml:space="preserve"> de móneras, protoctistas y</w:t>
            </w:r>
            <w:r w:rsidRPr="00C372E1">
              <w:rPr>
                <w:rFonts w:ascii="Arial" w:hAnsi="Arial" w:cs="Arial"/>
                <w:sz w:val="24"/>
                <w:szCs w:val="24"/>
              </w:rPr>
              <w:t xml:space="preserve"> h</w:t>
            </w:r>
            <w:r w:rsidR="00733336" w:rsidRPr="00C372E1">
              <w:rPr>
                <w:rFonts w:ascii="Arial" w:hAnsi="Arial" w:cs="Arial"/>
                <w:sz w:val="24"/>
                <w:szCs w:val="24"/>
              </w:rPr>
              <w:t>ongos/ Diseminación del hongo Philobolus</w:t>
            </w:r>
          </w:p>
        </w:tc>
      </w:tr>
      <w:tr w:rsidR="00933BC7" w:rsidRPr="00C372E1" w:rsidTr="009974B6">
        <w:tc>
          <w:tcPr>
            <w:tcW w:w="2518" w:type="dxa"/>
          </w:tcPr>
          <w:p w:rsidR="00933BC7" w:rsidRPr="00C372E1" w:rsidRDefault="00933BC7" w:rsidP="00933BC7">
            <w:pPr>
              <w:rPr>
                <w:rFonts w:ascii="Arial" w:hAnsi="Arial" w:cs="Arial"/>
                <w:sz w:val="24"/>
                <w:szCs w:val="24"/>
              </w:rPr>
            </w:pPr>
            <w:r w:rsidRPr="00C372E1">
              <w:rPr>
                <w:rFonts w:ascii="Arial" w:hAnsi="Arial" w:cs="Arial"/>
                <w:b/>
                <w:sz w:val="24"/>
                <w:szCs w:val="24"/>
              </w:rPr>
              <w:t>Cambio (descripción o capturas de pantallas)</w:t>
            </w:r>
          </w:p>
        </w:tc>
        <w:tc>
          <w:tcPr>
            <w:tcW w:w="6536" w:type="dxa"/>
          </w:tcPr>
          <w:p w:rsidR="007436E5" w:rsidRPr="007436E5" w:rsidRDefault="007436E5" w:rsidP="00E91AE7">
            <w:pPr>
              <w:rPr>
                <w:rFonts w:ascii="Arial" w:hAnsi="Arial" w:cs="Arial"/>
                <w:sz w:val="24"/>
                <w:szCs w:val="24"/>
                <w:lang w:val="es-ES_tradnl"/>
              </w:rPr>
            </w:pPr>
            <w:r>
              <w:rPr>
                <w:rFonts w:ascii="Arial" w:hAnsi="Arial" w:cs="Arial"/>
                <w:sz w:val="24"/>
                <w:szCs w:val="24"/>
                <w:lang w:val="es-ES_tradnl"/>
              </w:rPr>
              <w:t>Se cambia la ficha del profesor como sigue:</w:t>
            </w:r>
          </w:p>
          <w:p w:rsidR="007436E5" w:rsidRDefault="007436E5" w:rsidP="00E91AE7">
            <w:pPr>
              <w:rPr>
                <w:rFonts w:ascii="Arial" w:hAnsi="Arial" w:cs="Arial"/>
                <w:b/>
                <w:sz w:val="24"/>
                <w:szCs w:val="24"/>
                <w:lang w:val="es-ES_tradnl"/>
              </w:rPr>
            </w:pPr>
          </w:p>
          <w:p w:rsidR="00E91AE7" w:rsidRPr="00C372E1" w:rsidRDefault="00E91AE7" w:rsidP="00E91AE7">
            <w:pPr>
              <w:rPr>
                <w:rFonts w:ascii="Arial" w:hAnsi="Arial" w:cs="Arial"/>
                <w:b/>
                <w:sz w:val="24"/>
                <w:szCs w:val="24"/>
                <w:lang w:val="es-ES_tradnl"/>
              </w:rPr>
            </w:pPr>
            <w:r w:rsidRPr="00C372E1">
              <w:rPr>
                <w:rFonts w:ascii="Arial" w:hAnsi="Arial" w:cs="Arial"/>
                <w:b/>
                <w:sz w:val="24"/>
                <w:szCs w:val="24"/>
                <w:lang w:val="es-ES_tradnl"/>
              </w:rPr>
              <w:t>FICHA DEL PROFESOR</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81"/>
              <w:gridCol w:w="6239"/>
            </w:tblGrid>
            <w:tr w:rsidR="00C372E1" w:rsidRPr="00C372E1" w:rsidTr="000D23AC">
              <w:trPr>
                <w:tblCellSpacing w:w="15" w:type="dxa"/>
              </w:trPr>
              <w:tc>
                <w:tcPr>
                  <w:tcW w:w="0" w:type="auto"/>
                  <w:vAlign w:val="center"/>
                  <w:hideMark/>
                </w:tcPr>
                <w:p w:rsidR="00E91AE7" w:rsidRPr="00C372E1" w:rsidRDefault="00E91AE7" w:rsidP="00E91AE7">
                  <w:pPr>
                    <w:rPr>
                      <w:rFonts w:ascii="Arial" w:hAnsi="Arial" w:cs="Arial"/>
                      <w:lang w:val="es-CO"/>
                    </w:rPr>
                  </w:pPr>
                  <w:r w:rsidRPr="00C372E1">
                    <w:rPr>
                      <w:rFonts w:ascii="Arial" w:hAnsi="Arial" w:cs="Arial"/>
                      <w:lang w:val="es-CO"/>
                    </w:rPr>
                    <w:t xml:space="preserve"> </w:t>
                  </w:r>
                </w:p>
              </w:tc>
              <w:tc>
                <w:tcPr>
                  <w:tcW w:w="0" w:type="auto"/>
                  <w:vAlign w:val="center"/>
                  <w:hideMark/>
                </w:tcPr>
                <w:p w:rsidR="00E91AE7" w:rsidRPr="00C372E1" w:rsidRDefault="00E91AE7" w:rsidP="000D23AC">
                  <w:pPr>
                    <w:rPr>
                      <w:rFonts w:ascii="Arial" w:hAnsi="Arial" w:cs="Arial"/>
                    </w:rPr>
                  </w:pPr>
                </w:p>
                <w:p w:rsidR="00E91AE7" w:rsidRPr="00C372E1" w:rsidRDefault="00E91AE7" w:rsidP="000D23AC">
                  <w:pPr>
                    <w:rPr>
                      <w:rFonts w:ascii="Arial" w:hAnsi="Arial" w:cs="Arial"/>
                    </w:rPr>
                  </w:pPr>
                  <w:r w:rsidRPr="00C372E1">
                    <w:rPr>
                      <w:rFonts w:ascii="Arial" w:hAnsi="Arial" w:cs="Arial"/>
                    </w:rPr>
                    <w:t>Objetivo</w:t>
                  </w:r>
                </w:p>
                <w:p w:rsidR="00E91AE7" w:rsidRPr="00C372E1" w:rsidRDefault="00E91AE7" w:rsidP="000D23AC">
                  <w:pPr>
                    <w:rPr>
                      <w:rFonts w:ascii="Arial" w:hAnsi="Arial" w:cs="Arial"/>
                    </w:rPr>
                  </w:pPr>
                  <w:r w:rsidRPr="00C372E1">
                    <w:rPr>
                      <w:rFonts w:ascii="Arial" w:hAnsi="Arial" w:cs="Arial"/>
                    </w:rPr>
                    <w:t xml:space="preserve">Esta animación tiene como objetivo mostrar la reproducción de los hongos mediante las esporas a partir del ejemplo concreto del hongo </w:t>
                  </w:r>
                  <w:r w:rsidRPr="00C372E1">
                    <w:rPr>
                      <w:rFonts w:ascii="Arial" w:hAnsi="Arial" w:cs="Arial"/>
                      <w:i/>
                    </w:rPr>
                    <w:t>Philobolus</w:t>
                  </w:r>
                  <w:r w:rsidRPr="00C372E1">
                    <w:rPr>
                      <w:rFonts w:ascii="Arial" w:hAnsi="Arial" w:cs="Arial"/>
                    </w:rPr>
                    <w:t xml:space="preserve">. </w:t>
                  </w:r>
                </w:p>
                <w:p w:rsidR="00E91AE7" w:rsidRPr="00C372E1" w:rsidRDefault="00E91AE7" w:rsidP="000D23AC">
                  <w:pPr>
                    <w:rPr>
                      <w:rFonts w:ascii="Arial" w:hAnsi="Arial" w:cs="Arial"/>
                    </w:rPr>
                  </w:pPr>
                </w:p>
                <w:p w:rsidR="00E91AE7" w:rsidRPr="00C372E1" w:rsidRDefault="00E91AE7" w:rsidP="000D23AC">
                  <w:pPr>
                    <w:rPr>
                      <w:rFonts w:ascii="Arial" w:hAnsi="Arial" w:cs="Arial"/>
                    </w:rPr>
                  </w:pPr>
                  <w:r w:rsidRPr="00C372E1">
                    <w:rPr>
                      <w:rFonts w:ascii="Arial" w:hAnsi="Arial" w:cs="Arial"/>
                    </w:rPr>
                    <w:t>Propuesta</w:t>
                  </w:r>
                </w:p>
                <w:p w:rsidR="00E91AE7" w:rsidRPr="00C372E1" w:rsidRDefault="00E91AE7" w:rsidP="000D23AC">
                  <w:pPr>
                    <w:rPr>
                      <w:rFonts w:ascii="Arial" w:hAnsi="Arial" w:cs="Arial"/>
                    </w:rPr>
                  </w:pPr>
                </w:p>
                <w:p w:rsidR="00E91AE7" w:rsidRPr="00C372E1" w:rsidRDefault="00E91AE7" w:rsidP="000D23AC">
                  <w:pPr>
                    <w:rPr>
                      <w:rFonts w:ascii="Arial" w:hAnsi="Arial" w:cs="Arial"/>
                      <w:i/>
                    </w:rPr>
                  </w:pPr>
                  <w:r w:rsidRPr="00C372E1">
                    <w:rPr>
                      <w:rFonts w:ascii="Arial" w:hAnsi="Arial" w:cs="Arial"/>
                      <w:i/>
                    </w:rPr>
                    <w:t>Antes de la presentación</w:t>
                  </w:r>
                </w:p>
                <w:p w:rsidR="00E91AE7" w:rsidRPr="00C372E1" w:rsidRDefault="00E91AE7" w:rsidP="000D23AC">
                  <w:pPr>
                    <w:rPr>
                      <w:rFonts w:ascii="Arial" w:hAnsi="Arial" w:cs="Arial"/>
                    </w:rPr>
                  </w:pPr>
                  <w:r w:rsidRPr="00C372E1">
                    <w:rPr>
                      <w:rFonts w:ascii="Arial" w:hAnsi="Arial" w:cs="Arial"/>
                    </w:rPr>
                    <w:t xml:space="preserve">Puedes trabajar los conocimientos previos acerca de la reproducción de los hongos realizando a los alumnos </w:t>
                  </w:r>
                  <w:r w:rsidRPr="00C372E1">
                    <w:rPr>
                      <w:rFonts w:ascii="Arial" w:hAnsi="Arial" w:cs="Arial"/>
                    </w:rPr>
                    <w:lastRenderedPageBreak/>
                    <w:t>algunas preguntas introductorias como:</w:t>
                  </w:r>
                </w:p>
                <w:p w:rsidR="00E91AE7" w:rsidRPr="00C372E1" w:rsidRDefault="00E91AE7" w:rsidP="000D23AC">
                  <w:pPr>
                    <w:rPr>
                      <w:rFonts w:ascii="Arial" w:hAnsi="Arial" w:cs="Arial"/>
                    </w:rPr>
                  </w:pPr>
                  <w:r w:rsidRPr="00C372E1">
                    <w:rPr>
                      <w:rFonts w:ascii="Arial" w:hAnsi="Arial" w:cs="Arial"/>
                    </w:rPr>
                    <w:t>- ¿Qué tipo de reproducción tienen los hongos?</w:t>
                  </w:r>
                </w:p>
                <w:p w:rsidR="00E91AE7" w:rsidRPr="00C372E1" w:rsidRDefault="00E91AE7" w:rsidP="000D23AC">
                  <w:pPr>
                    <w:rPr>
                      <w:rFonts w:ascii="Arial" w:hAnsi="Arial" w:cs="Arial"/>
                    </w:rPr>
                  </w:pPr>
                  <w:r w:rsidRPr="00C372E1">
                    <w:rPr>
                      <w:rFonts w:ascii="Arial" w:hAnsi="Arial" w:cs="Arial"/>
                    </w:rPr>
                    <w:t>- ¿Cómo se reproducen?</w:t>
                  </w:r>
                </w:p>
                <w:p w:rsidR="00E91AE7" w:rsidRPr="00C372E1" w:rsidRDefault="00E91AE7" w:rsidP="000D23AC">
                  <w:pPr>
                    <w:rPr>
                      <w:rFonts w:ascii="Arial" w:hAnsi="Arial" w:cs="Arial"/>
                    </w:rPr>
                  </w:pPr>
                  <w:r w:rsidRPr="00C372E1">
                    <w:rPr>
                      <w:rFonts w:ascii="Arial" w:hAnsi="Arial" w:cs="Arial"/>
                    </w:rPr>
                    <w:t>- ¿Qué mecanismo usan?</w:t>
                  </w:r>
                </w:p>
                <w:p w:rsidR="00E91AE7" w:rsidRPr="00C372E1" w:rsidRDefault="00E91AE7" w:rsidP="000D23AC">
                  <w:pPr>
                    <w:rPr>
                      <w:rFonts w:ascii="Arial" w:hAnsi="Arial" w:cs="Arial"/>
                    </w:rPr>
                  </w:pPr>
                </w:p>
                <w:p w:rsidR="00E91AE7" w:rsidRPr="00C372E1" w:rsidRDefault="00E91AE7" w:rsidP="000D23AC">
                  <w:pPr>
                    <w:rPr>
                      <w:rFonts w:ascii="Arial" w:hAnsi="Arial" w:cs="Arial"/>
                      <w:i/>
                    </w:rPr>
                  </w:pPr>
                  <w:r w:rsidRPr="00C372E1">
                    <w:rPr>
                      <w:rFonts w:ascii="Arial" w:hAnsi="Arial" w:cs="Arial"/>
                      <w:i/>
                    </w:rPr>
                    <w:t>Después de la presentación</w:t>
                  </w:r>
                </w:p>
                <w:p w:rsidR="00E91AE7" w:rsidRPr="00C372E1" w:rsidRDefault="00E91AE7" w:rsidP="000D23AC">
                  <w:pPr>
                    <w:rPr>
                      <w:rFonts w:ascii="Arial" w:hAnsi="Arial" w:cs="Arial"/>
                    </w:rPr>
                  </w:pPr>
                  <w:r w:rsidRPr="00C372E1">
                    <w:rPr>
                      <w:rFonts w:ascii="Arial" w:hAnsi="Arial" w:cs="Arial"/>
                    </w:rPr>
                    <w:t xml:space="preserve">Los hongos se reproducen mediante esporas, que se pueden producir de manera asexual o sexual. La dispersión de las esporas es clave para poder expandirse. </w:t>
                  </w:r>
                </w:p>
                <w:p w:rsidR="00E91AE7" w:rsidRPr="00C372E1" w:rsidRDefault="00E91AE7" w:rsidP="000D23AC">
                  <w:pPr>
                    <w:rPr>
                      <w:rFonts w:ascii="Arial" w:hAnsi="Arial" w:cs="Arial"/>
                    </w:rPr>
                  </w:pPr>
                  <w:r w:rsidRPr="00C372E1">
                    <w:rPr>
                      <w:rFonts w:ascii="Arial" w:hAnsi="Arial" w:cs="Arial"/>
                    </w:rPr>
                    <w:t>Como una forma de profundizar en este concepto, te proponemos resolver las siguiente preguntas:</w:t>
                  </w:r>
                </w:p>
                <w:p w:rsidR="00E91AE7" w:rsidRPr="00C372E1" w:rsidRDefault="00E91AE7" w:rsidP="000D23AC">
                  <w:pPr>
                    <w:rPr>
                      <w:rFonts w:ascii="Arial" w:hAnsi="Arial" w:cs="Arial"/>
                    </w:rPr>
                  </w:pPr>
                  <w:r w:rsidRPr="00C372E1">
                    <w:rPr>
                      <w:rFonts w:ascii="Arial" w:hAnsi="Arial" w:cs="Arial"/>
                    </w:rPr>
                    <w:t> </w:t>
                  </w:r>
                </w:p>
                <w:p w:rsidR="00E91AE7" w:rsidRPr="00C372E1" w:rsidRDefault="00E91AE7" w:rsidP="000D23AC">
                  <w:pPr>
                    <w:rPr>
                      <w:rFonts w:ascii="Arial" w:hAnsi="Arial" w:cs="Arial"/>
                    </w:rPr>
                  </w:pPr>
                  <w:r w:rsidRPr="00C372E1">
                    <w:rPr>
                      <w:rFonts w:ascii="Arial" w:hAnsi="Arial" w:cs="Arial"/>
                    </w:rPr>
                    <w:t>- ¿Qué otros mecanismos de diseminación de esporas existen?</w:t>
                  </w:r>
                </w:p>
                <w:p w:rsidR="00E91AE7" w:rsidRPr="00C372E1" w:rsidRDefault="00E91AE7" w:rsidP="000D23AC">
                  <w:pPr>
                    <w:rPr>
                      <w:rFonts w:ascii="Arial" w:hAnsi="Arial" w:cs="Arial"/>
                    </w:rPr>
                  </w:pPr>
                  <w:r w:rsidRPr="00C372E1">
                    <w:rPr>
                      <w:rFonts w:ascii="Arial" w:hAnsi="Arial" w:cs="Arial"/>
                    </w:rPr>
                    <w:t>- ¿Dónde se alojan las esporas en las setas?</w:t>
                  </w:r>
                </w:p>
                <w:p w:rsidR="00E91AE7" w:rsidRPr="00C372E1" w:rsidRDefault="00E91AE7" w:rsidP="000D23AC">
                  <w:pPr>
                    <w:rPr>
                      <w:rFonts w:ascii="Arial" w:hAnsi="Arial" w:cs="Arial"/>
                    </w:rPr>
                  </w:pPr>
                  <w:r w:rsidRPr="00C372E1">
                    <w:rPr>
                      <w:rFonts w:ascii="Arial" w:hAnsi="Arial" w:cs="Arial"/>
                    </w:rPr>
                    <w:t>- ¿Has visto alguna vez una seta abultada que al tocarla, haya expulsado un polvo al viento? ¿Qué crees que es ese polvo?</w:t>
                  </w:r>
                </w:p>
                <w:p w:rsidR="00E91AE7" w:rsidRPr="00C372E1" w:rsidRDefault="00E91AE7" w:rsidP="000D23AC">
                  <w:pPr>
                    <w:rPr>
                      <w:rFonts w:ascii="Arial" w:hAnsi="Arial" w:cs="Arial"/>
                      <w:lang w:val="es-CO"/>
                    </w:rPr>
                  </w:pPr>
                </w:p>
                <w:p w:rsidR="00E91AE7" w:rsidRPr="00C372E1" w:rsidRDefault="00E91AE7" w:rsidP="000D23AC">
                  <w:pPr>
                    <w:rPr>
                      <w:rFonts w:ascii="Arial" w:hAnsi="Arial" w:cs="Arial"/>
                    </w:rPr>
                  </w:pPr>
                  <w:r w:rsidRPr="00C372E1">
                    <w:rPr>
                      <w:rFonts w:ascii="Arial" w:hAnsi="Arial" w:cs="Arial"/>
                    </w:rPr>
                    <w:t xml:space="preserve">El hongo </w:t>
                  </w:r>
                  <w:r w:rsidRPr="00C372E1">
                    <w:rPr>
                      <w:rFonts w:ascii="Arial" w:hAnsi="Arial" w:cs="Arial"/>
                      <w:i/>
                    </w:rPr>
                    <w:t>Philobolus</w:t>
                  </w:r>
                  <w:r w:rsidRPr="00C372E1">
                    <w:rPr>
                      <w:rFonts w:ascii="Arial" w:hAnsi="Arial" w:cs="Arial"/>
                    </w:rPr>
                    <w:t xml:space="preserve"> expulsa las esporas sobre la vegetación de su alrededor, lo hace a una velocidad mayor que otros hongos, lo que le ha valido el sobrenombre de “hongo pistolero”. Luego, los animales se alimentan de dicha vegetación y diseminan las esporas a través de sus heces; no obstante, existe otro tipo de diseminación de las esporas, realizada por el viento. </w:t>
                  </w:r>
                </w:p>
                <w:p w:rsidR="00E91AE7" w:rsidRPr="00C372E1" w:rsidRDefault="00E91AE7" w:rsidP="000D23AC">
                  <w:pPr>
                    <w:rPr>
                      <w:rFonts w:ascii="Arial" w:hAnsi="Arial" w:cs="Arial"/>
                    </w:rPr>
                  </w:pPr>
                </w:p>
                <w:p w:rsidR="00E91AE7" w:rsidRPr="00C372E1" w:rsidRDefault="00E91AE7" w:rsidP="000D23AC">
                  <w:pPr>
                    <w:rPr>
                      <w:rFonts w:ascii="Arial" w:hAnsi="Arial" w:cs="Arial"/>
                    </w:rPr>
                  </w:pPr>
                  <w:r w:rsidRPr="00C372E1">
                    <w:rPr>
                      <w:rFonts w:ascii="Arial" w:hAnsi="Arial" w:cs="Arial"/>
                    </w:rPr>
                    <w:t>Algunas setas que se hinchan y, al ser pisadas por algún animal, explotan y expulsan las esporas al viento (</w:t>
                  </w:r>
                  <w:r w:rsidRPr="00C372E1">
                    <w:rPr>
                      <w:rFonts w:ascii="Arial" w:hAnsi="Arial" w:cs="Arial"/>
                      <w:i/>
                    </w:rPr>
                    <w:t>Lycoperdon perlatum</w:t>
                  </w:r>
                  <w:r w:rsidRPr="00C372E1">
                    <w:rPr>
                      <w:rFonts w:ascii="Arial" w:hAnsi="Arial" w:cs="Arial"/>
                    </w:rPr>
                    <w:t>), mientras que en otras, simplemente se desprenden las esporas y caen al suelo.</w:t>
                  </w:r>
                </w:p>
                <w:p w:rsidR="00E91AE7" w:rsidRPr="00C372E1" w:rsidRDefault="00E91AE7" w:rsidP="000D23AC">
                  <w:pPr>
                    <w:rPr>
                      <w:rFonts w:ascii="Arial" w:hAnsi="Arial" w:cs="Arial"/>
                    </w:rPr>
                  </w:pPr>
                </w:p>
                <w:p w:rsidR="00E91AE7" w:rsidRPr="00C372E1" w:rsidRDefault="00E91AE7" w:rsidP="000D23AC">
                  <w:pPr>
                    <w:rPr>
                      <w:rFonts w:ascii="Arial" w:hAnsi="Arial" w:cs="Arial"/>
                    </w:rPr>
                  </w:pPr>
                  <w:r w:rsidRPr="00C372E1">
                    <w:rPr>
                      <w:rFonts w:ascii="Arial" w:hAnsi="Arial" w:cs="Arial"/>
                    </w:rPr>
                    <w:lastRenderedPageBreak/>
                    <w:t>Consulta esta página de micología que proporciona información sobre la reproducción de los hongos y las esporas que usan para reproducirse [</w:t>
                  </w:r>
                  <w:hyperlink r:id="rId32" w:tgtFrame="_blank" w:history="1">
                    <w:r w:rsidRPr="00C372E1">
                      <w:rPr>
                        <w:rFonts w:ascii="Arial" w:hAnsi="Arial" w:cs="Arial"/>
                      </w:rPr>
                      <w:t>ver</w:t>
                    </w:r>
                  </w:hyperlink>
                  <w:r w:rsidRPr="00C372E1">
                    <w:rPr>
                      <w:rFonts w:ascii="Arial" w:hAnsi="Arial" w:cs="Arial"/>
                    </w:rPr>
                    <w:t xml:space="preserve"> </w:t>
                  </w:r>
                  <w:hyperlink r:id="rId33" w:history="1">
                    <w:r w:rsidRPr="00C372E1">
                      <w:rPr>
                        <w:rStyle w:val="Hipervnculo"/>
                        <w:rFonts w:ascii="Arial" w:hAnsi="Arial" w:cs="Arial"/>
                        <w:color w:val="auto"/>
                      </w:rPr>
                      <w:t>http://www.micologia.net/micologia/hongos.htm</w:t>
                    </w:r>
                  </w:hyperlink>
                  <w:r w:rsidRPr="00C372E1">
                    <w:rPr>
                      <w:rFonts w:ascii="Arial" w:hAnsi="Arial" w:cs="Arial"/>
                    </w:rPr>
                    <w:t xml:space="preserve"> ]. También puedes ver un vídeo que muestra un caso real de disparo de esporas por parte de un </w:t>
                  </w:r>
                  <w:r w:rsidRPr="00C372E1">
                    <w:rPr>
                      <w:rFonts w:ascii="Arial" w:hAnsi="Arial" w:cs="Arial"/>
                      <w:i/>
                      <w:u w:val="single"/>
                    </w:rPr>
                    <w:t>Philobolus</w:t>
                  </w:r>
                  <w:r w:rsidRPr="00C372E1">
                    <w:rPr>
                      <w:rFonts w:ascii="Arial" w:hAnsi="Arial" w:cs="Arial"/>
                    </w:rPr>
                    <w:t xml:space="preserve"> [</w:t>
                  </w:r>
                  <w:hyperlink r:id="rId34" w:tgtFrame="_blank" w:history="1">
                    <w:r w:rsidRPr="00C372E1">
                      <w:rPr>
                        <w:rFonts w:ascii="Arial" w:hAnsi="Arial" w:cs="Arial"/>
                      </w:rPr>
                      <w:t>ver</w:t>
                    </w:r>
                  </w:hyperlink>
                  <w:r w:rsidRPr="00C372E1">
                    <w:rPr>
                      <w:rFonts w:ascii="Arial" w:hAnsi="Arial" w:cs="Arial"/>
                    </w:rPr>
                    <w:t xml:space="preserve"> </w:t>
                  </w:r>
                  <w:hyperlink r:id="rId35" w:history="1">
                    <w:r w:rsidRPr="00C372E1">
                      <w:rPr>
                        <w:rStyle w:val="Hipervnculo"/>
                        <w:rFonts w:ascii="Arial" w:hAnsi="Arial" w:cs="Arial"/>
                        <w:color w:val="auto"/>
                      </w:rPr>
                      <w:t>https://www.youtube.com/watch?v=Y4n0b5rMqE0</w:t>
                    </w:r>
                  </w:hyperlink>
                  <w:r w:rsidRPr="00C372E1">
                    <w:rPr>
                      <w:rFonts w:ascii="Arial" w:hAnsi="Arial" w:cs="Arial"/>
                    </w:rPr>
                    <w:t xml:space="preserve"> ].</w:t>
                  </w:r>
                </w:p>
              </w:tc>
            </w:tr>
          </w:tbl>
          <w:p w:rsidR="00E91AE7" w:rsidRPr="00C372E1" w:rsidRDefault="00E91AE7" w:rsidP="00E91AE7">
            <w:pPr>
              <w:rPr>
                <w:rFonts w:ascii="Arial" w:hAnsi="Arial" w:cs="Arial"/>
                <w:b/>
                <w:sz w:val="24"/>
                <w:szCs w:val="24"/>
                <w:lang w:val="es-ES_tradnl"/>
              </w:rPr>
            </w:pPr>
            <w:r w:rsidRPr="00C372E1">
              <w:rPr>
                <w:rFonts w:ascii="Arial" w:hAnsi="Arial" w:cs="Arial"/>
                <w:b/>
                <w:sz w:val="24"/>
                <w:szCs w:val="24"/>
                <w:lang w:val="es-ES_tradnl"/>
              </w:rPr>
              <w:lastRenderedPageBreak/>
              <w:t>FICHA DEL ALUMNO</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6239"/>
              <w:gridCol w:w="81"/>
            </w:tblGrid>
            <w:tr w:rsidR="00E91AE7" w:rsidRPr="00C372E1" w:rsidTr="000D23AC">
              <w:trPr>
                <w:tblCellSpacing w:w="15" w:type="dxa"/>
              </w:trPr>
              <w:tc>
                <w:tcPr>
                  <w:tcW w:w="0" w:type="auto"/>
                  <w:vAlign w:val="center"/>
                  <w:hideMark/>
                </w:tcPr>
                <w:p w:rsidR="00E91AE7" w:rsidRPr="00C372E1" w:rsidRDefault="007436E5" w:rsidP="00E91AE7">
                  <w:pPr>
                    <w:pStyle w:val="NormalWeb"/>
                    <w:spacing w:before="2" w:after="2"/>
                    <w:rPr>
                      <w:rFonts w:ascii="Arial" w:hAnsi="Arial" w:cs="Arial"/>
                      <w:sz w:val="24"/>
                      <w:szCs w:val="24"/>
                      <w:lang w:val="es-CO"/>
                    </w:rPr>
                  </w:pPr>
                  <w:r>
                    <w:rPr>
                      <w:rFonts w:ascii="Arial" w:hAnsi="Arial" w:cs="Arial"/>
                      <w:sz w:val="24"/>
                      <w:szCs w:val="24"/>
                      <w:lang w:val="es-CO"/>
                    </w:rPr>
                    <w:t>[</w:t>
                  </w:r>
                  <w:r w:rsidR="00E91AE7" w:rsidRPr="00C372E1">
                    <w:rPr>
                      <w:rFonts w:ascii="Arial" w:hAnsi="Arial" w:cs="Arial"/>
                      <w:sz w:val="24"/>
                      <w:szCs w:val="24"/>
                      <w:lang w:val="es-CO"/>
                    </w:rPr>
                    <w:t>En esta ficha solamente cambia el título y la descripción del recurso, de tal manera que quede igual a la ficha del profesor</w:t>
                  </w:r>
                  <w:r>
                    <w:rPr>
                      <w:rFonts w:ascii="Arial" w:hAnsi="Arial" w:cs="Arial"/>
                      <w:sz w:val="24"/>
                      <w:szCs w:val="24"/>
                      <w:lang w:val="es-CO"/>
                    </w:rPr>
                    <w:t>]</w:t>
                  </w:r>
                  <w:r w:rsidR="00E91AE7" w:rsidRPr="00C372E1">
                    <w:rPr>
                      <w:rFonts w:ascii="Arial" w:hAnsi="Arial" w:cs="Arial"/>
                      <w:sz w:val="24"/>
                      <w:szCs w:val="24"/>
                      <w:lang w:val="es-CO"/>
                    </w:rPr>
                    <w:t>.</w:t>
                  </w:r>
                </w:p>
                <w:p w:rsidR="00E91AE7" w:rsidRPr="00C372E1" w:rsidRDefault="00E91AE7" w:rsidP="000D23AC">
                  <w:pPr>
                    <w:ind w:left="720"/>
                    <w:rPr>
                      <w:rFonts w:ascii="Arial" w:hAnsi="Arial" w:cs="Arial"/>
                      <w:lang w:val="es-CO"/>
                    </w:rPr>
                  </w:pPr>
                </w:p>
              </w:tc>
              <w:tc>
                <w:tcPr>
                  <w:tcW w:w="0" w:type="auto"/>
                  <w:vAlign w:val="center"/>
                </w:tcPr>
                <w:p w:rsidR="00E91AE7" w:rsidRPr="00C372E1" w:rsidRDefault="00E91AE7" w:rsidP="000D23AC">
                  <w:pPr>
                    <w:rPr>
                      <w:rFonts w:ascii="Arial" w:hAnsi="Arial" w:cs="Arial"/>
                      <w:lang w:val="es-CO"/>
                    </w:rPr>
                  </w:pPr>
                </w:p>
              </w:tc>
            </w:tr>
          </w:tbl>
          <w:p w:rsidR="00933BC7" w:rsidRPr="00C372E1" w:rsidRDefault="00933BC7" w:rsidP="00412CF0">
            <w:pPr>
              <w:rPr>
                <w:rFonts w:ascii="Arial" w:hAnsi="Arial" w:cs="Arial"/>
                <w:sz w:val="24"/>
                <w:szCs w:val="24"/>
                <w:lang w:val="es-ES_tradnl"/>
              </w:rPr>
            </w:pPr>
          </w:p>
        </w:tc>
      </w:tr>
      <w:tr w:rsidR="00C372E1" w:rsidRPr="00C372E1" w:rsidTr="009974B6">
        <w:tc>
          <w:tcPr>
            <w:tcW w:w="2518" w:type="dxa"/>
          </w:tcPr>
          <w:p w:rsidR="00933BC7" w:rsidRPr="00C372E1" w:rsidRDefault="00933BC7" w:rsidP="00933BC7">
            <w:pPr>
              <w:rPr>
                <w:rFonts w:ascii="Arial" w:hAnsi="Arial" w:cs="Arial"/>
                <w:b/>
                <w:sz w:val="24"/>
                <w:szCs w:val="24"/>
              </w:rPr>
            </w:pPr>
            <w:r w:rsidRPr="00C372E1">
              <w:rPr>
                <w:rFonts w:ascii="Arial" w:hAnsi="Arial" w:cs="Arial"/>
                <w:b/>
                <w:sz w:val="24"/>
                <w:szCs w:val="24"/>
              </w:rPr>
              <w:lastRenderedPageBreak/>
              <w:t>Título</w:t>
            </w:r>
          </w:p>
        </w:tc>
        <w:tc>
          <w:tcPr>
            <w:tcW w:w="6536" w:type="dxa"/>
          </w:tcPr>
          <w:p w:rsidR="00933BC7" w:rsidRPr="00C372E1" w:rsidRDefault="009659D3" w:rsidP="009659D3">
            <w:pPr>
              <w:rPr>
                <w:rFonts w:ascii="Arial" w:hAnsi="Arial" w:cs="Arial"/>
                <w:sz w:val="24"/>
                <w:szCs w:val="24"/>
              </w:rPr>
            </w:pPr>
            <w:r w:rsidRPr="00C372E1">
              <w:rPr>
                <w:rFonts w:ascii="Arial" w:hAnsi="Arial" w:cs="Arial"/>
                <w:sz w:val="24"/>
                <w:szCs w:val="24"/>
              </w:rPr>
              <w:t xml:space="preserve">Reproducción del </w:t>
            </w:r>
            <w:r w:rsidR="00933BC7" w:rsidRPr="00C372E1">
              <w:rPr>
                <w:rFonts w:ascii="Arial" w:hAnsi="Arial" w:cs="Arial"/>
                <w:sz w:val="24"/>
                <w:szCs w:val="24"/>
              </w:rPr>
              <w:t xml:space="preserve">hongo </w:t>
            </w:r>
            <w:r w:rsidR="00933BC7" w:rsidRPr="00C372E1">
              <w:rPr>
                <w:rFonts w:ascii="Arial" w:hAnsi="Arial" w:cs="Arial"/>
                <w:i/>
                <w:sz w:val="24"/>
                <w:szCs w:val="24"/>
              </w:rPr>
              <w:t>Philobolus</w:t>
            </w:r>
          </w:p>
        </w:tc>
      </w:tr>
      <w:tr w:rsidR="00933BC7" w:rsidRPr="00C372E1" w:rsidTr="009974B6">
        <w:tc>
          <w:tcPr>
            <w:tcW w:w="2518" w:type="dxa"/>
          </w:tcPr>
          <w:p w:rsidR="00933BC7" w:rsidRPr="00C372E1" w:rsidRDefault="00933BC7" w:rsidP="009974B6">
            <w:pPr>
              <w:rPr>
                <w:rFonts w:ascii="Arial" w:hAnsi="Arial" w:cs="Arial"/>
                <w:b/>
                <w:sz w:val="24"/>
                <w:szCs w:val="24"/>
              </w:rPr>
            </w:pPr>
            <w:r w:rsidRPr="00C372E1">
              <w:rPr>
                <w:rFonts w:ascii="Arial" w:hAnsi="Arial" w:cs="Arial"/>
                <w:b/>
                <w:sz w:val="24"/>
                <w:szCs w:val="24"/>
              </w:rPr>
              <w:t>Descripción</w:t>
            </w:r>
          </w:p>
        </w:tc>
        <w:tc>
          <w:tcPr>
            <w:tcW w:w="6536" w:type="dxa"/>
          </w:tcPr>
          <w:p w:rsidR="00933BC7" w:rsidRPr="00C372E1" w:rsidRDefault="00933BC7" w:rsidP="00933BC7">
            <w:pPr>
              <w:rPr>
                <w:rFonts w:ascii="Arial" w:hAnsi="Arial" w:cs="Arial"/>
                <w:sz w:val="24"/>
                <w:szCs w:val="24"/>
              </w:rPr>
            </w:pPr>
            <w:r w:rsidRPr="00C372E1">
              <w:rPr>
                <w:rFonts w:ascii="Arial" w:hAnsi="Arial" w:cs="Arial"/>
                <w:sz w:val="24"/>
                <w:szCs w:val="24"/>
              </w:rPr>
              <w:t xml:space="preserve">Animación acerca del proceso de dispersión del hongo </w:t>
            </w:r>
            <w:r w:rsidRPr="00C372E1">
              <w:rPr>
                <w:rFonts w:ascii="Arial" w:hAnsi="Arial" w:cs="Arial"/>
                <w:i/>
                <w:sz w:val="24"/>
                <w:szCs w:val="24"/>
              </w:rPr>
              <w:t>Philobolus</w:t>
            </w:r>
            <w:r w:rsidR="004A7B80" w:rsidRPr="00C372E1">
              <w:rPr>
                <w:rFonts w:ascii="Arial" w:hAnsi="Arial" w:cs="Arial"/>
                <w:i/>
                <w:sz w:val="24"/>
                <w:szCs w:val="24"/>
              </w:rPr>
              <w:t xml:space="preserve"> </w:t>
            </w:r>
          </w:p>
        </w:tc>
      </w:tr>
    </w:tbl>
    <w:p w:rsidR="00937608" w:rsidRPr="00C372E1" w:rsidRDefault="00937608" w:rsidP="0097502C">
      <w:pPr>
        <w:pStyle w:val="u"/>
        <w:spacing w:after="0"/>
        <w:rPr>
          <w:rFonts w:ascii="Arial" w:hAnsi="Arial" w:cs="Arial"/>
          <w:lang w:val="es-CO"/>
        </w:rPr>
      </w:pPr>
      <w:r w:rsidRPr="00C372E1">
        <w:rPr>
          <w:rFonts w:ascii="Arial" w:hAnsi="Arial" w:cs="Arial"/>
          <w:highlight w:val="yellow"/>
          <w:lang w:val="es-CO"/>
        </w:rPr>
        <w:t>[SECCIÓN 2]</w:t>
      </w:r>
      <w:r w:rsidRPr="00C372E1">
        <w:rPr>
          <w:rFonts w:ascii="Arial" w:hAnsi="Arial" w:cs="Arial"/>
          <w:b/>
          <w:lang w:val="es-CO"/>
        </w:rPr>
        <w:t>4.</w:t>
      </w:r>
      <w:r w:rsidR="007B3827" w:rsidRPr="00C372E1">
        <w:rPr>
          <w:rFonts w:ascii="Arial" w:hAnsi="Arial" w:cs="Arial"/>
          <w:b/>
          <w:lang w:val="es-CO"/>
        </w:rPr>
        <w:t>1</w:t>
      </w:r>
      <w:r w:rsidRPr="00C372E1">
        <w:rPr>
          <w:rFonts w:ascii="Arial" w:hAnsi="Arial" w:cs="Arial"/>
          <w:b/>
          <w:lang w:val="es-CO"/>
        </w:rPr>
        <w:t xml:space="preserve"> Consolidación</w:t>
      </w:r>
      <w:r w:rsidRPr="00C372E1">
        <w:rPr>
          <w:rFonts w:ascii="Arial" w:hAnsi="Arial" w:cs="Arial"/>
          <w:lang w:val="es-CO"/>
        </w:rPr>
        <w:t xml:space="preserve">  </w:t>
      </w:r>
    </w:p>
    <w:p w:rsidR="00AE296D" w:rsidRPr="00C372E1" w:rsidRDefault="00AE296D" w:rsidP="00AE296D">
      <w:pPr>
        <w:spacing w:before="100" w:beforeAutospacing="1" w:after="100" w:afterAutospacing="1"/>
        <w:rPr>
          <w:rFonts w:ascii="Arial" w:hAnsi="Arial" w:cs="Arial"/>
        </w:rPr>
      </w:pPr>
      <w:r w:rsidRPr="00C372E1">
        <w:rPr>
          <w:rFonts w:ascii="Arial" w:eastAsia="Times New Roman" w:hAnsi="Arial" w:cs="Arial"/>
          <w:lang w:val="es-CO"/>
        </w:rPr>
        <w:t>Actividad para consolidar lo que has aprendido en esta sección.</w:t>
      </w:r>
    </w:p>
    <w:tbl>
      <w:tblPr>
        <w:tblStyle w:val="Tablaconcuadrcula"/>
        <w:tblW w:w="0" w:type="auto"/>
        <w:tblLook w:val="04A0" w:firstRow="1" w:lastRow="0" w:firstColumn="1" w:lastColumn="0" w:noHBand="0" w:noVBand="1"/>
      </w:tblPr>
      <w:tblGrid>
        <w:gridCol w:w="2518"/>
        <w:gridCol w:w="6515"/>
      </w:tblGrid>
      <w:tr w:rsidR="00C372E1" w:rsidRPr="00C372E1" w:rsidTr="009974B6">
        <w:tc>
          <w:tcPr>
            <w:tcW w:w="9033" w:type="dxa"/>
            <w:gridSpan w:val="2"/>
            <w:shd w:val="clear" w:color="auto" w:fill="000000" w:themeFill="text1"/>
          </w:tcPr>
          <w:p w:rsidR="00263AC1" w:rsidRPr="00C372E1" w:rsidRDefault="00263AC1" w:rsidP="009974B6">
            <w:pPr>
              <w:jc w:val="center"/>
              <w:rPr>
                <w:rFonts w:ascii="Arial" w:hAnsi="Arial" w:cs="Arial"/>
                <w:b/>
                <w:sz w:val="24"/>
                <w:szCs w:val="24"/>
              </w:rPr>
            </w:pPr>
            <w:r w:rsidRPr="00C372E1">
              <w:rPr>
                <w:rFonts w:ascii="Arial" w:eastAsia="Times New Roman" w:hAnsi="Arial" w:cs="Arial"/>
                <w:sz w:val="24"/>
                <w:szCs w:val="24"/>
              </w:rPr>
              <w:tab/>
            </w:r>
            <w:r w:rsidRPr="00C372E1">
              <w:rPr>
                <w:rFonts w:ascii="Arial" w:hAnsi="Arial" w:cs="Arial"/>
                <w:b/>
                <w:sz w:val="24"/>
                <w:szCs w:val="24"/>
              </w:rPr>
              <w:t>Practica: recurso nuevo</w:t>
            </w:r>
          </w:p>
        </w:tc>
      </w:tr>
      <w:tr w:rsidR="00C372E1" w:rsidRPr="00C372E1" w:rsidTr="009974B6">
        <w:tc>
          <w:tcPr>
            <w:tcW w:w="2518" w:type="dxa"/>
          </w:tcPr>
          <w:p w:rsidR="00263AC1" w:rsidRPr="00C372E1" w:rsidRDefault="00263AC1" w:rsidP="009974B6">
            <w:pPr>
              <w:rPr>
                <w:rFonts w:ascii="Arial" w:hAnsi="Arial" w:cs="Arial"/>
                <w:b/>
                <w:sz w:val="24"/>
                <w:szCs w:val="24"/>
              </w:rPr>
            </w:pPr>
            <w:r w:rsidRPr="00C372E1">
              <w:rPr>
                <w:rFonts w:ascii="Arial" w:hAnsi="Arial" w:cs="Arial"/>
                <w:b/>
                <w:sz w:val="24"/>
                <w:szCs w:val="24"/>
              </w:rPr>
              <w:t>Código</w:t>
            </w:r>
          </w:p>
        </w:tc>
        <w:tc>
          <w:tcPr>
            <w:tcW w:w="6515" w:type="dxa"/>
          </w:tcPr>
          <w:p w:rsidR="00263AC1" w:rsidRPr="00C372E1" w:rsidRDefault="0036594A" w:rsidP="00674DE5">
            <w:pPr>
              <w:rPr>
                <w:rFonts w:ascii="Arial" w:hAnsi="Arial" w:cs="Arial"/>
                <w:b/>
                <w:sz w:val="24"/>
                <w:szCs w:val="24"/>
              </w:rPr>
            </w:pPr>
            <w:r w:rsidRPr="00C372E1">
              <w:rPr>
                <w:rFonts w:ascii="Arial" w:hAnsi="Arial" w:cs="Arial"/>
                <w:sz w:val="24"/>
                <w:szCs w:val="24"/>
              </w:rPr>
              <w:t>CN_08_04_</w:t>
            </w:r>
            <w:r w:rsidR="00B62569" w:rsidRPr="00C372E1">
              <w:rPr>
                <w:rFonts w:ascii="Arial" w:hAnsi="Arial" w:cs="Arial"/>
                <w:sz w:val="24"/>
                <w:szCs w:val="24"/>
              </w:rPr>
              <w:t>CO_</w:t>
            </w:r>
            <w:r w:rsidRPr="00C372E1">
              <w:rPr>
                <w:rFonts w:ascii="Arial" w:hAnsi="Arial" w:cs="Arial"/>
                <w:sz w:val="24"/>
                <w:szCs w:val="24"/>
              </w:rPr>
              <w:t>REC</w:t>
            </w:r>
            <w:r w:rsidR="00674DE5" w:rsidRPr="00C372E1">
              <w:rPr>
                <w:rFonts w:ascii="Arial" w:hAnsi="Arial" w:cs="Arial"/>
                <w:sz w:val="24"/>
                <w:szCs w:val="24"/>
              </w:rPr>
              <w:t>8</w:t>
            </w:r>
            <w:r w:rsidRPr="00C372E1">
              <w:rPr>
                <w:rFonts w:ascii="Arial" w:hAnsi="Arial" w:cs="Arial"/>
                <w:sz w:val="24"/>
                <w:szCs w:val="24"/>
              </w:rPr>
              <w:t>0</w:t>
            </w:r>
          </w:p>
        </w:tc>
      </w:tr>
      <w:tr w:rsidR="00C372E1" w:rsidRPr="00C372E1" w:rsidTr="009974B6">
        <w:tc>
          <w:tcPr>
            <w:tcW w:w="2518" w:type="dxa"/>
          </w:tcPr>
          <w:p w:rsidR="00263AC1" w:rsidRPr="00C372E1" w:rsidRDefault="00263AC1" w:rsidP="009974B6">
            <w:pPr>
              <w:rPr>
                <w:rFonts w:ascii="Arial" w:hAnsi="Arial" w:cs="Arial"/>
                <w:sz w:val="24"/>
                <w:szCs w:val="24"/>
              </w:rPr>
            </w:pPr>
            <w:r w:rsidRPr="00C372E1">
              <w:rPr>
                <w:rFonts w:ascii="Arial" w:hAnsi="Arial" w:cs="Arial"/>
                <w:b/>
                <w:sz w:val="24"/>
                <w:szCs w:val="24"/>
              </w:rPr>
              <w:t>Título</w:t>
            </w:r>
          </w:p>
        </w:tc>
        <w:tc>
          <w:tcPr>
            <w:tcW w:w="6515" w:type="dxa"/>
          </w:tcPr>
          <w:p w:rsidR="00263AC1" w:rsidRPr="00F24012" w:rsidRDefault="00263AC1" w:rsidP="00A12EF0">
            <w:pPr>
              <w:rPr>
                <w:rFonts w:ascii="Arial" w:hAnsi="Arial" w:cs="Arial"/>
                <w:sz w:val="24"/>
                <w:szCs w:val="24"/>
              </w:rPr>
            </w:pPr>
            <w:r w:rsidRPr="00F24012">
              <w:rPr>
                <w:rFonts w:ascii="Arial" w:hAnsi="Arial" w:cs="Arial"/>
                <w:sz w:val="24"/>
                <w:szCs w:val="24"/>
              </w:rPr>
              <w:t>Refuerza tu aprendizaje: L</w:t>
            </w:r>
            <w:r w:rsidR="00A12EF0" w:rsidRPr="00F24012">
              <w:rPr>
                <w:rFonts w:ascii="Arial" w:hAnsi="Arial" w:cs="Arial"/>
                <w:sz w:val="24"/>
                <w:szCs w:val="24"/>
              </w:rPr>
              <w:t>a reproducción en hongos</w:t>
            </w:r>
          </w:p>
        </w:tc>
      </w:tr>
      <w:tr w:rsidR="00263AC1" w:rsidRPr="00C372E1" w:rsidTr="009974B6">
        <w:tc>
          <w:tcPr>
            <w:tcW w:w="2518" w:type="dxa"/>
          </w:tcPr>
          <w:p w:rsidR="00263AC1" w:rsidRPr="00C372E1" w:rsidRDefault="00263AC1" w:rsidP="009974B6">
            <w:pPr>
              <w:rPr>
                <w:rFonts w:ascii="Arial" w:hAnsi="Arial" w:cs="Arial"/>
                <w:sz w:val="24"/>
                <w:szCs w:val="24"/>
              </w:rPr>
            </w:pPr>
            <w:r w:rsidRPr="00C372E1">
              <w:rPr>
                <w:rFonts w:ascii="Arial" w:hAnsi="Arial" w:cs="Arial"/>
                <w:b/>
                <w:sz w:val="24"/>
                <w:szCs w:val="24"/>
              </w:rPr>
              <w:t>Descripción</w:t>
            </w:r>
          </w:p>
        </w:tc>
        <w:tc>
          <w:tcPr>
            <w:tcW w:w="6515" w:type="dxa"/>
          </w:tcPr>
          <w:p w:rsidR="00263AC1" w:rsidRPr="00C372E1" w:rsidRDefault="00A12EF0" w:rsidP="00A12EF0">
            <w:pPr>
              <w:rPr>
                <w:rFonts w:ascii="Arial" w:hAnsi="Arial" w:cs="Arial"/>
                <w:sz w:val="24"/>
                <w:szCs w:val="24"/>
              </w:rPr>
            </w:pPr>
            <w:r w:rsidRPr="00C372E1">
              <w:rPr>
                <w:rFonts w:ascii="Arial" w:hAnsi="Arial" w:cs="Arial"/>
                <w:sz w:val="24"/>
                <w:szCs w:val="24"/>
              </w:rPr>
              <w:t>Actividad de reconocimiento de los tipos de reproducción en hongos.</w:t>
            </w:r>
          </w:p>
        </w:tc>
      </w:tr>
    </w:tbl>
    <w:p w:rsidR="00263AC1" w:rsidRPr="00C372E1" w:rsidRDefault="00263AC1" w:rsidP="00937608">
      <w:pPr>
        <w:tabs>
          <w:tab w:val="right" w:pos="8498"/>
        </w:tabs>
        <w:rPr>
          <w:rFonts w:ascii="Arial" w:hAnsi="Arial" w:cs="Arial"/>
          <w:highlight w:val="yellow"/>
        </w:rPr>
      </w:pPr>
    </w:p>
    <w:p w:rsidR="00937608" w:rsidRPr="00C372E1" w:rsidRDefault="00937608" w:rsidP="00937608">
      <w:pPr>
        <w:tabs>
          <w:tab w:val="right" w:pos="8498"/>
        </w:tabs>
        <w:rPr>
          <w:rFonts w:ascii="Arial" w:hAnsi="Arial" w:cs="Arial"/>
          <w:b/>
        </w:rPr>
      </w:pPr>
      <w:r w:rsidRPr="00C372E1">
        <w:rPr>
          <w:rFonts w:ascii="Arial" w:hAnsi="Arial" w:cs="Arial"/>
          <w:highlight w:val="yellow"/>
        </w:rPr>
        <w:t>[SECCIÓN 1]</w:t>
      </w:r>
      <w:r w:rsidRPr="00C372E1">
        <w:rPr>
          <w:rFonts w:ascii="Arial" w:hAnsi="Arial" w:cs="Arial"/>
          <w:b/>
        </w:rPr>
        <w:t xml:space="preserve">5 La reproducción en plantas </w:t>
      </w:r>
    </w:p>
    <w:p w:rsidR="007B3827" w:rsidRPr="00C372E1" w:rsidRDefault="009C590A" w:rsidP="00937608">
      <w:pPr>
        <w:tabs>
          <w:tab w:val="right" w:pos="8498"/>
        </w:tabs>
        <w:rPr>
          <w:rStyle w:val="un"/>
          <w:rFonts w:ascii="Arial" w:hAnsi="Arial" w:cs="Arial"/>
          <w:lang w:val="es-CO"/>
        </w:rPr>
      </w:pPr>
      <w:r w:rsidRPr="00C372E1">
        <w:rPr>
          <w:rStyle w:val="un"/>
          <w:rFonts w:ascii="Arial" w:hAnsi="Arial" w:cs="Arial"/>
          <w:lang w:val="es-CO"/>
        </w:rPr>
        <w:t xml:space="preserve">La reproducción en las plantas es algo </w:t>
      </w:r>
      <w:r w:rsidR="00D64D88" w:rsidRPr="00C372E1">
        <w:rPr>
          <w:rStyle w:val="un"/>
          <w:rFonts w:ascii="Arial" w:hAnsi="Arial" w:cs="Arial"/>
          <w:lang w:val="es-CO"/>
        </w:rPr>
        <w:t xml:space="preserve">más </w:t>
      </w:r>
      <w:r w:rsidRPr="00C372E1">
        <w:rPr>
          <w:rStyle w:val="un"/>
          <w:rFonts w:ascii="Arial" w:hAnsi="Arial" w:cs="Arial"/>
          <w:lang w:val="es-CO"/>
        </w:rPr>
        <w:t>compleja</w:t>
      </w:r>
      <w:r w:rsidR="00D64D88" w:rsidRPr="00C372E1">
        <w:rPr>
          <w:rStyle w:val="un"/>
          <w:rFonts w:ascii="Arial" w:hAnsi="Arial" w:cs="Arial"/>
          <w:lang w:val="es-CO"/>
        </w:rPr>
        <w:t xml:space="preserve"> que en otros grupos</w:t>
      </w:r>
      <w:r w:rsidRPr="00C372E1">
        <w:rPr>
          <w:rStyle w:val="un"/>
          <w:rFonts w:ascii="Arial" w:hAnsi="Arial" w:cs="Arial"/>
          <w:lang w:val="es-CO"/>
        </w:rPr>
        <w:t xml:space="preserve">, porque </w:t>
      </w:r>
      <w:r w:rsidR="00D64D88" w:rsidRPr="00C372E1">
        <w:rPr>
          <w:rStyle w:val="un"/>
          <w:rFonts w:ascii="Arial" w:hAnsi="Arial" w:cs="Arial"/>
          <w:lang w:val="es-CO"/>
        </w:rPr>
        <w:t xml:space="preserve">cada especie usa alternadamente </w:t>
      </w:r>
      <w:r w:rsidRPr="00C372E1">
        <w:rPr>
          <w:rStyle w:val="un"/>
          <w:rFonts w:ascii="Arial" w:hAnsi="Arial" w:cs="Arial"/>
          <w:lang w:val="es-CO"/>
        </w:rPr>
        <w:t>la reproducci</w:t>
      </w:r>
      <w:r w:rsidR="006D5C62" w:rsidRPr="00C372E1">
        <w:rPr>
          <w:rStyle w:val="un"/>
          <w:rFonts w:ascii="Arial" w:hAnsi="Arial" w:cs="Arial"/>
          <w:lang w:val="es-CO"/>
        </w:rPr>
        <w:t xml:space="preserve">ón sexual y </w:t>
      </w:r>
      <w:r w:rsidR="00D64D88" w:rsidRPr="00C372E1">
        <w:rPr>
          <w:rStyle w:val="un"/>
          <w:rFonts w:ascii="Arial" w:hAnsi="Arial" w:cs="Arial"/>
          <w:lang w:val="es-CO"/>
        </w:rPr>
        <w:t xml:space="preserve">la </w:t>
      </w:r>
      <w:r w:rsidR="006D5C62" w:rsidRPr="00C372E1">
        <w:rPr>
          <w:rStyle w:val="un"/>
          <w:rFonts w:ascii="Arial" w:hAnsi="Arial" w:cs="Arial"/>
          <w:lang w:val="es-CO"/>
        </w:rPr>
        <w:t>asexual</w:t>
      </w:r>
      <w:r w:rsidR="00D64D88" w:rsidRPr="00C372E1">
        <w:rPr>
          <w:rStyle w:val="un"/>
          <w:rFonts w:ascii="Arial" w:hAnsi="Arial" w:cs="Arial"/>
          <w:lang w:val="es-CO"/>
        </w:rPr>
        <w:t>. Sin embargo, los principios básicos de la reproducción vistos hasta ahora se mantienen.</w:t>
      </w:r>
    </w:p>
    <w:p w:rsidR="007F784C" w:rsidRPr="00C372E1" w:rsidRDefault="007F784C" w:rsidP="007F784C">
      <w:pPr>
        <w:rPr>
          <w:rFonts w:ascii="Arial" w:eastAsia="Times New Roman" w:hAnsi="Arial" w:cs="Arial"/>
          <w:lang w:val="es-CO"/>
        </w:rPr>
      </w:pPr>
      <w:r w:rsidRPr="00C372E1">
        <w:rPr>
          <w:rFonts w:ascii="Arial" w:hAnsi="Arial" w:cs="Arial"/>
          <w:highlight w:val="yellow"/>
        </w:rPr>
        <w:t>[SECCIÓN 2]</w:t>
      </w:r>
      <w:r w:rsidRPr="00C372E1">
        <w:rPr>
          <w:rFonts w:ascii="Arial" w:hAnsi="Arial" w:cs="Arial"/>
          <w:b/>
        </w:rPr>
        <w:t>5.1 La alternancia de generaciones</w:t>
      </w:r>
    </w:p>
    <w:p w:rsidR="00E93CDE" w:rsidRPr="00C372E1" w:rsidRDefault="009C590A" w:rsidP="007F784C">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Todas las</w:t>
      </w:r>
      <w:r w:rsidR="004A7B80" w:rsidRPr="00C372E1">
        <w:rPr>
          <w:rFonts w:ascii="Arial" w:eastAsia="Times New Roman" w:hAnsi="Arial" w:cs="Arial"/>
          <w:lang w:val="es-CO"/>
        </w:rPr>
        <w:t xml:space="preserve"> plantas tienen</w:t>
      </w:r>
      <w:r w:rsidR="00BB1789" w:rsidRPr="00C372E1">
        <w:rPr>
          <w:rFonts w:ascii="Arial" w:eastAsia="Times New Roman" w:hAnsi="Arial" w:cs="Arial"/>
          <w:lang w:val="es-CO"/>
        </w:rPr>
        <w:t xml:space="preserve"> </w:t>
      </w:r>
      <w:r w:rsidR="007F784C" w:rsidRPr="00C372E1">
        <w:rPr>
          <w:rFonts w:ascii="Arial" w:eastAsia="Times New Roman" w:hAnsi="Arial" w:cs="Arial"/>
          <w:b/>
          <w:bCs/>
          <w:lang w:val="es-CO"/>
        </w:rPr>
        <w:t>alternancia de generaciones</w:t>
      </w:r>
      <w:r w:rsidR="003F792A" w:rsidRPr="00C372E1">
        <w:rPr>
          <w:rFonts w:ascii="Arial" w:eastAsia="Times New Roman" w:hAnsi="Arial" w:cs="Arial"/>
          <w:lang w:val="es-CO"/>
        </w:rPr>
        <w:t>, lo que significa que</w:t>
      </w:r>
      <w:r w:rsidR="00291D49" w:rsidRPr="00C372E1">
        <w:rPr>
          <w:rFonts w:ascii="Arial" w:eastAsia="Times New Roman" w:hAnsi="Arial" w:cs="Arial"/>
          <w:lang w:val="es-CO"/>
        </w:rPr>
        <w:t xml:space="preserve"> el organismo presenta </w:t>
      </w:r>
      <w:r w:rsidR="007F784C" w:rsidRPr="00C372E1">
        <w:rPr>
          <w:rFonts w:ascii="Arial" w:eastAsia="Times New Roman" w:hAnsi="Arial" w:cs="Arial"/>
          <w:lang w:val="es-CO"/>
        </w:rPr>
        <w:t>una etapa de reproducción asexual y otra de reproducción sexual</w:t>
      </w:r>
      <w:r w:rsidR="004A7B80" w:rsidRPr="00C372E1">
        <w:rPr>
          <w:rFonts w:ascii="Arial" w:eastAsia="Times New Roman" w:hAnsi="Arial" w:cs="Arial"/>
          <w:lang w:val="es-CO"/>
        </w:rPr>
        <w:t>.</w:t>
      </w:r>
      <w:r w:rsidR="007F784C" w:rsidRPr="00C372E1">
        <w:rPr>
          <w:rFonts w:ascii="Arial" w:eastAsia="Times New Roman" w:hAnsi="Arial" w:cs="Arial"/>
          <w:lang w:val="es-CO"/>
        </w:rPr>
        <w:t xml:space="preserve"> </w:t>
      </w:r>
    </w:p>
    <w:p w:rsidR="007F784C" w:rsidRPr="00C372E1" w:rsidRDefault="005819F0" w:rsidP="007F784C">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 xml:space="preserve">Estas etapas también se conocen como fase </w:t>
      </w:r>
      <w:r w:rsidRPr="00C372E1">
        <w:rPr>
          <w:rFonts w:ascii="Arial" w:eastAsia="Times New Roman" w:hAnsi="Arial" w:cs="Arial"/>
          <w:b/>
          <w:bCs/>
          <w:lang w:val="es-CO"/>
        </w:rPr>
        <w:t>gametofítica</w:t>
      </w:r>
      <w:r w:rsidRPr="00C372E1">
        <w:rPr>
          <w:rFonts w:ascii="Arial" w:eastAsia="Times New Roman" w:hAnsi="Arial" w:cs="Arial"/>
          <w:lang w:val="es-CO"/>
        </w:rPr>
        <w:t xml:space="preserve"> y fase </w:t>
      </w:r>
      <w:r w:rsidRPr="00C372E1">
        <w:rPr>
          <w:rFonts w:ascii="Arial" w:eastAsia="Times New Roman" w:hAnsi="Arial" w:cs="Arial"/>
          <w:b/>
          <w:bCs/>
          <w:lang w:val="es-CO"/>
        </w:rPr>
        <w:t>esporofítica</w:t>
      </w:r>
      <w:r w:rsidRPr="00C372E1">
        <w:rPr>
          <w:rFonts w:ascii="Arial" w:eastAsia="Times New Roman" w:hAnsi="Arial" w:cs="Arial"/>
          <w:lang w:val="es-CO"/>
        </w:rPr>
        <w:t>.</w:t>
      </w:r>
      <w:r w:rsidR="00340A49" w:rsidRPr="00C372E1">
        <w:rPr>
          <w:rFonts w:ascii="Arial" w:eastAsia="Times New Roman" w:hAnsi="Arial" w:cs="Arial"/>
          <w:lang w:val="es-CO"/>
        </w:rPr>
        <w:t xml:space="preserve"> A su vez, mientras </w:t>
      </w:r>
      <w:r w:rsidR="001936AB" w:rsidRPr="00C372E1">
        <w:rPr>
          <w:rFonts w:ascii="Arial" w:eastAsia="Times New Roman" w:hAnsi="Arial" w:cs="Arial"/>
          <w:lang w:val="es-CO"/>
        </w:rPr>
        <w:t xml:space="preserve">la planta </w:t>
      </w:r>
      <w:r w:rsidR="00340A49" w:rsidRPr="00C372E1">
        <w:rPr>
          <w:rFonts w:ascii="Arial" w:eastAsia="Times New Roman" w:hAnsi="Arial" w:cs="Arial"/>
          <w:lang w:val="es-CO"/>
        </w:rPr>
        <w:t xml:space="preserve">esté en la fase gametofítica se </w:t>
      </w:r>
      <w:r w:rsidR="001936AB" w:rsidRPr="00C372E1">
        <w:rPr>
          <w:rFonts w:ascii="Arial" w:eastAsia="Times New Roman" w:hAnsi="Arial" w:cs="Arial"/>
          <w:lang w:val="es-CO"/>
        </w:rPr>
        <w:t xml:space="preserve">le </w:t>
      </w:r>
      <w:r w:rsidR="00340A49" w:rsidRPr="00C372E1">
        <w:rPr>
          <w:rFonts w:ascii="Arial" w:eastAsia="Times New Roman" w:hAnsi="Arial" w:cs="Arial"/>
          <w:lang w:val="es-CO"/>
        </w:rPr>
        <w:t xml:space="preserve">llama </w:t>
      </w:r>
      <w:r w:rsidR="00340A49" w:rsidRPr="00C372E1">
        <w:rPr>
          <w:rFonts w:ascii="Arial" w:eastAsia="Times New Roman" w:hAnsi="Arial" w:cs="Arial"/>
          <w:b/>
          <w:lang w:val="es-CO"/>
        </w:rPr>
        <w:t>gametofit</w:t>
      </w:r>
      <w:r w:rsidR="009C590A" w:rsidRPr="00C372E1">
        <w:rPr>
          <w:rFonts w:ascii="Arial" w:eastAsia="Times New Roman" w:hAnsi="Arial" w:cs="Arial"/>
          <w:b/>
          <w:lang w:val="es-CO"/>
        </w:rPr>
        <w:t>o</w:t>
      </w:r>
      <w:r w:rsidR="00340A49" w:rsidRPr="00C372E1">
        <w:rPr>
          <w:rFonts w:ascii="Arial" w:eastAsia="Times New Roman" w:hAnsi="Arial" w:cs="Arial"/>
          <w:lang w:val="es-CO"/>
        </w:rPr>
        <w:t xml:space="preserve">, </w:t>
      </w:r>
      <w:r w:rsidR="009C590A" w:rsidRPr="00C372E1">
        <w:rPr>
          <w:rFonts w:ascii="Arial" w:eastAsia="Times New Roman" w:hAnsi="Arial" w:cs="Arial"/>
          <w:lang w:val="es-CO"/>
        </w:rPr>
        <w:t xml:space="preserve">y es </w:t>
      </w:r>
      <w:r w:rsidR="009C590A" w:rsidRPr="00C372E1">
        <w:rPr>
          <w:rFonts w:ascii="Arial" w:eastAsia="Times New Roman" w:hAnsi="Arial" w:cs="Arial"/>
          <w:b/>
          <w:lang w:val="es-CO"/>
        </w:rPr>
        <w:t>haploide</w:t>
      </w:r>
      <w:r w:rsidR="009C590A" w:rsidRPr="00C372E1">
        <w:rPr>
          <w:rFonts w:ascii="Arial" w:eastAsia="Times New Roman" w:hAnsi="Arial" w:cs="Arial"/>
          <w:lang w:val="es-CO"/>
        </w:rPr>
        <w:t xml:space="preserve"> (es decir, que tiene solo una copia de cada cromosoma). Si la planta está </w:t>
      </w:r>
      <w:r w:rsidR="00340A49" w:rsidRPr="00C372E1">
        <w:rPr>
          <w:rFonts w:ascii="Arial" w:eastAsia="Times New Roman" w:hAnsi="Arial" w:cs="Arial"/>
          <w:lang w:val="es-CO"/>
        </w:rPr>
        <w:t xml:space="preserve">en la fase esporofítica, se </w:t>
      </w:r>
      <w:r w:rsidR="009C590A" w:rsidRPr="00C372E1">
        <w:rPr>
          <w:rFonts w:ascii="Arial" w:eastAsia="Times New Roman" w:hAnsi="Arial" w:cs="Arial"/>
          <w:lang w:val="es-CO"/>
        </w:rPr>
        <w:t xml:space="preserve">le </w:t>
      </w:r>
      <w:r w:rsidR="00340A49" w:rsidRPr="00C372E1">
        <w:rPr>
          <w:rFonts w:ascii="Arial" w:eastAsia="Times New Roman" w:hAnsi="Arial" w:cs="Arial"/>
          <w:lang w:val="es-CO"/>
        </w:rPr>
        <w:t xml:space="preserve">llama </w:t>
      </w:r>
      <w:r w:rsidR="00340A49" w:rsidRPr="00C372E1">
        <w:rPr>
          <w:rFonts w:ascii="Arial" w:eastAsia="Times New Roman" w:hAnsi="Arial" w:cs="Arial"/>
          <w:b/>
          <w:lang w:val="es-CO"/>
        </w:rPr>
        <w:t>esporofito</w:t>
      </w:r>
      <w:r w:rsidR="009C590A" w:rsidRPr="00C372E1">
        <w:rPr>
          <w:rFonts w:ascii="Arial" w:eastAsia="Times New Roman" w:hAnsi="Arial" w:cs="Arial"/>
          <w:lang w:val="es-CO"/>
        </w:rPr>
        <w:t xml:space="preserve">, y es </w:t>
      </w:r>
      <w:r w:rsidR="009C590A" w:rsidRPr="00C372E1">
        <w:rPr>
          <w:rFonts w:ascii="Arial" w:eastAsia="Times New Roman" w:hAnsi="Arial" w:cs="Arial"/>
          <w:b/>
          <w:lang w:val="es-CO"/>
        </w:rPr>
        <w:t>diploide</w:t>
      </w:r>
      <w:r w:rsidR="009C590A" w:rsidRPr="00C372E1">
        <w:rPr>
          <w:rFonts w:ascii="Arial" w:eastAsia="Times New Roman" w:hAnsi="Arial" w:cs="Arial"/>
          <w:lang w:val="es-CO"/>
        </w:rPr>
        <w:t xml:space="preserve"> (es decir, tiene dos copias de cada cromosoma).</w:t>
      </w:r>
      <w:r w:rsidR="00340A49" w:rsidRPr="00C372E1">
        <w:rPr>
          <w:rFonts w:ascii="Arial" w:eastAsia="Times New Roman" w:hAnsi="Arial" w:cs="Arial"/>
          <w:lang w:val="es-CO"/>
        </w:rPr>
        <w:t xml:space="preserve">  </w:t>
      </w:r>
    </w:p>
    <w:p w:rsidR="007F784C" w:rsidRPr="00C372E1" w:rsidRDefault="007F784C" w:rsidP="007F784C">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lastRenderedPageBreak/>
        <w:t xml:space="preserve">En la </w:t>
      </w:r>
      <w:r w:rsidRPr="00C372E1">
        <w:rPr>
          <w:rFonts w:ascii="Arial" w:eastAsia="Times New Roman" w:hAnsi="Arial" w:cs="Arial"/>
          <w:bCs/>
          <w:lang w:val="es-CO"/>
        </w:rPr>
        <w:t xml:space="preserve">fase </w:t>
      </w:r>
      <w:r w:rsidR="00BB1789" w:rsidRPr="00C372E1">
        <w:rPr>
          <w:rFonts w:ascii="Arial" w:eastAsia="Times New Roman" w:hAnsi="Arial" w:cs="Arial"/>
          <w:b/>
          <w:bCs/>
          <w:lang w:val="es-CO"/>
        </w:rPr>
        <w:t>gametofítica</w:t>
      </w:r>
      <w:r w:rsidRPr="00C372E1">
        <w:rPr>
          <w:rFonts w:ascii="Arial" w:eastAsia="Times New Roman" w:hAnsi="Arial" w:cs="Arial"/>
          <w:lang w:val="es-CO"/>
        </w:rPr>
        <w:t xml:space="preserve">, la planta crea </w:t>
      </w:r>
      <w:r w:rsidRPr="00C372E1">
        <w:rPr>
          <w:rFonts w:ascii="Arial" w:eastAsia="Times New Roman" w:hAnsi="Arial" w:cs="Arial"/>
          <w:bCs/>
          <w:lang w:val="es-CO"/>
        </w:rPr>
        <w:t>gametos</w:t>
      </w:r>
      <w:r w:rsidRPr="00C372E1">
        <w:rPr>
          <w:rFonts w:ascii="Arial" w:eastAsia="Times New Roman" w:hAnsi="Arial" w:cs="Arial"/>
          <w:lang w:val="es-CO"/>
        </w:rPr>
        <w:t xml:space="preserve"> masculinos y femeninos que se unen y </w:t>
      </w:r>
      <w:r w:rsidR="00291D49" w:rsidRPr="00C372E1">
        <w:rPr>
          <w:rFonts w:ascii="Arial" w:eastAsia="Times New Roman" w:hAnsi="Arial" w:cs="Arial"/>
          <w:lang w:val="es-CO"/>
        </w:rPr>
        <w:t>originan</w:t>
      </w:r>
      <w:r w:rsidRPr="00C372E1">
        <w:rPr>
          <w:rFonts w:ascii="Arial" w:eastAsia="Times New Roman" w:hAnsi="Arial" w:cs="Arial"/>
          <w:lang w:val="es-CO"/>
        </w:rPr>
        <w:t xml:space="preserve"> un </w:t>
      </w:r>
      <w:r w:rsidRPr="00C372E1">
        <w:rPr>
          <w:rFonts w:ascii="Arial" w:eastAsia="Times New Roman" w:hAnsi="Arial" w:cs="Arial"/>
          <w:b/>
          <w:bCs/>
          <w:lang w:val="es-CO"/>
        </w:rPr>
        <w:t>cigoto</w:t>
      </w:r>
      <w:r w:rsidR="009C590A" w:rsidRPr="00C372E1">
        <w:rPr>
          <w:rFonts w:ascii="Arial" w:eastAsia="Times New Roman" w:hAnsi="Arial" w:cs="Arial"/>
          <w:lang w:val="es-CO"/>
        </w:rPr>
        <w:t>. C</w:t>
      </w:r>
      <w:r w:rsidR="001936AB" w:rsidRPr="00C372E1">
        <w:rPr>
          <w:rFonts w:ascii="Arial" w:eastAsia="Times New Roman" w:hAnsi="Arial" w:cs="Arial"/>
          <w:lang w:val="es-CO"/>
        </w:rPr>
        <w:t>uando el cigoto se desarrolla</w:t>
      </w:r>
      <w:r w:rsidR="009C590A" w:rsidRPr="00C372E1">
        <w:rPr>
          <w:rFonts w:ascii="Arial" w:eastAsia="Times New Roman" w:hAnsi="Arial" w:cs="Arial"/>
          <w:lang w:val="es-CO"/>
        </w:rPr>
        <w:t xml:space="preserve"> forma una nueva planta que será diploide, el </w:t>
      </w:r>
      <w:r w:rsidR="009C590A" w:rsidRPr="00C372E1">
        <w:rPr>
          <w:rFonts w:ascii="Arial" w:eastAsia="Times New Roman" w:hAnsi="Arial" w:cs="Arial"/>
          <w:b/>
          <w:lang w:val="es-CO"/>
        </w:rPr>
        <w:t>esporofito</w:t>
      </w:r>
      <w:r w:rsidR="009C590A" w:rsidRPr="00C372E1">
        <w:rPr>
          <w:rFonts w:ascii="Arial" w:eastAsia="Times New Roman" w:hAnsi="Arial" w:cs="Arial"/>
          <w:lang w:val="es-CO"/>
        </w:rPr>
        <w:t>.</w:t>
      </w:r>
    </w:p>
    <w:p w:rsidR="007F784C" w:rsidRPr="00C372E1" w:rsidRDefault="007F784C" w:rsidP="007F784C">
      <w:pPr>
        <w:spacing w:before="100" w:beforeAutospacing="1" w:after="100" w:afterAutospacing="1"/>
        <w:rPr>
          <w:rFonts w:ascii="Arial" w:eastAsia="Times New Roman" w:hAnsi="Arial" w:cs="Arial"/>
          <w:bCs/>
          <w:lang w:val="es-CO"/>
        </w:rPr>
      </w:pPr>
      <w:r w:rsidRPr="00C372E1">
        <w:rPr>
          <w:rFonts w:ascii="Arial" w:eastAsia="Times New Roman" w:hAnsi="Arial" w:cs="Arial"/>
          <w:lang w:val="es-CO"/>
        </w:rPr>
        <w:t>E</w:t>
      </w:r>
      <w:r w:rsidR="00BB1789" w:rsidRPr="00C372E1">
        <w:rPr>
          <w:rFonts w:ascii="Arial" w:eastAsia="Times New Roman" w:hAnsi="Arial" w:cs="Arial"/>
          <w:lang w:val="es-CO"/>
        </w:rPr>
        <w:t xml:space="preserve">n la fase </w:t>
      </w:r>
      <w:r w:rsidRPr="00C372E1">
        <w:rPr>
          <w:rFonts w:ascii="Arial" w:eastAsia="Times New Roman" w:hAnsi="Arial" w:cs="Arial"/>
          <w:b/>
          <w:bCs/>
          <w:lang w:val="es-CO"/>
        </w:rPr>
        <w:t>espor</w:t>
      </w:r>
      <w:r w:rsidR="00BB1789" w:rsidRPr="00C372E1">
        <w:rPr>
          <w:rFonts w:ascii="Arial" w:eastAsia="Times New Roman" w:hAnsi="Arial" w:cs="Arial"/>
          <w:b/>
          <w:bCs/>
          <w:lang w:val="es-CO"/>
        </w:rPr>
        <w:t>o</w:t>
      </w:r>
      <w:r w:rsidRPr="00C372E1">
        <w:rPr>
          <w:rFonts w:ascii="Arial" w:eastAsia="Times New Roman" w:hAnsi="Arial" w:cs="Arial"/>
          <w:b/>
          <w:bCs/>
          <w:lang w:val="es-CO"/>
        </w:rPr>
        <w:t>f</w:t>
      </w:r>
      <w:r w:rsidR="00BB1789" w:rsidRPr="00C372E1">
        <w:rPr>
          <w:rFonts w:ascii="Arial" w:eastAsia="Times New Roman" w:hAnsi="Arial" w:cs="Arial"/>
          <w:b/>
          <w:bCs/>
          <w:lang w:val="es-CO"/>
        </w:rPr>
        <w:t>ítica</w:t>
      </w:r>
      <w:r w:rsidR="009C590A" w:rsidRPr="00C372E1">
        <w:rPr>
          <w:rFonts w:ascii="Arial" w:eastAsia="Times New Roman" w:hAnsi="Arial" w:cs="Arial"/>
          <w:bCs/>
          <w:lang w:val="es-CO"/>
        </w:rPr>
        <w:t>,</w:t>
      </w:r>
      <w:r w:rsidR="009C590A" w:rsidRPr="00C372E1">
        <w:rPr>
          <w:rFonts w:ascii="Arial" w:eastAsia="Times New Roman" w:hAnsi="Arial" w:cs="Arial"/>
          <w:b/>
          <w:bCs/>
          <w:lang w:val="es-CO"/>
        </w:rPr>
        <w:t xml:space="preserve"> </w:t>
      </w:r>
      <w:r w:rsidR="00F44F22" w:rsidRPr="00C372E1">
        <w:rPr>
          <w:rFonts w:ascii="Arial" w:eastAsia="Times New Roman" w:hAnsi="Arial" w:cs="Arial"/>
          <w:bCs/>
          <w:lang w:val="es-CO"/>
        </w:rPr>
        <w:t>que es en la que se encuentra el esporofito,</w:t>
      </w:r>
      <w:r w:rsidR="00F44F22" w:rsidRPr="00C372E1">
        <w:rPr>
          <w:rFonts w:ascii="Arial" w:eastAsia="Times New Roman" w:hAnsi="Arial" w:cs="Arial"/>
          <w:b/>
          <w:bCs/>
          <w:lang w:val="es-CO"/>
        </w:rPr>
        <w:t xml:space="preserve"> </w:t>
      </w:r>
      <w:r w:rsidR="009C590A" w:rsidRPr="00C372E1">
        <w:rPr>
          <w:rFonts w:ascii="Arial" w:eastAsia="Times New Roman" w:hAnsi="Arial" w:cs="Arial"/>
          <w:bCs/>
          <w:lang w:val="es-CO"/>
        </w:rPr>
        <w:t xml:space="preserve">la planta forma </w:t>
      </w:r>
      <w:r w:rsidR="00F44F22" w:rsidRPr="00C372E1">
        <w:rPr>
          <w:rFonts w:ascii="Arial" w:eastAsia="Times New Roman" w:hAnsi="Arial" w:cs="Arial"/>
          <w:bCs/>
          <w:lang w:val="es-CO"/>
        </w:rPr>
        <w:t xml:space="preserve">y libera </w:t>
      </w:r>
      <w:r w:rsidR="009C590A" w:rsidRPr="00C372E1">
        <w:rPr>
          <w:rFonts w:ascii="Arial" w:eastAsia="Times New Roman" w:hAnsi="Arial" w:cs="Arial"/>
          <w:b/>
          <w:bCs/>
          <w:lang w:val="es-CO"/>
        </w:rPr>
        <w:t>esporas</w:t>
      </w:r>
      <w:r w:rsidR="00F44F22" w:rsidRPr="00C372E1">
        <w:rPr>
          <w:rFonts w:ascii="Arial" w:eastAsia="Times New Roman" w:hAnsi="Arial" w:cs="Arial"/>
          <w:bCs/>
          <w:lang w:val="es-CO"/>
        </w:rPr>
        <w:t xml:space="preserve">. Cuando estas </w:t>
      </w:r>
      <w:r w:rsidR="00F44F22" w:rsidRPr="00C372E1">
        <w:rPr>
          <w:rFonts w:ascii="Arial" w:eastAsia="Times New Roman" w:hAnsi="Arial" w:cs="Arial"/>
          <w:b/>
          <w:bCs/>
          <w:lang w:val="es-CO"/>
        </w:rPr>
        <w:t>germinan</w:t>
      </w:r>
      <w:r w:rsidR="00F44F22" w:rsidRPr="00C372E1">
        <w:rPr>
          <w:rFonts w:ascii="Arial" w:eastAsia="Times New Roman" w:hAnsi="Arial" w:cs="Arial"/>
          <w:bCs/>
          <w:lang w:val="es-CO"/>
        </w:rPr>
        <w:t xml:space="preserve"> (es decir, crecen y se desarrollan), forman nuevos individuos. La planta que nace de una espora será un </w:t>
      </w:r>
      <w:r w:rsidR="00F44F22" w:rsidRPr="00C372E1">
        <w:rPr>
          <w:rFonts w:ascii="Arial" w:eastAsia="Times New Roman" w:hAnsi="Arial" w:cs="Arial"/>
          <w:b/>
          <w:bCs/>
          <w:lang w:val="es-CO"/>
        </w:rPr>
        <w:t>gametofito</w:t>
      </w:r>
      <w:r w:rsidR="00F44F22" w:rsidRPr="00C372E1">
        <w:rPr>
          <w:rFonts w:ascii="Arial" w:eastAsia="Times New Roman" w:hAnsi="Arial" w:cs="Arial"/>
          <w:bCs/>
          <w:lang w:val="es-CO"/>
        </w:rPr>
        <w:t xml:space="preserve">, y estará en capacidad de formar gametos. </w:t>
      </w:r>
    </w:p>
    <w:p w:rsidR="00C53FED" w:rsidRPr="00C372E1" w:rsidRDefault="00F44F22" w:rsidP="003B6BB0">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 xml:space="preserve">Es normal que un gametofito produzca tanto gametos masculinos como femeninos, pero suele hacerlo en épocas diferentes para evitar la </w:t>
      </w:r>
      <w:r w:rsidRPr="00C372E1">
        <w:rPr>
          <w:rFonts w:ascii="Arial" w:eastAsia="Times New Roman" w:hAnsi="Arial" w:cs="Arial"/>
          <w:b/>
          <w:lang w:val="es-CO"/>
        </w:rPr>
        <w:t>autofecundación</w:t>
      </w:r>
      <w:r w:rsidRPr="00C372E1">
        <w:rPr>
          <w:rFonts w:ascii="Arial" w:eastAsia="Times New Roman" w:hAnsi="Arial" w:cs="Arial"/>
          <w:lang w:val="es-CO"/>
        </w:rPr>
        <w:t xml:space="preserve">. </w:t>
      </w:r>
    </w:p>
    <w:p w:rsidR="00C53FED" w:rsidRPr="00C372E1" w:rsidRDefault="00C53FED" w:rsidP="00C53FED">
      <w:pPr>
        <w:rPr>
          <w:rFonts w:ascii="Arial" w:eastAsia="Times New Roman" w:hAnsi="Arial" w:cs="Arial"/>
          <w:lang w:val="es-CO"/>
        </w:rPr>
      </w:pPr>
      <w:r w:rsidRPr="00C372E1">
        <w:rPr>
          <w:rFonts w:ascii="Arial" w:hAnsi="Arial" w:cs="Arial"/>
          <w:highlight w:val="yellow"/>
        </w:rPr>
        <w:t>[SECCIÓN 2]</w:t>
      </w:r>
      <w:r w:rsidRPr="00C372E1">
        <w:rPr>
          <w:rFonts w:ascii="Arial" w:hAnsi="Arial" w:cs="Arial"/>
          <w:b/>
        </w:rPr>
        <w:t>5.2 La reproducción en plantas con y sin semilla</w:t>
      </w:r>
    </w:p>
    <w:p w:rsidR="007F784C" w:rsidRPr="00C372E1" w:rsidRDefault="000D29EE" w:rsidP="007F784C">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 xml:space="preserve">En el caso de </w:t>
      </w:r>
      <w:r w:rsidR="00C53FED" w:rsidRPr="00C372E1">
        <w:rPr>
          <w:rFonts w:ascii="Arial" w:eastAsia="Times New Roman" w:hAnsi="Arial" w:cs="Arial"/>
          <w:lang w:val="es-CO"/>
        </w:rPr>
        <w:t>las plantas que viven en ambientes húmedos, como el musgo y los helechos, el gametofito y el esporofito son claramente diferenciab</w:t>
      </w:r>
      <w:r w:rsidR="008878FA" w:rsidRPr="00C372E1">
        <w:rPr>
          <w:rFonts w:ascii="Arial" w:eastAsia="Times New Roman" w:hAnsi="Arial" w:cs="Arial"/>
          <w:lang w:val="es-CO"/>
        </w:rPr>
        <w:t>les, pues son plantas independientes</w:t>
      </w:r>
      <w:r w:rsidR="00C53FED" w:rsidRPr="00C372E1">
        <w:rPr>
          <w:rFonts w:ascii="Arial" w:eastAsia="Times New Roman" w:hAnsi="Arial" w:cs="Arial"/>
          <w:lang w:val="es-CO"/>
        </w:rPr>
        <w:t xml:space="preserve">. </w:t>
      </w:r>
    </w:p>
    <w:p w:rsidR="00C53FED" w:rsidRPr="00C372E1" w:rsidRDefault="00C53FED" w:rsidP="00C53FED">
      <w:pPr>
        <w:pStyle w:val="u"/>
        <w:numPr>
          <w:ilvl w:val="0"/>
          <w:numId w:val="10"/>
        </w:numPr>
        <w:rPr>
          <w:rFonts w:ascii="Arial" w:hAnsi="Arial" w:cs="Arial"/>
          <w:lang w:val="es-CO"/>
        </w:rPr>
      </w:pPr>
      <w:r w:rsidRPr="00C372E1">
        <w:rPr>
          <w:rStyle w:val="un"/>
          <w:rFonts w:ascii="Arial" w:hAnsi="Arial" w:cs="Arial"/>
          <w:lang w:val="es-CO"/>
        </w:rPr>
        <w:t xml:space="preserve">En los </w:t>
      </w:r>
      <w:r w:rsidRPr="00C372E1">
        <w:rPr>
          <w:rStyle w:val="Textoennegrita"/>
          <w:rFonts w:ascii="Arial" w:hAnsi="Arial" w:cs="Arial"/>
          <w:lang w:val="es-CO"/>
        </w:rPr>
        <w:t>musgos</w:t>
      </w:r>
      <w:r w:rsidRPr="00C372E1">
        <w:rPr>
          <w:rStyle w:val="un"/>
          <w:rFonts w:ascii="Arial" w:hAnsi="Arial" w:cs="Arial"/>
          <w:lang w:val="es-CO"/>
        </w:rPr>
        <w:t xml:space="preserve">, </w:t>
      </w:r>
      <w:r w:rsidR="008878FA" w:rsidRPr="00C372E1">
        <w:rPr>
          <w:rStyle w:val="un"/>
          <w:rFonts w:ascii="Arial" w:hAnsi="Arial" w:cs="Arial"/>
          <w:lang w:val="es-CO"/>
        </w:rPr>
        <w:t>la mayor parte de la planta que se ve es el</w:t>
      </w:r>
      <w:r w:rsidRPr="00C372E1">
        <w:rPr>
          <w:rStyle w:val="un"/>
          <w:rFonts w:ascii="Arial" w:hAnsi="Arial" w:cs="Arial"/>
          <w:lang w:val="es-CO"/>
        </w:rPr>
        <w:t xml:space="preserve"> gamet</w:t>
      </w:r>
      <w:r w:rsidR="009922C3">
        <w:rPr>
          <w:rStyle w:val="un"/>
          <w:rFonts w:ascii="Arial" w:hAnsi="Arial" w:cs="Arial"/>
          <w:lang w:val="es-CO"/>
        </w:rPr>
        <w:t>o</w:t>
      </w:r>
      <w:r w:rsidRPr="00C372E1">
        <w:rPr>
          <w:rStyle w:val="un"/>
          <w:rFonts w:ascii="Arial" w:hAnsi="Arial" w:cs="Arial"/>
          <w:lang w:val="es-CO"/>
        </w:rPr>
        <w:t>fit</w:t>
      </w:r>
      <w:r w:rsidR="008878FA" w:rsidRPr="00C372E1">
        <w:rPr>
          <w:rStyle w:val="un"/>
          <w:rFonts w:ascii="Arial" w:hAnsi="Arial" w:cs="Arial"/>
          <w:lang w:val="es-CO"/>
        </w:rPr>
        <w:t>o, mientras que el esporófito sólo es</w:t>
      </w:r>
      <w:r w:rsidRPr="00C372E1">
        <w:rPr>
          <w:rStyle w:val="un"/>
          <w:rFonts w:ascii="Arial" w:hAnsi="Arial" w:cs="Arial"/>
          <w:lang w:val="es-CO"/>
        </w:rPr>
        <w:t xml:space="preserve"> una estructura alargada que sobresale.</w:t>
      </w:r>
      <w:r w:rsidRPr="00C372E1">
        <w:rPr>
          <w:rFonts w:ascii="Arial" w:hAnsi="Arial" w:cs="Arial"/>
          <w:lang w:val="es-CO"/>
        </w:rPr>
        <w:t xml:space="preserve"> </w:t>
      </w:r>
    </w:p>
    <w:p w:rsidR="00C53FED" w:rsidRPr="00C372E1" w:rsidRDefault="00C53FED" w:rsidP="007F784C">
      <w:pPr>
        <w:pStyle w:val="u"/>
        <w:numPr>
          <w:ilvl w:val="0"/>
          <w:numId w:val="10"/>
        </w:numPr>
        <w:rPr>
          <w:rStyle w:val="un"/>
          <w:rFonts w:ascii="Arial" w:hAnsi="Arial" w:cs="Arial"/>
          <w:lang w:val="es-CO"/>
        </w:rPr>
      </w:pPr>
      <w:r w:rsidRPr="00C372E1">
        <w:rPr>
          <w:rStyle w:val="un"/>
          <w:rFonts w:ascii="Arial" w:hAnsi="Arial" w:cs="Arial"/>
          <w:lang w:val="es-CO"/>
        </w:rPr>
        <w:t xml:space="preserve">En los </w:t>
      </w:r>
      <w:r w:rsidRPr="00C372E1">
        <w:rPr>
          <w:rStyle w:val="Textoennegrita"/>
          <w:rFonts w:ascii="Arial" w:hAnsi="Arial" w:cs="Arial"/>
          <w:lang w:val="es-CO"/>
        </w:rPr>
        <w:t>helechos</w:t>
      </w:r>
      <w:r w:rsidRPr="00C372E1">
        <w:rPr>
          <w:rStyle w:val="Textoennegrita"/>
          <w:rFonts w:ascii="Arial" w:hAnsi="Arial" w:cs="Arial"/>
          <w:b w:val="0"/>
          <w:lang w:val="es-CO"/>
        </w:rPr>
        <w:t>,</w:t>
      </w:r>
      <w:r w:rsidR="008878FA" w:rsidRPr="00C372E1">
        <w:rPr>
          <w:rStyle w:val="un"/>
          <w:rFonts w:ascii="Arial" w:hAnsi="Arial" w:cs="Arial"/>
          <w:lang w:val="es-CO"/>
        </w:rPr>
        <w:t xml:space="preserve"> en cambio, el más desarrollado</w:t>
      </w:r>
      <w:r w:rsidR="007B4F8B" w:rsidRPr="00C372E1">
        <w:rPr>
          <w:rStyle w:val="un"/>
          <w:rFonts w:ascii="Arial" w:hAnsi="Arial" w:cs="Arial"/>
          <w:lang w:val="es-CO"/>
        </w:rPr>
        <w:t xml:space="preserve"> es el esporófito, que es una planta en la que es posible diferenciar raíz, tallo y hojas. El gametofito en cambio es una estructura pequeña, de unos pocos centímetros y de forma acorazonada.</w:t>
      </w:r>
    </w:p>
    <w:tbl>
      <w:tblPr>
        <w:tblStyle w:val="Tablaconcuadrcula"/>
        <w:tblW w:w="0" w:type="auto"/>
        <w:tblLook w:val="04A0" w:firstRow="1" w:lastRow="0" w:firstColumn="1" w:lastColumn="0" w:noHBand="0" w:noVBand="1"/>
      </w:tblPr>
      <w:tblGrid>
        <w:gridCol w:w="2518"/>
        <w:gridCol w:w="6515"/>
      </w:tblGrid>
      <w:tr w:rsidR="00C372E1" w:rsidRPr="00C372E1" w:rsidTr="000D23AC">
        <w:tc>
          <w:tcPr>
            <w:tcW w:w="9033" w:type="dxa"/>
            <w:gridSpan w:val="2"/>
            <w:shd w:val="clear" w:color="auto" w:fill="0D0D0D" w:themeFill="text1" w:themeFillTint="F2"/>
          </w:tcPr>
          <w:p w:rsidR="00833988" w:rsidRPr="00C372E1" w:rsidRDefault="00833988" w:rsidP="000D23AC">
            <w:pPr>
              <w:jc w:val="center"/>
              <w:rPr>
                <w:rFonts w:ascii="Arial" w:hAnsi="Arial" w:cs="Arial"/>
                <w:b/>
                <w:sz w:val="24"/>
                <w:szCs w:val="24"/>
              </w:rPr>
            </w:pPr>
            <w:r w:rsidRPr="00C372E1">
              <w:rPr>
                <w:rFonts w:ascii="Arial" w:hAnsi="Arial" w:cs="Arial"/>
                <w:b/>
                <w:sz w:val="24"/>
                <w:szCs w:val="24"/>
              </w:rPr>
              <w:t>Imagen (fo</w:t>
            </w:r>
            <w:r w:rsidR="007B4F8B" w:rsidRPr="00C372E1">
              <w:rPr>
                <w:rFonts w:ascii="Arial" w:hAnsi="Arial" w:cs="Arial"/>
                <w:b/>
                <w:sz w:val="24"/>
                <w:szCs w:val="24"/>
              </w:rPr>
              <w:t>tografía, gráfica o ilustración</w:t>
            </w:r>
          </w:p>
        </w:tc>
      </w:tr>
      <w:tr w:rsidR="00C372E1" w:rsidRPr="00C372E1" w:rsidTr="000D23AC">
        <w:tc>
          <w:tcPr>
            <w:tcW w:w="2518" w:type="dxa"/>
          </w:tcPr>
          <w:p w:rsidR="00833988" w:rsidRPr="00C372E1" w:rsidRDefault="00833988" w:rsidP="000D23AC">
            <w:pPr>
              <w:rPr>
                <w:rFonts w:ascii="Arial" w:hAnsi="Arial" w:cs="Arial"/>
                <w:b/>
                <w:sz w:val="24"/>
                <w:szCs w:val="24"/>
              </w:rPr>
            </w:pPr>
            <w:r w:rsidRPr="00C372E1">
              <w:rPr>
                <w:rFonts w:ascii="Arial" w:hAnsi="Arial" w:cs="Arial"/>
                <w:b/>
                <w:sz w:val="24"/>
                <w:szCs w:val="24"/>
              </w:rPr>
              <w:t>Código</w:t>
            </w:r>
          </w:p>
        </w:tc>
        <w:tc>
          <w:tcPr>
            <w:tcW w:w="6515" w:type="dxa"/>
          </w:tcPr>
          <w:p w:rsidR="00833988" w:rsidRPr="00C372E1" w:rsidRDefault="00833988" w:rsidP="000D23AC">
            <w:pPr>
              <w:rPr>
                <w:rFonts w:ascii="Arial" w:hAnsi="Arial" w:cs="Arial"/>
                <w:b/>
                <w:sz w:val="24"/>
                <w:szCs w:val="24"/>
              </w:rPr>
            </w:pPr>
            <w:r w:rsidRPr="00C372E1">
              <w:rPr>
                <w:rFonts w:ascii="Arial" w:hAnsi="Arial" w:cs="Arial"/>
                <w:sz w:val="24"/>
                <w:szCs w:val="24"/>
              </w:rPr>
              <w:t>CN_08_04_CO_IMG1</w:t>
            </w:r>
            <w:r w:rsidR="0015638D" w:rsidRPr="00C372E1">
              <w:rPr>
                <w:rFonts w:ascii="Arial" w:hAnsi="Arial" w:cs="Arial"/>
                <w:sz w:val="24"/>
                <w:szCs w:val="24"/>
              </w:rPr>
              <w:t>2</w:t>
            </w:r>
          </w:p>
        </w:tc>
      </w:tr>
      <w:tr w:rsidR="00C372E1" w:rsidRPr="00C372E1" w:rsidTr="000D23AC">
        <w:tc>
          <w:tcPr>
            <w:tcW w:w="2518" w:type="dxa"/>
          </w:tcPr>
          <w:p w:rsidR="00833988" w:rsidRPr="00C372E1" w:rsidRDefault="00833988" w:rsidP="000D23AC">
            <w:pPr>
              <w:rPr>
                <w:rFonts w:ascii="Arial" w:hAnsi="Arial" w:cs="Arial"/>
                <w:sz w:val="24"/>
                <w:szCs w:val="24"/>
              </w:rPr>
            </w:pPr>
            <w:r w:rsidRPr="00C372E1">
              <w:rPr>
                <w:rFonts w:ascii="Arial" w:hAnsi="Arial" w:cs="Arial"/>
                <w:b/>
                <w:sz w:val="24"/>
                <w:szCs w:val="24"/>
              </w:rPr>
              <w:t>Descripción</w:t>
            </w:r>
          </w:p>
        </w:tc>
        <w:tc>
          <w:tcPr>
            <w:tcW w:w="6515" w:type="dxa"/>
          </w:tcPr>
          <w:p w:rsidR="00833988" w:rsidRPr="00C372E1" w:rsidRDefault="007B4F8B" w:rsidP="000D23AC">
            <w:pPr>
              <w:rPr>
                <w:rFonts w:ascii="Arial" w:hAnsi="Arial" w:cs="Arial"/>
                <w:sz w:val="24"/>
                <w:szCs w:val="24"/>
              </w:rPr>
            </w:pPr>
            <w:r w:rsidRPr="00C372E1">
              <w:rPr>
                <w:rFonts w:ascii="Arial" w:hAnsi="Arial" w:cs="Arial"/>
                <w:sz w:val="24"/>
                <w:szCs w:val="24"/>
              </w:rPr>
              <w:t>Fotografía de un helecho</w:t>
            </w:r>
          </w:p>
        </w:tc>
      </w:tr>
      <w:tr w:rsidR="00C372E1" w:rsidRPr="00C372E1" w:rsidTr="000D23AC">
        <w:tc>
          <w:tcPr>
            <w:tcW w:w="2518" w:type="dxa"/>
          </w:tcPr>
          <w:p w:rsidR="00833988" w:rsidRPr="00C372E1" w:rsidRDefault="00833988" w:rsidP="000D23AC">
            <w:pPr>
              <w:rPr>
                <w:rFonts w:ascii="Arial" w:hAnsi="Arial" w:cs="Arial"/>
                <w:sz w:val="24"/>
                <w:szCs w:val="24"/>
              </w:rPr>
            </w:pPr>
            <w:r w:rsidRPr="00C372E1">
              <w:rPr>
                <w:rFonts w:ascii="Arial" w:hAnsi="Arial" w:cs="Arial"/>
                <w:b/>
                <w:sz w:val="24"/>
                <w:szCs w:val="24"/>
              </w:rPr>
              <w:t xml:space="preserve">Código </w:t>
            </w:r>
            <w:proofErr w:type="spellStart"/>
            <w:r w:rsidRPr="00C372E1">
              <w:rPr>
                <w:rFonts w:ascii="Arial" w:hAnsi="Arial" w:cs="Arial"/>
                <w:b/>
                <w:sz w:val="24"/>
                <w:szCs w:val="24"/>
              </w:rPr>
              <w:t>Shutterstock</w:t>
            </w:r>
            <w:proofErr w:type="spellEnd"/>
            <w:r w:rsidRPr="00C372E1">
              <w:rPr>
                <w:rFonts w:ascii="Arial" w:hAnsi="Arial" w:cs="Arial"/>
                <w:b/>
                <w:sz w:val="24"/>
                <w:szCs w:val="24"/>
              </w:rPr>
              <w:t xml:space="preserve"> (o URL o la ruta en AulaPlaneta)</w:t>
            </w:r>
          </w:p>
        </w:tc>
        <w:tc>
          <w:tcPr>
            <w:tcW w:w="6515" w:type="dxa"/>
          </w:tcPr>
          <w:p w:rsidR="00833988" w:rsidRPr="00C372E1" w:rsidRDefault="007B4F8B" w:rsidP="000D23AC">
            <w:pPr>
              <w:rPr>
                <w:rFonts w:ascii="Arial" w:hAnsi="Arial" w:cs="Arial"/>
                <w:sz w:val="24"/>
                <w:szCs w:val="24"/>
              </w:rPr>
            </w:pPr>
            <w:r w:rsidRPr="00C372E1">
              <w:rPr>
                <w:rFonts w:ascii="Arial" w:hAnsi="Arial" w:cs="Arial"/>
                <w:sz w:val="24"/>
                <w:szCs w:val="24"/>
                <w:shd w:val="clear" w:color="auto" w:fill="FFFFFF"/>
              </w:rPr>
              <w:t>108013967</w:t>
            </w:r>
          </w:p>
        </w:tc>
      </w:tr>
      <w:tr w:rsidR="00833988" w:rsidRPr="00C372E1" w:rsidTr="000D23AC">
        <w:tc>
          <w:tcPr>
            <w:tcW w:w="2518" w:type="dxa"/>
          </w:tcPr>
          <w:p w:rsidR="00833988" w:rsidRPr="00C372E1" w:rsidRDefault="00833988" w:rsidP="000D23AC">
            <w:pPr>
              <w:rPr>
                <w:rFonts w:ascii="Arial" w:hAnsi="Arial" w:cs="Arial"/>
                <w:sz w:val="24"/>
                <w:szCs w:val="24"/>
              </w:rPr>
            </w:pPr>
            <w:r w:rsidRPr="00C372E1">
              <w:rPr>
                <w:rFonts w:ascii="Arial" w:hAnsi="Arial" w:cs="Arial"/>
                <w:b/>
                <w:sz w:val="24"/>
                <w:szCs w:val="24"/>
              </w:rPr>
              <w:t>Pie de imagen</w:t>
            </w:r>
          </w:p>
        </w:tc>
        <w:tc>
          <w:tcPr>
            <w:tcW w:w="6515" w:type="dxa"/>
          </w:tcPr>
          <w:p w:rsidR="00833988" w:rsidRPr="00C372E1" w:rsidRDefault="007B4F8B" w:rsidP="000D23AC">
            <w:pPr>
              <w:spacing w:before="100" w:beforeAutospacing="1" w:after="100" w:afterAutospacing="1"/>
              <w:rPr>
                <w:rFonts w:ascii="Arial" w:hAnsi="Arial" w:cs="Arial"/>
                <w:sz w:val="24"/>
                <w:szCs w:val="24"/>
              </w:rPr>
            </w:pPr>
            <w:r w:rsidRPr="00C372E1">
              <w:rPr>
                <w:rFonts w:ascii="Arial" w:hAnsi="Arial" w:cs="Arial"/>
                <w:sz w:val="24"/>
                <w:szCs w:val="24"/>
              </w:rPr>
              <w:t xml:space="preserve">El esporofito del helecho tiene </w:t>
            </w:r>
            <w:r w:rsidRPr="00C372E1">
              <w:rPr>
                <w:rStyle w:val="un"/>
                <w:rFonts w:ascii="Arial" w:hAnsi="Arial" w:cs="Arial"/>
                <w:sz w:val="24"/>
                <w:szCs w:val="24"/>
                <w:lang w:val="es-CO"/>
              </w:rPr>
              <w:t xml:space="preserve">hojas grandes en cuyo envés se desarrollan estructuras en forma de manchas llamadas </w:t>
            </w:r>
            <w:r w:rsidRPr="00C372E1">
              <w:rPr>
                <w:rStyle w:val="Textoennegrita"/>
                <w:rFonts w:ascii="Arial" w:hAnsi="Arial" w:cs="Arial"/>
                <w:sz w:val="24"/>
                <w:szCs w:val="24"/>
                <w:lang w:val="es-CO"/>
              </w:rPr>
              <w:t>soros</w:t>
            </w:r>
            <w:r w:rsidRPr="00C372E1">
              <w:rPr>
                <w:rStyle w:val="un"/>
                <w:rFonts w:ascii="Arial" w:hAnsi="Arial" w:cs="Arial"/>
                <w:sz w:val="24"/>
                <w:szCs w:val="24"/>
                <w:lang w:val="es-CO"/>
              </w:rPr>
              <w:t>, encargados de producir las esporas.</w:t>
            </w:r>
          </w:p>
        </w:tc>
      </w:tr>
    </w:tbl>
    <w:p w:rsidR="001225A0" w:rsidRPr="00C372E1" w:rsidRDefault="008878FA" w:rsidP="008878FA">
      <w:pPr>
        <w:pStyle w:val="u"/>
        <w:rPr>
          <w:rFonts w:ascii="Arial" w:hAnsi="Arial" w:cs="Arial"/>
          <w:lang w:val="es-CO"/>
        </w:rPr>
      </w:pPr>
      <w:r w:rsidRPr="00C372E1">
        <w:rPr>
          <w:rStyle w:val="un"/>
          <w:rFonts w:ascii="Arial" w:hAnsi="Arial" w:cs="Arial"/>
          <w:lang w:val="es-CO"/>
        </w:rPr>
        <w:t>En estas plantas el gametofito libera espermatozoides que llegan al óvu</w:t>
      </w:r>
      <w:r w:rsidR="0088181E" w:rsidRPr="00C372E1">
        <w:rPr>
          <w:rStyle w:val="un"/>
          <w:rFonts w:ascii="Arial" w:hAnsi="Arial" w:cs="Arial"/>
          <w:lang w:val="es-CO"/>
        </w:rPr>
        <w:t>lo nadando; es por eso que estos organismos s</w:t>
      </w:r>
      <w:r w:rsidR="009922C3">
        <w:rPr>
          <w:rStyle w:val="un"/>
          <w:rFonts w:ascii="Arial" w:hAnsi="Arial" w:cs="Arial"/>
          <w:lang w:val="es-CO"/>
        </w:rPr>
        <w:t>o</w:t>
      </w:r>
      <w:r w:rsidR="0088181E" w:rsidRPr="00C372E1">
        <w:rPr>
          <w:rStyle w:val="un"/>
          <w:rFonts w:ascii="Arial" w:hAnsi="Arial" w:cs="Arial"/>
          <w:lang w:val="es-CO"/>
        </w:rPr>
        <w:t>lo pueden vivir en ambientes húmedos.</w:t>
      </w:r>
      <w:r w:rsidR="001225A0" w:rsidRPr="00C372E1">
        <w:rPr>
          <w:rStyle w:val="un"/>
          <w:rFonts w:ascii="Arial" w:hAnsi="Arial" w:cs="Arial"/>
          <w:lang w:val="es-CO"/>
        </w:rPr>
        <w:t xml:space="preserve"> Estas son plantas </w:t>
      </w:r>
      <w:r w:rsidR="001225A0" w:rsidRPr="00C372E1">
        <w:rPr>
          <w:rStyle w:val="un"/>
          <w:rFonts w:ascii="Arial" w:hAnsi="Arial" w:cs="Arial"/>
          <w:b/>
          <w:lang w:val="es-CO"/>
        </w:rPr>
        <w:t>sin semilla</w:t>
      </w:r>
      <w:r w:rsidR="001225A0" w:rsidRPr="00C372E1">
        <w:rPr>
          <w:rStyle w:val="un"/>
          <w:rFonts w:ascii="Arial" w:hAnsi="Arial" w:cs="Arial"/>
          <w:lang w:val="es-CO"/>
        </w:rPr>
        <w:t>.</w:t>
      </w:r>
    </w:p>
    <w:p w:rsidR="003B6BB0" w:rsidRPr="00C372E1" w:rsidRDefault="00625073" w:rsidP="003B6BB0">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En estas plantas terrestres más evolucionadas, el gametofito se redujo notablemente y no es independiente del esporofito</w:t>
      </w:r>
      <w:r w:rsidR="003B6BB0" w:rsidRPr="00C372E1">
        <w:rPr>
          <w:rFonts w:ascii="Arial" w:eastAsia="Times New Roman" w:hAnsi="Arial" w:cs="Arial"/>
          <w:lang w:val="es-CO"/>
        </w:rPr>
        <w:t>. De hecho, el gamet</w:t>
      </w:r>
      <w:r w:rsidR="009922C3">
        <w:rPr>
          <w:rFonts w:ascii="Arial" w:eastAsia="Times New Roman" w:hAnsi="Arial" w:cs="Arial"/>
          <w:lang w:val="es-CO"/>
        </w:rPr>
        <w:t>o</w:t>
      </w:r>
      <w:r w:rsidR="003B6BB0" w:rsidRPr="00C372E1">
        <w:rPr>
          <w:rFonts w:ascii="Arial" w:eastAsia="Times New Roman" w:hAnsi="Arial" w:cs="Arial"/>
          <w:lang w:val="es-CO"/>
        </w:rPr>
        <w:t xml:space="preserve">fito se ve reducido a un pequeño grupo de células que se encuentra en los órganos reproductores, mientras que el resto de la planta es el esporófito. </w:t>
      </w:r>
    </w:p>
    <w:p w:rsidR="00625073" w:rsidRPr="00C372E1" w:rsidRDefault="00625073" w:rsidP="00FB6047">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lastRenderedPageBreak/>
        <w:t>Estas plantas</w:t>
      </w:r>
      <w:r w:rsidR="00C53FED" w:rsidRPr="00C372E1">
        <w:rPr>
          <w:rFonts w:ascii="Arial" w:eastAsia="Times New Roman" w:hAnsi="Arial" w:cs="Arial"/>
          <w:lang w:val="es-CO"/>
        </w:rPr>
        <w:t xml:space="preserve"> </w:t>
      </w:r>
      <w:r w:rsidRPr="00C372E1">
        <w:rPr>
          <w:rFonts w:ascii="Arial" w:eastAsia="Times New Roman" w:hAnsi="Arial" w:cs="Arial"/>
          <w:lang w:val="es-CO"/>
        </w:rPr>
        <w:t>habitan en ambientes más secos, y p</w:t>
      </w:r>
      <w:r w:rsidR="00FB6047" w:rsidRPr="00C372E1">
        <w:rPr>
          <w:rFonts w:ascii="Arial" w:eastAsia="Times New Roman" w:hAnsi="Arial" w:cs="Arial"/>
          <w:lang w:val="es-CO"/>
        </w:rPr>
        <w:t xml:space="preserve">or eso </w:t>
      </w:r>
      <w:r w:rsidR="001225A0" w:rsidRPr="00C372E1">
        <w:rPr>
          <w:rFonts w:ascii="Arial" w:eastAsia="Times New Roman" w:hAnsi="Arial" w:cs="Arial"/>
          <w:lang w:val="es-CO"/>
        </w:rPr>
        <w:t xml:space="preserve">necesitan estructuras especiales para proteger de la desecación a las células relacionadas con la reproducción. </w:t>
      </w:r>
    </w:p>
    <w:p w:rsidR="00FB6047" w:rsidRPr="00C372E1" w:rsidRDefault="00FB6047" w:rsidP="00FB6047">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 xml:space="preserve">Así, el cigoto, que va a formar el embrión y luego crecer hasta convertirse en una planta adulta, se protege de la sequía en la estructura llamada </w:t>
      </w:r>
      <w:r w:rsidRPr="00C372E1">
        <w:rPr>
          <w:rFonts w:ascii="Arial" w:eastAsia="Times New Roman" w:hAnsi="Arial" w:cs="Arial"/>
          <w:b/>
          <w:lang w:val="es-CO"/>
        </w:rPr>
        <w:t>semilla</w:t>
      </w:r>
      <w:r w:rsidRPr="00C372E1">
        <w:rPr>
          <w:rFonts w:ascii="Arial" w:eastAsia="Times New Roman" w:hAnsi="Arial" w:cs="Arial"/>
          <w:lang w:val="es-CO"/>
        </w:rPr>
        <w:t>.</w:t>
      </w:r>
      <w:r w:rsidR="00625073" w:rsidRPr="00C372E1">
        <w:rPr>
          <w:rFonts w:ascii="Arial" w:eastAsia="Times New Roman" w:hAnsi="Arial" w:cs="Arial"/>
          <w:lang w:val="es-CO"/>
        </w:rPr>
        <w:t xml:space="preserve"> El gametofito masculino, que produce los espermatozoides, se encierra en un saco protector llamado </w:t>
      </w:r>
      <w:r w:rsidR="00625073" w:rsidRPr="00C372E1">
        <w:rPr>
          <w:rFonts w:ascii="Arial" w:eastAsia="Times New Roman" w:hAnsi="Arial" w:cs="Arial"/>
          <w:b/>
          <w:lang w:val="es-CO"/>
        </w:rPr>
        <w:t>grano de polen</w:t>
      </w:r>
      <w:r w:rsidR="00625073" w:rsidRPr="00C372E1">
        <w:rPr>
          <w:rFonts w:ascii="Arial" w:eastAsia="Times New Roman" w:hAnsi="Arial" w:cs="Arial"/>
          <w:lang w:val="es-CO"/>
        </w:rPr>
        <w:t>, y el gametofito femenino permanece húmedo y protegido sobre el esporofito.</w:t>
      </w:r>
    </w:p>
    <w:p w:rsidR="008C7C67" w:rsidRPr="00C372E1" w:rsidRDefault="003B6BB0" w:rsidP="008C7C67">
      <w:pPr>
        <w:rPr>
          <w:rFonts w:ascii="Arial" w:eastAsia="Times New Roman" w:hAnsi="Arial" w:cs="Arial"/>
          <w:lang w:val="es-CO"/>
        </w:rPr>
      </w:pPr>
      <w:r w:rsidRPr="00C372E1">
        <w:rPr>
          <w:rFonts w:ascii="Arial" w:hAnsi="Arial" w:cs="Arial"/>
          <w:highlight w:val="yellow"/>
        </w:rPr>
        <w:t xml:space="preserve"> </w:t>
      </w:r>
      <w:r w:rsidR="008C7C67" w:rsidRPr="00C372E1">
        <w:rPr>
          <w:rFonts w:ascii="Arial" w:hAnsi="Arial" w:cs="Arial"/>
          <w:highlight w:val="yellow"/>
        </w:rPr>
        <w:t>[SECCIÓN 2]</w:t>
      </w:r>
      <w:r w:rsidR="008C7C67" w:rsidRPr="00C372E1">
        <w:rPr>
          <w:rFonts w:ascii="Arial" w:hAnsi="Arial" w:cs="Arial"/>
          <w:b/>
        </w:rPr>
        <w:t>5.</w:t>
      </w:r>
      <w:r w:rsidR="00BE05BC" w:rsidRPr="00C372E1">
        <w:rPr>
          <w:rFonts w:ascii="Arial" w:hAnsi="Arial" w:cs="Arial"/>
          <w:b/>
        </w:rPr>
        <w:t>3</w:t>
      </w:r>
      <w:r w:rsidR="008C7C67" w:rsidRPr="00C372E1">
        <w:rPr>
          <w:rFonts w:ascii="Arial" w:hAnsi="Arial" w:cs="Arial"/>
          <w:b/>
        </w:rPr>
        <w:t xml:space="preserve"> La reproducción </w:t>
      </w:r>
      <w:r w:rsidR="007E42E2" w:rsidRPr="00C372E1">
        <w:rPr>
          <w:rFonts w:ascii="Arial" w:hAnsi="Arial" w:cs="Arial"/>
          <w:b/>
        </w:rPr>
        <w:t xml:space="preserve">sexual </w:t>
      </w:r>
      <w:r w:rsidR="008C7C67" w:rsidRPr="00C372E1">
        <w:rPr>
          <w:rFonts w:ascii="Arial" w:hAnsi="Arial" w:cs="Arial"/>
          <w:b/>
        </w:rPr>
        <w:t xml:space="preserve">en </w:t>
      </w:r>
      <w:r w:rsidR="007E42E2" w:rsidRPr="00C372E1">
        <w:rPr>
          <w:rFonts w:ascii="Arial" w:hAnsi="Arial" w:cs="Arial"/>
          <w:b/>
        </w:rPr>
        <w:t xml:space="preserve">las </w:t>
      </w:r>
      <w:r w:rsidRPr="00C372E1">
        <w:rPr>
          <w:rFonts w:ascii="Arial" w:hAnsi="Arial" w:cs="Arial"/>
          <w:b/>
        </w:rPr>
        <w:t>plantas con flor</w:t>
      </w:r>
    </w:p>
    <w:p w:rsidR="00DA1BC5" w:rsidRPr="00C372E1" w:rsidRDefault="003B6BB0" w:rsidP="008C7C67">
      <w:pPr>
        <w:pStyle w:val="u"/>
        <w:rPr>
          <w:rStyle w:val="un"/>
          <w:rFonts w:ascii="Arial" w:hAnsi="Arial" w:cs="Arial"/>
          <w:lang w:val="es-CO"/>
        </w:rPr>
      </w:pPr>
      <w:r w:rsidRPr="00C372E1">
        <w:rPr>
          <w:rStyle w:val="un"/>
          <w:rFonts w:ascii="Arial" w:hAnsi="Arial" w:cs="Arial"/>
          <w:lang w:val="es-CO"/>
        </w:rPr>
        <w:t xml:space="preserve">Entre las plantas con semilla, algunas producen </w:t>
      </w:r>
      <w:r w:rsidRPr="00C372E1">
        <w:rPr>
          <w:rStyle w:val="un"/>
          <w:rFonts w:ascii="Arial" w:hAnsi="Arial" w:cs="Arial"/>
          <w:b/>
          <w:lang w:val="es-CO"/>
        </w:rPr>
        <w:t>flores</w:t>
      </w:r>
      <w:r w:rsidRPr="00C372E1">
        <w:rPr>
          <w:rStyle w:val="un"/>
          <w:rFonts w:ascii="Arial" w:hAnsi="Arial" w:cs="Arial"/>
          <w:lang w:val="es-CO"/>
        </w:rPr>
        <w:t xml:space="preserve"> y otras no. Las que no producen flores se llaman </w:t>
      </w:r>
      <w:r w:rsidRPr="00C372E1">
        <w:rPr>
          <w:rStyle w:val="un"/>
          <w:rFonts w:ascii="Arial" w:hAnsi="Arial" w:cs="Arial"/>
          <w:b/>
          <w:lang w:val="es-CO"/>
        </w:rPr>
        <w:t>gimnospermas</w:t>
      </w:r>
      <w:r w:rsidRPr="00C372E1">
        <w:rPr>
          <w:rStyle w:val="un"/>
          <w:rFonts w:ascii="Arial" w:hAnsi="Arial" w:cs="Arial"/>
          <w:lang w:val="es-CO"/>
        </w:rPr>
        <w:t xml:space="preserve">, </w:t>
      </w:r>
      <w:r w:rsidR="00DA1BC5" w:rsidRPr="00C372E1">
        <w:rPr>
          <w:rStyle w:val="un"/>
          <w:rFonts w:ascii="Arial" w:hAnsi="Arial" w:cs="Arial"/>
          <w:lang w:val="es-CO"/>
        </w:rPr>
        <w:t>y las que sí</w:t>
      </w:r>
      <w:r w:rsidRPr="00C372E1">
        <w:rPr>
          <w:rStyle w:val="un"/>
          <w:rFonts w:ascii="Arial" w:hAnsi="Arial" w:cs="Arial"/>
          <w:lang w:val="es-CO"/>
        </w:rPr>
        <w:t xml:space="preserve"> las producen se llaman </w:t>
      </w:r>
      <w:r w:rsidRPr="00C372E1">
        <w:rPr>
          <w:rStyle w:val="un"/>
          <w:rFonts w:ascii="Arial" w:hAnsi="Arial" w:cs="Arial"/>
          <w:b/>
          <w:lang w:val="es-CO"/>
        </w:rPr>
        <w:t>angiospermas</w:t>
      </w:r>
      <w:r w:rsidRPr="00C372E1">
        <w:rPr>
          <w:rStyle w:val="un"/>
          <w:rFonts w:ascii="Arial" w:hAnsi="Arial" w:cs="Arial"/>
          <w:lang w:val="es-CO"/>
        </w:rPr>
        <w:t xml:space="preserve">. El </w:t>
      </w:r>
      <w:r w:rsidRPr="003F5BB7">
        <w:rPr>
          <w:rStyle w:val="un"/>
          <w:rFonts w:ascii="Arial" w:hAnsi="Arial" w:cs="Arial"/>
          <w:b/>
          <w:lang w:val="es-CO"/>
        </w:rPr>
        <w:t>pino</w:t>
      </w:r>
      <w:r w:rsidRPr="00C372E1">
        <w:rPr>
          <w:rStyle w:val="un"/>
          <w:rFonts w:ascii="Arial" w:hAnsi="Arial" w:cs="Arial"/>
          <w:lang w:val="es-CO"/>
        </w:rPr>
        <w:t xml:space="preserve"> es un ejemplo de gimnosperma, mientras que el </w:t>
      </w:r>
      <w:r w:rsidRPr="003F5BB7">
        <w:rPr>
          <w:rStyle w:val="un"/>
          <w:rFonts w:ascii="Arial" w:hAnsi="Arial" w:cs="Arial"/>
          <w:b/>
          <w:lang w:val="es-CO"/>
        </w:rPr>
        <w:t>naranjo</w:t>
      </w:r>
      <w:r w:rsidRPr="00C372E1">
        <w:rPr>
          <w:rStyle w:val="un"/>
          <w:rFonts w:ascii="Arial" w:hAnsi="Arial" w:cs="Arial"/>
          <w:lang w:val="es-CO"/>
        </w:rPr>
        <w:t xml:space="preserve"> es una angiosperma. </w:t>
      </w:r>
    </w:p>
    <w:p w:rsidR="003B6BB0" w:rsidRPr="00C372E1" w:rsidRDefault="00DA1BC5" w:rsidP="008C7C67">
      <w:pPr>
        <w:pStyle w:val="u"/>
        <w:rPr>
          <w:rStyle w:val="un"/>
          <w:rFonts w:ascii="Arial" w:hAnsi="Arial" w:cs="Arial"/>
          <w:lang w:val="es-CO"/>
        </w:rPr>
      </w:pPr>
      <w:r w:rsidRPr="00C372E1">
        <w:rPr>
          <w:rStyle w:val="un"/>
          <w:rFonts w:ascii="Arial" w:hAnsi="Arial" w:cs="Arial"/>
          <w:lang w:val="es-CO"/>
        </w:rPr>
        <w:t xml:space="preserve">Actualmente, la mayoría de las plantas terrestres son angiospermas, y en su reproducción las flores son muy importantes, pues allí se encuentran </w:t>
      </w:r>
      <w:r w:rsidR="007D5347" w:rsidRPr="00C372E1">
        <w:rPr>
          <w:rStyle w:val="un"/>
          <w:rFonts w:ascii="Arial" w:hAnsi="Arial" w:cs="Arial"/>
          <w:lang w:val="es-CO"/>
        </w:rPr>
        <w:t>los órganos reproductivos. Más específicamente, en las flores se encuentras los gametofitos masculino y femenino.</w:t>
      </w:r>
    </w:p>
    <w:p w:rsidR="008C7C67" w:rsidRPr="00C372E1" w:rsidRDefault="00464E3C" w:rsidP="008C7C67">
      <w:pPr>
        <w:pStyle w:val="u"/>
        <w:rPr>
          <w:rFonts w:ascii="Arial" w:hAnsi="Arial" w:cs="Arial"/>
          <w:lang w:val="es-CO"/>
        </w:rPr>
      </w:pPr>
      <w:r w:rsidRPr="00C372E1">
        <w:rPr>
          <w:rStyle w:val="un"/>
          <w:rFonts w:ascii="Arial" w:hAnsi="Arial" w:cs="Arial"/>
          <w:lang w:val="es-CO"/>
        </w:rPr>
        <w:t xml:space="preserve">Las </w:t>
      </w:r>
      <w:r w:rsidR="00237A14" w:rsidRPr="00C372E1">
        <w:rPr>
          <w:rStyle w:val="un"/>
          <w:rFonts w:ascii="Arial" w:hAnsi="Arial" w:cs="Arial"/>
          <w:lang w:val="es-CO"/>
        </w:rPr>
        <w:t>estructuras que componen</w:t>
      </w:r>
      <w:r w:rsidRPr="00C372E1">
        <w:rPr>
          <w:rStyle w:val="un"/>
          <w:rFonts w:ascii="Arial" w:hAnsi="Arial" w:cs="Arial"/>
          <w:lang w:val="es-CO"/>
        </w:rPr>
        <w:t xml:space="preserve"> la flor</w:t>
      </w:r>
      <w:r w:rsidR="00237A14" w:rsidRPr="00C372E1">
        <w:rPr>
          <w:rStyle w:val="un"/>
          <w:rFonts w:ascii="Arial" w:hAnsi="Arial" w:cs="Arial"/>
          <w:lang w:val="es-CO"/>
        </w:rPr>
        <w:t xml:space="preserve"> son:</w:t>
      </w:r>
    </w:p>
    <w:p w:rsidR="008C7C67" w:rsidRPr="00C372E1" w:rsidRDefault="008C7C67" w:rsidP="002042ED">
      <w:pPr>
        <w:numPr>
          <w:ilvl w:val="0"/>
          <w:numId w:val="11"/>
        </w:numPr>
        <w:spacing w:before="100" w:beforeAutospacing="1" w:after="100" w:afterAutospacing="1"/>
        <w:rPr>
          <w:rFonts w:ascii="Arial" w:hAnsi="Arial" w:cs="Arial"/>
        </w:rPr>
      </w:pPr>
      <w:r w:rsidRPr="00C372E1">
        <w:rPr>
          <w:rStyle w:val="un"/>
          <w:rFonts w:ascii="Arial" w:hAnsi="Arial" w:cs="Arial"/>
        </w:rPr>
        <w:t xml:space="preserve">El </w:t>
      </w:r>
      <w:r w:rsidRPr="00C372E1">
        <w:rPr>
          <w:rStyle w:val="Textoennegrita"/>
          <w:rFonts w:ascii="Arial" w:hAnsi="Arial" w:cs="Arial"/>
        </w:rPr>
        <w:t>pistilo</w:t>
      </w:r>
      <w:r w:rsidRPr="00C372E1">
        <w:rPr>
          <w:rStyle w:val="un"/>
          <w:rFonts w:ascii="Arial" w:hAnsi="Arial" w:cs="Arial"/>
        </w:rPr>
        <w:t>: es el órgano femenino de la flor.</w:t>
      </w:r>
      <w:r w:rsidRPr="00C372E1">
        <w:rPr>
          <w:rFonts w:ascii="Arial" w:hAnsi="Arial" w:cs="Arial"/>
        </w:rPr>
        <w:t xml:space="preserve"> </w:t>
      </w:r>
      <w:r w:rsidRPr="00C372E1">
        <w:rPr>
          <w:rStyle w:val="un"/>
          <w:rFonts w:ascii="Arial" w:hAnsi="Arial" w:cs="Arial"/>
        </w:rPr>
        <w:t xml:space="preserve">Está formado por el </w:t>
      </w:r>
      <w:r w:rsidRPr="00C372E1">
        <w:rPr>
          <w:rStyle w:val="Textoennegrita"/>
          <w:rFonts w:ascii="Arial" w:hAnsi="Arial" w:cs="Arial"/>
        </w:rPr>
        <w:t>estigma</w:t>
      </w:r>
      <w:r w:rsidRPr="00C372E1">
        <w:rPr>
          <w:rStyle w:val="un"/>
          <w:rFonts w:ascii="Arial" w:hAnsi="Arial" w:cs="Arial"/>
        </w:rPr>
        <w:t xml:space="preserve">, el </w:t>
      </w:r>
      <w:r w:rsidRPr="00C372E1">
        <w:rPr>
          <w:rStyle w:val="Textoennegrita"/>
          <w:rFonts w:ascii="Arial" w:hAnsi="Arial" w:cs="Arial"/>
        </w:rPr>
        <w:t>estilo</w:t>
      </w:r>
      <w:r w:rsidRPr="00C372E1">
        <w:rPr>
          <w:rStyle w:val="un"/>
          <w:rFonts w:ascii="Arial" w:hAnsi="Arial" w:cs="Arial"/>
        </w:rPr>
        <w:t xml:space="preserve"> y el </w:t>
      </w:r>
      <w:r w:rsidRPr="00C372E1">
        <w:rPr>
          <w:rStyle w:val="Textoennegrita"/>
          <w:rFonts w:ascii="Arial" w:hAnsi="Arial" w:cs="Arial"/>
        </w:rPr>
        <w:t>ovario</w:t>
      </w:r>
      <w:r w:rsidRPr="00C372E1">
        <w:rPr>
          <w:rStyle w:val="un"/>
          <w:rFonts w:ascii="Arial" w:hAnsi="Arial" w:cs="Arial"/>
        </w:rPr>
        <w:t>.</w:t>
      </w:r>
      <w:r w:rsidRPr="00C372E1">
        <w:rPr>
          <w:rFonts w:ascii="Arial" w:hAnsi="Arial" w:cs="Arial"/>
        </w:rPr>
        <w:t xml:space="preserve"> </w:t>
      </w:r>
      <w:r w:rsidRPr="00C372E1">
        <w:rPr>
          <w:rStyle w:val="un"/>
          <w:rFonts w:ascii="Arial" w:hAnsi="Arial" w:cs="Arial"/>
        </w:rPr>
        <w:t>El ovario se encuentra en la base del pistilo; el estilo, en la parte intermedia; y el estigma, en la superior.</w:t>
      </w:r>
      <w:r w:rsidRPr="00C372E1">
        <w:rPr>
          <w:rFonts w:ascii="Arial" w:hAnsi="Arial" w:cs="Arial"/>
        </w:rPr>
        <w:t xml:space="preserve"> </w:t>
      </w:r>
      <w:r w:rsidRPr="00C372E1">
        <w:rPr>
          <w:rStyle w:val="un"/>
          <w:rFonts w:ascii="Arial" w:hAnsi="Arial" w:cs="Arial"/>
        </w:rPr>
        <w:t xml:space="preserve">El ovario alberga los óvulos o </w:t>
      </w:r>
      <w:r w:rsidRPr="00C372E1">
        <w:rPr>
          <w:rStyle w:val="Textoennegrita"/>
          <w:rFonts w:ascii="Arial" w:hAnsi="Arial" w:cs="Arial"/>
        </w:rPr>
        <w:t>gamet</w:t>
      </w:r>
      <w:r w:rsidR="009922C3">
        <w:rPr>
          <w:rStyle w:val="Textoennegrita"/>
          <w:rFonts w:ascii="Arial" w:hAnsi="Arial" w:cs="Arial"/>
        </w:rPr>
        <w:t>o</w:t>
      </w:r>
      <w:r w:rsidRPr="00C372E1">
        <w:rPr>
          <w:rStyle w:val="Textoennegrita"/>
          <w:rFonts w:ascii="Arial" w:hAnsi="Arial" w:cs="Arial"/>
        </w:rPr>
        <w:t>fitos femeninos</w:t>
      </w:r>
      <w:r w:rsidRPr="00C372E1">
        <w:rPr>
          <w:rStyle w:val="un"/>
          <w:rFonts w:ascii="Arial" w:hAnsi="Arial" w:cs="Arial"/>
        </w:rPr>
        <w:t xml:space="preserve">, donde se producen los gametos femeninos, llamados </w:t>
      </w:r>
      <w:r w:rsidRPr="00C372E1">
        <w:rPr>
          <w:rStyle w:val="Textoennegrita"/>
          <w:rFonts w:ascii="Arial" w:hAnsi="Arial" w:cs="Arial"/>
        </w:rPr>
        <w:t>oosferas</w:t>
      </w:r>
      <w:r w:rsidRPr="00C372E1">
        <w:rPr>
          <w:rStyle w:val="un"/>
          <w:rFonts w:ascii="Arial" w:hAnsi="Arial" w:cs="Arial"/>
        </w:rPr>
        <w:t>.</w:t>
      </w:r>
    </w:p>
    <w:p w:rsidR="008C7C67" w:rsidRPr="00C372E1" w:rsidRDefault="008C7C67" w:rsidP="002042ED">
      <w:pPr>
        <w:numPr>
          <w:ilvl w:val="0"/>
          <w:numId w:val="11"/>
        </w:numPr>
        <w:spacing w:before="100" w:beforeAutospacing="1" w:after="100" w:afterAutospacing="1"/>
        <w:rPr>
          <w:rFonts w:ascii="Arial" w:hAnsi="Arial" w:cs="Arial"/>
        </w:rPr>
      </w:pPr>
      <w:r w:rsidRPr="00C372E1">
        <w:rPr>
          <w:rStyle w:val="un"/>
          <w:rFonts w:ascii="Arial" w:hAnsi="Arial" w:cs="Arial"/>
        </w:rPr>
        <w:t xml:space="preserve">Los </w:t>
      </w:r>
      <w:r w:rsidRPr="00C372E1">
        <w:rPr>
          <w:rStyle w:val="Textoennegrita"/>
          <w:rFonts w:ascii="Arial" w:hAnsi="Arial" w:cs="Arial"/>
        </w:rPr>
        <w:t>estambres</w:t>
      </w:r>
      <w:r w:rsidRPr="00C372E1">
        <w:rPr>
          <w:rStyle w:val="un"/>
          <w:rFonts w:ascii="Arial" w:hAnsi="Arial" w:cs="Arial"/>
        </w:rPr>
        <w:t>: constituyen el órgano masculino de la flor.</w:t>
      </w:r>
      <w:r w:rsidRPr="00C372E1">
        <w:rPr>
          <w:rFonts w:ascii="Arial" w:hAnsi="Arial" w:cs="Arial"/>
        </w:rPr>
        <w:t xml:space="preserve"> </w:t>
      </w:r>
      <w:r w:rsidRPr="00C372E1">
        <w:rPr>
          <w:rStyle w:val="un"/>
          <w:rFonts w:ascii="Arial" w:hAnsi="Arial" w:cs="Arial"/>
        </w:rPr>
        <w:t xml:space="preserve">Están formados por el </w:t>
      </w:r>
      <w:r w:rsidRPr="00C372E1">
        <w:rPr>
          <w:rStyle w:val="Textoennegrita"/>
          <w:rFonts w:ascii="Arial" w:hAnsi="Arial" w:cs="Arial"/>
        </w:rPr>
        <w:t>filamento</w:t>
      </w:r>
      <w:r w:rsidRPr="00C372E1">
        <w:rPr>
          <w:rStyle w:val="un"/>
          <w:rFonts w:ascii="Arial" w:hAnsi="Arial" w:cs="Arial"/>
        </w:rPr>
        <w:t xml:space="preserve">, la porción más alargada, y la </w:t>
      </w:r>
      <w:r w:rsidRPr="00C372E1">
        <w:rPr>
          <w:rStyle w:val="Textoennegrita"/>
          <w:rFonts w:ascii="Arial" w:hAnsi="Arial" w:cs="Arial"/>
        </w:rPr>
        <w:t>antera</w:t>
      </w:r>
      <w:r w:rsidRPr="00C372E1">
        <w:rPr>
          <w:rStyle w:val="un"/>
          <w:rFonts w:ascii="Arial" w:hAnsi="Arial" w:cs="Arial"/>
        </w:rPr>
        <w:t xml:space="preserve">, un saco situado en la parte superior del filamento donde se generan los granos de </w:t>
      </w:r>
      <w:r w:rsidRPr="00C372E1">
        <w:rPr>
          <w:rStyle w:val="Textoennegrita"/>
          <w:rFonts w:ascii="Arial" w:hAnsi="Arial" w:cs="Arial"/>
        </w:rPr>
        <w:t>polen</w:t>
      </w:r>
      <w:r w:rsidRPr="00C372E1">
        <w:rPr>
          <w:rStyle w:val="un"/>
          <w:rFonts w:ascii="Arial" w:hAnsi="Arial" w:cs="Arial"/>
        </w:rPr>
        <w:t>.</w:t>
      </w:r>
      <w:r w:rsidRPr="00C372E1">
        <w:rPr>
          <w:rFonts w:ascii="Arial" w:hAnsi="Arial" w:cs="Arial"/>
        </w:rPr>
        <w:t xml:space="preserve"> </w:t>
      </w:r>
      <w:r w:rsidRPr="00C372E1">
        <w:rPr>
          <w:rStyle w:val="un"/>
          <w:rFonts w:ascii="Arial" w:hAnsi="Arial" w:cs="Arial"/>
        </w:rPr>
        <w:t xml:space="preserve">Los </w:t>
      </w:r>
      <w:r w:rsidRPr="00C372E1">
        <w:rPr>
          <w:rStyle w:val="Textoennegrita"/>
          <w:rFonts w:ascii="Arial" w:hAnsi="Arial" w:cs="Arial"/>
        </w:rPr>
        <w:t>granos de polen</w:t>
      </w:r>
      <w:r w:rsidRPr="00C372E1">
        <w:rPr>
          <w:rStyle w:val="un"/>
          <w:rFonts w:ascii="Arial" w:hAnsi="Arial" w:cs="Arial"/>
        </w:rPr>
        <w:t xml:space="preserve"> son los </w:t>
      </w:r>
      <w:r w:rsidRPr="00C372E1">
        <w:rPr>
          <w:rStyle w:val="Textoennegrita"/>
          <w:rFonts w:ascii="Arial" w:hAnsi="Arial" w:cs="Arial"/>
        </w:rPr>
        <w:t>gamet</w:t>
      </w:r>
      <w:r w:rsidR="009922C3">
        <w:rPr>
          <w:rStyle w:val="Textoennegrita"/>
          <w:rFonts w:ascii="Arial" w:hAnsi="Arial" w:cs="Arial"/>
        </w:rPr>
        <w:t>o</w:t>
      </w:r>
      <w:r w:rsidRPr="00C372E1">
        <w:rPr>
          <w:rStyle w:val="Textoennegrita"/>
          <w:rFonts w:ascii="Arial" w:hAnsi="Arial" w:cs="Arial"/>
        </w:rPr>
        <w:t>fitos masculinos</w:t>
      </w:r>
      <w:r w:rsidRPr="00C372E1">
        <w:rPr>
          <w:rStyle w:val="un"/>
          <w:rFonts w:ascii="Arial" w:hAnsi="Arial" w:cs="Arial"/>
        </w:rPr>
        <w:t>.</w:t>
      </w:r>
      <w:r w:rsidRPr="00C372E1">
        <w:rPr>
          <w:rFonts w:ascii="Arial" w:hAnsi="Arial" w:cs="Arial"/>
        </w:rPr>
        <w:t xml:space="preserve"> </w:t>
      </w:r>
      <w:r w:rsidRPr="00C372E1">
        <w:rPr>
          <w:rStyle w:val="un"/>
          <w:rFonts w:ascii="Arial" w:hAnsi="Arial" w:cs="Arial"/>
        </w:rPr>
        <w:t>En ellos se producen las células sexuales masculinas.</w:t>
      </w:r>
    </w:p>
    <w:p w:rsidR="008C7C67" w:rsidRPr="00C372E1" w:rsidRDefault="008C7C67" w:rsidP="002042ED">
      <w:pPr>
        <w:numPr>
          <w:ilvl w:val="0"/>
          <w:numId w:val="11"/>
        </w:numPr>
        <w:spacing w:before="100" w:beforeAutospacing="1" w:after="100" w:afterAutospacing="1"/>
        <w:rPr>
          <w:rFonts w:ascii="Arial" w:hAnsi="Arial" w:cs="Arial"/>
        </w:rPr>
      </w:pPr>
      <w:r w:rsidRPr="00C372E1">
        <w:rPr>
          <w:rStyle w:val="un"/>
          <w:rFonts w:ascii="Arial" w:hAnsi="Arial" w:cs="Arial"/>
        </w:rPr>
        <w:t xml:space="preserve">La </w:t>
      </w:r>
      <w:r w:rsidRPr="00C372E1">
        <w:rPr>
          <w:rStyle w:val="Textoennegrita"/>
          <w:rFonts w:ascii="Arial" w:hAnsi="Arial" w:cs="Arial"/>
        </w:rPr>
        <w:t>corola</w:t>
      </w:r>
      <w:r w:rsidRPr="00C372E1">
        <w:rPr>
          <w:rStyle w:val="un"/>
          <w:rFonts w:ascii="Arial" w:hAnsi="Arial" w:cs="Arial"/>
        </w:rPr>
        <w:t>: rodea el pistilo y los estambres.</w:t>
      </w:r>
      <w:r w:rsidRPr="00C372E1">
        <w:rPr>
          <w:rFonts w:ascii="Arial" w:hAnsi="Arial" w:cs="Arial"/>
        </w:rPr>
        <w:t xml:space="preserve"> </w:t>
      </w:r>
      <w:r w:rsidRPr="00C372E1">
        <w:rPr>
          <w:rStyle w:val="un"/>
          <w:rFonts w:ascii="Arial" w:hAnsi="Arial" w:cs="Arial"/>
        </w:rPr>
        <w:t xml:space="preserve">Está formada por </w:t>
      </w:r>
      <w:r w:rsidRPr="00C372E1">
        <w:rPr>
          <w:rStyle w:val="Textoennegrita"/>
          <w:rFonts w:ascii="Arial" w:hAnsi="Arial" w:cs="Arial"/>
        </w:rPr>
        <w:t>pétalos</w:t>
      </w:r>
      <w:r w:rsidRPr="00C372E1">
        <w:rPr>
          <w:rStyle w:val="un"/>
          <w:rFonts w:ascii="Arial" w:hAnsi="Arial" w:cs="Arial"/>
        </w:rPr>
        <w:t>, que debido a su vistosidad sirven para atraer a los insectos y que estos a</w:t>
      </w:r>
      <w:r w:rsidR="00E8721A" w:rsidRPr="00C372E1">
        <w:rPr>
          <w:rStyle w:val="un"/>
          <w:rFonts w:ascii="Arial" w:hAnsi="Arial" w:cs="Arial"/>
        </w:rPr>
        <w:t>yuden a transporta</w:t>
      </w:r>
      <w:r w:rsidR="009922C3">
        <w:rPr>
          <w:rStyle w:val="un"/>
          <w:rFonts w:ascii="Arial" w:hAnsi="Arial" w:cs="Arial"/>
        </w:rPr>
        <w:t>r</w:t>
      </w:r>
      <w:r w:rsidR="00E8721A" w:rsidRPr="00C372E1">
        <w:rPr>
          <w:rStyle w:val="un"/>
          <w:rFonts w:ascii="Arial" w:hAnsi="Arial" w:cs="Arial"/>
        </w:rPr>
        <w:t xml:space="preserve"> el polen hasta el ovario</w:t>
      </w:r>
      <w:r w:rsidRPr="00C372E1">
        <w:rPr>
          <w:rStyle w:val="un"/>
          <w:rFonts w:ascii="Arial" w:hAnsi="Arial" w:cs="Arial"/>
        </w:rPr>
        <w:t>.</w:t>
      </w:r>
    </w:p>
    <w:p w:rsidR="008C7C67" w:rsidRPr="00C372E1" w:rsidRDefault="008C7C67" w:rsidP="002042ED">
      <w:pPr>
        <w:numPr>
          <w:ilvl w:val="0"/>
          <w:numId w:val="11"/>
        </w:numPr>
        <w:spacing w:before="100" w:beforeAutospacing="1" w:after="100" w:afterAutospacing="1"/>
        <w:rPr>
          <w:rFonts w:ascii="Arial" w:hAnsi="Arial" w:cs="Arial"/>
        </w:rPr>
      </w:pPr>
      <w:r w:rsidRPr="00C372E1">
        <w:rPr>
          <w:rStyle w:val="un"/>
          <w:rFonts w:ascii="Arial" w:hAnsi="Arial" w:cs="Arial"/>
        </w:rPr>
        <w:t xml:space="preserve">El </w:t>
      </w:r>
      <w:r w:rsidRPr="00C372E1">
        <w:rPr>
          <w:rStyle w:val="Textoennegrita"/>
          <w:rFonts w:ascii="Arial" w:hAnsi="Arial" w:cs="Arial"/>
        </w:rPr>
        <w:t>cáliz</w:t>
      </w:r>
      <w:r w:rsidRPr="00C372E1">
        <w:rPr>
          <w:rStyle w:val="un"/>
          <w:rFonts w:ascii="Arial" w:hAnsi="Arial" w:cs="Arial"/>
        </w:rPr>
        <w:t xml:space="preserve">: se encuentra en la base de la flor y está formado por </w:t>
      </w:r>
      <w:r w:rsidRPr="00C372E1">
        <w:rPr>
          <w:rStyle w:val="Textoennegrita"/>
          <w:rFonts w:ascii="Arial" w:hAnsi="Arial" w:cs="Arial"/>
        </w:rPr>
        <w:t>sépalos verdes</w:t>
      </w:r>
      <w:r w:rsidRPr="00C372E1">
        <w:rPr>
          <w:rStyle w:val="un"/>
          <w:rFonts w:ascii="Arial" w:hAnsi="Arial" w:cs="Arial"/>
        </w:rPr>
        <w:t>.</w:t>
      </w:r>
      <w:r w:rsidRPr="00C372E1">
        <w:rPr>
          <w:rFonts w:ascii="Arial" w:hAnsi="Arial" w:cs="Arial"/>
        </w:rPr>
        <w:t xml:space="preserve"> </w:t>
      </w:r>
      <w:r w:rsidRPr="00C372E1">
        <w:rPr>
          <w:rStyle w:val="un"/>
          <w:rFonts w:ascii="Arial" w:hAnsi="Arial" w:cs="Arial"/>
        </w:rPr>
        <w:t>Su función es proteger la flor y sus estructuras.</w:t>
      </w:r>
    </w:p>
    <w:tbl>
      <w:tblPr>
        <w:tblStyle w:val="Tablaconcuadrcula"/>
        <w:tblW w:w="0" w:type="auto"/>
        <w:tblLook w:val="04A0" w:firstRow="1" w:lastRow="0" w:firstColumn="1" w:lastColumn="0" w:noHBand="0" w:noVBand="1"/>
      </w:tblPr>
      <w:tblGrid>
        <w:gridCol w:w="2518"/>
        <w:gridCol w:w="6515"/>
      </w:tblGrid>
      <w:tr w:rsidR="00C372E1" w:rsidRPr="00C372E1" w:rsidTr="00291D49">
        <w:tc>
          <w:tcPr>
            <w:tcW w:w="9033" w:type="dxa"/>
            <w:gridSpan w:val="2"/>
            <w:shd w:val="clear" w:color="auto" w:fill="0D0D0D" w:themeFill="text1" w:themeFillTint="F2"/>
          </w:tcPr>
          <w:p w:rsidR="008C7C67" w:rsidRPr="00C372E1" w:rsidRDefault="008C7C67" w:rsidP="00291D49">
            <w:pPr>
              <w:jc w:val="center"/>
              <w:rPr>
                <w:rFonts w:ascii="Arial" w:hAnsi="Arial" w:cs="Arial"/>
                <w:b/>
                <w:sz w:val="24"/>
                <w:szCs w:val="24"/>
              </w:rPr>
            </w:pPr>
            <w:r w:rsidRPr="00C372E1">
              <w:rPr>
                <w:rFonts w:ascii="Arial" w:hAnsi="Arial" w:cs="Arial"/>
                <w:b/>
                <w:sz w:val="24"/>
                <w:szCs w:val="24"/>
              </w:rPr>
              <w:t>Imagen (fotografía, gráfica o ilustración)</w:t>
            </w:r>
          </w:p>
        </w:tc>
      </w:tr>
      <w:tr w:rsidR="00C372E1" w:rsidRPr="00C372E1" w:rsidTr="00291D49">
        <w:tc>
          <w:tcPr>
            <w:tcW w:w="2518" w:type="dxa"/>
          </w:tcPr>
          <w:p w:rsidR="008C7C67" w:rsidRPr="00C372E1" w:rsidRDefault="008C7C67" w:rsidP="00291D49">
            <w:pPr>
              <w:rPr>
                <w:rFonts w:ascii="Arial" w:hAnsi="Arial" w:cs="Arial"/>
                <w:b/>
                <w:sz w:val="24"/>
                <w:szCs w:val="24"/>
              </w:rPr>
            </w:pPr>
            <w:r w:rsidRPr="00C372E1">
              <w:rPr>
                <w:rFonts w:ascii="Arial" w:hAnsi="Arial" w:cs="Arial"/>
                <w:b/>
                <w:sz w:val="24"/>
                <w:szCs w:val="24"/>
              </w:rPr>
              <w:t>Código</w:t>
            </w:r>
          </w:p>
        </w:tc>
        <w:tc>
          <w:tcPr>
            <w:tcW w:w="6515" w:type="dxa"/>
          </w:tcPr>
          <w:p w:rsidR="008C7C67" w:rsidRPr="00C372E1" w:rsidRDefault="00DA2054" w:rsidP="00B676A4">
            <w:pPr>
              <w:rPr>
                <w:rFonts w:ascii="Arial" w:hAnsi="Arial" w:cs="Arial"/>
                <w:b/>
                <w:sz w:val="24"/>
                <w:szCs w:val="24"/>
              </w:rPr>
            </w:pPr>
            <w:r w:rsidRPr="00C372E1">
              <w:rPr>
                <w:rFonts w:ascii="Arial" w:hAnsi="Arial" w:cs="Arial"/>
                <w:sz w:val="24"/>
                <w:szCs w:val="24"/>
              </w:rPr>
              <w:t>CN_08_04_</w:t>
            </w:r>
            <w:r w:rsidR="0036594A" w:rsidRPr="00C372E1">
              <w:rPr>
                <w:rFonts w:ascii="Arial" w:hAnsi="Arial" w:cs="Arial"/>
                <w:sz w:val="24"/>
                <w:szCs w:val="24"/>
              </w:rPr>
              <w:t>CO_</w:t>
            </w:r>
            <w:r w:rsidRPr="00C372E1">
              <w:rPr>
                <w:rFonts w:ascii="Arial" w:hAnsi="Arial" w:cs="Arial"/>
                <w:sz w:val="24"/>
                <w:szCs w:val="24"/>
              </w:rPr>
              <w:t>IMG1</w:t>
            </w:r>
            <w:r w:rsidR="0015638D" w:rsidRPr="00C372E1">
              <w:rPr>
                <w:rFonts w:ascii="Arial" w:hAnsi="Arial" w:cs="Arial"/>
                <w:sz w:val="24"/>
                <w:szCs w:val="24"/>
              </w:rPr>
              <w:t>3</w:t>
            </w:r>
          </w:p>
        </w:tc>
      </w:tr>
      <w:tr w:rsidR="00C372E1" w:rsidRPr="00C372E1" w:rsidTr="00291D49">
        <w:tc>
          <w:tcPr>
            <w:tcW w:w="2518" w:type="dxa"/>
          </w:tcPr>
          <w:p w:rsidR="008C7C67" w:rsidRPr="00C372E1" w:rsidRDefault="008C7C67" w:rsidP="00291D49">
            <w:pPr>
              <w:rPr>
                <w:rFonts w:ascii="Arial" w:hAnsi="Arial" w:cs="Arial"/>
                <w:sz w:val="24"/>
                <w:szCs w:val="24"/>
              </w:rPr>
            </w:pPr>
            <w:r w:rsidRPr="00C372E1">
              <w:rPr>
                <w:rFonts w:ascii="Arial" w:hAnsi="Arial" w:cs="Arial"/>
                <w:b/>
                <w:sz w:val="24"/>
                <w:szCs w:val="24"/>
              </w:rPr>
              <w:t>Descripción</w:t>
            </w:r>
          </w:p>
        </w:tc>
        <w:tc>
          <w:tcPr>
            <w:tcW w:w="6515" w:type="dxa"/>
          </w:tcPr>
          <w:p w:rsidR="008C7C67" w:rsidRPr="00C372E1" w:rsidRDefault="008C7C67" w:rsidP="00291D49">
            <w:pPr>
              <w:rPr>
                <w:rFonts w:ascii="Arial" w:hAnsi="Arial" w:cs="Arial"/>
                <w:sz w:val="24"/>
                <w:szCs w:val="24"/>
              </w:rPr>
            </w:pPr>
            <w:r w:rsidRPr="00C372E1">
              <w:rPr>
                <w:rFonts w:ascii="Arial" w:hAnsi="Arial" w:cs="Arial"/>
                <w:sz w:val="24"/>
                <w:szCs w:val="24"/>
              </w:rPr>
              <w:t>Los órganos reproductores de la flor</w:t>
            </w:r>
          </w:p>
        </w:tc>
      </w:tr>
      <w:tr w:rsidR="00C372E1" w:rsidRPr="00C372E1" w:rsidTr="00291D49">
        <w:tc>
          <w:tcPr>
            <w:tcW w:w="2518" w:type="dxa"/>
          </w:tcPr>
          <w:p w:rsidR="008C7C67" w:rsidRPr="00C372E1" w:rsidRDefault="008C7C67" w:rsidP="00291D49">
            <w:pPr>
              <w:rPr>
                <w:rFonts w:ascii="Arial" w:hAnsi="Arial" w:cs="Arial"/>
                <w:sz w:val="24"/>
                <w:szCs w:val="24"/>
              </w:rPr>
            </w:pPr>
            <w:r w:rsidRPr="00C372E1">
              <w:rPr>
                <w:rFonts w:ascii="Arial" w:hAnsi="Arial" w:cs="Arial"/>
                <w:b/>
                <w:sz w:val="24"/>
                <w:szCs w:val="24"/>
              </w:rPr>
              <w:t xml:space="preserve">Código </w:t>
            </w:r>
            <w:proofErr w:type="spellStart"/>
            <w:r w:rsidRPr="00C372E1">
              <w:rPr>
                <w:rFonts w:ascii="Arial" w:hAnsi="Arial" w:cs="Arial"/>
                <w:b/>
                <w:sz w:val="24"/>
                <w:szCs w:val="24"/>
              </w:rPr>
              <w:t>Shutterstock</w:t>
            </w:r>
            <w:proofErr w:type="spellEnd"/>
            <w:r w:rsidRPr="00C372E1">
              <w:rPr>
                <w:rFonts w:ascii="Arial" w:hAnsi="Arial" w:cs="Arial"/>
                <w:b/>
                <w:sz w:val="24"/>
                <w:szCs w:val="24"/>
              </w:rPr>
              <w:t xml:space="preserve"> (o URL o la ruta en </w:t>
            </w:r>
            <w:r w:rsidRPr="00C372E1">
              <w:rPr>
                <w:rFonts w:ascii="Arial" w:hAnsi="Arial" w:cs="Arial"/>
                <w:b/>
                <w:sz w:val="24"/>
                <w:szCs w:val="24"/>
              </w:rPr>
              <w:lastRenderedPageBreak/>
              <w:t>AulaPlaneta)</w:t>
            </w:r>
          </w:p>
        </w:tc>
        <w:tc>
          <w:tcPr>
            <w:tcW w:w="6515" w:type="dxa"/>
          </w:tcPr>
          <w:p w:rsidR="008C7C67" w:rsidRPr="00C372E1" w:rsidRDefault="00E8721A" w:rsidP="00291D49">
            <w:pPr>
              <w:rPr>
                <w:rFonts w:ascii="Arial" w:hAnsi="Arial" w:cs="Arial"/>
                <w:sz w:val="24"/>
                <w:szCs w:val="24"/>
              </w:rPr>
            </w:pPr>
            <w:r w:rsidRPr="00C372E1">
              <w:rPr>
                <w:rFonts w:ascii="Arial" w:hAnsi="Arial" w:cs="Arial"/>
                <w:sz w:val="24"/>
                <w:szCs w:val="24"/>
              </w:rPr>
              <w:lastRenderedPageBreak/>
              <w:t>2 ESO</w:t>
            </w:r>
            <w:r w:rsidR="008C7C67" w:rsidRPr="00C372E1">
              <w:rPr>
                <w:rFonts w:ascii="Arial" w:hAnsi="Arial" w:cs="Arial"/>
                <w:sz w:val="24"/>
                <w:szCs w:val="24"/>
              </w:rPr>
              <w:t>/</w:t>
            </w:r>
            <w:r w:rsidRPr="00C372E1">
              <w:rPr>
                <w:rFonts w:ascii="Arial" w:hAnsi="Arial" w:cs="Arial"/>
                <w:sz w:val="24"/>
                <w:szCs w:val="24"/>
              </w:rPr>
              <w:t>Ciencias Naturales/</w:t>
            </w:r>
            <w:r w:rsidR="008C7C67" w:rsidRPr="00C372E1">
              <w:rPr>
                <w:rFonts w:ascii="Arial" w:hAnsi="Arial" w:cs="Arial"/>
                <w:sz w:val="24"/>
                <w:szCs w:val="24"/>
              </w:rPr>
              <w:t>El re</w:t>
            </w:r>
            <w:r w:rsidRPr="00C372E1">
              <w:rPr>
                <w:rFonts w:ascii="Arial" w:hAnsi="Arial" w:cs="Arial"/>
                <w:sz w:val="24"/>
                <w:szCs w:val="24"/>
              </w:rPr>
              <w:t>ino de las plantas: funciones/ La función de reproducción /L</w:t>
            </w:r>
            <w:r w:rsidR="008C7C67" w:rsidRPr="00C372E1">
              <w:rPr>
                <w:rFonts w:ascii="Arial" w:hAnsi="Arial" w:cs="Arial"/>
                <w:sz w:val="24"/>
                <w:szCs w:val="24"/>
              </w:rPr>
              <w:t>as plantas con semilla</w:t>
            </w:r>
            <w:r w:rsidRPr="00C372E1">
              <w:rPr>
                <w:rFonts w:ascii="Arial" w:hAnsi="Arial" w:cs="Arial"/>
                <w:sz w:val="24"/>
                <w:szCs w:val="24"/>
              </w:rPr>
              <w:t xml:space="preserve"> /</w:t>
            </w:r>
            <w:r w:rsidR="00E5229B" w:rsidRPr="00C372E1">
              <w:rPr>
                <w:rFonts w:ascii="Arial" w:hAnsi="Arial" w:cs="Arial"/>
                <w:sz w:val="24"/>
                <w:szCs w:val="24"/>
              </w:rPr>
              <w:t>primera imagen</w:t>
            </w:r>
          </w:p>
        </w:tc>
      </w:tr>
      <w:tr w:rsidR="008C7C67" w:rsidRPr="00C372E1" w:rsidTr="00291D49">
        <w:tc>
          <w:tcPr>
            <w:tcW w:w="2518" w:type="dxa"/>
          </w:tcPr>
          <w:p w:rsidR="008C7C67" w:rsidRPr="00C372E1" w:rsidRDefault="008C7C67" w:rsidP="00291D49">
            <w:pPr>
              <w:rPr>
                <w:rFonts w:ascii="Arial" w:hAnsi="Arial" w:cs="Arial"/>
                <w:sz w:val="24"/>
                <w:szCs w:val="24"/>
              </w:rPr>
            </w:pPr>
            <w:r w:rsidRPr="00C372E1">
              <w:rPr>
                <w:rFonts w:ascii="Arial" w:hAnsi="Arial" w:cs="Arial"/>
                <w:b/>
                <w:sz w:val="24"/>
                <w:szCs w:val="24"/>
              </w:rPr>
              <w:lastRenderedPageBreak/>
              <w:t>Pie de imagen</w:t>
            </w:r>
          </w:p>
        </w:tc>
        <w:tc>
          <w:tcPr>
            <w:tcW w:w="6515" w:type="dxa"/>
          </w:tcPr>
          <w:p w:rsidR="008C7C67" w:rsidRPr="00C372E1" w:rsidRDefault="008C7C67" w:rsidP="008C7C67">
            <w:pPr>
              <w:spacing w:before="100" w:beforeAutospacing="1" w:after="100" w:afterAutospacing="1"/>
              <w:rPr>
                <w:rFonts w:ascii="Arial" w:hAnsi="Arial" w:cs="Arial"/>
                <w:sz w:val="24"/>
                <w:szCs w:val="24"/>
              </w:rPr>
            </w:pPr>
            <w:r w:rsidRPr="00C372E1">
              <w:rPr>
                <w:rStyle w:val="un"/>
                <w:rFonts w:ascii="Arial" w:hAnsi="Arial" w:cs="Arial"/>
                <w:sz w:val="24"/>
                <w:szCs w:val="24"/>
                <w:lang w:val="es-ES_tradnl"/>
              </w:rPr>
              <w:t xml:space="preserve">En la </w:t>
            </w:r>
            <w:r w:rsidRPr="00C372E1">
              <w:rPr>
                <w:rStyle w:val="un"/>
                <w:rFonts w:ascii="Arial" w:hAnsi="Arial" w:cs="Arial"/>
                <w:b/>
                <w:sz w:val="24"/>
                <w:szCs w:val="24"/>
                <w:lang w:val="es-ES_tradnl"/>
              </w:rPr>
              <w:t>flor</w:t>
            </w:r>
            <w:r w:rsidRPr="00C372E1">
              <w:rPr>
                <w:rStyle w:val="un"/>
                <w:rFonts w:ascii="Arial" w:hAnsi="Arial" w:cs="Arial"/>
                <w:sz w:val="24"/>
                <w:szCs w:val="24"/>
                <w:lang w:val="es-ES_tradnl"/>
              </w:rPr>
              <w:t xml:space="preserve"> se encuentran los órganos reproductores de las plantas con semillas. El </w:t>
            </w:r>
            <w:r w:rsidRPr="00C372E1">
              <w:rPr>
                <w:rStyle w:val="un"/>
                <w:rFonts w:ascii="Arial" w:hAnsi="Arial" w:cs="Arial"/>
                <w:b/>
                <w:sz w:val="24"/>
                <w:szCs w:val="24"/>
                <w:lang w:val="es-ES_tradnl"/>
              </w:rPr>
              <w:t>pistilo</w:t>
            </w:r>
            <w:r w:rsidRPr="00C372E1">
              <w:rPr>
                <w:rStyle w:val="un"/>
                <w:rFonts w:ascii="Arial" w:hAnsi="Arial" w:cs="Arial"/>
                <w:sz w:val="24"/>
                <w:szCs w:val="24"/>
                <w:lang w:val="es-ES_tradnl"/>
              </w:rPr>
              <w:t xml:space="preserve"> es el órgano reproductor femenino, mientras que los </w:t>
            </w:r>
            <w:r w:rsidRPr="00C372E1">
              <w:rPr>
                <w:rStyle w:val="un"/>
                <w:rFonts w:ascii="Arial" w:hAnsi="Arial" w:cs="Arial"/>
                <w:b/>
                <w:sz w:val="24"/>
                <w:szCs w:val="24"/>
                <w:lang w:val="es-ES_tradnl"/>
              </w:rPr>
              <w:t>estambres</w:t>
            </w:r>
            <w:r w:rsidRPr="00C372E1">
              <w:rPr>
                <w:rStyle w:val="un"/>
                <w:rFonts w:ascii="Arial" w:hAnsi="Arial" w:cs="Arial"/>
                <w:sz w:val="24"/>
                <w:szCs w:val="24"/>
                <w:lang w:val="es-ES_tradnl"/>
              </w:rPr>
              <w:t xml:space="preserve"> son los masculinos.</w:t>
            </w:r>
          </w:p>
        </w:tc>
      </w:tr>
    </w:tbl>
    <w:p w:rsidR="00F75088" w:rsidRPr="00C372E1" w:rsidRDefault="00F75088" w:rsidP="007E42E2">
      <w:pPr>
        <w:spacing w:before="100" w:beforeAutospacing="1" w:after="100" w:afterAutospacing="1"/>
        <w:rPr>
          <w:rFonts w:ascii="Arial" w:eastAsia="Times New Roman" w:hAnsi="Arial" w:cs="Arial"/>
          <w:bCs/>
          <w:lang w:val="es-CO"/>
        </w:rPr>
      </w:pPr>
    </w:p>
    <w:tbl>
      <w:tblPr>
        <w:tblStyle w:val="Tablaconcuadrcula"/>
        <w:tblW w:w="0" w:type="auto"/>
        <w:tblLook w:val="04A0" w:firstRow="1" w:lastRow="0" w:firstColumn="1" w:lastColumn="0" w:noHBand="0" w:noVBand="1"/>
      </w:tblPr>
      <w:tblGrid>
        <w:gridCol w:w="2518"/>
        <w:gridCol w:w="6536"/>
      </w:tblGrid>
      <w:tr w:rsidR="00C372E1" w:rsidRPr="00C372E1" w:rsidTr="009974B6">
        <w:tc>
          <w:tcPr>
            <w:tcW w:w="905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rsidR="006E332C" w:rsidRPr="00C372E1" w:rsidRDefault="0036594A" w:rsidP="0036594A">
            <w:pPr>
              <w:jc w:val="center"/>
              <w:rPr>
                <w:rFonts w:ascii="Arial" w:hAnsi="Arial" w:cs="Arial"/>
                <w:b/>
                <w:sz w:val="24"/>
                <w:szCs w:val="24"/>
              </w:rPr>
            </w:pPr>
            <w:r w:rsidRPr="00C372E1">
              <w:rPr>
                <w:rFonts w:ascii="Arial" w:hAnsi="Arial" w:cs="Arial"/>
                <w:b/>
                <w:sz w:val="24"/>
                <w:szCs w:val="24"/>
              </w:rPr>
              <w:t>Practica</w:t>
            </w:r>
            <w:r w:rsidR="006E332C" w:rsidRPr="00C372E1">
              <w:rPr>
                <w:rFonts w:ascii="Arial" w:hAnsi="Arial" w:cs="Arial"/>
                <w:b/>
                <w:sz w:val="24"/>
                <w:szCs w:val="24"/>
              </w:rPr>
              <w:t>: recurso aprovechado</w:t>
            </w:r>
          </w:p>
        </w:tc>
      </w:tr>
      <w:tr w:rsidR="00C372E1" w:rsidRPr="00C372E1"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6E332C" w:rsidRPr="00C372E1" w:rsidRDefault="006E332C" w:rsidP="009974B6">
            <w:pPr>
              <w:rPr>
                <w:rFonts w:ascii="Arial" w:hAnsi="Arial" w:cs="Arial"/>
                <w:b/>
                <w:sz w:val="24"/>
                <w:szCs w:val="24"/>
              </w:rPr>
            </w:pPr>
            <w:r w:rsidRPr="00C372E1">
              <w:rPr>
                <w:rFonts w:ascii="Arial" w:hAnsi="Arial" w:cs="Arial"/>
                <w:b/>
                <w:sz w:val="24"/>
                <w:szCs w:val="24"/>
              </w:rPr>
              <w:t>Código</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6E332C" w:rsidRPr="00C372E1" w:rsidRDefault="006E332C" w:rsidP="00674DE5">
            <w:pPr>
              <w:rPr>
                <w:rFonts w:ascii="Arial" w:hAnsi="Arial" w:cs="Arial"/>
                <w:b/>
                <w:sz w:val="24"/>
                <w:szCs w:val="24"/>
              </w:rPr>
            </w:pPr>
            <w:r w:rsidRPr="00C372E1">
              <w:rPr>
                <w:rFonts w:ascii="Arial" w:hAnsi="Arial" w:cs="Arial"/>
                <w:sz w:val="24"/>
                <w:szCs w:val="24"/>
              </w:rPr>
              <w:t>CN_08_04_CO_</w:t>
            </w:r>
            <w:r w:rsidR="00441FD7" w:rsidRPr="00C372E1">
              <w:rPr>
                <w:rFonts w:ascii="Arial" w:hAnsi="Arial" w:cs="Arial"/>
                <w:sz w:val="24"/>
                <w:szCs w:val="24"/>
              </w:rPr>
              <w:t>REC</w:t>
            </w:r>
            <w:r w:rsidR="00674DE5" w:rsidRPr="00C372E1">
              <w:rPr>
                <w:rFonts w:ascii="Arial" w:hAnsi="Arial" w:cs="Arial"/>
                <w:sz w:val="24"/>
                <w:szCs w:val="24"/>
              </w:rPr>
              <w:t>9</w:t>
            </w:r>
            <w:r w:rsidRPr="00C372E1">
              <w:rPr>
                <w:rFonts w:ascii="Arial" w:hAnsi="Arial" w:cs="Arial"/>
                <w:sz w:val="24"/>
                <w:szCs w:val="24"/>
              </w:rPr>
              <w:t>0</w:t>
            </w:r>
          </w:p>
        </w:tc>
      </w:tr>
      <w:tr w:rsidR="00C372E1" w:rsidRPr="00C372E1"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6E332C" w:rsidRPr="00C372E1" w:rsidRDefault="006E332C" w:rsidP="009974B6">
            <w:pPr>
              <w:rPr>
                <w:rFonts w:ascii="Arial" w:hAnsi="Arial" w:cs="Arial"/>
                <w:sz w:val="24"/>
                <w:szCs w:val="24"/>
              </w:rPr>
            </w:pPr>
            <w:r w:rsidRPr="00C372E1">
              <w:rPr>
                <w:rFonts w:ascii="Arial" w:hAnsi="Arial" w:cs="Arial"/>
                <w:b/>
                <w:sz w:val="24"/>
                <w:szCs w:val="24"/>
              </w:rPr>
              <w:t>Ubicación en Aula Planeta</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6E332C" w:rsidRPr="00C372E1" w:rsidRDefault="006E332C" w:rsidP="008801AE">
            <w:pPr>
              <w:rPr>
                <w:rFonts w:ascii="Arial" w:hAnsi="Arial" w:cs="Arial"/>
                <w:sz w:val="24"/>
                <w:szCs w:val="24"/>
              </w:rPr>
            </w:pPr>
            <w:r w:rsidRPr="00C372E1">
              <w:rPr>
                <w:rFonts w:ascii="Arial" w:hAnsi="Arial" w:cs="Arial"/>
                <w:sz w:val="24"/>
                <w:szCs w:val="24"/>
              </w:rPr>
              <w:t>2</w:t>
            </w:r>
            <w:r w:rsidR="001E6DC8">
              <w:rPr>
                <w:rFonts w:ascii="Arial" w:hAnsi="Arial" w:cs="Arial"/>
                <w:sz w:val="24"/>
                <w:szCs w:val="24"/>
              </w:rPr>
              <w:t>°</w:t>
            </w:r>
            <w:r w:rsidRPr="00C372E1">
              <w:rPr>
                <w:rFonts w:ascii="Arial" w:hAnsi="Arial" w:cs="Arial"/>
                <w:sz w:val="24"/>
                <w:szCs w:val="24"/>
              </w:rPr>
              <w:t xml:space="preserve"> ESO/ </w:t>
            </w:r>
            <w:r w:rsidR="007D21E4" w:rsidRPr="00C372E1">
              <w:rPr>
                <w:rFonts w:ascii="Arial" w:hAnsi="Arial" w:cs="Arial"/>
                <w:sz w:val="24"/>
                <w:szCs w:val="24"/>
              </w:rPr>
              <w:t xml:space="preserve">Ciencias naturales/ </w:t>
            </w:r>
            <w:r w:rsidRPr="00C372E1">
              <w:rPr>
                <w:rFonts w:ascii="Arial" w:hAnsi="Arial" w:cs="Arial"/>
                <w:sz w:val="24"/>
                <w:szCs w:val="24"/>
              </w:rPr>
              <w:t xml:space="preserve">El reino de las plantas: funciones/ </w:t>
            </w:r>
            <w:r w:rsidR="008801AE" w:rsidRPr="00C372E1">
              <w:rPr>
                <w:rFonts w:ascii="Arial" w:hAnsi="Arial" w:cs="Arial"/>
                <w:sz w:val="24"/>
                <w:szCs w:val="24"/>
              </w:rPr>
              <w:t>Identifica las partes de una flor</w:t>
            </w:r>
          </w:p>
        </w:tc>
      </w:tr>
      <w:tr w:rsidR="00C372E1" w:rsidRPr="00C372E1"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6E332C" w:rsidRPr="00C372E1" w:rsidRDefault="006E332C" w:rsidP="009974B6">
            <w:pPr>
              <w:rPr>
                <w:rFonts w:ascii="Arial" w:hAnsi="Arial" w:cs="Arial"/>
                <w:sz w:val="24"/>
                <w:szCs w:val="24"/>
              </w:rPr>
            </w:pPr>
            <w:r w:rsidRPr="00C372E1">
              <w:rPr>
                <w:rFonts w:ascii="Arial" w:hAnsi="Arial" w:cs="Arial"/>
                <w:b/>
                <w:sz w:val="24"/>
                <w:szCs w:val="24"/>
              </w:rPr>
              <w:t>Cambio (descripción o capturas de pantallas)</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E332C" w:rsidRPr="00C372E1" w:rsidRDefault="006E332C" w:rsidP="009974B6">
            <w:pPr>
              <w:rPr>
                <w:rFonts w:ascii="Arial" w:hAnsi="Arial" w:cs="Arial"/>
                <w:sz w:val="24"/>
                <w:szCs w:val="24"/>
              </w:rPr>
            </w:pPr>
            <w:r w:rsidRPr="00C372E1">
              <w:rPr>
                <w:rFonts w:ascii="Arial" w:hAnsi="Arial" w:cs="Arial"/>
                <w:sz w:val="24"/>
                <w:szCs w:val="24"/>
              </w:rPr>
              <w:t>Sin cambios</w:t>
            </w:r>
          </w:p>
        </w:tc>
      </w:tr>
      <w:tr w:rsidR="00C372E1" w:rsidRPr="00C372E1"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6E332C" w:rsidRPr="00C372E1" w:rsidRDefault="006E332C" w:rsidP="009974B6">
            <w:pPr>
              <w:rPr>
                <w:rFonts w:ascii="Arial" w:hAnsi="Arial" w:cs="Arial"/>
                <w:b/>
                <w:sz w:val="24"/>
                <w:szCs w:val="24"/>
              </w:rPr>
            </w:pPr>
            <w:r w:rsidRPr="00C372E1">
              <w:rPr>
                <w:rFonts w:ascii="Arial" w:hAnsi="Arial" w:cs="Arial"/>
                <w:b/>
                <w:sz w:val="24"/>
                <w:szCs w:val="24"/>
              </w:rPr>
              <w:t>Título</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E332C" w:rsidRPr="00C372E1" w:rsidRDefault="00000AA3" w:rsidP="009974B6">
            <w:pPr>
              <w:rPr>
                <w:rFonts w:ascii="Arial" w:hAnsi="Arial" w:cs="Arial"/>
                <w:sz w:val="24"/>
                <w:szCs w:val="24"/>
              </w:rPr>
            </w:pPr>
            <w:r w:rsidRPr="00C372E1">
              <w:rPr>
                <w:rFonts w:ascii="Arial" w:hAnsi="Arial" w:cs="Arial"/>
                <w:sz w:val="24"/>
                <w:szCs w:val="24"/>
              </w:rPr>
              <w:t>Identifica las partes de una flor</w:t>
            </w:r>
          </w:p>
        </w:tc>
      </w:tr>
      <w:tr w:rsidR="006E332C" w:rsidRPr="00C372E1"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6E332C" w:rsidRPr="00C372E1" w:rsidRDefault="006E332C" w:rsidP="009974B6">
            <w:pPr>
              <w:rPr>
                <w:rFonts w:ascii="Arial" w:hAnsi="Arial" w:cs="Arial"/>
                <w:b/>
                <w:sz w:val="24"/>
                <w:szCs w:val="24"/>
              </w:rPr>
            </w:pPr>
            <w:r w:rsidRPr="00C372E1">
              <w:rPr>
                <w:rFonts w:ascii="Arial" w:hAnsi="Arial" w:cs="Arial"/>
                <w:b/>
                <w:sz w:val="24"/>
                <w:szCs w:val="24"/>
              </w:rPr>
              <w:t>Descripción</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E332C" w:rsidRPr="00C372E1" w:rsidRDefault="006E332C" w:rsidP="00376FE7">
            <w:pPr>
              <w:rPr>
                <w:rFonts w:ascii="Arial" w:hAnsi="Arial" w:cs="Arial"/>
                <w:sz w:val="24"/>
                <w:szCs w:val="24"/>
              </w:rPr>
            </w:pPr>
            <w:r w:rsidRPr="00C372E1">
              <w:rPr>
                <w:rFonts w:ascii="Arial" w:hAnsi="Arial" w:cs="Arial"/>
                <w:sz w:val="24"/>
                <w:szCs w:val="24"/>
              </w:rPr>
              <w:t xml:space="preserve">Actividad </w:t>
            </w:r>
            <w:r w:rsidR="00376FE7" w:rsidRPr="00C372E1">
              <w:rPr>
                <w:rFonts w:ascii="Arial" w:hAnsi="Arial" w:cs="Arial"/>
                <w:sz w:val="24"/>
                <w:szCs w:val="24"/>
              </w:rPr>
              <w:t xml:space="preserve">para desarrollar destrezas en la identificación de las </w:t>
            </w:r>
            <w:r w:rsidR="00000AA3" w:rsidRPr="00C372E1">
              <w:rPr>
                <w:rFonts w:ascii="Arial" w:hAnsi="Arial" w:cs="Arial"/>
                <w:sz w:val="24"/>
                <w:szCs w:val="24"/>
              </w:rPr>
              <w:t>partes de una flor</w:t>
            </w:r>
          </w:p>
        </w:tc>
      </w:tr>
    </w:tbl>
    <w:p w:rsidR="009333C3" w:rsidRPr="00C372E1" w:rsidRDefault="009333C3" w:rsidP="008C7C67">
      <w:pPr>
        <w:tabs>
          <w:tab w:val="right" w:pos="8498"/>
        </w:tabs>
        <w:rPr>
          <w:rFonts w:ascii="Arial" w:hAnsi="Arial" w:cs="Arial"/>
        </w:rPr>
      </w:pPr>
    </w:p>
    <w:p w:rsidR="00F75088" w:rsidRPr="00C372E1" w:rsidRDefault="00F75088" w:rsidP="008C7C67">
      <w:pPr>
        <w:tabs>
          <w:tab w:val="right" w:pos="8498"/>
        </w:tabs>
        <w:rPr>
          <w:rFonts w:ascii="Arial" w:hAnsi="Arial" w:cs="Arial"/>
          <w:highlight w:val="yellow"/>
        </w:rPr>
      </w:pPr>
      <w:r w:rsidRPr="00C372E1">
        <w:rPr>
          <w:rFonts w:ascii="Arial" w:eastAsia="Times New Roman" w:hAnsi="Arial" w:cs="Arial"/>
          <w:lang w:val="es-CO"/>
        </w:rPr>
        <w:t xml:space="preserve">La reproducción sexual en las plantas con semilla incluye </w:t>
      </w:r>
      <w:r w:rsidRPr="00C372E1">
        <w:rPr>
          <w:rFonts w:ascii="Arial" w:eastAsia="Times New Roman" w:hAnsi="Arial" w:cs="Arial"/>
          <w:b/>
          <w:bCs/>
          <w:lang w:val="es-CO"/>
        </w:rPr>
        <w:t>varias etapas</w:t>
      </w:r>
      <w:r w:rsidRPr="00C372E1">
        <w:rPr>
          <w:rFonts w:ascii="Arial" w:eastAsia="Times New Roman" w:hAnsi="Arial" w:cs="Arial"/>
          <w:bCs/>
          <w:lang w:val="es-CO"/>
        </w:rPr>
        <w:t xml:space="preserve">: la </w:t>
      </w:r>
      <w:r w:rsidRPr="00C372E1">
        <w:rPr>
          <w:rFonts w:ascii="Arial" w:eastAsia="Times New Roman" w:hAnsi="Arial" w:cs="Arial"/>
          <w:b/>
          <w:bCs/>
          <w:lang w:val="es-CO"/>
        </w:rPr>
        <w:t>polinización</w:t>
      </w:r>
      <w:r w:rsidRPr="00C372E1">
        <w:rPr>
          <w:rFonts w:ascii="Arial" w:eastAsia="Times New Roman" w:hAnsi="Arial" w:cs="Arial"/>
          <w:bCs/>
          <w:lang w:val="es-CO"/>
        </w:rPr>
        <w:t xml:space="preserve">, la </w:t>
      </w:r>
      <w:r w:rsidRPr="00C372E1">
        <w:rPr>
          <w:rFonts w:ascii="Arial" w:eastAsia="Times New Roman" w:hAnsi="Arial" w:cs="Arial"/>
          <w:b/>
          <w:bCs/>
          <w:lang w:val="es-CO"/>
        </w:rPr>
        <w:t>fecundación</w:t>
      </w:r>
      <w:r w:rsidR="006B207A" w:rsidRPr="00C372E1">
        <w:rPr>
          <w:rFonts w:ascii="Arial" w:eastAsia="Times New Roman" w:hAnsi="Arial" w:cs="Arial"/>
          <w:bCs/>
          <w:lang w:val="es-CO"/>
        </w:rPr>
        <w:t>, la</w:t>
      </w:r>
      <w:r w:rsidRPr="00C372E1">
        <w:rPr>
          <w:rFonts w:ascii="Arial" w:eastAsia="Times New Roman" w:hAnsi="Arial" w:cs="Arial"/>
          <w:bCs/>
          <w:lang w:val="es-CO"/>
        </w:rPr>
        <w:t xml:space="preserve"> </w:t>
      </w:r>
      <w:r w:rsidRPr="00C372E1">
        <w:rPr>
          <w:rFonts w:ascii="Arial" w:eastAsia="Times New Roman" w:hAnsi="Arial" w:cs="Arial"/>
          <w:b/>
          <w:bCs/>
          <w:lang w:val="es-CO"/>
        </w:rPr>
        <w:t>fructificación</w:t>
      </w:r>
      <w:r w:rsidRPr="00C372E1">
        <w:rPr>
          <w:rFonts w:ascii="Arial" w:eastAsia="Times New Roman" w:hAnsi="Arial" w:cs="Arial"/>
          <w:bCs/>
          <w:lang w:val="es-CO"/>
        </w:rPr>
        <w:t xml:space="preserve">, la </w:t>
      </w:r>
      <w:r w:rsidRPr="00C372E1">
        <w:rPr>
          <w:rFonts w:ascii="Arial" w:eastAsia="Times New Roman" w:hAnsi="Arial" w:cs="Arial"/>
          <w:b/>
          <w:bCs/>
          <w:lang w:val="es-CO"/>
        </w:rPr>
        <w:t>dispersión</w:t>
      </w:r>
      <w:r w:rsidRPr="00C372E1">
        <w:rPr>
          <w:rFonts w:ascii="Arial" w:eastAsia="Times New Roman" w:hAnsi="Arial" w:cs="Arial"/>
          <w:bCs/>
          <w:lang w:val="es-CO"/>
        </w:rPr>
        <w:t xml:space="preserve"> y la </w:t>
      </w:r>
      <w:r w:rsidRPr="00C372E1">
        <w:rPr>
          <w:rFonts w:ascii="Arial" w:eastAsia="Times New Roman" w:hAnsi="Arial" w:cs="Arial"/>
          <w:b/>
          <w:bCs/>
          <w:lang w:val="es-CO"/>
        </w:rPr>
        <w:t>germinación</w:t>
      </w:r>
      <w:r w:rsidRPr="00C372E1">
        <w:rPr>
          <w:rFonts w:ascii="Arial" w:eastAsia="Times New Roman" w:hAnsi="Arial" w:cs="Arial"/>
          <w:bCs/>
          <w:lang w:val="es-CO"/>
        </w:rPr>
        <w:t>.</w:t>
      </w:r>
    </w:p>
    <w:p w:rsidR="00937608" w:rsidRPr="00C372E1" w:rsidRDefault="00937608" w:rsidP="008C7C67">
      <w:pPr>
        <w:tabs>
          <w:tab w:val="right" w:pos="8498"/>
        </w:tabs>
        <w:rPr>
          <w:rFonts w:ascii="Arial" w:hAnsi="Arial" w:cs="Arial"/>
          <w:b/>
        </w:rPr>
      </w:pPr>
      <w:r w:rsidRPr="00C372E1">
        <w:rPr>
          <w:rFonts w:ascii="Arial" w:hAnsi="Arial" w:cs="Arial"/>
          <w:highlight w:val="yellow"/>
        </w:rPr>
        <w:t>[SECCIÓN 2]</w:t>
      </w:r>
      <w:r w:rsidRPr="00C372E1">
        <w:rPr>
          <w:rFonts w:ascii="Arial" w:hAnsi="Arial" w:cs="Arial"/>
          <w:b/>
        </w:rPr>
        <w:t>5.</w:t>
      </w:r>
      <w:r w:rsidR="008C7C67" w:rsidRPr="00C372E1">
        <w:rPr>
          <w:rFonts w:ascii="Arial" w:hAnsi="Arial" w:cs="Arial"/>
          <w:b/>
        </w:rPr>
        <w:t>3.1</w:t>
      </w:r>
      <w:r w:rsidRPr="00C372E1">
        <w:rPr>
          <w:rFonts w:ascii="Arial" w:hAnsi="Arial" w:cs="Arial"/>
          <w:b/>
        </w:rPr>
        <w:t xml:space="preserve"> La polinización</w:t>
      </w:r>
    </w:p>
    <w:p w:rsidR="003A4EC7" w:rsidRPr="00C372E1" w:rsidRDefault="003A4EC7" w:rsidP="008E154E">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 xml:space="preserve">La </w:t>
      </w:r>
      <w:r w:rsidRPr="00C372E1">
        <w:rPr>
          <w:rFonts w:ascii="Arial" w:eastAsia="Times New Roman" w:hAnsi="Arial" w:cs="Arial"/>
          <w:b/>
          <w:bCs/>
          <w:lang w:val="es-CO"/>
        </w:rPr>
        <w:t>polinización</w:t>
      </w:r>
      <w:r w:rsidR="00357FB9" w:rsidRPr="00C372E1">
        <w:rPr>
          <w:rFonts w:ascii="Arial" w:eastAsia="Times New Roman" w:hAnsi="Arial" w:cs="Arial"/>
          <w:lang w:val="es-CO"/>
        </w:rPr>
        <w:t xml:space="preserve"> </w:t>
      </w:r>
      <w:r w:rsidRPr="00C372E1">
        <w:rPr>
          <w:rFonts w:ascii="Arial" w:eastAsia="Times New Roman" w:hAnsi="Arial" w:cs="Arial"/>
          <w:lang w:val="es-CO"/>
        </w:rPr>
        <w:t xml:space="preserve">es el proceso mediante el cual los granos de polen </w:t>
      </w:r>
      <w:r w:rsidR="00B46F69" w:rsidRPr="00C372E1">
        <w:rPr>
          <w:rFonts w:ascii="Arial" w:eastAsia="Times New Roman" w:hAnsi="Arial" w:cs="Arial"/>
          <w:lang w:val="es-CO"/>
        </w:rPr>
        <w:t xml:space="preserve">llegan </w:t>
      </w:r>
      <w:r w:rsidRPr="00C372E1">
        <w:rPr>
          <w:rFonts w:ascii="Arial" w:eastAsia="Times New Roman" w:hAnsi="Arial" w:cs="Arial"/>
          <w:lang w:val="es-CO"/>
        </w:rPr>
        <w:t xml:space="preserve">desde la antera del estambre hasta el pistilo. Si </w:t>
      </w:r>
      <w:r w:rsidR="00B46F69" w:rsidRPr="00C372E1">
        <w:rPr>
          <w:rFonts w:ascii="Arial" w:eastAsia="Times New Roman" w:hAnsi="Arial" w:cs="Arial"/>
          <w:lang w:val="es-CO"/>
        </w:rPr>
        <w:t>esto ocurre dentro de la misma planta</w:t>
      </w:r>
      <w:r w:rsidRPr="00C372E1">
        <w:rPr>
          <w:rFonts w:ascii="Arial" w:eastAsia="Times New Roman" w:hAnsi="Arial" w:cs="Arial"/>
          <w:lang w:val="es-CO"/>
        </w:rPr>
        <w:t xml:space="preserve">, el </w:t>
      </w:r>
      <w:r w:rsidR="00B46F69" w:rsidRPr="00C372E1">
        <w:rPr>
          <w:rFonts w:ascii="Arial" w:eastAsia="Times New Roman" w:hAnsi="Arial" w:cs="Arial"/>
          <w:lang w:val="es-CO"/>
        </w:rPr>
        <w:t>mecanismo se d</w:t>
      </w:r>
      <w:r w:rsidRPr="00C372E1">
        <w:rPr>
          <w:rFonts w:ascii="Arial" w:eastAsia="Times New Roman" w:hAnsi="Arial" w:cs="Arial"/>
          <w:lang w:val="es-CO"/>
        </w:rPr>
        <w:t xml:space="preserve">enomina </w:t>
      </w:r>
      <w:r w:rsidRPr="00C372E1">
        <w:rPr>
          <w:rFonts w:ascii="Arial" w:eastAsia="Times New Roman" w:hAnsi="Arial" w:cs="Arial"/>
          <w:b/>
          <w:bCs/>
          <w:lang w:val="es-CO"/>
        </w:rPr>
        <w:t>autopolinización</w:t>
      </w:r>
      <w:r w:rsidRPr="00C372E1">
        <w:rPr>
          <w:rFonts w:ascii="Arial" w:eastAsia="Times New Roman" w:hAnsi="Arial" w:cs="Arial"/>
          <w:lang w:val="es-CO"/>
        </w:rPr>
        <w:t xml:space="preserve">; </w:t>
      </w:r>
      <w:r w:rsidR="00B46F69" w:rsidRPr="00C372E1">
        <w:rPr>
          <w:rFonts w:ascii="Arial" w:eastAsia="Times New Roman" w:hAnsi="Arial" w:cs="Arial"/>
          <w:lang w:val="es-CO"/>
        </w:rPr>
        <w:t xml:space="preserve">mientras que si </w:t>
      </w:r>
      <w:r w:rsidRPr="00C372E1">
        <w:rPr>
          <w:rFonts w:ascii="Arial" w:eastAsia="Times New Roman" w:hAnsi="Arial" w:cs="Arial"/>
          <w:lang w:val="es-CO"/>
        </w:rPr>
        <w:t xml:space="preserve">los granos de polen viajan </w:t>
      </w:r>
      <w:r w:rsidR="00B46F69" w:rsidRPr="00C372E1">
        <w:rPr>
          <w:rFonts w:ascii="Arial" w:eastAsia="Times New Roman" w:hAnsi="Arial" w:cs="Arial"/>
          <w:lang w:val="es-CO"/>
        </w:rPr>
        <w:t>de una flor a otra</w:t>
      </w:r>
      <w:r w:rsidRPr="00C372E1">
        <w:rPr>
          <w:rFonts w:ascii="Arial" w:eastAsia="Times New Roman" w:hAnsi="Arial" w:cs="Arial"/>
          <w:lang w:val="es-CO"/>
        </w:rPr>
        <w:t xml:space="preserve">, transportados por el viento o por insectos, </w:t>
      </w:r>
      <w:r w:rsidR="00B46F69" w:rsidRPr="00C372E1">
        <w:rPr>
          <w:rFonts w:ascii="Arial" w:eastAsia="Times New Roman" w:hAnsi="Arial" w:cs="Arial"/>
          <w:lang w:val="es-CO"/>
        </w:rPr>
        <w:t xml:space="preserve">el término a emplear es </w:t>
      </w:r>
      <w:r w:rsidRPr="00C372E1">
        <w:rPr>
          <w:rFonts w:ascii="Arial" w:eastAsia="Times New Roman" w:hAnsi="Arial" w:cs="Arial"/>
          <w:b/>
          <w:bCs/>
          <w:lang w:val="es-CO"/>
        </w:rPr>
        <w:t>polinización cruzada</w:t>
      </w:r>
      <w:r w:rsidRPr="00C372E1">
        <w:rPr>
          <w:rFonts w:ascii="Arial" w:eastAsia="Times New Roman" w:hAnsi="Arial" w:cs="Arial"/>
          <w:lang w:val="es-CO"/>
        </w:rPr>
        <w:t xml:space="preserve">. </w:t>
      </w:r>
    </w:p>
    <w:p w:rsidR="00237A14" w:rsidRPr="00C372E1" w:rsidRDefault="003A4EC7" w:rsidP="002042ED">
      <w:pPr>
        <w:numPr>
          <w:ilvl w:val="1"/>
          <w:numId w:val="12"/>
        </w:num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 xml:space="preserve">La </w:t>
      </w:r>
      <w:r w:rsidRPr="00C372E1">
        <w:rPr>
          <w:rFonts w:ascii="Arial" w:eastAsia="Times New Roman" w:hAnsi="Arial" w:cs="Arial"/>
          <w:b/>
          <w:bCs/>
          <w:lang w:val="es-CO"/>
        </w:rPr>
        <w:t>polinización por insectos</w:t>
      </w:r>
      <w:r w:rsidR="00237A14" w:rsidRPr="00C372E1">
        <w:rPr>
          <w:rFonts w:ascii="Arial" w:eastAsia="Times New Roman" w:hAnsi="Arial" w:cs="Arial"/>
          <w:lang w:val="es-CO"/>
        </w:rPr>
        <w:t>: los insectos</w:t>
      </w:r>
      <w:r w:rsidR="009922C3">
        <w:rPr>
          <w:rFonts w:ascii="Arial" w:eastAsia="Times New Roman" w:hAnsi="Arial" w:cs="Arial"/>
          <w:lang w:val="es-CO"/>
        </w:rPr>
        <w:t>,</w:t>
      </w:r>
      <w:r w:rsidR="00237A14" w:rsidRPr="00C372E1">
        <w:rPr>
          <w:rFonts w:ascii="Arial" w:eastAsia="Times New Roman" w:hAnsi="Arial" w:cs="Arial"/>
          <w:lang w:val="es-CO"/>
        </w:rPr>
        <w:t xml:space="preserve"> atraídos por los colores vistosos y el </w:t>
      </w:r>
      <w:r w:rsidR="009333C3" w:rsidRPr="00C372E1">
        <w:rPr>
          <w:rFonts w:ascii="Arial" w:eastAsia="Times New Roman" w:hAnsi="Arial" w:cs="Arial"/>
          <w:lang w:val="es-CO"/>
        </w:rPr>
        <w:t>dulce néctar</w:t>
      </w:r>
      <w:r w:rsidR="00237A14" w:rsidRPr="00C372E1">
        <w:rPr>
          <w:rFonts w:ascii="Arial" w:eastAsia="Times New Roman" w:hAnsi="Arial" w:cs="Arial"/>
          <w:lang w:val="es-CO"/>
        </w:rPr>
        <w:t xml:space="preserve"> de las flores, se p</w:t>
      </w:r>
      <w:r w:rsidR="009333C3" w:rsidRPr="00C372E1">
        <w:rPr>
          <w:rFonts w:ascii="Arial" w:eastAsia="Times New Roman" w:hAnsi="Arial" w:cs="Arial"/>
          <w:lang w:val="es-CO"/>
        </w:rPr>
        <w:t>osan sobre estas para consumir dicho néctar</w:t>
      </w:r>
      <w:r w:rsidR="00464E3C" w:rsidRPr="00C372E1">
        <w:rPr>
          <w:rFonts w:ascii="Arial" w:eastAsia="Times New Roman" w:hAnsi="Arial" w:cs="Arial"/>
          <w:lang w:val="es-CO"/>
        </w:rPr>
        <w:t xml:space="preserve">. Al hacerlo, </w:t>
      </w:r>
      <w:r w:rsidR="00237A14" w:rsidRPr="00C372E1">
        <w:rPr>
          <w:rFonts w:ascii="Arial" w:eastAsia="Times New Roman" w:hAnsi="Arial" w:cs="Arial"/>
          <w:lang w:val="es-CO"/>
        </w:rPr>
        <w:t>sobre su patas se adhiere el polen</w:t>
      </w:r>
      <w:r w:rsidR="0049670E" w:rsidRPr="00C372E1">
        <w:rPr>
          <w:rFonts w:ascii="Arial" w:eastAsia="Times New Roman" w:hAnsi="Arial" w:cs="Arial"/>
          <w:lang w:val="es-CO"/>
        </w:rPr>
        <w:t xml:space="preserve">, el cual </w:t>
      </w:r>
      <w:r w:rsidR="009333C3" w:rsidRPr="00C372E1">
        <w:rPr>
          <w:rFonts w:ascii="Arial" w:eastAsia="Times New Roman" w:hAnsi="Arial" w:cs="Arial"/>
          <w:lang w:val="es-CO"/>
        </w:rPr>
        <w:t>es transportado de flor en flor</w:t>
      </w:r>
      <w:r w:rsidR="0049670E" w:rsidRPr="00C372E1">
        <w:rPr>
          <w:rFonts w:ascii="Arial" w:eastAsia="Times New Roman" w:hAnsi="Arial" w:cs="Arial"/>
          <w:lang w:val="es-CO"/>
        </w:rPr>
        <w:t xml:space="preserve"> a medida que el insecto se desplaza entre estas.</w:t>
      </w:r>
    </w:p>
    <w:p w:rsidR="003A4EC7" w:rsidRPr="00C372E1" w:rsidRDefault="003A4EC7" w:rsidP="002042ED">
      <w:pPr>
        <w:numPr>
          <w:ilvl w:val="1"/>
          <w:numId w:val="12"/>
        </w:num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 xml:space="preserve">La </w:t>
      </w:r>
      <w:r w:rsidRPr="00C372E1">
        <w:rPr>
          <w:rFonts w:ascii="Arial" w:eastAsia="Times New Roman" w:hAnsi="Arial" w:cs="Arial"/>
          <w:b/>
          <w:bCs/>
          <w:lang w:val="es-CO"/>
        </w:rPr>
        <w:t>polinización por el viento</w:t>
      </w:r>
      <w:r w:rsidR="00357FB9" w:rsidRPr="00C372E1">
        <w:rPr>
          <w:rFonts w:ascii="Arial" w:eastAsia="Times New Roman" w:hAnsi="Arial" w:cs="Arial"/>
          <w:lang w:val="es-CO"/>
        </w:rPr>
        <w:t>: ocurre en f</w:t>
      </w:r>
      <w:r w:rsidRPr="00C372E1">
        <w:rPr>
          <w:rFonts w:ascii="Arial" w:eastAsia="Times New Roman" w:hAnsi="Arial" w:cs="Arial"/>
          <w:lang w:val="es-CO"/>
        </w:rPr>
        <w:t xml:space="preserve">lores </w:t>
      </w:r>
      <w:r w:rsidR="00357FB9" w:rsidRPr="00C372E1">
        <w:rPr>
          <w:rFonts w:ascii="Arial" w:eastAsia="Times New Roman" w:hAnsi="Arial" w:cs="Arial"/>
          <w:lang w:val="es-CO"/>
        </w:rPr>
        <w:t xml:space="preserve">con </w:t>
      </w:r>
      <w:r w:rsidRPr="00C372E1">
        <w:rPr>
          <w:rFonts w:ascii="Arial" w:eastAsia="Times New Roman" w:hAnsi="Arial" w:cs="Arial"/>
          <w:b/>
          <w:bCs/>
          <w:lang w:val="es-CO"/>
        </w:rPr>
        <w:t>anteras</w:t>
      </w:r>
      <w:r w:rsidR="00357FB9" w:rsidRPr="00C372E1">
        <w:rPr>
          <w:rFonts w:ascii="Arial" w:eastAsia="Times New Roman" w:hAnsi="Arial" w:cs="Arial"/>
          <w:lang w:val="es-CO"/>
        </w:rPr>
        <w:t xml:space="preserve"> </w:t>
      </w:r>
      <w:r w:rsidRPr="00C372E1">
        <w:rPr>
          <w:rFonts w:ascii="Arial" w:eastAsia="Times New Roman" w:hAnsi="Arial" w:cs="Arial"/>
          <w:lang w:val="es-CO"/>
        </w:rPr>
        <w:t>que sobresalen de la flor</w:t>
      </w:r>
      <w:r w:rsidR="009333C3" w:rsidRPr="00C372E1">
        <w:rPr>
          <w:rFonts w:ascii="Arial" w:eastAsia="Times New Roman" w:hAnsi="Arial" w:cs="Arial"/>
          <w:lang w:val="es-CO"/>
        </w:rPr>
        <w:t>. E</w:t>
      </w:r>
      <w:r w:rsidR="00357FB9" w:rsidRPr="00C372E1">
        <w:rPr>
          <w:rFonts w:ascii="Arial" w:eastAsia="Times New Roman" w:hAnsi="Arial" w:cs="Arial"/>
          <w:lang w:val="es-CO"/>
        </w:rPr>
        <w:t>n estas</w:t>
      </w:r>
      <w:r w:rsidRPr="00C372E1">
        <w:rPr>
          <w:rFonts w:ascii="Arial" w:eastAsia="Times New Roman" w:hAnsi="Arial" w:cs="Arial"/>
          <w:lang w:val="es-CO"/>
        </w:rPr>
        <w:t xml:space="preserve"> el polen </w:t>
      </w:r>
      <w:r w:rsidR="00357FB9" w:rsidRPr="00C372E1">
        <w:rPr>
          <w:rFonts w:ascii="Arial" w:eastAsia="Times New Roman" w:hAnsi="Arial" w:cs="Arial"/>
          <w:lang w:val="es-CO"/>
        </w:rPr>
        <w:t xml:space="preserve">suele ser muy </w:t>
      </w:r>
      <w:r w:rsidR="00357FB9" w:rsidRPr="00C372E1">
        <w:rPr>
          <w:rFonts w:ascii="Arial" w:eastAsia="Times New Roman" w:hAnsi="Arial" w:cs="Arial"/>
          <w:b/>
          <w:bCs/>
          <w:lang w:val="es-CO"/>
        </w:rPr>
        <w:t>ligero</w:t>
      </w:r>
      <w:r w:rsidR="009333C3" w:rsidRPr="00C372E1">
        <w:rPr>
          <w:rFonts w:ascii="Arial" w:eastAsia="Times New Roman" w:hAnsi="Arial" w:cs="Arial"/>
          <w:lang w:val="es-CO"/>
        </w:rPr>
        <w:t>, y ayudado por el viento</w:t>
      </w:r>
      <w:r w:rsidR="00B21B4D">
        <w:rPr>
          <w:rFonts w:ascii="Arial" w:eastAsia="Times New Roman" w:hAnsi="Arial" w:cs="Arial"/>
          <w:lang w:val="es-CO"/>
        </w:rPr>
        <w:t>,</w:t>
      </w:r>
      <w:r w:rsidR="00357FB9" w:rsidRPr="00C372E1">
        <w:rPr>
          <w:rFonts w:ascii="Arial" w:eastAsia="Times New Roman" w:hAnsi="Arial" w:cs="Arial"/>
          <w:lang w:val="es-CO"/>
        </w:rPr>
        <w:t xml:space="preserve"> </w:t>
      </w:r>
      <w:r w:rsidRPr="00C372E1">
        <w:rPr>
          <w:rFonts w:ascii="Arial" w:eastAsia="Times New Roman" w:hAnsi="Arial" w:cs="Arial"/>
          <w:lang w:val="es-CO"/>
        </w:rPr>
        <w:t>se dispers</w:t>
      </w:r>
      <w:r w:rsidR="00357FB9" w:rsidRPr="00C372E1">
        <w:rPr>
          <w:rFonts w:ascii="Arial" w:eastAsia="Times New Roman" w:hAnsi="Arial" w:cs="Arial"/>
          <w:lang w:val="es-CO"/>
        </w:rPr>
        <w:t>a</w:t>
      </w:r>
      <w:r w:rsidRPr="00C372E1">
        <w:rPr>
          <w:rFonts w:ascii="Arial" w:eastAsia="Times New Roman" w:hAnsi="Arial" w:cs="Arial"/>
          <w:lang w:val="es-CO"/>
        </w:rPr>
        <w:t xml:space="preserve"> con facilidad</w:t>
      </w:r>
      <w:r w:rsidR="00357FB9" w:rsidRPr="00C372E1">
        <w:rPr>
          <w:rFonts w:ascii="Arial" w:eastAsia="Times New Roman" w:hAnsi="Arial" w:cs="Arial"/>
          <w:lang w:val="es-CO"/>
        </w:rPr>
        <w:t xml:space="preserve"> h</w:t>
      </w:r>
      <w:r w:rsidR="009333C3" w:rsidRPr="00C372E1">
        <w:rPr>
          <w:rFonts w:ascii="Arial" w:eastAsia="Times New Roman" w:hAnsi="Arial" w:cs="Arial"/>
          <w:lang w:val="es-CO"/>
        </w:rPr>
        <w:t>asta llegar a otras flores</w:t>
      </w:r>
      <w:r w:rsidR="00357FB9" w:rsidRPr="00C372E1">
        <w:rPr>
          <w:rFonts w:ascii="Arial" w:eastAsia="Times New Roman" w:hAnsi="Arial" w:cs="Arial"/>
          <w:lang w:val="es-CO"/>
        </w:rPr>
        <w:t>.</w:t>
      </w:r>
    </w:p>
    <w:p w:rsidR="008E154E" w:rsidRPr="00C372E1" w:rsidRDefault="008E154E" w:rsidP="008E154E">
      <w:pPr>
        <w:pStyle w:val="Prrafodelista"/>
        <w:tabs>
          <w:tab w:val="right" w:pos="8498"/>
        </w:tabs>
        <w:ind w:left="0"/>
        <w:rPr>
          <w:rFonts w:ascii="Arial" w:hAnsi="Arial" w:cs="Arial"/>
          <w:b/>
        </w:rPr>
      </w:pPr>
      <w:r w:rsidRPr="00C372E1">
        <w:rPr>
          <w:rFonts w:ascii="Arial" w:hAnsi="Arial" w:cs="Arial"/>
          <w:highlight w:val="yellow"/>
        </w:rPr>
        <w:t>[SECCIÓN 2]</w:t>
      </w:r>
      <w:r w:rsidRPr="00C372E1">
        <w:rPr>
          <w:rFonts w:ascii="Arial" w:hAnsi="Arial" w:cs="Arial"/>
          <w:b/>
        </w:rPr>
        <w:t>5.3.2 La fecundación</w:t>
      </w:r>
    </w:p>
    <w:p w:rsidR="00464E3C" w:rsidRPr="00C372E1" w:rsidRDefault="008E154E" w:rsidP="008E154E">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 xml:space="preserve">La </w:t>
      </w:r>
      <w:r w:rsidRPr="00C372E1">
        <w:rPr>
          <w:rFonts w:ascii="Arial" w:eastAsia="Times New Roman" w:hAnsi="Arial" w:cs="Arial"/>
          <w:b/>
          <w:bCs/>
          <w:lang w:val="es-CO"/>
        </w:rPr>
        <w:t>fecundación</w:t>
      </w:r>
      <w:r w:rsidR="00357FB9" w:rsidRPr="00C372E1">
        <w:rPr>
          <w:rFonts w:ascii="Arial" w:eastAsia="Times New Roman" w:hAnsi="Arial" w:cs="Arial"/>
          <w:lang w:val="es-CO"/>
        </w:rPr>
        <w:t xml:space="preserve"> ocurre </w:t>
      </w:r>
      <w:r w:rsidRPr="00C372E1">
        <w:rPr>
          <w:rFonts w:ascii="Arial" w:eastAsia="Times New Roman" w:hAnsi="Arial" w:cs="Arial"/>
          <w:lang w:val="es-CO"/>
        </w:rPr>
        <w:t xml:space="preserve">cuando el grano de polen llega al estigma </w:t>
      </w:r>
      <w:r w:rsidR="00BA2760" w:rsidRPr="00C372E1">
        <w:rPr>
          <w:rFonts w:ascii="Arial" w:eastAsia="Times New Roman" w:hAnsi="Arial" w:cs="Arial"/>
          <w:lang w:val="es-CO"/>
        </w:rPr>
        <w:t>de una flor de su misma especie.</w:t>
      </w:r>
      <w:r w:rsidRPr="00C372E1">
        <w:rPr>
          <w:rFonts w:ascii="Arial" w:eastAsia="Times New Roman" w:hAnsi="Arial" w:cs="Arial"/>
          <w:lang w:val="es-CO"/>
        </w:rPr>
        <w:t xml:space="preserve"> </w:t>
      </w:r>
      <w:r w:rsidR="00BA2760" w:rsidRPr="00C372E1">
        <w:rPr>
          <w:rFonts w:ascii="Arial" w:eastAsia="Times New Roman" w:hAnsi="Arial" w:cs="Arial"/>
          <w:lang w:val="es-CO"/>
        </w:rPr>
        <w:t>A</w:t>
      </w:r>
      <w:r w:rsidR="00357FB9" w:rsidRPr="00C372E1">
        <w:rPr>
          <w:rFonts w:ascii="Arial" w:eastAsia="Times New Roman" w:hAnsi="Arial" w:cs="Arial"/>
          <w:lang w:val="es-CO"/>
        </w:rPr>
        <w:t xml:space="preserve">llí se </w:t>
      </w:r>
      <w:r w:rsidRPr="00C372E1">
        <w:rPr>
          <w:rFonts w:ascii="Arial" w:eastAsia="Times New Roman" w:hAnsi="Arial" w:cs="Arial"/>
          <w:lang w:val="es-CO"/>
        </w:rPr>
        <w:t xml:space="preserve">desarrolla un conducto llamado </w:t>
      </w:r>
      <w:r w:rsidRPr="00C372E1">
        <w:rPr>
          <w:rFonts w:ascii="Arial" w:eastAsia="Times New Roman" w:hAnsi="Arial" w:cs="Arial"/>
          <w:b/>
          <w:bCs/>
          <w:lang w:val="es-CO"/>
        </w:rPr>
        <w:t>tubo polínico</w:t>
      </w:r>
      <w:r w:rsidRPr="00C372E1">
        <w:rPr>
          <w:rFonts w:ascii="Arial" w:eastAsia="Times New Roman" w:hAnsi="Arial" w:cs="Arial"/>
          <w:lang w:val="es-CO"/>
        </w:rPr>
        <w:t xml:space="preserve"> que une el estigma con el ovario. Este tubo permite que los gametos sexuales masculinos </w:t>
      </w:r>
      <w:r w:rsidRPr="00C372E1">
        <w:rPr>
          <w:rFonts w:ascii="Arial" w:eastAsia="Times New Roman" w:hAnsi="Arial" w:cs="Arial"/>
          <w:lang w:val="es-CO"/>
        </w:rPr>
        <w:lastRenderedPageBreak/>
        <w:t xml:space="preserve">contenidos en los granos de polen lleguen hasta la </w:t>
      </w:r>
      <w:r w:rsidRPr="00C372E1">
        <w:rPr>
          <w:rFonts w:ascii="Arial" w:eastAsia="Times New Roman" w:hAnsi="Arial" w:cs="Arial"/>
          <w:b/>
          <w:bCs/>
          <w:lang w:val="es-CO"/>
        </w:rPr>
        <w:t>oosfera</w:t>
      </w:r>
      <w:r w:rsidRPr="00C372E1">
        <w:rPr>
          <w:rFonts w:ascii="Arial" w:eastAsia="Times New Roman" w:hAnsi="Arial" w:cs="Arial"/>
          <w:lang w:val="es-CO"/>
        </w:rPr>
        <w:t xml:space="preserve"> o célula sexual femenina situada en el ovario.</w:t>
      </w:r>
    </w:p>
    <w:p w:rsidR="008E154E" w:rsidRPr="00C372E1" w:rsidRDefault="00464E3C" w:rsidP="008E154E">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En el ovario</w:t>
      </w:r>
      <w:r w:rsidR="00B21B4D">
        <w:rPr>
          <w:rFonts w:ascii="Arial" w:eastAsia="Times New Roman" w:hAnsi="Arial" w:cs="Arial"/>
          <w:lang w:val="es-CO"/>
        </w:rPr>
        <w:t>,</w:t>
      </w:r>
      <w:r w:rsidRPr="00C372E1">
        <w:rPr>
          <w:rFonts w:ascii="Arial" w:eastAsia="Times New Roman" w:hAnsi="Arial" w:cs="Arial"/>
          <w:lang w:val="es-CO"/>
        </w:rPr>
        <w:t xml:space="preserve"> el</w:t>
      </w:r>
      <w:r w:rsidR="008E154E" w:rsidRPr="00C372E1">
        <w:rPr>
          <w:rFonts w:ascii="Arial" w:eastAsia="Times New Roman" w:hAnsi="Arial" w:cs="Arial"/>
          <w:lang w:val="es-CO"/>
        </w:rPr>
        <w:t xml:space="preserve"> gameto masculino y el femenino se unen f</w:t>
      </w:r>
      <w:r w:rsidR="00BA2760" w:rsidRPr="00C372E1">
        <w:rPr>
          <w:rFonts w:ascii="Arial" w:eastAsia="Times New Roman" w:hAnsi="Arial" w:cs="Arial"/>
          <w:lang w:val="es-CO"/>
        </w:rPr>
        <w:t xml:space="preserve">ormando el </w:t>
      </w:r>
      <w:r w:rsidR="008E154E" w:rsidRPr="00C372E1">
        <w:rPr>
          <w:rFonts w:ascii="Arial" w:eastAsia="Times New Roman" w:hAnsi="Arial" w:cs="Arial"/>
          <w:b/>
          <w:bCs/>
          <w:lang w:val="es-CO"/>
        </w:rPr>
        <w:t>cigoto</w:t>
      </w:r>
      <w:r w:rsidR="008E154E" w:rsidRPr="00C372E1">
        <w:rPr>
          <w:rFonts w:ascii="Arial" w:eastAsia="Times New Roman" w:hAnsi="Arial" w:cs="Arial"/>
          <w:lang w:val="es-CO"/>
        </w:rPr>
        <w:t xml:space="preserve">, que se dividirá varias veces </w:t>
      </w:r>
      <w:r w:rsidR="00357FB9" w:rsidRPr="00C372E1">
        <w:rPr>
          <w:rFonts w:ascii="Arial" w:eastAsia="Times New Roman" w:hAnsi="Arial" w:cs="Arial"/>
          <w:lang w:val="es-CO"/>
        </w:rPr>
        <w:t>hasta</w:t>
      </w:r>
      <w:r w:rsidR="008E154E" w:rsidRPr="00C372E1">
        <w:rPr>
          <w:rFonts w:ascii="Arial" w:eastAsia="Times New Roman" w:hAnsi="Arial" w:cs="Arial"/>
          <w:lang w:val="es-CO"/>
        </w:rPr>
        <w:t xml:space="preserve"> formar el </w:t>
      </w:r>
      <w:r w:rsidR="008E154E" w:rsidRPr="00C372E1">
        <w:rPr>
          <w:rFonts w:ascii="Arial" w:eastAsia="Times New Roman" w:hAnsi="Arial" w:cs="Arial"/>
          <w:b/>
          <w:lang w:val="es-CO"/>
        </w:rPr>
        <w:t>embrión</w:t>
      </w:r>
      <w:r w:rsidR="008E154E" w:rsidRPr="00C372E1">
        <w:rPr>
          <w:rFonts w:ascii="Arial" w:eastAsia="Times New Roman" w:hAnsi="Arial" w:cs="Arial"/>
          <w:lang w:val="es-CO"/>
        </w:rPr>
        <w:t>.</w:t>
      </w:r>
    </w:p>
    <w:p w:rsidR="008E154E" w:rsidRPr="00C372E1" w:rsidRDefault="008E154E" w:rsidP="008E154E">
      <w:pPr>
        <w:tabs>
          <w:tab w:val="right" w:pos="8498"/>
        </w:tabs>
        <w:rPr>
          <w:rFonts w:ascii="Arial" w:hAnsi="Arial" w:cs="Arial"/>
          <w:b/>
        </w:rPr>
      </w:pPr>
      <w:r w:rsidRPr="00C372E1">
        <w:rPr>
          <w:rFonts w:ascii="Arial" w:hAnsi="Arial" w:cs="Arial"/>
          <w:highlight w:val="yellow"/>
        </w:rPr>
        <w:t>[SECCIÓN 2]</w:t>
      </w:r>
      <w:r w:rsidRPr="00C372E1">
        <w:rPr>
          <w:rFonts w:ascii="Arial" w:hAnsi="Arial" w:cs="Arial"/>
          <w:b/>
        </w:rPr>
        <w:t>5.3.3 La fructificación</w:t>
      </w:r>
    </w:p>
    <w:p w:rsidR="00464E3C" w:rsidRPr="00C372E1" w:rsidRDefault="00841849" w:rsidP="008E154E">
      <w:pPr>
        <w:spacing w:before="100" w:beforeAutospacing="1" w:after="100" w:afterAutospacing="1"/>
        <w:rPr>
          <w:rFonts w:ascii="Arial" w:eastAsia="Times New Roman" w:hAnsi="Arial" w:cs="Arial"/>
          <w:lang w:val="es-CO"/>
        </w:rPr>
      </w:pPr>
      <w:r w:rsidRPr="00C372E1">
        <w:rPr>
          <w:rFonts w:ascii="Arial" w:eastAsia="Times New Roman" w:hAnsi="Arial" w:cs="Arial"/>
        </w:rPr>
        <w:t>T</w:t>
      </w:r>
      <w:r w:rsidRPr="00C372E1">
        <w:rPr>
          <w:rFonts w:ascii="Arial" w:eastAsia="Times New Roman" w:hAnsi="Arial" w:cs="Arial"/>
          <w:lang w:val="es-CO"/>
        </w:rPr>
        <w:t xml:space="preserve">ras la fecundación se presenta la fase de formación del </w:t>
      </w:r>
      <w:r w:rsidRPr="00C372E1">
        <w:rPr>
          <w:rFonts w:ascii="Arial" w:eastAsia="Times New Roman" w:hAnsi="Arial" w:cs="Arial"/>
          <w:b/>
          <w:lang w:val="es-CO"/>
        </w:rPr>
        <w:t>fruto</w:t>
      </w:r>
      <w:r w:rsidRPr="00C372E1">
        <w:rPr>
          <w:rFonts w:ascii="Arial" w:eastAsia="Times New Roman" w:hAnsi="Arial" w:cs="Arial"/>
          <w:lang w:val="es-CO"/>
        </w:rPr>
        <w:t xml:space="preserve"> denominada </w:t>
      </w:r>
      <w:r w:rsidR="008E154E" w:rsidRPr="00C372E1">
        <w:rPr>
          <w:rFonts w:ascii="Arial" w:eastAsia="Times New Roman" w:hAnsi="Arial" w:cs="Arial"/>
          <w:b/>
          <w:bCs/>
          <w:lang w:val="es-CO"/>
        </w:rPr>
        <w:t>fructificación</w:t>
      </w:r>
      <w:r w:rsidRPr="00C372E1">
        <w:rPr>
          <w:rFonts w:ascii="Arial" w:eastAsia="Times New Roman" w:hAnsi="Arial" w:cs="Arial"/>
          <w:lang w:val="es-CO"/>
        </w:rPr>
        <w:t>. Durante esta</w:t>
      </w:r>
      <w:r w:rsidR="00C3343F" w:rsidRPr="00C372E1">
        <w:rPr>
          <w:rFonts w:ascii="Arial" w:eastAsia="Times New Roman" w:hAnsi="Arial" w:cs="Arial"/>
          <w:lang w:val="es-CO"/>
        </w:rPr>
        <w:t xml:space="preserve"> etapa</w:t>
      </w:r>
      <w:r w:rsidR="008E154E" w:rsidRPr="00C372E1">
        <w:rPr>
          <w:rFonts w:ascii="Arial" w:eastAsia="Times New Roman" w:hAnsi="Arial" w:cs="Arial"/>
          <w:lang w:val="es-CO"/>
        </w:rPr>
        <w:t xml:space="preserve">, el ovario almacena </w:t>
      </w:r>
      <w:proofErr w:type="gramStart"/>
      <w:r w:rsidR="008E154E" w:rsidRPr="00C372E1">
        <w:rPr>
          <w:rFonts w:ascii="Arial" w:eastAsia="Times New Roman" w:hAnsi="Arial" w:cs="Arial"/>
          <w:lang w:val="es-CO"/>
        </w:rPr>
        <w:t xml:space="preserve">sustancias nutritivas y </w:t>
      </w:r>
      <w:r w:rsidRPr="00C372E1">
        <w:rPr>
          <w:rFonts w:ascii="Arial" w:eastAsia="Times New Roman" w:hAnsi="Arial" w:cs="Arial"/>
          <w:lang w:val="es-CO"/>
        </w:rPr>
        <w:t>madura</w:t>
      </w:r>
      <w:proofErr w:type="gramEnd"/>
      <w:r w:rsidRPr="00C372E1">
        <w:rPr>
          <w:rFonts w:ascii="Arial" w:eastAsia="Times New Roman" w:hAnsi="Arial" w:cs="Arial"/>
          <w:lang w:val="es-CO"/>
        </w:rPr>
        <w:t xml:space="preserve"> hasta </w:t>
      </w:r>
      <w:r w:rsidR="008E154E" w:rsidRPr="00C372E1">
        <w:rPr>
          <w:rFonts w:ascii="Arial" w:eastAsia="Times New Roman" w:hAnsi="Arial" w:cs="Arial"/>
          <w:lang w:val="es-CO"/>
        </w:rPr>
        <w:t>transforma</w:t>
      </w:r>
      <w:r w:rsidRPr="00C372E1">
        <w:rPr>
          <w:rFonts w:ascii="Arial" w:eastAsia="Times New Roman" w:hAnsi="Arial" w:cs="Arial"/>
          <w:lang w:val="es-CO"/>
        </w:rPr>
        <w:t>rse</w:t>
      </w:r>
      <w:r w:rsidR="008E154E" w:rsidRPr="00C372E1">
        <w:rPr>
          <w:rFonts w:ascii="Arial" w:eastAsia="Times New Roman" w:hAnsi="Arial" w:cs="Arial"/>
          <w:lang w:val="es-CO"/>
        </w:rPr>
        <w:t xml:space="preserve"> en </w:t>
      </w:r>
      <w:r w:rsidR="008E154E" w:rsidRPr="00C372E1">
        <w:rPr>
          <w:rFonts w:ascii="Arial" w:eastAsia="Times New Roman" w:hAnsi="Arial" w:cs="Arial"/>
          <w:b/>
          <w:bCs/>
          <w:lang w:val="es-CO"/>
        </w:rPr>
        <w:t>fruto</w:t>
      </w:r>
      <w:r w:rsidR="00285086" w:rsidRPr="00C372E1">
        <w:rPr>
          <w:rFonts w:ascii="Arial" w:eastAsia="Times New Roman" w:hAnsi="Arial" w:cs="Arial"/>
          <w:lang w:val="es-CO"/>
        </w:rPr>
        <w:t>.</w:t>
      </w:r>
    </w:p>
    <w:p w:rsidR="008E154E" w:rsidRPr="00C372E1" w:rsidRDefault="00464E3C" w:rsidP="008E154E">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 xml:space="preserve">El fruto </w:t>
      </w:r>
      <w:r w:rsidRPr="00C372E1">
        <w:rPr>
          <w:rFonts w:ascii="Arial" w:eastAsia="Times New Roman" w:hAnsi="Arial" w:cs="Arial"/>
          <w:b/>
          <w:lang w:val="es-CO"/>
        </w:rPr>
        <w:t>protege</w:t>
      </w:r>
      <w:r w:rsidRPr="00C372E1">
        <w:rPr>
          <w:rFonts w:ascii="Arial" w:eastAsia="Times New Roman" w:hAnsi="Arial" w:cs="Arial"/>
          <w:lang w:val="es-CO"/>
        </w:rPr>
        <w:t xml:space="preserve"> las semillas y a la vez facilita su </w:t>
      </w:r>
      <w:r w:rsidRPr="00C372E1">
        <w:rPr>
          <w:rFonts w:ascii="Arial" w:eastAsia="Times New Roman" w:hAnsi="Arial" w:cs="Arial"/>
          <w:b/>
          <w:lang w:val="es-CO"/>
        </w:rPr>
        <w:t>dispersión</w:t>
      </w:r>
      <w:r w:rsidR="00285086" w:rsidRPr="00C372E1">
        <w:rPr>
          <w:rFonts w:ascii="Arial" w:eastAsia="Times New Roman" w:hAnsi="Arial" w:cs="Arial"/>
          <w:b/>
          <w:lang w:val="es-CO"/>
        </w:rPr>
        <w:t xml:space="preserve"> </w:t>
      </w:r>
      <w:r w:rsidR="00285086" w:rsidRPr="00C372E1">
        <w:rPr>
          <w:rFonts w:ascii="Arial" w:eastAsia="Times New Roman" w:hAnsi="Arial" w:cs="Arial"/>
          <w:lang w:val="es-CO"/>
        </w:rPr>
        <w:t>al ser consumido por los animales, quienes esparcen las semillas.</w:t>
      </w:r>
      <w:r w:rsidRPr="00C372E1">
        <w:rPr>
          <w:rFonts w:ascii="Arial" w:eastAsia="Times New Roman" w:hAnsi="Arial" w:cs="Arial"/>
          <w:lang w:val="es-CO"/>
        </w:rPr>
        <w:t xml:space="preserve"> </w:t>
      </w:r>
      <w:r w:rsidR="00285086" w:rsidRPr="00C372E1">
        <w:rPr>
          <w:rFonts w:ascii="Arial" w:eastAsia="Times New Roman" w:hAnsi="Arial" w:cs="Arial"/>
          <w:lang w:val="es-CO"/>
        </w:rPr>
        <w:t>El fruto</w:t>
      </w:r>
      <w:r w:rsidRPr="00C372E1">
        <w:rPr>
          <w:rFonts w:ascii="Arial" w:eastAsia="Times New Roman" w:hAnsi="Arial" w:cs="Arial"/>
          <w:lang w:val="es-CO"/>
        </w:rPr>
        <w:t xml:space="preserve"> </w:t>
      </w:r>
      <w:r w:rsidR="008E154E" w:rsidRPr="00C372E1">
        <w:rPr>
          <w:rFonts w:ascii="Arial" w:eastAsia="Times New Roman" w:hAnsi="Arial" w:cs="Arial"/>
          <w:lang w:val="es-CO"/>
        </w:rPr>
        <w:t xml:space="preserve">puede ser </w:t>
      </w:r>
      <w:r w:rsidR="00C3343F" w:rsidRPr="00C372E1">
        <w:rPr>
          <w:rFonts w:ascii="Arial" w:eastAsia="Times New Roman" w:hAnsi="Arial" w:cs="Arial"/>
          <w:lang w:val="es-CO"/>
        </w:rPr>
        <w:t>“</w:t>
      </w:r>
      <w:r w:rsidR="008E154E" w:rsidRPr="00C372E1">
        <w:rPr>
          <w:rFonts w:ascii="Arial" w:eastAsia="Times New Roman" w:hAnsi="Arial" w:cs="Arial"/>
          <w:lang w:val="es-CO"/>
        </w:rPr>
        <w:t>carnoso</w:t>
      </w:r>
      <w:r w:rsidR="00C3343F" w:rsidRPr="00C372E1">
        <w:rPr>
          <w:rFonts w:ascii="Arial" w:eastAsia="Times New Roman" w:hAnsi="Arial" w:cs="Arial"/>
          <w:lang w:val="es-CO"/>
        </w:rPr>
        <w:t>”</w:t>
      </w:r>
      <w:r w:rsidR="008E154E" w:rsidRPr="00C372E1">
        <w:rPr>
          <w:rFonts w:ascii="Arial" w:eastAsia="Times New Roman" w:hAnsi="Arial" w:cs="Arial"/>
          <w:lang w:val="es-CO"/>
        </w:rPr>
        <w:t xml:space="preserve"> como la manzana</w:t>
      </w:r>
      <w:r w:rsidR="00C3343F" w:rsidRPr="00C372E1">
        <w:rPr>
          <w:rFonts w:ascii="Arial" w:eastAsia="Times New Roman" w:hAnsi="Arial" w:cs="Arial"/>
          <w:lang w:val="es-CO"/>
        </w:rPr>
        <w:t xml:space="preserve"> o las uvas</w:t>
      </w:r>
      <w:r w:rsidR="008E154E" w:rsidRPr="00C372E1">
        <w:rPr>
          <w:rFonts w:ascii="Arial" w:eastAsia="Times New Roman" w:hAnsi="Arial" w:cs="Arial"/>
          <w:lang w:val="es-CO"/>
        </w:rPr>
        <w:t xml:space="preserve">, o duro y seco, como la nuez.  </w:t>
      </w:r>
    </w:p>
    <w:p w:rsidR="008E154E" w:rsidRPr="00C372E1" w:rsidRDefault="008E154E" w:rsidP="008E154E">
      <w:pPr>
        <w:tabs>
          <w:tab w:val="right" w:pos="8498"/>
        </w:tabs>
        <w:rPr>
          <w:rFonts w:ascii="Arial" w:eastAsia="Times New Roman" w:hAnsi="Arial" w:cs="Arial"/>
          <w:lang w:val="es-CO"/>
        </w:rPr>
      </w:pPr>
      <w:r w:rsidRPr="00C372E1">
        <w:rPr>
          <w:rFonts w:ascii="Arial" w:hAnsi="Arial" w:cs="Arial"/>
          <w:highlight w:val="yellow"/>
        </w:rPr>
        <w:t>[SECCIÓN 2]</w:t>
      </w:r>
      <w:r w:rsidRPr="00C372E1">
        <w:rPr>
          <w:rFonts w:ascii="Arial" w:hAnsi="Arial" w:cs="Arial"/>
          <w:b/>
        </w:rPr>
        <w:t>5.3.4 La dispersión</w:t>
      </w:r>
    </w:p>
    <w:p w:rsidR="008E154E" w:rsidRPr="00C372E1" w:rsidRDefault="00285086" w:rsidP="008E154E">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Después de la fructificación sigue</w:t>
      </w:r>
      <w:r w:rsidR="00CE663F" w:rsidRPr="00C372E1">
        <w:rPr>
          <w:rFonts w:ascii="Arial" w:eastAsia="Times New Roman" w:hAnsi="Arial" w:cs="Arial"/>
          <w:lang w:val="es-CO"/>
        </w:rPr>
        <w:t xml:space="preserve"> la </w:t>
      </w:r>
      <w:r w:rsidR="008E154E" w:rsidRPr="00C372E1">
        <w:rPr>
          <w:rFonts w:ascii="Arial" w:eastAsia="Times New Roman" w:hAnsi="Arial" w:cs="Arial"/>
          <w:b/>
          <w:bCs/>
          <w:lang w:val="es-CO"/>
        </w:rPr>
        <w:t>dispersión</w:t>
      </w:r>
      <w:r w:rsidRPr="00C372E1">
        <w:rPr>
          <w:rFonts w:ascii="Arial" w:eastAsia="Times New Roman" w:hAnsi="Arial" w:cs="Arial"/>
          <w:lang w:val="es-CO"/>
        </w:rPr>
        <w:t xml:space="preserve"> de las semillas. U</w:t>
      </w:r>
      <w:r w:rsidR="00CE663F" w:rsidRPr="00C372E1">
        <w:rPr>
          <w:rFonts w:ascii="Arial" w:eastAsia="Times New Roman" w:hAnsi="Arial" w:cs="Arial"/>
          <w:lang w:val="es-CO"/>
        </w:rPr>
        <w:t xml:space="preserve">na vez el fruto madura y cae al suelo, </w:t>
      </w:r>
      <w:r w:rsidRPr="00C372E1">
        <w:rPr>
          <w:rFonts w:ascii="Arial" w:eastAsia="Times New Roman" w:hAnsi="Arial" w:cs="Arial"/>
          <w:lang w:val="es-CO"/>
        </w:rPr>
        <w:t xml:space="preserve">o es tomado por algún animal, </w:t>
      </w:r>
      <w:r w:rsidR="00CE663F" w:rsidRPr="00C372E1">
        <w:rPr>
          <w:rFonts w:ascii="Arial" w:eastAsia="Times New Roman" w:hAnsi="Arial" w:cs="Arial"/>
          <w:lang w:val="es-CO"/>
        </w:rPr>
        <w:t xml:space="preserve">las semillas </w:t>
      </w:r>
      <w:r w:rsidRPr="00C372E1">
        <w:rPr>
          <w:rFonts w:ascii="Arial" w:eastAsia="Times New Roman" w:hAnsi="Arial" w:cs="Arial"/>
          <w:lang w:val="es-CO"/>
        </w:rPr>
        <w:t>pueden diseminarse. Cuando</w:t>
      </w:r>
      <w:r w:rsidR="00856D89" w:rsidRPr="00C372E1">
        <w:rPr>
          <w:rFonts w:ascii="Arial" w:eastAsia="Times New Roman" w:hAnsi="Arial" w:cs="Arial"/>
          <w:lang w:val="es-CO"/>
        </w:rPr>
        <w:t xml:space="preserve"> </w:t>
      </w:r>
      <w:r w:rsidRPr="00C372E1">
        <w:rPr>
          <w:rFonts w:ascii="Arial" w:eastAsia="Times New Roman" w:hAnsi="Arial" w:cs="Arial"/>
          <w:lang w:val="es-CO"/>
        </w:rPr>
        <w:t>un animal se alimenta</w:t>
      </w:r>
      <w:r w:rsidR="00856D89" w:rsidRPr="00C372E1">
        <w:rPr>
          <w:rFonts w:ascii="Arial" w:eastAsia="Times New Roman" w:hAnsi="Arial" w:cs="Arial"/>
          <w:lang w:val="es-CO"/>
        </w:rPr>
        <w:t xml:space="preserve"> de la</w:t>
      </w:r>
      <w:r w:rsidRPr="00C372E1">
        <w:rPr>
          <w:rFonts w:ascii="Arial" w:eastAsia="Times New Roman" w:hAnsi="Arial" w:cs="Arial"/>
          <w:lang w:val="es-CO"/>
        </w:rPr>
        <w:t xml:space="preserve"> parte más nutritiva del fruto</w:t>
      </w:r>
      <w:r w:rsidR="00D36108" w:rsidRPr="00C372E1">
        <w:rPr>
          <w:rFonts w:ascii="Arial" w:eastAsia="Times New Roman" w:hAnsi="Arial" w:cs="Arial"/>
          <w:lang w:val="es-CO"/>
        </w:rPr>
        <w:t xml:space="preserve"> </w:t>
      </w:r>
      <w:r w:rsidRPr="00C372E1">
        <w:rPr>
          <w:rFonts w:ascii="Arial" w:eastAsia="Times New Roman" w:hAnsi="Arial" w:cs="Arial"/>
          <w:lang w:val="es-CO"/>
        </w:rPr>
        <w:t>deja</w:t>
      </w:r>
      <w:r w:rsidR="00856D89" w:rsidRPr="00C372E1">
        <w:rPr>
          <w:rFonts w:ascii="Arial" w:eastAsia="Times New Roman" w:hAnsi="Arial" w:cs="Arial"/>
          <w:lang w:val="es-CO"/>
        </w:rPr>
        <w:t xml:space="preserve"> </w:t>
      </w:r>
      <w:r w:rsidR="008E154E" w:rsidRPr="00C372E1">
        <w:rPr>
          <w:rFonts w:ascii="Arial" w:eastAsia="Times New Roman" w:hAnsi="Arial" w:cs="Arial"/>
          <w:lang w:val="es-CO"/>
        </w:rPr>
        <w:t>la semilla al descubierto</w:t>
      </w:r>
      <w:r w:rsidR="006405BF" w:rsidRPr="00C372E1">
        <w:rPr>
          <w:rFonts w:ascii="Arial" w:eastAsia="Times New Roman" w:hAnsi="Arial" w:cs="Arial"/>
          <w:lang w:val="es-CO"/>
        </w:rPr>
        <w:t>, muchas veces lejos de la planta que la formó</w:t>
      </w:r>
      <w:r w:rsidR="008E154E" w:rsidRPr="00C372E1">
        <w:rPr>
          <w:rFonts w:ascii="Arial" w:eastAsia="Times New Roman" w:hAnsi="Arial" w:cs="Arial"/>
          <w:lang w:val="es-CO"/>
        </w:rPr>
        <w:t xml:space="preserve">. </w:t>
      </w:r>
    </w:p>
    <w:p w:rsidR="008E154E" w:rsidRPr="00C372E1" w:rsidRDefault="008E154E" w:rsidP="008E154E">
      <w:pPr>
        <w:tabs>
          <w:tab w:val="right" w:pos="8498"/>
        </w:tabs>
        <w:rPr>
          <w:rFonts w:ascii="Arial" w:hAnsi="Arial" w:cs="Arial"/>
          <w:b/>
        </w:rPr>
      </w:pPr>
      <w:r w:rsidRPr="00C372E1">
        <w:rPr>
          <w:rFonts w:ascii="Arial" w:hAnsi="Arial" w:cs="Arial"/>
          <w:highlight w:val="yellow"/>
        </w:rPr>
        <w:t>[SECCIÓN 2]</w:t>
      </w:r>
      <w:r w:rsidRPr="00C372E1">
        <w:rPr>
          <w:rFonts w:ascii="Arial" w:hAnsi="Arial" w:cs="Arial"/>
          <w:b/>
        </w:rPr>
        <w:t>5.3.5 La germinación</w:t>
      </w:r>
    </w:p>
    <w:p w:rsidR="00D36108" w:rsidRPr="00C372E1" w:rsidRDefault="008E154E" w:rsidP="008E154E">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La</w:t>
      </w:r>
      <w:r w:rsidR="00856D89" w:rsidRPr="00C372E1">
        <w:rPr>
          <w:rFonts w:ascii="Arial" w:eastAsia="Times New Roman" w:hAnsi="Arial" w:cs="Arial"/>
          <w:lang w:val="es-CO"/>
        </w:rPr>
        <w:t xml:space="preserve"> </w:t>
      </w:r>
      <w:r w:rsidR="006405BF" w:rsidRPr="00C372E1">
        <w:rPr>
          <w:rFonts w:ascii="Arial" w:eastAsia="Times New Roman" w:hAnsi="Arial" w:cs="Arial"/>
          <w:lang w:val="es-CO"/>
        </w:rPr>
        <w:t xml:space="preserve">última etapa </w:t>
      </w:r>
      <w:r w:rsidR="00856D89" w:rsidRPr="00C372E1">
        <w:rPr>
          <w:rFonts w:ascii="Arial" w:eastAsia="Times New Roman" w:hAnsi="Arial" w:cs="Arial"/>
          <w:lang w:val="es-CO"/>
        </w:rPr>
        <w:t>es la</w:t>
      </w:r>
      <w:r w:rsidRPr="00C372E1">
        <w:rPr>
          <w:rFonts w:ascii="Arial" w:eastAsia="Times New Roman" w:hAnsi="Arial" w:cs="Arial"/>
          <w:lang w:val="es-CO"/>
        </w:rPr>
        <w:t xml:space="preserve"> </w:t>
      </w:r>
      <w:r w:rsidRPr="00C372E1">
        <w:rPr>
          <w:rFonts w:ascii="Arial" w:eastAsia="Times New Roman" w:hAnsi="Arial" w:cs="Arial"/>
          <w:b/>
          <w:bCs/>
          <w:lang w:val="es-CO"/>
        </w:rPr>
        <w:t>germinación</w:t>
      </w:r>
      <w:r w:rsidR="00920A54" w:rsidRPr="00C372E1">
        <w:rPr>
          <w:rFonts w:ascii="Arial" w:eastAsia="Times New Roman" w:hAnsi="Arial" w:cs="Arial"/>
          <w:lang w:val="es-CO"/>
        </w:rPr>
        <w:t>,</w:t>
      </w:r>
      <w:r w:rsidR="00856D89" w:rsidRPr="00C372E1">
        <w:rPr>
          <w:rFonts w:ascii="Arial" w:eastAsia="Times New Roman" w:hAnsi="Arial" w:cs="Arial"/>
          <w:lang w:val="es-CO"/>
        </w:rPr>
        <w:t xml:space="preserve"> </w:t>
      </w:r>
      <w:r w:rsidR="006405BF" w:rsidRPr="00C372E1">
        <w:rPr>
          <w:rFonts w:ascii="Arial" w:eastAsia="Times New Roman" w:hAnsi="Arial" w:cs="Arial"/>
          <w:lang w:val="es-CO"/>
        </w:rPr>
        <w:t>que es</w:t>
      </w:r>
      <w:r w:rsidRPr="00C372E1">
        <w:rPr>
          <w:rFonts w:ascii="Arial" w:eastAsia="Times New Roman" w:hAnsi="Arial" w:cs="Arial"/>
          <w:lang w:val="es-CO"/>
        </w:rPr>
        <w:t xml:space="preserve"> cuando el embrión </w:t>
      </w:r>
      <w:r w:rsidR="006405BF" w:rsidRPr="00C372E1">
        <w:rPr>
          <w:rFonts w:ascii="Arial" w:eastAsia="Times New Roman" w:hAnsi="Arial" w:cs="Arial"/>
          <w:lang w:val="es-CO"/>
        </w:rPr>
        <w:t xml:space="preserve">crece y </w:t>
      </w:r>
      <w:r w:rsidRPr="00C372E1">
        <w:rPr>
          <w:rFonts w:ascii="Arial" w:eastAsia="Times New Roman" w:hAnsi="Arial" w:cs="Arial"/>
          <w:lang w:val="es-CO"/>
        </w:rPr>
        <w:t xml:space="preserve">se desarrolla. Si </w:t>
      </w:r>
      <w:r w:rsidR="00817B7C" w:rsidRPr="00C372E1">
        <w:rPr>
          <w:rFonts w:ascii="Arial" w:eastAsia="Times New Roman" w:hAnsi="Arial" w:cs="Arial"/>
          <w:lang w:val="es-CO"/>
        </w:rPr>
        <w:t xml:space="preserve">las condiciones del suelo y </w:t>
      </w:r>
      <w:r w:rsidRPr="00C372E1">
        <w:rPr>
          <w:rFonts w:ascii="Arial" w:eastAsia="Times New Roman" w:hAnsi="Arial" w:cs="Arial"/>
          <w:lang w:val="es-CO"/>
        </w:rPr>
        <w:t xml:space="preserve">del ambiente son adecuadas, la semilla germina </w:t>
      </w:r>
      <w:r w:rsidR="007F25D5" w:rsidRPr="00C372E1">
        <w:rPr>
          <w:rFonts w:ascii="Arial" w:eastAsia="Times New Roman" w:hAnsi="Arial" w:cs="Arial"/>
          <w:lang w:val="es-CO"/>
        </w:rPr>
        <w:t>originando u</w:t>
      </w:r>
      <w:r w:rsidRPr="00C372E1">
        <w:rPr>
          <w:rFonts w:ascii="Arial" w:eastAsia="Times New Roman" w:hAnsi="Arial" w:cs="Arial"/>
          <w:lang w:val="es-CO"/>
        </w:rPr>
        <w:t xml:space="preserve">na nueva planta. </w:t>
      </w:r>
    </w:p>
    <w:tbl>
      <w:tblPr>
        <w:tblStyle w:val="Tablaconcuadrcula3"/>
        <w:tblW w:w="0" w:type="auto"/>
        <w:tblLook w:val="04A0" w:firstRow="1" w:lastRow="0" w:firstColumn="1" w:lastColumn="0" w:noHBand="0" w:noVBand="1"/>
      </w:tblPr>
      <w:tblGrid>
        <w:gridCol w:w="2518"/>
        <w:gridCol w:w="6536"/>
      </w:tblGrid>
      <w:tr w:rsidR="00C372E1" w:rsidRPr="00C372E1" w:rsidTr="009974B6">
        <w:tc>
          <w:tcPr>
            <w:tcW w:w="9054" w:type="dxa"/>
            <w:gridSpan w:val="2"/>
            <w:shd w:val="clear" w:color="auto" w:fill="000000" w:themeFill="text1"/>
          </w:tcPr>
          <w:p w:rsidR="004F788D" w:rsidRPr="00C372E1" w:rsidRDefault="004F788D" w:rsidP="009974B6">
            <w:pPr>
              <w:jc w:val="center"/>
              <w:rPr>
                <w:rFonts w:ascii="Arial" w:hAnsi="Arial" w:cs="Arial"/>
                <w:b/>
                <w:sz w:val="24"/>
                <w:szCs w:val="24"/>
              </w:rPr>
            </w:pPr>
            <w:r w:rsidRPr="00C372E1">
              <w:rPr>
                <w:rFonts w:ascii="Arial" w:hAnsi="Arial" w:cs="Arial"/>
                <w:b/>
                <w:sz w:val="24"/>
                <w:szCs w:val="24"/>
              </w:rPr>
              <w:t>Profundiza: recurso aprovechado</w:t>
            </w:r>
          </w:p>
        </w:tc>
      </w:tr>
      <w:tr w:rsidR="00C372E1" w:rsidRPr="00C372E1" w:rsidTr="009974B6">
        <w:tc>
          <w:tcPr>
            <w:tcW w:w="2518" w:type="dxa"/>
          </w:tcPr>
          <w:p w:rsidR="004F788D" w:rsidRPr="00C372E1" w:rsidRDefault="004F788D" w:rsidP="009974B6">
            <w:pPr>
              <w:rPr>
                <w:rFonts w:ascii="Arial" w:hAnsi="Arial" w:cs="Arial"/>
                <w:b/>
                <w:sz w:val="24"/>
                <w:szCs w:val="24"/>
              </w:rPr>
            </w:pPr>
            <w:r w:rsidRPr="00C372E1">
              <w:rPr>
                <w:rFonts w:ascii="Arial" w:hAnsi="Arial" w:cs="Arial"/>
                <w:b/>
                <w:sz w:val="24"/>
                <w:szCs w:val="24"/>
              </w:rPr>
              <w:t>Código</w:t>
            </w:r>
          </w:p>
        </w:tc>
        <w:tc>
          <w:tcPr>
            <w:tcW w:w="6536" w:type="dxa"/>
          </w:tcPr>
          <w:p w:rsidR="004F788D" w:rsidRPr="00C372E1" w:rsidRDefault="004F788D" w:rsidP="00674DE5">
            <w:pPr>
              <w:rPr>
                <w:rFonts w:ascii="Arial" w:hAnsi="Arial" w:cs="Arial"/>
                <w:b/>
                <w:sz w:val="24"/>
                <w:szCs w:val="24"/>
              </w:rPr>
            </w:pPr>
            <w:r w:rsidRPr="00C372E1">
              <w:rPr>
                <w:rFonts w:ascii="Arial" w:hAnsi="Arial" w:cs="Arial"/>
                <w:sz w:val="24"/>
                <w:szCs w:val="24"/>
              </w:rPr>
              <w:t>CN_08_04_REC1</w:t>
            </w:r>
            <w:r w:rsidR="00674DE5" w:rsidRPr="00C372E1">
              <w:rPr>
                <w:rFonts w:ascii="Arial" w:hAnsi="Arial" w:cs="Arial"/>
                <w:sz w:val="24"/>
                <w:szCs w:val="24"/>
              </w:rPr>
              <w:t>0</w:t>
            </w:r>
            <w:r w:rsidRPr="00C372E1">
              <w:rPr>
                <w:rFonts w:ascii="Arial" w:hAnsi="Arial" w:cs="Arial"/>
                <w:sz w:val="24"/>
                <w:szCs w:val="24"/>
              </w:rPr>
              <w:t>0</w:t>
            </w:r>
          </w:p>
        </w:tc>
      </w:tr>
      <w:tr w:rsidR="00C372E1" w:rsidRPr="00C372E1" w:rsidTr="009974B6">
        <w:tc>
          <w:tcPr>
            <w:tcW w:w="2518" w:type="dxa"/>
          </w:tcPr>
          <w:p w:rsidR="004F788D" w:rsidRPr="00C372E1" w:rsidRDefault="004F788D" w:rsidP="009974B6">
            <w:pPr>
              <w:rPr>
                <w:rFonts w:ascii="Arial" w:hAnsi="Arial" w:cs="Arial"/>
                <w:sz w:val="24"/>
                <w:szCs w:val="24"/>
              </w:rPr>
            </w:pPr>
            <w:r w:rsidRPr="00C372E1">
              <w:rPr>
                <w:rFonts w:ascii="Arial" w:hAnsi="Arial" w:cs="Arial"/>
                <w:b/>
                <w:sz w:val="24"/>
                <w:szCs w:val="24"/>
              </w:rPr>
              <w:t>Ubicación en Aula Planeta</w:t>
            </w:r>
          </w:p>
        </w:tc>
        <w:tc>
          <w:tcPr>
            <w:tcW w:w="6536" w:type="dxa"/>
          </w:tcPr>
          <w:p w:rsidR="004F788D" w:rsidRPr="00C372E1" w:rsidRDefault="00962E64" w:rsidP="007D21E4">
            <w:pPr>
              <w:rPr>
                <w:rFonts w:ascii="Arial" w:hAnsi="Arial" w:cs="Arial"/>
                <w:sz w:val="24"/>
                <w:szCs w:val="24"/>
              </w:rPr>
            </w:pPr>
            <w:r w:rsidRPr="00C372E1">
              <w:rPr>
                <w:rFonts w:ascii="Arial" w:hAnsi="Arial" w:cs="Arial"/>
                <w:sz w:val="24"/>
                <w:szCs w:val="24"/>
              </w:rPr>
              <w:t>2° ESO/Ciencias naturales/El reino de las plantas: funciones/Alternancia de generaciones</w:t>
            </w:r>
          </w:p>
        </w:tc>
      </w:tr>
      <w:tr w:rsidR="00C372E1" w:rsidRPr="00C372E1" w:rsidTr="009974B6">
        <w:tc>
          <w:tcPr>
            <w:tcW w:w="2518" w:type="dxa"/>
          </w:tcPr>
          <w:p w:rsidR="004F788D" w:rsidRPr="00C372E1" w:rsidRDefault="004F788D" w:rsidP="009974B6">
            <w:pPr>
              <w:rPr>
                <w:rFonts w:ascii="Arial" w:hAnsi="Arial" w:cs="Arial"/>
                <w:sz w:val="24"/>
                <w:szCs w:val="24"/>
              </w:rPr>
            </w:pPr>
            <w:r w:rsidRPr="00C372E1">
              <w:rPr>
                <w:rFonts w:ascii="Arial" w:hAnsi="Arial" w:cs="Arial"/>
                <w:b/>
                <w:sz w:val="24"/>
                <w:szCs w:val="24"/>
              </w:rPr>
              <w:t>Cambio (descripción o capturas de pantallas)</w:t>
            </w:r>
          </w:p>
        </w:tc>
        <w:tc>
          <w:tcPr>
            <w:tcW w:w="6536" w:type="dxa"/>
          </w:tcPr>
          <w:p w:rsidR="004F788D" w:rsidRPr="00C372E1" w:rsidRDefault="00DC39B2" w:rsidP="00DC39B2">
            <w:pPr>
              <w:rPr>
                <w:rFonts w:ascii="Arial" w:hAnsi="Arial" w:cs="Arial"/>
                <w:sz w:val="24"/>
                <w:szCs w:val="24"/>
              </w:rPr>
            </w:pPr>
            <w:r w:rsidRPr="00C372E1">
              <w:rPr>
                <w:rFonts w:ascii="Arial" w:hAnsi="Arial" w:cs="Arial"/>
                <w:sz w:val="24"/>
                <w:szCs w:val="24"/>
              </w:rPr>
              <w:t>Tanto en las ficha del prof</w:t>
            </w:r>
            <w:r w:rsidR="00962E64" w:rsidRPr="00C372E1">
              <w:rPr>
                <w:rFonts w:ascii="Arial" w:hAnsi="Arial" w:cs="Arial"/>
                <w:sz w:val="24"/>
                <w:szCs w:val="24"/>
              </w:rPr>
              <w:t xml:space="preserve">esor como en la del estudiante </w:t>
            </w:r>
            <w:r w:rsidRPr="00C372E1">
              <w:rPr>
                <w:rFonts w:ascii="Arial" w:hAnsi="Arial" w:cs="Arial"/>
                <w:sz w:val="24"/>
                <w:szCs w:val="24"/>
              </w:rPr>
              <w:t>se debe cambiar el título y la pal</w:t>
            </w:r>
            <w:r w:rsidR="00962E64" w:rsidRPr="00C372E1">
              <w:rPr>
                <w:rFonts w:ascii="Arial" w:hAnsi="Arial" w:cs="Arial"/>
                <w:sz w:val="24"/>
                <w:szCs w:val="24"/>
              </w:rPr>
              <w:t xml:space="preserve">abra “alumno” por “estudiante”. Además, </w:t>
            </w:r>
            <w:r w:rsidR="002B672B" w:rsidRPr="00C372E1">
              <w:rPr>
                <w:rFonts w:ascii="Arial" w:hAnsi="Arial" w:cs="Arial"/>
                <w:sz w:val="24"/>
                <w:szCs w:val="24"/>
              </w:rPr>
              <w:t>se debe cambiar el “tuteo” al profesor para hablarle de “usted”.</w:t>
            </w:r>
            <w:r w:rsidRPr="00C372E1">
              <w:rPr>
                <w:rFonts w:ascii="Arial" w:hAnsi="Arial" w:cs="Arial"/>
                <w:sz w:val="24"/>
                <w:szCs w:val="24"/>
              </w:rPr>
              <w:t xml:space="preserve"> </w:t>
            </w:r>
          </w:p>
        </w:tc>
      </w:tr>
      <w:tr w:rsidR="00C372E1" w:rsidRPr="00C372E1" w:rsidTr="009974B6">
        <w:tc>
          <w:tcPr>
            <w:tcW w:w="2518" w:type="dxa"/>
          </w:tcPr>
          <w:p w:rsidR="004F788D" w:rsidRPr="00C372E1" w:rsidRDefault="004F788D" w:rsidP="009974B6">
            <w:pPr>
              <w:rPr>
                <w:rFonts w:ascii="Arial" w:hAnsi="Arial" w:cs="Arial"/>
                <w:b/>
                <w:sz w:val="24"/>
                <w:szCs w:val="24"/>
              </w:rPr>
            </w:pPr>
            <w:r w:rsidRPr="00C372E1">
              <w:rPr>
                <w:rFonts w:ascii="Arial" w:hAnsi="Arial" w:cs="Arial"/>
                <w:b/>
                <w:sz w:val="24"/>
                <w:szCs w:val="24"/>
              </w:rPr>
              <w:t>Título</w:t>
            </w:r>
          </w:p>
        </w:tc>
        <w:tc>
          <w:tcPr>
            <w:tcW w:w="6536" w:type="dxa"/>
          </w:tcPr>
          <w:p w:rsidR="004F788D" w:rsidRPr="00C372E1" w:rsidRDefault="002B672B" w:rsidP="009974B6">
            <w:pPr>
              <w:rPr>
                <w:rFonts w:ascii="Arial" w:hAnsi="Arial" w:cs="Arial"/>
                <w:sz w:val="24"/>
                <w:szCs w:val="24"/>
              </w:rPr>
            </w:pPr>
            <w:r w:rsidRPr="00C372E1">
              <w:rPr>
                <w:rFonts w:ascii="Arial" w:hAnsi="Arial" w:cs="Arial"/>
                <w:sz w:val="24"/>
                <w:szCs w:val="24"/>
              </w:rPr>
              <w:t>Alternancia de generaciones en una angiosperma</w:t>
            </w:r>
          </w:p>
        </w:tc>
      </w:tr>
      <w:tr w:rsidR="004F788D" w:rsidRPr="00C372E1" w:rsidTr="009974B6">
        <w:tc>
          <w:tcPr>
            <w:tcW w:w="2518" w:type="dxa"/>
          </w:tcPr>
          <w:p w:rsidR="004F788D" w:rsidRPr="00C372E1" w:rsidRDefault="004F788D" w:rsidP="009974B6">
            <w:pPr>
              <w:rPr>
                <w:rFonts w:ascii="Arial" w:hAnsi="Arial" w:cs="Arial"/>
                <w:b/>
                <w:sz w:val="24"/>
                <w:szCs w:val="24"/>
              </w:rPr>
            </w:pPr>
            <w:r w:rsidRPr="00C372E1">
              <w:rPr>
                <w:rFonts w:ascii="Arial" w:hAnsi="Arial" w:cs="Arial"/>
                <w:b/>
                <w:sz w:val="24"/>
                <w:szCs w:val="24"/>
              </w:rPr>
              <w:t>Descripción</w:t>
            </w:r>
          </w:p>
        </w:tc>
        <w:tc>
          <w:tcPr>
            <w:tcW w:w="6536" w:type="dxa"/>
          </w:tcPr>
          <w:p w:rsidR="004F788D" w:rsidRPr="00C372E1" w:rsidRDefault="004F788D" w:rsidP="009974B6">
            <w:pPr>
              <w:rPr>
                <w:rFonts w:ascii="Arial" w:hAnsi="Arial" w:cs="Arial"/>
                <w:sz w:val="24"/>
                <w:szCs w:val="24"/>
              </w:rPr>
            </w:pPr>
            <w:r w:rsidRPr="00C372E1">
              <w:rPr>
                <w:rFonts w:ascii="Arial" w:hAnsi="Arial" w:cs="Arial"/>
                <w:sz w:val="24"/>
                <w:szCs w:val="24"/>
              </w:rPr>
              <w:t>Interactivo que repasa el ciclo biológico de las plantas, la alternancia de generaciones y las fases reproductivas.</w:t>
            </w:r>
          </w:p>
        </w:tc>
      </w:tr>
    </w:tbl>
    <w:p w:rsidR="004F788D" w:rsidRPr="00C372E1" w:rsidRDefault="004F788D" w:rsidP="004F788D">
      <w:pPr>
        <w:spacing w:after="0"/>
        <w:rPr>
          <w:rFonts w:ascii="Arial" w:eastAsia="Times New Roman" w:hAnsi="Arial" w:cs="Arial"/>
          <w:lang w:val="es-CO"/>
        </w:rPr>
      </w:pPr>
      <w:r w:rsidRPr="00C372E1">
        <w:rPr>
          <w:rFonts w:ascii="Arial" w:eastAsia="Times New Roman" w:hAnsi="Arial" w:cs="Arial"/>
          <w:lang w:val="es-CO"/>
        </w:rPr>
        <w:t xml:space="preserve"> </w:t>
      </w:r>
    </w:p>
    <w:tbl>
      <w:tblPr>
        <w:tblStyle w:val="Tablaconcuadrcula3"/>
        <w:tblW w:w="0" w:type="auto"/>
        <w:tblLook w:val="04A0" w:firstRow="1" w:lastRow="0" w:firstColumn="1" w:lastColumn="0" w:noHBand="0" w:noVBand="1"/>
      </w:tblPr>
      <w:tblGrid>
        <w:gridCol w:w="2518"/>
        <w:gridCol w:w="6536"/>
      </w:tblGrid>
      <w:tr w:rsidR="00C372E1" w:rsidRPr="00C372E1" w:rsidTr="009974B6">
        <w:tc>
          <w:tcPr>
            <w:tcW w:w="9054" w:type="dxa"/>
            <w:gridSpan w:val="2"/>
            <w:shd w:val="clear" w:color="auto" w:fill="000000" w:themeFill="text1"/>
          </w:tcPr>
          <w:p w:rsidR="004F788D" w:rsidRPr="00C372E1" w:rsidRDefault="004F788D" w:rsidP="009974B6">
            <w:pPr>
              <w:jc w:val="center"/>
              <w:rPr>
                <w:rFonts w:ascii="Arial" w:hAnsi="Arial" w:cs="Arial"/>
                <w:b/>
                <w:sz w:val="24"/>
                <w:szCs w:val="24"/>
              </w:rPr>
            </w:pPr>
            <w:r w:rsidRPr="00C372E1">
              <w:rPr>
                <w:rFonts w:ascii="Arial" w:hAnsi="Arial" w:cs="Arial"/>
                <w:b/>
                <w:sz w:val="24"/>
                <w:szCs w:val="24"/>
              </w:rPr>
              <w:t>Profundiza: recurso aprovechado</w:t>
            </w:r>
          </w:p>
        </w:tc>
      </w:tr>
      <w:tr w:rsidR="00C372E1" w:rsidRPr="00C372E1" w:rsidTr="009974B6">
        <w:tc>
          <w:tcPr>
            <w:tcW w:w="2518" w:type="dxa"/>
          </w:tcPr>
          <w:p w:rsidR="004F788D" w:rsidRPr="00C372E1" w:rsidRDefault="004F788D" w:rsidP="009974B6">
            <w:pPr>
              <w:rPr>
                <w:rFonts w:ascii="Arial" w:hAnsi="Arial" w:cs="Arial"/>
                <w:b/>
                <w:sz w:val="24"/>
                <w:szCs w:val="24"/>
              </w:rPr>
            </w:pPr>
            <w:r w:rsidRPr="00C372E1">
              <w:rPr>
                <w:rFonts w:ascii="Arial" w:hAnsi="Arial" w:cs="Arial"/>
                <w:b/>
                <w:sz w:val="24"/>
                <w:szCs w:val="24"/>
              </w:rPr>
              <w:t>Código</w:t>
            </w:r>
          </w:p>
        </w:tc>
        <w:tc>
          <w:tcPr>
            <w:tcW w:w="6536" w:type="dxa"/>
          </w:tcPr>
          <w:p w:rsidR="004F788D" w:rsidRPr="00C372E1" w:rsidRDefault="004F788D" w:rsidP="00674DE5">
            <w:pPr>
              <w:rPr>
                <w:rFonts w:ascii="Arial" w:hAnsi="Arial" w:cs="Arial"/>
                <w:b/>
                <w:sz w:val="24"/>
                <w:szCs w:val="24"/>
              </w:rPr>
            </w:pPr>
            <w:r w:rsidRPr="00C372E1">
              <w:rPr>
                <w:rFonts w:ascii="Arial" w:hAnsi="Arial" w:cs="Arial"/>
                <w:sz w:val="24"/>
                <w:szCs w:val="24"/>
              </w:rPr>
              <w:t>CN_08_04_REC1</w:t>
            </w:r>
            <w:r w:rsidR="00674DE5" w:rsidRPr="00C372E1">
              <w:rPr>
                <w:rFonts w:ascii="Arial" w:hAnsi="Arial" w:cs="Arial"/>
                <w:sz w:val="24"/>
                <w:szCs w:val="24"/>
              </w:rPr>
              <w:t>1</w:t>
            </w:r>
            <w:r w:rsidRPr="00C372E1">
              <w:rPr>
                <w:rFonts w:ascii="Arial" w:hAnsi="Arial" w:cs="Arial"/>
                <w:sz w:val="24"/>
                <w:szCs w:val="24"/>
              </w:rPr>
              <w:t>0</w:t>
            </w:r>
          </w:p>
        </w:tc>
      </w:tr>
      <w:tr w:rsidR="00C372E1" w:rsidRPr="00C372E1" w:rsidTr="009974B6">
        <w:tc>
          <w:tcPr>
            <w:tcW w:w="2518" w:type="dxa"/>
          </w:tcPr>
          <w:p w:rsidR="004F788D" w:rsidRPr="00C372E1" w:rsidRDefault="004F788D" w:rsidP="009974B6">
            <w:pPr>
              <w:rPr>
                <w:rFonts w:ascii="Arial" w:hAnsi="Arial" w:cs="Arial"/>
                <w:sz w:val="24"/>
                <w:szCs w:val="24"/>
              </w:rPr>
            </w:pPr>
            <w:r w:rsidRPr="00C372E1">
              <w:rPr>
                <w:rFonts w:ascii="Arial" w:hAnsi="Arial" w:cs="Arial"/>
                <w:b/>
                <w:sz w:val="24"/>
                <w:szCs w:val="24"/>
              </w:rPr>
              <w:t>Ubicación en Aula Planeta</w:t>
            </w:r>
          </w:p>
        </w:tc>
        <w:tc>
          <w:tcPr>
            <w:tcW w:w="6536" w:type="dxa"/>
          </w:tcPr>
          <w:p w:rsidR="004F788D" w:rsidRPr="00C372E1" w:rsidRDefault="007D21E4" w:rsidP="008801AE">
            <w:pPr>
              <w:rPr>
                <w:rFonts w:ascii="Arial" w:hAnsi="Arial" w:cs="Arial"/>
                <w:sz w:val="24"/>
                <w:szCs w:val="24"/>
              </w:rPr>
            </w:pPr>
            <w:r w:rsidRPr="00C372E1">
              <w:rPr>
                <w:rFonts w:ascii="Arial" w:hAnsi="Arial" w:cs="Arial"/>
                <w:sz w:val="24"/>
                <w:szCs w:val="24"/>
              </w:rPr>
              <w:t>2</w:t>
            </w:r>
            <w:r w:rsidR="008172AB">
              <w:rPr>
                <w:rFonts w:ascii="Arial" w:hAnsi="Arial" w:cs="Arial"/>
                <w:sz w:val="24"/>
                <w:szCs w:val="24"/>
              </w:rPr>
              <w:t>°</w:t>
            </w:r>
            <w:r w:rsidRPr="00C372E1">
              <w:rPr>
                <w:rFonts w:ascii="Arial" w:hAnsi="Arial" w:cs="Arial"/>
                <w:sz w:val="24"/>
                <w:szCs w:val="24"/>
              </w:rPr>
              <w:t xml:space="preserve"> ESO</w:t>
            </w:r>
            <w:r w:rsidR="004F788D" w:rsidRPr="00C372E1">
              <w:rPr>
                <w:rFonts w:ascii="Arial" w:hAnsi="Arial" w:cs="Arial"/>
                <w:sz w:val="24"/>
                <w:szCs w:val="24"/>
              </w:rPr>
              <w:t>/</w:t>
            </w:r>
            <w:r w:rsidRPr="00C372E1">
              <w:rPr>
                <w:rFonts w:ascii="Arial" w:hAnsi="Arial" w:cs="Arial"/>
                <w:sz w:val="24"/>
                <w:szCs w:val="24"/>
              </w:rPr>
              <w:t xml:space="preserve"> Ciencias naturales/</w:t>
            </w:r>
            <w:r w:rsidR="004F788D" w:rsidRPr="00C372E1">
              <w:rPr>
                <w:rFonts w:ascii="Arial" w:hAnsi="Arial" w:cs="Arial"/>
                <w:sz w:val="24"/>
                <w:szCs w:val="24"/>
              </w:rPr>
              <w:t xml:space="preserve"> El reino de las plantas: funcione</w:t>
            </w:r>
            <w:r w:rsidR="008801AE" w:rsidRPr="00C372E1">
              <w:rPr>
                <w:rFonts w:ascii="Arial" w:hAnsi="Arial" w:cs="Arial"/>
                <w:sz w:val="24"/>
                <w:szCs w:val="24"/>
              </w:rPr>
              <w:t>s/ L</w:t>
            </w:r>
            <w:r w:rsidR="004F788D" w:rsidRPr="00C372E1">
              <w:rPr>
                <w:rFonts w:ascii="Arial" w:hAnsi="Arial" w:cs="Arial"/>
                <w:sz w:val="24"/>
                <w:szCs w:val="24"/>
              </w:rPr>
              <w:t xml:space="preserve">a reproducción </w:t>
            </w:r>
            <w:r w:rsidRPr="00C372E1">
              <w:rPr>
                <w:rFonts w:ascii="Arial" w:hAnsi="Arial" w:cs="Arial"/>
                <w:sz w:val="24"/>
                <w:szCs w:val="24"/>
              </w:rPr>
              <w:t>sex</w:t>
            </w:r>
            <w:r w:rsidR="008801AE" w:rsidRPr="00C372E1">
              <w:rPr>
                <w:rFonts w:ascii="Arial" w:hAnsi="Arial" w:cs="Arial"/>
                <w:sz w:val="24"/>
                <w:szCs w:val="24"/>
              </w:rPr>
              <w:t>ual de las plantas</w:t>
            </w:r>
          </w:p>
        </w:tc>
      </w:tr>
      <w:tr w:rsidR="004F788D" w:rsidRPr="00C372E1" w:rsidTr="009974B6">
        <w:tc>
          <w:tcPr>
            <w:tcW w:w="2518" w:type="dxa"/>
          </w:tcPr>
          <w:p w:rsidR="004F788D" w:rsidRPr="00C372E1" w:rsidRDefault="004F788D" w:rsidP="009974B6">
            <w:pPr>
              <w:rPr>
                <w:rFonts w:ascii="Arial" w:hAnsi="Arial" w:cs="Arial"/>
                <w:sz w:val="24"/>
                <w:szCs w:val="24"/>
              </w:rPr>
            </w:pPr>
            <w:r w:rsidRPr="00C372E1">
              <w:rPr>
                <w:rFonts w:ascii="Arial" w:hAnsi="Arial" w:cs="Arial"/>
                <w:b/>
                <w:sz w:val="24"/>
                <w:szCs w:val="24"/>
              </w:rPr>
              <w:t xml:space="preserve">Cambio </w:t>
            </w:r>
            <w:r w:rsidRPr="00C372E1">
              <w:rPr>
                <w:rFonts w:ascii="Arial" w:hAnsi="Arial" w:cs="Arial"/>
                <w:b/>
                <w:sz w:val="24"/>
                <w:szCs w:val="24"/>
              </w:rPr>
              <w:lastRenderedPageBreak/>
              <w:t>(descripción o capturas de pantallas)</w:t>
            </w:r>
          </w:p>
        </w:tc>
        <w:tc>
          <w:tcPr>
            <w:tcW w:w="6536" w:type="dxa"/>
          </w:tcPr>
          <w:p w:rsidR="004F788D" w:rsidRPr="00C372E1" w:rsidRDefault="004F788D" w:rsidP="009974B6">
            <w:pPr>
              <w:rPr>
                <w:rFonts w:ascii="Arial" w:hAnsi="Arial" w:cs="Arial"/>
                <w:sz w:val="24"/>
                <w:szCs w:val="24"/>
              </w:rPr>
            </w:pPr>
            <w:r w:rsidRPr="00C372E1">
              <w:rPr>
                <w:rFonts w:ascii="Arial" w:hAnsi="Arial" w:cs="Arial"/>
                <w:sz w:val="24"/>
                <w:szCs w:val="24"/>
              </w:rPr>
              <w:lastRenderedPageBreak/>
              <w:t xml:space="preserve">Cambiar el audio por otro que incluya el acento y los </w:t>
            </w:r>
            <w:r w:rsidRPr="00C372E1">
              <w:rPr>
                <w:rFonts w:ascii="Arial" w:hAnsi="Arial" w:cs="Arial"/>
                <w:sz w:val="24"/>
                <w:szCs w:val="24"/>
              </w:rPr>
              <w:lastRenderedPageBreak/>
              <w:t>términos colombianos.</w:t>
            </w:r>
          </w:p>
          <w:p w:rsidR="00C953E0" w:rsidRPr="00C372E1" w:rsidRDefault="00C953E0" w:rsidP="009974B6">
            <w:pPr>
              <w:rPr>
                <w:rFonts w:ascii="Arial" w:hAnsi="Arial" w:cs="Arial"/>
                <w:sz w:val="24"/>
                <w:szCs w:val="24"/>
              </w:rPr>
            </w:pPr>
            <w:r w:rsidRPr="00C372E1">
              <w:rPr>
                <w:rFonts w:ascii="Arial" w:hAnsi="Arial" w:cs="Arial"/>
                <w:sz w:val="24"/>
                <w:szCs w:val="24"/>
              </w:rPr>
              <w:t>En la ficha del profesor realizar los cambios señalados</w:t>
            </w:r>
            <w:r w:rsidR="00235A66" w:rsidRPr="00C372E1">
              <w:rPr>
                <w:rFonts w:ascii="Arial" w:hAnsi="Arial" w:cs="Arial"/>
                <w:sz w:val="24"/>
                <w:szCs w:val="24"/>
              </w:rPr>
              <w:t xml:space="preserve"> a continuación</w:t>
            </w:r>
            <w:r w:rsidRPr="00C372E1">
              <w:rPr>
                <w:rFonts w:ascii="Arial" w:hAnsi="Arial" w:cs="Arial"/>
                <w:sz w:val="24"/>
                <w:szCs w:val="24"/>
              </w:rPr>
              <w:t>:</w:t>
            </w:r>
          </w:p>
          <w:p w:rsidR="00C953E0" w:rsidRPr="00C372E1" w:rsidRDefault="00C953E0" w:rsidP="009974B6">
            <w:pPr>
              <w:rPr>
                <w:rFonts w:ascii="Arial" w:hAnsi="Arial" w:cs="Arial"/>
                <w:sz w:val="24"/>
                <w:szCs w:val="24"/>
              </w:rPr>
            </w:pPr>
          </w:p>
          <w:p w:rsidR="00C953E0" w:rsidRPr="00C372E1" w:rsidRDefault="00295330" w:rsidP="009974B6">
            <w:pPr>
              <w:rPr>
                <w:rFonts w:ascii="Arial" w:hAnsi="Arial" w:cs="Arial"/>
                <w:sz w:val="24"/>
                <w:szCs w:val="24"/>
              </w:rPr>
            </w:pPr>
            <w:r>
              <w:rPr>
                <w:rFonts w:ascii="Arial" w:hAnsi="Arial" w:cs="Arial"/>
                <w:noProof/>
                <w:lang w:val="es-ES" w:eastAsia="es-ES"/>
              </w:rPr>
              <w:pict>
                <v:group id="309 Grupo" o:spid="_x0000_s1031" style="position:absolute;margin-left:77.05pt;margin-top:24.8pt;width:241.6pt;height:206.2pt;z-index:251722752" coordsize="30684,261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">
                  <v:oval id="296 Elipse" o:spid="_x0000_s1032" style="position:absolute;left:6412;width:2969;height:95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BMCjcIA&#10;AADcAAAADwAAAGRycy9kb3ducmV2LnhtbESPQWvCQBSE74X+h+UJvdWNOYhJXUWaFno1Knh8ZJ/Z&#10;xezbkN1q8u/dQsHjMDPfMOvt6DpxoyFYzwoW8wwEceO15VbB8fD9vgIRIrLGzjMpmCjAdvP6ssZS&#10;+zvv6VbHViQIhxIVmBj7UsrQGHIY5r4nTt7FDw5jkkMr9YD3BHedzLNsKR1aTgsGe/o01FzrX6eg&#10;mqpLfq6MLXayzk7XyRZfwSr1Nht3HyAijfEZ/m//aAV5sYS/M+kIyM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AEwKNwgAAANwAAAAPAAAAAAAAAAAAAAAAAJgCAABkcnMvZG93&#10;bnJldi54bWxQSwUGAAAAAAQABAD1AAAAhwMAAAAA&#10;" filled="f" strokecolor="red">
                    <v:shadow on="t" color="black" opacity="22937f" origin=",.5" offset="0,.63889mm"/>
                  </v:oval>
                  <v:oval id="298 Elipse" o:spid="_x0000_s1033" style="position:absolute;left:1959;top:5343;width:7006;height:94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AzZL8A&#10;AADcAAAADwAAAGRycy9kb3ducmV2LnhtbERPz2vCMBS+C/4P4Q1203Q9yNoZRVYFr6sKHh/Nswk2&#10;L6WJ2v73y2Gw48f3e70dXSeeNATrWcHHMgNB3HhtuVVwPh0WnyBCRNbYeSYFEwXYbuazNZbav/iH&#10;nnVsRQrhUKICE2NfShkaQw7D0vfEibv5wWFMcGilHvCVwl0n8yxbSYeWU4PBnr4NNff64RRUU3XL&#10;r5WxxU7W2eU+2WIfrFLvb+PuC0SkMf6L/9xHrSAv0tp0Jh0BufkF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ewDNkvwAAANwAAAAPAAAAAAAAAAAAAAAAAJgCAABkcnMvZG93bnJl&#10;di54bWxQSwUGAAAAAAQABAD1AAAAhAMAAAAA&#10;" filled="f" strokecolor="red">
                    <v:shadow on="t" color="black" opacity="22937f" origin=",.5" offset="0,.63889mm"/>
                  </v:oval>
                  <v:oval id="299 Elipse" o:spid="_x0000_s1034" style="position:absolute;left:2968;top:11578;width:7066;height:124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yW/8MA&#10;AADcAAAADwAAAGRycy9kb3ducmV2LnhtbESPwWrDMBBE74H+g9hCb4kcH0rtRg4hbqHXug30uFhr&#10;S8RaGUtN7L+vAoEeh5l5w+z2sxvEhaZgPSvYbjIQxK3XlnsF31/v6xcQISJrHDyTgoUC7KuH1Q5L&#10;7a/8SZcm9iJBOJSowMQ4llKG1pDDsPEjcfI6PzmMSU691BNeE9wNMs+yZ+nQclowONLRUHtufp2C&#10;eqm7/Kc2tjjIJjudF1u8BavU0+N8eAURaY7/4Xv7QyvIiwJuZ9IRkN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YyW/8MAAADcAAAADwAAAAAAAAAAAAAAAACYAgAAZHJzL2Rv&#10;d25yZXYueG1sUEsFBgAAAAAEAAQA9QAAAIgDAAAAAA==&#10;" filled="f" strokecolor="red">
                    <v:shadow on="t" color="black" opacity="22937f" origin=",.5" offset="0,.63889mm"/>
                  </v:oval>
                  <v:oval id="300 Elipse" o:spid="_x0000_s1035" style="position:absolute;left:831;top:18228;width:16328;height:178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2leMAA&#10;AADcAAAADwAAAGRycy9kb3ducmV2LnhtbERPz2vCMBS+C/4P4Qm7aTIHMjtTkXWDXe0c7Phonk1o&#10;81KaTNv/fjkMdvz4fh+Ok+/FjcboAmt43CgQxE0wjlsNl8/39TOImJAN9oFJw0wRjuVyccDChDuf&#10;6VanVuQQjgVqsCkNhZSxseQxbsJAnLlrGD2mDMdWmhHvOdz3cqvUTnp0nBssDvRqqenqH6+hmqvr&#10;9ruybn+StfrqZrd/i07rh9V0egGRaEr/4j/3h9HwpPL8fCYfAVn+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l2leMAAAADcAAAADwAAAAAAAAAAAAAAAACYAgAAZHJzL2Rvd25y&#10;ZXYueG1sUEsFBgAAAAAEAAQA9QAAAIUDAAAAAA==&#10;" filled="f" strokecolor="red">
                    <v:shadow on="t" color="black" opacity="22937f" origin=",.5" offset="0,.63889mm"/>
                  </v:oval>
                  <v:shape id="_x0000_s1036" type="#_x0000_t202" style="position:absolute;left:14250;top:950;width:16434;height:350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1j3XMUA&#10;AADcAAAADwAAAGRycy9kb3ducmV2LnhtbESPT2sCMRTE74LfITyhF6lZa7F2NYoUFL35D3t9bJ67&#10;i5uXNUnX7bdvhILHYWZ+w8wWralEQ86XlhUMBwkI4szqknMFp+PqdQLCB2SNlWVS8EseFvNuZ4ap&#10;tnfeU3MIuYgQ9ikqKEKoUyl9VpBBP7A1cfQu1hkMUbpcaof3CDeVfEuSsTRYclwosKavgrLr4cco&#10;mLxvmm+/He3O2fhSfYb+R7O+OaVeeu1yCiJQG57h//ZGKxglQ3iciUdAz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WPdcxQAAANwAAAAPAAAAAAAAAAAAAAAAAJgCAABkcnMv&#10;ZG93bnJldi54bWxQSwUGAAAAAAQABAD1AAAAigMAAAAA&#10;">
                    <v:textbox>
                      <w:txbxContent>
                        <w:p w:rsidR="00295330" w:rsidRPr="00C953E0" w:rsidRDefault="00295330">
                          <w:pPr>
                            <w:rPr>
                              <w:lang w:val="es-CO"/>
                            </w:rPr>
                          </w:pPr>
                          <w:r w:rsidRPr="00C953E0">
                            <w:rPr>
                              <w:rFonts w:ascii="Times New Roman" w:hAnsi="Times New Roman" w:cs="Times New Roman"/>
                              <w:sz w:val="16"/>
                              <w:szCs w:val="16"/>
                              <w:lang w:val="es-CO"/>
                            </w:rPr>
                            <w:t xml:space="preserve">Cambiar </w:t>
                          </w:r>
                          <w:r>
                            <w:rPr>
                              <w:rFonts w:ascii="Times New Roman" w:hAnsi="Times New Roman" w:cs="Times New Roman"/>
                              <w:sz w:val="16"/>
                              <w:szCs w:val="16"/>
                              <w:lang w:val="es-CO"/>
                            </w:rPr>
                            <w:t>“visionado” por “</w:t>
                          </w:r>
                          <w:r w:rsidRPr="00C953E0">
                            <w:rPr>
                              <w:rFonts w:ascii="Times New Roman" w:hAnsi="Times New Roman" w:cs="Times New Roman"/>
                              <w:sz w:val="16"/>
                              <w:szCs w:val="16"/>
                              <w:lang w:val="es-CO"/>
                            </w:rPr>
                            <w:t>observación</w:t>
                          </w:r>
                          <w:r>
                            <w:rPr>
                              <w:rFonts w:ascii="Times New Roman" w:hAnsi="Times New Roman" w:cs="Times New Roman"/>
                              <w:sz w:val="16"/>
                              <w:szCs w:val="16"/>
                              <w:lang w:val="es-CO"/>
                            </w:rPr>
                            <w:t>”</w:t>
                          </w:r>
                        </w:p>
                      </w:txbxContent>
                    </v:textbox>
                  </v:shape>
                  <v:line id="302 Conector recto" o:spid="_x0000_s1037" style="position:absolute;visibility:visible" from="9322,534" to="14194,19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8Ajv8AAAADcAAAADwAAAGRycy9kb3ducmV2LnhtbESPS4vCMBSF98L8h3AH3GkyjshYjaID&#10;Bbe+9neaa1unuSlJ1PrvjSC4PJzHx5kvO9uIK/lQO9bwNVQgiAtnai41HPb54AdEiMgGG8ek4U4B&#10;louP3hwz4268pesuliKNcMhQQxVjm0kZiooshqFriZN3ct5iTNKX0ni8pXHbyJFSE2mx5kSosKXf&#10;ior/3cUmiFq7dS7DfjxeXaab/PhXl2evdf+zW81AROriO/xqb4yGbzWC55l0BOTi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AvAI7/AAAAA3AAAAA8AAAAAAAAAAAAAAAAA&#10;oQIAAGRycy9kb3ducmV2LnhtbFBLBQYAAAAABAAEAPkAAACOAwAAAAA=&#10;" strokecolor="#4f81bd [3204]" strokeweight="2pt">
                    <v:shadow on="t" color="black" opacity="24903f" origin=",.5" offset="0,.55556mm"/>
                  </v:line>
                  <v:line id="303 Conector recto" o:spid="_x0000_s1038" style="position:absolute;visibility:visible" from="8906,5759" to="19053,90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IyGJMIAAADcAAAADwAAAGRycy9kb3ducmV2LnhtbESPX2vCMBTF3wd+h3CFvc1ELbJ1RlGh&#10;0Nfp9n7X3LWdzU1JYtt9+2Uw8PFw/vw42/1kOzGQD61jDcuFAkFcOdNyreH9Ujw9gwgR2WDnmDT8&#10;UID9bvawxdy4kd9oOMdapBEOOWpoYuxzKUPVkMWwcD1x8r6ctxiT9LU0Hsc0bju5UmojLbacCA32&#10;dGqoup5vNkHU0R0LGS5Zdri9lMXHZ1t/e60f59PhFUSkKd7D/+3SaFirNfydSUdA7n4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ZIyGJMIAAADcAAAADwAAAAAAAAAAAAAA&#10;AAChAgAAZHJzL2Rvd25yZXYueG1sUEsFBgAAAAAEAAQA+QAAAJADAAAAAA==&#10;" strokecolor="#4f81bd [3204]" strokeweight="2pt">
                    <v:shadow on="t" color="black" opacity="24903f" origin=",.5" offset="0,.55556mm"/>
                  </v:line>
                  <v:line id="304 Conector recto" o:spid="_x0000_s1039" style="position:absolute;flip:y;visibility:visible" from="10034,9025" to="19059,121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PZuKcUAAADcAAAADwAAAGRycy9kb3ducmV2LnhtbESPQWvCQBSE74L/YXlCb7qrlSLRVbRS&#10;EAShVhBvj+wzCcm+DdmtSf31riD0OMzMN8xi1dlK3KjxhWMN45ECQZw6U3Cm4fTzNZyB8AHZYOWY&#10;NPyRh9Wy31tgYlzL33Q7hkxECPsENeQh1ImUPs3Joh+5mjh6V9dYDFE2mTQNthFuKzlR6kNaLDgu&#10;5FjTZ05pefy1GuT6fil358l2sx+rejtrD+XpetD6bdCt5yACdeE//GrvjIZ3NYXnmXgE5PI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0PZuKcUAAADcAAAADwAAAAAAAAAA&#10;AAAAAAChAgAAZHJzL2Rvd25yZXYueG1sUEsFBgAAAAAEAAQA+QAAAJMDAAAAAA==&#10;" strokecolor="#4f81bd [3204]" strokeweight="2pt">
                    <v:shadow on="t" color="black" opacity="24903f" origin=",.5" offset="0,.55556mm"/>
                  </v:line>
                  <v:shape id="_x0000_s1040" type="#_x0000_t202" style="position:absolute;left:19059;top:7243;width:9916;height:486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PxX8YA&#10;AADcAAAADwAAAGRycy9kb3ducmV2LnhtbESPT2sCMRTE70K/Q3gFL6LZauuf1SgitNhbq9JeH5vn&#10;7tLNy5rEdf32piB4HGbmN8xi1ZpKNOR8aVnByyABQZxZXXKu4LB/709B+ICssbJMCq7kYbV86iww&#10;1fbC39TsQi4ihH2KCooQ6lRKnxVk0A9sTRy9o3UGQ5Qul9rhJcJNJYdJMpYGS44LBda0KSj7252N&#10;gunrtvn1n6Ovn2x8rGahN2k+Tk6p7nO7noMI1IZH+N7eagWj5A3+z8QjIJ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GPxX8YAAADcAAAADwAAAAAAAAAAAAAAAACYAgAAZHJz&#10;L2Rvd25yZXYueG1sUEsFBgAAAAAEAAQA9QAAAIsDAAAAAA==&#10;">
                    <v:textbox>
                      <w:txbxContent>
                        <w:p w:rsidR="00295330" w:rsidRPr="00C953E0" w:rsidRDefault="00295330" w:rsidP="00C953E0">
                          <w:pPr>
                            <w:rPr>
                              <w:lang w:val="es-CO"/>
                            </w:rPr>
                          </w:pPr>
                          <w:r w:rsidRPr="00C953E0">
                            <w:rPr>
                              <w:rFonts w:ascii="Times New Roman" w:hAnsi="Times New Roman" w:cs="Times New Roman"/>
                              <w:sz w:val="16"/>
                              <w:szCs w:val="16"/>
                              <w:lang w:val="es-CO"/>
                            </w:rPr>
                            <w:t xml:space="preserve">Cambiar </w:t>
                          </w:r>
                          <w:r>
                            <w:rPr>
                              <w:rFonts w:ascii="Times New Roman" w:hAnsi="Times New Roman" w:cs="Times New Roman"/>
                              <w:sz w:val="16"/>
                              <w:szCs w:val="16"/>
                              <w:lang w:val="es-CO"/>
                            </w:rPr>
                            <w:t>“del visionado” por “de la presentación”</w:t>
                          </w:r>
                        </w:p>
                      </w:txbxContent>
                    </v:textbox>
                  </v:shape>
                  <v:line id="306 Conector recto" o:spid="_x0000_s1041" style="position:absolute;flip:x;visibility:visible" from="14903,19475" to="16506,2256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2hVxcUAAADcAAAADwAAAGRycy9kb3ducmV2LnhtbESP3YrCMBSE7wXfIRzBO01UEKlG8YcF&#10;YUFYFcS7Q3NsS5uT0mRtd59+syB4OczMN8xq09lKPKnxhWMNk7ECQZw6U3Cm4Xr5GC1A+IBssHJM&#10;Gn7Iw2bd760wMa7lL3qeQyYihH2CGvIQ6kRKn+Zk0Y9dTRy9h2sshiibTJoG2wi3lZwqNZcWC44L&#10;Oda0zyktz99Wg9z+3svjbXrYfU5UfVi0p/L6OGk9HHTbJYhAXXiHX+2j0TBTc/g/E4+AXP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2hVxcUAAADcAAAADwAAAAAAAAAA&#10;AAAAAAChAgAAZHJzL2Rvd25yZXYueG1sUEsFBgAAAAAEAAQA+QAAAJMDAAAAAA==&#10;" strokecolor="#4f81bd [3204]" strokeweight="2pt">
                    <v:shadow on="t" color="black" opacity="24903f" origin=",.5" offset="0,.55556mm"/>
                  </v:line>
                  <v:shape id="_x0000_s1042" type="#_x0000_t202" style="position:absolute;top:22860;width:27907;height:332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ewcIA&#10;AADcAAAADwAAAGRycy9kb3ducmV2LnhtbERPy4rCMBTdD/gP4QpuBk3VwUc1yiAozm5GRbeX5toW&#10;m5tOEmv9e7MYmOXhvJfr1lSiIedLywqGgwQEcWZ1ybmC03Hbn4HwAVljZZkUPMnDetV5W2Kq7YN/&#10;qDmEXMQQ9ikqKEKoUyl9VpBBP7A1ceSu1hkMEbpcaoePGG4qOUqSiTRYcmwosKZNQdntcDcKZh/7&#10;5uK/xt/nbHKt5uF92ux+nVK9bvu5ABGoDf/iP/deKxgncW08E4+AXL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6Yl7BwgAAANwAAAAPAAAAAAAAAAAAAAAAAJgCAABkcnMvZG93&#10;bnJldi54bWxQSwUGAAAAAAQABAD1AAAAhwMAAAAA&#10;">
                    <v:textbox>
                      <w:txbxContent>
                        <w:p w:rsidR="00295330" w:rsidRPr="00C953E0" w:rsidRDefault="00295330" w:rsidP="00C953E0">
                          <w:pPr>
                            <w:rPr>
                              <w:lang w:val="es-CO"/>
                            </w:rPr>
                          </w:pPr>
                          <w:r w:rsidRPr="00C953E0">
                            <w:rPr>
                              <w:rFonts w:ascii="Times New Roman" w:hAnsi="Times New Roman" w:cs="Times New Roman"/>
                              <w:sz w:val="16"/>
                              <w:szCs w:val="16"/>
                              <w:lang w:val="es-CO"/>
                            </w:rPr>
                            <w:t>Cambiar</w:t>
                          </w:r>
                          <w:r>
                            <w:rPr>
                              <w:rFonts w:ascii="Times New Roman" w:hAnsi="Times New Roman" w:cs="Times New Roman"/>
                              <w:sz w:val="16"/>
                              <w:szCs w:val="16"/>
                              <w:lang w:val="es-CO"/>
                            </w:rPr>
                            <w:t xml:space="preserve"> por</w:t>
                          </w:r>
                          <w:r w:rsidRPr="00C953E0">
                            <w:rPr>
                              <w:rFonts w:ascii="Times New Roman" w:hAnsi="Times New Roman" w:cs="Times New Roman"/>
                              <w:sz w:val="16"/>
                              <w:szCs w:val="16"/>
                              <w:lang w:val="es-CO"/>
                            </w:rPr>
                            <w:t xml:space="preserve"> </w:t>
                          </w:r>
                          <w:r>
                            <w:rPr>
                              <w:rFonts w:ascii="Times New Roman" w:hAnsi="Times New Roman" w:cs="Times New Roman"/>
                              <w:sz w:val="16"/>
                              <w:szCs w:val="16"/>
                              <w:lang w:val="es-CO"/>
                            </w:rPr>
                            <w:t>“¿Qué estrategias utilizan las flores para atraer insectos polinizadores?</w:t>
                          </w:r>
                        </w:p>
                      </w:txbxContent>
                    </v:textbox>
                  </v:shape>
                </v:group>
              </w:pict>
            </w:r>
            <w:r w:rsidR="00C953E0" w:rsidRPr="00C372E1">
              <w:rPr>
                <w:rFonts w:ascii="Arial" w:hAnsi="Arial" w:cs="Arial"/>
                <w:noProof/>
                <w:lang w:val="es-CO" w:eastAsia="es-CO"/>
              </w:rPr>
              <w:drawing>
                <wp:inline distT="0" distB="0" distL="0" distR="0">
                  <wp:extent cx="2784763" cy="2481943"/>
                  <wp:effectExtent l="0" t="0" r="0" b="0"/>
                  <wp:docPr id="295" name="Imagen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srcRect l="13863" t="24041" r="36508" b="5190"/>
                          <a:stretch/>
                        </pic:blipFill>
                        <pic:spPr bwMode="auto">
                          <a:xfrm>
                            <a:off x="0" y="0"/>
                            <a:ext cx="2785279" cy="2482403"/>
                          </a:xfrm>
                          <a:prstGeom prst="rect">
                            <a:avLst/>
                          </a:prstGeom>
                          <a:ln>
                            <a:noFill/>
                          </a:ln>
                          <a:extLst>
                            <a:ext uri="{53640926-AAD7-44D8-BBD7-CCE9431645EC}">
                              <a14:shadowObscured xmlns:a14="http://schemas.microsoft.com/office/drawing/2010/main"/>
                            </a:ext>
                          </a:extLst>
                        </pic:spPr>
                      </pic:pic>
                    </a:graphicData>
                  </a:graphic>
                </wp:inline>
              </w:drawing>
            </w:r>
          </w:p>
          <w:p w:rsidR="00C953E0" w:rsidRPr="00C372E1" w:rsidRDefault="00C953E0" w:rsidP="009974B6">
            <w:pPr>
              <w:rPr>
                <w:rFonts w:ascii="Arial" w:hAnsi="Arial" w:cs="Arial"/>
                <w:sz w:val="24"/>
                <w:szCs w:val="24"/>
              </w:rPr>
            </w:pPr>
          </w:p>
          <w:p w:rsidR="00C953E0" w:rsidRPr="00C372E1" w:rsidRDefault="00C953E0" w:rsidP="009974B6">
            <w:pPr>
              <w:rPr>
                <w:rFonts w:ascii="Arial" w:hAnsi="Arial" w:cs="Arial"/>
                <w:sz w:val="24"/>
                <w:szCs w:val="24"/>
              </w:rPr>
            </w:pPr>
          </w:p>
          <w:p w:rsidR="00C953E0" w:rsidRPr="00C372E1" w:rsidRDefault="00C953E0" w:rsidP="009974B6">
            <w:pPr>
              <w:rPr>
                <w:rFonts w:ascii="Arial" w:hAnsi="Arial" w:cs="Arial"/>
                <w:sz w:val="24"/>
                <w:szCs w:val="24"/>
              </w:rPr>
            </w:pPr>
          </w:p>
        </w:tc>
      </w:tr>
      <w:tr w:rsidR="00C372E1" w:rsidRPr="00C372E1" w:rsidTr="009974B6">
        <w:tc>
          <w:tcPr>
            <w:tcW w:w="2518" w:type="dxa"/>
          </w:tcPr>
          <w:p w:rsidR="004F788D" w:rsidRPr="00C372E1" w:rsidRDefault="004F788D" w:rsidP="009974B6">
            <w:pPr>
              <w:rPr>
                <w:rFonts w:ascii="Arial" w:hAnsi="Arial" w:cs="Arial"/>
                <w:b/>
                <w:sz w:val="24"/>
                <w:szCs w:val="24"/>
              </w:rPr>
            </w:pPr>
            <w:r w:rsidRPr="00C372E1">
              <w:rPr>
                <w:rFonts w:ascii="Arial" w:hAnsi="Arial" w:cs="Arial"/>
                <w:b/>
                <w:sz w:val="24"/>
                <w:szCs w:val="24"/>
              </w:rPr>
              <w:lastRenderedPageBreak/>
              <w:t>Título</w:t>
            </w:r>
          </w:p>
        </w:tc>
        <w:tc>
          <w:tcPr>
            <w:tcW w:w="6536" w:type="dxa"/>
          </w:tcPr>
          <w:p w:rsidR="004F788D" w:rsidRPr="00C372E1" w:rsidRDefault="004F788D" w:rsidP="009974B6">
            <w:pPr>
              <w:rPr>
                <w:rFonts w:ascii="Arial" w:hAnsi="Arial" w:cs="Arial"/>
                <w:sz w:val="24"/>
                <w:szCs w:val="24"/>
              </w:rPr>
            </w:pPr>
            <w:r w:rsidRPr="00C372E1">
              <w:rPr>
                <w:rFonts w:ascii="Arial" w:hAnsi="Arial" w:cs="Arial"/>
                <w:sz w:val="24"/>
                <w:szCs w:val="24"/>
              </w:rPr>
              <w:t>La reproducción sexual en plantas</w:t>
            </w:r>
          </w:p>
        </w:tc>
      </w:tr>
      <w:tr w:rsidR="004F788D" w:rsidRPr="00C372E1" w:rsidTr="009974B6">
        <w:tc>
          <w:tcPr>
            <w:tcW w:w="2518" w:type="dxa"/>
          </w:tcPr>
          <w:p w:rsidR="004F788D" w:rsidRPr="00C372E1" w:rsidRDefault="004F788D" w:rsidP="009974B6">
            <w:pPr>
              <w:rPr>
                <w:rFonts w:ascii="Arial" w:hAnsi="Arial" w:cs="Arial"/>
                <w:b/>
                <w:sz w:val="24"/>
                <w:szCs w:val="24"/>
              </w:rPr>
            </w:pPr>
            <w:r w:rsidRPr="00C372E1">
              <w:rPr>
                <w:rFonts w:ascii="Arial" w:hAnsi="Arial" w:cs="Arial"/>
                <w:b/>
                <w:sz w:val="24"/>
                <w:szCs w:val="24"/>
              </w:rPr>
              <w:t>Descripción</w:t>
            </w:r>
          </w:p>
        </w:tc>
        <w:tc>
          <w:tcPr>
            <w:tcW w:w="6536" w:type="dxa"/>
          </w:tcPr>
          <w:p w:rsidR="004F788D" w:rsidRPr="00C372E1" w:rsidRDefault="004F788D" w:rsidP="009974B6">
            <w:pPr>
              <w:rPr>
                <w:rFonts w:ascii="Arial" w:hAnsi="Arial" w:cs="Arial"/>
                <w:sz w:val="24"/>
                <w:szCs w:val="24"/>
              </w:rPr>
            </w:pPr>
            <w:r w:rsidRPr="00C372E1">
              <w:rPr>
                <w:rFonts w:ascii="Arial" w:hAnsi="Arial" w:cs="Arial"/>
                <w:sz w:val="24"/>
                <w:szCs w:val="24"/>
              </w:rPr>
              <w:t>Animación que muestra la reproducción sexual en las plantas con semilla.</w:t>
            </w:r>
          </w:p>
        </w:tc>
      </w:tr>
    </w:tbl>
    <w:p w:rsidR="004F788D" w:rsidRPr="00C372E1" w:rsidRDefault="004F788D" w:rsidP="00971AE4">
      <w:pPr>
        <w:rPr>
          <w:rFonts w:ascii="Arial" w:hAnsi="Arial" w:cs="Arial"/>
          <w:highlight w:val="yellow"/>
        </w:rPr>
      </w:pPr>
    </w:p>
    <w:p w:rsidR="00971AE4" w:rsidRPr="00C372E1" w:rsidRDefault="00971AE4" w:rsidP="00971AE4">
      <w:pPr>
        <w:rPr>
          <w:rFonts w:ascii="Arial" w:hAnsi="Arial" w:cs="Arial"/>
        </w:rPr>
      </w:pPr>
      <w:r w:rsidRPr="00C372E1">
        <w:rPr>
          <w:rFonts w:ascii="Arial" w:hAnsi="Arial" w:cs="Arial"/>
          <w:highlight w:val="yellow"/>
        </w:rPr>
        <w:t>[SECCIÓN 2]</w:t>
      </w:r>
      <w:r w:rsidR="00FD7E8F" w:rsidRPr="00C372E1">
        <w:rPr>
          <w:rFonts w:ascii="Arial" w:hAnsi="Arial" w:cs="Arial"/>
          <w:b/>
        </w:rPr>
        <w:t>5.4 Otras formas de reproducción</w:t>
      </w:r>
      <w:r w:rsidRPr="00C372E1">
        <w:rPr>
          <w:rFonts w:ascii="Arial" w:hAnsi="Arial" w:cs="Arial"/>
          <w:b/>
        </w:rPr>
        <w:t xml:space="preserve"> asexua</w:t>
      </w:r>
      <w:r w:rsidR="000104D7" w:rsidRPr="00C372E1">
        <w:rPr>
          <w:rFonts w:ascii="Arial" w:hAnsi="Arial" w:cs="Arial"/>
          <w:b/>
        </w:rPr>
        <w:t>l en plantas</w:t>
      </w:r>
      <w:r w:rsidR="000104D7" w:rsidRPr="00C372E1">
        <w:rPr>
          <w:rFonts w:ascii="Arial" w:hAnsi="Arial" w:cs="Arial"/>
        </w:rPr>
        <w:t xml:space="preserve"> </w:t>
      </w:r>
    </w:p>
    <w:p w:rsidR="00BF4923" w:rsidRPr="00C372E1" w:rsidRDefault="00FD7E8F" w:rsidP="00971AE4">
      <w:pPr>
        <w:spacing w:before="100" w:beforeAutospacing="1" w:after="100" w:afterAutospacing="1"/>
        <w:rPr>
          <w:rFonts w:ascii="Arial" w:eastAsia="Times New Roman" w:hAnsi="Arial" w:cs="Arial"/>
          <w:lang w:val="es-CO"/>
        </w:rPr>
      </w:pPr>
      <w:r w:rsidRPr="00C372E1">
        <w:rPr>
          <w:rFonts w:ascii="Arial" w:eastAsia="Times New Roman" w:hAnsi="Arial" w:cs="Arial"/>
        </w:rPr>
        <w:t xml:space="preserve">Además de la reproducción por el ciclo esporofito-gametofito, </w:t>
      </w:r>
      <w:r w:rsidR="00BF4923" w:rsidRPr="00C372E1">
        <w:rPr>
          <w:rFonts w:ascii="Arial" w:eastAsia="Times New Roman" w:hAnsi="Arial" w:cs="Arial"/>
        </w:rPr>
        <w:t>algunas plantas</w:t>
      </w:r>
      <w:r w:rsidRPr="00C372E1">
        <w:rPr>
          <w:rFonts w:ascii="Arial" w:eastAsia="Times New Roman" w:hAnsi="Arial" w:cs="Arial"/>
        </w:rPr>
        <w:t xml:space="preserve"> también pueden reproducirse asexualmente</w:t>
      </w:r>
      <w:r w:rsidR="00BF4923" w:rsidRPr="00C372E1">
        <w:rPr>
          <w:rFonts w:ascii="Arial" w:eastAsia="Times New Roman" w:hAnsi="Arial" w:cs="Arial"/>
          <w:lang w:val="es-CO"/>
        </w:rPr>
        <w:t xml:space="preserve"> por</w:t>
      </w:r>
      <w:r w:rsidR="00491498">
        <w:rPr>
          <w:rFonts w:ascii="Arial" w:eastAsia="Times New Roman" w:hAnsi="Arial" w:cs="Arial"/>
          <w:lang w:val="es-CO"/>
        </w:rPr>
        <w:t xml:space="preserve"> gemación o</w:t>
      </w:r>
      <w:r w:rsidR="00BF4923" w:rsidRPr="00C372E1">
        <w:rPr>
          <w:rFonts w:ascii="Arial" w:eastAsia="Times New Roman" w:hAnsi="Arial" w:cs="Arial"/>
          <w:lang w:val="es-CO"/>
        </w:rPr>
        <w:t xml:space="preserve"> fragmentación. En ocasiones, un fragmento de la planta se desprende accidentalmente del resto del cuerpo, y es capaz de enraizar y originar un nuevo individuo. </w:t>
      </w:r>
      <w:r w:rsidR="006D5A59" w:rsidRPr="00C372E1">
        <w:rPr>
          <w:rFonts w:ascii="Arial" w:eastAsia="Times New Roman" w:hAnsi="Arial" w:cs="Arial"/>
          <w:lang w:val="es-CO"/>
        </w:rPr>
        <w:t>Esto ocurre, por ejemplo, cuando las hojas de los geranios caen al suelo.</w:t>
      </w:r>
    </w:p>
    <w:p w:rsidR="00AF22B8" w:rsidRDefault="00AF22B8" w:rsidP="00C372E1">
      <w:pPr>
        <w:spacing w:before="100" w:beforeAutospacing="1" w:after="100" w:afterAutospacing="1"/>
        <w:rPr>
          <w:rFonts w:ascii="Arial" w:eastAsia="Times New Roman" w:hAnsi="Arial" w:cs="Arial"/>
          <w:lang w:val="es-CO"/>
        </w:rPr>
      </w:pPr>
      <w:r>
        <w:rPr>
          <w:rFonts w:ascii="Arial" w:eastAsia="Times New Roman" w:hAnsi="Arial" w:cs="Arial"/>
          <w:lang w:val="es-CO"/>
        </w:rPr>
        <w:t>Para que una parte de la planta pueda generar un individuo completo, se necesita que haya células con la capacidad de dividirse y producir varios tipos de células diferentes. Los grupos de células con esta capacidad se conocen como</w:t>
      </w:r>
      <w:r w:rsidR="00A43A5A" w:rsidRPr="00C372E1">
        <w:rPr>
          <w:rFonts w:ascii="Arial" w:eastAsia="Times New Roman" w:hAnsi="Arial" w:cs="Arial"/>
          <w:b/>
          <w:lang w:val="es-CO"/>
        </w:rPr>
        <w:t xml:space="preserve"> </w:t>
      </w:r>
      <w:r w:rsidR="0013682B" w:rsidRPr="00C372E1">
        <w:rPr>
          <w:rFonts w:ascii="Arial" w:eastAsia="Times New Roman" w:hAnsi="Arial" w:cs="Arial"/>
          <w:b/>
          <w:lang w:val="es-CO"/>
        </w:rPr>
        <w:t>yemas</w:t>
      </w:r>
      <w:r>
        <w:rPr>
          <w:rFonts w:ascii="Arial" w:eastAsia="Times New Roman" w:hAnsi="Arial" w:cs="Arial"/>
          <w:b/>
          <w:lang w:val="es-CO"/>
        </w:rPr>
        <w:t>.</w:t>
      </w:r>
    </w:p>
    <w:p w:rsidR="00C372E1" w:rsidRPr="00C372E1" w:rsidRDefault="00AF22B8" w:rsidP="00C372E1">
      <w:pPr>
        <w:spacing w:before="100" w:beforeAutospacing="1" w:after="100" w:afterAutospacing="1"/>
        <w:rPr>
          <w:rFonts w:ascii="Arial" w:eastAsia="Times New Roman" w:hAnsi="Arial" w:cs="Arial"/>
          <w:lang w:val="es-CO"/>
        </w:rPr>
      </w:pPr>
      <w:r>
        <w:rPr>
          <w:rFonts w:ascii="Arial" w:eastAsia="Times New Roman" w:hAnsi="Arial" w:cs="Arial"/>
          <w:lang w:val="es-CO"/>
        </w:rPr>
        <w:t>Las</w:t>
      </w:r>
      <w:r w:rsidR="00E14741" w:rsidRPr="00C372E1">
        <w:rPr>
          <w:rFonts w:ascii="Arial" w:eastAsia="Times New Roman" w:hAnsi="Arial" w:cs="Arial"/>
          <w:lang w:val="es-CO"/>
        </w:rPr>
        <w:t xml:space="preserve"> yemas pueden aparecer en </w:t>
      </w:r>
      <w:r w:rsidR="007E0DB0" w:rsidRPr="00C372E1">
        <w:rPr>
          <w:rFonts w:ascii="Arial" w:eastAsia="Times New Roman" w:hAnsi="Arial" w:cs="Arial"/>
          <w:lang w:val="es-CO"/>
        </w:rPr>
        <w:t>diferentes partes del cuerpo de la planta</w:t>
      </w:r>
      <w:r w:rsidR="00C372E1">
        <w:rPr>
          <w:rFonts w:ascii="Arial" w:eastAsia="Times New Roman" w:hAnsi="Arial" w:cs="Arial"/>
          <w:lang w:val="es-CO"/>
        </w:rPr>
        <w:t xml:space="preserve">, como </w:t>
      </w:r>
      <w:r w:rsidR="00C372E1" w:rsidRPr="00C372E1">
        <w:rPr>
          <w:rFonts w:ascii="Arial" w:eastAsia="Times New Roman" w:hAnsi="Arial" w:cs="Arial"/>
          <w:b/>
          <w:bCs/>
          <w:lang w:val="es-ES" w:eastAsia="es-ES"/>
        </w:rPr>
        <w:t>tallos</w:t>
      </w:r>
      <w:r w:rsidR="00C372E1">
        <w:rPr>
          <w:rFonts w:ascii="Arial" w:eastAsia="Times New Roman" w:hAnsi="Arial" w:cs="Arial"/>
          <w:lang w:val="es-ES" w:eastAsia="es-ES"/>
        </w:rPr>
        <w:t xml:space="preserve">, </w:t>
      </w:r>
      <w:r w:rsidR="00C372E1" w:rsidRPr="00C372E1">
        <w:rPr>
          <w:rFonts w:ascii="Arial" w:eastAsia="Times New Roman" w:hAnsi="Arial" w:cs="Arial"/>
          <w:b/>
          <w:bCs/>
          <w:lang w:val="es-ES" w:eastAsia="es-ES"/>
        </w:rPr>
        <w:t>raíces</w:t>
      </w:r>
      <w:r w:rsidR="00C372E1" w:rsidRPr="00C372E1">
        <w:rPr>
          <w:rFonts w:ascii="Arial" w:eastAsia="Times New Roman" w:hAnsi="Arial" w:cs="Arial"/>
          <w:lang w:val="es-ES" w:eastAsia="es-ES"/>
        </w:rPr>
        <w:t> </w:t>
      </w:r>
      <w:r w:rsidR="00C372E1">
        <w:rPr>
          <w:rFonts w:ascii="Arial" w:eastAsia="Times New Roman" w:hAnsi="Arial" w:cs="Arial"/>
          <w:lang w:val="es-ES" w:eastAsia="es-ES"/>
        </w:rPr>
        <w:t>u</w:t>
      </w:r>
      <w:r w:rsidR="00C372E1" w:rsidRPr="00C372E1">
        <w:rPr>
          <w:rFonts w:ascii="Arial" w:eastAsia="Times New Roman" w:hAnsi="Arial" w:cs="Arial"/>
          <w:lang w:val="es-ES" w:eastAsia="es-ES"/>
        </w:rPr>
        <w:t> </w:t>
      </w:r>
      <w:r w:rsidR="00C372E1" w:rsidRPr="00C372E1">
        <w:rPr>
          <w:rFonts w:ascii="Arial" w:eastAsia="Times New Roman" w:hAnsi="Arial" w:cs="Arial"/>
          <w:b/>
          <w:bCs/>
          <w:lang w:val="es-ES" w:eastAsia="es-ES"/>
        </w:rPr>
        <w:t>hojas</w:t>
      </w:r>
      <w:r>
        <w:rPr>
          <w:rFonts w:ascii="Arial" w:eastAsia="Times New Roman" w:hAnsi="Arial" w:cs="Arial"/>
          <w:bCs/>
          <w:lang w:val="es-ES" w:eastAsia="es-ES"/>
        </w:rPr>
        <w:t>.</w:t>
      </w:r>
    </w:p>
    <w:p w:rsidR="00C372E1" w:rsidRPr="00AF22B8" w:rsidRDefault="00336434" w:rsidP="00AF22B8">
      <w:pPr>
        <w:pStyle w:val="Prrafodelista"/>
        <w:numPr>
          <w:ilvl w:val="0"/>
          <w:numId w:val="36"/>
        </w:numPr>
        <w:shd w:val="clear" w:color="auto" w:fill="FFFFFF"/>
        <w:spacing w:after="0" w:line="345" w:lineRule="atLeast"/>
        <w:rPr>
          <w:rFonts w:ascii="Arial" w:eastAsia="Times New Roman" w:hAnsi="Arial" w:cs="Arial"/>
          <w:lang w:val="es-ES" w:eastAsia="es-ES"/>
        </w:rPr>
      </w:pPr>
      <w:r>
        <w:rPr>
          <w:rFonts w:ascii="Arial" w:eastAsia="Times New Roman" w:hAnsi="Arial" w:cs="Arial"/>
          <w:b/>
          <w:bCs/>
          <w:lang w:val="es-CO" w:eastAsia="es-ES"/>
        </w:rPr>
        <w:t>Yemas en tallos</w:t>
      </w:r>
      <w:r>
        <w:rPr>
          <w:rFonts w:ascii="Arial" w:eastAsia="Times New Roman" w:hAnsi="Arial" w:cs="Arial"/>
          <w:lang w:val="es-ES" w:eastAsia="es-ES"/>
        </w:rPr>
        <w:t>: Estos tallos</w:t>
      </w:r>
      <w:r w:rsidR="00C372E1" w:rsidRPr="00AF22B8">
        <w:rPr>
          <w:rFonts w:ascii="Arial" w:eastAsia="Times New Roman" w:hAnsi="Arial" w:cs="Arial"/>
          <w:lang w:val="es-ES" w:eastAsia="es-ES"/>
        </w:rPr>
        <w:t xml:space="preserve"> pueden ser estolones, es decir, tallos aéreos, o tallos subterráneos:</w:t>
      </w:r>
    </w:p>
    <w:p w:rsidR="00C372E1" w:rsidRPr="00C372E1" w:rsidRDefault="00C372E1" w:rsidP="00AF22B8">
      <w:pPr>
        <w:numPr>
          <w:ilvl w:val="1"/>
          <w:numId w:val="36"/>
        </w:numPr>
        <w:shd w:val="clear" w:color="auto" w:fill="FFFFFF"/>
        <w:spacing w:after="0" w:line="345" w:lineRule="atLeast"/>
        <w:rPr>
          <w:rFonts w:ascii="Arial" w:eastAsia="Times New Roman" w:hAnsi="Arial" w:cs="Arial"/>
          <w:lang w:val="es-ES" w:eastAsia="es-ES"/>
        </w:rPr>
      </w:pPr>
      <w:r w:rsidRPr="00C372E1">
        <w:rPr>
          <w:rFonts w:ascii="Arial" w:eastAsia="Times New Roman" w:hAnsi="Arial" w:cs="Arial"/>
          <w:lang w:val="es-ES" w:eastAsia="es-ES"/>
        </w:rPr>
        <w:lastRenderedPageBreak/>
        <w:t>Los </w:t>
      </w:r>
      <w:r w:rsidRPr="00C372E1">
        <w:rPr>
          <w:rFonts w:ascii="Arial" w:eastAsia="Times New Roman" w:hAnsi="Arial" w:cs="Arial"/>
          <w:b/>
          <w:bCs/>
          <w:lang w:val="es-ES" w:eastAsia="es-ES"/>
        </w:rPr>
        <w:t>estolones</w:t>
      </w:r>
      <w:r w:rsidRPr="00C372E1">
        <w:rPr>
          <w:rFonts w:ascii="Arial" w:eastAsia="Times New Roman" w:hAnsi="Arial" w:cs="Arial"/>
          <w:lang w:val="es-ES" w:eastAsia="es-ES"/>
        </w:rPr>
        <w:t>: son </w:t>
      </w:r>
      <w:r w:rsidRPr="00C372E1">
        <w:rPr>
          <w:rFonts w:ascii="Arial" w:eastAsia="Times New Roman" w:hAnsi="Arial" w:cs="Arial"/>
          <w:b/>
          <w:bCs/>
          <w:lang w:val="es-ES" w:eastAsia="es-ES"/>
        </w:rPr>
        <w:t>tallos aéreos</w:t>
      </w:r>
      <w:r w:rsidRPr="00C372E1">
        <w:rPr>
          <w:rFonts w:ascii="Arial" w:eastAsia="Times New Roman" w:hAnsi="Arial" w:cs="Arial"/>
          <w:lang w:val="es-ES" w:eastAsia="es-ES"/>
        </w:rPr>
        <w:t> que se doblan y dan lugar a una nueva planta cuando sus yemas entran en contacto con el suelo. Se reproducen por estolones plantas como la </w:t>
      </w:r>
      <w:r w:rsidRPr="00C372E1">
        <w:rPr>
          <w:rFonts w:ascii="Arial" w:eastAsia="Times New Roman" w:hAnsi="Arial" w:cs="Arial"/>
          <w:b/>
          <w:bCs/>
          <w:lang w:val="es-ES" w:eastAsia="es-ES"/>
        </w:rPr>
        <w:t>fresa</w:t>
      </w:r>
      <w:r w:rsidRPr="00C372E1">
        <w:rPr>
          <w:rFonts w:ascii="Arial" w:eastAsia="Times New Roman" w:hAnsi="Arial" w:cs="Arial"/>
          <w:lang w:val="es-ES" w:eastAsia="es-ES"/>
        </w:rPr>
        <w:t> o la </w:t>
      </w:r>
      <w:r w:rsidRPr="00C372E1">
        <w:rPr>
          <w:rFonts w:ascii="Arial" w:eastAsia="Times New Roman" w:hAnsi="Arial" w:cs="Arial"/>
          <w:b/>
          <w:bCs/>
          <w:lang w:val="es-ES" w:eastAsia="es-ES"/>
        </w:rPr>
        <w:t>zarza</w:t>
      </w:r>
      <w:r w:rsidRPr="00C372E1">
        <w:rPr>
          <w:rFonts w:ascii="Arial" w:eastAsia="Times New Roman" w:hAnsi="Arial" w:cs="Arial"/>
          <w:lang w:val="es-ES" w:eastAsia="es-ES"/>
        </w:rPr>
        <w:t>.</w:t>
      </w:r>
    </w:p>
    <w:p w:rsidR="00C372E1" w:rsidRPr="00C372E1" w:rsidRDefault="00C372E1" w:rsidP="00AF22B8">
      <w:pPr>
        <w:numPr>
          <w:ilvl w:val="1"/>
          <w:numId w:val="36"/>
        </w:numPr>
        <w:shd w:val="clear" w:color="auto" w:fill="FFFFFF"/>
        <w:spacing w:after="0" w:line="345" w:lineRule="atLeast"/>
        <w:rPr>
          <w:rFonts w:ascii="Arial" w:eastAsia="Times New Roman" w:hAnsi="Arial" w:cs="Arial"/>
          <w:lang w:val="es-ES" w:eastAsia="es-ES"/>
        </w:rPr>
      </w:pPr>
      <w:r w:rsidRPr="00C372E1">
        <w:rPr>
          <w:rFonts w:ascii="Arial" w:eastAsia="Times New Roman" w:hAnsi="Arial" w:cs="Arial"/>
          <w:lang w:val="es-ES" w:eastAsia="es-ES"/>
        </w:rPr>
        <w:t>Los </w:t>
      </w:r>
      <w:r w:rsidRPr="00C372E1">
        <w:rPr>
          <w:rFonts w:ascii="Arial" w:eastAsia="Times New Roman" w:hAnsi="Arial" w:cs="Arial"/>
          <w:b/>
          <w:bCs/>
          <w:lang w:val="es-ES" w:eastAsia="es-ES"/>
        </w:rPr>
        <w:t>tallos subterráneos</w:t>
      </w:r>
      <w:r w:rsidRPr="00C372E1">
        <w:rPr>
          <w:rFonts w:ascii="Arial" w:eastAsia="Times New Roman" w:hAnsi="Arial" w:cs="Arial"/>
          <w:lang w:val="es-ES" w:eastAsia="es-ES"/>
        </w:rPr>
        <w:t>: pueden ser tubérculos o bulbos. Los</w:t>
      </w:r>
      <w:r w:rsidR="00D44018">
        <w:rPr>
          <w:rFonts w:ascii="Arial" w:eastAsia="Times New Roman" w:hAnsi="Arial" w:cs="Arial"/>
          <w:lang w:val="es-ES" w:eastAsia="es-ES"/>
        </w:rPr>
        <w:t xml:space="preserve"> </w:t>
      </w:r>
      <w:r w:rsidRPr="00C372E1">
        <w:rPr>
          <w:rFonts w:ascii="Arial" w:eastAsia="Times New Roman" w:hAnsi="Arial" w:cs="Arial"/>
          <w:b/>
          <w:bCs/>
          <w:lang w:val="es-ES" w:eastAsia="es-ES"/>
        </w:rPr>
        <w:t>tubérculos</w:t>
      </w:r>
      <w:r w:rsidR="000B10E1">
        <w:rPr>
          <w:rFonts w:ascii="Arial" w:eastAsia="Times New Roman" w:hAnsi="Arial" w:cs="Arial"/>
          <w:lang w:val="es-ES" w:eastAsia="es-ES"/>
        </w:rPr>
        <w:t>, como la yuca o la papa</w:t>
      </w:r>
      <w:r w:rsidRPr="00C372E1">
        <w:rPr>
          <w:rFonts w:ascii="Arial" w:eastAsia="Times New Roman" w:hAnsi="Arial" w:cs="Arial"/>
          <w:lang w:val="es-ES" w:eastAsia="es-ES"/>
        </w:rPr>
        <w:t>, son capaces de generar nuevas plantas a partir de las yemas que brotan en su superficie.</w:t>
      </w:r>
      <w:r w:rsidR="00D44018">
        <w:rPr>
          <w:rFonts w:ascii="Arial" w:eastAsia="Times New Roman" w:hAnsi="Arial" w:cs="Arial"/>
          <w:lang w:val="es-ES" w:eastAsia="es-ES"/>
        </w:rPr>
        <w:t xml:space="preserve"> </w:t>
      </w:r>
      <w:r w:rsidRPr="00C372E1">
        <w:rPr>
          <w:rFonts w:ascii="Arial" w:eastAsia="Times New Roman" w:hAnsi="Arial" w:cs="Arial"/>
          <w:lang w:val="es-ES" w:eastAsia="es-ES"/>
        </w:rPr>
        <w:t>Los </w:t>
      </w:r>
      <w:r w:rsidRPr="00C372E1">
        <w:rPr>
          <w:rFonts w:ascii="Arial" w:eastAsia="Times New Roman" w:hAnsi="Arial" w:cs="Arial"/>
          <w:b/>
          <w:bCs/>
          <w:lang w:val="es-ES" w:eastAsia="es-ES"/>
        </w:rPr>
        <w:t>bulbos</w:t>
      </w:r>
      <w:r w:rsidRPr="00C372E1">
        <w:rPr>
          <w:rFonts w:ascii="Arial" w:eastAsia="Times New Roman" w:hAnsi="Arial" w:cs="Arial"/>
          <w:lang w:val="es-ES" w:eastAsia="es-ES"/>
        </w:rPr>
        <w:t>, como el narciso o la cebolla, solo cuentan con una yema y están envueltos por unas hojas grandes y carnosas.</w:t>
      </w:r>
    </w:p>
    <w:p w:rsidR="00C372E1" w:rsidRPr="00C372E1" w:rsidRDefault="00336434" w:rsidP="00AF22B8">
      <w:pPr>
        <w:numPr>
          <w:ilvl w:val="0"/>
          <w:numId w:val="36"/>
        </w:numPr>
        <w:shd w:val="clear" w:color="auto" w:fill="FFFFFF"/>
        <w:spacing w:after="0" w:line="345" w:lineRule="atLeast"/>
        <w:rPr>
          <w:rFonts w:ascii="Arial" w:eastAsia="Times New Roman" w:hAnsi="Arial" w:cs="Arial"/>
          <w:lang w:val="es-ES" w:eastAsia="es-ES"/>
        </w:rPr>
      </w:pPr>
      <w:r>
        <w:rPr>
          <w:rFonts w:ascii="Arial" w:eastAsia="Times New Roman" w:hAnsi="Arial" w:cs="Arial"/>
          <w:b/>
          <w:bCs/>
          <w:lang w:val="es-ES" w:eastAsia="es-ES"/>
        </w:rPr>
        <w:t>Yemas en r</w:t>
      </w:r>
      <w:r w:rsidR="00C372E1" w:rsidRPr="00C372E1">
        <w:rPr>
          <w:rFonts w:ascii="Arial" w:eastAsia="Times New Roman" w:hAnsi="Arial" w:cs="Arial"/>
          <w:b/>
          <w:bCs/>
          <w:lang w:val="es-ES" w:eastAsia="es-ES"/>
        </w:rPr>
        <w:t>aíces</w:t>
      </w:r>
      <w:r w:rsidR="00C372E1" w:rsidRPr="00C372E1">
        <w:rPr>
          <w:rFonts w:ascii="Arial" w:eastAsia="Times New Roman" w:hAnsi="Arial" w:cs="Arial"/>
          <w:lang w:val="es-ES" w:eastAsia="es-ES"/>
        </w:rPr>
        <w:t>: la raíz de algunos vegetales es capaz de generar una nueva planta incluso si esta ha sido cortada o talada. Esto se da, por ejemplo, en los rosales o los manzanos.</w:t>
      </w:r>
    </w:p>
    <w:p w:rsidR="00C372E1" w:rsidRPr="00336434" w:rsidRDefault="00336434" w:rsidP="00336434">
      <w:pPr>
        <w:numPr>
          <w:ilvl w:val="0"/>
          <w:numId w:val="36"/>
        </w:numPr>
        <w:shd w:val="clear" w:color="auto" w:fill="FFFFFF"/>
        <w:spacing w:after="0" w:line="345" w:lineRule="atLeast"/>
        <w:rPr>
          <w:rFonts w:ascii="Arial" w:eastAsia="Times New Roman" w:hAnsi="Arial" w:cs="Arial"/>
          <w:lang w:val="es-ES" w:eastAsia="es-ES"/>
        </w:rPr>
      </w:pPr>
      <w:r>
        <w:rPr>
          <w:rFonts w:ascii="Arial" w:eastAsia="Times New Roman" w:hAnsi="Arial" w:cs="Arial"/>
          <w:b/>
          <w:bCs/>
          <w:lang w:val="es-ES" w:eastAsia="es-ES"/>
        </w:rPr>
        <w:t>Yemas en h</w:t>
      </w:r>
      <w:r w:rsidR="00C372E1" w:rsidRPr="00C372E1">
        <w:rPr>
          <w:rFonts w:ascii="Arial" w:eastAsia="Times New Roman" w:hAnsi="Arial" w:cs="Arial"/>
          <w:b/>
          <w:bCs/>
          <w:lang w:val="es-ES" w:eastAsia="es-ES"/>
        </w:rPr>
        <w:t>ojas</w:t>
      </w:r>
      <w:r w:rsidR="00C372E1" w:rsidRPr="00C372E1">
        <w:rPr>
          <w:rFonts w:ascii="Arial" w:eastAsia="Times New Roman" w:hAnsi="Arial" w:cs="Arial"/>
          <w:lang w:val="es-ES" w:eastAsia="es-ES"/>
        </w:rPr>
        <w:t>: hay plantas cuyas hojas son capaces de generar raíces si se dejan en agua unos días. Una vez que han brotado las raíces, pueden plantarse en la tierra</w:t>
      </w:r>
      <w:r w:rsidR="000B10E1">
        <w:rPr>
          <w:rFonts w:ascii="Arial" w:eastAsia="Times New Roman" w:hAnsi="Arial" w:cs="Arial"/>
          <w:lang w:val="es-ES" w:eastAsia="es-ES"/>
        </w:rPr>
        <w:t xml:space="preserve"> y dar lugar a una nueva planta. Este es el caso de</w:t>
      </w:r>
      <w:r w:rsidR="00B21B4D">
        <w:rPr>
          <w:rFonts w:ascii="Arial" w:eastAsia="Times New Roman" w:hAnsi="Arial" w:cs="Arial"/>
          <w:lang w:val="es-ES" w:eastAsia="es-ES"/>
        </w:rPr>
        <w:t xml:space="preserve"> </w:t>
      </w:r>
      <w:r w:rsidR="000B10E1">
        <w:rPr>
          <w:rFonts w:ascii="Arial" w:eastAsia="Times New Roman" w:hAnsi="Arial" w:cs="Arial"/>
          <w:lang w:val="es-ES" w:eastAsia="es-ES"/>
        </w:rPr>
        <w:t>los ya mencionados geranios.</w:t>
      </w:r>
    </w:p>
    <w:p w:rsidR="0090226D" w:rsidRPr="00C372E1" w:rsidRDefault="007209DD" w:rsidP="007E0DB0">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 xml:space="preserve">Puedes profundizar en </w:t>
      </w:r>
      <w:r w:rsidR="00E44CE4" w:rsidRPr="00C372E1">
        <w:rPr>
          <w:rFonts w:ascii="Arial" w:eastAsia="Times New Roman" w:hAnsi="Arial" w:cs="Arial"/>
          <w:lang w:val="es-CO"/>
        </w:rPr>
        <w:t>la reproducción asexual de las plantas consultando la página del proyecto Biosfera</w:t>
      </w:r>
      <w:r w:rsidR="000D29EE" w:rsidRPr="00C372E1">
        <w:rPr>
          <w:rFonts w:ascii="Arial" w:eastAsia="Times New Roman" w:hAnsi="Arial" w:cs="Arial"/>
          <w:lang w:val="es-CO"/>
        </w:rPr>
        <w:t xml:space="preserve">, </w:t>
      </w:r>
      <w:r w:rsidR="00B21B4D">
        <w:rPr>
          <w:rFonts w:ascii="Arial" w:eastAsia="Times New Roman" w:hAnsi="Arial" w:cs="Arial"/>
          <w:lang w:val="es-CO"/>
        </w:rPr>
        <w:t>del</w:t>
      </w:r>
      <w:r w:rsidR="000D29EE" w:rsidRPr="00C372E1">
        <w:rPr>
          <w:rFonts w:ascii="Arial" w:eastAsia="Times New Roman" w:hAnsi="Arial" w:cs="Arial"/>
          <w:lang w:val="es-CO"/>
        </w:rPr>
        <w:t xml:space="preserve"> Ministerio de Educación de España.</w:t>
      </w:r>
      <w:r w:rsidR="00E44CE4" w:rsidRPr="00C372E1">
        <w:rPr>
          <w:rFonts w:ascii="Arial" w:eastAsia="Times New Roman" w:hAnsi="Arial" w:cs="Arial"/>
          <w:lang w:val="es-CO"/>
        </w:rPr>
        <w:t xml:space="preserve"> [</w:t>
      </w:r>
      <w:hyperlink r:id="rId37" w:history="1">
        <w:r w:rsidR="00E44CE4" w:rsidRPr="00C372E1">
          <w:rPr>
            <w:rStyle w:val="Hipervnculo"/>
            <w:rFonts w:ascii="Arial" w:eastAsia="Times New Roman" w:hAnsi="Arial" w:cs="Arial"/>
            <w:color w:val="auto"/>
            <w:lang w:val="es-CO"/>
          </w:rPr>
          <w:t>VER</w:t>
        </w:r>
      </w:hyperlink>
      <w:r w:rsidR="00E44CE4" w:rsidRPr="00C372E1">
        <w:rPr>
          <w:rFonts w:ascii="Arial" w:eastAsia="Times New Roman" w:hAnsi="Arial" w:cs="Arial"/>
          <w:lang w:val="es-CO"/>
        </w:rPr>
        <w:t xml:space="preserve">] </w:t>
      </w:r>
    </w:p>
    <w:tbl>
      <w:tblPr>
        <w:tblStyle w:val="Tablaconcuadrcula"/>
        <w:tblW w:w="0" w:type="auto"/>
        <w:tblLook w:val="04A0" w:firstRow="1" w:lastRow="0" w:firstColumn="1" w:lastColumn="0" w:noHBand="0" w:noVBand="1"/>
      </w:tblPr>
      <w:tblGrid>
        <w:gridCol w:w="2518"/>
        <w:gridCol w:w="6536"/>
      </w:tblGrid>
      <w:tr w:rsidR="00C372E1" w:rsidRPr="00C372E1" w:rsidTr="009974B6">
        <w:tc>
          <w:tcPr>
            <w:tcW w:w="905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rsidR="00C51759" w:rsidRPr="00C372E1" w:rsidRDefault="004F788D" w:rsidP="00C51759">
            <w:pPr>
              <w:jc w:val="center"/>
              <w:rPr>
                <w:rFonts w:ascii="Arial" w:hAnsi="Arial" w:cs="Arial"/>
                <w:b/>
                <w:sz w:val="24"/>
                <w:szCs w:val="24"/>
              </w:rPr>
            </w:pPr>
            <w:r w:rsidRPr="00C372E1">
              <w:rPr>
                <w:rFonts w:ascii="Arial" w:hAnsi="Arial" w:cs="Arial"/>
                <w:b/>
                <w:sz w:val="24"/>
                <w:szCs w:val="24"/>
              </w:rPr>
              <w:t>Practica: recurso aprovechado</w:t>
            </w:r>
          </w:p>
        </w:tc>
      </w:tr>
      <w:tr w:rsidR="00C372E1" w:rsidRPr="00C372E1"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F788D" w:rsidRPr="00C372E1" w:rsidRDefault="004F788D" w:rsidP="009974B6">
            <w:pPr>
              <w:rPr>
                <w:rFonts w:ascii="Arial" w:hAnsi="Arial" w:cs="Arial"/>
                <w:b/>
                <w:sz w:val="24"/>
                <w:szCs w:val="24"/>
              </w:rPr>
            </w:pPr>
            <w:r w:rsidRPr="00C372E1">
              <w:rPr>
                <w:rFonts w:ascii="Arial" w:hAnsi="Arial" w:cs="Arial"/>
                <w:b/>
                <w:sz w:val="24"/>
                <w:szCs w:val="24"/>
              </w:rPr>
              <w:t>Código</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F788D" w:rsidRPr="00C372E1" w:rsidRDefault="004F788D" w:rsidP="00A22B7B">
            <w:pPr>
              <w:rPr>
                <w:rFonts w:ascii="Arial" w:hAnsi="Arial" w:cs="Arial"/>
                <w:b/>
                <w:sz w:val="24"/>
                <w:szCs w:val="24"/>
              </w:rPr>
            </w:pPr>
            <w:r w:rsidRPr="00C372E1">
              <w:rPr>
                <w:rFonts w:ascii="Arial" w:hAnsi="Arial" w:cs="Arial"/>
                <w:sz w:val="24"/>
                <w:szCs w:val="24"/>
              </w:rPr>
              <w:t>CN_08_04_CO_</w:t>
            </w:r>
            <w:r w:rsidR="00441FD7" w:rsidRPr="00C372E1">
              <w:rPr>
                <w:rFonts w:ascii="Arial" w:hAnsi="Arial" w:cs="Arial"/>
                <w:sz w:val="24"/>
                <w:szCs w:val="24"/>
              </w:rPr>
              <w:t>REC</w:t>
            </w:r>
            <w:r w:rsidR="00A22B7B" w:rsidRPr="00C372E1">
              <w:rPr>
                <w:rFonts w:ascii="Arial" w:hAnsi="Arial" w:cs="Arial"/>
                <w:sz w:val="24"/>
                <w:szCs w:val="24"/>
              </w:rPr>
              <w:t>120</w:t>
            </w:r>
          </w:p>
        </w:tc>
      </w:tr>
      <w:tr w:rsidR="00C372E1" w:rsidRPr="00C372E1"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F788D" w:rsidRPr="00C372E1" w:rsidRDefault="004F788D" w:rsidP="009974B6">
            <w:pPr>
              <w:rPr>
                <w:rFonts w:ascii="Arial" w:hAnsi="Arial" w:cs="Arial"/>
                <w:sz w:val="24"/>
                <w:szCs w:val="24"/>
              </w:rPr>
            </w:pPr>
            <w:r w:rsidRPr="00C372E1">
              <w:rPr>
                <w:rFonts w:ascii="Arial" w:hAnsi="Arial" w:cs="Arial"/>
                <w:b/>
                <w:sz w:val="24"/>
                <w:szCs w:val="24"/>
              </w:rPr>
              <w:t>Ubicación en Aula Planeta</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F788D" w:rsidRPr="00C372E1" w:rsidRDefault="007D21E4" w:rsidP="007D21E4">
            <w:pPr>
              <w:rPr>
                <w:rFonts w:ascii="Arial" w:hAnsi="Arial" w:cs="Arial"/>
                <w:sz w:val="24"/>
                <w:szCs w:val="24"/>
              </w:rPr>
            </w:pPr>
            <w:r w:rsidRPr="00C372E1">
              <w:rPr>
                <w:rFonts w:ascii="Arial" w:hAnsi="Arial" w:cs="Arial"/>
                <w:sz w:val="24"/>
                <w:szCs w:val="24"/>
              </w:rPr>
              <w:t>2</w:t>
            </w:r>
            <w:r w:rsidR="008172AB">
              <w:rPr>
                <w:rFonts w:ascii="Arial" w:hAnsi="Arial" w:cs="Arial"/>
                <w:sz w:val="24"/>
                <w:szCs w:val="24"/>
              </w:rPr>
              <w:t>°</w:t>
            </w:r>
            <w:r w:rsidRPr="00C372E1">
              <w:rPr>
                <w:rFonts w:ascii="Arial" w:hAnsi="Arial" w:cs="Arial"/>
                <w:sz w:val="24"/>
                <w:szCs w:val="24"/>
              </w:rPr>
              <w:t xml:space="preserve"> ESO</w:t>
            </w:r>
            <w:r w:rsidR="0068380F" w:rsidRPr="00C372E1">
              <w:rPr>
                <w:rFonts w:ascii="Arial" w:hAnsi="Arial" w:cs="Arial"/>
                <w:sz w:val="24"/>
                <w:szCs w:val="24"/>
              </w:rPr>
              <w:t>/</w:t>
            </w:r>
            <w:r w:rsidRPr="00C372E1">
              <w:rPr>
                <w:rFonts w:ascii="Arial" w:hAnsi="Arial" w:cs="Arial"/>
                <w:sz w:val="24"/>
                <w:szCs w:val="24"/>
              </w:rPr>
              <w:t xml:space="preserve"> Ciencias naturales/</w:t>
            </w:r>
            <w:r w:rsidR="0068380F" w:rsidRPr="00C372E1">
              <w:rPr>
                <w:rFonts w:ascii="Arial" w:hAnsi="Arial" w:cs="Arial"/>
                <w:sz w:val="24"/>
                <w:szCs w:val="24"/>
              </w:rPr>
              <w:t xml:space="preserve"> El reino de las plantas: </w:t>
            </w:r>
            <w:r w:rsidR="00BE3BCE">
              <w:rPr>
                <w:rFonts w:ascii="Arial" w:hAnsi="Arial" w:cs="Arial"/>
                <w:sz w:val="24"/>
                <w:szCs w:val="24"/>
              </w:rPr>
              <w:t>funciones/Relaciona l</w:t>
            </w:r>
            <w:r w:rsidRPr="00C372E1">
              <w:rPr>
                <w:rFonts w:ascii="Arial" w:hAnsi="Arial" w:cs="Arial"/>
                <w:sz w:val="24"/>
                <w:szCs w:val="24"/>
              </w:rPr>
              <w:t>a reproducción asexual</w:t>
            </w:r>
            <w:r w:rsidR="00BE3BCE">
              <w:rPr>
                <w:rFonts w:ascii="Arial" w:hAnsi="Arial" w:cs="Arial"/>
                <w:sz w:val="24"/>
                <w:szCs w:val="24"/>
              </w:rPr>
              <w:t xml:space="preserve"> en las plantas</w:t>
            </w:r>
          </w:p>
        </w:tc>
      </w:tr>
      <w:tr w:rsidR="004F788D" w:rsidRPr="00C372E1"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F788D" w:rsidRPr="00C372E1" w:rsidRDefault="004F788D" w:rsidP="009974B6">
            <w:pPr>
              <w:rPr>
                <w:rFonts w:ascii="Arial" w:hAnsi="Arial" w:cs="Arial"/>
                <w:sz w:val="24"/>
                <w:szCs w:val="24"/>
              </w:rPr>
            </w:pPr>
            <w:r w:rsidRPr="00C372E1">
              <w:rPr>
                <w:rFonts w:ascii="Arial" w:hAnsi="Arial" w:cs="Arial"/>
                <w:b/>
                <w:sz w:val="24"/>
                <w:szCs w:val="24"/>
              </w:rPr>
              <w:t>Cambio (descripción o capturas de pantallas)</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F788D" w:rsidRPr="00C372E1" w:rsidRDefault="007D21E4" w:rsidP="009974B6">
            <w:pPr>
              <w:rPr>
                <w:rFonts w:ascii="Arial" w:hAnsi="Arial" w:cs="Arial"/>
                <w:sz w:val="24"/>
                <w:szCs w:val="24"/>
              </w:rPr>
            </w:pPr>
            <w:r w:rsidRPr="00C372E1">
              <w:rPr>
                <w:rFonts w:ascii="Arial" w:hAnsi="Arial" w:cs="Arial"/>
                <w:sz w:val="24"/>
                <w:szCs w:val="24"/>
              </w:rPr>
              <w:t xml:space="preserve">Cambiar el enunciado por: </w:t>
            </w:r>
            <w:r w:rsidR="00BF4AF7" w:rsidRPr="00C372E1">
              <w:rPr>
                <w:rFonts w:ascii="Arial" w:hAnsi="Arial" w:cs="Arial"/>
                <w:sz w:val="24"/>
                <w:szCs w:val="24"/>
              </w:rPr>
              <w:t>“</w:t>
            </w:r>
            <w:r w:rsidRPr="00C372E1">
              <w:rPr>
                <w:rFonts w:ascii="Arial" w:hAnsi="Arial" w:cs="Arial"/>
                <w:sz w:val="24"/>
                <w:szCs w:val="24"/>
              </w:rPr>
              <w:t>Asocia las diferentes formas de reproducción a</w:t>
            </w:r>
            <w:r w:rsidR="00BF4AF7" w:rsidRPr="00C372E1">
              <w:rPr>
                <w:rFonts w:ascii="Arial" w:hAnsi="Arial" w:cs="Arial"/>
                <w:sz w:val="24"/>
                <w:szCs w:val="24"/>
              </w:rPr>
              <w:t>sexual</w:t>
            </w:r>
            <w:r w:rsidRPr="00C372E1">
              <w:rPr>
                <w:rFonts w:ascii="Arial" w:hAnsi="Arial" w:cs="Arial"/>
                <w:sz w:val="24"/>
                <w:szCs w:val="24"/>
              </w:rPr>
              <w:t xml:space="preserve"> de las plantas con su definición</w:t>
            </w:r>
            <w:r w:rsidR="00634022" w:rsidRPr="00C372E1">
              <w:rPr>
                <w:rFonts w:ascii="Arial" w:hAnsi="Arial" w:cs="Arial"/>
                <w:sz w:val="24"/>
                <w:szCs w:val="24"/>
              </w:rPr>
              <w:t>”</w:t>
            </w:r>
          </w:p>
          <w:p w:rsidR="00BF4AF7" w:rsidRPr="00C372E1" w:rsidRDefault="00295330" w:rsidP="009974B6">
            <w:pPr>
              <w:rPr>
                <w:rFonts w:ascii="Arial" w:hAnsi="Arial" w:cs="Arial"/>
                <w:sz w:val="24"/>
                <w:szCs w:val="24"/>
              </w:rPr>
            </w:pPr>
            <w:r>
              <w:rPr>
                <w:rFonts w:ascii="Arial" w:hAnsi="Arial" w:cs="Arial"/>
                <w:noProof/>
                <w:lang w:val="es-ES" w:eastAsia="es-ES"/>
              </w:rPr>
              <w:pict>
                <v:oval id="289 Elipse" o:spid="_x0000_s1058" style="position:absolute;margin-left:114.9pt;margin-top:5.7pt;width:66.8pt;height:16.8pt;z-index:25169817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" filled="f" strokecolor="red">
                  <v:shadow on="t" color="black" opacity="22937f" origin=",.5" offset="0,.63889mm"/>
                </v:oval>
              </w:pict>
            </w:r>
            <w:r w:rsidR="00BF4AF7" w:rsidRPr="00C372E1">
              <w:rPr>
                <w:rFonts w:ascii="Arial" w:hAnsi="Arial" w:cs="Arial"/>
                <w:noProof/>
                <w:lang w:val="es-CO" w:eastAsia="es-CO"/>
              </w:rPr>
              <w:drawing>
                <wp:anchor distT="0" distB="0" distL="114300" distR="114300" simplePos="0" relativeHeight="251697152" behindDoc="0" locked="0" layoutInCell="1" allowOverlap="1">
                  <wp:simplePos x="0" y="0"/>
                  <wp:positionH relativeFrom="column">
                    <wp:posOffset>283845</wp:posOffset>
                  </wp:positionH>
                  <wp:positionV relativeFrom="paragraph">
                    <wp:posOffset>101600</wp:posOffset>
                  </wp:positionV>
                  <wp:extent cx="3253740" cy="468630"/>
                  <wp:effectExtent l="0" t="0" r="3810" b="7620"/>
                  <wp:wrapNone/>
                  <wp:docPr id="288" name="Imagen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a:extLst>
                              <a:ext uri="{28A0092B-C50C-407E-A947-70E740481C1C}">
                                <a14:useLocalDpi xmlns:a14="http://schemas.microsoft.com/office/drawing/2010/main" val="0"/>
                              </a:ext>
                            </a:extLst>
                          </a:blip>
                          <a:srcRect l="12486" t="21501" r="29524" b="65123"/>
                          <a:stretch/>
                        </pic:blipFill>
                        <pic:spPr bwMode="auto">
                          <a:xfrm>
                            <a:off x="0" y="0"/>
                            <a:ext cx="3253740" cy="468630"/>
                          </a:xfrm>
                          <a:prstGeom prst="rect">
                            <a:avLst/>
                          </a:prstGeom>
                          <a:ln>
                            <a:noFill/>
                          </a:ln>
                          <a:extLst>
                            <a:ext uri="{53640926-AAD7-44D8-BBD7-CCE9431645EC}">
                              <a14:shadowObscured xmlns:a14="http://schemas.microsoft.com/office/drawing/2010/main"/>
                            </a:ext>
                          </a:extLst>
                        </pic:spPr>
                      </pic:pic>
                    </a:graphicData>
                  </a:graphic>
                </wp:anchor>
              </w:drawing>
            </w:r>
          </w:p>
          <w:p w:rsidR="00BF4AF7" w:rsidRPr="00C372E1" w:rsidRDefault="00BF4AF7" w:rsidP="009974B6">
            <w:pPr>
              <w:rPr>
                <w:rFonts w:ascii="Arial" w:hAnsi="Arial" w:cs="Arial"/>
                <w:sz w:val="24"/>
                <w:szCs w:val="24"/>
              </w:rPr>
            </w:pPr>
          </w:p>
          <w:p w:rsidR="00BF4AF7" w:rsidRPr="00C372E1" w:rsidRDefault="00BF4AF7" w:rsidP="009974B6">
            <w:pPr>
              <w:rPr>
                <w:rFonts w:ascii="Arial" w:hAnsi="Arial" w:cs="Arial"/>
                <w:sz w:val="24"/>
                <w:szCs w:val="24"/>
              </w:rPr>
            </w:pPr>
          </w:p>
          <w:p w:rsidR="00BF4AF7" w:rsidRPr="00C372E1" w:rsidRDefault="00BF4AF7" w:rsidP="009974B6">
            <w:pPr>
              <w:rPr>
                <w:rFonts w:ascii="Arial" w:hAnsi="Arial" w:cs="Arial"/>
                <w:sz w:val="24"/>
                <w:szCs w:val="24"/>
              </w:rPr>
            </w:pPr>
          </w:p>
        </w:tc>
      </w:tr>
      <w:tr w:rsidR="00C372E1" w:rsidRPr="00C372E1"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F788D" w:rsidRPr="00C372E1" w:rsidRDefault="004F788D" w:rsidP="009974B6">
            <w:pPr>
              <w:rPr>
                <w:rFonts w:ascii="Arial" w:hAnsi="Arial" w:cs="Arial"/>
                <w:b/>
                <w:sz w:val="24"/>
                <w:szCs w:val="24"/>
              </w:rPr>
            </w:pPr>
            <w:r w:rsidRPr="00C372E1">
              <w:rPr>
                <w:rFonts w:ascii="Arial" w:hAnsi="Arial" w:cs="Arial"/>
                <w:b/>
                <w:sz w:val="24"/>
                <w:szCs w:val="24"/>
              </w:rPr>
              <w:t>Título</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F788D" w:rsidRPr="00C372E1" w:rsidRDefault="00474F39" w:rsidP="00474F39">
            <w:pPr>
              <w:rPr>
                <w:rFonts w:ascii="Arial" w:hAnsi="Arial" w:cs="Arial"/>
                <w:sz w:val="24"/>
                <w:szCs w:val="24"/>
              </w:rPr>
            </w:pPr>
            <w:r w:rsidRPr="00C372E1">
              <w:rPr>
                <w:rFonts w:ascii="Arial" w:hAnsi="Arial" w:cs="Arial"/>
                <w:sz w:val="24"/>
                <w:szCs w:val="24"/>
              </w:rPr>
              <w:t>Relaciona tipos de reproducción asexual en plantas con su definición.</w:t>
            </w:r>
          </w:p>
        </w:tc>
      </w:tr>
      <w:tr w:rsidR="004F788D" w:rsidRPr="00C372E1"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F788D" w:rsidRPr="00C372E1" w:rsidRDefault="004F788D" w:rsidP="00BB448F">
            <w:pPr>
              <w:rPr>
                <w:rFonts w:ascii="Arial" w:hAnsi="Arial" w:cs="Arial"/>
                <w:b/>
                <w:sz w:val="24"/>
                <w:szCs w:val="24"/>
              </w:rPr>
            </w:pPr>
            <w:r w:rsidRPr="00C372E1">
              <w:rPr>
                <w:rFonts w:ascii="Arial" w:hAnsi="Arial" w:cs="Arial"/>
                <w:b/>
                <w:sz w:val="24"/>
                <w:szCs w:val="24"/>
              </w:rPr>
              <w:t>Descripción</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F788D" w:rsidRPr="00C372E1" w:rsidRDefault="004F788D" w:rsidP="00BB448F">
            <w:pPr>
              <w:rPr>
                <w:rFonts w:ascii="Arial" w:hAnsi="Arial" w:cs="Arial"/>
                <w:sz w:val="24"/>
                <w:szCs w:val="24"/>
              </w:rPr>
            </w:pPr>
            <w:r w:rsidRPr="00C372E1">
              <w:rPr>
                <w:rFonts w:ascii="Arial" w:hAnsi="Arial" w:cs="Arial"/>
                <w:sz w:val="24"/>
                <w:szCs w:val="24"/>
              </w:rPr>
              <w:t xml:space="preserve">Actividad </w:t>
            </w:r>
            <w:r w:rsidR="00474F39" w:rsidRPr="00C372E1">
              <w:rPr>
                <w:rFonts w:ascii="Arial" w:hAnsi="Arial" w:cs="Arial"/>
                <w:sz w:val="24"/>
                <w:szCs w:val="24"/>
              </w:rPr>
              <w:t>de asociación de diferentes formas de reproducción asexual en plantas con su definición.</w:t>
            </w:r>
          </w:p>
        </w:tc>
      </w:tr>
    </w:tbl>
    <w:p w:rsidR="004F788D" w:rsidRPr="00C372E1" w:rsidRDefault="004F788D" w:rsidP="00BB448F">
      <w:pPr>
        <w:spacing w:after="0"/>
        <w:rPr>
          <w:rFonts w:ascii="Arial" w:eastAsia="Times New Roman" w:hAnsi="Arial" w:cs="Arial"/>
        </w:rPr>
      </w:pPr>
    </w:p>
    <w:p w:rsidR="00937608" w:rsidRPr="00C372E1" w:rsidRDefault="00937608" w:rsidP="00BB448F">
      <w:pPr>
        <w:spacing w:after="0"/>
        <w:rPr>
          <w:rFonts w:ascii="Arial" w:hAnsi="Arial" w:cs="Arial"/>
        </w:rPr>
      </w:pPr>
      <w:r w:rsidRPr="00C372E1">
        <w:rPr>
          <w:rFonts w:ascii="Arial" w:hAnsi="Arial" w:cs="Arial"/>
          <w:highlight w:val="yellow"/>
        </w:rPr>
        <w:t>[SECCIÓN 2]</w:t>
      </w:r>
      <w:r w:rsidRPr="00C372E1">
        <w:rPr>
          <w:rFonts w:ascii="Arial" w:hAnsi="Arial" w:cs="Arial"/>
          <w:b/>
        </w:rPr>
        <w:t>5.</w:t>
      </w:r>
      <w:r w:rsidR="00971AE4" w:rsidRPr="00C372E1">
        <w:rPr>
          <w:rFonts w:ascii="Arial" w:hAnsi="Arial" w:cs="Arial"/>
          <w:b/>
        </w:rPr>
        <w:t>5</w:t>
      </w:r>
      <w:r w:rsidRPr="00C372E1">
        <w:rPr>
          <w:rFonts w:ascii="Arial" w:hAnsi="Arial" w:cs="Arial"/>
          <w:b/>
        </w:rPr>
        <w:t xml:space="preserve"> Consolidación</w:t>
      </w:r>
      <w:r w:rsidRPr="00C372E1">
        <w:rPr>
          <w:rFonts w:ascii="Arial" w:hAnsi="Arial" w:cs="Arial"/>
        </w:rPr>
        <w:t xml:space="preserve">  </w:t>
      </w:r>
    </w:p>
    <w:p w:rsidR="00BD7830" w:rsidRPr="00C372E1" w:rsidRDefault="009A4A32" w:rsidP="009A4A32">
      <w:pPr>
        <w:spacing w:before="100" w:beforeAutospacing="1" w:after="100" w:afterAutospacing="1"/>
        <w:rPr>
          <w:rFonts w:ascii="Arial" w:hAnsi="Arial" w:cs="Arial"/>
          <w:lang w:val="es-CO"/>
        </w:rPr>
      </w:pPr>
      <w:r w:rsidRPr="00C372E1">
        <w:rPr>
          <w:rFonts w:ascii="Arial" w:eastAsia="Times New Roman" w:hAnsi="Arial" w:cs="Arial"/>
          <w:lang w:val="es-CO"/>
        </w:rPr>
        <w:t>Actividad para consolidar lo que has aprendido en esta sección.</w:t>
      </w:r>
    </w:p>
    <w:tbl>
      <w:tblPr>
        <w:tblStyle w:val="Tablaconcuadrcula"/>
        <w:tblW w:w="0" w:type="auto"/>
        <w:tblLook w:val="04A0" w:firstRow="1" w:lastRow="0" w:firstColumn="1" w:lastColumn="0" w:noHBand="0" w:noVBand="1"/>
      </w:tblPr>
      <w:tblGrid>
        <w:gridCol w:w="2518"/>
        <w:gridCol w:w="6515"/>
      </w:tblGrid>
      <w:tr w:rsidR="00C372E1" w:rsidRPr="00C372E1" w:rsidTr="009974B6">
        <w:tc>
          <w:tcPr>
            <w:tcW w:w="9033" w:type="dxa"/>
            <w:gridSpan w:val="2"/>
            <w:shd w:val="clear" w:color="auto" w:fill="000000" w:themeFill="text1"/>
          </w:tcPr>
          <w:p w:rsidR="00BD7830" w:rsidRPr="00C372E1" w:rsidRDefault="00BD7830" w:rsidP="009974B6">
            <w:pPr>
              <w:jc w:val="center"/>
              <w:rPr>
                <w:rFonts w:ascii="Arial" w:hAnsi="Arial" w:cs="Arial"/>
                <w:b/>
                <w:sz w:val="24"/>
                <w:szCs w:val="24"/>
              </w:rPr>
            </w:pPr>
            <w:r w:rsidRPr="00C372E1">
              <w:rPr>
                <w:rFonts w:ascii="Arial" w:eastAsia="Times New Roman" w:hAnsi="Arial" w:cs="Arial"/>
                <w:sz w:val="24"/>
                <w:szCs w:val="24"/>
              </w:rPr>
              <w:tab/>
            </w:r>
            <w:r w:rsidRPr="00C372E1">
              <w:rPr>
                <w:rFonts w:ascii="Arial" w:hAnsi="Arial" w:cs="Arial"/>
                <w:b/>
                <w:sz w:val="24"/>
                <w:szCs w:val="24"/>
              </w:rPr>
              <w:t>Practica: recurso nuevo</w:t>
            </w:r>
          </w:p>
        </w:tc>
      </w:tr>
      <w:tr w:rsidR="00C372E1" w:rsidRPr="00C372E1" w:rsidTr="009974B6">
        <w:tc>
          <w:tcPr>
            <w:tcW w:w="2518" w:type="dxa"/>
          </w:tcPr>
          <w:p w:rsidR="00BD7830" w:rsidRPr="00C372E1" w:rsidRDefault="00BD7830" w:rsidP="009974B6">
            <w:pPr>
              <w:rPr>
                <w:rFonts w:ascii="Arial" w:hAnsi="Arial" w:cs="Arial"/>
                <w:b/>
                <w:sz w:val="24"/>
                <w:szCs w:val="24"/>
              </w:rPr>
            </w:pPr>
            <w:r w:rsidRPr="00C372E1">
              <w:rPr>
                <w:rFonts w:ascii="Arial" w:hAnsi="Arial" w:cs="Arial"/>
                <w:b/>
                <w:sz w:val="24"/>
                <w:szCs w:val="24"/>
              </w:rPr>
              <w:t>Código</w:t>
            </w:r>
          </w:p>
        </w:tc>
        <w:tc>
          <w:tcPr>
            <w:tcW w:w="6515" w:type="dxa"/>
          </w:tcPr>
          <w:p w:rsidR="00BD7830" w:rsidRPr="00C372E1" w:rsidRDefault="00BD7830" w:rsidP="00A22B7B">
            <w:pPr>
              <w:rPr>
                <w:rFonts w:ascii="Arial" w:hAnsi="Arial" w:cs="Arial"/>
                <w:b/>
                <w:sz w:val="24"/>
                <w:szCs w:val="24"/>
              </w:rPr>
            </w:pPr>
            <w:r w:rsidRPr="00C372E1">
              <w:rPr>
                <w:rFonts w:ascii="Arial" w:hAnsi="Arial" w:cs="Arial"/>
                <w:sz w:val="24"/>
                <w:szCs w:val="24"/>
              </w:rPr>
              <w:t>CN_08_04_</w:t>
            </w:r>
            <w:r w:rsidR="0036594A" w:rsidRPr="00C372E1">
              <w:rPr>
                <w:rFonts w:ascii="Arial" w:hAnsi="Arial" w:cs="Arial"/>
                <w:sz w:val="24"/>
                <w:szCs w:val="24"/>
              </w:rPr>
              <w:t>CO_</w:t>
            </w:r>
            <w:r w:rsidRPr="00C372E1">
              <w:rPr>
                <w:rFonts w:ascii="Arial" w:hAnsi="Arial" w:cs="Arial"/>
                <w:sz w:val="24"/>
                <w:szCs w:val="24"/>
              </w:rPr>
              <w:t>REC1</w:t>
            </w:r>
            <w:r w:rsidR="00A22B7B" w:rsidRPr="00C372E1">
              <w:rPr>
                <w:rFonts w:ascii="Arial" w:hAnsi="Arial" w:cs="Arial"/>
                <w:sz w:val="24"/>
                <w:szCs w:val="24"/>
              </w:rPr>
              <w:t>3</w:t>
            </w:r>
            <w:r w:rsidRPr="00C372E1">
              <w:rPr>
                <w:rFonts w:ascii="Arial" w:hAnsi="Arial" w:cs="Arial"/>
                <w:sz w:val="24"/>
                <w:szCs w:val="24"/>
              </w:rPr>
              <w:t>0</w:t>
            </w:r>
          </w:p>
        </w:tc>
      </w:tr>
      <w:tr w:rsidR="00C372E1" w:rsidRPr="00C372E1" w:rsidTr="009974B6">
        <w:tc>
          <w:tcPr>
            <w:tcW w:w="2518" w:type="dxa"/>
          </w:tcPr>
          <w:p w:rsidR="00BD7830" w:rsidRPr="00C372E1" w:rsidRDefault="00BD7830" w:rsidP="009974B6">
            <w:pPr>
              <w:rPr>
                <w:rFonts w:ascii="Arial" w:hAnsi="Arial" w:cs="Arial"/>
                <w:sz w:val="24"/>
                <w:szCs w:val="24"/>
              </w:rPr>
            </w:pPr>
            <w:r w:rsidRPr="00C372E1">
              <w:rPr>
                <w:rFonts w:ascii="Arial" w:hAnsi="Arial" w:cs="Arial"/>
                <w:b/>
                <w:sz w:val="24"/>
                <w:szCs w:val="24"/>
              </w:rPr>
              <w:t>Título</w:t>
            </w:r>
          </w:p>
        </w:tc>
        <w:tc>
          <w:tcPr>
            <w:tcW w:w="6515" w:type="dxa"/>
          </w:tcPr>
          <w:p w:rsidR="00BD7830" w:rsidRPr="00C372E1" w:rsidRDefault="00BD7830" w:rsidP="00802A67">
            <w:pPr>
              <w:rPr>
                <w:rFonts w:ascii="Arial" w:hAnsi="Arial" w:cs="Arial"/>
                <w:b/>
                <w:sz w:val="24"/>
                <w:szCs w:val="24"/>
              </w:rPr>
            </w:pPr>
            <w:r w:rsidRPr="00C372E1">
              <w:rPr>
                <w:rFonts w:ascii="Arial" w:hAnsi="Arial" w:cs="Arial"/>
                <w:b/>
                <w:sz w:val="24"/>
                <w:szCs w:val="24"/>
              </w:rPr>
              <w:t xml:space="preserve">Refuerza tu aprendizaje: </w:t>
            </w:r>
            <w:r w:rsidR="00B90AC8" w:rsidRPr="00C372E1">
              <w:rPr>
                <w:rFonts w:ascii="Arial" w:hAnsi="Arial" w:cs="Arial"/>
                <w:b/>
                <w:sz w:val="24"/>
                <w:szCs w:val="24"/>
              </w:rPr>
              <w:t>La reproducción en plantas</w:t>
            </w:r>
          </w:p>
        </w:tc>
      </w:tr>
      <w:tr w:rsidR="00BD7830" w:rsidRPr="00C372E1" w:rsidTr="009974B6">
        <w:tc>
          <w:tcPr>
            <w:tcW w:w="2518" w:type="dxa"/>
          </w:tcPr>
          <w:p w:rsidR="00BD7830" w:rsidRPr="00C372E1" w:rsidRDefault="00BD7830" w:rsidP="009974B6">
            <w:pPr>
              <w:rPr>
                <w:rFonts w:ascii="Arial" w:hAnsi="Arial" w:cs="Arial"/>
                <w:sz w:val="24"/>
                <w:szCs w:val="24"/>
              </w:rPr>
            </w:pPr>
            <w:r w:rsidRPr="00C372E1">
              <w:rPr>
                <w:rFonts w:ascii="Arial" w:hAnsi="Arial" w:cs="Arial"/>
                <w:b/>
                <w:sz w:val="24"/>
                <w:szCs w:val="24"/>
              </w:rPr>
              <w:t>Descripción</w:t>
            </w:r>
          </w:p>
        </w:tc>
        <w:tc>
          <w:tcPr>
            <w:tcW w:w="6515" w:type="dxa"/>
          </w:tcPr>
          <w:p w:rsidR="00BD7830" w:rsidRPr="00C372E1" w:rsidRDefault="00B90AC8" w:rsidP="005B29F7">
            <w:pPr>
              <w:rPr>
                <w:rFonts w:ascii="Arial" w:hAnsi="Arial" w:cs="Arial"/>
                <w:sz w:val="24"/>
                <w:szCs w:val="24"/>
              </w:rPr>
            </w:pPr>
            <w:r w:rsidRPr="00C372E1">
              <w:rPr>
                <w:rFonts w:ascii="Arial" w:hAnsi="Arial" w:cs="Arial"/>
                <w:sz w:val="24"/>
                <w:szCs w:val="24"/>
              </w:rPr>
              <w:t xml:space="preserve">Actividad de </w:t>
            </w:r>
            <w:r w:rsidR="005B29F7" w:rsidRPr="00C372E1">
              <w:rPr>
                <w:rFonts w:ascii="Arial" w:hAnsi="Arial" w:cs="Arial"/>
                <w:sz w:val="24"/>
                <w:szCs w:val="24"/>
              </w:rPr>
              <w:t xml:space="preserve">identificación de conceptos relacionados con </w:t>
            </w:r>
            <w:r w:rsidR="005B29F7" w:rsidRPr="00C372E1">
              <w:rPr>
                <w:rFonts w:ascii="Arial" w:hAnsi="Arial" w:cs="Arial"/>
                <w:sz w:val="24"/>
                <w:szCs w:val="24"/>
              </w:rPr>
              <w:lastRenderedPageBreak/>
              <w:t xml:space="preserve">los tipos de </w:t>
            </w:r>
            <w:r w:rsidRPr="00C372E1">
              <w:rPr>
                <w:rFonts w:ascii="Arial" w:hAnsi="Arial" w:cs="Arial"/>
                <w:sz w:val="24"/>
                <w:szCs w:val="24"/>
              </w:rPr>
              <w:t>re</w:t>
            </w:r>
            <w:r w:rsidR="00802A67" w:rsidRPr="00C372E1">
              <w:rPr>
                <w:rFonts w:ascii="Arial" w:hAnsi="Arial" w:cs="Arial"/>
                <w:sz w:val="24"/>
                <w:szCs w:val="24"/>
              </w:rPr>
              <w:t>producción</w:t>
            </w:r>
            <w:r w:rsidR="005B29F7" w:rsidRPr="00C372E1">
              <w:rPr>
                <w:rFonts w:ascii="Arial" w:hAnsi="Arial" w:cs="Arial"/>
                <w:sz w:val="24"/>
                <w:szCs w:val="24"/>
              </w:rPr>
              <w:t xml:space="preserve"> e</w:t>
            </w:r>
            <w:r w:rsidR="00802A67" w:rsidRPr="00C372E1">
              <w:rPr>
                <w:rFonts w:ascii="Arial" w:hAnsi="Arial" w:cs="Arial"/>
                <w:sz w:val="24"/>
                <w:szCs w:val="24"/>
              </w:rPr>
              <w:t>n plantas</w:t>
            </w:r>
            <w:r w:rsidRPr="00C372E1">
              <w:rPr>
                <w:rFonts w:ascii="Arial" w:hAnsi="Arial" w:cs="Arial"/>
                <w:sz w:val="24"/>
                <w:szCs w:val="24"/>
              </w:rPr>
              <w:t>.</w:t>
            </w:r>
          </w:p>
        </w:tc>
      </w:tr>
    </w:tbl>
    <w:p w:rsidR="00BD7830" w:rsidRPr="00C372E1" w:rsidRDefault="00BD7830" w:rsidP="00937608">
      <w:pPr>
        <w:tabs>
          <w:tab w:val="right" w:pos="8498"/>
        </w:tabs>
        <w:rPr>
          <w:rFonts w:ascii="Arial" w:hAnsi="Arial" w:cs="Arial"/>
          <w:highlight w:val="yellow"/>
        </w:rPr>
      </w:pPr>
    </w:p>
    <w:p w:rsidR="00937608" w:rsidRPr="00C372E1" w:rsidRDefault="00937608" w:rsidP="00937608">
      <w:pPr>
        <w:tabs>
          <w:tab w:val="right" w:pos="8498"/>
        </w:tabs>
        <w:rPr>
          <w:rFonts w:ascii="Arial" w:hAnsi="Arial" w:cs="Arial"/>
        </w:rPr>
      </w:pPr>
      <w:r w:rsidRPr="00C372E1">
        <w:rPr>
          <w:rFonts w:ascii="Arial" w:hAnsi="Arial" w:cs="Arial"/>
          <w:highlight w:val="yellow"/>
        </w:rPr>
        <w:t>[SECCIÓN 1]</w:t>
      </w:r>
      <w:r w:rsidRPr="00C372E1">
        <w:rPr>
          <w:rFonts w:ascii="Arial" w:hAnsi="Arial" w:cs="Arial"/>
          <w:b/>
        </w:rPr>
        <w:t>6 La reproducción en animales</w:t>
      </w:r>
      <w:r w:rsidRPr="00C372E1">
        <w:rPr>
          <w:rFonts w:ascii="Arial" w:hAnsi="Arial" w:cs="Arial"/>
        </w:rPr>
        <w:t xml:space="preserve"> </w:t>
      </w:r>
    </w:p>
    <w:p w:rsidR="0058199A" w:rsidRPr="00C372E1" w:rsidRDefault="00EE2A43" w:rsidP="0058199A">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Los animales son un grupo diverso</w:t>
      </w:r>
      <w:r w:rsidR="00D36108" w:rsidRPr="00C372E1">
        <w:rPr>
          <w:rFonts w:ascii="Arial" w:eastAsia="Times New Roman" w:hAnsi="Arial" w:cs="Arial"/>
          <w:lang w:val="es-CO"/>
        </w:rPr>
        <w:t>. L</w:t>
      </w:r>
      <w:r w:rsidR="00041A2C" w:rsidRPr="00C372E1">
        <w:rPr>
          <w:rFonts w:ascii="Arial" w:eastAsia="Times New Roman" w:hAnsi="Arial" w:cs="Arial"/>
          <w:lang w:val="es-CO"/>
        </w:rPr>
        <w:t xml:space="preserve">a mayoría </w:t>
      </w:r>
      <w:r w:rsidR="00D36108" w:rsidRPr="00C372E1">
        <w:rPr>
          <w:rFonts w:ascii="Arial" w:eastAsia="Times New Roman" w:hAnsi="Arial" w:cs="Arial"/>
          <w:lang w:val="es-CO"/>
        </w:rPr>
        <w:t xml:space="preserve">se </w:t>
      </w:r>
      <w:r w:rsidRPr="00C372E1">
        <w:rPr>
          <w:rFonts w:ascii="Arial" w:eastAsia="Times New Roman" w:hAnsi="Arial" w:cs="Arial"/>
          <w:lang w:val="es-CO"/>
        </w:rPr>
        <w:t>reproduc</w:t>
      </w:r>
      <w:r w:rsidR="00D36108" w:rsidRPr="00C372E1">
        <w:rPr>
          <w:rFonts w:ascii="Arial" w:eastAsia="Times New Roman" w:hAnsi="Arial" w:cs="Arial"/>
          <w:lang w:val="es-CO"/>
        </w:rPr>
        <w:t xml:space="preserve">en </w:t>
      </w:r>
      <w:r w:rsidR="0058199A" w:rsidRPr="00C372E1">
        <w:rPr>
          <w:rFonts w:ascii="Arial" w:eastAsia="Times New Roman" w:hAnsi="Arial" w:cs="Arial"/>
          <w:b/>
          <w:bCs/>
          <w:lang w:val="es-CO"/>
        </w:rPr>
        <w:t>sexual</w:t>
      </w:r>
      <w:r w:rsidR="00D36108" w:rsidRPr="00C372E1">
        <w:rPr>
          <w:rFonts w:ascii="Arial" w:eastAsia="Times New Roman" w:hAnsi="Arial" w:cs="Arial"/>
          <w:b/>
          <w:bCs/>
          <w:lang w:val="es-CO"/>
        </w:rPr>
        <w:t>mente</w:t>
      </w:r>
      <w:r w:rsidRPr="00C372E1">
        <w:rPr>
          <w:rFonts w:ascii="Arial" w:eastAsia="Times New Roman" w:hAnsi="Arial" w:cs="Arial"/>
          <w:bCs/>
          <w:lang w:val="es-CO"/>
        </w:rPr>
        <w:t xml:space="preserve">, </w:t>
      </w:r>
      <w:r w:rsidR="00D36108" w:rsidRPr="00C372E1">
        <w:rPr>
          <w:rFonts w:ascii="Arial" w:eastAsia="Times New Roman" w:hAnsi="Arial" w:cs="Arial"/>
          <w:bCs/>
          <w:lang w:val="es-CO"/>
        </w:rPr>
        <w:t>aunque algunos lo hacen</w:t>
      </w:r>
      <w:r w:rsidR="009813A3" w:rsidRPr="00C372E1">
        <w:rPr>
          <w:rFonts w:ascii="Arial" w:eastAsia="Times New Roman" w:hAnsi="Arial" w:cs="Arial"/>
          <w:bCs/>
          <w:lang w:val="es-CO"/>
        </w:rPr>
        <w:t xml:space="preserve"> </w:t>
      </w:r>
      <w:r w:rsidR="00041A2C" w:rsidRPr="00C372E1">
        <w:rPr>
          <w:rFonts w:ascii="Arial" w:eastAsia="Times New Roman" w:hAnsi="Arial" w:cs="Arial"/>
          <w:bCs/>
          <w:lang w:val="es-CO"/>
        </w:rPr>
        <w:t xml:space="preserve">de forma </w:t>
      </w:r>
      <w:r w:rsidR="009813A3" w:rsidRPr="00C372E1">
        <w:rPr>
          <w:rFonts w:ascii="Arial" w:eastAsia="Times New Roman" w:hAnsi="Arial" w:cs="Arial"/>
          <w:b/>
          <w:bCs/>
          <w:lang w:val="es-CO"/>
        </w:rPr>
        <w:t>as</w:t>
      </w:r>
      <w:r w:rsidR="0058199A" w:rsidRPr="00C372E1">
        <w:rPr>
          <w:rFonts w:ascii="Arial" w:eastAsia="Times New Roman" w:hAnsi="Arial" w:cs="Arial"/>
          <w:b/>
          <w:bCs/>
          <w:lang w:val="es-CO"/>
        </w:rPr>
        <w:t>exual</w:t>
      </w:r>
      <w:r w:rsidR="00B2101A" w:rsidRPr="00C372E1">
        <w:rPr>
          <w:rFonts w:ascii="Arial" w:eastAsia="Times New Roman" w:hAnsi="Arial" w:cs="Arial"/>
          <w:bCs/>
          <w:lang w:val="es-CO"/>
        </w:rPr>
        <w:t>. E</w:t>
      </w:r>
      <w:r w:rsidRPr="00C372E1">
        <w:rPr>
          <w:rFonts w:ascii="Arial" w:eastAsia="Times New Roman" w:hAnsi="Arial" w:cs="Arial"/>
          <w:bCs/>
          <w:lang w:val="es-CO"/>
        </w:rPr>
        <w:t xml:space="preserve">n casos excepcionales se ha </w:t>
      </w:r>
      <w:r w:rsidR="00D36108" w:rsidRPr="00C372E1">
        <w:rPr>
          <w:rFonts w:ascii="Arial" w:eastAsia="Times New Roman" w:hAnsi="Arial" w:cs="Arial"/>
          <w:bCs/>
          <w:lang w:val="es-CO"/>
        </w:rPr>
        <w:t>observado</w:t>
      </w:r>
      <w:r w:rsidRPr="00C372E1">
        <w:rPr>
          <w:rFonts w:ascii="Arial" w:eastAsia="Times New Roman" w:hAnsi="Arial" w:cs="Arial"/>
          <w:bCs/>
          <w:lang w:val="es-CO"/>
        </w:rPr>
        <w:t xml:space="preserve"> reproducción </w:t>
      </w:r>
      <w:r w:rsidRPr="00C372E1">
        <w:rPr>
          <w:rFonts w:ascii="Arial" w:eastAsia="Times New Roman" w:hAnsi="Arial" w:cs="Arial"/>
          <w:b/>
          <w:bCs/>
          <w:lang w:val="es-CO"/>
        </w:rPr>
        <w:t>alternante</w:t>
      </w:r>
      <w:r w:rsidR="00B2101A" w:rsidRPr="00C372E1">
        <w:rPr>
          <w:rFonts w:ascii="Arial" w:eastAsia="Times New Roman" w:hAnsi="Arial" w:cs="Arial"/>
          <w:bCs/>
          <w:lang w:val="es-CO"/>
        </w:rPr>
        <w:t>, en la que una especie presenta reproducción sexual y asexual en momentos diferentes</w:t>
      </w:r>
      <w:r w:rsidRPr="00C372E1">
        <w:rPr>
          <w:rFonts w:ascii="Arial" w:eastAsia="Times New Roman" w:hAnsi="Arial" w:cs="Arial"/>
          <w:bCs/>
          <w:lang w:val="es-CO"/>
        </w:rPr>
        <w:t>.</w:t>
      </w:r>
      <w:r w:rsidR="0058199A" w:rsidRPr="00C372E1">
        <w:rPr>
          <w:rFonts w:ascii="Arial" w:eastAsia="Times New Roman" w:hAnsi="Arial" w:cs="Arial"/>
          <w:lang w:val="es-CO"/>
        </w:rPr>
        <w:t xml:space="preserve"> </w:t>
      </w:r>
    </w:p>
    <w:p w:rsidR="00937608" w:rsidRPr="00C372E1" w:rsidRDefault="00937608" w:rsidP="00937608">
      <w:pPr>
        <w:rPr>
          <w:rFonts w:ascii="Arial" w:hAnsi="Arial" w:cs="Arial"/>
          <w:b/>
        </w:rPr>
      </w:pPr>
      <w:r w:rsidRPr="00C372E1">
        <w:rPr>
          <w:rFonts w:ascii="Arial" w:hAnsi="Arial" w:cs="Arial"/>
          <w:highlight w:val="yellow"/>
        </w:rPr>
        <w:t xml:space="preserve">[SECCIÓN </w:t>
      </w:r>
      <w:r w:rsidR="00CA20A0" w:rsidRPr="00C372E1">
        <w:rPr>
          <w:rFonts w:ascii="Arial" w:hAnsi="Arial" w:cs="Arial"/>
          <w:highlight w:val="yellow"/>
        </w:rPr>
        <w:t>2</w:t>
      </w:r>
      <w:r w:rsidRPr="00C372E1">
        <w:rPr>
          <w:rFonts w:ascii="Arial" w:hAnsi="Arial" w:cs="Arial"/>
          <w:highlight w:val="yellow"/>
        </w:rPr>
        <w:t>]</w:t>
      </w:r>
      <w:r w:rsidR="00CA20A0" w:rsidRPr="00C372E1">
        <w:rPr>
          <w:rFonts w:ascii="Arial" w:hAnsi="Arial" w:cs="Arial"/>
          <w:b/>
        </w:rPr>
        <w:t>6.1</w:t>
      </w:r>
      <w:r w:rsidRPr="00C372E1">
        <w:rPr>
          <w:rFonts w:ascii="Arial" w:hAnsi="Arial" w:cs="Arial"/>
          <w:b/>
        </w:rPr>
        <w:t xml:space="preserve"> La reproducción asexual</w:t>
      </w:r>
      <w:r w:rsidR="009813A3" w:rsidRPr="00C372E1">
        <w:rPr>
          <w:rFonts w:ascii="Arial" w:hAnsi="Arial" w:cs="Arial"/>
          <w:b/>
        </w:rPr>
        <w:t xml:space="preserve"> </w:t>
      </w:r>
      <w:r w:rsidR="00633879" w:rsidRPr="00C372E1">
        <w:rPr>
          <w:rFonts w:ascii="Arial" w:hAnsi="Arial" w:cs="Arial"/>
          <w:b/>
        </w:rPr>
        <w:t>en animales</w:t>
      </w:r>
    </w:p>
    <w:p w:rsidR="009813A3" w:rsidRPr="00C372E1" w:rsidRDefault="00B2101A" w:rsidP="00C66F22">
      <w:pPr>
        <w:rPr>
          <w:rFonts w:ascii="Arial" w:hAnsi="Arial" w:cs="Arial"/>
          <w:lang w:val="es-CO"/>
        </w:rPr>
      </w:pPr>
      <w:r w:rsidRPr="00C372E1">
        <w:rPr>
          <w:rFonts w:ascii="Arial" w:hAnsi="Arial" w:cs="Arial"/>
        </w:rPr>
        <w:t>Aunque no es la forma de reproducción dominante en animales,</w:t>
      </w:r>
      <w:r w:rsidR="00C66F22" w:rsidRPr="00C372E1">
        <w:rPr>
          <w:rFonts w:ascii="Arial" w:hAnsi="Arial" w:cs="Arial"/>
          <w:lang w:val="es-CO"/>
        </w:rPr>
        <w:t xml:space="preserve"> </w:t>
      </w:r>
      <w:r w:rsidR="00AF604A" w:rsidRPr="00C372E1">
        <w:rPr>
          <w:rFonts w:ascii="Arial" w:hAnsi="Arial" w:cs="Arial"/>
          <w:lang w:val="es-CO"/>
        </w:rPr>
        <w:t>también se encuentran casos de reproducción asexual en este grupo. Los animales que se reproducen asexualmente lo hacen por gemación, por fisión seguida de regeneración (escisión o fragmentación) o por partenogénesis.</w:t>
      </w:r>
    </w:p>
    <w:tbl>
      <w:tblPr>
        <w:tblStyle w:val="Sombreadomedio1-nfasis3"/>
        <w:tblW w:w="0" w:type="auto"/>
        <w:jc w:val="center"/>
        <w:tblLook w:val="04A0" w:firstRow="1" w:lastRow="0" w:firstColumn="1" w:lastColumn="0" w:noHBand="0" w:noVBand="1"/>
      </w:tblPr>
      <w:tblGrid>
        <w:gridCol w:w="1951"/>
        <w:gridCol w:w="3551"/>
        <w:gridCol w:w="101"/>
        <w:gridCol w:w="1843"/>
      </w:tblGrid>
      <w:tr w:rsidR="00405DCC" w:rsidRPr="00C372E1" w:rsidTr="00695BE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446" w:type="dxa"/>
            <w:gridSpan w:val="4"/>
          </w:tcPr>
          <w:p w:rsidR="00CA08EE" w:rsidRPr="00C372E1" w:rsidRDefault="00CA08EE" w:rsidP="00695BE4">
            <w:pPr>
              <w:jc w:val="center"/>
              <w:rPr>
                <w:rFonts w:ascii="Arial" w:eastAsia="Times New Roman" w:hAnsi="Arial" w:cs="Arial"/>
                <w:color w:val="auto"/>
              </w:rPr>
            </w:pPr>
            <w:r w:rsidRPr="00C372E1">
              <w:rPr>
                <w:rFonts w:ascii="Arial" w:eastAsia="Times New Roman" w:hAnsi="Arial" w:cs="Arial"/>
                <w:color w:val="auto"/>
              </w:rPr>
              <w:t>Reproducción asexual en animales</w:t>
            </w:r>
          </w:p>
        </w:tc>
      </w:tr>
      <w:tr w:rsidR="00405DCC" w:rsidRPr="00C372E1" w:rsidTr="00695BE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51" w:type="dxa"/>
          </w:tcPr>
          <w:p w:rsidR="00695BE4" w:rsidRPr="00C372E1" w:rsidRDefault="00695BE4" w:rsidP="00695BE4">
            <w:pPr>
              <w:jc w:val="center"/>
              <w:rPr>
                <w:rFonts w:ascii="Arial" w:eastAsia="Times New Roman" w:hAnsi="Arial" w:cs="Arial"/>
              </w:rPr>
            </w:pPr>
            <w:r w:rsidRPr="00C372E1">
              <w:rPr>
                <w:rFonts w:ascii="Arial" w:eastAsia="Times New Roman" w:hAnsi="Arial" w:cs="Arial"/>
              </w:rPr>
              <w:t>Tipo de reproducción</w:t>
            </w:r>
          </w:p>
        </w:tc>
        <w:tc>
          <w:tcPr>
            <w:tcW w:w="3551" w:type="dxa"/>
          </w:tcPr>
          <w:p w:rsidR="00695BE4" w:rsidRPr="00C372E1" w:rsidRDefault="00695BE4" w:rsidP="00695BE4">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lang w:val="es-MX"/>
              </w:rPr>
            </w:pPr>
            <w:r w:rsidRPr="00C372E1">
              <w:rPr>
                <w:rFonts w:ascii="Arial" w:eastAsia="Times New Roman" w:hAnsi="Arial" w:cs="Arial"/>
                <w:b/>
                <w:lang w:val="es-MX"/>
              </w:rPr>
              <w:t>Descripción</w:t>
            </w:r>
          </w:p>
        </w:tc>
        <w:tc>
          <w:tcPr>
            <w:tcW w:w="1944" w:type="dxa"/>
            <w:gridSpan w:val="2"/>
          </w:tcPr>
          <w:p w:rsidR="00695BE4" w:rsidRPr="00C372E1" w:rsidRDefault="00695BE4" w:rsidP="00695BE4">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lang w:val="es-MX"/>
              </w:rPr>
            </w:pPr>
            <w:r w:rsidRPr="00C372E1">
              <w:rPr>
                <w:rFonts w:ascii="Arial" w:eastAsia="Times New Roman" w:hAnsi="Arial" w:cs="Arial"/>
                <w:b/>
                <w:lang w:val="es-MX"/>
              </w:rPr>
              <w:t xml:space="preserve">Animal </w:t>
            </w:r>
          </w:p>
          <w:p w:rsidR="00695BE4" w:rsidRPr="00C372E1" w:rsidRDefault="000D34FC" w:rsidP="00695BE4">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lang w:val="es-MX"/>
              </w:rPr>
            </w:pPr>
            <w:r w:rsidRPr="00C372E1">
              <w:rPr>
                <w:rFonts w:ascii="Arial" w:eastAsia="Times New Roman" w:hAnsi="Arial" w:cs="Arial"/>
                <w:b/>
                <w:lang w:val="es-MX"/>
              </w:rPr>
              <w:t>R</w:t>
            </w:r>
            <w:r w:rsidR="00695BE4" w:rsidRPr="00C372E1">
              <w:rPr>
                <w:rFonts w:ascii="Arial" w:eastAsia="Times New Roman" w:hAnsi="Arial" w:cs="Arial"/>
                <w:b/>
                <w:lang w:val="es-MX"/>
              </w:rPr>
              <w:t>epresentante</w:t>
            </w:r>
          </w:p>
        </w:tc>
      </w:tr>
      <w:tr w:rsidR="00405DCC" w:rsidRPr="00C372E1" w:rsidTr="00695BE4">
        <w:trPr>
          <w:cnfStyle w:val="000000010000" w:firstRow="0" w:lastRow="0" w:firstColumn="0" w:lastColumn="0" w:oddVBand="0" w:evenVBand="0" w:oddHBand="0" w:evenHBand="1" w:firstRowFirstColumn="0" w:firstRowLastColumn="0" w:lastRowFirstColumn="0" w:lastRowLastColumn="0"/>
          <w:trHeight w:val="84"/>
          <w:jc w:val="center"/>
        </w:trPr>
        <w:tc>
          <w:tcPr>
            <w:cnfStyle w:val="001000000000" w:firstRow="0" w:lastRow="0" w:firstColumn="1" w:lastColumn="0" w:oddVBand="0" w:evenVBand="0" w:oddHBand="0" w:evenHBand="0" w:firstRowFirstColumn="0" w:firstRowLastColumn="0" w:lastRowFirstColumn="0" w:lastRowLastColumn="0"/>
            <w:tcW w:w="1951" w:type="dxa"/>
            <w:vMerge w:val="restart"/>
          </w:tcPr>
          <w:p w:rsidR="00695BE4" w:rsidRPr="00C372E1" w:rsidRDefault="00695BE4" w:rsidP="00695BE4">
            <w:pPr>
              <w:jc w:val="center"/>
              <w:rPr>
                <w:rFonts w:ascii="Arial" w:eastAsia="Times New Roman" w:hAnsi="Arial" w:cs="Arial"/>
                <w:b w:val="0"/>
              </w:rPr>
            </w:pPr>
          </w:p>
          <w:p w:rsidR="00695BE4" w:rsidRPr="00C372E1" w:rsidRDefault="00CA08EE" w:rsidP="00695BE4">
            <w:pPr>
              <w:jc w:val="center"/>
              <w:rPr>
                <w:rFonts w:ascii="Arial" w:eastAsia="Times New Roman" w:hAnsi="Arial" w:cs="Arial"/>
                <w:b w:val="0"/>
                <w:bCs w:val="0"/>
              </w:rPr>
            </w:pPr>
            <w:r w:rsidRPr="00C372E1">
              <w:rPr>
                <w:rFonts w:ascii="Arial" w:eastAsia="Times New Roman" w:hAnsi="Arial" w:cs="Arial"/>
                <w:b w:val="0"/>
              </w:rPr>
              <w:t>Gemación</w:t>
            </w:r>
          </w:p>
          <w:p w:rsidR="00CA08EE" w:rsidRPr="00C372E1" w:rsidRDefault="00CA08EE" w:rsidP="00695BE4">
            <w:pPr>
              <w:jc w:val="center"/>
              <w:rPr>
                <w:rFonts w:ascii="Arial" w:eastAsia="Times New Roman" w:hAnsi="Arial" w:cs="Arial"/>
              </w:rPr>
            </w:pPr>
          </w:p>
        </w:tc>
        <w:tc>
          <w:tcPr>
            <w:tcW w:w="3551" w:type="dxa"/>
          </w:tcPr>
          <w:p w:rsidR="00CA08EE" w:rsidRPr="00C372E1" w:rsidRDefault="00CA08EE" w:rsidP="00CA08EE">
            <w:pPr>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C372E1">
              <w:rPr>
                <w:rFonts w:ascii="Arial" w:eastAsia="Times New Roman" w:hAnsi="Arial" w:cs="Arial"/>
              </w:rPr>
              <w:t>Con desprendimiento de la yema</w:t>
            </w:r>
          </w:p>
        </w:tc>
        <w:tc>
          <w:tcPr>
            <w:tcW w:w="1944" w:type="dxa"/>
            <w:gridSpan w:val="2"/>
          </w:tcPr>
          <w:p w:rsidR="00CA08EE" w:rsidRPr="00C372E1" w:rsidRDefault="00CA08EE" w:rsidP="00695BE4">
            <w:pPr>
              <w:jc w:val="center"/>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C372E1">
              <w:rPr>
                <w:rFonts w:ascii="Arial" w:eastAsia="Times New Roman" w:hAnsi="Arial" w:cs="Arial"/>
              </w:rPr>
              <w:t>Pólipos</w:t>
            </w:r>
          </w:p>
          <w:p w:rsidR="00CA08EE" w:rsidRPr="00C372E1" w:rsidRDefault="00CA08EE" w:rsidP="00695BE4">
            <w:pPr>
              <w:jc w:val="center"/>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C372E1">
              <w:rPr>
                <w:rFonts w:ascii="Arial" w:eastAsia="Times New Roman" w:hAnsi="Arial" w:cs="Arial"/>
              </w:rPr>
              <w:t>Esponjas</w:t>
            </w:r>
          </w:p>
        </w:tc>
      </w:tr>
      <w:tr w:rsidR="00405DCC" w:rsidRPr="00C372E1" w:rsidTr="00695BE4">
        <w:trPr>
          <w:cnfStyle w:val="000000100000" w:firstRow="0" w:lastRow="0" w:firstColumn="0" w:lastColumn="0" w:oddVBand="0" w:evenVBand="0" w:oddHBand="1" w:evenHBand="0" w:firstRowFirstColumn="0" w:firstRowLastColumn="0" w:lastRowFirstColumn="0" w:lastRowLastColumn="0"/>
          <w:trHeight w:val="84"/>
          <w:jc w:val="center"/>
        </w:trPr>
        <w:tc>
          <w:tcPr>
            <w:cnfStyle w:val="001000000000" w:firstRow="0" w:lastRow="0" w:firstColumn="1" w:lastColumn="0" w:oddVBand="0" w:evenVBand="0" w:oddHBand="0" w:evenHBand="0" w:firstRowFirstColumn="0" w:firstRowLastColumn="0" w:lastRowFirstColumn="0" w:lastRowLastColumn="0"/>
            <w:tcW w:w="1951" w:type="dxa"/>
            <w:vMerge/>
          </w:tcPr>
          <w:p w:rsidR="00CA08EE" w:rsidRPr="00C372E1" w:rsidRDefault="00CA08EE" w:rsidP="00695BE4">
            <w:pPr>
              <w:jc w:val="center"/>
              <w:rPr>
                <w:rFonts w:ascii="Arial" w:eastAsia="Times New Roman" w:hAnsi="Arial" w:cs="Arial"/>
                <w:b w:val="0"/>
              </w:rPr>
            </w:pPr>
          </w:p>
        </w:tc>
        <w:tc>
          <w:tcPr>
            <w:tcW w:w="3551" w:type="dxa"/>
          </w:tcPr>
          <w:p w:rsidR="00CA08EE" w:rsidRPr="00C372E1" w:rsidRDefault="00CA08EE" w:rsidP="00CA08EE">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C372E1">
              <w:rPr>
                <w:rFonts w:ascii="Arial" w:eastAsia="Times New Roman" w:hAnsi="Arial" w:cs="Arial"/>
              </w:rPr>
              <w:t>Organismo ligado al progenitor</w:t>
            </w:r>
          </w:p>
        </w:tc>
        <w:tc>
          <w:tcPr>
            <w:tcW w:w="1944" w:type="dxa"/>
            <w:gridSpan w:val="2"/>
          </w:tcPr>
          <w:p w:rsidR="00CA08EE" w:rsidRPr="00C372E1" w:rsidRDefault="00CA08EE" w:rsidP="00695BE4">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C372E1">
              <w:rPr>
                <w:rFonts w:ascii="Arial" w:eastAsia="Times New Roman" w:hAnsi="Arial" w:cs="Arial"/>
              </w:rPr>
              <w:t>Corales</w:t>
            </w:r>
          </w:p>
        </w:tc>
      </w:tr>
      <w:tr w:rsidR="00405DCC" w:rsidRPr="00C372E1" w:rsidTr="00695BE4">
        <w:trPr>
          <w:cnfStyle w:val="000000010000" w:firstRow="0" w:lastRow="0" w:firstColumn="0" w:lastColumn="0" w:oddVBand="0" w:evenVBand="0" w:oddHBand="0" w:evenHBand="1" w:firstRowFirstColumn="0" w:firstRowLastColumn="0" w:lastRowFirstColumn="0" w:lastRowLastColumn="0"/>
          <w:trHeight w:val="173"/>
          <w:jc w:val="center"/>
        </w:trPr>
        <w:tc>
          <w:tcPr>
            <w:cnfStyle w:val="001000000000" w:firstRow="0" w:lastRow="0" w:firstColumn="1" w:lastColumn="0" w:oddVBand="0" w:evenVBand="0" w:oddHBand="0" w:evenHBand="0" w:firstRowFirstColumn="0" w:firstRowLastColumn="0" w:lastRowFirstColumn="0" w:lastRowLastColumn="0"/>
            <w:tcW w:w="1951" w:type="dxa"/>
            <w:vMerge w:val="restart"/>
          </w:tcPr>
          <w:p w:rsidR="00695BE4" w:rsidRPr="00C372E1" w:rsidRDefault="00695BE4" w:rsidP="00695BE4">
            <w:pPr>
              <w:jc w:val="center"/>
              <w:rPr>
                <w:rFonts w:ascii="Arial" w:eastAsia="Times New Roman" w:hAnsi="Arial" w:cs="Arial"/>
                <w:b w:val="0"/>
              </w:rPr>
            </w:pPr>
          </w:p>
          <w:p w:rsidR="00695BE4" w:rsidRPr="00C372E1" w:rsidRDefault="00695BE4" w:rsidP="00695BE4">
            <w:pPr>
              <w:jc w:val="center"/>
              <w:rPr>
                <w:rFonts w:ascii="Arial" w:eastAsia="Times New Roman" w:hAnsi="Arial" w:cs="Arial"/>
                <w:b w:val="0"/>
              </w:rPr>
            </w:pPr>
            <w:r w:rsidRPr="00C372E1">
              <w:rPr>
                <w:rFonts w:ascii="Arial" w:eastAsia="Times New Roman" w:hAnsi="Arial" w:cs="Arial"/>
                <w:b w:val="0"/>
              </w:rPr>
              <w:t>Escisión o fragmentación</w:t>
            </w:r>
          </w:p>
        </w:tc>
        <w:tc>
          <w:tcPr>
            <w:tcW w:w="3652" w:type="dxa"/>
            <w:gridSpan w:val="2"/>
          </w:tcPr>
          <w:p w:rsidR="00695BE4" w:rsidRPr="00C372E1" w:rsidRDefault="00695BE4" w:rsidP="00695BE4">
            <w:pPr>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C372E1">
              <w:rPr>
                <w:rFonts w:ascii="Arial" w:eastAsia="Times New Roman" w:hAnsi="Arial" w:cs="Arial"/>
                <w:i/>
              </w:rPr>
              <w:t>Escisión</w:t>
            </w:r>
            <w:r w:rsidRPr="00C372E1">
              <w:rPr>
                <w:rFonts w:ascii="Arial" w:eastAsia="Times New Roman" w:hAnsi="Arial" w:cs="Arial"/>
              </w:rPr>
              <w:t xml:space="preserve">: división del organismo en dos. </w:t>
            </w:r>
          </w:p>
        </w:tc>
        <w:tc>
          <w:tcPr>
            <w:tcW w:w="1843" w:type="dxa"/>
          </w:tcPr>
          <w:p w:rsidR="00695BE4" w:rsidRPr="00C372E1" w:rsidRDefault="00695BE4" w:rsidP="00695BE4">
            <w:pPr>
              <w:jc w:val="center"/>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C372E1">
              <w:rPr>
                <w:rFonts w:ascii="Arial" w:eastAsia="Times New Roman" w:hAnsi="Arial" w:cs="Arial"/>
              </w:rPr>
              <w:t>Lombriz de tierra</w:t>
            </w:r>
          </w:p>
        </w:tc>
      </w:tr>
      <w:tr w:rsidR="00405DCC" w:rsidRPr="00C372E1" w:rsidTr="00695BE4">
        <w:trPr>
          <w:cnfStyle w:val="000000100000" w:firstRow="0" w:lastRow="0" w:firstColumn="0" w:lastColumn="0" w:oddVBand="0" w:evenVBand="0" w:oddHBand="1" w:evenHBand="0" w:firstRowFirstColumn="0" w:firstRowLastColumn="0" w:lastRowFirstColumn="0" w:lastRowLastColumn="0"/>
          <w:trHeight w:val="173"/>
          <w:jc w:val="center"/>
        </w:trPr>
        <w:tc>
          <w:tcPr>
            <w:cnfStyle w:val="001000000000" w:firstRow="0" w:lastRow="0" w:firstColumn="1" w:lastColumn="0" w:oddVBand="0" w:evenVBand="0" w:oddHBand="0" w:evenHBand="0" w:firstRowFirstColumn="0" w:firstRowLastColumn="0" w:lastRowFirstColumn="0" w:lastRowLastColumn="0"/>
            <w:tcW w:w="1951" w:type="dxa"/>
            <w:vMerge/>
          </w:tcPr>
          <w:p w:rsidR="00695BE4" w:rsidRPr="00C372E1" w:rsidRDefault="00695BE4" w:rsidP="00CA08EE">
            <w:pPr>
              <w:rPr>
                <w:rFonts w:ascii="Arial" w:eastAsia="Times New Roman" w:hAnsi="Arial" w:cs="Arial"/>
              </w:rPr>
            </w:pPr>
          </w:p>
        </w:tc>
        <w:tc>
          <w:tcPr>
            <w:tcW w:w="3652" w:type="dxa"/>
            <w:gridSpan w:val="2"/>
          </w:tcPr>
          <w:p w:rsidR="00695BE4" w:rsidRPr="00C372E1" w:rsidRDefault="00695BE4" w:rsidP="00CA08EE">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C372E1">
              <w:rPr>
                <w:rFonts w:ascii="Arial" w:eastAsia="Times New Roman" w:hAnsi="Arial" w:cs="Arial"/>
                <w:i/>
              </w:rPr>
              <w:t>Fragmentación</w:t>
            </w:r>
            <w:r w:rsidRPr="00C372E1">
              <w:rPr>
                <w:rFonts w:ascii="Arial" w:eastAsia="Times New Roman" w:hAnsi="Arial" w:cs="Arial"/>
              </w:rPr>
              <w:t>: división del organismo en varias partes.</w:t>
            </w:r>
          </w:p>
        </w:tc>
        <w:tc>
          <w:tcPr>
            <w:tcW w:w="1843" w:type="dxa"/>
          </w:tcPr>
          <w:p w:rsidR="00695BE4" w:rsidRPr="00C372E1" w:rsidRDefault="00695BE4" w:rsidP="00695BE4">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C372E1">
              <w:rPr>
                <w:rFonts w:ascii="Arial" w:eastAsia="Times New Roman" w:hAnsi="Arial" w:cs="Arial"/>
              </w:rPr>
              <w:t>Estrella de mar</w:t>
            </w:r>
          </w:p>
        </w:tc>
      </w:tr>
      <w:tr w:rsidR="00405DCC" w:rsidRPr="00C372E1" w:rsidTr="00695BE4">
        <w:trPr>
          <w:cnfStyle w:val="000000010000" w:firstRow="0" w:lastRow="0" w:firstColumn="0" w:lastColumn="0" w:oddVBand="0" w:evenVBand="0" w:oddHBand="0" w:evenHBand="1" w:firstRowFirstColumn="0" w:firstRowLastColumn="0" w:lastRowFirstColumn="0" w:lastRowLastColumn="0"/>
          <w:trHeight w:val="173"/>
          <w:jc w:val="center"/>
        </w:trPr>
        <w:tc>
          <w:tcPr>
            <w:cnfStyle w:val="001000000000" w:firstRow="0" w:lastRow="0" w:firstColumn="1" w:lastColumn="0" w:oddVBand="0" w:evenVBand="0" w:oddHBand="0" w:evenHBand="0" w:firstRowFirstColumn="0" w:firstRowLastColumn="0" w:lastRowFirstColumn="0" w:lastRowLastColumn="0"/>
            <w:tcW w:w="1951" w:type="dxa"/>
          </w:tcPr>
          <w:p w:rsidR="00A908A1" w:rsidRPr="00C372E1" w:rsidRDefault="00A908A1" w:rsidP="00A908A1">
            <w:pPr>
              <w:jc w:val="center"/>
              <w:rPr>
                <w:rFonts w:ascii="Arial" w:eastAsia="Times New Roman" w:hAnsi="Arial" w:cs="Arial"/>
                <w:b w:val="0"/>
              </w:rPr>
            </w:pPr>
            <w:r w:rsidRPr="00C372E1">
              <w:rPr>
                <w:rFonts w:ascii="Arial" w:eastAsia="Times New Roman" w:hAnsi="Arial" w:cs="Arial"/>
                <w:b w:val="0"/>
              </w:rPr>
              <w:t>Partenogénesis</w:t>
            </w:r>
          </w:p>
          <w:p w:rsidR="00A908A1" w:rsidRPr="00C372E1" w:rsidRDefault="00A908A1" w:rsidP="00A908A1">
            <w:pPr>
              <w:jc w:val="center"/>
              <w:rPr>
                <w:rFonts w:ascii="Arial" w:eastAsia="Times New Roman" w:hAnsi="Arial" w:cs="Arial"/>
              </w:rPr>
            </w:pPr>
          </w:p>
        </w:tc>
        <w:tc>
          <w:tcPr>
            <w:tcW w:w="3652" w:type="dxa"/>
            <w:gridSpan w:val="2"/>
          </w:tcPr>
          <w:p w:rsidR="00A908A1" w:rsidRPr="00C372E1" w:rsidRDefault="00A908A1" w:rsidP="00A908A1">
            <w:pPr>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C372E1">
              <w:rPr>
                <w:rFonts w:ascii="Arial" w:eastAsia="Times New Roman" w:hAnsi="Arial" w:cs="Arial"/>
              </w:rPr>
              <w:t>Una célu</w:t>
            </w:r>
            <w:r w:rsidR="00E27D75" w:rsidRPr="00C372E1">
              <w:rPr>
                <w:rFonts w:ascii="Arial" w:eastAsia="Times New Roman" w:hAnsi="Arial" w:cs="Arial"/>
              </w:rPr>
              <w:t>la sexual femenina no fecundada</w:t>
            </w:r>
            <w:r w:rsidRPr="00C372E1">
              <w:rPr>
                <w:rFonts w:ascii="Arial" w:eastAsia="Times New Roman" w:hAnsi="Arial" w:cs="Arial"/>
              </w:rPr>
              <w:t xml:space="preserve"> se desarrolla h</w:t>
            </w:r>
            <w:r w:rsidR="0034059F" w:rsidRPr="00C372E1">
              <w:rPr>
                <w:rFonts w:ascii="Arial" w:eastAsia="Times New Roman" w:hAnsi="Arial" w:cs="Arial"/>
              </w:rPr>
              <w:t>asta formar un nuevo organismo.</w:t>
            </w:r>
          </w:p>
        </w:tc>
        <w:tc>
          <w:tcPr>
            <w:tcW w:w="1843" w:type="dxa"/>
          </w:tcPr>
          <w:p w:rsidR="00A81744" w:rsidRPr="00C372E1" w:rsidRDefault="00A908A1" w:rsidP="00A81744">
            <w:pPr>
              <w:jc w:val="center"/>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C372E1">
              <w:rPr>
                <w:rFonts w:ascii="Arial" w:eastAsia="Times New Roman" w:hAnsi="Arial" w:cs="Arial"/>
              </w:rPr>
              <w:t>Hormigas</w:t>
            </w:r>
          </w:p>
          <w:p w:rsidR="00A908A1" w:rsidRPr="00C372E1" w:rsidRDefault="00A908A1" w:rsidP="00A81744">
            <w:pPr>
              <w:jc w:val="center"/>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C372E1">
              <w:rPr>
                <w:rFonts w:ascii="Arial" w:eastAsia="Times New Roman" w:hAnsi="Arial" w:cs="Arial"/>
              </w:rPr>
              <w:t>Tiburón martillo</w:t>
            </w:r>
          </w:p>
        </w:tc>
      </w:tr>
    </w:tbl>
    <w:p w:rsidR="00937608" w:rsidRPr="00C372E1" w:rsidRDefault="00937608" w:rsidP="00695BE4">
      <w:pPr>
        <w:spacing w:before="100" w:beforeAutospacing="1" w:after="100" w:afterAutospacing="1"/>
        <w:rPr>
          <w:rFonts w:ascii="Arial" w:hAnsi="Arial" w:cs="Arial"/>
          <w:b/>
        </w:rPr>
      </w:pPr>
      <w:r w:rsidRPr="00C372E1">
        <w:rPr>
          <w:rFonts w:ascii="Arial" w:hAnsi="Arial" w:cs="Arial"/>
          <w:highlight w:val="yellow"/>
        </w:rPr>
        <w:t>[S</w:t>
      </w:r>
      <w:r w:rsidR="00CA20A0" w:rsidRPr="00C372E1">
        <w:rPr>
          <w:rFonts w:ascii="Arial" w:hAnsi="Arial" w:cs="Arial"/>
          <w:highlight w:val="yellow"/>
        </w:rPr>
        <w:t>ECCIÓN 2</w:t>
      </w:r>
      <w:r w:rsidRPr="00C372E1">
        <w:rPr>
          <w:rFonts w:ascii="Arial" w:hAnsi="Arial" w:cs="Arial"/>
          <w:highlight w:val="yellow"/>
        </w:rPr>
        <w:t>]</w:t>
      </w:r>
      <w:r w:rsidR="00CA20A0" w:rsidRPr="00C372E1">
        <w:rPr>
          <w:rFonts w:ascii="Arial" w:hAnsi="Arial" w:cs="Arial"/>
          <w:b/>
        </w:rPr>
        <w:t>6.</w:t>
      </w:r>
      <w:r w:rsidRPr="00C372E1">
        <w:rPr>
          <w:rFonts w:ascii="Arial" w:hAnsi="Arial" w:cs="Arial"/>
          <w:b/>
        </w:rPr>
        <w:t>2 La reproducción sexual</w:t>
      </w:r>
      <w:r w:rsidR="00633879" w:rsidRPr="00C372E1">
        <w:rPr>
          <w:rFonts w:ascii="Arial" w:hAnsi="Arial" w:cs="Arial"/>
          <w:b/>
        </w:rPr>
        <w:t xml:space="preserve"> en animales</w:t>
      </w:r>
    </w:p>
    <w:p w:rsidR="009813A3" w:rsidRPr="00C372E1" w:rsidRDefault="00A81744" w:rsidP="009813A3">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La mayoría de animales tienen</w:t>
      </w:r>
      <w:r w:rsidR="009B47F0" w:rsidRPr="00C372E1">
        <w:rPr>
          <w:rFonts w:ascii="Arial" w:eastAsia="Times New Roman" w:hAnsi="Arial" w:cs="Arial"/>
          <w:lang w:val="es-CO"/>
        </w:rPr>
        <w:t xml:space="preserve"> </w:t>
      </w:r>
      <w:r w:rsidR="009813A3" w:rsidRPr="00C372E1">
        <w:rPr>
          <w:rFonts w:ascii="Arial" w:eastAsia="Times New Roman" w:hAnsi="Arial" w:cs="Arial"/>
          <w:b/>
          <w:bCs/>
          <w:lang w:val="es-CO"/>
        </w:rPr>
        <w:t>reproducción sexual</w:t>
      </w:r>
      <w:r w:rsidR="009B47F0" w:rsidRPr="00C372E1">
        <w:rPr>
          <w:rFonts w:ascii="Arial" w:eastAsia="Times New Roman" w:hAnsi="Arial" w:cs="Arial"/>
          <w:bCs/>
          <w:lang w:val="es-CO"/>
        </w:rPr>
        <w:t>,</w:t>
      </w:r>
      <w:r w:rsidR="009813A3" w:rsidRPr="00C372E1">
        <w:rPr>
          <w:rFonts w:ascii="Arial" w:eastAsia="Times New Roman" w:hAnsi="Arial" w:cs="Arial"/>
          <w:lang w:val="es-CO"/>
        </w:rPr>
        <w:t xml:space="preserve"> en la que intervienen </w:t>
      </w:r>
      <w:r w:rsidR="009B47F0" w:rsidRPr="00C372E1">
        <w:rPr>
          <w:rFonts w:ascii="Arial" w:eastAsia="Times New Roman" w:hAnsi="Arial" w:cs="Arial"/>
          <w:lang w:val="es-CO"/>
        </w:rPr>
        <w:t xml:space="preserve">los </w:t>
      </w:r>
      <w:r w:rsidR="009B47F0" w:rsidRPr="00C372E1">
        <w:rPr>
          <w:rFonts w:ascii="Arial" w:eastAsia="Times New Roman" w:hAnsi="Arial" w:cs="Arial"/>
          <w:b/>
          <w:lang w:val="es-CO"/>
        </w:rPr>
        <w:t>gametos</w:t>
      </w:r>
      <w:r w:rsidR="009B47F0" w:rsidRPr="00C372E1">
        <w:rPr>
          <w:rFonts w:ascii="Arial" w:eastAsia="Times New Roman" w:hAnsi="Arial" w:cs="Arial"/>
          <w:lang w:val="es-CO"/>
        </w:rPr>
        <w:t xml:space="preserve"> de </w:t>
      </w:r>
      <w:r w:rsidR="009813A3" w:rsidRPr="00C372E1">
        <w:rPr>
          <w:rFonts w:ascii="Arial" w:eastAsia="Times New Roman" w:hAnsi="Arial" w:cs="Arial"/>
          <w:lang w:val="es-CO"/>
        </w:rPr>
        <w:t>dos organismos de la misma especie y diferente sexo.</w:t>
      </w:r>
    </w:p>
    <w:tbl>
      <w:tblPr>
        <w:tblStyle w:val="Tablaconcuadrcula"/>
        <w:tblW w:w="0" w:type="auto"/>
        <w:tblLook w:val="04A0" w:firstRow="1" w:lastRow="0" w:firstColumn="1" w:lastColumn="0" w:noHBand="0" w:noVBand="1"/>
      </w:tblPr>
      <w:tblGrid>
        <w:gridCol w:w="2518"/>
        <w:gridCol w:w="6460"/>
      </w:tblGrid>
      <w:tr w:rsidR="00CA20A0" w:rsidRPr="00C372E1" w:rsidTr="00CA08EE">
        <w:tc>
          <w:tcPr>
            <w:tcW w:w="8978" w:type="dxa"/>
            <w:gridSpan w:val="2"/>
            <w:shd w:val="clear" w:color="auto" w:fill="000000" w:themeFill="text1"/>
          </w:tcPr>
          <w:p w:rsidR="00CA20A0" w:rsidRPr="00C372E1" w:rsidRDefault="00CA20A0" w:rsidP="00CA08EE">
            <w:pPr>
              <w:jc w:val="center"/>
              <w:rPr>
                <w:rFonts w:ascii="Arial" w:hAnsi="Arial" w:cs="Arial"/>
                <w:b/>
                <w:sz w:val="24"/>
                <w:szCs w:val="24"/>
              </w:rPr>
            </w:pPr>
            <w:r w:rsidRPr="00C372E1">
              <w:rPr>
                <w:rFonts w:ascii="Arial" w:hAnsi="Arial" w:cs="Arial"/>
                <w:b/>
                <w:sz w:val="24"/>
                <w:szCs w:val="24"/>
              </w:rPr>
              <w:t>Destacado</w:t>
            </w:r>
          </w:p>
        </w:tc>
      </w:tr>
      <w:tr w:rsidR="00CA20A0" w:rsidRPr="00C372E1" w:rsidTr="00CA08EE">
        <w:tc>
          <w:tcPr>
            <w:tcW w:w="2518" w:type="dxa"/>
          </w:tcPr>
          <w:p w:rsidR="00CA20A0" w:rsidRPr="00C372E1" w:rsidRDefault="00CA20A0" w:rsidP="00CA08EE">
            <w:pPr>
              <w:rPr>
                <w:rFonts w:ascii="Arial" w:hAnsi="Arial" w:cs="Arial"/>
                <w:b/>
                <w:sz w:val="24"/>
                <w:szCs w:val="24"/>
              </w:rPr>
            </w:pPr>
            <w:r w:rsidRPr="00C372E1">
              <w:rPr>
                <w:rFonts w:ascii="Arial" w:hAnsi="Arial" w:cs="Arial"/>
                <w:b/>
                <w:sz w:val="24"/>
                <w:szCs w:val="24"/>
              </w:rPr>
              <w:t>Título</w:t>
            </w:r>
          </w:p>
        </w:tc>
        <w:tc>
          <w:tcPr>
            <w:tcW w:w="6460" w:type="dxa"/>
          </w:tcPr>
          <w:p w:rsidR="00CA20A0" w:rsidRPr="00C372E1" w:rsidRDefault="00CA20A0" w:rsidP="00CA20A0">
            <w:pPr>
              <w:jc w:val="center"/>
              <w:rPr>
                <w:rFonts w:ascii="Arial" w:hAnsi="Arial" w:cs="Arial"/>
                <w:b/>
                <w:sz w:val="24"/>
                <w:szCs w:val="24"/>
              </w:rPr>
            </w:pPr>
            <w:r w:rsidRPr="00C372E1">
              <w:rPr>
                <w:rFonts w:ascii="Arial" w:hAnsi="Arial" w:cs="Arial"/>
                <w:b/>
                <w:sz w:val="24"/>
                <w:szCs w:val="24"/>
              </w:rPr>
              <w:t>Los gametos</w:t>
            </w:r>
          </w:p>
        </w:tc>
      </w:tr>
      <w:tr w:rsidR="00CA20A0" w:rsidRPr="00C372E1" w:rsidTr="00CA08EE">
        <w:tc>
          <w:tcPr>
            <w:tcW w:w="2518" w:type="dxa"/>
          </w:tcPr>
          <w:p w:rsidR="00CA20A0" w:rsidRPr="00C372E1" w:rsidRDefault="00CA20A0" w:rsidP="00CA08EE">
            <w:pPr>
              <w:rPr>
                <w:rFonts w:ascii="Arial" w:hAnsi="Arial" w:cs="Arial"/>
                <w:sz w:val="24"/>
                <w:szCs w:val="24"/>
              </w:rPr>
            </w:pPr>
            <w:r w:rsidRPr="00C372E1">
              <w:rPr>
                <w:rFonts w:ascii="Arial" w:hAnsi="Arial" w:cs="Arial"/>
                <w:b/>
                <w:sz w:val="24"/>
                <w:szCs w:val="24"/>
              </w:rPr>
              <w:t>Contenido</w:t>
            </w:r>
          </w:p>
        </w:tc>
        <w:tc>
          <w:tcPr>
            <w:tcW w:w="6460" w:type="dxa"/>
          </w:tcPr>
          <w:p w:rsidR="00CA20A0" w:rsidRPr="00C372E1" w:rsidRDefault="009B47F0" w:rsidP="00CA20A0">
            <w:pPr>
              <w:spacing w:before="100" w:beforeAutospacing="1" w:after="100" w:afterAutospacing="1"/>
              <w:rPr>
                <w:rFonts w:ascii="Arial" w:eastAsia="Times New Roman" w:hAnsi="Arial" w:cs="Arial"/>
                <w:sz w:val="24"/>
                <w:szCs w:val="24"/>
                <w:lang w:val="es-CO"/>
              </w:rPr>
            </w:pPr>
            <w:r w:rsidRPr="00C372E1">
              <w:rPr>
                <w:rFonts w:ascii="Arial" w:eastAsia="Times New Roman" w:hAnsi="Arial" w:cs="Arial"/>
                <w:sz w:val="24"/>
                <w:szCs w:val="24"/>
                <w:lang w:val="es-CO"/>
              </w:rPr>
              <w:t>E</w:t>
            </w:r>
            <w:r w:rsidR="00A12458" w:rsidRPr="00C372E1">
              <w:rPr>
                <w:rFonts w:ascii="Arial" w:eastAsia="Times New Roman" w:hAnsi="Arial" w:cs="Arial"/>
                <w:sz w:val="24"/>
                <w:szCs w:val="24"/>
                <w:lang w:val="es-CO"/>
              </w:rPr>
              <w:t xml:space="preserve">n animales, </w:t>
            </w:r>
            <w:r w:rsidR="00826206" w:rsidRPr="00C372E1">
              <w:rPr>
                <w:rFonts w:ascii="Arial" w:eastAsia="Times New Roman" w:hAnsi="Arial" w:cs="Arial"/>
                <w:sz w:val="24"/>
                <w:szCs w:val="24"/>
                <w:lang w:val="es-CO"/>
              </w:rPr>
              <w:t>los gametos</w:t>
            </w:r>
            <w:r w:rsidRPr="00C372E1">
              <w:rPr>
                <w:rFonts w:ascii="Arial" w:eastAsia="Times New Roman" w:hAnsi="Arial" w:cs="Arial"/>
                <w:sz w:val="24"/>
                <w:szCs w:val="24"/>
                <w:lang w:val="es-CO"/>
              </w:rPr>
              <w:t xml:space="preserve"> </w:t>
            </w:r>
            <w:r w:rsidR="00CA20A0" w:rsidRPr="00C372E1">
              <w:rPr>
                <w:rFonts w:ascii="Arial" w:eastAsia="Times New Roman" w:hAnsi="Arial" w:cs="Arial"/>
                <w:sz w:val="24"/>
                <w:szCs w:val="24"/>
                <w:lang w:val="es-CO"/>
              </w:rPr>
              <w:t xml:space="preserve">se producen en las </w:t>
            </w:r>
            <w:r w:rsidR="00CA20A0" w:rsidRPr="00C372E1">
              <w:rPr>
                <w:rFonts w:ascii="Arial" w:eastAsia="Times New Roman" w:hAnsi="Arial" w:cs="Arial"/>
                <w:b/>
                <w:bCs/>
                <w:sz w:val="24"/>
                <w:szCs w:val="24"/>
                <w:lang w:val="es-CO"/>
              </w:rPr>
              <w:t>gónadas</w:t>
            </w:r>
            <w:r w:rsidRPr="00C372E1">
              <w:rPr>
                <w:rFonts w:ascii="Arial" w:eastAsia="Times New Roman" w:hAnsi="Arial" w:cs="Arial"/>
                <w:sz w:val="24"/>
                <w:szCs w:val="24"/>
                <w:lang w:val="es-CO"/>
              </w:rPr>
              <w:t xml:space="preserve"> u </w:t>
            </w:r>
            <w:r w:rsidR="00CA20A0" w:rsidRPr="00C372E1">
              <w:rPr>
                <w:rFonts w:ascii="Arial" w:eastAsia="Times New Roman" w:hAnsi="Arial" w:cs="Arial"/>
                <w:sz w:val="24"/>
                <w:szCs w:val="24"/>
                <w:lang w:val="es-CO"/>
              </w:rPr>
              <w:t>órganos reproductores.</w:t>
            </w:r>
          </w:p>
          <w:p w:rsidR="00A12458" w:rsidRPr="00C372E1" w:rsidRDefault="00CA20A0" w:rsidP="00CA20A0">
            <w:pPr>
              <w:spacing w:before="100" w:beforeAutospacing="1" w:after="100" w:afterAutospacing="1"/>
              <w:rPr>
                <w:rFonts w:ascii="Arial" w:eastAsia="Times New Roman" w:hAnsi="Arial" w:cs="Arial"/>
                <w:sz w:val="24"/>
                <w:szCs w:val="24"/>
                <w:lang w:val="es-CO"/>
              </w:rPr>
            </w:pPr>
            <w:r w:rsidRPr="00C372E1">
              <w:rPr>
                <w:rFonts w:ascii="Arial" w:eastAsia="Times New Roman" w:hAnsi="Arial" w:cs="Arial"/>
                <w:sz w:val="24"/>
                <w:szCs w:val="24"/>
                <w:lang w:val="es-CO"/>
              </w:rPr>
              <w:t xml:space="preserve">El gameto </w:t>
            </w:r>
            <w:r w:rsidR="00A12458" w:rsidRPr="00C372E1">
              <w:rPr>
                <w:rFonts w:ascii="Arial" w:eastAsia="Times New Roman" w:hAnsi="Arial" w:cs="Arial"/>
                <w:sz w:val="24"/>
                <w:szCs w:val="24"/>
                <w:lang w:val="es-CO"/>
              </w:rPr>
              <w:t>y las gónadas</w:t>
            </w:r>
            <w:r w:rsidR="00A81744" w:rsidRPr="00C372E1">
              <w:rPr>
                <w:rFonts w:ascii="Arial" w:eastAsia="Times New Roman" w:hAnsi="Arial" w:cs="Arial"/>
                <w:sz w:val="24"/>
                <w:szCs w:val="24"/>
                <w:lang w:val="es-CO"/>
              </w:rPr>
              <w:t xml:space="preserve"> masculinas son respectivamente</w:t>
            </w:r>
            <w:r w:rsidR="00A12458" w:rsidRPr="00C372E1">
              <w:rPr>
                <w:rFonts w:ascii="Arial" w:eastAsia="Times New Roman" w:hAnsi="Arial" w:cs="Arial"/>
                <w:sz w:val="24"/>
                <w:szCs w:val="24"/>
                <w:lang w:val="es-CO"/>
              </w:rPr>
              <w:t xml:space="preserve"> </w:t>
            </w:r>
            <w:r w:rsidRPr="00C372E1">
              <w:rPr>
                <w:rFonts w:ascii="Arial" w:eastAsia="Times New Roman" w:hAnsi="Arial" w:cs="Arial"/>
                <w:sz w:val="24"/>
                <w:szCs w:val="24"/>
                <w:lang w:val="es-CO"/>
              </w:rPr>
              <w:t xml:space="preserve">el </w:t>
            </w:r>
            <w:r w:rsidRPr="00C372E1">
              <w:rPr>
                <w:rFonts w:ascii="Arial" w:eastAsia="Times New Roman" w:hAnsi="Arial" w:cs="Arial"/>
                <w:b/>
                <w:bCs/>
                <w:sz w:val="24"/>
                <w:szCs w:val="24"/>
                <w:lang w:val="es-CO"/>
              </w:rPr>
              <w:t>espermatozoide</w:t>
            </w:r>
            <w:r w:rsidR="00A81744" w:rsidRPr="00C372E1">
              <w:rPr>
                <w:rFonts w:ascii="Arial" w:eastAsia="Times New Roman" w:hAnsi="Arial" w:cs="Arial"/>
                <w:sz w:val="24"/>
                <w:szCs w:val="24"/>
                <w:lang w:val="es-CO"/>
              </w:rPr>
              <w:t xml:space="preserve"> y los</w:t>
            </w:r>
            <w:r w:rsidRPr="00C372E1">
              <w:rPr>
                <w:rFonts w:ascii="Arial" w:eastAsia="Times New Roman" w:hAnsi="Arial" w:cs="Arial"/>
                <w:sz w:val="24"/>
                <w:szCs w:val="24"/>
                <w:lang w:val="es-CO"/>
              </w:rPr>
              <w:t xml:space="preserve"> </w:t>
            </w:r>
            <w:r w:rsidRPr="00C372E1">
              <w:rPr>
                <w:rFonts w:ascii="Arial" w:eastAsia="Times New Roman" w:hAnsi="Arial" w:cs="Arial"/>
                <w:b/>
                <w:bCs/>
                <w:sz w:val="24"/>
                <w:szCs w:val="24"/>
                <w:lang w:val="es-CO"/>
              </w:rPr>
              <w:t>testículos</w:t>
            </w:r>
            <w:r w:rsidR="00A81744" w:rsidRPr="00C372E1">
              <w:rPr>
                <w:rFonts w:ascii="Arial" w:eastAsia="Times New Roman" w:hAnsi="Arial" w:cs="Arial"/>
                <w:sz w:val="24"/>
                <w:szCs w:val="24"/>
                <w:lang w:val="es-CO"/>
              </w:rPr>
              <w:t>. E</w:t>
            </w:r>
            <w:r w:rsidR="00A12458" w:rsidRPr="00C372E1">
              <w:rPr>
                <w:rFonts w:ascii="Arial" w:eastAsia="Times New Roman" w:hAnsi="Arial" w:cs="Arial"/>
                <w:sz w:val="24"/>
                <w:szCs w:val="24"/>
                <w:lang w:val="es-CO"/>
              </w:rPr>
              <w:t>l</w:t>
            </w:r>
            <w:r w:rsidRPr="00C372E1">
              <w:rPr>
                <w:rFonts w:ascii="Arial" w:eastAsia="Times New Roman" w:hAnsi="Arial" w:cs="Arial"/>
                <w:sz w:val="24"/>
                <w:szCs w:val="24"/>
                <w:lang w:val="es-CO"/>
              </w:rPr>
              <w:t xml:space="preserve"> gameto </w:t>
            </w:r>
            <w:r w:rsidR="00A12458" w:rsidRPr="00C372E1">
              <w:rPr>
                <w:rFonts w:ascii="Arial" w:eastAsia="Times New Roman" w:hAnsi="Arial" w:cs="Arial"/>
                <w:sz w:val="24"/>
                <w:szCs w:val="24"/>
                <w:lang w:val="es-CO"/>
              </w:rPr>
              <w:t>y las gónada</w:t>
            </w:r>
            <w:r w:rsidR="00A81744" w:rsidRPr="00C372E1">
              <w:rPr>
                <w:rFonts w:ascii="Arial" w:eastAsia="Times New Roman" w:hAnsi="Arial" w:cs="Arial"/>
                <w:sz w:val="24"/>
                <w:szCs w:val="24"/>
                <w:lang w:val="es-CO"/>
              </w:rPr>
              <w:t>s femeninas son respectivamente</w:t>
            </w:r>
            <w:r w:rsidR="00A12458" w:rsidRPr="00C372E1">
              <w:rPr>
                <w:rFonts w:ascii="Arial" w:eastAsia="Times New Roman" w:hAnsi="Arial" w:cs="Arial"/>
                <w:sz w:val="24"/>
                <w:szCs w:val="24"/>
                <w:lang w:val="es-CO"/>
              </w:rPr>
              <w:t xml:space="preserve"> </w:t>
            </w:r>
            <w:r w:rsidRPr="00C372E1">
              <w:rPr>
                <w:rFonts w:ascii="Arial" w:eastAsia="Times New Roman" w:hAnsi="Arial" w:cs="Arial"/>
                <w:sz w:val="24"/>
                <w:szCs w:val="24"/>
                <w:lang w:val="es-CO"/>
              </w:rPr>
              <w:t xml:space="preserve">el </w:t>
            </w:r>
            <w:r w:rsidRPr="00C372E1">
              <w:rPr>
                <w:rFonts w:ascii="Arial" w:eastAsia="Times New Roman" w:hAnsi="Arial" w:cs="Arial"/>
                <w:b/>
                <w:bCs/>
                <w:sz w:val="24"/>
                <w:szCs w:val="24"/>
                <w:lang w:val="es-CO"/>
              </w:rPr>
              <w:t>óvulo</w:t>
            </w:r>
            <w:r w:rsidRPr="00C372E1">
              <w:rPr>
                <w:rFonts w:ascii="Arial" w:eastAsia="Times New Roman" w:hAnsi="Arial" w:cs="Arial"/>
                <w:sz w:val="24"/>
                <w:szCs w:val="24"/>
                <w:lang w:val="es-CO"/>
              </w:rPr>
              <w:t xml:space="preserve"> y </w:t>
            </w:r>
            <w:r w:rsidR="00A12458" w:rsidRPr="00C372E1">
              <w:rPr>
                <w:rFonts w:ascii="Arial" w:eastAsia="Times New Roman" w:hAnsi="Arial" w:cs="Arial"/>
                <w:sz w:val="24"/>
                <w:szCs w:val="24"/>
                <w:lang w:val="es-CO"/>
              </w:rPr>
              <w:t>los</w:t>
            </w:r>
            <w:r w:rsidRPr="00C372E1">
              <w:rPr>
                <w:rFonts w:ascii="Arial" w:eastAsia="Times New Roman" w:hAnsi="Arial" w:cs="Arial"/>
                <w:sz w:val="24"/>
                <w:szCs w:val="24"/>
                <w:lang w:val="es-CO"/>
              </w:rPr>
              <w:t xml:space="preserve"> </w:t>
            </w:r>
            <w:r w:rsidRPr="00C372E1">
              <w:rPr>
                <w:rFonts w:ascii="Arial" w:eastAsia="Times New Roman" w:hAnsi="Arial" w:cs="Arial"/>
                <w:b/>
                <w:bCs/>
                <w:sz w:val="24"/>
                <w:szCs w:val="24"/>
                <w:lang w:val="es-CO"/>
              </w:rPr>
              <w:t>ovarios</w:t>
            </w:r>
            <w:r w:rsidRPr="00C372E1">
              <w:rPr>
                <w:rFonts w:ascii="Arial" w:eastAsia="Times New Roman" w:hAnsi="Arial" w:cs="Arial"/>
                <w:sz w:val="24"/>
                <w:szCs w:val="24"/>
                <w:lang w:val="es-CO"/>
              </w:rPr>
              <w:t xml:space="preserve">. </w:t>
            </w:r>
          </w:p>
          <w:p w:rsidR="00CA20A0" w:rsidRPr="00C372E1" w:rsidRDefault="00CA20A0" w:rsidP="00CA20A0">
            <w:pPr>
              <w:spacing w:before="100" w:beforeAutospacing="1" w:after="100" w:afterAutospacing="1"/>
              <w:rPr>
                <w:rFonts w:ascii="Arial" w:eastAsia="Times New Roman" w:hAnsi="Arial" w:cs="Arial"/>
                <w:sz w:val="24"/>
                <w:szCs w:val="24"/>
                <w:lang w:val="es-CO"/>
              </w:rPr>
            </w:pPr>
            <w:r w:rsidRPr="00C372E1">
              <w:rPr>
                <w:rFonts w:ascii="Arial" w:eastAsia="Times New Roman" w:hAnsi="Arial" w:cs="Arial"/>
                <w:sz w:val="24"/>
                <w:szCs w:val="24"/>
                <w:lang w:val="es-CO"/>
              </w:rPr>
              <w:t xml:space="preserve">Los óvulos son </w:t>
            </w:r>
            <w:r w:rsidR="00A81744" w:rsidRPr="00C372E1">
              <w:rPr>
                <w:rFonts w:ascii="Arial" w:eastAsia="Times New Roman" w:hAnsi="Arial" w:cs="Arial"/>
                <w:sz w:val="24"/>
                <w:szCs w:val="24"/>
                <w:lang w:val="es-CO"/>
              </w:rPr>
              <w:t>células inmóviles</w:t>
            </w:r>
            <w:r w:rsidR="00A12458" w:rsidRPr="00C372E1">
              <w:rPr>
                <w:rFonts w:ascii="Arial" w:eastAsia="Times New Roman" w:hAnsi="Arial" w:cs="Arial"/>
                <w:sz w:val="24"/>
                <w:szCs w:val="24"/>
                <w:lang w:val="es-CO"/>
              </w:rPr>
              <w:t xml:space="preserve">, de mayor tamaño que </w:t>
            </w:r>
            <w:r w:rsidR="00A12458" w:rsidRPr="00C372E1">
              <w:rPr>
                <w:rFonts w:ascii="Arial" w:eastAsia="Times New Roman" w:hAnsi="Arial" w:cs="Arial"/>
                <w:sz w:val="24"/>
                <w:szCs w:val="24"/>
                <w:lang w:val="es-CO"/>
              </w:rPr>
              <w:lastRenderedPageBreak/>
              <w:t xml:space="preserve">los </w:t>
            </w:r>
            <w:r w:rsidRPr="00C372E1">
              <w:rPr>
                <w:rFonts w:ascii="Arial" w:eastAsia="Times New Roman" w:hAnsi="Arial" w:cs="Arial"/>
                <w:sz w:val="24"/>
                <w:szCs w:val="24"/>
                <w:lang w:val="es-CO"/>
              </w:rPr>
              <w:t>espermatozoides</w:t>
            </w:r>
            <w:r w:rsidR="00A81744" w:rsidRPr="00C372E1">
              <w:rPr>
                <w:rFonts w:ascii="Arial" w:eastAsia="Times New Roman" w:hAnsi="Arial" w:cs="Arial"/>
                <w:sz w:val="24"/>
                <w:szCs w:val="24"/>
                <w:lang w:val="es-CO"/>
              </w:rPr>
              <w:t xml:space="preserve"> y con importantes reservas de nutrientes</w:t>
            </w:r>
            <w:r w:rsidR="00826206" w:rsidRPr="00C372E1">
              <w:rPr>
                <w:rFonts w:ascii="Arial" w:eastAsia="Times New Roman" w:hAnsi="Arial" w:cs="Arial"/>
                <w:sz w:val="24"/>
                <w:szCs w:val="24"/>
                <w:lang w:val="es-CO"/>
              </w:rPr>
              <w:t>. Los espermatozoides</w:t>
            </w:r>
            <w:r w:rsidR="00A81744" w:rsidRPr="00C372E1">
              <w:rPr>
                <w:rFonts w:ascii="Arial" w:eastAsia="Times New Roman" w:hAnsi="Arial" w:cs="Arial"/>
                <w:sz w:val="24"/>
                <w:szCs w:val="24"/>
                <w:lang w:val="es-CO"/>
              </w:rPr>
              <w:t xml:space="preserve"> son pequeños, sin muchos nutrientes y</w:t>
            </w:r>
            <w:r w:rsidR="00826206" w:rsidRPr="00C372E1">
              <w:rPr>
                <w:rFonts w:ascii="Arial" w:eastAsia="Times New Roman" w:hAnsi="Arial" w:cs="Arial"/>
                <w:sz w:val="24"/>
                <w:szCs w:val="24"/>
                <w:lang w:val="es-CO"/>
              </w:rPr>
              <w:t xml:space="preserve"> </w:t>
            </w:r>
            <w:r w:rsidR="00A12458" w:rsidRPr="00C372E1">
              <w:rPr>
                <w:rFonts w:ascii="Arial" w:eastAsia="Times New Roman" w:hAnsi="Arial" w:cs="Arial"/>
                <w:sz w:val="24"/>
                <w:szCs w:val="24"/>
                <w:lang w:val="es-CO"/>
              </w:rPr>
              <w:t>pueden desplazarse gracias al gran flagelo que poseen.</w:t>
            </w:r>
          </w:p>
          <w:p w:rsidR="00CA20A0" w:rsidRPr="00C372E1" w:rsidRDefault="00A22689" w:rsidP="00826206">
            <w:pPr>
              <w:spacing w:before="100" w:beforeAutospacing="1" w:after="100" w:afterAutospacing="1"/>
              <w:rPr>
                <w:rFonts w:ascii="Arial" w:eastAsia="Times New Roman" w:hAnsi="Arial" w:cs="Arial"/>
                <w:sz w:val="24"/>
                <w:szCs w:val="24"/>
                <w:lang w:val="es-CO"/>
              </w:rPr>
            </w:pPr>
            <w:r w:rsidRPr="00C372E1">
              <w:rPr>
                <w:rFonts w:ascii="Arial" w:eastAsia="Times New Roman" w:hAnsi="Arial" w:cs="Arial"/>
                <w:sz w:val="24"/>
                <w:szCs w:val="24"/>
                <w:lang w:val="es-CO"/>
              </w:rPr>
              <w:t>En c</w:t>
            </w:r>
            <w:r w:rsidR="00A12458" w:rsidRPr="00C372E1">
              <w:rPr>
                <w:rFonts w:ascii="Arial" w:eastAsia="Times New Roman" w:hAnsi="Arial" w:cs="Arial"/>
                <w:sz w:val="24"/>
                <w:szCs w:val="24"/>
                <w:lang w:val="es-CO"/>
              </w:rPr>
              <w:t xml:space="preserve">iertos animales denominados </w:t>
            </w:r>
            <w:r w:rsidR="00A12458" w:rsidRPr="00C372E1">
              <w:rPr>
                <w:rFonts w:ascii="Arial" w:eastAsia="Times New Roman" w:hAnsi="Arial" w:cs="Arial"/>
                <w:b/>
                <w:bCs/>
                <w:sz w:val="24"/>
                <w:szCs w:val="24"/>
                <w:lang w:val="es-CO"/>
              </w:rPr>
              <w:t>hermafroditas</w:t>
            </w:r>
            <w:r w:rsidR="00A12458" w:rsidRPr="00C372E1">
              <w:rPr>
                <w:rFonts w:ascii="Arial" w:eastAsia="Times New Roman" w:hAnsi="Arial" w:cs="Arial"/>
                <w:sz w:val="24"/>
                <w:szCs w:val="24"/>
                <w:lang w:val="es-CO"/>
              </w:rPr>
              <w:t xml:space="preserve">, </w:t>
            </w:r>
            <w:r w:rsidR="00826206" w:rsidRPr="00C372E1">
              <w:rPr>
                <w:rFonts w:ascii="Arial" w:eastAsia="Times New Roman" w:hAnsi="Arial" w:cs="Arial"/>
                <w:sz w:val="24"/>
                <w:szCs w:val="24"/>
                <w:lang w:val="es-CO"/>
              </w:rPr>
              <w:t>como</w:t>
            </w:r>
            <w:r w:rsidR="00A12458" w:rsidRPr="00C372E1">
              <w:rPr>
                <w:rFonts w:ascii="Arial" w:eastAsia="Times New Roman" w:hAnsi="Arial" w:cs="Arial"/>
                <w:sz w:val="24"/>
                <w:szCs w:val="24"/>
                <w:lang w:val="es-CO"/>
              </w:rPr>
              <w:t xml:space="preserve"> el caracol, la estrella de mar, algunos a</w:t>
            </w:r>
            <w:r w:rsidRPr="00C372E1">
              <w:rPr>
                <w:rFonts w:ascii="Arial" w:eastAsia="Times New Roman" w:hAnsi="Arial" w:cs="Arial"/>
                <w:sz w:val="24"/>
                <w:szCs w:val="24"/>
                <w:lang w:val="es-CO"/>
              </w:rPr>
              <w:t>nélidos y ciertos peces, un mismo individuo tiene</w:t>
            </w:r>
            <w:r w:rsidR="00A12458" w:rsidRPr="00C372E1">
              <w:rPr>
                <w:rFonts w:ascii="Arial" w:eastAsia="Times New Roman" w:hAnsi="Arial" w:cs="Arial"/>
                <w:sz w:val="24"/>
                <w:szCs w:val="24"/>
                <w:lang w:val="es-CO"/>
              </w:rPr>
              <w:t xml:space="preserve"> la capacidad de </w:t>
            </w:r>
            <w:r w:rsidR="00CA20A0" w:rsidRPr="00C372E1">
              <w:rPr>
                <w:rFonts w:ascii="Arial" w:eastAsia="Times New Roman" w:hAnsi="Arial" w:cs="Arial"/>
                <w:sz w:val="24"/>
                <w:szCs w:val="24"/>
                <w:lang w:val="es-CO"/>
              </w:rPr>
              <w:t>produc</w:t>
            </w:r>
            <w:r w:rsidRPr="00C372E1">
              <w:rPr>
                <w:rFonts w:ascii="Arial" w:eastAsia="Times New Roman" w:hAnsi="Arial" w:cs="Arial"/>
                <w:sz w:val="24"/>
                <w:szCs w:val="24"/>
                <w:lang w:val="es-CO"/>
              </w:rPr>
              <w:t>ir</w:t>
            </w:r>
            <w:r w:rsidR="00A12458" w:rsidRPr="00C372E1">
              <w:rPr>
                <w:rFonts w:ascii="Arial" w:eastAsia="Times New Roman" w:hAnsi="Arial" w:cs="Arial"/>
                <w:sz w:val="24"/>
                <w:szCs w:val="24"/>
                <w:lang w:val="es-CO"/>
              </w:rPr>
              <w:t xml:space="preserve"> </w:t>
            </w:r>
            <w:r w:rsidRPr="00C372E1">
              <w:rPr>
                <w:rFonts w:ascii="Arial" w:eastAsia="Times New Roman" w:hAnsi="Arial" w:cs="Arial"/>
                <w:sz w:val="24"/>
                <w:szCs w:val="24"/>
                <w:lang w:val="es-CO"/>
              </w:rPr>
              <w:t>los dos tipos de gameto</w:t>
            </w:r>
            <w:r w:rsidR="00A12458" w:rsidRPr="00C372E1">
              <w:rPr>
                <w:rFonts w:ascii="Arial" w:eastAsia="Times New Roman" w:hAnsi="Arial" w:cs="Arial"/>
                <w:sz w:val="24"/>
                <w:szCs w:val="24"/>
                <w:lang w:val="es-CO"/>
              </w:rPr>
              <w:t>.</w:t>
            </w:r>
          </w:p>
        </w:tc>
      </w:tr>
    </w:tbl>
    <w:p w:rsidR="004258FD" w:rsidRPr="00C372E1" w:rsidRDefault="00536C01" w:rsidP="00031627">
      <w:pPr>
        <w:pStyle w:val="u"/>
        <w:rPr>
          <w:rStyle w:val="un"/>
          <w:rFonts w:ascii="Arial" w:hAnsi="Arial" w:cs="Arial"/>
          <w:lang w:val="es-CO"/>
        </w:rPr>
      </w:pPr>
      <w:r w:rsidRPr="00C372E1">
        <w:rPr>
          <w:rStyle w:val="un"/>
          <w:rFonts w:ascii="Arial" w:hAnsi="Arial" w:cs="Arial"/>
          <w:lang w:val="es-ES_tradnl"/>
        </w:rPr>
        <w:lastRenderedPageBreak/>
        <w:t xml:space="preserve">La </w:t>
      </w:r>
      <w:r w:rsidRPr="00C372E1">
        <w:rPr>
          <w:rStyle w:val="un"/>
          <w:rFonts w:ascii="Arial" w:hAnsi="Arial" w:cs="Arial"/>
          <w:b/>
          <w:lang w:val="es-ES_tradnl"/>
        </w:rPr>
        <w:t>fecundación</w:t>
      </w:r>
      <w:r w:rsidRPr="00C372E1">
        <w:rPr>
          <w:rStyle w:val="un"/>
          <w:rFonts w:ascii="Arial" w:hAnsi="Arial" w:cs="Arial"/>
          <w:lang w:val="es-ES_tradnl"/>
        </w:rPr>
        <w:t xml:space="preserve"> en animales puede ser </w:t>
      </w:r>
      <w:r w:rsidR="00CA20A0" w:rsidRPr="00C372E1">
        <w:rPr>
          <w:rStyle w:val="Textoennegrita"/>
          <w:rFonts w:ascii="Arial" w:hAnsi="Arial" w:cs="Arial"/>
          <w:lang w:val="es-CO"/>
        </w:rPr>
        <w:t>externa</w:t>
      </w:r>
      <w:r w:rsidR="00CA20A0" w:rsidRPr="00C372E1">
        <w:rPr>
          <w:rStyle w:val="un"/>
          <w:rFonts w:ascii="Arial" w:hAnsi="Arial" w:cs="Arial"/>
          <w:lang w:val="es-CO"/>
        </w:rPr>
        <w:t xml:space="preserve"> o </w:t>
      </w:r>
      <w:r w:rsidR="00CA20A0" w:rsidRPr="00C372E1">
        <w:rPr>
          <w:rStyle w:val="Textoennegrita"/>
          <w:rFonts w:ascii="Arial" w:hAnsi="Arial" w:cs="Arial"/>
          <w:lang w:val="es-CO"/>
        </w:rPr>
        <w:t>interna</w:t>
      </w:r>
      <w:r w:rsidRPr="00C372E1">
        <w:rPr>
          <w:rStyle w:val="un"/>
          <w:rFonts w:ascii="Arial" w:hAnsi="Arial" w:cs="Arial"/>
          <w:lang w:val="es-CO"/>
        </w:rPr>
        <w:t xml:space="preserve">. </w:t>
      </w:r>
    </w:p>
    <w:p w:rsidR="00CA20A0" w:rsidRPr="00C372E1" w:rsidRDefault="000D34FC" w:rsidP="00121529">
      <w:pPr>
        <w:pStyle w:val="u"/>
        <w:numPr>
          <w:ilvl w:val="0"/>
          <w:numId w:val="22"/>
        </w:numPr>
        <w:rPr>
          <w:rStyle w:val="un"/>
          <w:rFonts w:ascii="Arial" w:hAnsi="Arial" w:cs="Arial"/>
          <w:lang w:val="es-ES_tradnl"/>
        </w:rPr>
      </w:pPr>
      <w:r w:rsidRPr="00C372E1">
        <w:rPr>
          <w:rStyle w:val="un"/>
          <w:rFonts w:ascii="Arial" w:hAnsi="Arial" w:cs="Arial"/>
          <w:lang w:val="es-ES_tradnl"/>
        </w:rPr>
        <w:t>L</w:t>
      </w:r>
      <w:r w:rsidR="00A908A1" w:rsidRPr="00C372E1">
        <w:rPr>
          <w:rStyle w:val="un"/>
          <w:rFonts w:ascii="Arial" w:hAnsi="Arial" w:cs="Arial"/>
          <w:lang w:val="es-ES_tradnl"/>
        </w:rPr>
        <w:t xml:space="preserve">a </w:t>
      </w:r>
      <w:r w:rsidR="00A908A1" w:rsidRPr="00C372E1">
        <w:rPr>
          <w:rStyle w:val="un"/>
          <w:rFonts w:ascii="Arial" w:hAnsi="Arial" w:cs="Arial"/>
          <w:b/>
          <w:lang w:val="es-ES_tradnl"/>
        </w:rPr>
        <w:t>fecundación externa</w:t>
      </w:r>
      <w:r w:rsidR="00F868A0" w:rsidRPr="00C372E1">
        <w:rPr>
          <w:rStyle w:val="un"/>
          <w:rFonts w:ascii="Arial" w:hAnsi="Arial" w:cs="Arial"/>
          <w:lang w:val="es-ES_tradnl"/>
        </w:rPr>
        <w:t>:</w:t>
      </w:r>
      <w:r w:rsidR="00A908A1" w:rsidRPr="00C372E1">
        <w:rPr>
          <w:rStyle w:val="un"/>
          <w:rFonts w:ascii="Arial" w:hAnsi="Arial" w:cs="Arial"/>
          <w:lang w:val="es-ES_tradnl"/>
        </w:rPr>
        <w:t xml:space="preserve"> s</w:t>
      </w:r>
      <w:r w:rsidR="00121529" w:rsidRPr="00C372E1">
        <w:rPr>
          <w:rStyle w:val="un"/>
          <w:rFonts w:ascii="Arial" w:hAnsi="Arial" w:cs="Arial"/>
          <w:lang w:val="es-ES_tradnl"/>
        </w:rPr>
        <w:t xml:space="preserve">e presenta en </w:t>
      </w:r>
      <w:r w:rsidR="00216D74" w:rsidRPr="00C372E1">
        <w:rPr>
          <w:rStyle w:val="un"/>
          <w:rFonts w:ascii="Arial" w:hAnsi="Arial" w:cs="Arial"/>
          <w:lang w:val="es-ES_tradnl"/>
        </w:rPr>
        <w:t>animales que viv</w:t>
      </w:r>
      <w:r w:rsidR="00B21B4D">
        <w:rPr>
          <w:rStyle w:val="un"/>
          <w:rFonts w:ascii="Arial" w:hAnsi="Arial" w:cs="Arial"/>
          <w:lang w:val="es-ES_tradnl"/>
        </w:rPr>
        <w:t>e</w:t>
      </w:r>
      <w:r w:rsidR="00216D74" w:rsidRPr="00C372E1">
        <w:rPr>
          <w:rStyle w:val="un"/>
          <w:rFonts w:ascii="Arial" w:hAnsi="Arial" w:cs="Arial"/>
          <w:lang w:val="es-ES_tradnl"/>
        </w:rPr>
        <w:t>n total o parcialmente en el agua, es decir, que s</w:t>
      </w:r>
      <w:r w:rsidR="00B21B4D">
        <w:rPr>
          <w:rStyle w:val="un"/>
          <w:rFonts w:ascii="Arial" w:hAnsi="Arial" w:cs="Arial"/>
          <w:lang w:val="es-ES_tradnl"/>
        </w:rPr>
        <w:t>o</w:t>
      </w:r>
      <w:r w:rsidR="00216D74" w:rsidRPr="00C372E1">
        <w:rPr>
          <w:rStyle w:val="un"/>
          <w:rFonts w:ascii="Arial" w:hAnsi="Arial" w:cs="Arial"/>
          <w:lang w:val="es-ES_tradnl"/>
        </w:rPr>
        <w:t>n acuáticos o anfibios. En este tipo de fecundación l</w:t>
      </w:r>
      <w:r w:rsidR="00CA20A0" w:rsidRPr="00C372E1">
        <w:rPr>
          <w:rStyle w:val="un"/>
          <w:rFonts w:ascii="Arial" w:hAnsi="Arial" w:cs="Arial"/>
          <w:lang w:val="es-ES_tradnl"/>
        </w:rPr>
        <w:t xml:space="preserve">a hembra arroja </w:t>
      </w:r>
      <w:r w:rsidR="00121529" w:rsidRPr="00C372E1">
        <w:rPr>
          <w:rStyle w:val="un"/>
          <w:rFonts w:ascii="Arial" w:hAnsi="Arial" w:cs="Arial"/>
          <w:lang w:val="es-ES_tradnl"/>
        </w:rPr>
        <w:t xml:space="preserve">al agua </w:t>
      </w:r>
      <w:r w:rsidR="00CA20A0" w:rsidRPr="00C372E1">
        <w:rPr>
          <w:rStyle w:val="un"/>
          <w:rFonts w:ascii="Arial" w:hAnsi="Arial" w:cs="Arial"/>
          <w:lang w:val="es-ES_tradnl"/>
        </w:rPr>
        <w:t>los óvulos en form</w:t>
      </w:r>
      <w:r w:rsidR="00216D74" w:rsidRPr="00C372E1">
        <w:rPr>
          <w:rStyle w:val="un"/>
          <w:rFonts w:ascii="Arial" w:hAnsi="Arial" w:cs="Arial"/>
          <w:lang w:val="es-ES_tradnl"/>
        </w:rPr>
        <w:t>a de huevos, y el macho libera</w:t>
      </w:r>
      <w:r w:rsidR="00CA20A0" w:rsidRPr="00C372E1">
        <w:rPr>
          <w:rStyle w:val="un"/>
          <w:rFonts w:ascii="Arial" w:hAnsi="Arial" w:cs="Arial"/>
          <w:lang w:val="es-ES_tradnl"/>
        </w:rPr>
        <w:t xml:space="preserve"> sus espermatozoides sobre ellos. </w:t>
      </w:r>
    </w:p>
    <w:p w:rsidR="00216D74" w:rsidRPr="00C372E1" w:rsidRDefault="004258FD" w:rsidP="00216D74">
      <w:pPr>
        <w:pStyle w:val="u"/>
        <w:numPr>
          <w:ilvl w:val="0"/>
          <w:numId w:val="22"/>
        </w:numPr>
        <w:rPr>
          <w:rStyle w:val="un"/>
          <w:rFonts w:ascii="Arial" w:hAnsi="Arial" w:cs="Arial"/>
          <w:lang w:val="es-ES_tradnl"/>
        </w:rPr>
      </w:pPr>
      <w:r w:rsidRPr="00C372E1">
        <w:rPr>
          <w:rStyle w:val="un"/>
          <w:rFonts w:ascii="Arial" w:hAnsi="Arial" w:cs="Arial"/>
          <w:lang w:val="es-ES_tradnl"/>
        </w:rPr>
        <w:t xml:space="preserve">La </w:t>
      </w:r>
      <w:r w:rsidRPr="00C372E1">
        <w:rPr>
          <w:rStyle w:val="un"/>
          <w:rFonts w:ascii="Arial" w:hAnsi="Arial" w:cs="Arial"/>
          <w:b/>
          <w:lang w:val="es-ES_tradnl"/>
        </w:rPr>
        <w:t>fecundación interna</w:t>
      </w:r>
      <w:r w:rsidRPr="00C372E1">
        <w:rPr>
          <w:rStyle w:val="un"/>
          <w:rFonts w:ascii="Arial" w:hAnsi="Arial" w:cs="Arial"/>
          <w:lang w:val="es-ES_tradnl"/>
        </w:rPr>
        <w:t xml:space="preserve">: </w:t>
      </w:r>
      <w:r w:rsidR="00216D74" w:rsidRPr="00C372E1">
        <w:rPr>
          <w:rStyle w:val="un"/>
          <w:rFonts w:ascii="Arial" w:hAnsi="Arial" w:cs="Arial"/>
          <w:lang w:val="es-ES_tradnl"/>
        </w:rPr>
        <w:t>ocurre cuando</w:t>
      </w:r>
      <w:r w:rsidR="00121529" w:rsidRPr="00C372E1">
        <w:rPr>
          <w:rStyle w:val="un"/>
          <w:rFonts w:ascii="Arial" w:hAnsi="Arial" w:cs="Arial"/>
          <w:lang w:val="es-ES_tradnl"/>
        </w:rPr>
        <w:t xml:space="preserve"> los</w:t>
      </w:r>
      <w:r w:rsidRPr="00C372E1">
        <w:rPr>
          <w:rStyle w:val="un"/>
          <w:rFonts w:ascii="Arial" w:hAnsi="Arial" w:cs="Arial"/>
          <w:lang w:val="es-ES_tradnl"/>
        </w:rPr>
        <w:t xml:space="preserve"> machos</w:t>
      </w:r>
      <w:r w:rsidR="00022DCE" w:rsidRPr="00C372E1">
        <w:rPr>
          <w:rStyle w:val="un"/>
          <w:rFonts w:ascii="Arial" w:hAnsi="Arial" w:cs="Arial"/>
          <w:lang w:val="es-ES_tradnl"/>
        </w:rPr>
        <w:t xml:space="preserve"> </w:t>
      </w:r>
      <w:r w:rsidRPr="00C372E1">
        <w:rPr>
          <w:rStyle w:val="un"/>
          <w:rFonts w:ascii="Arial" w:hAnsi="Arial" w:cs="Arial"/>
          <w:lang w:val="es-ES_tradnl"/>
        </w:rPr>
        <w:t xml:space="preserve">introducen sus espermatozoides en el cuerpo de la hembra, </w:t>
      </w:r>
      <w:r w:rsidR="00826206" w:rsidRPr="00C372E1">
        <w:rPr>
          <w:rStyle w:val="un"/>
          <w:rFonts w:ascii="Arial" w:hAnsi="Arial" w:cs="Arial"/>
          <w:lang w:val="es-ES_tradnl"/>
        </w:rPr>
        <w:t xml:space="preserve">y </w:t>
      </w:r>
      <w:r w:rsidRPr="00C372E1">
        <w:rPr>
          <w:rStyle w:val="un"/>
          <w:rFonts w:ascii="Arial" w:hAnsi="Arial" w:cs="Arial"/>
          <w:lang w:val="es-ES_tradnl"/>
        </w:rPr>
        <w:t>allí se produce la fecundación. Es característica</w:t>
      </w:r>
      <w:r w:rsidR="0088565B" w:rsidRPr="00C372E1">
        <w:rPr>
          <w:rStyle w:val="un"/>
          <w:rFonts w:ascii="Arial" w:hAnsi="Arial" w:cs="Arial"/>
          <w:lang w:val="es-ES_tradnl"/>
        </w:rPr>
        <w:t xml:space="preserve"> de los animales terrestres, aunque también aparece en</w:t>
      </w:r>
      <w:r w:rsidRPr="00C372E1">
        <w:rPr>
          <w:rStyle w:val="un"/>
          <w:rFonts w:ascii="Arial" w:hAnsi="Arial" w:cs="Arial"/>
          <w:lang w:val="es-ES_tradnl"/>
        </w:rPr>
        <w:t xml:space="preserve"> algunos peces. </w:t>
      </w:r>
    </w:p>
    <w:p w:rsidR="004258FD" w:rsidRPr="00C372E1" w:rsidRDefault="004258FD" w:rsidP="00216D74">
      <w:pPr>
        <w:pStyle w:val="u"/>
        <w:rPr>
          <w:rStyle w:val="un"/>
          <w:rFonts w:ascii="Arial" w:hAnsi="Arial" w:cs="Arial"/>
          <w:lang w:val="es-ES_tradnl"/>
        </w:rPr>
      </w:pPr>
      <w:r w:rsidRPr="00C372E1">
        <w:rPr>
          <w:rStyle w:val="un"/>
          <w:rFonts w:ascii="Arial" w:hAnsi="Arial" w:cs="Arial"/>
          <w:lang w:val="es-ES_tradnl"/>
        </w:rPr>
        <w:t xml:space="preserve">La fecundación </w:t>
      </w:r>
      <w:r w:rsidR="00D2227F" w:rsidRPr="00C372E1">
        <w:rPr>
          <w:rStyle w:val="un"/>
          <w:rFonts w:ascii="Arial" w:hAnsi="Arial" w:cs="Arial"/>
          <w:lang w:val="es-ES_tradnl"/>
        </w:rPr>
        <w:t>de</w:t>
      </w:r>
      <w:r w:rsidR="00826206" w:rsidRPr="00C372E1">
        <w:rPr>
          <w:rStyle w:val="un"/>
          <w:rFonts w:ascii="Arial" w:hAnsi="Arial" w:cs="Arial"/>
          <w:lang w:val="es-ES_tradnl"/>
        </w:rPr>
        <w:t xml:space="preserve"> </w:t>
      </w:r>
      <w:r w:rsidRPr="00C372E1">
        <w:rPr>
          <w:rStyle w:val="un"/>
          <w:rFonts w:ascii="Arial" w:hAnsi="Arial" w:cs="Arial"/>
          <w:lang w:val="es-ES_tradnl"/>
        </w:rPr>
        <w:t>los gametos produce embriones</w:t>
      </w:r>
      <w:r w:rsidR="00121529" w:rsidRPr="00C372E1">
        <w:rPr>
          <w:rStyle w:val="un"/>
          <w:rFonts w:ascii="Arial" w:hAnsi="Arial" w:cs="Arial"/>
          <w:lang w:val="es-ES_tradnl"/>
        </w:rPr>
        <w:t xml:space="preserve"> que </w:t>
      </w:r>
      <w:r w:rsidRPr="00C372E1">
        <w:rPr>
          <w:rStyle w:val="un"/>
          <w:rFonts w:ascii="Arial" w:hAnsi="Arial" w:cs="Arial"/>
          <w:lang w:val="es-ES_tradnl"/>
        </w:rPr>
        <w:t>pueden desarrollarse de distintos modos:</w:t>
      </w:r>
    </w:p>
    <w:tbl>
      <w:tblPr>
        <w:tblStyle w:val="Sombreadomedio1-nfasis3"/>
        <w:tblW w:w="0" w:type="auto"/>
        <w:jc w:val="center"/>
        <w:tblLook w:val="04A0" w:firstRow="1" w:lastRow="0" w:firstColumn="1" w:lastColumn="0" w:noHBand="0" w:noVBand="1"/>
      </w:tblPr>
      <w:tblGrid>
        <w:gridCol w:w="1951"/>
        <w:gridCol w:w="3551"/>
        <w:gridCol w:w="101"/>
        <w:gridCol w:w="1843"/>
      </w:tblGrid>
      <w:tr w:rsidR="00405DCC" w:rsidRPr="00C372E1" w:rsidTr="0057630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446" w:type="dxa"/>
            <w:gridSpan w:val="4"/>
          </w:tcPr>
          <w:p w:rsidR="00022DCE" w:rsidRPr="00C372E1" w:rsidRDefault="00022DCE" w:rsidP="00022DCE">
            <w:pPr>
              <w:jc w:val="center"/>
              <w:rPr>
                <w:rFonts w:ascii="Arial" w:eastAsia="Times New Roman" w:hAnsi="Arial" w:cs="Arial"/>
                <w:color w:val="auto"/>
              </w:rPr>
            </w:pPr>
            <w:r w:rsidRPr="00C372E1">
              <w:rPr>
                <w:rFonts w:ascii="Arial" w:eastAsia="Times New Roman" w:hAnsi="Arial" w:cs="Arial"/>
                <w:color w:val="auto"/>
              </w:rPr>
              <w:t>Los animales según el desarrollo del embrión</w:t>
            </w:r>
          </w:p>
        </w:tc>
      </w:tr>
      <w:tr w:rsidR="00405DCC" w:rsidRPr="00C372E1" w:rsidTr="0057630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51" w:type="dxa"/>
          </w:tcPr>
          <w:p w:rsidR="00022DCE" w:rsidRPr="00C372E1" w:rsidRDefault="00C71A8F" w:rsidP="00576300">
            <w:pPr>
              <w:jc w:val="center"/>
              <w:rPr>
                <w:rFonts w:ascii="Arial" w:eastAsia="Times New Roman" w:hAnsi="Arial" w:cs="Arial"/>
              </w:rPr>
            </w:pPr>
            <w:r w:rsidRPr="00C372E1">
              <w:rPr>
                <w:rFonts w:ascii="Arial" w:eastAsia="Times New Roman" w:hAnsi="Arial" w:cs="Arial"/>
              </w:rPr>
              <w:t>Clasificación</w:t>
            </w:r>
          </w:p>
        </w:tc>
        <w:tc>
          <w:tcPr>
            <w:tcW w:w="3551" w:type="dxa"/>
          </w:tcPr>
          <w:p w:rsidR="00022DCE" w:rsidRPr="00C372E1" w:rsidRDefault="00022DCE" w:rsidP="00576300">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lang w:val="es-MX"/>
              </w:rPr>
            </w:pPr>
            <w:r w:rsidRPr="00C372E1">
              <w:rPr>
                <w:rFonts w:ascii="Arial" w:eastAsia="Times New Roman" w:hAnsi="Arial" w:cs="Arial"/>
                <w:b/>
                <w:lang w:val="es-MX"/>
              </w:rPr>
              <w:t>Descripción</w:t>
            </w:r>
          </w:p>
        </w:tc>
        <w:tc>
          <w:tcPr>
            <w:tcW w:w="1944" w:type="dxa"/>
            <w:gridSpan w:val="2"/>
          </w:tcPr>
          <w:p w:rsidR="00022DCE" w:rsidRPr="00C372E1" w:rsidRDefault="00022DCE" w:rsidP="00576300">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lang w:val="es-MX"/>
              </w:rPr>
            </w:pPr>
            <w:r w:rsidRPr="00C372E1">
              <w:rPr>
                <w:rFonts w:ascii="Arial" w:eastAsia="Times New Roman" w:hAnsi="Arial" w:cs="Arial"/>
                <w:b/>
                <w:lang w:val="es-MX"/>
              </w:rPr>
              <w:t>Representante</w:t>
            </w:r>
          </w:p>
        </w:tc>
      </w:tr>
      <w:tr w:rsidR="00405DCC" w:rsidRPr="00C372E1" w:rsidTr="00576300">
        <w:trPr>
          <w:cnfStyle w:val="000000010000" w:firstRow="0" w:lastRow="0" w:firstColumn="0" w:lastColumn="0" w:oddVBand="0" w:evenVBand="0" w:oddHBand="0" w:evenHBand="1" w:firstRowFirstColumn="0" w:firstRowLastColumn="0" w:lastRowFirstColumn="0" w:lastRowLastColumn="0"/>
          <w:trHeight w:val="84"/>
          <w:jc w:val="center"/>
        </w:trPr>
        <w:tc>
          <w:tcPr>
            <w:cnfStyle w:val="001000000000" w:firstRow="0" w:lastRow="0" w:firstColumn="1" w:lastColumn="0" w:oddVBand="0" w:evenVBand="0" w:oddHBand="0" w:evenHBand="0" w:firstRowFirstColumn="0" w:firstRowLastColumn="0" w:lastRowFirstColumn="0" w:lastRowLastColumn="0"/>
            <w:tcW w:w="1951" w:type="dxa"/>
          </w:tcPr>
          <w:p w:rsidR="00022DCE" w:rsidRPr="00C372E1" w:rsidRDefault="00022DCE" w:rsidP="00576300">
            <w:pPr>
              <w:jc w:val="center"/>
              <w:rPr>
                <w:rFonts w:ascii="Arial" w:eastAsia="Times New Roman" w:hAnsi="Arial" w:cs="Arial"/>
                <w:b w:val="0"/>
              </w:rPr>
            </w:pPr>
          </w:p>
          <w:p w:rsidR="00022DCE" w:rsidRPr="00C372E1" w:rsidRDefault="00C71A8F" w:rsidP="00F238BA">
            <w:pPr>
              <w:jc w:val="center"/>
              <w:rPr>
                <w:rFonts w:ascii="Arial" w:eastAsia="Times New Roman" w:hAnsi="Arial" w:cs="Arial"/>
              </w:rPr>
            </w:pPr>
            <w:r w:rsidRPr="00C372E1">
              <w:rPr>
                <w:rFonts w:ascii="Arial" w:eastAsia="Times New Roman" w:hAnsi="Arial" w:cs="Arial"/>
                <w:b w:val="0"/>
              </w:rPr>
              <w:t>Ov</w:t>
            </w:r>
            <w:r w:rsidR="00F238BA" w:rsidRPr="00C372E1">
              <w:rPr>
                <w:rFonts w:ascii="Arial" w:eastAsia="Times New Roman" w:hAnsi="Arial" w:cs="Arial"/>
                <w:b w:val="0"/>
              </w:rPr>
              <w:t>iparismo</w:t>
            </w:r>
          </w:p>
        </w:tc>
        <w:tc>
          <w:tcPr>
            <w:tcW w:w="3551" w:type="dxa"/>
          </w:tcPr>
          <w:p w:rsidR="00022DCE" w:rsidRPr="00C372E1" w:rsidRDefault="00E37BD7" w:rsidP="00E37BD7">
            <w:pPr>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C372E1">
              <w:rPr>
                <w:rFonts w:ascii="Arial" w:eastAsia="Times New Roman" w:hAnsi="Arial" w:cs="Arial"/>
              </w:rPr>
              <w:t>El embrión se desarrolla dentro de un huevo que la madre expulsa al exterior.</w:t>
            </w:r>
          </w:p>
        </w:tc>
        <w:tc>
          <w:tcPr>
            <w:tcW w:w="1944" w:type="dxa"/>
            <w:gridSpan w:val="2"/>
          </w:tcPr>
          <w:p w:rsidR="00E37BD7" w:rsidRPr="00C372E1" w:rsidRDefault="00E37BD7" w:rsidP="00576300">
            <w:pPr>
              <w:jc w:val="center"/>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C372E1">
              <w:rPr>
                <w:rFonts w:ascii="Arial" w:eastAsia="Times New Roman" w:hAnsi="Arial" w:cs="Arial"/>
              </w:rPr>
              <w:t xml:space="preserve">Aves </w:t>
            </w:r>
          </w:p>
          <w:p w:rsidR="00E37BD7" w:rsidRPr="00C372E1" w:rsidRDefault="00E37BD7" w:rsidP="00576300">
            <w:pPr>
              <w:jc w:val="center"/>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C372E1">
              <w:rPr>
                <w:rFonts w:ascii="Arial" w:eastAsia="Times New Roman" w:hAnsi="Arial" w:cs="Arial"/>
              </w:rPr>
              <w:t>Insectos</w:t>
            </w:r>
          </w:p>
          <w:p w:rsidR="00022DCE" w:rsidRPr="00C372E1" w:rsidRDefault="00E37BD7" w:rsidP="00576300">
            <w:pPr>
              <w:jc w:val="center"/>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C372E1">
              <w:rPr>
                <w:rFonts w:ascii="Arial" w:eastAsia="Times New Roman" w:hAnsi="Arial" w:cs="Arial"/>
              </w:rPr>
              <w:t>La mayoría de reptiles</w:t>
            </w:r>
          </w:p>
        </w:tc>
      </w:tr>
      <w:tr w:rsidR="00405DCC" w:rsidRPr="00C372E1" w:rsidTr="00576300">
        <w:trPr>
          <w:cnfStyle w:val="000000100000" w:firstRow="0" w:lastRow="0" w:firstColumn="0" w:lastColumn="0" w:oddVBand="0" w:evenVBand="0" w:oddHBand="1" w:evenHBand="0" w:firstRowFirstColumn="0" w:firstRowLastColumn="0" w:lastRowFirstColumn="0" w:lastRowLastColumn="0"/>
          <w:trHeight w:val="173"/>
          <w:jc w:val="center"/>
        </w:trPr>
        <w:tc>
          <w:tcPr>
            <w:cnfStyle w:val="001000000000" w:firstRow="0" w:lastRow="0" w:firstColumn="1" w:lastColumn="0" w:oddVBand="0" w:evenVBand="0" w:oddHBand="0" w:evenHBand="0" w:firstRowFirstColumn="0" w:firstRowLastColumn="0" w:lastRowFirstColumn="0" w:lastRowLastColumn="0"/>
            <w:tcW w:w="1951" w:type="dxa"/>
          </w:tcPr>
          <w:p w:rsidR="00635DA8" w:rsidRPr="00C372E1" w:rsidRDefault="00635DA8" w:rsidP="00F238BA">
            <w:pPr>
              <w:jc w:val="center"/>
              <w:rPr>
                <w:rFonts w:ascii="Arial" w:eastAsia="Times New Roman" w:hAnsi="Arial" w:cs="Arial"/>
                <w:b w:val="0"/>
              </w:rPr>
            </w:pPr>
          </w:p>
          <w:p w:rsidR="00022DCE" w:rsidRPr="00C372E1" w:rsidRDefault="00C71A8F" w:rsidP="00F238BA">
            <w:pPr>
              <w:jc w:val="center"/>
              <w:rPr>
                <w:rFonts w:ascii="Arial" w:eastAsia="Times New Roman" w:hAnsi="Arial" w:cs="Arial"/>
                <w:b w:val="0"/>
              </w:rPr>
            </w:pPr>
            <w:r w:rsidRPr="00C372E1">
              <w:rPr>
                <w:rFonts w:ascii="Arial" w:eastAsia="Times New Roman" w:hAnsi="Arial" w:cs="Arial"/>
                <w:b w:val="0"/>
              </w:rPr>
              <w:t>Viv</w:t>
            </w:r>
            <w:r w:rsidR="00F238BA" w:rsidRPr="00C372E1">
              <w:rPr>
                <w:rFonts w:ascii="Arial" w:eastAsia="Times New Roman" w:hAnsi="Arial" w:cs="Arial"/>
                <w:b w:val="0"/>
              </w:rPr>
              <w:t>i</w:t>
            </w:r>
            <w:r w:rsidRPr="00C372E1">
              <w:rPr>
                <w:rFonts w:ascii="Arial" w:eastAsia="Times New Roman" w:hAnsi="Arial" w:cs="Arial"/>
                <w:b w:val="0"/>
              </w:rPr>
              <w:t>par</w:t>
            </w:r>
            <w:r w:rsidR="00F238BA" w:rsidRPr="00C372E1">
              <w:rPr>
                <w:rFonts w:ascii="Arial" w:eastAsia="Times New Roman" w:hAnsi="Arial" w:cs="Arial"/>
                <w:b w:val="0"/>
              </w:rPr>
              <w:t>ismo</w:t>
            </w:r>
          </w:p>
        </w:tc>
        <w:tc>
          <w:tcPr>
            <w:tcW w:w="3652" w:type="dxa"/>
            <w:gridSpan w:val="2"/>
          </w:tcPr>
          <w:p w:rsidR="00022DCE" w:rsidRPr="00C372E1" w:rsidRDefault="00F238BA" w:rsidP="00F238BA">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C372E1">
              <w:rPr>
                <w:rFonts w:ascii="Arial" w:eastAsia="Times New Roman" w:hAnsi="Arial" w:cs="Arial"/>
              </w:rPr>
              <w:t xml:space="preserve">El embrión se desarrolla dentro del cuerpo de la madre, </w:t>
            </w:r>
            <w:r w:rsidR="00826206" w:rsidRPr="00C372E1">
              <w:rPr>
                <w:rFonts w:ascii="Arial" w:eastAsia="Times New Roman" w:hAnsi="Arial" w:cs="Arial"/>
              </w:rPr>
              <w:t xml:space="preserve">y </w:t>
            </w:r>
            <w:r w:rsidRPr="00C372E1">
              <w:rPr>
                <w:rFonts w:ascii="Arial" w:eastAsia="Times New Roman" w:hAnsi="Arial" w:cs="Arial"/>
              </w:rPr>
              <w:t>allí recibe nutrientes y oxígeno.</w:t>
            </w:r>
          </w:p>
        </w:tc>
        <w:tc>
          <w:tcPr>
            <w:tcW w:w="1843" w:type="dxa"/>
          </w:tcPr>
          <w:p w:rsidR="00022DCE" w:rsidRPr="00C372E1" w:rsidRDefault="00022DCE" w:rsidP="00576300">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C372E1">
              <w:rPr>
                <w:rFonts w:ascii="Arial" w:eastAsia="Times New Roman" w:hAnsi="Arial" w:cs="Arial"/>
              </w:rPr>
              <w:t>Lombriz de tierra</w:t>
            </w:r>
          </w:p>
        </w:tc>
      </w:tr>
      <w:tr w:rsidR="00405DCC" w:rsidRPr="00C372E1" w:rsidTr="00576300">
        <w:trPr>
          <w:cnfStyle w:val="000000010000" w:firstRow="0" w:lastRow="0" w:firstColumn="0" w:lastColumn="0" w:oddVBand="0" w:evenVBand="0" w:oddHBand="0" w:evenHBand="1" w:firstRowFirstColumn="0" w:firstRowLastColumn="0" w:lastRowFirstColumn="0" w:lastRowLastColumn="0"/>
          <w:trHeight w:val="173"/>
          <w:jc w:val="center"/>
        </w:trPr>
        <w:tc>
          <w:tcPr>
            <w:cnfStyle w:val="001000000000" w:firstRow="0" w:lastRow="0" w:firstColumn="1" w:lastColumn="0" w:oddVBand="0" w:evenVBand="0" w:oddHBand="0" w:evenHBand="0" w:firstRowFirstColumn="0" w:firstRowLastColumn="0" w:lastRowFirstColumn="0" w:lastRowLastColumn="0"/>
            <w:tcW w:w="1951" w:type="dxa"/>
          </w:tcPr>
          <w:p w:rsidR="00022DCE" w:rsidRPr="00C372E1" w:rsidRDefault="00022DCE" w:rsidP="00E37BD7">
            <w:pPr>
              <w:jc w:val="center"/>
              <w:rPr>
                <w:rFonts w:ascii="Arial" w:eastAsia="Times New Roman" w:hAnsi="Arial" w:cs="Arial"/>
              </w:rPr>
            </w:pPr>
          </w:p>
          <w:p w:rsidR="00E37BD7" w:rsidRPr="00C372E1" w:rsidRDefault="00E37BD7" w:rsidP="00F238BA">
            <w:pPr>
              <w:jc w:val="center"/>
              <w:rPr>
                <w:rFonts w:ascii="Arial" w:eastAsia="Times New Roman" w:hAnsi="Arial" w:cs="Arial"/>
                <w:b w:val="0"/>
              </w:rPr>
            </w:pPr>
            <w:r w:rsidRPr="00C372E1">
              <w:rPr>
                <w:rFonts w:ascii="Arial" w:eastAsia="Times New Roman" w:hAnsi="Arial" w:cs="Arial"/>
                <w:b w:val="0"/>
              </w:rPr>
              <w:t>Ovoviv</w:t>
            </w:r>
            <w:r w:rsidR="00F238BA" w:rsidRPr="00C372E1">
              <w:rPr>
                <w:rFonts w:ascii="Arial" w:eastAsia="Times New Roman" w:hAnsi="Arial" w:cs="Arial"/>
                <w:b w:val="0"/>
              </w:rPr>
              <w:t>iparismo</w:t>
            </w:r>
          </w:p>
        </w:tc>
        <w:tc>
          <w:tcPr>
            <w:tcW w:w="3652" w:type="dxa"/>
            <w:gridSpan w:val="2"/>
          </w:tcPr>
          <w:p w:rsidR="00022DCE" w:rsidRPr="00C372E1" w:rsidRDefault="00F238BA" w:rsidP="00F238BA">
            <w:pPr>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C372E1">
              <w:rPr>
                <w:rFonts w:ascii="Arial" w:eastAsia="Times New Roman" w:hAnsi="Arial" w:cs="Arial"/>
              </w:rPr>
              <w:t>El embrión se desarrolla dentro de un huevo que la madre protege en su interior.</w:t>
            </w:r>
          </w:p>
        </w:tc>
        <w:tc>
          <w:tcPr>
            <w:tcW w:w="1843" w:type="dxa"/>
          </w:tcPr>
          <w:p w:rsidR="00F238BA" w:rsidRPr="00C372E1" w:rsidRDefault="00F238BA" w:rsidP="00576300">
            <w:pPr>
              <w:jc w:val="center"/>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C372E1">
              <w:rPr>
                <w:rFonts w:ascii="Arial" w:eastAsia="Times New Roman" w:hAnsi="Arial" w:cs="Arial"/>
              </w:rPr>
              <w:t>Tiburones</w:t>
            </w:r>
          </w:p>
          <w:p w:rsidR="00F238BA" w:rsidRPr="00C372E1" w:rsidRDefault="00F238BA" w:rsidP="00576300">
            <w:pPr>
              <w:jc w:val="center"/>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C372E1">
              <w:rPr>
                <w:rFonts w:ascii="Arial" w:eastAsia="Times New Roman" w:hAnsi="Arial" w:cs="Arial"/>
              </w:rPr>
              <w:t>Serpientes</w:t>
            </w:r>
          </w:p>
          <w:p w:rsidR="00022DCE" w:rsidRPr="00C372E1" w:rsidRDefault="00F238BA" w:rsidP="00F238BA">
            <w:pPr>
              <w:jc w:val="center"/>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C372E1">
              <w:rPr>
                <w:rFonts w:ascii="Arial" w:eastAsia="Times New Roman" w:hAnsi="Arial" w:cs="Arial"/>
              </w:rPr>
              <w:t>Lagartos</w:t>
            </w:r>
          </w:p>
        </w:tc>
      </w:tr>
    </w:tbl>
    <w:p w:rsidR="004258FD" w:rsidRPr="00C372E1" w:rsidRDefault="004258FD" w:rsidP="003609B4">
      <w:pPr>
        <w:pStyle w:val="u"/>
        <w:spacing w:before="0" w:beforeAutospacing="0" w:after="0" w:afterAutospacing="0"/>
        <w:ind w:left="720"/>
        <w:rPr>
          <w:rStyle w:val="un"/>
          <w:rFonts w:ascii="Arial" w:hAnsi="Arial" w:cs="Arial"/>
          <w:lang w:val="es-ES_tradnl"/>
        </w:rPr>
      </w:pPr>
    </w:p>
    <w:tbl>
      <w:tblPr>
        <w:tblStyle w:val="Tablaconcuadrcula3"/>
        <w:tblW w:w="0" w:type="auto"/>
        <w:tblLook w:val="04A0" w:firstRow="1" w:lastRow="0" w:firstColumn="1" w:lastColumn="0" w:noHBand="0" w:noVBand="1"/>
      </w:tblPr>
      <w:tblGrid>
        <w:gridCol w:w="2518"/>
        <w:gridCol w:w="6536"/>
      </w:tblGrid>
      <w:tr w:rsidR="00CA20A0" w:rsidRPr="00C372E1" w:rsidTr="00CA20A0">
        <w:tc>
          <w:tcPr>
            <w:tcW w:w="905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rsidR="00CA20A0" w:rsidRPr="00C372E1" w:rsidRDefault="00CA20A0" w:rsidP="003609B4">
            <w:pPr>
              <w:jc w:val="center"/>
              <w:rPr>
                <w:rFonts w:ascii="Arial" w:hAnsi="Arial" w:cs="Arial"/>
                <w:b/>
                <w:sz w:val="24"/>
                <w:szCs w:val="24"/>
              </w:rPr>
            </w:pPr>
            <w:r w:rsidRPr="00C372E1">
              <w:rPr>
                <w:rFonts w:ascii="Arial" w:hAnsi="Arial" w:cs="Arial"/>
                <w:b/>
                <w:sz w:val="24"/>
                <w:szCs w:val="24"/>
              </w:rPr>
              <w:t>Profundiza: recurso aprovechado</w:t>
            </w:r>
          </w:p>
        </w:tc>
      </w:tr>
      <w:tr w:rsidR="00CA20A0" w:rsidRPr="00C372E1" w:rsidTr="00CA20A0">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A20A0" w:rsidRPr="00C372E1" w:rsidRDefault="00CA20A0" w:rsidP="003609B4">
            <w:pPr>
              <w:rPr>
                <w:rFonts w:ascii="Arial" w:hAnsi="Arial" w:cs="Arial"/>
                <w:b/>
                <w:sz w:val="24"/>
                <w:szCs w:val="24"/>
              </w:rPr>
            </w:pPr>
            <w:r w:rsidRPr="00C372E1">
              <w:rPr>
                <w:rFonts w:ascii="Arial" w:hAnsi="Arial" w:cs="Arial"/>
                <w:b/>
                <w:sz w:val="24"/>
                <w:szCs w:val="24"/>
              </w:rPr>
              <w:t>Código</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A20A0" w:rsidRPr="00C372E1" w:rsidRDefault="003609B4" w:rsidP="0036594A">
            <w:pPr>
              <w:rPr>
                <w:rFonts w:ascii="Arial" w:hAnsi="Arial" w:cs="Arial"/>
                <w:b/>
                <w:sz w:val="24"/>
                <w:szCs w:val="24"/>
              </w:rPr>
            </w:pPr>
            <w:r w:rsidRPr="00C372E1">
              <w:rPr>
                <w:rFonts w:ascii="Arial" w:hAnsi="Arial" w:cs="Arial"/>
                <w:sz w:val="24"/>
                <w:szCs w:val="24"/>
              </w:rPr>
              <w:t>CN_08_04_</w:t>
            </w:r>
            <w:r w:rsidR="0036594A" w:rsidRPr="00C372E1">
              <w:rPr>
                <w:rFonts w:ascii="Arial" w:hAnsi="Arial" w:cs="Arial"/>
                <w:sz w:val="24"/>
                <w:szCs w:val="24"/>
              </w:rPr>
              <w:t>CO_</w:t>
            </w:r>
            <w:r w:rsidRPr="00C372E1">
              <w:rPr>
                <w:rFonts w:ascii="Arial" w:hAnsi="Arial" w:cs="Arial"/>
                <w:sz w:val="24"/>
                <w:szCs w:val="24"/>
              </w:rPr>
              <w:t>REC</w:t>
            </w:r>
            <w:r w:rsidR="00B53FAF" w:rsidRPr="00C372E1">
              <w:rPr>
                <w:rFonts w:ascii="Arial" w:hAnsi="Arial" w:cs="Arial"/>
                <w:sz w:val="24"/>
                <w:szCs w:val="24"/>
              </w:rPr>
              <w:t>1</w:t>
            </w:r>
            <w:r w:rsidR="00A22B7B" w:rsidRPr="00C372E1">
              <w:rPr>
                <w:rFonts w:ascii="Arial" w:hAnsi="Arial" w:cs="Arial"/>
                <w:sz w:val="24"/>
                <w:szCs w:val="24"/>
              </w:rPr>
              <w:t>4</w:t>
            </w:r>
            <w:r w:rsidR="00B53FAF" w:rsidRPr="00C372E1">
              <w:rPr>
                <w:rFonts w:ascii="Arial" w:hAnsi="Arial" w:cs="Arial"/>
                <w:sz w:val="24"/>
                <w:szCs w:val="24"/>
              </w:rPr>
              <w:t>0</w:t>
            </w:r>
          </w:p>
        </w:tc>
      </w:tr>
      <w:tr w:rsidR="00CA20A0" w:rsidRPr="00C372E1" w:rsidTr="00CA20A0">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A20A0" w:rsidRPr="00C372E1" w:rsidRDefault="00CA20A0" w:rsidP="003609B4">
            <w:pPr>
              <w:rPr>
                <w:rFonts w:ascii="Arial" w:hAnsi="Arial" w:cs="Arial"/>
                <w:sz w:val="24"/>
                <w:szCs w:val="24"/>
              </w:rPr>
            </w:pPr>
            <w:r w:rsidRPr="00C372E1">
              <w:rPr>
                <w:rFonts w:ascii="Arial" w:hAnsi="Arial" w:cs="Arial"/>
                <w:b/>
                <w:sz w:val="24"/>
                <w:szCs w:val="24"/>
              </w:rPr>
              <w:t>Ubicación en Aula Planeta</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A20A0" w:rsidRPr="00C372E1" w:rsidRDefault="007D21E4" w:rsidP="007D21E4">
            <w:pPr>
              <w:rPr>
                <w:rFonts w:ascii="Arial" w:hAnsi="Arial" w:cs="Arial"/>
                <w:sz w:val="24"/>
                <w:szCs w:val="24"/>
              </w:rPr>
            </w:pPr>
            <w:r w:rsidRPr="00C372E1">
              <w:rPr>
                <w:rFonts w:ascii="Arial" w:hAnsi="Arial" w:cs="Arial"/>
                <w:sz w:val="24"/>
                <w:szCs w:val="24"/>
              </w:rPr>
              <w:t>2</w:t>
            </w:r>
            <w:r w:rsidR="00900DF7">
              <w:rPr>
                <w:rFonts w:ascii="Arial" w:hAnsi="Arial" w:cs="Arial"/>
                <w:sz w:val="24"/>
                <w:szCs w:val="24"/>
              </w:rPr>
              <w:t>°</w:t>
            </w:r>
            <w:r w:rsidRPr="00C372E1">
              <w:rPr>
                <w:rFonts w:ascii="Arial" w:hAnsi="Arial" w:cs="Arial"/>
                <w:sz w:val="24"/>
                <w:szCs w:val="24"/>
              </w:rPr>
              <w:t xml:space="preserve"> ESO</w:t>
            </w:r>
            <w:r w:rsidR="00CA20A0" w:rsidRPr="00C372E1">
              <w:rPr>
                <w:rFonts w:ascii="Arial" w:hAnsi="Arial" w:cs="Arial"/>
                <w:sz w:val="24"/>
                <w:szCs w:val="24"/>
              </w:rPr>
              <w:t>/</w:t>
            </w:r>
            <w:r w:rsidRPr="00C372E1">
              <w:rPr>
                <w:rFonts w:ascii="Arial" w:hAnsi="Arial" w:cs="Arial"/>
                <w:sz w:val="24"/>
                <w:szCs w:val="24"/>
              </w:rPr>
              <w:t xml:space="preserve"> Ciencias naturales/</w:t>
            </w:r>
            <w:r w:rsidR="00CA20A0" w:rsidRPr="00C372E1">
              <w:rPr>
                <w:rFonts w:ascii="Arial" w:hAnsi="Arial" w:cs="Arial"/>
                <w:sz w:val="24"/>
                <w:szCs w:val="24"/>
              </w:rPr>
              <w:t xml:space="preserve"> El reino animal: fun</w:t>
            </w:r>
            <w:r w:rsidR="008801AE" w:rsidRPr="00C372E1">
              <w:rPr>
                <w:rFonts w:ascii="Arial" w:hAnsi="Arial" w:cs="Arial"/>
                <w:sz w:val="24"/>
                <w:szCs w:val="24"/>
              </w:rPr>
              <w:t>ciones / La reproducción en animales</w:t>
            </w:r>
          </w:p>
        </w:tc>
      </w:tr>
      <w:tr w:rsidR="00CA20A0" w:rsidRPr="00C372E1" w:rsidTr="00CA20A0">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A20A0" w:rsidRPr="00C372E1" w:rsidRDefault="00CA20A0">
            <w:pPr>
              <w:rPr>
                <w:rFonts w:ascii="Arial" w:hAnsi="Arial" w:cs="Arial"/>
                <w:sz w:val="24"/>
                <w:szCs w:val="24"/>
              </w:rPr>
            </w:pPr>
            <w:r w:rsidRPr="00C372E1">
              <w:rPr>
                <w:rFonts w:ascii="Arial" w:hAnsi="Arial" w:cs="Arial"/>
                <w:b/>
                <w:sz w:val="24"/>
                <w:szCs w:val="24"/>
              </w:rPr>
              <w:t>Cambio (descripción o capturas de pantallas)</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A20A0" w:rsidRPr="00C372E1" w:rsidRDefault="00835DC6">
            <w:pPr>
              <w:rPr>
                <w:rFonts w:ascii="Arial" w:hAnsi="Arial" w:cs="Arial"/>
                <w:sz w:val="24"/>
                <w:szCs w:val="24"/>
              </w:rPr>
            </w:pPr>
            <w:r w:rsidRPr="00C372E1">
              <w:rPr>
                <w:rFonts w:ascii="Arial" w:hAnsi="Arial" w:cs="Arial"/>
                <w:sz w:val="24"/>
                <w:szCs w:val="24"/>
              </w:rPr>
              <w:t>En la ficha del profesor realizar los cambios indicados a continuación:</w:t>
            </w:r>
          </w:p>
          <w:p w:rsidR="00835DC6" w:rsidRPr="00C372E1" w:rsidRDefault="00295330">
            <w:pPr>
              <w:rPr>
                <w:rFonts w:ascii="Arial" w:hAnsi="Arial" w:cs="Arial"/>
                <w:sz w:val="24"/>
                <w:szCs w:val="24"/>
              </w:rPr>
            </w:pPr>
            <w:r>
              <w:rPr>
                <w:rFonts w:ascii="Arial" w:hAnsi="Arial" w:cs="Arial"/>
                <w:noProof/>
                <w:lang w:val="es-ES" w:eastAsia="es-ES"/>
              </w:rPr>
              <w:pict>
                <v:group id="318 Grupo" o:spid="_x0000_s1043" style="position:absolute;margin-left:-1.05pt;margin-top:6.85pt;width:310.9pt;height:79.95pt;z-index:251734016" coordsize="39481,101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">
                  <v:shape id="Imagen 310" o:spid="_x0000_s1044" type="#_x0000_t75" style="position:absolute;width:28441;height:10153;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iS7bXCAAAA3AAAAA8AAABkcnMvZG93bnJldi54bWxET01rwkAQvQv9D8sIXkQ3sSo1ukoqWHpR&#10;0Lb3ITsmwexsyG5i2l/fPQgeH+97s+tNJTpqXGlZQTyNQBBnVpecK/j+OkzeQDiPrLGyTAp+ycFu&#10;+zLYYKLtnc/UXXwuQgi7BBUU3teJlC4ryKCb2po4cFfbGPQBNrnUDd5DuKnkLIqW0mDJoaHAmvYF&#10;ZbdLaxSMj5ge/96zK5nVabH8MO38x5+UGg37dA3CU++f4of7Uyt4jcP8cCYcAbn9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oku21wgAAANwAAAAPAAAAAAAAAAAAAAAAAJ8C&#10;AABkcnMvZG93bnJldi54bWxQSwUGAAAAAAQABAD3AAAAjgMAAAAA&#10;">
                    <v:imagedata r:id="rId39" o:title="" croptop="30402f" cropbottom="18602f" cropleft="18447f" cropright="20528f"/>
                    <v:path arrowok="t"/>
                  </v:shape>
                  <v:oval id="311 Elipse" o:spid="_x0000_s1045" style="position:absolute;left:4512;top:5343;width:2551;height:112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iWPsMA&#10;AADcAAAADwAAAGRycy9kb3ducmV2LnhtbESPQWvCQBSE7wX/w/IKvdVNLBRNXUWMBa+NFnp8ZJ/Z&#10;xezbkF01+fddQfA4zMw3zHI9uFZcqQ/Ws4J8moEgrr223Cg4Hr7f5yBCRNbYeiYFIwVYryYvSyy0&#10;v/EPXavYiAThUKACE2NXSBlqQw7D1HfEyTv53mFMsm+k7vGW4K6Vsyz7lA4tpwWDHW0N1efq4hSU&#10;Y3ma/ZXGLjayyn7Po13sglXq7XXYfIGINMRn+NHeawUfeQ73M+kIyN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MiWPsMAAADcAAAADwAAAAAAAAAAAAAAAACYAgAAZHJzL2Rv&#10;d25yZXYueG1sUEsFBgAAAAAEAAQA9QAAAIgDAAAAAA==&#10;" filled="f" strokecolor="red">
                    <v:shadow on="t" color="black" opacity="22937f" origin=",.5" offset="0,.63889mm"/>
                  </v:oval>
                  <v:oval id="312 Elipse" o:spid="_x0000_s1046" style="position:absolute;left:4512;top:6590;width:2546;height:1124;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oIScMA&#10;AADcAAAADwAAAGRycy9kb3ducmV2LnhtbESPQWvCQBSE7wX/w/IKvdWNKRRNXUWMBa+NFnp8ZJ/Z&#10;xezbkF01+fddQfA4zMw3zHI9uFZcqQ/Ws4LZNANBXHttuVFwPHy/z0GEiKyx9UwKRgqwXk1ellho&#10;f+MfulaxEQnCoUAFJsaukDLUhhyGqe+Ik3fyvcOYZN9I3eMtwV0r8yz7lA4tpwWDHW0N1efq4hSU&#10;Y3nK/0pjFxtZZb/n0S52wSr19jpsvkBEGuIz/GjvtYKPWQ73M+kIyN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BoIScMAAADcAAAADwAAAAAAAAAAAAAAAACYAgAAZHJzL2Rv&#10;d25yZXYueG1sUEsFBgAAAAAEAAQA9QAAAIgDAAAAAA==&#10;" filled="f" strokecolor="red">
                    <v:shadow on="t" color="black" opacity="22937f" origin=",.5" offset="0,.63889mm"/>
                  </v:oval>
                  <v:line id="313 Conector recto" o:spid="_x0000_s1047" style="position:absolute;flip:y;visibility:visible" from="6947,3740" to="29094,57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sZggMUAAADcAAAADwAAAGRycy9kb3ducmV2LnhtbESPQYvCMBSE78L+h/CEvWlaBZFqFF0R&#10;hAVBLYi3R/NsS5uX0kTb3V9vhIU9DjPzDbNc96YWT2pdaVlBPI5AEGdWl5wrSC/70RyE88gaa8uk&#10;4IccrFcfgyUm2nZ8oufZ5yJA2CWooPC+SaR0WUEG3dg2xMG729agD7LNpW6xC3BTy0kUzaTBksNC&#10;gQ19FZRV54dRIDe/t+pwney233HU7ObdsUrvR6U+h/1mAcJT7//Df+2DVjCNp/A+E46AXL0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sZggMUAAADcAAAADwAAAAAAAAAA&#10;AAAAAAChAgAAZHJzL2Rvd25yZXYueG1sUEsFBgAAAAAEAAQA+QAAAJMDAAAAAA==&#10;" strokecolor="#4f81bd [3204]" strokeweight="2pt">
                    <v:shadow on="t" color="black" opacity="24903f" origin=",.5" offset="0,.55556mm"/>
                  </v:line>
                  <v:line id="315 Conector recto" o:spid="_x0000_s1048" style="position:absolute;flip:y;visibility:visible" from="6947,6590" to="29565,68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mNdb8UAAADcAAAADwAAAGRycy9kb3ducmV2LnhtbESPQYvCMBSE74L/IbwFb5pWcZGuUXRF&#10;EBaEVUG8PZpnW9q8lCZr6/56Iwgeh5n5hpkvO1OJGzWusKwgHkUgiFOrC84UnI7b4QyE88gaK8uk&#10;4E4Olot+b46Jti3/0u3gMxEg7BJUkHtfJ1K6NCeDbmRr4uBdbWPQB9lkUjfYBrip5DiKPqXBgsNC&#10;jjV955SWhz+jQK7+L+XuPN6sf+Ko3szafXm67pUafHSrLxCeOv8Ov9o7rWAST+F5JhwBuXg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mNdb8UAAADcAAAADwAAAAAAAAAA&#10;AAAAAAChAgAAZHJzL2Rvd25yZXYueG1sUEsFBgAAAAAEAAQA+QAAAJMDAAAAAA==&#10;" strokecolor="#4f81bd [3204]" strokeweight="2pt">
                    <v:shadow on="t" color="black" opacity="24903f" origin=",.5" offset="0,.55556mm"/>
                  </v:line>
                  <v:shape id="_x0000_s1049" type="#_x0000_t202" style="position:absolute;left:29094;top:1128;width:9912;height:367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j59cUA&#10;AADcAAAADwAAAGRycy9kb3ducmV2LnhtbESPQWvCQBSE74L/YXmCF6kbtaQ2dZUiKHqztrTXR/aZ&#10;hGbfprtrjP/eFQoeh5n5hlmsOlOLlpyvLCuYjBMQxLnVFRcKvj43T3MQPiBrrC2Tgit5WC37vQVm&#10;2l74g9pjKESEsM9QQRlCk0np85IM+rFtiKN3ss5giNIVUju8RLip5TRJUmmw4rhQYkPrkvLf49ko&#10;mD/v2h+/nx2+8/RUv4bRS7v9c0oNB937G4hAXXiE/9s7rWA2SeF+Jh4Bub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aPn1xQAAANwAAAAPAAAAAAAAAAAAAAAAAJgCAABkcnMv&#10;ZG93bnJldi54bWxQSwUGAAAAAAQABAD1AAAAigMAAAAA&#10;">
                    <v:textbox>
                      <w:txbxContent>
                        <w:p w:rsidR="00295330" w:rsidRPr="00C953E0" w:rsidRDefault="00295330" w:rsidP="00835DC6">
                          <w:pPr>
                            <w:rPr>
                              <w:lang w:val="es-CO"/>
                            </w:rPr>
                          </w:pPr>
                          <w:r w:rsidRPr="00C953E0">
                            <w:rPr>
                              <w:rFonts w:ascii="Times New Roman" w:hAnsi="Times New Roman" w:cs="Times New Roman"/>
                              <w:sz w:val="16"/>
                              <w:szCs w:val="16"/>
                              <w:lang w:val="es-CO"/>
                            </w:rPr>
                            <w:t xml:space="preserve">Cambiar </w:t>
                          </w:r>
                          <w:r>
                            <w:rPr>
                              <w:rFonts w:ascii="Times New Roman" w:hAnsi="Times New Roman" w:cs="Times New Roman"/>
                              <w:sz w:val="16"/>
                              <w:szCs w:val="16"/>
                              <w:lang w:val="es-CO"/>
                            </w:rPr>
                            <w:t>“Tenéis” por “Tienes”</w:t>
                          </w:r>
                        </w:p>
                      </w:txbxContent>
                    </v:textbox>
                  </v:shape>
                  <v:shape id="_x0000_s1050" type="#_x0000_t202" style="position:absolute;left:29569;top:5284;width:9912;height:367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RcbsUA&#10;AADcAAAADwAAAGRycy9kb3ducmV2LnhtbESPW2sCMRSE3wv9D+EU+lI0axUvq1Gk0GLfvKGvh81x&#10;d3Fzsibpuv57UxB8HGbmG2a2aE0lGnK+tKyg101AEGdWl5wr2O++O2MQPiBrrCyTght5WMxfX2aY&#10;anvlDTXbkIsIYZ+igiKEOpXSZwUZ9F1bE0fvZJ3BEKXLpXZ4jXBTyc8kGUqDJceFAmv6Kig7b/+M&#10;gvFg1Rz9b399yIanahI+Rs3PxSn1/tYupyACteEZfrRXWkG/N4L/M/EIy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JFxuxQAAANwAAAAPAAAAAAAAAAAAAAAAAJgCAABkcnMv&#10;ZG93bnJldi54bWxQSwUGAAAAAAQABAD1AAAAigMAAAAA&#10;">
                    <v:textbox>
                      <w:txbxContent>
                        <w:p w:rsidR="00295330" w:rsidRPr="00C953E0" w:rsidRDefault="00295330" w:rsidP="00835DC6">
                          <w:pPr>
                            <w:rPr>
                              <w:lang w:val="es-CO"/>
                            </w:rPr>
                          </w:pPr>
                          <w:r w:rsidRPr="00C953E0">
                            <w:rPr>
                              <w:rFonts w:ascii="Times New Roman" w:hAnsi="Times New Roman" w:cs="Times New Roman"/>
                              <w:sz w:val="16"/>
                              <w:szCs w:val="16"/>
                              <w:lang w:val="es-CO"/>
                            </w:rPr>
                            <w:t xml:space="preserve">Cambiar </w:t>
                          </w:r>
                          <w:r>
                            <w:rPr>
                              <w:rFonts w:ascii="Times New Roman" w:hAnsi="Times New Roman" w:cs="Times New Roman"/>
                              <w:sz w:val="16"/>
                              <w:szCs w:val="16"/>
                              <w:lang w:val="es-CO"/>
                            </w:rPr>
                            <w:t>“Sabéis” por “Sabes”</w:t>
                          </w:r>
                        </w:p>
                      </w:txbxContent>
                    </v:textbox>
                  </v:shape>
                </v:group>
              </w:pict>
            </w:r>
          </w:p>
          <w:p w:rsidR="00835DC6" w:rsidRPr="00C372E1" w:rsidRDefault="00835DC6">
            <w:pPr>
              <w:rPr>
                <w:rFonts w:ascii="Arial" w:hAnsi="Arial" w:cs="Arial"/>
                <w:sz w:val="24"/>
                <w:szCs w:val="24"/>
              </w:rPr>
            </w:pPr>
          </w:p>
          <w:p w:rsidR="00835DC6" w:rsidRPr="00C372E1" w:rsidRDefault="00835DC6" w:rsidP="00E00694">
            <w:pPr>
              <w:ind w:left="708"/>
              <w:rPr>
                <w:rFonts w:ascii="Arial" w:hAnsi="Arial" w:cs="Arial"/>
                <w:sz w:val="24"/>
                <w:szCs w:val="24"/>
              </w:rPr>
            </w:pPr>
          </w:p>
          <w:p w:rsidR="00835DC6" w:rsidRPr="00C372E1" w:rsidRDefault="00835DC6">
            <w:pPr>
              <w:rPr>
                <w:rFonts w:ascii="Arial" w:hAnsi="Arial" w:cs="Arial"/>
                <w:sz w:val="24"/>
                <w:szCs w:val="24"/>
              </w:rPr>
            </w:pPr>
          </w:p>
          <w:p w:rsidR="00835DC6" w:rsidRPr="00C372E1" w:rsidRDefault="00835DC6">
            <w:pPr>
              <w:rPr>
                <w:rFonts w:ascii="Arial" w:hAnsi="Arial" w:cs="Arial"/>
                <w:sz w:val="24"/>
                <w:szCs w:val="24"/>
              </w:rPr>
            </w:pPr>
          </w:p>
          <w:p w:rsidR="00835DC6" w:rsidRPr="00C372E1" w:rsidRDefault="00835DC6">
            <w:pPr>
              <w:rPr>
                <w:rFonts w:ascii="Arial" w:hAnsi="Arial" w:cs="Arial"/>
                <w:sz w:val="24"/>
                <w:szCs w:val="24"/>
              </w:rPr>
            </w:pPr>
          </w:p>
          <w:p w:rsidR="00835DC6" w:rsidRPr="00C372E1" w:rsidRDefault="00835DC6">
            <w:pPr>
              <w:rPr>
                <w:rFonts w:ascii="Arial" w:hAnsi="Arial" w:cs="Arial"/>
                <w:sz w:val="24"/>
                <w:szCs w:val="24"/>
              </w:rPr>
            </w:pPr>
          </w:p>
          <w:p w:rsidR="00835DC6" w:rsidRPr="00C372E1" w:rsidRDefault="00835DC6">
            <w:pPr>
              <w:rPr>
                <w:rFonts w:ascii="Arial" w:hAnsi="Arial" w:cs="Arial"/>
                <w:sz w:val="24"/>
                <w:szCs w:val="24"/>
              </w:rPr>
            </w:pPr>
          </w:p>
        </w:tc>
      </w:tr>
      <w:tr w:rsidR="00CA20A0" w:rsidRPr="00C372E1" w:rsidTr="00CA20A0">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A20A0" w:rsidRPr="00C372E1" w:rsidRDefault="00CA20A0">
            <w:pPr>
              <w:rPr>
                <w:rFonts w:ascii="Arial" w:hAnsi="Arial" w:cs="Arial"/>
                <w:b/>
                <w:sz w:val="24"/>
                <w:szCs w:val="24"/>
              </w:rPr>
            </w:pPr>
            <w:r w:rsidRPr="00C372E1">
              <w:rPr>
                <w:rFonts w:ascii="Arial" w:hAnsi="Arial" w:cs="Arial"/>
                <w:b/>
                <w:sz w:val="24"/>
                <w:szCs w:val="24"/>
              </w:rPr>
              <w:lastRenderedPageBreak/>
              <w:t>Título</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A20A0" w:rsidRPr="00C372E1" w:rsidRDefault="003609B4">
            <w:pPr>
              <w:rPr>
                <w:rFonts w:ascii="Arial" w:hAnsi="Arial" w:cs="Arial"/>
                <w:sz w:val="24"/>
                <w:szCs w:val="24"/>
              </w:rPr>
            </w:pPr>
            <w:r w:rsidRPr="00C372E1">
              <w:rPr>
                <w:rFonts w:ascii="Arial" w:hAnsi="Arial" w:cs="Arial"/>
                <w:sz w:val="24"/>
                <w:szCs w:val="24"/>
              </w:rPr>
              <w:t>La reproducción en animales</w:t>
            </w:r>
          </w:p>
        </w:tc>
      </w:tr>
      <w:tr w:rsidR="00CA20A0" w:rsidRPr="00C372E1" w:rsidTr="00CA20A0">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A20A0" w:rsidRPr="00C372E1" w:rsidRDefault="00CA20A0">
            <w:pPr>
              <w:rPr>
                <w:rFonts w:ascii="Arial" w:hAnsi="Arial" w:cs="Arial"/>
                <w:b/>
                <w:sz w:val="24"/>
                <w:szCs w:val="24"/>
              </w:rPr>
            </w:pPr>
            <w:r w:rsidRPr="00C372E1">
              <w:rPr>
                <w:rFonts w:ascii="Arial" w:hAnsi="Arial" w:cs="Arial"/>
                <w:b/>
                <w:sz w:val="24"/>
                <w:szCs w:val="24"/>
              </w:rPr>
              <w:t>Descripción</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A20A0" w:rsidRPr="00C372E1" w:rsidRDefault="003609B4">
            <w:pPr>
              <w:rPr>
                <w:rFonts w:ascii="Arial" w:hAnsi="Arial" w:cs="Arial"/>
                <w:sz w:val="24"/>
                <w:szCs w:val="24"/>
              </w:rPr>
            </w:pPr>
            <w:r w:rsidRPr="00C372E1">
              <w:rPr>
                <w:rFonts w:ascii="Arial" w:hAnsi="Arial" w:cs="Arial"/>
                <w:sz w:val="24"/>
                <w:szCs w:val="24"/>
              </w:rPr>
              <w:t>Interactivo que muestra diferentes tipos de reproducción animal.</w:t>
            </w:r>
          </w:p>
        </w:tc>
      </w:tr>
    </w:tbl>
    <w:p w:rsidR="00CA20A0" w:rsidRPr="00C372E1" w:rsidRDefault="00CA20A0" w:rsidP="00CA20A0">
      <w:pPr>
        <w:pStyle w:val="Prrafodelista"/>
        <w:spacing w:after="0"/>
        <w:rPr>
          <w:rFonts w:ascii="Arial" w:hAnsi="Arial" w:cs="Arial"/>
        </w:rPr>
      </w:pPr>
    </w:p>
    <w:p w:rsidR="00D021D1" w:rsidRPr="00C372E1" w:rsidRDefault="00CA20A0" w:rsidP="00937608">
      <w:pPr>
        <w:rPr>
          <w:rFonts w:ascii="Arial" w:hAnsi="Arial" w:cs="Arial"/>
        </w:rPr>
      </w:pPr>
      <w:r w:rsidRPr="00C372E1">
        <w:rPr>
          <w:rFonts w:ascii="Arial" w:hAnsi="Arial" w:cs="Arial"/>
          <w:highlight w:val="yellow"/>
        </w:rPr>
        <w:t>[SECCIÓN 2</w:t>
      </w:r>
      <w:r w:rsidR="00937608" w:rsidRPr="00C372E1">
        <w:rPr>
          <w:rFonts w:ascii="Arial" w:hAnsi="Arial" w:cs="Arial"/>
          <w:highlight w:val="yellow"/>
        </w:rPr>
        <w:t>]</w:t>
      </w:r>
      <w:r w:rsidR="00633879" w:rsidRPr="00C372E1">
        <w:rPr>
          <w:rFonts w:ascii="Arial" w:hAnsi="Arial" w:cs="Arial"/>
          <w:b/>
        </w:rPr>
        <w:t>6.3 La reproducción alternante en animales</w:t>
      </w:r>
    </w:p>
    <w:p w:rsidR="00937608" w:rsidRPr="00C372E1" w:rsidRDefault="005E57E8" w:rsidP="005E57E8">
      <w:pPr>
        <w:pStyle w:val="u"/>
        <w:rPr>
          <w:rStyle w:val="un"/>
          <w:rFonts w:ascii="Arial" w:hAnsi="Arial" w:cs="Arial"/>
          <w:lang w:val="es-ES_tradnl"/>
        </w:rPr>
      </w:pPr>
      <w:r w:rsidRPr="00C372E1">
        <w:rPr>
          <w:rStyle w:val="un"/>
          <w:rFonts w:ascii="Arial" w:hAnsi="Arial" w:cs="Arial"/>
          <w:lang w:val="es-ES_tradnl"/>
        </w:rPr>
        <w:t xml:space="preserve">Aunque pocos </w:t>
      </w:r>
      <w:r w:rsidR="00BE0B70" w:rsidRPr="00C372E1">
        <w:rPr>
          <w:rStyle w:val="un"/>
          <w:rFonts w:ascii="Arial" w:hAnsi="Arial" w:cs="Arial"/>
          <w:lang w:val="es-ES_tradnl"/>
        </w:rPr>
        <w:t>animales</w:t>
      </w:r>
      <w:r w:rsidRPr="00C372E1">
        <w:rPr>
          <w:rStyle w:val="un"/>
          <w:rFonts w:ascii="Arial" w:hAnsi="Arial" w:cs="Arial"/>
          <w:lang w:val="es-ES_tradnl"/>
        </w:rPr>
        <w:t xml:space="preserve"> poseen reproducción</w:t>
      </w:r>
      <w:r w:rsidR="00BE0B70" w:rsidRPr="00C372E1">
        <w:rPr>
          <w:rStyle w:val="un"/>
          <w:rFonts w:ascii="Arial" w:hAnsi="Arial" w:cs="Arial"/>
          <w:lang w:val="es-ES_tradnl"/>
        </w:rPr>
        <w:t xml:space="preserve"> alternante</w:t>
      </w:r>
      <w:r w:rsidRPr="00C372E1">
        <w:rPr>
          <w:rStyle w:val="un"/>
          <w:rFonts w:ascii="Arial" w:hAnsi="Arial" w:cs="Arial"/>
          <w:lang w:val="es-ES_tradnl"/>
        </w:rPr>
        <w:t>, algunos como las medusas</w:t>
      </w:r>
      <w:r w:rsidR="00B06426">
        <w:rPr>
          <w:rStyle w:val="un"/>
          <w:rFonts w:ascii="Arial" w:hAnsi="Arial" w:cs="Arial"/>
          <w:lang w:val="es-ES_tradnl"/>
        </w:rPr>
        <w:t>,</w:t>
      </w:r>
      <w:r w:rsidRPr="00C372E1">
        <w:rPr>
          <w:rStyle w:val="un"/>
          <w:rFonts w:ascii="Arial" w:hAnsi="Arial" w:cs="Arial"/>
          <w:lang w:val="es-ES_tradnl"/>
        </w:rPr>
        <w:t xml:space="preserve"> </w:t>
      </w:r>
      <w:r w:rsidR="0027770C" w:rsidRPr="00C372E1">
        <w:rPr>
          <w:rStyle w:val="un"/>
          <w:rFonts w:ascii="Arial" w:hAnsi="Arial" w:cs="Arial"/>
          <w:lang w:val="es-ES_tradnl"/>
        </w:rPr>
        <w:t>la llevan a cabo</w:t>
      </w:r>
      <w:r w:rsidR="00BE0B70" w:rsidRPr="00C372E1">
        <w:rPr>
          <w:rStyle w:val="un"/>
          <w:rFonts w:ascii="Arial" w:hAnsi="Arial" w:cs="Arial"/>
          <w:lang w:val="es-ES_tradnl"/>
        </w:rPr>
        <w:t>. E</w:t>
      </w:r>
      <w:r w:rsidR="0027770C" w:rsidRPr="00C372E1">
        <w:rPr>
          <w:rStyle w:val="un"/>
          <w:rFonts w:ascii="Arial" w:hAnsi="Arial" w:cs="Arial"/>
          <w:lang w:val="es-ES_tradnl"/>
        </w:rPr>
        <w:t xml:space="preserve">n estos organismos se presentan generaciones con reproducción sexual, seguidas de otras que se reproducen asexualmente. </w:t>
      </w:r>
      <w:r w:rsidRPr="00C372E1">
        <w:rPr>
          <w:rStyle w:val="un"/>
          <w:rFonts w:ascii="Arial" w:hAnsi="Arial" w:cs="Arial"/>
          <w:lang w:val="es-ES_tradnl"/>
        </w:rPr>
        <w:t xml:space="preserve"> </w:t>
      </w:r>
    </w:p>
    <w:tbl>
      <w:tblPr>
        <w:tblStyle w:val="Tablaconcuadrcula3"/>
        <w:tblW w:w="0" w:type="auto"/>
        <w:tblLayout w:type="fixed"/>
        <w:tblLook w:val="04A0" w:firstRow="1" w:lastRow="0" w:firstColumn="1" w:lastColumn="0" w:noHBand="0" w:noVBand="1"/>
      </w:tblPr>
      <w:tblGrid>
        <w:gridCol w:w="2518"/>
        <w:gridCol w:w="6536"/>
      </w:tblGrid>
      <w:tr w:rsidR="00D021D1" w:rsidRPr="00C372E1" w:rsidTr="001936EF">
        <w:tc>
          <w:tcPr>
            <w:tcW w:w="905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rsidR="00D021D1" w:rsidRPr="00C372E1" w:rsidRDefault="00D021D1" w:rsidP="00576300">
            <w:pPr>
              <w:jc w:val="center"/>
              <w:rPr>
                <w:rFonts w:ascii="Arial" w:hAnsi="Arial" w:cs="Arial"/>
                <w:b/>
                <w:sz w:val="24"/>
                <w:szCs w:val="24"/>
              </w:rPr>
            </w:pPr>
            <w:r w:rsidRPr="00C372E1">
              <w:rPr>
                <w:rFonts w:ascii="Arial" w:hAnsi="Arial" w:cs="Arial"/>
                <w:b/>
                <w:sz w:val="24"/>
                <w:szCs w:val="24"/>
              </w:rPr>
              <w:t>|Profundiza: recurso aprovechado</w:t>
            </w:r>
          </w:p>
        </w:tc>
      </w:tr>
      <w:tr w:rsidR="00D021D1" w:rsidRPr="00C372E1" w:rsidTr="001936EF">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021D1" w:rsidRPr="00C372E1" w:rsidRDefault="00D021D1" w:rsidP="00576300">
            <w:pPr>
              <w:rPr>
                <w:rFonts w:ascii="Arial" w:hAnsi="Arial" w:cs="Arial"/>
                <w:b/>
                <w:sz w:val="24"/>
                <w:szCs w:val="24"/>
              </w:rPr>
            </w:pPr>
            <w:r w:rsidRPr="00C372E1">
              <w:rPr>
                <w:rFonts w:ascii="Arial" w:hAnsi="Arial" w:cs="Arial"/>
                <w:b/>
                <w:sz w:val="24"/>
                <w:szCs w:val="24"/>
              </w:rPr>
              <w:t>Código</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021D1" w:rsidRPr="00C372E1" w:rsidRDefault="001936EF" w:rsidP="00A22B7B">
            <w:pPr>
              <w:rPr>
                <w:rFonts w:ascii="Arial" w:hAnsi="Arial" w:cs="Arial"/>
                <w:b/>
                <w:sz w:val="24"/>
                <w:szCs w:val="24"/>
              </w:rPr>
            </w:pPr>
            <w:r w:rsidRPr="00C372E1">
              <w:rPr>
                <w:rFonts w:ascii="Arial" w:hAnsi="Arial" w:cs="Arial"/>
                <w:sz w:val="24"/>
                <w:szCs w:val="24"/>
              </w:rPr>
              <w:t>CN_08_04_REC</w:t>
            </w:r>
            <w:r w:rsidR="00B53FAF" w:rsidRPr="00C372E1">
              <w:rPr>
                <w:rFonts w:ascii="Arial" w:hAnsi="Arial" w:cs="Arial"/>
                <w:sz w:val="24"/>
                <w:szCs w:val="24"/>
              </w:rPr>
              <w:t>1</w:t>
            </w:r>
            <w:r w:rsidR="00A22B7B" w:rsidRPr="00C372E1">
              <w:rPr>
                <w:rFonts w:ascii="Arial" w:hAnsi="Arial" w:cs="Arial"/>
                <w:sz w:val="24"/>
                <w:szCs w:val="24"/>
              </w:rPr>
              <w:t>5</w:t>
            </w:r>
            <w:r w:rsidR="00B53FAF" w:rsidRPr="00C372E1">
              <w:rPr>
                <w:rFonts w:ascii="Arial" w:hAnsi="Arial" w:cs="Arial"/>
                <w:sz w:val="24"/>
                <w:szCs w:val="24"/>
              </w:rPr>
              <w:t>0</w:t>
            </w:r>
          </w:p>
        </w:tc>
      </w:tr>
      <w:tr w:rsidR="00D021D1" w:rsidRPr="00C372E1" w:rsidTr="001936EF">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021D1" w:rsidRPr="00C372E1" w:rsidRDefault="00D021D1" w:rsidP="00576300">
            <w:pPr>
              <w:rPr>
                <w:rFonts w:ascii="Arial" w:hAnsi="Arial" w:cs="Arial"/>
                <w:sz w:val="24"/>
                <w:szCs w:val="24"/>
              </w:rPr>
            </w:pPr>
            <w:r w:rsidRPr="00C372E1">
              <w:rPr>
                <w:rFonts w:ascii="Arial" w:hAnsi="Arial" w:cs="Arial"/>
                <w:b/>
                <w:sz w:val="24"/>
                <w:szCs w:val="24"/>
              </w:rPr>
              <w:t>Ubicación en Aula Planeta</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021D1" w:rsidRPr="00C372E1" w:rsidRDefault="007D21E4" w:rsidP="007D21E4">
            <w:pPr>
              <w:rPr>
                <w:rFonts w:ascii="Arial" w:hAnsi="Arial" w:cs="Arial"/>
                <w:sz w:val="24"/>
                <w:szCs w:val="24"/>
              </w:rPr>
            </w:pPr>
            <w:r w:rsidRPr="00C372E1">
              <w:rPr>
                <w:rFonts w:ascii="Arial" w:hAnsi="Arial" w:cs="Arial"/>
                <w:sz w:val="24"/>
                <w:szCs w:val="24"/>
              </w:rPr>
              <w:t>1 ESO</w:t>
            </w:r>
            <w:r w:rsidR="00C46AA4" w:rsidRPr="00C372E1">
              <w:rPr>
                <w:rFonts w:ascii="Arial" w:hAnsi="Arial" w:cs="Arial"/>
                <w:sz w:val="24"/>
                <w:szCs w:val="24"/>
              </w:rPr>
              <w:t>/</w:t>
            </w:r>
            <w:r w:rsidRPr="00C372E1">
              <w:rPr>
                <w:rFonts w:ascii="Arial" w:hAnsi="Arial" w:cs="Arial"/>
                <w:sz w:val="24"/>
                <w:szCs w:val="24"/>
              </w:rPr>
              <w:t xml:space="preserve"> Ciencias naturales/</w:t>
            </w:r>
            <w:r w:rsidR="00C46AA4" w:rsidRPr="00C372E1">
              <w:rPr>
                <w:rFonts w:ascii="Arial" w:hAnsi="Arial" w:cs="Arial"/>
                <w:sz w:val="24"/>
                <w:szCs w:val="24"/>
              </w:rPr>
              <w:t xml:space="preserve"> Los seres vivos</w:t>
            </w:r>
            <w:r w:rsidR="003E4BF6" w:rsidRPr="00C372E1">
              <w:rPr>
                <w:rFonts w:ascii="Arial" w:hAnsi="Arial" w:cs="Arial"/>
                <w:sz w:val="24"/>
                <w:szCs w:val="24"/>
              </w:rPr>
              <w:t>/</w:t>
            </w:r>
            <w:r w:rsidR="00AC1610" w:rsidRPr="00C372E1">
              <w:rPr>
                <w:rFonts w:ascii="Arial" w:hAnsi="Arial" w:cs="Arial"/>
                <w:sz w:val="24"/>
                <w:szCs w:val="24"/>
              </w:rPr>
              <w:t>L</w:t>
            </w:r>
            <w:r w:rsidRPr="00C372E1">
              <w:rPr>
                <w:rFonts w:ascii="Arial" w:hAnsi="Arial" w:cs="Arial"/>
                <w:sz w:val="24"/>
                <w:szCs w:val="24"/>
              </w:rPr>
              <w:t>a función de reproducción</w:t>
            </w:r>
          </w:p>
        </w:tc>
      </w:tr>
      <w:tr w:rsidR="00D021D1" w:rsidRPr="00C372E1" w:rsidTr="001936EF">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021D1" w:rsidRPr="00C372E1" w:rsidRDefault="00D021D1" w:rsidP="00576300">
            <w:pPr>
              <w:rPr>
                <w:rFonts w:ascii="Arial" w:hAnsi="Arial" w:cs="Arial"/>
                <w:sz w:val="24"/>
                <w:szCs w:val="24"/>
              </w:rPr>
            </w:pPr>
            <w:r w:rsidRPr="00C372E1">
              <w:rPr>
                <w:rFonts w:ascii="Arial" w:hAnsi="Arial" w:cs="Arial"/>
                <w:b/>
                <w:sz w:val="24"/>
                <w:szCs w:val="24"/>
              </w:rPr>
              <w:t>Cambio (descripción o capturas de pantallas)</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936EF" w:rsidRPr="00C372E1" w:rsidRDefault="001936EF" w:rsidP="001936EF">
            <w:pPr>
              <w:rPr>
                <w:rFonts w:ascii="Arial" w:hAnsi="Arial" w:cs="Arial"/>
                <w:sz w:val="24"/>
                <w:szCs w:val="24"/>
              </w:rPr>
            </w:pPr>
            <w:r w:rsidRPr="00C372E1">
              <w:rPr>
                <w:rFonts w:ascii="Arial" w:hAnsi="Arial" w:cs="Arial"/>
                <w:sz w:val="24"/>
                <w:szCs w:val="24"/>
              </w:rPr>
              <w:t>Cambiar el audio por otro que incluya el acento y los términos colombianos.</w:t>
            </w:r>
          </w:p>
          <w:p w:rsidR="004A3029" w:rsidRPr="00C372E1" w:rsidRDefault="004A3029" w:rsidP="001936EF">
            <w:pPr>
              <w:rPr>
                <w:rFonts w:ascii="Arial" w:hAnsi="Arial" w:cs="Arial"/>
                <w:sz w:val="24"/>
                <w:szCs w:val="24"/>
              </w:rPr>
            </w:pPr>
            <w:r w:rsidRPr="00C372E1">
              <w:rPr>
                <w:rFonts w:ascii="Arial" w:hAnsi="Arial" w:cs="Arial"/>
                <w:sz w:val="24"/>
                <w:szCs w:val="24"/>
              </w:rPr>
              <w:t>En la ficha del profesor hacer los siguientes cambios:</w:t>
            </w:r>
          </w:p>
          <w:p w:rsidR="004A3029" w:rsidRPr="00C372E1" w:rsidRDefault="004A3029" w:rsidP="004A3029">
            <w:pPr>
              <w:pStyle w:val="Prrafodelista"/>
              <w:numPr>
                <w:ilvl w:val="0"/>
                <w:numId w:val="31"/>
              </w:numPr>
              <w:rPr>
                <w:rFonts w:ascii="Arial" w:hAnsi="Arial" w:cs="Arial"/>
                <w:sz w:val="24"/>
                <w:szCs w:val="24"/>
              </w:rPr>
            </w:pPr>
            <w:r w:rsidRPr="00C372E1">
              <w:rPr>
                <w:rFonts w:ascii="Arial" w:hAnsi="Arial" w:cs="Arial"/>
                <w:sz w:val="24"/>
                <w:szCs w:val="24"/>
              </w:rPr>
              <w:t>Modi</w:t>
            </w:r>
            <w:r w:rsidR="008801AE" w:rsidRPr="00C372E1">
              <w:rPr>
                <w:rFonts w:ascii="Arial" w:hAnsi="Arial" w:cs="Arial"/>
                <w:sz w:val="24"/>
                <w:szCs w:val="24"/>
              </w:rPr>
              <w:t>ficar el objetivo por: Presentar</w:t>
            </w:r>
            <w:r w:rsidRPr="00C372E1">
              <w:rPr>
                <w:rFonts w:ascii="Arial" w:hAnsi="Arial" w:cs="Arial"/>
                <w:sz w:val="24"/>
                <w:szCs w:val="24"/>
              </w:rPr>
              <w:t xml:space="preserve"> a los estudiantes la reproducción alternante en animales, a través del ejemplo de la medusa.</w:t>
            </w:r>
          </w:p>
          <w:p w:rsidR="004A3029" w:rsidRPr="00C372E1" w:rsidRDefault="004A3029" w:rsidP="004A3029">
            <w:pPr>
              <w:pStyle w:val="Prrafodelista"/>
              <w:numPr>
                <w:ilvl w:val="0"/>
                <w:numId w:val="31"/>
              </w:numPr>
              <w:rPr>
                <w:rFonts w:ascii="Arial" w:hAnsi="Arial" w:cs="Arial"/>
                <w:sz w:val="24"/>
                <w:szCs w:val="24"/>
              </w:rPr>
            </w:pPr>
            <w:r w:rsidRPr="00C372E1">
              <w:rPr>
                <w:rFonts w:ascii="Arial" w:hAnsi="Arial" w:cs="Arial"/>
                <w:sz w:val="24"/>
                <w:szCs w:val="24"/>
              </w:rPr>
              <w:t>Modificar la propuesta por: Los estudiantes elaboran esquemas que faciliten su comprensión de la reproducción alternante en animales.</w:t>
            </w:r>
          </w:p>
          <w:p w:rsidR="00D021D1" w:rsidRPr="00C372E1" w:rsidRDefault="004A3029" w:rsidP="001936EF">
            <w:pPr>
              <w:pStyle w:val="Prrafodelista"/>
              <w:numPr>
                <w:ilvl w:val="0"/>
                <w:numId w:val="31"/>
              </w:numPr>
              <w:rPr>
                <w:rFonts w:ascii="Arial" w:hAnsi="Arial" w:cs="Arial"/>
                <w:sz w:val="24"/>
                <w:szCs w:val="24"/>
              </w:rPr>
            </w:pPr>
            <w:r w:rsidRPr="00C372E1">
              <w:rPr>
                <w:rFonts w:ascii="Arial" w:hAnsi="Arial" w:cs="Arial"/>
                <w:sz w:val="24"/>
                <w:szCs w:val="24"/>
              </w:rPr>
              <w:t>Cambiar el texto “Después del visionado” por “Después de la presentación”</w:t>
            </w:r>
          </w:p>
        </w:tc>
      </w:tr>
      <w:tr w:rsidR="00D021D1" w:rsidRPr="00C372E1" w:rsidTr="001936EF">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021D1" w:rsidRPr="00C372E1" w:rsidRDefault="00D021D1" w:rsidP="00576300">
            <w:pPr>
              <w:rPr>
                <w:rFonts w:ascii="Arial" w:hAnsi="Arial" w:cs="Arial"/>
                <w:b/>
                <w:sz w:val="24"/>
                <w:szCs w:val="24"/>
              </w:rPr>
            </w:pPr>
            <w:r w:rsidRPr="00C372E1">
              <w:rPr>
                <w:rFonts w:ascii="Arial" w:hAnsi="Arial" w:cs="Arial"/>
                <w:b/>
                <w:sz w:val="24"/>
                <w:szCs w:val="24"/>
              </w:rPr>
              <w:t>Título</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021D1" w:rsidRPr="00C372E1" w:rsidRDefault="001936EF" w:rsidP="00576300">
            <w:pPr>
              <w:rPr>
                <w:rFonts w:ascii="Arial" w:hAnsi="Arial" w:cs="Arial"/>
                <w:sz w:val="24"/>
                <w:szCs w:val="24"/>
              </w:rPr>
            </w:pPr>
            <w:r w:rsidRPr="00C372E1">
              <w:rPr>
                <w:rFonts w:ascii="Arial" w:hAnsi="Arial" w:cs="Arial"/>
                <w:sz w:val="24"/>
                <w:szCs w:val="24"/>
              </w:rPr>
              <w:t>La reproducción alternante en animales</w:t>
            </w:r>
          </w:p>
        </w:tc>
      </w:tr>
      <w:tr w:rsidR="00D021D1" w:rsidRPr="00C372E1" w:rsidTr="001936EF">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021D1" w:rsidRPr="00C372E1" w:rsidRDefault="00D021D1" w:rsidP="00576300">
            <w:pPr>
              <w:rPr>
                <w:rFonts w:ascii="Arial" w:hAnsi="Arial" w:cs="Arial"/>
                <w:b/>
                <w:sz w:val="24"/>
                <w:szCs w:val="24"/>
              </w:rPr>
            </w:pPr>
            <w:r w:rsidRPr="00C372E1">
              <w:rPr>
                <w:rFonts w:ascii="Arial" w:hAnsi="Arial" w:cs="Arial"/>
                <w:b/>
                <w:sz w:val="24"/>
                <w:szCs w:val="24"/>
              </w:rPr>
              <w:t>Descripción</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021D1" w:rsidRPr="00C372E1" w:rsidRDefault="001936EF" w:rsidP="001936EF">
            <w:pPr>
              <w:rPr>
                <w:rFonts w:ascii="Arial" w:hAnsi="Arial" w:cs="Arial"/>
                <w:sz w:val="24"/>
                <w:szCs w:val="24"/>
              </w:rPr>
            </w:pPr>
            <w:r w:rsidRPr="00C372E1">
              <w:rPr>
                <w:rFonts w:ascii="Arial" w:hAnsi="Arial" w:cs="Arial"/>
                <w:sz w:val="24"/>
                <w:szCs w:val="24"/>
              </w:rPr>
              <w:t>Animación que presenta el ciclo reproductivo de la medusa, que alterna entre reproducción sexual y asexual</w:t>
            </w:r>
          </w:p>
        </w:tc>
      </w:tr>
    </w:tbl>
    <w:p w:rsidR="005A7038" w:rsidRPr="00C372E1" w:rsidRDefault="005A7038" w:rsidP="00937608">
      <w:pPr>
        <w:rPr>
          <w:rFonts w:ascii="Arial" w:hAnsi="Arial" w:cs="Arial"/>
          <w:highlight w:val="yellow"/>
        </w:rPr>
      </w:pPr>
    </w:p>
    <w:p w:rsidR="00937608" w:rsidRPr="00C372E1" w:rsidRDefault="00937608" w:rsidP="00937608">
      <w:pPr>
        <w:rPr>
          <w:rFonts w:ascii="Arial" w:hAnsi="Arial" w:cs="Arial"/>
        </w:rPr>
      </w:pPr>
      <w:r w:rsidRPr="00C372E1">
        <w:rPr>
          <w:rFonts w:ascii="Arial" w:hAnsi="Arial" w:cs="Arial"/>
          <w:highlight w:val="yellow"/>
        </w:rPr>
        <w:t>[SECCIÓN 2]</w:t>
      </w:r>
      <w:r w:rsidRPr="00C372E1">
        <w:rPr>
          <w:rFonts w:ascii="Arial" w:hAnsi="Arial" w:cs="Arial"/>
        </w:rPr>
        <w:t>6.</w:t>
      </w:r>
      <w:r w:rsidR="00031627" w:rsidRPr="00C372E1">
        <w:rPr>
          <w:rFonts w:ascii="Arial" w:hAnsi="Arial" w:cs="Arial"/>
        </w:rPr>
        <w:t>5</w:t>
      </w:r>
      <w:r w:rsidRPr="00C372E1">
        <w:rPr>
          <w:rFonts w:ascii="Arial" w:hAnsi="Arial" w:cs="Arial"/>
        </w:rPr>
        <w:t xml:space="preserve"> Consolidación  </w:t>
      </w:r>
    </w:p>
    <w:tbl>
      <w:tblPr>
        <w:tblStyle w:val="Tablaconcuadrcula"/>
        <w:tblW w:w="0" w:type="auto"/>
        <w:tblLook w:val="04A0" w:firstRow="1" w:lastRow="0" w:firstColumn="1" w:lastColumn="0" w:noHBand="0" w:noVBand="1"/>
      </w:tblPr>
      <w:tblGrid>
        <w:gridCol w:w="2518"/>
        <w:gridCol w:w="6536"/>
      </w:tblGrid>
      <w:tr w:rsidR="004518FA" w:rsidRPr="00C372E1" w:rsidTr="00291D49">
        <w:tc>
          <w:tcPr>
            <w:tcW w:w="905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rsidR="004518FA" w:rsidRPr="00C372E1" w:rsidRDefault="004518FA" w:rsidP="00291D49">
            <w:pPr>
              <w:jc w:val="center"/>
              <w:rPr>
                <w:rFonts w:ascii="Arial" w:hAnsi="Arial" w:cs="Arial"/>
                <w:b/>
                <w:sz w:val="24"/>
                <w:szCs w:val="24"/>
              </w:rPr>
            </w:pPr>
            <w:r w:rsidRPr="00C372E1">
              <w:rPr>
                <w:rFonts w:ascii="Arial" w:hAnsi="Arial" w:cs="Arial"/>
                <w:b/>
                <w:sz w:val="24"/>
                <w:szCs w:val="24"/>
              </w:rPr>
              <w:t>Practica: recurso aprovechado</w:t>
            </w:r>
          </w:p>
        </w:tc>
      </w:tr>
      <w:tr w:rsidR="004518FA" w:rsidRPr="00C372E1" w:rsidTr="00291D49">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518FA" w:rsidRPr="00C372E1" w:rsidRDefault="004518FA" w:rsidP="00291D49">
            <w:pPr>
              <w:rPr>
                <w:rFonts w:ascii="Arial" w:hAnsi="Arial" w:cs="Arial"/>
                <w:b/>
                <w:sz w:val="24"/>
                <w:szCs w:val="24"/>
              </w:rPr>
            </w:pPr>
            <w:r w:rsidRPr="00C372E1">
              <w:rPr>
                <w:rFonts w:ascii="Arial" w:hAnsi="Arial" w:cs="Arial"/>
                <w:b/>
                <w:sz w:val="24"/>
                <w:szCs w:val="24"/>
              </w:rPr>
              <w:t>Código</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518FA" w:rsidRPr="00C372E1" w:rsidRDefault="00B4083D" w:rsidP="0036594A">
            <w:pPr>
              <w:rPr>
                <w:rFonts w:ascii="Arial" w:hAnsi="Arial" w:cs="Arial"/>
                <w:b/>
                <w:sz w:val="24"/>
                <w:szCs w:val="24"/>
              </w:rPr>
            </w:pPr>
            <w:r w:rsidRPr="00C372E1">
              <w:rPr>
                <w:rFonts w:ascii="Arial" w:hAnsi="Arial" w:cs="Arial"/>
                <w:sz w:val="24"/>
                <w:szCs w:val="24"/>
              </w:rPr>
              <w:t>CN_08_04_REC</w:t>
            </w:r>
            <w:r w:rsidR="004A3029" w:rsidRPr="00C372E1">
              <w:rPr>
                <w:rFonts w:ascii="Arial" w:hAnsi="Arial" w:cs="Arial"/>
                <w:sz w:val="24"/>
                <w:szCs w:val="24"/>
              </w:rPr>
              <w:t>1</w:t>
            </w:r>
            <w:r w:rsidR="00A22B7B" w:rsidRPr="00C372E1">
              <w:rPr>
                <w:rFonts w:ascii="Arial" w:hAnsi="Arial" w:cs="Arial"/>
                <w:sz w:val="24"/>
                <w:szCs w:val="24"/>
              </w:rPr>
              <w:t>6</w:t>
            </w:r>
            <w:r w:rsidR="004A3029" w:rsidRPr="00C372E1">
              <w:rPr>
                <w:rFonts w:ascii="Arial" w:hAnsi="Arial" w:cs="Arial"/>
                <w:sz w:val="24"/>
                <w:szCs w:val="24"/>
              </w:rPr>
              <w:t>0</w:t>
            </w:r>
          </w:p>
        </w:tc>
      </w:tr>
      <w:tr w:rsidR="004518FA" w:rsidRPr="00C372E1" w:rsidTr="00291D49">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518FA" w:rsidRPr="00C372E1" w:rsidRDefault="004518FA" w:rsidP="00291D49">
            <w:pPr>
              <w:rPr>
                <w:rFonts w:ascii="Arial" w:hAnsi="Arial" w:cs="Arial"/>
                <w:sz w:val="24"/>
                <w:szCs w:val="24"/>
              </w:rPr>
            </w:pPr>
            <w:r w:rsidRPr="00C372E1">
              <w:rPr>
                <w:rFonts w:ascii="Arial" w:hAnsi="Arial" w:cs="Arial"/>
                <w:b/>
                <w:sz w:val="24"/>
                <w:szCs w:val="24"/>
              </w:rPr>
              <w:t>Ubicación en Aula Planeta</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518FA" w:rsidRPr="00C372E1" w:rsidRDefault="002A2DA5" w:rsidP="003E4BF6">
            <w:pPr>
              <w:rPr>
                <w:rFonts w:ascii="Arial" w:hAnsi="Arial" w:cs="Arial"/>
                <w:sz w:val="24"/>
                <w:szCs w:val="24"/>
              </w:rPr>
            </w:pPr>
            <w:r w:rsidRPr="00C372E1">
              <w:rPr>
                <w:rFonts w:ascii="Arial" w:hAnsi="Arial" w:cs="Arial"/>
                <w:sz w:val="24"/>
                <w:szCs w:val="24"/>
              </w:rPr>
              <w:t>2</w:t>
            </w:r>
            <w:r w:rsidR="00A74902">
              <w:rPr>
                <w:rFonts w:ascii="Arial" w:hAnsi="Arial" w:cs="Arial"/>
                <w:sz w:val="24"/>
                <w:szCs w:val="24"/>
              </w:rPr>
              <w:t>°</w:t>
            </w:r>
            <w:r w:rsidR="004518FA" w:rsidRPr="00C372E1">
              <w:rPr>
                <w:rFonts w:ascii="Arial" w:hAnsi="Arial" w:cs="Arial"/>
                <w:sz w:val="24"/>
                <w:szCs w:val="24"/>
              </w:rPr>
              <w:t xml:space="preserve"> ESO/</w:t>
            </w:r>
            <w:r w:rsidRPr="00C372E1">
              <w:rPr>
                <w:rFonts w:ascii="Arial" w:hAnsi="Arial" w:cs="Arial"/>
                <w:sz w:val="24"/>
                <w:szCs w:val="24"/>
              </w:rPr>
              <w:t xml:space="preserve"> </w:t>
            </w:r>
            <w:r w:rsidR="007D21E4" w:rsidRPr="00C372E1">
              <w:rPr>
                <w:rFonts w:ascii="Arial" w:hAnsi="Arial" w:cs="Arial"/>
                <w:sz w:val="24"/>
                <w:szCs w:val="24"/>
              </w:rPr>
              <w:t xml:space="preserve">Ciencias naturales/ </w:t>
            </w:r>
            <w:r w:rsidRPr="00C372E1">
              <w:rPr>
                <w:rFonts w:ascii="Arial" w:hAnsi="Arial" w:cs="Arial"/>
                <w:sz w:val="24"/>
                <w:szCs w:val="24"/>
              </w:rPr>
              <w:t>El reino animal: funciones</w:t>
            </w:r>
            <w:r w:rsidR="004518FA" w:rsidRPr="00C372E1">
              <w:rPr>
                <w:rFonts w:ascii="Arial" w:hAnsi="Arial" w:cs="Arial"/>
                <w:sz w:val="24"/>
                <w:szCs w:val="24"/>
              </w:rPr>
              <w:t>/</w:t>
            </w:r>
            <w:r w:rsidRPr="00C372E1">
              <w:rPr>
                <w:rFonts w:ascii="Arial" w:hAnsi="Arial" w:cs="Arial"/>
                <w:sz w:val="24"/>
                <w:szCs w:val="24"/>
              </w:rPr>
              <w:t>Relaciona los tipos de animales con los tipos de reproducción</w:t>
            </w:r>
          </w:p>
        </w:tc>
      </w:tr>
      <w:tr w:rsidR="004518FA" w:rsidRPr="00C372E1" w:rsidTr="00291D49">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518FA" w:rsidRPr="00C372E1" w:rsidRDefault="004518FA" w:rsidP="00291D49">
            <w:pPr>
              <w:rPr>
                <w:rFonts w:ascii="Arial" w:hAnsi="Arial" w:cs="Arial"/>
                <w:sz w:val="24"/>
                <w:szCs w:val="24"/>
              </w:rPr>
            </w:pPr>
            <w:r w:rsidRPr="00C372E1">
              <w:rPr>
                <w:rFonts w:ascii="Arial" w:hAnsi="Arial" w:cs="Arial"/>
                <w:b/>
                <w:sz w:val="24"/>
                <w:szCs w:val="24"/>
              </w:rPr>
              <w:t>Cambio (descripción o capturas de pantallas)</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518FA" w:rsidRPr="00C372E1" w:rsidRDefault="005B29F7" w:rsidP="00981250">
            <w:pPr>
              <w:rPr>
                <w:rFonts w:ascii="Arial" w:hAnsi="Arial" w:cs="Arial"/>
                <w:sz w:val="24"/>
                <w:szCs w:val="24"/>
              </w:rPr>
            </w:pPr>
            <w:r w:rsidRPr="00C372E1">
              <w:rPr>
                <w:rFonts w:ascii="Arial" w:hAnsi="Arial" w:cs="Arial"/>
                <w:sz w:val="24"/>
                <w:szCs w:val="24"/>
              </w:rPr>
              <w:t xml:space="preserve">Dejar las respuestas con </w:t>
            </w:r>
            <w:r w:rsidR="00981250" w:rsidRPr="00C372E1">
              <w:rPr>
                <w:rFonts w:ascii="Arial" w:hAnsi="Arial" w:cs="Arial"/>
                <w:sz w:val="24"/>
                <w:szCs w:val="24"/>
              </w:rPr>
              <w:t xml:space="preserve">el </w:t>
            </w:r>
            <w:r w:rsidRPr="00C372E1">
              <w:rPr>
                <w:rFonts w:ascii="Arial" w:hAnsi="Arial" w:cs="Arial"/>
                <w:sz w:val="24"/>
                <w:szCs w:val="24"/>
              </w:rPr>
              <w:t>orden aleatorio</w:t>
            </w:r>
            <w:r w:rsidR="00981250" w:rsidRPr="00C372E1">
              <w:rPr>
                <w:rFonts w:ascii="Arial" w:hAnsi="Arial" w:cs="Arial"/>
                <w:sz w:val="24"/>
                <w:szCs w:val="24"/>
              </w:rPr>
              <w:t xml:space="preserve"> activado.</w:t>
            </w:r>
          </w:p>
        </w:tc>
      </w:tr>
      <w:tr w:rsidR="004518FA" w:rsidRPr="00C372E1" w:rsidTr="00291D49">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518FA" w:rsidRPr="00C372E1" w:rsidRDefault="004518FA" w:rsidP="00291D49">
            <w:pPr>
              <w:rPr>
                <w:rFonts w:ascii="Arial" w:hAnsi="Arial" w:cs="Arial"/>
                <w:b/>
                <w:sz w:val="24"/>
                <w:szCs w:val="24"/>
              </w:rPr>
            </w:pPr>
            <w:r w:rsidRPr="00C372E1">
              <w:rPr>
                <w:rFonts w:ascii="Arial" w:hAnsi="Arial" w:cs="Arial"/>
                <w:b/>
                <w:sz w:val="24"/>
                <w:szCs w:val="24"/>
              </w:rPr>
              <w:t>Título</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518FA" w:rsidRPr="00C372E1" w:rsidRDefault="004518FA" w:rsidP="00967028">
            <w:pPr>
              <w:rPr>
                <w:rFonts w:ascii="Arial" w:hAnsi="Arial" w:cs="Arial"/>
                <w:sz w:val="24"/>
                <w:szCs w:val="24"/>
              </w:rPr>
            </w:pPr>
            <w:r w:rsidRPr="00C372E1">
              <w:rPr>
                <w:rFonts w:ascii="Arial" w:hAnsi="Arial" w:cs="Arial"/>
                <w:b/>
                <w:sz w:val="24"/>
                <w:szCs w:val="24"/>
              </w:rPr>
              <w:t>Refuerza tu aprendizaje: L</w:t>
            </w:r>
            <w:r w:rsidR="00967028" w:rsidRPr="00C372E1">
              <w:rPr>
                <w:rFonts w:ascii="Arial" w:hAnsi="Arial" w:cs="Arial"/>
                <w:b/>
                <w:sz w:val="24"/>
                <w:szCs w:val="24"/>
              </w:rPr>
              <w:t xml:space="preserve">os </w:t>
            </w:r>
            <w:r w:rsidRPr="00C372E1">
              <w:rPr>
                <w:rFonts w:ascii="Arial" w:hAnsi="Arial" w:cs="Arial"/>
                <w:b/>
                <w:sz w:val="24"/>
                <w:szCs w:val="24"/>
              </w:rPr>
              <w:t>tipos de reproducción en</w:t>
            </w:r>
            <w:r w:rsidR="00967028" w:rsidRPr="00C372E1">
              <w:rPr>
                <w:rFonts w:ascii="Arial" w:hAnsi="Arial" w:cs="Arial"/>
                <w:b/>
                <w:sz w:val="24"/>
                <w:szCs w:val="24"/>
              </w:rPr>
              <w:t xml:space="preserve"> </w:t>
            </w:r>
            <w:r w:rsidR="00967028" w:rsidRPr="00C372E1">
              <w:rPr>
                <w:rFonts w:ascii="Arial" w:hAnsi="Arial" w:cs="Arial"/>
                <w:b/>
                <w:sz w:val="24"/>
                <w:szCs w:val="24"/>
              </w:rPr>
              <w:lastRenderedPageBreak/>
              <w:t>animales</w:t>
            </w:r>
          </w:p>
        </w:tc>
      </w:tr>
      <w:tr w:rsidR="004518FA" w:rsidRPr="00C372E1" w:rsidTr="00291D49">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518FA" w:rsidRPr="00C372E1" w:rsidRDefault="004518FA" w:rsidP="00291D49">
            <w:pPr>
              <w:rPr>
                <w:rFonts w:ascii="Arial" w:hAnsi="Arial" w:cs="Arial"/>
                <w:b/>
                <w:sz w:val="24"/>
                <w:szCs w:val="24"/>
              </w:rPr>
            </w:pPr>
            <w:r w:rsidRPr="00C372E1">
              <w:rPr>
                <w:rFonts w:ascii="Arial" w:hAnsi="Arial" w:cs="Arial"/>
                <w:b/>
                <w:sz w:val="24"/>
                <w:szCs w:val="24"/>
              </w:rPr>
              <w:lastRenderedPageBreak/>
              <w:t>Descripción</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518FA" w:rsidRPr="00C372E1" w:rsidRDefault="004518FA" w:rsidP="002B1AF4">
            <w:pPr>
              <w:rPr>
                <w:rFonts w:ascii="Arial" w:hAnsi="Arial" w:cs="Arial"/>
                <w:sz w:val="24"/>
                <w:szCs w:val="24"/>
              </w:rPr>
            </w:pPr>
            <w:r w:rsidRPr="00C372E1">
              <w:rPr>
                <w:rFonts w:ascii="Arial" w:hAnsi="Arial" w:cs="Arial"/>
                <w:sz w:val="24"/>
                <w:szCs w:val="24"/>
              </w:rPr>
              <w:t xml:space="preserve">Actividad </w:t>
            </w:r>
            <w:r w:rsidR="00647B27" w:rsidRPr="00C372E1">
              <w:rPr>
                <w:rFonts w:ascii="Arial" w:hAnsi="Arial" w:cs="Arial"/>
                <w:sz w:val="24"/>
                <w:szCs w:val="24"/>
              </w:rPr>
              <w:t>de asociación de imágenes de animales con su tipo de reproducción</w:t>
            </w:r>
            <w:r w:rsidR="002B1AF4" w:rsidRPr="00C372E1">
              <w:rPr>
                <w:rFonts w:ascii="Arial" w:hAnsi="Arial" w:cs="Arial"/>
                <w:sz w:val="24"/>
                <w:szCs w:val="24"/>
              </w:rPr>
              <w:t xml:space="preserve"> </w:t>
            </w:r>
          </w:p>
        </w:tc>
      </w:tr>
    </w:tbl>
    <w:p w:rsidR="004518FA" w:rsidRPr="00C372E1" w:rsidRDefault="004518FA" w:rsidP="00937608">
      <w:pPr>
        <w:rPr>
          <w:rFonts w:ascii="Arial" w:hAnsi="Arial" w:cs="Arial"/>
        </w:rPr>
      </w:pPr>
    </w:p>
    <w:tbl>
      <w:tblPr>
        <w:tblStyle w:val="Tablaconcuadrcula"/>
        <w:tblW w:w="0" w:type="auto"/>
        <w:tblLook w:val="04A0" w:firstRow="1" w:lastRow="0" w:firstColumn="1" w:lastColumn="0" w:noHBand="0" w:noVBand="1"/>
      </w:tblPr>
      <w:tblGrid>
        <w:gridCol w:w="2518"/>
        <w:gridCol w:w="6536"/>
      </w:tblGrid>
      <w:tr w:rsidR="0088650A" w:rsidRPr="00C372E1" w:rsidTr="009974B6">
        <w:tc>
          <w:tcPr>
            <w:tcW w:w="905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rsidR="0088650A" w:rsidRPr="00C372E1" w:rsidRDefault="0088650A" w:rsidP="009974B6">
            <w:pPr>
              <w:jc w:val="center"/>
              <w:rPr>
                <w:rFonts w:ascii="Arial" w:hAnsi="Arial" w:cs="Arial"/>
                <w:b/>
                <w:sz w:val="24"/>
                <w:szCs w:val="24"/>
              </w:rPr>
            </w:pPr>
            <w:r w:rsidRPr="00C372E1">
              <w:rPr>
                <w:rFonts w:ascii="Arial" w:hAnsi="Arial" w:cs="Arial"/>
                <w:b/>
                <w:sz w:val="24"/>
                <w:szCs w:val="24"/>
              </w:rPr>
              <w:t>Practica: recurso aprovechado</w:t>
            </w:r>
          </w:p>
        </w:tc>
      </w:tr>
      <w:tr w:rsidR="0088650A" w:rsidRPr="00C372E1"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8650A" w:rsidRPr="00C372E1" w:rsidRDefault="0088650A" w:rsidP="009974B6">
            <w:pPr>
              <w:rPr>
                <w:rFonts w:ascii="Arial" w:hAnsi="Arial" w:cs="Arial"/>
                <w:b/>
                <w:sz w:val="24"/>
                <w:szCs w:val="24"/>
              </w:rPr>
            </w:pPr>
            <w:r w:rsidRPr="00C372E1">
              <w:rPr>
                <w:rFonts w:ascii="Arial" w:hAnsi="Arial" w:cs="Arial"/>
                <w:b/>
                <w:sz w:val="24"/>
                <w:szCs w:val="24"/>
              </w:rPr>
              <w:t>Código</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8650A" w:rsidRPr="00C372E1" w:rsidRDefault="0088650A" w:rsidP="00A22B7B">
            <w:pPr>
              <w:rPr>
                <w:rFonts w:ascii="Arial" w:hAnsi="Arial" w:cs="Arial"/>
                <w:b/>
                <w:sz w:val="24"/>
                <w:szCs w:val="24"/>
              </w:rPr>
            </w:pPr>
            <w:r w:rsidRPr="00C372E1">
              <w:rPr>
                <w:rFonts w:ascii="Arial" w:hAnsi="Arial" w:cs="Arial"/>
                <w:sz w:val="24"/>
                <w:szCs w:val="24"/>
              </w:rPr>
              <w:t>CN_08_04_REC</w:t>
            </w:r>
            <w:r w:rsidR="0036594A" w:rsidRPr="00C372E1">
              <w:rPr>
                <w:rFonts w:ascii="Arial" w:hAnsi="Arial" w:cs="Arial"/>
                <w:sz w:val="24"/>
                <w:szCs w:val="24"/>
              </w:rPr>
              <w:t>1</w:t>
            </w:r>
            <w:r w:rsidR="00A22B7B" w:rsidRPr="00C372E1">
              <w:rPr>
                <w:rFonts w:ascii="Arial" w:hAnsi="Arial" w:cs="Arial"/>
                <w:sz w:val="24"/>
                <w:szCs w:val="24"/>
              </w:rPr>
              <w:t>7</w:t>
            </w:r>
            <w:r w:rsidR="0036594A" w:rsidRPr="00C372E1">
              <w:rPr>
                <w:rFonts w:ascii="Arial" w:hAnsi="Arial" w:cs="Arial"/>
                <w:sz w:val="24"/>
                <w:szCs w:val="24"/>
              </w:rPr>
              <w:t>0</w:t>
            </w:r>
          </w:p>
        </w:tc>
      </w:tr>
      <w:tr w:rsidR="0088650A" w:rsidRPr="00C372E1"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8650A" w:rsidRPr="00C372E1" w:rsidRDefault="0088650A" w:rsidP="009974B6">
            <w:pPr>
              <w:rPr>
                <w:rFonts w:ascii="Arial" w:hAnsi="Arial" w:cs="Arial"/>
                <w:sz w:val="24"/>
                <w:szCs w:val="24"/>
              </w:rPr>
            </w:pPr>
            <w:r w:rsidRPr="00C372E1">
              <w:rPr>
                <w:rFonts w:ascii="Arial" w:hAnsi="Arial" w:cs="Arial"/>
                <w:b/>
                <w:sz w:val="24"/>
                <w:szCs w:val="24"/>
              </w:rPr>
              <w:t>Ubicación en Aula Planeta</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8650A" w:rsidRPr="00C372E1" w:rsidRDefault="002B1AF4" w:rsidP="00981250">
            <w:pPr>
              <w:rPr>
                <w:rFonts w:ascii="Arial" w:hAnsi="Arial" w:cs="Arial"/>
                <w:sz w:val="24"/>
                <w:szCs w:val="24"/>
              </w:rPr>
            </w:pPr>
            <w:r w:rsidRPr="00C372E1">
              <w:rPr>
                <w:rFonts w:ascii="Arial" w:hAnsi="Arial" w:cs="Arial"/>
                <w:sz w:val="24"/>
                <w:szCs w:val="24"/>
              </w:rPr>
              <w:t>2</w:t>
            </w:r>
            <w:r w:rsidR="002D29BB">
              <w:rPr>
                <w:rFonts w:ascii="Arial" w:hAnsi="Arial" w:cs="Arial"/>
                <w:sz w:val="24"/>
                <w:szCs w:val="24"/>
              </w:rPr>
              <w:t>°</w:t>
            </w:r>
            <w:r w:rsidRPr="00C372E1">
              <w:rPr>
                <w:rFonts w:ascii="Arial" w:hAnsi="Arial" w:cs="Arial"/>
                <w:sz w:val="24"/>
                <w:szCs w:val="24"/>
              </w:rPr>
              <w:t xml:space="preserve"> ESO/ </w:t>
            </w:r>
            <w:r w:rsidR="007D21E4" w:rsidRPr="00C372E1">
              <w:rPr>
                <w:rFonts w:ascii="Arial" w:hAnsi="Arial" w:cs="Arial"/>
                <w:sz w:val="24"/>
                <w:szCs w:val="24"/>
              </w:rPr>
              <w:t xml:space="preserve">Ciencias naturales/ </w:t>
            </w:r>
            <w:r w:rsidRPr="00C372E1">
              <w:rPr>
                <w:rFonts w:ascii="Arial" w:hAnsi="Arial" w:cs="Arial"/>
                <w:sz w:val="24"/>
                <w:szCs w:val="24"/>
              </w:rPr>
              <w:t>El reino animal: funciones</w:t>
            </w:r>
            <w:proofErr w:type="gramStart"/>
            <w:r w:rsidRPr="00C372E1">
              <w:rPr>
                <w:rFonts w:ascii="Arial" w:hAnsi="Arial" w:cs="Arial"/>
                <w:sz w:val="24"/>
                <w:szCs w:val="24"/>
              </w:rPr>
              <w:t>/</w:t>
            </w:r>
            <w:r w:rsidR="00981250" w:rsidRPr="00C372E1">
              <w:rPr>
                <w:rFonts w:ascii="Arial" w:hAnsi="Arial" w:cs="Arial"/>
                <w:sz w:val="24"/>
                <w:szCs w:val="24"/>
              </w:rPr>
              <w:t>¿</w:t>
            </w:r>
            <w:proofErr w:type="gramEnd"/>
            <w:r w:rsidR="00981250" w:rsidRPr="00C372E1">
              <w:rPr>
                <w:rFonts w:ascii="Arial" w:hAnsi="Arial" w:cs="Arial"/>
                <w:sz w:val="24"/>
                <w:szCs w:val="24"/>
              </w:rPr>
              <w:t>Qué sabes sobre la reproducción de los animales?</w:t>
            </w:r>
          </w:p>
        </w:tc>
      </w:tr>
      <w:tr w:rsidR="0088650A" w:rsidRPr="00C372E1"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8650A" w:rsidRPr="00C372E1" w:rsidRDefault="0088650A" w:rsidP="009974B6">
            <w:pPr>
              <w:rPr>
                <w:rFonts w:ascii="Arial" w:hAnsi="Arial" w:cs="Arial"/>
                <w:sz w:val="24"/>
                <w:szCs w:val="24"/>
              </w:rPr>
            </w:pPr>
            <w:r w:rsidRPr="00C372E1">
              <w:rPr>
                <w:rFonts w:ascii="Arial" w:hAnsi="Arial" w:cs="Arial"/>
                <w:b/>
                <w:sz w:val="24"/>
                <w:szCs w:val="24"/>
              </w:rPr>
              <w:t>Cambio (descripción o capturas de pantallas)</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B1AF4" w:rsidRPr="00C372E1" w:rsidRDefault="002B1AF4" w:rsidP="002B1AF4">
            <w:pPr>
              <w:rPr>
                <w:rFonts w:ascii="Arial" w:hAnsi="Arial" w:cs="Arial"/>
                <w:sz w:val="24"/>
                <w:szCs w:val="24"/>
              </w:rPr>
            </w:pPr>
            <w:r w:rsidRPr="00C372E1">
              <w:rPr>
                <w:rFonts w:ascii="Arial" w:hAnsi="Arial" w:cs="Arial"/>
                <w:sz w:val="24"/>
                <w:szCs w:val="24"/>
              </w:rPr>
              <w:t>Cambiar el texto señalado en:</w:t>
            </w:r>
          </w:p>
          <w:p w:rsidR="002B1AF4" w:rsidRPr="00C372E1" w:rsidRDefault="00295330" w:rsidP="002B1AF4">
            <w:pPr>
              <w:rPr>
                <w:rFonts w:ascii="Arial" w:hAnsi="Arial" w:cs="Arial"/>
                <w:sz w:val="24"/>
                <w:szCs w:val="24"/>
              </w:rPr>
            </w:pPr>
            <w:r>
              <w:rPr>
                <w:rFonts w:ascii="Arial" w:hAnsi="Arial" w:cs="Arial"/>
                <w:noProof/>
                <w:lang w:val="es-ES" w:eastAsia="es-ES"/>
              </w:rPr>
              <w:pict>
                <v:oval id="291 Elipse" o:spid="_x0000_s1057" style="position:absolute;margin-left:128.95pt;margin-top:8.1pt;width:148.2pt;height:21.45pt;z-index:25170022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" filled="f" strokecolor="red">
                  <v:shadow on="t" color="black" opacity="22937f" origin=",.5" offset="0,.63889mm"/>
                </v:oval>
              </w:pict>
            </w:r>
            <w:r w:rsidR="002B1AF4" w:rsidRPr="00C372E1">
              <w:rPr>
                <w:rFonts w:ascii="Arial" w:hAnsi="Arial" w:cs="Arial"/>
                <w:noProof/>
                <w:lang w:val="es-CO" w:eastAsia="es-CO"/>
              </w:rPr>
              <w:drawing>
                <wp:anchor distT="0" distB="0" distL="114300" distR="114300" simplePos="0" relativeHeight="251699200" behindDoc="0" locked="0" layoutInCell="1" allowOverlap="1">
                  <wp:simplePos x="0" y="0"/>
                  <wp:positionH relativeFrom="column">
                    <wp:posOffset>182880</wp:posOffset>
                  </wp:positionH>
                  <wp:positionV relativeFrom="paragraph">
                    <wp:posOffset>41910</wp:posOffset>
                  </wp:positionV>
                  <wp:extent cx="3514725" cy="332105"/>
                  <wp:effectExtent l="0" t="0" r="9525" b="0"/>
                  <wp:wrapNone/>
                  <wp:docPr id="290" name="Imagen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
                            <a:extLst>
                              <a:ext uri="{28A0092B-C50C-407E-A947-70E740481C1C}">
                                <a14:useLocalDpi xmlns:a14="http://schemas.microsoft.com/office/drawing/2010/main" val="0"/>
                              </a:ext>
                            </a:extLst>
                          </a:blip>
                          <a:srcRect l="12275" t="19471" r="39577" b="73249"/>
                          <a:stretch/>
                        </pic:blipFill>
                        <pic:spPr bwMode="auto">
                          <a:xfrm>
                            <a:off x="0" y="0"/>
                            <a:ext cx="3514725" cy="332105"/>
                          </a:xfrm>
                          <a:prstGeom prst="rect">
                            <a:avLst/>
                          </a:prstGeom>
                          <a:ln>
                            <a:noFill/>
                          </a:ln>
                          <a:extLst>
                            <a:ext uri="{53640926-AAD7-44D8-BBD7-CCE9431645EC}">
                              <a14:shadowObscured xmlns:a14="http://schemas.microsoft.com/office/drawing/2010/main"/>
                            </a:ext>
                          </a:extLst>
                        </pic:spPr>
                      </pic:pic>
                    </a:graphicData>
                  </a:graphic>
                </wp:anchor>
              </w:drawing>
            </w:r>
          </w:p>
          <w:p w:rsidR="002B1AF4" w:rsidRPr="00C372E1" w:rsidRDefault="002B1AF4" w:rsidP="002B1AF4">
            <w:pPr>
              <w:rPr>
                <w:rFonts w:ascii="Arial" w:hAnsi="Arial" w:cs="Arial"/>
                <w:sz w:val="24"/>
                <w:szCs w:val="24"/>
              </w:rPr>
            </w:pPr>
          </w:p>
          <w:p w:rsidR="002B1AF4" w:rsidRPr="00C372E1" w:rsidRDefault="002B1AF4" w:rsidP="002B1AF4">
            <w:pPr>
              <w:rPr>
                <w:rFonts w:ascii="Arial" w:hAnsi="Arial" w:cs="Arial"/>
                <w:sz w:val="24"/>
                <w:szCs w:val="24"/>
              </w:rPr>
            </w:pPr>
          </w:p>
          <w:p w:rsidR="0088650A" w:rsidRPr="00C372E1" w:rsidRDefault="002B1AF4" w:rsidP="002B1AF4">
            <w:pPr>
              <w:rPr>
                <w:rFonts w:ascii="Arial" w:hAnsi="Arial" w:cs="Arial"/>
                <w:sz w:val="24"/>
                <w:szCs w:val="24"/>
              </w:rPr>
            </w:pPr>
            <w:r w:rsidRPr="00C372E1">
              <w:rPr>
                <w:rFonts w:ascii="Arial" w:hAnsi="Arial" w:cs="Arial"/>
                <w:sz w:val="24"/>
                <w:szCs w:val="24"/>
              </w:rPr>
              <w:t xml:space="preserve">Por “acerca de la reproducción en animales” </w:t>
            </w:r>
          </w:p>
        </w:tc>
      </w:tr>
      <w:tr w:rsidR="0088650A" w:rsidRPr="00C372E1"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8650A" w:rsidRPr="00C372E1" w:rsidRDefault="0088650A" w:rsidP="009974B6">
            <w:pPr>
              <w:rPr>
                <w:rFonts w:ascii="Arial" w:hAnsi="Arial" w:cs="Arial"/>
                <w:b/>
                <w:sz w:val="24"/>
                <w:szCs w:val="24"/>
              </w:rPr>
            </w:pPr>
            <w:r w:rsidRPr="00C372E1">
              <w:rPr>
                <w:rFonts w:ascii="Arial" w:hAnsi="Arial" w:cs="Arial"/>
                <w:b/>
                <w:sz w:val="24"/>
                <w:szCs w:val="24"/>
              </w:rPr>
              <w:t>Título</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8650A" w:rsidRPr="00C372E1" w:rsidRDefault="008C042A" w:rsidP="00D764AC">
            <w:pPr>
              <w:rPr>
                <w:rFonts w:ascii="Arial" w:hAnsi="Arial" w:cs="Arial"/>
                <w:sz w:val="24"/>
                <w:szCs w:val="24"/>
              </w:rPr>
            </w:pPr>
            <w:r w:rsidRPr="00C372E1">
              <w:rPr>
                <w:rFonts w:ascii="Arial" w:hAnsi="Arial" w:cs="Arial"/>
                <w:sz w:val="24"/>
                <w:szCs w:val="24"/>
              </w:rPr>
              <w:t>¿Qué sabes sobre la reproducción de los animales?</w:t>
            </w:r>
          </w:p>
        </w:tc>
      </w:tr>
      <w:tr w:rsidR="0088650A" w:rsidRPr="00C372E1"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8650A" w:rsidRPr="00C372E1" w:rsidRDefault="0088650A" w:rsidP="009974B6">
            <w:pPr>
              <w:rPr>
                <w:rFonts w:ascii="Arial" w:hAnsi="Arial" w:cs="Arial"/>
                <w:b/>
                <w:sz w:val="24"/>
                <w:szCs w:val="24"/>
              </w:rPr>
            </w:pPr>
            <w:r w:rsidRPr="00C372E1">
              <w:rPr>
                <w:rFonts w:ascii="Arial" w:hAnsi="Arial" w:cs="Arial"/>
                <w:b/>
                <w:sz w:val="24"/>
                <w:szCs w:val="24"/>
              </w:rPr>
              <w:t>Descripción</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8650A" w:rsidRPr="00C372E1" w:rsidRDefault="0088650A" w:rsidP="00D764AC">
            <w:pPr>
              <w:rPr>
                <w:rFonts w:ascii="Arial" w:hAnsi="Arial" w:cs="Arial"/>
                <w:sz w:val="24"/>
                <w:szCs w:val="24"/>
              </w:rPr>
            </w:pPr>
            <w:r w:rsidRPr="00C372E1">
              <w:rPr>
                <w:rFonts w:ascii="Arial" w:hAnsi="Arial" w:cs="Arial"/>
                <w:sz w:val="24"/>
                <w:szCs w:val="24"/>
              </w:rPr>
              <w:t xml:space="preserve">Actividad </w:t>
            </w:r>
            <w:r w:rsidR="00D764AC" w:rsidRPr="00C372E1">
              <w:rPr>
                <w:rFonts w:ascii="Arial" w:hAnsi="Arial" w:cs="Arial"/>
                <w:sz w:val="24"/>
                <w:szCs w:val="24"/>
              </w:rPr>
              <w:t>de falso y verdadero, acerca de la reproducción en animales.</w:t>
            </w:r>
          </w:p>
        </w:tc>
      </w:tr>
    </w:tbl>
    <w:p w:rsidR="0088650A" w:rsidRPr="00C372E1" w:rsidRDefault="0088650A" w:rsidP="00937608">
      <w:pPr>
        <w:rPr>
          <w:rFonts w:ascii="Arial" w:hAnsi="Arial" w:cs="Arial"/>
        </w:rPr>
      </w:pPr>
    </w:p>
    <w:tbl>
      <w:tblPr>
        <w:tblStyle w:val="Tablaconcuadrcula"/>
        <w:tblW w:w="0" w:type="auto"/>
        <w:tblLook w:val="04A0" w:firstRow="1" w:lastRow="0" w:firstColumn="1" w:lastColumn="0" w:noHBand="0" w:noVBand="1"/>
      </w:tblPr>
      <w:tblGrid>
        <w:gridCol w:w="2518"/>
        <w:gridCol w:w="6536"/>
      </w:tblGrid>
      <w:tr w:rsidR="0088650A" w:rsidRPr="00C372E1" w:rsidTr="009974B6">
        <w:tc>
          <w:tcPr>
            <w:tcW w:w="905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rsidR="0088650A" w:rsidRPr="00C372E1" w:rsidRDefault="0088650A" w:rsidP="009974B6">
            <w:pPr>
              <w:jc w:val="center"/>
              <w:rPr>
                <w:rFonts w:ascii="Arial" w:hAnsi="Arial" w:cs="Arial"/>
                <w:b/>
                <w:sz w:val="24"/>
                <w:szCs w:val="24"/>
              </w:rPr>
            </w:pPr>
            <w:r w:rsidRPr="00C372E1">
              <w:rPr>
                <w:rFonts w:ascii="Arial" w:hAnsi="Arial" w:cs="Arial"/>
                <w:b/>
                <w:sz w:val="24"/>
                <w:szCs w:val="24"/>
              </w:rPr>
              <w:t>Practica: recurso aprovechado</w:t>
            </w:r>
          </w:p>
        </w:tc>
      </w:tr>
      <w:tr w:rsidR="0088650A" w:rsidRPr="00C372E1"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8650A" w:rsidRPr="00C372E1" w:rsidRDefault="0088650A" w:rsidP="009974B6">
            <w:pPr>
              <w:rPr>
                <w:rFonts w:ascii="Arial" w:hAnsi="Arial" w:cs="Arial"/>
                <w:b/>
                <w:sz w:val="24"/>
                <w:szCs w:val="24"/>
              </w:rPr>
            </w:pPr>
            <w:r w:rsidRPr="00C372E1">
              <w:rPr>
                <w:rFonts w:ascii="Arial" w:hAnsi="Arial" w:cs="Arial"/>
                <w:b/>
                <w:sz w:val="24"/>
                <w:szCs w:val="24"/>
              </w:rPr>
              <w:t>Código</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8650A" w:rsidRPr="00C372E1" w:rsidRDefault="0088650A" w:rsidP="00A22B7B">
            <w:pPr>
              <w:rPr>
                <w:rFonts w:ascii="Arial" w:hAnsi="Arial" w:cs="Arial"/>
                <w:b/>
                <w:sz w:val="24"/>
                <w:szCs w:val="24"/>
              </w:rPr>
            </w:pPr>
            <w:r w:rsidRPr="00C372E1">
              <w:rPr>
                <w:rFonts w:ascii="Arial" w:hAnsi="Arial" w:cs="Arial"/>
                <w:sz w:val="24"/>
                <w:szCs w:val="24"/>
              </w:rPr>
              <w:t>CN_08_04_</w:t>
            </w:r>
            <w:r w:rsidR="004A3029" w:rsidRPr="00C372E1">
              <w:rPr>
                <w:rFonts w:ascii="Arial" w:hAnsi="Arial" w:cs="Arial"/>
                <w:sz w:val="24"/>
                <w:szCs w:val="24"/>
              </w:rPr>
              <w:t>CO_</w:t>
            </w:r>
            <w:r w:rsidRPr="00C372E1">
              <w:rPr>
                <w:rFonts w:ascii="Arial" w:hAnsi="Arial" w:cs="Arial"/>
                <w:sz w:val="24"/>
                <w:szCs w:val="24"/>
              </w:rPr>
              <w:t>REC</w:t>
            </w:r>
            <w:r w:rsidR="0036594A" w:rsidRPr="00C372E1">
              <w:rPr>
                <w:rFonts w:ascii="Arial" w:hAnsi="Arial" w:cs="Arial"/>
                <w:sz w:val="24"/>
                <w:szCs w:val="24"/>
              </w:rPr>
              <w:t>1</w:t>
            </w:r>
            <w:r w:rsidR="00A22B7B" w:rsidRPr="00C372E1">
              <w:rPr>
                <w:rFonts w:ascii="Arial" w:hAnsi="Arial" w:cs="Arial"/>
                <w:sz w:val="24"/>
                <w:szCs w:val="24"/>
              </w:rPr>
              <w:t>8</w:t>
            </w:r>
            <w:r w:rsidR="0036594A" w:rsidRPr="00C372E1">
              <w:rPr>
                <w:rFonts w:ascii="Arial" w:hAnsi="Arial" w:cs="Arial"/>
                <w:sz w:val="24"/>
                <w:szCs w:val="24"/>
              </w:rPr>
              <w:t>0</w:t>
            </w:r>
          </w:p>
        </w:tc>
      </w:tr>
      <w:tr w:rsidR="0088650A" w:rsidRPr="00C372E1"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8650A" w:rsidRPr="00C372E1" w:rsidRDefault="0088650A" w:rsidP="009974B6">
            <w:pPr>
              <w:rPr>
                <w:rFonts w:ascii="Arial" w:hAnsi="Arial" w:cs="Arial"/>
                <w:sz w:val="24"/>
                <w:szCs w:val="24"/>
              </w:rPr>
            </w:pPr>
            <w:r w:rsidRPr="00C372E1">
              <w:rPr>
                <w:rFonts w:ascii="Arial" w:hAnsi="Arial" w:cs="Arial"/>
                <w:b/>
                <w:sz w:val="24"/>
                <w:szCs w:val="24"/>
              </w:rPr>
              <w:t>Ubicación en Aula Planeta</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8650A" w:rsidRPr="00C372E1" w:rsidRDefault="008D7715" w:rsidP="00A74902">
            <w:pPr>
              <w:rPr>
                <w:rFonts w:ascii="Arial" w:hAnsi="Arial" w:cs="Arial"/>
                <w:sz w:val="24"/>
                <w:szCs w:val="24"/>
              </w:rPr>
            </w:pPr>
            <w:r w:rsidRPr="00C372E1">
              <w:rPr>
                <w:rFonts w:ascii="Arial" w:hAnsi="Arial" w:cs="Arial"/>
                <w:sz w:val="24"/>
                <w:szCs w:val="24"/>
              </w:rPr>
              <w:t>2</w:t>
            </w:r>
            <w:r w:rsidR="002D29BB">
              <w:rPr>
                <w:rFonts w:ascii="Arial" w:hAnsi="Arial" w:cs="Arial"/>
                <w:sz w:val="24"/>
                <w:szCs w:val="24"/>
              </w:rPr>
              <w:t>°</w:t>
            </w:r>
            <w:r w:rsidRPr="00C372E1">
              <w:rPr>
                <w:rFonts w:ascii="Arial" w:hAnsi="Arial" w:cs="Arial"/>
                <w:sz w:val="24"/>
                <w:szCs w:val="24"/>
              </w:rPr>
              <w:t xml:space="preserve"> ESO/ </w:t>
            </w:r>
            <w:r w:rsidR="007D21E4" w:rsidRPr="00C372E1">
              <w:rPr>
                <w:rFonts w:ascii="Arial" w:hAnsi="Arial" w:cs="Arial"/>
                <w:sz w:val="24"/>
                <w:szCs w:val="24"/>
              </w:rPr>
              <w:t xml:space="preserve">Ciencias naturales/ </w:t>
            </w:r>
            <w:r w:rsidR="00A74902">
              <w:rPr>
                <w:rFonts w:ascii="Arial" w:hAnsi="Arial" w:cs="Arial"/>
                <w:sz w:val="24"/>
                <w:szCs w:val="24"/>
              </w:rPr>
              <w:t>El reino animal: funciones</w:t>
            </w:r>
            <w:r w:rsidR="009B6969">
              <w:rPr>
                <w:rFonts w:ascii="Arial" w:hAnsi="Arial" w:cs="Arial"/>
                <w:sz w:val="24"/>
                <w:szCs w:val="24"/>
              </w:rPr>
              <w:t xml:space="preserve">/ </w:t>
            </w:r>
            <w:r w:rsidRPr="00C372E1">
              <w:rPr>
                <w:rFonts w:ascii="Arial" w:hAnsi="Arial" w:cs="Arial"/>
                <w:sz w:val="24"/>
                <w:szCs w:val="24"/>
              </w:rPr>
              <w:t>Refuerza tu aprendizaje: la función de reproducción</w:t>
            </w:r>
          </w:p>
        </w:tc>
      </w:tr>
      <w:tr w:rsidR="0088650A" w:rsidRPr="00C372E1"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8650A" w:rsidRPr="00C372E1" w:rsidRDefault="0088650A" w:rsidP="009974B6">
            <w:pPr>
              <w:rPr>
                <w:rFonts w:ascii="Arial" w:hAnsi="Arial" w:cs="Arial"/>
                <w:sz w:val="24"/>
                <w:szCs w:val="24"/>
              </w:rPr>
            </w:pPr>
            <w:r w:rsidRPr="00C372E1">
              <w:rPr>
                <w:rFonts w:ascii="Arial" w:hAnsi="Arial" w:cs="Arial"/>
                <w:b/>
                <w:sz w:val="24"/>
                <w:szCs w:val="24"/>
              </w:rPr>
              <w:t>Cambio (descripción o capturas de pantallas)</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D7715" w:rsidRPr="00C372E1" w:rsidRDefault="008D7715" w:rsidP="008D7715">
            <w:pPr>
              <w:rPr>
                <w:rFonts w:ascii="Arial" w:hAnsi="Arial" w:cs="Arial"/>
                <w:sz w:val="24"/>
                <w:szCs w:val="24"/>
              </w:rPr>
            </w:pPr>
            <w:r w:rsidRPr="00C372E1">
              <w:rPr>
                <w:rFonts w:ascii="Arial" w:hAnsi="Arial" w:cs="Arial"/>
                <w:sz w:val="24"/>
                <w:szCs w:val="24"/>
              </w:rPr>
              <w:t>Cambiar el texto señalado en:</w:t>
            </w:r>
          </w:p>
          <w:p w:rsidR="0088650A" w:rsidRPr="00C372E1" w:rsidRDefault="008D7715" w:rsidP="009974B6">
            <w:pPr>
              <w:rPr>
                <w:rFonts w:ascii="Arial" w:hAnsi="Arial" w:cs="Arial"/>
                <w:sz w:val="24"/>
                <w:szCs w:val="24"/>
              </w:rPr>
            </w:pPr>
            <w:r w:rsidRPr="00C372E1">
              <w:rPr>
                <w:rFonts w:ascii="Arial" w:hAnsi="Arial" w:cs="Arial"/>
                <w:noProof/>
                <w:lang w:val="es-CO" w:eastAsia="es-CO"/>
              </w:rPr>
              <w:drawing>
                <wp:anchor distT="0" distB="0" distL="114300" distR="114300" simplePos="0" relativeHeight="251701248" behindDoc="0" locked="0" layoutInCell="1" allowOverlap="1">
                  <wp:simplePos x="0" y="0"/>
                  <wp:positionH relativeFrom="column">
                    <wp:posOffset>-66584</wp:posOffset>
                  </wp:positionH>
                  <wp:positionV relativeFrom="paragraph">
                    <wp:posOffset>94128</wp:posOffset>
                  </wp:positionV>
                  <wp:extent cx="3752215" cy="326390"/>
                  <wp:effectExtent l="0" t="0" r="635" b="0"/>
                  <wp:wrapNone/>
                  <wp:docPr id="292" name="Imagen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extLst>
                              <a:ext uri="{28A0092B-C50C-407E-A947-70E740481C1C}">
                                <a14:useLocalDpi xmlns:a14="http://schemas.microsoft.com/office/drawing/2010/main" val="0"/>
                              </a:ext>
                            </a:extLst>
                          </a:blip>
                          <a:srcRect l="9897" t="21285" r="22842" b="71223"/>
                          <a:stretch/>
                        </pic:blipFill>
                        <pic:spPr bwMode="auto">
                          <a:xfrm>
                            <a:off x="0" y="0"/>
                            <a:ext cx="3752215" cy="326390"/>
                          </a:xfrm>
                          <a:prstGeom prst="rect">
                            <a:avLst/>
                          </a:prstGeom>
                          <a:ln>
                            <a:noFill/>
                          </a:ln>
                          <a:extLst>
                            <a:ext uri="{53640926-AAD7-44D8-BBD7-CCE9431645EC}">
                              <a14:shadowObscured xmlns:a14="http://schemas.microsoft.com/office/drawing/2010/main"/>
                            </a:ext>
                          </a:extLst>
                        </pic:spPr>
                      </pic:pic>
                    </a:graphicData>
                  </a:graphic>
                </wp:anchor>
              </w:drawing>
            </w:r>
          </w:p>
          <w:p w:rsidR="008D7715" w:rsidRPr="00C372E1" w:rsidRDefault="00295330" w:rsidP="009974B6">
            <w:pPr>
              <w:rPr>
                <w:rFonts w:ascii="Arial" w:hAnsi="Arial" w:cs="Arial"/>
                <w:sz w:val="24"/>
                <w:szCs w:val="24"/>
              </w:rPr>
            </w:pPr>
            <w:r>
              <w:rPr>
                <w:rFonts w:ascii="Arial" w:hAnsi="Arial" w:cs="Arial"/>
                <w:noProof/>
                <w:lang w:val="es-ES" w:eastAsia="es-ES"/>
              </w:rPr>
              <w:pict>
                <v:oval id="294 Elipse" o:spid="_x0000_s1056" style="position:absolute;margin-left:40.1pt;margin-top:4.55pt;width:63.55pt;height:18.25pt;z-index:25170227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" filled="f" strokecolor="red">
                  <v:shadow on="t" color="black" opacity="22937f" origin=",.5" offset="0,.63889mm"/>
                </v:oval>
              </w:pict>
            </w:r>
          </w:p>
          <w:p w:rsidR="008D7715" w:rsidRPr="00C372E1" w:rsidRDefault="008D7715" w:rsidP="009974B6">
            <w:pPr>
              <w:rPr>
                <w:rFonts w:ascii="Arial" w:hAnsi="Arial" w:cs="Arial"/>
                <w:sz w:val="24"/>
                <w:szCs w:val="24"/>
              </w:rPr>
            </w:pPr>
          </w:p>
          <w:p w:rsidR="008D7715" w:rsidRPr="00C372E1" w:rsidRDefault="00EC1A5D" w:rsidP="009974B6">
            <w:pPr>
              <w:rPr>
                <w:rFonts w:ascii="Arial" w:hAnsi="Arial" w:cs="Arial"/>
                <w:sz w:val="24"/>
                <w:szCs w:val="24"/>
              </w:rPr>
            </w:pPr>
            <w:r w:rsidRPr="00C372E1">
              <w:rPr>
                <w:rFonts w:ascii="Arial" w:hAnsi="Arial" w:cs="Arial"/>
                <w:sz w:val="24"/>
                <w:szCs w:val="24"/>
              </w:rPr>
              <w:t xml:space="preserve">Por “a mano, o envíalas a través del correo electrónico” </w:t>
            </w:r>
          </w:p>
          <w:p w:rsidR="003D54D1" w:rsidRPr="00C372E1" w:rsidRDefault="003D54D1" w:rsidP="009974B6">
            <w:pPr>
              <w:rPr>
                <w:rFonts w:ascii="Arial" w:hAnsi="Arial" w:cs="Arial"/>
                <w:sz w:val="24"/>
                <w:szCs w:val="24"/>
              </w:rPr>
            </w:pPr>
          </w:p>
          <w:p w:rsidR="003D54D1" w:rsidRPr="00C372E1" w:rsidRDefault="003D54D1" w:rsidP="003D54D1">
            <w:pPr>
              <w:rPr>
                <w:rFonts w:ascii="Arial" w:hAnsi="Arial" w:cs="Arial"/>
                <w:sz w:val="24"/>
                <w:szCs w:val="24"/>
              </w:rPr>
            </w:pPr>
            <w:r w:rsidRPr="00C372E1">
              <w:rPr>
                <w:rFonts w:ascii="Arial" w:hAnsi="Arial" w:cs="Arial"/>
                <w:sz w:val="24"/>
                <w:szCs w:val="24"/>
              </w:rPr>
              <w:t>Además, eliminar la pregunta 3, dado que esto ya se valoró en una actividad previa.</w:t>
            </w:r>
          </w:p>
        </w:tc>
      </w:tr>
      <w:tr w:rsidR="0088650A" w:rsidRPr="00C372E1"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8650A" w:rsidRPr="00C372E1" w:rsidRDefault="0088650A" w:rsidP="009974B6">
            <w:pPr>
              <w:rPr>
                <w:rFonts w:ascii="Arial" w:hAnsi="Arial" w:cs="Arial"/>
                <w:b/>
                <w:sz w:val="24"/>
                <w:szCs w:val="24"/>
              </w:rPr>
            </w:pPr>
            <w:r w:rsidRPr="00C372E1">
              <w:rPr>
                <w:rFonts w:ascii="Arial" w:hAnsi="Arial" w:cs="Arial"/>
                <w:b/>
                <w:sz w:val="24"/>
                <w:szCs w:val="24"/>
              </w:rPr>
              <w:t>Título</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8650A" w:rsidRPr="00C372E1" w:rsidRDefault="0009687A" w:rsidP="003D54D1">
            <w:pPr>
              <w:rPr>
                <w:rFonts w:ascii="Arial" w:hAnsi="Arial" w:cs="Arial"/>
                <w:sz w:val="24"/>
                <w:szCs w:val="24"/>
              </w:rPr>
            </w:pPr>
            <w:r w:rsidRPr="00C372E1">
              <w:rPr>
                <w:rFonts w:ascii="Arial" w:hAnsi="Arial" w:cs="Arial"/>
                <w:sz w:val="24"/>
                <w:szCs w:val="24"/>
              </w:rPr>
              <w:t>La función de la reproducción</w:t>
            </w:r>
          </w:p>
        </w:tc>
      </w:tr>
      <w:tr w:rsidR="0088650A" w:rsidRPr="00C372E1"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8650A" w:rsidRPr="00C372E1" w:rsidRDefault="0088650A" w:rsidP="009974B6">
            <w:pPr>
              <w:rPr>
                <w:rFonts w:ascii="Arial" w:hAnsi="Arial" w:cs="Arial"/>
                <w:b/>
                <w:sz w:val="24"/>
                <w:szCs w:val="24"/>
              </w:rPr>
            </w:pPr>
            <w:r w:rsidRPr="00C372E1">
              <w:rPr>
                <w:rFonts w:ascii="Arial" w:hAnsi="Arial" w:cs="Arial"/>
                <w:b/>
                <w:sz w:val="24"/>
                <w:szCs w:val="24"/>
              </w:rPr>
              <w:t>Descripción</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8650A" w:rsidRPr="00C372E1" w:rsidRDefault="0088650A" w:rsidP="009974B6">
            <w:pPr>
              <w:rPr>
                <w:rFonts w:ascii="Arial" w:hAnsi="Arial" w:cs="Arial"/>
                <w:sz w:val="24"/>
                <w:szCs w:val="24"/>
              </w:rPr>
            </w:pPr>
            <w:r w:rsidRPr="00C372E1">
              <w:rPr>
                <w:rFonts w:ascii="Arial" w:hAnsi="Arial" w:cs="Arial"/>
                <w:sz w:val="24"/>
                <w:szCs w:val="24"/>
              </w:rPr>
              <w:t>Actividad para reconocer los tipos de reproducción de algunos seres vivos.</w:t>
            </w:r>
          </w:p>
        </w:tc>
      </w:tr>
    </w:tbl>
    <w:p w:rsidR="003C3CDA" w:rsidRPr="00C372E1" w:rsidRDefault="003C3CDA" w:rsidP="00937608">
      <w:pPr>
        <w:rPr>
          <w:rFonts w:ascii="Arial" w:hAnsi="Arial" w:cs="Arial"/>
          <w:b/>
        </w:rPr>
      </w:pPr>
    </w:p>
    <w:p w:rsidR="003C3CDA" w:rsidRPr="00C372E1" w:rsidRDefault="003C3CDA" w:rsidP="003C3CDA">
      <w:pPr>
        <w:rPr>
          <w:rFonts w:ascii="Arial" w:hAnsi="Arial" w:cs="Arial"/>
          <w:highlight w:val="yellow"/>
        </w:rPr>
      </w:pPr>
      <w:r w:rsidRPr="00C372E1">
        <w:rPr>
          <w:rFonts w:ascii="Arial" w:hAnsi="Arial" w:cs="Arial"/>
          <w:highlight w:val="yellow"/>
        </w:rPr>
        <w:t>[SECCIÓN 1]</w:t>
      </w:r>
      <w:r w:rsidRPr="00C372E1">
        <w:rPr>
          <w:rFonts w:ascii="Arial" w:hAnsi="Arial" w:cs="Arial"/>
        </w:rPr>
        <w:t xml:space="preserve"> 7. Competencias</w:t>
      </w:r>
    </w:p>
    <w:tbl>
      <w:tblPr>
        <w:tblStyle w:val="Tablaconcuadrcula"/>
        <w:tblW w:w="0" w:type="auto"/>
        <w:tblLook w:val="04A0" w:firstRow="1" w:lastRow="0" w:firstColumn="1" w:lastColumn="0" w:noHBand="0" w:noVBand="1"/>
      </w:tblPr>
      <w:tblGrid>
        <w:gridCol w:w="2518"/>
        <w:gridCol w:w="6536"/>
      </w:tblGrid>
      <w:tr w:rsidR="003C3CDA" w:rsidRPr="00C372E1" w:rsidTr="009974B6">
        <w:tc>
          <w:tcPr>
            <w:tcW w:w="9054" w:type="dxa"/>
            <w:gridSpan w:val="2"/>
            <w:shd w:val="clear" w:color="auto" w:fill="000000" w:themeFill="text1"/>
          </w:tcPr>
          <w:p w:rsidR="003C3CDA" w:rsidRPr="00C372E1" w:rsidRDefault="009974B6" w:rsidP="009974B6">
            <w:pPr>
              <w:jc w:val="center"/>
              <w:rPr>
                <w:rFonts w:ascii="Arial" w:hAnsi="Arial" w:cs="Arial"/>
                <w:b/>
                <w:sz w:val="24"/>
                <w:szCs w:val="24"/>
              </w:rPr>
            </w:pPr>
            <w:r w:rsidRPr="00C372E1">
              <w:rPr>
                <w:rFonts w:ascii="Arial" w:hAnsi="Arial" w:cs="Arial"/>
                <w:b/>
                <w:sz w:val="24"/>
                <w:szCs w:val="24"/>
              </w:rPr>
              <w:t>Practica</w:t>
            </w:r>
            <w:r w:rsidR="003C3CDA" w:rsidRPr="00C372E1">
              <w:rPr>
                <w:rFonts w:ascii="Arial" w:hAnsi="Arial" w:cs="Arial"/>
                <w:b/>
                <w:sz w:val="24"/>
                <w:szCs w:val="24"/>
              </w:rPr>
              <w:t>: recurso aprovechado</w:t>
            </w:r>
          </w:p>
        </w:tc>
      </w:tr>
      <w:tr w:rsidR="003C3CDA" w:rsidRPr="00C372E1" w:rsidTr="009974B6">
        <w:tc>
          <w:tcPr>
            <w:tcW w:w="2518" w:type="dxa"/>
          </w:tcPr>
          <w:p w:rsidR="003C3CDA" w:rsidRPr="00C372E1" w:rsidRDefault="003C3CDA" w:rsidP="009974B6">
            <w:pPr>
              <w:rPr>
                <w:rFonts w:ascii="Arial" w:hAnsi="Arial" w:cs="Arial"/>
                <w:b/>
                <w:sz w:val="24"/>
                <w:szCs w:val="24"/>
              </w:rPr>
            </w:pPr>
            <w:r w:rsidRPr="00C372E1">
              <w:rPr>
                <w:rFonts w:ascii="Arial" w:hAnsi="Arial" w:cs="Arial"/>
                <w:b/>
                <w:sz w:val="24"/>
                <w:szCs w:val="24"/>
              </w:rPr>
              <w:t>Código</w:t>
            </w:r>
          </w:p>
        </w:tc>
        <w:tc>
          <w:tcPr>
            <w:tcW w:w="6536" w:type="dxa"/>
          </w:tcPr>
          <w:p w:rsidR="003C3CDA" w:rsidRPr="00C372E1" w:rsidRDefault="003C3CDA" w:rsidP="00A22B7B">
            <w:pPr>
              <w:rPr>
                <w:rFonts w:ascii="Arial" w:hAnsi="Arial" w:cs="Arial"/>
                <w:b/>
                <w:sz w:val="24"/>
                <w:szCs w:val="24"/>
              </w:rPr>
            </w:pPr>
            <w:r w:rsidRPr="00C372E1">
              <w:rPr>
                <w:rFonts w:ascii="Arial" w:hAnsi="Arial" w:cs="Arial"/>
                <w:sz w:val="24"/>
                <w:szCs w:val="24"/>
              </w:rPr>
              <w:t>CN_08_04_</w:t>
            </w:r>
            <w:r w:rsidR="0036594A" w:rsidRPr="00C372E1">
              <w:rPr>
                <w:rFonts w:ascii="Arial" w:hAnsi="Arial" w:cs="Arial"/>
                <w:sz w:val="24"/>
                <w:szCs w:val="24"/>
              </w:rPr>
              <w:t>CO_</w:t>
            </w:r>
            <w:r w:rsidRPr="00C372E1">
              <w:rPr>
                <w:rFonts w:ascii="Arial" w:hAnsi="Arial" w:cs="Arial"/>
                <w:sz w:val="24"/>
                <w:szCs w:val="24"/>
              </w:rPr>
              <w:t>REC</w:t>
            </w:r>
            <w:r w:rsidR="00A22B7B" w:rsidRPr="00C372E1">
              <w:rPr>
                <w:rFonts w:ascii="Arial" w:hAnsi="Arial" w:cs="Arial"/>
                <w:sz w:val="24"/>
                <w:szCs w:val="24"/>
              </w:rPr>
              <w:t>190</w:t>
            </w:r>
          </w:p>
        </w:tc>
      </w:tr>
      <w:tr w:rsidR="003C3CDA" w:rsidRPr="00C372E1" w:rsidTr="009974B6">
        <w:tc>
          <w:tcPr>
            <w:tcW w:w="2518" w:type="dxa"/>
          </w:tcPr>
          <w:p w:rsidR="003C3CDA" w:rsidRPr="00C372E1" w:rsidRDefault="003C3CDA" w:rsidP="009974B6">
            <w:pPr>
              <w:rPr>
                <w:rFonts w:ascii="Arial" w:hAnsi="Arial" w:cs="Arial"/>
                <w:sz w:val="24"/>
                <w:szCs w:val="24"/>
              </w:rPr>
            </w:pPr>
            <w:r w:rsidRPr="00C372E1">
              <w:rPr>
                <w:rFonts w:ascii="Arial" w:hAnsi="Arial" w:cs="Arial"/>
                <w:b/>
                <w:sz w:val="24"/>
                <w:szCs w:val="24"/>
              </w:rPr>
              <w:t>Ubicación en Aula Planeta</w:t>
            </w:r>
          </w:p>
        </w:tc>
        <w:tc>
          <w:tcPr>
            <w:tcW w:w="6536" w:type="dxa"/>
          </w:tcPr>
          <w:p w:rsidR="003C3CDA" w:rsidRPr="00C372E1" w:rsidRDefault="002B6621" w:rsidP="009974B6">
            <w:pPr>
              <w:rPr>
                <w:rFonts w:ascii="Arial" w:hAnsi="Arial" w:cs="Arial"/>
                <w:sz w:val="24"/>
                <w:szCs w:val="24"/>
              </w:rPr>
            </w:pPr>
            <w:r>
              <w:rPr>
                <w:rFonts w:ascii="Arial" w:hAnsi="Arial" w:cs="Arial"/>
                <w:sz w:val="24"/>
                <w:szCs w:val="24"/>
              </w:rPr>
              <w:t>1°</w:t>
            </w:r>
            <w:r w:rsidR="003C3CDA" w:rsidRPr="00C372E1">
              <w:rPr>
                <w:rFonts w:ascii="Arial" w:hAnsi="Arial" w:cs="Arial"/>
                <w:sz w:val="24"/>
                <w:szCs w:val="24"/>
              </w:rPr>
              <w:t xml:space="preserve"> ESO/</w:t>
            </w:r>
            <w:r w:rsidR="007D21E4" w:rsidRPr="00C372E1">
              <w:rPr>
                <w:rFonts w:ascii="Arial" w:hAnsi="Arial" w:cs="Arial"/>
                <w:sz w:val="24"/>
                <w:szCs w:val="24"/>
              </w:rPr>
              <w:t xml:space="preserve"> Ciencias naturales/ </w:t>
            </w:r>
            <w:r w:rsidR="0009687A" w:rsidRPr="00C372E1">
              <w:rPr>
                <w:rFonts w:ascii="Arial" w:hAnsi="Arial" w:cs="Arial"/>
                <w:sz w:val="24"/>
                <w:szCs w:val="24"/>
              </w:rPr>
              <w:t>Los seres vivos</w:t>
            </w:r>
            <w:r w:rsidR="003C3CDA" w:rsidRPr="00C372E1">
              <w:rPr>
                <w:rFonts w:ascii="Arial" w:hAnsi="Arial" w:cs="Arial"/>
                <w:sz w:val="24"/>
                <w:szCs w:val="24"/>
              </w:rPr>
              <w:t>/Competencias: relación de la reproducción con los seres vivos</w:t>
            </w:r>
          </w:p>
        </w:tc>
      </w:tr>
      <w:tr w:rsidR="003C3CDA" w:rsidRPr="00C372E1" w:rsidTr="009974B6">
        <w:tc>
          <w:tcPr>
            <w:tcW w:w="2518" w:type="dxa"/>
          </w:tcPr>
          <w:p w:rsidR="003C3CDA" w:rsidRPr="00C372E1" w:rsidRDefault="003C3CDA" w:rsidP="009974B6">
            <w:pPr>
              <w:rPr>
                <w:rFonts w:ascii="Arial" w:hAnsi="Arial" w:cs="Arial"/>
                <w:sz w:val="24"/>
                <w:szCs w:val="24"/>
              </w:rPr>
            </w:pPr>
            <w:r w:rsidRPr="00C372E1">
              <w:rPr>
                <w:rFonts w:ascii="Arial" w:hAnsi="Arial" w:cs="Arial"/>
                <w:b/>
                <w:sz w:val="24"/>
                <w:szCs w:val="24"/>
              </w:rPr>
              <w:t xml:space="preserve">Cambio (descripción o capturas de </w:t>
            </w:r>
            <w:r w:rsidRPr="00C372E1">
              <w:rPr>
                <w:rFonts w:ascii="Arial" w:hAnsi="Arial" w:cs="Arial"/>
                <w:b/>
                <w:sz w:val="24"/>
                <w:szCs w:val="24"/>
              </w:rPr>
              <w:lastRenderedPageBreak/>
              <w:t>pantallas)</w:t>
            </w:r>
          </w:p>
        </w:tc>
        <w:tc>
          <w:tcPr>
            <w:tcW w:w="6536" w:type="dxa"/>
          </w:tcPr>
          <w:p w:rsidR="003C3CDA" w:rsidRPr="00C372E1" w:rsidRDefault="003C3CDA" w:rsidP="009974B6">
            <w:pPr>
              <w:rPr>
                <w:rFonts w:ascii="Arial" w:hAnsi="Arial" w:cs="Arial"/>
                <w:sz w:val="24"/>
                <w:szCs w:val="24"/>
              </w:rPr>
            </w:pPr>
            <w:r w:rsidRPr="00C372E1">
              <w:rPr>
                <w:rFonts w:ascii="Arial" w:hAnsi="Arial" w:cs="Arial"/>
                <w:sz w:val="24"/>
                <w:szCs w:val="24"/>
              </w:rPr>
              <w:lastRenderedPageBreak/>
              <w:t>En la ubicación que corresponde a la siguiente captura de pantalla, realizar los cambios mencionados más abajo:</w:t>
            </w:r>
          </w:p>
          <w:p w:rsidR="003C3CDA" w:rsidRPr="00C372E1" w:rsidRDefault="003C3CDA" w:rsidP="009974B6">
            <w:pPr>
              <w:rPr>
                <w:rFonts w:ascii="Arial" w:hAnsi="Arial" w:cs="Arial"/>
                <w:sz w:val="24"/>
                <w:szCs w:val="24"/>
              </w:rPr>
            </w:pPr>
            <w:r w:rsidRPr="00C372E1">
              <w:rPr>
                <w:rFonts w:ascii="Arial" w:hAnsi="Arial" w:cs="Arial"/>
                <w:noProof/>
                <w:lang w:val="es-CO" w:eastAsia="es-CO"/>
              </w:rPr>
              <w:drawing>
                <wp:anchor distT="0" distB="0" distL="114300" distR="114300" simplePos="0" relativeHeight="251736064" behindDoc="0" locked="0" layoutInCell="1" allowOverlap="1">
                  <wp:simplePos x="0" y="0"/>
                  <wp:positionH relativeFrom="column">
                    <wp:posOffset>-38735</wp:posOffset>
                  </wp:positionH>
                  <wp:positionV relativeFrom="paragraph">
                    <wp:posOffset>41910</wp:posOffset>
                  </wp:positionV>
                  <wp:extent cx="3979545" cy="1790065"/>
                  <wp:effectExtent l="0" t="0" r="1905" b="635"/>
                  <wp:wrapNone/>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a:extLst>
                              <a:ext uri="{28A0092B-C50C-407E-A947-70E740481C1C}">
                                <a14:useLocalDpi xmlns:a14="http://schemas.microsoft.com/office/drawing/2010/main" val="0"/>
                              </a:ext>
                            </a:extLst>
                          </a:blip>
                          <a:srcRect l="20184" t="31008" r="27060" b="22753"/>
                          <a:stretch/>
                        </pic:blipFill>
                        <pic:spPr bwMode="auto">
                          <a:xfrm>
                            <a:off x="0" y="0"/>
                            <a:ext cx="3979545" cy="1790065"/>
                          </a:xfrm>
                          <a:prstGeom prst="rect">
                            <a:avLst/>
                          </a:prstGeom>
                          <a:ln>
                            <a:noFill/>
                          </a:ln>
                          <a:extLst>
                            <a:ext uri="{53640926-AAD7-44D8-BBD7-CCE9431645EC}">
                              <a14:shadowObscured xmlns:a14="http://schemas.microsoft.com/office/drawing/2010/main"/>
                            </a:ext>
                          </a:extLst>
                        </pic:spPr>
                      </pic:pic>
                    </a:graphicData>
                  </a:graphic>
                </wp:anchor>
              </w:drawing>
            </w:r>
          </w:p>
          <w:p w:rsidR="003C3CDA" w:rsidRPr="00C372E1" w:rsidRDefault="003C3CDA" w:rsidP="009974B6">
            <w:pPr>
              <w:rPr>
                <w:rFonts w:ascii="Arial" w:hAnsi="Arial" w:cs="Arial"/>
                <w:sz w:val="24"/>
                <w:szCs w:val="24"/>
              </w:rPr>
            </w:pPr>
          </w:p>
          <w:p w:rsidR="003C3CDA" w:rsidRPr="00C372E1" w:rsidRDefault="003C3CDA" w:rsidP="009974B6">
            <w:pPr>
              <w:rPr>
                <w:rFonts w:ascii="Arial" w:hAnsi="Arial" w:cs="Arial"/>
                <w:sz w:val="24"/>
                <w:szCs w:val="24"/>
              </w:rPr>
            </w:pPr>
          </w:p>
          <w:p w:rsidR="003C3CDA" w:rsidRPr="00C372E1" w:rsidRDefault="003C3CDA" w:rsidP="009974B6">
            <w:pPr>
              <w:rPr>
                <w:rFonts w:ascii="Arial" w:hAnsi="Arial" w:cs="Arial"/>
                <w:sz w:val="24"/>
                <w:szCs w:val="24"/>
              </w:rPr>
            </w:pPr>
          </w:p>
          <w:p w:rsidR="003C3CDA" w:rsidRPr="00C372E1" w:rsidRDefault="003C3CDA" w:rsidP="009974B6">
            <w:pPr>
              <w:rPr>
                <w:rFonts w:ascii="Arial" w:hAnsi="Arial" w:cs="Arial"/>
                <w:sz w:val="24"/>
                <w:szCs w:val="24"/>
              </w:rPr>
            </w:pPr>
          </w:p>
          <w:p w:rsidR="003C3CDA" w:rsidRPr="00C372E1" w:rsidRDefault="003C3CDA" w:rsidP="009974B6">
            <w:pPr>
              <w:rPr>
                <w:rFonts w:ascii="Arial" w:hAnsi="Arial" w:cs="Arial"/>
                <w:sz w:val="24"/>
                <w:szCs w:val="24"/>
              </w:rPr>
            </w:pPr>
          </w:p>
          <w:p w:rsidR="003C3CDA" w:rsidRPr="00C372E1" w:rsidRDefault="003C3CDA" w:rsidP="009974B6">
            <w:pPr>
              <w:rPr>
                <w:rFonts w:ascii="Arial" w:hAnsi="Arial" w:cs="Arial"/>
                <w:sz w:val="24"/>
                <w:szCs w:val="24"/>
              </w:rPr>
            </w:pPr>
          </w:p>
          <w:p w:rsidR="003C3CDA" w:rsidRPr="00C372E1" w:rsidRDefault="003C3CDA" w:rsidP="009974B6">
            <w:pPr>
              <w:rPr>
                <w:rFonts w:ascii="Arial" w:hAnsi="Arial" w:cs="Arial"/>
                <w:sz w:val="24"/>
                <w:szCs w:val="24"/>
              </w:rPr>
            </w:pPr>
          </w:p>
          <w:p w:rsidR="003C3CDA" w:rsidRPr="00C372E1" w:rsidRDefault="003C3CDA" w:rsidP="009974B6">
            <w:pPr>
              <w:rPr>
                <w:rFonts w:ascii="Arial" w:hAnsi="Arial" w:cs="Arial"/>
                <w:sz w:val="24"/>
                <w:szCs w:val="24"/>
              </w:rPr>
            </w:pPr>
          </w:p>
          <w:p w:rsidR="003C3CDA" w:rsidRPr="00C372E1" w:rsidRDefault="003C3CDA" w:rsidP="009974B6">
            <w:pPr>
              <w:rPr>
                <w:rFonts w:ascii="Arial" w:hAnsi="Arial" w:cs="Arial"/>
                <w:sz w:val="24"/>
                <w:szCs w:val="24"/>
              </w:rPr>
            </w:pPr>
          </w:p>
          <w:p w:rsidR="003C3CDA" w:rsidRPr="00C372E1" w:rsidRDefault="003C3CDA" w:rsidP="009974B6">
            <w:pPr>
              <w:rPr>
                <w:rFonts w:ascii="Arial" w:hAnsi="Arial" w:cs="Arial"/>
                <w:sz w:val="24"/>
                <w:szCs w:val="24"/>
              </w:rPr>
            </w:pPr>
          </w:p>
          <w:p w:rsidR="003C3CDA" w:rsidRPr="00C372E1" w:rsidRDefault="003C3CDA" w:rsidP="009974B6">
            <w:pPr>
              <w:rPr>
                <w:rFonts w:ascii="Arial" w:hAnsi="Arial" w:cs="Arial"/>
                <w:sz w:val="24"/>
                <w:szCs w:val="24"/>
              </w:rPr>
            </w:pPr>
          </w:p>
          <w:p w:rsidR="003C3CDA" w:rsidRPr="00C372E1" w:rsidRDefault="003C3CDA" w:rsidP="009974B6">
            <w:pPr>
              <w:rPr>
                <w:rFonts w:ascii="Arial" w:hAnsi="Arial" w:cs="Arial"/>
                <w:sz w:val="24"/>
                <w:szCs w:val="24"/>
              </w:rPr>
            </w:pPr>
            <w:r w:rsidRPr="00C372E1">
              <w:rPr>
                <w:rFonts w:ascii="Arial" w:hAnsi="Arial" w:cs="Arial"/>
                <w:sz w:val="24"/>
                <w:szCs w:val="24"/>
              </w:rPr>
              <w:t>En vez de “El objetivo de esta actividad es que relaciones los distintos tipos de reproducción que existen con los organismos que los realizan” Debe decir: “El objetivo de esta actividad es que relaciones distintos tipos de reproducción con los organismos que los realizan”</w:t>
            </w:r>
          </w:p>
          <w:p w:rsidR="003C3CDA" w:rsidRPr="00C372E1" w:rsidRDefault="003C3CDA" w:rsidP="009974B6">
            <w:pPr>
              <w:rPr>
                <w:rFonts w:ascii="Arial" w:hAnsi="Arial" w:cs="Arial"/>
                <w:sz w:val="24"/>
                <w:szCs w:val="24"/>
              </w:rPr>
            </w:pPr>
          </w:p>
          <w:p w:rsidR="003C3CDA" w:rsidRPr="00C372E1" w:rsidRDefault="003C3CDA" w:rsidP="009974B6">
            <w:pPr>
              <w:rPr>
                <w:rFonts w:ascii="Arial" w:hAnsi="Arial" w:cs="Arial"/>
                <w:sz w:val="24"/>
                <w:szCs w:val="24"/>
              </w:rPr>
            </w:pPr>
            <w:r w:rsidRPr="00C372E1">
              <w:rPr>
                <w:rFonts w:ascii="Arial" w:hAnsi="Arial" w:cs="Arial"/>
                <w:sz w:val="24"/>
                <w:szCs w:val="24"/>
              </w:rPr>
              <w:t>Allí mismo, en lugar de “… contesta a las siguientes preguntas” Debe decir: “… contesta las siguientes preguntas”</w:t>
            </w:r>
          </w:p>
          <w:p w:rsidR="003C3CDA" w:rsidRPr="00C372E1" w:rsidRDefault="003C3CDA" w:rsidP="009974B6">
            <w:pPr>
              <w:rPr>
                <w:rFonts w:ascii="Arial" w:hAnsi="Arial" w:cs="Arial"/>
                <w:sz w:val="24"/>
                <w:szCs w:val="24"/>
              </w:rPr>
            </w:pPr>
          </w:p>
          <w:p w:rsidR="003C3CDA" w:rsidRPr="00C372E1" w:rsidRDefault="003C3CDA" w:rsidP="009974B6">
            <w:pPr>
              <w:rPr>
                <w:rFonts w:ascii="Arial" w:hAnsi="Arial" w:cs="Arial"/>
                <w:sz w:val="24"/>
                <w:szCs w:val="24"/>
              </w:rPr>
            </w:pPr>
            <w:r w:rsidRPr="00C372E1">
              <w:rPr>
                <w:rFonts w:ascii="Arial" w:hAnsi="Arial" w:cs="Arial"/>
                <w:sz w:val="24"/>
                <w:szCs w:val="24"/>
              </w:rPr>
              <w:t>Cambiar “Además de para generar” por “Además de generar”</w:t>
            </w:r>
          </w:p>
        </w:tc>
      </w:tr>
      <w:tr w:rsidR="003C3CDA" w:rsidRPr="00C372E1" w:rsidTr="009974B6">
        <w:tc>
          <w:tcPr>
            <w:tcW w:w="2518" w:type="dxa"/>
          </w:tcPr>
          <w:p w:rsidR="003C3CDA" w:rsidRPr="00C372E1" w:rsidRDefault="003C3CDA" w:rsidP="009974B6">
            <w:pPr>
              <w:rPr>
                <w:rFonts w:ascii="Arial" w:hAnsi="Arial" w:cs="Arial"/>
                <w:b/>
                <w:sz w:val="24"/>
                <w:szCs w:val="24"/>
              </w:rPr>
            </w:pPr>
            <w:r w:rsidRPr="00C372E1">
              <w:rPr>
                <w:rFonts w:ascii="Arial" w:hAnsi="Arial" w:cs="Arial"/>
                <w:b/>
                <w:sz w:val="24"/>
                <w:szCs w:val="24"/>
              </w:rPr>
              <w:lastRenderedPageBreak/>
              <w:t>Título</w:t>
            </w:r>
          </w:p>
        </w:tc>
        <w:tc>
          <w:tcPr>
            <w:tcW w:w="6536" w:type="dxa"/>
          </w:tcPr>
          <w:p w:rsidR="003C3CDA" w:rsidRPr="00C372E1" w:rsidRDefault="003C3CDA" w:rsidP="009974B6">
            <w:pPr>
              <w:rPr>
                <w:rFonts w:ascii="Arial" w:hAnsi="Arial" w:cs="Arial"/>
                <w:sz w:val="24"/>
                <w:szCs w:val="24"/>
              </w:rPr>
            </w:pPr>
            <w:r w:rsidRPr="00C372E1">
              <w:rPr>
                <w:rFonts w:ascii="Arial" w:hAnsi="Arial" w:cs="Arial"/>
                <w:sz w:val="24"/>
                <w:szCs w:val="24"/>
              </w:rPr>
              <w:t>Competencias: Relaciona los tipos de reproducción con organismos en los que se lleva a cabo.</w:t>
            </w:r>
          </w:p>
        </w:tc>
      </w:tr>
      <w:tr w:rsidR="003C3CDA" w:rsidRPr="00C372E1" w:rsidTr="009974B6">
        <w:tc>
          <w:tcPr>
            <w:tcW w:w="2518" w:type="dxa"/>
          </w:tcPr>
          <w:p w:rsidR="003C3CDA" w:rsidRPr="00C372E1" w:rsidRDefault="003C3CDA" w:rsidP="009974B6">
            <w:pPr>
              <w:rPr>
                <w:rFonts w:ascii="Arial" w:hAnsi="Arial" w:cs="Arial"/>
                <w:b/>
                <w:sz w:val="24"/>
                <w:szCs w:val="24"/>
              </w:rPr>
            </w:pPr>
            <w:r w:rsidRPr="00C372E1">
              <w:rPr>
                <w:rFonts w:ascii="Arial" w:hAnsi="Arial" w:cs="Arial"/>
                <w:b/>
                <w:sz w:val="24"/>
                <w:szCs w:val="24"/>
              </w:rPr>
              <w:t>Descripción</w:t>
            </w:r>
          </w:p>
        </w:tc>
        <w:tc>
          <w:tcPr>
            <w:tcW w:w="6536" w:type="dxa"/>
          </w:tcPr>
          <w:p w:rsidR="003C3CDA" w:rsidRPr="00C372E1" w:rsidRDefault="003C3CDA" w:rsidP="009974B6">
            <w:pPr>
              <w:rPr>
                <w:rFonts w:ascii="Arial" w:hAnsi="Arial" w:cs="Arial"/>
                <w:sz w:val="24"/>
                <w:szCs w:val="24"/>
              </w:rPr>
            </w:pPr>
            <w:r w:rsidRPr="00C372E1">
              <w:rPr>
                <w:rFonts w:ascii="Arial" w:hAnsi="Arial" w:cs="Arial"/>
                <w:sz w:val="24"/>
                <w:szCs w:val="24"/>
              </w:rPr>
              <w:t>Actividad de relación entre los tipos de reproducción y los organismos que la realizan.</w:t>
            </w:r>
          </w:p>
        </w:tc>
      </w:tr>
    </w:tbl>
    <w:p w:rsidR="003C3CDA" w:rsidRPr="00C372E1" w:rsidRDefault="003C3CDA" w:rsidP="00134A9E">
      <w:pPr>
        <w:rPr>
          <w:rFonts w:ascii="Arial" w:hAnsi="Arial" w:cs="Arial"/>
          <w:highlight w:val="yellow"/>
        </w:rPr>
      </w:pPr>
    </w:p>
    <w:tbl>
      <w:tblPr>
        <w:tblStyle w:val="Tablaconcuadrcula"/>
        <w:tblW w:w="0" w:type="auto"/>
        <w:tblLayout w:type="fixed"/>
        <w:tblLook w:val="04A0" w:firstRow="1" w:lastRow="0" w:firstColumn="1" w:lastColumn="0" w:noHBand="0" w:noVBand="1"/>
      </w:tblPr>
      <w:tblGrid>
        <w:gridCol w:w="2518"/>
        <w:gridCol w:w="6536"/>
      </w:tblGrid>
      <w:tr w:rsidR="009974B6" w:rsidRPr="00C372E1" w:rsidTr="009974B6">
        <w:tc>
          <w:tcPr>
            <w:tcW w:w="905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rsidR="009974B6" w:rsidRPr="00C372E1" w:rsidRDefault="009974B6" w:rsidP="009974B6">
            <w:pPr>
              <w:jc w:val="center"/>
              <w:rPr>
                <w:rFonts w:ascii="Arial" w:hAnsi="Arial" w:cs="Arial"/>
                <w:b/>
                <w:sz w:val="24"/>
                <w:szCs w:val="24"/>
              </w:rPr>
            </w:pPr>
            <w:r w:rsidRPr="00C372E1">
              <w:rPr>
                <w:rFonts w:ascii="Arial" w:hAnsi="Arial" w:cs="Arial"/>
                <w:b/>
                <w:sz w:val="24"/>
                <w:szCs w:val="24"/>
              </w:rPr>
              <w:t>Practica: recurso aprovechado</w:t>
            </w:r>
          </w:p>
        </w:tc>
      </w:tr>
      <w:tr w:rsidR="009974B6" w:rsidRPr="00C372E1"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974B6" w:rsidRPr="00C372E1" w:rsidRDefault="009974B6" w:rsidP="009974B6">
            <w:pPr>
              <w:rPr>
                <w:rFonts w:ascii="Arial" w:hAnsi="Arial" w:cs="Arial"/>
                <w:b/>
                <w:sz w:val="24"/>
                <w:szCs w:val="24"/>
              </w:rPr>
            </w:pPr>
            <w:r w:rsidRPr="00C372E1">
              <w:rPr>
                <w:rFonts w:ascii="Arial" w:hAnsi="Arial" w:cs="Arial"/>
                <w:b/>
                <w:sz w:val="24"/>
                <w:szCs w:val="24"/>
              </w:rPr>
              <w:t>Código</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974B6" w:rsidRPr="00C372E1" w:rsidRDefault="009974B6" w:rsidP="00A22B7B">
            <w:pPr>
              <w:rPr>
                <w:rFonts w:ascii="Arial" w:hAnsi="Arial" w:cs="Arial"/>
                <w:b/>
                <w:sz w:val="24"/>
                <w:szCs w:val="24"/>
              </w:rPr>
            </w:pPr>
            <w:r w:rsidRPr="00C372E1">
              <w:rPr>
                <w:rFonts w:ascii="Arial" w:hAnsi="Arial" w:cs="Arial"/>
                <w:sz w:val="24"/>
                <w:szCs w:val="24"/>
              </w:rPr>
              <w:t>CN_08_04_CO_REC</w:t>
            </w:r>
            <w:r w:rsidR="0036594A" w:rsidRPr="00C372E1">
              <w:rPr>
                <w:rFonts w:ascii="Arial" w:hAnsi="Arial" w:cs="Arial"/>
                <w:sz w:val="24"/>
                <w:szCs w:val="24"/>
              </w:rPr>
              <w:t>2</w:t>
            </w:r>
            <w:r w:rsidR="00A22B7B" w:rsidRPr="00C372E1">
              <w:rPr>
                <w:rFonts w:ascii="Arial" w:hAnsi="Arial" w:cs="Arial"/>
                <w:sz w:val="24"/>
                <w:szCs w:val="24"/>
              </w:rPr>
              <w:t>0</w:t>
            </w:r>
            <w:r w:rsidR="0036594A" w:rsidRPr="00C372E1">
              <w:rPr>
                <w:rFonts w:ascii="Arial" w:hAnsi="Arial" w:cs="Arial"/>
                <w:sz w:val="24"/>
                <w:szCs w:val="24"/>
              </w:rPr>
              <w:t>0</w:t>
            </w:r>
          </w:p>
        </w:tc>
      </w:tr>
      <w:tr w:rsidR="009974B6" w:rsidRPr="00C372E1"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974B6" w:rsidRPr="00C372E1" w:rsidRDefault="009974B6" w:rsidP="009974B6">
            <w:pPr>
              <w:rPr>
                <w:rFonts w:ascii="Arial" w:hAnsi="Arial" w:cs="Arial"/>
                <w:sz w:val="24"/>
                <w:szCs w:val="24"/>
              </w:rPr>
            </w:pPr>
            <w:r w:rsidRPr="00C372E1">
              <w:rPr>
                <w:rFonts w:ascii="Arial" w:hAnsi="Arial" w:cs="Arial"/>
                <w:b/>
                <w:sz w:val="24"/>
                <w:szCs w:val="24"/>
              </w:rPr>
              <w:t>Ubicación en Aula Planeta</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974B6" w:rsidRPr="00C372E1" w:rsidRDefault="00FA5DB7" w:rsidP="009974B6">
            <w:pPr>
              <w:rPr>
                <w:rFonts w:ascii="Arial" w:hAnsi="Arial" w:cs="Arial"/>
                <w:sz w:val="24"/>
                <w:szCs w:val="24"/>
              </w:rPr>
            </w:pPr>
            <w:r w:rsidRPr="00C372E1">
              <w:rPr>
                <w:rFonts w:ascii="Arial" w:hAnsi="Arial" w:cs="Arial"/>
                <w:sz w:val="24"/>
                <w:szCs w:val="24"/>
                <w:shd w:val="clear" w:color="auto" w:fill="FFFFFF"/>
              </w:rPr>
              <w:t>1° ESO/Ciencias naturales/Los reinos de móneras, protoctistas y hongos/</w:t>
            </w:r>
            <w:r w:rsidR="00C92817">
              <w:rPr>
                <w:rFonts w:ascii="Arial" w:hAnsi="Arial" w:cs="Arial"/>
                <w:sz w:val="24"/>
                <w:szCs w:val="24"/>
                <w:shd w:val="clear" w:color="auto" w:fill="FFFFFF"/>
              </w:rPr>
              <w:t xml:space="preserve">Competencias: </w:t>
            </w:r>
            <w:r w:rsidRPr="00C372E1">
              <w:rPr>
                <w:rFonts w:ascii="Arial" w:hAnsi="Arial" w:cs="Arial"/>
                <w:sz w:val="24"/>
                <w:szCs w:val="24"/>
                <w:shd w:val="clear" w:color="auto" w:fill="FFFFFF"/>
              </w:rPr>
              <w:t>Análisis del crecimiento bacteriano</w:t>
            </w:r>
          </w:p>
        </w:tc>
      </w:tr>
      <w:tr w:rsidR="009974B6" w:rsidRPr="00C372E1"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974B6" w:rsidRPr="00C372E1" w:rsidRDefault="009974B6" w:rsidP="009974B6">
            <w:pPr>
              <w:rPr>
                <w:rFonts w:ascii="Arial" w:hAnsi="Arial" w:cs="Arial"/>
                <w:sz w:val="24"/>
                <w:szCs w:val="24"/>
              </w:rPr>
            </w:pPr>
            <w:r w:rsidRPr="00C372E1">
              <w:rPr>
                <w:rFonts w:ascii="Arial" w:hAnsi="Arial" w:cs="Arial"/>
                <w:b/>
                <w:sz w:val="24"/>
                <w:szCs w:val="24"/>
              </w:rPr>
              <w:t>Cambio (descripción o capturas de pantallas)</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974B6" w:rsidRPr="00C372E1" w:rsidRDefault="00295330" w:rsidP="009974B6">
            <w:pPr>
              <w:rPr>
                <w:rFonts w:ascii="Arial" w:hAnsi="Arial" w:cs="Arial"/>
                <w:sz w:val="24"/>
                <w:szCs w:val="24"/>
              </w:rPr>
            </w:pPr>
            <w:r>
              <w:rPr>
                <w:rFonts w:ascii="Arial" w:hAnsi="Arial" w:cs="Arial"/>
                <w:noProof/>
                <w:lang w:val="es-ES" w:eastAsia="es-ES"/>
              </w:rPr>
              <w:pict>
                <v:group id="31 Grupo" o:spid="_x0000_s1051" style="position:absolute;margin-left:42.9pt;margin-top:24.7pt;width:206.65pt;height:134.2pt;z-index:251738112;mso-position-horizontal-relative:text;mso-position-vertical-relative:text;mso-height-relative:margin" coordsize="26244,178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">
                  <v:shape id="Imagen 27" o:spid="_x0000_s1055" type="#_x0000_t75" style="position:absolute;width:26244;height:17812;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c9Sb7EAAAA2wAAAA8AAABkcnMvZG93bnJldi54bWxEj0FrwkAUhO+C/2F5hV6k2RiKltRVREkp&#10;1IOm6f2RfU1Cs29DdmPSf98tCB6HmfmG2ewm04or9a6xrGAZxSCIS6sbrhQUn9nTCwjnkTW2lknB&#10;LznYbeezDabajnyha+4rESDsUlRQe9+lUrqyJoMush1x8L5tb9AH2VdS9zgGuGllEscrabDhsFBj&#10;R4eayp98MAo+9FB8NdnRLjr9dnpeFufEuVGpx4dp/wrC0+Tv4Vv7XStI1vD/JfwAuf0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c9Sb7EAAAA2wAAAA8AAAAAAAAAAAAAAAAA&#10;nwIAAGRycy9kb3ducmV2LnhtbFBLBQYAAAAABAAEAPcAAACQAwAAAAA=&#10;">
                    <v:imagedata r:id="rId43" o:title="" croptop="8433f" cropbottom="12610f" cropleft="7906f" cropright="16644f"/>
                    <v:path arrowok="t"/>
                  </v:shape>
                  <v:oval id="28 Elipse" o:spid="_x0000_s1054" style="position:absolute;left:21019;top:7540;width:4275;height:105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FiSr4A&#10;AADbAAAADwAAAGRycy9kb3ducmV2LnhtbERPTYvCMBC9L/gfwgje1tQeZK1GEbsLXu2u4HFoxibY&#10;TEoTtf335iDs8fG+N7vBteJBfbCeFSzmGQji2mvLjYK/35/PLxAhImtsPZOCkQLstpOPDRbaP/lE&#10;jyo2IoVwKFCBibErpAy1IYdh7jvixF197zAm2DdS9/hM4a6VeZYtpUPLqcFgRwdD9a26OwXlWF7z&#10;S2nsai+r7Hwb7eo7WKVm02G/BhFpiP/it/uoFeRpbPqSfoDcvg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GUBYkq+AAAA2wAAAA8AAAAAAAAAAAAAAAAAmAIAAGRycy9kb3ducmV2&#10;LnhtbFBLBQYAAAAABAAEAPUAAACDAwAAAAA=&#10;" filled="f" strokecolor="red">
                    <v:shadow on="t" color="black" opacity="22937f" origin=",.5" offset="0,.63889mm"/>
                  </v:oval>
                  <v:oval id="29 Elipse" o:spid="_x0000_s1053" style="position:absolute;left:10569;top:9262;width:13894;height:3622;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3H0cIA&#10;AADbAAAADwAAAGRycy9kb3ducmV2LnhtbESPQWvCQBSE70L/w/IKvenGHIpJXUVMC702KvT4yD6z&#10;i9m3IbvV5N93BcHjMDPfMOvt6DpxpSFYzwqWiwwEceO15VbB8fA1X4EIEVlj55kUTBRgu3mZrbHU&#10;/sY/dK1jKxKEQ4kKTIx9KWVoDDkMC98TJ+/sB4cxyaGVesBbgrtO5ln2Lh1aTgsGe9obai71n1NQ&#10;TdU5/62MLXayzk6XyRafwSr19jruPkBEGuMz/Gh/awV5Afcv6QfIz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KTcfRwgAAANsAAAAPAAAAAAAAAAAAAAAAAJgCAABkcnMvZG93&#10;bnJldi54bWxQSwUGAAAAAAQABAD1AAAAhwMAAAAA&#10;" filled="f" strokecolor="red">
                    <v:shadow on="t" color="black" opacity="22937f" origin=",.5" offset="0,.63889mm"/>
                  </v:oval>
                  <v:oval id="30 Elipse" o:spid="_x0000_s1052" style="position:absolute;left:10444;top:12884;width:13898;height:3676;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" filled="f" strokecolor="red">
                    <v:shadow on="t" color="black" opacity="22937f" origin=",.5" offset="0,.63889mm"/>
                  </v:oval>
                </v:group>
              </w:pict>
            </w:r>
            <w:r w:rsidR="009974B6" w:rsidRPr="00C372E1">
              <w:rPr>
                <w:rFonts w:ascii="Arial" w:hAnsi="Arial" w:cs="Arial"/>
                <w:sz w:val="24"/>
                <w:szCs w:val="24"/>
              </w:rPr>
              <w:t>En el contenido señalado en la captura de pantalla, hacer los cambios que se especifican más abajo:</w:t>
            </w:r>
          </w:p>
          <w:p w:rsidR="009974B6" w:rsidRPr="00C372E1" w:rsidRDefault="009974B6" w:rsidP="009974B6">
            <w:pPr>
              <w:rPr>
                <w:rFonts w:ascii="Arial" w:hAnsi="Arial" w:cs="Arial"/>
                <w:sz w:val="24"/>
                <w:szCs w:val="24"/>
              </w:rPr>
            </w:pPr>
          </w:p>
          <w:p w:rsidR="009974B6" w:rsidRPr="00C372E1" w:rsidRDefault="009974B6" w:rsidP="009974B6">
            <w:pPr>
              <w:rPr>
                <w:rFonts w:ascii="Arial" w:hAnsi="Arial" w:cs="Arial"/>
                <w:sz w:val="24"/>
                <w:szCs w:val="24"/>
              </w:rPr>
            </w:pPr>
          </w:p>
          <w:p w:rsidR="009974B6" w:rsidRPr="00C372E1" w:rsidRDefault="009974B6" w:rsidP="009974B6">
            <w:pPr>
              <w:rPr>
                <w:rFonts w:ascii="Arial" w:hAnsi="Arial" w:cs="Arial"/>
                <w:sz w:val="24"/>
                <w:szCs w:val="24"/>
              </w:rPr>
            </w:pPr>
          </w:p>
          <w:p w:rsidR="009974B6" w:rsidRPr="00C372E1" w:rsidRDefault="009974B6" w:rsidP="009974B6">
            <w:pPr>
              <w:rPr>
                <w:rFonts w:ascii="Arial" w:hAnsi="Arial" w:cs="Arial"/>
                <w:sz w:val="24"/>
                <w:szCs w:val="24"/>
              </w:rPr>
            </w:pPr>
          </w:p>
          <w:p w:rsidR="009974B6" w:rsidRPr="00C372E1" w:rsidRDefault="009974B6" w:rsidP="009974B6">
            <w:pPr>
              <w:rPr>
                <w:rFonts w:ascii="Arial" w:hAnsi="Arial" w:cs="Arial"/>
                <w:sz w:val="24"/>
                <w:szCs w:val="24"/>
              </w:rPr>
            </w:pPr>
          </w:p>
          <w:p w:rsidR="009974B6" w:rsidRPr="00C372E1" w:rsidRDefault="009974B6" w:rsidP="009974B6">
            <w:pPr>
              <w:rPr>
                <w:rFonts w:ascii="Arial" w:hAnsi="Arial" w:cs="Arial"/>
                <w:sz w:val="24"/>
                <w:szCs w:val="24"/>
              </w:rPr>
            </w:pPr>
          </w:p>
          <w:p w:rsidR="009974B6" w:rsidRPr="00C372E1" w:rsidRDefault="009974B6" w:rsidP="009974B6">
            <w:pPr>
              <w:rPr>
                <w:rFonts w:ascii="Arial" w:hAnsi="Arial" w:cs="Arial"/>
                <w:sz w:val="24"/>
                <w:szCs w:val="24"/>
              </w:rPr>
            </w:pPr>
          </w:p>
          <w:p w:rsidR="009974B6" w:rsidRPr="00C372E1" w:rsidRDefault="009974B6" w:rsidP="009974B6">
            <w:pPr>
              <w:rPr>
                <w:rFonts w:ascii="Arial" w:hAnsi="Arial" w:cs="Arial"/>
                <w:sz w:val="24"/>
                <w:szCs w:val="24"/>
              </w:rPr>
            </w:pPr>
          </w:p>
          <w:p w:rsidR="009974B6" w:rsidRPr="00C372E1" w:rsidRDefault="009974B6" w:rsidP="009974B6">
            <w:pPr>
              <w:rPr>
                <w:rFonts w:ascii="Arial" w:hAnsi="Arial" w:cs="Arial"/>
                <w:sz w:val="24"/>
                <w:szCs w:val="24"/>
              </w:rPr>
            </w:pPr>
          </w:p>
          <w:p w:rsidR="009974B6" w:rsidRPr="00C372E1" w:rsidRDefault="009974B6" w:rsidP="009974B6">
            <w:pPr>
              <w:rPr>
                <w:rFonts w:ascii="Arial" w:hAnsi="Arial" w:cs="Arial"/>
                <w:sz w:val="24"/>
                <w:szCs w:val="24"/>
              </w:rPr>
            </w:pPr>
          </w:p>
          <w:p w:rsidR="009974B6" w:rsidRPr="00C372E1" w:rsidRDefault="009974B6" w:rsidP="009974B6">
            <w:pPr>
              <w:tabs>
                <w:tab w:val="left" w:pos="1730"/>
              </w:tabs>
              <w:rPr>
                <w:rFonts w:ascii="Arial" w:hAnsi="Arial" w:cs="Arial"/>
                <w:sz w:val="24"/>
                <w:szCs w:val="24"/>
              </w:rPr>
            </w:pPr>
          </w:p>
          <w:p w:rsidR="009974B6" w:rsidRPr="00C372E1" w:rsidRDefault="009974B6" w:rsidP="009974B6">
            <w:pPr>
              <w:rPr>
                <w:rFonts w:ascii="Arial" w:hAnsi="Arial" w:cs="Arial"/>
                <w:sz w:val="24"/>
                <w:szCs w:val="24"/>
              </w:rPr>
            </w:pPr>
            <w:r w:rsidRPr="00C372E1">
              <w:rPr>
                <w:rFonts w:ascii="Arial" w:hAnsi="Arial" w:cs="Arial"/>
                <w:sz w:val="24"/>
                <w:szCs w:val="24"/>
              </w:rPr>
              <w:lastRenderedPageBreak/>
              <w:t>Cambios:</w:t>
            </w:r>
          </w:p>
          <w:p w:rsidR="009974B6" w:rsidRPr="005166CB" w:rsidRDefault="0091296A" w:rsidP="009974B6">
            <w:pPr>
              <w:pStyle w:val="Prrafodelista"/>
              <w:numPr>
                <w:ilvl w:val="0"/>
                <w:numId w:val="30"/>
              </w:numPr>
              <w:spacing w:after="200"/>
              <w:rPr>
                <w:rFonts w:ascii="Arial" w:hAnsi="Arial" w:cs="Arial"/>
                <w:i/>
                <w:sz w:val="24"/>
                <w:szCs w:val="24"/>
                <w:lang w:val="it-IT"/>
              </w:rPr>
            </w:pPr>
            <w:r w:rsidRPr="005166CB">
              <w:rPr>
                <w:rFonts w:ascii="Arial" w:hAnsi="Arial" w:cs="Arial"/>
                <w:lang w:val="it-IT"/>
              </w:rPr>
              <w:t>“</w:t>
            </w:r>
            <w:r w:rsidRPr="005166CB">
              <w:rPr>
                <w:rFonts w:ascii="Arial" w:hAnsi="Arial" w:cs="Arial"/>
                <w:i/>
                <w:lang w:val="it-IT"/>
              </w:rPr>
              <w:t>Escherichia Coli</w:t>
            </w:r>
            <w:r w:rsidRPr="005166CB">
              <w:rPr>
                <w:rFonts w:ascii="Arial" w:hAnsi="Arial" w:cs="Arial"/>
                <w:lang w:val="it-IT"/>
              </w:rPr>
              <w:t>”por “</w:t>
            </w:r>
            <w:r w:rsidRPr="005166CB">
              <w:rPr>
                <w:rFonts w:ascii="Arial" w:hAnsi="Arial" w:cs="Arial"/>
                <w:i/>
                <w:lang w:val="it-IT"/>
              </w:rPr>
              <w:t>Escherichia coli</w:t>
            </w:r>
            <w:r w:rsidRPr="005166CB">
              <w:rPr>
                <w:rFonts w:ascii="Arial" w:hAnsi="Arial" w:cs="Arial"/>
                <w:lang w:val="it-IT"/>
              </w:rPr>
              <w:t>”</w:t>
            </w:r>
          </w:p>
          <w:p w:rsidR="009974B6" w:rsidRPr="00C372E1" w:rsidRDefault="009974B6" w:rsidP="009974B6">
            <w:pPr>
              <w:pStyle w:val="Prrafodelista"/>
              <w:numPr>
                <w:ilvl w:val="0"/>
                <w:numId w:val="30"/>
              </w:numPr>
              <w:rPr>
                <w:rFonts w:ascii="Arial" w:hAnsi="Arial" w:cs="Arial"/>
                <w:sz w:val="24"/>
                <w:szCs w:val="24"/>
              </w:rPr>
            </w:pPr>
            <w:r w:rsidRPr="00C372E1">
              <w:rPr>
                <w:rFonts w:ascii="Arial" w:hAnsi="Arial" w:cs="Arial"/>
                <w:sz w:val="24"/>
                <w:szCs w:val="24"/>
                <w:lang w:val="es-CO"/>
              </w:rPr>
              <w:t>“</w:t>
            </w:r>
            <w:r w:rsidRPr="00C372E1">
              <w:rPr>
                <w:rFonts w:ascii="Arial" w:hAnsi="Arial" w:cs="Arial"/>
                <w:sz w:val="24"/>
                <w:szCs w:val="24"/>
              </w:rPr>
              <w:t>transcurridos otros 20 o 30 minutos, tendremos 4”, por “después de 20 o 30 minutos más, habrá 4, etc.”</w:t>
            </w:r>
          </w:p>
          <w:p w:rsidR="009974B6" w:rsidRPr="00C372E1" w:rsidRDefault="009974B6" w:rsidP="009974B6">
            <w:pPr>
              <w:pStyle w:val="Prrafodelista"/>
              <w:numPr>
                <w:ilvl w:val="0"/>
                <w:numId w:val="30"/>
              </w:numPr>
              <w:rPr>
                <w:rFonts w:ascii="Arial" w:hAnsi="Arial" w:cs="Arial"/>
                <w:sz w:val="24"/>
                <w:szCs w:val="24"/>
              </w:rPr>
            </w:pPr>
            <w:r w:rsidRPr="00C372E1">
              <w:rPr>
                <w:rFonts w:ascii="Arial" w:hAnsi="Arial" w:cs="Arial"/>
                <w:sz w:val="24"/>
                <w:szCs w:val="24"/>
              </w:rPr>
              <w:t>“El objetivo de esta actividad es que aprendas cómo funciona el crecimiento bacteriano a través del análisis de una gráfica” por “El objetivo de esta actividad es que interpretes el crecimiento bacteriano a través del análisis de una gráfica.”</w:t>
            </w:r>
          </w:p>
          <w:p w:rsidR="009974B6" w:rsidRPr="00C372E1" w:rsidRDefault="009974B6" w:rsidP="009974B6">
            <w:pPr>
              <w:pStyle w:val="Prrafodelista"/>
              <w:numPr>
                <w:ilvl w:val="0"/>
                <w:numId w:val="30"/>
              </w:numPr>
              <w:rPr>
                <w:rFonts w:ascii="Arial" w:hAnsi="Arial" w:cs="Arial"/>
                <w:sz w:val="24"/>
                <w:szCs w:val="24"/>
              </w:rPr>
            </w:pPr>
            <w:r w:rsidRPr="00C372E1">
              <w:rPr>
                <w:rFonts w:ascii="Arial" w:hAnsi="Arial" w:cs="Arial"/>
                <w:sz w:val="24"/>
                <w:szCs w:val="24"/>
              </w:rPr>
              <w:t>Modificar “los siguientes conceptos” por “el siguiente concepto”</w:t>
            </w:r>
          </w:p>
          <w:p w:rsidR="009974B6" w:rsidRPr="00C372E1" w:rsidRDefault="009974B6" w:rsidP="009974B6">
            <w:pPr>
              <w:pStyle w:val="Prrafodelista"/>
              <w:numPr>
                <w:ilvl w:val="0"/>
                <w:numId w:val="30"/>
              </w:numPr>
              <w:rPr>
                <w:rFonts w:ascii="Arial" w:hAnsi="Arial" w:cs="Arial"/>
                <w:sz w:val="24"/>
                <w:szCs w:val="24"/>
              </w:rPr>
            </w:pPr>
            <w:r w:rsidRPr="00C372E1">
              <w:rPr>
                <w:rFonts w:ascii="Arial" w:hAnsi="Arial" w:cs="Arial"/>
                <w:sz w:val="24"/>
                <w:szCs w:val="24"/>
              </w:rPr>
              <w:t>Eliminar”Bacterias” y “Características de las bacterias”, dejar solamente “Reproducción asexual por bipartición.”</w:t>
            </w:r>
          </w:p>
        </w:tc>
      </w:tr>
      <w:tr w:rsidR="009974B6" w:rsidRPr="00C372E1"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974B6" w:rsidRPr="00C372E1" w:rsidRDefault="009974B6" w:rsidP="009974B6">
            <w:pPr>
              <w:rPr>
                <w:rFonts w:ascii="Arial" w:hAnsi="Arial" w:cs="Arial"/>
                <w:b/>
                <w:sz w:val="24"/>
                <w:szCs w:val="24"/>
              </w:rPr>
            </w:pPr>
            <w:r w:rsidRPr="00C372E1">
              <w:rPr>
                <w:rFonts w:ascii="Arial" w:hAnsi="Arial" w:cs="Arial"/>
                <w:b/>
                <w:sz w:val="24"/>
                <w:szCs w:val="24"/>
              </w:rPr>
              <w:lastRenderedPageBreak/>
              <w:t>Título</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974B6" w:rsidRPr="00C372E1" w:rsidRDefault="009974B6" w:rsidP="009974B6">
            <w:pPr>
              <w:rPr>
                <w:rFonts w:ascii="Arial" w:hAnsi="Arial" w:cs="Arial"/>
                <w:sz w:val="24"/>
                <w:szCs w:val="24"/>
              </w:rPr>
            </w:pPr>
            <w:r w:rsidRPr="00C372E1">
              <w:rPr>
                <w:rFonts w:ascii="Arial" w:hAnsi="Arial" w:cs="Arial"/>
                <w:sz w:val="24"/>
                <w:szCs w:val="24"/>
              </w:rPr>
              <w:t>Competencias: Analiza el crecimiento bacteriano.</w:t>
            </w:r>
          </w:p>
        </w:tc>
      </w:tr>
      <w:tr w:rsidR="009974B6" w:rsidRPr="00C372E1"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974B6" w:rsidRPr="00C372E1" w:rsidRDefault="009974B6" w:rsidP="009974B6">
            <w:pPr>
              <w:rPr>
                <w:rFonts w:ascii="Arial" w:hAnsi="Arial" w:cs="Arial"/>
                <w:b/>
                <w:sz w:val="24"/>
                <w:szCs w:val="24"/>
              </w:rPr>
            </w:pPr>
            <w:r w:rsidRPr="00C372E1">
              <w:rPr>
                <w:rFonts w:ascii="Arial" w:hAnsi="Arial" w:cs="Arial"/>
                <w:b/>
                <w:sz w:val="24"/>
                <w:szCs w:val="24"/>
              </w:rPr>
              <w:t>Descripción</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974B6" w:rsidRPr="00C372E1" w:rsidRDefault="009974B6" w:rsidP="009974B6">
            <w:pPr>
              <w:rPr>
                <w:rFonts w:ascii="Arial" w:hAnsi="Arial" w:cs="Arial"/>
                <w:sz w:val="24"/>
                <w:szCs w:val="24"/>
              </w:rPr>
            </w:pPr>
            <w:r w:rsidRPr="00C372E1">
              <w:rPr>
                <w:rFonts w:ascii="Arial" w:hAnsi="Arial" w:cs="Arial"/>
                <w:sz w:val="24"/>
                <w:szCs w:val="24"/>
              </w:rPr>
              <w:t>Actividad de análisis e interpretación del crecimiento bacteriano.</w:t>
            </w:r>
          </w:p>
        </w:tc>
      </w:tr>
    </w:tbl>
    <w:p w:rsidR="009974B6" w:rsidRPr="00C372E1" w:rsidRDefault="009974B6" w:rsidP="00134A9E">
      <w:pPr>
        <w:rPr>
          <w:rFonts w:ascii="Arial" w:hAnsi="Arial" w:cs="Arial"/>
          <w:highlight w:val="yellow"/>
        </w:rPr>
      </w:pPr>
    </w:p>
    <w:p w:rsidR="00054A93" w:rsidRPr="00C372E1" w:rsidRDefault="00054A93" w:rsidP="00134A9E">
      <w:pPr>
        <w:rPr>
          <w:rFonts w:ascii="Arial" w:hAnsi="Arial" w:cs="Arial"/>
          <w:highlight w:val="yellow"/>
        </w:rPr>
      </w:pPr>
      <w:r w:rsidRPr="00C372E1">
        <w:rPr>
          <w:rFonts w:ascii="Arial" w:hAnsi="Arial" w:cs="Arial"/>
          <w:highlight w:val="yellow"/>
        </w:rPr>
        <w:t>[SECCIÓN 1]</w:t>
      </w:r>
      <w:r w:rsidRPr="00C372E1">
        <w:rPr>
          <w:rFonts w:ascii="Arial" w:hAnsi="Arial" w:cs="Arial"/>
          <w:b/>
        </w:rPr>
        <w:t>Fin de unidad</w:t>
      </w:r>
    </w:p>
    <w:tbl>
      <w:tblPr>
        <w:tblStyle w:val="Tablaconcuadrcula"/>
        <w:tblW w:w="0" w:type="auto"/>
        <w:tblLook w:val="04A0" w:firstRow="1" w:lastRow="0" w:firstColumn="1" w:lastColumn="0" w:noHBand="0" w:noVBand="1"/>
      </w:tblPr>
      <w:tblGrid>
        <w:gridCol w:w="2518"/>
        <w:gridCol w:w="6515"/>
      </w:tblGrid>
      <w:tr w:rsidR="00134A9E" w:rsidRPr="00C372E1" w:rsidTr="00186626">
        <w:tc>
          <w:tcPr>
            <w:tcW w:w="9033" w:type="dxa"/>
            <w:gridSpan w:val="2"/>
            <w:shd w:val="clear" w:color="auto" w:fill="000000" w:themeFill="text1"/>
          </w:tcPr>
          <w:p w:rsidR="00134A9E" w:rsidRPr="00C372E1" w:rsidRDefault="00134A9E" w:rsidP="00186626">
            <w:pPr>
              <w:jc w:val="center"/>
              <w:rPr>
                <w:rFonts w:ascii="Arial" w:hAnsi="Arial" w:cs="Arial"/>
                <w:b/>
                <w:sz w:val="24"/>
                <w:szCs w:val="24"/>
              </w:rPr>
            </w:pPr>
            <w:r w:rsidRPr="00C372E1">
              <w:rPr>
                <w:rFonts w:ascii="Arial" w:hAnsi="Arial" w:cs="Arial"/>
                <w:b/>
                <w:sz w:val="24"/>
                <w:szCs w:val="24"/>
              </w:rPr>
              <w:t>Mapa conceptual</w:t>
            </w:r>
          </w:p>
        </w:tc>
      </w:tr>
      <w:tr w:rsidR="00134A9E" w:rsidRPr="00C372E1" w:rsidTr="00186626">
        <w:tc>
          <w:tcPr>
            <w:tcW w:w="2518" w:type="dxa"/>
          </w:tcPr>
          <w:p w:rsidR="00134A9E" w:rsidRPr="00C372E1" w:rsidRDefault="00134A9E" w:rsidP="00186626">
            <w:pPr>
              <w:rPr>
                <w:rFonts w:ascii="Arial" w:hAnsi="Arial" w:cs="Arial"/>
                <w:b/>
                <w:sz w:val="24"/>
                <w:szCs w:val="24"/>
              </w:rPr>
            </w:pPr>
            <w:r w:rsidRPr="00C372E1">
              <w:rPr>
                <w:rFonts w:ascii="Arial" w:hAnsi="Arial" w:cs="Arial"/>
                <w:b/>
                <w:sz w:val="24"/>
                <w:szCs w:val="24"/>
              </w:rPr>
              <w:t>Código</w:t>
            </w:r>
          </w:p>
        </w:tc>
        <w:tc>
          <w:tcPr>
            <w:tcW w:w="6515" w:type="dxa"/>
          </w:tcPr>
          <w:p w:rsidR="00134A9E" w:rsidRPr="00C372E1" w:rsidRDefault="00DA2054" w:rsidP="00A22B7B">
            <w:pPr>
              <w:rPr>
                <w:rFonts w:ascii="Arial" w:hAnsi="Arial" w:cs="Arial"/>
                <w:b/>
                <w:sz w:val="24"/>
                <w:szCs w:val="24"/>
              </w:rPr>
            </w:pPr>
            <w:r w:rsidRPr="00C372E1">
              <w:rPr>
                <w:rFonts w:ascii="Arial" w:hAnsi="Arial" w:cs="Arial"/>
                <w:sz w:val="24"/>
                <w:szCs w:val="24"/>
              </w:rPr>
              <w:t>CN_08_04_</w:t>
            </w:r>
            <w:r w:rsidR="00235A66" w:rsidRPr="00C372E1">
              <w:rPr>
                <w:rFonts w:ascii="Arial" w:hAnsi="Arial" w:cs="Arial"/>
                <w:sz w:val="24"/>
                <w:szCs w:val="24"/>
              </w:rPr>
              <w:t>CO_</w:t>
            </w:r>
            <w:r w:rsidRPr="00C372E1">
              <w:rPr>
                <w:rFonts w:ascii="Arial" w:hAnsi="Arial" w:cs="Arial"/>
                <w:sz w:val="24"/>
                <w:szCs w:val="24"/>
              </w:rPr>
              <w:t>REC</w:t>
            </w:r>
            <w:r w:rsidR="00B53FAF" w:rsidRPr="00C372E1">
              <w:rPr>
                <w:rFonts w:ascii="Arial" w:hAnsi="Arial" w:cs="Arial"/>
                <w:sz w:val="24"/>
                <w:szCs w:val="24"/>
              </w:rPr>
              <w:t>2</w:t>
            </w:r>
            <w:r w:rsidR="00A22B7B" w:rsidRPr="00C372E1">
              <w:rPr>
                <w:rFonts w:ascii="Arial" w:hAnsi="Arial" w:cs="Arial"/>
                <w:sz w:val="24"/>
                <w:szCs w:val="24"/>
              </w:rPr>
              <w:t>1</w:t>
            </w:r>
            <w:r w:rsidR="00B53FAF" w:rsidRPr="00C372E1">
              <w:rPr>
                <w:rFonts w:ascii="Arial" w:hAnsi="Arial" w:cs="Arial"/>
                <w:sz w:val="24"/>
                <w:szCs w:val="24"/>
              </w:rPr>
              <w:t>0</w:t>
            </w:r>
          </w:p>
        </w:tc>
      </w:tr>
      <w:tr w:rsidR="00134A9E" w:rsidRPr="00C372E1" w:rsidTr="00186626">
        <w:tc>
          <w:tcPr>
            <w:tcW w:w="2518" w:type="dxa"/>
          </w:tcPr>
          <w:p w:rsidR="00134A9E" w:rsidRPr="00C372E1" w:rsidRDefault="00134A9E" w:rsidP="00186626">
            <w:pPr>
              <w:rPr>
                <w:rFonts w:ascii="Arial" w:hAnsi="Arial" w:cs="Arial"/>
                <w:sz w:val="24"/>
                <w:szCs w:val="24"/>
              </w:rPr>
            </w:pPr>
            <w:r w:rsidRPr="00C372E1">
              <w:rPr>
                <w:rFonts w:ascii="Arial" w:hAnsi="Arial" w:cs="Arial"/>
                <w:b/>
                <w:sz w:val="24"/>
                <w:szCs w:val="24"/>
              </w:rPr>
              <w:t>Título</w:t>
            </w:r>
          </w:p>
        </w:tc>
        <w:tc>
          <w:tcPr>
            <w:tcW w:w="6515" w:type="dxa"/>
          </w:tcPr>
          <w:p w:rsidR="00134A9E" w:rsidRPr="00C372E1" w:rsidRDefault="00134A9E" w:rsidP="00186626">
            <w:pPr>
              <w:rPr>
                <w:rFonts w:ascii="Arial" w:hAnsi="Arial" w:cs="Arial"/>
                <w:sz w:val="24"/>
                <w:szCs w:val="24"/>
              </w:rPr>
            </w:pPr>
            <w:r w:rsidRPr="00C372E1">
              <w:rPr>
                <w:rFonts w:ascii="Arial" w:hAnsi="Arial" w:cs="Arial"/>
                <w:sz w:val="24"/>
                <w:szCs w:val="24"/>
              </w:rPr>
              <w:t>Mapa conceptual</w:t>
            </w:r>
          </w:p>
        </w:tc>
      </w:tr>
      <w:tr w:rsidR="00134A9E" w:rsidRPr="00C372E1" w:rsidTr="00186626">
        <w:tc>
          <w:tcPr>
            <w:tcW w:w="2518" w:type="dxa"/>
          </w:tcPr>
          <w:p w:rsidR="00134A9E" w:rsidRPr="00C372E1" w:rsidRDefault="00134A9E" w:rsidP="00186626">
            <w:pPr>
              <w:rPr>
                <w:rFonts w:ascii="Arial" w:hAnsi="Arial" w:cs="Arial"/>
                <w:sz w:val="24"/>
                <w:szCs w:val="24"/>
              </w:rPr>
            </w:pPr>
            <w:r w:rsidRPr="00C372E1">
              <w:rPr>
                <w:rFonts w:ascii="Arial" w:hAnsi="Arial" w:cs="Arial"/>
                <w:b/>
                <w:sz w:val="24"/>
                <w:szCs w:val="24"/>
              </w:rPr>
              <w:t>Descripción</w:t>
            </w:r>
          </w:p>
        </w:tc>
        <w:tc>
          <w:tcPr>
            <w:tcW w:w="6515" w:type="dxa"/>
          </w:tcPr>
          <w:p w:rsidR="00134A9E" w:rsidRPr="00C372E1" w:rsidRDefault="002A6C6C" w:rsidP="00186626">
            <w:pPr>
              <w:rPr>
                <w:rFonts w:ascii="Arial" w:hAnsi="Arial" w:cs="Arial"/>
                <w:sz w:val="24"/>
                <w:szCs w:val="24"/>
              </w:rPr>
            </w:pPr>
            <w:r w:rsidRPr="00C372E1">
              <w:rPr>
                <w:rFonts w:ascii="Arial" w:hAnsi="Arial" w:cs="Arial"/>
                <w:sz w:val="24"/>
                <w:szCs w:val="24"/>
              </w:rPr>
              <w:t>Mapa conceptual del tema La reproducción en los seres vivos</w:t>
            </w:r>
          </w:p>
        </w:tc>
      </w:tr>
    </w:tbl>
    <w:p w:rsidR="00054A93" w:rsidRPr="00C372E1" w:rsidRDefault="00054A93" w:rsidP="00F21DA8">
      <w:pPr>
        <w:spacing w:after="0"/>
        <w:rPr>
          <w:rFonts w:ascii="Arial" w:hAnsi="Arial" w:cs="Arial"/>
          <w:highlight w:val="yellow"/>
        </w:rPr>
      </w:pPr>
    </w:p>
    <w:tbl>
      <w:tblPr>
        <w:tblStyle w:val="Tablaconcuadrcula"/>
        <w:tblW w:w="0" w:type="auto"/>
        <w:tblLook w:val="04A0" w:firstRow="1" w:lastRow="0" w:firstColumn="1" w:lastColumn="0" w:noHBand="0" w:noVBand="1"/>
      </w:tblPr>
      <w:tblGrid>
        <w:gridCol w:w="2518"/>
        <w:gridCol w:w="6515"/>
      </w:tblGrid>
      <w:tr w:rsidR="00134A9E" w:rsidRPr="00C372E1" w:rsidTr="00186626">
        <w:tc>
          <w:tcPr>
            <w:tcW w:w="9033" w:type="dxa"/>
            <w:gridSpan w:val="2"/>
            <w:shd w:val="clear" w:color="auto" w:fill="000000" w:themeFill="text1"/>
          </w:tcPr>
          <w:p w:rsidR="00134A9E" w:rsidRPr="00C372E1" w:rsidRDefault="00134A9E" w:rsidP="00186626">
            <w:pPr>
              <w:jc w:val="center"/>
              <w:rPr>
                <w:rFonts w:ascii="Arial" w:hAnsi="Arial" w:cs="Arial"/>
                <w:b/>
                <w:sz w:val="24"/>
                <w:szCs w:val="24"/>
              </w:rPr>
            </w:pPr>
            <w:r w:rsidRPr="00C372E1">
              <w:rPr>
                <w:rFonts w:ascii="Arial" w:hAnsi="Arial" w:cs="Arial"/>
                <w:b/>
                <w:sz w:val="24"/>
                <w:szCs w:val="24"/>
              </w:rPr>
              <w:t>Evaluación: recurso nuevo</w:t>
            </w:r>
          </w:p>
        </w:tc>
      </w:tr>
      <w:tr w:rsidR="00134A9E" w:rsidRPr="00C372E1" w:rsidTr="00186626">
        <w:tc>
          <w:tcPr>
            <w:tcW w:w="2518" w:type="dxa"/>
          </w:tcPr>
          <w:p w:rsidR="00134A9E" w:rsidRPr="00C372E1" w:rsidRDefault="00134A9E" w:rsidP="00186626">
            <w:pPr>
              <w:rPr>
                <w:rFonts w:ascii="Arial" w:hAnsi="Arial" w:cs="Arial"/>
                <w:b/>
                <w:sz w:val="24"/>
                <w:szCs w:val="24"/>
              </w:rPr>
            </w:pPr>
            <w:r w:rsidRPr="00C372E1">
              <w:rPr>
                <w:rFonts w:ascii="Arial" w:hAnsi="Arial" w:cs="Arial"/>
                <w:b/>
                <w:sz w:val="24"/>
                <w:szCs w:val="24"/>
              </w:rPr>
              <w:t>Código</w:t>
            </w:r>
          </w:p>
        </w:tc>
        <w:tc>
          <w:tcPr>
            <w:tcW w:w="6515" w:type="dxa"/>
          </w:tcPr>
          <w:p w:rsidR="00134A9E" w:rsidRPr="00C372E1" w:rsidRDefault="00DA2054" w:rsidP="00A22B7B">
            <w:pPr>
              <w:rPr>
                <w:rFonts w:ascii="Arial" w:hAnsi="Arial" w:cs="Arial"/>
                <w:b/>
                <w:sz w:val="24"/>
                <w:szCs w:val="24"/>
              </w:rPr>
            </w:pPr>
            <w:r w:rsidRPr="00C372E1">
              <w:rPr>
                <w:rFonts w:ascii="Arial" w:hAnsi="Arial" w:cs="Arial"/>
                <w:sz w:val="24"/>
                <w:szCs w:val="24"/>
              </w:rPr>
              <w:t>CN_08_04_</w:t>
            </w:r>
            <w:r w:rsidR="00235A66" w:rsidRPr="00C372E1">
              <w:rPr>
                <w:rFonts w:ascii="Arial" w:hAnsi="Arial" w:cs="Arial"/>
                <w:sz w:val="24"/>
                <w:szCs w:val="24"/>
              </w:rPr>
              <w:t>CO_</w:t>
            </w:r>
            <w:r w:rsidRPr="00C372E1">
              <w:rPr>
                <w:rFonts w:ascii="Arial" w:hAnsi="Arial" w:cs="Arial"/>
                <w:sz w:val="24"/>
                <w:szCs w:val="24"/>
              </w:rPr>
              <w:t>REC</w:t>
            </w:r>
            <w:r w:rsidR="002E23FB" w:rsidRPr="00C372E1">
              <w:rPr>
                <w:rFonts w:ascii="Arial" w:hAnsi="Arial" w:cs="Arial"/>
                <w:sz w:val="24"/>
                <w:szCs w:val="24"/>
              </w:rPr>
              <w:t>2</w:t>
            </w:r>
            <w:r w:rsidR="00A22B7B" w:rsidRPr="00C372E1">
              <w:rPr>
                <w:rFonts w:ascii="Arial" w:hAnsi="Arial" w:cs="Arial"/>
                <w:sz w:val="24"/>
                <w:szCs w:val="24"/>
              </w:rPr>
              <w:t>2</w:t>
            </w:r>
            <w:r w:rsidR="002E23FB" w:rsidRPr="00C372E1">
              <w:rPr>
                <w:rFonts w:ascii="Arial" w:hAnsi="Arial" w:cs="Arial"/>
                <w:sz w:val="24"/>
                <w:szCs w:val="24"/>
              </w:rPr>
              <w:t>0</w:t>
            </w:r>
          </w:p>
        </w:tc>
      </w:tr>
      <w:tr w:rsidR="00134A9E" w:rsidRPr="00C372E1" w:rsidTr="00186626">
        <w:tc>
          <w:tcPr>
            <w:tcW w:w="2518" w:type="dxa"/>
          </w:tcPr>
          <w:p w:rsidR="00134A9E" w:rsidRPr="00C372E1" w:rsidRDefault="00134A9E" w:rsidP="00186626">
            <w:pPr>
              <w:rPr>
                <w:rFonts w:ascii="Arial" w:hAnsi="Arial" w:cs="Arial"/>
                <w:sz w:val="24"/>
                <w:szCs w:val="24"/>
              </w:rPr>
            </w:pPr>
            <w:r w:rsidRPr="00C372E1">
              <w:rPr>
                <w:rFonts w:ascii="Arial" w:hAnsi="Arial" w:cs="Arial"/>
                <w:b/>
                <w:sz w:val="24"/>
                <w:szCs w:val="24"/>
              </w:rPr>
              <w:t>Título</w:t>
            </w:r>
          </w:p>
        </w:tc>
        <w:tc>
          <w:tcPr>
            <w:tcW w:w="6515" w:type="dxa"/>
          </w:tcPr>
          <w:p w:rsidR="00134A9E" w:rsidRPr="00C372E1" w:rsidRDefault="00431C76" w:rsidP="00186626">
            <w:pPr>
              <w:rPr>
                <w:rFonts w:ascii="Arial" w:hAnsi="Arial" w:cs="Arial"/>
                <w:sz w:val="24"/>
                <w:szCs w:val="24"/>
              </w:rPr>
            </w:pPr>
            <w:r w:rsidRPr="00C372E1">
              <w:rPr>
                <w:rFonts w:ascii="Arial" w:hAnsi="Arial" w:cs="Arial"/>
                <w:sz w:val="24"/>
                <w:szCs w:val="24"/>
              </w:rPr>
              <w:t>Evaluación</w:t>
            </w:r>
          </w:p>
        </w:tc>
      </w:tr>
      <w:tr w:rsidR="00134A9E" w:rsidRPr="00C372E1" w:rsidTr="00186626">
        <w:tc>
          <w:tcPr>
            <w:tcW w:w="2518" w:type="dxa"/>
          </w:tcPr>
          <w:p w:rsidR="00134A9E" w:rsidRPr="00C372E1" w:rsidRDefault="00134A9E" w:rsidP="00186626">
            <w:pPr>
              <w:rPr>
                <w:rFonts w:ascii="Arial" w:hAnsi="Arial" w:cs="Arial"/>
                <w:sz w:val="24"/>
                <w:szCs w:val="24"/>
              </w:rPr>
            </w:pPr>
            <w:r w:rsidRPr="00C372E1">
              <w:rPr>
                <w:rFonts w:ascii="Arial" w:hAnsi="Arial" w:cs="Arial"/>
                <w:b/>
                <w:sz w:val="24"/>
                <w:szCs w:val="24"/>
              </w:rPr>
              <w:t>Descripción</w:t>
            </w:r>
          </w:p>
        </w:tc>
        <w:tc>
          <w:tcPr>
            <w:tcW w:w="6515" w:type="dxa"/>
          </w:tcPr>
          <w:p w:rsidR="00134A9E" w:rsidRPr="00C372E1" w:rsidRDefault="00431C76" w:rsidP="00186626">
            <w:pPr>
              <w:rPr>
                <w:rFonts w:ascii="Arial" w:hAnsi="Arial" w:cs="Arial"/>
                <w:sz w:val="24"/>
                <w:szCs w:val="24"/>
              </w:rPr>
            </w:pPr>
            <w:r w:rsidRPr="00C372E1">
              <w:rPr>
                <w:rFonts w:ascii="Arial" w:hAnsi="Arial" w:cs="Arial"/>
                <w:sz w:val="24"/>
                <w:szCs w:val="24"/>
              </w:rPr>
              <w:t>Evalúa tus conocimientos acerca del tema La reproducción en los seres vivos</w:t>
            </w:r>
          </w:p>
        </w:tc>
      </w:tr>
    </w:tbl>
    <w:p w:rsidR="00134A9E" w:rsidRPr="00C372E1" w:rsidRDefault="00134A9E" w:rsidP="00F21DA8">
      <w:pPr>
        <w:spacing w:after="0"/>
        <w:rPr>
          <w:rFonts w:ascii="Arial" w:hAnsi="Arial" w:cs="Arial"/>
          <w:highlight w:val="yellow"/>
        </w:rPr>
      </w:pPr>
    </w:p>
    <w:tbl>
      <w:tblPr>
        <w:tblStyle w:val="Tablaconcuadrcula"/>
        <w:tblW w:w="0" w:type="auto"/>
        <w:tblLayout w:type="fixed"/>
        <w:tblLook w:val="04A0" w:firstRow="1" w:lastRow="0" w:firstColumn="1" w:lastColumn="0" w:noHBand="0" w:noVBand="1"/>
      </w:tblPr>
      <w:tblGrid>
        <w:gridCol w:w="2518"/>
        <w:gridCol w:w="2410"/>
        <w:gridCol w:w="4126"/>
      </w:tblGrid>
      <w:tr w:rsidR="00134A9E" w:rsidRPr="00C372E1" w:rsidTr="006410E2">
        <w:tc>
          <w:tcPr>
            <w:tcW w:w="9054" w:type="dxa"/>
            <w:gridSpan w:val="3"/>
            <w:shd w:val="clear" w:color="auto" w:fill="000000" w:themeFill="text1"/>
          </w:tcPr>
          <w:p w:rsidR="00134A9E" w:rsidRPr="00C372E1" w:rsidRDefault="00134A9E" w:rsidP="00186626">
            <w:pPr>
              <w:jc w:val="center"/>
              <w:rPr>
                <w:rFonts w:ascii="Arial" w:hAnsi="Arial" w:cs="Arial"/>
                <w:b/>
                <w:sz w:val="24"/>
                <w:szCs w:val="24"/>
              </w:rPr>
            </w:pPr>
            <w:r w:rsidRPr="00C372E1">
              <w:rPr>
                <w:rFonts w:ascii="Arial" w:hAnsi="Arial" w:cs="Arial"/>
                <w:b/>
                <w:sz w:val="24"/>
                <w:szCs w:val="24"/>
              </w:rPr>
              <w:t>Webs de referencia</w:t>
            </w:r>
          </w:p>
        </w:tc>
      </w:tr>
      <w:tr w:rsidR="00134A9E" w:rsidRPr="00C372E1" w:rsidTr="006410E2">
        <w:tc>
          <w:tcPr>
            <w:tcW w:w="2518" w:type="dxa"/>
          </w:tcPr>
          <w:p w:rsidR="00134A9E" w:rsidRPr="00C372E1" w:rsidRDefault="00134A9E" w:rsidP="00186626">
            <w:pPr>
              <w:rPr>
                <w:rFonts w:ascii="Arial" w:hAnsi="Arial" w:cs="Arial"/>
                <w:b/>
                <w:sz w:val="24"/>
                <w:szCs w:val="24"/>
              </w:rPr>
            </w:pPr>
            <w:r w:rsidRPr="00C372E1">
              <w:rPr>
                <w:rFonts w:ascii="Arial" w:hAnsi="Arial" w:cs="Arial"/>
                <w:b/>
                <w:sz w:val="24"/>
                <w:szCs w:val="24"/>
              </w:rPr>
              <w:t>Código</w:t>
            </w:r>
          </w:p>
        </w:tc>
        <w:tc>
          <w:tcPr>
            <w:tcW w:w="6536" w:type="dxa"/>
            <w:gridSpan w:val="2"/>
          </w:tcPr>
          <w:p w:rsidR="00134A9E" w:rsidRPr="00C372E1" w:rsidRDefault="00DA2054" w:rsidP="00A22B7B">
            <w:pPr>
              <w:rPr>
                <w:rFonts w:ascii="Arial" w:hAnsi="Arial" w:cs="Arial"/>
                <w:b/>
                <w:sz w:val="24"/>
                <w:szCs w:val="24"/>
              </w:rPr>
            </w:pPr>
            <w:r w:rsidRPr="00C372E1">
              <w:rPr>
                <w:rFonts w:ascii="Arial" w:hAnsi="Arial" w:cs="Arial"/>
                <w:sz w:val="24"/>
                <w:szCs w:val="24"/>
              </w:rPr>
              <w:t>CN_08_04_</w:t>
            </w:r>
            <w:r w:rsidR="00235A66" w:rsidRPr="00C372E1">
              <w:rPr>
                <w:rFonts w:ascii="Arial" w:hAnsi="Arial" w:cs="Arial"/>
                <w:sz w:val="24"/>
                <w:szCs w:val="24"/>
              </w:rPr>
              <w:t>CO_</w:t>
            </w:r>
            <w:r w:rsidRPr="00C372E1">
              <w:rPr>
                <w:rFonts w:ascii="Arial" w:hAnsi="Arial" w:cs="Arial"/>
                <w:sz w:val="24"/>
                <w:szCs w:val="24"/>
              </w:rPr>
              <w:t>REC</w:t>
            </w:r>
            <w:r w:rsidR="002E23FB" w:rsidRPr="00C372E1">
              <w:rPr>
                <w:rFonts w:ascii="Arial" w:hAnsi="Arial" w:cs="Arial"/>
                <w:sz w:val="24"/>
                <w:szCs w:val="24"/>
              </w:rPr>
              <w:t>2</w:t>
            </w:r>
            <w:r w:rsidR="00A22B7B" w:rsidRPr="00C372E1">
              <w:rPr>
                <w:rFonts w:ascii="Arial" w:hAnsi="Arial" w:cs="Arial"/>
                <w:sz w:val="24"/>
                <w:szCs w:val="24"/>
              </w:rPr>
              <w:t>3</w:t>
            </w:r>
            <w:r w:rsidR="002E23FB" w:rsidRPr="00C372E1">
              <w:rPr>
                <w:rFonts w:ascii="Arial" w:hAnsi="Arial" w:cs="Arial"/>
                <w:sz w:val="24"/>
                <w:szCs w:val="24"/>
              </w:rPr>
              <w:t>0</w:t>
            </w:r>
          </w:p>
        </w:tc>
      </w:tr>
      <w:tr w:rsidR="00134A9E" w:rsidRPr="00C372E1" w:rsidTr="006410E2">
        <w:tc>
          <w:tcPr>
            <w:tcW w:w="2518" w:type="dxa"/>
          </w:tcPr>
          <w:p w:rsidR="00134A9E" w:rsidRPr="00C372E1" w:rsidRDefault="00134A9E" w:rsidP="00186626">
            <w:pPr>
              <w:rPr>
                <w:rFonts w:ascii="Arial" w:hAnsi="Arial" w:cs="Arial"/>
                <w:sz w:val="24"/>
                <w:szCs w:val="24"/>
              </w:rPr>
            </w:pPr>
            <w:r w:rsidRPr="00C372E1">
              <w:rPr>
                <w:rFonts w:ascii="Arial" w:hAnsi="Arial" w:cs="Arial"/>
                <w:b/>
                <w:sz w:val="24"/>
                <w:szCs w:val="24"/>
              </w:rPr>
              <w:t>Web 01</w:t>
            </w:r>
          </w:p>
        </w:tc>
        <w:tc>
          <w:tcPr>
            <w:tcW w:w="2410" w:type="dxa"/>
          </w:tcPr>
          <w:p w:rsidR="00134A9E" w:rsidRPr="00C372E1" w:rsidRDefault="006410E2" w:rsidP="006410E2">
            <w:pPr>
              <w:jc w:val="center"/>
              <w:rPr>
                <w:rFonts w:ascii="Arial" w:hAnsi="Arial" w:cs="Arial"/>
                <w:i/>
                <w:sz w:val="24"/>
                <w:szCs w:val="24"/>
              </w:rPr>
            </w:pPr>
            <w:r w:rsidRPr="00C372E1">
              <w:rPr>
                <w:rFonts w:ascii="Arial" w:hAnsi="Arial" w:cs="Arial"/>
                <w:i/>
                <w:sz w:val="24"/>
                <w:szCs w:val="24"/>
              </w:rPr>
              <w:t>La función de reproducción</w:t>
            </w:r>
          </w:p>
          <w:p w:rsidR="008C7185" w:rsidRPr="00C372E1" w:rsidRDefault="008C7185" w:rsidP="006410E2">
            <w:pPr>
              <w:jc w:val="center"/>
              <w:rPr>
                <w:rFonts w:ascii="Arial" w:hAnsi="Arial" w:cs="Arial"/>
                <w:i/>
                <w:sz w:val="24"/>
                <w:szCs w:val="24"/>
              </w:rPr>
            </w:pPr>
            <w:r w:rsidRPr="00C372E1">
              <w:rPr>
                <w:rFonts w:ascii="Arial" w:hAnsi="Arial" w:cs="Arial"/>
                <w:i/>
                <w:sz w:val="24"/>
                <w:szCs w:val="24"/>
              </w:rPr>
              <w:t>Proyecto biosfera</w:t>
            </w:r>
          </w:p>
        </w:tc>
        <w:tc>
          <w:tcPr>
            <w:tcW w:w="4126" w:type="dxa"/>
          </w:tcPr>
          <w:p w:rsidR="00134A9E" w:rsidRPr="00C372E1" w:rsidRDefault="006410E2" w:rsidP="006410E2">
            <w:pPr>
              <w:jc w:val="center"/>
              <w:rPr>
                <w:rFonts w:ascii="Arial" w:hAnsi="Arial" w:cs="Arial"/>
                <w:i/>
                <w:sz w:val="24"/>
                <w:szCs w:val="24"/>
              </w:rPr>
            </w:pPr>
            <w:r w:rsidRPr="00C372E1">
              <w:rPr>
                <w:rFonts w:ascii="Arial" w:hAnsi="Arial" w:cs="Arial"/>
                <w:i/>
                <w:sz w:val="24"/>
                <w:szCs w:val="24"/>
              </w:rPr>
              <w:t>[</w:t>
            </w:r>
            <w:hyperlink r:id="rId44" w:history="1">
              <w:r w:rsidR="002C024E" w:rsidRPr="00C372E1">
                <w:rPr>
                  <w:rStyle w:val="Hipervnculo"/>
                  <w:rFonts w:ascii="Arial" w:hAnsi="Arial" w:cs="Arial"/>
                  <w:i/>
                  <w:color w:val="auto"/>
                  <w:sz w:val="24"/>
                  <w:szCs w:val="24"/>
                </w:rPr>
                <w:t>http://recursos.cnice.mec.es/biosfera/alumno/2ESO/Funcseres/contenido4.htm</w:t>
              </w:r>
            </w:hyperlink>
            <w:r w:rsidRPr="00C372E1">
              <w:rPr>
                <w:rFonts w:ascii="Arial" w:hAnsi="Arial" w:cs="Arial"/>
                <w:i/>
                <w:sz w:val="24"/>
                <w:szCs w:val="24"/>
              </w:rPr>
              <w:t xml:space="preserve">] </w:t>
            </w:r>
          </w:p>
        </w:tc>
      </w:tr>
      <w:tr w:rsidR="00134A9E" w:rsidRPr="00C372E1" w:rsidTr="006410E2">
        <w:tc>
          <w:tcPr>
            <w:tcW w:w="2518" w:type="dxa"/>
          </w:tcPr>
          <w:p w:rsidR="00134A9E" w:rsidRPr="00C372E1" w:rsidRDefault="00134A9E" w:rsidP="00186626">
            <w:pPr>
              <w:rPr>
                <w:rFonts w:ascii="Arial" w:hAnsi="Arial" w:cs="Arial"/>
                <w:sz w:val="24"/>
                <w:szCs w:val="24"/>
              </w:rPr>
            </w:pPr>
            <w:r w:rsidRPr="00C372E1">
              <w:rPr>
                <w:rFonts w:ascii="Arial" w:hAnsi="Arial" w:cs="Arial"/>
                <w:b/>
                <w:sz w:val="24"/>
                <w:szCs w:val="24"/>
              </w:rPr>
              <w:t>Web 02</w:t>
            </w:r>
          </w:p>
        </w:tc>
        <w:tc>
          <w:tcPr>
            <w:tcW w:w="2410" w:type="dxa"/>
          </w:tcPr>
          <w:p w:rsidR="00134A9E" w:rsidRPr="00C372E1" w:rsidRDefault="00134A9E" w:rsidP="009D7B90">
            <w:pPr>
              <w:jc w:val="center"/>
              <w:rPr>
                <w:rFonts w:ascii="Arial" w:hAnsi="Arial" w:cs="Arial"/>
                <w:i/>
                <w:sz w:val="24"/>
                <w:szCs w:val="24"/>
              </w:rPr>
            </w:pPr>
            <w:r w:rsidRPr="00C372E1">
              <w:rPr>
                <w:rFonts w:ascii="Arial" w:hAnsi="Arial" w:cs="Arial"/>
                <w:i/>
                <w:sz w:val="24"/>
                <w:szCs w:val="24"/>
              </w:rPr>
              <w:t>T</w:t>
            </w:r>
            <w:r w:rsidR="009D7B90" w:rsidRPr="00C372E1">
              <w:rPr>
                <w:rFonts w:ascii="Arial" w:hAnsi="Arial" w:cs="Arial"/>
                <w:i/>
                <w:sz w:val="24"/>
                <w:szCs w:val="24"/>
              </w:rPr>
              <w:t>odo sobre las bacterias</w:t>
            </w:r>
          </w:p>
          <w:p w:rsidR="009D7B90" w:rsidRPr="00C372E1" w:rsidRDefault="009D7B90" w:rsidP="009D7B90">
            <w:pPr>
              <w:jc w:val="center"/>
              <w:rPr>
                <w:rFonts w:ascii="Arial" w:hAnsi="Arial" w:cs="Arial"/>
                <w:i/>
                <w:sz w:val="24"/>
                <w:szCs w:val="24"/>
              </w:rPr>
            </w:pPr>
            <w:r w:rsidRPr="00C372E1">
              <w:rPr>
                <w:rFonts w:ascii="Arial" w:hAnsi="Arial" w:cs="Arial"/>
                <w:i/>
                <w:sz w:val="24"/>
                <w:szCs w:val="24"/>
              </w:rPr>
              <w:t>Documental</w:t>
            </w:r>
          </w:p>
        </w:tc>
        <w:tc>
          <w:tcPr>
            <w:tcW w:w="4126" w:type="dxa"/>
          </w:tcPr>
          <w:p w:rsidR="00134A9E" w:rsidRPr="00C372E1" w:rsidRDefault="009D7B90" w:rsidP="00134A9E">
            <w:pPr>
              <w:jc w:val="center"/>
              <w:rPr>
                <w:rFonts w:ascii="Arial" w:hAnsi="Arial" w:cs="Arial"/>
                <w:i/>
                <w:sz w:val="24"/>
                <w:szCs w:val="24"/>
              </w:rPr>
            </w:pPr>
            <w:r w:rsidRPr="00C372E1">
              <w:rPr>
                <w:rFonts w:ascii="Arial" w:hAnsi="Arial" w:cs="Arial"/>
                <w:i/>
                <w:sz w:val="24"/>
                <w:szCs w:val="24"/>
              </w:rPr>
              <w:t>[</w:t>
            </w:r>
            <w:hyperlink r:id="rId45" w:history="1">
              <w:r w:rsidR="002C024E" w:rsidRPr="00C372E1">
                <w:rPr>
                  <w:rStyle w:val="Hipervnculo"/>
                  <w:rFonts w:ascii="Arial" w:hAnsi="Arial" w:cs="Arial"/>
                  <w:i/>
                  <w:color w:val="auto"/>
                  <w:sz w:val="24"/>
                  <w:szCs w:val="24"/>
                </w:rPr>
                <w:t>https://www.youtube.com/watch?v=jISDRpi0LCY</w:t>
              </w:r>
            </w:hyperlink>
            <w:r w:rsidRPr="00C372E1">
              <w:rPr>
                <w:rFonts w:ascii="Arial" w:hAnsi="Arial" w:cs="Arial"/>
                <w:i/>
                <w:sz w:val="24"/>
                <w:szCs w:val="24"/>
              </w:rPr>
              <w:t xml:space="preserve">] </w:t>
            </w:r>
          </w:p>
        </w:tc>
      </w:tr>
      <w:tr w:rsidR="00864A49" w:rsidRPr="00C372E1" w:rsidTr="006410E2">
        <w:tc>
          <w:tcPr>
            <w:tcW w:w="2518" w:type="dxa"/>
          </w:tcPr>
          <w:p w:rsidR="00864A49" w:rsidRPr="00C372E1" w:rsidRDefault="00864A49" w:rsidP="00186626">
            <w:pPr>
              <w:rPr>
                <w:rFonts w:ascii="Arial" w:hAnsi="Arial" w:cs="Arial"/>
                <w:b/>
                <w:sz w:val="24"/>
                <w:szCs w:val="24"/>
              </w:rPr>
            </w:pPr>
            <w:r w:rsidRPr="00C372E1">
              <w:rPr>
                <w:rFonts w:ascii="Arial" w:hAnsi="Arial" w:cs="Arial"/>
                <w:b/>
                <w:sz w:val="24"/>
                <w:szCs w:val="24"/>
              </w:rPr>
              <w:t>Web 03</w:t>
            </w:r>
          </w:p>
        </w:tc>
        <w:tc>
          <w:tcPr>
            <w:tcW w:w="2410" w:type="dxa"/>
          </w:tcPr>
          <w:p w:rsidR="00864A49" w:rsidRPr="00C372E1" w:rsidRDefault="00864A49" w:rsidP="009D7B90">
            <w:pPr>
              <w:jc w:val="center"/>
              <w:rPr>
                <w:rFonts w:ascii="Arial" w:hAnsi="Arial" w:cs="Arial"/>
                <w:i/>
                <w:sz w:val="24"/>
                <w:szCs w:val="24"/>
              </w:rPr>
            </w:pPr>
            <w:r w:rsidRPr="00C372E1">
              <w:rPr>
                <w:rFonts w:ascii="Arial" w:hAnsi="Arial" w:cs="Arial"/>
                <w:i/>
                <w:sz w:val="24"/>
                <w:szCs w:val="24"/>
              </w:rPr>
              <w:t>La reproducción asexual</w:t>
            </w:r>
          </w:p>
        </w:tc>
        <w:tc>
          <w:tcPr>
            <w:tcW w:w="4126" w:type="dxa"/>
          </w:tcPr>
          <w:p w:rsidR="00864A49" w:rsidRPr="00C372E1" w:rsidRDefault="00864A49" w:rsidP="00134A9E">
            <w:pPr>
              <w:jc w:val="center"/>
              <w:rPr>
                <w:rFonts w:ascii="Arial" w:hAnsi="Arial" w:cs="Arial"/>
                <w:i/>
                <w:sz w:val="24"/>
                <w:szCs w:val="24"/>
              </w:rPr>
            </w:pPr>
            <w:r w:rsidRPr="00C372E1">
              <w:rPr>
                <w:rFonts w:ascii="Arial" w:hAnsi="Arial" w:cs="Arial"/>
                <w:i/>
                <w:sz w:val="24"/>
                <w:szCs w:val="24"/>
              </w:rPr>
              <w:t>[</w:t>
            </w:r>
            <w:hyperlink r:id="rId46" w:history="1">
              <w:r w:rsidR="002C024E" w:rsidRPr="00C372E1">
                <w:rPr>
                  <w:rStyle w:val="Hipervnculo"/>
                  <w:rFonts w:ascii="Arial" w:hAnsi="Arial" w:cs="Arial"/>
                  <w:i/>
                  <w:color w:val="auto"/>
                  <w:sz w:val="24"/>
                  <w:szCs w:val="24"/>
                </w:rPr>
                <w:t>https://www.youtube.com/watch?v=XydaWIaFC7Y</w:t>
              </w:r>
            </w:hyperlink>
            <w:r w:rsidRPr="00C372E1">
              <w:rPr>
                <w:rFonts w:ascii="Arial" w:hAnsi="Arial" w:cs="Arial"/>
                <w:i/>
                <w:sz w:val="24"/>
                <w:szCs w:val="24"/>
              </w:rPr>
              <w:t xml:space="preserve">] </w:t>
            </w:r>
          </w:p>
        </w:tc>
      </w:tr>
    </w:tbl>
    <w:p w:rsidR="00134A9E" w:rsidRPr="00C372E1" w:rsidRDefault="00134A9E" w:rsidP="00F21DA8">
      <w:pPr>
        <w:spacing w:after="0"/>
        <w:rPr>
          <w:rFonts w:ascii="Arial" w:hAnsi="Arial" w:cs="Arial"/>
          <w:highlight w:val="yellow"/>
        </w:rPr>
      </w:pPr>
    </w:p>
    <w:p w:rsidR="009D7E43" w:rsidRPr="00C372E1" w:rsidRDefault="009D7E43" w:rsidP="00F21DA8">
      <w:pPr>
        <w:spacing w:after="0"/>
        <w:rPr>
          <w:rFonts w:ascii="Arial" w:hAnsi="Arial" w:cs="Arial"/>
        </w:rPr>
      </w:pPr>
    </w:p>
    <w:sectPr w:rsidR="009D7E43" w:rsidRPr="00C372E1" w:rsidSect="00FC30C2">
      <w:headerReference w:type="even" r:id="rId47"/>
      <w:headerReference w:type="default" r:id="rId48"/>
      <w:pgSz w:w="12240" w:h="15840"/>
      <w:pgMar w:top="1417" w:right="1701" w:bottom="1417" w:left="1701" w:header="708" w:footer="708" w:gutter="0"/>
      <w:cols w:space="70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37EBE" w:rsidRDefault="00537EBE">
      <w:pPr>
        <w:spacing w:after="0"/>
      </w:pPr>
      <w:r>
        <w:separator/>
      </w:r>
    </w:p>
  </w:endnote>
  <w:endnote w:type="continuationSeparator" w:id="0">
    <w:p w:rsidR="00537EBE" w:rsidRDefault="00537EBE">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imes">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Lucida Grande">
    <w:altName w:val="Times New Roman"/>
    <w:charset w:val="00"/>
    <w:family w:val="auto"/>
    <w:pitch w:val="variable"/>
    <w:sig w:usb0="00000000" w:usb1="5000A1FF" w:usb2="00000000" w:usb3="00000000" w:csb0="000001B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37EBE" w:rsidRDefault="00537EBE">
      <w:pPr>
        <w:spacing w:after="0"/>
      </w:pPr>
      <w:r>
        <w:separator/>
      </w:r>
    </w:p>
  </w:footnote>
  <w:footnote w:type="continuationSeparator" w:id="0">
    <w:p w:rsidR="00537EBE" w:rsidRDefault="00537EBE">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95330" w:rsidRDefault="00295330" w:rsidP="00053744">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rsidR="00295330" w:rsidRDefault="00295330" w:rsidP="0004489C">
    <w:pPr>
      <w:pStyle w:val="Encabezado"/>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95330" w:rsidRDefault="00295330" w:rsidP="00053744">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6576D7">
      <w:rPr>
        <w:rStyle w:val="Nmerodepgina"/>
        <w:noProof/>
      </w:rPr>
      <w:t>5</w:t>
    </w:r>
    <w:r>
      <w:rPr>
        <w:rStyle w:val="Nmerodepgina"/>
      </w:rPr>
      <w:fldChar w:fldCharType="end"/>
    </w:r>
  </w:p>
  <w:p w:rsidR="00295330" w:rsidRPr="00F16D37" w:rsidRDefault="00295330" w:rsidP="0004489C">
    <w:pPr>
      <w:pStyle w:val="Encabezado"/>
      <w:ind w:right="360"/>
      <w:rPr>
        <w:sz w:val="20"/>
        <w:szCs w:val="20"/>
      </w:rPr>
    </w:pPr>
    <w:r w:rsidRPr="006F1F4C">
      <w:rPr>
        <w:rFonts w:ascii="Times" w:hAnsi="Times"/>
        <w:sz w:val="20"/>
        <w:szCs w:val="20"/>
        <w:highlight w:val="yellow"/>
        <w:lang w:val="es-CO"/>
      </w:rPr>
      <w:t>[GUION CN_08_0</w:t>
    </w:r>
    <w:r>
      <w:rPr>
        <w:rFonts w:ascii="Times" w:hAnsi="Times"/>
        <w:sz w:val="20"/>
        <w:szCs w:val="20"/>
        <w:highlight w:val="yellow"/>
        <w:lang w:val="es-CO"/>
      </w:rPr>
      <w:t>4</w:t>
    </w:r>
    <w:r w:rsidRPr="006F1F4C">
      <w:rPr>
        <w:rFonts w:ascii="Times" w:hAnsi="Times"/>
        <w:sz w:val="20"/>
        <w:szCs w:val="20"/>
        <w:highlight w:val="yellow"/>
        <w:lang w:val="es-CO"/>
      </w:rPr>
      <w:t>_CO]</w:t>
    </w:r>
    <w:r w:rsidRPr="006F1F4C">
      <w:rPr>
        <w:rFonts w:ascii="Times" w:hAnsi="Times"/>
        <w:sz w:val="20"/>
        <w:szCs w:val="20"/>
        <w:lang w:val="es-CO"/>
      </w:rPr>
      <w:t xml:space="preserve"> Guión </w:t>
    </w:r>
    <w:r>
      <w:rPr>
        <w:rFonts w:ascii="Times" w:hAnsi="Times"/>
        <w:sz w:val="20"/>
        <w:szCs w:val="20"/>
        <w:lang w:val="es-CO"/>
      </w:rPr>
      <w:t>4</w:t>
    </w:r>
    <w:r w:rsidRPr="006F1F4C">
      <w:rPr>
        <w:rFonts w:ascii="Times" w:hAnsi="Times"/>
        <w:sz w:val="20"/>
        <w:szCs w:val="20"/>
        <w:lang w:val="es-CO"/>
      </w:rPr>
      <w:t xml:space="preserve">. </w:t>
    </w:r>
    <w:r>
      <w:rPr>
        <w:b/>
      </w:rPr>
      <w:t>La reproducción en los seres vivos</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BF6F32"/>
    <w:multiLevelType w:val="hybridMultilevel"/>
    <w:tmpl w:val="3A90347A"/>
    <w:lvl w:ilvl="0" w:tplc="0C0A0001">
      <w:start w:val="1"/>
      <w:numFmt w:val="bullet"/>
      <w:lvlText w:val=""/>
      <w:lvlJc w:val="left"/>
      <w:pPr>
        <w:ind w:left="1020" w:hanging="360"/>
      </w:pPr>
      <w:rPr>
        <w:rFonts w:ascii="Symbol" w:hAnsi="Symbol" w:hint="default"/>
      </w:rPr>
    </w:lvl>
    <w:lvl w:ilvl="1" w:tplc="0C0A0003" w:tentative="1">
      <w:start w:val="1"/>
      <w:numFmt w:val="bullet"/>
      <w:lvlText w:val="o"/>
      <w:lvlJc w:val="left"/>
      <w:pPr>
        <w:ind w:left="1740" w:hanging="360"/>
      </w:pPr>
      <w:rPr>
        <w:rFonts w:ascii="Courier New" w:hAnsi="Courier New" w:cs="Courier New" w:hint="default"/>
      </w:rPr>
    </w:lvl>
    <w:lvl w:ilvl="2" w:tplc="0C0A0005" w:tentative="1">
      <w:start w:val="1"/>
      <w:numFmt w:val="bullet"/>
      <w:lvlText w:val=""/>
      <w:lvlJc w:val="left"/>
      <w:pPr>
        <w:ind w:left="2460" w:hanging="360"/>
      </w:pPr>
      <w:rPr>
        <w:rFonts w:ascii="Wingdings" w:hAnsi="Wingdings" w:hint="default"/>
      </w:rPr>
    </w:lvl>
    <w:lvl w:ilvl="3" w:tplc="0C0A0001" w:tentative="1">
      <w:start w:val="1"/>
      <w:numFmt w:val="bullet"/>
      <w:lvlText w:val=""/>
      <w:lvlJc w:val="left"/>
      <w:pPr>
        <w:ind w:left="3180" w:hanging="360"/>
      </w:pPr>
      <w:rPr>
        <w:rFonts w:ascii="Symbol" w:hAnsi="Symbol" w:hint="default"/>
      </w:rPr>
    </w:lvl>
    <w:lvl w:ilvl="4" w:tplc="0C0A0003" w:tentative="1">
      <w:start w:val="1"/>
      <w:numFmt w:val="bullet"/>
      <w:lvlText w:val="o"/>
      <w:lvlJc w:val="left"/>
      <w:pPr>
        <w:ind w:left="3900" w:hanging="360"/>
      </w:pPr>
      <w:rPr>
        <w:rFonts w:ascii="Courier New" w:hAnsi="Courier New" w:cs="Courier New" w:hint="default"/>
      </w:rPr>
    </w:lvl>
    <w:lvl w:ilvl="5" w:tplc="0C0A0005" w:tentative="1">
      <w:start w:val="1"/>
      <w:numFmt w:val="bullet"/>
      <w:lvlText w:val=""/>
      <w:lvlJc w:val="left"/>
      <w:pPr>
        <w:ind w:left="4620" w:hanging="360"/>
      </w:pPr>
      <w:rPr>
        <w:rFonts w:ascii="Wingdings" w:hAnsi="Wingdings" w:hint="default"/>
      </w:rPr>
    </w:lvl>
    <w:lvl w:ilvl="6" w:tplc="0C0A0001" w:tentative="1">
      <w:start w:val="1"/>
      <w:numFmt w:val="bullet"/>
      <w:lvlText w:val=""/>
      <w:lvlJc w:val="left"/>
      <w:pPr>
        <w:ind w:left="5340" w:hanging="360"/>
      </w:pPr>
      <w:rPr>
        <w:rFonts w:ascii="Symbol" w:hAnsi="Symbol" w:hint="default"/>
      </w:rPr>
    </w:lvl>
    <w:lvl w:ilvl="7" w:tplc="0C0A0003" w:tentative="1">
      <w:start w:val="1"/>
      <w:numFmt w:val="bullet"/>
      <w:lvlText w:val="o"/>
      <w:lvlJc w:val="left"/>
      <w:pPr>
        <w:ind w:left="6060" w:hanging="360"/>
      </w:pPr>
      <w:rPr>
        <w:rFonts w:ascii="Courier New" w:hAnsi="Courier New" w:cs="Courier New" w:hint="default"/>
      </w:rPr>
    </w:lvl>
    <w:lvl w:ilvl="8" w:tplc="0C0A0005" w:tentative="1">
      <w:start w:val="1"/>
      <w:numFmt w:val="bullet"/>
      <w:lvlText w:val=""/>
      <w:lvlJc w:val="left"/>
      <w:pPr>
        <w:ind w:left="6780" w:hanging="360"/>
      </w:pPr>
      <w:rPr>
        <w:rFonts w:ascii="Wingdings" w:hAnsi="Wingdings" w:hint="default"/>
      </w:rPr>
    </w:lvl>
  </w:abstractNum>
  <w:abstractNum w:abstractNumId="1">
    <w:nsid w:val="063301C2"/>
    <w:multiLevelType w:val="multilevel"/>
    <w:tmpl w:val="2848A0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8182F78"/>
    <w:multiLevelType w:val="hybridMultilevel"/>
    <w:tmpl w:val="AF9A43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D356224"/>
    <w:multiLevelType w:val="hybridMultilevel"/>
    <w:tmpl w:val="9B822F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EF21A4F"/>
    <w:multiLevelType w:val="hybridMultilevel"/>
    <w:tmpl w:val="5454A47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36D6C41"/>
    <w:multiLevelType w:val="multilevel"/>
    <w:tmpl w:val="811A3C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20575211"/>
    <w:multiLevelType w:val="multilevel"/>
    <w:tmpl w:val="4DC2A0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21B84933"/>
    <w:multiLevelType w:val="hybridMultilevel"/>
    <w:tmpl w:val="CFE4EA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2F84F5D"/>
    <w:multiLevelType w:val="hybridMultilevel"/>
    <w:tmpl w:val="77AC9C28"/>
    <w:lvl w:ilvl="0" w:tplc="F59AAA8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23F113B5"/>
    <w:multiLevelType w:val="hybridMultilevel"/>
    <w:tmpl w:val="502641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5920675"/>
    <w:multiLevelType w:val="multilevel"/>
    <w:tmpl w:val="ACA0E8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29AA27BA"/>
    <w:multiLevelType w:val="hybridMultilevel"/>
    <w:tmpl w:val="77AC9C28"/>
    <w:lvl w:ilvl="0" w:tplc="F59AAA8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2C201457"/>
    <w:multiLevelType w:val="hybridMultilevel"/>
    <w:tmpl w:val="92345B14"/>
    <w:lvl w:ilvl="0" w:tplc="F59AAA8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36E36CDD"/>
    <w:multiLevelType w:val="multilevel"/>
    <w:tmpl w:val="35882F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3806078A"/>
    <w:multiLevelType w:val="multilevel"/>
    <w:tmpl w:val="DD8606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3878163D"/>
    <w:multiLevelType w:val="hybridMultilevel"/>
    <w:tmpl w:val="889C506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3A9E7BB6"/>
    <w:multiLevelType w:val="hybridMultilevel"/>
    <w:tmpl w:val="15F85212"/>
    <w:lvl w:ilvl="0" w:tplc="04090017">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nsid w:val="3B43407E"/>
    <w:multiLevelType w:val="hybridMultilevel"/>
    <w:tmpl w:val="B33CA0F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nsid w:val="43F42F93"/>
    <w:multiLevelType w:val="hybridMultilevel"/>
    <w:tmpl w:val="B874E7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4601699C"/>
    <w:multiLevelType w:val="hybridMultilevel"/>
    <w:tmpl w:val="74B0F17A"/>
    <w:lvl w:ilvl="0" w:tplc="176E16D0">
      <w:start w:val="1"/>
      <w:numFmt w:val="lowerLetter"/>
      <w:lvlText w:val="(%1)"/>
      <w:lvlJc w:val="left"/>
      <w:pPr>
        <w:ind w:left="1515" w:hanging="360"/>
      </w:pPr>
      <w:rPr>
        <w:rFonts w:hint="default"/>
      </w:rPr>
    </w:lvl>
    <w:lvl w:ilvl="1" w:tplc="04090019" w:tentative="1">
      <w:start w:val="1"/>
      <w:numFmt w:val="lowerLetter"/>
      <w:lvlText w:val="%2."/>
      <w:lvlJc w:val="left"/>
      <w:pPr>
        <w:ind w:left="2235" w:hanging="360"/>
      </w:pPr>
    </w:lvl>
    <w:lvl w:ilvl="2" w:tplc="0409001B" w:tentative="1">
      <w:start w:val="1"/>
      <w:numFmt w:val="lowerRoman"/>
      <w:lvlText w:val="%3."/>
      <w:lvlJc w:val="right"/>
      <w:pPr>
        <w:ind w:left="2955" w:hanging="180"/>
      </w:pPr>
    </w:lvl>
    <w:lvl w:ilvl="3" w:tplc="0409000F" w:tentative="1">
      <w:start w:val="1"/>
      <w:numFmt w:val="decimal"/>
      <w:lvlText w:val="%4."/>
      <w:lvlJc w:val="left"/>
      <w:pPr>
        <w:ind w:left="3675" w:hanging="360"/>
      </w:pPr>
    </w:lvl>
    <w:lvl w:ilvl="4" w:tplc="04090019" w:tentative="1">
      <w:start w:val="1"/>
      <w:numFmt w:val="lowerLetter"/>
      <w:lvlText w:val="%5."/>
      <w:lvlJc w:val="left"/>
      <w:pPr>
        <w:ind w:left="4395" w:hanging="360"/>
      </w:pPr>
    </w:lvl>
    <w:lvl w:ilvl="5" w:tplc="0409001B" w:tentative="1">
      <w:start w:val="1"/>
      <w:numFmt w:val="lowerRoman"/>
      <w:lvlText w:val="%6."/>
      <w:lvlJc w:val="right"/>
      <w:pPr>
        <w:ind w:left="5115" w:hanging="180"/>
      </w:pPr>
    </w:lvl>
    <w:lvl w:ilvl="6" w:tplc="0409000F" w:tentative="1">
      <w:start w:val="1"/>
      <w:numFmt w:val="decimal"/>
      <w:lvlText w:val="%7."/>
      <w:lvlJc w:val="left"/>
      <w:pPr>
        <w:ind w:left="5835" w:hanging="360"/>
      </w:pPr>
    </w:lvl>
    <w:lvl w:ilvl="7" w:tplc="04090019" w:tentative="1">
      <w:start w:val="1"/>
      <w:numFmt w:val="lowerLetter"/>
      <w:lvlText w:val="%8."/>
      <w:lvlJc w:val="left"/>
      <w:pPr>
        <w:ind w:left="6555" w:hanging="360"/>
      </w:pPr>
    </w:lvl>
    <w:lvl w:ilvl="8" w:tplc="0409001B" w:tentative="1">
      <w:start w:val="1"/>
      <w:numFmt w:val="lowerRoman"/>
      <w:lvlText w:val="%9."/>
      <w:lvlJc w:val="right"/>
      <w:pPr>
        <w:ind w:left="7275" w:hanging="180"/>
      </w:pPr>
    </w:lvl>
  </w:abstractNum>
  <w:abstractNum w:abstractNumId="20">
    <w:nsid w:val="479146E3"/>
    <w:multiLevelType w:val="hybridMultilevel"/>
    <w:tmpl w:val="4C34D72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nsid w:val="483F64E2"/>
    <w:multiLevelType w:val="hybridMultilevel"/>
    <w:tmpl w:val="15BAFA78"/>
    <w:lvl w:ilvl="0" w:tplc="35460FB6">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BC74A01"/>
    <w:multiLevelType w:val="multilevel"/>
    <w:tmpl w:val="A3D22B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4CB21E26"/>
    <w:multiLevelType w:val="multilevel"/>
    <w:tmpl w:val="96248B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4D6C62B1"/>
    <w:multiLevelType w:val="hybridMultilevel"/>
    <w:tmpl w:val="F50A3B9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4D841332"/>
    <w:multiLevelType w:val="hybridMultilevel"/>
    <w:tmpl w:val="2D580CE8"/>
    <w:lvl w:ilvl="0" w:tplc="0C0A0001">
      <w:start w:val="1"/>
      <w:numFmt w:val="bullet"/>
      <w:lvlText w:val=""/>
      <w:lvlJc w:val="left"/>
      <w:pPr>
        <w:ind w:left="720" w:hanging="360"/>
      </w:pPr>
      <w:rPr>
        <w:rFonts w:ascii="Symbol" w:hAnsi="Symbol"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nsid w:val="55FD0C61"/>
    <w:multiLevelType w:val="hybridMultilevel"/>
    <w:tmpl w:val="74B0F17A"/>
    <w:lvl w:ilvl="0" w:tplc="176E16D0">
      <w:start w:val="1"/>
      <w:numFmt w:val="lowerLetter"/>
      <w:lvlText w:val="(%1)"/>
      <w:lvlJc w:val="left"/>
      <w:pPr>
        <w:ind w:left="1515" w:hanging="360"/>
      </w:pPr>
      <w:rPr>
        <w:rFonts w:hint="default"/>
      </w:rPr>
    </w:lvl>
    <w:lvl w:ilvl="1" w:tplc="04090019" w:tentative="1">
      <w:start w:val="1"/>
      <w:numFmt w:val="lowerLetter"/>
      <w:lvlText w:val="%2."/>
      <w:lvlJc w:val="left"/>
      <w:pPr>
        <w:ind w:left="2235" w:hanging="360"/>
      </w:pPr>
    </w:lvl>
    <w:lvl w:ilvl="2" w:tplc="0409001B" w:tentative="1">
      <w:start w:val="1"/>
      <w:numFmt w:val="lowerRoman"/>
      <w:lvlText w:val="%3."/>
      <w:lvlJc w:val="right"/>
      <w:pPr>
        <w:ind w:left="2955" w:hanging="180"/>
      </w:pPr>
    </w:lvl>
    <w:lvl w:ilvl="3" w:tplc="0409000F" w:tentative="1">
      <w:start w:val="1"/>
      <w:numFmt w:val="decimal"/>
      <w:lvlText w:val="%4."/>
      <w:lvlJc w:val="left"/>
      <w:pPr>
        <w:ind w:left="3675" w:hanging="360"/>
      </w:pPr>
    </w:lvl>
    <w:lvl w:ilvl="4" w:tplc="04090019" w:tentative="1">
      <w:start w:val="1"/>
      <w:numFmt w:val="lowerLetter"/>
      <w:lvlText w:val="%5."/>
      <w:lvlJc w:val="left"/>
      <w:pPr>
        <w:ind w:left="4395" w:hanging="360"/>
      </w:pPr>
    </w:lvl>
    <w:lvl w:ilvl="5" w:tplc="0409001B" w:tentative="1">
      <w:start w:val="1"/>
      <w:numFmt w:val="lowerRoman"/>
      <w:lvlText w:val="%6."/>
      <w:lvlJc w:val="right"/>
      <w:pPr>
        <w:ind w:left="5115" w:hanging="180"/>
      </w:pPr>
    </w:lvl>
    <w:lvl w:ilvl="6" w:tplc="0409000F" w:tentative="1">
      <w:start w:val="1"/>
      <w:numFmt w:val="decimal"/>
      <w:lvlText w:val="%7."/>
      <w:lvlJc w:val="left"/>
      <w:pPr>
        <w:ind w:left="5835" w:hanging="360"/>
      </w:pPr>
    </w:lvl>
    <w:lvl w:ilvl="7" w:tplc="04090019" w:tentative="1">
      <w:start w:val="1"/>
      <w:numFmt w:val="lowerLetter"/>
      <w:lvlText w:val="%8."/>
      <w:lvlJc w:val="left"/>
      <w:pPr>
        <w:ind w:left="6555" w:hanging="360"/>
      </w:pPr>
    </w:lvl>
    <w:lvl w:ilvl="8" w:tplc="0409001B" w:tentative="1">
      <w:start w:val="1"/>
      <w:numFmt w:val="lowerRoman"/>
      <w:lvlText w:val="%9."/>
      <w:lvlJc w:val="right"/>
      <w:pPr>
        <w:ind w:left="7275" w:hanging="180"/>
      </w:pPr>
    </w:lvl>
  </w:abstractNum>
  <w:abstractNum w:abstractNumId="27">
    <w:nsid w:val="58353A5E"/>
    <w:multiLevelType w:val="hybridMultilevel"/>
    <w:tmpl w:val="B95C7F2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598D3CCF"/>
    <w:multiLevelType w:val="hybridMultilevel"/>
    <w:tmpl w:val="13F0225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nsid w:val="5C2A78C3"/>
    <w:multiLevelType w:val="hybridMultilevel"/>
    <w:tmpl w:val="614C1F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5E301C60"/>
    <w:multiLevelType w:val="multilevel"/>
    <w:tmpl w:val="AD72A1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693D2790"/>
    <w:multiLevelType w:val="multilevel"/>
    <w:tmpl w:val="FE5CD31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nsid w:val="6B002FDF"/>
    <w:multiLevelType w:val="hybridMultilevel"/>
    <w:tmpl w:val="FCF87EE2"/>
    <w:lvl w:ilvl="0" w:tplc="F59AAA8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6E2D1426"/>
    <w:multiLevelType w:val="multilevel"/>
    <w:tmpl w:val="4BC09D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6F654C8C"/>
    <w:multiLevelType w:val="hybridMultilevel"/>
    <w:tmpl w:val="B6EE72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6FA26BD3"/>
    <w:multiLevelType w:val="hybridMultilevel"/>
    <w:tmpl w:val="389888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8"/>
  </w:num>
  <w:num w:numId="3">
    <w:abstractNumId w:val="26"/>
  </w:num>
  <w:num w:numId="4">
    <w:abstractNumId w:val="2"/>
  </w:num>
  <w:num w:numId="5">
    <w:abstractNumId w:val="34"/>
  </w:num>
  <w:num w:numId="6">
    <w:abstractNumId w:val="18"/>
  </w:num>
  <w:num w:numId="7">
    <w:abstractNumId w:val="24"/>
  </w:num>
  <w:num w:numId="8">
    <w:abstractNumId w:val="27"/>
  </w:num>
  <w:num w:numId="9">
    <w:abstractNumId w:val="3"/>
  </w:num>
  <w:num w:numId="10">
    <w:abstractNumId w:val="9"/>
  </w:num>
  <w:num w:numId="11">
    <w:abstractNumId w:val="6"/>
  </w:num>
  <w:num w:numId="12">
    <w:abstractNumId w:val="5"/>
  </w:num>
  <w:num w:numId="13">
    <w:abstractNumId w:val="23"/>
  </w:num>
  <w:num w:numId="14">
    <w:abstractNumId w:val="1"/>
  </w:num>
  <w:num w:numId="15">
    <w:abstractNumId w:val="22"/>
  </w:num>
  <w:num w:numId="16">
    <w:abstractNumId w:val="10"/>
  </w:num>
  <w:num w:numId="17">
    <w:abstractNumId w:val="30"/>
  </w:num>
  <w:num w:numId="18">
    <w:abstractNumId w:val="13"/>
  </w:num>
  <w:num w:numId="19">
    <w:abstractNumId w:val="14"/>
  </w:num>
  <w:num w:numId="20">
    <w:abstractNumId w:val="33"/>
  </w:num>
  <w:num w:numId="21">
    <w:abstractNumId w:val="29"/>
  </w:num>
  <w:num w:numId="22">
    <w:abstractNumId w:val="35"/>
  </w:num>
  <w:num w:numId="23">
    <w:abstractNumId w:val="19"/>
  </w:num>
  <w:num w:numId="24">
    <w:abstractNumId w:val="11"/>
  </w:num>
  <w:num w:numId="25">
    <w:abstractNumId w:val="32"/>
  </w:num>
  <w:num w:numId="26">
    <w:abstractNumId w:val="12"/>
  </w:num>
  <w:num w:numId="27">
    <w:abstractNumId w:val="16"/>
  </w:num>
  <w:num w:numId="28">
    <w:abstractNumId w:val="15"/>
  </w:num>
  <w:num w:numId="29">
    <w:abstractNumId w:val="4"/>
  </w:num>
  <w:num w:numId="30">
    <w:abstractNumId w:val="28"/>
  </w:num>
  <w:num w:numId="31">
    <w:abstractNumId w:val="21"/>
  </w:num>
  <w:num w:numId="32">
    <w:abstractNumId w:val="31"/>
  </w:num>
  <w:num w:numId="33">
    <w:abstractNumId w:val="0"/>
  </w:num>
  <w:num w:numId="34">
    <w:abstractNumId w:val="17"/>
  </w:num>
  <w:num w:numId="35">
    <w:abstractNumId w:val="25"/>
  </w:num>
  <w:num w:numId="36">
    <w:abstractNumId w:val="20"/>
  </w:num>
  <w:numIdMacAtCleanup w:val="14"/>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pgarcia">
    <w15:presenceInfo w15:providerId="None" w15:userId="Mpgarci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8"/>
  <w:embedSystemFonts/>
  <w:proofState w:spelling="clean" w:grammar="clean"/>
  <w:trackRevisions/>
  <w:defaultTabStop w:val="708"/>
  <w:hyphenationZone w:val="425"/>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2973CB"/>
    <w:rsid w:val="00000AA3"/>
    <w:rsid w:val="0000194C"/>
    <w:rsid w:val="000024C6"/>
    <w:rsid w:val="00003A91"/>
    <w:rsid w:val="000040E5"/>
    <w:rsid w:val="000045EE"/>
    <w:rsid w:val="000063E9"/>
    <w:rsid w:val="000064E2"/>
    <w:rsid w:val="000065F1"/>
    <w:rsid w:val="00007F85"/>
    <w:rsid w:val="000104D7"/>
    <w:rsid w:val="00012056"/>
    <w:rsid w:val="00016723"/>
    <w:rsid w:val="000170D6"/>
    <w:rsid w:val="000177F1"/>
    <w:rsid w:val="00020B99"/>
    <w:rsid w:val="00020EE0"/>
    <w:rsid w:val="0002192D"/>
    <w:rsid w:val="00022DCE"/>
    <w:rsid w:val="00024238"/>
    <w:rsid w:val="0002560A"/>
    <w:rsid w:val="000277F7"/>
    <w:rsid w:val="000278CC"/>
    <w:rsid w:val="00030E2D"/>
    <w:rsid w:val="00031627"/>
    <w:rsid w:val="00033394"/>
    <w:rsid w:val="00033A3A"/>
    <w:rsid w:val="000357D7"/>
    <w:rsid w:val="0003581C"/>
    <w:rsid w:val="00035DDC"/>
    <w:rsid w:val="00036F85"/>
    <w:rsid w:val="00037FDF"/>
    <w:rsid w:val="00040B51"/>
    <w:rsid w:val="00041A2C"/>
    <w:rsid w:val="00042343"/>
    <w:rsid w:val="0004273E"/>
    <w:rsid w:val="00042A94"/>
    <w:rsid w:val="0004489C"/>
    <w:rsid w:val="0004684F"/>
    <w:rsid w:val="000468AD"/>
    <w:rsid w:val="000468F7"/>
    <w:rsid w:val="00046EB5"/>
    <w:rsid w:val="00046F41"/>
    <w:rsid w:val="00047627"/>
    <w:rsid w:val="00050340"/>
    <w:rsid w:val="00053744"/>
    <w:rsid w:val="000547F1"/>
    <w:rsid w:val="00054A93"/>
    <w:rsid w:val="0005679F"/>
    <w:rsid w:val="00056BFD"/>
    <w:rsid w:val="00056FCF"/>
    <w:rsid w:val="000573A2"/>
    <w:rsid w:val="00057679"/>
    <w:rsid w:val="000629EA"/>
    <w:rsid w:val="00064F7F"/>
    <w:rsid w:val="000674B1"/>
    <w:rsid w:val="0007013F"/>
    <w:rsid w:val="0007068C"/>
    <w:rsid w:val="000716B5"/>
    <w:rsid w:val="0007415B"/>
    <w:rsid w:val="0007752C"/>
    <w:rsid w:val="00081745"/>
    <w:rsid w:val="00081E63"/>
    <w:rsid w:val="000828B0"/>
    <w:rsid w:val="000834BC"/>
    <w:rsid w:val="0008475A"/>
    <w:rsid w:val="000857D3"/>
    <w:rsid w:val="00085D52"/>
    <w:rsid w:val="00086775"/>
    <w:rsid w:val="0008711D"/>
    <w:rsid w:val="000871E0"/>
    <w:rsid w:val="000874F7"/>
    <w:rsid w:val="00091423"/>
    <w:rsid w:val="000924E5"/>
    <w:rsid w:val="0009314C"/>
    <w:rsid w:val="0009379A"/>
    <w:rsid w:val="00095759"/>
    <w:rsid w:val="00096510"/>
    <w:rsid w:val="0009687A"/>
    <w:rsid w:val="00097937"/>
    <w:rsid w:val="00097ACE"/>
    <w:rsid w:val="00097F50"/>
    <w:rsid w:val="000A070F"/>
    <w:rsid w:val="000A089B"/>
    <w:rsid w:val="000A2881"/>
    <w:rsid w:val="000A3959"/>
    <w:rsid w:val="000A3DA9"/>
    <w:rsid w:val="000A3DE8"/>
    <w:rsid w:val="000A4D6F"/>
    <w:rsid w:val="000A4D90"/>
    <w:rsid w:val="000A7E1A"/>
    <w:rsid w:val="000B10E1"/>
    <w:rsid w:val="000B1830"/>
    <w:rsid w:val="000B296F"/>
    <w:rsid w:val="000B2DD2"/>
    <w:rsid w:val="000B5535"/>
    <w:rsid w:val="000B5A8D"/>
    <w:rsid w:val="000C0B3F"/>
    <w:rsid w:val="000C1EF1"/>
    <w:rsid w:val="000C2100"/>
    <w:rsid w:val="000C4BAB"/>
    <w:rsid w:val="000C602F"/>
    <w:rsid w:val="000C6C36"/>
    <w:rsid w:val="000D08EA"/>
    <w:rsid w:val="000D0E70"/>
    <w:rsid w:val="000D22B7"/>
    <w:rsid w:val="000D23AC"/>
    <w:rsid w:val="000D29EE"/>
    <w:rsid w:val="000D3304"/>
    <w:rsid w:val="000D34FC"/>
    <w:rsid w:val="000D3AAA"/>
    <w:rsid w:val="000D76CE"/>
    <w:rsid w:val="000E1629"/>
    <w:rsid w:val="000E18A1"/>
    <w:rsid w:val="000E1E66"/>
    <w:rsid w:val="000E3246"/>
    <w:rsid w:val="000E50F5"/>
    <w:rsid w:val="000E56BF"/>
    <w:rsid w:val="000E7362"/>
    <w:rsid w:val="000F02B7"/>
    <w:rsid w:val="000F0C7A"/>
    <w:rsid w:val="000F3118"/>
    <w:rsid w:val="000F61D9"/>
    <w:rsid w:val="000F6C58"/>
    <w:rsid w:val="000F7B46"/>
    <w:rsid w:val="00101627"/>
    <w:rsid w:val="001018BE"/>
    <w:rsid w:val="00101D89"/>
    <w:rsid w:val="00103AB6"/>
    <w:rsid w:val="00110266"/>
    <w:rsid w:val="0011245D"/>
    <w:rsid w:val="00112EDC"/>
    <w:rsid w:val="00114166"/>
    <w:rsid w:val="00121317"/>
    <w:rsid w:val="00121529"/>
    <w:rsid w:val="001225A0"/>
    <w:rsid w:val="001239A8"/>
    <w:rsid w:val="001246F9"/>
    <w:rsid w:val="001300C4"/>
    <w:rsid w:val="001316BE"/>
    <w:rsid w:val="00132D2F"/>
    <w:rsid w:val="0013385F"/>
    <w:rsid w:val="00134A9E"/>
    <w:rsid w:val="001354F3"/>
    <w:rsid w:val="00135E31"/>
    <w:rsid w:val="0013682B"/>
    <w:rsid w:val="00140B08"/>
    <w:rsid w:val="00140D65"/>
    <w:rsid w:val="001435BE"/>
    <w:rsid w:val="001435DC"/>
    <w:rsid w:val="00147210"/>
    <w:rsid w:val="00147D40"/>
    <w:rsid w:val="00150A19"/>
    <w:rsid w:val="001515FB"/>
    <w:rsid w:val="00151F86"/>
    <w:rsid w:val="00152DB8"/>
    <w:rsid w:val="00153E5A"/>
    <w:rsid w:val="00155DDA"/>
    <w:rsid w:val="001561C2"/>
    <w:rsid w:val="0015638D"/>
    <w:rsid w:val="00161D0A"/>
    <w:rsid w:val="00162791"/>
    <w:rsid w:val="00163E0E"/>
    <w:rsid w:val="00164C58"/>
    <w:rsid w:val="00164FC7"/>
    <w:rsid w:val="00166DF3"/>
    <w:rsid w:val="00171495"/>
    <w:rsid w:val="00172DB1"/>
    <w:rsid w:val="001738BE"/>
    <w:rsid w:val="00175AA8"/>
    <w:rsid w:val="00177684"/>
    <w:rsid w:val="00177A1F"/>
    <w:rsid w:val="00177B6D"/>
    <w:rsid w:val="001832E9"/>
    <w:rsid w:val="001837B7"/>
    <w:rsid w:val="00183A23"/>
    <w:rsid w:val="00183EBC"/>
    <w:rsid w:val="0018426E"/>
    <w:rsid w:val="00186626"/>
    <w:rsid w:val="0018784F"/>
    <w:rsid w:val="00191C13"/>
    <w:rsid w:val="00192709"/>
    <w:rsid w:val="001936AB"/>
    <w:rsid w:val="001936EF"/>
    <w:rsid w:val="00193B1C"/>
    <w:rsid w:val="0019469F"/>
    <w:rsid w:val="00195E54"/>
    <w:rsid w:val="001A2B3A"/>
    <w:rsid w:val="001A42BD"/>
    <w:rsid w:val="001A4664"/>
    <w:rsid w:val="001A5E30"/>
    <w:rsid w:val="001B0D40"/>
    <w:rsid w:val="001B1F44"/>
    <w:rsid w:val="001B37F8"/>
    <w:rsid w:val="001B3DAF"/>
    <w:rsid w:val="001B4371"/>
    <w:rsid w:val="001C102F"/>
    <w:rsid w:val="001C1604"/>
    <w:rsid w:val="001C161B"/>
    <w:rsid w:val="001C35B3"/>
    <w:rsid w:val="001C4CB4"/>
    <w:rsid w:val="001C6229"/>
    <w:rsid w:val="001D284E"/>
    <w:rsid w:val="001D42D1"/>
    <w:rsid w:val="001D49CD"/>
    <w:rsid w:val="001D4E92"/>
    <w:rsid w:val="001D54D1"/>
    <w:rsid w:val="001D6E31"/>
    <w:rsid w:val="001D7E83"/>
    <w:rsid w:val="001E0398"/>
    <w:rsid w:val="001E1D6A"/>
    <w:rsid w:val="001E2414"/>
    <w:rsid w:val="001E5CDA"/>
    <w:rsid w:val="001E6DC8"/>
    <w:rsid w:val="001F16AE"/>
    <w:rsid w:val="001F1D8F"/>
    <w:rsid w:val="001F26C5"/>
    <w:rsid w:val="001F2873"/>
    <w:rsid w:val="001F391D"/>
    <w:rsid w:val="00202039"/>
    <w:rsid w:val="002022A7"/>
    <w:rsid w:val="00202941"/>
    <w:rsid w:val="0020303A"/>
    <w:rsid w:val="002042ED"/>
    <w:rsid w:val="002056EE"/>
    <w:rsid w:val="0020599A"/>
    <w:rsid w:val="0021072A"/>
    <w:rsid w:val="00212435"/>
    <w:rsid w:val="00212459"/>
    <w:rsid w:val="00214515"/>
    <w:rsid w:val="00216D74"/>
    <w:rsid w:val="002206E9"/>
    <w:rsid w:val="002209FB"/>
    <w:rsid w:val="0023016E"/>
    <w:rsid w:val="00230B4F"/>
    <w:rsid w:val="00232291"/>
    <w:rsid w:val="00235A66"/>
    <w:rsid w:val="00237080"/>
    <w:rsid w:val="0023765B"/>
    <w:rsid w:val="00237A14"/>
    <w:rsid w:val="002406F9"/>
    <w:rsid w:val="00243875"/>
    <w:rsid w:val="00244336"/>
    <w:rsid w:val="002514C9"/>
    <w:rsid w:val="0025240F"/>
    <w:rsid w:val="00252A72"/>
    <w:rsid w:val="00257DDB"/>
    <w:rsid w:val="002601BC"/>
    <w:rsid w:val="002632B2"/>
    <w:rsid w:val="00263AC1"/>
    <w:rsid w:val="00264B58"/>
    <w:rsid w:val="00267D9D"/>
    <w:rsid w:val="00272066"/>
    <w:rsid w:val="00272624"/>
    <w:rsid w:val="00273007"/>
    <w:rsid w:val="00276C9D"/>
    <w:rsid w:val="0027770C"/>
    <w:rsid w:val="00280389"/>
    <w:rsid w:val="0028404C"/>
    <w:rsid w:val="00284113"/>
    <w:rsid w:val="00285086"/>
    <w:rsid w:val="00285778"/>
    <w:rsid w:val="00285811"/>
    <w:rsid w:val="00291D49"/>
    <w:rsid w:val="00295330"/>
    <w:rsid w:val="00296F33"/>
    <w:rsid w:val="002973CB"/>
    <w:rsid w:val="002A07B3"/>
    <w:rsid w:val="002A1E54"/>
    <w:rsid w:val="002A239D"/>
    <w:rsid w:val="002A239E"/>
    <w:rsid w:val="002A2B35"/>
    <w:rsid w:val="002A2DA5"/>
    <w:rsid w:val="002A6B17"/>
    <w:rsid w:val="002A6C6C"/>
    <w:rsid w:val="002A768B"/>
    <w:rsid w:val="002B0F59"/>
    <w:rsid w:val="002B1AF4"/>
    <w:rsid w:val="002B253B"/>
    <w:rsid w:val="002B38CC"/>
    <w:rsid w:val="002B6621"/>
    <w:rsid w:val="002B672B"/>
    <w:rsid w:val="002B7105"/>
    <w:rsid w:val="002C024E"/>
    <w:rsid w:val="002C194D"/>
    <w:rsid w:val="002C26D3"/>
    <w:rsid w:val="002C2770"/>
    <w:rsid w:val="002C5ADE"/>
    <w:rsid w:val="002C7D17"/>
    <w:rsid w:val="002D0F82"/>
    <w:rsid w:val="002D1656"/>
    <w:rsid w:val="002D1AAA"/>
    <w:rsid w:val="002D29BB"/>
    <w:rsid w:val="002D2B46"/>
    <w:rsid w:val="002D2BD6"/>
    <w:rsid w:val="002D2FE7"/>
    <w:rsid w:val="002D77E2"/>
    <w:rsid w:val="002D7F8E"/>
    <w:rsid w:val="002E0A3A"/>
    <w:rsid w:val="002E23FB"/>
    <w:rsid w:val="002E28D2"/>
    <w:rsid w:val="002E34D4"/>
    <w:rsid w:val="002E7393"/>
    <w:rsid w:val="002F3FB5"/>
    <w:rsid w:val="003030CE"/>
    <w:rsid w:val="00304F3E"/>
    <w:rsid w:val="00305F48"/>
    <w:rsid w:val="0030709A"/>
    <w:rsid w:val="00310695"/>
    <w:rsid w:val="00312A3B"/>
    <w:rsid w:val="00312F78"/>
    <w:rsid w:val="003139FA"/>
    <w:rsid w:val="003150E5"/>
    <w:rsid w:val="00315430"/>
    <w:rsid w:val="00315E57"/>
    <w:rsid w:val="00317F68"/>
    <w:rsid w:val="0032206E"/>
    <w:rsid w:val="0032234E"/>
    <w:rsid w:val="00322D61"/>
    <w:rsid w:val="00323B2C"/>
    <w:rsid w:val="00323EDB"/>
    <w:rsid w:val="00324E6A"/>
    <w:rsid w:val="00325653"/>
    <w:rsid w:val="00326FC9"/>
    <w:rsid w:val="003270E8"/>
    <w:rsid w:val="00327549"/>
    <w:rsid w:val="0033015E"/>
    <w:rsid w:val="00330AB9"/>
    <w:rsid w:val="00331A23"/>
    <w:rsid w:val="00331DE2"/>
    <w:rsid w:val="00331E66"/>
    <w:rsid w:val="00332709"/>
    <w:rsid w:val="00333D4F"/>
    <w:rsid w:val="003358CC"/>
    <w:rsid w:val="00336434"/>
    <w:rsid w:val="0033743D"/>
    <w:rsid w:val="00337BAA"/>
    <w:rsid w:val="0034059F"/>
    <w:rsid w:val="00340782"/>
    <w:rsid w:val="00340A49"/>
    <w:rsid w:val="00346730"/>
    <w:rsid w:val="00347250"/>
    <w:rsid w:val="00347BA5"/>
    <w:rsid w:val="00350AB9"/>
    <w:rsid w:val="003521B0"/>
    <w:rsid w:val="00352453"/>
    <w:rsid w:val="003524CB"/>
    <w:rsid w:val="003534B8"/>
    <w:rsid w:val="003556F1"/>
    <w:rsid w:val="00355FE9"/>
    <w:rsid w:val="00356434"/>
    <w:rsid w:val="00357403"/>
    <w:rsid w:val="00357FB9"/>
    <w:rsid w:val="003601EB"/>
    <w:rsid w:val="003607E5"/>
    <w:rsid w:val="003609B4"/>
    <w:rsid w:val="00362BCE"/>
    <w:rsid w:val="0036393A"/>
    <w:rsid w:val="00364619"/>
    <w:rsid w:val="0036594A"/>
    <w:rsid w:val="00365A47"/>
    <w:rsid w:val="0036644C"/>
    <w:rsid w:val="003676E8"/>
    <w:rsid w:val="003705EF"/>
    <w:rsid w:val="003729C4"/>
    <w:rsid w:val="00373E93"/>
    <w:rsid w:val="00376179"/>
    <w:rsid w:val="00376B66"/>
    <w:rsid w:val="00376FE7"/>
    <w:rsid w:val="00380FC2"/>
    <w:rsid w:val="003812EB"/>
    <w:rsid w:val="00382C80"/>
    <w:rsid w:val="0038315B"/>
    <w:rsid w:val="0038456F"/>
    <w:rsid w:val="00385C30"/>
    <w:rsid w:val="00385E3E"/>
    <w:rsid w:val="00387F8F"/>
    <w:rsid w:val="003926E6"/>
    <w:rsid w:val="00394AE7"/>
    <w:rsid w:val="00394C08"/>
    <w:rsid w:val="00395F9D"/>
    <w:rsid w:val="00396E33"/>
    <w:rsid w:val="003A0493"/>
    <w:rsid w:val="003A2A39"/>
    <w:rsid w:val="003A3208"/>
    <w:rsid w:val="003A4EC7"/>
    <w:rsid w:val="003A5FBA"/>
    <w:rsid w:val="003A63E0"/>
    <w:rsid w:val="003A784A"/>
    <w:rsid w:val="003B0407"/>
    <w:rsid w:val="003B16B7"/>
    <w:rsid w:val="003B2140"/>
    <w:rsid w:val="003B6BB0"/>
    <w:rsid w:val="003B6E27"/>
    <w:rsid w:val="003B6E53"/>
    <w:rsid w:val="003B7709"/>
    <w:rsid w:val="003B7E6A"/>
    <w:rsid w:val="003C0290"/>
    <w:rsid w:val="003C20B8"/>
    <w:rsid w:val="003C2B9F"/>
    <w:rsid w:val="003C2D6D"/>
    <w:rsid w:val="003C306F"/>
    <w:rsid w:val="003C3565"/>
    <w:rsid w:val="003C3627"/>
    <w:rsid w:val="003C3CDA"/>
    <w:rsid w:val="003C4CDF"/>
    <w:rsid w:val="003C50CE"/>
    <w:rsid w:val="003C6ADD"/>
    <w:rsid w:val="003C6C1F"/>
    <w:rsid w:val="003D099A"/>
    <w:rsid w:val="003D0B91"/>
    <w:rsid w:val="003D15E8"/>
    <w:rsid w:val="003D1FDE"/>
    <w:rsid w:val="003D25E2"/>
    <w:rsid w:val="003D362C"/>
    <w:rsid w:val="003D54D1"/>
    <w:rsid w:val="003D6C08"/>
    <w:rsid w:val="003E024E"/>
    <w:rsid w:val="003E036B"/>
    <w:rsid w:val="003E1651"/>
    <w:rsid w:val="003E1BE1"/>
    <w:rsid w:val="003E2043"/>
    <w:rsid w:val="003E39CA"/>
    <w:rsid w:val="003E4BF6"/>
    <w:rsid w:val="003E73AD"/>
    <w:rsid w:val="003F1B3A"/>
    <w:rsid w:val="003F2984"/>
    <w:rsid w:val="003F2F74"/>
    <w:rsid w:val="003F3EE5"/>
    <w:rsid w:val="003F42C3"/>
    <w:rsid w:val="003F5BB7"/>
    <w:rsid w:val="003F6E14"/>
    <w:rsid w:val="003F7179"/>
    <w:rsid w:val="003F792A"/>
    <w:rsid w:val="00400208"/>
    <w:rsid w:val="00400B4A"/>
    <w:rsid w:val="00402868"/>
    <w:rsid w:val="00404CF7"/>
    <w:rsid w:val="00404D7B"/>
    <w:rsid w:val="00405DCC"/>
    <w:rsid w:val="004078A8"/>
    <w:rsid w:val="00407C56"/>
    <w:rsid w:val="00412CF0"/>
    <w:rsid w:val="00416B09"/>
    <w:rsid w:val="0042512A"/>
    <w:rsid w:val="004251A6"/>
    <w:rsid w:val="0042520D"/>
    <w:rsid w:val="004258FD"/>
    <w:rsid w:val="00425943"/>
    <w:rsid w:val="004274ED"/>
    <w:rsid w:val="004274FA"/>
    <w:rsid w:val="00431C76"/>
    <w:rsid w:val="00434773"/>
    <w:rsid w:val="00436886"/>
    <w:rsid w:val="00436E0A"/>
    <w:rsid w:val="004404DD"/>
    <w:rsid w:val="00440AF7"/>
    <w:rsid w:val="00441FD7"/>
    <w:rsid w:val="00442E8B"/>
    <w:rsid w:val="0044314A"/>
    <w:rsid w:val="004434F2"/>
    <w:rsid w:val="004441A2"/>
    <w:rsid w:val="00444275"/>
    <w:rsid w:val="00446FBC"/>
    <w:rsid w:val="004506D7"/>
    <w:rsid w:val="004511C1"/>
    <w:rsid w:val="004518FA"/>
    <w:rsid w:val="00453D0F"/>
    <w:rsid w:val="00453DA5"/>
    <w:rsid w:val="00455698"/>
    <w:rsid w:val="00455E58"/>
    <w:rsid w:val="0046182F"/>
    <w:rsid w:val="00461BC5"/>
    <w:rsid w:val="00462FC5"/>
    <w:rsid w:val="00464E3C"/>
    <w:rsid w:val="0046708B"/>
    <w:rsid w:val="00471AFD"/>
    <w:rsid w:val="00471B92"/>
    <w:rsid w:val="004725E5"/>
    <w:rsid w:val="00474F39"/>
    <w:rsid w:val="004756AC"/>
    <w:rsid w:val="0047645C"/>
    <w:rsid w:val="004778C3"/>
    <w:rsid w:val="004802CB"/>
    <w:rsid w:val="0048119B"/>
    <w:rsid w:val="004820C2"/>
    <w:rsid w:val="00482535"/>
    <w:rsid w:val="00484A58"/>
    <w:rsid w:val="0048783D"/>
    <w:rsid w:val="004905D5"/>
    <w:rsid w:val="00491498"/>
    <w:rsid w:val="00491E50"/>
    <w:rsid w:val="00493A29"/>
    <w:rsid w:val="00493BD5"/>
    <w:rsid w:val="00493EBC"/>
    <w:rsid w:val="00494824"/>
    <w:rsid w:val="004956A5"/>
    <w:rsid w:val="0049670E"/>
    <w:rsid w:val="004A0D51"/>
    <w:rsid w:val="004A3029"/>
    <w:rsid w:val="004A3952"/>
    <w:rsid w:val="004A4334"/>
    <w:rsid w:val="004A6044"/>
    <w:rsid w:val="004A6E6E"/>
    <w:rsid w:val="004A7B80"/>
    <w:rsid w:val="004B0435"/>
    <w:rsid w:val="004B21D1"/>
    <w:rsid w:val="004B3939"/>
    <w:rsid w:val="004B47F2"/>
    <w:rsid w:val="004B4C92"/>
    <w:rsid w:val="004B6B94"/>
    <w:rsid w:val="004B7F8D"/>
    <w:rsid w:val="004C2881"/>
    <w:rsid w:val="004C2E6C"/>
    <w:rsid w:val="004C46B1"/>
    <w:rsid w:val="004C4869"/>
    <w:rsid w:val="004C7D0C"/>
    <w:rsid w:val="004D2AF3"/>
    <w:rsid w:val="004D3002"/>
    <w:rsid w:val="004D449D"/>
    <w:rsid w:val="004D630B"/>
    <w:rsid w:val="004D65E8"/>
    <w:rsid w:val="004D7C1C"/>
    <w:rsid w:val="004E0C44"/>
    <w:rsid w:val="004E1CA3"/>
    <w:rsid w:val="004E50F2"/>
    <w:rsid w:val="004E5A8D"/>
    <w:rsid w:val="004E5E51"/>
    <w:rsid w:val="004E742B"/>
    <w:rsid w:val="004E7F06"/>
    <w:rsid w:val="004F341B"/>
    <w:rsid w:val="004F6AE7"/>
    <w:rsid w:val="004F788D"/>
    <w:rsid w:val="005016EB"/>
    <w:rsid w:val="00503061"/>
    <w:rsid w:val="00503AB4"/>
    <w:rsid w:val="00503C1F"/>
    <w:rsid w:val="00505A75"/>
    <w:rsid w:val="00506975"/>
    <w:rsid w:val="0050759E"/>
    <w:rsid w:val="005109C7"/>
    <w:rsid w:val="005113BC"/>
    <w:rsid w:val="00511F83"/>
    <w:rsid w:val="00512FAD"/>
    <w:rsid w:val="005132E7"/>
    <w:rsid w:val="00513D1A"/>
    <w:rsid w:val="005141D9"/>
    <w:rsid w:val="005143F9"/>
    <w:rsid w:val="00514C52"/>
    <w:rsid w:val="00515332"/>
    <w:rsid w:val="005158CD"/>
    <w:rsid w:val="00515F83"/>
    <w:rsid w:val="005166CB"/>
    <w:rsid w:val="005167CF"/>
    <w:rsid w:val="00517426"/>
    <w:rsid w:val="00521FFB"/>
    <w:rsid w:val="00522868"/>
    <w:rsid w:val="00522E49"/>
    <w:rsid w:val="00523EF5"/>
    <w:rsid w:val="00525BD4"/>
    <w:rsid w:val="005273B3"/>
    <w:rsid w:val="005319D0"/>
    <w:rsid w:val="00531CF8"/>
    <w:rsid w:val="0053396A"/>
    <w:rsid w:val="0053427E"/>
    <w:rsid w:val="0053533C"/>
    <w:rsid w:val="00536C01"/>
    <w:rsid w:val="00536FF7"/>
    <w:rsid w:val="00537EBE"/>
    <w:rsid w:val="005407D1"/>
    <w:rsid w:val="00541888"/>
    <w:rsid w:val="005419A7"/>
    <w:rsid w:val="00541D80"/>
    <w:rsid w:val="00542BF6"/>
    <w:rsid w:val="00542C23"/>
    <w:rsid w:val="00545BE9"/>
    <w:rsid w:val="00550059"/>
    <w:rsid w:val="00550CBB"/>
    <w:rsid w:val="00554B9B"/>
    <w:rsid w:val="005556BA"/>
    <w:rsid w:val="0055598D"/>
    <w:rsid w:val="00555FEC"/>
    <w:rsid w:val="00556554"/>
    <w:rsid w:val="00557707"/>
    <w:rsid w:val="00557DB9"/>
    <w:rsid w:val="00557E9D"/>
    <w:rsid w:val="005607B0"/>
    <w:rsid w:val="00561243"/>
    <w:rsid w:val="00561431"/>
    <w:rsid w:val="0056372C"/>
    <w:rsid w:val="00563983"/>
    <w:rsid w:val="00564275"/>
    <w:rsid w:val="0056759D"/>
    <w:rsid w:val="005700AC"/>
    <w:rsid w:val="00571AE9"/>
    <w:rsid w:val="00572014"/>
    <w:rsid w:val="005726E4"/>
    <w:rsid w:val="00572B35"/>
    <w:rsid w:val="00572E69"/>
    <w:rsid w:val="005744CA"/>
    <w:rsid w:val="00574A97"/>
    <w:rsid w:val="00576218"/>
    <w:rsid w:val="00576300"/>
    <w:rsid w:val="00576B49"/>
    <w:rsid w:val="00577D57"/>
    <w:rsid w:val="00580A60"/>
    <w:rsid w:val="0058199A"/>
    <w:rsid w:val="005819F0"/>
    <w:rsid w:val="005852AD"/>
    <w:rsid w:val="00587381"/>
    <w:rsid w:val="005919AA"/>
    <w:rsid w:val="005939BA"/>
    <w:rsid w:val="00593DFD"/>
    <w:rsid w:val="00594436"/>
    <w:rsid w:val="0059729B"/>
    <w:rsid w:val="005A2807"/>
    <w:rsid w:val="005A3459"/>
    <w:rsid w:val="005A3B16"/>
    <w:rsid w:val="005A3C0C"/>
    <w:rsid w:val="005A40CA"/>
    <w:rsid w:val="005A4C1A"/>
    <w:rsid w:val="005A7038"/>
    <w:rsid w:val="005B0425"/>
    <w:rsid w:val="005B23E2"/>
    <w:rsid w:val="005B29F7"/>
    <w:rsid w:val="005B2CFF"/>
    <w:rsid w:val="005B35C1"/>
    <w:rsid w:val="005B3B01"/>
    <w:rsid w:val="005B61F4"/>
    <w:rsid w:val="005B648B"/>
    <w:rsid w:val="005B6E01"/>
    <w:rsid w:val="005C0797"/>
    <w:rsid w:val="005C15DC"/>
    <w:rsid w:val="005C20BA"/>
    <w:rsid w:val="005C2112"/>
    <w:rsid w:val="005C2681"/>
    <w:rsid w:val="005C40A1"/>
    <w:rsid w:val="005C687C"/>
    <w:rsid w:val="005D1738"/>
    <w:rsid w:val="005D3558"/>
    <w:rsid w:val="005D3C97"/>
    <w:rsid w:val="005D3FA9"/>
    <w:rsid w:val="005D4960"/>
    <w:rsid w:val="005D4BD0"/>
    <w:rsid w:val="005D783D"/>
    <w:rsid w:val="005E227B"/>
    <w:rsid w:val="005E40AA"/>
    <w:rsid w:val="005E57E8"/>
    <w:rsid w:val="005E7549"/>
    <w:rsid w:val="005E7C7A"/>
    <w:rsid w:val="005F0048"/>
    <w:rsid w:val="005F118D"/>
    <w:rsid w:val="005F226C"/>
    <w:rsid w:val="005F29D5"/>
    <w:rsid w:val="005F4DA4"/>
    <w:rsid w:val="005F75DD"/>
    <w:rsid w:val="00601256"/>
    <w:rsid w:val="00604376"/>
    <w:rsid w:val="00605A4C"/>
    <w:rsid w:val="0060701D"/>
    <w:rsid w:val="00610EBA"/>
    <w:rsid w:val="00612D36"/>
    <w:rsid w:val="006141AB"/>
    <w:rsid w:val="00616DBC"/>
    <w:rsid w:val="0061799C"/>
    <w:rsid w:val="00620174"/>
    <w:rsid w:val="00620AF8"/>
    <w:rsid w:val="00621979"/>
    <w:rsid w:val="00622522"/>
    <w:rsid w:val="00622ADD"/>
    <w:rsid w:val="006242A7"/>
    <w:rsid w:val="0062484A"/>
    <w:rsid w:val="00624EC5"/>
    <w:rsid w:val="00625073"/>
    <w:rsid w:val="00626C9A"/>
    <w:rsid w:val="00633879"/>
    <w:rsid w:val="00634022"/>
    <w:rsid w:val="006346A2"/>
    <w:rsid w:val="00635DA8"/>
    <w:rsid w:val="00637159"/>
    <w:rsid w:val="00637B82"/>
    <w:rsid w:val="006405BF"/>
    <w:rsid w:val="006410E2"/>
    <w:rsid w:val="00642768"/>
    <w:rsid w:val="00645669"/>
    <w:rsid w:val="00647B27"/>
    <w:rsid w:val="0065038E"/>
    <w:rsid w:val="00650F99"/>
    <w:rsid w:val="006519EB"/>
    <w:rsid w:val="0065229D"/>
    <w:rsid w:val="006576D7"/>
    <w:rsid w:val="006603DE"/>
    <w:rsid w:val="006607AC"/>
    <w:rsid w:val="0066488A"/>
    <w:rsid w:val="006652E4"/>
    <w:rsid w:val="00670091"/>
    <w:rsid w:val="00674DE5"/>
    <w:rsid w:val="006769B2"/>
    <w:rsid w:val="006770FD"/>
    <w:rsid w:val="0068378A"/>
    <w:rsid w:val="0068380F"/>
    <w:rsid w:val="0068736B"/>
    <w:rsid w:val="00690A23"/>
    <w:rsid w:val="0069130B"/>
    <w:rsid w:val="006924A0"/>
    <w:rsid w:val="00692844"/>
    <w:rsid w:val="006959E5"/>
    <w:rsid w:val="00695B29"/>
    <w:rsid w:val="00695BE4"/>
    <w:rsid w:val="006961B4"/>
    <w:rsid w:val="006A0494"/>
    <w:rsid w:val="006A0953"/>
    <w:rsid w:val="006A1381"/>
    <w:rsid w:val="006A2D60"/>
    <w:rsid w:val="006A4342"/>
    <w:rsid w:val="006A449D"/>
    <w:rsid w:val="006A493A"/>
    <w:rsid w:val="006A4D6E"/>
    <w:rsid w:val="006A5363"/>
    <w:rsid w:val="006A5810"/>
    <w:rsid w:val="006A73A7"/>
    <w:rsid w:val="006B0124"/>
    <w:rsid w:val="006B0FA4"/>
    <w:rsid w:val="006B207A"/>
    <w:rsid w:val="006B4117"/>
    <w:rsid w:val="006B4CD5"/>
    <w:rsid w:val="006B6808"/>
    <w:rsid w:val="006C075F"/>
    <w:rsid w:val="006C17DF"/>
    <w:rsid w:val="006C3C7B"/>
    <w:rsid w:val="006C43A0"/>
    <w:rsid w:val="006C46A1"/>
    <w:rsid w:val="006C690F"/>
    <w:rsid w:val="006D24A3"/>
    <w:rsid w:val="006D3E7D"/>
    <w:rsid w:val="006D4074"/>
    <w:rsid w:val="006D5A59"/>
    <w:rsid w:val="006D5C62"/>
    <w:rsid w:val="006D7B44"/>
    <w:rsid w:val="006D7EBB"/>
    <w:rsid w:val="006E04FF"/>
    <w:rsid w:val="006E332C"/>
    <w:rsid w:val="006E3DFC"/>
    <w:rsid w:val="006E3FCB"/>
    <w:rsid w:val="006E5197"/>
    <w:rsid w:val="006E671B"/>
    <w:rsid w:val="006E69C4"/>
    <w:rsid w:val="006E73F7"/>
    <w:rsid w:val="006E7704"/>
    <w:rsid w:val="006F1818"/>
    <w:rsid w:val="006F1F4C"/>
    <w:rsid w:val="006F2C52"/>
    <w:rsid w:val="006F3F0A"/>
    <w:rsid w:val="006F705B"/>
    <w:rsid w:val="006F7CC3"/>
    <w:rsid w:val="006F7D3C"/>
    <w:rsid w:val="00700165"/>
    <w:rsid w:val="0070244F"/>
    <w:rsid w:val="00702D33"/>
    <w:rsid w:val="007032C5"/>
    <w:rsid w:val="00704D28"/>
    <w:rsid w:val="00706A0F"/>
    <w:rsid w:val="00706AB7"/>
    <w:rsid w:val="00706FEB"/>
    <w:rsid w:val="007070AC"/>
    <w:rsid w:val="007109CF"/>
    <w:rsid w:val="007114E8"/>
    <w:rsid w:val="0071337C"/>
    <w:rsid w:val="00715ED5"/>
    <w:rsid w:val="00716C49"/>
    <w:rsid w:val="007209DD"/>
    <w:rsid w:val="00723E98"/>
    <w:rsid w:val="00724705"/>
    <w:rsid w:val="00724CA8"/>
    <w:rsid w:val="00725AEF"/>
    <w:rsid w:val="00725D66"/>
    <w:rsid w:val="00726376"/>
    <w:rsid w:val="007311BE"/>
    <w:rsid w:val="007320BC"/>
    <w:rsid w:val="00733336"/>
    <w:rsid w:val="00736490"/>
    <w:rsid w:val="007415A9"/>
    <w:rsid w:val="00741C41"/>
    <w:rsid w:val="00742DFC"/>
    <w:rsid w:val="007436E5"/>
    <w:rsid w:val="00745336"/>
    <w:rsid w:val="007454E3"/>
    <w:rsid w:val="007466A1"/>
    <w:rsid w:val="00747361"/>
    <w:rsid w:val="007530AF"/>
    <w:rsid w:val="0075379D"/>
    <w:rsid w:val="00753E7B"/>
    <w:rsid w:val="00755A9C"/>
    <w:rsid w:val="00757133"/>
    <w:rsid w:val="00757354"/>
    <w:rsid w:val="007574BF"/>
    <w:rsid w:val="00760CA2"/>
    <w:rsid w:val="00762C6E"/>
    <w:rsid w:val="00763D95"/>
    <w:rsid w:val="0076501F"/>
    <w:rsid w:val="00767715"/>
    <w:rsid w:val="0077084B"/>
    <w:rsid w:val="00772B97"/>
    <w:rsid w:val="00773DE0"/>
    <w:rsid w:val="00780218"/>
    <w:rsid w:val="00780FCB"/>
    <w:rsid w:val="007814A8"/>
    <w:rsid w:val="00782988"/>
    <w:rsid w:val="00782D81"/>
    <w:rsid w:val="00783621"/>
    <w:rsid w:val="007838F6"/>
    <w:rsid w:val="00783C10"/>
    <w:rsid w:val="00785E93"/>
    <w:rsid w:val="00785F84"/>
    <w:rsid w:val="007864B8"/>
    <w:rsid w:val="00787A56"/>
    <w:rsid w:val="00791076"/>
    <w:rsid w:val="00791AD7"/>
    <w:rsid w:val="00793B45"/>
    <w:rsid w:val="00793EFF"/>
    <w:rsid w:val="00794716"/>
    <w:rsid w:val="00794815"/>
    <w:rsid w:val="00797AF2"/>
    <w:rsid w:val="007A01A5"/>
    <w:rsid w:val="007A0EDA"/>
    <w:rsid w:val="007A45A9"/>
    <w:rsid w:val="007A6FCA"/>
    <w:rsid w:val="007A7625"/>
    <w:rsid w:val="007B08A6"/>
    <w:rsid w:val="007B0BEE"/>
    <w:rsid w:val="007B2236"/>
    <w:rsid w:val="007B2AB7"/>
    <w:rsid w:val="007B341F"/>
    <w:rsid w:val="007B3827"/>
    <w:rsid w:val="007B4048"/>
    <w:rsid w:val="007B470A"/>
    <w:rsid w:val="007B4F8B"/>
    <w:rsid w:val="007B63B6"/>
    <w:rsid w:val="007C192C"/>
    <w:rsid w:val="007C5226"/>
    <w:rsid w:val="007C73E8"/>
    <w:rsid w:val="007D21E4"/>
    <w:rsid w:val="007D2552"/>
    <w:rsid w:val="007D3693"/>
    <w:rsid w:val="007D4730"/>
    <w:rsid w:val="007D5347"/>
    <w:rsid w:val="007E0DB0"/>
    <w:rsid w:val="007E2167"/>
    <w:rsid w:val="007E24B0"/>
    <w:rsid w:val="007E42E2"/>
    <w:rsid w:val="007E6B4B"/>
    <w:rsid w:val="007E7FA5"/>
    <w:rsid w:val="007F0867"/>
    <w:rsid w:val="007F25D5"/>
    <w:rsid w:val="007F27B1"/>
    <w:rsid w:val="007F2B3E"/>
    <w:rsid w:val="007F3979"/>
    <w:rsid w:val="007F4768"/>
    <w:rsid w:val="007F4CA9"/>
    <w:rsid w:val="007F51B3"/>
    <w:rsid w:val="007F6A35"/>
    <w:rsid w:val="007F784C"/>
    <w:rsid w:val="00800ED8"/>
    <w:rsid w:val="00802A67"/>
    <w:rsid w:val="00804B8D"/>
    <w:rsid w:val="00804DAD"/>
    <w:rsid w:val="00806467"/>
    <w:rsid w:val="0080698D"/>
    <w:rsid w:val="00806DFA"/>
    <w:rsid w:val="00810A81"/>
    <w:rsid w:val="008119A3"/>
    <w:rsid w:val="00812894"/>
    <w:rsid w:val="00816C73"/>
    <w:rsid w:val="008172AB"/>
    <w:rsid w:val="0081772D"/>
    <w:rsid w:val="00817B7C"/>
    <w:rsid w:val="00820E89"/>
    <w:rsid w:val="00821CEC"/>
    <w:rsid w:val="00826206"/>
    <w:rsid w:val="0082620B"/>
    <w:rsid w:val="00826289"/>
    <w:rsid w:val="0082771A"/>
    <w:rsid w:val="008278AE"/>
    <w:rsid w:val="00827F9B"/>
    <w:rsid w:val="00830978"/>
    <w:rsid w:val="008324E5"/>
    <w:rsid w:val="008327C9"/>
    <w:rsid w:val="00833317"/>
    <w:rsid w:val="0083337C"/>
    <w:rsid w:val="00833988"/>
    <w:rsid w:val="00833A4C"/>
    <w:rsid w:val="00834A17"/>
    <w:rsid w:val="00834AF9"/>
    <w:rsid w:val="00835DC6"/>
    <w:rsid w:val="00841849"/>
    <w:rsid w:val="008420C8"/>
    <w:rsid w:val="008421CC"/>
    <w:rsid w:val="00842252"/>
    <w:rsid w:val="0084479D"/>
    <w:rsid w:val="00845E19"/>
    <w:rsid w:val="008466C5"/>
    <w:rsid w:val="008476F6"/>
    <w:rsid w:val="00847DF8"/>
    <w:rsid w:val="00847EA7"/>
    <w:rsid w:val="00850A49"/>
    <w:rsid w:val="00852281"/>
    <w:rsid w:val="00854B41"/>
    <w:rsid w:val="00856D89"/>
    <w:rsid w:val="0086114A"/>
    <w:rsid w:val="00861C86"/>
    <w:rsid w:val="008648CE"/>
    <w:rsid w:val="00864A49"/>
    <w:rsid w:val="00864B03"/>
    <w:rsid w:val="00864FE2"/>
    <w:rsid w:val="0086569F"/>
    <w:rsid w:val="00871D79"/>
    <w:rsid w:val="0087270D"/>
    <w:rsid w:val="00875612"/>
    <w:rsid w:val="008801AE"/>
    <w:rsid w:val="0088181E"/>
    <w:rsid w:val="008819B4"/>
    <w:rsid w:val="008825B3"/>
    <w:rsid w:val="0088291C"/>
    <w:rsid w:val="0088565B"/>
    <w:rsid w:val="00885AFF"/>
    <w:rsid w:val="0088650A"/>
    <w:rsid w:val="008878FA"/>
    <w:rsid w:val="0089249E"/>
    <w:rsid w:val="0089265D"/>
    <w:rsid w:val="00893017"/>
    <w:rsid w:val="008969D0"/>
    <w:rsid w:val="00897A65"/>
    <w:rsid w:val="008A00D9"/>
    <w:rsid w:val="008A0D4A"/>
    <w:rsid w:val="008A1BD7"/>
    <w:rsid w:val="008A4D14"/>
    <w:rsid w:val="008A51E7"/>
    <w:rsid w:val="008A63EB"/>
    <w:rsid w:val="008A66EF"/>
    <w:rsid w:val="008B03F7"/>
    <w:rsid w:val="008B3944"/>
    <w:rsid w:val="008B4C96"/>
    <w:rsid w:val="008B6F21"/>
    <w:rsid w:val="008B78B3"/>
    <w:rsid w:val="008C042A"/>
    <w:rsid w:val="008C184A"/>
    <w:rsid w:val="008C1B5B"/>
    <w:rsid w:val="008C2F46"/>
    <w:rsid w:val="008C3C24"/>
    <w:rsid w:val="008C4647"/>
    <w:rsid w:val="008C4836"/>
    <w:rsid w:val="008C6D7A"/>
    <w:rsid w:val="008C6DD7"/>
    <w:rsid w:val="008C7185"/>
    <w:rsid w:val="008C7C67"/>
    <w:rsid w:val="008D33F3"/>
    <w:rsid w:val="008D3EFF"/>
    <w:rsid w:val="008D4A75"/>
    <w:rsid w:val="008D4E2E"/>
    <w:rsid w:val="008D5541"/>
    <w:rsid w:val="008D6212"/>
    <w:rsid w:val="008D6275"/>
    <w:rsid w:val="008D6FD5"/>
    <w:rsid w:val="008D7230"/>
    <w:rsid w:val="008D7715"/>
    <w:rsid w:val="008E0B9F"/>
    <w:rsid w:val="008E154E"/>
    <w:rsid w:val="008E2227"/>
    <w:rsid w:val="008E43FD"/>
    <w:rsid w:val="008E5A55"/>
    <w:rsid w:val="008F04B5"/>
    <w:rsid w:val="008F27D6"/>
    <w:rsid w:val="008F2890"/>
    <w:rsid w:val="008F299E"/>
    <w:rsid w:val="008F3316"/>
    <w:rsid w:val="008F4B10"/>
    <w:rsid w:val="00900DF7"/>
    <w:rsid w:val="00900E05"/>
    <w:rsid w:val="0090226D"/>
    <w:rsid w:val="009037BD"/>
    <w:rsid w:val="00904A13"/>
    <w:rsid w:val="00904AD2"/>
    <w:rsid w:val="009056A4"/>
    <w:rsid w:val="00905F4B"/>
    <w:rsid w:val="00906CE6"/>
    <w:rsid w:val="009074D5"/>
    <w:rsid w:val="00907EC6"/>
    <w:rsid w:val="0091296A"/>
    <w:rsid w:val="00912E3C"/>
    <w:rsid w:val="00912EB2"/>
    <w:rsid w:val="009153F5"/>
    <w:rsid w:val="00915BEE"/>
    <w:rsid w:val="009170BC"/>
    <w:rsid w:val="00920A54"/>
    <w:rsid w:val="00927CC1"/>
    <w:rsid w:val="009312D0"/>
    <w:rsid w:val="00931327"/>
    <w:rsid w:val="00932347"/>
    <w:rsid w:val="009333C3"/>
    <w:rsid w:val="00933631"/>
    <w:rsid w:val="00933BC7"/>
    <w:rsid w:val="0093732D"/>
    <w:rsid w:val="00937608"/>
    <w:rsid w:val="00937DA9"/>
    <w:rsid w:val="00942AF2"/>
    <w:rsid w:val="00945384"/>
    <w:rsid w:val="009455BC"/>
    <w:rsid w:val="00945604"/>
    <w:rsid w:val="00950472"/>
    <w:rsid w:val="0095270B"/>
    <w:rsid w:val="00952817"/>
    <w:rsid w:val="00952A91"/>
    <w:rsid w:val="00952E34"/>
    <w:rsid w:val="0095327B"/>
    <w:rsid w:val="0095345F"/>
    <w:rsid w:val="0095355B"/>
    <w:rsid w:val="00953B19"/>
    <w:rsid w:val="00955009"/>
    <w:rsid w:val="009604C5"/>
    <w:rsid w:val="00962E64"/>
    <w:rsid w:val="00963B92"/>
    <w:rsid w:val="00963C8A"/>
    <w:rsid w:val="00963CC3"/>
    <w:rsid w:val="009655BE"/>
    <w:rsid w:val="009659D3"/>
    <w:rsid w:val="00965D54"/>
    <w:rsid w:val="009661D3"/>
    <w:rsid w:val="00967028"/>
    <w:rsid w:val="00971AE4"/>
    <w:rsid w:val="00971E52"/>
    <w:rsid w:val="00974D48"/>
    <w:rsid w:val="0097502C"/>
    <w:rsid w:val="00976A1A"/>
    <w:rsid w:val="009774EB"/>
    <w:rsid w:val="0098031F"/>
    <w:rsid w:val="00981250"/>
    <w:rsid w:val="009813A3"/>
    <w:rsid w:val="0098180B"/>
    <w:rsid w:val="009823C8"/>
    <w:rsid w:val="00982E05"/>
    <w:rsid w:val="00984C03"/>
    <w:rsid w:val="009873E2"/>
    <w:rsid w:val="0099027B"/>
    <w:rsid w:val="009922C3"/>
    <w:rsid w:val="00994885"/>
    <w:rsid w:val="009962E8"/>
    <w:rsid w:val="009963B3"/>
    <w:rsid w:val="009974B6"/>
    <w:rsid w:val="009A078B"/>
    <w:rsid w:val="009A285F"/>
    <w:rsid w:val="009A29B1"/>
    <w:rsid w:val="009A45F9"/>
    <w:rsid w:val="009A4A32"/>
    <w:rsid w:val="009A5751"/>
    <w:rsid w:val="009A67C8"/>
    <w:rsid w:val="009B0DFC"/>
    <w:rsid w:val="009B12F9"/>
    <w:rsid w:val="009B2287"/>
    <w:rsid w:val="009B3163"/>
    <w:rsid w:val="009B3AB4"/>
    <w:rsid w:val="009B3B96"/>
    <w:rsid w:val="009B47F0"/>
    <w:rsid w:val="009B65F5"/>
    <w:rsid w:val="009B6969"/>
    <w:rsid w:val="009B6CA7"/>
    <w:rsid w:val="009B79A0"/>
    <w:rsid w:val="009C04CA"/>
    <w:rsid w:val="009C0D65"/>
    <w:rsid w:val="009C17CF"/>
    <w:rsid w:val="009C17E7"/>
    <w:rsid w:val="009C1A2F"/>
    <w:rsid w:val="009C3F8A"/>
    <w:rsid w:val="009C4CCD"/>
    <w:rsid w:val="009C590A"/>
    <w:rsid w:val="009C5A72"/>
    <w:rsid w:val="009D12B6"/>
    <w:rsid w:val="009D1C5D"/>
    <w:rsid w:val="009D230F"/>
    <w:rsid w:val="009D31DB"/>
    <w:rsid w:val="009D3B9A"/>
    <w:rsid w:val="009D3CA7"/>
    <w:rsid w:val="009D5A2C"/>
    <w:rsid w:val="009D5E68"/>
    <w:rsid w:val="009D61BE"/>
    <w:rsid w:val="009D7B90"/>
    <w:rsid w:val="009D7E43"/>
    <w:rsid w:val="009E073E"/>
    <w:rsid w:val="009E08DE"/>
    <w:rsid w:val="009E25A9"/>
    <w:rsid w:val="009E2A07"/>
    <w:rsid w:val="009E3B06"/>
    <w:rsid w:val="009E58FB"/>
    <w:rsid w:val="009E601B"/>
    <w:rsid w:val="009F02B2"/>
    <w:rsid w:val="009F03B0"/>
    <w:rsid w:val="009F1592"/>
    <w:rsid w:val="009F182E"/>
    <w:rsid w:val="009F205C"/>
    <w:rsid w:val="009F25C1"/>
    <w:rsid w:val="009F3E7C"/>
    <w:rsid w:val="009F4232"/>
    <w:rsid w:val="00A00B50"/>
    <w:rsid w:val="00A01E37"/>
    <w:rsid w:val="00A01E75"/>
    <w:rsid w:val="00A03F95"/>
    <w:rsid w:val="00A055BC"/>
    <w:rsid w:val="00A05739"/>
    <w:rsid w:val="00A1083C"/>
    <w:rsid w:val="00A12324"/>
    <w:rsid w:val="00A12458"/>
    <w:rsid w:val="00A12EF0"/>
    <w:rsid w:val="00A1377B"/>
    <w:rsid w:val="00A15964"/>
    <w:rsid w:val="00A15D9D"/>
    <w:rsid w:val="00A16E62"/>
    <w:rsid w:val="00A20B61"/>
    <w:rsid w:val="00A21C89"/>
    <w:rsid w:val="00A22689"/>
    <w:rsid w:val="00A22B7B"/>
    <w:rsid w:val="00A25ED0"/>
    <w:rsid w:val="00A31F94"/>
    <w:rsid w:val="00A31F97"/>
    <w:rsid w:val="00A34E72"/>
    <w:rsid w:val="00A34F0F"/>
    <w:rsid w:val="00A3663B"/>
    <w:rsid w:val="00A43806"/>
    <w:rsid w:val="00A43A5A"/>
    <w:rsid w:val="00A45D50"/>
    <w:rsid w:val="00A46B4A"/>
    <w:rsid w:val="00A47C12"/>
    <w:rsid w:val="00A51BE5"/>
    <w:rsid w:val="00A52066"/>
    <w:rsid w:val="00A538C1"/>
    <w:rsid w:val="00A53BB6"/>
    <w:rsid w:val="00A55767"/>
    <w:rsid w:val="00A55F33"/>
    <w:rsid w:val="00A56F58"/>
    <w:rsid w:val="00A6198D"/>
    <w:rsid w:val="00A63C60"/>
    <w:rsid w:val="00A63D3D"/>
    <w:rsid w:val="00A65139"/>
    <w:rsid w:val="00A65D5D"/>
    <w:rsid w:val="00A709C1"/>
    <w:rsid w:val="00A7297E"/>
    <w:rsid w:val="00A730DC"/>
    <w:rsid w:val="00A73D0C"/>
    <w:rsid w:val="00A7402E"/>
    <w:rsid w:val="00A74902"/>
    <w:rsid w:val="00A74A1C"/>
    <w:rsid w:val="00A76494"/>
    <w:rsid w:val="00A764C8"/>
    <w:rsid w:val="00A76EAC"/>
    <w:rsid w:val="00A76F56"/>
    <w:rsid w:val="00A81304"/>
    <w:rsid w:val="00A81744"/>
    <w:rsid w:val="00A817F2"/>
    <w:rsid w:val="00A83867"/>
    <w:rsid w:val="00A84EE6"/>
    <w:rsid w:val="00A85F2A"/>
    <w:rsid w:val="00A87CEE"/>
    <w:rsid w:val="00A9022A"/>
    <w:rsid w:val="00A908A1"/>
    <w:rsid w:val="00A9249E"/>
    <w:rsid w:val="00A92E83"/>
    <w:rsid w:val="00A97238"/>
    <w:rsid w:val="00AA4D27"/>
    <w:rsid w:val="00AA58F3"/>
    <w:rsid w:val="00AA5CE7"/>
    <w:rsid w:val="00AA6F28"/>
    <w:rsid w:val="00AA7EA9"/>
    <w:rsid w:val="00AB01C0"/>
    <w:rsid w:val="00AB0AC5"/>
    <w:rsid w:val="00AB1343"/>
    <w:rsid w:val="00AB1EE6"/>
    <w:rsid w:val="00AB264F"/>
    <w:rsid w:val="00AB3C06"/>
    <w:rsid w:val="00AB4D93"/>
    <w:rsid w:val="00AB52D1"/>
    <w:rsid w:val="00AB5C6C"/>
    <w:rsid w:val="00AB605B"/>
    <w:rsid w:val="00AC1177"/>
    <w:rsid w:val="00AC1610"/>
    <w:rsid w:val="00AC1D2D"/>
    <w:rsid w:val="00AC1DB8"/>
    <w:rsid w:val="00AC26D6"/>
    <w:rsid w:val="00AC2B2C"/>
    <w:rsid w:val="00AC3081"/>
    <w:rsid w:val="00AC3685"/>
    <w:rsid w:val="00AC3DE2"/>
    <w:rsid w:val="00AC43BB"/>
    <w:rsid w:val="00AC575F"/>
    <w:rsid w:val="00AC58BD"/>
    <w:rsid w:val="00AD0488"/>
    <w:rsid w:val="00AD1B9D"/>
    <w:rsid w:val="00AD61DD"/>
    <w:rsid w:val="00AD7350"/>
    <w:rsid w:val="00AE0BBF"/>
    <w:rsid w:val="00AE1FC1"/>
    <w:rsid w:val="00AE2810"/>
    <w:rsid w:val="00AE296D"/>
    <w:rsid w:val="00AE345C"/>
    <w:rsid w:val="00AE4988"/>
    <w:rsid w:val="00AE60A7"/>
    <w:rsid w:val="00AE6CCF"/>
    <w:rsid w:val="00AE7C66"/>
    <w:rsid w:val="00AF013A"/>
    <w:rsid w:val="00AF0258"/>
    <w:rsid w:val="00AF11C0"/>
    <w:rsid w:val="00AF22B8"/>
    <w:rsid w:val="00AF4302"/>
    <w:rsid w:val="00AF604A"/>
    <w:rsid w:val="00AF78AB"/>
    <w:rsid w:val="00AF7F27"/>
    <w:rsid w:val="00AF7F33"/>
    <w:rsid w:val="00B01F65"/>
    <w:rsid w:val="00B032DC"/>
    <w:rsid w:val="00B04293"/>
    <w:rsid w:val="00B06426"/>
    <w:rsid w:val="00B06769"/>
    <w:rsid w:val="00B10D84"/>
    <w:rsid w:val="00B11370"/>
    <w:rsid w:val="00B11A7A"/>
    <w:rsid w:val="00B14645"/>
    <w:rsid w:val="00B164D9"/>
    <w:rsid w:val="00B209BA"/>
    <w:rsid w:val="00B2101A"/>
    <w:rsid w:val="00B21B4D"/>
    <w:rsid w:val="00B22015"/>
    <w:rsid w:val="00B2218B"/>
    <w:rsid w:val="00B22B6E"/>
    <w:rsid w:val="00B2419E"/>
    <w:rsid w:val="00B255EB"/>
    <w:rsid w:val="00B25962"/>
    <w:rsid w:val="00B3006B"/>
    <w:rsid w:val="00B300F7"/>
    <w:rsid w:val="00B32575"/>
    <w:rsid w:val="00B32A55"/>
    <w:rsid w:val="00B3643D"/>
    <w:rsid w:val="00B36897"/>
    <w:rsid w:val="00B4083D"/>
    <w:rsid w:val="00B42B92"/>
    <w:rsid w:val="00B42BD1"/>
    <w:rsid w:val="00B42C5C"/>
    <w:rsid w:val="00B46EF2"/>
    <w:rsid w:val="00B46F69"/>
    <w:rsid w:val="00B517F7"/>
    <w:rsid w:val="00B51BEE"/>
    <w:rsid w:val="00B52B58"/>
    <w:rsid w:val="00B533AA"/>
    <w:rsid w:val="00B53FAF"/>
    <w:rsid w:val="00B540D4"/>
    <w:rsid w:val="00B5433F"/>
    <w:rsid w:val="00B543B8"/>
    <w:rsid w:val="00B54CE1"/>
    <w:rsid w:val="00B559C2"/>
    <w:rsid w:val="00B55DDA"/>
    <w:rsid w:val="00B60128"/>
    <w:rsid w:val="00B61E5A"/>
    <w:rsid w:val="00B62569"/>
    <w:rsid w:val="00B628BD"/>
    <w:rsid w:val="00B62FB0"/>
    <w:rsid w:val="00B6365A"/>
    <w:rsid w:val="00B6416D"/>
    <w:rsid w:val="00B65452"/>
    <w:rsid w:val="00B676A4"/>
    <w:rsid w:val="00B70F20"/>
    <w:rsid w:val="00B7306E"/>
    <w:rsid w:val="00B77F43"/>
    <w:rsid w:val="00B80CF0"/>
    <w:rsid w:val="00B81238"/>
    <w:rsid w:val="00B84B8E"/>
    <w:rsid w:val="00B86549"/>
    <w:rsid w:val="00B879A3"/>
    <w:rsid w:val="00B90AC8"/>
    <w:rsid w:val="00B9292E"/>
    <w:rsid w:val="00B932A2"/>
    <w:rsid w:val="00B95566"/>
    <w:rsid w:val="00B95FDC"/>
    <w:rsid w:val="00B97C66"/>
    <w:rsid w:val="00BA05B7"/>
    <w:rsid w:val="00BA1128"/>
    <w:rsid w:val="00BA245F"/>
    <w:rsid w:val="00BA2760"/>
    <w:rsid w:val="00BA4332"/>
    <w:rsid w:val="00BA5C7D"/>
    <w:rsid w:val="00BA5F5D"/>
    <w:rsid w:val="00BB065C"/>
    <w:rsid w:val="00BB0E5A"/>
    <w:rsid w:val="00BB1789"/>
    <w:rsid w:val="00BB3E18"/>
    <w:rsid w:val="00BB4187"/>
    <w:rsid w:val="00BB448F"/>
    <w:rsid w:val="00BB48F9"/>
    <w:rsid w:val="00BB4A4B"/>
    <w:rsid w:val="00BB4D4B"/>
    <w:rsid w:val="00BB545D"/>
    <w:rsid w:val="00BB5AF3"/>
    <w:rsid w:val="00BB70A9"/>
    <w:rsid w:val="00BC05F2"/>
    <w:rsid w:val="00BC0E2B"/>
    <w:rsid w:val="00BC1FD5"/>
    <w:rsid w:val="00BC2B5B"/>
    <w:rsid w:val="00BC3023"/>
    <w:rsid w:val="00BC4D24"/>
    <w:rsid w:val="00BD118D"/>
    <w:rsid w:val="00BD2487"/>
    <w:rsid w:val="00BD281F"/>
    <w:rsid w:val="00BD4892"/>
    <w:rsid w:val="00BD4A6E"/>
    <w:rsid w:val="00BD5F6C"/>
    <w:rsid w:val="00BD7830"/>
    <w:rsid w:val="00BE05BC"/>
    <w:rsid w:val="00BE0949"/>
    <w:rsid w:val="00BE0AFE"/>
    <w:rsid w:val="00BE0B70"/>
    <w:rsid w:val="00BE0E7B"/>
    <w:rsid w:val="00BE0F08"/>
    <w:rsid w:val="00BE1884"/>
    <w:rsid w:val="00BE2298"/>
    <w:rsid w:val="00BE2A3D"/>
    <w:rsid w:val="00BE3022"/>
    <w:rsid w:val="00BE3BCE"/>
    <w:rsid w:val="00BE3BDD"/>
    <w:rsid w:val="00BE3F15"/>
    <w:rsid w:val="00BE43A5"/>
    <w:rsid w:val="00BE5EA1"/>
    <w:rsid w:val="00BE5F09"/>
    <w:rsid w:val="00BE606E"/>
    <w:rsid w:val="00BE7621"/>
    <w:rsid w:val="00BF12B2"/>
    <w:rsid w:val="00BF18D7"/>
    <w:rsid w:val="00BF290F"/>
    <w:rsid w:val="00BF45A2"/>
    <w:rsid w:val="00BF46A6"/>
    <w:rsid w:val="00BF4923"/>
    <w:rsid w:val="00BF4AF7"/>
    <w:rsid w:val="00BF7C30"/>
    <w:rsid w:val="00C0121C"/>
    <w:rsid w:val="00C01DF0"/>
    <w:rsid w:val="00C01ED9"/>
    <w:rsid w:val="00C03BB4"/>
    <w:rsid w:val="00C0613E"/>
    <w:rsid w:val="00C073CF"/>
    <w:rsid w:val="00C1002B"/>
    <w:rsid w:val="00C10363"/>
    <w:rsid w:val="00C10440"/>
    <w:rsid w:val="00C125C4"/>
    <w:rsid w:val="00C126F9"/>
    <w:rsid w:val="00C164CC"/>
    <w:rsid w:val="00C208F0"/>
    <w:rsid w:val="00C21467"/>
    <w:rsid w:val="00C229C9"/>
    <w:rsid w:val="00C25476"/>
    <w:rsid w:val="00C25727"/>
    <w:rsid w:val="00C273A7"/>
    <w:rsid w:val="00C30BC5"/>
    <w:rsid w:val="00C321AA"/>
    <w:rsid w:val="00C321B7"/>
    <w:rsid w:val="00C33136"/>
    <w:rsid w:val="00C3343F"/>
    <w:rsid w:val="00C36B3D"/>
    <w:rsid w:val="00C36EC0"/>
    <w:rsid w:val="00C372E1"/>
    <w:rsid w:val="00C41840"/>
    <w:rsid w:val="00C42F71"/>
    <w:rsid w:val="00C44108"/>
    <w:rsid w:val="00C44F3B"/>
    <w:rsid w:val="00C453B1"/>
    <w:rsid w:val="00C459BD"/>
    <w:rsid w:val="00C46AA4"/>
    <w:rsid w:val="00C505D4"/>
    <w:rsid w:val="00C51292"/>
    <w:rsid w:val="00C51759"/>
    <w:rsid w:val="00C53DBD"/>
    <w:rsid w:val="00C53FED"/>
    <w:rsid w:val="00C55466"/>
    <w:rsid w:val="00C55BAE"/>
    <w:rsid w:val="00C567C6"/>
    <w:rsid w:val="00C5698A"/>
    <w:rsid w:val="00C649D5"/>
    <w:rsid w:val="00C66B92"/>
    <w:rsid w:val="00C66F22"/>
    <w:rsid w:val="00C70112"/>
    <w:rsid w:val="00C7074A"/>
    <w:rsid w:val="00C71A8F"/>
    <w:rsid w:val="00C73DCA"/>
    <w:rsid w:val="00C74C09"/>
    <w:rsid w:val="00C74E6C"/>
    <w:rsid w:val="00C7646B"/>
    <w:rsid w:val="00C76EE8"/>
    <w:rsid w:val="00C77554"/>
    <w:rsid w:val="00C831F4"/>
    <w:rsid w:val="00C8328A"/>
    <w:rsid w:val="00C8567B"/>
    <w:rsid w:val="00C859F4"/>
    <w:rsid w:val="00C87205"/>
    <w:rsid w:val="00C90045"/>
    <w:rsid w:val="00C903D6"/>
    <w:rsid w:val="00C90E58"/>
    <w:rsid w:val="00C92817"/>
    <w:rsid w:val="00C9381A"/>
    <w:rsid w:val="00C9467B"/>
    <w:rsid w:val="00C953E0"/>
    <w:rsid w:val="00C9659D"/>
    <w:rsid w:val="00CA08EE"/>
    <w:rsid w:val="00CA20A0"/>
    <w:rsid w:val="00CA26D2"/>
    <w:rsid w:val="00CA3AD8"/>
    <w:rsid w:val="00CA4D75"/>
    <w:rsid w:val="00CA5055"/>
    <w:rsid w:val="00CA5183"/>
    <w:rsid w:val="00CA5431"/>
    <w:rsid w:val="00CA65CC"/>
    <w:rsid w:val="00CB0642"/>
    <w:rsid w:val="00CB1528"/>
    <w:rsid w:val="00CB1917"/>
    <w:rsid w:val="00CB412E"/>
    <w:rsid w:val="00CB5125"/>
    <w:rsid w:val="00CB59F9"/>
    <w:rsid w:val="00CB6B42"/>
    <w:rsid w:val="00CC0C09"/>
    <w:rsid w:val="00CC1E96"/>
    <w:rsid w:val="00CC3AE9"/>
    <w:rsid w:val="00CC4752"/>
    <w:rsid w:val="00CC56DF"/>
    <w:rsid w:val="00CC5C2E"/>
    <w:rsid w:val="00CC5D5A"/>
    <w:rsid w:val="00CD027F"/>
    <w:rsid w:val="00CD1130"/>
    <w:rsid w:val="00CD39D7"/>
    <w:rsid w:val="00CD4175"/>
    <w:rsid w:val="00CD42E1"/>
    <w:rsid w:val="00CD751A"/>
    <w:rsid w:val="00CD7BFF"/>
    <w:rsid w:val="00CE0353"/>
    <w:rsid w:val="00CE18B4"/>
    <w:rsid w:val="00CE19BB"/>
    <w:rsid w:val="00CE477F"/>
    <w:rsid w:val="00CE4810"/>
    <w:rsid w:val="00CE5880"/>
    <w:rsid w:val="00CE5D24"/>
    <w:rsid w:val="00CE663F"/>
    <w:rsid w:val="00CE78E2"/>
    <w:rsid w:val="00CF29BE"/>
    <w:rsid w:val="00CF2CCF"/>
    <w:rsid w:val="00CF347E"/>
    <w:rsid w:val="00CF6C7D"/>
    <w:rsid w:val="00D00C13"/>
    <w:rsid w:val="00D0155D"/>
    <w:rsid w:val="00D018E9"/>
    <w:rsid w:val="00D01B35"/>
    <w:rsid w:val="00D01FD9"/>
    <w:rsid w:val="00D021D1"/>
    <w:rsid w:val="00D0287E"/>
    <w:rsid w:val="00D04853"/>
    <w:rsid w:val="00D102E2"/>
    <w:rsid w:val="00D137BF"/>
    <w:rsid w:val="00D1522A"/>
    <w:rsid w:val="00D15622"/>
    <w:rsid w:val="00D1587E"/>
    <w:rsid w:val="00D16157"/>
    <w:rsid w:val="00D162A1"/>
    <w:rsid w:val="00D17A68"/>
    <w:rsid w:val="00D215E8"/>
    <w:rsid w:val="00D21FB9"/>
    <w:rsid w:val="00D2227F"/>
    <w:rsid w:val="00D22F38"/>
    <w:rsid w:val="00D233FC"/>
    <w:rsid w:val="00D238BD"/>
    <w:rsid w:val="00D24A37"/>
    <w:rsid w:val="00D251AF"/>
    <w:rsid w:val="00D25A55"/>
    <w:rsid w:val="00D311A0"/>
    <w:rsid w:val="00D32640"/>
    <w:rsid w:val="00D33B2F"/>
    <w:rsid w:val="00D34D57"/>
    <w:rsid w:val="00D35843"/>
    <w:rsid w:val="00D3601D"/>
    <w:rsid w:val="00D36108"/>
    <w:rsid w:val="00D36AB2"/>
    <w:rsid w:val="00D408F4"/>
    <w:rsid w:val="00D4141B"/>
    <w:rsid w:val="00D437BC"/>
    <w:rsid w:val="00D43A78"/>
    <w:rsid w:val="00D44018"/>
    <w:rsid w:val="00D4487E"/>
    <w:rsid w:val="00D45539"/>
    <w:rsid w:val="00D45DD8"/>
    <w:rsid w:val="00D46636"/>
    <w:rsid w:val="00D47672"/>
    <w:rsid w:val="00D478FB"/>
    <w:rsid w:val="00D47974"/>
    <w:rsid w:val="00D47B06"/>
    <w:rsid w:val="00D47D1F"/>
    <w:rsid w:val="00D505B6"/>
    <w:rsid w:val="00D50C0E"/>
    <w:rsid w:val="00D50C59"/>
    <w:rsid w:val="00D51F9C"/>
    <w:rsid w:val="00D524E4"/>
    <w:rsid w:val="00D537ED"/>
    <w:rsid w:val="00D54238"/>
    <w:rsid w:val="00D5544E"/>
    <w:rsid w:val="00D567E4"/>
    <w:rsid w:val="00D56EDD"/>
    <w:rsid w:val="00D57078"/>
    <w:rsid w:val="00D573AA"/>
    <w:rsid w:val="00D600A8"/>
    <w:rsid w:val="00D60DF6"/>
    <w:rsid w:val="00D61B1B"/>
    <w:rsid w:val="00D63933"/>
    <w:rsid w:val="00D64D88"/>
    <w:rsid w:val="00D65A57"/>
    <w:rsid w:val="00D6710F"/>
    <w:rsid w:val="00D707C1"/>
    <w:rsid w:val="00D7167B"/>
    <w:rsid w:val="00D71E92"/>
    <w:rsid w:val="00D72969"/>
    <w:rsid w:val="00D73498"/>
    <w:rsid w:val="00D73B7B"/>
    <w:rsid w:val="00D764AC"/>
    <w:rsid w:val="00D80AC4"/>
    <w:rsid w:val="00D821FA"/>
    <w:rsid w:val="00D8413A"/>
    <w:rsid w:val="00D844E0"/>
    <w:rsid w:val="00D87010"/>
    <w:rsid w:val="00D879CA"/>
    <w:rsid w:val="00D918DB"/>
    <w:rsid w:val="00DA1BC5"/>
    <w:rsid w:val="00DA1C21"/>
    <w:rsid w:val="00DA2054"/>
    <w:rsid w:val="00DA57A8"/>
    <w:rsid w:val="00DA5BD8"/>
    <w:rsid w:val="00DA7CC1"/>
    <w:rsid w:val="00DB4387"/>
    <w:rsid w:val="00DC39B2"/>
    <w:rsid w:val="00DC3F3C"/>
    <w:rsid w:val="00DC638C"/>
    <w:rsid w:val="00DD09E0"/>
    <w:rsid w:val="00DD2490"/>
    <w:rsid w:val="00DD2604"/>
    <w:rsid w:val="00DD302D"/>
    <w:rsid w:val="00DD45E2"/>
    <w:rsid w:val="00DD4B41"/>
    <w:rsid w:val="00DD51A2"/>
    <w:rsid w:val="00DD534A"/>
    <w:rsid w:val="00DD740E"/>
    <w:rsid w:val="00DD7877"/>
    <w:rsid w:val="00DE07FF"/>
    <w:rsid w:val="00DE1CEE"/>
    <w:rsid w:val="00DE28DE"/>
    <w:rsid w:val="00DE3AAE"/>
    <w:rsid w:val="00DE69EE"/>
    <w:rsid w:val="00DE6F1E"/>
    <w:rsid w:val="00DE7614"/>
    <w:rsid w:val="00DE7DB2"/>
    <w:rsid w:val="00DF1AEC"/>
    <w:rsid w:val="00DF1EBC"/>
    <w:rsid w:val="00DF25AE"/>
    <w:rsid w:val="00DF28B1"/>
    <w:rsid w:val="00DF2B04"/>
    <w:rsid w:val="00DF44F5"/>
    <w:rsid w:val="00DF4876"/>
    <w:rsid w:val="00DF504F"/>
    <w:rsid w:val="00DF7895"/>
    <w:rsid w:val="00DF7A1F"/>
    <w:rsid w:val="00E00694"/>
    <w:rsid w:val="00E00B89"/>
    <w:rsid w:val="00E012CC"/>
    <w:rsid w:val="00E01400"/>
    <w:rsid w:val="00E03BA9"/>
    <w:rsid w:val="00E04646"/>
    <w:rsid w:val="00E06BCD"/>
    <w:rsid w:val="00E076B7"/>
    <w:rsid w:val="00E07B08"/>
    <w:rsid w:val="00E10F1D"/>
    <w:rsid w:val="00E1166E"/>
    <w:rsid w:val="00E134DD"/>
    <w:rsid w:val="00E135BE"/>
    <w:rsid w:val="00E13EFB"/>
    <w:rsid w:val="00E14741"/>
    <w:rsid w:val="00E15CA3"/>
    <w:rsid w:val="00E176B4"/>
    <w:rsid w:val="00E17B3F"/>
    <w:rsid w:val="00E218E2"/>
    <w:rsid w:val="00E227AD"/>
    <w:rsid w:val="00E2325F"/>
    <w:rsid w:val="00E2355C"/>
    <w:rsid w:val="00E2397E"/>
    <w:rsid w:val="00E24AA9"/>
    <w:rsid w:val="00E24FDD"/>
    <w:rsid w:val="00E26B0C"/>
    <w:rsid w:val="00E27D75"/>
    <w:rsid w:val="00E310FD"/>
    <w:rsid w:val="00E313CA"/>
    <w:rsid w:val="00E328E7"/>
    <w:rsid w:val="00E33212"/>
    <w:rsid w:val="00E3377F"/>
    <w:rsid w:val="00E33AEB"/>
    <w:rsid w:val="00E33FC6"/>
    <w:rsid w:val="00E3697A"/>
    <w:rsid w:val="00E3728B"/>
    <w:rsid w:val="00E37BD7"/>
    <w:rsid w:val="00E437F5"/>
    <w:rsid w:val="00E44CE4"/>
    <w:rsid w:val="00E45564"/>
    <w:rsid w:val="00E45B8B"/>
    <w:rsid w:val="00E45D79"/>
    <w:rsid w:val="00E45FD0"/>
    <w:rsid w:val="00E5064E"/>
    <w:rsid w:val="00E51625"/>
    <w:rsid w:val="00E51D3B"/>
    <w:rsid w:val="00E5229B"/>
    <w:rsid w:val="00E538CC"/>
    <w:rsid w:val="00E6067F"/>
    <w:rsid w:val="00E607B7"/>
    <w:rsid w:val="00E623D5"/>
    <w:rsid w:val="00E623F0"/>
    <w:rsid w:val="00E652B6"/>
    <w:rsid w:val="00E66A78"/>
    <w:rsid w:val="00E67395"/>
    <w:rsid w:val="00E67616"/>
    <w:rsid w:val="00E679E2"/>
    <w:rsid w:val="00E72CB9"/>
    <w:rsid w:val="00E7313F"/>
    <w:rsid w:val="00E73BCB"/>
    <w:rsid w:val="00E73D7C"/>
    <w:rsid w:val="00E74924"/>
    <w:rsid w:val="00E75ACB"/>
    <w:rsid w:val="00E80876"/>
    <w:rsid w:val="00E81E68"/>
    <w:rsid w:val="00E82DD3"/>
    <w:rsid w:val="00E82F60"/>
    <w:rsid w:val="00E83243"/>
    <w:rsid w:val="00E84B25"/>
    <w:rsid w:val="00E85C68"/>
    <w:rsid w:val="00E8721A"/>
    <w:rsid w:val="00E872E2"/>
    <w:rsid w:val="00E90E0B"/>
    <w:rsid w:val="00E90F5C"/>
    <w:rsid w:val="00E9108F"/>
    <w:rsid w:val="00E91AE7"/>
    <w:rsid w:val="00E91EEC"/>
    <w:rsid w:val="00E92366"/>
    <w:rsid w:val="00E93CDE"/>
    <w:rsid w:val="00EA055B"/>
    <w:rsid w:val="00EA439A"/>
    <w:rsid w:val="00EA56FC"/>
    <w:rsid w:val="00EA617C"/>
    <w:rsid w:val="00EA6F25"/>
    <w:rsid w:val="00EB02A1"/>
    <w:rsid w:val="00EB095A"/>
    <w:rsid w:val="00EB11BB"/>
    <w:rsid w:val="00EB2472"/>
    <w:rsid w:val="00EB3348"/>
    <w:rsid w:val="00EB49F2"/>
    <w:rsid w:val="00EB49FC"/>
    <w:rsid w:val="00EB66D6"/>
    <w:rsid w:val="00EB68B5"/>
    <w:rsid w:val="00EB6C2C"/>
    <w:rsid w:val="00EC1411"/>
    <w:rsid w:val="00EC17C3"/>
    <w:rsid w:val="00EC1A5D"/>
    <w:rsid w:val="00EC2846"/>
    <w:rsid w:val="00EC294D"/>
    <w:rsid w:val="00EC4690"/>
    <w:rsid w:val="00EC5847"/>
    <w:rsid w:val="00ED0B81"/>
    <w:rsid w:val="00ED0FC0"/>
    <w:rsid w:val="00ED22D9"/>
    <w:rsid w:val="00ED3937"/>
    <w:rsid w:val="00ED3C09"/>
    <w:rsid w:val="00ED49D1"/>
    <w:rsid w:val="00ED6199"/>
    <w:rsid w:val="00ED6B53"/>
    <w:rsid w:val="00EE13A9"/>
    <w:rsid w:val="00EE1BFB"/>
    <w:rsid w:val="00EE2A43"/>
    <w:rsid w:val="00EE3B24"/>
    <w:rsid w:val="00EE45C1"/>
    <w:rsid w:val="00EE4B8E"/>
    <w:rsid w:val="00EE503C"/>
    <w:rsid w:val="00EF1533"/>
    <w:rsid w:val="00EF15BF"/>
    <w:rsid w:val="00EF43EB"/>
    <w:rsid w:val="00EF5161"/>
    <w:rsid w:val="00EF6F70"/>
    <w:rsid w:val="00F01EFC"/>
    <w:rsid w:val="00F03F69"/>
    <w:rsid w:val="00F04148"/>
    <w:rsid w:val="00F043F3"/>
    <w:rsid w:val="00F05ED9"/>
    <w:rsid w:val="00F0694F"/>
    <w:rsid w:val="00F07394"/>
    <w:rsid w:val="00F07E7C"/>
    <w:rsid w:val="00F10BCA"/>
    <w:rsid w:val="00F11351"/>
    <w:rsid w:val="00F1336F"/>
    <w:rsid w:val="00F13B60"/>
    <w:rsid w:val="00F14431"/>
    <w:rsid w:val="00F1586C"/>
    <w:rsid w:val="00F16D37"/>
    <w:rsid w:val="00F17BD9"/>
    <w:rsid w:val="00F21DA8"/>
    <w:rsid w:val="00F23646"/>
    <w:rsid w:val="00F238BA"/>
    <w:rsid w:val="00F23CC8"/>
    <w:rsid w:val="00F23DBC"/>
    <w:rsid w:val="00F24012"/>
    <w:rsid w:val="00F24CAD"/>
    <w:rsid w:val="00F30E80"/>
    <w:rsid w:val="00F317B2"/>
    <w:rsid w:val="00F3269D"/>
    <w:rsid w:val="00F335B5"/>
    <w:rsid w:val="00F33C48"/>
    <w:rsid w:val="00F349C3"/>
    <w:rsid w:val="00F36937"/>
    <w:rsid w:val="00F36FF2"/>
    <w:rsid w:val="00F37090"/>
    <w:rsid w:val="00F40100"/>
    <w:rsid w:val="00F40FB0"/>
    <w:rsid w:val="00F41BC9"/>
    <w:rsid w:val="00F44F22"/>
    <w:rsid w:val="00F45523"/>
    <w:rsid w:val="00F47602"/>
    <w:rsid w:val="00F50900"/>
    <w:rsid w:val="00F51C55"/>
    <w:rsid w:val="00F528A6"/>
    <w:rsid w:val="00F52914"/>
    <w:rsid w:val="00F52DC7"/>
    <w:rsid w:val="00F53972"/>
    <w:rsid w:val="00F53EC7"/>
    <w:rsid w:val="00F545C0"/>
    <w:rsid w:val="00F54924"/>
    <w:rsid w:val="00F550E4"/>
    <w:rsid w:val="00F5566F"/>
    <w:rsid w:val="00F55E68"/>
    <w:rsid w:val="00F56259"/>
    <w:rsid w:val="00F5734A"/>
    <w:rsid w:val="00F57632"/>
    <w:rsid w:val="00F576FB"/>
    <w:rsid w:val="00F579E7"/>
    <w:rsid w:val="00F60D90"/>
    <w:rsid w:val="00F6653D"/>
    <w:rsid w:val="00F66A8B"/>
    <w:rsid w:val="00F70C32"/>
    <w:rsid w:val="00F71897"/>
    <w:rsid w:val="00F7245B"/>
    <w:rsid w:val="00F75088"/>
    <w:rsid w:val="00F76A07"/>
    <w:rsid w:val="00F77D60"/>
    <w:rsid w:val="00F80047"/>
    <w:rsid w:val="00F800D3"/>
    <w:rsid w:val="00F814E6"/>
    <w:rsid w:val="00F81BC4"/>
    <w:rsid w:val="00F81C10"/>
    <w:rsid w:val="00F830A0"/>
    <w:rsid w:val="00F835EB"/>
    <w:rsid w:val="00F85CA2"/>
    <w:rsid w:val="00F868A0"/>
    <w:rsid w:val="00F86DCA"/>
    <w:rsid w:val="00F93732"/>
    <w:rsid w:val="00F95192"/>
    <w:rsid w:val="00F97348"/>
    <w:rsid w:val="00F974C1"/>
    <w:rsid w:val="00FA20A0"/>
    <w:rsid w:val="00FA3E01"/>
    <w:rsid w:val="00FA4496"/>
    <w:rsid w:val="00FA5916"/>
    <w:rsid w:val="00FA5DB7"/>
    <w:rsid w:val="00FA7710"/>
    <w:rsid w:val="00FB1003"/>
    <w:rsid w:val="00FB1D3C"/>
    <w:rsid w:val="00FB30B8"/>
    <w:rsid w:val="00FB3711"/>
    <w:rsid w:val="00FB5911"/>
    <w:rsid w:val="00FB6047"/>
    <w:rsid w:val="00FB7B12"/>
    <w:rsid w:val="00FC30C2"/>
    <w:rsid w:val="00FC7638"/>
    <w:rsid w:val="00FD09C7"/>
    <w:rsid w:val="00FD2625"/>
    <w:rsid w:val="00FD2B9B"/>
    <w:rsid w:val="00FD4859"/>
    <w:rsid w:val="00FD562B"/>
    <w:rsid w:val="00FD5656"/>
    <w:rsid w:val="00FD7E8F"/>
    <w:rsid w:val="00FE314E"/>
    <w:rsid w:val="00FE3B44"/>
    <w:rsid w:val="00FE4300"/>
    <w:rsid w:val="00FE5D52"/>
    <w:rsid w:val="00FE7191"/>
    <w:rsid w:val="00FF2A4B"/>
    <w:rsid w:val="00FF2D3C"/>
    <w:rsid w:val="00FF3E4E"/>
    <w:rsid w:val="00FF4DA7"/>
    <w:rsid w:val="00FF602C"/>
    <w:rsid w:val="00FF707F"/>
    <w:rsid w:val="00FF7694"/>
  </w:rsids>
  <m:mathPr>
    <m:mathFont m:val="Cambria Math"/>
    <m:brkBin m:val="before"/>
    <m:brkBinSub m:val="--"/>
    <m:smallFrac/>
    <m:dispDef/>
    <m:lMargin m:val="0"/>
    <m:rMargin m:val="0"/>
    <m:defJc m:val="centerGroup"/>
    <m:wrapRight/>
    <m:intLim m:val="subSup"/>
    <m:naryLim m:val="subSup"/>
  </m:mathPr>
  <w:themeFontLang w:val="es-E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5:docId w15:val="{C3996B99-DBE3-4AC1-94DD-15C932B82D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s-ES_tradnl" w:eastAsia="en-US" w:bidi="ar-SA"/>
      </w:rPr>
    </w:rPrDefault>
    <w:pPrDefault>
      <w:pPr>
        <w:spacing w:after="200"/>
      </w:pPr>
    </w:pPrDefault>
  </w:docDefaults>
  <w:latentStyles w:defLockedState="0" w:defUIPriority="0" w:defSemiHidden="0" w:defUnhideWhenUsed="0" w:defQFormat="0" w:count="371">
    <w:lsdException w:name="Normal" w:qFormat="1"/>
    <w:lsdException w:name="heading 1" w:uiPriority="9"/>
    <w:lsdException w:name="heading 7" w:unhideWhenUsed="1"/>
    <w:lsdException w:name="heading 8" w:unhideWhenUsed="1"/>
    <w:lsdException w:name="heading 9" w:unhideWhenUsed="1"/>
    <w:lsdException w:name="index 1" w:semiHidden="1" w:unhideWhenUsed="1"/>
    <w:lsdException w:name="index 2" w:unhideWhenUsed="1"/>
    <w:lsdException w:name="index 3" w:unhideWhenUsed="1"/>
    <w:lsdException w:name="index 4" w:unhideWhenUsed="1"/>
    <w:lsdException w:name="index 5" w:unhideWhenUsed="1"/>
    <w:lsdException w:name="index 6"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unhideWhenUsed="1"/>
    <w:lsdException w:name="List Number 3" w:semiHidden="1" w:unhideWhenUsed="1"/>
    <w:lsdException w:name="List Number 4" w:semiHidden="1" w:unhideWhenUsed="1"/>
    <w:lsdException w:name="List Number 5"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unhideWhenUsed="1"/>
    <w:lsdException w:name="Block Text" w:unhideWhenUsed="1"/>
    <w:lsdException w:name="Hyperlink" w:uiPriority="99" w:unhideWhenUsed="1"/>
    <w:lsdException w:name="FollowedHyperlink"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34A9E"/>
  </w:style>
  <w:style w:type="paragraph" w:styleId="Ttulo1">
    <w:name w:val="heading 1"/>
    <w:basedOn w:val="Normal"/>
    <w:link w:val="Ttulo1Car"/>
    <w:uiPriority w:val="9"/>
    <w:rsid w:val="0099027B"/>
    <w:pPr>
      <w:spacing w:beforeLines="1" w:afterLines="1"/>
      <w:outlineLvl w:val="0"/>
    </w:pPr>
    <w:rPr>
      <w:rFonts w:ascii="Times" w:hAnsi="Times"/>
      <w:b/>
      <w:kern w:val="36"/>
      <w:sz w:val="48"/>
      <w:szCs w:val="20"/>
      <w:lang w:eastAsia="es-ES_tradnl"/>
    </w:rPr>
  </w:style>
  <w:style w:type="paragraph" w:styleId="Ttulo3">
    <w:name w:val="heading 3"/>
    <w:basedOn w:val="Normal"/>
    <w:next w:val="Normal"/>
    <w:link w:val="Ttulo3Car"/>
    <w:rsid w:val="00B2419E"/>
    <w:pPr>
      <w:keepNext/>
      <w:keepLines/>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rsid w:val="00CA20A0"/>
    <w:pPr>
      <w:keepNext/>
      <w:keepLines/>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
    <w:rsid w:val="005D3558"/>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2973CB"/>
    <w:pPr>
      <w:tabs>
        <w:tab w:val="center" w:pos="4252"/>
        <w:tab w:val="right" w:pos="8504"/>
      </w:tabs>
      <w:spacing w:after="0"/>
    </w:pPr>
  </w:style>
  <w:style w:type="character" w:customStyle="1" w:styleId="EncabezadoCar">
    <w:name w:val="Encabezado Car"/>
    <w:basedOn w:val="Fuentedeprrafopredeter"/>
    <w:link w:val="Encabezado"/>
    <w:uiPriority w:val="99"/>
    <w:rsid w:val="002973CB"/>
  </w:style>
  <w:style w:type="paragraph" w:styleId="Piedepgina">
    <w:name w:val="footer"/>
    <w:basedOn w:val="Normal"/>
    <w:link w:val="PiedepginaCar"/>
    <w:uiPriority w:val="99"/>
    <w:unhideWhenUsed/>
    <w:rsid w:val="002973CB"/>
    <w:pPr>
      <w:tabs>
        <w:tab w:val="center" w:pos="4252"/>
        <w:tab w:val="right" w:pos="8504"/>
      </w:tabs>
      <w:spacing w:after="0"/>
    </w:pPr>
  </w:style>
  <w:style w:type="character" w:customStyle="1" w:styleId="PiedepginaCar">
    <w:name w:val="Pie de página Car"/>
    <w:basedOn w:val="Fuentedeprrafopredeter"/>
    <w:link w:val="Piedepgina"/>
    <w:uiPriority w:val="99"/>
    <w:rsid w:val="002973CB"/>
  </w:style>
  <w:style w:type="paragraph" w:styleId="Textocomentario">
    <w:name w:val="annotation text"/>
    <w:basedOn w:val="Normal"/>
    <w:link w:val="TextocomentarioCar"/>
    <w:uiPriority w:val="99"/>
    <w:unhideWhenUsed/>
    <w:rsid w:val="00C321B7"/>
    <w:rPr>
      <w:rFonts w:ascii="Calibri" w:eastAsia="Calibri" w:hAnsi="Calibri" w:cs="Times New Roman"/>
      <w:sz w:val="20"/>
      <w:szCs w:val="20"/>
      <w:lang w:val="es-MX"/>
    </w:rPr>
  </w:style>
  <w:style w:type="character" w:customStyle="1" w:styleId="TextocomentarioCar">
    <w:name w:val="Texto comentario Car"/>
    <w:basedOn w:val="Fuentedeprrafopredeter"/>
    <w:link w:val="Textocomentario"/>
    <w:uiPriority w:val="99"/>
    <w:rsid w:val="00C321B7"/>
    <w:rPr>
      <w:rFonts w:ascii="Calibri" w:eastAsia="Calibri" w:hAnsi="Calibri" w:cs="Times New Roman"/>
      <w:sz w:val="20"/>
      <w:szCs w:val="20"/>
      <w:lang w:val="es-MX"/>
    </w:rPr>
  </w:style>
  <w:style w:type="character" w:customStyle="1" w:styleId="ilad">
    <w:name w:val="il_ad"/>
    <w:basedOn w:val="Fuentedeprrafopredeter"/>
    <w:rsid w:val="00F66A8B"/>
  </w:style>
  <w:style w:type="paragraph" w:styleId="NormalWeb">
    <w:name w:val="Normal (Web)"/>
    <w:basedOn w:val="Normal"/>
    <w:uiPriority w:val="99"/>
    <w:rsid w:val="000040E5"/>
    <w:pPr>
      <w:spacing w:beforeLines="1" w:afterLines="1"/>
    </w:pPr>
    <w:rPr>
      <w:rFonts w:ascii="Times" w:hAnsi="Times" w:cs="Times New Roman"/>
      <w:sz w:val="20"/>
      <w:szCs w:val="20"/>
      <w:lang w:eastAsia="es-ES_tradnl"/>
    </w:rPr>
  </w:style>
  <w:style w:type="character" w:styleId="Textoennegrita">
    <w:name w:val="Strong"/>
    <w:basedOn w:val="Fuentedeprrafopredeter"/>
    <w:uiPriority w:val="22"/>
    <w:qFormat/>
    <w:rsid w:val="000040E5"/>
    <w:rPr>
      <w:b/>
    </w:rPr>
  </w:style>
  <w:style w:type="character" w:styleId="nfasis">
    <w:name w:val="Emphasis"/>
    <w:basedOn w:val="Fuentedeprrafopredeter"/>
    <w:uiPriority w:val="20"/>
    <w:rsid w:val="000040E5"/>
    <w:rPr>
      <w:i/>
    </w:rPr>
  </w:style>
  <w:style w:type="character" w:customStyle="1" w:styleId="contenido">
    <w:name w:val="contenido"/>
    <w:basedOn w:val="Fuentedeprrafopredeter"/>
    <w:rsid w:val="00B95FDC"/>
  </w:style>
  <w:style w:type="character" w:styleId="Hipervnculo">
    <w:name w:val="Hyperlink"/>
    <w:basedOn w:val="Fuentedeprrafopredeter"/>
    <w:uiPriority w:val="99"/>
    <w:rsid w:val="00D16157"/>
    <w:rPr>
      <w:color w:val="0000FF"/>
      <w:u w:val="single"/>
    </w:rPr>
  </w:style>
  <w:style w:type="table" w:styleId="Tablaconcuadrcula">
    <w:name w:val="Table Grid"/>
    <w:basedOn w:val="Tablanormal"/>
    <w:rsid w:val="00EF5161"/>
    <w:pPr>
      <w:spacing w:after="0"/>
    </w:pPr>
    <w:rPr>
      <w:sz w:val="22"/>
      <w:szCs w:val="22"/>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Prrafodelista">
    <w:name w:val="List Paragraph"/>
    <w:basedOn w:val="Normal"/>
    <w:rsid w:val="000C0B3F"/>
    <w:pPr>
      <w:ind w:left="720"/>
      <w:contextualSpacing/>
    </w:pPr>
  </w:style>
  <w:style w:type="character" w:customStyle="1" w:styleId="Ttulo1Car">
    <w:name w:val="Título 1 Car"/>
    <w:basedOn w:val="Fuentedeprrafopredeter"/>
    <w:link w:val="Ttulo1"/>
    <w:uiPriority w:val="9"/>
    <w:rsid w:val="0099027B"/>
    <w:rPr>
      <w:rFonts w:ascii="Times" w:hAnsi="Times"/>
      <w:b/>
      <w:kern w:val="36"/>
      <w:sz w:val="48"/>
      <w:szCs w:val="20"/>
      <w:lang w:eastAsia="es-ES_tradnl"/>
    </w:rPr>
  </w:style>
  <w:style w:type="character" w:customStyle="1" w:styleId="contenidoprinciapl">
    <w:name w:val="contenido_princiapl"/>
    <w:basedOn w:val="Fuentedeprrafopredeter"/>
    <w:rsid w:val="000573A2"/>
  </w:style>
  <w:style w:type="character" w:customStyle="1" w:styleId="st">
    <w:name w:val="st"/>
    <w:basedOn w:val="Fuentedeprrafopredeter"/>
    <w:rsid w:val="000573A2"/>
  </w:style>
  <w:style w:type="character" w:customStyle="1" w:styleId="kno-fvld">
    <w:name w:val="kno-fv _ld"/>
    <w:basedOn w:val="Fuentedeprrafopredeter"/>
    <w:rsid w:val="000573A2"/>
  </w:style>
  <w:style w:type="paragraph" w:styleId="Textodeglobo">
    <w:name w:val="Balloon Text"/>
    <w:basedOn w:val="Normal"/>
    <w:link w:val="TextodegloboCar"/>
    <w:rsid w:val="000573A2"/>
    <w:pPr>
      <w:spacing w:after="0"/>
    </w:pPr>
    <w:rPr>
      <w:rFonts w:ascii="Lucida Grande" w:hAnsi="Lucida Grande" w:cs="Lucida Grande"/>
      <w:sz w:val="18"/>
      <w:szCs w:val="18"/>
    </w:rPr>
  </w:style>
  <w:style w:type="character" w:customStyle="1" w:styleId="TextodegloboCar">
    <w:name w:val="Texto de globo Car"/>
    <w:basedOn w:val="Fuentedeprrafopredeter"/>
    <w:link w:val="Textodeglobo"/>
    <w:rsid w:val="000573A2"/>
    <w:rPr>
      <w:rFonts w:ascii="Lucida Grande" w:hAnsi="Lucida Grande" w:cs="Lucida Grande"/>
      <w:sz w:val="18"/>
      <w:szCs w:val="18"/>
    </w:rPr>
  </w:style>
  <w:style w:type="character" w:styleId="Nmerodepgina">
    <w:name w:val="page number"/>
    <w:basedOn w:val="Fuentedeprrafopredeter"/>
    <w:rsid w:val="00C7074A"/>
  </w:style>
  <w:style w:type="character" w:styleId="Refdecomentario">
    <w:name w:val="annotation reference"/>
    <w:basedOn w:val="Fuentedeprrafopredeter"/>
    <w:rsid w:val="008D6275"/>
    <w:rPr>
      <w:sz w:val="18"/>
      <w:szCs w:val="18"/>
    </w:rPr>
  </w:style>
  <w:style w:type="paragraph" w:styleId="Asuntodelcomentario">
    <w:name w:val="annotation subject"/>
    <w:basedOn w:val="Textocomentario"/>
    <w:next w:val="Textocomentario"/>
    <w:link w:val="AsuntodelcomentarioCar"/>
    <w:rsid w:val="008D6275"/>
    <w:rPr>
      <w:rFonts w:asciiTheme="minorHAnsi" w:eastAsiaTheme="minorHAnsi" w:hAnsiTheme="minorHAnsi" w:cstheme="minorBidi"/>
      <w:b/>
      <w:bCs/>
      <w:lang w:val="es-ES_tradnl"/>
    </w:rPr>
  </w:style>
  <w:style w:type="character" w:customStyle="1" w:styleId="AsuntodelcomentarioCar">
    <w:name w:val="Asunto del comentario Car"/>
    <w:basedOn w:val="TextocomentarioCar"/>
    <w:link w:val="Asuntodelcomentario"/>
    <w:rsid w:val="008D6275"/>
    <w:rPr>
      <w:rFonts w:ascii="Calibri" w:eastAsia="Calibri" w:hAnsi="Calibri" w:cs="Times New Roman"/>
      <w:b/>
      <w:bCs/>
      <w:sz w:val="20"/>
      <w:szCs w:val="20"/>
      <w:lang w:val="es-MX"/>
    </w:rPr>
  </w:style>
  <w:style w:type="character" w:customStyle="1" w:styleId="Ttulo3Car">
    <w:name w:val="Título 3 Car"/>
    <w:basedOn w:val="Fuentedeprrafopredeter"/>
    <w:link w:val="Ttulo3"/>
    <w:rsid w:val="00B2419E"/>
    <w:rPr>
      <w:rFonts w:asciiTheme="majorHAnsi" w:eastAsiaTheme="majorEastAsia" w:hAnsiTheme="majorHAnsi" w:cstheme="majorBidi"/>
      <w:b/>
      <w:bCs/>
      <w:color w:val="4F81BD" w:themeColor="accent1"/>
    </w:rPr>
  </w:style>
  <w:style w:type="character" w:customStyle="1" w:styleId="apple-converted-space">
    <w:name w:val="apple-converted-space"/>
    <w:basedOn w:val="Fuentedeprrafopredeter"/>
    <w:rsid w:val="00525BD4"/>
  </w:style>
  <w:style w:type="character" w:customStyle="1" w:styleId="Ttulo5Car">
    <w:name w:val="Título 5 Car"/>
    <w:basedOn w:val="Fuentedeprrafopredeter"/>
    <w:link w:val="Ttulo5"/>
    <w:rsid w:val="005D3558"/>
    <w:rPr>
      <w:rFonts w:asciiTheme="majorHAnsi" w:eastAsiaTheme="majorEastAsia" w:hAnsiTheme="majorHAnsi" w:cstheme="majorBidi"/>
      <w:color w:val="243F60" w:themeColor="accent1" w:themeShade="7F"/>
    </w:rPr>
  </w:style>
  <w:style w:type="paragraph" w:customStyle="1" w:styleId="u">
    <w:name w:val="u"/>
    <w:basedOn w:val="Normal"/>
    <w:rsid w:val="00A01E37"/>
    <w:pPr>
      <w:spacing w:before="100" w:beforeAutospacing="1" w:after="100" w:afterAutospacing="1"/>
    </w:pPr>
    <w:rPr>
      <w:rFonts w:ascii="Times New Roman" w:eastAsia="Times New Roman" w:hAnsi="Times New Roman" w:cs="Times New Roman"/>
      <w:lang w:val="en-US"/>
    </w:rPr>
  </w:style>
  <w:style w:type="character" w:customStyle="1" w:styleId="un">
    <w:name w:val="un"/>
    <w:basedOn w:val="Fuentedeprrafopredeter"/>
    <w:rsid w:val="00A01E37"/>
  </w:style>
  <w:style w:type="table" w:styleId="Listaclara-nfasis3">
    <w:name w:val="Light List Accent 3"/>
    <w:basedOn w:val="Tablanormal"/>
    <w:rsid w:val="000F6C58"/>
    <w:pPr>
      <w:spacing w:after="0"/>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Sombreadomedio1-nfasis3">
    <w:name w:val="Medium Shading 1 Accent 3"/>
    <w:basedOn w:val="Tablanormal"/>
    <w:rsid w:val="000F6C58"/>
    <w:pPr>
      <w:spacing w:after="0"/>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customStyle="1" w:styleId="Tablaconcuadrcula1">
    <w:name w:val="Tabla con cuadrícula1"/>
    <w:basedOn w:val="Tablanormal"/>
    <w:next w:val="Tablaconcuadrcula"/>
    <w:rsid w:val="00237080"/>
    <w:pPr>
      <w:spacing w:after="0"/>
    </w:pPr>
    <w:rPr>
      <w:sz w:val="22"/>
      <w:szCs w:val="22"/>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Ttulo4Car">
    <w:name w:val="Título 4 Car"/>
    <w:basedOn w:val="Fuentedeprrafopredeter"/>
    <w:link w:val="Ttulo4"/>
    <w:rsid w:val="00CA20A0"/>
    <w:rPr>
      <w:rFonts w:asciiTheme="majorHAnsi" w:eastAsiaTheme="majorEastAsia" w:hAnsiTheme="majorHAnsi" w:cstheme="majorBidi"/>
      <w:b/>
      <w:bCs/>
      <w:i/>
      <w:iCs/>
      <w:color w:val="4F81BD" w:themeColor="accent1"/>
    </w:rPr>
  </w:style>
  <w:style w:type="table" w:customStyle="1" w:styleId="Tablaconcuadrcula3">
    <w:name w:val="Tabla con cuadrícula3"/>
    <w:basedOn w:val="Tablanormal"/>
    <w:rsid w:val="00CA20A0"/>
    <w:pPr>
      <w:spacing w:after="0"/>
    </w:pPr>
    <w:rPr>
      <w:sz w:val="22"/>
      <w:szCs w:val="22"/>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negrita">
    <w:name w:val="negrita"/>
    <w:basedOn w:val="Fuentedeprrafopredeter"/>
    <w:rsid w:val="00D35843"/>
  </w:style>
  <w:style w:type="character" w:styleId="Hipervnculovisitado">
    <w:name w:val="FollowedHyperlink"/>
    <w:basedOn w:val="Fuentedeprrafopredeter"/>
    <w:rsid w:val="005109C7"/>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180935">
      <w:bodyDiv w:val="1"/>
      <w:marLeft w:val="0"/>
      <w:marRight w:val="0"/>
      <w:marTop w:val="0"/>
      <w:marBottom w:val="0"/>
      <w:divBdr>
        <w:top w:val="none" w:sz="0" w:space="0" w:color="auto"/>
        <w:left w:val="none" w:sz="0" w:space="0" w:color="auto"/>
        <w:bottom w:val="none" w:sz="0" w:space="0" w:color="auto"/>
        <w:right w:val="none" w:sz="0" w:space="0" w:color="auto"/>
      </w:divBdr>
    </w:div>
    <w:div w:id="14812623">
      <w:bodyDiv w:val="1"/>
      <w:marLeft w:val="0"/>
      <w:marRight w:val="0"/>
      <w:marTop w:val="0"/>
      <w:marBottom w:val="0"/>
      <w:divBdr>
        <w:top w:val="none" w:sz="0" w:space="0" w:color="auto"/>
        <w:left w:val="none" w:sz="0" w:space="0" w:color="auto"/>
        <w:bottom w:val="none" w:sz="0" w:space="0" w:color="auto"/>
        <w:right w:val="none" w:sz="0" w:space="0" w:color="auto"/>
      </w:divBdr>
    </w:div>
    <w:div w:id="16779265">
      <w:bodyDiv w:val="1"/>
      <w:marLeft w:val="0"/>
      <w:marRight w:val="0"/>
      <w:marTop w:val="0"/>
      <w:marBottom w:val="0"/>
      <w:divBdr>
        <w:top w:val="none" w:sz="0" w:space="0" w:color="auto"/>
        <w:left w:val="none" w:sz="0" w:space="0" w:color="auto"/>
        <w:bottom w:val="none" w:sz="0" w:space="0" w:color="auto"/>
        <w:right w:val="none" w:sz="0" w:space="0" w:color="auto"/>
      </w:divBdr>
      <w:divsChild>
        <w:div w:id="1553929090">
          <w:marLeft w:val="0"/>
          <w:marRight w:val="0"/>
          <w:marTop w:val="0"/>
          <w:marBottom w:val="0"/>
          <w:divBdr>
            <w:top w:val="none" w:sz="0" w:space="0" w:color="auto"/>
            <w:left w:val="none" w:sz="0" w:space="0" w:color="auto"/>
            <w:bottom w:val="none" w:sz="0" w:space="0" w:color="auto"/>
            <w:right w:val="none" w:sz="0" w:space="0" w:color="auto"/>
          </w:divBdr>
        </w:div>
        <w:div w:id="1734043535">
          <w:marLeft w:val="0"/>
          <w:marRight w:val="0"/>
          <w:marTop w:val="0"/>
          <w:marBottom w:val="0"/>
          <w:divBdr>
            <w:top w:val="none" w:sz="0" w:space="0" w:color="auto"/>
            <w:left w:val="none" w:sz="0" w:space="0" w:color="auto"/>
            <w:bottom w:val="none" w:sz="0" w:space="0" w:color="auto"/>
            <w:right w:val="none" w:sz="0" w:space="0" w:color="auto"/>
          </w:divBdr>
        </w:div>
      </w:divsChild>
    </w:div>
    <w:div w:id="21784554">
      <w:bodyDiv w:val="1"/>
      <w:marLeft w:val="0"/>
      <w:marRight w:val="0"/>
      <w:marTop w:val="0"/>
      <w:marBottom w:val="0"/>
      <w:divBdr>
        <w:top w:val="none" w:sz="0" w:space="0" w:color="auto"/>
        <w:left w:val="none" w:sz="0" w:space="0" w:color="auto"/>
        <w:bottom w:val="none" w:sz="0" w:space="0" w:color="auto"/>
        <w:right w:val="none" w:sz="0" w:space="0" w:color="auto"/>
      </w:divBdr>
    </w:div>
    <w:div w:id="34430635">
      <w:bodyDiv w:val="1"/>
      <w:marLeft w:val="0"/>
      <w:marRight w:val="0"/>
      <w:marTop w:val="0"/>
      <w:marBottom w:val="0"/>
      <w:divBdr>
        <w:top w:val="none" w:sz="0" w:space="0" w:color="auto"/>
        <w:left w:val="none" w:sz="0" w:space="0" w:color="auto"/>
        <w:bottom w:val="none" w:sz="0" w:space="0" w:color="auto"/>
        <w:right w:val="none" w:sz="0" w:space="0" w:color="auto"/>
      </w:divBdr>
    </w:div>
    <w:div w:id="54663865">
      <w:bodyDiv w:val="1"/>
      <w:marLeft w:val="0"/>
      <w:marRight w:val="0"/>
      <w:marTop w:val="0"/>
      <w:marBottom w:val="0"/>
      <w:divBdr>
        <w:top w:val="none" w:sz="0" w:space="0" w:color="auto"/>
        <w:left w:val="none" w:sz="0" w:space="0" w:color="auto"/>
        <w:bottom w:val="none" w:sz="0" w:space="0" w:color="auto"/>
        <w:right w:val="none" w:sz="0" w:space="0" w:color="auto"/>
      </w:divBdr>
    </w:div>
    <w:div w:id="96028738">
      <w:bodyDiv w:val="1"/>
      <w:marLeft w:val="0"/>
      <w:marRight w:val="0"/>
      <w:marTop w:val="0"/>
      <w:marBottom w:val="0"/>
      <w:divBdr>
        <w:top w:val="none" w:sz="0" w:space="0" w:color="auto"/>
        <w:left w:val="none" w:sz="0" w:space="0" w:color="auto"/>
        <w:bottom w:val="none" w:sz="0" w:space="0" w:color="auto"/>
        <w:right w:val="none" w:sz="0" w:space="0" w:color="auto"/>
      </w:divBdr>
      <w:divsChild>
        <w:div w:id="591351527">
          <w:marLeft w:val="0"/>
          <w:marRight w:val="0"/>
          <w:marTop w:val="0"/>
          <w:marBottom w:val="0"/>
          <w:divBdr>
            <w:top w:val="none" w:sz="0" w:space="0" w:color="auto"/>
            <w:left w:val="none" w:sz="0" w:space="0" w:color="auto"/>
            <w:bottom w:val="none" w:sz="0" w:space="0" w:color="auto"/>
            <w:right w:val="none" w:sz="0" w:space="0" w:color="auto"/>
          </w:divBdr>
          <w:divsChild>
            <w:div w:id="400257703">
              <w:marLeft w:val="0"/>
              <w:marRight w:val="0"/>
              <w:marTop w:val="0"/>
              <w:marBottom w:val="0"/>
              <w:divBdr>
                <w:top w:val="none" w:sz="0" w:space="0" w:color="auto"/>
                <w:left w:val="none" w:sz="0" w:space="0" w:color="auto"/>
                <w:bottom w:val="none" w:sz="0" w:space="0" w:color="auto"/>
                <w:right w:val="none" w:sz="0" w:space="0" w:color="auto"/>
              </w:divBdr>
            </w:div>
          </w:divsChild>
        </w:div>
        <w:div w:id="1843928753">
          <w:marLeft w:val="0"/>
          <w:marRight w:val="0"/>
          <w:marTop w:val="0"/>
          <w:marBottom w:val="0"/>
          <w:divBdr>
            <w:top w:val="none" w:sz="0" w:space="0" w:color="auto"/>
            <w:left w:val="none" w:sz="0" w:space="0" w:color="auto"/>
            <w:bottom w:val="none" w:sz="0" w:space="0" w:color="auto"/>
            <w:right w:val="none" w:sz="0" w:space="0" w:color="auto"/>
          </w:divBdr>
          <w:divsChild>
            <w:div w:id="1316450178">
              <w:marLeft w:val="0"/>
              <w:marRight w:val="0"/>
              <w:marTop w:val="0"/>
              <w:marBottom w:val="0"/>
              <w:divBdr>
                <w:top w:val="none" w:sz="0" w:space="0" w:color="auto"/>
                <w:left w:val="none" w:sz="0" w:space="0" w:color="auto"/>
                <w:bottom w:val="none" w:sz="0" w:space="0" w:color="auto"/>
                <w:right w:val="none" w:sz="0" w:space="0" w:color="auto"/>
              </w:divBdr>
              <w:divsChild>
                <w:div w:id="592015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398775">
      <w:bodyDiv w:val="1"/>
      <w:marLeft w:val="0"/>
      <w:marRight w:val="0"/>
      <w:marTop w:val="0"/>
      <w:marBottom w:val="0"/>
      <w:divBdr>
        <w:top w:val="none" w:sz="0" w:space="0" w:color="auto"/>
        <w:left w:val="none" w:sz="0" w:space="0" w:color="auto"/>
        <w:bottom w:val="none" w:sz="0" w:space="0" w:color="auto"/>
        <w:right w:val="none" w:sz="0" w:space="0" w:color="auto"/>
      </w:divBdr>
    </w:div>
    <w:div w:id="188489503">
      <w:bodyDiv w:val="1"/>
      <w:marLeft w:val="0"/>
      <w:marRight w:val="0"/>
      <w:marTop w:val="0"/>
      <w:marBottom w:val="0"/>
      <w:divBdr>
        <w:top w:val="none" w:sz="0" w:space="0" w:color="auto"/>
        <w:left w:val="none" w:sz="0" w:space="0" w:color="auto"/>
        <w:bottom w:val="none" w:sz="0" w:space="0" w:color="auto"/>
        <w:right w:val="none" w:sz="0" w:space="0" w:color="auto"/>
      </w:divBdr>
    </w:div>
    <w:div w:id="210264391">
      <w:bodyDiv w:val="1"/>
      <w:marLeft w:val="0"/>
      <w:marRight w:val="0"/>
      <w:marTop w:val="0"/>
      <w:marBottom w:val="0"/>
      <w:divBdr>
        <w:top w:val="none" w:sz="0" w:space="0" w:color="auto"/>
        <w:left w:val="none" w:sz="0" w:space="0" w:color="auto"/>
        <w:bottom w:val="none" w:sz="0" w:space="0" w:color="auto"/>
        <w:right w:val="none" w:sz="0" w:space="0" w:color="auto"/>
      </w:divBdr>
      <w:divsChild>
        <w:div w:id="1641304537">
          <w:marLeft w:val="150"/>
          <w:marRight w:val="150"/>
          <w:marTop w:val="0"/>
          <w:marBottom w:val="0"/>
          <w:divBdr>
            <w:top w:val="none" w:sz="0" w:space="0" w:color="auto"/>
            <w:left w:val="none" w:sz="0" w:space="0" w:color="auto"/>
            <w:bottom w:val="single" w:sz="12" w:space="8" w:color="999999"/>
            <w:right w:val="single" w:sz="6" w:space="8" w:color="999999"/>
          </w:divBdr>
        </w:div>
      </w:divsChild>
    </w:div>
    <w:div w:id="226845800">
      <w:bodyDiv w:val="1"/>
      <w:marLeft w:val="0"/>
      <w:marRight w:val="0"/>
      <w:marTop w:val="0"/>
      <w:marBottom w:val="0"/>
      <w:divBdr>
        <w:top w:val="none" w:sz="0" w:space="0" w:color="auto"/>
        <w:left w:val="none" w:sz="0" w:space="0" w:color="auto"/>
        <w:bottom w:val="none" w:sz="0" w:space="0" w:color="auto"/>
        <w:right w:val="none" w:sz="0" w:space="0" w:color="auto"/>
      </w:divBdr>
    </w:div>
    <w:div w:id="250168529">
      <w:bodyDiv w:val="1"/>
      <w:marLeft w:val="0"/>
      <w:marRight w:val="0"/>
      <w:marTop w:val="0"/>
      <w:marBottom w:val="0"/>
      <w:divBdr>
        <w:top w:val="none" w:sz="0" w:space="0" w:color="auto"/>
        <w:left w:val="none" w:sz="0" w:space="0" w:color="auto"/>
        <w:bottom w:val="none" w:sz="0" w:space="0" w:color="auto"/>
        <w:right w:val="none" w:sz="0" w:space="0" w:color="auto"/>
      </w:divBdr>
    </w:div>
    <w:div w:id="281883842">
      <w:bodyDiv w:val="1"/>
      <w:marLeft w:val="0"/>
      <w:marRight w:val="0"/>
      <w:marTop w:val="0"/>
      <w:marBottom w:val="0"/>
      <w:divBdr>
        <w:top w:val="none" w:sz="0" w:space="0" w:color="auto"/>
        <w:left w:val="none" w:sz="0" w:space="0" w:color="auto"/>
        <w:bottom w:val="none" w:sz="0" w:space="0" w:color="auto"/>
        <w:right w:val="none" w:sz="0" w:space="0" w:color="auto"/>
      </w:divBdr>
    </w:div>
    <w:div w:id="366104875">
      <w:bodyDiv w:val="1"/>
      <w:marLeft w:val="0"/>
      <w:marRight w:val="0"/>
      <w:marTop w:val="0"/>
      <w:marBottom w:val="0"/>
      <w:divBdr>
        <w:top w:val="none" w:sz="0" w:space="0" w:color="auto"/>
        <w:left w:val="none" w:sz="0" w:space="0" w:color="auto"/>
        <w:bottom w:val="none" w:sz="0" w:space="0" w:color="auto"/>
        <w:right w:val="none" w:sz="0" w:space="0" w:color="auto"/>
      </w:divBdr>
    </w:div>
    <w:div w:id="404764195">
      <w:bodyDiv w:val="1"/>
      <w:marLeft w:val="0"/>
      <w:marRight w:val="0"/>
      <w:marTop w:val="0"/>
      <w:marBottom w:val="0"/>
      <w:divBdr>
        <w:top w:val="none" w:sz="0" w:space="0" w:color="auto"/>
        <w:left w:val="none" w:sz="0" w:space="0" w:color="auto"/>
        <w:bottom w:val="none" w:sz="0" w:space="0" w:color="auto"/>
        <w:right w:val="none" w:sz="0" w:space="0" w:color="auto"/>
      </w:divBdr>
      <w:divsChild>
        <w:div w:id="766777962">
          <w:marLeft w:val="0"/>
          <w:marRight w:val="0"/>
          <w:marTop w:val="0"/>
          <w:marBottom w:val="0"/>
          <w:divBdr>
            <w:top w:val="none" w:sz="0" w:space="0" w:color="auto"/>
            <w:left w:val="none" w:sz="0" w:space="0" w:color="auto"/>
            <w:bottom w:val="none" w:sz="0" w:space="0" w:color="auto"/>
            <w:right w:val="none" w:sz="0" w:space="0" w:color="auto"/>
          </w:divBdr>
        </w:div>
        <w:div w:id="1962180378">
          <w:marLeft w:val="0"/>
          <w:marRight w:val="0"/>
          <w:marTop w:val="0"/>
          <w:marBottom w:val="0"/>
          <w:divBdr>
            <w:top w:val="none" w:sz="0" w:space="0" w:color="auto"/>
            <w:left w:val="none" w:sz="0" w:space="0" w:color="auto"/>
            <w:bottom w:val="none" w:sz="0" w:space="0" w:color="auto"/>
            <w:right w:val="none" w:sz="0" w:space="0" w:color="auto"/>
          </w:divBdr>
        </w:div>
        <w:div w:id="1081561851">
          <w:marLeft w:val="0"/>
          <w:marRight w:val="0"/>
          <w:marTop w:val="0"/>
          <w:marBottom w:val="0"/>
          <w:divBdr>
            <w:top w:val="none" w:sz="0" w:space="0" w:color="auto"/>
            <w:left w:val="none" w:sz="0" w:space="0" w:color="auto"/>
            <w:bottom w:val="none" w:sz="0" w:space="0" w:color="auto"/>
            <w:right w:val="none" w:sz="0" w:space="0" w:color="auto"/>
          </w:divBdr>
        </w:div>
      </w:divsChild>
    </w:div>
    <w:div w:id="409541797">
      <w:bodyDiv w:val="1"/>
      <w:marLeft w:val="0"/>
      <w:marRight w:val="0"/>
      <w:marTop w:val="0"/>
      <w:marBottom w:val="0"/>
      <w:divBdr>
        <w:top w:val="none" w:sz="0" w:space="0" w:color="auto"/>
        <w:left w:val="none" w:sz="0" w:space="0" w:color="auto"/>
        <w:bottom w:val="none" w:sz="0" w:space="0" w:color="auto"/>
        <w:right w:val="none" w:sz="0" w:space="0" w:color="auto"/>
      </w:divBdr>
    </w:div>
    <w:div w:id="415130220">
      <w:bodyDiv w:val="1"/>
      <w:marLeft w:val="0"/>
      <w:marRight w:val="0"/>
      <w:marTop w:val="0"/>
      <w:marBottom w:val="0"/>
      <w:divBdr>
        <w:top w:val="none" w:sz="0" w:space="0" w:color="auto"/>
        <w:left w:val="none" w:sz="0" w:space="0" w:color="auto"/>
        <w:bottom w:val="none" w:sz="0" w:space="0" w:color="auto"/>
        <w:right w:val="none" w:sz="0" w:space="0" w:color="auto"/>
      </w:divBdr>
      <w:divsChild>
        <w:div w:id="538013103">
          <w:marLeft w:val="0"/>
          <w:marRight w:val="0"/>
          <w:marTop w:val="0"/>
          <w:marBottom w:val="0"/>
          <w:divBdr>
            <w:top w:val="none" w:sz="0" w:space="0" w:color="auto"/>
            <w:left w:val="none" w:sz="0" w:space="0" w:color="auto"/>
            <w:bottom w:val="none" w:sz="0" w:space="0" w:color="auto"/>
            <w:right w:val="none" w:sz="0" w:space="0" w:color="auto"/>
          </w:divBdr>
          <w:divsChild>
            <w:div w:id="776561375">
              <w:marLeft w:val="0"/>
              <w:marRight w:val="0"/>
              <w:marTop w:val="0"/>
              <w:marBottom w:val="0"/>
              <w:divBdr>
                <w:top w:val="none" w:sz="0" w:space="0" w:color="auto"/>
                <w:left w:val="none" w:sz="0" w:space="0" w:color="auto"/>
                <w:bottom w:val="none" w:sz="0" w:space="0" w:color="auto"/>
                <w:right w:val="none" w:sz="0" w:space="0" w:color="auto"/>
              </w:divBdr>
            </w:div>
          </w:divsChild>
        </w:div>
        <w:div w:id="927271624">
          <w:marLeft w:val="0"/>
          <w:marRight w:val="0"/>
          <w:marTop w:val="0"/>
          <w:marBottom w:val="0"/>
          <w:divBdr>
            <w:top w:val="none" w:sz="0" w:space="0" w:color="auto"/>
            <w:left w:val="none" w:sz="0" w:space="0" w:color="auto"/>
            <w:bottom w:val="none" w:sz="0" w:space="0" w:color="auto"/>
            <w:right w:val="none" w:sz="0" w:space="0" w:color="auto"/>
          </w:divBdr>
          <w:divsChild>
            <w:div w:id="266013174">
              <w:marLeft w:val="0"/>
              <w:marRight w:val="0"/>
              <w:marTop w:val="0"/>
              <w:marBottom w:val="0"/>
              <w:divBdr>
                <w:top w:val="none" w:sz="0" w:space="0" w:color="auto"/>
                <w:left w:val="none" w:sz="0" w:space="0" w:color="auto"/>
                <w:bottom w:val="none" w:sz="0" w:space="0" w:color="auto"/>
                <w:right w:val="none" w:sz="0" w:space="0" w:color="auto"/>
              </w:divBdr>
              <w:divsChild>
                <w:div w:id="2020420917">
                  <w:marLeft w:val="0"/>
                  <w:marRight w:val="0"/>
                  <w:marTop w:val="0"/>
                  <w:marBottom w:val="0"/>
                  <w:divBdr>
                    <w:top w:val="none" w:sz="0" w:space="0" w:color="auto"/>
                    <w:left w:val="none" w:sz="0" w:space="0" w:color="auto"/>
                    <w:bottom w:val="none" w:sz="0" w:space="0" w:color="auto"/>
                    <w:right w:val="none" w:sz="0" w:space="0" w:color="auto"/>
                  </w:divBdr>
                </w:div>
                <w:div w:id="1355958163">
                  <w:marLeft w:val="0"/>
                  <w:marRight w:val="0"/>
                  <w:marTop w:val="0"/>
                  <w:marBottom w:val="0"/>
                  <w:divBdr>
                    <w:top w:val="none" w:sz="0" w:space="0" w:color="auto"/>
                    <w:left w:val="none" w:sz="0" w:space="0" w:color="auto"/>
                    <w:bottom w:val="none" w:sz="0" w:space="0" w:color="auto"/>
                    <w:right w:val="none" w:sz="0" w:space="0" w:color="auto"/>
                  </w:divBdr>
                </w:div>
                <w:div w:id="907500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7264956">
      <w:bodyDiv w:val="1"/>
      <w:marLeft w:val="0"/>
      <w:marRight w:val="0"/>
      <w:marTop w:val="0"/>
      <w:marBottom w:val="0"/>
      <w:divBdr>
        <w:top w:val="none" w:sz="0" w:space="0" w:color="auto"/>
        <w:left w:val="none" w:sz="0" w:space="0" w:color="auto"/>
        <w:bottom w:val="none" w:sz="0" w:space="0" w:color="auto"/>
        <w:right w:val="none" w:sz="0" w:space="0" w:color="auto"/>
      </w:divBdr>
    </w:div>
    <w:div w:id="472674982">
      <w:bodyDiv w:val="1"/>
      <w:marLeft w:val="0"/>
      <w:marRight w:val="0"/>
      <w:marTop w:val="0"/>
      <w:marBottom w:val="0"/>
      <w:divBdr>
        <w:top w:val="none" w:sz="0" w:space="0" w:color="auto"/>
        <w:left w:val="none" w:sz="0" w:space="0" w:color="auto"/>
        <w:bottom w:val="none" w:sz="0" w:space="0" w:color="auto"/>
        <w:right w:val="none" w:sz="0" w:space="0" w:color="auto"/>
      </w:divBdr>
    </w:div>
    <w:div w:id="485510250">
      <w:bodyDiv w:val="1"/>
      <w:marLeft w:val="0"/>
      <w:marRight w:val="0"/>
      <w:marTop w:val="0"/>
      <w:marBottom w:val="0"/>
      <w:divBdr>
        <w:top w:val="none" w:sz="0" w:space="0" w:color="auto"/>
        <w:left w:val="none" w:sz="0" w:space="0" w:color="auto"/>
        <w:bottom w:val="none" w:sz="0" w:space="0" w:color="auto"/>
        <w:right w:val="none" w:sz="0" w:space="0" w:color="auto"/>
      </w:divBdr>
      <w:divsChild>
        <w:div w:id="169880625">
          <w:marLeft w:val="0"/>
          <w:marRight w:val="0"/>
          <w:marTop w:val="0"/>
          <w:marBottom w:val="0"/>
          <w:divBdr>
            <w:top w:val="none" w:sz="0" w:space="0" w:color="auto"/>
            <w:left w:val="none" w:sz="0" w:space="0" w:color="auto"/>
            <w:bottom w:val="none" w:sz="0" w:space="0" w:color="auto"/>
            <w:right w:val="none" w:sz="0" w:space="0" w:color="auto"/>
          </w:divBdr>
        </w:div>
        <w:div w:id="1957330904">
          <w:marLeft w:val="0"/>
          <w:marRight w:val="0"/>
          <w:marTop w:val="0"/>
          <w:marBottom w:val="0"/>
          <w:divBdr>
            <w:top w:val="none" w:sz="0" w:space="0" w:color="auto"/>
            <w:left w:val="none" w:sz="0" w:space="0" w:color="auto"/>
            <w:bottom w:val="none" w:sz="0" w:space="0" w:color="auto"/>
            <w:right w:val="none" w:sz="0" w:space="0" w:color="auto"/>
          </w:divBdr>
        </w:div>
      </w:divsChild>
    </w:div>
    <w:div w:id="506746709">
      <w:bodyDiv w:val="1"/>
      <w:marLeft w:val="0"/>
      <w:marRight w:val="0"/>
      <w:marTop w:val="0"/>
      <w:marBottom w:val="0"/>
      <w:divBdr>
        <w:top w:val="none" w:sz="0" w:space="0" w:color="auto"/>
        <w:left w:val="none" w:sz="0" w:space="0" w:color="auto"/>
        <w:bottom w:val="none" w:sz="0" w:space="0" w:color="auto"/>
        <w:right w:val="none" w:sz="0" w:space="0" w:color="auto"/>
      </w:divBdr>
    </w:div>
    <w:div w:id="514075534">
      <w:bodyDiv w:val="1"/>
      <w:marLeft w:val="0"/>
      <w:marRight w:val="0"/>
      <w:marTop w:val="0"/>
      <w:marBottom w:val="0"/>
      <w:divBdr>
        <w:top w:val="none" w:sz="0" w:space="0" w:color="auto"/>
        <w:left w:val="none" w:sz="0" w:space="0" w:color="auto"/>
        <w:bottom w:val="none" w:sz="0" w:space="0" w:color="auto"/>
        <w:right w:val="none" w:sz="0" w:space="0" w:color="auto"/>
      </w:divBdr>
    </w:div>
    <w:div w:id="572199300">
      <w:bodyDiv w:val="1"/>
      <w:marLeft w:val="0"/>
      <w:marRight w:val="0"/>
      <w:marTop w:val="0"/>
      <w:marBottom w:val="0"/>
      <w:divBdr>
        <w:top w:val="none" w:sz="0" w:space="0" w:color="auto"/>
        <w:left w:val="none" w:sz="0" w:space="0" w:color="auto"/>
        <w:bottom w:val="none" w:sz="0" w:space="0" w:color="auto"/>
        <w:right w:val="none" w:sz="0" w:space="0" w:color="auto"/>
      </w:divBdr>
    </w:div>
    <w:div w:id="587621460">
      <w:bodyDiv w:val="1"/>
      <w:marLeft w:val="0"/>
      <w:marRight w:val="0"/>
      <w:marTop w:val="0"/>
      <w:marBottom w:val="0"/>
      <w:divBdr>
        <w:top w:val="none" w:sz="0" w:space="0" w:color="auto"/>
        <w:left w:val="none" w:sz="0" w:space="0" w:color="auto"/>
        <w:bottom w:val="none" w:sz="0" w:space="0" w:color="auto"/>
        <w:right w:val="none" w:sz="0" w:space="0" w:color="auto"/>
      </w:divBdr>
    </w:div>
    <w:div w:id="625623701">
      <w:bodyDiv w:val="1"/>
      <w:marLeft w:val="0"/>
      <w:marRight w:val="0"/>
      <w:marTop w:val="0"/>
      <w:marBottom w:val="0"/>
      <w:divBdr>
        <w:top w:val="none" w:sz="0" w:space="0" w:color="auto"/>
        <w:left w:val="none" w:sz="0" w:space="0" w:color="auto"/>
        <w:bottom w:val="none" w:sz="0" w:space="0" w:color="auto"/>
        <w:right w:val="none" w:sz="0" w:space="0" w:color="auto"/>
      </w:divBdr>
      <w:divsChild>
        <w:div w:id="1336877536">
          <w:marLeft w:val="0"/>
          <w:marRight w:val="0"/>
          <w:marTop w:val="0"/>
          <w:marBottom w:val="0"/>
          <w:divBdr>
            <w:top w:val="none" w:sz="0" w:space="0" w:color="auto"/>
            <w:left w:val="none" w:sz="0" w:space="0" w:color="auto"/>
            <w:bottom w:val="none" w:sz="0" w:space="0" w:color="auto"/>
            <w:right w:val="none" w:sz="0" w:space="0" w:color="auto"/>
          </w:divBdr>
          <w:divsChild>
            <w:div w:id="133110144">
              <w:marLeft w:val="0"/>
              <w:marRight w:val="0"/>
              <w:marTop w:val="0"/>
              <w:marBottom w:val="0"/>
              <w:divBdr>
                <w:top w:val="none" w:sz="0" w:space="0" w:color="auto"/>
                <w:left w:val="none" w:sz="0" w:space="0" w:color="auto"/>
                <w:bottom w:val="none" w:sz="0" w:space="0" w:color="auto"/>
                <w:right w:val="none" w:sz="0" w:space="0" w:color="auto"/>
              </w:divBdr>
            </w:div>
          </w:divsChild>
        </w:div>
        <w:div w:id="535654108">
          <w:marLeft w:val="0"/>
          <w:marRight w:val="0"/>
          <w:marTop w:val="0"/>
          <w:marBottom w:val="0"/>
          <w:divBdr>
            <w:top w:val="none" w:sz="0" w:space="0" w:color="auto"/>
            <w:left w:val="none" w:sz="0" w:space="0" w:color="auto"/>
            <w:bottom w:val="none" w:sz="0" w:space="0" w:color="auto"/>
            <w:right w:val="none" w:sz="0" w:space="0" w:color="auto"/>
          </w:divBdr>
          <w:divsChild>
            <w:div w:id="1910118716">
              <w:marLeft w:val="0"/>
              <w:marRight w:val="0"/>
              <w:marTop w:val="0"/>
              <w:marBottom w:val="0"/>
              <w:divBdr>
                <w:top w:val="none" w:sz="0" w:space="0" w:color="auto"/>
                <w:left w:val="none" w:sz="0" w:space="0" w:color="auto"/>
                <w:bottom w:val="none" w:sz="0" w:space="0" w:color="auto"/>
                <w:right w:val="none" w:sz="0" w:space="0" w:color="auto"/>
              </w:divBdr>
              <w:divsChild>
                <w:div w:id="257445928">
                  <w:marLeft w:val="0"/>
                  <w:marRight w:val="0"/>
                  <w:marTop w:val="0"/>
                  <w:marBottom w:val="0"/>
                  <w:divBdr>
                    <w:top w:val="none" w:sz="0" w:space="0" w:color="auto"/>
                    <w:left w:val="none" w:sz="0" w:space="0" w:color="auto"/>
                    <w:bottom w:val="none" w:sz="0" w:space="0" w:color="auto"/>
                    <w:right w:val="none" w:sz="0" w:space="0" w:color="auto"/>
                  </w:divBdr>
                </w:div>
                <w:div w:id="548104273">
                  <w:marLeft w:val="0"/>
                  <w:marRight w:val="0"/>
                  <w:marTop w:val="0"/>
                  <w:marBottom w:val="0"/>
                  <w:divBdr>
                    <w:top w:val="none" w:sz="0" w:space="0" w:color="auto"/>
                    <w:left w:val="none" w:sz="0" w:space="0" w:color="auto"/>
                    <w:bottom w:val="none" w:sz="0" w:space="0" w:color="auto"/>
                    <w:right w:val="none" w:sz="0" w:space="0" w:color="auto"/>
                  </w:divBdr>
                </w:div>
                <w:div w:id="1243488962">
                  <w:marLeft w:val="0"/>
                  <w:marRight w:val="0"/>
                  <w:marTop w:val="0"/>
                  <w:marBottom w:val="0"/>
                  <w:divBdr>
                    <w:top w:val="none" w:sz="0" w:space="0" w:color="auto"/>
                    <w:left w:val="none" w:sz="0" w:space="0" w:color="auto"/>
                    <w:bottom w:val="none" w:sz="0" w:space="0" w:color="auto"/>
                    <w:right w:val="none" w:sz="0" w:space="0" w:color="auto"/>
                  </w:divBdr>
                  <w:divsChild>
                    <w:div w:id="792401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5202894">
      <w:bodyDiv w:val="1"/>
      <w:marLeft w:val="0"/>
      <w:marRight w:val="0"/>
      <w:marTop w:val="0"/>
      <w:marBottom w:val="0"/>
      <w:divBdr>
        <w:top w:val="none" w:sz="0" w:space="0" w:color="auto"/>
        <w:left w:val="none" w:sz="0" w:space="0" w:color="auto"/>
        <w:bottom w:val="none" w:sz="0" w:space="0" w:color="auto"/>
        <w:right w:val="none" w:sz="0" w:space="0" w:color="auto"/>
      </w:divBdr>
    </w:div>
    <w:div w:id="649137644">
      <w:bodyDiv w:val="1"/>
      <w:marLeft w:val="0"/>
      <w:marRight w:val="0"/>
      <w:marTop w:val="0"/>
      <w:marBottom w:val="0"/>
      <w:divBdr>
        <w:top w:val="none" w:sz="0" w:space="0" w:color="auto"/>
        <w:left w:val="none" w:sz="0" w:space="0" w:color="auto"/>
        <w:bottom w:val="none" w:sz="0" w:space="0" w:color="auto"/>
        <w:right w:val="none" w:sz="0" w:space="0" w:color="auto"/>
      </w:divBdr>
    </w:div>
    <w:div w:id="656302869">
      <w:bodyDiv w:val="1"/>
      <w:marLeft w:val="0"/>
      <w:marRight w:val="0"/>
      <w:marTop w:val="0"/>
      <w:marBottom w:val="0"/>
      <w:divBdr>
        <w:top w:val="none" w:sz="0" w:space="0" w:color="auto"/>
        <w:left w:val="none" w:sz="0" w:space="0" w:color="auto"/>
        <w:bottom w:val="none" w:sz="0" w:space="0" w:color="auto"/>
        <w:right w:val="none" w:sz="0" w:space="0" w:color="auto"/>
      </w:divBdr>
    </w:div>
    <w:div w:id="685403400">
      <w:bodyDiv w:val="1"/>
      <w:marLeft w:val="0"/>
      <w:marRight w:val="0"/>
      <w:marTop w:val="0"/>
      <w:marBottom w:val="0"/>
      <w:divBdr>
        <w:top w:val="none" w:sz="0" w:space="0" w:color="auto"/>
        <w:left w:val="none" w:sz="0" w:space="0" w:color="auto"/>
        <w:bottom w:val="none" w:sz="0" w:space="0" w:color="auto"/>
        <w:right w:val="none" w:sz="0" w:space="0" w:color="auto"/>
      </w:divBdr>
      <w:divsChild>
        <w:div w:id="1086223396">
          <w:marLeft w:val="0"/>
          <w:marRight w:val="0"/>
          <w:marTop w:val="0"/>
          <w:marBottom w:val="0"/>
          <w:divBdr>
            <w:top w:val="none" w:sz="0" w:space="0" w:color="auto"/>
            <w:left w:val="none" w:sz="0" w:space="0" w:color="auto"/>
            <w:bottom w:val="none" w:sz="0" w:space="0" w:color="auto"/>
            <w:right w:val="none" w:sz="0" w:space="0" w:color="auto"/>
          </w:divBdr>
        </w:div>
      </w:divsChild>
    </w:div>
    <w:div w:id="697465757">
      <w:bodyDiv w:val="1"/>
      <w:marLeft w:val="0"/>
      <w:marRight w:val="0"/>
      <w:marTop w:val="0"/>
      <w:marBottom w:val="0"/>
      <w:divBdr>
        <w:top w:val="none" w:sz="0" w:space="0" w:color="auto"/>
        <w:left w:val="none" w:sz="0" w:space="0" w:color="auto"/>
        <w:bottom w:val="none" w:sz="0" w:space="0" w:color="auto"/>
        <w:right w:val="none" w:sz="0" w:space="0" w:color="auto"/>
      </w:divBdr>
    </w:div>
    <w:div w:id="781459853">
      <w:bodyDiv w:val="1"/>
      <w:marLeft w:val="0"/>
      <w:marRight w:val="0"/>
      <w:marTop w:val="0"/>
      <w:marBottom w:val="0"/>
      <w:divBdr>
        <w:top w:val="none" w:sz="0" w:space="0" w:color="auto"/>
        <w:left w:val="none" w:sz="0" w:space="0" w:color="auto"/>
        <w:bottom w:val="none" w:sz="0" w:space="0" w:color="auto"/>
        <w:right w:val="none" w:sz="0" w:space="0" w:color="auto"/>
      </w:divBdr>
    </w:div>
    <w:div w:id="785730655">
      <w:bodyDiv w:val="1"/>
      <w:marLeft w:val="0"/>
      <w:marRight w:val="0"/>
      <w:marTop w:val="0"/>
      <w:marBottom w:val="0"/>
      <w:divBdr>
        <w:top w:val="none" w:sz="0" w:space="0" w:color="auto"/>
        <w:left w:val="none" w:sz="0" w:space="0" w:color="auto"/>
        <w:bottom w:val="none" w:sz="0" w:space="0" w:color="auto"/>
        <w:right w:val="none" w:sz="0" w:space="0" w:color="auto"/>
      </w:divBdr>
    </w:div>
    <w:div w:id="793063217">
      <w:bodyDiv w:val="1"/>
      <w:marLeft w:val="0"/>
      <w:marRight w:val="0"/>
      <w:marTop w:val="0"/>
      <w:marBottom w:val="0"/>
      <w:divBdr>
        <w:top w:val="none" w:sz="0" w:space="0" w:color="auto"/>
        <w:left w:val="none" w:sz="0" w:space="0" w:color="auto"/>
        <w:bottom w:val="none" w:sz="0" w:space="0" w:color="auto"/>
        <w:right w:val="none" w:sz="0" w:space="0" w:color="auto"/>
      </w:divBdr>
    </w:div>
    <w:div w:id="893270337">
      <w:bodyDiv w:val="1"/>
      <w:marLeft w:val="0"/>
      <w:marRight w:val="0"/>
      <w:marTop w:val="0"/>
      <w:marBottom w:val="0"/>
      <w:divBdr>
        <w:top w:val="none" w:sz="0" w:space="0" w:color="auto"/>
        <w:left w:val="none" w:sz="0" w:space="0" w:color="auto"/>
        <w:bottom w:val="none" w:sz="0" w:space="0" w:color="auto"/>
        <w:right w:val="none" w:sz="0" w:space="0" w:color="auto"/>
      </w:divBdr>
    </w:div>
    <w:div w:id="933585349">
      <w:bodyDiv w:val="1"/>
      <w:marLeft w:val="0"/>
      <w:marRight w:val="0"/>
      <w:marTop w:val="0"/>
      <w:marBottom w:val="0"/>
      <w:divBdr>
        <w:top w:val="none" w:sz="0" w:space="0" w:color="auto"/>
        <w:left w:val="none" w:sz="0" w:space="0" w:color="auto"/>
        <w:bottom w:val="none" w:sz="0" w:space="0" w:color="auto"/>
        <w:right w:val="none" w:sz="0" w:space="0" w:color="auto"/>
      </w:divBdr>
    </w:div>
    <w:div w:id="960458866">
      <w:bodyDiv w:val="1"/>
      <w:marLeft w:val="0"/>
      <w:marRight w:val="0"/>
      <w:marTop w:val="0"/>
      <w:marBottom w:val="0"/>
      <w:divBdr>
        <w:top w:val="none" w:sz="0" w:space="0" w:color="auto"/>
        <w:left w:val="none" w:sz="0" w:space="0" w:color="auto"/>
        <w:bottom w:val="none" w:sz="0" w:space="0" w:color="auto"/>
        <w:right w:val="none" w:sz="0" w:space="0" w:color="auto"/>
      </w:divBdr>
      <w:divsChild>
        <w:div w:id="1736588609">
          <w:marLeft w:val="0"/>
          <w:marRight w:val="0"/>
          <w:marTop w:val="0"/>
          <w:marBottom w:val="0"/>
          <w:divBdr>
            <w:top w:val="none" w:sz="0" w:space="0" w:color="auto"/>
            <w:left w:val="none" w:sz="0" w:space="0" w:color="auto"/>
            <w:bottom w:val="none" w:sz="0" w:space="0" w:color="auto"/>
            <w:right w:val="none" w:sz="0" w:space="0" w:color="auto"/>
          </w:divBdr>
        </w:div>
        <w:div w:id="2109735589">
          <w:marLeft w:val="0"/>
          <w:marRight w:val="0"/>
          <w:marTop w:val="0"/>
          <w:marBottom w:val="0"/>
          <w:divBdr>
            <w:top w:val="none" w:sz="0" w:space="0" w:color="auto"/>
            <w:left w:val="none" w:sz="0" w:space="0" w:color="auto"/>
            <w:bottom w:val="none" w:sz="0" w:space="0" w:color="auto"/>
            <w:right w:val="none" w:sz="0" w:space="0" w:color="auto"/>
          </w:divBdr>
        </w:div>
        <w:div w:id="1918054999">
          <w:marLeft w:val="0"/>
          <w:marRight w:val="0"/>
          <w:marTop w:val="0"/>
          <w:marBottom w:val="0"/>
          <w:divBdr>
            <w:top w:val="none" w:sz="0" w:space="0" w:color="auto"/>
            <w:left w:val="none" w:sz="0" w:space="0" w:color="auto"/>
            <w:bottom w:val="none" w:sz="0" w:space="0" w:color="auto"/>
            <w:right w:val="none" w:sz="0" w:space="0" w:color="auto"/>
          </w:divBdr>
        </w:div>
      </w:divsChild>
    </w:div>
    <w:div w:id="967053046">
      <w:bodyDiv w:val="1"/>
      <w:marLeft w:val="0"/>
      <w:marRight w:val="0"/>
      <w:marTop w:val="0"/>
      <w:marBottom w:val="0"/>
      <w:divBdr>
        <w:top w:val="none" w:sz="0" w:space="0" w:color="auto"/>
        <w:left w:val="none" w:sz="0" w:space="0" w:color="auto"/>
        <w:bottom w:val="none" w:sz="0" w:space="0" w:color="auto"/>
        <w:right w:val="none" w:sz="0" w:space="0" w:color="auto"/>
      </w:divBdr>
    </w:div>
    <w:div w:id="986980062">
      <w:bodyDiv w:val="1"/>
      <w:marLeft w:val="0"/>
      <w:marRight w:val="0"/>
      <w:marTop w:val="0"/>
      <w:marBottom w:val="0"/>
      <w:divBdr>
        <w:top w:val="none" w:sz="0" w:space="0" w:color="auto"/>
        <w:left w:val="none" w:sz="0" w:space="0" w:color="auto"/>
        <w:bottom w:val="none" w:sz="0" w:space="0" w:color="auto"/>
        <w:right w:val="none" w:sz="0" w:space="0" w:color="auto"/>
      </w:divBdr>
    </w:div>
    <w:div w:id="1006597855">
      <w:bodyDiv w:val="1"/>
      <w:marLeft w:val="0"/>
      <w:marRight w:val="0"/>
      <w:marTop w:val="0"/>
      <w:marBottom w:val="0"/>
      <w:divBdr>
        <w:top w:val="none" w:sz="0" w:space="0" w:color="auto"/>
        <w:left w:val="none" w:sz="0" w:space="0" w:color="auto"/>
        <w:bottom w:val="none" w:sz="0" w:space="0" w:color="auto"/>
        <w:right w:val="none" w:sz="0" w:space="0" w:color="auto"/>
      </w:divBdr>
      <w:divsChild>
        <w:div w:id="858081">
          <w:marLeft w:val="0"/>
          <w:marRight w:val="0"/>
          <w:marTop w:val="0"/>
          <w:marBottom w:val="0"/>
          <w:divBdr>
            <w:top w:val="none" w:sz="0" w:space="0" w:color="auto"/>
            <w:left w:val="none" w:sz="0" w:space="0" w:color="auto"/>
            <w:bottom w:val="none" w:sz="0" w:space="0" w:color="auto"/>
            <w:right w:val="none" w:sz="0" w:space="0" w:color="auto"/>
          </w:divBdr>
          <w:divsChild>
            <w:div w:id="2081513525">
              <w:marLeft w:val="0"/>
              <w:marRight w:val="0"/>
              <w:marTop w:val="0"/>
              <w:marBottom w:val="0"/>
              <w:divBdr>
                <w:top w:val="none" w:sz="0" w:space="0" w:color="auto"/>
                <w:left w:val="none" w:sz="0" w:space="0" w:color="auto"/>
                <w:bottom w:val="none" w:sz="0" w:space="0" w:color="auto"/>
                <w:right w:val="none" w:sz="0" w:space="0" w:color="auto"/>
              </w:divBdr>
            </w:div>
          </w:divsChild>
        </w:div>
        <w:div w:id="835192163">
          <w:marLeft w:val="0"/>
          <w:marRight w:val="0"/>
          <w:marTop w:val="0"/>
          <w:marBottom w:val="0"/>
          <w:divBdr>
            <w:top w:val="none" w:sz="0" w:space="0" w:color="auto"/>
            <w:left w:val="none" w:sz="0" w:space="0" w:color="auto"/>
            <w:bottom w:val="none" w:sz="0" w:space="0" w:color="auto"/>
            <w:right w:val="none" w:sz="0" w:space="0" w:color="auto"/>
          </w:divBdr>
          <w:divsChild>
            <w:div w:id="1088693535">
              <w:marLeft w:val="0"/>
              <w:marRight w:val="0"/>
              <w:marTop w:val="0"/>
              <w:marBottom w:val="0"/>
              <w:divBdr>
                <w:top w:val="none" w:sz="0" w:space="0" w:color="auto"/>
                <w:left w:val="none" w:sz="0" w:space="0" w:color="auto"/>
                <w:bottom w:val="none" w:sz="0" w:space="0" w:color="auto"/>
                <w:right w:val="none" w:sz="0" w:space="0" w:color="auto"/>
              </w:divBdr>
              <w:divsChild>
                <w:div w:id="608513306">
                  <w:marLeft w:val="0"/>
                  <w:marRight w:val="0"/>
                  <w:marTop w:val="0"/>
                  <w:marBottom w:val="0"/>
                  <w:divBdr>
                    <w:top w:val="none" w:sz="0" w:space="0" w:color="auto"/>
                    <w:left w:val="none" w:sz="0" w:space="0" w:color="auto"/>
                    <w:bottom w:val="none" w:sz="0" w:space="0" w:color="auto"/>
                    <w:right w:val="none" w:sz="0" w:space="0" w:color="auto"/>
                  </w:divBdr>
                </w:div>
                <w:div w:id="1123618119">
                  <w:marLeft w:val="0"/>
                  <w:marRight w:val="0"/>
                  <w:marTop w:val="0"/>
                  <w:marBottom w:val="0"/>
                  <w:divBdr>
                    <w:top w:val="none" w:sz="0" w:space="0" w:color="auto"/>
                    <w:left w:val="none" w:sz="0" w:space="0" w:color="auto"/>
                    <w:bottom w:val="none" w:sz="0" w:space="0" w:color="auto"/>
                    <w:right w:val="none" w:sz="0" w:space="0" w:color="auto"/>
                  </w:divBdr>
                </w:div>
                <w:div w:id="1833712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7515797">
      <w:bodyDiv w:val="1"/>
      <w:marLeft w:val="0"/>
      <w:marRight w:val="0"/>
      <w:marTop w:val="0"/>
      <w:marBottom w:val="0"/>
      <w:divBdr>
        <w:top w:val="none" w:sz="0" w:space="0" w:color="auto"/>
        <w:left w:val="none" w:sz="0" w:space="0" w:color="auto"/>
        <w:bottom w:val="none" w:sz="0" w:space="0" w:color="auto"/>
        <w:right w:val="none" w:sz="0" w:space="0" w:color="auto"/>
      </w:divBdr>
    </w:div>
    <w:div w:id="1030299124">
      <w:bodyDiv w:val="1"/>
      <w:marLeft w:val="0"/>
      <w:marRight w:val="0"/>
      <w:marTop w:val="0"/>
      <w:marBottom w:val="0"/>
      <w:divBdr>
        <w:top w:val="none" w:sz="0" w:space="0" w:color="auto"/>
        <w:left w:val="none" w:sz="0" w:space="0" w:color="auto"/>
        <w:bottom w:val="none" w:sz="0" w:space="0" w:color="auto"/>
        <w:right w:val="none" w:sz="0" w:space="0" w:color="auto"/>
      </w:divBdr>
      <w:divsChild>
        <w:div w:id="259265829">
          <w:marLeft w:val="0"/>
          <w:marRight w:val="0"/>
          <w:marTop w:val="0"/>
          <w:marBottom w:val="0"/>
          <w:divBdr>
            <w:top w:val="none" w:sz="0" w:space="0" w:color="auto"/>
            <w:left w:val="none" w:sz="0" w:space="0" w:color="auto"/>
            <w:bottom w:val="none" w:sz="0" w:space="0" w:color="auto"/>
            <w:right w:val="none" w:sz="0" w:space="0" w:color="auto"/>
          </w:divBdr>
          <w:divsChild>
            <w:div w:id="1460996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422845">
      <w:bodyDiv w:val="1"/>
      <w:marLeft w:val="0"/>
      <w:marRight w:val="0"/>
      <w:marTop w:val="0"/>
      <w:marBottom w:val="0"/>
      <w:divBdr>
        <w:top w:val="none" w:sz="0" w:space="0" w:color="auto"/>
        <w:left w:val="none" w:sz="0" w:space="0" w:color="auto"/>
        <w:bottom w:val="none" w:sz="0" w:space="0" w:color="auto"/>
        <w:right w:val="none" w:sz="0" w:space="0" w:color="auto"/>
      </w:divBdr>
    </w:div>
    <w:div w:id="1063990102">
      <w:bodyDiv w:val="1"/>
      <w:marLeft w:val="0"/>
      <w:marRight w:val="0"/>
      <w:marTop w:val="0"/>
      <w:marBottom w:val="0"/>
      <w:divBdr>
        <w:top w:val="none" w:sz="0" w:space="0" w:color="auto"/>
        <w:left w:val="none" w:sz="0" w:space="0" w:color="auto"/>
        <w:bottom w:val="none" w:sz="0" w:space="0" w:color="auto"/>
        <w:right w:val="none" w:sz="0" w:space="0" w:color="auto"/>
      </w:divBdr>
    </w:div>
    <w:div w:id="1074203116">
      <w:bodyDiv w:val="1"/>
      <w:marLeft w:val="0"/>
      <w:marRight w:val="0"/>
      <w:marTop w:val="0"/>
      <w:marBottom w:val="0"/>
      <w:divBdr>
        <w:top w:val="none" w:sz="0" w:space="0" w:color="auto"/>
        <w:left w:val="none" w:sz="0" w:space="0" w:color="auto"/>
        <w:bottom w:val="none" w:sz="0" w:space="0" w:color="auto"/>
        <w:right w:val="none" w:sz="0" w:space="0" w:color="auto"/>
      </w:divBdr>
      <w:divsChild>
        <w:div w:id="332612314">
          <w:marLeft w:val="0"/>
          <w:marRight w:val="0"/>
          <w:marTop w:val="0"/>
          <w:marBottom w:val="0"/>
          <w:divBdr>
            <w:top w:val="none" w:sz="0" w:space="0" w:color="auto"/>
            <w:left w:val="none" w:sz="0" w:space="0" w:color="auto"/>
            <w:bottom w:val="none" w:sz="0" w:space="0" w:color="auto"/>
            <w:right w:val="none" w:sz="0" w:space="0" w:color="auto"/>
          </w:divBdr>
        </w:div>
      </w:divsChild>
    </w:div>
    <w:div w:id="1077901655">
      <w:bodyDiv w:val="1"/>
      <w:marLeft w:val="0"/>
      <w:marRight w:val="0"/>
      <w:marTop w:val="0"/>
      <w:marBottom w:val="0"/>
      <w:divBdr>
        <w:top w:val="none" w:sz="0" w:space="0" w:color="auto"/>
        <w:left w:val="none" w:sz="0" w:space="0" w:color="auto"/>
        <w:bottom w:val="none" w:sz="0" w:space="0" w:color="auto"/>
        <w:right w:val="none" w:sz="0" w:space="0" w:color="auto"/>
      </w:divBdr>
    </w:div>
    <w:div w:id="1155098949">
      <w:bodyDiv w:val="1"/>
      <w:marLeft w:val="0"/>
      <w:marRight w:val="0"/>
      <w:marTop w:val="0"/>
      <w:marBottom w:val="0"/>
      <w:divBdr>
        <w:top w:val="none" w:sz="0" w:space="0" w:color="auto"/>
        <w:left w:val="none" w:sz="0" w:space="0" w:color="auto"/>
        <w:bottom w:val="none" w:sz="0" w:space="0" w:color="auto"/>
        <w:right w:val="none" w:sz="0" w:space="0" w:color="auto"/>
      </w:divBdr>
    </w:div>
    <w:div w:id="1177117409">
      <w:bodyDiv w:val="1"/>
      <w:marLeft w:val="0"/>
      <w:marRight w:val="0"/>
      <w:marTop w:val="0"/>
      <w:marBottom w:val="0"/>
      <w:divBdr>
        <w:top w:val="none" w:sz="0" w:space="0" w:color="auto"/>
        <w:left w:val="none" w:sz="0" w:space="0" w:color="auto"/>
        <w:bottom w:val="none" w:sz="0" w:space="0" w:color="auto"/>
        <w:right w:val="none" w:sz="0" w:space="0" w:color="auto"/>
      </w:divBdr>
      <w:divsChild>
        <w:div w:id="604926205">
          <w:marLeft w:val="0"/>
          <w:marRight w:val="0"/>
          <w:marTop w:val="0"/>
          <w:marBottom w:val="0"/>
          <w:divBdr>
            <w:top w:val="none" w:sz="0" w:space="0" w:color="auto"/>
            <w:left w:val="none" w:sz="0" w:space="0" w:color="auto"/>
            <w:bottom w:val="none" w:sz="0" w:space="0" w:color="auto"/>
            <w:right w:val="none" w:sz="0" w:space="0" w:color="auto"/>
          </w:divBdr>
          <w:divsChild>
            <w:div w:id="1291744028">
              <w:marLeft w:val="0"/>
              <w:marRight w:val="0"/>
              <w:marTop w:val="0"/>
              <w:marBottom w:val="0"/>
              <w:divBdr>
                <w:top w:val="none" w:sz="0" w:space="0" w:color="auto"/>
                <w:left w:val="none" w:sz="0" w:space="0" w:color="auto"/>
                <w:bottom w:val="none" w:sz="0" w:space="0" w:color="auto"/>
                <w:right w:val="none" w:sz="0" w:space="0" w:color="auto"/>
              </w:divBdr>
              <w:divsChild>
                <w:div w:id="533348692">
                  <w:marLeft w:val="0"/>
                  <w:marRight w:val="0"/>
                  <w:marTop w:val="0"/>
                  <w:marBottom w:val="0"/>
                  <w:divBdr>
                    <w:top w:val="none" w:sz="0" w:space="0" w:color="auto"/>
                    <w:left w:val="none" w:sz="0" w:space="0" w:color="auto"/>
                    <w:bottom w:val="none" w:sz="0" w:space="0" w:color="auto"/>
                    <w:right w:val="none" w:sz="0" w:space="0" w:color="auto"/>
                  </w:divBdr>
                </w:div>
              </w:divsChild>
            </w:div>
            <w:div w:id="1372075893">
              <w:marLeft w:val="0"/>
              <w:marRight w:val="0"/>
              <w:marTop w:val="0"/>
              <w:marBottom w:val="0"/>
              <w:divBdr>
                <w:top w:val="none" w:sz="0" w:space="0" w:color="auto"/>
                <w:left w:val="none" w:sz="0" w:space="0" w:color="auto"/>
                <w:bottom w:val="none" w:sz="0" w:space="0" w:color="auto"/>
                <w:right w:val="none" w:sz="0" w:space="0" w:color="auto"/>
              </w:divBdr>
              <w:divsChild>
                <w:div w:id="1618103330">
                  <w:marLeft w:val="0"/>
                  <w:marRight w:val="0"/>
                  <w:marTop w:val="0"/>
                  <w:marBottom w:val="0"/>
                  <w:divBdr>
                    <w:top w:val="none" w:sz="0" w:space="0" w:color="auto"/>
                    <w:left w:val="none" w:sz="0" w:space="0" w:color="auto"/>
                    <w:bottom w:val="none" w:sz="0" w:space="0" w:color="auto"/>
                    <w:right w:val="none" w:sz="0" w:space="0" w:color="auto"/>
                  </w:divBdr>
                  <w:divsChild>
                    <w:div w:id="560674679">
                      <w:marLeft w:val="0"/>
                      <w:marRight w:val="0"/>
                      <w:marTop w:val="0"/>
                      <w:marBottom w:val="0"/>
                      <w:divBdr>
                        <w:top w:val="none" w:sz="0" w:space="0" w:color="auto"/>
                        <w:left w:val="none" w:sz="0" w:space="0" w:color="auto"/>
                        <w:bottom w:val="none" w:sz="0" w:space="0" w:color="auto"/>
                        <w:right w:val="none" w:sz="0" w:space="0" w:color="auto"/>
                      </w:divBdr>
                    </w:div>
                    <w:div w:id="1839349629">
                      <w:marLeft w:val="0"/>
                      <w:marRight w:val="0"/>
                      <w:marTop w:val="0"/>
                      <w:marBottom w:val="0"/>
                      <w:divBdr>
                        <w:top w:val="none" w:sz="0" w:space="0" w:color="auto"/>
                        <w:left w:val="none" w:sz="0" w:space="0" w:color="auto"/>
                        <w:bottom w:val="none" w:sz="0" w:space="0" w:color="auto"/>
                        <w:right w:val="none" w:sz="0" w:space="0" w:color="auto"/>
                      </w:divBdr>
                    </w:div>
                    <w:div w:id="1697149556">
                      <w:marLeft w:val="0"/>
                      <w:marRight w:val="0"/>
                      <w:marTop w:val="0"/>
                      <w:marBottom w:val="0"/>
                      <w:divBdr>
                        <w:top w:val="none" w:sz="0" w:space="0" w:color="auto"/>
                        <w:left w:val="none" w:sz="0" w:space="0" w:color="auto"/>
                        <w:bottom w:val="none" w:sz="0" w:space="0" w:color="auto"/>
                        <w:right w:val="none" w:sz="0" w:space="0" w:color="auto"/>
                      </w:divBdr>
                    </w:div>
                    <w:div w:id="1624578167">
                      <w:marLeft w:val="0"/>
                      <w:marRight w:val="0"/>
                      <w:marTop w:val="0"/>
                      <w:marBottom w:val="0"/>
                      <w:divBdr>
                        <w:top w:val="none" w:sz="0" w:space="0" w:color="auto"/>
                        <w:left w:val="none" w:sz="0" w:space="0" w:color="auto"/>
                        <w:bottom w:val="none" w:sz="0" w:space="0" w:color="auto"/>
                        <w:right w:val="none" w:sz="0" w:space="0" w:color="auto"/>
                      </w:divBdr>
                      <w:divsChild>
                        <w:div w:id="661813099">
                          <w:marLeft w:val="0"/>
                          <w:marRight w:val="0"/>
                          <w:marTop w:val="0"/>
                          <w:marBottom w:val="0"/>
                          <w:divBdr>
                            <w:top w:val="none" w:sz="0" w:space="0" w:color="auto"/>
                            <w:left w:val="none" w:sz="0" w:space="0" w:color="auto"/>
                            <w:bottom w:val="none" w:sz="0" w:space="0" w:color="auto"/>
                            <w:right w:val="none" w:sz="0" w:space="0" w:color="auto"/>
                          </w:divBdr>
                          <w:divsChild>
                            <w:div w:id="1936162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700548">
                      <w:marLeft w:val="0"/>
                      <w:marRight w:val="0"/>
                      <w:marTop w:val="0"/>
                      <w:marBottom w:val="0"/>
                      <w:divBdr>
                        <w:top w:val="none" w:sz="0" w:space="0" w:color="auto"/>
                        <w:left w:val="none" w:sz="0" w:space="0" w:color="auto"/>
                        <w:bottom w:val="none" w:sz="0" w:space="0" w:color="auto"/>
                        <w:right w:val="none" w:sz="0" w:space="0" w:color="auto"/>
                      </w:divBdr>
                    </w:div>
                    <w:div w:id="1582788922">
                      <w:marLeft w:val="0"/>
                      <w:marRight w:val="0"/>
                      <w:marTop w:val="0"/>
                      <w:marBottom w:val="0"/>
                      <w:divBdr>
                        <w:top w:val="none" w:sz="0" w:space="0" w:color="auto"/>
                        <w:left w:val="none" w:sz="0" w:space="0" w:color="auto"/>
                        <w:bottom w:val="none" w:sz="0" w:space="0" w:color="auto"/>
                        <w:right w:val="none" w:sz="0" w:space="0" w:color="auto"/>
                      </w:divBdr>
                      <w:divsChild>
                        <w:div w:id="1999337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89175421">
      <w:bodyDiv w:val="1"/>
      <w:marLeft w:val="0"/>
      <w:marRight w:val="0"/>
      <w:marTop w:val="0"/>
      <w:marBottom w:val="0"/>
      <w:divBdr>
        <w:top w:val="none" w:sz="0" w:space="0" w:color="auto"/>
        <w:left w:val="none" w:sz="0" w:space="0" w:color="auto"/>
        <w:bottom w:val="none" w:sz="0" w:space="0" w:color="auto"/>
        <w:right w:val="none" w:sz="0" w:space="0" w:color="auto"/>
      </w:divBdr>
      <w:divsChild>
        <w:div w:id="1879199805">
          <w:marLeft w:val="0"/>
          <w:marRight w:val="0"/>
          <w:marTop w:val="0"/>
          <w:marBottom w:val="0"/>
          <w:divBdr>
            <w:top w:val="none" w:sz="0" w:space="0" w:color="auto"/>
            <w:left w:val="none" w:sz="0" w:space="0" w:color="auto"/>
            <w:bottom w:val="none" w:sz="0" w:space="0" w:color="auto"/>
            <w:right w:val="none" w:sz="0" w:space="0" w:color="auto"/>
          </w:divBdr>
        </w:div>
      </w:divsChild>
    </w:div>
    <w:div w:id="1227453274">
      <w:bodyDiv w:val="1"/>
      <w:marLeft w:val="0"/>
      <w:marRight w:val="0"/>
      <w:marTop w:val="0"/>
      <w:marBottom w:val="0"/>
      <w:divBdr>
        <w:top w:val="none" w:sz="0" w:space="0" w:color="auto"/>
        <w:left w:val="none" w:sz="0" w:space="0" w:color="auto"/>
        <w:bottom w:val="none" w:sz="0" w:space="0" w:color="auto"/>
        <w:right w:val="none" w:sz="0" w:space="0" w:color="auto"/>
      </w:divBdr>
    </w:div>
    <w:div w:id="1234316037">
      <w:bodyDiv w:val="1"/>
      <w:marLeft w:val="0"/>
      <w:marRight w:val="0"/>
      <w:marTop w:val="0"/>
      <w:marBottom w:val="0"/>
      <w:divBdr>
        <w:top w:val="none" w:sz="0" w:space="0" w:color="auto"/>
        <w:left w:val="none" w:sz="0" w:space="0" w:color="auto"/>
        <w:bottom w:val="none" w:sz="0" w:space="0" w:color="auto"/>
        <w:right w:val="none" w:sz="0" w:space="0" w:color="auto"/>
      </w:divBdr>
    </w:div>
    <w:div w:id="1248266705">
      <w:bodyDiv w:val="1"/>
      <w:marLeft w:val="0"/>
      <w:marRight w:val="0"/>
      <w:marTop w:val="0"/>
      <w:marBottom w:val="0"/>
      <w:divBdr>
        <w:top w:val="none" w:sz="0" w:space="0" w:color="auto"/>
        <w:left w:val="none" w:sz="0" w:space="0" w:color="auto"/>
        <w:bottom w:val="none" w:sz="0" w:space="0" w:color="auto"/>
        <w:right w:val="none" w:sz="0" w:space="0" w:color="auto"/>
      </w:divBdr>
    </w:div>
    <w:div w:id="1258950864">
      <w:bodyDiv w:val="1"/>
      <w:marLeft w:val="0"/>
      <w:marRight w:val="0"/>
      <w:marTop w:val="0"/>
      <w:marBottom w:val="0"/>
      <w:divBdr>
        <w:top w:val="none" w:sz="0" w:space="0" w:color="auto"/>
        <w:left w:val="none" w:sz="0" w:space="0" w:color="auto"/>
        <w:bottom w:val="none" w:sz="0" w:space="0" w:color="auto"/>
        <w:right w:val="none" w:sz="0" w:space="0" w:color="auto"/>
      </w:divBdr>
    </w:div>
    <w:div w:id="1269240789">
      <w:bodyDiv w:val="1"/>
      <w:marLeft w:val="0"/>
      <w:marRight w:val="0"/>
      <w:marTop w:val="0"/>
      <w:marBottom w:val="0"/>
      <w:divBdr>
        <w:top w:val="none" w:sz="0" w:space="0" w:color="auto"/>
        <w:left w:val="none" w:sz="0" w:space="0" w:color="auto"/>
        <w:bottom w:val="none" w:sz="0" w:space="0" w:color="auto"/>
        <w:right w:val="none" w:sz="0" w:space="0" w:color="auto"/>
      </w:divBdr>
    </w:div>
    <w:div w:id="1271667726">
      <w:bodyDiv w:val="1"/>
      <w:marLeft w:val="0"/>
      <w:marRight w:val="0"/>
      <w:marTop w:val="0"/>
      <w:marBottom w:val="0"/>
      <w:divBdr>
        <w:top w:val="none" w:sz="0" w:space="0" w:color="auto"/>
        <w:left w:val="none" w:sz="0" w:space="0" w:color="auto"/>
        <w:bottom w:val="none" w:sz="0" w:space="0" w:color="auto"/>
        <w:right w:val="none" w:sz="0" w:space="0" w:color="auto"/>
      </w:divBdr>
    </w:div>
    <w:div w:id="1288315649">
      <w:bodyDiv w:val="1"/>
      <w:marLeft w:val="0"/>
      <w:marRight w:val="0"/>
      <w:marTop w:val="0"/>
      <w:marBottom w:val="0"/>
      <w:divBdr>
        <w:top w:val="none" w:sz="0" w:space="0" w:color="auto"/>
        <w:left w:val="none" w:sz="0" w:space="0" w:color="auto"/>
        <w:bottom w:val="none" w:sz="0" w:space="0" w:color="auto"/>
        <w:right w:val="none" w:sz="0" w:space="0" w:color="auto"/>
      </w:divBdr>
    </w:div>
    <w:div w:id="1302809702">
      <w:bodyDiv w:val="1"/>
      <w:marLeft w:val="0"/>
      <w:marRight w:val="0"/>
      <w:marTop w:val="0"/>
      <w:marBottom w:val="0"/>
      <w:divBdr>
        <w:top w:val="none" w:sz="0" w:space="0" w:color="auto"/>
        <w:left w:val="none" w:sz="0" w:space="0" w:color="auto"/>
        <w:bottom w:val="none" w:sz="0" w:space="0" w:color="auto"/>
        <w:right w:val="none" w:sz="0" w:space="0" w:color="auto"/>
      </w:divBdr>
    </w:div>
    <w:div w:id="1333754450">
      <w:bodyDiv w:val="1"/>
      <w:marLeft w:val="0"/>
      <w:marRight w:val="0"/>
      <w:marTop w:val="0"/>
      <w:marBottom w:val="0"/>
      <w:divBdr>
        <w:top w:val="none" w:sz="0" w:space="0" w:color="auto"/>
        <w:left w:val="none" w:sz="0" w:space="0" w:color="auto"/>
        <w:bottom w:val="none" w:sz="0" w:space="0" w:color="auto"/>
        <w:right w:val="none" w:sz="0" w:space="0" w:color="auto"/>
      </w:divBdr>
    </w:div>
    <w:div w:id="1395011290">
      <w:bodyDiv w:val="1"/>
      <w:marLeft w:val="0"/>
      <w:marRight w:val="0"/>
      <w:marTop w:val="0"/>
      <w:marBottom w:val="0"/>
      <w:divBdr>
        <w:top w:val="none" w:sz="0" w:space="0" w:color="auto"/>
        <w:left w:val="none" w:sz="0" w:space="0" w:color="auto"/>
        <w:bottom w:val="none" w:sz="0" w:space="0" w:color="auto"/>
        <w:right w:val="none" w:sz="0" w:space="0" w:color="auto"/>
      </w:divBdr>
    </w:div>
    <w:div w:id="1399135656">
      <w:bodyDiv w:val="1"/>
      <w:marLeft w:val="0"/>
      <w:marRight w:val="0"/>
      <w:marTop w:val="0"/>
      <w:marBottom w:val="0"/>
      <w:divBdr>
        <w:top w:val="none" w:sz="0" w:space="0" w:color="auto"/>
        <w:left w:val="none" w:sz="0" w:space="0" w:color="auto"/>
        <w:bottom w:val="none" w:sz="0" w:space="0" w:color="auto"/>
        <w:right w:val="none" w:sz="0" w:space="0" w:color="auto"/>
      </w:divBdr>
      <w:divsChild>
        <w:div w:id="1685937437">
          <w:marLeft w:val="0"/>
          <w:marRight w:val="0"/>
          <w:marTop w:val="0"/>
          <w:marBottom w:val="0"/>
          <w:divBdr>
            <w:top w:val="none" w:sz="0" w:space="0" w:color="auto"/>
            <w:left w:val="none" w:sz="0" w:space="0" w:color="auto"/>
            <w:bottom w:val="none" w:sz="0" w:space="0" w:color="auto"/>
            <w:right w:val="none" w:sz="0" w:space="0" w:color="auto"/>
          </w:divBdr>
          <w:divsChild>
            <w:div w:id="1442531252">
              <w:marLeft w:val="0"/>
              <w:marRight w:val="0"/>
              <w:marTop w:val="0"/>
              <w:marBottom w:val="0"/>
              <w:divBdr>
                <w:top w:val="none" w:sz="0" w:space="0" w:color="auto"/>
                <w:left w:val="none" w:sz="0" w:space="0" w:color="auto"/>
                <w:bottom w:val="none" w:sz="0" w:space="0" w:color="auto"/>
                <w:right w:val="none" w:sz="0" w:space="0" w:color="auto"/>
              </w:divBdr>
            </w:div>
          </w:divsChild>
        </w:div>
        <w:div w:id="1929340934">
          <w:marLeft w:val="0"/>
          <w:marRight w:val="0"/>
          <w:marTop w:val="0"/>
          <w:marBottom w:val="0"/>
          <w:divBdr>
            <w:top w:val="none" w:sz="0" w:space="0" w:color="auto"/>
            <w:left w:val="none" w:sz="0" w:space="0" w:color="auto"/>
            <w:bottom w:val="none" w:sz="0" w:space="0" w:color="auto"/>
            <w:right w:val="none" w:sz="0" w:space="0" w:color="auto"/>
          </w:divBdr>
          <w:divsChild>
            <w:div w:id="1264990959">
              <w:marLeft w:val="0"/>
              <w:marRight w:val="0"/>
              <w:marTop w:val="0"/>
              <w:marBottom w:val="0"/>
              <w:divBdr>
                <w:top w:val="none" w:sz="0" w:space="0" w:color="auto"/>
                <w:left w:val="none" w:sz="0" w:space="0" w:color="auto"/>
                <w:bottom w:val="none" w:sz="0" w:space="0" w:color="auto"/>
                <w:right w:val="none" w:sz="0" w:space="0" w:color="auto"/>
              </w:divBdr>
              <w:divsChild>
                <w:div w:id="918637632">
                  <w:marLeft w:val="0"/>
                  <w:marRight w:val="0"/>
                  <w:marTop w:val="0"/>
                  <w:marBottom w:val="0"/>
                  <w:divBdr>
                    <w:top w:val="none" w:sz="0" w:space="0" w:color="auto"/>
                    <w:left w:val="none" w:sz="0" w:space="0" w:color="auto"/>
                    <w:bottom w:val="none" w:sz="0" w:space="0" w:color="auto"/>
                    <w:right w:val="none" w:sz="0" w:space="0" w:color="auto"/>
                  </w:divBdr>
                </w:div>
                <w:div w:id="1323508152">
                  <w:marLeft w:val="0"/>
                  <w:marRight w:val="0"/>
                  <w:marTop w:val="0"/>
                  <w:marBottom w:val="0"/>
                  <w:divBdr>
                    <w:top w:val="none" w:sz="0" w:space="0" w:color="auto"/>
                    <w:left w:val="none" w:sz="0" w:space="0" w:color="auto"/>
                    <w:bottom w:val="none" w:sz="0" w:space="0" w:color="auto"/>
                    <w:right w:val="none" w:sz="0" w:space="0" w:color="auto"/>
                  </w:divBdr>
                </w:div>
                <w:div w:id="139662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3914429">
      <w:bodyDiv w:val="1"/>
      <w:marLeft w:val="0"/>
      <w:marRight w:val="0"/>
      <w:marTop w:val="0"/>
      <w:marBottom w:val="0"/>
      <w:divBdr>
        <w:top w:val="none" w:sz="0" w:space="0" w:color="auto"/>
        <w:left w:val="none" w:sz="0" w:space="0" w:color="auto"/>
        <w:bottom w:val="none" w:sz="0" w:space="0" w:color="auto"/>
        <w:right w:val="none" w:sz="0" w:space="0" w:color="auto"/>
      </w:divBdr>
    </w:div>
    <w:div w:id="1416129706">
      <w:bodyDiv w:val="1"/>
      <w:marLeft w:val="0"/>
      <w:marRight w:val="0"/>
      <w:marTop w:val="0"/>
      <w:marBottom w:val="0"/>
      <w:divBdr>
        <w:top w:val="none" w:sz="0" w:space="0" w:color="auto"/>
        <w:left w:val="none" w:sz="0" w:space="0" w:color="auto"/>
        <w:bottom w:val="none" w:sz="0" w:space="0" w:color="auto"/>
        <w:right w:val="none" w:sz="0" w:space="0" w:color="auto"/>
      </w:divBdr>
      <w:divsChild>
        <w:div w:id="1566260737">
          <w:marLeft w:val="0"/>
          <w:marRight w:val="0"/>
          <w:marTop w:val="0"/>
          <w:marBottom w:val="0"/>
          <w:divBdr>
            <w:top w:val="none" w:sz="0" w:space="0" w:color="auto"/>
            <w:left w:val="none" w:sz="0" w:space="0" w:color="auto"/>
            <w:bottom w:val="none" w:sz="0" w:space="0" w:color="auto"/>
            <w:right w:val="none" w:sz="0" w:space="0" w:color="auto"/>
          </w:divBdr>
          <w:divsChild>
            <w:div w:id="884679708">
              <w:marLeft w:val="0"/>
              <w:marRight w:val="0"/>
              <w:marTop w:val="100"/>
              <w:marBottom w:val="100"/>
              <w:divBdr>
                <w:top w:val="none" w:sz="0" w:space="0" w:color="auto"/>
                <w:left w:val="none" w:sz="0" w:space="0" w:color="auto"/>
                <w:bottom w:val="none" w:sz="0" w:space="0" w:color="auto"/>
                <w:right w:val="none" w:sz="0" w:space="0" w:color="auto"/>
              </w:divBdr>
              <w:divsChild>
                <w:div w:id="44255810">
                  <w:marLeft w:val="150"/>
                  <w:marRight w:val="150"/>
                  <w:marTop w:val="0"/>
                  <w:marBottom w:val="0"/>
                  <w:divBdr>
                    <w:top w:val="none" w:sz="0" w:space="0" w:color="auto"/>
                    <w:left w:val="none" w:sz="0" w:space="0" w:color="auto"/>
                    <w:bottom w:val="single" w:sz="12" w:space="8" w:color="999999"/>
                    <w:right w:val="single" w:sz="6" w:space="8" w:color="999999"/>
                  </w:divBdr>
                </w:div>
                <w:div w:id="1823161671">
                  <w:marLeft w:val="150"/>
                  <w:marRight w:val="150"/>
                  <w:marTop w:val="0"/>
                  <w:marBottom w:val="0"/>
                  <w:divBdr>
                    <w:top w:val="none" w:sz="0" w:space="0" w:color="auto"/>
                    <w:left w:val="none" w:sz="0" w:space="0" w:color="auto"/>
                    <w:bottom w:val="single" w:sz="12" w:space="8" w:color="999999"/>
                    <w:right w:val="single" w:sz="6" w:space="8" w:color="999999"/>
                  </w:divBdr>
                </w:div>
                <w:div w:id="1956206305">
                  <w:marLeft w:val="150"/>
                  <w:marRight w:val="150"/>
                  <w:marTop w:val="0"/>
                  <w:marBottom w:val="0"/>
                  <w:divBdr>
                    <w:top w:val="none" w:sz="0" w:space="0" w:color="auto"/>
                    <w:left w:val="none" w:sz="0" w:space="0" w:color="auto"/>
                    <w:bottom w:val="single" w:sz="12" w:space="8" w:color="999999"/>
                    <w:right w:val="single" w:sz="6" w:space="8" w:color="999999"/>
                  </w:divBdr>
                </w:div>
                <w:div w:id="498815229">
                  <w:marLeft w:val="150"/>
                  <w:marRight w:val="150"/>
                  <w:marTop w:val="0"/>
                  <w:marBottom w:val="0"/>
                  <w:divBdr>
                    <w:top w:val="none" w:sz="0" w:space="0" w:color="auto"/>
                    <w:left w:val="none" w:sz="0" w:space="0" w:color="auto"/>
                    <w:bottom w:val="single" w:sz="12" w:space="8" w:color="999999"/>
                    <w:right w:val="single" w:sz="6" w:space="8" w:color="999999"/>
                  </w:divBdr>
                </w:div>
                <w:div w:id="438911706">
                  <w:marLeft w:val="150"/>
                  <w:marRight w:val="150"/>
                  <w:marTop w:val="0"/>
                  <w:marBottom w:val="0"/>
                  <w:divBdr>
                    <w:top w:val="none" w:sz="0" w:space="0" w:color="auto"/>
                    <w:left w:val="none" w:sz="0" w:space="0" w:color="auto"/>
                    <w:bottom w:val="single" w:sz="12" w:space="8" w:color="999999"/>
                    <w:right w:val="single" w:sz="6" w:space="8" w:color="999999"/>
                  </w:divBdr>
                </w:div>
                <w:div w:id="950742741">
                  <w:marLeft w:val="150"/>
                  <w:marRight w:val="150"/>
                  <w:marTop w:val="0"/>
                  <w:marBottom w:val="0"/>
                  <w:divBdr>
                    <w:top w:val="none" w:sz="0" w:space="0" w:color="auto"/>
                    <w:left w:val="none" w:sz="0" w:space="0" w:color="auto"/>
                    <w:bottom w:val="single" w:sz="12" w:space="8" w:color="999999"/>
                    <w:right w:val="single" w:sz="6" w:space="8" w:color="999999"/>
                  </w:divBdr>
                </w:div>
              </w:divsChild>
            </w:div>
          </w:divsChild>
        </w:div>
        <w:div w:id="1441677392">
          <w:marLeft w:val="0"/>
          <w:marRight w:val="0"/>
          <w:marTop w:val="0"/>
          <w:marBottom w:val="0"/>
          <w:divBdr>
            <w:top w:val="none" w:sz="0" w:space="0" w:color="auto"/>
            <w:left w:val="none" w:sz="0" w:space="0" w:color="auto"/>
            <w:bottom w:val="none" w:sz="0" w:space="0" w:color="auto"/>
            <w:right w:val="none" w:sz="0" w:space="0" w:color="auto"/>
          </w:divBdr>
        </w:div>
      </w:divsChild>
    </w:div>
    <w:div w:id="1418016458">
      <w:bodyDiv w:val="1"/>
      <w:marLeft w:val="0"/>
      <w:marRight w:val="0"/>
      <w:marTop w:val="0"/>
      <w:marBottom w:val="0"/>
      <w:divBdr>
        <w:top w:val="none" w:sz="0" w:space="0" w:color="auto"/>
        <w:left w:val="none" w:sz="0" w:space="0" w:color="auto"/>
        <w:bottom w:val="none" w:sz="0" w:space="0" w:color="auto"/>
        <w:right w:val="none" w:sz="0" w:space="0" w:color="auto"/>
      </w:divBdr>
    </w:div>
    <w:div w:id="1425881711">
      <w:bodyDiv w:val="1"/>
      <w:marLeft w:val="0"/>
      <w:marRight w:val="0"/>
      <w:marTop w:val="0"/>
      <w:marBottom w:val="0"/>
      <w:divBdr>
        <w:top w:val="none" w:sz="0" w:space="0" w:color="auto"/>
        <w:left w:val="none" w:sz="0" w:space="0" w:color="auto"/>
        <w:bottom w:val="none" w:sz="0" w:space="0" w:color="auto"/>
        <w:right w:val="none" w:sz="0" w:space="0" w:color="auto"/>
      </w:divBdr>
    </w:div>
    <w:div w:id="1440837782">
      <w:bodyDiv w:val="1"/>
      <w:marLeft w:val="0"/>
      <w:marRight w:val="0"/>
      <w:marTop w:val="0"/>
      <w:marBottom w:val="0"/>
      <w:divBdr>
        <w:top w:val="none" w:sz="0" w:space="0" w:color="auto"/>
        <w:left w:val="none" w:sz="0" w:space="0" w:color="auto"/>
        <w:bottom w:val="none" w:sz="0" w:space="0" w:color="auto"/>
        <w:right w:val="none" w:sz="0" w:space="0" w:color="auto"/>
      </w:divBdr>
    </w:div>
    <w:div w:id="1489436732">
      <w:bodyDiv w:val="1"/>
      <w:marLeft w:val="0"/>
      <w:marRight w:val="0"/>
      <w:marTop w:val="0"/>
      <w:marBottom w:val="0"/>
      <w:divBdr>
        <w:top w:val="none" w:sz="0" w:space="0" w:color="auto"/>
        <w:left w:val="none" w:sz="0" w:space="0" w:color="auto"/>
        <w:bottom w:val="none" w:sz="0" w:space="0" w:color="auto"/>
        <w:right w:val="none" w:sz="0" w:space="0" w:color="auto"/>
      </w:divBdr>
      <w:divsChild>
        <w:div w:id="1223179744">
          <w:marLeft w:val="0"/>
          <w:marRight w:val="0"/>
          <w:marTop w:val="0"/>
          <w:marBottom w:val="0"/>
          <w:divBdr>
            <w:top w:val="none" w:sz="0" w:space="0" w:color="auto"/>
            <w:left w:val="none" w:sz="0" w:space="0" w:color="auto"/>
            <w:bottom w:val="none" w:sz="0" w:space="0" w:color="auto"/>
            <w:right w:val="none" w:sz="0" w:space="0" w:color="auto"/>
          </w:divBdr>
          <w:divsChild>
            <w:div w:id="371347126">
              <w:marLeft w:val="0"/>
              <w:marRight w:val="0"/>
              <w:marTop w:val="0"/>
              <w:marBottom w:val="0"/>
              <w:divBdr>
                <w:top w:val="none" w:sz="0" w:space="0" w:color="auto"/>
                <w:left w:val="none" w:sz="0" w:space="0" w:color="auto"/>
                <w:bottom w:val="none" w:sz="0" w:space="0" w:color="auto"/>
                <w:right w:val="none" w:sz="0" w:space="0" w:color="auto"/>
              </w:divBdr>
            </w:div>
          </w:divsChild>
        </w:div>
        <w:div w:id="421222999">
          <w:marLeft w:val="0"/>
          <w:marRight w:val="0"/>
          <w:marTop w:val="0"/>
          <w:marBottom w:val="0"/>
          <w:divBdr>
            <w:top w:val="none" w:sz="0" w:space="0" w:color="auto"/>
            <w:left w:val="none" w:sz="0" w:space="0" w:color="auto"/>
            <w:bottom w:val="none" w:sz="0" w:space="0" w:color="auto"/>
            <w:right w:val="none" w:sz="0" w:space="0" w:color="auto"/>
          </w:divBdr>
          <w:divsChild>
            <w:div w:id="1826315571">
              <w:marLeft w:val="0"/>
              <w:marRight w:val="0"/>
              <w:marTop w:val="0"/>
              <w:marBottom w:val="0"/>
              <w:divBdr>
                <w:top w:val="none" w:sz="0" w:space="0" w:color="auto"/>
                <w:left w:val="none" w:sz="0" w:space="0" w:color="auto"/>
                <w:bottom w:val="none" w:sz="0" w:space="0" w:color="auto"/>
                <w:right w:val="none" w:sz="0" w:space="0" w:color="auto"/>
              </w:divBdr>
              <w:divsChild>
                <w:div w:id="1297493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6060388">
      <w:bodyDiv w:val="1"/>
      <w:marLeft w:val="0"/>
      <w:marRight w:val="0"/>
      <w:marTop w:val="0"/>
      <w:marBottom w:val="0"/>
      <w:divBdr>
        <w:top w:val="none" w:sz="0" w:space="0" w:color="auto"/>
        <w:left w:val="none" w:sz="0" w:space="0" w:color="auto"/>
        <w:bottom w:val="none" w:sz="0" w:space="0" w:color="auto"/>
        <w:right w:val="none" w:sz="0" w:space="0" w:color="auto"/>
      </w:divBdr>
    </w:div>
    <w:div w:id="1557857560">
      <w:bodyDiv w:val="1"/>
      <w:marLeft w:val="0"/>
      <w:marRight w:val="0"/>
      <w:marTop w:val="0"/>
      <w:marBottom w:val="0"/>
      <w:divBdr>
        <w:top w:val="none" w:sz="0" w:space="0" w:color="auto"/>
        <w:left w:val="none" w:sz="0" w:space="0" w:color="auto"/>
        <w:bottom w:val="none" w:sz="0" w:space="0" w:color="auto"/>
        <w:right w:val="none" w:sz="0" w:space="0" w:color="auto"/>
      </w:divBdr>
      <w:divsChild>
        <w:div w:id="959259796">
          <w:marLeft w:val="0"/>
          <w:marRight w:val="0"/>
          <w:marTop w:val="0"/>
          <w:marBottom w:val="0"/>
          <w:divBdr>
            <w:top w:val="none" w:sz="0" w:space="0" w:color="auto"/>
            <w:left w:val="none" w:sz="0" w:space="0" w:color="auto"/>
            <w:bottom w:val="none" w:sz="0" w:space="0" w:color="auto"/>
            <w:right w:val="none" w:sz="0" w:space="0" w:color="auto"/>
          </w:divBdr>
          <w:divsChild>
            <w:div w:id="1373460552">
              <w:marLeft w:val="0"/>
              <w:marRight w:val="0"/>
              <w:marTop w:val="0"/>
              <w:marBottom w:val="0"/>
              <w:divBdr>
                <w:top w:val="none" w:sz="0" w:space="0" w:color="auto"/>
                <w:left w:val="none" w:sz="0" w:space="0" w:color="auto"/>
                <w:bottom w:val="none" w:sz="0" w:space="0" w:color="auto"/>
                <w:right w:val="none" w:sz="0" w:space="0" w:color="auto"/>
              </w:divBdr>
              <w:divsChild>
                <w:div w:id="864246919">
                  <w:marLeft w:val="0"/>
                  <w:marRight w:val="0"/>
                  <w:marTop w:val="0"/>
                  <w:marBottom w:val="0"/>
                  <w:divBdr>
                    <w:top w:val="none" w:sz="0" w:space="0" w:color="auto"/>
                    <w:left w:val="none" w:sz="0" w:space="0" w:color="auto"/>
                    <w:bottom w:val="none" w:sz="0" w:space="0" w:color="auto"/>
                    <w:right w:val="none" w:sz="0" w:space="0" w:color="auto"/>
                  </w:divBdr>
                </w:div>
              </w:divsChild>
            </w:div>
            <w:div w:id="11104545">
              <w:marLeft w:val="0"/>
              <w:marRight w:val="0"/>
              <w:marTop w:val="0"/>
              <w:marBottom w:val="0"/>
              <w:divBdr>
                <w:top w:val="none" w:sz="0" w:space="0" w:color="auto"/>
                <w:left w:val="none" w:sz="0" w:space="0" w:color="auto"/>
                <w:bottom w:val="none" w:sz="0" w:space="0" w:color="auto"/>
                <w:right w:val="none" w:sz="0" w:space="0" w:color="auto"/>
              </w:divBdr>
              <w:divsChild>
                <w:div w:id="420756654">
                  <w:marLeft w:val="0"/>
                  <w:marRight w:val="0"/>
                  <w:marTop w:val="0"/>
                  <w:marBottom w:val="0"/>
                  <w:divBdr>
                    <w:top w:val="none" w:sz="0" w:space="0" w:color="auto"/>
                    <w:left w:val="none" w:sz="0" w:space="0" w:color="auto"/>
                    <w:bottom w:val="none" w:sz="0" w:space="0" w:color="auto"/>
                    <w:right w:val="none" w:sz="0" w:space="0" w:color="auto"/>
                  </w:divBdr>
                  <w:divsChild>
                    <w:div w:id="1497912722">
                      <w:marLeft w:val="0"/>
                      <w:marRight w:val="0"/>
                      <w:marTop w:val="0"/>
                      <w:marBottom w:val="0"/>
                      <w:divBdr>
                        <w:top w:val="none" w:sz="0" w:space="0" w:color="auto"/>
                        <w:left w:val="none" w:sz="0" w:space="0" w:color="auto"/>
                        <w:bottom w:val="none" w:sz="0" w:space="0" w:color="auto"/>
                        <w:right w:val="none" w:sz="0" w:space="0" w:color="auto"/>
                      </w:divBdr>
                    </w:div>
                    <w:div w:id="1966885386">
                      <w:marLeft w:val="0"/>
                      <w:marRight w:val="0"/>
                      <w:marTop w:val="0"/>
                      <w:marBottom w:val="0"/>
                      <w:divBdr>
                        <w:top w:val="none" w:sz="0" w:space="0" w:color="auto"/>
                        <w:left w:val="none" w:sz="0" w:space="0" w:color="auto"/>
                        <w:bottom w:val="none" w:sz="0" w:space="0" w:color="auto"/>
                        <w:right w:val="none" w:sz="0" w:space="0" w:color="auto"/>
                      </w:divBdr>
                      <w:divsChild>
                        <w:div w:id="1646736648">
                          <w:marLeft w:val="0"/>
                          <w:marRight w:val="0"/>
                          <w:marTop w:val="0"/>
                          <w:marBottom w:val="0"/>
                          <w:divBdr>
                            <w:top w:val="none" w:sz="0" w:space="0" w:color="auto"/>
                            <w:left w:val="none" w:sz="0" w:space="0" w:color="auto"/>
                            <w:bottom w:val="none" w:sz="0" w:space="0" w:color="auto"/>
                            <w:right w:val="none" w:sz="0" w:space="0" w:color="auto"/>
                          </w:divBdr>
                        </w:div>
                        <w:div w:id="126554533">
                          <w:marLeft w:val="0"/>
                          <w:marRight w:val="0"/>
                          <w:marTop w:val="0"/>
                          <w:marBottom w:val="0"/>
                          <w:divBdr>
                            <w:top w:val="none" w:sz="0" w:space="0" w:color="auto"/>
                            <w:left w:val="none" w:sz="0" w:space="0" w:color="auto"/>
                            <w:bottom w:val="none" w:sz="0" w:space="0" w:color="auto"/>
                            <w:right w:val="none" w:sz="0" w:space="0" w:color="auto"/>
                          </w:divBdr>
                        </w:div>
                        <w:div w:id="122115563">
                          <w:marLeft w:val="0"/>
                          <w:marRight w:val="0"/>
                          <w:marTop w:val="0"/>
                          <w:marBottom w:val="0"/>
                          <w:divBdr>
                            <w:top w:val="none" w:sz="0" w:space="0" w:color="auto"/>
                            <w:left w:val="none" w:sz="0" w:space="0" w:color="auto"/>
                            <w:bottom w:val="none" w:sz="0" w:space="0" w:color="auto"/>
                            <w:right w:val="none" w:sz="0" w:space="0" w:color="auto"/>
                          </w:divBdr>
                        </w:div>
                        <w:div w:id="974021478">
                          <w:marLeft w:val="0"/>
                          <w:marRight w:val="0"/>
                          <w:marTop w:val="0"/>
                          <w:marBottom w:val="0"/>
                          <w:divBdr>
                            <w:top w:val="none" w:sz="0" w:space="0" w:color="auto"/>
                            <w:left w:val="none" w:sz="0" w:space="0" w:color="auto"/>
                            <w:bottom w:val="none" w:sz="0" w:space="0" w:color="auto"/>
                            <w:right w:val="none" w:sz="0" w:space="0" w:color="auto"/>
                          </w:divBdr>
                        </w:div>
                      </w:divsChild>
                    </w:div>
                    <w:div w:id="32509152">
                      <w:marLeft w:val="0"/>
                      <w:marRight w:val="0"/>
                      <w:marTop w:val="0"/>
                      <w:marBottom w:val="0"/>
                      <w:divBdr>
                        <w:top w:val="none" w:sz="0" w:space="0" w:color="auto"/>
                        <w:left w:val="none" w:sz="0" w:space="0" w:color="auto"/>
                        <w:bottom w:val="none" w:sz="0" w:space="0" w:color="auto"/>
                        <w:right w:val="none" w:sz="0" w:space="0" w:color="auto"/>
                      </w:divBdr>
                    </w:div>
                    <w:div w:id="802889998">
                      <w:marLeft w:val="0"/>
                      <w:marRight w:val="0"/>
                      <w:marTop w:val="0"/>
                      <w:marBottom w:val="0"/>
                      <w:divBdr>
                        <w:top w:val="none" w:sz="0" w:space="0" w:color="auto"/>
                        <w:left w:val="none" w:sz="0" w:space="0" w:color="auto"/>
                        <w:bottom w:val="none" w:sz="0" w:space="0" w:color="auto"/>
                        <w:right w:val="none" w:sz="0" w:space="0" w:color="auto"/>
                      </w:divBdr>
                      <w:divsChild>
                        <w:div w:id="1518154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68493783">
      <w:bodyDiv w:val="1"/>
      <w:marLeft w:val="0"/>
      <w:marRight w:val="0"/>
      <w:marTop w:val="0"/>
      <w:marBottom w:val="0"/>
      <w:divBdr>
        <w:top w:val="none" w:sz="0" w:space="0" w:color="auto"/>
        <w:left w:val="none" w:sz="0" w:space="0" w:color="auto"/>
        <w:bottom w:val="none" w:sz="0" w:space="0" w:color="auto"/>
        <w:right w:val="none" w:sz="0" w:space="0" w:color="auto"/>
      </w:divBdr>
    </w:div>
    <w:div w:id="1586841477">
      <w:bodyDiv w:val="1"/>
      <w:marLeft w:val="0"/>
      <w:marRight w:val="0"/>
      <w:marTop w:val="0"/>
      <w:marBottom w:val="0"/>
      <w:divBdr>
        <w:top w:val="none" w:sz="0" w:space="0" w:color="auto"/>
        <w:left w:val="none" w:sz="0" w:space="0" w:color="auto"/>
        <w:bottom w:val="none" w:sz="0" w:space="0" w:color="auto"/>
        <w:right w:val="none" w:sz="0" w:space="0" w:color="auto"/>
      </w:divBdr>
    </w:div>
    <w:div w:id="1609583179">
      <w:bodyDiv w:val="1"/>
      <w:marLeft w:val="0"/>
      <w:marRight w:val="0"/>
      <w:marTop w:val="0"/>
      <w:marBottom w:val="0"/>
      <w:divBdr>
        <w:top w:val="none" w:sz="0" w:space="0" w:color="auto"/>
        <w:left w:val="none" w:sz="0" w:space="0" w:color="auto"/>
        <w:bottom w:val="none" w:sz="0" w:space="0" w:color="auto"/>
        <w:right w:val="none" w:sz="0" w:space="0" w:color="auto"/>
      </w:divBdr>
    </w:div>
    <w:div w:id="1611819064">
      <w:bodyDiv w:val="1"/>
      <w:marLeft w:val="0"/>
      <w:marRight w:val="0"/>
      <w:marTop w:val="0"/>
      <w:marBottom w:val="0"/>
      <w:divBdr>
        <w:top w:val="none" w:sz="0" w:space="0" w:color="auto"/>
        <w:left w:val="none" w:sz="0" w:space="0" w:color="auto"/>
        <w:bottom w:val="none" w:sz="0" w:space="0" w:color="auto"/>
        <w:right w:val="none" w:sz="0" w:space="0" w:color="auto"/>
      </w:divBdr>
    </w:div>
    <w:div w:id="1614095523">
      <w:bodyDiv w:val="1"/>
      <w:marLeft w:val="0"/>
      <w:marRight w:val="0"/>
      <w:marTop w:val="0"/>
      <w:marBottom w:val="0"/>
      <w:divBdr>
        <w:top w:val="none" w:sz="0" w:space="0" w:color="auto"/>
        <w:left w:val="none" w:sz="0" w:space="0" w:color="auto"/>
        <w:bottom w:val="none" w:sz="0" w:space="0" w:color="auto"/>
        <w:right w:val="none" w:sz="0" w:space="0" w:color="auto"/>
      </w:divBdr>
      <w:divsChild>
        <w:div w:id="1528830955">
          <w:marLeft w:val="0"/>
          <w:marRight w:val="0"/>
          <w:marTop w:val="0"/>
          <w:marBottom w:val="0"/>
          <w:divBdr>
            <w:top w:val="none" w:sz="0" w:space="0" w:color="auto"/>
            <w:left w:val="none" w:sz="0" w:space="0" w:color="auto"/>
            <w:bottom w:val="none" w:sz="0" w:space="0" w:color="auto"/>
            <w:right w:val="none" w:sz="0" w:space="0" w:color="auto"/>
          </w:divBdr>
          <w:divsChild>
            <w:div w:id="751858535">
              <w:marLeft w:val="0"/>
              <w:marRight w:val="0"/>
              <w:marTop w:val="0"/>
              <w:marBottom w:val="0"/>
              <w:divBdr>
                <w:top w:val="none" w:sz="0" w:space="0" w:color="auto"/>
                <w:left w:val="none" w:sz="0" w:space="0" w:color="auto"/>
                <w:bottom w:val="none" w:sz="0" w:space="0" w:color="auto"/>
                <w:right w:val="none" w:sz="0" w:space="0" w:color="auto"/>
              </w:divBdr>
            </w:div>
          </w:divsChild>
        </w:div>
        <w:div w:id="490953697">
          <w:marLeft w:val="0"/>
          <w:marRight w:val="0"/>
          <w:marTop w:val="0"/>
          <w:marBottom w:val="0"/>
          <w:divBdr>
            <w:top w:val="none" w:sz="0" w:space="0" w:color="auto"/>
            <w:left w:val="none" w:sz="0" w:space="0" w:color="auto"/>
            <w:bottom w:val="none" w:sz="0" w:space="0" w:color="auto"/>
            <w:right w:val="none" w:sz="0" w:space="0" w:color="auto"/>
          </w:divBdr>
          <w:divsChild>
            <w:div w:id="856040968">
              <w:marLeft w:val="0"/>
              <w:marRight w:val="0"/>
              <w:marTop w:val="0"/>
              <w:marBottom w:val="0"/>
              <w:divBdr>
                <w:top w:val="none" w:sz="0" w:space="0" w:color="auto"/>
                <w:left w:val="none" w:sz="0" w:space="0" w:color="auto"/>
                <w:bottom w:val="none" w:sz="0" w:space="0" w:color="auto"/>
                <w:right w:val="none" w:sz="0" w:space="0" w:color="auto"/>
              </w:divBdr>
              <w:divsChild>
                <w:div w:id="146866566">
                  <w:marLeft w:val="0"/>
                  <w:marRight w:val="0"/>
                  <w:marTop w:val="0"/>
                  <w:marBottom w:val="0"/>
                  <w:divBdr>
                    <w:top w:val="none" w:sz="0" w:space="0" w:color="auto"/>
                    <w:left w:val="none" w:sz="0" w:space="0" w:color="auto"/>
                    <w:bottom w:val="none" w:sz="0" w:space="0" w:color="auto"/>
                    <w:right w:val="none" w:sz="0" w:space="0" w:color="auto"/>
                  </w:divBdr>
                </w:div>
                <w:div w:id="1924876425">
                  <w:marLeft w:val="0"/>
                  <w:marRight w:val="0"/>
                  <w:marTop w:val="0"/>
                  <w:marBottom w:val="0"/>
                  <w:divBdr>
                    <w:top w:val="none" w:sz="0" w:space="0" w:color="auto"/>
                    <w:left w:val="none" w:sz="0" w:space="0" w:color="auto"/>
                    <w:bottom w:val="none" w:sz="0" w:space="0" w:color="auto"/>
                    <w:right w:val="none" w:sz="0" w:space="0" w:color="auto"/>
                  </w:divBdr>
                </w:div>
                <w:div w:id="1057977420">
                  <w:marLeft w:val="0"/>
                  <w:marRight w:val="0"/>
                  <w:marTop w:val="0"/>
                  <w:marBottom w:val="0"/>
                  <w:divBdr>
                    <w:top w:val="none" w:sz="0" w:space="0" w:color="auto"/>
                    <w:left w:val="none" w:sz="0" w:space="0" w:color="auto"/>
                    <w:bottom w:val="none" w:sz="0" w:space="0" w:color="auto"/>
                    <w:right w:val="none" w:sz="0" w:space="0" w:color="auto"/>
                  </w:divBdr>
                </w:div>
                <w:div w:id="819226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6322020">
      <w:bodyDiv w:val="1"/>
      <w:marLeft w:val="0"/>
      <w:marRight w:val="0"/>
      <w:marTop w:val="0"/>
      <w:marBottom w:val="0"/>
      <w:divBdr>
        <w:top w:val="none" w:sz="0" w:space="0" w:color="auto"/>
        <w:left w:val="none" w:sz="0" w:space="0" w:color="auto"/>
        <w:bottom w:val="none" w:sz="0" w:space="0" w:color="auto"/>
        <w:right w:val="none" w:sz="0" w:space="0" w:color="auto"/>
      </w:divBdr>
    </w:div>
    <w:div w:id="1671326987">
      <w:bodyDiv w:val="1"/>
      <w:marLeft w:val="0"/>
      <w:marRight w:val="0"/>
      <w:marTop w:val="0"/>
      <w:marBottom w:val="0"/>
      <w:divBdr>
        <w:top w:val="none" w:sz="0" w:space="0" w:color="auto"/>
        <w:left w:val="none" w:sz="0" w:space="0" w:color="auto"/>
        <w:bottom w:val="none" w:sz="0" w:space="0" w:color="auto"/>
        <w:right w:val="none" w:sz="0" w:space="0" w:color="auto"/>
      </w:divBdr>
      <w:divsChild>
        <w:div w:id="952907500">
          <w:marLeft w:val="0"/>
          <w:marRight w:val="0"/>
          <w:marTop w:val="0"/>
          <w:marBottom w:val="0"/>
          <w:divBdr>
            <w:top w:val="none" w:sz="0" w:space="0" w:color="auto"/>
            <w:left w:val="none" w:sz="0" w:space="0" w:color="auto"/>
            <w:bottom w:val="none" w:sz="0" w:space="0" w:color="auto"/>
            <w:right w:val="none" w:sz="0" w:space="0" w:color="auto"/>
          </w:divBdr>
          <w:divsChild>
            <w:div w:id="352536639">
              <w:marLeft w:val="0"/>
              <w:marRight w:val="0"/>
              <w:marTop w:val="0"/>
              <w:marBottom w:val="0"/>
              <w:divBdr>
                <w:top w:val="none" w:sz="0" w:space="0" w:color="auto"/>
                <w:left w:val="none" w:sz="0" w:space="0" w:color="auto"/>
                <w:bottom w:val="none" w:sz="0" w:space="0" w:color="auto"/>
                <w:right w:val="none" w:sz="0" w:space="0" w:color="auto"/>
              </w:divBdr>
            </w:div>
          </w:divsChild>
        </w:div>
        <w:div w:id="1218473093">
          <w:marLeft w:val="0"/>
          <w:marRight w:val="0"/>
          <w:marTop w:val="0"/>
          <w:marBottom w:val="0"/>
          <w:divBdr>
            <w:top w:val="none" w:sz="0" w:space="0" w:color="auto"/>
            <w:left w:val="none" w:sz="0" w:space="0" w:color="auto"/>
            <w:bottom w:val="none" w:sz="0" w:space="0" w:color="auto"/>
            <w:right w:val="none" w:sz="0" w:space="0" w:color="auto"/>
          </w:divBdr>
          <w:divsChild>
            <w:div w:id="999309562">
              <w:marLeft w:val="0"/>
              <w:marRight w:val="0"/>
              <w:marTop w:val="0"/>
              <w:marBottom w:val="0"/>
              <w:divBdr>
                <w:top w:val="none" w:sz="0" w:space="0" w:color="auto"/>
                <w:left w:val="none" w:sz="0" w:space="0" w:color="auto"/>
                <w:bottom w:val="none" w:sz="0" w:space="0" w:color="auto"/>
                <w:right w:val="none" w:sz="0" w:space="0" w:color="auto"/>
              </w:divBdr>
              <w:divsChild>
                <w:div w:id="534075359">
                  <w:marLeft w:val="0"/>
                  <w:marRight w:val="0"/>
                  <w:marTop w:val="0"/>
                  <w:marBottom w:val="0"/>
                  <w:divBdr>
                    <w:top w:val="none" w:sz="0" w:space="0" w:color="auto"/>
                    <w:left w:val="none" w:sz="0" w:space="0" w:color="auto"/>
                    <w:bottom w:val="none" w:sz="0" w:space="0" w:color="auto"/>
                    <w:right w:val="none" w:sz="0" w:space="0" w:color="auto"/>
                  </w:divBdr>
                </w:div>
                <w:div w:id="752892353">
                  <w:marLeft w:val="0"/>
                  <w:marRight w:val="0"/>
                  <w:marTop w:val="0"/>
                  <w:marBottom w:val="0"/>
                  <w:divBdr>
                    <w:top w:val="none" w:sz="0" w:space="0" w:color="auto"/>
                    <w:left w:val="none" w:sz="0" w:space="0" w:color="auto"/>
                    <w:bottom w:val="none" w:sz="0" w:space="0" w:color="auto"/>
                    <w:right w:val="none" w:sz="0" w:space="0" w:color="auto"/>
                  </w:divBdr>
                </w:div>
                <w:div w:id="960040636">
                  <w:marLeft w:val="0"/>
                  <w:marRight w:val="0"/>
                  <w:marTop w:val="0"/>
                  <w:marBottom w:val="0"/>
                  <w:divBdr>
                    <w:top w:val="none" w:sz="0" w:space="0" w:color="auto"/>
                    <w:left w:val="none" w:sz="0" w:space="0" w:color="auto"/>
                    <w:bottom w:val="none" w:sz="0" w:space="0" w:color="auto"/>
                    <w:right w:val="none" w:sz="0" w:space="0" w:color="auto"/>
                  </w:divBdr>
                </w:div>
                <w:div w:id="1050569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7126525">
      <w:bodyDiv w:val="1"/>
      <w:marLeft w:val="0"/>
      <w:marRight w:val="0"/>
      <w:marTop w:val="0"/>
      <w:marBottom w:val="0"/>
      <w:divBdr>
        <w:top w:val="none" w:sz="0" w:space="0" w:color="auto"/>
        <w:left w:val="none" w:sz="0" w:space="0" w:color="auto"/>
        <w:bottom w:val="none" w:sz="0" w:space="0" w:color="auto"/>
        <w:right w:val="none" w:sz="0" w:space="0" w:color="auto"/>
      </w:divBdr>
      <w:divsChild>
        <w:div w:id="1102650814">
          <w:marLeft w:val="0"/>
          <w:marRight w:val="0"/>
          <w:marTop w:val="0"/>
          <w:marBottom w:val="0"/>
          <w:divBdr>
            <w:top w:val="none" w:sz="0" w:space="0" w:color="auto"/>
            <w:left w:val="none" w:sz="0" w:space="0" w:color="auto"/>
            <w:bottom w:val="none" w:sz="0" w:space="0" w:color="auto"/>
            <w:right w:val="none" w:sz="0" w:space="0" w:color="auto"/>
          </w:divBdr>
        </w:div>
        <w:div w:id="119035002">
          <w:marLeft w:val="0"/>
          <w:marRight w:val="0"/>
          <w:marTop w:val="0"/>
          <w:marBottom w:val="0"/>
          <w:divBdr>
            <w:top w:val="none" w:sz="0" w:space="0" w:color="auto"/>
            <w:left w:val="none" w:sz="0" w:space="0" w:color="auto"/>
            <w:bottom w:val="none" w:sz="0" w:space="0" w:color="auto"/>
            <w:right w:val="none" w:sz="0" w:space="0" w:color="auto"/>
          </w:divBdr>
          <w:divsChild>
            <w:div w:id="2019309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6052986">
      <w:bodyDiv w:val="1"/>
      <w:marLeft w:val="0"/>
      <w:marRight w:val="0"/>
      <w:marTop w:val="0"/>
      <w:marBottom w:val="0"/>
      <w:divBdr>
        <w:top w:val="none" w:sz="0" w:space="0" w:color="auto"/>
        <w:left w:val="none" w:sz="0" w:space="0" w:color="auto"/>
        <w:bottom w:val="none" w:sz="0" w:space="0" w:color="auto"/>
        <w:right w:val="none" w:sz="0" w:space="0" w:color="auto"/>
      </w:divBdr>
    </w:div>
    <w:div w:id="1760590417">
      <w:bodyDiv w:val="1"/>
      <w:marLeft w:val="0"/>
      <w:marRight w:val="0"/>
      <w:marTop w:val="0"/>
      <w:marBottom w:val="0"/>
      <w:divBdr>
        <w:top w:val="none" w:sz="0" w:space="0" w:color="auto"/>
        <w:left w:val="none" w:sz="0" w:space="0" w:color="auto"/>
        <w:bottom w:val="none" w:sz="0" w:space="0" w:color="auto"/>
        <w:right w:val="none" w:sz="0" w:space="0" w:color="auto"/>
      </w:divBdr>
    </w:div>
    <w:div w:id="1762070891">
      <w:bodyDiv w:val="1"/>
      <w:marLeft w:val="0"/>
      <w:marRight w:val="0"/>
      <w:marTop w:val="0"/>
      <w:marBottom w:val="0"/>
      <w:divBdr>
        <w:top w:val="none" w:sz="0" w:space="0" w:color="auto"/>
        <w:left w:val="none" w:sz="0" w:space="0" w:color="auto"/>
        <w:bottom w:val="none" w:sz="0" w:space="0" w:color="auto"/>
        <w:right w:val="none" w:sz="0" w:space="0" w:color="auto"/>
      </w:divBdr>
      <w:divsChild>
        <w:div w:id="124005758">
          <w:marLeft w:val="0"/>
          <w:marRight w:val="0"/>
          <w:marTop w:val="0"/>
          <w:marBottom w:val="0"/>
          <w:divBdr>
            <w:top w:val="none" w:sz="0" w:space="0" w:color="auto"/>
            <w:left w:val="none" w:sz="0" w:space="0" w:color="auto"/>
            <w:bottom w:val="none" w:sz="0" w:space="0" w:color="auto"/>
            <w:right w:val="none" w:sz="0" w:space="0" w:color="auto"/>
          </w:divBdr>
          <w:divsChild>
            <w:div w:id="2003462655">
              <w:marLeft w:val="0"/>
              <w:marRight w:val="0"/>
              <w:marTop w:val="0"/>
              <w:marBottom w:val="0"/>
              <w:divBdr>
                <w:top w:val="none" w:sz="0" w:space="0" w:color="auto"/>
                <w:left w:val="none" w:sz="0" w:space="0" w:color="auto"/>
                <w:bottom w:val="none" w:sz="0" w:space="0" w:color="auto"/>
                <w:right w:val="none" w:sz="0" w:space="0" w:color="auto"/>
              </w:divBdr>
            </w:div>
          </w:divsChild>
        </w:div>
        <w:div w:id="362368432">
          <w:marLeft w:val="0"/>
          <w:marRight w:val="0"/>
          <w:marTop w:val="0"/>
          <w:marBottom w:val="0"/>
          <w:divBdr>
            <w:top w:val="none" w:sz="0" w:space="0" w:color="auto"/>
            <w:left w:val="none" w:sz="0" w:space="0" w:color="auto"/>
            <w:bottom w:val="none" w:sz="0" w:space="0" w:color="auto"/>
            <w:right w:val="none" w:sz="0" w:space="0" w:color="auto"/>
          </w:divBdr>
          <w:divsChild>
            <w:div w:id="1232548091">
              <w:marLeft w:val="0"/>
              <w:marRight w:val="0"/>
              <w:marTop w:val="0"/>
              <w:marBottom w:val="0"/>
              <w:divBdr>
                <w:top w:val="none" w:sz="0" w:space="0" w:color="auto"/>
                <w:left w:val="none" w:sz="0" w:space="0" w:color="auto"/>
                <w:bottom w:val="none" w:sz="0" w:space="0" w:color="auto"/>
                <w:right w:val="none" w:sz="0" w:space="0" w:color="auto"/>
              </w:divBdr>
              <w:divsChild>
                <w:div w:id="1122504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0193762">
      <w:bodyDiv w:val="1"/>
      <w:marLeft w:val="0"/>
      <w:marRight w:val="0"/>
      <w:marTop w:val="0"/>
      <w:marBottom w:val="0"/>
      <w:divBdr>
        <w:top w:val="none" w:sz="0" w:space="0" w:color="auto"/>
        <w:left w:val="none" w:sz="0" w:space="0" w:color="auto"/>
        <w:bottom w:val="none" w:sz="0" w:space="0" w:color="auto"/>
        <w:right w:val="none" w:sz="0" w:space="0" w:color="auto"/>
      </w:divBdr>
      <w:divsChild>
        <w:div w:id="135071577">
          <w:marLeft w:val="0"/>
          <w:marRight w:val="0"/>
          <w:marTop w:val="0"/>
          <w:marBottom w:val="0"/>
          <w:divBdr>
            <w:top w:val="none" w:sz="0" w:space="0" w:color="auto"/>
            <w:left w:val="none" w:sz="0" w:space="0" w:color="auto"/>
            <w:bottom w:val="none" w:sz="0" w:space="0" w:color="auto"/>
            <w:right w:val="none" w:sz="0" w:space="0" w:color="auto"/>
          </w:divBdr>
          <w:divsChild>
            <w:div w:id="1954435641">
              <w:marLeft w:val="0"/>
              <w:marRight w:val="0"/>
              <w:marTop w:val="0"/>
              <w:marBottom w:val="0"/>
              <w:divBdr>
                <w:top w:val="none" w:sz="0" w:space="0" w:color="auto"/>
                <w:left w:val="none" w:sz="0" w:space="0" w:color="auto"/>
                <w:bottom w:val="none" w:sz="0" w:space="0" w:color="auto"/>
                <w:right w:val="none" w:sz="0" w:space="0" w:color="auto"/>
              </w:divBdr>
            </w:div>
          </w:divsChild>
        </w:div>
        <w:div w:id="1267544397">
          <w:marLeft w:val="0"/>
          <w:marRight w:val="0"/>
          <w:marTop w:val="0"/>
          <w:marBottom w:val="0"/>
          <w:divBdr>
            <w:top w:val="none" w:sz="0" w:space="0" w:color="auto"/>
            <w:left w:val="none" w:sz="0" w:space="0" w:color="auto"/>
            <w:bottom w:val="none" w:sz="0" w:space="0" w:color="auto"/>
            <w:right w:val="none" w:sz="0" w:space="0" w:color="auto"/>
          </w:divBdr>
          <w:divsChild>
            <w:div w:id="1462764383">
              <w:marLeft w:val="0"/>
              <w:marRight w:val="0"/>
              <w:marTop w:val="0"/>
              <w:marBottom w:val="0"/>
              <w:divBdr>
                <w:top w:val="none" w:sz="0" w:space="0" w:color="auto"/>
                <w:left w:val="none" w:sz="0" w:space="0" w:color="auto"/>
                <w:bottom w:val="none" w:sz="0" w:space="0" w:color="auto"/>
                <w:right w:val="none" w:sz="0" w:space="0" w:color="auto"/>
              </w:divBdr>
              <w:divsChild>
                <w:div w:id="1994943632">
                  <w:marLeft w:val="0"/>
                  <w:marRight w:val="0"/>
                  <w:marTop w:val="0"/>
                  <w:marBottom w:val="0"/>
                  <w:divBdr>
                    <w:top w:val="none" w:sz="0" w:space="0" w:color="auto"/>
                    <w:left w:val="none" w:sz="0" w:space="0" w:color="auto"/>
                    <w:bottom w:val="none" w:sz="0" w:space="0" w:color="auto"/>
                    <w:right w:val="none" w:sz="0" w:space="0" w:color="auto"/>
                  </w:divBdr>
                </w:div>
                <w:div w:id="464203754">
                  <w:marLeft w:val="0"/>
                  <w:marRight w:val="0"/>
                  <w:marTop w:val="0"/>
                  <w:marBottom w:val="0"/>
                  <w:divBdr>
                    <w:top w:val="none" w:sz="0" w:space="0" w:color="auto"/>
                    <w:left w:val="none" w:sz="0" w:space="0" w:color="auto"/>
                    <w:bottom w:val="none" w:sz="0" w:space="0" w:color="auto"/>
                    <w:right w:val="none" w:sz="0" w:space="0" w:color="auto"/>
                  </w:divBdr>
                </w:div>
                <w:div w:id="898714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0585699">
      <w:bodyDiv w:val="1"/>
      <w:marLeft w:val="0"/>
      <w:marRight w:val="0"/>
      <w:marTop w:val="0"/>
      <w:marBottom w:val="0"/>
      <w:divBdr>
        <w:top w:val="none" w:sz="0" w:space="0" w:color="auto"/>
        <w:left w:val="none" w:sz="0" w:space="0" w:color="auto"/>
        <w:bottom w:val="none" w:sz="0" w:space="0" w:color="auto"/>
        <w:right w:val="none" w:sz="0" w:space="0" w:color="auto"/>
      </w:divBdr>
    </w:div>
    <w:div w:id="1799445511">
      <w:bodyDiv w:val="1"/>
      <w:marLeft w:val="0"/>
      <w:marRight w:val="0"/>
      <w:marTop w:val="0"/>
      <w:marBottom w:val="0"/>
      <w:divBdr>
        <w:top w:val="none" w:sz="0" w:space="0" w:color="auto"/>
        <w:left w:val="none" w:sz="0" w:space="0" w:color="auto"/>
        <w:bottom w:val="none" w:sz="0" w:space="0" w:color="auto"/>
        <w:right w:val="none" w:sz="0" w:space="0" w:color="auto"/>
      </w:divBdr>
    </w:div>
    <w:div w:id="1801148026">
      <w:bodyDiv w:val="1"/>
      <w:marLeft w:val="0"/>
      <w:marRight w:val="0"/>
      <w:marTop w:val="0"/>
      <w:marBottom w:val="0"/>
      <w:divBdr>
        <w:top w:val="none" w:sz="0" w:space="0" w:color="auto"/>
        <w:left w:val="none" w:sz="0" w:space="0" w:color="auto"/>
        <w:bottom w:val="none" w:sz="0" w:space="0" w:color="auto"/>
        <w:right w:val="none" w:sz="0" w:space="0" w:color="auto"/>
      </w:divBdr>
      <w:divsChild>
        <w:div w:id="188226967">
          <w:marLeft w:val="0"/>
          <w:marRight w:val="0"/>
          <w:marTop w:val="0"/>
          <w:marBottom w:val="0"/>
          <w:divBdr>
            <w:top w:val="none" w:sz="0" w:space="0" w:color="auto"/>
            <w:left w:val="none" w:sz="0" w:space="0" w:color="auto"/>
            <w:bottom w:val="none" w:sz="0" w:space="0" w:color="auto"/>
            <w:right w:val="none" w:sz="0" w:space="0" w:color="auto"/>
          </w:divBdr>
          <w:divsChild>
            <w:div w:id="3561685">
              <w:marLeft w:val="0"/>
              <w:marRight w:val="0"/>
              <w:marTop w:val="0"/>
              <w:marBottom w:val="0"/>
              <w:divBdr>
                <w:top w:val="none" w:sz="0" w:space="0" w:color="auto"/>
                <w:left w:val="none" w:sz="0" w:space="0" w:color="auto"/>
                <w:bottom w:val="none" w:sz="0" w:space="0" w:color="auto"/>
                <w:right w:val="none" w:sz="0" w:space="0" w:color="auto"/>
              </w:divBdr>
            </w:div>
          </w:divsChild>
        </w:div>
        <w:div w:id="1908494074">
          <w:marLeft w:val="0"/>
          <w:marRight w:val="0"/>
          <w:marTop w:val="0"/>
          <w:marBottom w:val="0"/>
          <w:divBdr>
            <w:top w:val="none" w:sz="0" w:space="0" w:color="auto"/>
            <w:left w:val="none" w:sz="0" w:space="0" w:color="auto"/>
            <w:bottom w:val="none" w:sz="0" w:space="0" w:color="auto"/>
            <w:right w:val="none" w:sz="0" w:space="0" w:color="auto"/>
          </w:divBdr>
          <w:divsChild>
            <w:div w:id="1879511194">
              <w:marLeft w:val="0"/>
              <w:marRight w:val="0"/>
              <w:marTop w:val="0"/>
              <w:marBottom w:val="0"/>
              <w:divBdr>
                <w:top w:val="none" w:sz="0" w:space="0" w:color="auto"/>
                <w:left w:val="none" w:sz="0" w:space="0" w:color="auto"/>
                <w:bottom w:val="none" w:sz="0" w:space="0" w:color="auto"/>
                <w:right w:val="none" w:sz="0" w:space="0" w:color="auto"/>
              </w:divBdr>
              <w:divsChild>
                <w:div w:id="983506590">
                  <w:marLeft w:val="0"/>
                  <w:marRight w:val="0"/>
                  <w:marTop w:val="0"/>
                  <w:marBottom w:val="0"/>
                  <w:divBdr>
                    <w:top w:val="none" w:sz="0" w:space="0" w:color="auto"/>
                    <w:left w:val="none" w:sz="0" w:space="0" w:color="auto"/>
                    <w:bottom w:val="none" w:sz="0" w:space="0" w:color="auto"/>
                    <w:right w:val="none" w:sz="0" w:space="0" w:color="auto"/>
                  </w:divBdr>
                </w:div>
                <w:div w:id="742334370">
                  <w:marLeft w:val="0"/>
                  <w:marRight w:val="0"/>
                  <w:marTop w:val="0"/>
                  <w:marBottom w:val="0"/>
                  <w:divBdr>
                    <w:top w:val="none" w:sz="0" w:space="0" w:color="auto"/>
                    <w:left w:val="none" w:sz="0" w:space="0" w:color="auto"/>
                    <w:bottom w:val="none" w:sz="0" w:space="0" w:color="auto"/>
                    <w:right w:val="none" w:sz="0" w:space="0" w:color="auto"/>
                  </w:divBdr>
                </w:div>
                <w:div w:id="543909755">
                  <w:marLeft w:val="0"/>
                  <w:marRight w:val="0"/>
                  <w:marTop w:val="0"/>
                  <w:marBottom w:val="0"/>
                  <w:divBdr>
                    <w:top w:val="none" w:sz="0" w:space="0" w:color="auto"/>
                    <w:left w:val="none" w:sz="0" w:space="0" w:color="auto"/>
                    <w:bottom w:val="none" w:sz="0" w:space="0" w:color="auto"/>
                    <w:right w:val="none" w:sz="0" w:space="0" w:color="auto"/>
                  </w:divBdr>
                </w:div>
                <w:div w:id="2010328524">
                  <w:marLeft w:val="0"/>
                  <w:marRight w:val="0"/>
                  <w:marTop w:val="0"/>
                  <w:marBottom w:val="0"/>
                  <w:divBdr>
                    <w:top w:val="none" w:sz="0" w:space="0" w:color="auto"/>
                    <w:left w:val="none" w:sz="0" w:space="0" w:color="auto"/>
                    <w:bottom w:val="none" w:sz="0" w:space="0" w:color="auto"/>
                    <w:right w:val="none" w:sz="0" w:space="0" w:color="auto"/>
                  </w:divBdr>
                </w:div>
                <w:div w:id="572082258">
                  <w:marLeft w:val="0"/>
                  <w:marRight w:val="0"/>
                  <w:marTop w:val="0"/>
                  <w:marBottom w:val="0"/>
                  <w:divBdr>
                    <w:top w:val="none" w:sz="0" w:space="0" w:color="auto"/>
                    <w:left w:val="none" w:sz="0" w:space="0" w:color="auto"/>
                    <w:bottom w:val="none" w:sz="0" w:space="0" w:color="auto"/>
                    <w:right w:val="none" w:sz="0" w:space="0" w:color="auto"/>
                  </w:divBdr>
                </w:div>
                <w:div w:id="404500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0005416">
      <w:bodyDiv w:val="1"/>
      <w:marLeft w:val="0"/>
      <w:marRight w:val="0"/>
      <w:marTop w:val="0"/>
      <w:marBottom w:val="0"/>
      <w:divBdr>
        <w:top w:val="none" w:sz="0" w:space="0" w:color="auto"/>
        <w:left w:val="none" w:sz="0" w:space="0" w:color="auto"/>
        <w:bottom w:val="none" w:sz="0" w:space="0" w:color="auto"/>
        <w:right w:val="none" w:sz="0" w:space="0" w:color="auto"/>
      </w:divBdr>
    </w:div>
    <w:div w:id="1907033194">
      <w:bodyDiv w:val="1"/>
      <w:marLeft w:val="0"/>
      <w:marRight w:val="0"/>
      <w:marTop w:val="0"/>
      <w:marBottom w:val="0"/>
      <w:divBdr>
        <w:top w:val="none" w:sz="0" w:space="0" w:color="auto"/>
        <w:left w:val="none" w:sz="0" w:space="0" w:color="auto"/>
        <w:bottom w:val="none" w:sz="0" w:space="0" w:color="auto"/>
        <w:right w:val="none" w:sz="0" w:space="0" w:color="auto"/>
      </w:divBdr>
      <w:divsChild>
        <w:div w:id="866286920">
          <w:marLeft w:val="0"/>
          <w:marRight w:val="0"/>
          <w:marTop w:val="0"/>
          <w:marBottom w:val="0"/>
          <w:divBdr>
            <w:top w:val="none" w:sz="0" w:space="0" w:color="auto"/>
            <w:left w:val="none" w:sz="0" w:space="0" w:color="auto"/>
            <w:bottom w:val="none" w:sz="0" w:space="0" w:color="auto"/>
            <w:right w:val="none" w:sz="0" w:space="0" w:color="auto"/>
          </w:divBdr>
        </w:div>
        <w:div w:id="1850942397">
          <w:marLeft w:val="0"/>
          <w:marRight w:val="0"/>
          <w:marTop w:val="0"/>
          <w:marBottom w:val="0"/>
          <w:divBdr>
            <w:top w:val="none" w:sz="0" w:space="0" w:color="auto"/>
            <w:left w:val="none" w:sz="0" w:space="0" w:color="auto"/>
            <w:bottom w:val="none" w:sz="0" w:space="0" w:color="auto"/>
            <w:right w:val="none" w:sz="0" w:space="0" w:color="auto"/>
          </w:divBdr>
        </w:div>
        <w:div w:id="487594614">
          <w:marLeft w:val="0"/>
          <w:marRight w:val="0"/>
          <w:marTop w:val="0"/>
          <w:marBottom w:val="0"/>
          <w:divBdr>
            <w:top w:val="none" w:sz="0" w:space="0" w:color="auto"/>
            <w:left w:val="none" w:sz="0" w:space="0" w:color="auto"/>
            <w:bottom w:val="none" w:sz="0" w:space="0" w:color="auto"/>
            <w:right w:val="none" w:sz="0" w:space="0" w:color="auto"/>
          </w:divBdr>
        </w:div>
        <w:div w:id="918295560">
          <w:marLeft w:val="0"/>
          <w:marRight w:val="0"/>
          <w:marTop w:val="0"/>
          <w:marBottom w:val="0"/>
          <w:divBdr>
            <w:top w:val="none" w:sz="0" w:space="0" w:color="auto"/>
            <w:left w:val="none" w:sz="0" w:space="0" w:color="auto"/>
            <w:bottom w:val="none" w:sz="0" w:space="0" w:color="auto"/>
            <w:right w:val="none" w:sz="0" w:space="0" w:color="auto"/>
          </w:divBdr>
        </w:div>
      </w:divsChild>
    </w:div>
    <w:div w:id="1909030021">
      <w:bodyDiv w:val="1"/>
      <w:marLeft w:val="0"/>
      <w:marRight w:val="0"/>
      <w:marTop w:val="0"/>
      <w:marBottom w:val="0"/>
      <w:divBdr>
        <w:top w:val="none" w:sz="0" w:space="0" w:color="auto"/>
        <w:left w:val="none" w:sz="0" w:space="0" w:color="auto"/>
        <w:bottom w:val="none" w:sz="0" w:space="0" w:color="auto"/>
        <w:right w:val="none" w:sz="0" w:space="0" w:color="auto"/>
      </w:divBdr>
      <w:divsChild>
        <w:div w:id="365719148">
          <w:marLeft w:val="0"/>
          <w:marRight w:val="0"/>
          <w:marTop w:val="0"/>
          <w:marBottom w:val="0"/>
          <w:divBdr>
            <w:top w:val="none" w:sz="0" w:space="0" w:color="auto"/>
            <w:left w:val="none" w:sz="0" w:space="0" w:color="auto"/>
            <w:bottom w:val="none" w:sz="0" w:space="0" w:color="auto"/>
            <w:right w:val="none" w:sz="0" w:space="0" w:color="auto"/>
          </w:divBdr>
        </w:div>
        <w:div w:id="1140803789">
          <w:marLeft w:val="135"/>
          <w:marRight w:val="0"/>
          <w:marTop w:val="225"/>
          <w:marBottom w:val="225"/>
          <w:divBdr>
            <w:top w:val="dashed" w:sz="6" w:space="0" w:color="BFBFBF"/>
            <w:left w:val="dashed" w:sz="6" w:space="0" w:color="BFBFBF"/>
            <w:bottom w:val="dashed" w:sz="6" w:space="0" w:color="BFBFBF"/>
            <w:right w:val="dashed" w:sz="6" w:space="0" w:color="BFBFBF"/>
          </w:divBdr>
          <w:divsChild>
            <w:div w:id="157620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139721">
      <w:bodyDiv w:val="1"/>
      <w:marLeft w:val="0"/>
      <w:marRight w:val="0"/>
      <w:marTop w:val="0"/>
      <w:marBottom w:val="0"/>
      <w:divBdr>
        <w:top w:val="none" w:sz="0" w:space="0" w:color="auto"/>
        <w:left w:val="none" w:sz="0" w:space="0" w:color="auto"/>
        <w:bottom w:val="none" w:sz="0" w:space="0" w:color="auto"/>
        <w:right w:val="none" w:sz="0" w:space="0" w:color="auto"/>
      </w:divBdr>
    </w:div>
    <w:div w:id="1934702480">
      <w:bodyDiv w:val="1"/>
      <w:marLeft w:val="0"/>
      <w:marRight w:val="0"/>
      <w:marTop w:val="0"/>
      <w:marBottom w:val="0"/>
      <w:divBdr>
        <w:top w:val="none" w:sz="0" w:space="0" w:color="auto"/>
        <w:left w:val="none" w:sz="0" w:space="0" w:color="auto"/>
        <w:bottom w:val="none" w:sz="0" w:space="0" w:color="auto"/>
        <w:right w:val="none" w:sz="0" w:space="0" w:color="auto"/>
      </w:divBdr>
    </w:div>
    <w:div w:id="1947812380">
      <w:bodyDiv w:val="1"/>
      <w:marLeft w:val="0"/>
      <w:marRight w:val="0"/>
      <w:marTop w:val="0"/>
      <w:marBottom w:val="0"/>
      <w:divBdr>
        <w:top w:val="none" w:sz="0" w:space="0" w:color="auto"/>
        <w:left w:val="none" w:sz="0" w:space="0" w:color="auto"/>
        <w:bottom w:val="none" w:sz="0" w:space="0" w:color="auto"/>
        <w:right w:val="none" w:sz="0" w:space="0" w:color="auto"/>
      </w:divBdr>
    </w:div>
    <w:div w:id="2022470940">
      <w:bodyDiv w:val="1"/>
      <w:marLeft w:val="0"/>
      <w:marRight w:val="0"/>
      <w:marTop w:val="0"/>
      <w:marBottom w:val="0"/>
      <w:divBdr>
        <w:top w:val="none" w:sz="0" w:space="0" w:color="auto"/>
        <w:left w:val="none" w:sz="0" w:space="0" w:color="auto"/>
        <w:bottom w:val="none" w:sz="0" w:space="0" w:color="auto"/>
        <w:right w:val="none" w:sz="0" w:space="0" w:color="auto"/>
      </w:divBdr>
    </w:div>
    <w:div w:id="2024163505">
      <w:bodyDiv w:val="1"/>
      <w:marLeft w:val="0"/>
      <w:marRight w:val="0"/>
      <w:marTop w:val="0"/>
      <w:marBottom w:val="0"/>
      <w:divBdr>
        <w:top w:val="none" w:sz="0" w:space="0" w:color="auto"/>
        <w:left w:val="none" w:sz="0" w:space="0" w:color="auto"/>
        <w:bottom w:val="none" w:sz="0" w:space="0" w:color="auto"/>
        <w:right w:val="none" w:sz="0" w:space="0" w:color="auto"/>
      </w:divBdr>
    </w:div>
    <w:div w:id="2026705706">
      <w:bodyDiv w:val="1"/>
      <w:marLeft w:val="0"/>
      <w:marRight w:val="0"/>
      <w:marTop w:val="0"/>
      <w:marBottom w:val="0"/>
      <w:divBdr>
        <w:top w:val="none" w:sz="0" w:space="0" w:color="auto"/>
        <w:left w:val="none" w:sz="0" w:space="0" w:color="auto"/>
        <w:bottom w:val="none" w:sz="0" w:space="0" w:color="auto"/>
        <w:right w:val="none" w:sz="0" w:space="0" w:color="auto"/>
      </w:divBdr>
      <w:divsChild>
        <w:div w:id="374743402">
          <w:marLeft w:val="0"/>
          <w:marRight w:val="0"/>
          <w:marTop w:val="0"/>
          <w:marBottom w:val="0"/>
          <w:divBdr>
            <w:top w:val="none" w:sz="0" w:space="0" w:color="auto"/>
            <w:left w:val="none" w:sz="0" w:space="0" w:color="auto"/>
            <w:bottom w:val="none" w:sz="0" w:space="0" w:color="auto"/>
            <w:right w:val="none" w:sz="0" w:space="0" w:color="auto"/>
          </w:divBdr>
          <w:divsChild>
            <w:div w:id="1361391833">
              <w:marLeft w:val="0"/>
              <w:marRight w:val="0"/>
              <w:marTop w:val="0"/>
              <w:marBottom w:val="0"/>
              <w:divBdr>
                <w:top w:val="none" w:sz="0" w:space="0" w:color="auto"/>
                <w:left w:val="none" w:sz="0" w:space="0" w:color="auto"/>
                <w:bottom w:val="none" w:sz="0" w:space="0" w:color="auto"/>
                <w:right w:val="none" w:sz="0" w:space="0" w:color="auto"/>
              </w:divBdr>
            </w:div>
          </w:divsChild>
        </w:div>
        <w:div w:id="247660964">
          <w:marLeft w:val="0"/>
          <w:marRight w:val="0"/>
          <w:marTop w:val="0"/>
          <w:marBottom w:val="0"/>
          <w:divBdr>
            <w:top w:val="none" w:sz="0" w:space="0" w:color="auto"/>
            <w:left w:val="none" w:sz="0" w:space="0" w:color="auto"/>
            <w:bottom w:val="none" w:sz="0" w:space="0" w:color="auto"/>
            <w:right w:val="none" w:sz="0" w:space="0" w:color="auto"/>
          </w:divBdr>
          <w:divsChild>
            <w:div w:id="993072940">
              <w:marLeft w:val="0"/>
              <w:marRight w:val="0"/>
              <w:marTop w:val="0"/>
              <w:marBottom w:val="0"/>
              <w:divBdr>
                <w:top w:val="none" w:sz="0" w:space="0" w:color="auto"/>
                <w:left w:val="none" w:sz="0" w:space="0" w:color="auto"/>
                <w:bottom w:val="none" w:sz="0" w:space="0" w:color="auto"/>
                <w:right w:val="none" w:sz="0" w:space="0" w:color="auto"/>
              </w:divBdr>
              <w:divsChild>
                <w:div w:id="1878197918">
                  <w:marLeft w:val="0"/>
                  <w:marRight w:val="0"/>
                  <w:marTop w:val="0"/>
                  <w:marBottom w:val="0"/>
                  <w:divBdr>
                    <w:top w:val="none" w:sz="0" w:space="0" w:color="auto"/>
                    <w:left w:val="none" w:sz="0" w:space="0" w:color="auto"/>
                    <w:bottom w:val="none" w:sz="0" w:space="0" w:color="auto"/>
                    <w:right w:val="none" w:sz="0" w:space="0" w:color="auto"/>
                  </w:divBdr>
                </w:div>
                <w:div w:id="1477912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0328582">
      <w:bodyDiv w:val="1"/>
      <w:marLeft w:val="0"/>
      <w:marRight w:val="0"/>
      <w:marTop w:val="0"/>
      <w:marBottom w:val="0"/>
      <w:divBdr>
        <w:top w:val="none" w:sz="0" w:space="0" w:color="auto"/>
        <w:left w:val="none" w:sz="0" w:space="0" w:color="auto"/>
        <w:bottom w:val="none" w:sz="0" w:space="0" w:color="auto"/>
        <w:right w:val="none" w:sz="0" w:space="0" w:color="auto"/>
      </w:divBdr>
    </w:div>
    <w:div w:id="2041857507">
      <w:bodyDiv w:val="1"/>
      <w:marLeft w:val="0"/>
      <w:marRight w:val="0"/>
      <w:marTop w:val="0"/>
      <w:marBottom w:val="0"/>
      <w:divBdr>
        <w:top w:val="none" w:sz="0" w:space="0" w:color="auto"/>
        <w:left w:val="none" w:sz="0" w:space="0" w:color="auto"/>
        <w:bottom w:val="none" w:sz="0" w:space="0" w:color="auto"/>
        <w:right w:val="none" w:sz="0" w:space="0" w:color="auto"/>
      </w:divBdr>
      <w:divsChild>
        <w:div w:id="1383139139">
          <w:marLeft w:val="0"/>
          <w:marRight w:val="0"/>
          <w:marTop w:val="0"/>
          <w:marBottom w:val="0"/>
          <w:divBdr>
            <w:top w:val="none" w:sz="0" w:space="0" w:color="auto"/>
            <w:left w:val="none" w:sz="0" w:space="0" w:color="auto"/>
            <w:bottom w:val="none" w:sz="0" w:space="0" w:color="auto"/>
            <w:right w:val="none" w:sz="0" w:space="0" w:color="auto"/>
          </w:divBdr>
        </w:div>
        <w:div w:id="758645840">
          <w:marLeft w:val="0"/>
          <w:marRight w:val="0"/>
          <w:marTop w:val="0"/>
          <w:marBottom w:val="0"/>
          <w:divBdr>
            <w:top w:val="none" w:sz="0" w:space="0" w:color="auto"/>
            <w:left w:val="none" w:sz="0" w:space="0" w:color="auto"/>
            <w:bottom w:val="none" w:sz="0" w:space="0" w:color="auto"/>
            <w:right w:val="none" w:sz="0" w:space="0" w:color="auto"/>
          </w:divBdr>
        </w:div>
      </w:divsChild>
    </w:div>
    <w:div w:id="2046175897">
      <w:bodyDiv w:val="1"/>
      <w:marLeft w:val="0"/>
      <w:marRight w:val="0"/>
      <w:marTop w:val="0"/>
      <w:marBottom w:val="0"/>
      <w:divBdr>
        <w:top w:val="none" w:sz="0" w:space="0" w:color="auto"/>
        <w:left w:val="none" w:sz="0" w:space="0" w:color="auto"/>
        <w:bottom w:val="none" w:sz="0" w:space="0" w:color="auto"/>
        <w:right w:val="none" w:sz="0" w:space="0" w:color="auto"/>
      </w:divBdr>
    </w:div>
    <w:div w:id="2107384831">
      <w:bodyDiv w:val="1"/>
      <w:marLeft w:val="0"/>
      <w:marRight w:val="0"/>
      <w:marTop w:val="0"/>
      <w:marBottom w:val="0"/>
      <w:divBdr>
        <w:top w:val="none" w:sz="0" w:space="0" w:color="auto"/>
        <w:left w:val="none" w:sz="0" w:space="0" w:color="auto"/>
        <w:bottom w:val="none" w:sz="0" w:space="0" w:color="auto"/>
        <w:right w:val="none" w:sz="0" w:space="0" w:color="auto"/>
      </w:divBdr>
    </w:div>
    <w:div w:id="2111124480">
      <w:bodyDiv w:val="1"/>
      <w:marLeft w:val="0"/>
      <w:marRight w:val="0"/>
      <w:marTop w:val="0"/>
      <w:marBottom w:val="0"/>
      <w:divBdr>
        <w:top w:val="none" w:sz="0" w:space="0" w:color="auto"/>
        <w:left w:val="none" w:sz="0" w:space="0" w:color="auto"/>
        <w:bottom w:val="none" w:sz="0" w:space="0" w:color="auto"/>
        <w:right w:val="none" w:sz="0" w:space="0" w:color="auto"/>
      </w:divBdr>
    </w:div>
    <w:div w:id="214572930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hyperlink" Target="http://www.shutterstock.com/pic-244333654/stock-photo-african-lion-panthera-leo-lioness-female-greeting-male-black-maned-lion-on-kopje-masai-mara.html?src=x4CyucrYKqFbouNJo1oQig-1-33" TargetMode="External"/><Relationship Id="rId39"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hyperlink" Target="http://www.shutterstock.com/pic-151420391/stock-photo--d-rendered-illustration-of-the-fertilization.html?src=33sTsJqn1_vtm5HHGtORQg-1-9" TargetMode="External"/><Relationship Id="rId34" Type="http://schemas.openxmlformats.org/officeDocument/2006/relationships/hyperlink" Target="http://www.youtube.com/watch?v=Y4n0b5rMqE0" TargetMode="External"/><Relationship Id="rId42" Type="http://schemas.openxmlformats.org/officeDocument/2006/relationships/image" Target="media/image21.png"/><Relationship Id="rId47" Type="http://schemas.openxmlformats.org/officeDocument/2006/relationships/header" Target="header1.xml"/><Relationship Id="rId50" Type="http://schemas.microsoft.com/office/2011/relationships/people" Target="people.xml"/><Relationship Id="rId7" Type="http://schemas.openxmlformats.org/officeDocument/2006/relationships/endnotes" Target="endnotes.xml"/><Relationship Id="rId12" Type="http://schemas.openxmlformats.org/officeDocument/2006/relationships/hyperlink" Target="http://aulaplaneta.planetasaber.com/encyclopedia/default.asp?idpack=11&amp;idpil=000UHK01&amp;ruta=aulaplaneta&amp;DATA=1YusGj5lEO1GMTvU6vEH7hs81nE5ftJig%2bq2u7BI40I%3d" TargetMode="External"/><Relationship Id="rId17" Type="http://schemas.openxmlformats.org/officeDocument/2006/relationships/image" Target="media/image6.png"/><Relationship Id="rId25" Type="http://schemas.openxmlformats.org/officeDocument/2006/relationships/image" Target="media/image12.png"/><Relationship Id="rId33" Type="http://schemas.openxmlformats.org/officeDocument/2006/relationships/hyperlink" Target="http://www.micologia.net/micologia/hongos.htm" TargetMode="External"/><Relationship Id="rId38" Type="http://schemas.openxmlformats.org/officeDocument/2006/relationships/image" Target="media/image17.png"/><Relationship Id="rId46" Type="http://schemas.openxmlformats.org/officeDocument/2006/relationships/hyperlink" Target="https://www.youtube.com/watch?v=XydaWIaFC7Y" TargetMode="Externa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4.png"/><Relationship Id="rId41"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pixabay.com/en/river-horse-hippopotamus-hippo-95472/" TargetMode="External"/><Relationship Id="rId24" Type="http://schemas.openxmlformats.org/officeDocument/2006/relationships/image" Target="media/image11.png"/><Relationship Id="rId32" Type="http://schemas.openxmlformats.org/officeDocument/2006/relationships/hyperlink" Target="http://www.micologia.net/micologia/hongos.htm" TargetMode="External"/><Relationship Id="rId37" Type="http://schemas.openxmlformats.org/officeDocument/2006/relationships/hyperlink" Target="http://recursos.cnice.mec.es/biosfera/alumno/2ESO/Reprodycoordinacion/contenidos6_1.htm" TargetMode="External"/><Relationship Id="rId40" Type="http://schemas.openxmlformats.org/officeDocument/2006/relationships/image" Target="media/image19.png"/><Relationship Id="rId45" Type="http://schemas.openxmlformats.org/officeDocument/2006/relationships/hyperlink" Target="https://www.youtube.com/watch?v=jISDRpi0LCY" TargetMode="Externa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0.png"/><Relationship Id="rId28" Type="http://schemas.openxmlformats.org/officeDocument/2006/relationships/image" Target="media/image13.png"/><Relationship Id="rId36" Type="http://schemas.openxmlformats.org/officeDocument/2006/relationships/image" Target="media/image16.png"/><Relationship Id="rId49" Type="http://schemas.openxmlformats.org/officeDocument/2006/relationships/fontTable" Target="fontTable.xml"/><Relationship Id="rId10" Type="http://schemas.openxmlformats.org/officeDocument/2006/relationships/hyperlink" Target="http://pixabay.com/en/mastomys-mice-home-wood-roof-443291/" TargetMode="External"/><Relationship Id="rId19" Type="http://schemas.openxmlformats.org/officeDocument/2006/relationships/image" Target="media/image8.png"/><Relationship Id="rId31" Type="http://schemas.openxmlformats.org/officeDocument/2006/relationships/image" Target="media/image15.png"/><Relationship Id="rId44" Type="http://schemas.openxmlformats.org/officeDocument/2006/relationships/hyperlink" Target="http://recursos.cnice.mec.es/biosfera/alumno/2ESO/Funcseres/contenido4.htm"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www.eruditos.net/mediawiki/images/2/24/Celulagemacion.gif" TargetMode="External"/><Relationship Id="rId22" Type="http://schemas.openxmlformats.org/officeDocument/2006/relationships/hyperlink" Target="http://www.shutterstock.com/pic-213947284/stock-vector-fertilization-is-the-union-of-an-ovum-and-a-spermatozoon-when-a-sperm-contacts-the-surface-of-an.html?src=vdI2RYccDPT_wDAIwu8LAg-1-0" TargetMode="External"/><Relationship Id="rId27" Type="http://schemas.openxmlformats.org/officeDocument/2006/relationships/hyperlink" Target="http://en.wikipedia.org/wiki/Sexual_dimorphism" TargetMode="External"/><Relationship Id="rId30" Type="http://schemas.openxmlformats.org/officeDocument/2006/relationships/hyperlink" Target="http://aulaplaneta.planetasaber.com/encyclopedia/default.asp?idpack=9&amp;idpil=000SBQ01&amp;ruta=aulaplaneta&amp;DATA=1YusGj5lEO18XtFclF1hCxs81nE5ftJig%2bq2u7BI40I%3d" TargetMode="External"/><Relationship Id="rId35" Type="http://schemas.openxmlformats.org/officeDocument/2006/relationships/hyperlink" Target="https://www.youtube.com/watch?v=Y4n0b5rMqE0" TargetMode="External"/><Relationship Id="rId43" Type="http://schemas.openxmlformats.org/officeDocument/2006/relationships/image" Target="media/image22.png"/><Relationship Id="rId48" Type="http://schemas.openxmlformats.org/officeDocument/2006/relationships/header" Target="header2.xml"/><Relationship Id="rId8" Type="http://schemas.openxmlformats.org/officeDocument/2006/relationships/image" Target="media/image1.png"/><Relationship Id="rId51"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25264B3-D47D-435E-9186-10AD3C533D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2565</TotalTime>
  <Pages>1</Pages>
  <Words>8234</Words>
  <Characters>45289</Characters>
  <Application>Microsoft Office Word</Application>
  <DocSecurity>0</DocSecurity>
  <Lines>377</Lines>
  <Paragraphs>106</Paragraphs>
  <ScaleCrop>false</ScaleCrop>
  <HeadingPairs>
    <vt:vector size="4" baseType="variant">
      <vt:variant>
        <vt:lpstr>Título</vt:lpstr>
      </vt:variant>
      <vt:variant>
        <vt:i4>1</vt:i4>
      </vt:variant>
      <vt:variant>
        <vt:lpstr>Headings</vt:lpstr>
      </vt:variant>
      <vt:variant>
        <vt:i4>10</vt:i4>
      </vt:variant>
    </vt:vector>
  </HeadingPairs>
  <TitlesOfParts>
    <vt:vector size="11" baseType="lpstr">
      <vt:lpstr/>
      <vt:lpstr>La medusa común o medusa luna (Aurelia aurita) presenta bioluminiscencia.</vt:lpstr>
      <vt:lpstr>        Suficiente. Que cubra las necesidades de todos los nutrimentos, sin comer en exc</vt:lpstr>
      <vt:lpstr>        </vt:lpstr>
      <vt:lpstr>        Equilibrada. Los nutrimentos guardan las proporciones adecuadas entre sí para cr</vt:lpstr>
      <vt:lpstr>        </vt:lpstr>
      <vt:lpstr>        Inocua. Que sea higiénica y no contenga sustancias perjudiciales, no poseer gérm</vt:lpstr>
      <vt:lpstr>        </vt:lpstr>
      <vt:lpstr>        Variada. Debe contener diferentes tipos de alimentos con la finalidad de consumi</vt:lpstr>
      <vt:lpstr>        [SECCIÓN 2]3.2. La tabla de electronegatividad y su uso</vt:lpstr>
      <vt:lpstr>        </vt:lpstr>
    </vt:vector>
  </TitlesOfParts>
  <Company>Impulso Editorial</Company>
  <LinksUpToDate>false</LinksUpToDate>
  <CharactersWithSpaces>53417</CharactersWithSpaces>
  <SharedDoc>false</SharedDoc>
  <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Susana Moreno</dc:creator>
  <cp:lastModifiedBy>Mpgarcia</cp:lastModifiedBy>
  <cp:revision>226</cp:revision>
  <dcterms:created xsi:type="dcterms:W3CDTF">2015-02-27T01:52:00Z</dcterms:created>
  <dcterms:modified xsi:type="dcterms:W3CDTF">2015-03-19T18:35:00Z</dcterms:modified>
</cp:coreProperties>
</file>