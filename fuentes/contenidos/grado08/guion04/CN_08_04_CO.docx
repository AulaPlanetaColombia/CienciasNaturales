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A75" w:rsidRDefault="00505A75" w:rsidP="00081745">
      <w:pPr>
        <w:tabs>
          <w:tab w:val="right" w:pos="8498"/>
        </w:tabs>
        <w:spacing w:after="0"/>
        <w:rPr>
          <w:rFonts w:ascii="Arial" w:hAnsi="Arial" w:cs="Arial"/>
          <w:highlight w:val="yellow"/>
        </w:rPr>
      </w:pPr>
      <w:r>
        <w:rPr>
          <w:rFonts w:ascii="Calibri" w:hAnsi="Calibri"/>
          <w:color w:val="444444"/>
          <w:sz w:val="23"/>
          <w:szCs w:val="23"/>
          <w:shd w:val="clear" w:color="auto" w:fill="FFFFFF"/>
        </w:rPr>
        <w:t>Los seres vivos permanecen en la Tierra gracias a su capacidad de reproducirse. Reconoce las diferentes formas que utilizan los organismos para crea</w:t>
      </w:r>
      <w:r w:rsidR="00191C13">
        <w:rPr>
          <w:rFonts w:ascii="Calibri" w:hAnsi="Calibri"/>
          <w:color w:val="444444"/>
          <w:sz w:val="23"/>
          <w:szCs w:val="23"/>
          <w:shd w:val="clear" w:color="auto" w:fill="FFFFFF"/>
        </w:rPr>
        <w:t>r</w:t>
      </w:r>
      <w:r>
        <w:rPr>
          <w:rFonts w:ascii="Calibri" w:hAnsi="Calibri"/>
          <w:color w:val="444444"/>
          <w:sz w:val="23"/>
          <w:szCs w:val="23"/>
          <w:shd w:val="clear" w:color="auto" w:fill="FFFFFF"/>
        </w:rPr>
        <w:t xml:space="preserve"> otros semejantes a ellos.</w:t>
      </w:r>
      <w:r>
        <w:rPr>
          <w:rStyle w:val="apple-converted-space"/>
          <w:rFonts w:ascii="Calibri" w:hAnsi="Calibri"/>
          <w:color w:val="444444"/>
          <w:sz w:val="23"/>
          <w:szCs w:val="23"/>
          <w:shd w:val="clear" w:color="auto" w:fill="FFFFFF"/>
        </w:rPr>
        <w:t> </w:t>
      </w:r>
    </w:p>
    <w:p w:rsidR="00505A75" w:rsidRDefault="00505A75" w:rsidP="00081745">
      <w:pPr>
        <w:tabs>
          <w:tab w:val="right" w:pos="8498"/>
        </w:tabs>
        <w:spacing w:after="0"/>
        <w:rPr>
          <w:rFonts w:ascii="Arial" w:hAnsi="Arial" w:cs="Arial"/>
          <w:highlight w:val="yellow"/>
        </w:rPr>
      </w:pPr>
    </w:p>
    <w:p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el proceso por el cual los organismos generan nuevos individuos de su mi</w:t>
      </w:r>
      <w:r w:rsidR="00E51D3B">
        <w:rPr>
          <w:rFonts w:ascii="Arial" w:eastAsia="Times New Roman" w:hAnsi="Arial" w:cs="Arial"/>
          <w:lang w:val="es-CO"/>
        </w:rPr>
        <w:t xml:space="preserve">sma especie. Normalmente estos </w:t>
      </w:r>
      <w:r w:rsidR="00E6067F" w:rsidRPr="00C372E1">
        <w:rPr>
          <w:rFonts w:ascii="Arial" w:eastAsia="Times New Roman" w:hAnsi="Arial" w:cs="Arial"/>
          <w:lang w:val="es-CO"/>
        </w:rPr>
        <w:t xml:space="preserve">nuevos individuos al desarrollarse alcanzan también la capacidad de reproducirse. </w:t>
      </w:r>
    </w:p>
    <w:p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proofErr w:type="spellStart"/>
      <w:r w:rsidR="001C4CB4" w:rsidRPr="00C372E1">
        <w:rPr>
          <w:rFonts w:ascii="Arial" w:eastAsia="Times New Roman" w:hAnsi="Arial" w:cs="Arial"/>
          <w:b/>
          <w:lang w:val="es-CO"/>
        </w:rPr>
        <w:t>arc</w:t>
      </w:r>
      <w:r w:rsidR="00191C13">
        <w:rPr>
          <w:rFonts w:ascii="Arial" w:eastAsia="Times New Roman" w:hAnsi="Arial" w:cs="Arial"/>
          <w:b/>
          <w:lang w:val="es-CO"/>
        </w:rPr>
        <w:t>h</w:t>
      </w:r>
      <w:r w:rsidR="001C4CB4" w:rsidRPr="00C372E1">
        <w:rPr>
          <w:rFonts w:ascii="Arial" w:eastAsia="Times New Roman" w:hAnsi="Arial" w:cs="Arial"/>
          <w:b/>
          <w:lang w:val="es-CO"/>
        </w:rPr>
        <w:t>aeas</w:t>
      </w:r>
      <w:proofErr w:type="spellEnd"/>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es decir, generar organismos semejantes a ellos. 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rsidTr="00CC0C09">
        <w:tc>
          <w:tcPr>
            <w:tcW w:w="9054" w:type="dxa"/>
            <w:gridSpan w:val="2"/>
            <w:shd w:val="clear" w:color="auto" w:fill="000000" w:themeFill="text1"/>
          </w:tcPr>
          <w:p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rsidTr="00CC0C09">
        <w:tc>
          <w:tcPr>
            <w:tcW w:w="2518" w:type="dxa"/>
          </w:tcPr>
          <w:p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rsidR="00A76F56" w:rsidRPr="00C372E1" w:rsidRDefault="00A76F56" w:rsidP="00081745">
      <w:pPr>
        <w:spacing w:after="0"/>
        <w:rPr>
          <w:rFonts w:ascii="Arial" w:hAnsi="Arial" w:cs="Arial"/>
        </w:rPr>
      </w:pPr>
    </w:p>
    <w:p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rsidTr="00885AFF">
        <w:tc>
          <w:tcPr>
            <w:tcW w:w="9054" w:type="dxa"/>
            <w:gridSpan w:val="2"/>
            <w:shd w:val="clear" w:color="auto" w:fill="0D0D0D" w:themeFill="text1" w:themeFillTint="F2"/>
          </w:tcPr>
          <w:p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rsidTr="00885AFF">
        <w:tc>
          <w:tcPr>
            <w:tcW w:w="2518" w:type="dxa"/>
          </w:tcPr>
          <w:p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lastRenderedPageBreak/>
              <w:t>Descripción</w:t>
            </w:r>
          </w:p>
        </w:tc>
        <w:tc>
          <w:tcPr>
            <w:tcW w:w="6536" w:type="dxa"/>
          </w:tcPr>
          <w:p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Shutterstock (o URL o la ruta en </w:t>
            </w:r>
            <w:r w:rsidRPr="00C372E1">
              <w:rPr>
                <w:rFonts w:ascii="Arial" w:hAnsi="Arial" w:cs="Arial"/>
                <w:sz w:val="24"/>
                <w:szCs w:val="24"/>
              </w:rPr>
              <w:t>AulaPlaneta</w:t>
            </w:r>
            <w:r w:rsidRPr="00C372E1">
              <w:rPr>
                <w:rFonts w:ascii="Arial" w:hAnsi="Arial" w:cs="Arial"/>
                <w:b/>
                <w:sz w:val="24"/>
                <w:szCs w:val="24"/>
              </w:rPr>
              <w:t>)</w:t>
            </w:r>
          </w:p>
        </w:tc>
        <w:tc>
          <w:tcPr>
            <w:tcW w:w="6536" w:type="dxa"/>
          </w:tcPr>
          <w:p w:rsidR="00F349C3" w:rsidRPr="00C372E1" w:rsidRDefault="00F349C3"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BA5F5D"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59264" behindDoc="0" locked="0" layoutInCell="1" allowOverlap="1">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CO" w:eastAsia="es-CO"/>
              </w:rPr>
              <w:drawing>
                <wp:anchor distT="0" distB="0" distL="114300" distR="114300" simplePos="0" relativeHeight="251658240" behindDoc="0" locked="0" layoutInCell="1" allowOverlap="1">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BA5F5D" w:rsidRPr="00C372E1" w:rsidRDefault="00BA5F5D" w:rsidP="00BA5F5D">
            <w:pPr>
              <w:ind w:left="1155"/>
              <w:rPr>
                <w:rFonts w:ascii="Arial" w:hAnsi="Arial" w:cs="Arial"/>
                <w:sz w:val="24"/>
                <w:szCs w:val="24"/>
              </w:rPr>
            </w:pPr>
          </w:p>
          <w:p w:rsidR="00BA5F5D" w:rsidRPr="00C372E1" w:rsidRDefault="00BA5F5D" w:rsidP="00BA5F5D">
            <w:pPr>
              <w:ind w:left="1155"/>
              <w:rPr>
                <w:rFonts w:ascii="Arial" w:hAnsi="Arial" w:cs="Arial"/>
                <w:sz w:val="24"/>
                <w:szCs w:val="24"/>
              </w:rPr>
            </w:pPr>
          </w:p>
          <w:p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rsidR="00BA5F5D" w:rsidRPr="00C372E1" w:rsidRDefault="00BA5F5D" w:rsidP="00AB3C06">
            <w:pPr>
              <w:rPr>
                <w:rFonts w:ascii="Arial" w:hAnsi="Arial" w:cs="Arial"/>
                <w:sz w:val="24"/>
                <w:szCs w:val="24"/>
              </w:rPr>
            </w:pPr>
          </w:p>
          <w:p w:rsidR="00BA5F5D" w:rsidRPr="00C372E1" w:rsidRDefault="00BA5F5D" w:rsidP="00AB3C06">
            <w:pPr>
              <w:rPr>
                <w:rFonts w:ascii="Arial" w:hAnsi="Arial" w:cs="Arial"/>
                <w:sz w:val="24"/>
                <w:szCs w:val="24"/>
              </w:rPr>
            </w:pPr>
          </w:p>
          <w:p w:rsidR="00885AFF" w:rsidRPr="00C372E1" w:rsidRDefault="00A73D0C" w:rsidP="00AB3C06">
            <w:pPr>
              <w:rPr>
                <w:rFonts w:ascii="Arial" w:hAnsi="Arial" w:cs="Arial"/>
                <w:sz w:val="24"/>
                <w:szCs w:val="24"/>
              </w:rPr>
            </w:pPr>
            <w:hyperlink r:id="rId10"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rsidR="002C024E" w:rsidRPr="00C372E1" w:rsidRDefault="002C024E" w:rsidP="00AB3C06">
            <w:pPr>
              <w:rPr>
                <w:rFonts w:ascii="Arial" w:hAnsi="Arial" w:cs="Arial"/>
                <w:sz w:val="24"/>
                <w:szCs w:val="24"/>
              </w:rPr>
            </w:pPr>
          </w:p>
          <w:p w:rsidR="00885AFF" w:rsidRPr="00C372E1" w:rsidRDefault="00A73D0C" w:rsidP="00885AFF">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rsidTr="00885AFF">
        <w:tc>
          <w:tcPr>
            <w:tcW w:w="2518" w:type="dxa"/>
          </w:tcPr>
          <w:p w:rsidR="00F349C3" w:rsidRPr="00C372E1" w:rsidRDefault="00F349C3" w:rsidP="000F6C58">
            <w:pPr>
              <w:rPr>
                <w:rFonts w:ascii="Arial" w:hAnsi="Arial" w:cs="Arial"/>
                <w:sz w:val="24"/>
                <w:szCs w:val="24"/>
              </w:rPr>
            </w:pPr>
            <w:r w:rsidRPr="00C372E1">
              <w:rPr>
                <w:rFonts w:ascii="Arial" w:hAnsi="Arial" w:cs="Arial"/>
                <w:b/>
                <w:sz w:val="24"/>
                <w:szCs w:val="24"/>
              </w:rPr>
              <w:t>Pie de imagen</w:t>
            </w:r>
          </w:p>
        </w:tc>
        <w:tc>
          <w:tcPr>
            <w:tcW w:w="6536" w:type="dxa"/>
          </w:tcPr>
          <w:p w:rsidR="00F349C3"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ratones son un ejemplo de </w:t>
            </w:r>
            <w:r w:rsidRPr="00A73D0C">
              <w:rPr>
                <w:rFonts w:ascii="Arial" w:hAnsi="Arial" w:cs="Arial"/>
                <w:b/>
                <w:sz w:val="24"/>
                <w:szCs w:val="24"/>
                <w:rPrChange w:id="0" w:author="Mpgarcia" w:date="2015-03-18T14:56:00Z">
                  <w:rPr>
                    <w:rFonts w:ascii="Arial" w:hAnsi="Arial" w:cs="Arial"/>
                    <w:sz w:val="24"/>
                    <w:szCs w:val="24"/>
                  </w:rPr>
                </w:rPrChange>
              </w:rPr>
              <w:t>estrategia</w:t>
            </w:r>
            <w:ins w:id="1" w:author="Mpgarcia" w:date="2015-03-18T14:56:00Z">
              <w:r w:rsidR="00A73D0C" w:rsidRPr="00A73D0C">
                <w:rPr>
                  <w:rFonts w:ascii="Arial" w:hAnsi="Arial" w:cs="Arial"/>
                  <w:b/>
                  <w:sz w:val="24"/>
                  <w:szCs w:val="24"/>
                  <w:rPrChange w:id="2" w:author="Mpgarcia" w:date="2015-03-18T14:56:00Z">
                    <w:rPr>
                      <w:rFonts w:ascii="Arial" w:hAnsi="Arial" w:cs="Arial"/>
                      <w:sz w:val="24"/>
                      <w:szCs w:val="24"/>
                    </w:rPr>
                  </w:rPrChange>
                </w:rPr>
                <w:t xml:space="preserve"> reproductiva</w:t>
              </w:r>
            </w:ins>
            <w:r w:rsidRPr="00A73D0C">
              <w:rPr>
                <w:rFonts w:ascii="Arial" w:hAnsi="Arial" w:cs="Arial"/>
                <w:b/>
                <w:sz w:val="24"/>
                <w:szCs w:val="24"/>
                <w:rPrChange w:id="3" w:author="Mpgarcia" w:date="2015-03-18T14:56:00Z">
                  <w:rPr>
                    <w:rFonts w:ascii="Arial" w:hAnsi="Arial" w:cs="Arial"/>
                    <w:sz w:val="24"/>
                    <w:szCs w:val="24"/>
                  </w:rPr>
                </w:rPrChange>
              </w:rPr>
              <w:t xml:space="preserve"> r</w:t>
            </w:r>
            <w:bookmarkStart w:id="4" w:name="_GoBack"/>
            <w:bookmarkEnd w:id="4"/>
          </w:p>
          <w:p w:rsidR="00885AFF"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hipopótamos </w:t>
            </w:r>
            <w:ins w:id="5" w:author="Mpgarcia" w:date="2015-03-18T14:53:00Z">
              <w:r w:rsidR="00A73D0C">
                <w:rPr>
                  <w:rFonts w:ascii="Arial" w:hAnsi="Arial" w:cs="Arial"/>
                  <w:sz w:val="24"/>
                  <w:szCs w:val="24"/>
                </w:rPr>
                <w:t>tienen</w:t>
              </w:r>
            </w:ins>
            <w:del w:id="6" w:author="Mpgarcia" w:date="2015-03-18T14:52:00Z">
              <w:r w:rsidR="00110266" w:rsidRPr="00C372E1" w:rsidDel="00A73D0C">
                <w:rPr>
                  <w:rFonts w:ascii="Arial" w:hAnsi="Arial" w:cs="Arial"/>
                  <w:sz w:val="24"/>
                  <w:szCs w:val="24"/>
                </w:rPr>
                <w:delText>adoptan</w:delText>
              </w:r>
            </w:del>
            <w:r w:rsidRPr="00C372E1">
              <w:rPr>
                <w:rFonts w:ascii="Arial" w:hAnsi="Arial" w:cs="Arial"/>
                <w:sz w:val="24"/>
                <w:szCs w:val="24"/>
              </w:rPr>
              <w:t xml:space="preserve"> </w:t>
            </w:r>
            <w:r w:rsidR="00110266" w:rsidRPr="00C372E1">
              <w:rPr>
                <w:rFonts w:ascii="Arial" w:hAnsi="Arial" w:cs="Arial"/>
                <w:sz w:val="24"/>
                <w:szCs w:val="24"/>
              </w:rPr>
              <w:t xml:space="preserve">la </w:t>
            </w:r>
            <w:r w:rsidRPr="00C372E1">
              <w:rPr>
                <w:rFonts w:ascii="Arial" w:hAnsi="Arial" w:cs="Arial"/>
                <w:sz w:val="24"/>
                <w:szCs w:val="24"/>
              </w:rPr>
              <w:t>estrategia K</w:t>
            </w:r>
          </w:p>
        </w:tc>
      </w:tr>
    </w:tbl>
    <w:p w:rsidR="006F1F4C" w:rsidRPr="00C372E1" w:rsidRDefault="006F1F4C" w:rsidP="000F6C58">
      <w:pPr>
        <w:spacing w:after="0"/>
        <w:rPr>
          <w:rFonts w:ascii="Arial" w:eastAsia="Times New Roman" w:hAnsi="Arial" w:cs="Arial"/>
          <w:lang w:val="es-CO"/>
        </w:rPr>
      </w:pPr>
    </w:p>
    <w:p w:rsidR="006D7B44" w:rsidRPr="00C372E1"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rsidR="006D7B44" w:rsidRPr="00C372E1" w:rsidRDefault="006D7B44" w:rsidP="000F6C58">
      <w:pPr>
        <w:spacing w:after="0"/>
        <w:rPr>
          <w:rFonts w:ascii="Arial" w:eastAsia="Times New Roman" w:hAnsi="Arial" w:cs="Arial"/>
        </w:rPr>
      </w:pPr>
    </w:p>
    <w:tbl>
      <w:tblPr>
        <w:tblStyle w:val="Sombreadomedio1-nfasis3"/>
        <w:tblW w:w="0" w:type="auto"/>
        <w:jc w:val="center"/>
        <w:tblLook w:val="04A0" w:firstRow="1" w:lastRow="0" w:firstColumn="1" w:lastColumn="0" w:noHBand="0" w:noVBand="1"/>
      </w:tblPr>
      <w:tblGrid>
        <w:gridCol w:w="4063"/>
        <w:gridCol w:w="1342"/>
        <w:gridCol w:w="1418"/>
      </w:tblGrid>
      <w:tr w:rsidR="00405DCC" w:rsidRPr="00C372E1"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rsidR="000F6C58" w:rsidRPr="00C372E1" w:rsidRDefault="000F6C58" w:rsidP="000F6C58">
            <w:pPr>
              <w:jc w:val="center"/>
              <w:rPr>
                <w:rFonts w:ascii="Arial" w:eastAsia="Times New Roman" w:hAnsi="Arial" w:cs="Arial"/>
                <w:color w:val="auto"/>
                <w:lang w:val="es-CO"/>
              </w:rPr>
            </w:pPr>
            <w:r w:rsidRPr="00C372E1">
              <w:rPr>
                <w:rFonts w:ascii="Arial" w:eastAsia="Times New Roman" w:hAnsi="Arial" w:cs="Arial"/>
                <w:color w:val="auto"/>
                <w:lang w:val="es-CO"/>
              </w:rPr>
              <w:t>Características de las estrategias reproductivas</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rsidR="000D08EA" w:rsidRPr="00C372E1" w:rsidRDefault="000D08EA" w:rsidP="000F6C58">
            <w:pPr>
              <w:spacing w:before="100" w:beforeAutospacing="1" w:after="100" w:afterAutospacing="1"/>
              <w:jc w:val="center"/>
              <w:rPr>
                <w:rFonts w:ascii="Arial" w:eastAsia="Times New Roman" w:hAnsi="Arial" w:cs="Arial"/>
                <w:lang w:val="es-CO"/>
              </w:rPr>
            </w:pPr>
          </w:p>
        </w:tc>
        <w:tc>
          <w:tcPr>
            <w:tcW w:w="2652" w:type="dxa"/>
            <w:gridSpan w:val="2"/>
          </w:tcPr>
          <w:p w:rsidR="000D08EA" w:rsidRPr="00C372E1"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Estrategia</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rsidR="000D08EA" w:rsidRPr="00C372E1" w:rsidRDefault="000D08EA" w:rsidP="006F1F4C">
            <w:pPr>
              <w:spacing w:before="100" w:beforeAutospacing="1" w:after="100" w:afterAutospacing="1"/>
              <w:rPr>
                <w:rFonts w:ascii="Arial" w:eastAsia="Times New Roman" w:hAnsi="Arial" w:cs="Arial"/>
                <w:lang w:val="es-CO"/>
              </w:rPr>
            </w:pPr>
          </w:p>
        </w:tc>
        <w:tc>
          <w:tcPr>
            <w:tcW w:w="1342" w:type="dxa"/>
          </w:tcPr>
          <w:p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w:t>
            </w:r>
          </w:p>
        </w:tc>
        <w:tc>
          <w:tcPr>
            <w:tcW w:w="1310" w:type="dxa"/>
          </w:tcPr>
          <w:p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K</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436886"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1342" w:type="dxa"/>
          </w:tcPr>
          <w:p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cort</w:t>
            </w:r>
            <w:r w:rsidR="00436886" w:rsidRPr="00C372E1">
              <w:rPr>
                <w:rFonts w:ascii="Arial" w:eastAsia="Times New Roman" w:hAnsi="Arial" w:cs="Arial"/>
                <w:lang w:val="es-CO"/>
              </w:rPr>
              <w:t>o</w:t>
            </w:r>
          </w:p>
        </w:tc>
        <w:tc>
          <w:tcPr>
            <w:tcW w:w="1310" w:type="dxa"/>
          </w:tcPr>
          <w:p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larg</w:t>
            </w:r>
            <w:r w:rsidR="00436886" w:rsidRPr="00C372E1">
              <w:rPr>
                <w:rFonts w:ascii="Arial" w:eastAsia="Times New Roman" w:hAnsi="Arial" w:cs="Arial"/>
                <w:lang w:val="es-CO"/>
              </w:rPr>
              <w:t>o</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D08EA" w:rsidP="00DE28D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1342" w:type="dxa"/>
          </w:tcPr>
          <w:p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pequeño</w:t>
            </w:r>
          </w:p>
        </w:tc>
        <w:tc>
          <w:tcPr>
            <w:tcW w:w="1310" w:type="dxa"/>
          </w:tcPr>
          <w:p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grande</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1342" w:type="dxa"/>
          </w:tcPr>
          <w:p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rápida</w:t>
            </w:r>
          </w:p>
        </w:tc>
        <w:tc>
          <w:tcPr>
            <w:tcW w:w="1310" w:type="dxa"/>
          </w:tcPr>
          <w:p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tardía</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1342"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elevado</w:t>
            </w:r>
          </w:p>
        </w:tc>
        <w:tc>
          <w:tcPr>
            <w:tcW w:w="1310"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reducido</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1342" w:type="dxa"/>
          </w:tcPr>
          <w:p w:rsidR="000D08EA"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breve</w:t>
            </w:r>
          </w:p>
        </w:tc>
        <w:tc>
          <w:tcPr>
            <w:tcW w:w="1310" w:type="dxa"/>
          </w:tcPr>
          <w:p w:rsidR="000D08EA" w:rsidRPr="00C372E1"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prolongado</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1342"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rápido</w:t>
            </w:r>
          </w:p>
        </w:tc>
        <w:tc>
          <w:tcPr>
            <w:tcW w:w="1310"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lento</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1342" w:type="dxa"/>
          </w:tcPr>
          <w:p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 xml:space="preserve">muchas </w:t>
            </w:r>
          </w:p>
        </w:tc>
        <w:tc>
          <w:tcPr>
            <w:tcW w:w="1310" w:type="dxa"/>
          </w:tcPr>
          <w:p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pocas</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1342" w:type="dxa"/>
          </w:tcPr>
          <w:p w:rsidR="000F6C58" w:rsidRPr="00C372E1"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variable</w:t>
            </w:r>
          </w:p>
        </w:tc>
        <w:tc>
          <w:tcPr>
            <w:tcW w:w="1310" w:type="dxa"/>
          </w:tcPr>
          <w:p w:rsidR="000F6C58"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constante</w:t>
            </w:r>
          </w:p>
        </w:tc>
      </w:tr>
    </w:tbl>
    <w:p w:rsidR="006F1F4C" w:rsidRPr="00C372E1" w:rsidRDefault="006F1F4C" w:rsidP="00BE3F15">
      <w:pPr>
        <w:spacing w:after="0"/>
        <w:rPr>
          <w:rFonts w:ascii="Arial" w:hAnsi="Arial" w:cs="Arial"/>
          <w:highlight w:val="yellow"/>
        </w:rPr>
      </w:pPr>
    </w:p>
    <w:p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C372E1">
        <w:rPr>
          <w:rFonts w:ascii="Arial" w:hAnsi="Arial" w:cs="Arial"/>
        </w:rPr>
        <w:t>[</w:t>
      </w:r>
      <w:hyperlink r:id="rId12" w:history="1">
        <w:r w:rsidR="00A9022A" w:rsidRPr="00C372E1">
          <w:rPr>
            <w:rStyle w:val="Hipervnculo"/>
            <w:rFonts w:ascii="Arial" w:hAnsi="Arial" w:cs="Arial"/>
            <w:color w:val="auto"/>
          </w:rPr>
          <w:t>VER</w:t>
        </w:r>
      </w:hyperlink>
      <w:r w:rsidR="00A9022A" w:rsidRPr="00C372E1">
        <w:rPr>
          <w:rFonts w:ascii="Arial" w:hAnsi="Arial" w:cs="Arial"/>
        </w:rPr>
        <w:t xml:space="preserve"> ]. </w:t>
      </w:r>
    </w:p>
    <w:p w:rsidR="00A9022A" w:rsidRPr="00C372E1" w:rsidRDefault="00A9022A" w:rsidP="00BE3F15">
      <w:pPr>
        <w:spacing w:after="0"/>
        <w:rPr>
          <w:rFonts w:ascii="Arial" w:hAnsi="Arial" w:cs="Arial"/>
          <w:highlight w:val="yellow"/>
        </w:rPr>
      </w:pPr>
    </w:p>
    <w:p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00000" w:themeFill="text1"/>
          </w:tcPr>
          <w:p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AB3C06">
        <w:tc>
          <w:tcPr>
            <w:tcW w:w="2518" w:type="dxa"/>
          </w:tcPr>
          <w:p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lastRenderedPageBreak/>
              <w:t>Título</w:t>
            </w:r>
          </w:p>
        </w:tc>
        <w:tc>
          <w:tcPr>
            <w:tcW w:w="6515" w:type="dxa"/>
          </w:tcPr>
          <w:p w:rsidR="00BE3F15" w:rsidRPr="00C372E1" w:rsidRDefault="00833A4C" w:rsidP="00F579E7">
            <w:pPr>
              <w:rPr>
                <w:rFonts w:ascii="Arial" w:hAnsi="Arial" w:cs="Arial"/>
                <w:sz w:val="24"/>
                <w:szCs w:val="24"/>
              </w:rPr>
            </w:pPr>
            <w:r>
              <w:rPr>
                <w:rFonts w:ascii="Arial" w:hAnsi="Arial" w:cs="Arial"/>
                <w:sz w:val="24"/>
                <w:szCs w:val="24"/>
              </w:rPr>
              <w:t>Re</w:t>
            </w:r>
            <w:r w:rsidR="00D25A55" w:rsidRPr="00C372E1">
              <w:rPr>
                <w:rFonts w:ascii="Arial" w:hAnsi="Arial" w:cs="Arial"/>
                <w:sz w:val="24"/>
                <w:szCs w:val="24"/>
              </w:rPr>
              <w:t>producción y estrategias reproductivas</w:t>
            </w:r>
          </w:p>
        </w:tc>
      </w:tr>
      <w:tr w:rsidR="00BE3F15"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t>Descripción</w:t>
            </w:r>
          </w:p>
        </w:tc>
        <w:tc>
          <w:tcPr>
            <w:tcW w:w="6515" w:type="dxa"/>
          </w:tcPr>
          <w:p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rsidR="006D7B44" w:rsidRPr="00C372E1" w:rsidRDefault="006D7B44" w:rsidP="006D7B44">
      <w:pPr>
        <w:tabs>
          <w:tab w:val="right" w:pos="8498"/>
        </w:tabs>
        <w:spacing w:after="0"/>
        <w:rPr>
          <w:rFonts w:ascii="Arial" w:hAnsi="Arial" w:cs="Arial"/>
          <w:highlight w:val="yellow"/>
        </w:rPr>
      </w:pPr>
    </w:p>
    <w:p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w:t>
      </w:r>
      <w:r w:rsidR="00330AB9" w:rsidRPr="00C372E1">
        <w:rPr>
          <w:rFonts w:ascii="Arial" w:eastAsia="Times New Roman" w:hAnsi="Arial" w:cs="Arial"/>
          <w:lang w:val="es-CO"/>
        </w:rPr>
        <w:t>básic</w:t>
      </w:r>
      <w:r w:rsidR="004404DD" w:rsidRPr="00C372E1">
        <w:rPr>
          <w:rFonts w:ascii="Arial" w:eastAsia="Times New Roman" w:hAnsi="Arial" w:cs="Arial"/>
          <w:lang w:val="es-CO"/>
        </w:rPr>
        <w:t>o</w:t>
      </w:r>
      <w:r w:rsidR="00330AB9" w:rsidRPr="00C372E1">
        <w:rPr>
          <w:rFonts w:ascii="Arial" w:eastAsia="Times New Roman" w:hAnsi="Arial" w:cs="Arial"/>
          <w:lang w:val="es-CO"/>
        </w:rPr>
        <w:t xml:space="preserve">s </w:t>
      </w:r>
      <w:r w:rsidR="004404DD" w:rsidRPr="00C372E1">
        <w:rPr>
          <w:rFonts w:ascii="Arial" w:eastAsia="Times New Roman" w:hAnsi="Arial" w:cs="Arial"/>
          <w:lang w:val="es-CO"/>
        </w:rPr>
        <w:t>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rsidR="009E08DE" w:rsidRPr="00C372E1" w:rsidRDefault="00F05ED9"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genera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 xml:space="preserve">entre sí y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es otras palabas</w:t>
      </w:r>
      <w:r w:rsidR="0059729B" w:rsidRPr="00C372E1">
        <w:rPr>
          <w:rFonts w:ascii="Arial" w:eastAsia="Times New Roman" w:hAnsi="Arial" w:cs="Arial"/>
        </w:rPr>
        <w:t xml:space="preserve">, con la reproducción asexual se crean clones del organismo original. </w:t>
      </w:r>
      <w:r w:rsidR="009E08DE" w:rsidRPr="00C372E1">
        <w:rPr>
          <w:rFonts w:ascii="Arial" w:eastAsia="Times New Roman" w:hAnsi="Arial" w:cs="Arial"/>
        </w:rPr>
        <w:t xml:space="preserve"> </w:t>
      </w:r>
    </w:p>
    <w:p w:rsidR="008E2227" w:rsidRPr="00C372E1" w:rsidRDefault="00BC05F2"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En 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C372E1">
        <w:rPr>
          <w:rFonts w:ascii="Arial" w:eastAsia="Times New Roman" w:hAnsi="Arial" w:cs="Arial"/>
        </w:rPr>
        <w:t>no intervienen órganos reproductores especializados.</w:t>
      </w:r>
    </w:p>
    <w:p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diferentes modos 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rsidTr="001225A0">
        <w:tc>
          <w:tcPr>
            <w:tcW w:w="2518" w:type="dxa"/>
          </w:tcPr>
          <w:p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rsidR="003676E8" w:rsidRPr="00C372E1" w:rsidRDefault="003676E8" w:rsidP="001225A0">
            <w:pPr>
              <w:rPr>
                <w:rFonts w:ascii="Arial" w:hAnsi="Arial" w:cs="Arial"/>
                <w:sz w:val="24"/>
                <w:szCs w:val="24"/>
              </w:rPr>
            </w:pPr>
            <w:r w:rsidRPr="00C372E1">
              <w:rPr>
                <w:rFonts w:ascii="Arial" w:hAnsi="Arial" w:cs="Arial"/>
                <w:sz w:val="24"/>
                <w:szCs w:val="24"/>
              </w:rPr>
              <w:t xml:space="preserve">La mitosis es el mecanismo de división celular en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élula que le dio origen</w:t>
            </w:r>
          </w:p>
        </w:tc>
      </w:tr>
    </w:tbl>
    <w:p w:rsidR="003676E8" w:rsidRPr="00C372E1" w:rsidRDefault="003676E8" w:rsidP="0053533C">
      <w:pPr>
        <w:rPr>
          <w:rFonts w:ascii="Arial" w:hAnsi="Arial" w:cs="Arial"/>
          <w:highlight w:val="yellow"/>
        </w:rPr>
      </w:pPr>
    </w:p>
    <w:p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D35843">
        <w:tc>
          <w:tcPr>
            <w:tcW w:w="9054" w:type="dxa"/>
            <w:gridSpan w:val="2"/>
            <w:shd w:val="clear" w:color="auto" w:fill="0D0D0D" w:themeFill="text1" w:themeFillTint="F2"/>
          </w:tcPr>
          <w:p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rsidTr="00D35843">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w:t>
            </w:r>
            <w:r w:rsidRPr="00C372E1">
              <w:rPr>
                <w:rFonts w:ascii="Arial" w:hAnsi="Arial" w:cs="Arial"/>
                <w:b/>
                <w:sz w:val="24"/>
                <w:szCs w:val="24"/>
              </w:rPr>
              <w:lastRenderedPageBreak/>
              <w:t>Shutterstock (o URL o la ruta en AulaPlaneta)</w:t>
            </w:r>
          </w:p>
        </w:tc>
        <w:tc>
          <w:tcPr>
            <w:tcW w:w="6536" w:type="dxa"/>
          </w:tcPr>
          <w:p w:rsidR="00237080" w:rsidRPr="00C372E1" w:rsidRDefault="00A73D0C" w:rsidP="00AB3C06">
            <w:pPr>
              <w:rPr>
                <w:rFonts w:ascii="Arial" w:hAnsi="Arial" w:cs="Arial"/>
                <w:sz w:val="24"/>
                <w:szCs w:val="24"/>
              </w:rPr>
            </w:pPr>
            <w:hyperlink r:id="rId13" w:history="1">
              <w:r w:rsidR="00BA5F5D" w:rsidRPr="00C372E1">
                <w:rPr>
                  <w:rStyle w:val="Hipervnculo"/>
                  <w:rFonts w:ascii="Arial" w:hAnsi="Arial" w:cs="Arial"/>
                  <w:color w:val="auto"/>
                  <w:sz w:val="24"/>
                  <w:szCs w:val="24"/>
                </w:rPr>
                <w:t>http://aulaplaneta.planetasaber.com/encyclopedia/default.a</w:t>
              </w:r>
              <w:r w:rsidR="00BA5F5D" w:rsidRPr="00C372E1">
                <w:rPr>
                  <w:rStyle w:val="Hipervnculo"/>
                  <w:rFonts w:ascii="Arial" w:hAnsi="Arial" w:cs="Arial"/>
                  <w:color w:val="auto"/>
                  <w:sz w:val="24"/>
                  <w:szCs w:val="24"/>
                </w:rPr>
                <w:lastRenderedPageBreak/>
                <w:t>sp?idpack=11&amp;idpil=000UHK01&amp;ruta=aulaplaneta&amp;DATA=1YusGj5lEO1GMTvU6vEH7hs81nE5ftJig%2bq2u7BI40I%3d</w:t>
              </w:r>
            </w:hyperlink>
            <w:r w:rsidR="00BA5F5D" w:rsidRPr="00C372E1">
              <w:rPr>
                <w:rFonts w:ascii="Arial" w:hAnsi="Arial" w:cs="Arial"/>
                <w:sz w:val="24"/>
                <w:szCs w:val="24"/>
              </w:rPr>
              <w:t xml:space="preserve">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lastRenderedPageBreak/>
              <w:t>Pie de imagen</w:t>
            </w:r>
          </w:p>
        </w:tc>
        <w:tc>
          <w:tcPr>
            <w:tcW w:w="6536" w:type="dxa"/>
          </w:tcPr>
          <w:p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asexual en el que</w:t>
            </w:r>
            <w:r w:rsidR="00F10BCA" w:rsidRPr="00C372E1">
              <w:rPr>
                <w:rFonts w:ascii="Arial" w:eastAsia="Times New Roman" w:hAnsi="Arial" w:cs="Arial"/>
                <w:sz w:val="24"/>
                <w:szCs w:val="24"/>
              </w:rPr>
              <w:t xml:space="preserve"> una célula se divide en dos células hijas idénticas.</w:t>
            </w:r>
          </w:p>
        </w:tc>
      </w:tr>
    </w:tbl>
    <w:p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2.1.2 La gemación</w:t>
      </w:r>
    </w:p>
    <w:p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5B2CFF">
        <w:tc>
          <w:tcPr>
            <w:tcW w:w="9054" w:type="dxa"/>
            <w:gridSpan w:val="2"/>
            <w:shd w:val="clear" w:color="auto" w:fill="0D0D0D" w:themeFill="text1" w:themeFillTint="F2"/>
          </w:tcPr>
          <w:p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rsidTr="005B2CFF">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237080" w:rsidRPr="00C372E1" w:rsidRDefault="00296F33"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2336" behindDoc="0" locked="0" layoutInCell="1" allowOverlap="1">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C372E1">
              <w:rPr>
                <w:rFonts w:ascii="Arial" w:hAnsi="Arial" w:cs="Arial"/>
                <w:sz w:val="24"/>
                <w:szCs w:val="24"/>
              </w:rPr>
              <w:t xml:space="preserve">Ilustrar </w:t>
            </w: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A73D0C" w:rsidP="005B2CFF">
            <w:pPr>
              <w:rPr>
                <w:rFonts w:ascii="Arial" w:hAnsi="Arial" w:cs="Arial"/>
                <w:sz w:val="24"/>
                <w:szCs w:val="24"/>
              </w:rPr>
            </w:pPr>
            <w:hyperlink r:id="rId15"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parental y descendiente. </w:t>
            </w:r>
          </w:p>
        </w:tc>
      </w:tr>
    </w:tbl>
    <w:p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formación </w:t>
      </w:r>
      <w:r w:rsidRPr="00C372E1">
        <w:rPr>
          <w:rFonts w:ascii="Arial" w:eastAsia="Times New Roman" w:hAnsi="Arial" w:cs="Arial"/>
        </w:rPr>
        <w:t xml:space="preserve">y liberación </w:t>
      </w:r>
      <w:r w:rsidR="00D238BD" w:rsidRPr="00C372E1">
        <w:rPr>
          <w:rFonts w:ascii="Arial" w:eastAsia="Times New Roman" w:hAnsi="Arial" w:cs="Arial"/>
        </w:rPr>
        <w:t xml:space="preserve">de </w:t>
      </w:r>
      <w:r w:rsidR="00D238BD" w:rsidRPr="00C372E1">
        <w:rPr>
          <w:rFonts w:ascii="Arial" w:eastAsia="Times New Roman" w:hAnsi="Arial" w:cs="Arial"/>
          <w:b/>
        </w:rPr>
        <w:t>esporas</w:t>
      </w:r>
      <w:r w:rsidR="00F043F3" w:rsidRPr="00C372E1">
        <w:rPr>
          <w:rFonts w:ascii="Arial" w:eastAsia="Times New Roman" w:hAnsi="Arial" w:cs="Arial"/>
        </w:rPr>
        <w:t>. Una espora es una estructura microscopia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953B19">
        <w:tc>
          <w:tcPr>
            <w:tcW w:w="9054" w:type="dxa"/>
            <w:gridSpan w:val="2"/>
            <w:shd w:val="clear" w:color="auto" w:fill="0D0D0D" w:themeFill="text1" w:themeFillTint="F2"/>
          </w:tcPr>
          <w:p w:rsidR="00237080" w:rsidRPr="00C372E1" w:rsidRDefault="00237080" w:rsidP="00AB3C06">
            <w:pPr>
              <w:jc w:val="center"/>
              <w:rPr>
                <w:rFonts w:ascii="Arial" w:hAnsi="Arial" w:cs="Arial"/>
                <w:b/>
                <w:sz w:val="24"/>
                <w:szCs w:val="24"/>
              </w:rPr>
            </w:pPr>
            <w:r w:rsidRPr="00C372E1">
              <w:rPr>
                <w:rFonts w:ascii="Arial" w:hAnsi="Arial" w:cs="Arial"/>
                <w:b/>
                <w:sz w:val="24"/>
                <w:szCs w:val="24"/>
              </w:rPr>
              <w:lastRenderedPageBreak/>
              <w:t xml:space="preserve">Imagen </w:t>
            </w:r>
            <w:r w:rsidR="00D46636" w:rsidRPr="00C372E1">
              <w:rPr>
                <w:rFonts w:ascii="Arial" w:hAnsi="Arial" w:cs="Arial"/>
                <w:b/>
                <w:sz w:val="24"/>
                <w:szCs w:val="24"/>
              </w:rPr>
              <w:t>(nueva)</w:t>
            </w:r>
          </w:p>
        </w:tc>
      </w:tr>
      <w:tr w:rsidR="00237080" w:rsidRPr="00C372E1" w:rsidTr="00953B19">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237080" w:rsidRPr="00C372E1" w:rsidRDefault="00953B19" w:rsidP="00AB3C06">
            <w:pPr>
              <w:rPr>
                <w:rFonts w:ascii="Arial" w:hAnsi="Arial" w:cs="Arial"/>
                <w:sz w:val="24"/>
                <w:szCs w:val="24"/>
              </w:rPr>
            </w:pPr>
            <w:r w:rsidRPr="00C372E1">
              <w:rPr>
                <w:rFonts w:ascii="Arial" w:hAnsi="Arial" w:cs="Arial"/>
                <w:sz w:val="24"/>
                <w:szCs w:val="24"/>
              </w:rPr>
              <w:t>Ilustrar</w:t>
            </w:r>
          </w:p>
          <w:p w:rsidR="00953B19" w:rsidRPr="00C372E1" w:rsidRDefault="00953B19" w:rsidP="00AB3C06">
            <w:pPr>
              <w:rPr>
                <w:rFonts w:ascii="Arial" w:hAnsi="Arial" w:cs="Arial"/>
                <w:sz w:val="24"/>
                <w:szCs w:val="24"/>
              </w:rPr>
            </w:pPr>
          </w:p>
          <w:p w:rsidR="00953B19" w:rsidRPr="00C372E1" w:rsidRDefault="00296F33"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3360" behindDoc="0" locked="0" layoutInCell="1" allowOverlap="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rsidR="00953B19" w:rsidRPr="00C372E1" w:rsidRDefault="00953B19"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953B19" w:rsidRPr="00C372E1" w:rsidRDefault="00953B19" w:rsidP="00097937">
            <w:pPr>
              <w:rPr>
                <w:rFonts w:ascii="Arial" w:hAnsi="Arial" w:cs="Arial"/>
                <w:sz w:val="24"/>
                <w:szCs w:val="24"/>
              </w:rPr>
            </w:pP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953B19" w:rsidP="00AB3C06">
            <w:pPr>
              <w:rPr>
                <w:rFonts w:ascii="Arial" w:hAnsi="Arial" w:cs="Arial"/>
                <w:sz w:val="24"/>
                <w:szCs w:val="24"/>
              </w:rPr>
            </w:pPr>
            <w:bookmarkStart w:id="7" w:name="OLE_LINK1"/>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bookmarkEnd w:id="7"/>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rsidTr="00AB3C06">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FE314E" w:rsidRPr="00C372E1" w:rsidRDefault="00097937" w:rsidP="00EA6F25">
            <w:pPr>
              <w:rPr>
                <w:rFonts w:ascii="Arial" w:hAnsi="Arial" w:cs="Arial"/>
                <w:sz w:val="24"/>
                <w:szCs w:val="24"/>
              </w:rPr>
            </w:pPr>
            <w:r w:rsidRPr="00C372E1">
              <w:rPr>
                <w:rFonts w:ascii="Arial" w:hAnsi="Arial" w:cs="Arial"/>
                <w:sz w:val="24"/>
                <w:szCs w:val="24"/>
              </w:rPr>
              <w:t>Ilustrar</w:t>
            </w:r>
          </w:p>
          <w:p w:rsidR="00097937" w:rsidRPr="00C372E1" w:rsidRDefault="00097937" w:rsidP="00EA6F25">
            <w:pPr>
              <w:rPr>
                <w:rFonts w:ascii="Arial" w:hAnsi="Arial" w:cs="Arial"/>
                <w:sz w:val="24"/>
                <w:szCs w:val="24"/>
              </w:rPr>
            </w:pPr>
          </w:p>
          <w:p w:rsidR="00097937" w:rsidRPr="00C372E1" w:rsidRDefault="00097937" w:rsidP="00EA6F25">
            <w:pPr>
              <w:rPr>
                <w:rFonts w:ascii="Arial" w:hAnsi="Arial" w:cs="Arial"/>
                <w:sz w:val="24"/>
                <w:szCs w:val="24"/>
              </w:rPr>
            </w:pPr>
          </w:p>
          <w:p w:rsidR="00097937" w:rsidRPr="00C372E1" w:rsidRDefault="00A73D0C" w:rsidP="00EA6F25">
            <w:pPr>
              <w:rPr>
                <w:rFonts w:ascii="Arial" w:hAnsi="Arial" w:cs="Arial"/>
                <w:sz w:val="24"/>
                <w:szCs w:val="24"/>
              </w:rPr>
            </w:pPr>
            <w:r>
              <w:rPr>
                <w:rFonts w:ascii="Arial" w:hAnsi="Arial" w:cs="Arial"/>
                <w:noProof/>
                <w:lang w:val="es-ES" w:eastAsia="es-ES"/>
              </w:rPr>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7"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A73D0C" w:rsidRPr="00097937" w:rsidRDefault="00A73D0C">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A73D0C" w:rsidRDefault="00A73D0C"/>
                      </w:txbxContent>
                    </v:textbox>
                  </v:shape>
                </v:group>
              </w:pict>
            </w:r>
          </w:p>
          <w:p w:rsidR="00097937" w:rsidRPr="00C372E1" w:rsidRDefault="00BA5F5D" w:rsidP="00B164D9">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4384" behindDoc="0" locked="0" layoutInCell="1" allowOverlap="1">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097937" w:rsidRPr="00C372E1" w:rsidRDefault="00097937" w:rsidP="00B164D9">
            <w:pPr>
              <w:rPr>
                <w:rFonts w:ascii="Arial" w:hAnsi="Arial" w:cs="Arial"/>
                <w:sz w:val="24"/>
                <w:szCs w:val="24"/>
              </w:rPr>
            </w:pPr>
          </w:p>
          <w:p w:rsidR="00097937" w:rsidRPr="00C372E1" w:rsidRDefault="00097937" w:rsidP="00B164D9">
            <w:pPr>
              <w:rPr>
                <w:rFonts w:ascii="Arial" w:hAnsi="Arial" w:cs="Arial"/>
                <w:sz w:val="24"/>
                <w:szCs w:val="24"/>
              </w:rPr>
            </w:pPr>
          </w:p>
          <w:p w:rsidR="00B164D9" w:rsidRPr="00C372E1" w:rsidRDefault="00767715" w:rsidP="009E073E">
            <w:pPr>
              <w:ind w:left="360"/>
              <w:rPr>
                <w:rFonts w:ascii="Arial" w:hAnsi="Arial" w:cs="Arial"/>
                <w:sz w:val="24"/>
                <w:szCs w:val="24"/>
              </w:rPr>
            </w:pPr>
            <w:r>
              <w:rPr>
                <w:rFonts w:ascii="Arial" w:hAnsi="Arial" w:cs="Arial"/>
                <w:sz w:val="24"/>
                <w:szCs w:val="24"/>
              </w:rPr>
              <w:t xml:space="preserve">       </w:t>
            </w:r>
            <w:r w:rsidR="00B164D9" w:rsidRPr="00C372E1">
              <w:rPr>
                <w:rFonts w:ascii="Arial" w:hAnsi="Arial" w:cs="Arial"/>
                <w:sz w:val="24"/>
                <w:szCs w:val="24"/>
              </w:rPr>
              <w:t xml:space="preserve"> (a) </w:t>
            </w:r>
            <w:r w:rsidR="00097937" w:rsidRPr="00C372E1">
              <w:rPr>
                <w:rFonts w:ascii="Arial" w:hAnsi="Arial" w:cs="Arial"/>
                <w:sz w:val="24"/>
                <w:szCs w:val="24"/>
              </w:rPr>
              <w:t xml:space="preserve">                 </w:t>
            </w:r>
            <w:r>
              <w:rPr>
                <w:rFonts w:ascii="Arial" w:hAnsi="Arial" w:cs="Arial"/>
                <w:sz w:val="24"/>
                <w:szCs w:val="24"/>
              </w:rPr>
              <w:t xml:space="preserve">          </w:t>
            </w:r>
            <w:r w:rsidR="009E073E">
              <w:rPr>
                <w:rFonts w:ascii="Arial" w:hAnsi="Arial" w:cs="Arial"/>
                <w:sz w:val="24"/>
                <w:szCs w:val="24"/>
              </w:rPr>
              <w:t xml:space="preserve">               </w:t>
            </w:r>
            <w:r w:rsidR="00B164D9" w:rsidRPr="00C372E1">
              <w:rPr>
                <w:rFonts w:ascii="Arial" w:hAnsi="Arial" w:cs="Arial"/>
                <w:sz w:val="24"/>
                <w:szCs w:val="24"/>
              </w:rPr>
              <w:t xml:space="preserve">      </w:t>
            </w:r>
            <w:r>
              <w:rPr>
                <w:rFonts w:ascii="Arial" w:hAnsi="Arial" w:cs="Arial"/>
                <w:sz w:val="24"/>
                <w:szCs w:val="24"/>
              </w:rPr>
              <w:t xml:space="preserve">(b)                           </w:t>
            </w:r>
          </w:p>
        </w:tc>
      </w:tr>
      <w:tr w:rsidR="00FE314E"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15" w:type="dxa"/>
          </w:tcPr>
          <w:p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rsidR="00B164D9" w:rsidRPr="009E073E" w:rsidRDefault="006607AC" w:rsidP="009E073E">
            <w:pPr>
              <w:pStyle w:val="Prrafodelista"/>
              <w:numPr>
                <w:ilvl w:val="0"/>
                <w:numId w:val="24"/>
              </w:numPr>
              <w:rPr>
                <w:rFonts w:ascii="Arial" w:hAnsi="Arial" w:cs="Arial"/>
                <w:sz w:val="24"/>
                <w:szCs w:val="24"/>
              </w:rPr>
            </w:pPr>
            <w:r w:rsidRPr="00C372E1">
              <w:rPr>
                <w:rFonts w:ascii="Arial" w:hAnsi="Arial" w:cs="Arial"/>
                <w:b/>
                <w:sz w:val="24"/>
                <w:szCs w:val="24"/>
              </w:rPr>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w:t>
            </w:r>
            <w:r w:rsidRPr="00C372E1">
              <w:rPr>
                <w:rFonts w:ascii="Arial" w:hAnsi="Arial" w:cs="Arial"/>
                <w:sz w:val="24"/>
                <w:szCs w:val="24"/>
              </w:rPr>
              <w:lastRenderedPageBreak/>
              <w:t>idénticos al progenitor.</w:t>
            </w:r>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2.1.5 La partenogénesis</w:t>
      </w:r>
    </w:p>
    <w:p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las hembras lo hacen por reproducción sexual. Hay también especies en donde s</w:t>
      </w:r>
      <w:r w:rsidR="00E3377F">
        <w:rPr>
          <w:rFonts w:ascii="Arial" w:eastAsia="Times New Roman" w:hAnsi="Arial" w:cs="Arial"/>
        </w:rPr>
        <w:t>o</w:t>
      </w:r>
      <w:r w:rsidR="00FC7638" w:rsidRPr="00C372E1">
        <w:rPr>
          <w:rFonts w:ascii="Arial" w:eastAsia="Times New Roman" w:hAnsi="Arial" w:cs="Arial"/>
        </w:rPr>
        <w:t xml:space="preserve">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rsidTr="008B3944">
        <w:tc>
          <w:tcPr>
            <w:tcW w:w="9054"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rsidTr="008B3944">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8B3944" w:rsidRPr="00C372E1" w:rsidRDefault="008B3944" w:rsidP="008B3944">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9504" behindDoc="0" locked="0" layoutInCell="1" allowOverlap="1">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C372E1">
              <w:rPr>
                <w:rFonts w:ascii="Arial" w:hAnsi="Arial" w:cs="Arial"/>
                <w:sz w:val="24"/>
                <w:szCs w:val="24"/>
              </w:rPr>
              <w:t>Ilustrar</w:t>
            </w: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AB3C06">
        <w:tc>
          <w:tcPr>
            <w:tcW w:w="8978" w:type="dxa"/>
            <w:gridSpan w:val="2"/>
            <w:shd w:val="clear" w:color="auto" w:fill="000000" w:themeFill="text1"/>
          </w:tcPr>
          <w:p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8D7230" w:rsidRPr="00C372E1" w:rsidTr="00AB3C06">
        <w:tc>
          <w:tcPr>
            <w:tcW w:w="2518" w:type="dxa"/>
          </w:tcPr>
          <w:p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rsidR="00EF1533" w:rsidRPr="00C372E1" w:rsidRDefault="00EF1533" w:rsidP="008D7230">
            <w:pPr>
              <w:rPr>
                <w:rFonts w:ascii="Arial" w:eastAsia="Times New Roman" w:hAnsi="Arial" w:cs="Arial"/>
                <w:sz w:val="24"/>
                <w:szCs w:val="24"/>
              </w:rPr>
            </w:pPr>
          </w:p>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Gemación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lastRenderedPageBreak/>
              <w:t>Esporulación</w:t>
            </w:r>
          </w:p>
          <w:p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2.1.6 Ventajas y desventajas de la reproducción asexual</w:t>
      </w:r>
    </w:p>
    <w:p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Look w:val="04A0" w:firstRow="1" w:lastRow="0" w:firstColumn="1" w:lastColumn="0" w:noHBand="0" w:noVBand="1"/>
      </w:tblPr>
      <w:tblGrid>
        <w:gridCol w:w="4090"/>
        <w:gridCol w:w="4527"/>
      </w:tblGrid>
      <w:tr w:rsidR="000F02B7" w:rsidRPr="00C372E1"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C372E1" w:rsidRDefault="000F02B7" w:rsidP="000F02B7">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rsidR="000F02B7" w:rsidRPr="00C372E1"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w:t>
            </w:r>
          </w:p>
        </w:tc>
      </w:tr>
      <w:tr w:rsidR="000F02B7" w:rsidRPr="00C372E1"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C372E1" w:rsidRDefault="006B6808" w:rsidP="000F02B7">
            <w:pPr>
              <w:spacing w:before="100" w:beforeAutospacing="1" w:after="100" w:afterAutospacing="1"/>
              <w:rPr>
                <w:rFonts w:ascii="Arial" w:hAnsi="Arial" w:cs="Arial"/>
                <w:b w:val="0"/>
              </w:rPr>
            </w:pPr>
            <w:r w:rsidRPr="00C372E1">
              <w:rPr>
                <w:rFonts w:ascii="Arial" w:hAnsi="Arial" w:cs="Arial"/>
                <w:b w:val="0"/>
              </w:rPr>
              <w:t xml:space="preserve">1. </w:t>
            </w:r>
            <w:r w:rsidR="000F02B7" w:rsidRPr="00C372E1">
              <w:rPr>
                <w:rFonts w:ascii="Arial" w:hAnsi="Arial" w:cs="Arial"/>
                <w:b w:val="0"/>
              </w:rPr>
              <w:t>Es rápida y relativamente simple</w:t>
            </w:r>
            <w:r w:rsidRPr="00C372E1">
              <w:rPr>
                <w:rFonts w:ascii="Arial" w:hAnsi="Arial" w:cs="Arial"/>
                <w:b w:val="0"/>
              </w:rPr>
              <w:t>.</w:t>
            </w:r>
          </w:p>
        </w:tc>
        <w:tc>
          <w:tcPr>
            <w:tcW w:w="4527" w:type="dxa"/>
          </w:tcPr>
          <w:p w:rsidR="000F02B7" w:rsidRPr="00C372E1"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 xml:space="preserve">1. </w:t>
            </w:r>
            <w:r w:rsidR="00091423" w:rsidRPr="00C372E1">
              <w:rPr>
                <w:rFonts w:ascii="Arial" w:hAnsi="Arial" w:cs="Arial"/>
              </w:rPr>
              <w:t>En la inmensa mayoría de los casos g</w:t>
            </w:r>
            <w:r w:rsidRPr="00C372E1">
              <w:rPr>
                <w:rFonts w:ascii="Arial" w:hAnsi="Arial" w:cs="Arial"/>
              </w:rPr>
              <w:t xml:space="preserve">enera </w:t>
            </w:r>
            <w:r w:rsidR="004078A8" w:rsidRPr="00C372E1">
              <w:rPr>
                <w:rFonts w:ascii="Arial" w:hAnsi="Arial" w:cs="Arial"/>
              </w:rPr>
              <w:t>copias idénticas (clones)</w:t>
            </w:r>
            <w:r w:rsidRPr="00C372E1">
              <w:rPr>
                <w:rFonts w:ascii="Arial" w:hAnsi="Arial" w:cs="Arial"/>
              </w:rPr>
              <w:t xml:space="preserve">, </w:t>
            </w:r>
            <w:r w:rsidR="004078A8" w:rsidRPr="00C372E1">
              <w:rPr>
                <w:rFonts w:ascii="Arial" w:hAnsi="Arial" w:cs="Arial"/>
              </w:rPr>
              <w:t>por lo tanto no hay variación en la población</w:t>
            </w:r>
            <w:r w:rsidRPr="00C372E1">
              <w:rPr>
                <w:rFonts w:ascii="Arial" w:hAnsi="Arial" w:cs="Arial"/>
              </w:rPr>
              <w:t>.</w:t>
            </w:r>
          </w:p>
        </w:tc>
      </w:tr>
      <w:tr w:rsidR="00C372E1" w:rsidRPr="00C372E1"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C372E1" w:rsidRDefault="006B6808" w:rsidP="006B6808">
            <w:pPr>
              <w:spacing w:before="100" w:beforeAutospacing="1" w:after="100" w:afterAutospacing="1"/>
              <w:rPr>
                <w:rFonts w:ascii="Arial" w:hAnsi="Arial" w:cs="Arial"/>
                <w:b w:val="0"/>
              </w:rPr>
            </w:pPr>
            <w:r w:rsidRPr="00C372E1">
              <w:rPr>
                <w:rFonts w:ascii="Arial" w:hAnsi="Arial" w:cs="Arial"/>
                <w:b w:val="0"/>
              </w:rPr>
              <w:t>2. La i</w:t>
            </w:r>
            <w:r w:rsidR="000F02B7" w:rsidRPr="00C372E1">
              <w:rPr>
                <w:rFonts w:ascii="Arial" w:hAnsi="Arial" w:cs="Arial"/>
                <w:b w:val="0"/>
              </w:rPr>
              <w:t xml:space="preserve">nversión </w:t>
            </w:r>
            <w:r w:rsidRPr="00C372E1">
              <w:rPr>
                <w:rFonts w:ascii="Arial" w:hAnsi="Arial" w:cs="Arial"/>
                <w:b w:val="0"/>
              </w:rPr>
              <w:t xml:space="preserve">de energía es </w:t>
            </w:r>
            <w:r w:rsidR="000F02B7" w:rsidRPr="00C372E1">
              <w:rPr>
                <w:rFonts w:ascii="Arial" w:hAnsi="Arial" w:cs="Arial"/>
                <w:b w:val="0"/>
              </w:rPr>
              <w:t>mínima dado que no requiere producir ni mantener células sexuales</w:t>
            </w:r>
            <w:r w:rsidRPr="00C372E1">
              <w:rPr>
                <w:rFonts w:ascii="Arial" w:hAnsi="Arial" w:cs="Arial"/>
                <w:b w:val="0"/>
              </w:rPr>
              <w:t>.</w:t>
            </w:r>
          </w:p>
        </w:tc>
        <w:tc>
          <w:tcPr>
            <w:tcW w:w="4527" w:type="dxa"/>
          </w:tcPr>
          <w:p w:rsidR="000F02B7" w:rsidRPr="00C372E1"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C372E1"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3</w:t>
            </w:r>
            <w:r w:rsidR="006B6808" w:rsidRPr="00C372E1">
              <w:rPr>
                <w:rFonts w:ascii="Arial" w:hAnsi="Arial" w:cs="Arial"/>
                <w:b w:val="0"/>
              </w:rPr>
              <w:t>. Un solo individuo genera múltiples organismos.</w:t>
            </w:r>
          </w:p>
        </w:tc>
        <w:tc>
          <w:tcPr>
            <w:tcW w:w="4527" w:type="dxa"/>
          </w:tcPr>
          <w:p w:rsidR="006B6808" w:rsidRPr="00C372E1"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C372E1"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4</w:t>
            </w:r>
            <w:r w:rsidR="006B6808" w:rsidRPr="00C372E1">
              <w:rPr>
                <w:rFonts w:ascii="Arial" w:hAnsi="Arial" w:cs="Arial"/>
                <w:b w:val="0"/>
              </w:rPr>
              <w:t xml:space="preserve">. Favorece la rápida colonización de ambientes. </w:t>
            </w:r>
          </w:p>
        </w:tc>
        <w:tc>
          <w:tcPr>
            <w:tcW w:w="4527" w:type="dxa"/>
          </w:tcPr>
          <w:p w:rsidR="006B6808" w:rsidRPr="00C372E1"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C372E1" w:rsidRDefault="008D7230" w:rsidP="001515FB">
      <w:pPr>
        <w:spacing w:after="0"/>
        <w:rPr>
          <w:rFonts w:ascii="Arial" w:hAnsi="Arial" w:cs="Arial"/>
          <w:highlight w:val="yellow"/>
        </w:rPr>
      </w:pPr>
    </w:p>
    <w:p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rsidTr="00576300">
        <w:tc>
          <w:tcPr>
            <w:tcW w:w="9033" w:type="dxa"/>
            <w:gridSpan w:val="2"/>
            <w:shd w:val="clear" w:color="auto" w:fill="000000" w:themeFill="text1"/>
          </w:tcPr>
          <w:p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576300">
        <w:tc>
          <w:tcPr>
            <w:tcW w:w="2518" w:type="dxa"/>
          </w:tcPr>
          <w:p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t>Título</w:t>
            </w:r>
          </w:p>
        </w:tc>
        <w:tc>
          <w:tcPr>
            <w:tcW w:w="6515" w:type="dxa"/>
          </w:tcPr>
          <w:p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rsidR="005A3C0C" w:rsidRPr="00C372E1" w:rsidRDefault="005A3C0C" w:rsidP="001515FB">
      <w:pPr>
        <w:spacing w:after="0"/>
        <w:rPr>
          <w:rFonts w:ascii="Arial" w:hAnsi="Arial" w:cs="Arial"/>
          <w:highlight w:val="yellow"/>
        </w:rPr>
      </w:pPr>
    </w:p>
    <w:p w:rsidR="001515FB" w:rsidRPr="00C372E1" w:rsidRDefault="001515FB" w:rsidP="001515FB">
      <w:pPr>
        <w:spacing w:after="0"/>
        <w:rPr>
          <w:rFonts w:ascii="Arial" w:hAnsi="Arial" w:cs="Arial"/>
        </w:rPr>
      </w:pPr>
      <w:r w:rsidRPr="00C372E1">
        <w:rPr>
          <w:rFonts w:ascii="Arial" w:hAnsi="Arial" w:cs="Arial"/>
          <w:highlight w:val="yellow"/>
        </w:rPr>
        <w:lastRenderedPageBreak/>
        <w:t>[SECCIÓN 2]</w:t>
      </w:r>
      <w:r w:rsidRPr="00C372E1">
        <w:rPr>
          <w:rFonts w:ascii="Arial" w:hAnsi="Arial" w:cs="Arial"/>
        </w:rPr>
        <w:t xml:space="preserve"> </w:t>
      </w:r>
      <w:r w:rsidRPr="00C372E1">
        <w:rPr>
          <w:rFonts w:ascii="Arial" w:hAnsi="Arial" w:cs="Arial"/>
          <w:b/>
        </w:rPr>
        <w:t>2.2 La reproducción sexual</w:t>
      </w:r>
    </w:p>
    <w:p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rsidTr="001225A0">
        <w:tc>
          <w:tcPr>
            <w:tcW w:w="2518" w:type="dxa"/>
          </w:tcPr>
          <w:p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r w:rsidRPr="00C372E1">
        <w:rPr>
          <w:rFonts w:ascii="Arial" w:eastAsia="Times New Roman" w:hAnsi="Arial" w:cs="Arial"/>
          <w:b/>
        </w:rPr>
        <w:t>isogámia</w:t>
      </w:r>
      <w:r w:rsidRPr="00C372E1">
        <w:rPr>
          <w:rFonts w:ascii="Arial" w:eastAsia="Times New Roman" w:hAnsi="Arial" w:cs="Arial"/>
        </w:rPr>
        <w:t xml:space="preserve"> y </w:t>
      </w:r>
      <w:r w:rsidRPr="00C372E1">
        <w:rPr>
          <w:rFonts w:ascii="Arial" w:eastAsia="Times New Roman" w:hAnsi="Arial" w:cs="Arial"/>
          <w:b/>
        </w:rPr>
        <w:t>anisogámia</w:t>
      </w:r>
      <w:r w:rsidRPr="00C372E1">
        <w:rPr>
          <w:rFonts w:ascii="Arial" w:eastAsia="Times New Roman" w:hAnsi="Arial" w:cs="Arial"/>
        </w:rPr>
        <w:t>.</w:t>
      </w:r>
    </w:p>
    <w:p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r w:rsidRPr="00C372E1">
        <w:rPr>
          <w:rFonts w:ascii="Arial" w:eastAsia="Times New Roman" w:hAnsi="Arial" w:cs="Arial"/>
          <w:b/>
          <w:lang w:val="es-CO"/>
        </w:rPr>
        <w:t>Isogámia</w:t>
      </w:r>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rsidR="00186626" w:rsidRPr="00C372E1" w:rsidRDefault="003358CC" w:rsidP="002042ED">
      <w:pPr>
        <w:pStyle w:val="Prrafodelista"/>
        <w:numPr>
          <w:ilvl w:val="0"/>
          <w:numId w:val="6"/>
        </w:numPr>
        <w:spacing w:before="100" w:beforeAutospacing="1" w:after="0" w:afterAutospacing="1"/>
        <w:rPr>
          <w:rFonts w:ascii="Arial" w:hAnsi="Arial" w:cs="Arial"/>
        </w:rPr>
      </w:pPr>
      <w:r w:rsidRPr="00C372E1">
        <w:rPr>
          <w:rFonts w:ascii="Arial" w:eastAsia="Times New Roman" w:hAnsi="Arial" w:cs="Arial"/>
          <w:b/>
          <w:lang w:val="es-CO"/>
        </w:rPr>
        <w:t>Anisogámia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anisogamia es la </w:t>
      </w:r>
      <w:r w:rsidR="00400208" w:rsidRPr="00C372E1">
        <w:rPr>
          <w:rFonts w:ascii="Arial" w:eastAsia="Times New Roman" w:hAnsi="Arial" w:cs="Arial"/>
          <w:b/>
          <w:lang w:val="es-CO"/>
        </w:rPr>
        <w:t>oogamia</w:t>
      </w:r>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B14645">
        <w:rPr>
          <w:rFonts w:ascii="Arial" w:eastAsia="Times New Roman" w:hAnsi="Arial" w:cs="Arial"/>
          <w:b/>
          <w:lang w:val="es-CO"/>
        </w:rPr>
        <w:t>ó</w:t>
      </w:r>
      <w:r w:rsidR="00522868" w:rsidRPr="00C372E1">
        <w:rPr>
          <w:rFonts w:ascii="Arial" w:eastAsia="Times New Roman" w:hAnsi="Arial" w:cs="Arial"/>
          <w:b/>
          <w:lang w:val="es-CO"/>
        </w:rPr>
        <w:t>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La oogamia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952E34" w:rsidRPr="00C372E1" w:rsidRDefault="00952E34" w:rsidP="00AB3C06">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AB3C06">
        <w:tc>
          <w:tcPr>
            <w:tcW w:w="2518" w:type="dxa"/>
          </w:tcPr>
          <w:p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rsidTr="00AB3C06">
        <w:tc>
          <w:tcPr>
            <w:tcW w:w="2518" w:type="dxa"/>
          </w:tcPr>
          <w:p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rsidR="00952E34" w:rsidRPr="00C372E1" w:rsidRDefault="00952E34" w:rsidP="00952E34">
            <w:pPr>
              <w:rPr>
                <w:rFonts w:ascii="Arial" w:hAnsi="Arial" w:cs="Arial"/>
                <w:sz w:val="24"/>
                <w:szCs w:val="24"/>
              </w:rPr>
            </w:pPr>
            <w:r w:rsidRPr="00C372E1">
              <w:rPr>
                <w:rFonts w:ascii="Arial" w:hAnsi="Arial" w:cs="Arial"/>
                <w:sz w:val="24"/>
                <w:szCs w:val="24"/>
              </w:rPr>
              <w:t>Isogamia y anisogamia</w:t>
            </w:r>
          </w:p>
        </w:tc>
      </w:tr>
      <w:tr w:rsidR="00952E34" w:rsidRPr="00C372E1" w:rsidTr="00AB3C06">
        <w:tc>
          <w:tcPr>
            <w:tcW w:w="2518" w:type="dxa"/>
          </w:tcPr>
          <w:p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r w:rsidR="00400208" w:rsidRPr="00C372E1">
              <w:rPr>
                <w:rFonts w:ascii="Arial" w:hAnsi="Arial" w:cs="Arial"/>
                <w:noProof/>
                <w:sz w:val="24"/>
                <w:szCs w:val="24"/>
                <w:lang w:val="es-CO"/>
              </w:rPr>
              <w:t xml:space="preserve"> </w:t>
            </w:r>
          </w:p>
        </w:tc>
        <w:tc>
          <w:tcPr>
            <w:tcW w:w="6515" w:type="dxa"/>
          </w:tcPr>
          <w:p w:rsidR="00400208" w:rsidRPr="00C372E1" w:rsidRDefault="00400208" w:rsidP="00E652B6">
            <w:pPr>
              <w:rPr>
                <w:rFonts w:ascii="Arial" w:hAnsi="Arial" w:cs="Arial"/>
                <w:sz w:val="24"/>
                <w:szCs w:val="24"/>
              </w:rPr>
            </w:pPr>
            <w:r w:rsidRPr="00C372E1">
              <w:rPr>
                <w:rFonts w:ascii="Arial" w:hAnsi="Arial" w:cs="Arial"/>
                <w:sz w:val="24"/>
                <w:szCs w:val="24"/>
              </w:rPr>
              <w:t>Ilustrar</w:t>
            </w:r>
          </w:p>
          <w:p w:rsidR="00400208" w:rsidRPr="00C372E1" w:rsidRDefault="00A73D0C" w:rsidP="00E652B6">
            <w:pPr>
              <w:rPr>
                <w:rFonts w:ascii="Arial" w:hAnsi="Arial" w:cs="Arial"/>
                <w:sz w:val="24"/>
                <w:szCs w:val="24"/>
              </w:rPr>
            </w:pPr>
            <w:r>
              <w:rPr>
                <w:rFonts w:ascii="Arial" w:hAnsi="Arial" w:cs="Arial"/>
                <w:noProof/>
                <w:lang w:val="es-ES" w:eastAsia="es-ES"/>
              </w:rPr>
              <w:pict>
                <v:group id="14 Grupo" o:spid="_x0000_s1064"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66" type="#_x0000_t75" style="position:absolute;width:31885;height:12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0" o:title="" croptop="27739f" cropbottom="15273f" cropleft="8807f" cropright="32664f"/>
                    <v:path arrowok="t"/>
                  </v:shape>
                  <v:shape id="Imagen 12" o:spid="_x0000_s1065" type="#_x0000_t75" style="position:absolute;left:23513;top:3918;width:8372;height:6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1" o:title="" croptop="31067f" cropbottom="15495f" cropleft="13593f" cropright="37033f"/>
                    <v:path arrowok="t"/>
                  </v:shape>
                  <v:line id="13 Conector recto" o:spid="_x0000_s1029" style="position:absolute;visibility:visibl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w: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952E34" w:rsidRPr="00C372E1" w:rsidRDefault="00952E34"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tc>
      </w:tr>
      <w:tr w:rsidR="00952E34" w:rsidRPr="00C372E1" w:rsidTr="00AB3C06">
        <w:tc>
          <w:tcPr>
            <w:tcW w:w="2518" w:type="dxa"/>
          </w:tcPr>
          <w:p w:rsidR="00952E34" w:rsidRPr="00C372E1" w:rsidRDefault="00952E34" w:rsidP="00E652B6">
            <w:pPr>
              <w:rPr>
                <w:rFonts w:ascii="Arial" w:hAnsi="Arial" w:cs="Arial"/>
                <w:sz w:val="24"/>
                <w:szCs w:val="24"/>
              </w:rPr>
            </w:pPr>
            <w:r w:rsidRPr="00C372E1">
              <w:rPr>
                <w:rFonts w:ascii="Arial" w:hAnsi="Arial" w:cs="Arial"/>
                <w:b/>
                <w:sz w:val="24"/>
                <w:szCs w:val="24"/>
              </w:rPr>
              <w:t>Pie de imagen</w:t>
            </w:r>
          </w:p>
        </w:tc>
        <w:tc>
          <w:tcPr>
            <w:tcW w:w="6515" w:type="dxa"/>
          </w:tcPr>
          <w:p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lastRenderedPageBreak/>
              <w:t>Los gametos varían en cuanto a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rsidR="00E652B6" w:rsidRPr="00C372E1" w:rsidRDefault="00E652B6" w:rsidP="00E652B6">
      <w:pPr>
        <w:spacing w:after="0"/>
        <w:rPr>
          <w:rFonts w:ascii="Arial" w:hAnsi="Arial" w:cs="Arial"/>
          <w:highlight w:val="yellow"/>
        </w:rPr>
      </w:pPr>
    </w:p>
    <w:p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D0D0D" w:themeFill="text1" w:themeFillTint="F2"/>
          </w:tcPr>
          <w:p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3729C4">
        <w:tc>
          <w:tcPr>
            <w:tcW w:w="2518" w:type="dxa"/>
          </w:tcPr>
          <w:p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FF707F" w:rsidRPr="00C372E1" w:rsidRDefault="00A73D0C" w:rsidP="00153E5A">
            <w:pPr>
              <w:pStyle w:val="Prrafodelista"/>
              <w:numPr>
                <w:ilvl w:val="0"/>
                <w:numId w:val="27"/>
              </w:numPr>
              <w:rPr>
                <w:rFonts w:ascii="Arial" w:hAnsi="Arial" w:cs="Arial"/>
                <w:sz w:val="24"/>
                <w:szCs w:val="24"/>
              </w:rPr>
            </w:pPr>
            <w:hyperlink r:id="rId22"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3"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r w:rsidR="00172DB1">
              <w:rPr>
                <w:rFonts w:ascii="Arial" w:hAnsi="Arial" w:cs="Arial"/>
                <w:sz w:val="24"/>
                <w:szCs w:val="24"/>
              </w:rPr>
              <w:t xml:space="preserve"> c) debe ser ilustrado</w:t>
            </w:r>
          </w:p>
          <w:p w:rsidR="00153E5A" w:rsidRPr="00C372E1" w:rsidRDefault="00153E5A" w:rsidP="00FF707F">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75648" behindDoc="0" locked="0" layoutInCell="1" allowOverlap="1">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CO" w:eastAsia="es-CO"/>
              </w:rPr>
              <w:drawing>
                <wp:anchor distT="0" distB="0" distL="114300" distR="114300" simplePos="0" relativeHeight="251674624" behindDoc="0" locked="0" layoutInCell="1" allowOverlap="1">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73600" behindDoc="0" locked="0" layoutInCell="1" allowOverlap="1">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3B6E53" w:rsidP="003B6E53">
            <w:pPr>
              <w:ind w:left="360"/>
              <w:rPr>
                <w:rFonts w:ascii="Arial" w:hAnsi="Arial" w:cs="Arial"/>
                <w:sz w:val="24"/>
                <w:szCs w:val="24"/>
              </w:rPr>
            </w:pPr>
            <w:r w:rsidRPr="00C372E1">
              <w:rPr>
                <w:rFonts w:ascii="Arial" w:hAnsi="Arial" w:cs="Arial"/>
                <w:sz w:val="24"/>
                <w:szCs w:val="24"/>
              </w:rPr>
              <w:t>(a</w:t>
            </w:r>
            <w:r w:rsidR="00AC3081">
              <w:rPr>
                <w:rFonts w:ascii="Arial" w:hAnsi="Arial" w:cs="Arial"/>
                <w:sz w:val="24"/>
                <w:szCs w:val="24"/>
              </w:rPr>
              <w:t xml:space="preserve">)                            </w:t>
            </w:r>
            <w:r w:rsidRPr="00C372E1">
              <w:rPr>
                <w:rFonts w:ascii="Arial" w:hAnsi="Arial" w:cs="Arial"/>
                <w:sz w:val="24"/>
                <w:szCs w:val="24"/>
              </w:rPr>
              <w:t xml:space="preserve">          (b)       </w:t>
            </w:r>
            <w:r w:rsidR="00AC3081">
              <w:rPr>
                <w:rFonts w:ascii="Arial" w:hAnsi="Arial" w:cs="Arial"/>
                <w:sz w:val="24"/>
                <w:szCs w:val="24"/>
              </w:rPr>
              <w:t xml:space="preserve">                    </w:t>
            </w:r>
            <w:r w:rsidRPr="00C372E1">
              <w:rPr>
                <w:rFonts w:ascii="Arial" w:hAnsi="Arial" w:cs="Arial"/>
                <w:sz w:val="24"/>
                <w:szCs w:val="24"/>
              </w:rPr>
              <w:t xml:space="preserve">(c)                                                                                                         </w:t>
            </w:r>
          </w:p>
        </w:tc>
      </w:tr>
      <w:tr w:rsidR="00FF707F" w:rsidRPr="00C372E1" w:rsidTr="003729C4">
        <w:tc>
          <w:tcPr>
            <w:tcW w:w="2518" w:type="dxa"/>
          </w:tcPr>
          <w:p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Fusión entre los núcleos de los gametos y formación del cigoto.</w:t>
            </w:r>
          </w:p>
        </w:tc>
      </w:tr>
    </w:tbl>
    <w:p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Hay diferentes tipo de fecundación según el lugar en el que se lleve a cabo y la procedencia los gametos. </w:t>
      </w:r>
    </w:p>
    <w:p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Tipo de fecundación</w:t>
            </w:r>
          </w:p>
        </w:tc>
        <w:tc>
          <w:tcPr>
            <w:tcW w:w="5372" w:type="dxa"/>
          </w:tcPr>
          <w:p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Interna</w:t>
            </w:r>
          </w:p>
        </w:tc>
        <w:tc>
          <w:tcPr>
            <w:tcW w:w="5372" w:type="dxa"/>
          </w:tcPr>
          <w:p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lastRenderedPageBreak/>
              <w:t>Externa</w:t>
            </w:r>
          </w:p>
        </w:tc>
        <w:tc>
          <w:tcPr>
            <w:tcW w:w="5372" w:type="dxa"/>
          </w:tcPr>
          <w:p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rsidR="00FB1003" w:rsidRPr="00C372E1" w:rsidRDefault="00FB1003">
      <w:pPr>
        <w:rPr>
          <w:rFonts w:ascii="Arial" w:hAnsi="Arial" w:cs="Arial"/>
        </w:rPr>
      </w:pPr>
    </w:p>
    <w:p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rsidTr="003B6E53">
        <w:tc>
          <w:tcPr>
            <w:tcW w:w="9054" w:type="dxa"/>
            <w:gridSpan w:val="2"/>
            <w:shd w:val="clear" w:color="auto" w:fill="0D0D0D" w:themeFill="text1" w:themeFillTint="F2"/>
          </w:tcPr>
          <w:p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rsidTr="003B6E53">
        <w:tc>
          <w:tcPr>
            <w:tcW w:w="2376" w:type="dxa"/>
          </w:tcPr>
          <w:p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Código Shutterstock (o URL o la ruta en AulaPlaneta)</w:t>
            </w:r>
          </w:p>
        </w:tc>
        <w:tc>
          <w:tcPr>
            <w:tcW w:w="6678" w:type="dxa"/>
          </w:tcPr>
          <w:p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27"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28"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rsidR="003B6E53" w:rsidRPr="00C372E1" w:rsidRDefault="00A73D0C" w:rsidP="003729C4">
            <w:pPr>
              <w:rPr>
                <w:rFonts w:ascii="Arial" w:hAnsi="Arial" w:cs="Arial"/>
                <w:sz w:val="24"/>
                <w:szCs w:val="24"/>
              </w:rPr>
            </w:pPr>
            <w:r>
              <w:rPr>
                <w:rFonts w:ascii="Arial" w:hAnsi="Arial" w:cs="Arial"/>
                <w:noProof/>
                <w:lang w:val="es-ES" w:eastAsia="es-ES"/>
              </w:rPr>
              <w:pict>
                <v:shape id="Cuadro de texto 2" o:spid="_x0000_s1063" type="#_x0000_t202" style="position:absolute;margin-left:124.9pt;margin-top:7.2pt;width:39.25pt;height:15.4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A73D0C" w:rsidRPr="006E5197" w:rsidRDefault="00A73D0C">
                        <w:pPr>
                          <w:rPr>
                            <w:sz w:val="16"/>
                            <w:szCs w:val="16"/>
                          </w:rPr>
                        </w:pPr>
                        <w:r w:rsidRPr="006E5197">
                          <w:rPr>
                            <w:sz w:val="16"/>
                            <w:szCs w:val="16"/>
                          </w:rPr>
                          <w:t>Macho</w:t>
                        </w:r>
                      </w:p>
                    </w:txbxContent>
                  </v:textbox>
                </v:shape>
              </w:pict>
            </w:r>
            <w:r w:rsidR="003B6E53" w:rsidRPr="00C372E1">
              <w:rPr>
                <w:rFonts w:ascii="Arial" w:hAnsi="Arial" w:cs="Arial"/>
                <w:noProof/>
                <w:lang w:val="es-CO" w:eastAsia="es-CO"/>
              </w:rPr>
              <w:drawing>
                <wp:anchor distT="0" distB="0" distL="114300" distR="114300" simplePos="0" relativeHeight="251677696" behindDoc="0" locked="0" layoutInCell="1" allowOverlap="1">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C372E1">
              <w:rPr>
                <w:rFonts w:ascii="Arial" w:hAnsi="Arial" w:cs="Arial"/>
                <w:noProof/>
                <w:lang w:val="es-CO" w:eastAsia="es-CO"/>
              </w:rPr>
              <w:drawing>
                <wp:anchor distT="0" distB="0" distL="114300" distR="114300" simplePos="0" relativeHeight="251676672" behindDoc="0" locked="0" layoutInCell="1" allowOverlap="1">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C372E1" w:rsidRDefault="00A73D0C" w:rsidP="003729C4">
            <w:pPr>
              <w:rPr>
                <w:rFonts w:ascii="Arial" w:hAnsi="Arial" w:cs="Arial"/>
                <w:sz w:val="24"/>
                <w:szCs w:val="24"/>
              </w:rPr>
            </w:pPr>
            <w:r>
              <w:rPr>
                <w:rFonts w:ascii="Arial" w:hAnsi="Arial" w:cs="Arial"/>
                <w:noProof/>
                <w:lang w:val="es-ES" w:eastAsia="es-ES"/>
              </w:rPr>
              <w:pict>
                <v:line id="23 Conector recto" o:spid="_x0000_s1062" style="position:absolute;flip:x;z-index:251684864;visibility:visible;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w:r>
            <w:r>
              <w:rPr>
                <w:rFonts w:ascii="Arial" w:hAnsi="Arial" w:cs="Arial"/>
                <w:noProof/>
                <w:lang w:val="es-ES" w:eastAsia="es-ES"/>
              </w:rPr>
              <w:pict>
                <v:line id="24 Conector recto" o:spid="_x0000_s1061" style="position:absolute;flip:x y;z-index:251686912;visibility:visible;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A73D0C" w:rsidP="003729C4">
            <w:pPr>
              <w:rPr>
                <w:rFonts w:ascii="Arial" w:hAnsi="Arial" w:cs="Arial"/>
                <w:sz w:val="24"/>
                <w:szCs w:val="24"/>
              </w:rPr>
            </w:pPr>
            <w:r>
              <w:rPr>
                <w:rFonts w:ascii="Arial" w:hAnsi="Arial" w:cs="Arial"/>
                <w:noProof/>
                <w:lang w:val="es-ES" w:eastAsia="es-ES"/>
              </w:rPr>
              <w:pict>
                <v:line id="20 Conector recto" o:spid="_x0000_s1060" style="position:absolute;flip:x y;z-index:251678720;visibility:visible;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w:r>
            <w:r>
              <w:rPr>
                <w:rFonts w:ascii="Arial" w:hAnsi="Arial" w:cs="Arial"/>
                <w:noProof/>
                <w:lang w:val="es-ES" w:eastAsia="es-ES"/>
              </w:rPr>
              <w:pict>
                <v:line id="22 Conector recto" o:spid="_x0000_s1059" style="position:absolute;flip:x;z-index:251682816;visibility:visible;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w:r>
            <w:r>
              <w:rPr>
                <w:rFonts w:ascii="Arial" w:hAnsi="Arial" w:cs="Arial"/>
                <w:noProof/>
                <w:lang w:val="es-ES" w:eastAsia="es-ES"/>
              </w:rPr>
              <w:pict>
                <v:shape id="_x0000_s1030" type="#_x0000_t202" style="position:absolute;margin-left:126.2pt;margin-top:.15pt;width:43pt;height:16.3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A73D0C" w:rsidRPr="006E5197" w:rsidRDefault="00A73D0C">
                        <w:pPr>
                          <w:rPr>
                            <w:sz w:val="16"/>
                            <w:szCs w:val="16"/>
                          </w:rPr>
                        </w:pPr>
                        <w:r w:rsidRPr="006E5197">
                          <w:rPr>
                            <w:sz w:val="16"/>
                            <w:szCs w:val="16"/>
                          </w:rPr>
                          <w:t>Hembra</w:t>
                        </w:r>
                      </w:p>
                    </w:txbxContent>
                  </v:textbox>
                </v:shape>
              </w:pic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Pie de imagen</w:t>
            </w:r>
          </w:p>
        </w:tc>
        <w:tc>
          <w:tcPr>
            <w:tcW w:w="6678" w:type="dxa"/>
          </w:tcPr>
          <w:p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de producir gametos femeninos y masculinos. A pesar de que ambos gametos se </w:t>
      </w:r>
      <w:r w:rsidRPr="00C372E1">
        <w:rPr>
          <w:rFonts w:ascii="Arial" w:eastAsia="Times New Roman" w:hAnsi="Arial" w:cs="Arial"/>
        </w:rPr>
        <w:lastRenderedPageBreak/>
        <w:t xml:space="preserve">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r w:rsidRPr="00C372E1">
        <w:rPr>
          <w:rFonts w:ascii="Arial" w:eastAsia="Times New Roman" w:hAnsi="Arial" w:cs="Arial"/>
          <w:b/>
        </w:rPr>
        <w:t>intersexual</w:t>
      </w:r>
      <w:r w:rsidR="002D2BD6" w:rsidRPr="00C372E1">
        <w:rPr>
          <w:rFonts w:ascii="Arial" w:eastAsia="Times New Roman" w:hAnsi="Arial" w:cs="Arial"/>
          <w:b/>
        </w:rPr>
        <w:t>es</w:t>
      </w:r>
      <w:r w:rsidRPr="00C372E1">
        <w:rPr>
          <w:rFonts w:ascii="Arial" w:eastAsia="Times New Roman" w:hAnsi="Arial" w:cs="Arial"/>
        </w:rPr>
        <w:t>.</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Look w:val="04A0" w:firstRow="1" w:lastRow="0" w:firstColumn="1" w:lastColumn="0" w:noHBand="0" w:noVBand="1"/>
      </w:tblPr>
      <w:tblGrid>
        <w:gridCol w:w="4090"/>
        <w:gridCol w:w="4527"/>
      </w:tblGrid>
      <w:tr w:rsidR="00AB4D93" w:rsidRPr="00C372E1"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 xml:space="preserve">3. Debido a que se generan pocos individuos en cada reproducción, la posibilidad de colonizar nuevos </w:t>
            </w:r>
            <w:r w:rsidRPr="00C372E1">
              <w:rPr>
                <w:rFonts w:ascii="Arial" w:hAnsi="Arial" w:cs="Arial"/>
              </w:rPr>
              <w:lastRenderedPageBreak/>
              <w:t>territorios es menor.</w:t>
            </w:r>
          </w:p>
        </w:tc>
      </w:tr>
    </w:tbl>
    <w:p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3729C4">
        <w:tc>
          <w:tcPr>
            <w:tcW w:w="8978" w:type="dxa"/>
            <w:gridSpan w:val="2"/>
            <w:shd w:val="clear" w:color="auto" w:fill="000000" w:themeFill="text1"/>
          </w:tcPr>
          <w:p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rsidTr="003729C4">
        <w:tc>
          <w:tcPr>
            <w:tcW w:w="2518" w:type="dxa"/>
          </w:tcPr>
          <w:p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rsidR="005A3459" w:rsidRPr="00C372E1" w:rsidRDefault="005A3459" w:rsidP="005A3459">
            <w:pPr>
              <w:pStyle w:val="Prrafodelista"/>
              <w:rPr>
                <w:rFonts w:ascii="Arial" w:eastAsia="Times New Roman" w:hAnsi="Arial" w:cs="Arial"/>
                <w:sz w:val="24"/>
                <w:szCs w:val="24"/>
              </w:rPr>
            </w:pPr>
          </w:p>
          <w:p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rsidR="005A3459" w:rsidRPr="00C372E1" w:rsidRDefault="005A3459" w:rsidP="005A3459">
            <w:pPr>
              <w:pStyle w:val="Prrafodelista"/>
              <w:rPr>
                <w:rFonts w:ascii="Arial" w:hAnsi="Arial" w:cs="Arial"/>
                <w:sz w:val="24"/>
                <w:szCs w:val="24"/>
              </w:rPr>
            </w:pP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rsidR="000C1EF1" w:rsidRPr="00C372E1" w:rsidRDefault="000C1EF1" w:rsidP="00EB49FC">
      <w:pPr>
        <w:spacing w:after="0"/>
        <w:rPr>
          <w:rFonts w:ascii="Arial" w:hAnsi="Arial" w:cs="Arial"/>
          <w:highlight w:val="yellow"/>
        </w:rPr>
      </w:pPr>
    </w:p>
    <w:p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00BC0E2B">
        <w:rPr>
          <w:rFonts w:ascii="Arial" w:hAnsi="Arial" w:cs="Arial"/>
          <w:b/>
        </w:rPr>
        <w:t>2.3</w:t>
      </w:r>
      <w:r w:rsidRPr="00C372E1">
        <w:rPr>
          <w:rFonts w:ascii="Arial" w:hAnsi="Arial" w:cs="Arial"/>
          <w:b/>
        </w:rPr>
        <w:t xml:space="preserve"> Consolidación</w:t>
      </w:r>
    </w:p>
    <w:p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w:t>
            </w:r>
            <w:r w:rsidR="00462FC5">
              <w:rPr>
                <w:rFonts w:ascii="Arial" w:hAnsi="Arial" w:cs="Arial"/>
                <w:sz w:val="24"/>
                <w:szCs w:val="24"/>
              </w:rPr>
              <w:t>ó</w:t>
            </w:r>
            <w:r w:rsidRPr="00C372E1">
              <w:rPr>
                <w:rFonts w:ascii="Arial" w:hAnsi="Arial" w:cs="Arial"/>
                <w:sz w:val="24"/>
                <w:szCs w:val="24"/>
              </w:rPr>
              <w:t>mo se reproducen estos organismos.</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E07B08" w:rsidP="00A92E83">
            <w:pPr>
              <w:rPr>
                <w:rFonts w:ascii="Arial" w:hAnsi="Arial" w:cs="Arial"/>
                <w:sz w:val="24"/>
                <w:szCs w:val="24"/>
              </w:rPr>
            </w:pPr>
            <w:r w:rsidRPr="00C372E1">
              <w:rPr>
                <w:rFonts w:ascii="Arial" w:hAnsi="Arial" w:cs="Arial"/>
                <w:sz w:val="24"/>
                <w:szCs w:val="24"/>
              </w:rPr>
              <w:t>Preguntas 1 y 5 deben tener ambas respuestas como válidas. De hecho, la respuesta correcta es que se marquen las dos al tiempo, no s</w:t>
            </w:r>
            <w:r w:rsidR="00462FC5">
              <w:rPr>
                <w:rFonts w:ascii="Arial" w:hAnsi="Arial" w:cs="Arial"/>
                <w:sz w:val="24"/>
                <w:szCs w:val="24"/>
              </w:rPr>
              <w:t>o</w:t>
            </w:r>
            <w:r w:rsidRPr="00C372E1">
              <w:rPr>
                <w:rFonts w:ascii="Arial" w:hAnsi="Arial" w:cs="Arial"/>
                <w:sz w:val="24"/>
                <w:szCs w:val="24"/>
              </w:rPr>
              <w:t xml:space="preserve">lo una. </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BC0E2B" w:rsidRDefault="00A92E83" w:rsidP="00A92E83">
            <w:pPr>
              <w:rPr>
                <w:rFonts w:ascii="Arial" w:hAnsi="Arial" w:cs="Arial"/>
                <w:sz w:val="24"/>
                <w:szCs w:val="24"/>
              </w:rPr>
            </w:pPr>
            <w:r w:rsidRPr="00BC0E2B">
              <w:rPr>
                <w:rFonts w:ascii="Arial" w:hAnsi="Arial" w:cs="Arial"/>
                <w:sz w:val="24"/>
                <w:szCs w:val="24"/>
              </w:rPr>
              <w:t>Refuerza tu aprendizaje: Los tipos de reproducción en los seres vivos</w:t>
            </w:r>
          </w:p>
        </w:tc>
      </w:tr>
      <w:tr w:rsidR="00A92E83"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00000" w:themeFill="text1"/>
          </w:tcPr>
          <w:p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3729C4">
        <w:tc>
          <w:tcPr>
            <w:tcW w:w="2518" w:type="dxa"/>
          </w:tcPr>
          <w:p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rsidR="008C4836" w:rsidRPr="00BC0E2B" w:rsidRDefault="008C4836" w:rsidP="000E18A1">
            <w:pPr>
              <w:rPr>
                <w:rFonts w:ascii="Arial" w:hAnsi="Arial" w:cs="Arial"/>
                <w:sz w:val="24"/>
                <w:szCs w:val="24"/>
              </w:rPr>
            </w:pPr>
            <w:r w:rsidRPr="00BC0E2B">
              <w:rPr>
                <w:rFonts w:ascii="Arial" w:hAnsi="Arial" w:cs="Arial"/>
                <w:sz w:val="24"/>
                <w:szCs w:val="24"/>
              </w:rPr>
              <w:t xml:space="preserve">Refuerza tu aprendizaje: </w:t>
            </w:r>
            <w:r w:rsidR="000E18A1" w:rsidRPr="00BC0E2B">
              <w:rPr>
                <w:rFonts w:ascii="Arial" w:hAnsi="Arial" w:cs="Arial"/>
                <w:sz w:val="24"/>
                <w:szCs w:val="24"/>
              </w:rPr>
              <w:t>V</w:t>
            </w:r>
            <w:r w:rsidR="00BA5C7D" w:rsidRPr="00BC0E2B">
              <w:rPr>
                <w:rFonts w:ascii="Arial" w:hAnsi="Arial" w:cs="Arial"/>
                <w:sz w:val="24"/>
                <w:szCs w:val="24"/>
              </w:rPr>
              <w:t>entajas y desventajas de los tipos de reproducción</w:t>
            </w:r>
          </w:p>
        </w:tc>
      </w:tr>
      <w:tr w:rsidR="008C4836"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rsidR="008C4836" w:rsidRPr="00C372E1" w:rsidRDefault="008C4836" w:rsidP="008C4836">
      <w:pPr>
        <w:spacing w:after="0"/>
        <w:rPr>
          <w:rFonts w:ascii="Arial" w:hAnsi="Arial" w:cs="Arial"/>
          <w:smallCaps/>
        </w:rPr>
      </w:pPr>
    </w:p>
    <w:p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3 La reproducción en microorganismos</w:t>
      </w:r>
    </w:p>
    <w:p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lastRenderedPageBreak/>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proofErr w:type="spellStart"/>
      <w:r w:rsidRPr="00C372E1">
        <w:rPr>
          <w:rFonts w:ascii="Arial" w:eastAsia="Times New Roman" w:hAnsi="Arial" w:cs="Arial"/>
          <w:b/>
          <w:lang w:val="es-CO"/>
        </w:rPr>
        <w:t>archaeas</w:t>
      </w:r>
      <w:proofErr w:type="spellEnd"/>
      <w:r w:rsidRPr="00C372E1">
        <w:rPr>
          <w:rFonts w:ascii="Arial" w:eastAsia="Times New Roman" w:hAnsi="Arial" w:cs="Arial"/>
          <w:lang w:val="es-CO"/>
        </w:rPr>
        <w:t xml:space="preserve"> </w:t>
      </w:r>
      <w:r w:rsidR="008F2890">
        <w:rPr>
          <w:rFonts w:ascii="Arial" w:eastAsia="Times New Roman" w:hAnsi="Arial" w:cs="Arial"/>
          <w:lang w:val="es-CO"/>
        </w:rPr>
        <w:t xml:space="preserve">(también conocidas como </w:t>
      </w:r>
      <w:r w:rsidR="008F2890" w:rsidRPr="00020B99">
        <w:rPr>
          <w:rFonts w:ascii="Arial" w:eastAsia="Times New Roman" w:hAnsi="Arial" w:cs="Arial"/>
          <w:b/>
          <w:lang w:val="es-CO"/>
        </w:rPr>
        <w:t>arqueas</w:t>
      </w:r>
      <w:r w:rsidR="008F2890">
        <w:rPr>
          <w:rFonts w:ascii="Arial" w:eastAsia="Times New Roman" w:hAnsi="Arial" w:cs="Arial"/>
          <w:lang w:val="es-CO"/>
        </w:rPr>
        <w:t xml:space="preserve">) </w:t>
      </w:r>
      <w:r w:rsidRPr="00C372E1">
        <w:rPr>
          <w:rFonts w:ascii="Arial" w:eastAsia="Times New Roman" w:hAnsi="Arial" w:cs="Arial"/>
          <w:lang w:val="es-CO"/>
        </w:rPr>
        <w:t xml:space="preserve">y los </w:t>
      </w:r>
      <w:r w:rsidRPr="00C372E1">
        <w:rPr>
          <w:rFonts w:ascii="Arial" w:eastAsia="Times New Roman" w:hAnsi="Arial" w:cs="Arial"/>
          <w:b/>
          <w:lang w:val="es-CO"/>
        </w:rPr>
        <w:t>protistas.</w:t>
      </w:r>
      <w:r w:rsidRPr="00C372E1">
        <w:rPr>
          <w:rFonts w:ascii="Arial" w:eastAsia="Times New Roman" w:hAnsi="Arial" w:cs="Arial"/>
          <w:lang w:val="es-CO"/>
        </w:rPr>
        <w:t xml:space="preserve"> </w:t>
      </w:r>
      <w:r w:rsidR="00BE0949">
        <w:rPr>
          <w:rFonts w:ascii="Arial" w:eastAsia="Times New Roman" w:hAnsi="Arial" w:cs="Arial"/>
          <w:lang w:val="es-CO"/>
        </w:rPr>
        <w:t xml:space="preserve">Estos organismos están presentes prácticamente en todos los ambientes y se reproducen muy rápidamente. </w:t>
      </w:r>
      <w:r w:rsidRPr="00C372E1">
        <w:rPr>
          <w:rFonts w:ascii="Arial" w:eastAsia="Times New Roman" w:hAnsi="Arial" w:cs="Arial"/>
          <w:lang w:val="es-CO"/>
        </w:rPr>
        <w:t>También hay algunos hongos, plantas y animales microscópicos; sin embargo, al hablar de la reproducción en microorganismos nos limitaremos a los tres primeros grupos.</w:t>
      </w:r>
    </w:p>
    <w:p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bacterias y archaeas</w:t>
      </w:r>
      <w:r w:rsidR="00937608" w:rsidRPr="00C372E1">
        <w:rPr>
          <w:rFonts w:ascii="Arial" w:hAnsi="Arial" w:cs="Arial"/>
          <w:b/>
        </w:rPr>
        <w:t xml:space="preserve"> </w:t>
      </w:r>
    </w:p>
    <w:p w:rsidR="00007F85" w:rsidRDefault="00007F85" w:rsidP="00007F85">
      <w:pPr>
        <w:rPr>
          <w:rFonts w:ascii="Arial" w:eastAsia="Times New Roman" w:hAnsi="Arial" w:cs="Arial"/>
        </w:rPr>
      </w:pPr>
      <w:r>
        <w:rPr>
          <w:rFonts w:ascii="Arial" w:eastAsia="Times New Roman" w:hAnsi="Arial" w:cs="Arial"/>
        </w:rPr>
        <w:t xml:space="preserve">En las condiciones adecuadas, los microorganismos se reproducen muy velozmente. Por ejemplo, la bacteria </w:t>
      </w:r>
      <w:proofErr w:type="spellStart"/>
      <w:r w:rsidRPr="005C20BA">
        <w:rPr>
          <w:rFonts w:ascii="Arial" w:eastAsia="Times New Roman" w:hAnsi="Arial" w:cs="Arial"/>
          <w:i/>
        </w:rPr>
        <w:t>Escherichia</w:t>
      </w:r>
      <w:proofErr w:type="spellEnd"/>
      <w:r w:rsidRPr="005C20BA">
        <w:rPr>
          <w:rFonts w:ascii="Arial" w:eastAsia="Times New Roman" w:hAnsi="Arial" w:cs="Arial"/>
          <w:i/>
        </w:rPr>
        <w:t xml:space="preserve"> </w:t>
      </w:r>
      <w:proofErr w:type="spellStart"/>
      <w:r w:rsidRPr="005C20BA">
        <w:rPr>
          <w:rFonts w:ascii="Arial" w:eastAsia="Times New Roman" w:hAnsi="Arial" w:cs="Arial"/>
          <w:i/>
        </w:rPr>
        <w:t>coli</w:t>
      </w:r>
      <w:proofErr w:type="spellEnd"/>
      <w:r>
        <w:rPr>
          <w:rFonts w:ascii="Arial" w:eastAsia="Times New Roman" w:hAnsi="Arial" w:cs="Arial"/>
        </w:rPr>
        <w:t xml:space="preserve">, a menudo llamada simplemente </w:t>
      </w:r>
      <w:r w:rsidRPr="00C30BC5">
        <w:rPr>
          <w:rFonts w:ascii="Arial" w:eastAsia="Times New Roman" w:hAnsi="Arial" w:cs="Arial"/>
          <w:b/>
        </w:rPr>
        <w:t xml:space="preserve">E. </w:t>
      </w:r>
      <w:proofErr w:type="spellStart"/>
      <w:r w:rsidRPr="00C30BC5">
        <w:rPr>
          <w:rFonts w:ascii="Arial" w:eastAsia="Times New Roman" w:hAnsi="Arial" w:cs="Arial"/>
          <w:b/>
        </w:rPr>
        <w:t>coli</w:t>
      </w:r>
      <w:proofErr w:type="spellEnd"/>
      <w:r>
        <w:rPr>
          <w:rFonts w:ascii="Arial" w:eastAsia="Times New Roman" w:hAnsi="Arial" w:cs="Arial"/>
        </w:rPr>
        <w:t xml:space="preserve">, es una bacteria que está normalmente en el intestino humano (entre mucho otros lugares) y es importante para su correcto funcionamiento. Sin embargo, algunos tipos de E. </w:t>
      </w:r>
      <w:proofErr w:type="spellStart"/>
      <w:r>
        <w:rPr>
          <w:rFonts w:ascii="Arial" w:eastAsia="Times New Roman" w:hAnsi="Arial" w:cs="Arial"/>
        </w:rPr>
        <w:t>coli</w:t>
      </w:r>
      <w:proofErr w:type="spellEnd"/>
      <w:r>
        <w:rPr>
          <w:rFonts w:ascii="Arial" w:eastAsia="Times New Roman" w:hAnsi="Arial" w:cs="Arial"/>
        </w:rPr>
        <w:t xml:space="preserve"> son dañinos y si una persona consume alimentos contaminados con estas bacterias, ellas se multiplicarán en su intestino en cuestión de horas. Cuando la población sea suficientemente grande puede causar enfermedades graves, dentro y fuera del sistema digestivo.</w:t>
      </w:r>
    </w:p>
    <w:p w:rsidR="00C30BC5"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Pr="00C372E1">
        <w:rPr>
          <w:rFonts w:ascii="Arial" w:eastAsia="Times New Roman" w:hAnsi="Arial" w:cs="Arial"/>
          <w:b/>
        </w:rPr>
        <w:t>archaeas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00C30BC5">
        <w:rPr>
          <w:rFonts w:ascii="Arial" w:eastAsia="Times New Roman" w:hAnsi="Arial" w:cs="Arial"/>
        </w:rPr>
        <w:t xml:space="preserve"> (sin núcleo), por lo que </w:t>
      </w:r>
      <w:r w:rsidR="00963C8A">
        <w:rPr>
          <w:rFonts w:ascii="Arial" w:eastAsia="Times New Roman" w:hAnsi="Arial" w:cs="Arial"/>
        </w:rPr>
        <w:t xml:space="preserve">su </w:t>
      </w:r>
      <w:r w:rsidR="00C30BC5">
        <w:rPr>
          <w:rFonts w:ascii="Arial" w:eastAsia="Times New Roman" w:hAnsi="Arial" w:cs="Arial"/>
        </w:rPr>
        <w:t>manera de reproducirse tiene muchas semejanzas.</w:t>
      </w:r>
      <w:r w:rsidRPr="00C372E1">
        <w:rPr>
          <w:rFonts w:ascii="Arial" w:eastAsia="Times New Roman" w:hAnsi="Arial" w:cs="Arial"/>
        </w:rPr>
        <w:t xml:space="preserve"> </w:t>
      </w:r>
    </w:p>
    <w:p w:rsidR="005419A7" w:rsidRPr="00C372E1" w:rsidRDefault="007B4048" w:rsidP="00937608">
      <w:pPr>
        <w:rPr>
          <w:rFonts w:ascii="Arial" w:eastAsia="Times New Roman" w:hAnsi="Arial" w:cs="Arial"/>
        </w:rPr>
      </w:pPr>
      <w:r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reproducción parasexual</w:t>
      </w:r>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Reproducción parasexual en bacterias</w:t>
            </w:r>
          </w:p>
        </w:tc>
      </w:tr>
      <w:tr w:rsidR="00C372E1"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r w:rsidRPr="00C372E1">
              <w:rPr>
                <w:rFonts w:ascii="Arial" w:eastAsia="Times New Roman" w:hAnsi="Arial" w:cs="Arial"/>
                <w:b/>
              </w:rPr>
              <w:t>pili</w:t>
            </w:r>
            <w:r w:rsidRPr="00C372E1">
              <w:rPr>
                <w:rFonts w:ascii="Arial" w:eastAsia="Times New Roman" w:hAnsi="Arial" w:cs="Arial"/>
              </w:rPr>
              <w:t xml:space="preserve">, que se forma entre las membranas </w:t>
            </w:r>
            <w:r w:rsidRPr="00C372E1">
              <w:rPr>
                <w:rFonts w:ascii="Arial" w:eastAsia="Times New Roman" w:hAnsi="Arial" w:cs="Arial"/>
              </w:rPr>
              <w:lastRenderedPageBreak/>
              <w:t>de las bacterias donadora y receptora.</w:t>
            </w:r>
          </w:p>
        </w:tc>
      </w:tr>
      <w:tr w:rsidR="00C372E1" w:rsidRPr="00C372E1"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lastRenderedPageBreak/>
              <w:t>Transformación</w:t>
            </w:r>
          </w:p>
        </w:tc>
        <w:tc>
          <w:tcPr>
            <w:tcW w:w="7103" w:type="dxa"/>
          </w:tcPr>
          <w:p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rsidR="00B51BEE" w:rsidRDefault="00B51BEE" w:rsidP="00B51BEE">
      <w:pPr>
        <w:rPr>
          <w:rFonts w:ascii="Arial" w:eastAsia="Times New Roman" w:hAnsi="Arial" w:cs="Arial"/>
        </w:rPr>
      </w:pPr>
    </w:p>
    <w:p w:rsidR="00BE0949" w:rsidRPr="00C372E1" w:rsidRDefault="00BE0949" w:rsidP="00B51BEE">
      <w:pPr>
        <w:rPr>
          <w:rFonts w:ascii="Arial" w:eastAsia="Times New Roman" w:hAnsi="Arial" w:cs="Arial"/>
        </w:rPr>
      </w:pPr>
      <w:r>
        <w:rPr>
          <w:rFonts w:ascii="Arial" w:eastAsia="Times New Roman" w:hAnsi="Arial" w:cs="Arial"/>
        </w:rPr>
        <w:t xml:space="preserve">La reproducción </w:t>
      </w:r>
      <w:proofErr w:type="spellStart"/>
      <w:r w:rsidRPr="005166CB">
        <w:rPr>
          <w:rFonts w:ascii="Arial" w:eastAsia="Times New Roman" w:hAnsi="Arial" w:cs="Arial"/>
          <w:b/>
        </w:rPr>
        <w:t>parasexual</w:t>
      </w:r>
      <w:proofErr w:type="spellEnd"/>
      <w:r>
        <w:rPr>
          <w:rFonts w:ascii="Arial" w:eastAsia="Times New Roman" w:hAnsi="Arial" w:cs="Arial"/>
        </w:rPr>
        <w:t xml:space="preserve"> permite a las bacterias adquirir características de otros organismos y a veces </w:t>
      </w:r>
      <w:r w:rsidR="00493BD5">
        <w:rPr>
          <w:rFonts w:ascii="Arial" w:eastAsia="Times New Roman" w:hAnsi="Arial" w:cs="Arial"/>
        </w:rPr>
        <w:t xml:space="preserve">de </w:t>
      </w:r>
      <w:r>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C372E1" w:rsidTr="00291D49">
        <w:tc>
          <w:tcPr>
            <w:tcW w:w="8978" w:type="dxa"/>
            <w:gridSpan w:val="2"/>
            <w:shd w:val="clear" w:color="auto" w:fill="000000" w:themeFill="text1"/>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rsidTr="00291D49">
        <w:tc>
          <w:tcPr>
            <w:tcW w:w="2518" w:type="dxa"/>
          </w:tcPr>
          <w:p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rsidTr="00291D49">
        <w:tc>
          <w:tcPr>
            <w:tcW w:w="2518" w:type="dxa"/>
          </w:tcPr>
          <w:p w:rsidR="00BE0AFE" w:rsidRPr="00C372E1" w:rsidRDefault="00BE0AFE" w:rsidP="00291D49">
            <w:pPr>
              <w:rPr>
                <w:rFonts w:ascii="Arial" w:hAnsi="Arial" w:cs="Arial"/>
                <w:sz w:val="24"/>
                <w:szCs w:val="24"/>
              </w:rPr>
            </w:pPr>
            <w:r w:rsidRPr="00C372E1">
              <w:rPr>
                <w:rFonts w:ascii="Arial" w:hAnsi="Arial" w:cs="Arial"/>
                <w:b/>
                <w:sz w:val="24"/>
                <w:szCs w:val="24"/>
              </w:rPr>
              <w:t>Contenido</w:t>
            </w:r>
          </w:p>
        </w:tc>
        <w:tc>
          <w:tcPr>
            <w:tcW w:w="6460" w:type="dxa"/>
          </w:tcPr>
          <w:p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reproducción parasexual</w:t>
            </w:r>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rsidR="00BA5F5D" w:rsidRPr="00C372E1" w:rsidRDefault="00BA5F5D" w:rsidP="00EA439A">
            <w:pPr>
              <w:rPr>
                <w:rFonts w:ascii="Arial" w:hAnsi="Arial" w:cs="Arial"/>
                <w:sz w:val="24"/>
                <w:szCs w:val="24"/>
              </w:rPr>
            </w:pPr>
          </w:p>
          <w:p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 xml:space="preserve">a otro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tab/>
      </w:r>
    </w:p>
    <w:p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son or</w:t>
      </w:r>
      <w:r w:rsidR="00EB02A1" w:rsidRPr="00C372E1">
        <w:rPr>
          <w:rFonts w:ascii="Arial" w:eastAsia="Times New Roman" w:hAnsi="Arial" w:cs="Arial"/>
        </w:rPr>
        <w:t>ganismos unicelulares</w:t>
      </w:r>
      <w:r w:rsidRPr="00C372E1">
        <w:rPr>
          <w:rFonts w:ascii="Arial" w:eastAsia="Times New Roman" w:hAnsi="Arial" w:cs="Arial"/>
        </w:rPr>
        <w:t xml:space="preserve"> </w:t>
      </w:r>
      <w:r w:rsidR="00493BD5" w:rsidRPr="00C372E1">
        <w:rPr>
          <w:rFonts w:ascii="Arial" w:eastAsia="Times New Roman" w:hAnsi="Arial" w:cs="Arial"/>
        </w:rPr>
        <w:t xml:space="preserve">en su mayoría </w:t>
      </w:r>
      <w:r w:rsidRPr="00C372E1">
        <w:rPr>
          <w:rFonts w:ascii="Arial" w:eastAsia="Times New Roman" w:hAnsi="Arial" w:cs="Arial"/>
        </w:rPr>
        <w:t>y sol</w:t>
      </w:r>
      <w:r w:rsidR="00493BD5">
        <w:rPr>
          <w:rFonts w:ascii="Arial" w:eastAsia="Times New Roman" w:hAnsi="Arial" w:cs="Arial"/>
        </w:rPr>
        <w:t>amente</w:t>
      </w:r>
      <w:r w:rsidRPr="00C372E1">
        <w:rPr>
          <w:rFonts w:ascii="Arial" w:eastAsia="Times New Roman" w:hAnsi="Arial" w:cs="Arial"/>
        </w:rPr>
        <w:t xml:space="preserve"> algunos protistas </w:t>
      </w:r>
      <w:r w:rsidR="00493BD5">
        <w:rPr>
          <w:rFonts w:ascii="Arial" w:eastAsia="Times New Roman" w:hAnsi="Arial" w:cs="Arial"/>
        </w:rPr>
        <w:t xml:space="preserve">son </w:t>
      </w:r>
      <w:r w:rsidR="00EB02A1" w:rsidRPr="00C372E1">
        <w:rPr>
          <w:rFonts w:ascii="Arial" w:eastAsia="Times New Roman" w:hAnsi="Arial" w:cs="Arial"/>
        </w:rPr>
        <w:t xml:space="preserve">multicelulares simples. </w:t>
      </w:r>
      <w:r w:rsidR="00EF6F70">
        <w:rPr>
          <w:rFonts w:ascii="Arial" w:eastAsia="Times New Roman" w:hAnsi="Arial" w:cs="Arial"/>
        </w:rPr>
        <w:t>Entr</w:t>
      </w:r>
      <w:r w:rsidR="00963C8A">
        <w:rPr>
          <w:rFonts w:ascii="Arial" w:eastAsia="Times New Roman" w:hAnsi="Arial" w:cs="Arial"/>
        </w:rPr>
        <w:t>e</w:t>
      </w:r>
      <w:r w:rsidR="00EF6F70">
        <w:rPr>
          <w:rFonts w:ascii="Arial" w:eastAsia="Times New Roman" w:hAnsi="Arial" w:cs="Arial"/>
        </w:rPr>
        <w:t xml:space="preserve"> los protistas más reconocidos se encuentran las </w:t>
      </w:r>
      <w:r w:rsidR="00EF6F70" w:rsidRPr="00EF6F70">
        <w:rPr>
          <w:rFonts w:ascii="Arial" w:eastAsia="Times New Roman" w:hAnsi="Arial" w:cs="Arial"/>
          <w:b/>
        </w:rPr>
        <w:t>amebas</w:t>
      </w:r>
      <w:r w:rsidR="00EF6F70">
        <w:rPr>
          <w:rFonts w:ascii="Arial" w:eastAsia="Times New Roman" w:hAnsi="Arial" w:cs="Arial"/>
        </w:rPr>
        <w:t xml:space="preserve">, algunas de las cuales viven en el agua o en la tierra, pero otras parasitan el intestino humano, provocando enfermedades. </w:t>
      </w:r>
    </w:p>
    <w:p w:rsidR="004E1CA3" w:rsidRPr="00C372E1" w:rsidRDefault="00576B49" w:rsidP="00937608">
      <w:pPr>
        <w:rPr>
          <w:rFonts w:ascii="Arial" w:eastAsia="Times New Roman" w:hAnsi="Arial" w:cs="Arial"/>
        </w:rPr>
      </w:pPr>
      <w:r w:rsidRPr="00C372E1">
        <w:rPr>
          <w:rFonts w:ascii="Arial" w:eastAsia="Times New Roman" w:hAnsi="Arial" w:cs="Arial"/>
        </w:rPr>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r w:rsidR="00D61B1B" w:rsidRPr="00C372E1">
        <w:rPr>
          <w:rFonts w:ascii="Arial" w:eastAsia="Times New Roman" w:hAnsi="Arial" w:cs="Arial"/>
          <w:b/>
        </w:rPr>
        <w:t>esporofí</w:t>
      </w:r>
      <w:r w:rsidR="00444275" w:rsidRPr="00C372E1">
        <w:rPr>
          <w:rFonts w:ascii="Arial" w:eastAsia="Times New Roman" w:hAnsi="Arial" w:cs="Arial"/>
          <w:b/>
        </w:rPr>
        <w:t>tica</w:t>
      </w:r>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r w:rsidR="00D61B1B" w:rsidRPr="00C372E1">
        <w:rPr>
          <w:rFonts w:ascii="Arial" w:eastAsia="Times New Roman" w:hAnsi="Arial" w:cs="Arial"/>
          <w:b/>
        </w:rPr>
        <w:t>gametofí</w:t>
      </w:r>
      <w:r w:rsidR="00444275" w:rsidRPr="00C372E1">
        <w:rPr>
          <w:rFonts w:ascii="Arial" w:eastAsia="Times New Roman" w:hAnsi="Arial" w:cs="Arial"/>
          <w:b/>
        </w:rPr>
        <w:t>tica</w:t>
      </w:r>
      <w:r w:rsidR="00444275" w:rsidRPr="005166CB">
        <w:rPr>
          <w:rFonts w:ascii="Arial" w:eastAsia="Times New Roman" w:hAnsi="Arial" w:cs="Arial"/>
        </w:rPr>
        <w:t>.</w:t>
      </w:r>
      <w:r w:rsidR="00444275" w:rsidRPr="00C372E1">
        <w:rPr>
          <w:rFonts w:ascii="Arial" w:eastAsia="Times New Roman" w:hAnsi="Arial" w:cs="Arial"/>
        </w:rPr>
        <w:t> </w:t>
      </w:r>
    </w:p>
    <w:p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rsidTr="00A76F56">
        <w:tc>
          <w:tcPr>
            <w:tcW w:w="9054" w:type="dxa"/>
            <w:gridSpan w:val="2"/>
            <w:shd w:val="clear" w:color="auto" w:fill="0D0D0D" w:themeFill="text1" w:themeFillTint="F2"/>
          </w:tcPr>
          <w:p w:rsidR="00834A17" w:rsidRPr="00C372E1" w:rsidRDefault="00834A17" w:rsidP="00291D49">
            <w:pPr>
              <w:jc w:val="center"/>
              <w:rPr>
                <w:rFonts w:ascii="Arial" w:hAnsi="Arial" w:cs="Arial"/>
                <w:b/>
                <w:sz w:val="24"/>
                <w:szCs w:val="24"/>
              </w:rPr>
            </w:pPr>
            <w:r w:rsidRPr="00C372E1">
              <w:rPr>
                <w:rFonts w:ascii="Arial" w:hAnsi="Arial" w:cs="Arial"/>
                <w:b/>
                <w:sz w:val="24"/>
                <w:szCs w:val="24"/>
              </w:rPr>
              <w:lastRenderedPageBreak/>
              <w:t>Imagen (fotografía, gráfica o ilustración)</w:t>
            </w:r>
          </w:p>
        </w:tc>
      </w:tr>
      <w:tr w:rsidR="00834A17" w:rsidRPr="00C372E1" w:rsidTr="00A76F56">
        <w:tc>
          <w:tcPr>
            <w:tcW w:w="2518" w:type="dxa"/>
          </w:tcPr>
          <w:p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834A17" w:rsidRPr="00C372E1" w:rsidRDefault="00A73D0C" w:rsidP="00291D49">
            <w:pPr>
              <w:rPr>
                <w:rFonts w:ascii="Arial" w:hAnsi="Arial" w:cs="Arial"/>
                <w:sz w:val="24"/>
                <w:szCs w:val="24"/>
              </w:rPr>
            </w:pPr>
            <w:hyperlink r:id="rId31"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rsidR="00834A17" w:rsidRPr="00C372E1" w:rsidRDefault="00834A17" w:rsidP="00937608">
      <w:pPr>
        <w:rPr>
          <w:rFonts w:ascii="Arial" w:eastAsia="Times New Roman" w:hAnsi="Arial" w:cs="Arial"/>
        </w:rPr>
      </w:pPr>
    </w:p>
    <w:p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F13B60" w:rsidRPr="00C372E1" w:rsidRDefault="00F13B60" w:rsidP="009974B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9974B6">
        <w:tc>
          <w:tcPr>
            <w:tcW w:w="2518" w:type="dxa"/>
          </w:tcPr>
          <w:p w:rsidR="00F13B60" w:rsidRPr="00C372E1" w:rsidRDefault="00F13B60" w:rsidP="009974B6">
            <w:pPr>
              <w:rPr>
                <w:rFonts w:ascii="Arial" w:hAnsi="Arial" w:cs="Arial"/>
                <w:b/>
                <w:sz w:val="24"/>
                <w:szCs w:val="24"/>
              </w:rPr>
            </w:pPr>
            <w:r w:rsidRPr="00C372E1">
              <w:rPr>
                <w:rFonts w:ascii="Arial" w:hAnsi="Arial" w:cs="Arial"/>
                <w:b/>
                <w:sz w:val="24"/>
                <w:szCs w:val="24"/>
              </w:rPr>
              <w:t>Código</w:t>
            </w:r>
          </w:p>
        </w:tc>
        <w:tc>
          <w:tcPr>
            <w:tcW w:w="6515" w:type="dxa"/>
          </w:tcPr>
          <w:p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rsidR="00F13B60" w:rsidRPr="00C372E1" w:rsidRDefault="0066488A" w:rsidP="0066488A">
            <w:pPr>
              <w:rPr>
                <w:rFonts w:ascii="Arial" w:hAnsi="Arial" w:cs="Arial"/>
                <w:sz w:val="24"/>
                <w:szCs w:val="24"/>
              </w:rPr>
            </w:pPr>
            <w:r w:rsidRPr="00C372E1">
              <w:rPr>
                <w:rFonts w:ascii="Arial" w:hAnsi="Arial" w:cs="Arial"/>
                <w:sz w:val="24"/>
                <w:szCs w:val="24"/>
              </w:rPr>
              <w:t>Actividad de identificación de los tipos de reproducción en bacterias, archaeas y protozoos.</w:t>
            </w:r>
          </w:p>
        </w:tc>
      </w:tr>
    </w:tbl>
    <w:p w:rsidR="00576300" w:rsidRPr="00C372E1" w:rsidRDefault="0057630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rsidR="006C43A0" w:rsidRPr="00C372E1" w:rsidRDefault="00D45DD8" w:rsidP="00937608">
      <w:pPr>
        <w:tabs>
          <w:tab w:val="right" w:pos="8498"/>
        </w:tabs>
        <w:rPr>
          <w:rFonts w:ascii="Arial" w:hAnsi="Arial" w:cs="Arial"/>
        </w:rPr>
      </w:pPr>
      <w:r>
        <w:rPr>
          <w:rFonts w:ascii="Arial" w:hAnsi="Arial" w:cs="Arial"/>
        </w:rPr>
        <w:t>Muchos hongos microscópicos</w:t>
      </w:r>
      <w:r w:rsidR="006C43A0" w:rsidRPr="00C372E1">
        <w:rPr>
          <w:rFonts w:ascii="Arial" w:hAnsi="Arial" w:cs="Arial"/>
        </w:rPr>
        <w:t xml:space="preserve"> </w:t>
      </w:r>
      <w:r w:rsidRPr="00C372E1">
        <w:rPr>
          <w:rStyle w:val="un"/>
          <w:rFonts w:ascii="Arial" w:hAnsi="Arial" w:cs="Arial"/>
          <w:lang w:val="es-CO"/>
        </w:rPr>
        <w:t xml:space="preserve">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r>
        <w:rPr>
          <w:rStyle w:val="un"/>
          <w:rFonts w:ascii="Arial" w:hAnsi="Arial" w:cs="Arial"/>
          <w:lang w:val="es-CO"/>
        </w:rPr>
        <w:t xml:space="preserve"> Esta es la forma de reproducirse de las </w:t>
      </w:r>
      <w:r w:rsidRPr="00D45DD8">
        <w:rPr>
          <w:rStyle w:val="un"/>
          <w:rFonts w:ascii="Arial" w:hAnsi="Arial" w:cs="Arial"/>
          <w:b/>
          <w:lang w:val="es-CO"/>
        </w:rPr>
        <w:t>levaduras</w:t>
      </w:r>
      <w:r>
        <w:rPr>
          <w:rStyle w:val="un"/>
          <w:rFonts w:ascii="Arial" w:hAnsi="Arial" w:cs="Arial"/>
          <w:lang w:val="es-CO"/>
        </w:rPr>
        <w:t>, que son un grupo de hongos microscópicos</w:t>
      </w:r>
      <w:r w:rsidR="004A7B80" w:rsidRPr="00C372E1">
        <w:rPr>
          <w:rFonts w:ascii="Arial" w:hAnsi="Arial" w:cs="Arial"/>
        </w:rPr>
        <w:t>,</w:t>
      </w:r>
      <w:r w:rsidR="006C43A0" w:rsidRPr="00C372E1">
        <w:rPr>
          <w:rStyle w:val="un"/>
          <w:rFonts w:ascii="Arial" w:hAnsi="Arial" w:cs="Arial"/>
          <w:lang w:val="es-CO"/>
        </w:rPr>
        <w:t xml:space="preserve"> </w:t>
      </w:r>
      <w:r>
        <w:rPr>
          <w:rStyle w:val="un"/>
          <w:rFonts w:ascii="Arial" w:hAnsi="Arial" w:cs="Arial"/>
          <w:lang w:val="es-CO"/>
        </w:rPr>
        <w:t xml:space="preserve">algunos de los cuales son muy usados por el hombre. Por ejemplo, con las levaduras se hace crecer el pan, se </w:t>
      </w:r>
      <w:r w:rsidR="00861C86">
        <w:rPr>
          <w:rStyle w:val="un"/>
          <w:rFonts w:ascii="Arial" w:hAnsi="Arial" w:cs="Arial"/>
          <w:lang w:val="es-CO"/>
        </w:rPr>
        <w:t xml:space="preserve">hace cerveza y se preparan el yogurt y el queso. </w:t>
      </w:r>
      <w:r>
        <w:rPr>
          <w:rStyle w:val="un"/>
          <w:rFonts w:ascii="Arial" w:hAnsi="Arial" w:cs="Arial"/>
          <w:lang w:val="es-CO"/>
        </w:rPr>
        <w:t xml:space="preserve"> </w:t>
      </w:r>
    </w:p>
    <w:p w:rsidR="003D15E8" w:rsidRDefault="006C43A0" w:rsidP="00D0287E">
      <w:pPr>
        <w:tabs>
          <w:tab w:val="right" w:pos="8498"/>
        </w:tabs>
        <w:rPr>
          <w:rFonts w:ascii="Arial" w:hAnsi="Arial" w:cs="Arial"/>
        </w:rPr>
      </w:pPr>
      <w:r w:rsidRPr="00C372E1">
        <w:rPr>
          <w:rFonts w:ascii="Arial" w:hAnsi="Arial" w:cs="Arial"/>
        </w:rPr>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003D15E8">
        <w:rPr>
          <w:rFonts w:ascii="Arial" w:hAnsi="Arial" w:cs="Arial"/>
        </w:rPr>
        <w:t>Este es el caso</w:t>
      </w:r>
      <w:r w:rsidR="008A66EF">
        <w:rPr>
          <w:rFonts w:ascii="Arial" w:hAnsi="Arial" w:cs="Arial"/>
        </w:rPr>
        <w:t>, por ejemplo,</w:t>
      </w:r>
      <w:r w:rsidR="003D15E8">
        <w:rPr>
          <w:rFonts w:ascii="Arial" w:hAnsi="Arial" w:cs="Arial"/>
        </w:rPr>
        <w:t xml:space="preserve"> del</w:t>
      </w:r>
      <w:r w:rsidR="008A66EF">
        <w:rPr>
          <w:rFonts w:ascii="Arial" w:hAnsi="Arial" w:cs="Arial"/>
        </w:rPr>
        <w:t xml:space="preserve"> conocido</w:t>
      </w:r>
      <w:r w:rsidR="003D15E8">
        <w:rPr>
          <w:rFonts w:ascii="Arial" w:hAnsi="Arial" w:cs="Arial"/>
        </w:rPr>
        <w:t xml:space="preserve"> </w:t>
      </w:r>
      <w:r w:rsidR="003D15E8" w:rsidRPr="003D15E8">
        <w:rPr>
          <w:rFonts w:ascii="Arial" w:hAnsi="Arial" w:cs="Arial"/>
          <w:b/>
        </w:rPr>
        <w:t>champiñón</w:t>
      </w:r>
      <w:r w:rsidR="003D15E8">
        <w:rPr>
          <w:rFonts w:ascii="Arial" w:hAnsi="Arial" w:cs="Arial"/>
        </w:rPr>
        <w:t xml:space="preserve">. </w:t>
      </w:r>
    </w:p>
    <w:p w:rsidR="00D0287E" w:rsidRPr="00C372E1" w:rsidRDefault="003D15E8" w:rsidP="00D0287E">
      <w:pPr>
        <w:tabs>
          <w:tab w:val="right" w:pos="8498"/>
        </w:tabs>
        <w:rPr>
          <w:rFonts w:ascii="Arial" w:hAnsi="Arial" w:cs="Arial"/>
        </w:rPr>
      </w:pPr>
      <w:r>
        <w:rPr>
          <w:rFonts w:ascii="Arial" w:hAnsi="Arial" w:cs="Arial"/>
        </w:rPr>
        <w:t>Las</w:t>
      </w:r>
      <w:r w:rsidR="006C43A0" w:rsidRPr="00C372E1">
        <w:rPr>
          <w:rFonts w:ascii="Arial" w:hAnsi="Arial" w:cs="Arial"/>
        </w:rPr>
        <w:t xml:space="preserve"> esporas se producen en estructuras llamadas </w:t>
      </w:r>
      <w:r w:rsidR="006C43A0" w:rsidRPr="00C372E1">
        <w:rPr>
          <w:rFonts w:ascii="Arial" w:hAnsi="Arial" w:cs="Arial"/>
          <w:b/>
        </w:rPr>
        <w:t>esporangios</w:t>
      </w:r>
      <w:r w:rsidR="006C43A0" w:rsidRPr="00C372E1">
        <w:rPr>
          <w:rFonts w:ascii="Arial" w:hAnsi="Arial" w:cs="Arial"/>
        </w:rPr>
        <w:t>, y</w:t>
      </w:r>
      <w:r w:rsidR="00D0287E" w:rsidRPr="00C372E1">
        <w:rPr>
          <w:rFonts w:ascii="Arial" w:hAnsi="Arial" w:cs="Arial"/>
        </w:rPr>
        <w:t xml:space="preserve"> pued</w:t>
      </w:r>
      <w:r w:rsidR="006C43A0" w:rsidRPr="00C372E1">
        <w:rPr>
          <w:rFonts w:ascii="Arial" w:hAnsi="Arial" w:cs="Arial"/>
        </w:rPr>
        <w:t>e</w:t>
      </w:r>
      <w:r w:rsidR="00D0287E" w:rsidRPr="00C372E1">
        <w:rPr>
          <w:rFonts w:ascii="Arial" w:hAnsi="Arial" w:cs="Arial"/>
        </w:rPr>
        <w:t xml:space="preserve">n tener un </w:t>
      </w:r>
      <w:r w:rsidR="006C43A0"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291D49">
        <w:tc>
          <w:tcPr>
            <w:tcW w:w="2518" w:type="dxa"/>
          </w:tcPr>
          <w:p w:rsidR="007B3827" w:rsidRPr="00C372E1" w:rsidRDefault="007B3827" w:rsidP="00291D49">
            <w:pPr>
              <w:rPr>
                <w:rFonts w:ascii="Arial" w:hAnsi="Arial" w:cs="Arial"/>
                <w:b/>
                <w:sz w:val="24"/>
                <w:szCs w:val="24"/>
              </w:rPr>
            </w:pPr>
            <w:r w:rsidRPr="00C372E1">
              <w:rPr>
                <w:rFonts w:ascii="Arial" w:hAnsi="Arial" w:cs="Arial"/>
                <w:b/>
                <w:sz w:val="24"/>
                <w:szCs w:val="24"/>
              </w:rPr>
              <w:t>Código</w:t>
            </w:r>
          </w:p>
        </w:tc>
        <w:tc>
          <w:tcPr>
            <w:tcW w:w="6515" w:type="dxa"/>
          </w:tcPr>
          <w:p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lastRenderedPageBreak/>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rsidR="00BA5F5D" w:rsidRPr="00C372E1" w:rsidRDefault="00BA5F5D" w:rsidP="0060701D">
            <w:pPr>
              <w:tabs>
                <w:tab w:val="left" w:pos="3750"/>
              </w:tabs>
              <w:rPr>
                <w:rFonts w:ascii="Arial" w:hAnsi="Arial" w:cs="Arial"/>
                <w:sz w:val="24"/>
                <w:szCs w:val="24"/>
              </w:rPr>
            </w:pPr>
            <w:r w:rsidRPr="00C372E1">
              <w:rPr>
                <w:rFonts w:ascii="Arial" w:hAnsi="Arial" w:cs="Arial"/>
                <w:noProof/>
                <w:lang w:val="es-CO" w:eastAsia="es-CO"/>
              </w:rPr>
              <w:drawing>
                <wp:anchor distT="0" distB="0" distL="114300" distR="114300" simplePos="0" relativeHeight="251689984" behindDoc="0" locked="0" layoutInCell="1" allowOverlap="1">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CC4752" w:rsidRPr="00C372E1" w:rsidRDefault="00CC4752" w:rsidP="0060701D">
            <w:pPr>
              <w:tabs>
                <w:tab w:val="left" w:pos="3750"/>
              </w:tabs>
              <w:rPr>
                <w:rFonts w:ascii="Arial" w:hAnsi="Arial" w:cs="Arial"/>
                <w:sz w:val="24"/>
                <w:szCs w:val="24"/>
              </w:rPr>
            </w:pPr>
          </w:p>
        </w:tc>
      </w:tr>
      <w:tr w:rsidR="007B3827" w:rsidRPr="00C372E1" w:rsidTr="00291D49">
        <w:tc>
          <w:tcPr>
            <w:tcW w:w="2518" w:type="dxa"/>
          </w:tcPr>
          <w:p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Ubicación en Aula Planeta</w:t>
            </w:r>
          </w:p>
        </w:tc>
        <w:tc>
          <w:tcPr>
            <w:tcW w:w="6536" w:type="dxa"/>
          </w:tcPr>
          <w:p w:rsidR="00933BC7" w:rsidRPr="00C372E1" w:rsidRDefault="00933BC7" w:rsidP="007D21E4">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w:t>
            </w:r>
            <w:r w:rsidR="007436E5">
              <w:rPr>
                <w:rFonts w:ascii="Arial" w:hAnsi="Arial" w:cs="Arial"/>
                <w:sz w:val="24"/>
                <w:szCs w:val="24"/>
              </w:rPr>
              <w:t xml:space="preserve"> Los</w:t>
            </w:r>
            <w:r w:rsidRPr="00C372E1">
              <w:rPr>
                <w:rFonts w:ascii="Arial" w:hAnsi="Arial" w:cs="Arial"/>
                <w:sz w:val="24"/>
                <w:szCs w:val="24"/>
              </w:rPr>
              <w:t xml:space="preserve"> reino</w:t>
            </w:r>
            <w:r w:rsidR="007436E5">
              <w:rPr>
                <w:rFonts w:ascii="Arial" w:hAnsi="Arial" w:cs="Arial"/>
                <w:sz w:val="24"/>
                <w:szCs w:val="24"/>
              </w:rPr>
              <w:t>s</w:t>
            </w:r>
            <w:r w:rsidR="00733336" w:rsidRPr="00C372E1">
              <w:rPr>
                <w:rFonts w:ascii="Arial" w:hAnsi="Arial" w:cs="Arial"/>
                <w:sz w:val="24"/>
                <w:szCs w:val="24"/>
              </w:rPr>
              <w:t xml:space="preserve"> de móneras, protoctistas y</w:t>
            </w:r>
            <w:r w:rsidRPr="00C372E1">
              <w:rPr>
                <w:rFonts w:ascii="Arial" w:hAnsi="Arial" w:cs="Arial"/>
                <w:sz w:val="24"/>
                <w:szCs w:val="24"/>
              </w:rPr>
              <w:t xml:space="preserve"> h</w:t>
            </w:r>
            <w:r w:rsidR="00733336" w:rsidRPr="00C372E1">
              <w:rPr>
                <w:rFonts w:ascii="Arial" w:hAnsi="Arial" w:cs="Arial"/>
                <w:sz w:val="24"/>
                <w:szCs w:val="24"/>
              </w:rPr>
              <w:t>ongos/ Diseminación del hongo Philobolus</w:t>
            </w:r>
          </w:p>
        </w:tc>
      </w:tr>
      <w:tr w:rsidR="00933BC7"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7436E5" w:rsidRPr="007436E5" w:rsidRDefault="007436E5" w:rsidP="00E91AE7">
            <w:pPr>
              <w:rPr>
                <w:rFonts w:ascii="Arial" w:hAnsi="Arial" w:cs="Arial"/>
                <w:sz w:val="24"/>
                <w:szCs w:val="24"/>
                <w:lang w:val="es-ES_tradnl"/>
              </w:rPr>
            </w:pPr>
            <w:r>
              <w:rPr>
                <w:rFonts w:ascii="Arial" w:hAnsi="Arial" w:cs="Arial"/>
                <w:sz w:val="24"/>
                <w:szCs w:val="24"/>
                <w:lang w:val="es-ES_tradnl"/>
              </w:rPr>
              <w:t>Se cambia la ficha del profesor como sigue:</w:t>
            </w:r>
          </w:p>
          <w:p w:rsidR="007436E5" w:rsidRDefault="007436E5" w:rsidP="00E91AE7">
            <w:pPr>
              <w:rPr>
                <w:rFonts w:ascii="Arial" w:hAnsi="Arial" w:cs="Arial"/>
                <w:b/>
                <w:sz w:val="24"/>
                <w:szCs w:val="24"/>
                <w:lang w:val="es-ES_tradnl"/>
              </w:rPr>
            </w:pPr>
          </w:p>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C372E1" w:rsidTr="000D23AC">
              <w:trPr>
                <w:tblCellSpacing w:w="15" w:type="dxa"/>
              </w:trPr>
              <w:tc>
                <w:tcPr>
                  <w:tcW w:w="0" w:type="auto"/>
                  <w:vAlign w:val="center"/>
                  <w:hideMark/>
                </w:tcPr>
                <w:p w:rsidR="00E91AE7" w:rsidRPr="00C372E1" w:rsidRDefault="00E91AE7" w:rsidP="00E91AE7">
                  <w:pPr>
                    <w:rPr>
                      <w:rFonts w:ascii="Arial" w:hAnsi="Arial" w:cs="Arial"/>
                      <w:lang w:val="es-CO"/>
                    </w:rPr>
                  </w:pPr>
                  <w:r w:rsidRPr="00C372E1">
                    <w:rPr>
                      <w:rFonts w:ascii="Arial" w:hAnsi="Arial" w:cs="Arial"/>
                      <w:lang w:val="es-CO"/>
                    </w:rPr>
                    <w:t xml:space="preserve"> </w:t>
                  </w:r>
                </w:p>
              </w:tc>
              <w:tc>
                <w:tcPr>
                  <w:tcW w:w="0" w:type="auto"/>
                  <w:vAlign w:val="center"/>
                  <w:hideMark/>
                </w:tcPr>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Objetivo</w:t>
                  </w:r>
                </w:p>
                <w:p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del ejemplo concreto del hongo </w:t>
                  </w:r>
                  <w:r w:rsidRPr="00C372E1">
                    <w:rPr>
                      <w:rFonts w:ascii="Arial" w:hAnsi="Arial" w:cs="Arial"/>
                      <w:i/>
                    </w:rPr>
                    <w:t>Philobolus</w:t>
                  </w:r>
                  <w:r w:rsidRPr="00C372E1">
                    <w:rPr>
                      <w:rFonts w:ascii="Arial" w:hAnsi="Arial" w:cs="Arial"/>
                    </w:rPr>
                    <w:t xml:space="preserve">.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Propuesta</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Antes de la presentación</w:t>
                  </w:r>
                </w:p>
                <w:p w:rsidR="00E91AE7" w:rsidRPr="00C372E1" w:rsidRDefault="00E91AE7" w:rsidP="000D23AC">
                  <w:pPr>
                    <w:rPr>
                      <w:rFonts w:ascii="Arial" w:hAnsi="Arial" w:cs="Arial"/>
                    </w:rPr>
                  </w:pPr>
                  <w:r w:rsidRPr="00C372E1">
                    <w:rPr>
                      <w:rFonts w:ascii="Arial" w:hAnsi="Arial" w:cs="Arial"/>
                    </w:rPr>
                    <w:t>Puedes trabajar los conocimientos previos acerca de la reproducción de los hongos realizando a los alumnos algunas preguntas introductorias como:</w:t>
                  </w:r>
                </w:p>
                <w:p w:rsidR="00E91AE7" w:rsidRPr="00C372E1" w:rsidRDefault="00E91AE7" w:rsidP="000D23AC">
                  <w:pPr>
                    <w:rPr>
                      <w:rFonts w:ascii="Arial" w:hAnsi="Arial" w:cs="Arial"/>
                    </w:rPr>
                  </w:pPr>
                  <w:r w:rsidRPr="00C372E1">
                    <w:rPr>
                      <w:rFonts w:ascii="Arial" w:hAnsi="Arial" w:cs="Arial"/>
                    </w:rPr>
                    <w:lastRenderedPageBreak/>
                    <w:t>- ¿Qué tipo de reproducción tienen los hongos?</w:t>
                  </w:r>
                </w:p>
                <w:p w:rsidR="00E91AE7" w:rsidRPr="00C372E1" w:rsidRDefault="00E91AE7" w:rsidP="000D23AC">
                  <w:pPr>
                    <w:rPr>
                      <w:rFonts w:ascii="Arial" w:hAnsi="Arial" w:cs="Arial"/>
                    </w:rPr>
                  </w:pPr>
                  <w:r w:rsidRPr="00C372E1">
                    <w:rPr>
                      <w:rFonts w:ascii="Arial" w:hAnsi="Arial" w:cs="Arial"/>
                    </w:rPr>
                    <w:t>- ¿Cómo se reproducen?</w:t>
                  </w:r>
                </w:p>
                <w:p w:rsidR="00E91AE7" w:rsidRPr="00C372E1" w:rsidRDefault="00E91AE7" w:rsidP="000D23AC">
                  <w:pPr>
                    <w:rPr>
                      <w:rFonts w:ascii="Arial" w:hAnsi="Arial" w:cs="Arial"/>
                    </w:rPr>
                  </w:pPr>
                  <w:r w:rsidRPr="00C372E1">
                    <w:rPr>
                      <w:rFonts w:ascii="Arial" w:hAnsi="Arial" w:cs="Arial"/>
                    </w:rPr>
                    <w:t>- ¿Qué mecanismo usan?</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Después de la presentación</w:t>
                  </w:r>
                </w:p>
                <w:p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rsidR="00E91AE7" w:rsidRPr="00C372E1" w:rsidRDefault="00E91AE7" w:rsidP="000D23AC">
                  <w:pPr>
                    <w:rPr>
                      <w:rFonts w:ascii="Arial" w:hAnsi="Arial" w:cs="Arial"/>
                    </w:rPr>
                  </w:pPr>
                  <w:r w:rsidRPr="00C372E1">
                    <w:rPr>
                      <w:rFonts w:ascii="Arial" w:hAnsi="Arial" w:cs="Arial"/>
                    </w:rPr>
                    <w:t> </w:t>
                  </w:r>
                </w:p>
                <w:p w:rsidR="00E91AE7" w:rsidRPr="00C372E1" w:rsidRDefault="00E91AE7" w:rsidP="000D23AC">
                  <w:pPr>
                    <w:rPr>
                      <w:rFonts w:ascii="Arial" w:hAnsi="Arial" w:cs="Arial"/>
                    </w:rPr>
                  </w:pPr>
                  <w:r w:rsidRPr="00C372E1">
                    <w:rPr>
                      <w:rFonts w:ascii="Arial" w:hAnsi="Arial" w:cs="Arial"/>
                    </w:rPr>
                    <w:t>- ¿Qué otros mecanismos de diseminación de esporas existen?</w:t>
                  </w:r>
                </w:p>
                <w:p w:rsidR="00E91AE7" w:rsidRPr="00C372E1" w:rsidRDefault="00E91AE7" w:rsidP="000D23AC">
                  <w:pPr>
                    <w:rPr>
                      <w:rFonts w:ascii="Arial" w:hAnsi="Arial" w:cs="Arial"/>
                    </w:rPr>
                  </w:pPr>
                  <w:r w:rsidRPr="00C372E1">
                    <w:rPr>
                      <w:rFonts w:ascii="Arial" w:hAnsi="Arial" w:cs="Arial"/>
                    </w:rPr>
                    <w:t>- ¿Dónde se alojan las esporas en las setas?</w:t>
                  </w:r>
                </w:p>
                <w:p w:rsidR="00E91AE7" w:rsidRPr="00C372E1" w:rsidRDefault="00E91AE7" w:rsidP="000D23AC">
                  <w:pPr>
                    <w:rPr>
                      <w:rFonts w:ascii="Arial" w:hAnsi="Arial" w:cs="Arial"/>
                    </w:rPr>
                  </w:pPr>
                  <w:r w:rsidRPr="00C372E1">
                    <w:rPr>
                      <w:rFonts w:ascii="Arial" w:hAnsi="Arial" w:cs="Arial"/>
                    </w:rPr>
                    <w:t>- ¿Has visto alguna vez una seta abultada que al tocarla, haya expulsado un polvo al viento? ¿Qué crees que es ese polvo?</w:t>
                  </w:r>
                </w:p>
                <w:p w:rsidR="00E91AE7" w:rsidRPr="00C372E1" w:rsidRDefault="00E91AE7" w:rsidP="000D23AC">
                  <w:pPr>
                    <w:rPr>
                      <w:rFonts w:ascii="Arial" w:hAnsi="Arial" w:cs="Arial"/>
                      <w:lang w:val="es-CO"/>
                    </w:rPr>
                  </w:pPr>
                </w:p>
                <w:p w:rsidR="00E91AE7" w:rsidRPr="00C372E1" w:rsidRDefault="00E91AE7" w:rsidP="000D23AC">
                  <w:pPr>
                    <w:rPr>
                      <w:rFonts w:ascii="Arial" w:hAnsi="Arial" w:cs="Arial"/>
                    </w:rPr>
                  </w:pPr>
                  <w:r w:rsidRPr="00C372E1">
                    <w:rPr>
                      <w:rFonts w:ascii="Arial" w:hAnsi="Arial" w:cs="Arial"/>
                    </w:rPr>
                    <w:t xml:space="preserve">El hongo </w:t>
                  </w:r>
                  <w:r w:rsidRPr="00C372E1">
                    <w:rPr>
                      <w:rFonts w:ascii="Arial" w:hAnsi="Arial" w:cs="Arial"/>
                      <w:i/>
                    </w:rPr>
                    <w:t>Philobolus</w:t>
                  </w:r>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tipo de diseminación de las esporas, realizada por el viento.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r w:rsidRPr="00C372E1">
                    <w:rPr>
                      <w:rFonts w:ascii="Arial" w:hAnsi="Arial" w:cs="Arial"/>
                      <w:i/>
                    </w:rPr>
                    <w:t>Lycoperdon perlatum</w:t>
                  </w:r>
                  <w:r w:rsidRPr="00C372E1">
                    <w:rPr>
                      <w:rFonts w:ascii="Arial" w:hAnsi="Arial" w:cs="Arial"/>
                    </w:rPr>
                    <w:t>), mientras que en otras, simplemente se desprenden las esporas y caen al suelo.</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 xml:space="preserve">Consulta esta página de micología que proporciona información sobre la reproducción de los hongos y las </w:t>
                  </w:r>
                  <w:r w:rsidRPr="00C372E1">
                    <w:rPr>
                      <w:rFonts w:ascii="Arial" w:hAnsi="Arial" w:cs="Arial"/>
                    </w:rPr>
                    <w:lastRenderedPageBreak/>
                    <w:t>esporas que usan para reproducirse [</w:t>
                  </w:r>
                  <w:hyperlink r:id="rId33" w:tgtFrame="_blank" w:history="1">
                    <w:r w:rsidRPr="00C372E1">
                      <w:rPr>
                        <w:rFonts w:ascii="Arial" w:hAnsi="Arial" w:cs="Arial"/>
                      </w:rPr>
                      <w:t>ver</w:t>
                    </w:r>
                  </w:hyperlink>
                  <w:r w:rsidRPr="00C372E1">
                    <w:rPr>
                      <w:rFonts w:ascii="Arial" w:hAnsi="Arial" w:cs="Arial"/>
                    </w:rPr>
                    <w:t xml:space="preserve"> </w:t>
                  </w:r>
                  <w:hyperlink r:id="rId34"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r w:rsidRPr="00C372E1">
                    <w:rPr>
                      <w:rFonts w:ascii="Arial" w:hAnsi="Arial" w:cs="Arial"/>
                      <w:i/>
                      <w:u w:val="single"/>
                    </w:rPr>
                    <w:t>Philobolus</w:t>
                  </w:r>
                  <w:r w:rsidRPr="00C372E1">
                    <w:rPr>
                      <w:rFonts w:ascii="Arial" w:hAnsi="Arial" w:cs="Arial"/>
                    </w:rPr>
                    <w:t xml:space="preserve"> [</w:t>
                  </w:r>
                  <w:hyperlink r:id="rId35" w:tgtFrame="_blank" w:history="1">
                    <w:r w:rsidRPr="00C372E1">
                      <w:rPr>
                        <w:rFonts w:ascii="Arial" w:hAnsi="Arial" w:cs="Arial"/>
                      </w:rPr>
                      <w:t>ver</w:t>
                    </w:r>
                  </w:hyperlink>
                  <w:r w:rsidRPr="00C372E1">
                    <w:rPr>
                      <w:rFonts w:ascii="Arial" w:hAnsi="Arial" w:cs="Arial"/>
                    </w:rPr>
                    <w:t xml:space="preserve"> </w:t>
                  </w:r>
                  <w:hyperlink r:id="rId36"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C372E1" w:rsidTr="000D23AC">
              <w:trPr>
                <w:tblCellSpacing w:w="15" w:type="dxa"/>
              </w:trPr>
              <w:tc>
                <w:tcPr>
                  <w:tcW w:w="0" w:type="auto"/>
                  <w:vAlign w:val="center"/>
                  <w:hideMark/>
                </w:tcPr>
                <w:p w:rsidR="00E91AE7" w:rsidRPr="00C372E1" w:rsidRDefault="007436E5" w:rsidP="00E91AE7">
                  <w:pPr>
                    <w:pStyle w:val="NormalWeb"/>
                    <w:spacing w:before="2" w:after="2"/>
                    <w:rPr>
                      <w:rFonts w:ascii="Arial" w:hAnsi="Arial" w:cs="Arial"/>
                      <w:sz w:val="24"/>
                      <w:szCs w:val="24"/>
                      <w:lang w:val="es-CO"/>
                    </w:rPr>
                  </w:pPr>
                  <w:r>
                    <w:rPr>
                      <w:rFonts w:ascii="Arial" w:hAnsi="Arial" w:cs="Arial"/>
                      <w:sz w:val="24"/>
                      <w:szCs w:val="24"/>
                      <w:lang w:val="es-CO"/>
                    </w:rPr>
                    <w:t>[</w:t>
                  </w:r>
                  <w:r w:rsidR="00E91AE7" w:rsidRPr="00C372E1">
                    <w:rPr>
                      <w:rFonts w:ascii="Arial" w:hAnsi="Arial" w:cs="Arial"/>
                      <w:sz w:val="24"/>
                      <w:szCs w:val="24"/>
                      <w:lang w:val="es-CO"/>
                    </w:rPr>
                    <w:t>En esta ficha solamente cambia el título y la descripción del recurso, de tal manera que quede igual a la ficha del profesor</w:t>
                  </w:r>
                  <w:r>
                    <w:rPr>
                      <w:rFonts w:ascii="Arial" w:hAnsi="Arial" w:cs="Arial"/>
                      <w:sz w:val="24"/>
                      <w:szCs w:val="24"/>
                      <w:lang w:val="es-CO"/>
                    </w:rPr>
                    <w:t>]</w:t>
                  </w:r>
                  <w:r w:rsidR="00E91AE7" w:rsidRPr="00C372E1">
                    <w:rPr>
                      <w:rFonts w:ascii="Arial" w:hAnsi="Arial" w:cs="Arial"/>
                      <w:sz w:val="24"/>
                      <w:szCs w:val="24"/>
                      <w:lang w:val="es-CO"/>
                    </w:rPr>
                    <w:t>.</w:t>
                  </w:r>
                </w:p>
                <w:p w:rsidR="00E91AE7" w:rsidRPr="00C372E1" w:rsidRDefault="00E91AE7" w:rsidP="000D23AC">
                  <w:pPr>
                    <w:ind w:left="720"/>
                    <w:rPr>
                      <w:rFonts w:ascii="Arial" w:hAnsi="Arial" w:cs="Arial"/>
                      <w:lang w:val="es-CO"/>
                    </w:rPr>
                  </w:pPr>
                </w:p>
              </w:tc>
              <w:tc>
                <w:tcPr>
                  <w:tcW w:w="0" w:type="auto"/>
                  <w:vAlign w:val="center"/>
                </w:tcPr>
                <w:p w:rsidR="00E91AE7" w:rsidRPr="00C372E1" w:rsidRDefault="00E91AE7" w:rsidP="000D23AC">
                  <w:pPr>
                    <w:rPr>
                      <w:rFonts w:ascii="Arial" w:hAnsi="Arial" w:cs="Arial"/>
                      <w:lang w:val="es-CO"/>
                    </w:rPr>
                  </w:pPr>
                </w:p>
              </w:tc>
            </w:tr>
          </w:tbl>
          <w:p w:rsidR="00933BC7" w:rsidRPr="00C372E1" w:rsidRDefault="00933BC7" w:rsidP="00412CF0">
            <w:pPr>
              <w:rPr>
                <w:rFonts w:ascii="Arial" w:hAnsi="Arial" w:cs="Arial"/>
                <w:sz w:val="24"/>
                <w:szCs w:val="24"/>
                <w:lang w:val="es-ES_tradnl"/>
              </w:rPr>
            </w:pP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r w:rsidR="00933BC7" w:rsidRPr="00C372E1">
              <w:rPr>
                <w:rFonts w:ascii="Arial" w:hAnsi="Arial" w:cs="Arial"/>
                <w:i/>
                <w:sz w:val="24"/>
                <w:szCs w:val="24"/>
              </w:rPr>
              <w:t>Philobolus</w:t>
            </w:r>
          </w:p>
        </w:tc>
      </w:tr>
      <w:tr w:rsidR="00933BC7" w:rsidRPr="00C372E1" w:rsidTr="009974B6">
        <w:tc>
          <w:tcPr>
            <w:tcW w:w="2518" w:type="dxa"/>
          </w:tcPr>
          <w:p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r w:rsidRPr="00C372E1">
              <w:rPr>
                <w:rFonts w:ascii="Arial" w:hAnsi="Arial" w:cs="Arial"/>
                <w:i/>
                <w:sz w:val="24"/>
                <w:szCs w:val="24"/>
              </w:rPr>
              <w:t>Philobolus</w:t>
            </w:r>
            <w:r w:rsidR="004A7B80" w:rsidRPr="00C372E1">
              <w:rPr>
                <w:rFonts w:ascii="Arial" w:hAnsi="Arial" w:cs="Arial"/>
                <w:i/>
                <w:sz w:val="24"/>
                <w:szCs w:val="24"/>
              </w:rPr>
              <w:t xml:space="preserve"> </w:t>
            </w:r>
          </w:p>
        </w:tc>
      </w:tr>
    </w:tbl>
    <w:p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263AC1" w:rsidRPr="00C372E1" w:rsidRDefault="00263AC1" w:rsidP="009974B6">
            <w:pPr>
              <w:rPr>
                <w:rFonts w:ascii="Arial" w:hAnsi="Arial" w:cs="Arial"/>
                <w:b/>
                <w:sz w:val="24"/>
                <w:szCs w:val="24"/>
              </w:rPr>
            </w:pPr>
            <w:r w:rsidRPr="00C372E1">
              <w:rPr>
                <w:rFonts w:ascii="Arial" w:hAnsi="Arial" w:cs="Arial"/>
                <w:b/>
                <w:sz w:val="24"/>
                <w:szCs w:val="24"/>
              </w:rPr>
              <w:t>Código</w:t>
            </w:r>
          </w:p>
        </w:tc>
        <w:tc>
          <w:tcPr>
            <w:tcW w:w="6515" w:type="dxa"/>
          </w:tcPr>
          <w:p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rsidR="00263AC1" w:rsidRPr="00F24012" w:rsidRDefault="00263AC1" w:rsidP="00A12EF0">
            <w:pPr>
              <w:rPr>
                <w:rFonts w:ascii="Arial" w:hAnsi="Arial" w:cs="Arial"/>
                <w:sz w:val="24"/>
                <w:szCs w:val="24"/>
              </w:rPr>
            </w:pPr>
            <w:r w:rsidRPr="00F24012">
              <w:rPr>
                <w:rFonts w:ascii="Arial" w:hAnsi="Arial" w:cs="Arial"/>
                <w:sz w:val="24"/>
                <w:szCs w:val="24"/>
              </w:rPr>
              <w:t>Refuerza tu aprendizaje: L</w:t>
            </w:r>
            <w:r w:rsidR="00A12EF0" w:rsidRPr="00F24012">
              <w:rPr>
                <w:rFonts w:ascii="Arial" w:hAnsi="Arial" w:cs="Arial"/>
                <w:sz w:val="24"/>
                <w:szCs w:val="24"/>
              </w:rPr>
              <w:t>a reproducción en hongos</w:t>
            </w:r>
          </w:p>
        </w:tc>
      </w:tr>
      <w:tr w:rsidR="00263AC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Descripción</w:t>
            </w:r>
          </w:p>
        </w:tc>
        <w:tc>
          <w:tcPr>
            <w:tcW w:w="6515" w:type="dxa"/>
          </w:tcPr>
          <w:p w:rsidR="00263AC1" w:rsidRPr="00C372E1" w:rsidRDefault="00A12EF0" w:rsidP="00A12EF0">
            <w:pPr>
              <w:rPr>
                <w:rFonts w:ascii="Arial" w:hAnsi="Arial" w:cs="Arial"/>
                <w:sz w:val="24"/>
                <w:szCs w:val="24"/>
              </w:rPr>
            </w:pPr>
            <w:r w:rsidRPr="00C372E1">
              <w:rPr>
                <w:rFonts w:ascii="Arial" w:hAnsi="Arial" w:cs="Arial"/>
                <w:sz w:val="24"/>
                <w:szCs w:val="24"/>
              </w:rPr>
              <w:t>Actividad de reconocimiento de los tipos de reproducción en hongos.</w:t>
            </w:r>
          </w:p>
        </w:tc>
      </w:tr>
    </w:tbl>
    <w:p w:rsidR="00263AC1" w:rsidRPr="00C372E1" w:rsidRDefault="00263AC1"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Sin embargo, los principios básicos de la reproducción vistos hasta ahora se mantienen.</w:t>
      </w:r>
    </w:p>
    <w:p w:rsidR="007F784C" w:rsidRPr="00C372E1" w:rsidRDefault="007F784C" w:rsidP="007F784C">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5.1 La alternancia de generaciones</w:t>
      </w:r>
    </w:p>
    <w:p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r w:rsidRPr="00C372E1">
        <w:rPr>
          <w:rFonts w:ascii="Arial" w:eastAsia="Times New Roman" w:hAnsi="Arial" w:cs="Arial"/>
          <w:b/>
          <w:bCs/>
          <w:lang w:val="es-CO"/>
        </w:rPr>
        <w:t>gametofítica</w:t>
      </w:r>
      <w:r w:rsidRPr="00C372E1">
        <w:rPr>
          <w:rFonts w:ascii="Arial" w:eastAsia="Times New Roman" w:hAnsi="Arial" w:cs="Arial"/>
          <w:lang w:val="es-CO"/>
        </w:rPr>
        <w:t xml:space="preserve"> y fase </w:t>
      </w:r>
      <w:r w:rsidRPr="00C372E1">
        <w:rPr>
          <w:rFonts w:ascii="Arial" w:eastAsia="Times New Roman" w:hAnsi="Arial" w:cs="Arial"/>
          <w:b/>
          <w:bCs/>
          <w:lang w:val="es-CO"/>
        </w:rPr>
        <w:t>esporofítica</w:t>
      </w:r>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gametofítica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esporofítica,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 xml:space="preserve">En la </w:t>
      </w:r>
      <w:r w:rsidRPr="00C372E1">
        <w:rPr>
          <w:rFonts w:ascii="Arial" w:eastAsia="Times New Roman" w:hAnsi="Arial" w:cs="Arial"/>
          <w:bCs/>
          <w:lang w:val="es-CO"/>
        </w:rPr>
        <w:t xml:space="preserve">fase </w:t>
      </w:r>
      <w:r w:rsidR="00BB1789" w:rsidRPr="00C372E1">
        <w:rPr>
          <w:rFonts w:ascii="Arial" w:eastAsia="Times New Roman" w:hAnsi="Arial" w:cs="Arial"/>
          <w:b/>
          <w:bCs/>
          <w:lang w:val="es-CO"/>
        </w:rPr>
        <w:t>gametofítica</w:t>
      </w:r>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w:t>
      </w:r>
      <w:r w:rsidR="009922C3">
        <w:rPr>
          <w:rStyle w:val="un"/>
          <w:rFonts w:ascii="Arial" w:hAnsi="Arial" w:cs="Arial"/>
          <w:lang w:val="es-CO"/>
        </w:rPr>
        <w:t>o</w:t>
      </w:r>
      <w:r w:rsidRPr="00C372E1">
        <w:rPr>
          <w:rStyle w:val="un"/>
          <w:rFonts w:ascii="Arial" w:hAnsi="Arial" w:cs="Arial"/>
          <w:lang w:val="es-CO"/>
        </w:rPr>
        <w:t>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C372E1" w:rsidTr="000D23AC">
        <w:tc>
          <w:tcPr>
            <w:tcW w:w="9033" w:type="dxa"/>
            <w:gridSpan w:val="2"/>
            <w:shd w:val="clear" w:color="auto" w:fill="0D0D0D" w:themeFill="text1" w:themeFillTint="F2"/>
          </w:tcPr>
          <w:p w:rsidR="00833988" w:rsidRPr="00C372E1" w:rsidRDefault="00833988" w:rsidP="000D23AC">
            <w:pPr>
              <w:jc w:val="center"/>
              <w:rPr>
                <w:rFonts w:ascii="Arial" w:hAnsi="Arial" w:cs="Arial"/>
                <w:b/>
                <w:sz w:val="24"/>
                <w:szCs w:val="24"/>
              </w:rPr>
            </w:pPr>
            <w:r w:rsidRPr="00C372E1">
              <w:rPr>
                <w:rFonts w:ascii="Arial" w:hAnsi="Arial" w:cs="Arial"/>
                <w:b/>
                <w:sz w:val="24"/>
                <w:szCs w:val="24"/>
              </w:rPr>
              <w:t>Imagen (fo</w:t>
            </w:r>
            <w:r w:rsidR="007B4F8B" w:rsidRPr="00C372E1">
              <w:rPr>
                <w:rFonts w:ascii="Arial" w:hAnsi="Arial" w:cs="Arial"/>
                <w:b/>
                <w:sz w:val="24"/>
                <w:szCs w:val="24"/>
              </w:rPr>
              <w:t>tografía, gráfica o ilustración</w:t>
            </w:r>
          </w:p>
        </w:tc>
      </w:tr>
      <w:tr w:rsidR="00C372E1" w:rsidRPr="00C372E1" w:rsidTr="000D23AC">
        <w:tc>
          <w:tcPr>
            <w:tcW w:w="2518" w:type="dxa"/>
          </w:tcPr>
          <w:p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rsidR="001225A0" w:rsidRPr="00C372E1" w:rsidRDefault="008878FA" w:rsidP="008878FA">
      <w:pPr>
        <w:pStyle w:val="u"/>
        <w:rPr>
          <w:rFonts w:ascii="Arial" w:hAnsi="Arial" w:cs="Arial"/>
          <w:lang w:val="es-CO"/>
        </w:rPr>
      </w:pPr>
      <w:r w:rsidRPr="00C372E1">
        <w:rPr>
          <w:rStyle w:val="un"/>
          <w:rFonts w:ascii="Arial" w:hAnsi="Arial" w:cs="Arial"/>
          <w:lang w:val="es-CO"/>
        </w:rPr>
        <w:t>En estas plantas el gametofito libera espermatozoides que llegan al óvu</w:t>
      </w:r>
      <w:r w:rsidR="0088181E" w:rsidRPr="00C372E1">
        <w:rPr>
          <w:rStyle w:val="un"/>
          <w:rFonts w:ascii="Arial" w:hAnsi="Arial" w:cs="Arial"/>
          <w:lang w:val="es-CO"/>
        </w:rPr>
        <w:t>lo nadando; es por eso que estos organismos s</w:t>
      </w:r>
      <w:r w:rsidR="009922C3">
        <w:rPr>
          <w:rStyle w:val="un"/>
          <w:rFonts w:ascii="Arial" w:hAnsi="Arial" w:cs="Arial"/>
          <w:lang w:val="es-CO"/>
        </w:rPr>
        <w:t>o</w:t>
      </w:r>
      <w:r w:rsidR="0088181E" w:rsidRPr="00C372E1">
        <w:rPr>
          <w:rStyle w:val="un"/>
          <w:rFonts w:ascii="Arial" w:hAnsi="Arial" w:cs="Arial"/>
          <w:lang w:val="es-CO"/>
        </w:rPr>
        <w:t>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De hecho, el gamet</w:t>
      </w:r>
      <w:r w:rsidR="009922C3">
        <w:rPr>
          <w:rFonts w:ascii="Arial" w:eastAsia="Times New Roman" w:hAnsi="Arial" w:cs="Arial"/>
          <w:lang w:val="es-CO"/>
        </w:rPr>
        <w:t>o</w:t>
      </w:r>
      <w:r w:rsidR="003B6BB0" w:rsidRPr="00C372E1">
        <w:rPr>
          <w:rFonts w:ascii="Arial" w:eastAsia="Times New Roman" w:hAnsi="Arial" w:cs="Arial"/>
          <w:lang w:val="es-CO"/>
        </w:rPr>
        <w:t xml:space="preserve">fito se ve reducido a un pequeño grupo de células que se encuentra en los órganos reproductores, mientras que el resto de la planta es el esporófito. </w:t>
      </w:r>
    </w:p>
    <w:p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y el gametofito femenino permanece húmedo y protegido sobre el esporofito.</w:t>
      </w:r>
    </w:p>
    <w:p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w:t>
      </w:r>
      <w:r w:rsidRPr="003F5BB7">
        <w:rPr>
          <w:rStyle w:val="un"/>
          <w:rFonts w:ascii="Arial" w:hAnsi="Arial" w:cs="Arial"/>
          <w:b/>
          <w:lang w:val="es-CO"/>
        </w:rPr>
        <w:t>pino</w:t>
      </w:r>
      <w:r w:rsidRPr="00C372E1">
        <w:rPr>
          <w:rStyle w:val="un"/>
          <w:rFonts w:ascii="Arial" w:hAnsi="Arial" w:cs="Arial"/>
          <w:lang w:val="es-CO"/>
        </w:rPr>
        <w:t xml:space="preserve"> es un ejemplo de gimnosperma, mientras que el </w:t>
      </w:r>
      <w:r w:rsidRPr="003F5BB7">
        <w:rPr>
          <w:rStyle w:val="un"/>
          <w:rFonts w:ascii="Arial" w:hAnsi="Arial" w:cs="Arial"/>
          <w:b/>
          <w:lang w:val="es-CO"/>
        </w:rPr>
        <w:t>naranjo</w:t>
      </w:r>
      <w:r w:rsidRPr="00C372E1">
        <w:rPr>
          <w:rStyle w:val="un"/>
          <w:rFonts w:ascii="Arial" w:hAnsi="Arial" w:cs="Arial"/>
          <w:lang w:val="es-CO"/>
        </w:rPr>
        <w:t xml:space="preserve"> es una angiosperma. </w:t>
      </w:r>
    </w:p>
    <w:p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los órganos reproductivos. Más específicamente, en las flores se encuentras los gametofitos masculino y femenino.</w:t>
      </w:r>
    </w:p>
    <w:p w:rsidR="008C7C67" w:rsidRPr="00C372E1" w:rsidRDefault="00464E3C" w:rsidP="008C7C67">
      <w:pPr>
        <w:pStyle w:val="u"/>
        <w:rPr>
          <w:rFonts w:ascii="Arial" w:hAnsi="Arial" w:cs="Arial"/>
          <w:lang w:val="es-CO"/>
        </w:rPr>
      </w:pPr>
      <w:r w:rsidRPr="00C372E1">
        <w:rPr>
          <w:rStyle w:val="un"/>
          <w:rFonts w:ascii="Arial" w:hAnsi="Arial" w:cs="Arial"/>
          <w:lang w:val="es-CO"/>
        </w:rPr>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El ovario se encuentra en la base del pistilo; el estilo, en 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w:t>
      </w:r>
      <w:r w:rsidR="009922C3">
        <w:rPr>
          <w:rStyle w:val="un"/>
          <w:rFonts w:ascii="Arial" w:hAnsi="Arial" w:cs="Arial"/>
        </w:rPr>
        <w:t>r</w:t>
      </w:r>
      <w:r w:rsidR="00E8721A" w:rsidRPr="00C372E1">
        <w:rPr>
          <w:rStyle w:val="un"/>
          <w:rFonts w:ascii="Arial" w:hAnsi="Arial" w:cs="Arial"/>
        </w:rPr>
        <w:t xml:space="preserve"> el polen hasta el ovario</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rsidTr="00291D49">
        <w:tc>
          <w:tcPr>
            <w:tcW w:w="2518" w:type="dxa"/>
          </w:tcPr>
          <w:p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r w:rsidRPr="00C372E1">
              <w:rPr>
                <w:rFonts w:ascii="Arial" w:hAnsi="Arial" w:cs="Arial"/>
                <w:b/>
                <w:sz w:val="24"/>
                <w:szCs w:val="24"/>
              </w:rPr>
              <w:lastRenderedPageBreak/>
              <w:t>AulaPlaneta)</w:t>
            </w:r>
          </w:p>
        </w:tc>
        <w:tc>
          <w:tcPr>
            <w:tcW w:w="6515" w:type="dxa"/>
          </w:tcPr>
          <w:p w:rsidR="008C7C67" w:rsidRPr="00C372E1" w:rsidRDefault="00E8721A" w:rsidP="00291D49">
            <w:pPr>
              <w:rPr>
                <w:rFonts w:ascii="Arial" w:hAnsi="Arial" w:cs="Arial"/>
                <w:sz w:val="24"/>
                <w:szCs w:val="24"/>
              </w:rPr>
            </w:pPr>
            <w:r w:rsidRPr="00C372E1">
              <w:rPr>
                <w:rFonts w:ascii="Arial" w:hAnsi="Arial" w:cs="Arial"/>
                <w:sz w:val="24"/>
                <w:szCs w:val="24"/>
              </w:rPr>
              <w:lastRenderedPageBreak/>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lastRenderedPageBreak/>
              <w:t>Pie de imagen</w:t>
            </w:r>
          </w:p>
        </w:tc>
        <w:tc>
          <w:tcPr>
            <w:tcW w:w="6515" w:type="dxa"/>
          </w:tcPr>
          <w:p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rsidR="00F75088" w:rsidRPr="00C372E1"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8801AE">
            <w:pPr>
              <w:rPr>
                <w:rFonts w:ascii="Arial" w:hAnsi="Arial" w:cs="Arial"/>
                <w:sz w:val="24"/>
                <w:szCs w:val="24"/>
              </w:rPr>
            </w:pPr>
            <w:r w:rsidRPr="00C372E1">
              <w:rPr>
                <w:rFonts w:ascii="Arial" w:hAnsi="Arial" w:cs="Arial"/>
                <w:sz w:val="24"/>
                <w:szCs w:val="24"/>
              </w:rPr>
              <w:t>2</w:t>
            </w:r>
            <w:r w:rsidR="001E6DC8">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rsidR="009333C3" w:rsidRPr="00C372E1" w:rsidRDefault="009333C3" w:rsidP="008C7C67">
      <w:pPr>
        <w:tabs>
          <w:tab w:val="right" w:pos="8498"/>
        </w:tabs>
        <w:rPr>
          <w:rFonts w:ascii="Arial" w:hAnsi="Arial" w:cs="Arial"/>
        </w:rPr>
      </w:pPr>
    </w:p>
    <w:p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la</w:t>
      </w:r>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los insectos</w:t>
      </w:r>
      <w:r w:rsidR="009922C3">
        <w:rPr>
          <w:rFonts w:ascii="Arial" w:eastAsia="Times New Roman" w:hAnsi="Arial" w:cs="Arial"/>
          <w:lang w:val="es-CO"/>
        </w:rPr>
        <w:t>,</w:t>
      </w:r>
      <w:r w:rsidR="00237A14" w:rsidRPr="00C372E1">
        <w:rPr>
          <w:rFonts w:ascii="Arial" w:eastAsia="Times New Roman" w:hAnsi="Arial" w:cs="Arial"/>
          <w:lang w:val="es-CO"/>
        </w:rPr>
        <w:t xml:space="preserve">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sobre su patas se adhiere el 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B21B4D">
        <w:rPr>
          <w:rFonts w:ascii="Arial" w:eastAsia="Times New Roman" w:hAnsi="Arial" w:cs="Arial"/>
          <w:lang w:val="es-CO"/>
        </w:rPr>
        <w:t>,</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p>
    <w:p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w:t>
      </w:r>
      <w:r w:rsidRPr="00C372E1">
        <w:rPr>
          <w:rFonts w:ascii="Arial" w:eastAsia="Times New Roman" w:hAnsi="Arial" w:cs="Arial"/>
          <w:lang w:val="es-CO"/>
        </w:rPr>
        <w:lastRenderedPageBreak/>
        <w:t xml:space="preserve">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w:t>
      </w:r>
      <w:r w:rsidR="00B21B4D">
        <w:rPr>
          <w:rFonts w:ascii="Arial" w:eastAsia="Times New Roman" w:hAnsi="Arial" w:cs="Arial"/>
          <w:lang w:val="es-CO"/>
        </w:rPr>
        <w:t>,</w:t>
      </w:r>
      <w:r w:rsidRPr="00C372E1">
        <w:rPr>
          <w:rFonts w:ascii="Arial" w:eastAsia="Times New Roman" w:hAnsi="Arial" w:cs="Arial"/>
          <w:lang w:val="es-CO"/>
        </w:rPr>
        <w:t xml:space="preserve">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xml:space="preserve">, el ovario almacena </w:t>
      </w:r>
      <w:proofErr w:type="gramStart"/>
      <w:r w:rsidR="008E154E" w:rsidRPr="00C372E1">
        <w:rPr>
          <w:rFonts w:ascii="Arial" w:eastAsia="Times New Roman" w:hAnsi="Arial" w:cs="Arial"/>
          <w:lang w:val="es-CO"/>
        </w:rPr>
        <w:t xml:space="preserve">sustancias nutritivas y </w:t>
      </w:r>
      <w:r w:rsidRPr="00C372E1">
        <w:rPr>
          <w:rFonts w:ascii="Arial" w:eastAsia="Times New Roman" w:hAnsi="Arial" w:cs="Arial"/>
          <w:lang w:val="es-CO"/>
        </w:rPr>
        <w:t>madura</w:t>
      </w:r>
      <w:proofErr w:type="gramEnd"/>
      <w:r w:rsidRPr="00C372E1">
        <w:rPr>
          <w:rFonts w:ascii="Arial" w:eastAsia="Times New Roman" w:hAnsi="Arial" w:cs="Arial"/>
          <w:lang w:val="es-CO"/>
        </w:rPr>
        <w:t xml:space="preserve">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Después de la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pueden 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4F788D" w:rsidRPr="00C372E1" w:rsidRDefault="00DC39B2" w:rsidP="00DC39B2">
            <w:pPr>
              <w:rPr>
                <w:rFonts w:ascii="Arial" w:hAnsi="Arial" w:cs="Arial"/>
                <w:sz w:val="24"/>
                <w:szCs w:val="24"/>
              </w:rPr>
            </w:pPr>
            <w:r w:rsidRPr="00C372E1">
              <w:rPr>
                <w:rFonts w:ascii="Arial" w:hAnsi="Arial" w:cs="Arial"/>
                <w:sz w:val="24"/>
                <w:szCs w:val="24"/>
              </w:rPr>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7D21E4" w:rsidP="008801AE">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lastRenderedPageBreak/>
              <w:t xml:space="preserve">Cambiar el audio por otro que incluya el acento y los </w:t>
            </w:r>
            <w:r w:rsidRPr="00C372E1">
              <w:rPr>
                <w:rFonts w:ascii="Arial" w:hAnsi="Arial" w:cs="Arial"/>
                <w:sz w:val="24"/>
                <w:szCs w:val="24"/>
              </w:rPr>
              <w:lastRenderedPageBreak/>
              <w:t>términos colombianos.</w:t>
            </w:r>
          </w:p>
          <w:p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rsidR="00C953E0" w:rsidRPr="00C372E1" w:rsidRDefault="00C953E0" w:rsidP="009974B6">
            <w:pPr>
              <w:rPr>
                <w:rFonts w:ascii="Arial" w:hAnsi="Arial" w:cs="Arial"/>
                <w:sz w:val="24"/>
                <w:szCs w:val="24"/>
              </w:rPr>
            </w:pPr>
          </w:p>
          <w:p w:rsidR="00C953E0" w:rsidRPr="00C372E1" w:rsidRDefault="00A73D0C" w:rsidP="009974B6">
            <w:pPr>
              <w:rPr>
                <w:rFonts w:ascii="Arial" w:hAnsi="Arial" w:cs="Arial"/>
                <w:sz w:val="24"/>
                <w:szCs w:val="24"/>
              </w:rPr>
            </w:pPr>
            <w:r>
              <w:rPr>
                <w:rFonts w:ascii="Arial" w:hAnsi="Arial" w:cs="Arial"/>
                <w:noProof/>
                <w:lang w:val="es-ES" w:eastAsia="es-ES"/>
              </w:rPr>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A73D0C" w:rsidRPr="00C953E0" w:rsidRDefault="00A73D0C">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A73D0C" w:rsidRPr="00C953E0" w:rsidRDefault="00A73D0C"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A73D0C" w:rsidRPr="00C953E0" w:rsidRDefault="00A73D0C"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w:r>
            <w:r w:rsidR="00C953E0" w:rsidRPr="00C372E1">
              <w:rPr>
                <w:rFonts w:ascii="Arial" w:hAnsi="Arial" w:cs="Arial"/>
                <w:noProof/>
                <w:lang w:val="es-CO" w:eastAsia="es-CO"/>
              </w:rPr>
              <w:drawing>
                <wp:inline distT="0" distB="0" distL="0" distR="0">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rsidR="004F788D" w:rsidRPr="00C372E1" w:rsidRDefault="004F788D" w:rsidP="00971AE4">
      <w:pPr>
        <w:rPr>
          <w:rFonts w:ascii="Arial" w:hAnsi="Arial" w:cs="Arial"/>
          <w:highlight w:val="yellow"/>
        </w:rPr>
      </w:pPr>
    </w:p>
    <w:p w:rsidR="00971AE4" w:rsidRPr="00C372E1" w:rsidRDefault="00971AE4" w:rsidP="00971AE4">
      <w:pPr>
        <w:rPr>
          <w:rFonts w:ascii="Arial" w:hAnsi="Arial" w:cs="Arial"/>
        </w:rPr>
      </w:pPr>
      <w:r w:rsidRPr="00C372E1">
        <w:rPr>
          <w:rFonts w:ascii="Arial" w:hAnsi="Arial" w:cs="Arial"/>
          <w:highlight w:val="yellow"/>
        </w:rPr>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w:t>
      </w:r>
      <w:r w:rsidR="00491498">
        <w:rPr>
          <w:rFonts w:ascii="Arial" w:eastAsia="Times New Roman" w:hAnsi="Arial" w:cs="Arial"/>
          <w:lang w:val="es-CO"/>
        </w:rPr>
        <w:t xml:space="preserve"> gemación o</w:t>
      </w:r>
      <w:r w:rsidR="00BF4923" w:rsidRPr="00C372E1">
        <w:rPr>
          <w:rFonts w:ascii="Arial" w:eastAsia="Times New Roman" w:hAnsi="Arial" w:cs="Arial"/>
          <w:lang w:val="es-CO"/>
        </w:rPr>
        <w:t xml:space="preserve">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lastRenderedPageBreak/>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de</w:t>
      </w:r>
      <w:r w:rsidR="00B21B4D">
        <w:rPr>
          <w:rFonts w:ascii="Arial" w:eastAsia="Times New Roman" w:hAnsi="Arial" w:cs="Arial"/>
          <w:lang w:val="es-ES" w:eastAsia="es-ES"/>
        </w:rPr>
        <w:t xml:space="preserve"> </w:t>
      </w:r>
      <w:r w:rsidR="000B10E1">
        <w:rPr>
          <w:rFonts w:ascii="Arial" w:eastAsia="Times New Roman" w:hAnsi="Arial" w:cs="Arial"/>
          <w:lang w:val="es-ES" w:eastAsia="es-ES"/>
        </w:rPr>
        <w:t>los ya mencionados geranios.</w:t>
      </w:r>
    </w:p>
    <w:p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xml:space="preserve">, </w:t>
      </w:r>
      <w:r w:rsidR="00B21B4D">
        <w:rPr>
          <w:rFonts w:ascii="Arial" w:eastAsia="Times New Roman" w:hAnsi="Arial" w:cs="Arial"/>
          <w:lang w:val="es-CO"/>
        </w:rPr>
        <w:t>del</w:t>
      </w:r>
      <w:r w:rsidR="000D29EE" w:rsidRPr="00C372E1">
        <w:rPr>
          <w:rFonts w:ascii="Arial" w:eastAsia="Times New Roman" w:hAnsi="Arial" w:cs="Arial"/>
          <w:lang w:val="es-CO"/>
        </w:rPr>
        <w:t xml:space="preserve"> Ministerio de Educación de España.</w:t>
      </w:r>
      <w:r w:rsidR="00E44CE4" w:rsidRPr="00C372E1">
        <w:rPr>
          <w:rFonts w:ascii="Arial" w:eastAsia="Times New Roman" w:hAnsi="Arial" w:cs="Arial"/>
          <w:lang w:val="es-CO"/>
        </w:rPr>
        <w:t xml:space="preserve"> [</w:t>
      </w:r>
      <w:hyperlink r:id="rId38" w:history="1">
        <w:r w:rsidR="00E44CE4" w:rsidRPr="00C372E1">
          <w:rPr>
            <w:rStyle w:val="Hipervnculo"/>
            <w:rFonts w:ascii="Arial" w:eastAsia="Times New Roman" w:hAnsi="Arial" w:cs="Arial"/>
            <w:color w:val="auto"/>
            <w:lang w:val="es-CO"/>
          </w:rPr>
          <w:t>VER</w:t>
        </w:r>
      </w:hyperlink>
      <w:r w:rsidR="00E44CE4" w:rsidRPr="00C372E1">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C372E1" w:rsidRDefault="004F788D" w:rsidP="00C51759">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7D21E4" w:rsidP="007D21E4">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w:t>
            </w:r>
            <w:r w:rsidR="00BE3BCE">
              <w:rPr>
                <w:rFonts w:ascii="Arial" w:hAnsi="Arial" w:cs="Arial"/>
                <w:sz w:val="24"/>
                <w:szCs w:val="24"/>
              </w:rPr>
              <w:t>funciones/Relaciona l</w:t>
            </w:r>
            <w:r w:rsidRPr="00C372E1">
              <w:rPr>
                <w:rFonts w:ascii="Arial" w:hAnsi="Arial" w:cs="Arial"/>
                <w:sz w:val="24"/>
                <w:szCs w:val="24"/>
              </w:rPr>
              <w:t>a reproducción asexual</w:t>
            </w:r>
            <w:r w:rsidR="00BE3BCE">
              <w:rPr>
                <w:rFonts w:ascii="Arial" w:hAnsi="Arial" w:cs="Arial"/>
                <w:sz w:val="24"/>
                <w:szCs w:val="24"/>
              </w:rPr>
              <w:t xml:space="preserve"> en las plantas</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7D21E4" w:rsidP="009974B6">
            <w:pPr>
              <w:rPr>
                <w:rFonts w:ascii="Arial" w:hAnsi="Arial" w:cs="Arial"/>
                <w:sz w:val="24"/>
                <w:szCs w:val="24"/>
              </w:rPr>
            </w:pPr>
            <w:r w:rsidRPr="00C372E1">
              <w:rPr>
                <w:rFonts w:ascii="Arial" w:hAnsi="Arial" w:cs="Arial"/>
                <w:sz w:val="24"/>
                <w:szCs w:val="24"/>
              </w:rPr>
              <w:t xml:space="preserve">Cambiar el enunciado por: </w:t>
            </w:r>
            <w:r w:rsidR="00BF4AF7" w:rsidRPr="00C372E1">
              <w:rPr>
                <w:rFonts w:ascii="Arial" w:hAnsi="Arial" w:cs="Arial"/>
                <w:sz w:val="24"/>
                <w:szCs w:val="24"/>
              </w:rPr>
              <w:t>“</w:t>
            </w:r>
            <w:r w:rsidRPr="00C372E1">
              <w:rPr>
                <w:rFonts w:ascii="Arial" w:hAnsi="Arial" w:cs="Arial"/>
                <w:sz w:val="24"/>
                <w:szCs w:val="24"/>
              </w:rPr>
              <w:t>Asocia las diferentes formas de 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rsidR="00BF4AF7" w:rsidRPr="00C372E1" w:rsidRDefault="00A73D0C" w:rsidP="009974B6">
            <w:pPr>
              <w:rPr>
                <w:rFonts w:ascii="Arial" w:hAnsi="Arial" w:cs="Arial"/>
                <w:sz w:val="24"/>
                <w:szCs w:val="24"/>
              </w:rPr>
            </w:pPr>
            <w:r>
              <w:rPr>
                <w:rFonts w:ascii="Arial" w:hAnsi="Arial" w:cs="Arial"/>
                <w:noProof/>
                <w:lang w:val="es-ES" w:eastAsia="es-ES"/>
              </w:rPr>
              <w:pict>
                <v:oval id="289 Elipse" o:spid="_x0000_s1058" style="position:absolute;margin-left:114.9pt;margin-top:5.7pt;width:66.8pt;height:16.8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w:r>
            <w:r w:rsidR="00BF4AF7" w:rsidRPr="00C372E1">
              <w:rPr>
                <w:rFonts w:ascii="Arial" w:hAnsi="Arial" w:cs="Arial"/>
                <w:noProof/>
                <w:lang w:val="es-CO" w:eastAsia="es-CO"/>
              </w:rPr>
              <w:drawing>
                <wp:anchor distT="0" distB="0" distL="114300" distR="114300" simplePos="0" relativeHeight="251697152" behindDoc="0" locked="0" layoutInCell="1" allowOverlap="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rsidR="004F788D" w:rsidRPr="00C372E1" w:rsidRDefault="004F788D" w:rsidP="00BB448F">
      <w:pPr>
        <w:spacing w:after="0"/>
        <w:rPr>
          <w:rFonts w:ascii="Arial" w:eastAsia="Times New Roman" w:hAnsi="Arial" w:cs="Arial"/>
        </w:rPr>
      </w:pPr>
    </w:p>
    <w:p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w:t>
            </w:r>
            <w:r w:rsidR="005B29F7" w:rsidRPr="00C372E1">
              <w:rPr>
                <w:rFonts w:ascii="Arial" w:hAnsi="Arial" w:cs="Arial"/>
                <w:sz w:val="24"/>
                <w:szCs w:val="24"/>
              </w:rPr>
              <w:lastRenderedPageBreak/>
              <w:t xml:space="preserve">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rsidR="00BD7830" w:rsidRPr="00C372E1" w:rsidRDefault="00BD783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rsidR="009813A3" w:rsidRPr="00C372E1"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C372E1" w:rsidRDefault="00CA08EE" w:rsidP="00695BE4">
            <w:pPr>
              <w:jc w:val="center"/>
              <w:rPr>
                <w:rFonts w:ascii="Arial" w:eastAsia="Times New Roman" w:hAnsi="Arial" w:cs="Arial"/>
                <w:color w:val="auto"/>
              </w:rPr>
            </w:pPr>
            <w:r w:rsidRPr="00C372E1">
              <w:rPr>
                <w:rFonts w:ascii="Arial" w:eastAsia="Times New Roman" w:hAnsi="Arial" w:cs="Arial"/>
                <w:color w:val="auto"/>
              </w:rPr>
              <w:t>Reproducción asexual en animales</w:t>
            </w:r>
          </w:p>
        </w:tc>
      </w:tr>
      <w:tr w:rsidR="00405DCC" w:rsidRPr="00C372E1"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C372E1" w:rsidRDefault="00695BE4" w:rsidP="00695BE4">
            <w:pPr>
              <w:jc w:val="center"/>
              <w:rPr>
                <w:rFonts w:ascii="Arial" w:eastAsia="Times New Roman" w:hAnsi="Arial" w:cs="Arial"/>
              </w:rPr>
            </w:pPr>
            <w:r w:rsidRPr="00C372E1">
              <w:rPr>
                <w:rFonts w:ascii="Arial" w:eastAsia="Times New Roman" w:hAnsi="Arial" w:cs="Arial"/>
              </w:rPr>
              <w:t>Tipo de reproducción</w:t>
            </w:r>
          </w:p>
        </w:tc>
        <w:tc>
          <w:tcPr>
            <w:tcW w:w="3551" w:type="dxa"/>
          </w:tcPr>
          <w:p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 xml:space="preserve">Animal </w:t>
            </w:r>
          </w:p>
          <w:p w:rsidR="00695BE4" w:rsidRPr="00C372E1"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w:t>
            </w:r>
            <w:r w:rsidR="00695BE4" w:rsidRPr="00C372E1">
              <w:rPr>
                <w:rFonts w:ascii="Arial" w:eastAsia="Times New Roman" w:hAnsi="Arial" w:cs="Arial"/>
                <w:b/>
                <w:lang w:val="es-MX"/>
              </w:rPr>
              <w:t>epresentante</w:t>
            </w:r>
          </w:p>
        </w:tc>
      </w:tr>
      <w:tr w:rsidR="00405DCC" w:rsidRPr="00C372E1"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C372E1" w:rsidRDefault="00695BE4" w:rsidP="00695BE4">
            <w:pPr>
              <w:jc w:val="center"/>
              <w:rPr>
                <w:rFonts w:ascii="Arial" w:eastAsia="Times New Roman" w:hAnsi="Arial" w:cs="Arial"/>
                <w:b w:val="0"/>
              </w:rPr>
            </w:pPr>
          </w:p>
          <w:p w:rsidR="00695BE4" w:rsidRPr="00C372E1" w:rsidRDefault="00CA08EE" w:rsidP="00695BE4">
            <w:pPr>
              <w:jc w:val="center"/>
              <w:rPr>
                <w:rFonts w:ascii="Arial" w:eastAsia="Times New Roman" w:hAnsi="Arial" w:cs="Arial"/>
                <w:b w:val="0"/>
                <w:bCs w:val="0"/>
              </w:rPr>
            </w:pPr>
            <w:r w:rsidRPr="00C372E1">
              <w:rPr>
                <w:rFonts w:ascii="Arial" w:eastAsia="Times New Roman" w:hAnsi="Arial" w:cs="Arial"/>
                <w:b w:val="0"/>
              </w:rPr>
              <w:t>Gemación</w:t>
            </w:r>
          </w:p>
          <w:p w:rsidR="00CA08EE" w:rsidRPr="00C372E1" w:rsidRDefault="00CA08EE" w:rsidP="00695BE4">
            <w:pPr>
              <w:jc w:val="center"/>
              <w:rPr>
                <w:rFonts w:ascii="Arial" w:eastAsia="Times New Roman" w:hAnsi="Arial" w:cs="Arial"/>
              </w:rPr>
            </w:pPr>
          </w:p>
        </w:tc>
        <w:tc>
          <w:tcPr>
            <w:tcW w:w="3551" w:type="dxa"/>
          </w:tcPr>
          <w:p w:rsidR="00CA08EE" w:rsidRPr="00C372E1"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405DCC" w:rsidRPr="00C372E1"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C372E1" w:rsidRDefault="00CA08EE" w:rsidP="00695BE4">
            <w:pPr>
              <w:jc w:val="center"/>
              <w:rPr>
                <w:rFonts w:ascii="Arial" w:eastAsia="Times New Roman" w:hAnsi="Arial" w:cs="Arial"/>
                <w:b w:val="0"/>
              </w:rPr>
            </w:pPr>
          </w:p>
        </w:tc>
        <w:tc>
          <w:tcPr>
            <w:tcW w:w="3551" w:type="dxa"/>
          </w:tcPr>
          <w:p w:rsidR="00CA08EE" w:rsidRPr="00C372E1"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rsidR="00CA08EE" w:rsidRPr="00C372E1"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405DCC" w:rsidRPr="00C372E1"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C372E1" w:rsidRDefault="00695BE4" w:rsidP="00695BE4">
            <w:pPr>
              <w:jc w:val="center"/>
              <w:rPr>
                <w:rFonts w:ascii="Arial" w:eastAsia="Times New Roman" w:hAnsi="Arial" w:cs="Arial"/>
                <w:b w:val="0"/>
              </w:rPr>
            </w:pPr>
          </w:p>
          <w:p w:rsidR="00695BE4" w:rsidRPr="00C372E1" w:rsidRDefault="00695BE4" w:rsidP="00695BE4">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rsidR="00695BE4" w:rsidRPr="00C372E1" w:rsidRDefault="00695BE4"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rsidR="00695BE4" w:rsidRPr="00C372E1"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C372E1" w:rsidRDefault="00695BE4" w:rsidP="00CA08EE">
            <w:pPr>
              <w:rPr>
                <w:rFonts w:ascii="Arial" w:eastAsia="Times New Roman" w:hAnsi="Arial" w:cs="Arial"/>
              </w:rPr>
            </w:pPr>
          </w:p>
        </w:tc>
        <w:tc>
          <w:tcPr>
            <w:tcW w:w="3652" w:type="dxa"/>
            <w:gridSpan w:val="2"/>
          </w:tcPr>
          <w:p w:rsidR="00695BE4" w:rsidRPr="00C372E1" w:rsidRDefault="00695BE4"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405DCC" w:rsidRPr="00C372E1"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C372E1" w:rsidRDefault="00A908A1" w:rsidP="00A908A1">
            <w:pPr>
              <w:jc w:val="center"/>
              <w:rPr>
                <w:rFonts w:ascii="Arial" w:eastAsia="Times New Roman" w:hAnsi="Arial" w:cs="Arial"/>
                <w:b w:val="0"/>
              </w:rPr>
            </w:pPr>
            <w:r w:rsidRPr="00C372E1">
              <w:rPr>
                <w:rFonts w:ascii="Arial" w:eastAsia="Times New Roman" w:hAnsi="Arial" w:cs="Arial"/>
                <w:b w:val="0"/>
              </w:rPr>
              <w:t>Partenogénesis</w:t>
            </w:r>
          </w:p>
          <w:p w:rsidR="00A908A1" w:rsidRPr="00C372E1" w:rsidRDefault="00A908A1" w:rsidP="00A908A1">
            <w:pPr>
              <w:jc w:val="center"/>
              <w:rPr>
                <w:rFonts w:ascii="Arial" w:eastAsia="Times New Roman" w:hAnsi="Arial" w:cs="Arial"/>
              </w:rPr>
            </w:pPr>
          </w:p>
        </w:tc>
        <w:tc>
          <w:tcPr>
            <w:tcW w:w="3652" w:type="dxa"/>
            <w:gridSpan w:val="2"/>
          </w:tcPr>
          <w:p w:rsidR="00A908A1" w:rsidRPr="00C372E1"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Una célu</w:t>
            </w:r>
            <w:r w:rsidR="00E27D75" w:rsidRPr="00C372E1">
              <w:rPr>
                <w:rFonts w:ascii="Arial" w:eastAsia="Times New Roman" w:hAnsi="Arial" w:cs="Arial"/>
              </w:rPr>
              <w:t>la sexual femenina no fecundada</w:t>
            </w:r>
            <w:r w:rsidRPr="00C372E1">
              <w:rPr>
                <w:rFonts w:ascii="Arial" w:eastAsia="Times New Roman" w:hAnsi="Arial" w:cs="Arial"/>
              </w:rPr>
              <w:t xml:space="preserve"> se desarrolla h</w:t>
            </w:r>
            <w:r w:rsidR="0034059F" w:rsidRPr="00C372E1">
              <w:rPr>
                <w:rFonts w:ascii="Arial" w:eastAsia="Times New Roman" w:hAnsi="Arial" w:cs="Arial"/>
              </w:rPr>
              <w:t>asta formar un nuevo organismo.</w:t>
            </w:r>
          </w:p>
        </w:tc>
        <w:tc>
          <w:tcPr>
            <w:tcW w:w="1843" w:type="dxa"/>
          </w:tcPr>
          <w:p w:rsidR="00A81744"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Hormigas</w:t>
            </w:r>
          </w:p>
          <w:p w:rsidR="00A908A1"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Tiburón martillo</w:t>
            </w:r>
          </w:p>
        </w:tc>
      </w:tr>
    </w:tbl>
    <w:p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rsidTr="00CA08EE">
        <w:tc>
          <w:tcPr>
            <w:tcW w:w="8978" w:type="dxa"/>
            <w:gridSpan w:val="2"/>
            <w:shd w:val="clear" w:color="auto" w:fill="000000" w:themeFill="text1"/>
          </w:tcPr>
          <w:p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rsidTr="00CA08EE">
        <w:tc>
          <w:tcPr>
            <w:tcW w:w="2518" w:type="dxa"/>
          </w:tcPr>
          <w:p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rsidTr="00CA08EE">
        <w:tc>
          <w:tcPr>
            <w:tcW w:w="2518" w:type="dxa"/>
          </w:tcPr>
          <w:p w:rsidR="00CA20A0" w:rsidRPr="00C372E1" w:rsidRDefault="00CA20A0" w:rsidP="00CA08EE">
            <w:pPr>
              <w:rPr>
                <w:rFonts w:ascii="Arial" w:hAnsi="Arial" w:cs="Arial"/>
                <w:sz w:val="24"/>
                <w:szCs w:val="24"/>
              </w:rPr>
            </w:pPr>
            <w:r w:rsidRPr="00C372E1">
              <w:rPr>
                <w:rFonts w:ascii="Arial" w:hAnsi="Arial" w:cs="Arial"/>
                <w:b/>
                <w:sz w:val="24"/>
                <w:szCs w:val="24"/>
              </w:rPr>
              <w:t>Contenido</w:t>
            </w:r>
          </w:p>
        </w:tc>
        <w:tc>
          <w:tcPr>
            <w:tcW w:w="6460" w:type="dxa"/>
          </w:tcPr>
          <w:p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w:t>
            </w:r>
            <w:r w:rsidR="00A12458" w:rsidRPr="00C372E1">
              <w:rPr>
                <w:rFonts w:ascii="Arial" w:eastAsia="Times New Roman" w:hAnsi="Arial" w:cs="Arial"/>
                <w:sz w:val="24"/>
                <w:szCs w:val="24"/>
                <w:lang w:val="es-CO"/>
              </w:rPr>
              <w:lastRenderedPageBreak/>
              <w:t xml:space="preserve">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lastRenderedPageBreak/>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w:t>
      </w:r>
      <w:r w:rsidR="00B21B4D">
        <w:rPr>
          <w:rStyle w:val="un"/>
          <w:rFonts w:ascii="Arial" w:hAnsi="Arial" w:cs="Arial"/>
          <w:lang w:val="es-ES_tradnl"/>
        </w:rPr>
        <w:t>e</w:t>
      </w:r>
      <w:r w:rsidR="00216D74" w:rsidRPr="00C372E1">
        <w:rPr>
          <w:rStyle w:val="un"/>
          <w:rFonts w:ascii="Arial" w:hAnsi="Arial" w:cs="Arial"/>
          <w:lang w:val="es-ES_tradnl"/>
        </w:rPr>
        <w:t>n total o parcialmente en el agua, es decir, que s</w:t>
      </w:r>
      <w:r w:rsidR="00B21B4D">
        <w:rPr>
          <w:rStyle w:val="un"/>
          <w:rFonts w:ascii="Arial" w:hAnsi="Arial" w:cs="Arial"/>
          <w:lang w:val="es-ES_tradnl"/>
        </w:rPr>
        <w:t>o</w:t>
      </w:r>
      <w:r w:rsidR="00216D74" w:rsidRPr="00C372E1">
        <w:rPr>
          <w:rStyle w:val="un"/>
          <w:rFonts w:ascii="Arial" w:hAnsi="Arial" w:cs="Arial"/>
          <w:lang w:val="es-ES_tradnl"/>
        </w:rPr>
        <w:t>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rsidR="004258FD" w:rsidRPr="00C372E1" w:rsidRDefault="004258FD" w:rsidP="00216D74">
      <w:pPr>
        <w:pStyle w:val="u"/>
        <w:rPr>
          <w:rStyle w:val="un"/>
          <w:rFonts w:ascii="Arial" w:hAnsi="Arial" w:cs="Arial"/>
          <w:lang w:val="es-ES_tradnl"/>
        </w:rPr>
      </w:pPr>
      <w:r w:rsidRPr="00C372E1">
        <w:rPr>
          <w:rStyle w:val="un"/>
          <w:rFonts w:ascii="Arial" w:hAnsi="Arial" w:cs="Arial"/>
          <w:lang w:val="es-ES_tradnl"/>
        </w:rPr>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C372E1" w:rsidRDefault="00022DCE" w:rsidP="00022DCE">
            <w:pPr>
              <w:jc w:val="center"/>
              <w:rPr>
                <w:rFonts w:ascii="Arial" w:eastAsia="Times New Roman" w:hAnsi="Arial" w:cs="Arial"/>
                <w:color w:val="auto"/>
              </w:rPr>
            </w:pPr>
            <w:r w:rsidRPr="00C372E1">
              <w:rPr>
                <w:rFonts w:ascii="Arial" w:eastAsia="Times New Roman" w:hAnsi="Arial" w:cs="Arial"/>
                <w:color w:val="auto"/>
              </w:rPr>
              <w:t>Los animales según el desarrollo del embrión</w:t>
            </w:r>
          </w:p>
        </w:tc>
      </w:tr>
      <w:tr w:rsidR="00405DCC" w:rsidRPr="00C372E1"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C372E1" w:rsidRDefault="00C71A8F" w:rsidP="00576300">
            <w:pPr>
              <w:jc w:val="center"/>
              <w:rPr>
                <w:rFonts w:ascii="Arial" w:eastAsia="Times New Roman" w:hAnsi="Arial" w:cs="Arial"/>
              </w:rPr>
            </w:pPr>
            <w:r w:rsidRPr="00C372E1">
              <w:rPr>
                <w:rFonts w:ascii="Arial" w:eastAsia="Times New Roman" w:hAnsi="Arial" w:cs="Arial"/>
              </w:rPr>
              <w:t>Clasificación</w:t>
            </w:r>
          </w:p>
        </w:tc>
        <w:tc>
          <w:tcPr>
            <w:tcW w:w="3551" w:type="dxa"/>
          </w:tcPr>
          <w:p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Representante</w:t>
            </w:r>
          </w:p>
        </w:tc>
      </w:tr>
      <w:tr w:rsidR="00405DCC" w:rsidRPr="00C372E1"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C372E1" w:rsidRDefault="00022DCE" w:rsidP="00576300">
            <w:pPr>
              <w:jc w:val="center"/>
              <w:rPr>
                <w:rFonts w:ascii="Arial" w:eastAsia="Times New Roman" w:hAnsi="Arial" w:cs="Arial"/>
                <w:b w:val="0"/>
              </w:rPr>
            </w:pPr>
          </w:p>
          <w:p w:rsidR="00022DCE" w:rsidRPr="00C372E1" w:rsidRDefault="00C71A8F" w:rsidP="00F238BA">
            <w:pPr>
              <w:jc w:val="center"/>
              <w:rPr>
                <w:rFonts w:ascii="Arial" w:eastAsia="Times New Roman" w:hAnsi="Arial" w:cs="Arial"/>
              </w:rPr>
            </w:pPr>
            <w:r w:rsidRPr="00C372E1">
              <w:rPr>
                <w:rFonts w:ascii="Arial" w:eastAsia="Times New Roman" w:hAnsi="Arial" w:cs="Arial"/>
                <w:b w:val="0"/>
              </w:rPr>
              <w:t>Ov</w:t>
            </w:r>
            <w:r w:rsidR="00F238BA" w:rsidRPr="00C372E1">
              <w:rPr>
                <w:rFonts w:ascii="Arial" w:eastAsia="Times New Roman" w:hAnsi="Arial" w:cs="Arial"/>
                <w:b w:val="0"/>
              </w:rPr>
              <w:t>iparismo</w:t>
            </w:r>
          </w:p>
        </w:tc>
        <w:tc>
          <w:tcPr>
            <w:tcW w:w="3551" w:type="dxa"/>
          </w:tcPr>
          <w:p w:rsidR="00022DCE" w:rsidRPr="00C372E1"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expulsa al exterior.</w:t>
            </w:r>
          </w:p>
        </w:tc>
        <w:tc>
          <w:tcPr>
            <w:tcW w:w="1944" w:type="dxa"/>
            <w:gridSpan w:val="2"/>
          </w:tcPr>
          <w:p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Aves </w:t>
            </w:r>
          </w:p>
          <w:p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Insectos</w:t>
            </w:r>
          </w:p>
          <w:p w:rsidR="00022DCE"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405DCC" w:rsidRPr="00C372E1"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C372E1" w:rsidRDefault="00635DA8" w:rsidP="00F238BA">
            <w:pPr>
              <w:jc w:val="center"/>
              <w:rPr>
                <w:rFonts w:ascii="Arial" w:eastAsia="Times New Roman" w:hAnsi="Arial" w:cs="Arial"/>
                <w:b w:val="0"/>
              </w:rPr>
            </w:pPr>
          </w:p>
          <w:p w:rsidR="00022DCE" w:rsidRPr="00C372E1" w:rsidRDefault="00C71A8F" w:rsidP="00F238BA">
            <w:pPr>
              <w:jc w:val="center"/>
              <w:rPr>
                <w:rFonts w:ascii="Arial" w:eastAsia="Times New Roman" w:hAnsi="Arial" w:cs="Arial"/>
                <w:b w:val="0"/>
              </w:rPr>
            </w:pPr>
            <w:r w:rsidRPr="00C372E1">
              <w:rPr>
                <w:rFonts w:ascii="Arial" w:eastAsia="Times New Roman" w:hAnsi="Arial" w:cs="Arial"/>
                <w:b w:val="0"/>
              </w:rPr>
              <w:t>Viv</w:t>
            </w:r>
            <w:r w:rsidR="00F238BA" w:rsidRPr="00C372E1">
              <w:rPr>
                <w:rFonts w:ascii="Arial" w:eastAsia="Times New Roman" w:hAnsi="Arial" w:cs="Arial"/>
                <w:b w:val="0"/>
              </w:rPr>
              <w:t>i</w:t>
            </w:r>
            <w:r w:rsidRPr="00C372E1">
              <w:rPr>
                <w:rFonts w:ascii="Arial" w:eastAsia="Times New Roman" w:hAnsi="Arial" w:cs="Arial"/>
                <w:b w:val="0"/>
              </w:rPr>
              <w:t>par</w:t>
            </w:r>
            <w:r w:rsidR="00F238BA" w:rsidRPr="00C372E1">
              <w:rPr>
                <w:rFonts w:ascii="Arial" w:eastAsia="Times New Roman" w:hAnsi="Arial" w:cs="Arial"/>
                <w:b w:val="0"/>
              </w:rPr>
              <w:t>ismo</w:t>
            </w:r>
          </w:p>
        </w:tc>
        <w:tc>
          <w:tcPr>
            <w:tcW w:w="3652" w:type="dxa"/>
            <w:gridSpan w:val="2"/>
          </w:tcPr>
          <w:p w:rsidR="00022DCE" w:rsidRPr="00C372E1"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del cuerpo de la madre, </w:t>
            </w:r>
            <w:r w:rsidR="00826206" w:rsidRPr="00C372E1">
              <w:rPr>
                <w:rFonts w:ascii="Arial" w:eastAsia="Times New Roman" w:hAnsi="Arial" w:cs="Arial"/>
              </w:rPr>
              <w:t xml:space="preserve">y </w:t>
            </w:r>
            <w:r w:rsidRPr="00C372E1">
              <w:rPr>
                <w:rFonts w:ascii="Arial" w:eastAsia="Times New Roman" w:hAnsi="Arial" w:cs="Arial"/>
              </w:rPr>
              <w:t>allí recibe nutrientes y oxígeno.</w:t>
            </w:r>
          </w:p>
        </w:tc>
        <w:tc>
          <w:tcPr>
            <w:tcW w:w="1843" w:type="dxa"/>
          </w:tcPr>
          <w:p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C372E1" w:rsidRDefault="00022DCE" w:rsidP="00E37BD7">
            <w:pPr>
              <w:jc w:val="center"/>
              <w:rPr>
                <w:rFonts w:ascii="Arial" w:eastAsia="Times New Roman" w:hAnsi="Arial" w:cs="Arial"/>
              </w:rPr>
            </w:pPr>
          </w:p>
          <w:p w:rsidR="00E37BD7" w:rsidRPr="00C372E1" w:rsidRDefault="00E37BD7" w:rsidP="00F238BA">
            <w:pPr>
              <w:jc w:val="center"/>
              <w:rPr>
                <w:rFonts w:ascii="Arial" w:eastAsia="Times New Roman" w:hAnsi="Arial" w:cs="Arial"/>
                <w:b w:val="0"/>
              </w:rPr>
            </w:pPr>
            <w:r w:rsidRPr="00C372E1">
              <w:rPr>
                <w:rFonts w:ascii="Arial" w:eastAsia="Times New Roman" w:hAnsi="Arial" w:cs="Arial"/>
                <w:b w:val="0"/>
              </w:rPr>
              <w:t>Ovoviv</w:t>
            </w:r>
            <w:r w:rsidR="00F238BA" w:rsidRPr="00C372E1">
              <w:rPr>
                <w:rFonts w:ascii="Arial" w:eastAsia="Times New Roman" w:hAnsi="Arial" w:cs="Arial"/>
                <w:b w:val="0"/>
              </w:rPr>
              <w:t>iparismo</w:t>
            </w:r>
          </w:p>
        </w:tc>
        <w:tc>
          <w:tcPr>
            <w:tcW w:w="3652" w:type="dxa"/>
            <w:gridSpan w:val="2"/>
          </w:tcPr>
          <w:p w:rsidR="00022DCE" w:rsidRPr="00C372E1"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protege en su interior.</w:t>
            </w:r>
          </w:p>
        </w:tc>
        <w:tc>
          <w:tcPr>
            <w:tcW w:w="1843" w:type="dxa"/>
          </w:tcPr>
          <w:p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Tiburones</w:t>
            </w:r>
          </w:p>
          <w:p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rsidR="00022DCE" w:rsidRPr="00C372E1"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Lagartos</w:t>
            </w:r>
          </w:p>
        </w:tc>
      </w:tr>
    </w:tbl>
    <w:p w:rsidR="004258FD" w:rsidRPr="00C372E1"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7D21E4" w:rsidP="007D21E4">
            <w:pPr>
              <w:rPr>
                <w:rFonts w:ascii="Arial" w:hAnsi="Arial" w:cs="Arial"/>
                <w:sz w:val="24"/>
                <w:szCs w:val="24"/>
              </w:rPr>
            </w:pPr>
            <w:r w:rsidRPr="00C372E1">
              <w:rPr>
                <w:rFonts w:ascii="Arial" w:hAnsi="Arial" w:cs="Arial"/>
                <w:sz w:val="24"/>
                <w:szCs w:val="24"/>
              </w:rPr>
              <w:t>2</w:t>
            </w:r>
            <w:r w:rsidR="00900DF7">
              <w:rPr>
                <w:rFonts w:ascii="Arial" w:hAnsi="Arial" w:cs="Arial"/>
                <w:sz w:val="24"/>
                <w:szCs w:val="24"/>
              </w:rPr>
              <w:t>°</w:t>
            </w:r>
            <w:r w:rsidRPr="00C372E1">
              <w:rPr>
                <w:rFonts w:ascii="Arial" w:hAnsi="Arial" w:cs="Arial"/>
                <w:sz w:val="24"/>
                <w:szCs w:val="24"/>
              </w:rPr>
              <w:t xml:space="preserve">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rsidR="00835DC6" w:rsidRPr="00C372E1" w:rsidRDefault="00A73D0C">
            <w:pPr>
              <w:rPr>
                <w:rFonts w:ascii="Arial" w:hAnsi="Arial" w:cs="Arial"/>
                <w:sz w:val="24"/>
                <w:szCs w:val="24"/>
              </w:rPr>
            </w:pPr>
            <w:r>
              <w:rPr>
                <w:rFonts w:ascii="Arial" w:hAnsi="Arial" w:cs="Arial"/>
                <w:noProof/>
                <w:lang w:val="es-ES" w:eastAsia="es-ES"/>
              </w:rPr>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0" o:title="" croptop="30402f" cropbottom="18602f" cropleft="18447f" cropright="20528f"/>
                    <v:path arrowok="t"/>
                  </v:shape>
                  <v:oval id="311 Elipse" o:spid="_x0000_s1045" style="position:absolute;left:4512;top:5343;width:2551;height:11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A73D0C" w:rsidRPr="00C953E0" w:rsidRDefault="00A73D0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A73D0C" w:rsidRPr="00C953E0" w:rsidRDefault="00A73D0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w:r>
          </w:p>
          <w:p w:rsidR="00835DC6" w:rsidRPr="00C372E1" w:rsidRDefault="00835DC6">
            <w:pPr>
              <w:rPr>
                <w:rFonts w:ascii="Arial" w:hAnsi="Arial" w:cs="Arial"/>
                <w:sz w:val="24"/>
                <w:szCs w:val="24"/>
              </w:rPr>
            </w:pPr>
          </w:p>
          <w:p w:rsidR="00835DC6" w:rsidRPr="00C372E1" w:rsidRDefault="00835DC6" w:rsidP="00E00694">
            <w:pPr>
              <w:ind w:left="708"/>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rsidR="00CA20A0" w:rsidRPr="00C372E1" w:rsidRDefault="00CA20A0" w:rsidP="00CA20A0">
      <w:pPr>
        <w:pStyle w:val="Prrafodelista"/>
        <w:spacing w:after="0"/>
        <w:rPr>
          <w:rFonts w:ascii="Arial" w:hAnsi="Arial" w:cs="Arial"/>
        </w:rPr>
      </w:pPr>
    </w:p>
    <w:p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algunos como las medusas</w:t>
      </w:r>
      <w:r w:rsidR="00B06426">
        <w:rPr>
          <w:rStyle w:val="un"/>
          <w:rFonts w:ascii="Arial" w:hAnsi="Arial" w:cs="Arial"/>
          <w:lang w:val="es-ES_tradnl"/>
        </w:rPr>
        <w:t>,</w:t>
      </w:r>
      <w:r w:rsidRPr="00C372E1">
        <w:rPr>
          <w:rStyle w:val="un"/>
          <w:rFonts w:ascii="Arial" w:hAnsi="Arial" w:cs="Arial"/>
          <w:lang w:val="es-ES_tradnl"/>
        </w:rPr>
        <w:t xml:space="preserve">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C372E1" w:rsidRDefault="001936EF" w:rsidP="001936EF">
            <w:pPr>
              <w:rPr>
                <w:rFonts w:ascii="Arial" w:hAnsi="Arial" w:cs="Arial"/>
                <w:sz w:val="24"/>
                <w:szCs w:val="24"/>
              </w:rPr>
            </w:pPr>
            <w:r w:rsidRPr="00C372E1">
              <w:rPr>
                <w:rFonts w:ascii="Arial" w:hAnsi="Arial" w:cs="Arial"/>
                <w:sz w:val="24"/>
                <w:szCs w:val="24"/>
              </w:rPr>
              <w:t>Cambiar el audio por otro que incluya el acento y los términos colombianos.</w:t>
            </w:r>
          </w:p>
          <w:p w:rsidR="004A3029" w:rsidRPr="00C372E1" w:rsidRDefault="004A3029" w:rsidP="001936EF">
            <w:pPr>
              <w:rPr>
                <w:rFonts w:ascii="Arial" w:hAnsi="Arial" w:cs="Arial"/>
                <w:sz w:val="24"/>
                <w:szCs w:val="24"/>
              </w:rPr>
            </w:pPr>
            <w:r w:rsidRPr="00C372E1">
              <w:rPr>
                <w:rFonts w:ascii="Arial" w:hAnsi="Arial" w:cs="Arial"/>
                <w:sz w:val="24"/>
                <w:szCs w:val="24"/>
              </w:rPr>
              <w:t>En la ficha del profesor hacer los siguientes cambios:</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Modificar la propuesta por: Los estudiantes elaboran esquemas que faciliten su comprensión de la reproducción alternante en animales.</w:t>
            </w:r>
          </w:p>
          <w:p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rsidR="005A7038" w:rsidRPr="00C372E1" w:rsidRDefault="005A7038" w:rsidP="00937608">
      <w:pPr>
        <w:rPr>
          <w:rFonts w:ascii="Arial" w:hAnsi="Arial" w:cs="Arial"/>
          <w:highlight w:val="yellow"/>
        </w:rPr>
      </w:pPr>
    </w:p>
    <w:p w:rsidR="00937608" w:rsidRPr="00C372E1" w:rsidRDefault="00937608" w:rsidP="00937608">
      <w:pPr>
        <w:rPr>
          <w:rFonts w:ascii="Arial" w:hAnsi="Arial" w:cs="Arial"/>
        </w:rPr>
      </w:pPr>
      <w:r w:rsidRPr="00C372E1">
        <w:rPr>
          <w:rFonts w:ascii="Arial" w:hAnsi="Arial" w:cs="Arial"/>
          <w:highlight w:val="yellow"/>
        </w:rPr>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2A2DA5" w:rsidP="003E4BF6">
            <w:pPr>
              <w:rPr>
                <w:rFonts w:ascii="Arial" w:hAnsi="Arial" w:cs="Arial"/>
                <w:sz w:val="24"/>
                <w:szCs w:val="24"/>
              </w:rPr>
            </w:pPr>
            <w:r w:rsidRPr="00C372E1">
              <w:rPr>
                <w:rFonts w:ascii="Arial" w:hAnsi="Arial" w:cs="Arial"/>
                <w:sz w:val="24"/>
                <w:szCs w:val="24"/>
              </w:rPr>
              <w:t>2</w:t>
            </w:r>
            <w:r w:rsidR="00A74902">
              <w:rPr>
                <w:rFonts w:ascii="Arial" w:hAnsi="Arial" w:cs="Arial"/>
                <w:sz w:val="24"/>
                <w:szCs w:val="24"/>
              </w:rPr>
              <w:t>°</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w:t>
            </w:r>
            <w:r w:rsidR="00967028" w:rsidRPr="00C372E1">
              <w:rPr>
                <w:rFonts w:ascii="Arial" w:hAnsi="Arial" w:cs="Arial"/>
                <w:b/>
                <w:sz w:val="24"/>
                <w:szCs w:val="24"/>
              </w:rPr>
              <w:lastRenderedPageBreak/>
              <w:t>animales</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lastRenderedPageBreak/>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2B1AF4" w:rsidP="00981250">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rsidR="002B1AF4" w:rsidRPr="00C372E1" w:rsidRDefault="00A73D0C" w:rsidP="002B1AF4">
            <w:pPr>
              <w:rPr>
                <w:rFonts w:ascii="Arial" w:hAnsi="Arial" w:cs="Arial"/>
                <w:sz w:val="24"/>
                <w:szCs w:val="24"/>
              </w:rPr>
            </w:pPr>
            <w:r>
              <w:rPr>
                <w:rFonts w:ascii="Arial" w:hAnsi="Arial" w:cs="Arial"/>
                <w:noProof/>
                <w:lang w:val="es-ES" w:eastAsia="es-ES"/>
              </w:rPr>
              <w:pict>
                <v:oval id="291 Elipse" o:spid="_x0000_s1057" style="position:absolute;margin-left:128.95pt;margin-top:8.1pt;width:148.2pt;height:21.4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w:r>
            <w:r w:rsidR="002B1AF4" w:rsidRPr="00C372E1">
              <w:rPr>
                <w:rFonts w:ascii="Arial" w:hAnsi="Arial" w:cs="Arial"/>
                <w:noProof/>
                <w:lang w:val="es-CO" w:eastAsia="es-CO"/>
              </w:rPr>
              <w:drawing>
                <wp:anchor distT="0" distB="0" distL="114300" distR="114300" simplePos="0" relativeHeight="251699200" behindDoc="0" locked="0" layoutInCell="1" allowOverlap="1">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C372E1" w:rsidRDefault="002B1AF4" w:rsidP="002B1AF4">
            <w:pPr>
              <w:rPr>
                <w:rFonts w:ascii="Arial" w:hAnsi="Arial" w:cs="Arial"/>
                <w:sz w:val="24"/>
                <w:szCs w:val="24"/>
              </w:rPr>
            </w:pPr>
          </w:p>
          <w:p w:rsidR="002B1AF4" w:rsidRPr="00C372E1" w:rsidRDefault="002B1AF4" w:rsidP="002B1AF4">
            <w:pPr>
              <w:rPr>
                <w:rFonts w:ascii="Arial" w:hAnsi="Arial" w:cs="Arial"/>
                <w:sz w:val="24"/>
                <w:szCs w:val="24"/>
              </w:rPr>
            </w:pPr>
          </w:p>
          <w:p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D7715" w:rsidP="00A74902">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00A74902">
              <w:rPr>
                <w:rFonts w:ascii="Arial" w:hAnsi="Arial" w:cs="Arial"/>
                <w:sz w:val="24"/>
                <w:szCs w:val="24"/>
              </w:rPr>
              <w:t>El reino animal: funciones</w:t>
            </w:r>
            <w:r w:rsidR="009B6969">
              <w:rPr>
                <w:rFonts w:ascii="Arial" w:hAnsi="Arial" w:cs="Arial"/>
                <w:sz w:val="24"/>
                <w:szCs w:val="24"/>
              </w:rPr>
              <w:t xml:space="preserve">/ </w:t>
            </w:r>
            <w:r w:rsidRPr="00C372E1">
              <w:rPr>
                <w:rFonts w:ascii="Arial" w:hAnsi="Arial" w:cs="Arial"/>
                <w:sz w:val="24"/>
                <w:szCs w:val="24"/>
              </w:rPr>
              <w:t>Refuerza tu aprendizaje: la función de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C372E1" w:rsidRDefault="008D7715" w:rsidP="008D7715">
            <w:pPr>
              <w:rPr>
                <w:rFonts w:ascii="Arial" w:hAnsi="Arial" w:cs="Arial"/>
                <w:sz w:val="24"/>
                <w:szCs w:val="24"/>
              </w:rPr>
            </w:pPr>
            <w:r w:rsidRPr="00C372E1">
              <w:rPr>
                <w:rFonts w:ascii="Arial" w:hAnsi="Arial" w:cs="Arial"/>
                <w:sz w:val="24"/>
                <w:szCs w:val="24"/>
              </w:rPr>
              <w:t>Cambiar el texto señalado en:</w:t>
            </w:r>
          </w:p>
          <w:p w:rsidR="0088650A" w:rsidRPr="00C372E1" w:rsidRDefault="008D7715" w:rsidP="009974B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701248" behindDoc="0" locked="0" layoutInCell="1" allowOverlap="1">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C372E1" w:rsidRDefault="00A73D0C" w:rsidP="009974B6">
            <w:pPr>
              <w:rPr>
                <w:rFonts w:ascii="Arial" w:hAnsi="Arial" w:cs="Arial"/>
                <w:sz w:val="24"/>
                <w:szCs w:val="24"/>
              </w:rPr>
            </w:pPr>
            <w:r>
              <w:rPr>
                <w:rFonts w:ascii="Arial" w:hAnsi="Arial" w:cs="Arial"/>
                <w:noProof/>
                <w:lang w:val="es-ES" w:eastAsia="es-ES"/>
              </w:rPr>
              <w:pict>
                <v:oval id="294 Elipse" o:spid="_x0000_s1056" style="position:absolute;margin-left:40.1pt;margin-top:4.55pt;width:63.55pt;height:18.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w:r>
          </w:p>
          <w:p w:rsidR="008D7715" w:rsidRPr="00C372E1" w:rsidRDefault="008D7715" w:rsidP="009974B6">
            <w:pPr>
              <w:rPr>
                <w:rFonts w:ascii="Arial" w:hAnsi="Arial" w:cs="Arial"/>
                <w:sz w:val="24"/>
                <w:szCs w:val="24"/>
              </w:rPr>
            </w:pPr>
          </w:p>
          <w:p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rsidR="003D54D1" w:rsidRPr="00C372E1" w:rsidRDefault="003D54D1" w:rsidP="009974B6">
            <w:pPr>
              <w:rPr>
                <w:rFonts w:ascii="Arial" w:hAnsi="Arial" w:cs="Arial"/>
                <w:sz w:val="24"/>
                <w:szCs w:val="24"/>
              </w:rPr>
            </w:pPr>
          </w:p>
          <w:p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3C3CDA" w:rsidRPr="00C372E1" w:rsidRDefault="003C3CDA" w:rsidP="00937608">
      <w:pPr>
        <w:rPr>
          <w:rFonts w:ascii="Arial" w:hAnsi="Arial" w:cs="Arial"/>
          <w:b/>
        </w:rPr>
      </w:pPr>
    </w:p>
    <w:p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rsidTr="009974B6">
        <w:tc>
          <w:tcPr>
            <w:tcW w:w="9054" w:type="dxa"/>
            <w:gridSpan w:val="2"/>
            <w:shd w:val="clear" w:color="auto" w:fill="000000" w:themeFill="text1"/>
          </w:tcPr>
          <w:p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recurso aprovechado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3C3CDA" w:rsidRPr="00C372E1" w:rsidRDefault="002B6621" w:rsidP="009974B6">
            <w:pPr>
              <w:rPr>
                <w:rFonts w:ascii="Arial" w:hAnsi="Arial" w:cs="Arial"/>
                <w:sz w:val="24"/>
                <w:szCs w:val="24"/>
              </w:rPr>
            </w:pPr>
            <w:r>
              <w:rPr>
                <w:rFonts w:ascii="Arial" w:hAnsi="Arial" w:cs="Arial"/>
                <w:sz w:val="24"/>
                <w:szCs w:val="24"/>
              </w:rPr>
              <w:t>1°</w:t>
            </w:r>
            <w:r w:rsidR="003C3CDA" w:rsidRPr="00C372E1">
              <w:rPr>
                <w:rFonts w:ascii="Arial" w:hAnsi="Arial" w:cs="Arial"/>
                <w:sz w:val="24"/>
                <w:szCs w:val="24"/>
              </w:rPr>
              <w:t xml:space="preserve">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003C3CDA" w:rsidRPr="00C372E1">
              <w:rPr>
                <w:rFonts w:ascii="Arial" w:hAnsi="Arial" w:cs="Arial"/>
                <w:sz w:val="24"/>
                <w:szCs w:val="24"/>
              </w:rPr>
              <w:t>/Competencias: relación de la reproducción con los seres vivos</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 xml:space="preserve">Cambio (descripción o capturas de </w:t>
            </w:r>
            <w:r w:rsidRPr="00C372E1">
              <w:rPr>
                <w:rFonts w:ascii="Arial" w:hAnsi="Arial" w:cs="Arial"/>
                <w:b/>
                <w:sz w:val="24"/>
                <w:szCs w:val="24"/>
              </w:rPr>
              <w:lastRenderedPageBreak/>
              <w:t>pantallas)</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lastRenderedPageBreak/>
              <w:t>En la ubicación que corresponde a la siguiente captura de pantalla, realizar los cambios mencionados más abajo:</w:t>
            </w:r>
          </w:p>
          <w:p w:rsidR="003C3CDA" w:rsidRPr="00C372E1" w:rsidRDefault="003C3CDA" w:rsidP="009974B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736064" behindDoc="0" locked="0" layoutInCell="1" allowOverlap="1">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Cambiar “Además de para generar” por “Además de generar”</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rsidR="003C3CDA" w:rsidRPr="00C372E1"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w:t>
            </w:r>
            <w:r w:rsidR="00C92817">
              <w:rPr>
                <w:rFonts w:ascii="Arial" w:hAnsi="Arial" w:cs="Arial"/>
                <w:sz w:val="24"/>
                <w:szCs w:val="24"/>
                <w:shd w:val="clear" w:color="auto" w:fill="FFFFFF"/>
              </w:rPr>
              <w:t xml:space="preserve">Competencias: </w:t>
            </w:r>
            <w:r w:rsidRPr="00C372E1">
              <w:rPr>
                <w:rFonts w:ascii="Arial" w:hAnsi="Arial" w:cs="Arial"/>
                <w:sz w:val="24"/>
                <w:szCs w:val="24"/>
                <w:shd w:val="clear" w:color="auto" w:fill="FFFFFF"/>
              </w:rPr>
              <w:t>Análisis del 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A73D0C" w:rsidP="009974B6">
            <w:pPr>
              <w:rPr>
                <w:rFonts w:ascii="Arial" w:hAnsi="Arial" w:cs="Arial"/>
                <w:sz w:val="24"/>
                <w:szCs w:val="24"/>
              </w:rPr>
            </w:pPr>
            <w:r>
              <w:rPr>
                <w:rFonts w:ascii="Arial" w:hAnsi="Arial" w:cs="Arial"/>
                <w:noProof/>
                <w:lang w:val="es-ES" w:eastAsia="es-ES"/>
              </w:rPr>
              <w:pict>
                <v:group id="31 Grupo" o:spid="_x0000_s1051" style="position:absolute;margin-left:42.9pt;margin-top:24.7pt;width:206.65pt;height:134.2pt;z-index:251738112;mso-position-horizontal-relative:text;mso-position-vertical-relative:text;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55" type="#_x0000_t75" style="position:absolute;width:26244;height:17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4" o:title="" croptop="8433f" cropbottom="12610f" cropleft="7906f" cropright="16644f"/>
                    <v:path arrowok="t"/>
                  </v:shape>
                  <v:oval id="28 Elipse" o:spid="_x0000_s1054" style="position:absolute;left:21019;top:7540;width:4275;height:10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53" style="position:absolute;left:10569;top:9262;width:13894;height:36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52" style="position:absolute;left:10444;top:12884;width:13898;height:36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w:r>
            <w:r w:rsidR="009974B6" w:rsidRPr="00C372E1">
              <w:rPr>
                <w:rFonts w:ascii="Arial" w:hAnsi="Arial" w:cs="Arial"/>
                <w:sz w:val="24"/>
                <w:szCs w:val="24"/>
              </w:rPr>
              <w:t>En el contenido señalado en la captura de pantalla, hacer los cambios que se especifican más abajo:</w:t>
            </w: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tabs>
                <w:tab w:val="left" w:pos="1730"/>
              </w:tabs>
              <w:rPr>
                <w:rFonts w:ascii="Arial" w:hAnsi="Arial" w:cs="Arial"/>
                <w:sz w:val="24"/>
                <w:szCs w:val="24"/>
              </w:rPr>
            </w:pPr>
          </w:p>
          <w:p w:rsidR="009974B6" w:rsidRPr="00C372E1" w:rsidRDefault="009974B6" w:rsidP="009974B6">
            <w:pPr>
              <w:rPr>
                <w:rFonts w:ascii="Arial" w:hAnsi="Arial" w:cs="Arial"/>
                <w:sz w:val="24"/>
                <w:szCs w:val="24"/>
              </w:rPr>
            </w:pPr>
            <w:r w:rsidRPr="00C372E1">
              <w:rPr>
                <w:rFonts w:ascii="Arial" w:hAnsi="Arial" w:cs="Arial"/>
                <w:sz w:val="24"/>
                <w:szCs w:val="24"/>
              </w:rPr>
              <w:lastRenderedPageBreak/>
              <w:t>Cambios:</w:t>
            </w:r>
          </w:p>
          <w:p w:rsidR="009974B6" w:rsidRPr="005166CB" w:rsidRDefault="0091296A" w:rsidP="009974B6">
            <w:pPr>
              <w:pStyle w:val="Prrafodelista"/>
              <w:numPr>
                <w:ilvl w:val="0"/>
                <w:numId w:val="30"/>
              </w:numPr>
              <w:spacing w:after="200"/>
              <w:rPr>
                <w:rFonts w:ascii="Arial" w:hAnsi="Arial" w:cs="Arial"/>
                <w:i/>
                <w:sz w:val="24"/>
                <w:szCs w:val="24"/>
                <w:lang w:val="it-IT"/>
              </w:rPr>
            </w:pPr>
            <w:r w:rsidRPr="005166CB">
              <w:rPr>
                <w:rFonts w:ascii="Arial" w:hAnsi="Arial" w:cs="Arial"/>
                <w:lang w:val="it-IT"/>
              </w:rPr>
              <w:t>“</w:t>
            </w:r>
            <w:r w:rsidRPr="005166CB">
              <w:rPr>
                <w:rFonts w:ascii="Arial" w:hAnsi="Arial" w:cs="Arial"/>
                <w:i/>
                <w:lang w:val="it-IT"/>
              </w:rPr>
              <w:t>Escherichia Coli</w:t>
            </w:r>
            <w:r w:rsidRPr="005166CB">
              <w:rPr>
                <w:rFonts w:ascii="Arial" w:hAnsi="Arial" w:cs="Arial"/>
                <w:lang w:val="it-IT"/>
              </w:rPr>
              <w:t>”por “</w:t>
            </w:r>
            <w:r w:rsidRPr="005166CB">
              <w:rPr>
                <w:rFonts w:ascii="Arial" w:hAnsi="Arial" w:cs="Arial"/>
                <w:i/>
                <w:lang w:val="it-IT"/>
              </w:rPr>
              <w:t>Escherichia coli</w:t>
            </w:r>
            <w:r w:rsidRPr="005166CB">
              <w:rPr>
                <w:rFonts w:ascii="Arial" w:hAnsi="Arial" w:cs="Arial"/>
                <w:lang w:val="it-IT"/>
              </w:rPr>
              <w:t>”</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Eliminar”Bacterias” y “Características de las bacterias”, dejar solamente “Reproducción asexual por bipartición.”</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rsidR="009974B6" w:rsidRPr="00C372E1" w:rsidRDefault="009974B6" w:rsidP="00134A9E">
      <w:pPr>
        <w:rPr>
          <w:rFonts w:ascii="Arial" w:hAnsi="Arial" w:cs="Arial"/>
          <w:highlight w:val="yellow"/>
        </w:rPr>
      </w:pPr>
    </w:p>
    <w:p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rsidTr="006410E2">
        <w:tc>
          <w:tcPr>
            <w:tcW w:w="9054" w:type="dxa"/>
            <w:gridSpan w:val="3"/>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Webs de referencia</w:t>
            </w:r>
          </w:p>
        </w:tc>
      </w:tr>
      <w:tr w:rsidR="00134A9E" w:rsidRPr="00C372E1" w:rsidTr="006410E2">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Web 01</w:t>
            </w:r>
          </w:p>
        </w:tc>
        <w:tc>
          <w:tcPr>
            <w:tcW w:w="2410"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45"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46"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rsidTr="006410E2">
        <w:tc>
          <w:tcPr>
            <w:tcW w:w="2518" w:type="dxa"/>
          </w:tcPr>
          <w:p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47"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rsidR="00134A9E" w:rsidRPr="00C372E1" w:rsidRDefault="00134A9E" w:rsidP="00F21DA8">
      <w:pPr>
        <w:spacing w:after="0"/>
        <w:rPr>
          <w:rFonts w:ascii="Arial" w:hAnsi="Arial" w:cs="Arial"/>
          <w:highlight w:val="yellow"/>
        </w:rPr>
      </w:pPr>
    </w:p>
    <w:p w:rsidR="009D7E43" w:rsidRPr="00C372E1" w:rsidRDefault="009D7E43" w:rsidP="00F21DA8">
      <w:pPr>
        <w:spacing w:after="0"/>
        <w:rPr>
          <w:rFonts w:ascii="Arial" w:hAnsi="Arial" w:cs="Arial"/>
        </w:rPr>
      </w:pPr>
    </w:p>
    <w:sectPr w:rsidR="009D7E43" w:rsidRPr="00C372E1" w:rsidSect="00FC30C2">
      <w:headerReference w:type="even" r:id="rId48"/>
      <w:headerReference w:type="default" r:id="rId4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2C52" w:rsidRDefault="006F2C52">
      <w:pPr>
        <w:spacing w:after="0"/>
      </w:pPr>
      <w:r>
        <w:separator/>
      </w:r>
    </w:p>
  </w:endnote>
  <w:endnote w:type="continuationSeparator" w:id="0">
    <w:p w:rsidR="006F2C52" w:rsidRDefault="006F2C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2C52" w:rsidRDefault="006F2C52">
      <w:pPr>
        <w:spacing w:after="0"/>
      </w:pPr>
      <w:r>
        <w:separator/>
      </w:r>
    </w:p>
  </w:footnote>
  <w:footnote w:type="continuationSeparator" w:id="0">
    <w:p w:rsidR="006F2C52" w:rsidRDefault="006F2C5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3D0C" w:rsidRDefault="00A73D0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A73D0C" w:rsidRDefault="00A73D0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3D0C" w:rsidRDefault="00A73D0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774EB">
      <w:rPr>
        <w:rStyle w:val="Nmerodepgina"/>
        <w:noProof/>
      </w:rPr>
      <w:t>21</w:t>
    </w:r>
    <w:r>
      <w:rPr>
        <w:rStyle w:val="Nmerodepgina"/>
      </w:rPr>
      <w:fldChar w:fldCharType="end"/>
    </w:r>
  </w:p>
  <w:p w:rsidR="00A73D0C" w:rsidRPr="00F16D37" w:rsidRDefault="00A73D0C"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B99"/>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28B0"/>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627"/>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5AA8"/>
    <w:rsid w:val="00177684"/>
    <w:rsid w:val="00177A1F"/>
    <w:rsid w:val="00177B6D"/>
    <w:rsid w:val="001832E9"/>
    <w:rsid w:val="001837B7"/>
    <w:rsid w:val="00183A23"/>
    <w:rsid w:val="00183EBC"/>
    <w:rsid w:val="0018426E"/>
    <w:rsid w:val="00186626"/>
    <w:rsid w:val="0018784F"/>
    <w:rsid w:val="00191C13"/>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5CDA"/>
    <w:rsid w:val="001E6DC8"/>
    <w:rsid w:val="001F16AE"/>
    <w:rsid w:val="001F1D8F"/>
    <w:rsid w:val="001F26C5"/>
    <w:rsid w:val="001F2873"/>
    <w:rsid w:val="001F391D"/>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1A6"/>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6182F"/>
    <w:rsid w:val="00461BC5"/>
    <w:rsid w:val="00462FC5"/>
    <w:rsid w:val="00464E3C"/>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4C52"/>
    <w:rsid w:val="00515332"/>
    <w:rsid w:val="005158CD"/>
    <w:rsid w:val="00515F83"/>
    <w:rsid w:val="005166CB"/>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0BA"/>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3C7B"/>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818"/>
    <w:rsid w:val="006F1F4C"/>
    <w:rsid w:val="006F2C52"/>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67715"/>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479D"/>
    <w:rsid w:val="00845E19"/>
    <w:rsid w:val="008466C5"/>
    <w:rsid w:val="008476F6"/>
    <w:rsid w:val="00847DF8"/>
    <w:rsid w:val="00847EA7"/>
    <w:rsid w:val="00850A49"/>
    <w:rsid w:val="00852281"/>
    <w:rsid w:val="00854B41"/>
    <w:rsid w:val="00856D89"/>
    <w:rsid w:val="0086114A"/>
    <w:rsid w:val="00861C86"/>
    <w:rsid w:val="008648CE"/>
    <w:rsid w:val="00864A49"/>
    <w:rsid w:val="00864B03"/>
    <w:rsid w:val="00864FE2"/>
    <w:rsid w:val="0086569F"/>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D4A"/>
    <w:rsid w:val="008A1BD7"/>
    <w:rsid w:val="008A4D14"/>
    <w:rsid w:val="008A51E7"/>
    <w:rsid w:val="008A63EB"/>
    <w:rsid w:val="008A66EF"/>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890"/>
    <w:rsid w:val="008F299E"/>
    <w:rsid w:val="008F3316"/>
    <w:rsid w:val="008F4B10"/>
    <w:rsid w:val="00900DF7"/>
    <w:rsid w:val="00900E05"/>
    <w:rsid w:val="0090226D"/>
    <w:rsid w:val="009037BD"/>
    <w:rsid w:val="00904A13"/>
    <w:rsid w:val="00904AD2"/>
    <w:rsid w:val="009056A4"/>
    <w:rsid w:val="00905F4B"/>
    <w:rsid w:val="00906CE6"/>
    <w:rsid w:val="009074D5"/>
    <w:rsid w:val="00907EC6"/>
    <w:rsid w:val="0091296A"/>
    <w:rsid w:val="00912E3C"/>
    <w:rsid w:val="00912EB2"/>
    <w:rsid w:val="009153F5"/>
    <w:rsid w:val="00915BEE"/>
    <w:rsid w:val="009170BC"/>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9D3"/>
    <w:rsid w:val="00965D54"/>
    <w:rsid w:val="009661D3"/>
    <w:rsid w:val="00967028"/>
    <w:rsid w:val="00971AE4"/>
    <w:rsid w:val="00971E52"/>
    <w:rsid w:val="00974D48"/>
    <w:rsid w:val="0097502C"/>
    <w:rsid w:val="00976A1A"/>
    <w:rsid w:val="009774EB"/>
    <w:rsid w:val="0098031F"/>
    <w:rsid w:val="00981250"/>
    <w:rsid w:val="009813A3"/>
    <w:rsid w:val="0098180B"/>
    <w:rsid w:val="009823C8"/>
    <w:rsid w:val="00982E05"/>
    <w:rsid w:val="00984C03"/>
    <w:rsid w:val="009873E2"/>
    <w:rsid w:val="0099027B"/>
    <w:rsid w:val="009922C3"/>
    <w:rsid w:val="00994885"/>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1592"/>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3D0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FD5"/>
    <w:rsid w:val="00BC2B5B"/>
    <w:rsid w:val="00BC3023"/>
    <w:rsid w:val="00BC4D24"/>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F12B2"/>
    <w:rsid w:val="00BF18D7"/>
    <w:rsid w:val="00BF290F"/>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3243"/>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3996B99-DBE3-4AC1-94DD-15C932B82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11&amp;idpil=000UHK01&amp;ruta=aulaplaneta&amp;DATA=1YusGj5lEO1GMTvU6vEH7hs81nE5ftJig%2bq2u7BI40I%3d"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www.micologia.net/micologia/hongos.htm" TargetMode="External"/><Relationship Id="rId42" Type="http://schemas.openxmlformats.org/officeDocument/2006/relationships/image" Target="media/image20.png"/><Relationship Id="rId47" Type="http://schemas.openxmlformats.org/officeDocument/2006/relationships/hyperlink" Target="https://www.youtube.com/watch?v=XydaWIaFC7Y"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aulaplaneta.planetasaber.com/encyclopedia/default.asp?idpack=9&amp;idpil=000SBQ01&amp;ruta=aulaplaneta&amp;DATA=1YusGj5lEO18XtFclF1hCxs81nE5ftJig%2bq2u7BI40I%3d"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www.micologia.net/micologia/hongos.htm" TargetMode="External"/><Relationship Id="rId38" Type="http://schemas.openxmlformats.org/officeDocument/2006/relationships/hyperlink" Target="http://recursos.cnice.mec.es/biosfera/alumno/2ESO/Reprodycoordinacion/contenidos6_1.htm" TargetMode="External"/><Relationship Id="rId46" Type="http://schemas.openxmlformats.org/officeDocument/2006/relationships/hyperlink" Target="https://www.youtube.com/watch?v=jISDRpi0LCY"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ixabay.com/en/river-horse-hippopotamus-hippo-95472/"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hyperlink" Target="http://recursos.cnice.mec.es/biosfera/alumno/2ESO/Funcseres/contenido4.htm" TargetMode="External"/><Relationship Id="rId5" Type="http://schemas.openxmlformats.org/officeDocument/2006/relationships/webSettings" Target="webSettings.xml"/><Relationship Id="rId15" Type="http://schemas.openxmlformats.org/officeDocument/2006/relationships/hyperlink" Target="http://www.eruditos.net/mediawiki/images/2/24/Celulagemacion.gif" TargetMode="External"/><Relationship Id="rId23" Type="http://schemas.openxmlformats.org/officeDocument/2006/relationships/hyperlink" Target="http://www.shutterstock.com/pic-213947284/stock-vector-fertilization-is-the-union-of-an-ovum-and-a-spermatozoon-when-a-sperm-contacts-the-surface-of-an.html?src=vdI2RYccDPT_wDAIwu8LAg-1-0" TargetMode="External"/><Relationship Id="rId28" Type="http://schemas.openxmlformats.org/officeDocument/2006/relationships/hyperlink" Target="http://en.wikipedia.org/wiki/Sexual_dimorphism" TargetMode="External"/><Relationship Id="rId36" Type="http://schemas.openxmlformats.org/officeDocument/2006/relationships/hyperlink" Target="https://www.youtube.com/watch?v=Y4n0b5rMqE0" TargetMode="External"/><Relationship Id="rId49" Type="http://schemas.openxmlformats.org/officeDocument/2006/relationships/header" Target="header2.xml"/><Relationship Id="rId10" Type="http://schemas.openxmlformats.org/officeDocument/2006/relationships/hyperlink" Target="http://pixabay.com/en/mastomys-mice-home-wood-roof-443291/" TargetMode="External"/><Relationship Id="rId19" Type="http://schemas.openxmlformats.org/officeDocument/2006/relationships/image" Target="media/image7.png"/><Relationship Id="rId31" Type="http://schemas.openxmlformats.org/officeDocument/2006/relationships/hyperlink" Target="http://aulaplaneta.planetasaber.com/encyclopedia/default.asp?idpack=9&amp;idpil=000SBQ01&amp;ruta=aulaplaneta&amp;DATA=1YusGj5lEO18XtFclF1hCxs81nE5ftJig%2bq2u7BI40I%3d" TargetMode="External"/><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www.shutterstock.com/pic-151420391/stock-photo--d-rendered-illustration-of-the-fertilization.html?src=33sTsJqn1_vtm5HHGtORQg-1-9" TargetMode="External"/><Relationship Id="rId27" Type="http://schemas.openxmlformats.org/officeDocument/2006/relationships/hyperlink" Target="http://www.shutterstock.com/pic-244333654/stock-photo-african-lion-panthera-leo-lioness-female-greeting-male-black-maned-lion-on-kopje-masai-mara.html?src=x4CyucrYKqFbouNJo1oQig-1-33" TargetMode="External"/><Relationship Id="rId30" Type="http://schemas.openxmlformats.org/officeDocument/2006/relationships/image" Target="media/image14.png"/><Relationship Id="rId35" Type="http://schemas.openxmlformats.org/officeDocument/2006/relationships/hyperlink" Target="http://www.youtube.com/watch?v=Y4n0b5rMqE0" TargetMode="External"/><Relationship Id="rId43" Type="http://schemas.openxmlformats.org/officeDocument/2006/relationships/image" Target="media/image21.png"/><Relationship Id="rId48" Type="http://schemas.openxmlformats.org/officeDocument/2006/relationships/header" Target="header1.xml"/><Relationship Id="rId8" Type="http://schemas.openxmlformats.org/officeDocument/2006/relationships/image" Target="media/image1.png"/><Relationship Id="rId51"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343901-EE0D-4D5B-BD29-E348A5BC8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2464</TotalTime>
  <Pages>30</Pages>
  <Words>8174</Words>
  <Characters>44958</Characters>
  <Application>Microsoft Office Word</Application>
  <DocSecurity>0</DocSecurity>
  <Lines>374</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53026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222</cp:revision>
  <dcterms:created xsi:type="dcterms:W3CDTF">2015-02-27T01:52:00Z</dcterms:created>
  <dcterms:modified xsi:type="dcterms:W3CDTF">2015-03-18T22:06:00Z</dcterms:modified>
</cp:coreProperties>
</file>